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word/header56.xml" ContentType="application/vnd.openxmlformats-officedocument.wordprocessingml.header+xml"/>
  <Override PartName="/word/header65.xml" ContentType="application/vnd.openxmlformats-officedocument.wordprocessingml.head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header54.xml" ContentType="application/vnd.openxmlformats-officedocument.wordprocessingml.header+xml"/>
  <Override PartName="/word/header63.xml" ContentType="application/vnd.openxmlformats-officedocument.wordprocessingml.header+xml"/>
  <Override PartName="/word/header14.xml" ContentType="application/vnd.openxmlformats-officedocument.wordprocessingml.head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Override PartName="/word/header52.xml" ContentType="application/vnd.openxmlformats-officedocument.wordprocessingml.header+xml"/>
  <Override PartName="/word/header61.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header50.xml" ContentType="application/vnd.openxmlformats-officedocument.wordprocessingml.head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word/header49.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7.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57.xml" ContentType="application/vnd.openxmlformats-officedocument.wordprocessingml.header+xml"/>
  <Override PartName="/word/header6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header55.xml" ContentType="application/vnd.openxmlformats-officedocument.wordprocessingml.header+xml"/>
  <Override PartName="/word/header64.xml" ContentType="application/vnd.openxmlformats-officedocument.wordprocessingml.header+xml"/>
  <Default Extension="jpeg" ContentType="image/jpeg"/>
  <Override PartName="/word/header15.xml" ContentType="application/vnd.openxmlformats-officedocument.wordprocessingml.header+xml"/>
  <Override PartName="/word/header24.xml" ContentType="application/vnd.openxmlformats-officedocument.wordprocessingml.header+xml"/>
  <Override PartName="/word/header33.xml" ContentType="application/vnd.openxmlformats-officedocument.wordprocessingml.header+xml"/>
  <Override PartName="/word/header42.xml" ContentType="application/vnd.openxmlformats-officedocument.wordprocessingml.header+xml"/>
  <Override PartName="/word/header53.xml" ContentType="application/vnd.openxmlformats-officedocument.wordprocessingml.header+xml"/>
  <Override PartName="/word/header6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word/header51.xml" ContentType="application/vnd.openxmlformats-officedocument.wordprocessingml.header+xml"/>
  <Override PartName="/word/header6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2B6" w:rsidRDefault="00D032B6">
      <w:pPr>
        <w:spacing w:before="2" w:line="160" w:lineRule="exact"/>
        <w:rPr>
          <w:rFonts w:hint="eastAsia"/>
          <w:sz w:val="16"/>
          <w:szCs w:val="16"/>
          <w:lang w:eastAsia="zh-CN"/>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spacing w:line="566" w:lineRule="exact"/>
        <w:ind w:left="2385"/>
        <w:rPr>
          <w:rFonts w:ascii="微软雅黑" w:eastAsia="微软雅黑" w:hAnsi="微软雅黑" w:cs="微软雅黑"/>
          <w:sz w:val="44"/>
          <w:szCs w:val="44"/>
          <w:lang w:eastAsia="zh-CN"/>
        </w:rPr>
      </w:pPr>
      <w:r>
        <w:rPr>
          <w:rFonts w:ascii="微软雅黑" w:eastAsia="微软雅黑" w:hAnsi="微软雅黑" w:cs="微软雅黑"/>
          <w:w w:val="95"/>
          <w:sz w:val="44"/>
          <w:szCs w:val="44"/>
          <w:lang w:eastAsia="zh-CN"/>
        </w:rPr>
        <w:t>SequoiaDB</w:t>
      </w:r>
      <w:r>
        <w:rPr>
          <w:rFonts w:ascii="微软雅黑" w:eastAsia="微软雅黑" w:hAnsi="微软雅黑" w:cs="微软雅黑"/>
          <w:spacing w:val="32"/>
          <w:w w:val="95"/>
          <w:sz w:val="44"/>
          <w:szCs w:val="44"/>
          <w:lang w:eastAsia="zh-CN"/>
        </w:rPr>
        <w:t xml:space="preserve"> </w:t>
      </w:r>
      <w:r>
        <w:rPr>
          <w:rFonts w:ascii="微软雅黑" w:eastAsia="微软雅黑" w:hAnsi="微软雅黑" w:cs="微软雅黑"/>
          <w:w w:val="95"/>
          <w:sz w:val="44"/>
          <w:szCs w:val="44"/>
          <w:lang w:eastAsia="zh-CN"/>
        </w:rPr>
        <w:t>信息中心</w:t>
      </w:r>
    </w:p>
    <w:p w:rsidR="00D032B6" w:rsidRDefault="00D032B6">
      <w:pPr>
        <w:spacing w:line="566" w:lineRule="exact"/>
        <w:rPr>
          <w:rFonts w:ascii="微软雅黑" w:eastAsia="微软雅黑" w:hAnsi="微软雅黑" w:cs="微软雅黑"/>
          <w:sz w:val="44"/>
          <w:szCs w:val="44"/>
          <w:lang w:eastAsia="zh-CN"/>
        </w:rPr>
        <w:sectPr w:rsidR="00D032B6">
          <w:type w:val="continuous"/>
          <w:pgSz w:w="12240" w:h="15840"/>
          <w:pgMar w:top="1480" w:right="1720" w:bottom="280" w:left="1720" w:header="720" w:footer="720" w:gutter="0"/>
          <w:cols w:space="720"/>
        </w:sectPr>
      </w:pPr>
    </w:p>
    <w:p w:rsidR="00D032B6" w:rsidRDefault="00D032B6">
      <w:pPr>
        <w:spacing w:line="200" w:lineRule="exact"/>
        <w:rPr>
          <w:sz w:val="20"/>
          <w:szCs w:val="20"/>
          <w:lang w:eastAsia="zh-CN"/>
        </w:rPr>
      </w:pPr>
    </w:p>
    <w:p w:rsidR="00D032B6" w:rsidRDefault="00D032B6">
      <w:pPr>
        <w:spacing w:before="3" w:line="280" w:lineRule="exact"/>
        <w:rPr>
          <w:sz w:val="28"/>
          <w:szCs w:val="28"/>
          <w:lang w:eastAsia="zh-CN"/>
        </w:rPr>
      </w:pPr>
    </w:p>
    <w:p w:rsidR="00D032B6" w:rsidRDefault="00A23879">
      <w:pPr>
        <w:pStyle w:val="Heading1"/>
        <w:spacing w:line="523" w:lineRule="exact"/>
        <w:ind w:left="433"/>
        <w:rPr>
          <w:rFonts w:ascii="微软雅黑" w:eastAsia="微软雅黑" w:hAnsi="微软雅黑" w:cs="微软雅黑"/>
          <w:lang w:eastAsia="zh-CN"/>
        </w:rPr>
      </w:pPr>
      <w:bookmarkStart w:id="0" w:name="内容"/>
      <w:bookmarkEnd w:id="0"/>
      <w:r>
        <w:rPr>
          <w:rFonts w:ascii="微软雅黑" w:eastAsia="微软雅黑" w:hAnsi="微软雅黑" w:cs="微软雅黑"/>
          <w:lang w:eastAsia="zh-CN"/>
        </w:rPr>
        <w:t>内容</w:t>
      </w:r>
    </w:p>
    <w:p w:rsidR="00D032B6" w:rsidRDefault="00D032B6">
      <w:pPr>
        <w:spacing w:before="2" w:line="280" w:lineRule="exact"/>
        <w:rPr>
          <w:sz w:val="28"/>
          <w:szCs w:val="28"/>
          <w:lang w:eastAsia="zh-CN"/>
        </w:rPr>
      </w:pPr>
    </w:p>
    <w:p w:rsidR="00D032B6" w:rsidRDefault="00035F6E">
      <w:pPr>
        <w:pStyle w:val="Heading4"/>
        <w:tabs>
          <w:tab w:val="right" w:leader="dot" w:pos="10404"/>
        </w:tabs>
        <w:spacing w:line="354" w:lineRule="exact"/>
        <w:ind w:left="1585"/>
        <w:rPr>
          <w:lang w:eastAsia="zh-CN"/>
        </w:rPr>
      </w:pPr>
      <w:hyperlink w:anchor="_bookmark0" w:history="1">
        <w:r w:rsidR="00A23879">
          <w:rPr>
            <w:w w:val="95"/>
            <w:lang w:eastAsia="zh-CN"/>
          </w:rPr>
          <w:t>SequoiaDB</w:t>
        </w:r>
        <w:r w:rsidR="00A23879">
          <w:rPr>
            <w:spacing w:val="19"/>
            <w:w w:val="95"/>
            <w:lang w:eastAsia="zh-CN"/>
          </w:rPr>
          <w:t xml:space="preserve"> </w:t>
        </w:r>
        <w:r w:rsidR="00A23879">
          <w:rPr>
            <w:w w:val="95"/>
            <w:lang w:eastAsia="zh-CN"/>
          </w:rPr>
          <w:t>数据库概述</w:t>
        </w:r>
        <w:r w:rsidR="00A23879">
          <w:rPr>
            <w:w w:val="95"/>
            <w:lang w:eastAsia="zh-CN"/>
          </w:rPr>
          <w:tab/>
        </w:r>
      </w:hyperlink>
      <w:r w:rsidR="00A23879">
        <w:rPr>
          <w:w w:val="95"/>
          <w:lang w:eastAsia="zh-CN"/>
        </w:rPr>
        <w:t>5</w:t>
      </w:r>
    </w:p>
    <w:p w:rsidR="00D032B6" w:rsidRDefault="00035F6E">
      <w:pPr>
        <w:pStyle w:val="BodyText"/>
        <w:spacing w:line="243" w:lineRule="exact"/>
        <w:ind w:left="2185"/>
        <w:rPr>
          <w:lang w:eastAsia="zh-CN"/>
        </w:rPr>
      </w:pPr>
      <w:hyperlink w:anchor="_bookmark1" w:history="1">
        <w:r w:rsidR="00A23879">
          <w:rPr>
            <w:w w:val="105"/>
            <w:lang w:eastAsia="zh-CN"/>
          </w:rPr>
          <w:t>主要特点..................................................................................................................................</w:t>
        </w:r>
      </w:hyperlink>
      <w:r w:rsidR="00A23879">
        <w:rPr>
          <w:w w:val="105"/>
          <w:lang w:eastAsia="zh-CN"/>
        </w:rPr>
        <w:t xml:space="preserve">.....     </w:t>
      </w:r>
      <w:r w:rsidR="00A23879">
        <w:rPr>
          <w:spacing w:val="10"/>
          <w:w w:val="105"/>
          <w:lang w:eastAsia="zh-CN"/>
        </w:rPr>
        <w:t xml:space="preserve"> </w:t>
      </w:r>
      <w:r w:rsidR="00A23879">
        <w:rPr>
          <w:w w:val="105"/>
          <w:lang w:eastAsia="zh-CN"/>
        </w:rPr>
        <w:t>5</w:t>
      </w:r>
    </w:p>
    <w:p w:rsidR="00D032B6" w:rsidRDefault="00035F6E">
      <w:pPr>
        <w:pStyle w:val="BodyText"/>
        <w:spacing w:line="240" w:lineRule="exact"/>
        <w:ind w:left="2185"/>
        <w:rPr>
          <w:lang w:eastAsia="zh-CN"/>
        </w:rPr>
      </w:pPr>
      <w:hyperlink w:anchor="_bookmark2" w:history="1">
        <w:r w:rsidR="00A23879">
          <w:rPr>
            <w:w w:val="105"/>
            <w:lang w:eastAsia="zh-CN"/>
          </w:rPr>
          <w:t>数据模型..................................................................................................................................</w:t>
        </w:r>
      </w:hyperlink>
      <w:r w:rsidR="00A23879">
        <w:rPr>
          <w:w w:val="105"/>
          <w:lang w:eastAsia="zh-CN"/>
        </w:rPr>
        <w:t xml:space="preserve">.....     </w:t>
      </w:r>
      <w:r w:rsidR="00A23879">
        <w:rPr>
          <w:spacing w:val="10"/>
          <w:w w:val="105"/>
          <w:lang w:eastAsia="zh-CN"/>
        </w:rPr>
        <w:t xml:space="preserve"> </w:t>
      </w:r>
      <w:r w:rsidR="00A23879">
        <w:rPr>
          <w:w w:val="105"/>
          <w:lang w:eastAsia="zh-CN"/>
        </w:rPr>
        <w:t>6</w:t>
      </w:r>
    </w:p>
    <w:p w:rsidR="00D032B6" w:rsidRDefault="00035F6E">
      <w:pPr>
        <w:pStyle w:val="BodyText"/>
        <w:spacing w:line="240" w:lineRule="exact"/>
        <w:ind w:left="2185"/>
        <w:rPr>
          <w:lang w:eastAsia="zh-CN"/>
        </w:rPr>
      </w:pPr>
      <w:hyperlink w:anchor="_bookmark3" w:history="1">
        <w:r w:rsidR="00A23879">
          <w:rPr>
            <w:w w:val="105"/>
            <w:lang w:eastAsia="zh-CN"/>
          </w:rPr>
          <w:t>系统架构..................................................................................................................................</w:t>
        </w:r>
      </w:hyperlink>
      <w:r w:rsidR="00A23879">
        <w:rPr>
          <w:w w:val="105"/>
          <w:lang w:eastAsia="zh-CN"/>
        </w:rPr>
        <w:t xml:space="preserve">.....     </w:t>
      </w:r>
      <w:r w:rsidR="00A23879">
        <w:rPr>
          <w:spacing w:val="10"/>
          <w:w w:val="105"/>
          <w:lang w:eastAsia="zh-CN"/>
        </w:rPr>
        <w:t xml:space="preserve"> </w:t>
      </w:r>
      <w:r w:rsidR="00A23879">
        <w:rPr>
          <w:w w:val="105"/>
          <w:lang w:eastAsia="zh-CN"/>
        </w:rPr>
        <w:t>7</w:t>
      </w:r>
    </w:p>
    <w:p w:rsidR="00D032B6" w:rsidRDefault="00035F6E">
      <w:pPr>
        <w:pStyle w:val="Heading4"/>
        <w:spacing w:line="285" w:lineRule="exact"/>
        <w:ind w:left="1585"/>
        <w:rPr>
          <w:lang w:eastAsia="zh-CN"/>
        </w:rPr>
      </w:pPr>
      <w:hyperlink w:anchor="_bookmark4" w:history="1">
        <w:r w:rsidR="00A23879">
          <w:rPr>
            <w:w w:val="105"/>
            <w:lang w:eastAsia="zh-CN"/>
          </w:rPr>
          <w:t>数据库概念................................................................................................................</w:t>
        </w:r>
      </w:hyperlink>
      <w:r w:rsidR="00A23879">
        <w:rPr>
          <w:w w:val="105"/>
          <w:lang w:eastAsia="zh-CN"/>
        </w:rPr>
        <w:t xml:space="preserve">.   </w:t>
      </w:r>
      <w:r w:rsidR="00A23879">
        <w:rPr>
          <w:spacing w:val="61"/>
          <w:w w:val="105"/>
          <w:lang w:eastAsia="zh-CN"/>
        </w:rPr>
        <w:t xml:space="preserve"> </w:t>
      </w:r>
      <w:r w:rsidR="00A23879">
        <w:rPr>
          <w:w w:val="105"/>
          <w:lang w:eastAsia="zh-CN"/>
        </w:rPr>
        <w:t>11</w:t>
      </w:r>
    </w:p>
    <w:p w:rsidR="00D032B6" w:rsidRDefault="00035F6E">
      <w:pPr>
        <w:pStyle w:val="BodyText"/>
        <w:spacing w:line="243" w:lineRule="exact"/>
        <w:ind w:left="2185"/>
        <w:rPr>
          <w:lang w:eastAsia="zh-CN"/>
        </w:rPr>
      </w:pPr>
      <w:hyperlink w:anchor="_bookmark5" w:history="1">
        <w:r w:rsidR="00A23879">
          <w:rPr>
            <w:w w:val="105"/>
            <w:lang w:eastAsia="zh-CN"/>
          </w:rPr>
          <w:t>数据库........................................................................................................................................</w:t>
        </w:r>
      </w:hyperlink>
      <w:r w:rsidR="00A23879">
        <w:rPr>
          <w:w w:val="105"/>
          <w:lang w:eastAsia="zh-CN"/>
        </w:rPr>
        <w:t xml:space="preserve">.    </w:t>
      </w:r>
      <w:r w:rsidR="00A23879">
        <w:rPr>
          <w:spacing w:val="56"/>
          <w:w w:val="105"/>
          <w:lang w:eastAsia="zh-CN"/>
        </w:rPr>
        <w:t xml:space="preserve"> </w:t>
      </w:r>
      <w:r w:rsidR="00A23879">
        <w:rPr>
          <w:w w:val="105"/>
          <w:lang w:eastAsia="zh-CN"/>
        </w:rPr>
        <w:t>11</w:t>
      </w:r>
    </w:p>
    <w:p w:rsidR="00D032B6" w:rsidRDefault="00035F6E">
      <w:pPr>
        <w:pStyle w:val="BodyText"/>
        <w:spacing w:line="240" w:lineRule="exact"/>
        <w:ind w:left="2785"/>
        <w:rPr>
          <w:lang w:eastAsia="zh-CN"/>
        </w:rPr>
      </w:pPr>
      <w:hyperlink w:anchor="_bookmark6" w:history="1">
        <w:r w:rsidR="00A23879">
          <w:rPr>
            <w:w w:val="110"/>
            <w:lang w:eastAsia="zh-CN"/>
          </w:rPr>
          <w:t>文档................................................................................................................................</w:t>
        </w:r>
      </w:hyperlink>
      <w:r w:rsidR="00A23879">
        <w:rPr>
          <w:w w:val="110"/>
          <w:lang w:eastAsia="zh-CN"/>
        </w:rPr>
        <w:t>.</w:t>
      </w:r>
      <w:r w:rsidR="00A23879">
        <w:rPr>
          <w:spacing w:val="5"/>
          <w:w w:val="110"/>
          <w:lang w:eastAsia="zh-CN"/>
        </w:rPr>
        <w:t>.</w:t>
      </w:r>
      <w:r w:rsidR="00A23879">
        <w:rPr>
          <w:w w:val="110"/>
          <w:lang w:eastAsia="zh-CN"/>
        </w:rPr>
        <w:t>11</w:t>
      </w:r>
    </w:p>
    <w:p w:rsidR="00D032B6" w:rsidRDefault="00035F6E">
      <w:pPr>
        <w:pStyle w:val="BodyText"/>
        <w:spacing w:line="240" w:lineRule="exact"/>
        <w:ind w:left="2785"/>
        <w:rPr>
          <w:lang w:eastAsia="zh-CN"/>
        </w:rPr>
      </w:pPr>
      <w:hyperlink w:anchor="_bookmark8" w:history="1">
        <w:r w:rsidR="00A23879">
          <w:rPr>
            <w:w w:val="110"/>
            <w:lang w:eastAsia="zh-CN"/>
          </w:rPr>
          <w:t>集合................................................................................................................................</w:t>
        </w:r>
      </w:hyperlink>
      <w:r w:rsidR="00A23879">
        <w:rPr>
          <w:w w:val="110"/>
          <w:lang w:eastAsia="zh-CN"/>
        </w:rPr>
        <w:t>.</w:t>
      </w:r>
      <w:r w:rsidR="00A23879">
        <w:rPr>
          <w:spacing w:val="5"/>
          <w:w w:val="110"/>
          <w:lang w:eastAsia="zh-CN"/>
        </w:rPr>
        <w:t>.</w:t>
      </w:r>
      <w:r w:rsidR="00A23879">
        <w:rPr>
          <w:w w:val="110"/>
          <w:lang w:eastAsia="zh-CN"/>
        </w:rPr>
        <w:t>14</w:t>
      </w:r>
    </w:p>
    <w:p w:rsidR="00D032B6" w:rsidRDefault="00035F6E">
      <w:pPr>
        <w:pStyle w:val="BodyText"/>
        <w:spacing w:line="240" w:lineRule="exact"/>
        <w:ind w:left="2785"/>
        <w:rPr>
          <w:lang w:eastAsia="zh-CN"/>
        </w:rPr>
      </w:pPr>
      <w:hyperlink w:anchor="_bookmark9" w:history="1">
        <w:r w:rsidR="00A23879">
          <w:rPr>
            <w:w w:val="105"/>
            <w:lang w:eastAsia="zh-CN"/>
          </w:rPr>
          <w:t>集合空间.........................................................................................................................</w:t>
        </w:r>
      </w:hyperlink>
      <w:r w:rsidR="00A23879">
        <w:rPr>
          <w:w w:val="105"/>
          <w:lang w:eastAsia="zh-CN"/>
        </w:rPr>
        <w:t xml:space="preserve">.    </w:t>
      </w:r>
      <w:r w:rsidR="00A23879">
        <w:rPr>
          <w:spacing w:val="10"/>
          <w:w w:val="105"/>
          <w:lang w:eastAsia="zh-CN"/>
        </w:rPr>
        <w:t xml:space="preserve"> </w:t>
      </w:r>
      <w:r w:rsidR="00A23879">
        <w:rPr>
          <w:w w:val="105"/>
          <w:lang w:eastAsia="zh-CN"/>
        </w:rPr>
        <w:t>15</w:t>
      </w:r>
    </w:p>
    <w:p w:rsidR="00D032B6" w:rsidRDefault="00035F6E">
      <w:pPr>
        <w:pStyle w:val="BodyText"/>
        <w:spacing w:line="240" w:lineRule="exact"/>
        <w:ind w:left="2785"/>
        <w:rPr>
          <w:lang w:eastAsia="zh-CN"/>
        </w:rPr>
      </w:pPr>
      <w:hyperlink w:anchor="_bookmark10" w:history="1">
        <w:r w:rsidR="00A23879">
          <w:rPr>
            <w:w w:val="110"/>
            <w:lang w:eastAsia="zh-CN"/>
          </w:rPr>
          <w:t>数据库服务器.................................................................................................................</w:t>
        </w:r>
      </w:hyperlink>
      <w:r w:rsidR="00A23879">
        <w:rPr>
          <w:w w:val="110"/>
          <w:lang w:eastAsia="zh-CN"/>
        </w:rPr>
        <w:t>.</w:t>
      </w:r>
      <w:r w:rsidR="00A23879">
        <w:rPr>
          <w:spacing w:val="12"/>
          <w:w w:val="110"/>
          <w:lang w:eastAsia="zh-CN"/>
        </w:rPr>
        <w:t>.</w:t>
      </w:r>
      <w:r w:rsidR="00A23879">
        <w:rPr>
          <w:w w:val="110"/>
          <w:lang w:eastAsia="zh-CN"/>
        </w:rPr>
        <w:t>15</w:t>
      </w:r>
    </w:p>
    <w:p w:rsidR="00D032B6" w:rsidRDefault="00035F6E">
      <w:pPr>
        <w:pStyle w:val="BodyText"/>
        <w:spacing w:line="240" w:lineRule="exact"/>
        <w:ind w:left="2785"/>
        <w:rPr>
          <w:lang w:eastAsia="zh-CN"/>
        </w:rPr>
      </w:pPr>
      <w:hyperlink w:anchor="_bookmark11" w:history="1">
        <w:r w:rsidR="00A23879">
          <w:rPr>
            <w:w w:val="110"/>
            <w:lang w:eastAsia="zh-CN"/>
          </w:rPr>
          <w:t>索引................................................................................................................................</w:t>
        </w:r>
      </w:hyperlink>
      <w:r w:rsidR="00A23879">
        <w:rPr>
          <w:w w:val="110"/>
          <w:lang w:eastAsia="zh-CN"/>
        </w:rPr>
        <w:t>.</w:t>
      </w:r>
      <w:r w:rsidR="00A23879">
        <w:rPr>
          <w:spacing w:val="5"/>
          <w:w w:val="110"/>
          <w:lang w:eastAsia="zh-CN"/>
        </w:rPr>
        <w:t>.</w:t>
      </w:r>
      <w:r w:rsidR="00A23879">
        <w:rPr>
          <w:w w:val="110"/>
          <w:lang w:eastAsia="zh-CN"/>
        </w:rPr>
        <w:t>16</w:t>
      </w:r>
    </w:p>
    <w:p w:rsidR="00D032B6" w:rsidRDefault="00035F6E">
      <w:pPr>
        <w:pStyle w:val="BodyText"/>
        <w:spacing w:line="240" w:lineRule="exact"/>
        <w:ind w:left="2785"/>
        <w:rPr>
          <w:lang w:eastAsia="zh-CN"/>
        </w:rPr>
      </w:pPr>
      <w:hyperlink w:anchor="_bookmark12" w:history="1">
        <w:r w:rsidR="00A23879">
          <w:rPr>
            <w:w w:val="110"/>
            <w:lang w:eastAsia="zh-CN"/>
          </w:rPr>
          <w:t>聚集................................................................................................................................</w:t>
        </w:r>
      </w:hyperlink>
      <w:r w:rsidR="00A23879">
        <w:rPr>
          <w:w w:val="110"/>
          <w:lang w:eastAsia="zh-CN"/>
        </w:rPr>
        <w:t>.</w:t>
      </w:r>
      <w:r w:rsidR="00A23879">
        <w:rPr>
          <w:spacing w:val="5"/>
          <w:w w:val="110"/>
          <w:lang w:eastAsia="zh-CN"/>
        </w:rPr>
        <w:t>.</w:t>
      </w:r>
      <w:r w:rsidR="00A23879">
        <w:rPr>
          <w:w w:val="110"/>
          <w:lang w:eastAsia="zh-CN"/>
        </w:rPr>
        <w:t>17</w:t>
      </w:r>
    </w:p>
    <w:p w:rsidR="00D032B6" w:rsidRDefault="00035F6E">
      <w:pPr>
        <w:pStyle w:val="BodyText"/>
        <w:spacing w:line="240" w:lineRule="exact"/>
        <w:ind w:left="2785"/>
        <w:rPr>
          <w:lang w:eastAsia="zh-CN"/>
        </w:rPr>
      </w:pPr>
      <w:hyperlink w:anchor="_bookmark13" w:history="1">
        <w:r w:rsidR="00A23879">
          <w:rPr>
            <w:w w:val="110"/>
            <w:lang w:eastAsia="zh-CN"/>
          </w:rPr>
          <w:t>事务................................................................................................................................</w:t>
        </w:r>
      </w:hyperlink>
      <w:r w:rsidR="00A23879">
        <w:rPr>
          <w:w w:val="110"/>
          <w:lang w:eastAsia="zh-CN"/>
        </w:rPr>
        <w:t>.</w:t>
      </w:r>
      <w:r w:rsidR="00A23879">
        <w:rPr>
          <w:spacing w:val="5"/>
          <w:w w:val="110"/>
          <w:lang w:eastAsia="zh-CN"/>
        </w:rPr>
        <w:t>.</w:t>
      </w:r>
      <w:r w:rsidR="00A23879">
        <w:rPr>
          <w:w w:val="110"/>
          <w:lang w:eastAsia="zh-CN"/>
        </w:rPr>
        <w:t>18</w:t>
      </w:r>
    </w:p>
    <w:p w:rsidR="00D032B6" w:rsidRDefault="00035F6E">
      <w:pPr>
        <w:pStyle w:val="BodyText"/>
        <w:spacing w:line="240" w:lineRule="exact"/>
        <w:ind w:left="2785"/>
        <w:rPr>
          <w:lang w:eastAsia="zh-CN"/>
        </w:rPr>
      </w:pPr>
      <w:hyperlink w:anchor="_bookmark14" w:history="1">
        <w:r w:rsidR="00A23879">
          <w:rPr>
            <w:w w:val="105"/>
            <w:lang w:eastAsia="zh-CN"/>
          </w:rPr>
          <w:t>最终一致性策略..............................................................................................................</w:t>
        </w:r>
      </w:hyperlink>
      <w:r w:rsidR="00A23879">
        <w:rPr>
          <w:w w:val="105"/>
          <w:lang w:eastAsia="zh-CN"/>
        </w:rPr>
        <w:t xml:space="preserve">.   </w:t>
      </w:r>
      <w:r w:rsidR="00A23879">
        <w:rPr>
          <w:spacing w:val="2"/>
          <w:w w:val="105"/>
          <w:lang w:eastAsia="zh-CN"/>
        </w:rPr>
        <w:t xml:space="preserve"> </w:t>
      </w:r>
      <w:r w:rsidR="00A23879">
        <w:rPr>
          <w:w w:val="105"/>
          <w:lang w:eastAsia="zh-CN"/>
        </w:rPr>
        <w:t>18</w:t>
      </w:r>
    </w:p>
    <w:p w:rsidR="00D032B6" w:rsidRDefault="00035F6E">
      <w:pPr>
        <w:pStyle w:val="BodyText"/>
        <w:spacing w:line="240" w:lineRule="exact"/>
        <w:ind w:left="2785"/>
        <w:rPr>
          <w:lang w:eastAsia="zh-CN"/>
        </w:rPr>
      </w:pPr>
      <w:hyperlink w:anchor="_bookmark15" w:history="1">
        <w:r w:rsidR="00A23879">
          <w:rPr>
            <w:w w:val="110"/>
            <w:lang w:eastAsia="zh-CN"/>
          </w:rPr>
          <w:t>实例................................................................................................................................</w:t>
        </w:r>
      </w:hyperlink>
      <w:r w:rsidR="00A23879">
        <w:rPr>
          <w:w w:val="110"/>
          <w:lang w:eastAsia="zh-CN"/>
        </w:rPr>
        <w:t>.</w:t>
      </w:r>
      <w:r w:rsidR="00A23879">
        <w:rPr>
          <w:spacing w:val="5"/>
          <w:w w:val="110"/>
          <w:lang w:eastAsia="zh-CN"/>
        </w:rPr>
        <w:t>.</w:t>
      </w:r>
      <w:r w:rsidR="00A23879">
        <w:rPr>
          <w:w w:val="110"/>
          <w:lang w:eastAsia="zh-CN"/>
        </w:rPr>
        <w:t>19</w:t>
      </w:r>
    </w:p>
    <w:p w:rsidR="00D032B6" w:rsidRDefault="00035F6E">
      <w:pPr>
        <w:pStyle w:val="BodyText"/>
        <w:spacing w:line="240" w:lineRule="exact"/>
        <w:ind w:left="2785"/>
        <w:rPr>
          <w:lang w:eastAsia="zh-CN"/>
        </w:rPr>
      </w:pPr>
      <w:hyperlink w:anchor="_bookmark16" w:history="1">
        <w:r w:rsidR="00A23879">
          <w:rPr>
            <w:w w:val="105"/>
            <w:lang w:eastAsia="zh-CN"/>
          </w:rPr>
          <w:t>读写分离.........................................................................................................................</w:t>
        </w:r>
      </w:hyperlink>
      <w:r w:rsidR="00A23879">
        <w:rPr>
          <w:w w:val="105"/>
          <w:lang w:eastAsia="zh-CN"/>
        </w:rPr>
        <w:t xml:space="preserve">.    </w:t>
      </w:r>
      <w:r w:rsidR="00A23879">
        <w:rPr>
          <w:spacing w:val="10"/>
          <w:w w:val="105"/>
          <w:lang w:eastAsia="zh-CN"/>
        </w:rPr>
        <w:t xml:space="preserve"> </w:t>
      </w:r>
      <w:r w:rsidR="00A23879">
        <w:rPr>
          <w:w w:val="105"/>
          <w:lang w:eastAsia="zh-CN"/>
        </w:rPr>
        <w:t>19</w:t>
      </w:r>
    </w:p>
    <w:p w:rsidR="00D032B6" w:rsidRDefault="00035F6E">
      <w:pPr>
        <w:pStyle w:val="BodyText"/>
        <w:spacing w:line="240" w:lineRule="exact"/>
        <w:ind w:left="2785"/>
        <w:rPr>
          <w:lang w:eastAsia="zh-CN"/>
        </w:rPr>
      </w:pPr>
      <w:hyperlink w:anchor="_bookmark17" w:history="1">
        <w:r w:rsidR="00A23879">
          <w:rPr>
            <w:w w:val="105"/>
            <w:lang w:eastAsia="zh-CN"/>
          </w:rPr>
          <w:t>后台任务.........................................................................................................................</w:t>
        </w:r>
      </w:hyperlink>
      <w:r w:rsidR="00A23879">
        <w:rPr>
          <w:w w:val="105"/>
          <w:lang w:eastAsia="zh-CN"/>
        </w:rPr>
        <w:t xml:space="preserve">.    </w:t>
      </w:r>
      <w:r w:rsidR="00A23879">
        <w:rPr>
          <w:spacing w:val="10"/>
          <w:w w:val="105"/>
          <w:lang w:eastAsia="zh-CN"/>
        </w:rPr>
        <w:t xml:space="preserve"> </w:t>
      </w:r>
      <w:r w:rsidR="00A23879">
        <w:rPr>
          <w:w w:val="105"/>
          <w:lang w:eastAsia="zh-CN"/>
        </w:rPr>
        <w:t>19</w:t>
      </w:r>
    </w:p>
    <w:p w:rsidR="00D032B6" w:rsidRDefault="00035F6E">
      <w:pPr>
        <w:pStyle w:val="BodyText"/>
        <w:spacing w:line="240" w:lineRule="exact"/>
        <w:ind w:left="2785"/>
        <w:rPr>
          <w:lang w:eastAsia="zh-CN"/>
        </w:rPr>
      </w:pPr>
      <w:hyperlink w:anchor="_bookmark18" w:history="1">
        <w:r w:rsidR="00A23879">
          <w:rPr>
            <w:w w:val="105"/>
            <w:lang w:eastAsia="zh-CN"/>
          </w:rPr>
          <w:t>大对象.........................................................................................................................</w:t>
        </w:r>
      </w:hyperlink>
      <w:r w:rsidR="00A23879">
        <w:rPr>
          <w:w w:val="105"/>
          <w:lang w:eastAsia="zh-CN"/>
        </w:rPr>
        <w:t xml:space="preserve">.    </w:t>
      </w:r>
      <w:r w:rsidR="00A23879">
        <w:rPr>
          <w:spacing w:val="10"/>
          <w:w w:val="105"/>
          <w:lang w:eastAsia="zh-CN"/>
        </w:rPr>
        <w:t xml:space="preserve"> </w:t>
      </w:r>
      <w:r w:rsidR="00A23879">
        <w:rPr>
          <w:w w:val="105"/>
          <w:lang w:eastAsia="zh-CN"/>
        </w:rPr>
        <w:t>20</w:t>
      </w:r>
    </w:p>
    <w:p w:rsidR="00D032B6" w:rsidRDefault="00035F6E">
      <w:pPr>
        <w:pStyle w:val="BodyText"/>
        <w:spacing w:line="240" w:lineRule="exact"/>
        <w:ind w:left="2185"/>
        <w:rPr>
          <w:lang w:eastAsia="zh-CN"/>
        </w:rPr>
      </w:pPr>
      <w:hyperlink w:anchor="_bookmark19" w:history="1">
        <w:r w:rsidR="00A23879">
          <w:rPr>
            <w:w w:val="110"/>
            <w:lang w:eastAsia="zh-CN"/>
          </w:rPr>
          <w:t>集群...........................................................................................................................................</w:t>
        </w:r>
      </w:hyperlink>
      <w:r w:rsidR="00A23879">
        <w:rPr>
          <w:w w:val="110"/>
          <w:lang w:eastAsia="zh-CN"/>
        </w:rPr>
        <w:t>.</w:t>
      </w:r>
      <w:r w:rsidR="00A23879">
        <w:rPr>
          <w:spacing w:val="13"/>
          <w:w w:val="110"/>
          <w:lang w:eastAsia="zh-CN"/>
        </w:rPr>
        <w:t>.</w:t>
      </w:r>
      <w:r w:rsidR="00A23879">
        <w:rPr>
          <w:w w:val="110"/>
          <w:lang w:eastAsia="zh-CN"/>
        </w:rPr>
        <w:t>20</w:t>
      </w:r>
    </w:p>
    <w:p w:rsidR="00D032B6" w:rsidRDefault="00035F6E">
      <w:pPr>
        <w:pStyle w:val="BodyText"/>
        <w:spacing w:line="240" w:lineRule="exact"/>
        <w:ind w:left="2785"/>
        <w:rPr>
          <w:lang w:eastAsia="zh-CN"/>
        </w:rPr>
      </w:pPr>
      <w:hyperlink w:anchor="_bookmark20" w:history="1">
        <w:r w:rsidR="00A23879">
          <w:rPr>
            <w:w w:val="105"/>
            <w:lang w:eastAsia="zh-CN"/>
          </w:rPr>
          <w:t>运行模式.........................................................................................................................</w:t>
        </w:r>
      </w:hyperlink>
      <w:r w:rsidR="00A23879">
        <w:rPr>
          <w:w w:val="105"/>
          <w:lang w:eastAsia="zh-CN"/>
        </w:rPr>
        <w:t xml:space="preserve">.    </w:t>
      </w:r>
      <w:r w:rsidR="00A23879">
        <w:rPr>
          <w:spacing w:val="10"/>
          <w:w w:val="105"/>
          <w:lang w:eastAsia="zh-CN"/>
        </w:rPr>
        <w:t xml:space="preserve"> </w:t>
      </w:r>
      <w:r w:rsidR="00A23879">
        <w:rPr>
          <w:w w:val="105"/>
          <w:lang w:eastAsia="zh-CN"/>
        </w:rPr>
        <w:t>21</w:t>
      </w:r>
    </w:p>
    <w:p w:rsidR="00D032B6" w:rsidRDefault="00035F6E">
      <w:pPr>
        <w:pStyle w:val="BodyText"/>
        <w:spacing w:line="240" w:lineRule="exact"/>
        <w:ind w:left="2785"/>
        <w:rPr>
          <w:lang w:eastAsia="zh-CN"/>
        </w:rPr>
      </w:pPr>
      <w:hyperlink w:anchor="_bookmark21" w:history="1">
        <w:r w:rsidR="00A23879">
          <w:rPr>
            <w:w w:val="110"/>
            <w:lang w:eastAsia="zh-CN"/>
          </w:rPr>
          <w:t>节点................................................................................................................................</w:t>
        </w:r>
      </w:hyperlink>
      <w:r w:rsidR="00A23879">
        <w:rPr>
          <w:w w:val="110"/>
          <w:lang w:eastAsia="zh-CN"/>
        </w:rPr>
        <w:t>.</w:t>
      </w:r>
      <w:r w:rsidR="00A23879">
        <w:rPr>
          <w:spacing w:val="5"/>
          <w:w w:val="110"/>
          <w:lang w:eastAsia="zh-CN"/>
        </w:rPr>
        <w:t>.</w:t>
      </w:r>
      <w:r w:rsidR="00A23879">
        <w:rPr>
          <w:w w:val="110"/>
          <w:lang w:eastAsia="zh-CN"/>
        </w:rPr>
        <w:t>21</w:t>
      </w:r>
    </w:p>
    <w:p w:rsidR="00D032B6" w:rsidRDefault="00035F6E">
      <w:pPr>
        <w:pStyle w:val="BodyText"/>
        <w:spacing w:line="240" w:lineRule="exact"/>
        <w:ind w:left="2785"/>
        <w:rPr>
          <w:lang w:eastAsia="zh-CN"/>
        </w:rPr>
      </w:pPr>
      <w:hyperlink w:anchor="_bookmark31" w:history="1">
        <w:r w:rsidR="00A23879">
          <w:rPr>
            <w:w w:val="105"/>
            <w:lang w:eastAsia="zh-CN"/>
          </w:rPr>
          <w:t>分区组.............................................................................................................................</w:t>
        </w:r>
      </w:hyperlink>
      <w:r w:rsidR="00A23879">
        <w:rPr>
          <w:w w:val="105"/>
          <w:lang w:eastAsia="zh-CN"/>
        </w:rPr>
        <w:t xml:space="preserve">.    </w:t>
      </w:r>
      <w:r w:rsidR="00A23879">
        <w:rPr>
          <w:spacing w:val="16"/>
          <w:w w:val="105"/>
          <w:lang w:eastAsia="zh-CN"/>
        </w:rPr>
        <w:t xml:space="preserve"> </w:t>
      </w:r>
      <w:r w:rsidR="00A23879">
        <w:rPr>
          <w:w w:val="105"/>
          <w:lang w:eastAsia="zh-CN"/>
        </w:rPr>
        <w:t>27</w:t>
      </w:r>
    </w:p>
    <w:p w:rsidR="00D032B6" w:rsidRDefault="00035F6E">
      <w:pPr>
        <w:pStyle w:val="BodyText"/>
        <w:spacing w:line="240" w:lineRule="exact"/>
        <w:ind w:left="2785"/>
        <w:rPr>
          <w:lang w:eastAsia="zh-CN"/>
        </w:rPr>
      </w:pPr>
      <w:hyperlink w:anchor="_bookmark33" w:history="1">
        <w:r w:rsidR="00A23879">
          <w:rPr>
            <w:w w:val="105"/>
            <w:lang w:eastAsia="zh-CN"/>
          </w:rPr>
          <w:t>数据分区.........................................................................................................................</w:t>
        </w:r>
      </w:hyperlink>
      <w:r w:rsidR="00A23879">
        <w:rPr>
          <w:w w:val="105"/>
          <w:lang w:eastAsia="zh-CN"/>
        </w:rPr>
        <w:t xml:space="preserve">.    </w:t>
      </w:r>
      <w:r w:rsidR="00A23879">
        <w:rPr>
          <w:spacing w:val="10"/>
          <w:w w:val="105"/>
          <w:lang w:eastAsia="zh-CN"/>
        </w:rPr>
        <w:t xml:space="preserve"> </w:t>
      </w:r>
      <w:r w:rsidR="00A23879">
        <w:rPr>
          <w:w w:val="105"/>
          <w:lang w:eastAsia="zh-CN"/>
        </w:rPr>
        <w:t>30</w:t>
      </w:r>
    </w:p>
    <w:p w:rsidR="00D032B6" w:rsidRDefault="00035F6E">
      <w:pPr>
        <w:pStyle w:val="BodyText"/>
        <w:spacing w:line="240" w:lineRule="exact"/>
        <w:ind w:left="2785"/>
        <w:rPr>
          <w:lang w:eastAsia="zh-CN"/>
        </w:rPr>
      </w:pPr>
      <w:hyperlink w:anchor="_bookmark37" w:history="1">
        <w:r w:rsidR="00A23879">
          <w:rPr>
            <w:w w:val="105"/>
            <w:lang w:eastAsia="zh-CN"/>
          </w:rPr>
          <w:t>域....................................................................................................................................</w:t>
        </w:r>
      </w:hyperlink>
      <w:r w:rsidR="00A23879">
        <w:rPr>
          <w:w w:val="105"/>
          <w:lang w:eastAsia="zh-CN"/>
        </w:rPr>
        <w:t xml:space="preserve">.     </w:t>
      </w:r>
      <w:r w:rsidR="00A23879">
        <w:rPr>
          <w:spacing w:val="17"/>
          <w:w w:val="105"/>
          <w:lang w:eastAsia="zh-CN"/>
        </w:rPr>
        <w:t xml:space="preserve"> </w:t>
      </w:r>
      <w:r w:rsidR="00A23879">
        <w:rPr>
          <w:w w:val="105"/>
          <w:lang w:eastAsia="zh-CN"/>
        </w:rPr>
        <w:t>36</w:t>
      </w:r>
    </w:p>
    <w:p w:rsidR="00D032B6" w:rsidRDefault="00035F6E">
      <w:pPr>
        <w:pStyle w:val="Heading4"/>
        <w:spacing w:line="285" w:lineRule="exact"/>
        <w:ind w:left="1585"/>
        <w:rPr>
          <w:lang w:eastAsia="zh-CN"/>
        </w:rPr>
      </w:pPr>
      <w:hyperlink w:anchor="_bookmark38" w:history="1">
        <w:r w:rsidR="00A23879">
          <w:rPr>
            <w:w w:val="105"/>
            <w:lang w:eastAsia="zh-CN"/>
          </w:rPr>
          <w:t>安装指南....................................................................................................................</w:t>
        </w:r>
      </w:hyperlink>
      <w:r w:rsidR="00A23879">
        <w:rPr>
          <w:w w:val="105"/>
          <w:lang w:eastAsia="zh-CN"/>
        </w:rPr>
        <w:t xml:space="preserve">.   </w:t>
      </w:r>
      <w:r w:rsidR="00A23879">
        <w:rPr>
          <w:spacing w:val="67"/>
          <w:w w:val="105"/>
          <w:lang w:eastAsia="zh-CN"/>
        </w:rPr>
        <w:t xml:space="preserve"> </w:t>
      </w:r>
      <w:r w:rsidR="00A23879">
        <w:rPr>
          <w:w w:val="105"/>
          <w:lang w:eastAsia="zh-CN"/>
        </w:rPr>
        <w:t>37</w:t>
      </w:r>
    </w:p>
    <w:p w:rsidR="00D032B6" w:rsidRDefault="00035F6E">
      <w:pPr>
        <w:pStyle w:val="BodyText"/>
        <w:spacing w:line="243" w:lineRule="exact"/>
        <w:ind w:left="2185"/>
        <w:rPr>
          <w:lang w:eastAsia="zh-CN"/>
        </w:rPr>
      </w:pPr>
      <w:hyperlink w:anchor="_bookmark39" w:history="1">
        <w:r w:rsidR="00A23879">
          <w:rPr>
            <w:w w:val="105"/>
            <w:lang w:eastAsia="zh-CN"/>
          </w:rPr>
          <w:t>规划数据库部署.........................................................................................................................</w:t>
        </w:r>
      </w:hyperlink>
      <w:r w:rsidR="00A23879">
        <w:rPr>
          <w:w w:val="105"/>
          <w:lang w:eastAsia="zh-CN"/>
        </w:rPr>
        <w:t xml:space="preserve">.   </w:t>
      </w:r>
      <w:r w:rsidR="00A23879">
        <w:rPr>
          <w:spacing w:val="42"/>
          <w:w w:val="105"/>
          <w:lang w:eastAsia="zh-CN"/>
        </w:rPr>
        <w:t xml:space="preserve"> </w:t>
      </w:r>
      <w:r w:rsidR="00A23879">
        <w:rPr>
          <w:w w:val="105"/>
          <w:lang w:eastAsia="zh-CN"/>
        </w:rPr>
        <w:t>37</w:t>
      </w:r>
    </w:p>
    <w:p w:rsidR="00D032B6" w:rsidRDefault="00035F6E">
      <w:pPr>
        <w:pStyle w:val="BodyText"/>
        <w:spacing w:line="240" w:lineRule="exact"/>
        <w:ind w:left="2785"/>
        <w:rPr>
          <w:lang w:eastAsia="zh-CN"/>
        </w:rPr>
      </w:pPr>
      <w:hyperlink w:anchor="_bookmark40" w:history="1">
        <w:r w:rsidR="00A23879">
          <w:rPr>
            <w:w w:val="105"/>
            <w:lang w:eastAsia="zh-CN"/>
          </w:rPr>
          <w:t>最简部署.........................................................................................................................</w:t>
        </w:r>
      </w:hyperlink>
      <w:r w:rsidR="00A23879">
        <w:rPr>
          <w:w w:val="105"/>
          <w:lang w:eastAsia="zh-CN"/>
        </w:rPr>
        <w:t xml:space="preserve">.    </w:t>
      </w:r>
      <w:r w:rsidR="00A23879">
        <w:rPr>
          <w:spacing w:val="10"/>
          <w:w w:val="105"/>
          <w:lang w:eastAsia="zh-CN"/>
        </w:rPr>
        <w:t xml:space="preserve"> </w:t>
      </w:r>
      <w:r w:rsidR="00A23879">
        <w:rPr>
          <w:w w:val="105"/>
          <w:lang w:eastAsia="zh-CN"/>
        </w:rPr>
        <w:t>37</w:t>
      </w:r>
    </w:p>
    <w:p w:rsidR="00D032B6" w:rsidRDefault="00035F6E">
      <w:pPr>
        <w:pStyle w:val="BodyText"/>
        <w:spacing w:line="240" w:lineRule="exact"/>
        <w:ind w:left="2785"/>
        <w:rPr>
          <w:lang w:eastAsia="zh-CN"/>
        </w:rPr>
      </w:pPr>
      <w:hyperlink w:anchor="_bookmark41" w:history="1">
        <w:r w:rsidR="00A23879">
          <w:rPr>
            <w:w w:val="105"/>
            <w:lang w:eastAsia="zh-CN"/>
          </w:rPr>
          <w:t>高可用部署.....................................................................................................................</w:t>
        </w:r>
      </w:hyperlink>
      <w:r w:rsidR="00A23879">
        <w:rPr>
          <w:w w:val="105"/>
          <w:lang w:eastAsia="zh-CN"/>
        </w:rPr>
        <w:t xml:space="preserve">.    </w:t>
      </w:r>
      <w:r w:rsidR="00A23879">
        <w:rPr>
          <w:spacing w:val="3"/>
          <w:w w:val="105"/>
          <w:lang w:eastAsia="zh-CN"/>
        </w:rPr>
        <w:t xml:space="preserve"> </w:t>
      </w:r>
      <w:r w:rsidR="00A23879">
        <w:rPr>
          <w:w w:val="105"/>
          <w:lang w:eastAsia="zh-CN"/>
        </w:rPr>
        <w:t>38</w:t>
      </w:r>
    </w:p>
    <w:p w:rsidR="00D032B6" w:rsidRDefault="00035F6E">
      <w:pPr>
        <w:pStyle w:val="BodyText"/>
        <w:spacing w:line="240" w:lineRule="exact"/>
        <w:ind w:left="2785"/>
        <w:rPr>
          <w:lang w:eastAsia="zh-CN"/>
        </w:rPr>
      </w:pPr>
      <w:hyperlink w:anchor="_bookmark42" w:history="1">
        <w:r w:rsidR="00A23879">
          <w:rPr>
            <w:w w:val="105"/>
            <w:lang w:eastAsia="zh-CN"/>
          </w:rPr>
          <w:t>高性能部署.....................................................................................................................</w:t>
        </w:r>
      </w:hyperlink>
      <w:r w:rsidR="00A23879">
        <w:rPr>
          <w:w w:val="105"/>
          <w:lang w:eastAsia="zh-CN"/>
        </w:rPr>
        <w:t xml:space="preserve">.    </w:t>
      </w:r>
      <w:r w:rsidR="00A23879">
        <w:rPr>
          <w:spacing w:val="3"/>
          <w:w w:val="105"/>
          <w:lang w:eastAsia="zh-CN"/>
        </w:rPr>
        <w:t xml:space="preserve"> </w:t>
      </w:r>
      <w:r w:rsidR="00A23879">
        <w:rPr>
          <w:w w:val="105"/>
          <w:lang w:eastAsia="zh-CN"/>
        </w:rPr>
        <w:t>38</w:t>
      </w:r>
    </w:p>
    <w:p w:rsidR="00D032B6" w:rsidRDefault="00035F6E">
      <w:pPr>
        <w:pStyle w:val="BodyText"/>
        <w:tabs>
          <w:tab w:val="left" w:leader="dot" w:pos="10184"/>
        </w:tabs>
        <w:spacing w:line="240" w:lineRule="exact"/>
        <w:ind w:left="2185"/>
        <w:rPr>
          <w:lang w:eastAsia="zh-CN"/>
        </w:rPr>
      </w:pPr>
      <w:hyperlink w:anchor="_bookmark43" w:history="1">
        <w:r w:rsidR="00A23879">
          <w:rPr>
            <w:w w:val="95"/>
            <w:lang w:eastAsia="zh-CN"/>
          </w:rPr>
          <w:t>SequoiaDB</w:t>
        </w:r>
        <w:r w:rsidR="00A23879">
          <w:rPr>
            <w:spacing w:val="13"/>
            <w:w w:val="95"/>
            <w:lang w:eastAsia="zh-CN"/>
          </w:rPr>
          <w:t xml:space="preserve"> </w:t>
        </w:r>
        <w:r w:rsidR="00A23879">
          <w:rPr>
            <w:w w:val="95"/>
            <w:lang w:eastAsia="zh-CN"/>
          </w:rPr>
          <w:t>产品安装的系统要求</w:t>
        </w:r>
        <w:r w:rsidR="00A23879">
          <w:rPr>
            <w:w w:val="95"/>
            <w:lang w:eastAsia="zh-CN"/>
          </w:rPr>
          <w:tab/>
        </w:r>
      </w:hyperlink>
      <w:r w:rsidR="00A23879">
        <w:rPr>
          <w:w w:val="95"/>
          <w:lang w:eastAsia="zh-CN"/>
        </w:rPr>
        <w:t>39</w:t>
      </w:r>
    </w:p>
    <w:p w:rsidR="00D032B6" w:rsidRDefault="00035F6E">
      <w:pPr>
        <w:pStyle w:val="BodyText"/>
        <w:spacing w:line="240" w:lineRule="exact"/>
        <w:ind w:left="2785"/>
        <w:rPr>
          <w:lang w:eastAsia="zh-CN"/>
        </w:rPr>
      </w:pPr>
      <w:hyperlink w:anchor="_bookmark44" w:history="1">
        <w:r w:rsidR="00A23879">
          <w:rPr>
            <w:w w:val="105"/>
            <w:lang w:eastAsia="zh-CN"/>
          </w:rPr>
          <w:t>硬件要求.........................................................................................................................</w:t>
        </w:r>
      </w:hyperlink>
      <w:r w:rsidR="00A23879">
        <w:rPr>
          <w:w w:val="105"/>
          <w:lang w:eastAsia="zh-CN"/>
        </w:rPr>
        <w:t xml:space="preserve">.    </w:t>
      </w:r>
      <w:r w:rsidR="00A23879">
        <w:rPr>
          <w:spacing w:val="10"/>
          <w:w w:val="105"/>
          <w:lang w:eastAsia="zh-CN"/>
        </w:rPr>
        <w:t xml:space="preserve"> </w:t>
      </w:r>
      <w:r w:rsidR="00A23879">
        <w:rPr>
          <w:w w:val="105"/>
          <w:lang w:eastAsia="zh-CN"/>
        </w:rPr>
        <w:t>39</w:t>
      </w:r>
    </w:p>
    <w:p w:rsidR="00D032B6" w:rsidRDefault="00035F6E">
      <w:pPr>
        <w:pStyle w:val="BodyText"/>
        <w:spacing w:line="240" w:lineRule="exact"/>
        <w:ind w:left="2785"/>
        <w:rPr>
          <w:lang w:eastAsia="zh-CN"/>
        </w:rPr>
      </w:pPr>
      <w:hyperlink w:anchor="_bookmark45" w:history="1">
        <w:r w:rsidR="00A23879">
          <w:rPr>
            <w:w w:val="105"/>
            <w:lang w:eastAsia="zh-CN"/>
          </w:rPr>
          <w:t>受支持的操作系统..........................................................................................................</w:t>
        </w:r>
      </w:hyperlink>
      <w:r w:rsidR="00A23879">
        <w:rPr>
          <w:w w:val="105"/>
          <w:lang w:eastAsia="zh-CN"/>
        </w:rPr>
        <w:t xml:space="preserve">.  </w:t>
      </w:r>
      <w:r w:rsidR="00A23879">
        <w:rPr>
          <w:spacing w:val="58"/>
          <w:w w:val="105"/>
          <w:lang w:eastAsia="zh-CN"/>
        </w:rPr>
        <w:t xml:space="preserve"> </w:t>
      </w:r>
      <w:r w:rsidR="00A23879">
        <w:rPr>
          <w:w w:val="105"/>
          <w:lang w:eastAsia="zh-CN"/>
        </w:rPr>
        <w:t>40</w:t>
      </w:r>
    </w:p>
    <w:p w:rsidR="00D032B6" w:rsidRDefault="00035F6E">
      <w:pPr>
        <w:pStyle w:val="BodyText"/>
        <w:spacing w:line="240" w:lineRule="exact"/>
        <w:ind w:left="2785"/>
        <w:rPr>
          <w:lang w:eastAsia="zh-CN"/>
        </w:rPr>
      </w:pPr>
      <w:hyperlink w:anchor="_bookmark46" w:history="1">
        <w:r w:rsidR="00A23879">
          <w:rPr>
            <w:w w:val="105"/>
            <w:lang w:eastAsia="zh-CN"/>
          </w:rPr>
          <w:t>软件要求.........................................................................................................................</w:t>
        </w:r>
      </w:hyperlink>
      <w:r w:rsidR="00A23879">
        <w:rPr>
          <w:w w:val="105"/>
          <w:lang w:eastAsia="zh-CN"/>
        </w:rPr>
        <w:t xml:space="preserve">.    </w:t>
      </w:r>
      <w:r w:rsidR="00A23879">
        <w:rPr>
          <w:spacing w:val="10"/>
          <w:w w:val="105"/>
          <w:lang w:eastAsia="zh-CN"/>
        </w:rPr>
        <w:t xml:space="preserve"> </w:t>
      </w:r>
      <w:r w:rsidR="00A23879">
        <w:rPr>
          <w:w w:val="105"/>
          <w:lang w:eastAsia="zh-CN"/>
        </w:rPr>
        <w:t>40</w:t>
      </w:r>
    </w:p>
    <w:p w:rsidR="00D032B6" w:rsidRDefault="00035F6E">
      <w:pPr>
        <w:pStyle w:val="BodyText"/>
        <w:spacing w:line="240" w:lineRule="exact"/>
        <w:ind w:left="2185"/>
        <w:rPr>
          <w:lang w:eastAsia="zh-CN"/>
        </w:rPr>
      </w:pPr>
      <w:hyperlink w:anchor="_bookmark47" w:history="1">
        <w:r w:rsidR="00A23879">
          <w:rPr>
            <w:w w:val="105"/>
            <w:lang w:eastAsia="zh-CN"/>
          </w:rPr>
          <w:t>准备安装介质.............................................................................................................................</w:t>
        </w:r>
      </w:hyperlink>
      <w:r w:rsidR="00A23879">
        <w:rPr>
          <w:w w:val="105"/>
          <w:lang w:eastAsia="zh-CN"/>
        </w:rPr>
        <w:t xml:space="preserve">.   </w:t>
      </w:r>
      <w:r w:rsidR="00A23879">
        <w:rPr>
          <w:spacing w:val="48"/>
          <w:w w:val="105"/>
          <w:lang w:eastAsia="zh-CN"/>
        </w:rPr>
        <w:t xml:space="preserve"> </w:t>
      </w:r>
      <w:r w:rsidR="00A23879">
        <w:rPr>
          <w:w w:val="105"/>
          <w:lang w:eastAsia="zh-CN"/>
        </w:rPr>
        <w:t>42</w:t>
      </w:r>
    </w:p>
    <w:p w:rsidR="00D032B6" w:rsidRDefault="00035F6E">
      <w:pPr>
        <w:pStyle w:val="BodyText"/>
        <w:tabs>
          <w:tab w:val="left" w:leader="dot" w:pos="10184"/>
        </w:tabs>
        <w:spacing w:line="240" w:lineRule="exact"/>
        <w:ind w:left="2185"/>
        <w:rPr>
          <w:lang w:eastAsia="zh-CN"/>
        </w:rPr>
      </w:pPr>
      <w:hyperlink w:anchor="_bookmark48" w:history="1">
        <w:r w:rsidR="00A23879">
          <w:rPr>
            <w:w w:val="95"/>
            <w:lang w:eastAsia="zh-CN"/>
          </w:rPr>
          <w:t>SequoiaDB</w:t>
        </w:r>
        <w:r w:rsidR="00A23879">
          <w:rPr>
            <w:spacing w:val="16"/>
            <w:w w:val="95"/>
            <w:lang w:eastAsia="zh-CN"/>
          </w:rPr>
          <w:t xml:space="preserve"> </w:t>
        </w:r>
        <w:r w:rsidR="00A23879">
          <w:rPr>
            <w:w w:val="95"/>
            <w:lang w:eastAsia="zh-CN"/>
          </w:rPr>
          <w:t>服务器安装</w:t>
        </w:r>
        <w:r w:rsidR="00A23879">
          <w:rPr>
            <w:w w:val="95"/>
            <w:lang w:eastAsia="zh-CN"/>
          </w:rPr>
          <w:tab/>
        </w:r>
      </w:hyperlink>
      <w:r w:rsidR="00A23879">
        <w:rPr>
          <w:w w:val="95"/>
          <w:lang w:eastAsia="zh-CN"/>
        </w:rPr>
        <w:t>42</w:t>
      </w:r>
    </w:p>
    <w:p w:rsidR="00D032B6" w:rsidRDefault="00035F6E">
      <w:pPr>
        <w:pStyle w:val="BodyText"/>
        <w:tabs>
          <w:tab w:val="left" w:leader="dot" w:pos="10184"/>
        </w:tabs>
        <w:spacing w:line="240" w:lineRule="exact"/>
        <w:ind w:left="2785"/>
        <w:rPr>
          <w:lang w:eastAsia="zh-CN"/>
        </w:rPr>
      </w:pPr>
      <w:hyperlink w:anchor="_bookmark49" w:history="1">
        <w:r w:rsidR="00A23879">
          <w:rPr>
            <w:w w:val="95"/>
            <w:lang w:eastAsia="zh-CN"/>
          </w:rPr>
          <w:t>Linux</w:t>
        </w:r>
        <w:r w:rsidR="00A23879">
          <w:rPr>
            <w:spacing w:val="17"/>
            <w:w w:val="95"/>
            <w:lang w:eastAsia="zh-CN"/>
          </w:rPr>
          <w:t xml:space="preserve"> </w:t>
        </w:r>
        <w:r w:rsidR="00A23879">
          <w:rPr>
            <w:w w:val="95"/>
            <w:lang w:eastAsia="zh-CN"/>
          </w:rPr>
          <w:t>版本的安装</w:t>
        </w:r>
        <w:r w:rsidR="00A23879">
          <w:rPr>
            <w:w w:val="95"/>
            <w:lang w:eastAsia="zh-CN"/>
          </w:rPr>
          <w:tab/>
        </w:r>
      </w:hyperlink>
      <w:r w:rsidR="00A23879">
        <w:rPr>
          <w:w w:val="95"/>
          <w:lang w:eastAsia="zh-CN"/>
        </w:rPr>
        <w:t>43</w:t>
      </w:r>
    </w:p>
    <w:p w:rsidR="00D032B6" w:rsidRDefault="00035F6E">
      <w:pPr>
        <w:pStyle w:val="BodyText"/>
        <w:tabs>
          <w:tab w:val="left" w:leader="dot" w:pos="10220"/>
        </w:tabs>
        <w:spacing w:line="240" w:lineRule="exact"/>
        <w:ind w:left="2185"/>
        <w:rPr>
          <w:lang w:eastAsia="zh-CN"/>
        </w:rPr>
      </w:pPr>
      <w:hyperlink w:anchor="_bookmark50" w:history="1">
        <w:r w:rsidR="00A23879">
          <w:rPr>
            <w:w w:val="95"/>
            <w:lang w:eastAsia="zh-CN"/>
          </w:rPr>
          <w:t>启动</w:t>
        </w:r>
        <w:r w:rsidR="00A23879">
          <w:rPr>
            <w:spacing w:val="14"/>
            <w:w w:val="95"/>
            <w:lang w:eastAsia="zh-CN"/>
          </w:rPr>
          <w:t xml:space="preserve"> </w:t>
        </w:r>
        <w:r w:rsidR="00A23879">
          <w:rPr>
            <w:w w:val="95"/>
            <w:lang w:eastAsia="zh-CN"/>
          </w:rPr>
          <w:t>SequoiaDB</w:t>
        </w:r>
        <w:r w:rsidR="00A23879">
          <w:rPr>
            <w:spacing w:val="14"/>
            <w:w w:val="95"/>
            <w:lang w:eastAsia="zh-CN"/>
          </w:rPr>
          <w:t xml:space="preserve"> </w:t>
        </w:r>
        <w:r w:rsidR="00A23879">
          <w:rPr>
            <w:w w:val="95"/>
            <w:lang w:eastAsia="zh-CN"/>
          </w:rPr>
          <w:t>Web</w:t>
        </w:r>
        <w:r w:rsidR="00A23879">
          <w:rPr>
            <w:spacing w:val="14"/>
            <w:w w:val="95"/>
            <w:lang w:eastAsia="zh-CN"/>
          </w:rPr>
          <w:t xml:space="preserve"> </w:t>
        </w:r>
        <w:r w:rsidR="00A23879">
          <w:rPr>
            <w:w w:val="95"/>
            <w:lang w:eastAsia="zh-CN"/>
          </w:rPr>
          <w:t>服务器</w:t>
        </w:r>
        <w:r w:rsidR="00A23879">
          <w:rPr>
            <w:w w:val="95"/>
            <w:lang w:eastAsia="zh-CN"/>
          </w:rPr>
          <w:tab/>
        </w:r>
      </w:hyperlink>
      <w:r w:rsidR="00A23879">
        <w:rPr>
          <w:w w:val="95"/>
          <w:lang w:eastAsia="zh-CN"/>
        </w:rPr>
        <w:t>44</w:t>
      </w:r>
    </w:p>
    <w:p w:rsidR="00D032B6" w:rsidRDefault="00035F6E">
      <w:pPr>
        <w:pStyle w:val="BodyText"/>
        <w:spacing w:line="240" w:lineRule="exact"/>
        <w:ind w:left="2185"/>
        <w:rPr>
          <w:lang w:eastAsia="zh-CN"/>
        </w:rPr>
      </w:pPr>
      <w:hyperlink w:anchor="_bookmark51" w:history="1">
        <w:r w:rsidR="00A23879">
          <w:rPr>
            <w:w w:val="105"/>
            <w:lang w:eastAsia="zh-CN"/>
          </w:rPr>
          <w:t>系统配置与启动.........................................................................................................................</w:t>
        </w:r>
      </w:hyperlink>
      <w:r w:rsidR="00A23879">
        <w:rPr>
          <w:w w:val="105"/>
          <w:lang w:eastAsia="zh-CN"/>
        </w:rPr>
        <w:t xml:space="preserve">.   </w:t>
      </w:r>
      <w:r w:rsidR="00A23879">
        <w:rPr>
          <w:spacing w:val="42"/>
          <w:w w:val="105"/>
          <w:lang w:eastAsia="zh-CN"/>
        </w:rPr>
        <w:t xml:space="preserve"> </w:t>
      </w:r>
      <w:r w:rsidR="00A23879">
        <w:rPr>
          <w:w w:val="105"/>
          <w:lang w:eastAsia="zh-CN"/>
        </w:rPr>
        <w:t>44</w:t>
      </w:r>
    </w:p>
    <w:p w:rsidR="00D032B6" w:rsidRDefault="00035F6E">
      <w:pPr>
        <w:pStyle w:val="BodyText"/>
        <w:spacing w:line="240" w:lineRule="exact"/>
        <w:ind w:left="2785"/>
        <w:rPr>
          <w:lang w:eastAsia="zh-CN"/>
        </w:rPr>
      </w:pPr>
      <w:hyperlink w:anchor="_bookmark52" w:history="1">
        <w:r w:rsidR="00A23879">
          <w:rPr>
            <w:w w:val="105"/>
            <w:lang w:eastAsia="zh-CN"/>
          </w:rPr>
          <w:t>独立模式的配置与启动...................................................................................................</w:t>
        </w:r>
      </w:hyperlink>
      <w:r w:rsidR="00A23879">
        <w:rPr>
          <w:w w:val="105"/>
          <w:lang w:eastAsia="zh-CN"/>
        </w:rPr>
        <w:t xml:space="preserve">. </w:t>
      </w:r>
      <w:r w:rsidR="00A23879">
        <w:rPr>
          <w:spacing w:val="56"/>
          <w:w w:val="105"/>
          <w:lang w:eastAsia="zh-CN"/>
        </w:rPr>
        <w:t xml:space="preserve"> </w:t>
      </w:r>
      <w:r w:rsidR="00A23879">
        <w:rPr>
          <w:w w:val="105"/>
          <w:lang w:eastAsia="zh-CN"/>
        </w:rPr>
        <w:t>44</w:t>
      </w:r>
    </w:p>
    <w:p w:rsidR="00D032B6" w:rsidRDefault="00035F6E">
      <w:pPr>
        <w:pStyle w:val="BodyText"/>
        <w:spacing w:line="240" w:lineRule="exact"/>
        <w:ind w:left="2785"/>
        <w:rPr>
          <w:lang w:eastAsia="zh-CN"/>
        </w:rPr>
      </w:pPr>
      <w:hyperlink w:anchor="_bookmark53" w:history="1">
        <w:r w:rsidR="00A23879">
          <w:rPr>
            <w:w w:val="105"/>
            <w:lang w:eastAsia="zh-CN"/>
          </w:rPr>
          <w:t>集群模式的配置与启动...................................................................................................</w:t>
        </w:r>
      </w:hyperlink>
      <w:r w:rsidR="00A23879">
        <w:rPr>
          <w:w w:val="105"/>
          <w:lang w:eastAsia="zh-CN"/>
        </w:rPr>
        <w:t xml:space="preserve">. </w:t>
      </w:r>
      <w:r w:rsidR="00A23879">
        <w:rPr>
          <w:spacing w:val="56"/>
          <w:w w:val="105"/>
          <w:lang w:eastAsia="zh-CN"/>
        </w:rPr>
        <w:t xml:space="preserve"> </w:t>
      </w:r>
      <w:r w:rsidR="00A23879">
        <w:rPr>
          <w:w w:val="105"/>
          <w:lang w:eastAsia="zh-CN"/>
        </w:rPr>
        <w:t>45</w:t>
      </w:r>
    </w:p>
    <w:p w:rsidR="00D032B6" w:rsidRDefault="00035F6E">
      <w:pPr>
        <w:pStyle w:val="BodyText"/>
        <w:spacing w:line="240" w:lineRule="exact"/>
        <w:ind w:left="2785"/>
        <w:rPr>
          <w:lang w:eastAsia="zh-CN"/>
        </w:rPr>
      </w:pPr>
      <w:hyperlink w:anchor="_bookmark54" w:history="1">
        <w:r w:rsidR="00A23879">
          <w:rPr>
            <w:w w:val="105"/>
            <w:lang w:eastAsia="zh-CN"/>
          </w:rPr>
          <w:t>自动化安装.....................................................................................................................</w:t>
        </w:r>
      </w:hyperlink>
      <w:r w:rsidR="00A23879">
        <w:rPr>
          <w:w w:val="105"/>
          <w:lang w:eastAsia="zh-CN"/>
        </w:rPr>
        <w:t xml:space="preserve">.    </w:t>
      </w:r>
      <w:r w:rsidR="00A23879">
        <w:rPr>
          <w:spacing w:val="3"/>
          <w:w w:val="105"/>
          <w:lang w:eastAsia="zh-CN"/>
        </w:rPr>
        <w:t xml:space="preserve"> </w:t>
      </w:r>
      <w:r w:rsidR="00A23879">
        <w:rPr>
          <w:w w:val="105"/>
          <w:lang w:eastAsia="zh-CN"/>
        </w:rPr>
        <w:t>46</w:t>
      </w:r>
    </w:p>
    <w:p w:rsidR="00D032B6" w:rsidRDefault="00035F6E">
      <w:pPr>
        <w:pStyle w:val="BodyText"/>
        <w:spacing w:line="240" w:lineRule="exact"/>
        <w:ind w:left="2185"/>
        <w:rPr>
          <w:lang w:eastAsia="zh-CN"/>
        </w:rPr>
      </w:pPr>
      <w:hyperlink w:anchor="_bookmark55" w:history="1">
        <w:r w:rsidR="00A23879">
          <w:rPr>
            <w:w w:val="105"/>
            <w:lang w:eastAsia="zh-CN"/>
          </w:rPr>
          <w:t>测试环境....................................................................................................................................</w:t>
        </w:r>
      </w:hyperlink>
      <w:r w:rsidR="00A23879">
        <w:rPr>
          <w:w w:val="105"/>
          <w:lang w:eastAsia="zh-CN"/>
        </w:rPr>
        <w:t xml:space="preserve">.    </w:t>
      </w:r>
      <w:r w:rsidR="00A23879">
        <w:rPr>
          <w:spacing w:val="49"/>
          <w:w w:val="105"/>
          <w:lang w:eastAsia="zh-CN"/>
        </w:rPr>
        <w:t xml:space="preserve"> </w:t>
      </w:r>
      <w:r w:rsidR="00A23879">
        <w:rPr>
          <w:w w:val="105"/>
          <w:lang w:eastAsia="zh-CN"/>
        </w:rPr>
        <w:t>71</w:t>
      </w:r>
    </w:p>
    <w:p w:rsidR="00D032B6" w:rsidRDefault="00035F6E">
      <w:pPr>
        <w:pStyle w:val="BodyText"/>
        <w:spacing w:line="240" w:lineRule="exact"/>
        <w:ind w:left="2185"/>
        <w:rPr>
          <w:lang w:eastAsia="zh-CN"/>
        </w:rPr>
      </w:pPr>
      <w:hyperlink w:anchor="_bookmark56" w:history="1">
        <w:r w:rsidR="00A23879">
          <w:rPr>
            <w:w w:val="110"/>
            <w:lang w:eastAsia="zh-CN"/>
          </w:rPr>
          <w:t>卸载...........................................................................................................................................</w:t>
        </w:r>
      </w:hyperlink>
      <w:r w:rsidR="00A23879">
        <w:rPr>
          <w:w w:val="110"/>
          <w:lang w:eastAsia="zh-CN"/>
        </w:rPr>
        <w:t>.</w:t>
      </w:r>
      <w:r w:rsidR="00A23879">
        <w:rPr>
          <w:spacing w:val="13"/>
          <w:w w:val="110"/>
          <w:lang w:eastAsia="zh-CN"/>
        </w:rPr>
        <w:t>.</w:t>
      </w:r>
      <w:r w:rsidR="00A23879">
        <w:rPr>
          <w:w w:val="110"/>
          <w:lang w:eastAsia="zh-CN"/>
        </w:rPr>
        <w:t>72</w:t>
      </w:r>
    </w:p>
    <w:p w:rsidR="00D032B6" w:rsidRDefault="00035F6E">
      <w:pPr>
        <w:pStyle w:val="BodyText"/>
        <w:spacing w:line="240" w:lineRule="exact"/>
        <w:ind w:left="2185"/>
        <w:rPr>
          <w:lang w:eastAsia="zh-CN"/>
        </w:rPr>
      </w:pPr>
      <w:hyperlink w:anchor="_bookmark57" w:history="1">
        <w:r w:rsidR="00A23879">
          <w:rPr>
            <w:w w:val="110"/>
            <w:lang w:eastAsia="zh-CN"/>
          </w:rPr>
          <w:t>升级...........................................................................................................................................</w:t>
        </w:r>
      </w:hyperlink>
      <w:r w:rsidR="00A23879">
        <w:rPr>
          <w:w w:val="110"/>
          <w:lang w:eastAsia="zh-CN"/>
        </w:rPr>
        <w:t>.</w:t>
      </w:r>
      <w:r w:rsidR="00A23879">
        <w:rPr>
          <w:spacing w:val="13"/>
          <w:w w:val="110"/>
          <w:lang w:eastAsia="zh-CN"/>
        </w:rPr>
        <w:t>.</w:t>
      </w:r>
      <w:r w:rsidR="00A23879">
        <w:rPr>
          <w:w w:val="110"/>
          <w:lang w:eastAsia="zh-CN"/>
        </w:rPr>
        <w:t>72</w:t>
      </w:r>
    </w:p>
    <w:p w:rsidR="00D032B6" w:rsidRDefault="00035F6E">
      <w:pPr>
        <w:pStyle w:val="Heading4"/>
        <w:spacing w:line="285" w:lineRule="exact"/>
        <w:ind w:left="1585"/>
        <w:rPr>
          <w:lang w:eastAsia="zh-CN"/>
        </w:rPr>
      </w:pPr>
      <w:hyperlink w:anchor="_bookmark58" w:history="1">
        <w:r w:rsidR="00A23879">
          <w:rPr>
            <w:w w:val="105"/>
            <w:lang w:eastAsia="zh-CN"/>
          </w:rPr>
          <w:t>数据库管理................................................................................................................</w:t>
        </w:r>
      </w:hyperlink>
      <w:r w:rsidR="00A23879">
        <w:rPr>
          <w:w w:val="105"/>
          <w:lang w:eastAsia="zh-CN"/>
        </w:rPr>
        <w:t xml:space="preserve">.   </w:t>
      </w:r>
      <w:r w:rsidR="00A23879">
        <w:rPr>
          <w:spacing w:val="61"/>
          <w:w w:val="105"/>
          <w:lang w:eastAsia="zh-CN"/>
        </w:rPr>
        <w:t xml:space="preserve"> </w:t>
      </w:r>
      <w:r w:rsidR="00A23879">
        <w:rPr>
          <w:w w:val="105"/>
          <w:lang w:eastAsia="zh-CN"/>
        </w:rPr>
        <w:t>74</w:t>
      </w:r>
    </w:p>
    <w:p w:rsidR="00D032B6" w:rsidRDefault="00035F6E">
      <w:pPr>
        <w:pStyle w:val="BodyText"/>
        <w:spacing w:line="243" w:lineRule="exact"/>
        <w:ind w:left="2185"/>
        <w:rPr>
          <w:lang w:eastAsia="zh-CN"/>
        </w:rPr>
      </w:pPr>
      <w:hyperlink w:anchor="_bookmark59" w:history="1">
        <w:r w:rsidR="00A23879">
          <w:rPr>
            <w:w w:val="110"/>
            <w:lang w:eastAsia="zh-CN"/>
          </w:rPr>
          <w:t>数据库管理................................................................................................................................</w:t>
        </w:r>
      </w:hyperlink>
      <w:r w:rsidR="00A23879">
        <w:rPr>
          <w:w w:val="110"/>
          <w:lang w:eastAsia="zh-CN"/>
        </w:rPr>
        <w:t>.</w:t>
      </w:r>
      <w:r w:rsidR="00A23879">
        <w:rPr>
          <w:spacing w:val="5"/>
          <w:w w:val="110"/>
          <w:lang w:eastAsia="zh-CN"/>
        </w:rPr>
        <w:t>.</w:t>
      </w:r>
      <w:r w:rsidR="00A23879">
        <w:rPr>
          <w:w w:val="110"/>
          <w:lang w:eastAsia="zh-CN"/>
        </w:rPr>
        <w:t>74</w:t>
      </w:r>
    </w:p>
    <w:p w:rsidR="00D032B6" w:rsidRDefault="00035F6E">
      <w:pPr>
        <w:pStyle w:val="BodyText"/>
        <w:spacing w:line="240" w:lineRule="exact"/>
        <w:ind w:left="2785"/>
        <w:rPr>
          <w:lang w:eastAsia="zh-CN"/>
        </w:rPr>
      </w:pPr>
      <w:hyperlink w:anchor="_bookmark60" w:history="1">
        <w:r w:rsidR="00A23879">
          <w:rPr>
            <w:w w:val="105"/>
            <w:lang w:eastAsia="zh-CN"/>
          </w:rPr>
          <w:t>数据库配置.....................................................................................................................</w:t>
        </w:r>
      </w:hyperlink>
      <w:r w:rsidR="00A23879">
        <w:rPr>
          <w:w w:val="105"/>
          <w:lang w:eastAsia="zh-CN"/>
        </w:rPr>
        <w:t xml:space="preserve">.    </w:t>
      </w:r>
      <w:r w:rsidR="00A23879">
        <w:rPr>
          <w:spacing w:val="3"/>
          <w:w w:val="105"/>
          <w:lang w:eastAsia="zh-CN"/>
        </w:rPr>
        <w:t xml:space="preserve"> </w:t>
      </w:r>
      <w:r w:rsidR="00A23879">
        <w:rPr>
          <w:w w:val="105"/>
          <w:lang w:eastAsia="zh-CN"/>
        </w:rPr>
        <w:t>74</w:t>
      </w:r>
    </w:p>
    <w:p w:rsidR="00D032B6" w:rsidRDefault="00035F6E">
      <w:pPr>
        <w:pStyle w:val="BodyText"/>
        <w:spacing w:line="240" w:lineRule="exact"/>
        <w:ind w:left="2785"/>
        <w:rPr>
          <w:lang w:eastAsia="zh-CN"/>
        </w:rPr>
      </w:pPr>
      <w:hyperlink w:anchor="_bookmark61" w:history="1">
        <w:r w:rsidR="00A23879">
          <w:rPr>
            <w:w w:val="110"/>
            <w:lang w:eastAsia="zh-CN"/>
          </w:rPr>
          <w:t>监控................................................................................................................................</w:t>
        </w:r>
      </w:hyperlink>
      <w:r w:rsidR="00A23879">
        <w:rPr>
          <w:w w:val="110"/>
          <w:lang w:eastAsia="zh-CN"/>
        </w:rPr>
        <w:t>.</w:t>
      </w:r>
      <w:r w:rsidR="00A23879">
        <w:rPr>
          <w:spacing w:val="5"/>
          <w:w w:val="110"/>
          <w:lang w:eastAsia="zh-CN"/>
        </w:rPr>
        <w:t>.</w:t>
      </w:r>
      <w:r w:rsidR="00A23879">
        <w:rPr>
          <w:w w:val="110"/>
          <w:lang w:eastAsia="zh-CN"/>
        </w:rPr>
        <w:t>76</w:t>
      </w:r>
    </w:p>
    <w:p w:rsidR="00D032B6" w:rsidRDefault="00035F6E">
      <w:pPr>
        <w:pStyle w:val="BodyText"/>
        <w:spacing w:line="240" w:lineRule="exact"/>
        <w:ind w:left="2785"/>
        <w:rPr>
          <w:lang w:eastAsia="zh-CN"/>
        </w:rPr>
      </w:pPr>
      <w:hyperlink w:anchor="_bookmark79" w:history="1">
        <w:r w:rsidR="00A23879">
          <w:rPr>
            <w:w w:val="110"/>
            <w:lang w:eastAsia="zh-CN"/>
          </w:rPr>
          <w:t>引擎调度单元................................................................................................................</w:t>
        </w:r>
        <w:r w:rsidR="00A23879">
          <w:rPr>
            <w:spacing w:val="9"/>
            <w:w w:val="110"/>
            <w:lang w:eastAsia="zh-CN"/>
          </w:rPr>
          <w:t>.</w:t>
        </w:r>
      </w:hyperlink>
      <w:r w:rsidR="00A23879">
        <w:rPr>
          <w:w w:val="110"/>
          <w:lang w:eastAsia="zh-CN"/>
        </w:rPr>
        <w:t>100</w:t>
      </w:r>
    </w:p>
    <w:p w:rsidR="00D032B6" w:rsidRDefault="00035F6E">
      <w:pPr>
        <w:pStyle w:val="BodyText"/>
        <w:spacing w:line="240" w:lineRule="exact"/>
        <w:ind w:left="2785"/>
        <w:rPr>
          <w:lang w:eastAsia="zh-CN"/>
        </w:rPr>
      </w:pPr>
      <w:hyperlink w:anchor="_bookmark80" w:history="1">
        <w:r w:rsidR="00A23879">
          <w:rPr>
            <w:w w:val="110"/>
            <w:lang w:eastAsia="zh-CN"/>
          </w:rPr>
          <w:t>日志...............................................................................................................................</w:t>
        </w:r>
        <w:r w:rsidR="00A23879">
          <w:rPr>
            <w:spacing w:val="2"/>
            <w:w w:val="110"/>
            <w:lang w:eastAsia="zh-CN"/>
          </w:rPr>
          <w:t>.</w:t>
        </w:r>
      </w:hyperlink>
      <w:r w:rsidR="00A23879">
        <w:rPr>
          <w:w w:val="110"/>
          <w:lang w:eastAsia="zh-CN"/>
        </w:rPr>
        <w:t>102</w:t>
      </w:r>
    </w:p>
    <w:p w:rsidR="00D032B6" w:rsidRDefault="00D032B6">
      <w:pPr>
        <w:spacing w:line="240" w:lineRule="exact"/>
        <w:rPr>
          <w:lang w:eastAsia="zh-CN"/>
        </w:rPr>
        <w:sectPr w:rsidR="00D032B6">
          <w:headerReference w:type="even" r:id="rId7"/>
          <w:pgSz w:w="12240" w:h="15840"/>
          <w:pgMar w:top="900" w:right="980" w:bottom="280" w:left="700" w:header="713" w:footer="0" w:gutter="0"/>
          <w:pgNumType w:start="2"/>
          <w:cols w:space="720"/>
        </w:sectPr>
      </w:pPr>
    </w:p>
    <w:p w:rsidR="00D032B6" w:rsidRDefault="00A23879">
      <w:pPr>
        <w:pStyle w:val="BodyText"/>
        <w:spacing w:line="305" w:lineRule="exact"/>
        <w:ind w:left="0" w:right="120"/>
        <w:jc w:val="right"/>
        <w:rPr>
          <w:lang w:eastAsia="zh-CN"/>
        </w:rPr>
      </w:pPr>
      <w:r>
        <w:rPr>
          <w:w w:val="105"/>
          <w:lang w:eastAsia="zh-CN"/>
        </w:rPr>
        <w:lastRenderedPageBreak/>
        <w:t>OpenTopic</w:t>
      </w:r>
      <w:r>
        <w:rPr>
          <w:spacing w:val="-44"/>
          <w:w w:val="105"/>
          <w:lang w:eastAsia="zh-CN"/>
        </w:rPr>
        <w:t xml:space="preserve"> </w:t>
      </w:r>
      <w:r>
        <w:rPr>
          <w:w w:val="170"/>
          <w:lang w:eastAsia="zh-CN"/>
        </w:rPr>
        <w:t>|</w:t>
      </w:r>
      <w:r>
        <w:rPr>
          <w:spacing w:val="-82"/>
          <w:w w:val="170"/>
          <w:lang w:eastAsia="zh-CN"/>
        </w:rPr>
        <w:t xml:space="preserve"> </w:t>
      </w:r>
      <w:r>
        <w:rPr>
          <w:w w:val="105"/>
          <w:lang w:eastAsia="zh-CN"/>
        </w:rPr>
        <w:t>目录</w:t>
      </w:r>
      <w:r>
        <w:rPr>
          <w:spacing w:val="-43"/>
          <w:w w:val="105"/>
          <w:lang w:eastAsia="zh-CN"/>
        </w:rPr>
        <w:t xml:space="preserve"> </w:t>
      </w:r>
      <w:r>
        <w:rPr>
          <w:w w:val="170"/>
          <w:lang w:eastAsia="zh-CN"/>
        </w:rPr>
        <w:t>|</w:t>
      </w:r>
      <w:r>
        <w:rPr>
          <w:spacing w:val="-82"/>
          <w:w w:val="170"/>
          <w:lang w:eastAsia="zh-CN"/>
        </w:rPr>
        <w:t xml:space="preserve"> </w:t>
      </w:r>
      <w:r>
        <w:rPr>
          <w:w w:val="105"/>
          <w:lang w:eastAsia="zh-CN"/>
        </w:rPr>
        <w:t>3</w:t>
      </w:r>
    </w:p>
    <w:p w:rsidR="00D032B6" w:rsidRDefault="00035F6E">
      <w:pPr>
        <w:pStyle w:val="BodyText"/>
        <w:spacing w:before="92"/>
        <w:ind w:left="1765"/>
        <w:rPr>
          <w:lang w:eastAsia="zh-CN"/>
        </w:rPr>
      </w:pPr>
      <w:hyperlink w:anchor="_bookmark82" w:history="1">
        <w:r w:rsidR="00A23879">
          <w:rPr>
            <w:w w:val="105"/>
            <w:lang w:eastAsia="zh-CN"/>
          </w:rPr>
          <w:t xml:space="preserve">数据库工具....................................................................................................................   </w:t>
        </w:r>
        <w:r w:rsidR="00A23879">
          <w:rPr>
            <w:spacing w:val="43"/>
            <w:w w:val="105"/>
            <w:lang w:eastAsia="zh-CN"/>
          </w:rPr>
          <w:t xml:space="preserve"> </w:t>
        </w:r>
      </w:hyperlink>
      <w:r w:rsidR="00A23879">
        <w:rPr>
          <w:w w:val="105"/>
          <w:lang w:eastAsia="zh-CN"/>
        </w:rPr>
        <w:t>102</w:t>
      </w:r>
    </w:p>
    <w:p w:rsidR="00D032B6" w:rsidRDefault="00035F6E">
      <w:pPr>
        <w:pStyle w:val="BodyText"/>
        <w:spacing w:line="240" w:lineRule="exact"/>
        <w:ind w:left="1165"/>
        <w:rPr>
          <w:lang w:eastAsia="zh-CN"/>
        </w:rPr>
      </w:pPr>
      <w:hyperlink w:anchor="_bookmark89" w:history="1">
        <w:r w:rsidR="00A23879">
          <w:rPr>
            <w:w w:val="105"/>
            <w:lang w:eastAsia="zh-CN"/>
          </w:rPr>
          <w:t xml:space="preserve">集群管理...................................................................................................................................    </w:t>
        </w:r>
        <w:r w:rsidR="00A23879">
          <w:rPr>
            <w:spacing w:val="28"/>
            <w:w w:val="105"/>
            <w:lang w:eastAsia="zh-CN"/>
          </w:rPr>
          <w:t xml:space="preserve"> </w:t>
        </w:r>
      </w:hyperlink>
      <w:r w:rsidR="00A23879">
        <w:rPr>
          <w:w w:val="105"/>
          <w:lang w:eastAsia="zh-CN"/>
        </w:rPr>
        <w:t>114</w:t>
      </w:r>
    </w:p>
    <w:p w:rsidR="00D032B6" w:rsidRDefault="00035F6E">
      <w:pPr>
        <w:pStyle w:val="BodyText"/>
        <w:spacing w:line="240" w:lineRule="exact"/>
        <w:ind w:left="1765"/>
        <w:rPr>
          <w:lang w:eastAsia="zh-CN"/>
        </w:rPr>
      </w:pPr>
      <w:hyperlink w:anchor="_bookmark90" w:history="1">
        <w:r w:rsidR="00A23879">
          <w:rPr>
            <w:w w:val="105"/>
            <w:lang w:eastAsia="zh-CN"/>
          </w:rPr>
          <w:t xml:space="preserve">集群中新增主机.............................................................................................................  </w:t>
        </w:r>
        <w:r w:rsidR="00A23879">
          <w:rPr>
            <w:spacing w:val="41"/>
            <w:w w:val="105"/>
            <w:lang w:eastAsia="zh-CN"/>
          </w:rPr>
          <w:t xml:space="preserve"> </w:t>
        </w:r>
      </w:hyperlink>
      <w:r w:rsidR="00A23879">
        <w:rPr>
          <w:w w:val="105"/>
          <w:lang w:eastAsia="zh-CN"/>
        </w:rPr>
        <w:t>115</w:t>
      </w:r>
    </w:p>
    <w:p w:rsidR="00D032B6" w:rsidRDefault="00035F6E">
      <w:pPr>
        <w:pStyle w:val="BodyText"/>
        <w:spacing w:line="240" w:lineRule="exact"/>
        <w:ind w:left="1765"/>
        <w:rPr>
          <w:lang w:eastAsia="zh-CN"/>
        </w:rPr>
      </w:pPr>
      <w:hyperlink w:anchor="_bookmark91" w:history="1">
        <w:r w:rsidR="00A23879">
          <w:rPr>
            <w:w w:val="105"/>
            <w:lang w:eastAsia="zh-CN"/>
          </w:rPr>
          <w:t xml:space="preserve">编目分区组管理.............................................................................................................  </w:t>
        </w:r>
        <w:r w:rsidR="00A23879">
          <w:rPr>
            <w:spacing w:val="41"/>
            <w:w w:val="105"/>
            <w:lang w:eastAsia="zh-CN"/>
          </w:rPr>
          <w:t xml:space="preserve"> </w:t>
        </w:r>
      </w:hyperlink>
      <w:r w:rsidR="00A23879">
        <w:rPr>
          <w:w w:val="105"/>
          <w:lang w:eastAsia="zh-CN"/>
        </w:rPr>
        <w:t>115</w:t>
      </w:r>
    </w:p>
    <w:p w:rsidR="00D032B6" w:rsidRDefault="00035F6E">
      <w:pPr>
        <w:pStyle w:val="BodyText"/>
        <w:spacing w:line="240" w:lineRule="exact"/>
        <w:ind w:left="1765"/>
        <w:rPr>
          <w:lang w:eastAsia="zh-CN"/>
        </w:rPr>
      </w:pPr>
      <w:hyperlink w:anchor="_bookmark94" w:history="1">
        <w:r w:rsidR="00A23879">
          <w:rPr>
            <w:w w:val="105"/>
            <w:lang w:eastAsia="zh-CN"/>
          </w:rPr>
          <w:t xml:space="preserve">数据分区组管理.............................................................................................................  </w:t>
        </w:r>
        <w:r w:rsidR="00A23879">
          <w:rPr>
            <w:spacing w:val="41"/>
            <w:w w:val="105"/>
            <w:lang w:eastAsia="zh-CN"/>
          </w:rPr>
          <w:t xml:space="preserve"> </w:t>
        </w:r>
      </w:hyperlink>
      <w:r w:rsidR="00A23879">
        <w:rPr>
          <w:w w:val="105"/>
          <w:lang w:eastAsia="zh-CN"/>
        </w:rPr>
        <w:t>116</w:t>
      </w:r>
    </w:p>
    <w:p w:rsidR="00D032B6" w:rsidRDefault="00035F6E">
      <w:pPr>
        <w:pStyle w:val="BodyText"/>
        <w:spacing w:line="240" w:lineRule="exact"/>
        <w:ind w:left="1765"/>
        <w:rPr>
          <w:lang w:eastAsia="zh-CN"/>
        </w:rPr>
      </w:pPr>
      <w:hyperlink w:anchor="_bookmark97" w:history="1">
        <w:r w:rsidR="00A23879">
          <w:rPr>
            <w:w w:val="110"/>
            <w:lang w:eastAsia="zh-CN"/>
          </w:rPr>
          <w:t>新增协调节点................................................................................................................</w:t>
        </w:r>
        <w:r w:rsidR="00A23879">
          <w:rPr>
            <w:spacing w:val="9"/>
            <w:w w:val="110"/>
            <w:lang w:eastAsia="zh-CN"/>
          </w:rPr>
          <w:t>.</w:t>
        </w:r>
      </w:hyperlink>
      <w:r w:rsidR="00A23879">
        <w:rPr>
          <w:w w:val="110"/>
          <w:lang w:eastAsia="zh-CN"/>
        </w:rPr>
        <w:t>117</w:t>
      </w:r>
    </w:p>
    <w:p w:rsidR="00D032B6" w:rsidRDefault="00035F6E">
      <w:pPr>
        <w:pStyle w:val="BodyText"/>
        <w:spacing w:line="240" w:lineRule="exact"/>
        <w:ind w:left="1765"/>
        <w:rPr>
          <w:lang w:eastAsia="zh-CN"/>
        </w:rPr>
      </w:pPr>
      <w:hyperlink w:anchor="_bookmark98" w:history="1">
        <w:r w:rsidR="00A23879">
          <w:rPr>
            <w:w w:val="110"/>
            <w:lang w:eastAsia="zh-CN"/>
          </w:rPr>
          <w:t>案例...............................................................................................................................</w:t>
        </w:r>
        <w:r w:rsidR="00A23879">
          <w:rPr>
            <w:spacing w:val="2"/>
            <w:w w:val="110"/>
            <w:lang w:eastAsia="zh-CN"/>
          </w:rPr>
          <w:t>.</w:t>
        </w:r>
      </w:hyperlink>
      <w:r w:rsidR="00A23879">
        <w:rPr>
          <w:w w:val="110"/>
          <w:lang w:eastAsia="zh-CN"/>
        </w:rPr>
        <w:t>117</w:t>
      </w:r>
    </w:p>
    <w:p w:rsidR="00D032B6" w:rsidRDefault="00035F6E">
      <w:pPr>
        <w:pStyle w:val="BodyText"/>
        <w:spacing w:line="240" w:lineRule="exact"/>
        <w:ind w:left="1165"/>
        <w:rPr>
          <w:lang w:eastAsia="zh-CN"/>
        </w:rPr>
      </w:pPr>
      <w:hyperlink w:anchor="_bookmark99" w:history="1">
        <w:r w:rsidR="00A23879">
          <w:rPr>
            <w:w w:val="110"/>
            <w:lang w:eastAsia="zh-CN"/>
          </w:rPr>
          <w:t>运维..........................................................................................................................................</w:t>
        </w:r>
        <w:r w:rsidR="00A23879">
          <w:rPr>
            <w:spacing w:val="11"/>
            <w:w w:val="110"/>
            <w:lang w:eastAsia="zh-CN"/>
          </w:rPr>
          <w:t>.</w:t>
        </w:r>
      </w:hyperlink>
      <w:r w:rsidR="00A23879">
        <w:rPr>
          <w:w w:val="110"/>
          <w:lang w:eastAsia="zh-CN"/>
        </w:rPr>
        <w:t>120</w:t>
      </w:r>
    </w:p>
    <w:p w:rsidR="00D032B6" w:rsidRDefault="00035F6E">
      <w:pPr>
        <w:pStyle w:val="BodyText"/>
        <w:spacing w:line="240" w:lineRule="exact"/>
        <w:ind w:left="1765"/>
        <w:rPr>
          <w:lang w:eastAsia="zh-CN"/>
        </w:rPr>
      </w:pPr>
      <w:hyperlink w:anchor="_bookmark100" w:history="1">
        <w:r w:rsidR="00A23879">
          <w:rPr>
            <w:w w:val="105"/>
            <w:lang w:eastAsia="zh-CN"/>
          </w:rPr>
          <w:t xml:space="preserve">集群启停........................................................................................................................   </w:t>
        </w:r>
        <w:r w:rsidR="00A23879">
          <w:rPr>
            <w:spacing w:val="50"/>
            <w:w w:val="105"/>
            <w:lang w:eastAsia="zh-CN"/>
          </w:rPr>
          <w:t xml:space="preserve"> </w:t>
        </w:r>
      </w:hyperlink>
      <w:r w:rsidR="00A23879">
        <w:rPr>
          <w:w w:val="105"/>
          <w:lang w:eastAsia="zh-CN"/>
        </w:rPr>
        <w:t>120</w:t>
      </w:r>
    </w:p>
    <w:p w:rsidR="00D032B6" w:rsidRDefault="00035F6E">
      <w:pPr>
        <w:pStyle w:val="BodyText"/>
        <w:spacing w:line="240" w:lineRule="exact"/>
        <w:ind w:left="1765"/>
        <w:rPr>
          <w:lang w:eastAsia="zh-CN"/>
        </w:rPr>
      </w:pPr>
      <w:hyperlink w:anchor="_bookmark103" w:history="1">
        <w:r w:rsidR="00A23879">
          <w:rPr>
            <w:w w:val="105"/>
            <w:lang w:eastAsia="zh-CN"/>
          </w:rPr>
          <w:t xml:space="preserve">备份恢复........................................................................................................................   </w:t>
        </w:r>
        <w:r w:rsidR="00A23879">
          <w:rPr>
            <w:spacing w:val="50"/>
            <w:w w:val="105"/>
            <w:lang w:eastAsia="zh-CN"/>
          </w:rPr>
          <w:t xml:space="preserve"> </w:t>
        </w:r>
      </w:hyperlink>
      <w:r w:rsidR="00A23879">
        <w:rPr>
          <w:w w:val="105"/>
          <w:lang w:eastAsia="zh-CN"/>
        </w:rPr>
        <w:t>122</w:t>
      </w:r>
    </w:p>
    <w:p w:rsidR="00D032B6" w:rsidRDefault="00035F6E">
      <w:pPr>
        <w:pStyle w:val="BodyText"/>
        <w:spacing w:line="240" w:lineRule="exact"/>
        <w:ind w:left="1765"/>
        <w:rPr>
          <w:lang w:eastAsia="zh-CN"/>
        </w:rPr>
      </w:pPr>
      <w:hyperlink w:anchor="_bookmark108" w:history="1">
        <w:r w:rsidR="00A23879">
          <w:rPr>
            <w:w w:val="105"/>
            <w:lang w:eastAsia="zh-CN"/>
          </w:rPr>
          <w:t xml:space="preserve">故障恢复........................................................................................................................   </w:t>
        </w:r>
        <w:r w:rsidR="00A23879">
          <w:rPr>
            <w:spacing w:val="50"/>
            <w:w w:val="105"/>
            <w:lang w:eastAsia="zh-CN"/>
          </w:rPr>
          <w:t xml:space="preserve"> </w:t>
        </w:r>
      </w:hyperlink>
      <w:r w:rsidR="00A23879">
        <w:rPr>
          <w:w w:val="105"/>
          <w:lang w:eastAsia="zh-CN"/>
        </w:rPr>
        <w:t>128</w:t>
      </w:r>
    </w:p>
    <w:p w:rsidR="00D032B6" w:rsidRDefault="00035F6E">
      <w:pPr>
        <w:pStyle w:val="BodyText"/>
        <w:spacing w:line="240" w:lineRule="exact"/>
        <w:ind w:left="1765"/>
      </w:pPr>
      <w:hyperlink w:anchor="_bookmark112" w:history="1">
        <w:r w:rsidR="00A23879">
          <w:rPr>
            <w:w w:val="110"/>
          </w:rPr>
          <w:t>监控...............................................................................................................................</w:t>
        </w:r>
        <w:r w:rsidR="00A23879">
          <w:rPr>
            <w:spacing w:val="2"/>
            <w:w w:val="110"/>
          </w:rPr>
          <w:t>.</w:t>
        </w:r>
      </w:hyperlink>
      <w:r w:rsidR="00A23879">
        <w:rPr>
          <w:w w:val="110"/>
        </w:rPr>
        <w:t>129</w:t>
      </w:r>
    </w:p>
    <w:p w:rsidR="00D032B6" w:rsidRDefault="00035F6E">
      <w:pPr>
        <w:pStyle w:val="BodyText"/>
        <w:spacing w:line="240" w:lineRule="exact"/>
        <w:ind w:left="1165"/>
      </w:pPr>
      <w:hyperlink w:anchor="_bookmark115" w:history="1">
        <w:r w:rsidR="00A23879">
          <w:rPr>
            <w:w w:val="105"/>
          </w:rPr>
          <w:t xml:space="preserve">系统安全...................................................................................................................................    </w:t>
        </w:r>
        <w:r w:rsidR="00A23879">
          <w:rPr>
            <w:spacing w:val="28"/>
            <w:w w:val="105"/>
          </w:rPr>
          <w:t xml:space="preserve"> </w:t>
        </w:r>
      </w:hyperlink>
      <w:r w:rsidR="00A23879">
        <w:rPr>
          <w:w w:val="105"/>
        </w:rPr>
        <w:t>130</w:t>
      </w:r>
    </w:p>
    <w:p w:rsidR="00D032B6" w:rsidRDefault="00035F6E">
      <w:pPr>
        <w:pStyle w:val="Heading4"/>
        <w:tabs>
          <w:tab w:val="left" w:leader="dot" w:pos="8989"/>
        </w:tabs>
        <w:spacing w:line="285" w:lineRule="exact"/>
        <w:ind w:left="565"/>
      </w:pPr>
      <w:hyperlink w:anchor="_bookmark116" w:history="1">
        <w:r w:rsidR="00A23879">
          <w:rPr>
            <w:w w:val="95"/>
          </w:rPr>
          <w:t>Hadoop</w:t>
        </w:r>
        <w:r w:rsidR="00A23879">
          <w:rPr>
            <w:spacing w:val="21"/>
            <w:w w:val="95"/>
          </w:rPr>
          <w:t xml:space="preserve"> </w:t>
        </w:r>
        <w:r w:rsidR="00A23879">
          <w:rPr>
            <w:w w:val="95"/>
          </w:rPr>
          <w:t>集成</w:t>
        </w:r>
        <w:r w:rsidR="00A23879">
          <w:rPr>
            <w:w w:val="95"/>
          </w:rPr>
          <w:tab/>
        </w:r>
      </w:hyperlink>
      <w:r w:rsidR="00A23879">
        <w:rPr>
          <w:w w:val="95"/>
        </w:rPr>
        <w:t>131</w:t>
      </w:r>
    </w:p>
    <w:p w:rsidR="00D032B6" w:rsidRDefault="00035F6E">
      <w:pPr>
        <w:pStyle w:val="BodyText"/>
        <w:tabs>
          <w:tab w:val="left" w:leader="dot" w:pos="9072"/>
        </w:tabs>
        <w:spacing w:line="243" w:lineRule="exact"/>
        <w:ind w:left="1165"/>
      </w:pPr>
      <w:hyperlink w:anchor="_bookmark117" w:history="1">
        <w:r w:rsidR="00A23879">
          <w:rPr>
            <w:w w:val="95"/>
          </w:rPr>
          <w:t>SequoiaDB</w:t>
        </w:r>
        <w:r w:rsidR="00A23879">
          <w:rPr>
            <w:spacing w:val="13"/>
            <w:w w:val="95"/>
          </w:rPr>
          <w:t xml:space="preserve"> </w:t>
        </w:r>
        <w:r w:rsidR="00A23879">
          <w:rPr>
            <w:w w:val="95"/>
          </w:rPr>
          <w:t>与</w:t>
        </w:r>
        <w:r w:rsidR="00A23879">
          <w:rPr>
            <w:spacing w:val="14"/>
            <w:w w:val="95"/>
          </w:rPr>
          <w:t xml:space="preserve"> </w:t>
        </w:r>
        <w:r w:rsidR="00A23879">
          <w:rPr>
            <w:w w:val="95"/>
          </w:rPr>
          <w:t>Hadoop</w:t>
        </w:r>
        <w:r w:rsidR="00A23879">
          <w:rPr>
            <w:spacing w:val="14"/>
            <w:w w:val="95"/>
          </w:rPr>
          <w:t xml:space="preserve"> </w:t>
        </w:r>
        <w:r w:rsidR="00A23879">
          <w:rPr>
            <w:w w:val="95"/>
          </w:rPr>
          <w:t>部署</w:t>
        </w:r>
        <w:r w:rsidR="00A23879">
          <w:rPr>
            <w:w w:val="95"/>
          </w:rPr>
          <w:tab/>
        </w:r>
      </w:hyperlink>
      <w:r w:rsidR="00A23879">
        <w:rPr>
          <w:w w:val="95"/>
        </w:rPr>
        <w:t>131</w:t>
      </w:r>
    </w:p>
    <w:p w:rsidR="00D032B6" w:rsidRDefault="00035F6E">
      <w:pPr>
        <w:pStyle w:val="BodyText"/>
        <w:tabs>
          <w:tab w:val="left" w:leader="dot" w:pos="9075"/>
        </w:tabs>
        <w:spacing w:line="240" w:lineRule="exact"/>
        <w:ind w:left="1165"/>
      </w:pPr>
      <w:hyperlink w:anchor="_bookmark118" w:history="1">
        <w:r w:rsidR="00A23879">
          <w:rPr>
            <w:w w:val="95"/>
          </w:rPr>
          <w:t>与</w:t>
        </w:r>
        <w:r w:rsidR="00A23879">
          <w:rPr>
            <w:spacing w:val="16"/>
            <w:w w:val="95"/>
          </w:rPr>
          <w:t xml:space="preserve"> </w:t>
        </w:r>
        <w:r w:rsidR="00A23879">
          <w:rPr>
            <w:w w:val="95"/>
          </w:rPr>
          <w:t>MapReduce</w:t>
        </w:r>
        <w:r w:rsidR="00A23879">
          <w:rPr>
            <w:spacing w:val="17"/>
            <w:w w:val="95"/>
          </w:rPr>
          <w:t xml:space="preserve"> </w:t>
        </w:r>
        <w:r w:rsidR="00A23879">
          <w:rPr>
            <w:w w:val="95"/>
          </w:rPr>
          <w:t>集成</w:t>
        </w:r>
        <w:r w:rsidR="00A23879">
          <w:rPr>
            <w:w w:val="95"/>
          </w:rPr>
          <w:tab/>
        </w:r>
      </w:hyperlink>
      <w:r w:rsidR="00A23879">
        <w:rPr>
          <w:w w:val="95"/>
        </w:rPr>
        <w:t>131</w:t>
      </w:r>
    </w:p>
    <w:p w:rsidR="00D032B6" w:rsidRDefault="00035F6E">
      <w:pPr>
        <w:pStyle w:val="BodyText"/>
        <w:tabs>
          <w:tab w:val="left" w:leader="dot" w:pos="9078"/>
        </w:tabs>
        <w:spacing w:line="240" w:lineRule="exact"/>
        <w:ind w:left="1165"/>
      </w:pPr>
      <w:hyperlink w:anchor="_bookmark119" w:history="1">
        <w:r w:rsidR="00A23879">
          <w:rPr>
            <w:w w:val="95"/>
          </w:rPr>
          <w:t>与</w:t>
        </w:r>
        <w:r w:rsidR="00A23879">
          <w:rPr>
            <w:spacing w:val="19"/>
            <w:w w:val="95"/>
          </w:rPr>
          <w:t xml:space="preserve"> </w:t>
        </w:r>
        <w:r w:rsidR="00A23879">
          <w:rPr>
            <w:w w:val="95"/>
          </w:rPr>
          <w:t>Hive</w:t>
        </w:r>
        <w:r w:rsidR="00A23879">
          <w:rPr>
            <w:spacing w:val="19"/>
            <w:w w:val="95"/>
          </w:rPr>
          <w:t xml:space="preserve"> </w:t>
        </w:r>
        <w:r w:rsidR="00A23879">
          <w:rPr>
            <w:w w:val="95"/>
          </w:rPr>
          <w:t>集成</w:t>
        </w:r>
        <w:r w:rsidR="00A23879">
          <w:rPr>
            <w:w w:val="95"/>
          </w:rPr>
          <w:tab/>
        </w:r>
      </w:hyperlink>
      <w:r w:rsidR="00A23879">
        <w:rPr>
          <w:w w:val="95"/>
        </w:rPr>
        <w:t>134</w:t>
      </w:r>
    </w:p>
    <w:p w:rsidR="00D032B6" w:rsidRDefault="00035F6E">
      <w:pPr>
        <w:pStyle w:val="BodyText"/>
        <w:tabs>
          <w:tab w:val="left" w:leader="dot" w:pos="9069"/>
        </w:tabs>
        <w:spacing w:line="240" w:lineRule="exact"/>
        <w:ind w:left="1765"/>
      </w:pPr>
      <w:hyperlink w:anchor="_bookmark120" w:history="1">
        <w:r w:rsidR="00A23879">
          <w:rPr>
            <w:w w:val="95"/>
          </w:rPr>
          <w:t>SequoiaDB</w:t>
        </w:r>
        <w:r w:rsidR="00A23879">
          <w:rPr>
            <w:spacing w:val="12"/>
            <w:w w:val="95"/>
          </w:rPr>
          <w:t xml:space="preserve"> </w:t>
        </w:r>
        <w:r w:rsidR="00A23879">
          <w:rPr>
            <w:w w:val="95"/>
          </w:rPr>
          <w:t>支持的</w:t>
        </w:r>
        <w:r w:rsidR="00A23879">
          <w:rPr>
            <w:spacing w:val="13"/>
            <w:w w:val="95"/>
          </w:rPr>
          <w:t xml:space="preserve"> </w:t>
        </w:r>
        <w:r w:rsidR="00A23879">
          <w:rPr>
            <w:w w:val="95"/>
          </w:rPr>
          <w:t>Hive</w:t>
        </w:r>
        <w:r w:rsidR="00A23879">
          <w:rPr>
            <w:spacing w:val="12"/>
            <w:w w:val="95"/>
          </w:rPr>
          <w:t xml:space="preserve"> </w:t>
        </w:r>
        <w:r w:rsidR="00A23879">
          <w:rPr>
            <w:w w:val="95"/>
          </w:rPr>
          <w:t>版本列表</w:t>
        </w:r>
        <w:r w:rsidR="00A23879">
          <w:rPr>
            <w:w w:val="95"/>
          </w:rPr>
          <w:tab/>
        </w:r>
      </w:hyperlink>
      <w:r w:rsidR="00A23879">
        <w:rPr>
          <w:w w:val="95"/>
        </w:rPr>
        <w:t>134</w:t>
      </w:r>
    </w:p>
    <w:p w:rsidR="00D032B6" w:rsidRDefault="00035F6E">
      <w:pPr>
        <w:pStyle w:val="BodyText"/>
        <w:spacing w:line="240" w:lineRule="exact"/>
        <w:ind w:left="1765"/>
      </w:pPr>
      <w:hyperlink w:anchor="_bookmark121" w:history="1">
        <w:r w:rsidR="00A23879">
          <w:rPr>
            <w:w w:val="105"/>
          </w:rPr>
          <w:t xml:space="preserve">配置方法........................................................................................................................   </w:t>
        </w:r>
        <w:r w:rsidR="00A23879">
          <w:rPr>
            <w:spacing w:val="50"/>
            <w:w w:val="105"/>
          </w:rPr>
          <w:t xml:space="preserve"> </w:t>
        </w:r>
      </w:hyperlink>
      <w:r w:rsidR="00A23879">
        <w:rPr>
          <w:w w:val="105"/>
        </w:rPr>
        <w:t>135</w:t>
      </w:r>
    </w:p>
    <w:p w:rsidR="00D032B6" w:rsidRDefault="00035F6E">
      <w:pPr>
        <w:pStyle w:val="BodyText"/>
        <w:spacing w:line="240" w:lineRule="exact"/>
        <w:ind w:left="1765"/>
      </w:pPr>
      <w:hyperlink w:anchor="_bookmark122" w:history="1">
        <w:r w:rsidR="00A23879">
          <w:rPr>
            <w:w w:val="105"/>
          </w:rPr>
          <w:t xml:space="preserve">使用方法........................................................................................................................   </w:t>
        </w:r>
        <w:r w:rsidR="00A23879">
          <w:rPr>
            <w:spacing w:val="50"/>
            <w:w w:val="105"/>
          </w:rPr>
          <w:t xml:space="preserve"> </w:t>
        </w:r>
      </w:hyperlink>
      <w:r w:rsidR="00A23879">
        <w:rPr>
          <w:w w:val="105"/>
        </w:rPr>
        <w:t>135</w:t>
      </w:r>
    </w:p>
    <w:p w:rsidR="00D032B6" w:rsidRDefault="00035F6E">
      <w:pPr>
        <w:pStyle w:val="BodyText"/>
        <w:tabs>
          <w:tab w:val="left" w:leader="dot" w:pos="9078"/>
        </w:tabs>
        <w:spacing w:line="240" w:lineRule="exact"/>
        <w:ind w:left="1165"/>
        <w:rPr>
          <w:lang w:eastAsia="zh-CN"/>
        </w:rPr>
      </w:pPr>
      <w:hyperlink w:anchor="_bookmark126" w:history="1">
        <w:r w:rsidR="00A23879">
          <w:rPr>
            <w:w w:val="95"/>
            <w:lang w:eastAsia="zh-CN"/>
          </w:rPr>
          <w:t>与</w:t>
        </w:r>
        <w:r w:rsidR="00A23879">
          <w:rPr>
            <w:spacing w:val="19"/>
            <w:w w:val="95"/>
            <w:lang w:eastAsia="zh-CN"/>
          </w:rPr>
          <w:t xml:space="preserve"> </w:t>
        </w:r>
        <w:r w:rsidR="00A23879">
          <w:rPr>
            <w:w w:val="95"/>
            <w:lang w:eastAsia="zh-CN"/>
          </w:rPr>
          <w:t>Pig</w:t>
        </w:r>
        <w:r w:rsidR="00A23879">
          <w:rPr>
            <w:spacing w:val="19"/>
            <w:w w:val="95"/>
            <w:lang w:eastAsia="zh-CN"/>
          </w:rPr>
          <w:t xml:space="preserve"> </w:t>
        </w:r>
        <w:r w:rsidR="00A23879">
          <w:rPr>
            <w:w w:val="95"/>
            <w:lang w:eastAsia="zh-CN"/>
          </w:rPr>
          <w:t>集成</w:t>
        </w:r>
        <w:r w:rsidR="00A23879">
          <w:rPr>
            <w:w w:val="95"/>
            <w:lang w:eastAsia="zh-CN"/>
          </w:rPr>
          <w:tab/>
        </w:r>
      </w:hyperlink>
      <w:r w:rsidR="00A23879">
        <w:rPr>
          <w:w w:val="95"/>
          <w:lang w:eastAsia="zh-CN"/>
        </w:rPr>
        <w:t>136</w:t>
      </w:r>
    </w:p>
    <w:p w:rsidR="00D032B6" w:rsidRDefault="00035F6E">
      <w:pPr>
        <w:pStyle w:val="Heading4"/>
        <w:spacing w:line="285" w:lineRule="exact"/>
        <w:ind w:left="565"/>
      </w:pPr>
      <w:hyperlink w:anchor="_bookmark127" w:history="1">
        <w:r w:rsidR="00A23879">
          <w:rPr>
            <w:w w:val="105"/>
            <w:lang w:eastAsia="zh-CN"/>
          </w:rPr>
          <w:t xml:space="preserve">开发指南...................................................................................................................   </w:t>
        </w:r>
        <w:r w:rsidR="00A23879">
          <w:rPr>
            <w:spacing w:val="41"/>
            <w:w w:val="105"/>
            <w:lang w:eastAsia="zh-CN"/>
          </w:rPr>
          <w:t xml:space="preserve"> </w:t>
        </w:r>
      </w:hyperlink>
      <w:r w:rsidR="00A23879">
        <w:rPr>
          <w:w w:val="105"/>
        </w:rPr>
        <w:t>137</w:t>
      </w:r>
    </w:p>
    <w:p w:rsidR="00D032B6" w:rsidRDefault="00035F6E">
      <w:pPr>
        <w:pStyle w:val="BodyText"/>
        <w:tabs>
          <w:tab w:val="left" w:leader="dot" w:pos="9077"/>
        </w:tabs>
        <w:spacing w:line="243" w:lineRule="exact"/>
        <w:ind w:left="1165"/>
      </w:pPr>
      <w:hyperlink w:anchor="_bookmark128" w:history="1">
        <w:r w:rsidR="00A23879">
          <w:rPr>
            <w:w w:val="95"/>
          </w:rPr>
          <w:t>SequoiaDB</w:t>
        </w:r>
        <w:r w:rsidR="00A23879">
          <w:rPr>
            <w:spacing w:val="17"/>
            <w:w w:val="95"/>
          </w:rPr>
          <w:t xml:space="preserve"> </w:t>
        </w:r>
        <w:r w:rsidR="00A23879">
          <w:rPr>
            <w:w w:val="95"/>
          </w:rPr>
          <w:t>shell</w:t>
        </w:r>
        <w:r w:rsidR="00A23879">
          <w:rPr>
            <w:w w:val="95"/>
          </w:rPr>
          <w:tab/>
        </w:r>
      </w:hyperlink>
      <w:r w:rsidR="00A23879">
        <w:rPr>
          <w:w w:val="95"/>
        </w:rPr>
        <w:t>137</w:t>
      </w:r>
    </w:p>
    <w:p w:rsidR="00D032B6" w:rsidRDefault="00035F6E">
      <w:pPr>
        <w:pStyle w:val="BodyText"/>
        <w:tabs>
          <w:tab w:val="left" w:leader="dot" w:pos="9074"/>
        </w:tabs>
        <w:spacing w:line="240" w:lineRule="exact"/>
        <w:ind w:left="1765"/>
      </w:pPr>
      <w:hyperlink w:anchor="_bookmark129" w:history="1">
        <w:r w:rsidR="00A23879">
          <w:rPr>
            <w:w w:val="95"/>
          </w:rPr>
          <w:t>SequoiaDB</w:t>
        </w:r>
        <w:r w:rsidR="00A23879">
          <w:rPr>
            <w:spacing w:val="16"/>
            <w:w w:val="95"/>
          </w:rPr>
          <w:t xml:space="preserve"> </w:t>
        </w:r>
        <w:r w:rsidR="00A23879">
          <w:rPr>
            <w:w w:val="95"/>
          </w:rPr>
          <w:t>shell</w:t>
        </w:r>
        <w:r w:rsidR="00A23879">
          <w:rPr>
            <w:spacing w:val="16"/>
            <w:w w:val="95"/>
          </w:rPr>
          <w:t xml:space="preserve"> </w:t>
        </w:r>
        <w:r w:rsidR="00A23879">
          <w:rPr>
            <w:w w:val="95"/>
          </w:rPr>
          <w:t>入门</w:t>
        </w:r>
        <w:r w:rsidR="00A23879">
          <w:rPr>
            <w:w w:val="95"/>
          </w:rPr>
          <w:tab/>
        </w:r>
      </w:hyperlink>
      <w:r w:rsidR="00A23879">
        <w:rPr>
          <w:w w:val="95"/>
        </w:rPr>
        <w:t>137</w:t>
      </w:r>
    </w:p>
    <w:p w:rsidR="00D032B6" w:rsidRDefault="00035F6E">
      <w:pPr>
        <w:pStyle w:val="BodyText"/>
        <w:tabs>
          <w:tab w:val="left" w:leader="dot" w:pos="9076"/>
        </w:tabs>
        <w:spacing w:line="240" w:lineRule="exact"/>
        <w:ind w:left="1765"/>
      </w:pPr>
      <w:hyperlink w:anchor="_bookmark130" w:history="1">
        <w:r w:rsidR="00A23879">
          <w:rPr>
            <w:w w:val="95"/>
          </w:rPr>
          <w:t>使用</w:t>
        </w:r>
        <w:r w:rsidR="00A23879">
          <w:rPr>
            <w:spacing w:val="17"/>
            <w:w w:val="95"/>
          </w:rPr>
          <w:t xml:space="preserve"> </w:t>
        </w:r>
        <w:r w:rsidR="00A23879">
          <w:rPr>
            <w:w w:val="95"/>
          </w:rPr>
          <w:t>shell</w:t>
        </w:r>
        <w:r w:rsidR="00A23879">
          <w:rPr>
            <w:spacing w:val="18"/>
            <w:w w:val="95"/>
          </w:rPr>
          <w:t xml:space="preserve"> </w:t>
        </w:r>
        <w:r w:rsidR="00A23879">
          <w:rPr>
            <w:w w:val="95"/>
          </w:rPr>
          <w:t>的窍门</w:t>
        </w:r>
        <w:r w:rsidR="00A23879">
          <w:rPr>
            <w:w w:val="95"/>
          </w:rPr>
          <w:tab/>
        </w:r>
      </w:hyperlink>
      <w:r w:rsidR="00A23879">
        <w:rPr>
          <w:w w:val="95"/>
        </w:rPr>
        <w:t>138</w:t>
      </w:r>
    </w:p>
    <w:p w:rsidR="00D032B6" w:rsidRDefault="00035F6E">
      <w:pPr>
        <w:pStyle w:val="BodyText"/>
        <w:tabs>
          <w:tab w:val="left" w:leader="dot" w:pos="9072"/>
        </w:tabs>
        <w:spacing w:line="240" w:lineRule="exact"/>
        <w:ind w:left="1165"/>
      </w:pPr>
      <w:hyperlink w:anchor="_bookmark131" w:history="1">
        <w:r w:rsidR="00A23879">
          <w:rPr>
            <w:w w:val="95"/>
          </w:rPr>
          <w:t>SequoiaDB</w:t>
        </w:r>
        <w:r w:rsidR="00A23879">
          <w:rPr>
            <w:spacing w:val="13"/>
            <w:w w:val="95"/>
          </w:rPr>
          <w:t xml:space="preserve"> </w:t>
        </w:r>
        <w:r w:rsidR="00A23879">
          <w:rPr>
            <w:w w:val="95"/>
          </w:rPr>
          <w:t>shell</w:t>
        </w:r>
        <w:r w:rsidR="00A23879">
          <w:rPr>
            <w:spacing w:val="14"/>
            <w:w w:val="95"/>
          </w:rPr>
          <w:t xml:space="preserve"> </w:t>
        </w:r>
        <w:r w:rsidR="00A23879">
          <w:rPr>
            <w:w w:val="95"/>
          </w:rPr>
          <w:t>中的基本操作</w:t>
        </w:r>
        <w:r w:rsidR="00A23879">
          <w:rPr>
            <w:w w:val="95"/>
          </w:rPr>
          <w:tab/>
        </w:r>
      </w:hyperlink>
      <w:r w:rsidR="00A23879">
        <w:rPr>
          <w:w w:val="95"/>
        </w:rPr>
        <w:t>140</w:t>
      </w:r>
    </w:p>
    <w:p w:rsidR="00D032B6" w:rsidRDefault="00035F6E">
      <w:pPr>
        <w:pStyle w:val="BodyText"/>
        <w:spacing w:line="240" w:lineRule="exact"/>
        <w:ind w:left="1765"/>
      </w:pPr>
      <w:hyperlink w:anchor="_bookmark132" w:history="1">
        <w:r w:rsidR="00A23879">
          <w:rPr>
            <w:w w:val="110"/>
          </w:rPr>
          <w:t>创建...............................................................................................................................</w:t>
        </w:r>
        <w:r w:rsidR="00A23879">
          <w:rPr>
            <w:spacing w:val="2"/>
            <w:w w:val="110"/>
          </w:rPr>
          <w:t>.</w:t>
        </w:r>
      </w:hyperlink>
      <w:r w:rsidR="00A23879">
        <w:rPr>
          <w:w w:val="110"/>
        </w:rPr>
        <w:t>140</w:t>
      </w:r>
    </w:p>
    <w:p w:rsidR="00D032B6" w:rsidRDefault="00035F6E">
      <w:pPr>
        <w:pStyle w:val="BodyText"/>
        <w:spacing w:line="240" w:lineRule="exact"/>
        <w:ind w:left="1765"/>
      </w:pPr>
      <w:hyperlink w:anchor="_bookmark133" w:history="1">
        <w:r w:rsidR="00A23879">
          <w:rPr>
            <w:w w:val="110"/>
          </w:rPr>
          <w:t>读取...............................................................................................................................</w:t>
        </w:r>
        <w:r w:rsidR="00A23879">
          <w:rPr>
            <w:spacing w:val="2"/>
            <w:w w:val="110"/>
          </w:rPr>
          <w:t>.</w:t>
        </w:r>
      </w:hyperlink>
      <w:r w:rsidR="00A23879">
        <w:rPr>
          <w:w w:val="110"/>
        </w:rPr>
        <w:t>142</w:t>
      </w:r>
    </w:p>
    <w:p w:rsidR="00D032B6" w:rsidRDefault="00035F6E">
      <w:pPr>
        <w:pStyle w:val="BodyText"/>
        <w:spacing w:line="240" w:lineRule="exact"/>
        <w:ind w:left="1765"/>
      </w:pPr>
      <w:hyperlink w:anchor="_bookmark134" w:history="1">
        <w:r w:rsidR="00A23879">
          <w:rPr>
            <w:w w:val="110"/>
          </w:rPr>
          <w:t>更新...............................................................................................................................</w:t>
        </w:r>
        <w:r w:rsidR="00A23879">
          <w:rPr>
            <w:spacing w:val="2"/>
            <w:w w:val="110"/>
          </w:rPr>
          <w:t>.</w:t>
        </w:r>
      </w:hyperlink>
      <w:r w:rsidR="00A23879">
        <w:rPr>
          <w:w w:val="110"/>
        </w:rPr>
        <w:t>144</w:t>
      </w:r>
    </w:p>
    <w:p w:rsidR="00D032B6" w:rsidRDefault="00035F6E">
      <w:pPr>
        <w:pStyle w:val="BodyText"/>
        <w:spacing w:line="240" w:lineRule="exact"/>
        <w:ind w:left="1765"/>
      </w:pPr>
      <w:hyperlink w:anchor="_bookmark135" w:history="1">
        <w:r w:rsidR="00A23879">
          <w:rPr>
            <w:w w:val="110"/>
          </w:rPr>
          <w:t>删除...............................................................................................................................</w:t>
        </w:r>
        <w:r w:rsidR="00A23879">
          <w:rPr>
            <w:spacing w:val="2"/>
            <w:w w:val="110"/>
          </w:rPr>
          <w:t>.</w:t>
        </w:r>
      </w:hyperlink>
      <w:r w:rsidR="00A23879">
        <w:rPr>
          <w:w w:val="110"/>
        </w:rPr>
        <w:t>145</w:t>
      </w:r>
    </w:p>
    <w:p w:rsidR="00D032B6" w:rsidRDefault="00035F6E">
      <w:pPr>
        <w:pStyle w:val="BodyText"/>
        <w:tabs>
          <w:tab w:val="left" w:leader="dot" w:pos="9055"/>
        </w:tabs>
        <w:spacing w:line="240" w:lineRule="exact"/>
        <w:ind w:left="1165"/>
      </w:pPr>
      <w:hyperlink w:anchor="_bookmark136" w:history="1">
        <w:r w:rsidR="00A23879">
          <w:rPr>
            <w:w w:val="95"/>
          </w:rPr>
          <w:t>SequoiaDB</w:t>
        </w:r>
        <w:r w:rsidR="00A23879">
          <w:rPr>
            <w:spacing w:val="15"/>
            <w:w w:val="95"/>
          </w:rPr>
          <w:t xml:space="preserve"> </w:t>
        </w:r>
        <w:r w:rsidR="00A23879">
          <w:rPr>
            <w:w w:val="95"/>
          </w:rPr>
          <w:t>应用程序开发</w:t>
        </w:r>
        <w:r w:rsidR="00A23879">
          <w:rPr>
            <w:w w:val="95"/>
          </w:rPr>
          <w:tab/>
        </w:r>
      </w:hyperlink>
      <w:r w:rsidR="00A23879">
        <w:rPr>
          <w:w w:val="95"/>
        </w:rPr>
        <w:t>146</w:t>
      </w:r>
    </w:p>
    <w:p w:rsidR="00D032B6" w:rsidRDefault="00035F6E">
      <w:pPr>
        <w:pStyle w:val="BodyText"/>
        <w:tabs>
          <w:tab w:val="left" w:leader="dot" w:pos="9055"/>
        </w:tabs>
        <w:spacing w:line="240" w:lineRule="exact"/>
        <w:ind w:left="1765"/>
        <w:rPr>
          <w:lang w:eastAsia="zh-CN"/>
        </w:rPr>
      </w:pPr>
      <w:hyperlink w:anchor="_bookmark137" w:history="1">
        <w:r w:rsidR="00A23879">
          <w:rPr>
            <w:w w:val="95"/>
            <w:lang w:eastAsia="zh-CN"/>
          </w:rPr>
          <w:t>C</w:t>
        </w:r>
        <w:r w:rsidR="00A23879">
          <w:rPr>
            <w:spacing w:val="21"/>
            <w:w w:val="95"/>
            <w:lang w:eastAsia="zh-CN"/>
          </w:rPr>
          <w:t xml:space="preserve"> </w:t>
        </w:r>
        <w:r w:rsidR="00A23879">
          <w:rPr>
            <w:w w:val="95"/>
            <w:lang w:eastAsia="zh-CN"/>
          </w:rPr>
          <w:t>驱动</w:t>
        </w:r>
        <w:r w:rsidR="00A23879">
          <w:rPr>
            <w:w w:val="95"/>
            <w:lang w:eastAsia="zh-CN"/>
          </w:rPr>
          <w:tab/>
        </w:r>
      </w:hyperlink>
      <w:r w:rsidR="00A23879">
        <w:rPr>
          <w:w w:val="95"/>
          <w:lang w:eastAsia="zh-CN"/>
        </w:rPr>
        <w:t>146</w:t>
      </w:r>
    </w:p>
    <w:p w:rsidR="00D032B6" w:rsidRDefault="00035F6E">
      <w:pPr>
        <w:pStyle w:val="BodyText"/>
        <w:tabs>
          <w:tab w:val="left" w:leader="dot" w:pos="9055"/>
        </w:tabs>
        <w:spacing w:line="240" w:lineRule="exact"/>
        <w:ind w:left="1765"/>
        <w:rPr>
          <w:lang w:eastAsia="zh-CN"/>
        </w:rPr>
      </w:pPr>
      <w:hyperlink w:anchor="_bookmark142" w:history="1">
        <w:r w:rsidR="00A23879">
          <w:rPr>
            <w:w w:val="90"/>
            <w:lang w:eastAsia="zh-CN"/>
          </w:rPr>
          <w:t>C++</w:t>
        </w:r>
        <w:r w:rsidR="00A23879">
          <w:rPr>
            <w:spacing w:val="22"/>
            <w:w w:val="90"/>
            <w:lang w:eastAsia="zh-CN"/>
          </w:rPr>
          <w:t xml:space="preserve"> </w:t>
        </w:r>
        <w:r w:rsidR="00A23879">
          <w:rPr>
            <w:w w:val="90"/>
            <w:lang w:eastAsia="zh-CN"/>
          </w:rPr>
          <w:t>驱动</w:t>
        </w:r>
        <w:r w:rsidR="00A23879">
          <w:rPr>
            <w:w w:val="90"/>
            <w:lang w:eastAsia="zh-CN"/>
          </w:rPr>
          <w:tab/>
        </w:r>
      </w:hyperlink>
      <w:r w:rsidR="00A23879">
        <w:rPr>
          <w:w w:val="90"/>
          <w:lang w:eastAsia="zh-CN"/>
        </w:rPr>
        <w:t>153</w:t>
      </w:r>
    </w:p>
    <w:p w:rsidR="00D032B6" w:rsidRDefault="00035F6E">
      <w:pPr>
        <w:pStyle w:val="BodyText"/>
        <w:tabs>
          <w:tab w:val="left" w:leader="dot" w:pos="9055"/>
        </w:tabs>
        <w:spacing w:line="240" w:lineRule="exact"/>
        <w:ind w:left="1765"/>
        <w:rPr>
          <w:lang w:eastAsia="zh-CN"/>
        </w:rPr>
      </w:pPr>
      <w:hyperlink w:anchor="_bookmark147" w:history="1">
        <w:r w:rsidR="00A23879">
          <w:rPr>
            <w:w w:val="90"/>
            <w:lang w:eastAsia="zh-CN"/>
          </w:rPr>
          <w:t>Java</w:t>
        </w:r>
        <w:r w:rsidR="00A23879">
          <w:rPr>
            <w:spacing w:val="23"/>
            <w:w w:val="90"/>
            <w:lang w:eastAsia="zh-CN"/>
          </w:rPr>
          <w:t xml:space="preserve"> </w:t>
        </w:r>
        <w:r w:rsidR="00A23879">
          <w:rPr>
            <w:w w:val="90"/>
            <w:lang w:eastAsia="zh-CN"/>
          </w:rPr>
          <w:t>驱动</w:t>
        </w:r>
        <w:r w:rsidR="00A23879">
          <w:rPr>
            <w:w w:val="90"/>
            <w:lang w:eastAsia="zh-CN"/>
          </w:rPr>
          <w:tab/>
        </w:r>
      </w:hyperlink>
      <w:r w:rsidR="00A23879">
        <w:rPr>
          <w:w w:val="90"/>
          <w:lang w:eastAsia="zh-CN"/>
        </w:rPr>
        <w:t>160</w:t>
      </w:r>
    </w:p>
    <w:p w:rsidR="00D032B6" w:rsidRDefault="00035F6E">
      <w:pPr>
        <w:pStyle w:val="BodyText"/>
        <w:tabs>
          <w:tab w:val="left" w:leader="dot" w:pos="9055"/>
        </w:tabs>
        <w:spacing w:line="240" w:lineRule="exact"/>
        <w:ind w:left="1765"/>
        <w:rPr>
          <w:lang w:eastAsia="zh-CN"/>
        </w:rPr>
      </w:pPr>
      <w:hyperlink w:anchor="_bookmark154" w:history="1">
        <w:r w:rsidR="00A23879">
          <w:rPr>
            <w:w w:val="95"/>
            <w:lang w:eastAsia="zh-CN"/>
          </w:rPr>
          <w:t>PHP</w:t>
        </w:r>
        <w:r w:rsidR="00A23879">
          <w:rPr>
            <w:spacing w:val="20"/>
            <w:w w:val="95"/>
            <w:lang w:eastAsia="zh-CN"/>
          </w:rPr>
          <w:t xml:space="preserve"> </w:t>
        </w:r>
        <w:r w:rsidR="00A23879">
          <w:rPr>
            <w:w w:val="95"/>
            <w:lang w:eastAsia="zh-CN"/>
          </w:rPr>
          <w:t>驱动</w:t>
        </w:r>
        <w:r w:rsidR="00A23879">
          <w:rPr>
            <w:w w:val="95"/>
            <w:lang w:eastAsia="zh-CN"/>
          </w:rPr>
          <w:tab/>
        </w:r>
      </w:hyperlink>
      <w:r w:rsidR="00A23879">
        <w:rPr>
          <w:w w:val="95"/>
          <w:lang w:eastAsia="zh-CN"/>
        </w:rPr>
        <w:t>168</w:t>
      </w:r>
    </w:p>
    <w:p w:rsidR="00D032B6" w:rsidRDefault="00035F6E">
      <w:pPr>
        <w:pStyle w:val="BodyText"/>
        <w:tabs>
          <w:tab w:val="left" w:leader="dot" w:pos="9055"/>
        </w:tabs>
        <w:spacing w:line="240" w:lineRule="exact"/>
        <w:ind w:left="1765"/>
        <w:rPr>
          <w:lang w:eastAsia="zh-CN"/>
        </w:rPr>
      </w:pPr>
      <w:hyperlink w:anchor="_bookmark159" w:history="1">
        <w:r w:rsidR="00A23879">
          <w:rPr>
            <w:w w:val="95"/>
            <w:lang w:eastAsia="zh-CN"/>
          </w:rPr>
          <w:t>C#</w:t>
        </w:r>
        <w:r w:rsidR="00A23879">
          <w:rPr>
            <w:spacing w:val="20"/>
            <w:w w:val="95"/>
            <w:lang w:eastAsia="zh-CN"/>
          </w:rPr>
          <w:t xml:space="preserve"> </w:t>
        </w:r>
        <w:r w:rsidR="00A23879">
          <w:rPr>
            <w:w w:val="95"/>
            <w:lang w:eastAsia="zh-CN"/>
          </w:rPr>
          <w:t>驱动</w:t>
        </w:r>
        <w:r w:rsidR="00A23879">
          <w:rPr>
            <w:w w:val="95"/>
            <w:lang w:eastAsia="zh-CN"/>
          </w:rPr>
          <w:tab/>
        </w:r>
      </w:hyperlink>
      <w:r w:rsidR="00A23879">
        <w:rPr>
          <w:w w:val="95"/>
          <w:lang w:eastAsia="zh-CN"/>
        </w:rPr>
        <w:t>172</w:t>
      </w:r>
    </w:p>
    <w:p w:rsidR="00D032B6" w:rsidRDefault="00035F6E">
      <w:pPr>
        <w:pStyle w:val="BodyText"/>
        <w:tabs>
          <w:tab w:val="left" w:leader="dot" w:pos="9055"/>
        </w:tabs>
        <w:spacing w:line="240" w:lineRule="exact"/>
        <w:ind w:left="1765"/>
        <w:rPr>
          <w:lang w:eastAsia="zh-CN"/>
        </w:rPr>
      </w:pPr>
      <w:hyperlink w:anchor="_bookmark164" w:history="1">
        <w:r w:rsidR="00A23879">
          <w:rPr>
            <w:w w:val="95"/>
            <w:lang w:eastAsia="zh-CN"/>
          </w:rPr>
          <w:t>Python</w:t>
        </w:r>
        <w:r w:rsidR="00A23879">
          <w:rPr>
            <w:spacing w:val="19"/>
            <w:w w:val="95"/>
            <w:lang w:eastAsia="zh-CN"/>
          </w:rPr>
          <w:t xml:space="preserve"> </w:t>
        </w:r>
        <w:r w:rsidR="00A23879">
          <w:rPr>
            <w:w w:val="95"/>
            <w:lang w:eastAsia="zh-CN"/>
          </w:rPr>
          <w:t>驱动</w:t>
        </w:r>
        <w:r w:rsidR="00A23879">
          <w:rPr>
            <w:w w:val="95"/>
            <w:lang w:eastAsia="zh-CN"/>
          </w:rPr>
          <w:tab/>
        </w:r>
      </w:hyperlink>
      <w:r w:rsidR="00A23879">
        <w:rPr>
          <w:w w:val="95"/>
          <w:lang w:eastAsia="zh-CN"/>
        </w:rPr>
        <w:t>177</w:t>
      </w:r>
    </w:p>
    <w:p w:rsidR="00D032B6" w:rsidRDefault="00035F6E">
      <w:pPr>
        <w:pStyle w:val="BodyText"/>
        <w:tabs>
          <w:tab w:val="left" w:leader="dot" w:pos="9077"/>
        </w:tabs>
        <w:spacing w:line="240" w:lineRule="exact"/>
        <w:ind w:left="1765"/>
      </w:pPr>
      <w:hyperlink w:anchor="_bookmark169" w:history="1">
        <w:r w:rsidR="00A23879">
          <w:rPr>
            <w:w w:val="95"/>
          </w:rPr>
          <w:t>C</w:t>
        </w:r>
        <w:r w:rsidR="00A23879">
          <w:rPr>
            <w:spacing w:val="18"/>
            <w:w w:val="95"/>
          </w:rPr>
          <w:t xml:space="preserve"> </w:t>
        </w:r>
        <w:r w:rsidR="00A23879">
          <w:rPr>
            <w:w w:val="95"/>
          </w:rPr>
          <w:t>BSON</w:t>
        </w:r>
        <w:r w:rsidR="00A23879">
          <w:rPr>
            <w:spacing w:val="19"/>
            <w:w w:val="95"/>
          </w:rPr>
          <w:t xml:space="preserve"> </w:t>
        </w:r>
        <w:r w:rsidR="00A23879">
          <w:rPr>
            <w:w w:val="95"/>
          </w:rPr>
          <w:t>简介</w:t>
        </w:r>
        <w:r w:rsidR="00A23879">
          <w:rPr>
            <w:w w:val="95"/>
          </w:rPr>
          <w:tab/>
        </w:r>
      </w:hyperlink>
      <w:r w:rsidR="00A23879">
        <w:rPr>
          <w:w w:val="95"/>
        </w:rPr>
        <w:t>182</w:t>
      </w:r>
    </w:p>
    <w:p w:rsidR="00D032B6" w:rsidRDefault="00035F6E">
      <w:pPr>
        <w:pStyle w:val="BodyText"/>
        <w:tabs>
          <w:tab w:val="left" w:leader="dot" w:pos="9076"/>
        </w:tabs>
        <w:spacing w:line="240" w:lineRule="exact"/>
        <w:ind w:left="1765"/>
      </w:pPr>
      <w:hyperlink w:anchor="_bookmark170" w:history="1">
        <w:r w:rsidR="00A23879">
          <w:rPr>
            <w:w w:val="90"/>
          </w:rPr>
          <w:t>C++</w:t>
        </w:r>
        <w:r w:rsidR="00A23879">
          <w:rPr>
            <w:spacing w:val="20"/>
            <w:w w:val="90"/>
          </w:rPr>
          <w:t xml:space="preserve"> </w:t>
        </w:r>
        <w:r w:rsidR="00A23879">
          <w:rPr>
            <w:w w:val="90"/>
          </w:rPr>
          <w:t>BSON</w:t>
        </w:r>
        <w:r w:rsidR="00A23879">
          <w:rPr>
            <w:spacing w:val="21"/>
            <w:w w:val="90"/>
          </w:rPr>
          <w:t xml:space="preserve"> </w:t>
        </w:r>
        <w:r w:rsidR="00A23879">
          <w:rPr>
            <w:w w:val="90"/>
          </w:rPr>
          <w:t>简介</w:t>
        </w:r>
        <w:r w:rsidR="00A23879">
          <w:rPr>
            <w:w w:val="90"/>
          </w:rPr>
          <w:tab/>
        </w:r>
      </w:hyperlink>
      <w:r w:rsidR="00A23879">
        <w:rPr>
          <w:w w:val="90"/>
        </w:rPr>
        <w:t>184</w:t>
      </w:r>
    </w:p>
    <w:p w:rsidR="00D032B6" w:rsidRDefault="00035F6E">
      <w:pPr>
        <w:pStyle w:val="BodyText"/>
        <w:tabs>
          <w:tab w:val="left" w:leader="dot" w:pos="9101"/>
        </w:tabs>
        <w:spacing w:line="240" w:lineRule="exact"/>
        <w:ind w:left="1765"/>
      </w:pPr>
      <w:hyperlink w:anchor="_bookmark171" w:history="1">
        <w:r w:rsidR="00A23879">
          <w:rPr>
            <w:w w:val="90"/>
          </w:rPr>
          <w:t>C</w:t>
        </w:r>
        <w:r w:rsidR="00A23879">
          <w:rPr>
            <w:spacing w:val="22"/>
            <w:w w:val="90"/>
          </w:rPr>
          <w:t xml:space="preserve"> </w:t>
        </w:r>
        <w:r w:rsidR="00A23879">
          <w:rPr>
            <w:w w:val="90"/>
          </w:rPr>
          <w:t>BSON</w:t>
        </w:r>
        <w:r w:rsidR="00A23879">
          <w:rPr>
            <w:spacing w:val="22"/>
            <w:w w:val="90"/>
          </w:rPr>
          <w:t xml:space="preserve"> </w:t>
        </w:r>
        <w:r w:rsidR="00A23879">
          <w:rPr>
            <w:w w:val="90"/>
          </w:rPr>
          <w:t>API</w:t>
        </w:r>
        <w:r w:rsidR="00A23879">
          <w:rPr>
            <w:w w:val="90"/>
          </w:rPr>
          <w:tab/>
        </w:r>
      </w:hyperlink>
      <w:r w:rsidR="00A23879">
        <w:rPr>
          <w:w w:val="90"/>
        </w:rPr>
        <w:t>185</w:t>
      </w:r>
    </w:p>
    <w:p w:rsidR="00D032B6" w:rsidRDefault="00035F6E">
      <w:pPr>
        <w:pStyle w:val="BodyText"/>
        <w:tabs>
          <w:tab w:val="left" w:leader="dot" w:pos="9099"/>
        </w:tabs>
        <w:spacing w:line="240" w:lineRule="exact"/>
        <w:ind w:left="1765"/>
      </w:pPr>
      <w:hyperlink w:anchor="_bookmark172" w:history="1">
        <w:r w:rsidR="00A23879">
          <w:rPr>
            <w:w w:val="90"/>
          </w:rPr>
          <w:t>C++</w:t>
        </w:r>
        <w:r w:rsidR="00A23879">
          <w:rPr>
            <w:spacing w:val="20"/>
            <w:w w:val="90"/>
          </w:rPr>
          <w:t xml:space="preserve"> </w:t>
        </w:r>
        <w:r w:rsidR="00A23879">
          <w:rPr>
            <w:w w:val="90"/>
          </w:rPr>
          <w:t>BSON</w:t>
        </w:r>
        <w:r w:rsidR="00A23879">
          <w:rPr>
            <w:spacing w:val="21"/>
            <w:w w:val="90"/>
          </w:rPr>
          <w:t xml:space="preserve"> </w:t>
        </w:r>
        <w:r w:rsidR="00A23879">
          <w:rPr>
            <w:w w:val="90"/>
          </w:rPr>
          <w:t>API</w:t>
        </w:r>
        <w:r w:rsidR="00A23879">
          <w:rPr>
            <w:w w:val="90"/>
          </w:rPr>
          <w:tab/>
        </w:r>
      </w:hyperlink>
      <w:r w:rsidR="00A23879">
        <w:rPr>
          <w:w w:val="90"/>
        </w:rPr>
        <w:t>185</w:t>
      </w:r>
    </w:p>
    <w:p w:rsidR="00D032B6" w:rsidRDefault="00035F6E">
      <w:pPr>
        <w:pStyle w:val="BodyText"/>
        <w:spacing w:line="240" w:lineRule="exact"/>
        <w:ind w:left="1165"/>
      </w:pPr>
      <w:hyperlink w:anchor="_bookmark173" w:history="1">
        <w:r w:rsidR="00A23879">
          <w:rPr>
            <w:w w:val="105"/>
          </w:rPr>
          <w:t xml:space="preserve">数据库集群控制器....................................................................................................................   </w:t>
        </w:r>
        <w:r w:rsidR="00A23879">
          <w:rPr>
            <w:spacing w:val="13"/>
            <w:w w:val="105"/>
          </w:rPr>
          <w:t xml:space="preserve"> </w:t>
        </w:r>
      </w:hyperlink>
      <w:r w:rsidR="00A23879">
        <w:rPr>
          <w:w w:val="105"/>
        </w:rPr>
        <w:t>185</w:t>
      </w:r>
    </w:p>
    <w:p w:rsidR="00D032B6" w:rsidRDefault="00035F6E">
      <w:pPr>
        <w:pStyle w:val="Heading4"/>
        <w:spacing w:line="285" w:lineRule="exact"/>
        <w:ind w:left="565"/>
      </w:pPr>
      <w:hyperlink w:anchor="_bookmark174" w:history="1">
        <w:r w:rsidR="00A23879">
          <w:rPr>
            <w:w w:val="105"/>
          </w:rPr>
          <w:t xml:space="preserve">参考手册...................................................................................................................   </w:t>
        </w:r>
        <w:r w:rsidR="00A23879">
          <w:rPr>
            <w:spacing w:val="41"/>
            <w:w w:val="105"/>
          </w:rPr>
          <w:t xml:space="preserve"> </w:t>
        </w:r>
      </w:hyperlink>
      <w:r w:rsidR="00A23879">
        <w:rPr>
          <w:w w:val="105"/>
        </w:rPr>
        <w:t>187</w:t>
      </w:r>
    </w:p>
    <w:p w:rsidR="00D032B6" w:rsidRDefault="00035F6E">
      <w:pPr>
        <w:pStyle w:val="BodyText"/>
        <w:tabs>
          <w:tab w:val="left" w:leader="dot" w:pos="9073"/>
        </w:tabs>
        <w:spacing w:line="243" w:lineRule="exact"/>
        <w:ind w:left="1165"/>
      </w:pPr>
      <w:hyperlink w:anchor="_bookmark175" w:history="1">
        <w:r w:rsidR="00A23879">
          <w:rPr>
            <w:w w:val="95"/>
          </w:rPr>
          <w:t>SequoiaDB</w:t>
        </w:r>
        <w:r w:rsidR="00A23879">
          <w:rPr>
            <w:spacing w:val="13"/>
            <w:w w:val="95"/>
          </w:rPr>
          <w:t xml:space="preserve"> </w:t>
        </w:r>
        <w:r w:rsidR="00A23879">
          <w:rPr>
            <w:w w:val="95"/>
          </w:rPr>
          <w:t>JavaScript</w:t>
        </w:r>
        <w:r w:rsidR="00A23879">
          <w:rPr>
            <w:spacing w:val="13"/>
            <w:w w:val="95"/>
          </w:rPr>
          <w:t xml:space="preserve"> </w:t>
        </w:r>
        <w:r w:rsidR="00A23879">
          <w:rPr>
            <w:w w:val="95"/>
          </w:rPr>
          <w:t>方法</w:t>
        </w:r>
        <w:r w:rsidR="00A23879">
          <w:rPr>
            <w:w w:val="95"/>
          </w:rPr>
          <w:tab/>
        </w:r>
      </w:hyperlink>
      <w:r w:rsidR="00A23879">
        <w:rPr>
          <w:w w:val="95"/>
        </w:rPr>
        <w:t>187</w:t>
      </w:r>
    </w:p>
    <w:p w:rsidR="00D032B6" w:rsidRDefault="00035F6E">
      <w:pPr>
        <w:pStyle w:val="BodyText"/>
        <w:tabs>
          <w:tab w:val="left" w:leader="dot" w:pos="9056"/>
        </w:tabs>
        <w:spacing w:line="240" w:lineRule="exact"/>
        <w:ind w:left="1765"/>
      </w:pPr>
      <w:hyperlink w:anchor="_bookmark176" w:history="1">
        <w:r w:rsidR="00A23879">
          <w:rPr>
            <w:w w:val="90"/>
          </w:rPr>
          <w:t>Sdb</w:t>
        </w:r>
        <w:r w:rsidR="00A23879">
          <w:rPr>
            <w:w w:val="90"/>
          </w:rPr>
          <w:tab/>
        </w:r>
      </w:hyperlink>
      <w:r w:rsidR="00A23879">
        <w:rPr>
          <w:w w:val="90"/>
        </w:rPr>
        <w:t>189</w:t>
      </w:r>
    </w:p>
    <w:p w:rsidR="00D032B6" w:rsidRDefault="00035F6E">
      <w:pPr>
        <w:pStyle w:val="BodyText"/>
        <w:tabs>
          <w:tab w:val="left" w:leader="dot" w:pos="9056"/>
        </w:tabs>
        <w:spacing w:line="240" w:lineRule="exact"/>
        <w:ind w:left="1765"/>
      </w:pPr>
      <w:hyperlink w:anchor="_bookmark213" w:history="1">
        <w:r w:rsidR="00A23879">
          <w:rPr>
            <w:w w:val="90"/>
          </w:rPr>
          <w:t>SdbCS</w:t>
        </w:r>
        <w:r w:rsidR="00A23879">
          <w:rPr>
            <w:w w:val="90"/>
          </w:rPr>
          <w:tab/>
        </w:r>
      </w:hyperlink>
      <w:r w:rsidR="00A23879">
        <w:rPr>
          <w:w w:val="90"/>
        </w:rPr>
        <w:t>213</w:t>
      </w:r>
    </w:p>
    <w:p w:rsidR="00D032B6" w:rsidRDefault="00035F6E">
      <w:pPr>
        <w:pStyle w:val="BodyText"/>
        <w:tabs>
          <w:tab w:val="left" w:leader="dot" w:pos="9056"/>
        </w:tabs>
        <w:spacing w:line="240" w:lineRule="exact"/>
        <w:ind w:left="1765"/>
      </w:pPr>
      <w:hyperlink w:anchor="_bookmark217" w:history="1">
        <w:r w:rsidR="00A23879">
          <w:rPr>
            <w:w w:val="95"/>
          </w:rPr>
          <w:t>SdbCollection</w:t>
        </w:r>
        <w:r w:rsidR="00A23879">
          <w:rPr>
            <w:w w:val="95"/>
          </w:rPr>
          <w:tab/>
        </w:r>
      </w:hyperlink>
      <w:r w:rsidR="00A23879">
        <w:rPr>
          <w:w w:val="95"/>
        </w:rPr>
        <w:t>215</w:t>
      </w:r>
    </w:p>
    <w:p w:rsidR="00D032B6" w:rsidRDefault="00035F6E">
      <w:pPr>
        <w:pStyle w:val="BodyText"/>
        <w:tabs>
          <w:tab w:val="left" w:leader="dot" w:pos="9056"/>
        </w:tabs>
        <w:spacing w:line="240" w:lineRule="exact"/>
        <w:ind w:left="1765"/>
      </w:pPr>
      <w:hyperlink w:anchor="_bookmark234" w:history="1">
        <w:r w:rsidR="00A23879">
          <w:rPr>
            <w:w w:val="95"/>
          </w:rPr>
          <w:t>SdbCursor</w:t>
        </w:r>
        <w:r w:rsidR="00A23879">
          <w:rPr>
            <w:w w:val="95"/>
          </w:rPr>
          <w:tab/>
        </w:r>
      </w:hyperlink>
      <w:r w:rsidR="00A23879">
        <w:rPr>
          <w:w w:val="95"/>
        </w:rPr>
        <w:t>229</w:t>
      </w:r>
    </w:p>
    <w:p w:rsidR="00D032B6" w:rsidRDefault="00035F6E">
      <w:pPr>
        <w:pStyle w:val="BodyText"/>
        <w:tabs>
          <w:tab w:val="left" w:leader="dot" w:pos="9056"/>
        </w:tabs>
        <w:spacing w:line="240" w:lineRule="exact"/>
        <w:ind w:left="1765"/>
      </w:pPr>
      <w:hyperlink w:anchor="_bookmark244" w:history="1">
        <w:r w:rsidR="00A23879">
          <w:rPr>
            <w:w w:val="95"/>
          </w:rPr>
          <w:t>SdbReplicaGroup</w:t>
        </w:r>
        <w:r w:rsidR="00A23879">
          <w:rPr>
            <w:w w:val="95"/>
          </w:rPr>
          <w:tab/>
        </w:r>
      </w:hyperlink>
      <w:r w:rsidR="00A23879">
        <w:rPr>
          <w:w w:val="95"/>
        </w:rPr>
        <w:t>234</w:t>
      </w:r>
    </w:p>
    <w:p w:rsidR="00D032B6" w:rsidRDefault="00035F6E">
      <w:pPr>
        <w:pStyle w:val="BodyText"/>
        <w:tabs>
          <w:tab w:val="left" w:leader="dot" w:pos="9056"/>
        </w:tabs>
        <w:spacing w:line="240" w:lineRule="exact"/>
        <w:ind w:left="1765"/>
      </w:pPr>
      <w:hyperlink w:anchor="_bookmark253" w:history="1">
        <w:r w:rsidR="00A23879">
          <w:rPr>
            <w:w w:val="90"/>
          </w:rPr>
          <w:t>SdbNode</w:t>
        </w:r>
        <w:r w:rsidR="00A23879">
          <w:rPr>
            <w:w w:val="90"/>
          </w:rPr>
          <w:tab/>
        </w:r>
      </w:hyperlink>
      <w:r w:rsidR="00A23879">
        <w:rPr>
          <w:w w:val="90"/>
        </w:rPr>
        <w:t>238</w:t>
      </w:r>
    </w:p>
    <w:p w:rsidR="00D032B6" w:rsidRDefault="00035F6E">
      <w:pPr>
        <w:pStyle w:val="BodyText"/>
        <w:tabs>
          <w:tab w:val="left" w:leader="dot" w:pos="9056"/>
        </w:tabs>
        <w:spacing w:line="240" w:lineRule="exact"/>
        <w:ind w:left="1765"/>
      </w:pPr>
      <w:hyperlink w:anchor="_bookmark260" w:history="1">
        <w:r w:rsidR="00A23879">
          <w:rPr>
            <w:w w:val="95"/>
          </w:rPr>
          <w:t>SdbDomain</w:t>
        </w:r>
        <w:r w:rsidR="00A23879">
          <w:rPr>
            <w:w w:val="95"/>
          </w:rPr>
          <w:tab/>
        </w:r>
      </w:hyperlink>
      <w:r w:rsidR="00A23879">
        <w:rPr>
          <w:w w:val="95"/>
        </w:rPr>
        <w:t>239</w:t>
      </w:r>
    </w:p>
    <w:p w:rsidR="00D032B6" w:rsidRDefault="00035F6E">
      <w:pPr>
        <w:pStyle w:val="BodyText"/>
        <w:tabs>
          <w:tab w:val="left" w:leader="dot" w:pos="9056"/>
        </w:tabs>
        <w:spacing w:line="240" w:lineRule="exact"/>
        <w:ind w:left="1765"/>
      </w:pPr>
      <w:hyperlink w:anchor="_bookmark262" w:history="1">
        <w:r w:rsidR="00A23879">
          <w:rPr>
            <w:w w:val="95"/>
          </w:rPr>
          <w:t>Oma</w:t>
        </w:r>
        <w:r w:rsidR="00A23879">
          <w:rPr>
            <w:w w:val="95"/>
          </w:rPr>
          <w:tab/>
        </w:r>
      </w:hyperlink>
      <w:r w:rsidR="00A23879">
        <w:rPr>
          <w:w w:val="95"/>
        </w:rPr>
        <w:t>240</w:t>
      </w:r>
    </w:p>
    <w:p w:rsidR="00D032B6" w:rsidRDefault="00035F6E">
      <w:pPr>
        <w:pStyle w:val="BodyText"/>
        <w:spacing w:line="240" w:lineRule="exact"/>
        <w:ind w:left="1165"/>
        <w:rPr>
          <w:lang w:eastAsia="zh-CN"/>
        </w:rPr>
      </w:pPr>
      <w:hyperlink w:anchor="_bookmark263" w:history="1">
        <w:r w:rsidR="00A23879">
          <w:rPr>
            <w:w w:val="105"/>
            <w:lang w:eastAsia="zh-CN"/>
          </w:rPr>
          <w:t xml:space="preserve">操作符.......................................................................................................................................    </w:t>
        </w:r>
        <w:r w:rsidR="00A23879">
          <w:rPr>
            <w:spacing w:val="34"/>
            <w:w w:val="105"/>
            <w:lang w:eastAsia="zh-CN"/>
          </w:rPr>
          <w:t xml:space="preserve"> </w:t>
        </w:r>
      </w:hyperlink>
      <w:r w:rsidR="00A23879">
        <w:rPr>
          <w:w w:val="105"/>
          <w:lang w:eastAsia="zh-CN"/>
        </w:rPr>
        <w:t>244</w:t>
      </w:r>
    </w:p>
    <w:p w:rsidR="00D032B6" w:rsidRDefault="00035F6E">
      <w:pPr>
        <w:pStyle w:val="BodyText"/>
        <w:spacing w:line="240" w:lineRule="exact"/>
        <w:ind w:left="1765"/>
        <w:rPr>
          <w:lang w:eastAsia="zh-CN"/>
        </w:rPr>
      </w:pPr>
      <w:hyperlink w:anchor="_bookmark264" w:history="1">
        <w:r w:rsidR="00A23879">
          <w:rPr>
            <w:w w:val="105"/>
            <w:lang w:eastAsia="zh-CN"/>
          </w:rPr>
          <w:t xml:space="preserve">匹配符............................................................................................................................   </w:t>
        </w:r>
        <w:r w:rsidR="00A23879">
          <w:rPr>
            <w:spacing w:val="55"/>
            <w:w w:val="105"/>
            <w:lang w:eastAsia="zh-CN"/>
          </w:rPr>
          <w:t xml:space="preserve"> </w:t>
        </w:r>
      </w:hyperlink>
      <w:r w:rsidR="00A23879">
        <w:rPr>
          <w:w w:val="105"/>
          <w:lang w:eastAsia="zh-CN"/>
        </w:rPr>
        <w:t>246</w:t>
      </w:r>
    </w:p>
    <w:p w:rsidR="00D032B6" w:rsidRDefault="00035F6E">
      <w:pPr>
        <w:pStyle w:val="BodyText"/>
        <w:spacing w:line="240" w:lineRule="exact"/>
        <w:ind w:left="1765"/>
        <w:rPr>
          <w:lang w:eastAsia="zh-CN"/>
        </w:rPr>
      </w:pPr>
      <w:hyperlink w:anchor="_bookmark285" w:history="1">
        <w:r w:rsidR="00A23879">
          <w:rPr>
            <w:w w:val="105"/>
            <w:lang w:eastAsia="zh-CN"/>
          </w:rPr>
          <w:t xml:space="preserve">更新符............................................................................................................................   </w:t>
        </w:r>
        <w:r w:rsidR="00A23879">
          <w:rPr>
            <w:spacing w:val="55"/>
            <w:w w:val="105"/>
            <w:lang w:eastAsia="zh-CN"/>
          </w:rPr>
          <w:t xml:space="preserve"> </w:t>
        </w:r>
      </w:hyperlink>
      <w:r w:rsidR="00A23879">
        <w:rPr>
          <w:w w:val="105"/>
          <w:lang w:eastAsia="zh-CN"/>
        </w:rPr>
        <w:t>254</w:t>
      </w:r>
    </w:p>
    <w:p w:rsidR="00D032B6" w:rsidRDefault="00D032B6">
      <w:pPr>
        <w:spacing w:line="240" w:lineRule="exact"/>
        <w:rPr>
          <w:lang w:eastAsia="zh-CN"/>
        </w:rPr>
        <w:sectPr w:rsidR="00D032B6">
          <w:headerReference w:type="default" r:id="rId8"/>
          <w:pgSz w:w="12240" w:h="15840"/>
          <w:pgMar w:top="620" w:right="680" w:bottom="280" w:left="1720" w:header="0" w:footer="0" w:gutter="0"/>
          <w:cols w:space="720"/>
        </w:sectPr>
      </w:pPr>
    </w:p>
    <w:p w:rsidR="00D032B6" w:rsidRDefault="00D032B6">
      <w:pPr>
        <w:spacing w:before="4" w:line="130" w:lineRule="exact"/>
        <w:rPr>
          <w:sz w:val="13"/>
          <w:szCs w:val="13"/>
          <w:lang w:eastAsia="zh-CN"/>
        </w:rPr>
      </w:pPr>
    </w:p>
    <w:p w:rsidR="00D032B6" w:rsidRDefault="00035F6E">
      <w:pPr>
        <w:pStyle w:val="BodyText"/>
        <w:spacing w:line="312" w:lineRule="exact"/>
        <w:ind w:left="2785"/>
        <w:rPr>
          <w:lang w:eastAsia="zh-CN"/>
        </w:rPr>
      </w:pPr>
      <w:hyperlink w:anchor="_bookmark295" w:history="1">
        <w:r w:rsidR="00A23879">
          <w:rPr>
            <w:w w:val="105"/>
            <w:lang w:eastAsia="zh-CN"/>
          </w:rPr>
          <w:t xml:space="preserve">聚集符............................................................................................................................   </w:t>
        </w:r>
        <w:r w:rsidR="00A23879">
          <w:rPr>
            <w:spacing w:val="55"/>
            <w:w w:val="105"/>
            <w:lang w:eastAsia="zh-CN"/>
          </w:rPr>
          <w:t xml:space="preserve"> </w:t>
        </w:r>
      </w:hyperlink>
      <w:r w:rsidR="00A23879">
        <w:rPr>
          <w:w w:val="105"/>
          <w:lang w:eastAsia="zh-CN"/>
        </w:rPr>
        <w:t>260</w:t>
      </w:r>
    </w:p>
    <w:sdt>
      <w:sdtPr>
        <w:id w:val="-119093216"/>
        <w:docPartObj>
          <w:docPartGallery w:val="Table of Contents"/>
          <w:docPartUnique/>
        </w:docPartObj>
      </w:sdtPr>
      <w:sdtContent>
        <w:p w:rsidR="00D032B6" w:rsidRDefault="00035F6E">
          <w:pPr>
            <w:pStyle w:val="TOC1"/>
            <w:tabs>
              <w:tab w:val="left" w:leader="dot" w:pos="10075"/>
            </w:tabs>
            <w:spacing w:line="240" w:lineRule="exact"/>
            <w:rPr>
              <w:lang w:eastAsia="zh-CN"/>
            </w:rPr>
          </w:pPr>
          <w:hyperlink w:anchor="_bookmark311" w:history="1">
            <w:r w:rsidR="00A23879">
              <w:rPr>
                <w:w w:val="95"/>
                <w:lang w:eastAsia="zh-CN"/>
              </w:rPr>
              <w:t>SQL</w:t>
            </w:r>
            <w:r w:rsidR="00A23879">
              <w:rPr>
                <w:spacing w:val="20"/>
                <w:w w:val="95"/>
                <w:lang w:eastAsia="zh-CN"/>
              </w:rPr>
              <w:t xml:space="preserve"> </w:t>
            </w:r>
            <w:r w:rsidR="00A23879">
              <w:rPr>
                <w:w w:val="95"/>
                <w:lang w:eastAsia="zh-CN"/>
              </w:rPr>
              <w:t>语法</w:t>
            </w:r>
            <w:r w:rsidR="00A23879">
              <w:rPr>
                <w:w w:val="95"/>
                <w:lang w:eastAsia="zh-CN"/>
              </w:rPr>
              <w:tab/>
            </w:r>
          </w:hyperlink>
          <w:r w:rsidR="00A23879">
            <w:rPr>
              <w:w w:val="95"/>
              <w:lang w:eastAsia="zh-CN"/>
            </w:rPr>
            <w:t>267</w:t>
          </w:r>
        </w:p>
        <w:p w:rsidR="00D032B6" w:rsidRDefault="00035F6E">
          <w:pPr>
            <w:pStyle w:val="TOC2"/>
            <w:tabs>
              <w:tab w:val="left" w:leader="dot" w:pos="10111"/>
            </w:tabs>
            <w:spacing w:line="240" w:lineRule="exact"/>
          </w:pPr>
          <w:hyperlink w:anchor="_bookmark312" w:history="1">
            <w:r w:rsidR="00A23879">
              <w:rPr>
                <w:w w:val="95"/>
              </w:rPr>
              <w:t>sql</w:t>
            </w:r>
            <w:r w:rsidR="00A23879">
              <w:rPr>
                <w:spacing w:val="13"/>
                <w:w w:val="95"/>
              </w:rPr>
              <w:t xml:space="preserve"> </w:t>
            </w:r>
            <w:r w:rsidR="00A23879">
              <w:rPr>
                <w:w w:val="95"/>
              </w:rPr>
              <w:t>create</w:t>
            </w:r>
            <w:r w:rsidR="00A23879">
              <w:rPr>
                <w:spacing w:val="14"/>
                <w:w w:val="95"/>
              </w:rPr>
              <w:t xml:space="preserve"> </w:t>
            </w:r>
            <w:r w:rsidR="00A23879">
              <w:rPr>
                <w:w w:val="95"/>
              </w:rPr>
              <w:t>collectionspace</w:t>
            </w:r>
            <w:r w:rsidR="00A23879">
              <w:rPr>
                <w:w w:val="95"/>
              </w:rPr>
              <w:tab/>
            </w:r>
          </w:hyperlink>
          <w:r w:rsidR="00A23879">
            <w:rPr>
              <w:w w:val="95"/>
            </w:rPr>
            <w:t>269</w:t>
          </w:r>
        </w:p>
        <w:p w:rsidR="00D032B6" w:rsidRDefault="00035F6E">
          <w:pPr>
            <w:pStyle w:val="TOC2"/>
            <w:tabs>
              <w:tab w:val="left" w:leader="dot" w:pos="10112"/>
            </w:tabs>
            <w:spacing w:line="240" w:lineRule="exact"/>
          </w:pPr>
          <w:hyperlink w:anchor="_bookmark313" w:history="1">
            <w:r w:rsidR="00A23879">
              <w:rPr>
                <w:w w:val="95"/>
              </w:rPr>
              <w:t>sql</w:t>
            </w:r>
            <w:r w:rsidR="00A23879">
              <w:rPr>
                <w:spacing w:val="14"/>
                <w:w w:val="95"/>
              </w:rPr>
              <w:t xml:space="preserve"> </w:t>
            </w:r>
            <w:r w:rsidR="00A23879">
              <w:rPr>
                <w:w w:val="95"/>
              </w:rPr>
              <w:t>drop</w:t>
            </w:r>
            <w:r w:rsidR="00A23879">
              <w:rPr>
                <w:spacing w:val="14"/>
                <w:w w:val="95"/>
              </w:rPr>
              <w:t xml:space="preserve"> </w:t>
            </w:r>
            <w:r w:rsidR="00A23879">
              <w:rPr>
                <w:w w:val="95"/>
              </w:rPr>
              <w:t>collectionspace</w:t>
            </w:r>
            <w:r w:rsidR="00A23879">
              <w:rPr>
                <w:w w:val="95"/>
              </w:rPr>
              <w:tab/>
            </w:r>
          </w:hyperlink>
          <w:r w:rsidR="00A23879">
            <w:rPr>
              <w:w w:val="95"/>
            </w:rPr>
            <w:t>269</w:t>
          </w:r>
        </w:p>
        <w:p w:rsidR="00D032B6" w:rsidRDefault="00035F6E">
          <w:pPr>
            <w:pStyle w:val="TOC2"/>
            <w:tabs>
              <w:tab w:val="left" w:leader="dot" w:pos="10115"/>
            </w:tabs>
            <w:spacing w:line="240" w:lineRule="exact"/>
          </w:pPr>
          <w:hyperlink w:anchor="_bookmark314" w:history="1">
            <w:r w:rsidR="00A23879">
              <w:rPr>
                <w:w w:val="95"/>
              </w:rPr>
              <w:t>sql</w:t>
            </w:r>
            <w:r w:rsidR="00A23879">
              <w:rPr>
                <w:spacing w:val="15"/>
                <w:w w:val="95"/>
              </w:rPr>
              <w:t xml:space="preserve"> </w:t>
            </w:r>
            <w:r w:rsidR="00A23879">
              <w:rPr>
                <w:w w:val="95"/>
              </w:rPr>
              <w:t>create</w:t>
            </w:r>
            <w:r w:rsidR="00A23879">
              <w:rPr>
                <w:spacing w:val="16"/>
                <w:w w:val="95"/>
              </w:rPr>
              <w:t xml:space="preserve"> </w:t>
            </w:r>
            <w:r w:rsidR="00A23879">
              <w:rPr>
                <w:w w:val="95"/>
              </w:rPr>
              <w:t>collection</w:t>
            </w:r>
            <w:r w:rsidR="00A23879">
              <w:rPr>
                <w:w w:val="95"/>
              </w:rPr>
              <w:tab/>
            </w:r>
          </w:hyperlink>
          <w:r w:rsidR="00A23879">
            <w:rPr>
              <w:w w:val="95"/>
            </w:rPr>
            <w:t>269</w:t>
          </w:r>
        </w:p>
        <w:p w:rsidR="00D032B6" w:rsidRDefault="00035F6E">
          <w:pPr>
            <w:pStyle w:val="TOC2"/>
            <w:tabs>
              <w:tab w:val="left" w:leader="dot" w:pos="10116"/>
            </w:tabs>
            <w:spacing w:line="240" w:lineRule="exact"/>
          </w:pPr>
          <w:hyperlink w:anchor="_bookmark315" w:history="1">
            <w:r w:rsidR="00A23879">
              <w:rPr>
                <w:w w:val="95"/>
              </w:rPr>
              <w:t>sql</w:t>
            </w:r>
            <w:r w:rsidR="00A23879">
              <w:rPr>
                <w:spacing w:val="16"/>
                <w:w w:val="95"/>
              </w:rPr>
              <w:t xml:space="preserve"> </w:t>
            </w:r>
            <w:r w:rsidR="00A23879">
              <w:rPr>
                <w:w w:val="95"/>
              </w:rPr>
              <w:t>drop</w:t>
            </w:r>
            <w:r w:rsidR="00A23879">
              <w:rPr>
                <w:spacing w:val="17"/>
                <w:w w:val="95"/>
              </w:rPr>
              <w:t xml:space="preserve"> </w:t>
            </w:r>
            <w:r w:rsidR="00A23879">
              <w:rPr>
                <w:w w:val="95"/>
              </w:rPr>
              <w:t>collection</w:t>
            </w:r>
            <w:r w:rsidR="00A23879">
              <w:rPr>
                <w:w w:val="95"/>
              </w:rPr>
              <w:tab/>
            </w:r>
          </w:hyperlink>
          <w:r w:rsidR="00A23879">
            <w:rPr>
              <w:w w:val="95"/>
            </w:rPr>
            <w:t>270</w:t>
          </w:r>
        </w:p>
        <w:p w:rsidR="00D032B6" w:rsidRDefault="00035F6E">
          <w:pPr>
            <w:pStyle w:val="TOC2"/>
            <w:tabs>
              <w:tab w:val="left" w:leader="dot" w:pos="10118"/>
            </w:tabs>
            <w:spacing w:line="240" w:lineRule="exact"/>
          </w:pPr>
          <w:hyperlink w:anchor="_bookmark316" w:history="1">
            <w:r w:rsidR="00A23879">
              <w:rPr>
                <w:w w:val="95"/>
              </w:rPr>
              <w:t>sql</w:t>
            </w:r>
            <w:r w:rsidR="00A23879">
              <w:rPr>
                <w:spacing w:val="17"/>
                <w:w w:val="95"/>
              </w:rPr>
              <w:t xml:space="preserve"> </w:t>
            </w:r>
            <w:r w:rsidR="00A23879">
              <w:rPr>
                <w:w w:val="95"/>
              </w:rPr>
              <w:t>create</w:t>
            </w:r>
            <w:r w:rsidR="00A23879">
              <w:rPr>
                <w:spacing w:val="18"/>
                <w:w w:val="95"/>
              </w:rPr>
              <w:t xml:space="preserve"> </w:t>
            </w:r>
            <w:r w:rsidR="00A23879">
              <w:rPr>
                <w:w w:val="95"/>
              </w:rPr>
              <w:t>index</w:t>
            </w:r>
            <w:r w:rsidR="00A23879">
              <w:rPr>
                <w:w w:val="95"/>
              </w:rPr>
              <w:tab/>
            </w:r>
          </w:hyperlink>
          <w:r w:rsidR="00A23879">
            <w:rPr>
              <w:w w:val="95"/>
            </w:rPr>
            <w:t>270</w:t>
          </w:r>
        </w:p>
        <w:p w:rsidR="00D032B6" w:rsidRDefault="00035F6E">
          <w:pPr>
            <w:pStyle w:val="TOC2"/>
            <w:tabs>
              <w:tab w:val="left" w:leader="dot" w:pos="10119"/>
            </w:tabs>
            <w:spacing w:line="240" w:lineRule="exact"/>
          </w:pPr>
          <w:hyperlink w:anchor="_bookmark317" w:history="1">
            <w:r w:rsidR="00A23879">
              <w:rPr>
                <w:w w:val="95"/>
              </w:rPr>
              <w:t>sql</w:t>
            </w:r>
            <w:r w:rsidR="00A23879">
              <w:rPr>
                <w:spacing w:val="17"/>
                <w:w w:val="95"/>
              </w:rPr>
              <w:t xml:space="preserve"> </w:t>
            </w:r>
            <w:r w:rsidR="00A23879">
              <w:rPr>
                <w:w w:val="95"/>
              </w:rPr>
              <w:t>drop</w:t>
            </w:r>
            <w:r w:rsidR="00A23879">
              <w:rPr>
                <w:spacing w:val="18"/>
                <w:w w:val="95"/>
              </w:rPr>
              <w:t xml:space="preserve"> </w:t>
            </w:r>
            <w:r w:rsidR="00A23879">
              <w:rPr>
                <w:w w:val="95"/>
              </w:rPr>
              <w:t>index</w:t>
            </w:r>
            <w:r w:rsidR="00A23879">
              <w:rPr>
                <w:w w:val="95"/>
              </w:rPr>
              <w:tab/>
            </w:r>
          </w:hyperlink>
          <w:r w:rsidR="00A23879">
            <w:rPr>
              <w:w w:val="95"/>
            </w:rPr>
            <w:t>271</w:t>
          </w:r>
        </w:p>
        <w:p w:rsidR="00D032B6" w:rsidRDefault="00035F6E">
          <w:pPr>
            <w:pStyle w:val="TOC2"/>
            <w:tabs>
              <w:tab w:val="left" w:leader="dot" w:pos="10113"/>
            </w:tabs>
            <w:spacing w:line="240" w:lineRule="exact"/>
          </w:pPr>
          <w:hyperlink w:anchor="_bookmark318" w:history="1">
            <w:r w:rsidR="00A23879">
              <w:rPr>
                <w:w w:val="95"/>
              </w:rPr>
              <w:t>sql</w:t>
            </w:r>
            <w:r w:rsidR="00A23879">
              <w:rPr>
                <w:spacing w:val="14"/>
                <w:w w:val="95"/>
              </w:rPr>
              <w:t xml:space="preserve"> </w:t>
            </w:r>
            <w:r w:rsidR="00A23879">
              <w:rPr>
                <w:w w:val="95"/>
              </w:rPr>
              <w:t>list</w:t>
            </w:r>
            <w:r w:rsidR="00A23879">
              <w:rPr>
                <w:spacing w:val="15"/>
                <w:w w:val="95"/>
              </w:rPr>
              <w:t xml:space="preserve"> </w:t>
            </w:r>
            <w:r w:rsidR="00A23879">
              <w:rPr>
                <w:w w:val="95"/>
              </w:rPr>
              <w:t>collectionspaces</w:t>
            </w:r>
            <w:r w:rsidR="00A23879">
              <w:rPr>
                <w:w w:val="95"/>
              </w:rPr>
              <w:tab/>
            </w:r>
          </w:hyperlink>
          <w:r w:rsidR="00A23879">
            <w:rPr>
              <w:w w:val="95"/>
            </w:rPr>
            <w:t>271</w:t>
          </w:r>
        </w:p>
        <w:p w:rsidR="00D032B6" w:rsidRDefault="00035F6E">
          <w:pPr>
            <w:pStyle w:val="TOC2"/>
            <w:tabs>
              <w:tab w:val="left" w:leader="dot" w:pos="10117"/>
            </w:tabs>
            <w:spacing w:line="240" w:lineRule="exact"/>
          </w:pPr>
          <w:hyperlink w:anchor="_bookmark319" w:history="1">
            <w:r w:rsidR="00A23879">
              <w:rPr>
                <w:w w:val="95"/>
              </w:rPr>
              <w:t>sql</w:t>
            </w:r>
            <w:r w:rsidR="00A23879">
              <w:rPr>
                <w:spacing w:val="16"/>
                <w:w w:val="95"/>
              </w:rPr>
              <w:t xml:space="preserve"> </w:t>
            </w:r>
            <w:r w:rsidR="00A23879">
              <w:rPr>
                <w:w w:val="95"/>
              </w:rPr>
              <w:t>list</w:t>
            </w:r>
            <w:r w:rsidR="00A23879">
              <w:rPr>
                <w:spacing w:val="17"/>
                <w:w w:val="95"/>
              </w:rPr>
              <w:t xml:space="preserve"> </w:t>
            </w:r>
            <w:r w:rsidR="00A23879">
              <w:rPr>
                <w:w w:val="95"/>
              </w:rPr>
              <w:t>collections</w:t>
            </w:r>
            <w:r w:rsidR="00A23879">
              <w:rPr>
                <w:w w:val="95"/>
              </w:rPr>
              <w:tab/>
            </w:r>
          </w:hyperlink>
          <w:r w:rsidR="00A23879">
            <w:rPr>
              <w:w w:val="95"/>
            </w:rPr>
            <w:t>271</w:t>
          </w:r>
        </w:p>
        <w:p w:rsidR="00D032B6" w:rsidRDefault="00035F6E">
          <w:pPr>
            <w:pStyle w:val="TOC2"/>
            <w:tabs>
              <w:tab w:val="left" w:leader="dot" w:pos="10120"/>
            </w:tabs>
            <w:spacing w:line="240" w:lineRule="exact"/>
          </w:pPr>
          <w:hyperlink w:anchor="_bookmark320" w:history="1">
            <w:r w:rsidR="00A23879">
              <w:rPr>
                <w:w w:val="95"/>
              </w:rPr>
              <w:t>sql</w:t>
            </w:r>
            <w:r w:rsidR="00A23879">
              <w:rPr>
                <w:spacing w:val="17"/>
                <w:w w:val="95"/>
              </w:rPr>
              <w:t xml:space="preserve"> </w:t>
            </w:r>
            <w:r w:rsidR="00A23879">
              <w:rPr>
                <w:w w:val="95"/>
              </w:rPr>
              <w:t>insert</w:t>
            </w:r>
            <w:r w:rsidR="00A23879">
              <w:rPr>
                <w:spacing w:val="18"/>
                <w:w w:val="95"/>
              </w:rPr>
              <w:t xml:space="preserve"> </w:t>
            </w:r>
            <w:r w:rsidR="00A23879">
              <w:rPr>
                <w:w w:val="95"/>
              </w:rPr>
              <w:t>into</w:t>
            </w:r>
            <w:r w:rsidR="00A23879">
              <w:rPr>
                <w:w w:val="95"/>
              </w:rPr>
              <w:tab/>
            </w:r>
          </w:hyperlink>
          <w:r w:rsidR="00A23879">
            <w:rPr>
              <w:w w:val="95"/>
            </w:rPr>
            <w:t>272</w:t>
          </w:r>
        </w:p>
        <w:p w:rsidR="00D032B6" w:rsidRDefault="00035F6E">
          <w:pPr>
            <w:pStyle w:val="TOC2"/>
            <w:tabs>
              <w:tab w:val="left" w:leader="dot" w:pos="10099"/>
            </w:tabs>
            <w:spacing w:line="240" w:lineRule="exact"/>
          </w:pPr>
          <w:hyperlink w:anchor="_bookmark321" w:history="1">
            <w:r w:rsidR="00A23879">
              <w:rPr>
                <w:w w:val="95"/>
              </w:rPr>
              <w:t>sql</w:t>
            </w:r>
            <w:r w:rsidR="00A23879">
              <w:rPr>
                <w:spacing w:val="19"/>
                <w:w w:val="95"/>
              </w:rPr>
              <w:t xml:space="preserve"> </w:t>
            </w:r>
            <w:r w:rsidR="00A23879">
              <w:rPr>
                <w:w w:val="95"/>
              </w:rPr>
              <w:t>select</w:t>
            </w:r>
            <w:r w:rsidR="00A23879">
              <w:rPr>
                <w:w w:val="95"/>
              </w:rPr>
              <w:tab/>
            </w:r>
          </w:hyperlink>
          <w:r w:rsidR="00A23879">
            <w:rPr>
              <w:w w:val="95"/>
            </w:rPr>
            <w:t>272</w:t>
          </w:r>
        </w:p>
        <w:p w:rsidR="00D032B6" w:rsidRDefault="00035F6E">
          <w:pPr>
            <w:pStyle w:val="TOC2"/>
            <w:tabs>
              <w:tab w:val="left" w:leader="dot" w:pos="10099"/>
            </w:tabs>
            <w:spacing w:line="240" w:lineRule="exact"/>
          </w:pPr>
          <w:hyperlink w:anchor="_bookmark322" w:history="1">
            <w:r w:rsidR="00A23879">
              <w:rPr>
                <w:w w:val="95"/>
              </w:rPr>
              <w:t>sql</w:t>
            </w:r>
            <w:r w:rsidR="00A23879">
              <w:rPr>
                <w:spacing w:val="18"/>
                <w:w w:val="95"/>
              </w:rPr>
              <w:t xml:space="preserve"> </w:t>
            </w:r>
            <w:r w:rsidR="00A23879">
              <w:rPr>
                <w:w w:val="95"/>
              </w:rPr>
              <w:t>update</w:t>
            </w:r>
            <w:r w:rsidR="00A23879">
              <w:rPr>
                <w:w w:val="95"/>
              </w:rPr>
              <w:tab/>
            </w:r>
          </w:hyperlink>
          <w:r w:rsidR="00A23879">
            <w:rPr>
              <w:w w:val="95"/>
            </w:rPr>
            <w:t>273</w:t>
          </w:r>
        </w:p>
        <w:p w:rsidR="00D032B6" w:rsidRDefault="00035F6E">
          <w:pPr>
            <w:pStyle w:val="TOC2"/>
            <w:tabs>
              <w:tab w:val="left" w:leader="dot" w:pos="10099"/>
            </w:tabs>
            <w:spacing w:line="240" w:lineRule="exact"/>
          </w:pPr>
          <w:hyperlink w:anchor="_bookmark323" w:history="1">
            <w:r w:rsidR="00A23879">
              <w:rPr>
                <w:w w:val="95"/>
              </w:rPr>
              <w:t>sql</w:t>
            </w:r>
            <w:r w:rsidR="00A23879">
              <w:rPr>
                <w:spacing w:val="19"/>
                <w:w w:val="95"/>
              </w:rPr>
              <w:t xml:space="preserve"> </w:t>
            </w:r>
            <w:r w:rsidR="00A23879">
              <w:rPr>
                <w:w w:val="95"/>
              </w:rPr>
              <w:t>delete</w:t>
            </w:r>
            <w:r w:rsidR="00A23879">
              <w:rPr>
                <w:w w:val="95"/>
              </w:rPr>
              <w:tab/>
            </w:r>
          </w:hyperlink>
          <w:r w:rsidR="00A23879">
            <w:rPr>
              <w:w w:val="95"/>
            </w:rPr>
            <w:t>274</w:t>
          </w:r>
        </w:p>
        <w:p w:rsidR="00D032B6" w:rsidRDefault="00035F6E">
          <w:pPr>
            <w:pStyle w:val="TOC2"/>
            <w:tabs>
              <w:tab w:val="left" w:leader="dot" w:pos="10121"/>
            </w:tabs>
            <w:spacing w:line="240" w:lineRule="exact"/>
          </w:pPr>
          <w:hyperlink w:anchor="_bookmark324" w:history="1">
            <w:r w:rsidR="00A23879">
              <w:rPr>
                <w:w w:val="90"/>
              </w:rPr>
              <w:t>sql</w:t>
            </w:r>
            <w:r w:rsidR="00A23879">
              <w:rPr>
                <w:spacing w:val="22"/>
                <w:w w:val="90"/>
              </w:rPr>
              <w:t xml:space="preserve"> </w:t>
            </w:r>
            <w:r w:rsidR="00A23879">
              <w:rPr>
                <w:w w:val="90"/>
              </w:rPr>
              <w:t>group</w:t>
            </w:r>
            <w:r w:rsidR="00A23879">
              <w:rPr>
                <w:spacing w:val="22"/>
                <w:w w:val="90"/>
              </w:rPr>
              <w:t xml:space="preserve"> </w:t>
            </w:r>
            <w:r w:rsidR="00A23879">
              <w:rPr>
                <w:w w:val="90"/>
              </w:rPr>
              <w:t>by</w:t>
            </w:r>
            <w:r w:rsidR="00A23879">
              <w:rPr>
                <w:w w:val="90"/>
              </w:rPr>
              <w:tab/>
            </w:r>
          </w:hyperlink>
          <w:r w:rsidR="00A23879">
            <w:rPr>
              <w:w w:val="90"/>
            </w:rPr>
            <w:t>274</w:t>
          </w:r>
        </w:p>
        <w:p w:rsidR="00D032B6" w:rsidRDefault="00035F6E">
          <w:pPr>
            <w:pStyle w:val="TOC2"/>
            <w:tabs>
              <w:tab w:val="left" w:leader="dot" w:pos="10121"/>
            </w:tabs>
            <w:spacing w:line="240" w:lineRule="exact"/>
          </w:pPr>
          <w:hyperlink w:anchor="_bookmark325" w:history="1">
            <w:r w:rsidR="00A23879">
              <w:rPr>
                <w:w w:val="95"/>
              </w:rPr>
              <w:t>sql</w:t>
            </w:r>
            <w:r w:rsidR="00A23879">
              <w:rPr>
                <w:spacing w:val="18"/>
                <w:w w:val="95"/>
              </w:rPr>
              <w:t xml:space="preserve"> </w:t>
            </w:r>
            <w:r w:rsidR="00A23879">
              <w:rPr>
                <w:w w:val="95"/>
              </w:rPr>
              <w:t>order</w:t>
            </w:r>
            <w:r w:rsidR="00A23879">
              <w:rPr>
                <w:spacing w:val="19"/>
                <w:w w:val="95"/>
              </w:rPr>
              <w:t xml:space="preserve"> </w:t>
            </w:r>
            <w:r w:rsidR="00A23879">
              <w:rPr>
                <w:w w:val="95"/>
              </w:rPr>
              <w:t>by</w:t>
            </w:r>
            <w:r w:rsidR="00A23879">
              <w:rPr>
                <w:w w:val="95"/>
              </w:rPr>
              <w:tab/>
            </w:r>
          </w:hyperlink>
          <w:r w:rsidR="00A23879">
            <w:rPr>
              <w:w w:val="95"/>
            </w:rPr>
            <w:t>274</w:t>
          </w:r>
        </w:p>
        <w:p w:rsidR="00D032B6" w:rsidRDefault="00035F6E">
          <w:pPr>
            <w:pStyle w:val="TOC2"/>
            <w:tabs>
              <w:tab w:val="left" w:leader="dot" w:pos="10122"/>
            </w:tabs>
            <w:spacing w:line="240" w:lineRule="exact"/>
          </w:pPr>
          <w:hyperlink w:anchor="_bookmark326" w:history="1">
            <w:r w:rsidR="00A23879">
              <w:rPr>
                <w:w w:val="95"/>
              </w:rPr>
              <w:t>sql</w:t>
            </w:r>
            <w:r w:rsidR="00A23879">
              <w:rPr>
                <w:spacing w:val="18"/>
                <w:w w:val="95"/>
              </w:rPr>
              <w:t xml:space="preserve"> </w:t>
            </w:r>
            <w:r w:rsidR="00A23879">
              <w:rPr>
                <w:w w:val="95"/>
              </w:rPr>
              <w:t>split</w:t>
            </w:r>
            <w:r w:rsidR="00A23879">
              <w:rPr>
                <w:spacing w:val="19"/>
                <w:w w:val="95"/>
              </w:rPr>
              <w:t xml:space="preserve"> </w:t>
            </w:r>
            <w:r w:rsidR="00A23879">
              <w:rPr>
                <w:w w:val="95"/>
              </w:rPr>
              <w:t>by</w:t>
            </w:r>
            <w:r w:rsidR="00A23879">
              <w:rPr>
                <w:w w:val="95"/>
              </w:rPr>
              <w:tab/>
            </w:r>
          </w:hyperlink>
          <w:r w:rsidR="00A23879">
            <w:rPr>
              <w:w w:val="95"/>
            </w:rPr>
            <w:t>275</w:t>
          </w:r>
        </w:p>
        <w:p w:rsidR="00D032B6" w:rsidRDefault="00035F6E">
          <w:pPr>
            <w:pStyle w:val="TOC2"/>
            <w:tabs>
              <w:tab w:val="left" w:leader="dot" w:pos="10100"/>
            </w:tabs>
            <w:spacing w:line="240" w:lineRule="exact"/>
          </w:pPr>
          <w:hyperlink w:anchor="_bookmark327" w:history="1">
            <w:r w:rsidR="00A23879">
              <w:rPr>
                <w:w w:val="95"/>
              </w:rPr>
              <w:t>sql</w:t>
            </w:r>
            <w:r w:rsidR="00A23879">
              <w:rPr>
                <w:spacing w:val="19"/>
                <w:w w:val="95"/>
              </w:rPr>
              <w:t xml:space="preserve"> </w:t>
            </w:r>
            <w:r w:rsidR="00A23879">
              <w:rPr>
                <w:w w:val="95"/>
              </w:rPr>
              <w:t>limit</w:t>
            </w:r>
            <w:r w:rsidR="00A23879">
              <w:rPr>
                <w:w w:val="95"/>
              </w:rPr>
              <w:tab/>
            </w:r>
          </w:hyperlink>
          <w:r w:rsidR="00A23879">
            <w:rPr>
              <w:w w:val="95"/>
            </w:rPr>
            <w:t>275</w:t>
          </w:r>
        </w:p>
        <w:p w:rsidR="00D032B6" w:rsidRDefault="00035F6E">
          <w:pPr>
            <w:pStyle w:val="TOC2"/>
            <w:tabs>
              <w:tab w:val="left" w:leader="dot" w:pos="10099"/>
            </w:tabs>
            <w:spacing w:line="240" w:lineRule="exact"/>
          </w:pPr>
          <w:hyperlink w:anchor="_bookmark328" w:history="1">
            <w:r w:rsidR="00A23879">
              <w:rPr>
                <w:w w:val="95"/>
              </w:rPr>
              <w:t>sql</w:t>
            </w:r>
            <w:r w:rsidR="00A23879">
              <w:rPr>
                <w:spacing w:val="19"/>
                <w:w w:val="95"/>
              </w:rPr>
              <w:t xml:space="preserve"> </w:t>
            </w:r>
            <w:r w:rsidR="00A23879">
              <w:rPr>
                <w:w w:val="95"/>
              </w:rPr>
              <w:t>offset</w:t>
            </w:r>
            <w:r w:rsidR="00A23879">
              <w:rPr>
                <w:w w:val="95"/>
              </w:rPr>
              <w:tab/>
            </w:r>
          </w:hyperlink>
          <w:r w:rsidR="00A23879">
            <w:rPr>
              <w:w w:val="95"/>
            </w:rPr>
            <w:t>275</w:t>
          </w:r>
        </w:p>
        <w:p w:rsidR="00D032B6" w:rsidRDefault="00035F6E">
          <w:pPr>
            <w:pStyle w:val="TOC2"/>
            <w:tabs>
              <w:tab w:val="left" w:leader="dot" w:pos="10100"/>
            </w:tabs>
            <w:spacing w:line="240" w:lineRule="exact"/>
          </w:pPr>
          <w:hyperlink w:anchor="_bookmark329" w:history="1">
            <w:r w:rsidR="00A23879">
              <w:rPr>
                <w:w w:val="95"/>
              </w:rPr>
              <w:t>sql</w:t>
            </w:r>
            <w:r w:rsidR="00A23879">
              <w:rPr>
                <w:spacing w:val="20"/>
                <w:w w:val="95"/>
              </w:rPr>
              <w:t xml:space="preserve"> </w:t>
            </w:r>
            <w:r w:rsidR="00A23879">
              <w:rPr>
                <w:w w:val="95"/>
              </w:rPr>
              <w:t>as</w:t>
            </w:r>
            <w:r w:rsidR="00A23879">
              <w:rPr>
                <w:w w:val="95"/>
              </w:rPr>
              <w:tab/>
            </w:r>
          </w:hyperlink>
          <w:r w:rsidR="00A23879">
            <w:rPr>
              <w:w w:val="95"/>
            </w:rPr>
            <w:t>276</w:t>
          </w:r>
        </w:p>
        <w:p w:rsidR="00D032B6" w:rsidRDefault="00035F6E">
          <w:pPr>
            <w:pStyle w:val="TOC2"/>
            <w:tabs>
              <w:tab w:val="left" w:leader="dot" w:pos="10120"/>
            </w:tabs>
            <w:spacing w:line="240" w:lineRule="exact"/>
          </w:pPr>
          <w:hyperlink w:anchor="_bookmark330" w:history="1">
            <w:r w:rsidR="00A23879">
              <w:rPr>
                <w:w w:val="95"/>
              </w:rPr>
              <w:t>sql</w:t>
            </w:r>
            <w:r w:rsidR="00A23879">
              <w:rPr>
                <w:spacing w:val="18"/>
                <w:w w:val="95"/>
              </w:rPr>
              <w:t xml:space="preserve"> </w:t>
            </w:r>
            <w:r w:rsidR="00A23879">
              <w:rPr>
                <w:w w:val="95"/>
              </w:rPr>
              <w:t>inner</w:t>
            </w:r>
            <w:r w:rsidR="00A23879">
              <w:rPr>
                <w:spacing w:val="19"/>
                <w:w w:val="95"/>
              </w:rPr>
              <w:t xml:space="preserve"> </w:t>
            </w:r>
            <w:r w:rsidR="00A23879">
              <w:rPr>
                <w:w w:val="95"/>
              </w:rPr>
              <w:t>join</w:t>
            </w:r>
            <w:r w:rsidR="00A23879">
              <w:rPr>
                <w:w w:val="95"/>
              </w:rPr>
              <w:tab/>
            </w:r>
          </w:hyperlink>
          <w:r w:rsidR="00A23879">
            <w:rPr>
              <w:w w:val="95"/>
            </w:rPr>
            <w:t>276</w:t>
          </w:r>
        </w:p>
        <w:p w:rsidR="00D032B6" w:rsidRDefault="00035F6E">
          <w:pPr>
            <w:pStyle w:val="TOC2"/>
            <w:tabs>
              <w:tab w:val="left" w:leader="dot" w:pos="10138"/>
            </w:tabs>
            <w:spacing w:line="240" w:lineRule="exact"/>
          </w:pPr>
          <w:hyperlink w:anchor="_bookmark331" w:history="1">
            <w:r w:rsidR="00A23879">
              <w:rPr>
                <w:w w:val="95"/>
              </w:rPr>
              <w:t>sql</w:t>
            </w:r>
            <w:r w:rsidR="00A23879">
              <w:rPr>
                <w:spacing w:val="16"/>
                <w:w w:val="95"/>
              </w:rPr>
              <w:t xml:space="preserve"> </w:t>
            </w:r>
            <w:r w:rsidR="00A23879">
              <w:rPr>
                <w:w w:val="95"/>
              </w:rPr>
              <w:t>left</w:t>
            </w:r>
            <w:r w:rsidR="00A23879">
              <w:rPr>
                <w:spacing w:val="17"/>
                <w:w w:val="95"/>
              </w:rPr>
              <w:t xml:space="preserve"> </w:t>
            </w:r>
            <w:r w:rsidR="00A23879">
              <w:rPr>
                <w:w w:val="95"/>
              </w:rPr>
              <w:t>outer</w:t>
            </w:r>
            <w:r w:rsidR="00A23879">
              <w:rPr>
                <w:spacing w:val="17"/>
                <w:w w:val="95"/>
              </w:rPr>
              <w:t xml:space="preserve"> </w:t>
            </w:r>
            <w:r w:rsidR="00A23879">
              <w:rPr>
                <w:w w:val="95"/>
              </w:rPr>
              <w:t>join</w:t>
            </w:r>
            <w:r w:rsidR="00A23879">
              <w:rPr>
                <w:w w:val="95"/>
              </w:rPr>
              <w:tab/>
            </w:r>
          </w:hyperlink>
          <w:r w:rsidR="00A23879">
            <w:rPr>
              <w:w w:val="95"/>
            </w:rPr>
            <w:t>277</w:t>
          </w:r>
        </w:p>
        <w:p w:rsidR="00D032B6" w:rsidRDefault="00035F6E">
          <w:pPr>
            <w:pStyle w:val="TOC2"/>
            <w:tabs>
              <w:tab w:val="left" w:leader="dot" w:pos="10137"/>
            </w:tabs>
            <w:spacing w:line="240" w:lineRule="exact"/>
          </w:pPr>
          <w:hyperlink w:anchor="_bookmark332" w:history="1">
            <w:r w:rsidR="00A23879">
              <w:rPr>
                <w:w w:val="95"/>
              </w:rPr>
              <w:t>sql</w:t>
            </w:r>
            <w:r w:rsidR="00A23879">
              <w:rPr>
                <w:spacing w:val="16"/>
                <w:w w:val="95"/>
              </w:rPr>
              <w:t xml:space="preserve"> </w:t>
            </w:r>
            <w:r w:rsidR="00A23879">
              <w:rPr>
                <w:w w:val="95"/>
              </w:rPr>
              <w:t>right</w:t>
            </w:r>
            <w:r w:rsidR="00A23879">
              <w:rPr>
                <w:spacing w:val="17"/>
                <w:w w:val="95"/>
              </w:rPr>
              <w:t xml:space="preserve"> </w:t>
            </w:r>
            <w:r w:rsidR="00A23879">
              <w:rPr>
                <w:w w:val="95"/>
              </w:rPr>
              <w:t>outer</w:t>
            </w:r>
            <w:r w:rsidR="00A23879">
              <w:rPr>
                <w:spacing w:val="16"/>
                <w:w w:val="95"/>
              </w:rPr>
              <w:t xml:space="preserve"> </w:t>
            </w:r>
            <w:r w:rsidR="00A23879">
              <w:rPr>
                <w:w w:val="95"/>
              </w:rPr>
              <w:t>join</w:t>
            </w:r>
            <w:r w:rsidR="00A23879">
              <w:rPr>
                <w:w w:val="95"/>
              </w:rPr>
              <w:tab/>
            </w:r>
          </w:hyperlink>
          <w:r w:rsidR="00A23879">
            <w:rPr>
              <w:w w:val="95"/>
            </w:rPr>
            <w:t>277</w:t>
          </w:r>
        </w:p>
        <w:p w:rsidR="00D032B6" w:rsidRDefault="00035F6E">
          <w:pPr>
            <w:pStyle w:val="TOC2"/>
            <w:tabs>
              <w:tab w:val="left" w:leader="dot" w:pos="10099"/>
            </w:tabs>
            <w:spacing w:line="240" w:lineRule="exact"/>
          </w:pPr>
          <w:hyperlink w:anchor="_bookmark333" w:history="1">
            <w:r w:rsidR="00A23879">
              <w:rPr>
                <w:w w:val="95"/>
              </w:rPr>
              <w:t>sql</w:t>
            </w:r>
            <w:r w:rsidR="00A23879">
              <w:rPr>
                <w:spacing w:val="19"/>
                <w:w w:val="95"/>
              </w:rPr>
              <w:t xml:space="preserve"> </w:t>
            </w:r>
            <w:r w:rsidR="00A23879">
              <w:rPr>
                <w:w w:val="95"/>
              </w:rPr>
              <w:t>sum()</w:t>
            </w:r>
            <w:r w:rsidR="00A23879">
              <w:rPr>
                <w:w w:val="95"/>
              </w:rPr>
              <w:tab/>
            </w:r>
          </w:hyperlink>
          <w:r w:rsidR="00A23879">
            <w:rPr>
              <w:w w:val="95"/>
            </w:rPr>
            <w:t>277</w:t>
          </w:r>
        </w:p>
        <w:p w:rsidR="00D032B6" w:rsidRDefault="00035F6E">
          <w:pPr>
            <w:pStyle w:val="TOC2"/>
            <w:tabs>
              <w:tab w:val="left" w:leader="dot" w:pos="10099"/>
            </w:tabs>
            <w:spacing w:line="240" w:lineRule="exact"/>
          </w:pPr>
          <w:hyperlink w:anchor="_bookmark334" w:history="1">
            <w:r w:rsidR="00A23879">
              <w:rPr>
                <w:w w:val="95"/>
              </w:rPr>
              <w:t>sql</w:t>
            </w:r>
            <w:r w:rsidR="00A23879">
              <w:rPr>
                <w:spacing w:val="18"/>
                <w:w w:val="95"/>
              </w:rPr>
              <w:t xml:space="preserve"> </w:t>
            </w:r>
            <w:r w:rsidR="00A23879">
              <w:rPr>
                <w:w w:val="95"/>
              </w:rPr>
              <w:t>count()</w:t>
            </w:r>
            <w:r w:rsidR="00A23879">
              <w:rPr>
                <w:w w:val="95"/>
              </w:rPr>
              <w:tab/>
            </w:r>
          </w:hyperlink>
          <w:r w:rsidR="00A23879">
            <w:rPr>
              <w:w w:val="95"/>
            </w:rPr>
            <w:t>278</w:t>
          </w:r>
        </w:p>
        <w:p w:rsidR="00D032B6" w:rsidRDefault="00035F6E">
          <w:pPr>
            <w:pStyle w:val="TOC2"/>
            <w:tabs>
              <w:tab w:val="left" w:leader="dot" w:pos="10100"/>
            </w:tabs>
            <w:spacing w:line="240" w:lineRule="exact"/>
          </w:pPr>
          <w:hyperlink w:anchor="_bookmark335" w:history="1">
            <w:r w:rsidR="00A23879">
              <w:rPr>
                <w:w w:val="90"/>
              </w:rPr>
              <w:t>sql</w:t>
            </w:r>
            <w:r w:rsidR="00A23879">
              <w:rPr>
                <w:spacing w:val="23"/>
                <w:w w:val="90"/>
              </w:rPr>
              <w:t xml:space="preserve"> </w:t>
            </w:r>
            <w:r w:rsidR="00A23879">
              <w:rPr>
                <w:w w:val="90"/>
              </w:rPr>
              <w:t>avg()</w:t>
            </w:r>
            <w:r w:rsidR="00A23879">
              <w:rPr>
                <w:w w:val="90"/>
              </w:rPr>
              <w:tab/>
            </w:r>
          </w:hyperlink>
          <w:r w:rsidR="00A23879">
            <w:rPr>
              <w:w w:val="90"/>
            </w:rPr>
            <w:t>278</w:t>
          </w:r>
        </w:p>
        <w:p w:rsidR="00D032B6" w:rsidRDefault="00035F6E">
          <w:pPr>
            <w:pStyle w:val="TOC2"/>
            <w:tabs>
              <w:tab w:val="left" w:leader="dot" w:pos="10099"/>
            </w:tabs>
            <w:spacing w:line="240" w:lineRule="exact"/>
          </w:pPr>
          <w:hyperlink w:anchor="_bookmark336" w:history="1">
            <w:r w:rsidR="00A23879">
              <w:rPr>
                <w:w w:val="95"/>
              </w:rPr>
              <w:t>sql</w:t>
            </w:r>
            <w:r w:rsidR="00A23879">
              <w:rPr>
                <w:spacing w:val="19"/>
                <w:w w:val="95"/>
              </w:rPr>
              <w:t xml:space="preserve"> </w:t>
            </w:r>
            <w:r w:rsidR="00A23879">
              <w:rPr>
                <w:w w:val="95"/>
              </w:rPr>
              <w:t>max()</w:t>
            </w:r>
            <w:r w:rsidR="00A23879">
              <w:rPr>
                <w:w w:val="95"/>
              </w:rPr>
              <w:tab/>
            </w:r>
          </w:hyperlink>
          <w:r w:rsidR="00A23879">
            <w:rPr>
              <w:w w:val="95"/>
            </w:rPr>
            <w:t>278</w:t>
          </w:r>
        </w:p>
        <w:p w:rsidR="00D032B6" w:rsidRDefault="00035F6E">
          <w:pPr>
            <w:pStyle w:val="TOC2"/>
            <w:tabs>
              <w:tab w:val="left" w:leader="dot" w:pos="10099"/>
            </w:tabs>
            <w:spacing w:line="240" w:lineRule="exact"/>
          </w:pPr>
          <w:hyperlink w:anchor="_bookmark337" w:history="1">
            <w:r w:rsidR="00A23879">
              <w:rPr>
                <w:w w:val="95"/>
              </w:rPr>
              <w:t>sql</w:t>
            </w:r>
            <w:r w:rsidR="00A23879">
              <w:rPr>
                <w:spacing w:val="19"/>
                <w:w w:val="95"/>
              </w:rPr>
              <w:t xml:space="preserve"> </w:t>
            </w:r>
            <w:r w:rsidR="00A23879">
              <w:rPr>
                <w:w w:val="95"/>
              </w:rPr>
              <w:t>min()</w:t>
            </w:r>
            <w:r w:rsidR="00A23879">
              <w:rPr>
                <w:w w:val="95"/>
              </w:rPr>
              <w:tab/>
            </w:r>
          </w:hyperlink>
          <w:r w:rsidR="00A23879">
            <w:rPr>
              <w:w w:val="95"/>
            </w:rPr>
            <w:t>279</w:t>
          </w:r>
        </w:p>
        <w:p w:rsidR="00D032B6" w:rsidRDefault="00035F6E">
          <w:pPr>
            <w:pStyle w:val="TOC2"/>
            <w:tabs>
              <w:tab w:val="left" w:leader="dot" w:pos="10099"/>
            </w:tabs>
            <w:spacing w:line="240" w:lineRule="exact"/>
          </w:pPr>
          <w:hyperlink w:anchor="_bookmark338" w:history="1">
            <w:r w:rsidR="00A23879">
              <w:rPr>
                <w:w w:val="95"/>
              </w:rPr>
              <w:t>sql</w:t>
            </w:r>
            <w:r w:rsidR="00A23879">
              <w:rPr>
                <w:spacing w:val="19"/>
                <w:w w:val="95"/>
              </w:rPr>
              <w:t xml:space="preserve"> </w:t>
            </w:r>
            <w:r w:rsidR="00A23879">
              <w:rPr>
                <w:w w:val="95"/>
              </w:rPr>
              <w:t>first()</w:t>
            </w:r>
            <w:r w:rsidR="00A23879">
              <w:rPr>
                <w:w w:val="95"/>
              </w:rPr>
              <w:tab/>
            </w:r>
          </w:hyperlink>
          <w:r w:rsidR="00A23879">
            <w:rPr>
              <w:w w:val="95"/>
            </w:rPr>
            <w:t>279</w:t>
          </w:r>
        </w:p>
        <w:p w:rsidR="00D032B6" w:rsidRDefault="00035F6E">
          <w:pPr>
            <w:pStyle w:val="TOC2"/>
            <w:tabs>
              <w:tab w:val="left" w:leader="dot" w:pos="10100"/>
            </w:tabs>
            <w:spacing w:line="240" w:lineRule="exact"/>
          </w:pPr>
          <w:hyperlink w:anchor="_bookmark339" w:history="1">
            <w:r w:rsidR="00A23879">
              <w:rPr>
                <w:w w:val="95"/>
              </w:rPr>
              <w:t>sql</w:t>
            </w:r>
            <w:r w:rsidR="00A23879">
              <w:rPr>
                <w:spacing w:val="19"/>
                <w:w w:val="95"/>
              </w:rPr>
              <w:t xml:space="preserve"> </w:t>
            </w:r>
            <w:r w:rsidR="00A23879">
              <w:rPr>
                <w:w w:val="95"/>
              </w:rPr>
              <w:t>last()</w:t>
            </w:r>
            <w:r w:rsidR="00A23879">
              <w:rPr>
                <w:w w:val="95"/>
              </w:rPr>
              <w:tab/>
            </w:r>
          </w:hyperlink>
          <w:r w:rsidR="00A23879">
            <w:rPr>
              <w:w w:val="95"/>
            </w:rPr>
            <w:t>279</w:t>
          </w:r>
        </w:p>
        <w:p w:rsidR="00D032B6" w:rsidRDefault="00035F6E">
          <w:pPr>
            <w:pStyle w:val="TOC2"/>
            <w:tabs>
              <w:tab w:val="left" w:leader="dot" w:pos="10099"/>
            </w:tabs>
            <w:spacing w:line="240" w:lineRule="exact"/>
          </w:pPr>
          <w:hyperlink w:anchor="_bookmark340" w:history="1">
            <w:r w:rsidR="00A23879">
              <w:rPr>
                <w:w w:val="95"/>
              </w:rPr>
              <w:t>sql</w:t>
            </w:r>
            <w:r w:rsidR="00A23879">
              <w:rPr>
                <w:spacing w:val="19"/>
                <w:w w:val="95"/>
              </w:rPr>
              <w:t xml:space="preserve"> </w:t>
            </w:r>
            <w:r w:rsidR="00A23879">
              <w:rPr>
                <w:w w:val="95"/>
              </w:rPr>
              <w:t>push()</w:t>
            </w:r>
            <w:r w:rsidR="00A23879">
              <w:rPr>
                <w:w w:val="95"/>
              </w:rPr>
              <w:tab/>
            </w:r>
          </w:hyperlink>
          <w:r w:rsidR="00A23879">
            <w:rPr>
              <w:w w:val="95"/>
            </w:rPr>
            <w:t>280</w:t>
          </w:r>
        </w:p>
        <w:p w:rsidR="00D032B6" w:rsidRDefault="00035F6E">
          <w:pPr>
            <w:pStyle w:val="TOC2"/>
            <w:tabs>
              <w:tab w:val="left" w:leader="dot" w:pos="10098"/>
            </w:tabs>
            <w:spacing w:line="240" w:lineRule="exact"/>
          </w:pPr>
          <w:hyperlink w:anchor="_bookmark341" w:history="1">
            <w:r w:rsidR="00A23879">
              <w:rPr>
                <w:w w:val="95"/>
              </w:rPr>
              <w:t>sql</w:t>
            </w:r>
            <w:r w:rsidR="00A23879">
              <w:rPr>
                <w:spacing w:val="17"/>
                <w:w w:val="95"/>
              </w:rPr>
              <w:t xml:space="preserve"> </w:t>
            </w:r>
            <w:r w:rsidR="00A23879">
              <w:rPr>
                <w:w w:val="95"/>
              </w:rPr>
              <w:t>addtoset()</w:t>
            </w:r>
            <w:r w:rsidR="00A23879">
              <w:rPr>
                <w:w w:val="95"/>
              </w:rPr>
              <w:tab/>
            </w:r>
          </w:hyperlink>
          <w:r w:rsidR="00A23879">
            <w:rPr>
              <w:w w:val="95"/>
            </w:rPr>
            <w:t>280</w:t>
          </w:r>
        </w:p>
        <w:p w:rsidR="00D032B6" w:rsidRDefault="00035F6E">
          <w:pPr>
            <w:pStyle w:val="TOC2"/>
            <w:tabs>
              <w:tab w:val="left" w:leader="dot" w:pos="10098"/>
            </w:tabs>
            <w:spacing w:line="240" w:lineRule="exact"/>
          </w:pPr>
          <w:hyperlink w:anchor="_bookmark342" w:history="1">
            <w:r w:rsidR="00A23879">
              <w:rPr>
                <w:w w:val="95"/>
              </w:rPr>
              <w:t>sql</w:t>
            </w:r>
            <w:r w:rsidR="00A23879">
              <w:rPr>
                <w:spacing w:val="18"/>
                <w:w w:val="95"/>
              </w:rPr>
              <w:t xml:space="preserve"> </w:t>
            </w:r>
            <w:r w:rsidR="00A23879">
              <w:rPr>
                <w:w w:val="95"/>
              </w:rPr>
              <w:t>buildobj()</w:t>
            </w:r>
            <w:r w:rsidR="00A23879">
              <w:rPr>
                <w:w w:val="95"/>
              </w:rPr>
              <w:tab/>
            </w:r>
          </w:hyperlink>
          <w:r w:rsidR="00A23879">
            <w:rPr>
              <w:w w:val="95"/>
            </w:rPr>
            <w:t>281</w:t>
          </w:r>
        </w:p>
        <w:p w:rsidR="00D032B6" w:rsidRDefault="00035F6E">
          <w:pPr>
            <w:pStyle w:val="TOC2"/>
            <w:tabs>
              <w:tab w:val="left" w:leader="dot" w:pos="10096"/>
            </w:tabs>
            <w:spacing w:line="240" w:lineRule="exact"/>
          </w:pPr>
          <w:hyperlink w:anchor="_bookmark343" w:history="1">
            <w:r w:rsidR="00A23879">
              <w:rPr>
                <w:w w:val="95"/>
              </w:rPr>
              <w:t>sql</w:t>
            </w:r>
            <w:r w:rsidR="00A23879">
              <w:rPr>
                <w:spacing w:val="15"/>
                <w:w w:val="95"/>
              </w:rPr>
              <w:t xml:space="preserve"> </w:t>
            </w:r>
            <w:r w:rsidR="00A23879">
              <w:rPr>
                <w:w w:val="95"/>
              </w:rPr>
              <w:t>mergearrayset()</w:t>
            </w:r>
            <w:r w:rsidR="00A23879">
              <w:rPr>
                <w:w w:val="95"/>
              </w:rPr>
              <w:tab/>
            </w:r>
          </w:hyperlink>
          <w:r w:rsidR="00A23879">
            <w:rPr>
              <w:w w:val="95"/>
            </w:rPr>
            <w:t>281</w:t>
          </w:r>
        </w:p>
        <w:p w:rsidR="00D032B6" w:rsidRDefault="00035F6E">
          <w:pPr>
            <w:pStyle w:val="TOC1"/>
            <w:tabs>
              <w:tab w:val="left" w:leader="dot" w:pos="10112"/>
            </w:tabs>
            <w:spacing w:line="240" w:lineRule="exact"/>
          </w:pPr>
          <w:hyperlink w:anchor="_bookmark344" w:history="1">
            <w:r w:rsidR="00A23879">
              <w:rPr>
                <w:w w:val="95"/>
              </w:rPr>
              <w:t>SQL</w:t>
            </w:r>
            <w:r w:rsidR="00A23879">
              <w:rPr>
                <w:spacing w:val="14"/>
                <w:w w:val="95"/>
              </w:rPr>
              <w:t xml:space="preserve"> </w:t>
            </w:r>
            <w:r w:rsidR="00A23879">
              <w:rPr>
                <w:w w:val="95"/>
              </w:rPr>
              <w:t>to</w:t>
            </w:r>
            <w:r w:rsidR="00A23879">
              <w:rPr>
                <w:spacing w:val="15"/>
                <w:w w:val="95"/>
              </w:rPr>
              <w:t xml:space="preserve"> </w:t>
            </w:r>
            <w:r w:rsidR="00A23879">
              <w:rPr>
                <w:w w:val="95"/>
              </w:rPr>
              <w:t>SequoiaDB</w:t>
            </w:r>
            <w:r w:rsidR="00A23879">
              <w:rPr>
                <w:spacing w:val="15"/>
                <w:w w:val="95"/>
              </w:rPr>
              <w:t xml:space="preserve"> </w:t>
            </w:r>
            <w:r w:rsidR="00A23879">
              <w:rPr>
                <w:w w:val="95"/>
              </w:rPr>
              <w:t>映射表</w:t>
            </w:r>
            <w:r w:rsidR="00A23879">
              <w:rPr>
                <w:w w:val="95"/>
              </w:rPr>
              <w:tab/>
            </w:r>
          </w:hyperlink>
          <w:r w:rsidR="00A23879">
            <w:rPr>
              <w:w w:val="95"/>
            </w:rPr>
            <w:t>281</w:t>
          </w:r>
        </w:p>
        <w:p w:rsidR="00D032B6" w:rsidRDefault="00035F6E">
          <w:pPr>
            <w:pStyle w:val="TOC1"/>
            <w:spacing w:line="240" w:lineRule="exact"/>
          </w:pPr>
          <w:hyperlink w:anchor="_bookmark345" w:history="1">
            <w:r w:rsidR="00A23879">
              <w:rPr>
                <w:w w:val="110"/>
              </w:rPr>
              <w:t>限制..........................................................................................................................................</w:t>
            </w:r>
            <w:r w:rsidR="00A23879">
              <w:rPr>
                <w:spacing w:val="11"/>
                <w:w w:val="110"/>
              </w:rPr>
              <w:t>.</w:t>
            </w:r>
          </w:hyperlink>
          <w:r w:rsidR="00A23879">
            <w:rPr>
              <w:w w:val="110"/>
            </w:rPr>
            <w:t>283</w:t>
          </w:r>
        </w:p>
        <w:p w:rsidR="00D032B6" w:rsidRDefault="00035F6E">
          <w:pPr>
            <w:pStyle w:val="TOC1"/>
            <w:tabs>
              <w:tab w:val="left" w:leader="dot" w:pos="10120"/>
            </w:tabs>
            <w:spacing w:line="240" w:lineRule="exact"/>
          </w:pPr>
          <w:hyperlink w:anchor="_bookmark346" w:history="1">
            <w:r w:rsidR="00A23879">
              <w:rPr>
                <w:w w:val="95"/>
              </w:rPr>
              <w:t>Error</w:t>
            </w:r>
            <w:r w:rsidR="00A23879">
              <w:rPr>
                <w:spacing w:val="17"/>
                <w:w w:val="95"/>
              </w:rPr>
              <w:t xml:space="preserve"> </w:t>
            </w:r>
            <w:r w:rsidR="00A23879">
              <w:rPr>
                <w:w w:val="95"/>
              </w:rPr>
              <w:t>Code</w:t>
            </w:r>
            <w:r w:rsidR="00A23879">
              <w:rPr>
                <w:spacing w:val="18"/>
                <w:w w:val="95"/>
              </w:rPr>
              <w:t xml:space="preserve"> </w:t>
            </w:r>
            <w:r w:rsidR="00A23879">
              <w:rPr>
                <w:w w:val="95"/>
              </w:rPr>
              <w:t>List</w:t>
            </w:r>
            <w:r w:rsidR="00A23879">
              <w:rPr>
                <w:w w:val="95"/>
              </w:rPr>
              <w:tab/>
            </w:r>
          </w:hyperlink>
          <w:r w:rsidR="00A23879">
            <w:rPr>
              <w:w w:val="95"/>
            </w:rPr>
            <w:t>284</w:t>
          </w:r>
        </w:p>
      </w:sdtContent>
    </w:sdt>
    <w:p w:rsidR="00D032B6" w:rsidRDefault="00D032B6">
      <w:pPr>
        <w:spacing w:line="240" w:lineRule="exact"/>
        <w:sectPr w:rsidR="00D032B6">
          <w:headerReference w:type="even" r:id="rId9"/>
          <w:headerReference w:type="default" r:id="rId10"/>
          <w:pgSz w:w="12240" w:h="15840"/>
          <w:pgMar w:top="900" w:right="960" w:bottom="280" w:left="700" w:header="713" w:footer="0" w:gutter="0"/>
          <w:pgNumType w:start="4"/>
          <w:cols w:space="720"/>
        </w:sectPr>
      </w:pPr>
    </w:p>
    <w:p w:rsidR="00D032B6" w:rsidRDefault="00D032B6">
      <w:pPr>
        <w:spacing w:before="1" w:line="110" w:lineRule="exact"/>
        <w:rPr>
          <w:sz w:val="11"/>
          <w:szCs w:val="11"/>
        </w:rPr>
      </w:pPr>
    </w:p>
    <w:p w:rsidR="00D032B6" w:rsidRDefault="00D032B6">
      <w:pPr>
        <w:spacing w:line="200" w:lineRule="exact"/>
        <w:rPr>
          <w:sz w:val="20"/>
          <w:szCs w:val="20"/>
        </w:rPr>
      </w:pPr>
    </w:p>
    <w:p w:rsidR="00D032B6" w:rsidRDefault="00035F6E">
      <w:pPr>
        <w:ind w:left="113"/>
        <w:rPr>
          <w:rFonts w:ascii="微软雅黑" w:eastAsia="微软雅黑" w:hAnsi="微软雅黑" w:cs="微软雅黑"/>
          <w:sz w:val="36"/>
          <w:szCs w:val="36"/>
          <w:lang w:eastAsia="zh-CN"/>
        </w:rPr>
      </w:pPr>
      <w:r w:rsidRPr="00035F6E">
        <w:rPr>
          <w:rFonts w:eastAsiaTheme="minorHAnsi"/>
        </w:rPr>
        <w:pict>
          <v:group id="_x0000_s4165" style="position:absolute;left:0;text-align:left;margin-left:56.7pt;margin-top:31.8pt;width:498.6pt;height:.1pt;z-index:-252263424;mso-position-horizontal-relative:page" coordorigin="1134,636" coordsize="9972,2">
            <v:shape id="_x0000_s4166" style="position:absolute;left:1134;top:636;width:9972;height:2" coordorigin="1134,636" coordsize="9972,0" path="m1134,636r9972,e" filled="f" strokeweight="3pt">
              <v:path arrowok="t"/>
            </v:shape>
            <w10:wrap anchorx="page"/>
          </v:group>
        </w:pict>
      </w:r>
      <w:bookmarkStart w:id="1" w:name="SequoiaDB_数据库概述"/>
      <w:bookmarkStart w:id="2" w:name="_bookmark0"/>
      <w:bookmarkEnd w:id="1"/>
      <w:bookmarkEnd w:id="2"/>
      <w:r w:rsidR="00A23879">
        <w:rPr>
          <w:rFonts w:ascii="微软雅黑" w:eastAsia="微软雅黑" w:hAnsi="微软雅黑" w:cs="微软雅黑"/>
          <w:w w:val="95"/>
          <w:sz w:val="36"/>
          <w:szCs w:val="36"/>
          <w:lang w:eastAsia="zh-CN"/>
        </w:rPr>
        <w:t>SequoiaDB</w:t>
      </w:r>
      <w:r w:rsidR="00A23879">
        <w:rPr>
          <w:rFonts w:ascii="微软雅黑" w:eastAsia="微软雅黑" w:hAnsi="微软雅黑" w:cs="微软雅黑"/>
          <w:spacing w:val="44"/>
          <w:w w:val="95"/>
          <w:sz w:val="36"/>
          <w:szCs w:val="36"/>
          <w:lang w:eastAsia="zh-CN"/>
        </w:rPr>
        <w:t xml:space="preserve"> </w:t>
      </w:r>
      <w:r w:rsidR="00A23879">
        <w:rPr>
          <w:rFonts w:ascii="微软雅黑" w:eastAsia="微软雅黑" w:hAnsi="微软雅黑" w:cs="微软雅黑"/>
          <w:w w:val="95"/>
          <w:sz w:val="36"/>
          <w:szCs w:val="36"/>
          <w:lang w:eastAsia="zh-CN"/>
        </w:rPr>
        <w:t>数据库概述</w:t>
      </w:r>
      <w:ins w:id="3" w:author="zhangsuonan" w:date="2014-10-23T10:17:00Z">
        <w:r w:rsidR="00B472F9">
          <w:rPr>
            <w:rFonts w:ascii="微软雅黑" w:eastAsia="微软雅黑" w:hAnsi="微软雅黑" w:cs="微软雅黑" w:hint="eastAsia"/>
            <w:w w:val="95"/>
            <w:sz w:val="36"/>
            <w:szCs w:val="36"/>
            <w:lang w:eastAsia="zh-CN"/>
          </w:rPr>
          <w:t>(王涛)</w:t>
        </w:r>
      </w:ins>
    </w:p>
    <w:p w:rsidR="00D032B6" w:rsidRDefault="00D032B6">
      <w:pPr>
        <w:spacing w:before="7" w:line="150" w:lineRule="exact"/>
        <w:rPr>
          <w:sz w:val="15"/>
          <w:szCs w:val="15"/>
          <w:lang w:eastAsia="zh-CN"/>
        </w:rPr>
      </w:pPr>
    </w:p>
    <w:p w:rsidR="00D032B6" w:rsidRDefault="00D032B6">
      <w:pPr>
        <w:spacing w:line="200" w:lineRule="exact"/>
        <w:rPr>
          <w:sz w:val="20"/>
          <w:szCs w:val="20"/>
          <w:lang w:eastAsia="zh-CN"/>
        </w:rPr>
      </w:pPr>
    </w:p>
    <w:p w:rsidR="00D032B6" w:rsidRDefault="00A23879">
      <w:pPr>
        <w:pStyle w:val="BodyText"/>
        <w:spacing w:line="168" w:lineRule="auto"/>
        <w:ind w:left="613" w:right="317"/>
        <w:rPr>
          <w:lang w:eastAsia="zh-CN"/>
        </w:rPr>
      </w:pPr>
      <w:r>
        <w:rPr>
          <w:lang w:eastAsia="zh-CN"/>
        </w:rPr>
        <w:t>SequoiaDB</w:t>
      </w:r>
      <w:r>
        <w:rPr>
          <w:spacing w:val="-33"/>
          <w:lang w:eastAsia="zh-CN"/>
        </w:rPr>
        <w:t xml:space="preserve"> </w:t>
      </w:r>
      <w:r>
        <w:rPr>
          <w:lang w:eastAsia="zh-CN"/>
        </w:rPr>
        <w:t>数据库是一款新型企业级分布式非关系型数据库，帮助企业用户降低</w:t>
      </w:r>
      <w:r>
        <w:rPr>
          <w:spacing w:val="-33"/>
          <w:lang w:eastAsia="zh-CN"/>
        </w:rPr>
        <w:t xml:space="preserve"> </w:t>
      </w:r>
      <w:r>
        <w:rPr>
          <w:lang w:eastAsia="zh-CN"/>
        </w:rPr>
        <w:t>IT</w:t>
      </w:r>
      <w:r>
        <w:rPr>
          <w:spacing w:val="-32"/>
          <w:lang w:eastAsia="zh-CN"/>
        </w:rPr>
        <w:t xml:space="preserve"> </w:t>
      </w:r>
      <w:r>
        <w:rPr>
          <w:lang w:eastAsia="zh-CN"/>
        </w:rPr>
        <w:t>成本，并对大数据的存 储与分析提供了一个坚实，可靠，高效与灵活的底层平台。</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优势</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通过非结构化存储与分布式处理，提供了近线性的水平扩张能力，让底层的存储不再成为瓶颈</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提供了精确到分区级别的高可用性，预防服务器，机房故障以及人为错误，让数据24x7永远在线</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提供了完善的企业级功能，让用户轻松管理高并发性任务，以及海量数据分析</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增强的非关系型数据模型，帮助企业快速开发和部署应用程序，做到应用程序的随需应变</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提供了最终一致性的保障，从根本上杜绝数据缺失</w:t>
      </w:r>
    </w:p>
    <w:p w:rsidR="00D032B6" w:rsidRDefault="00A23879">
      <w:pPr>
        <w:pStyle w:val="BodyText"/>
        <w:tabs>
          <w:tab w:val="left" w:pos="897"/>
        </w:tabs>
        <w:spacing w:before="36" w:line="171" w:lineRule="auto"/>
        <w:ind w:left="897" w:right="64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 xml:space="preserve">提供了在线应用与大数据分析的后台数据库的结合，通过读写分离机制做到同系统中数据分析与在线业 </w:t>
      </w:r>
      <w:r>
        <w:rPr>
          <w:lang w:eastAsia="zh-CN"/>
        </w:rPr>
        <w:t>务互不干扰</w:t>
      </w:r>
    </w:p>
    <w:p w:rsidR="00D032B6" w:rsidRDefault="00D032B6">
      <w:pPr>
        <w:spacing w:line="200" w:lineRule="exact"/>
        <w:rPr>
          <w:sz w:val="20"/>
          <w:szCs w:val="20"/>
          <w:lang w:eastAsia="zh-CN"/>
        </w:rPr>
      </w:pPr>
    </w:p>
    <w:p w:rsidR="00D032B6" w:rsidRDefault="00D032B6">
      <w:pPr>
        <w:spacing w:before="8" w:line="220" w:lineRule="exact"/>
        <w:rPr>
          <w:lang w:eastAsia="zh-CN"/>
        </w:rPr>
      </w:pPr>
    </w:p>
    <w:p w:rsidR="00D032B6" w:rsidRDefault="00035F6E">
      <w:pPr>
        <w:pStyle w:val="Heading3"/>
        <w:spacing w:line="396" w:lineRule="exact"/>
        <w:ind w:left="113"/>
        <w:rPr>
          <w:lang w:eastAsia="zh-CN"/>
        </w:rPr>
      </w:pPr>
      <w:r>
        <w:pict>
          <v:group id="_x0000_s4163" style="position:absolute;left:0;text-align:left;margin-left:56.7pt;margin-top:21.4pt;width:498.6pt;height:.1pt;z-index:-252262400;mso-position-horizontal-relative:page" coordorigin="1134,428" coordsize="9972,2">
            <v:shape id="_x0000_s4164" style="position:absolute;left:1134;top:428;width:9972;height:2" coordorigin="1134,428" coordsize="9972,0" path="m1134,428r9972,e" filled="f" strokeweight="1pt">
              <v:path arrowok="t"/>
            </v:shape>
            <w10:wrap anchorx="page"/>
          </v:group>
        </w:pict>
      </w:r>
      <w:bookmarkStart w:id="4" w:name="主要特点"/>
      <w:bookmarkStart w:id="5" w:name="_bookmark1"/>
      <w:bookmarkEnd w:id="4"/>
      <w:bookmarkEnd w:id="5"/>
      <w:r w:rsidR="00A23879">
        <w:rPr>
          <w:lang w:eastAsia="zh-CN"/>
        </w:rPr>
        <w:t>主要特点</w:t>
      </w:r>
    </w:p>
    <w:p w:rsidR="00D032B6" w:rsidRDefault="00D032B6">
      <w:pPr>
        <w:spacing w:before="1" w:line="130" w:lineRule="exact"/>
        <w:rPr>
          <w:sz w:val="13"/>
          <w:szCs w:val="13"/>
          <w:lang w:eastAsia="zh-CN"/>
        </w:rPr>
      </w:pPr>
    </w:p>
    <w:p w:rsidR="00D032B6" w:rsidRDefault="00A23879">
      <w:pPr>
        <w:pStyle w:val="BodyText"/>
        <w:spacing w:line="168" w:lineRule="auto"/>
        <w:ind w:left="613" w:right="502"/>
        <w:jc w:val="both"/>
        <w:rPr>
          <w:lang w:eastAsia="zh-CN"/>
        </w:rPr>
      </w:pPr>
      <w:r>
        <w:rPr>
          <w:lang w:eastAsia="zh-CN"/>
        </w:rPr>
        <w:t>随着企业中日益复杂与多变的需求，以及迅速扩展并带来海量数据的业务，IT</w:t>
      </w:r>
      <w:r>
        <w:rPr>
          <w:spacing w:val="-11"/>
          <w:lang w:eastAsia="zh-CN"/>
        </w:rPr>
        <w:t xml:space="preserve"> </w:t>
      </w:r>
      <w:r>
        <w:rPr>
          <w:lang w:eastAsia="zh-CN"/>
        </w:rPr>
        <w:t>部门需要将越来越多的信息提 供给其用户。同时在如今的经济环境下，IT</w:t>
      </w:r>
      <w:r>
        <w:rPr>
          <w:spacing w:val="-11"/>
          <w:lang w:eastAsia="zh-CN"/>
        </w:rPr>
        <w:t xml:space="preserve"> </w:t>
      </w:r>
      <w:r>
        <w:rPr>
          <w:lang w:eastAsia="zh-CN"/>
        </w:rPr>
        <w:t>部门还需要在提供高效服务的同时，降低其设备与程序维护所带 来的开销。</w:t>
      </w:r>
    </w:p>
    <w:p w:rsidR="00D032B6" w:rsidRDefault="00D032B6">
      <w:pPr>
        <w:spacing w:line="120" w:lineRule="exact"/>
        <w:rPr>
          <w:sz w:val="12"/>
          <w:szCs w:val="12"/>
          <w:lang w:eastAsia="zh-CN"/>
        </w:rPr>
      </w:pPr>
    </w:p>
    <w:p w:rsidR="00D032B6" w:rsidRDefault="00A23879">
      <w:pPr>
        <w:pStyle w:val="BodyText"/>
        <w:spacing w:line="168" w:lineRule="auto"/>
        <w:ind w:left="613" w:right="410"/>
        <w:rPr>
          <w:lang w:eastAsia="zh-CN"/>
        </w:rPr>
      </w:pPr>
      <w:r>
        <w:rPr>
          <w:lang w:eastAsia="zh-CN"/>
        </w:rPr>
        <w:t>SequoiaDB</w:t>
      </w:r>
      <w:r>
        <w:rPr>
          <w:spacing w:val="-27"/>
          <w:lang w:eastAsia="zh-CN"/>
        </w:rPr>
        <w:t xml:space="preserve"> </w:t>
      </w:r>
      <w:r>
        <w:rPr>
          <w:lang w:eastAsia="zh-CN"/>
        </w:rPr>
        <w:t>数据库，提供了基于</w:t>
      </w:r>
      <w:r>
        <w:rPr>
          <w:spacing w:val="-26"/>
          <w:lang w:eastAsia="zh-CN"/>
        </w:rPr>
        <w:t xml:space="preserve"> </w:t>
      </w:r>
      <w:r>
        <w:rPr>
          <w:lang w:eastAsia="zh-CN"/>
        </w:rPr>
        <w:t>PC</w:t>
      </w:r>
      <w:r>
        <w:rPr>
          <w:spacing w:val="-27"/>
          <w:lang w:eastAsia="zh-CN"/>
        </w:rPr>
        <w:t xml:space="preserve"> </w:t>
      </w:r>
      <w:r>
        <w:rPr>
          <w:lang w:eastAsia="zh-CN"/>
        </w:rPr>
        <w:t>服务器的大规模集群数据平台，让</w:t>
      </w:r>
      <w:r>
        <w:rPr>
          <w:spacing w:val="-26"/>
          <w:lang w:eastAsia="zh-CN"/>
        </w:rPr>
        <w:t xml:space="preserve"> </w:t>
      </w:r>
      <w:r>
        <w:rPr>
          <w:lang w:eastAsia="zh-CN"/>
        </w:rPr>
        <w:t>IT</w:t>
      </w:r>
      <w:r>
        <w:rPr>
          <w:spacing w:val="-27"/>
          <w:lang w:eastAsia="zh-CN"/>
        </w:rPr>
        <w:t xml:space="preserve"> </w:t>
      </w:r>
      <w:r>
        <w:rPr>
          <w:lang w:eastAsia="zh-CN"/>
        </w:rPr>
        <w:t>部门在提供稳定，可靠以及高效数 据服务的同时，大大降低</w:t>
      </w:r>
      <w:r>
        <w:rPr>
          <w:spacing w:val="-9"/>
          <w:lang w:eastAsia="zh-CN"/>
        </w:rPr>
        <w:t xml:space="preserve"> </w:t>
      </w:r>
      <w:r>
        <w:rPr>
          <w:lang w:eastAsia="zh-CN"/>
        </w:rPr>
        <w:t>IT</w:t>
      </w:r>
      <w:r>
        <w:rPr>
          <w:spacing w:val="-9"/>
          <w:lang w:eastAsia="zh-CN"/>
        </w:rPr>
        <w:t xml:space="preserve"> </w:t>
      </w:r>
      <w:r>
        <w:rPr>
          <w:lang w:eastAsia="zh-CN"/>
        </w:rPr>
        <w:t>部门应用程序的开发，部署以及维护成本。</w:t>
      </w:r>
    </w:p>
    <w:p w:rsidR="00D032B6" w:rsidRDefault="00A23879">
      <w:pPr>
        <w:pStyle w:val="BodyText"/>
        <w:spacing w:before="34"/>
        <w:ind w:left="613"/>
        <w:rPr>
          <w:lang w:eastAsia="zh-CN"/>
        </w:rPr>
      </w:pPr>
      <w:r>
        <w:rPr>
          <w:w w:val="95"/>
          <w:lang w:eastAsia="zh-CN"/>
        </w:rPr>
        <w:t xml:space="preserve">通过部署并使用 </w:t>
      </w:r>
      <w:r>
        <w:rPr>
          <w:spacing w:val="19"/>
          <w:w w:val="95"/>
          <w:lang w:eastAsia="zh-CN"/>
        </w:rPr>
        <w:t xml:space="preserve"> </w:t>
      </w:r>
      <w:r>
        <w:rPr>
          <w:w w:val="95"/>
          <w:lang w:eastAsia="zh-CN"/>
        </w:rPr>
        <w:t xml:space="preserve">SequoiaDB </w:t>
      </w:r>
      <w:r>
        <w:rPr>
          <w:spacing w:val="19"/>
          <w:w w:val="95"/>
          <w:lang w:eastAsia="zh-CN"/>
        </w:rPr>
        <w:t xml:space="preserve"> </w:t>
      </w:r>
      <w:r>
        <w:rPr>
          <w:w w:val="95"/>
          <w:lang w:eastAsia="zh-CN"/>
        </w:rPr>
        <w:t>数据库，用户可以得到：</w:t>
      </w:r>
    </w:p>
    <w:p w:rsidR="00D032B6" w:rsidRDefault="00D032B6">
      <w:pPr>
        <w:spacing w:before="9" w:line="190" w:lineRule="exact"/>
        <w:rPr>
          <w:sz w:val="19"/>
          <w:szCs w:val="19"/>
          <w:lang w:eastAsia="zh-CN"/>
        </w:rPr>
      </w:pPr>
    </w:p>
    <w:p w:rsidR="00D032B6" w:rsidRDefault="00A23879">
      <w:pPr>
        <w:pStyle w:val="BodyText"/>
        <w:ind w:left="613"/>
        <w:rPr>
          <w:lang w:eastAsia="zh-CN"/>
        </w:rPr>
      </w:pPr>
      <w:r>
        <w:rPr>
          <w:lang w:eastAsia="zh-CN"/>
        </w:rPr>
        <w:t>近线性的水平扩张能力</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 xml:space="preserve">传统关系型数据库无法做到的水平扩张能力在   </w:t>
      </w:r>
      <w:r>
        <w:rPr>
          <w:spacing w:val="16"/>
          <w:w w:val="95"/>
          <w:lang w:eastAsia="zh-CN"/>
        </w:rPr>
        <w:t xml:space="preserve"> </w:t>
      </w:r>
      <w:r>
        <w:rPr>
          <w:w w:val="95"/>
          <w:lang w:eastAsia="zh-CN"/>
        </w:rPr>
        <w:t xml:space="preserve">SequoiaDB   </w:t>
      </w:r>
      <w:r>
        <w:rPr>
          <w:spacing w:val="17"/>
          <w:w w:val="95"/>
          <w:lang w:eastAsia="zh-CN"/>
        </w:rPr>
        <w:t xml:space="preserve"> </w:t>
      </w:r>
      <w:r>
        <w:rPr>
          <w:w w:val="95"/>
          <w:lang w:eastAsia="zh-CN"/>
        </w:rPr>
        <w:t>中得到了完美的解决。通过对数据进行垂直切</w:t>
      </w:r>
      <w:r>
        <w:rPr>
          <w:lang w:eastAsia="zh-CN"/>
        </w:rPr>
        <w:t xml:space="preserve"> </w:t>
      </w:r>
      <w:r>
        <w:rPr>
          <w:w w:val="95"/>
          <w:lang w:eastAsia="zh-CN"/>
        </w:rPr>
        <w:t xml:space="preserve">分，以及应用了新型的非关系型数据模型，SequoiaDB      </w:t>
      </w:r>
      <w:r>
        <w:rPr>
          <w:spacing w:val="46"/>
          <w:w w:val="95"/>
          <w:lang w:eastAsia="zh-CN"/>
        </w:rPr>
        <w:t xml:space="preserve"> </w:t>
      </w:r>
      <w:r>
        <w:rPr>
          <w:w w:val="95"/>
          <w:lang w:eastAsia="zh-CN"/>
        </w:rPr>
        <w:t>有效地降低了传统数据库分区中大量数据交换的瓶</w:t>
      </w:r>
      <w:r>
        <w:rPr>
          <w:lang w:eastAsia="zh-CN"/>
        </w:rPr>
        <w:t xml:space="preserve"> 颈，得到了线性水平扩张的能力。</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永不停机的高可用性</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 xml:space="preserve">SequoiaDB       </w:t>
      </w:r>
      <w:r>
        <w:rPr>
          <w:spacing w:val="1"/>
          <w:w w:val="95"/>
          <w:lang w:eastAsia="zh-CN"/>
        </w:rPr>
        <w:t xml:space="preserve"> </w:t>
      </w:r>
      <w:r>
        <w:rPr>
          <w:w w:val="95"/>
          <w:lang w:eastAsia="zh-CN"/>
        </w:rPr>
        <w:t>可以将用户的每一份数据实时保存多份副本，可以有效地防止服务器，机房以及人为的因素所造</w:t>
      </w:r>
      <w:r>
        <w:rPr>
          <w:lang w:eastAsia="zh-CN"/>
        </w:rPr>
        <w:t xml:space="preserve"> 成的系统停机，保证数据24x7随时在线可用。</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完善的企业级支持</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 xml:space="preserve">SequoiaDB      </w:t>
      </w:r>
      <w:r>
        <w:rPr>
          <w:spacing w:val="23"/>
          <w:w w:val="95"/>
          <w:lang w:eastAsia="zh-CN"/>
        </w:rPr>
        <w:t xml:space="preserve"> </w:t>
      </w:r>
      <w:r>
        <w:rPr>
          <w:w w:val="95"/>
          <w:lang w:eastAsia="zh-CN"/>
        </w:rPr>
        <w:t>为企业提供了用户友好并完善的管理，维护以及监控界面，并提供了24x7的电话及现场技术支</w:t>
      </w:r>
      <w:r>
        <w:rPr>
          <w:lang w:eastAsia="zh-CN"/>
        </w:rPr>
        <w:t xml:space="preserve"> 持。</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增强的非关系型模型</w:t>
      </w:r>
    </w:p>
    <w:p w:rsidR="00D032B6" w:rsidRDefault="00D032B6">
      <w:pPr>
        <w:spacing w:before="5" w:line="100" w:lineRule="exact"/>
        <w:rPr>
          <w:sz w:val="10"/>
          <w:szCs w:val="10"/>
          <w:lang w:eastAsia="zh-CN"/>
        </w:rPr>
      </w:pPr>
    </w:p>
    <w:p w:rsidR="00D032B6" w:rsidRDefault="00A23879">
      <w:pPr>
        <w:pStyle w:val="BodyText"/>
        <w:spacing w:line="168" w:lineRule="auto"/>
        <w:ind w:left="613" w:right="150"/>
        <w:rPr>
          <w:lang w:eastAsia="zh-CN"/>
        </w:rPr>
      </w:pPr>
      <w:r>
        <w:rPr>
          <w:w w:val="95"/>
          <w:lang w:eastAsia="zh-CN"/>
        </w:rPr>
        <w:t xml:space="preserve">SequoiaDB </w:t>
      </w:r>
      <w:r>
        <w:rPr>
          <w:spacing w:val="47"/>
          <w:w w:val="95"/>
          <w:lang w:eastAsia="zh-CN"/>
        </w:rPr>
        <w:t xml:space="preserve"> </w:t>
      </w:r>
      <w:r>
        <w:rPr>
          <w:w w:val="95"/>
          <w:lang w:eastAsia="zh-CN"/>
        </w:rPr>
        <w:t xml:space="preserve">使用 </w:t>
      </w:r>
      <w:r>
        <w:rPr>
          <w:spacing w:val="47"/>
          <w:w w:val="95"/>
          <w:lang w:eastAsia="zh-CN"/>
        </w:rPr>
        <w:t xml:space="preserve"> </w:t>
      </w:r>
      <w:r>
        <w:rPr>
          <w:w w:val="95"/>
          <w:lang w:eastAsia="zh-CN"/>
        </w:rPr>
        <w:t xml:space="preserve">JSON </w:t>
      </w:r>
      <w:r>
        <w:rPr>
          <w:spacing w:val="47"/>
          <w:w w:val="95"/>
          <w:lang w:eastAsia="zh-CN"/>
        </w:rPr>
        <w:t xml:space="preserve"> </w:t>
      </w:r>
      <w:r>
        <w:rPr>
          <w:w w:val="95"/>
          <w:lang w:eastAsia="zh-CN"/>
        </w:rPr>
        <w:t>数据模型，灵活有效地降低关系模型维护的复杂性，让数据库更加贴近应用程序，从</w:t>
      </w:r>
      <w:r>
        <w:rPr>
          <w:lang w:eastAsia="zh-CN"/>
        </w:rPr>
        <w:t xml:space="preserve"> 而大大降低应用程序的开发和维护成本。</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最终一致性的保障</w:t>
      </w:r>
    </w:p>
    <w:p w:rsidR="00D032B6" w:rsidRDefault="00A23879">
      <w:pPr>
        <w:pStyle w:val="BodyText"/>
        <w:spacing w:before="18"/>
        <w:ind w:left="613"/>
        <w:rPr>
          <w:lang w:eastAsia="zh-CN"/>
        </w:rPr>
      </w:pPr>
      <w:r>
        <w:rPr>
          <w:w w:val="95"/>
          <w:lang w:eastAsia="zh-CN"/>
        </w:rPr>
        <w:t xml:space="preserve">SequoiaDB      </w:t>
      </w:r>
      <w:r>
        <w:rPr>
          <w:spacing w:val="37"/>
          <w:w w:val="95"/>
          <w:lang w:eastAsia="zh-CN"/>
        </w:rPr>
        <w:t xml:space="preserve"> </w:t>
      </w:r>
      <w:r>
        <w:rPr>
          <w:w w:val="95"/>
          <w:lang w:eastAsia="zh-CN"/>
        </w:rPr>
        <w:t>在大规模分布式环境中提供了数据最终一致性的保障，满足用户对实时性与一致性的需求。</w:t>
      </w:r>
    </w:p>
    <w:p w:rsidR="00D032B6" w:rsidRDefault="00D032B6">
      <w:pPr>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在线应用与数据分析的结合</w:t>
      </w:r>
    </w:p>
    <w:p w:rsidR="00D032B6" w:rsidRDefault="00D032B6">
      <w:pPr>
        <w:spacing w:before="5" w:line="100" w:lineRule="exact"/>
        <w:rPr>
          <w:sz w:val="10"/>
          <w:szCs w:val="10"/>
          <w:lang w:eastAsia="zh-CN"/>
        </w:rPr>
      </w:pPr>
    </w:p>
    <w:p w:rsidR="00D032B6" w:rsidRDefault="00A23879">
      <w:pPr>
        <w:pStyle w:val="BodyText"/>
        <w:spacing w:line="168" w:lineRule="auto"/>
        <w:ind w:right="109"/>
        <w:rPr>
          <w:lang w:eastAsia="zh-CN"/>
        </w:rPr>
      </w:pPr>
      <w:r>
        <w:rPr>
          <w:w w:val="95"/>
          <w:lang w:eastAsia="zh-CN"/>
        </w:rPr>
        <w:t xml:space="preserve">通过分区机制进行读写分离，允许前端在线应用与后台数据分析完美并行互不干扰，并结合   </w:t>
      </w:r>
      <w:r>
        <w:rPr>
          <w:spacing w:val="26"/>
          <w:w w:val="95"/>
          <w:lang w:eastAsia="zh-CN"/>
        </w:rPr>
        <w:t xml:space="preserve"> </w:t>
      </w:r>
      <w:r>
        <w:rPr>
          <w:w w:val="95"/>
          <w:lang w:eastAsia="zh-CN"/>
        </w:rPr>
        <w:t xml:space="preserve">Hadoop   </w:t>
      </w:r>
      <w:r>
        <w:rPr>
          <w:spacing w:val="27"/>
          <w:w w:val="95"/>
          <w:lang w:eastAsia="zh-CN"/>
        </w:rPr>
        <w:t xml:space="preserve"> </w:t>
      </w:r>
      <w:r>
        <w:rPr>
          <w:w w:val="95"/>
          <w:lang w:eastAsia="zh-CN"/>
        </w:rPr>
        <w:t>技术进</w:t>
      </w:r>
      <w:r>
        <w:rPr>
          <w:lang w:eastAsia="zh-CN"/>
        </w:rPr>
        <w:t xml:space="preserve"> 行海量数据分析。</w:t>
      </w:r>
    </w:p>
    <w:p w:rsidR="00D032B6" w:rsidRDefault="00D032B6">
      <w:pPr>
        <w:spacing w:line="120" w:lineRule="exact"/>
        <w:rPr>
          <w:sz w:val="12"/>
          <w:szCs w:val="12"/>
          <w:lang w:eastAsia="zh-CN"/>
        </w:rPr>
      </w:pPr>
    </w:p>
    <w:p w:rsidR="00D032B6" w:rsidRDefault="00A23879">
      <w:pPr>
        <w:pStyle w:val="BodyText"/>
        <w:spacing w:line="168" w:lineRule="auto"/>
        <w:ind w:right="494"/>
        <w:rPr>
          <w:lang w:eastAsia="zh-CN"/>
        </w:rPr>
      </w:pPr>
      <w:r>
        <w:rPr>
          <w:w w:val="95"/>
          <w:lang w:eastAsia="zh-CN"/>
        </w:rPr>
        <w:t xml:space="preserve">SequoiaDB      </w:t>
      </w:r>
      <w:r>
        <w:rPr>
          <w:spacing w:val="37"/>
          <w:w w:val="95"/>
          <w:lang w:eastAsia="zh-CN"/>
        </w:rPr>
        <w:t xml:space="preserve"> </w:t>
      </w:r>
      <w:r>
        <w:rPr>
          <w:w w:val="95"/>
          <w:lang w:eastAsia="zh-CN"/>
        </w:rPr>
        <w:t>作为全球第一家企业级文档式非关系型数据库，致力于为用户提供一个高可扩展性，高可用</w:t>
      </w:r>
      <w:r>
        <w:rPr>
          <w:lang w:eastAsia="zh-CN"/>
        </w:rPr>
        <w:t xml:space="preserve"> 性，高性能，以及易维护的分布式数据平台。满足用户对大数据，实时分析，以及低成本的需求。</w:t>
      </w:r>
    </w:p>
    <w:p w:rsidR="00D032B6" w:rsidRDefault="00D032B6">
      <w:pPr>
        <w:spacing w:line="200" w:lineRule="exact"/>
        <w:rPr>
          <w:sz w:val="20"/>
          <w:szCs w:val="20"/>
          <w:lang w:eastAsia="zh-CN"/>
        </w:rPr>
      </w:pPr>
    </w:p>
    <w:p w:rsidR="00D032B6" w:rsidRDefault="00D032B6">
      <w:pPr>
        <w:spacing w:before="9" w:line="220" w:lineRule="exact"/>
        <w:rPr>
          <w:lang w:eastAsia="zh-CN"/>
        </w:rPr>
      </w:pPr>
    </w:p>
    <w:p w:rsidR="00D032B6" w:rsidRDefault="00035F6E">
      <w:pPr>
        <w:pStyle w:val="Heading3"/>
        <w:spacing w:line="396" w:lineRule="exact"/>
        <w:rPr>
          <w:lang w:eastAsia="zh-CN"/>
        </w:rPr>
      </w:pPr>
      <w:r>
        <w:pict>
          <v:group id="_x0000_s4161" style="position:absolute;left:0;text-align:left;margin-left:56.7pt;margin-top:21.4pt;width:498.6pt;height:.1pt;z-index:-252261376;mso-position-horizontal-relative:page" coordorigin="1134,428" coordsize="9972,2">
            <v:shape id="_x0000_s4162" style="position:absolute;left:1134;top:428;width:9972;height:2" coordorigin="1134,428" coordsize="9972,0" path="m1134,428r9972,e" filled="f" strokeweight="1pt">
              <v:path arrowok="t"/>
            </v:shape>
            <w10:wrap anchorx="page"/>
          </v:group>
        </w:pict>
      </w:r>
      <w:bookmarkStart w:id="6" w:name="数据模型"/>
      <w:bookmarkStart w:id="7" w:name="_bookmark2"/>
      <w:bookmarkEnd w:id="6"/>
      <w:bookmarkEnd w:id="7"/>
      <w:r w:rsidR="00A23879">
        <w:rPr>
          <w:lang w:eastAsia="zh-CN"/>
        </w:rPr>
        <w:t>数据模型</w:t>
      </w:r>
    </w:p>
    <w:p w:rsidR="00D032B6" w:rsidRDefault="00A23879">
      <w:pPr>
        <w:pStyle w:val="BodyText"/>
        <w:spacing w:before="45"/>
        <w:rPr>
          <w:lang w:eastAsia="zh-CN"/>
        </w:rPr>
      </w:pPr>
      <w:r>
        <w:rPr>
          <w:w w:val="95"/>
          <w:lang w:eastAsia="zh-CN"/>
        </w:rPr>
        <w:t>SequoiaDB</w:t>
      </w:r>
      <w:r>
        <w:rPr>
          <w:spacing w:val="50"/>
          <w:w w:val="95"/>
          <w:lang w:eastAsia="zh-CN"/>
        </w:rPr>
        <w:t xml:space="preserve"> </w:t>
      </w:r>
      <w:r>
        <w:rPr>
          <w:w w:val="95"/>
          <w:lang w:eastAsia="zh-CN"/>
        </w:rPr>
        <w:t>数据库使用</w:t>
      </w:r>
      <w:r>
        <w:rPr>
          <w:spacing w:val="50"/>
          <w:w w:val="95"/>
          <w:lang w:eastAsia="zh-CN"/>
        </w:rPr>
        <w:t xml:space="preserve"> </w:t>
      </w:r>
      <w:r>
        <w:rPr>
          <w:w w:val="95"/>
          <w:lang w:eastAsia="zh-CN"/>
        </w:rPr>
        <w:t>JSON</w:t>
      </w:r>
      <w:r>
        <w:rPr>
          <w:spacing w:val="50"/>
          <w:w w:val="95"/>
          <w:lang w:eastAsia="zh-CN"/>
        </w:rPr>
        <w:t xml:space="preserve"> </w:t>
      </w:r>
      <w:r>
        <w:rPr>
          <w:w w:val="95"/>
          <w:lang w:eastAsia="zh-CN"/>
        </w:rPr>
        <w:t>数据模型，而非传统的关系型数据模型。</w:t>
      </w:r>
    </w:p>
    <w:p w:rsidR="00D032B6" w:rsidRDefault="00D032B6">
      <w:pPr>
        <w:spacing w:before="5" w:line="100" w:lineRule="exact"/>
        <w:rPr>
          <w:sz w:val="10"/>
          <w:szCs w:val="10"/>
          <w:lang w:eastAsia="zh-CN"/>
        </w:rPr>
      </w:pPr>
    </w:p>
    <w:p w:rsidR="00D032B6" w:rsidRDefault="00A23879">
      <w:pPr>
        <w:pStyle w:val="BodyText"/>
        <w:spacing w:line="168" w:lineRule="auto"/>
      </w:pPr>
      <w:r>
        <w:rPr>
          <w:w w:val="95"/>
        </w:rPr>
        <w:t>JSON</w:t>
      </w:r>
      <w:r>
        <w:rPr>
          <w:spacing w:val="42"/>
          <w:w w:val="95"/>
        </w:rPr>
        <w:t xml:space="preserve"> </w:t>
      </w:r>
      <w:r>
        <w:rPr>
          <w:w w:val="95"/>
        </w:rPr>
        <w:t>数据结构的全称为</w:t>
      </w:r>
      <w:r>
        <w:rPr>
          <w:spacing w:val="42"/>
          <w:w w:val="95"/>
        </w:rPr>
        <w:t xml:space="preserve"> </w:t>
      </w:r>
      <w:r>
        <w:rPr>
          <w:w w:val="95"/>
        </w:rPr>
        <w:t>JavaScript</w:t>
      </w:r>
      <w:r>
        <w:rPr>
          <w:spacing w:val="42"/>
          <w:w w:val="95"/>
        </w:rPr>
        <w:t xml:space="preserve"> </w:t>
      </w:r>
      <w:r>
        <w:rPr>
          <w:w w:val="95"/>
        </w:rPr>
        <w:t>Object</w:t>
      </w:r>
      <w:r>
        <w:rPr>
          <w:spacing w:val="42"/>
          <w:w w:val="95"/>
        </w:rPr>
        <w:t xml:space="preserve"> </w:t>
      </w:r>
      <w:r>
        <w:rPr>
          <w:w w:val="95"/>
        </w:rPr>
        <w:t>Notation，是一种轻量级的数据交换格式，非常易于人阅读和编</w:t>
      </w:r>
      <w:r>
        <w:t xml:space="preserve"> </w:t>
      </w:r>
      <w:r>
        <w:rPr>
          <w:w w:val="95"/>
        </w:rPr>
        <w:t>写，同时也易于机器生成和解析。</w:t>
      </w:r>
    </w:p>
    <w:p w:rsidR="00D032B6" w:rsidRDefault="00D032B6">
      <w:pPr>
        <w:spacing w:line="120" w:lineRule="exact"/>
        <w:rPr>
          <w:sz w:val="12"/>
          <w:szCs w:val="12"/>
        </w:rPr>
      </w:pPr>
    </w:p>
    <w:p w:rsidR="00D032B6" w:rsidRDefault="00A23879">
      <w:pPr>
        <w:pStyle w:val="BodyText"/>
        <w:spacing w:line="168" w:lineRule="auto"/>
      </w:pPr>
      <w:r>
        <w:rPr>
          <w:w w:val="95"/>
        </w:rPr>
        <w:t>它基于</w:t>
      </w:r>
      <w:r>
        <w:rPr>
          <w:spacing w:val="-16"/>
          <w:w w:val="95"/>
        </w:rPr>
        <w:t xml:space="preserve"> </w:t>
      </w:r>
      <w:r>
        <w:rPr>
          <w:w w:val="95"/>
        </w:rPr>
        <w:t>JavaScript</w:t>
      </w:r>
      <w:r>
        <w:rPr>
          <w:spacing w:val="-16"/>
          <w:w w:val="95"/>
        </w:rPr>
        <w:t xml:space="preserve"> </w:t>
      </w:r>
      <w:r>
        <w:rPr>
          <w:w w:val="95"/>
        </w:rPr>
        <w:t>Programming</w:t>
      </w:r>
      <w:r>
        <w:rPr>
          <w:spacing w:val="-16"/>
          <w:w w:val="95"/>
        </w:rPr>
        <w:t xml:space="preserve"> </w:t>
      </w:r>
      <w:r>
        <w:rPr>
          <w:w w:val="95"/>
        </w:rPr>
        <w:t>Language,</w:t>
      </w:r>
      <w:r>
        <w:rPr>
          <w:spacing w:val="-16"/>
          <w:w w:val="95"/>
        </w:rPr>
        <w:t xml:space="preserve"> </w:t>
      </w:r>
      <w:r>
        <w:rPr>
          <w:w w:val="95"/>
        </w:rPr>
        <w:t>Standard</w:t>
      </w:r>
      <w:r>
        <w:rPr>
          <w:spacing w:val="-16"/>
          <w:w w:val="95"/>
        </w:rPr>
        <w:t xml:space="preserve"> </w:t>
      </w:r>
      <w:r>
        <w:rPr>
          <w:w w:val="95"/>
        </w:rPr>
        <w:t>ECMA-262</w:t>
      </w:r>
      <w:r>
        <w:rPr>
          <w:spacing w:val="-16"/>
          <w:w w:val="95"/>
        </w:rPr>
        <w:t xml:space="preserve"> </w:t>
      </w:r>
      <w:r>
        <w:rPr>
          <w:w w:val="95"/>
        </w:rPr>
        <w:t>3rd</w:t>
      </w:r>
      <w:r>
        <w:rPr>
          <w:spacing w:val="-15"/>
          <w:w w:val="95"/>
        </w:rPr>
        <w:t xml:space="preserve"> </w:t>
      </w:r>
      <w:r>
        <w:rPr>
          <w:w w:val="95"/>
        </w:rPr>
        <w:t>Edition</w:t>
      </w:r>
      <w:r>
        <w:rPr>
          <w:spacing w:val="-16"/>
          <w:w w:val="95"/>
        </w:rPr>
        <w:t xml:space="preserve"> </w:t>
      </w:r>
      <w:r>
        <w:rPr>
          <w:w w:val="95"/>
        </w:rPr>
        <w:t>–</w:t>
      </w:r>
      <w:r>
        <w:rPr>
          <w:spacing w:val="-16"/>
          <w:w w:val="95"/>
        </w:rPr>
        <w:t xml:space="preserve"> </w:t>
      </w:r>
      <w:r>
        <w:rPr>
          <w:w w:val="95"/>
        </w:rPr>
        <w:t>December</w:t>
      </w:r>
      <w:r>
        <w:rPr>
          <w:spacing w:val="-16"/>
          <w:w w:val="95"/>
        </w:rPr>
        <w:t xml:space="preserve"> </w:t>
      </w:r>
      <w:r>
        <w:rPr>
          <w:w w:val="95"/>
        </w:rPr>
        <w:t>1999</w:t>
      </w:r>
      <w:r>
        <w:rPr>
          <w:spacing w:val="-16"/>
          <w:w w:val="95"/>
        </w:rPr>
        <w:t xml:space="preserve"> </w:t>
      </w:r>
      <w:r>
        <w:rPr>
          <w:w w:val="95"/>
        </w:rPr>
        <w:t>的一个子</w:t>
      </w:r>
      <w:r>
        <w:t xml:space="preserve"> </w:t>
      </w:r>
      <w:r>
        <w:rPr>
          <w:w w:val="95"/>
        </w:rPr>
        <w:t>集，为纯文本格式，支持嵌套结构与数组。</w:t>
      </w:r>
    </w:p>
    <w:p w:rsidR="00D032B6" w:rsidRDefault="00A23879">
      <w:pPr>
        <w:pStyle w:val="BodyText"/>
        <w:spacing w:before="34"/>
        <w:rPr>
          <w:lang w:eastAsia="zh-CN"/>
        </w:rPr>
      </w:pPr>
      <w:r>
        <w:rPr>
          <w:w w:val="95"/>
          <w:lang w:eastAsia="zh-CN"/>
        </w:rPr>
        <w:t>JSON</w:t>
      </w:r>
      <w:r>
        <w:rPr>
          <w:spacing w:val="39"/>
          <w:w w:val="95"/>
          <w:lang w:eastAsia="zh-CN"/>
        </w:rPr>
        <w:t xml:space="preserve"> </w:t>
      </w:r>
      <w:r>
        <w:rPr>
          <w:w w:val="95"/>
          <w:lang w:eastAsia="zh-CN"/>
        </w:rPr>
        <w:t>建构基于两种结构：</w:t>
      </w:r>
    </w:p>
    <w:p w:rsidR="00D032B6" w:rsidRDefault="00D032B6">
      <w:pPr>
        <w:spacing w:before="10" w:line="110" w:lineRule="exact"/>
        <w:rPr>
          <w:sz w:val="11"/>
          <w:szCs w:val="11"/>
          <w:lang w:eastAsia="zh-CN"/>
        </w:rPr>
      </w:pPr>
    </w:p>
    <w:p w:rsidR="00D032B6" w:rsidRDefault="00A23879">
      <w:pPr>
        <w:pStyle w:val="BodyText"/>
        <w:tabs>
          <w:tab w:val="left" w:pos="1217"/>
        </w:tabs>
        <w:spacing w:line="171" w:lineRule="auto"/>
        <w:ind w:left="1217" w:right="538"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键值对集合</w:t>
      </w:r>
      <w:r>
        <w:rPr>
          <w:spacing w:val="-25"/>
          <w:position w:val="1"/>
          <w:lang w:eastAsia="zh-CN"/>
        </w:rPr>
        <w:t xml:space="preserve"> </w:t>
      </w:r>
      <w:r>
        <w:rPr>
          <w:position w:val="1"/>
          <w:lang w:eastAsia="zh-CN"/>
        </w:rPr>
        <w:t>——</w:t>
      </w:r>
      <w:r>
        <w:rPr>
          <w:spacing w:val="-24"/>
          <w:position w:val="1"/>
          <w:lang w:eastAsia="zh-CN"/>
        </w:rPr>
        <w:t xml:space="preserve"> </w:t>
      </w:r>
      <w:r>
        <w:rPr>
          <w:position w:val="1"/>
          <w:lang w:eastAsia="zh-CN"/>
        </w:rPr>
        <w:t xml:space="preserve">在键值对集合结构中，每一个数据元素拥有一个名称与一个数值。数值可以包含数 </w:t>
      </w:r>
      <w:r>
        <w:rPr>
          <w:w w:val="95"/>
          <w:lang w:eastAsia="zh-CN"/>
        </w:rPr>
        <w:t xml:space="preserve">字，字符串等常用结构，或嵌套 </w:t>
      </w:r>
      <w:r>
        <w:rPr>
          <w:spacing w:val="16"/>
          <w:w w:val="95"/>
          <w:lang w:eastAsia="zh-CN"/>
        </w:rPr>
        <w:t xml:space="preserve"> </w:t>
      </w:r>
      <w:r>
        <w:rPr>
          <w:w w:val="95"/>
          <w:lang w:eastAsia="zh-CN"/>
        </w:rPr>
        <w:t xml:space="preserve">JSON </w:t>
      </w:r>
      <w:r>
        <w:rPr>
          <w:spacing w:val="16"/>
          <w:w w:val="95"/>
          <w:lang w:eastAsia="zh-CN"/>
        </w:rPr>
        <w:t xml:space="preserve"> </w:t>
      </w:r>
      <w:r>
        <w:rPr>
          <w:w w:val="95"/>
          <w:lang w:eastAsia="zh-CN"/>
        </w:rPr>
        <w:t>对象和数组。</w:t>
      </w:r>
    </w:p>
    <w:p w:rsidR="00D032B6" w:rsidRDefault="00A23879">
      <w:pPr>
        <w:pStyle w:val="BodyText"/>
        <w:tabs>
          <w:tab w:val="left" w:pos="1217"/>
        </w:tabs>
        <w:spacing w:before="25" w:line="171" w:lineRule="auto"/>
        <w:ind w:left="1217" w:right="234"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数组 </w:t>
      </w:r>
      <w:r>
        <w:rPr>
          <w:spacing w:val="53"/>
          <w:w w:val="95"/>
          <w:position w:val="1"/>
          <w:lang w:eastAsia="zh-CN"/>
        </w:rPr>
        <w:t xml:space="preserve"> </w:t>
      </w:r>
      <w:r>
        <w:rPr>
          <w:w w:val="95"/>
          <w:position w:val="1"/>
          <w:lang w:eastAsia="zh-CN"/>
        </w:rPr>
        <w:t xml:space="preserve">—— </w:t>
      </w:r>
      <w:r>
        <w:rPr>
          <w:spacing w:val="53"/>
          <w:w w:val="95"/>
          <w:position w:val="1"/>
          <w:lang w:eastAsia="zh-CN"/>
        </w:rPr>
        <w:t xml:space="preserve"> </w:t>
      </w:r>
      <w:r>
        <w:rPr>
          <w:w w:val="95"/>
          <w:position w:val="1"/>
          <w:lang w:eastAsia="zh-CN"/>
        </w:rPr>
        <w:t xml:space="preserve">在数组中的每一个元素不包含元素名，其值可以为数字，字符串等常用结构，或者嵌套 </w:t>
      </w:r>
      <w:r>
        <w:rPr>
          <w:spacing w:val="53"/>
          <w:w w:val="95"/>
          <w:position w:val="1"/>
          <w:lang w:eastAsia="zh-CN"/>
        </w:rPr>
        <w:t xml:space="preserve"> </w:t>
      </w:r>
      <w:r>
        <w:rPr>
          <w:w w:val="95"/>
          <w:position w:val="1"/>
          <w:lang w:eastAsia="zh-CN"/>
        </w:rPr>
        <w:t>JSON</w:t>
      </w:r>
      <w:r>
        <w:rPr>
          <w:w w:val="86"/>
          <w:position w:val="1"/>
          <w:lang w:eastAsia="zh-CN"/>
        </w:rPr>
        <w:t xml:space="preserve"> </w:t>
      </w:r>
      <w:r>
        <w:rPr>
          <w:lang w:eastAsia="zh-CN"/>
        </w:rPr>
        <w:t>对象和数组。</w:t>
      </w:r>
    </w:p>
    <w:p w:rsidR="00D032B6" w:rsidRDefault="00A23879">
      <w:pPr>
        <w:pStyle w:val="BodyText"/>
        <w:spacing w:before="53"/>
        <w:rPr>
          <w:lang w:eastAsia="zh-CN"/>
        </w:rPr>
      </w:pPr>
      <w:r>
        <w:rPr>
          <w:w w:val="95"/>
          <w:lang w:eastAsia="zh-CN"/>
        </w:rPr>
        <w:t>JSON</w:t>
      </w:r>
      <w:r>
        <w:rPr>
          <w:spacing w:val="19"/>
          <w:w w:val="95"/>
          <w:lang w:eastAsia="zh-CN"/>
        </w:rPr>
        <w:t xml:space="preserve"> </w:t>
      </w:r>
      <w:r>
        <w:rPr>
          <w:w w:val="95"/>
          <w:lang w:eastAsia="zh-CN"/>
        </w:rPr>
        <w:t>具有如下形式：</w:t>
      </w:r>
    </w:p>
    <w:p w:rsidR="00D032B6" w:rsidRDefault="00D032B6">
      <w:pPr>
        <w:spacing w:before="10" w:line="110" w:lineRule="exact"/>
        <w:rPr>
          <w:sz w:val="11"/>
          <w:szCs w:val="11"/>
          <w:lang w:eastAsia="zh-CN"/>
        </w:rPr>
      </w:pPr>
    </w:p>
    <w:p w:rsidR="00D032B6" w:rsidRDefault="00035F6E">
      <w:pPr>
        <w:pStyle w:val="BodyText"/>
        <w:tabs>
          <w:tab w:val="left" w:pos="1217"/>
        </w:tabs>
        <w:spacing w:line="171" w:lineRule="auto"/>
        <w:ind w:left="1217" w:right="265" w:hanging="284"/>
        <w:rPr>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160" type="#_x0000_t75" style="position:absolute;left:0;text-align:left;margin-left:95.85pt;margin-top:32.8pt;width:420pt;height:84pt;z-index:-252260352;mso-position-horizontal-relative:page">
            <v:imagedata r:id="rId11" o:title=""/>
            <w10:wrap anchorx="page"/>
          </v:shape>
        </w:pict>
      </w:r>
      <w:r w:rsidR="00A23879">
        <w:rPr>
          <w:rFonts w:ascii="Times New Roman" w:eastAsia="Times New Roman" w:hAnsi="Times New Roman" w:cs="Times New Roman"/>
          <w:w w:val="95"/>
          <w:lang w:eastAsia="zh-CN"/>
        </w:rPr>
        <w:t>•</w:t>
      </w:r>
      <w:r w:rsidR="00A23879">
        <w:rPr>
          <w:rFonts w:ascii="Times New Roman" w:eastAsia="Times New Roman" w:hAnsi="Times New Roman" w:cs="Times New Roman"/>
          <w:w w:val="95"/>
          <w:lang w:eastAsia="zh-CN"/>
        </w:rPr>
        <w:tab/>
      </w:r>
      <w:r w:rsidR="00A23879">
        <w:rPr>
          <w:w w:val="90"/>
          <w:position w:val="1"/>
          <w:lang w:eastAsia="zh-CN"/>
        </w:rPr>
        <w:t>对象是一个无序的“键值对”集合，以“{”（左大括号）开始，“}”（右大括号）结束。每一个元素名后跟一</w:t>
      </w:r>
      <w:r w:rsidR="00A23879">
        <w:rPr>
          <w:position w:val="1"/>
          <w:lang w:eastAsia="zh-CN"/>
        </w:rPr>
        <w:t xml:space="preserve"> </w:t>
      </w:r>
      <w:r w:rsidR="00A23879">
        <w:rPr>
          <w:w w:val="95"/>
          <w:lang w:eastAsia="zh-CN"/>
        </w:rPr>
        <w:t>个“:”（冒号）；而元素之间使用“,”（逗号）分隔；</w:t>
      </w: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before="7" w:line="220" w:lineRule="exact"/>
        <w:rPr>
          <w:lang w:eastAsia="zh-CN"/>
        </w:rPr>
      </w:pPr>
    </w:p>
    <w:p w:rsidR="00D032B6" w:rsidRDefault="00A23879">
      <w:pPr>
        <w:pStyle w:val="BodyText"/>
        <w:tabs>
          <w:tab w:val="left" w:pos="1217"/>
        </w:tabs>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0"/>
          <w:position w:val="1"/>
          <w:lang w:eastAsia="zh-CN"/>
        </w:rPr>
        <w:t>数组是值的有序集合，以“[”（左中括号）开始，“]”（右中括号）结束。值之间使用“,”（逗号）分隔；</w:t>
      </w:r>
    </w:p>
    <w:p w:rsidR="00D032B6" w:rsidRDefault="00D032B6">
      <w:pPr>
        <w:spacing w:before="9" w:line="150" w:lineRule="exact"/>
        <w:rPr>
          <w:sz w:val="15"/>
          <w:szCs w:val="15"/>
          <w:lang w:eastAsia="zh-CN"/>
        </w:rPr>
      </w:pPr>
    </w:p>
    <w:p w:rsidR="00D032B6" w:rsidRDefault="00620DD5">
      <w:pPr>
        <w:ind w:left="1217" w:right="11520"/>
        <w:rPr>
          <w:rFonts w:ascii="Times New Roman" w:eastAsia="Times New Roman" w:hAnsi="Times New Roman" w:cs="Times New Roman"/>
          <w:sz w:val="20"/>
          <w:szCs w:val="20"/>
        </w:rPr>
      </w:pPr>
      <w:r>
        <w:pict>
          <v:shape id="_x0000_i1025" type="#_x0000_t75" style="width:420pt;height:84pt;mso-position-horizontal-relative:char;mso-position-vertical-relative:line">
            <v:imagedata r:id="rId12" o:title=""/>
          </v:shape>
        </w:pict>
      </w:r>
    </w:p>
    <w:p w:rsidR="00D032B6" w:rsidRDefault="00A23879">
      <w:pPr>
        <w:pStyle w:val="BodyText"/>
        <w:tabs>
          <w:tab w:val="left" w:pos="1217"/>
        </w:tabs>
        <w:spacing w:before="62" w:line="171" w:lineRule="auto"/>
        <w:ind w:left="1217" w:right="227"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值可以为由双引号包裹的字符串，数值，对象，数组，true，false，null，以及  </w:t>
      </w:r>
      <w:r>
        <w:rPr>
          <w:spacing w:val="42"/>
          <w:w w:val="95"/>
          <w:position w:val="1"/>
          <w:lang w:eastAsia="zh-CN"/>
        </w:rPr>
        <w:t xml:space="preserve"> </w:t>
      </w:r>
      <w:r>
        <w:rPr>
          <w:w w:val="95"/>
          <w:position w:val="1"/>
          <w:lang w:eastAsia="zh-CN"/>
        </w:rPr>
        <w:t xml:space="preserve">SequoiaDB  </w:t>
      </w:r>
      <w:r>
        <w:rPr>
          <w:spacing w:val="43"/>
          <w:w w:val="95"/>
          <w:position w:val="1"/>
          <w:lang w:eastAsia="zh-CN"/>
        </w:rPr>
        <w:t xml:space="preserve"> </w:t>
      </w:r>
      <w:r>
        <w:rPr>
          <w:w w:val="95"/>
          <w:position w:val="1"/>
          <w:lang w:eastAsia="zh-CN"/>
        </w:rPr>
        <w:t>数据库特有</w:t>
      </w:r>
      <w:r>
        <w:rPr>
          <w:position w:val="1"/>
          <w:lang w:eastAsia="zh-CN"/>
        </w:rPr>
        <w:t xml:space="preserve"> </w:t>
      </w:r>
      <w:r>
        <w:rPr>
          <w:lang w:eastAsia="zh-CN"/>
        </w:rPr>
        <w:t>的数据结构（例如日期，时间等）组成。</w:t>
      </w:r>
    </w:p>
    <w:p w:rsidR="00D032B6" w:rsidRDefault="00D032B6">
      <w:pPr>
        <w:spacing w:line="171" w:lineRule="auto"/>
        <w:rPr>
          <w:lang w:eastAsia="zh-CN"/>
        </w:rPr>
        <w:sectPr w:rsidR="00D032B6">
          <w:headerReference w:type="even" r:id="rId13"/>
          <w:headerReference w:type="default" r:id="rId14"/>
          <w:pgSz w:w="12240" w:h="15840"/>
          <w:pgMar w:top="900" w:right="1080" w:bottom="280" w:left="700" w:header="713" w:footer="0" w:gutter="0"/>
          <w:pgNumType w:start="6"/>
          <w:cols w:space="720"/>
        </w:sectPr>
      </w:pPr>
    </w:p>
    <w:p w:rsidR="00D032B6" w:rsidRDefault="00D032B6">
      <w:pPr>
        <w:spacing w:before="1" w:line="240" w:lineRule="exact"/>
        <w:rPr>
          <w:sz w:val="24"/>
          <w:szCs w:val="24"/>
          <w:lang w:eastAsia="zh-CN"/>
        </w:rPr>
      </w:pPr>
    </w:p>
    <w:p w:rsidR="00D032B6" w:rsidRDefault="00620DD5">
      <w:pPr>
        <w:ind w:left="897" w:right="11200"/>
        <w:rPr>
          <w:rFonts w:ascii="Times New Roman" w:eastAsia="Times New Roman" w:hAnsi="Times New Roman" w:cs="Times New Roman"/>
          <w:sz w:val="20"/>
          <w:szCs w:val="20"/>
        </w:rPr>
      </w:pPr>
      <w:r>
        <w:pict>
          <v:shape id="_x0000_i1026" type="#_x0000_t75" style="width:420pt;height:195.75pt;mso-position-horizontal-relative:char;mso-position-vertical-relative:line">
            <v:imagedata r:id="rId15" o:title=""/>
          </v:shape>
        </w:pict>
      </w:r>
    </w:p>
    <w:p w:rsidR="00D032B6" w:rsidRDefault="00D032B6">
      <w:pPr>
        <w:spacing w:before="1" w:line="120" w:lineRule="exact"/>
        <w:rPr>
          <w:sz w:val="12"/>
          <w:szCs w:val="12"/>
        </w:rPr>
      </w:pPr>
    </w:p>
    <w:p w:rsidR="00D032B6" w:rsidRDefault="00A23879">
      <w:pPr>
        <w:pStyle w:val="BodyText"/>
        <w:spacing w:line="312" w:lineRule="exact"/>
        <w:ind w:left="613"/>
        <w:rPr>
          <w:lang w:eastAsia="zh-CN"/>
        </w:rPr>
      </w:pPr>
      <w:r>
        <w:rPr>
          <w:lang w:eastAsia="zh-CN"/>
        </w:rPr>
        <w:t>一个典型的嵌套式数据结构如下：</w:t>
      </w:r>
    </w:p>
    <w:p w:rsidR="00D032B6" w:rsidRDefault="00D032B6">
      <w:pPr>
        <w:spacing w:before="5" w:line="150" w:lineRule="exact"/>
        <w:rPr>
          <w:sz w:val="15"/>
          <w:szCs w:val="15"/>
          <w:lang w:eastAsia="zh-CN"/>
        </w:rPr>
      </w:pPr>
    </w:p>
    <w:p w:rsidR="00D032B6" w:rsidRDefault="00620DD5">
      <w:pPr>
        <w:ind w:left="613" w:right="11200"/>
        <w:rPr>
          <w:rFonts w:ascii="Times New Roman" w:eastAsia="Times New Roman" w:hAnsi="Times New Roman" w:cs="Times New Roman"/>
          <w:sz w:val="20"/>
          <w:szCs w:val="20"/>
        </w:rPr>
      </w:pPr>
      <w:r>
        <w:pict>
          <v:shape id="_x0000_i1027" type="#_x0000_t75" style="width:431.25pt;height:278.25pt;mso-position-horizontal-relative:char;mso-position-vertical-relative:line">
            <v:imagedata r:id="rId16" o:title=""/>
          </v:shape>
        </w:pict>
      </w:r>
    </w:p>
    <w:p w:rsidR="00D032B6" w:rsidRDefault="00D032B6">
      <w:pPr>
        <w:spacing w:before="4" w:line="180" w:lineRule="exact"/>
        <w:rPr>
          <w:sz w:val="18"/>
          <w:szCs w:val="18"/>
        </w:rPr>
      </w:pPr>
    </w:p>
    <w:p w:rsidR="00D032B6" w:rsidRDefault="00D032B6">
      <w:pPr>
        <w:spacing w:line="200" w:lineRule="exact"/>
        <w:rPr>
          <w:sz w:val="20"/>
          <w:szCs w:val="20"/>
        </w:rPr>
      </w:pPr>
    </w:p>
    <w:p w:rsidR="00D032B6" w:rsidRDefault="00035F6E">
      <w:pPr>
        <w:pStyle w:val="Heading3"/>
        <w:ind w:left="113"/>
      </w:pPr>
      <w:r>
        <w:pict>
          <v:group id="_x0000_s4155" style="position:absolute;left:0;text-align:left;margin-left:56.7pt;margin-top:25.45pt;width:498.6pt;height:.1pt;z-index:-252259328;mso-position-horizontal-relative:page" coordorigin="1134,509" coordsize="9972,2">
            <v:shape id="_x0000_s4156" style="position:absolute;left:1134;top:509;width:9972;height:2" coordorigin="1134,509" coordsize="9972,0" path="m1134,509r9972,e" filled="f" strokeweight="1pt">
              <v:path arrowok="t"/>
            </v:shape>
            <w10:wrap anchorx="page"/>
          </v:group>
        </w:pict>
      </w:r>
      <w:bookmarkStart w:id="8" w:name="系统架构"/>
      <w:bookmarkStart w:id="9" w:name="_bookmark3"/>
      <w:bookmarkEnd w:id="8"/>
      <w:bookmarkEnd w:id="9"/>
      <w:r w:rsidR="00A23879">
        <w:t>系统架构</w:t>
      </w:r>
    </w:p>
    <w:p w:rsidR="00D032B6" w:rsidRDefault="00A23879">
      <w:pPr>
        <w:pStyle w:val="BodyText"/>
        <w:spacing w:before="45"/>
        <w:ind w:left="613"/>
      </w:pPr>
      <w:r>
        <w:rPr>
          <w:w w:val="95"/>
        </w:rPr>
        <w:t xml:space="preserve">SequoiaDB </w:t>
      </w:r>
      <w:r>
        <w:rPr>
          <w:spacing w:val="5"/>
          <w:w w:val="95"/>
        </w:rPr>
        <w:t xml:space="preserve"> </w:t>
      </w:r>
      <w:r>
        <w:rPr>
          <w:w w:val="95"/>
        </w:rPr>
        <w:t xml:space="preserve">使用分布式架构，下图提供了对 </w:t>
      </w:r>
      <w:r>
        <w:rPr>
          <w:spacing w:val="6"/>
          <w:w w:val="95"/>
        </w:rPr>
        <w:t xml:space="preserve"> </w:t>
      </w:r>
      <w:r>
        <w:rPr>
          <w:w w:val="95"/>
        </w:rPr>
        <w:t xml:space="preserve">SequoiaDB </w:t>
      </w:r>
      <w:r>
        <w:rPr>
          <w:spacing w:val="6"/>
          <w:w w:val="95"/>
        </w:rPr>
        <w:t xml:space="preserve"> </w:t>
      </w:r>
      <w:r>
        <w:rPr>
          <w:w w:val="95"/>
        </w:rPr>
        <w:t>体系结构的一般概述。</w:t>
      </w:r>
    </w:p>
    <w:p w:rsidR="00D032B6" w:rsidRDefault="00D032B6">
      <w:pPr>
        <w:sectPr w:rsidR="00D032B6">
          <w:pgSz w:w="12240" w:h="15840"/>
          <w:pgMar w:top="900" w:right="680" w:bottom="280" w:left="1020" w:header="713" w:footer="0" w:gutter="0"/>
          <w:cols w:space="720"/>
        </w:sectPr>
      </w:pPr>
    </w:p>
    <w:p w:rsidR="00D032B6" w:rsidRDefault="00D032B6">
      <w:pPr>
        <w:spacing w:before="1" w:line="240" w:lineRule="exact"/>
        <w:rPr>
          <w:sz w:val="24"/>
          <w:szCs w:val="24"/>
        </w:rPr>
      </w:pPr>
    </w:p>
    <w:p w:rsidR="00D032B6" w:rsidRDefault="00620DD5">
      <w:pPr>
        <w:ind w:left="933" w:right="11520"/>
        <w:rPr>
          <w:rFonts w:ascii="Times New Roman" w:eastAsia="Times New Roman" w:hAnsi="Times New Roman" w:cs="Times New Roman"/>
          <w:sz w:val="20"/>
          <w:szCs w:val="20"/>
        </w:rPr>
      </w:pPr>
      <w:r>
        <w:pict>
          <v:shape id="_x0000_i1028" type="#_x0000_t75" style="width:420pt;height:262.5pt;mso-position-horizontal-relative:char;mso-position-vertical-relative:line">
            <v:imagedata r:id="rId17" o:title=""/>
          </v:shape>
        </w:pict>
      </w:r>
    </w:p>
    <w:p w:rsidR="00D032B6" w:rsidRDefault="00D032B6">
      <w:pPr>
        <w:spacing w:before="1" w:line="100" w:lineRule="exact"/>
        <w:rPr>
          <w:sz w:val="10"/>
          <w:szCs w:val="10"/>
        </w:rPr>
      </w:pPr>
    </w:p>
    <w:p w:rsidR="00D032B6" w:rsidRDefault="00A23879">
      <w:pPr>
        <w:pStyle w:val="BodyText"/>
        <w:spacing w:before="56" w:line="168" w:lineRule="auto"/>
        <w:ind w:right="147"/>
        <w:jc w:val="both"/>
        <w:rPr>
          <w:lang w:eastAsia="zh-CN"/>
        </w:rPr>
      </w:pPr>
      <w:r>
        <w:rPr>
          <w:w w:val="95"/>
          <w:lang w:eastAsia="zh-CN"/>
        </w:rPr>
        <w:t>在客户机端（或应用程序端），本地或/和远程应用程序都与</w:t>
      </w:r>
      <w:r>
        <w:rPr>
          <w:spacing w:val="8"/>
          <w:w w:val="95"/>
          <w:lang w:eastAsia="zh-CN"/>
        </w:rPr>
        <w:t xml:space="preserve"> </w:t>
      </w:r>
      <w:r>
        <w:rPr>
          <w:w w:val="95"/>
          <w:lang w:eastAsia="zh-CN"/>
        </w:rPr>
        <w:t>SequoiaDB</w:t>
      </w:r>
      <w:r>
        <w:rPr>
          <w:spacing w:val="8"/>
          <w:w w:val="95"/>
          <w:lang w:eastAsia="zh-CN"/>
        </w:rPr>
        <w:t xml:space="preserve"> </w:t>
      </w:r>
      <w:r>
        <w:rPr>
          <w:w w:val="95"/>
          <w:lang w:eastAsia="zh-CN"/>
        </w:rPr>
        <w:t>客户机库链接。本地与远程客户机</w:t>
      </w:r>
      <w:r>
        <w:rPr>
          <w:lang w:eastAsia="zh-CN"/>
        </w:rPr>
        <w:t xml:space="preserve"> 使用</w:t>
      </w:r>
      <w:r>
        <w:rPr>
          <w:spacing w:val="-30"/>
          <w:lang w:eastAsia="zh-CN"/>
        </w:rPr>
        <w:t xml:space="preserve"> </w:t>
      </w:r>
      <w:r>
        <w:rPr>
          <w:lang w:eastAsia="zh-CN"/>
        </w:rPr>
        <w:t>TCP/IP</w:t>
      </w:r>
      <w:r>
        <w:rPr>
          <w:spacing w:val="-29"/>
          <w:lang w:eastAsia="zh-CN"/>
        </w:rPr>
        <w:t xml:space="preserve"> </w:t>
      </w:r>
      <w:r>
        <w:rPr>
          <w:lang w:eastAsia="zh-CN"/>
        </w:rPr>
        <w:t>协议与协调节点进行通讯。</w:t>
      </w:r>
    </w:p>
    <w:p w:rsidR="00D032B6" w:rsidRDefault="00A23879">
      <w:pPr>
        <w:pStyle w:val="BodyText"/>
        <w:spacing w:before="34" w:line="253" w:lineRule="auto"/>
        <w:ind w:right="106"/>
        <w:jc w:val="both"/>
        <w:rPr>
          <w:lang w:eastAsia="zh-CN"/>
        </w:rPr>
      </w:pPr>
      <w:r>
        <w:rPr>
          <w:lang w:eastAsia="zh-CN"/>
        </w:rPr>
        <w:t>协调节点不保存任何用户数据，仅作为请求分发节点将用户请求分发至相应的数据节点。 编目节点保存系统的元数据信息，协调节点通过与编目节点通讯从而了解数据在数据节点中的实际分布。一</w:t>
      </w:r>
    </w:p>
    <w:p w:rsidR="00D032B6" w:rsidRDefault="00A23879">
      <w:pPr>
        <w:pStyle w:val="BodyText"/>
        <w:spacing w:line="225" w:lineRule="exact"/>
        <w:ind w:right="6106"/>
        <w:jc w:val="both"/>
        <w:rPr>
          <w:lang w:eastAsia="zh-CN"/>
        </w:rPr>
      </w:pPr>
      <w:r>
        <w:rPr>
          <w:lang w:eastAsia="zh-CN"/>
        </w:rPr>
        <w:t>个或多个编目节点可组成复制组集群。</w:t>
      </w:r>
    </w:p>
    <w:p w:rsidR="00D032B6" w:rsidRDefault="00D032B6">
      <w:pPr>
        <w:spacing w:before="5" w:line="100" w:lineRule="exact"/>
        <w:rPr>
          <w:sz w:val="10"/>
          <w:szCs w:val="10"/>
          <w:lang w:eastAsia="zh-CN"/>
        </w:rPr>
      </w:pPr>
    </w:p>
    <w:p w:rsidR="00D032B6" w:rsidRDefault="00A23879">
      <w:pPr>
        <w:pStyle w:val="BodyText"/>
        <w:spacing w:line="168" w:lineRule="auto"/>
        <w:ind w:right="106"/>
        <w:jc w:val="both"/>
        <w:rPr>
          <w:lang w:eastAsia="zh-CN"/>
        </w:rPr>
      </w:pPr>
      <w:r>
        <w:rPr>
          <w:lang w:eastAsia="zh-CN"/>
        </w:rPr>
        <w:t>数据节点保存用户的数据信息。一个或多个数据节点可以构成一个复制组（又称分区组）。复制组中每个数 据节点都存储该复制组的一份完整数据，又称为复制组实例（或分区组实例）；复制组中的数据节点之间采 用最终一致性同步数据，不同的复制组中保存的数据无重复。</w:t>
      </w:r>
    </w:p>
    <w:p w:rsidR="00D032B6" w:rsidRDefault="00D032B6">
      <w:pPr>
        <w:spacing w:line="120" w:lineRule="exact"/>
        <w:rPr>
          <w:sz w:val="12"/>
          <w:szCs w:val="12"/>
          <w:lang w:eastAsia="zh-CN"/>
        </w:rPr>
      </w:pPr>
    </w:p>
    <w:p w:rsidR="00D032B6" w:rsidRDefault="00A23879">
      <w:pPr>
        <w:pStyle w:val="BodyText"/>
        <w:spacing w:line="168" w:lineRule="auto"/>
        <w:ind w:right="106"/>
        <w:jc w:val="both"/>
        <w:rPr>
          <w:lang w:eastAsia="zh-CN"/>
        </w:rPr>
      </w:pPr>
      <w:r>
        <w:rPr>
          <w:lang w:eastAsia="zh-CN"/>
        </w:rPr>
        <w:t>每个复制组中可以包含一个或多个数据节点。当存在多个数据节点时，节点间数据进行异步复制。复制组中 可以存在最多一个主节点与若干从节点。其中主节点可以进行读写操作，从节点进行只读操作。</w:t>
      </w:r>
    </w:p>
    <w:p w:rsidR="00D032B6" w:rsidRDefault="00D032B6">
      <w:pPr>
        <w:spacing w:before="1" w:line="170" w:lineRule="exact"/>
        <w:rPr>
          <w:sz w:val="17"/>
          <w:szCs w:val="17"/>
          <w:lang w:eastAsia="zh-CN"/>
        </w:rPr>
      </w:pPr>
    </w:p>
    <w:p w:rsidR="00D032B6" w:rsidRDefault="00620DD5">
      <w:pPr>
        <w:ind w:left="933" w:right="11520"/>
        <w:rPr>
          <w:rFonts w:ascii="Times New Roman" w:eastAsia="Times New Roman" w:hAnsi="Times New Roman" w:cs="Times New Roman"/>
          <w:sz w:val="20"/>
          <w:szCs w:val="20"/>
        </w:rPr>
      </w:pPr>
      <w:r>
        <w:pict>
          <v:shape id="_x0000_i1029" type="#_x0000_t75" style="width:393pt;height:159pt;mso-position-horizontal-relative:char;mso-position-vertical-relative:line">
            <v:imagedata r:id="rId18" o:title=""/>
          </v:shape>
        </w:pict>
      </w:r>
    </w:p>
    <w:p w:rsidR="00D032B6" w:rsidRDefault="00A23879">
      <w:pPr>
        <w:pStyle w:val="BodyText"/>
        <w:spacing w:before="71"/>
        <w:ind w:right="506"/>
        <w:jc w:val="both"/>
        <w:rPr>
          <w:lang w:eastAsia="zh-CN"/>
        </w:rPr>
      </w:pPr>
      <w:r>
        <w:rPr>
          <w:lang w:eastAsia="zh-CN"/>
        </w:rPr>
        <w:t>从节点离线不影响主节点的正常工作。主节点离线后会在从节点中自动选举出新的主节点处理写请求。</w:t>
      </w:r>
    </w:p>
    <w:p w:rsidR="00D032B6" w:rsidRDefault="00D032B6">
      <w:pPr>
        <w:jc w:val="both"/>
        <w:rPr>
          <w:lang w:eastAsia="zh-CN"/>
        </w:rPr>
        <w:sectPr w:rsidR="00D032B6">
          <w:pgSz w:w="12240" w:h="15840"/>
          <w:pgMar w:top="900" w:right="1100" w:bottom="280" w:left="700" w:header="713" w:footer="0" w:gutter="0"/>
          <w:cols w:space="720"/>
        </w:sectPr>
      </w:pPr>
    </w:p>
    <w:p w:rsidR="00D032B6" w:rsidRDefault="00D032B6">
      <w:pPr>
        <w:spacing w:before="1" w:line="240" w:lineRule="exact"/>
        <w:rPr>
          <w:sz w:val="24"/>
          <w:szCs w:val="24"/>
          <w:lang w:eastAsia="zh-CN"/>
        </w:rPr>
      </w:pPr>
    </w:p>
    <w:p w:rsidR="00D032B6" w:rsidRDefault="00620DD5">
      <w:pPr>
        <w:ind w:left="113" w:right="10700"/>
        <w:rPr>
          <w:rFonts w:ascii="Times New Roman" w:eastAsia="Times New Roman" w:hAnsi="Times New Roman" w:cs="Times New Roman"/>
          <w:sz w:val="20"/>
          <w:szCs w:val="20"/>
        </w:rPr>
      </w:pPr>
      <w:r>
        <w:pict>
          <v:shape id="_x0000_i1030" type="#_x0000_t75" style="width:349.5pt;height:174pt;mso-position-horizontal-relative:char;mso-position-vertical-relative:line">
            <v:imagedata r:id="rId19" o:title=""/>
          </v:shape>
        </w:pict>
      </w:r>
    </w:p>
    <w:p w:rsidR="00D032B6" w:rsidRDefault="00D032B6">
      <w:pPr>
        <w:spacing w:before="1" w:line="100" w:lineRule="exact"/>
        <w:rPr>
          <w:sz w:val="10"/>
          <w:szCs w:val="10"/>
        </w:rPr>
      </w:pPr>
    </w:p>
    <w:p w:rsidR="00D032B6" w:rsidRDefault="00A23879">
      <w:pPr>
        <w:pStyle w:val="BodyText"/>
        <w:spacing w:line="312" w:lineRule="exact"/>
        <w:ind w:left="113"/>
        <w:rPr>
          <w:lang w:eastAsia="zh-CN"/>
        </w:rPr>
      </w:pPr>
      <w:r>
        <w:rPr>
          <w:lang w:eastAsia="zh-CN"/>
        </w:rPr>
        <w:t>节点恢复后，或新的节点加入复制组后会进行自动同步，保障数据在同步完成时与主节点一致。</w:t>
      </w:r>
    </w:p>
    <w:p w:rsidR="00D032B6" w:rsidRDefault="00D032B6">
      <w:pPr>
        <w:spacing w:before="5" w:line="150" w:lineRule="exact"/>
        <w:rPr>
          <w:sz w:val="15"/>
          <w:szCs w:val="15"/>
          <w:lang w:eastAsia="zh-CN"/>
        </w:rPr>
      </w:pPr>
    </w:p>
    <w:p w:rsidR="00D032B6" w:rsidRDefault="00620DD5">
      <w:pPr>
        <w:ind w:left="113" w:right="10700"/>
        <w:rPr>
          <w:rFonts w:ascii="Times New Roman" w:eastAsia="Times New Roman" w:hAnsi="Times New Roman" w:cs="Times New Roman"/>
          <w:sz w:val="20"/>
          <w:szCs w:val="20"/>
        </w:rPr>
      </w:pPr>
      <w:r>
        <w:pict>
          <v:shape id="_x0000_i1031" type="#_x0000_t75" style="width:357.75pt;height:159.75pt;mso-position-horizontal-relative:char;mso-position-vertical-relative:line">
            <v:imagedata r:id="rId20" o:title=""/>
          </v:shape>
        </w:pict>
      </w:r>
    </w:p>
    <w:p w:rsidR="00D032B6" w:rsidRDefault="00A23879">
      <w:pPr>
        <w:pStyle w:val="BodyText"/>
        <w:spacing w:before="71"/>
        <w:ind w:left="113"/>
        <w:rPr>
          <w:lang w:eastAsia="zh-CN"/>
        </w:rPr>
      </w:pPr>
      <w:r>
        <w:rPr>
          <w:lang w:eastAsia="zh-CN"/>
        </w:rPr>
        <w:t>在单个数据节点中的体系结构如下：</w:t>
      </w:r>
    </w:p>
    <w:p w:rsidR="00D032B6" w:rsidRDefault="00D032B6">
      <w:pPr>
        <w:spacing w:before="5" w:line="150" w:lineRule="exact"/>
        <w:rPr>
          <w:sz w:val="15"/>
          <w:szCs w:val="15"/>
          <w:lang w:eastAsia="zh-CN"/>
        </w:rPr>
      </w:pPr>
    </w:p>
    <w:p w:rsidR="00D032B6" w:rsidRDefault="00620DD5">
      <w:pPr>
        <w:ind w:left="113" w:right="10020"/>
        <w:rPr>
          <w:rFonts w:ascii="Times New Roman" w:eastAsia="Times New Roman" w:hAnsi="Times New Roman" w:cs="Times New Roman"/>
          <w:sz w:val="20"/>
          <w:szCs w:val="20"/>
        </w:rPr>
      </w:pPr>
      <w:r>
        <w:pict>
          <v:shape id="_x0000_i1032" type="#_x0000_t75" style="width:417pt;height:269.25pt;mso-position-horizontal-relative:char;mso-position-vertical-relative:line">
            <v:imagedata r:id="rId21" o:title=""/>
          </v:shape>
        </w:pict>
      </w:r>
    </w:p>
    <w:p w:rsidR="00D032B6" w:rsidRDefault="00D032B6">
      <w:pPr>
        <w:rPr>
          <w:rFonts w:ascii="Times New Roman" w:eastAsia="Times New Roman" w:hAnsi="Times New Roman" w:cs="Times New Roman"/>
          <w:sz w:val="20"/>
          <w:szCs w:val="20"/>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before="56" w:line="168" w:lineRule="auto"/>
        <w:ind w:right="118"/>
        <w:jc w:val="both"/>
        <w:rPr>
          <w:lang w:eastAsia="zh-CN"/>
        </w:rPr>
      </w:pPr>
      <w:r>
        <w:rPr>
          <w:lang w:eastAsia="zh-CN"/>
        </w:rPr>
        <w:t>在数据节点，活动由引擎可调度单元（EDU）控制。每一个节点为操作系统中的一个进程。每个</w:t>
      </w:r>
      <w:r>
        <w:rPr>
          <w:spacing w:val="-38"/>
          <w:lang w:eastAsia="zh-CN"/>
        </w:rPr>
        <w:t xml:space="preserve"> </w:t>
      </w:r>
      <w:r>
        <w:rPr>
          <w:lang w:eastAsia="zh-CN"/>
        </w:rPr>
        <w:t>EDU</w:t>
      </w:r>
      <w:r>
        <w:rPr>
          <w:spacing w:val="-38"/>
          <w:lang w:eastAsia="zh-CN"/>
        </w:rPr>
        <w:t xml:space="preserve"> </w:t>
      </w:r>
      <w:r>
        <w:rPr>
          <w:lang w:eastAsia="zh-CN"/>
        </w:rPr>
        <w:t>在节点 中为一个线程。对于外部用户请求其处理线程为代理线程，对于集群内部请求则由同步代理线程处理分区内 同步事件；或分区代理线程处理分区间同步事件。</w:t>
      </w:r>
    </w:p>
    <w:p w:rsidR="00D032B6" w:rsidRDefault="00A23879">
      <w:pPr>
        <w:pStyle w:val="BodyText"/>
        <w:spacing w:before="34" w:line="253" w:lineRule="auto"/>
        <w:ind w:right="783"/>
        <w:rPr>
          <w:lang w:eastAsia="zh-CN"/>
        </w:rPr>
      </w:pPr>
      <w:r>
        <w:rPr>
          <w:lang w:eastAsia="zh-CN"/>
        </w:rPr>
        <w:t>所有对数据的写操作均会记录入日志缓冲区，通过日志记录器将其异步写入磁盘。 用户数据会由代理线程直接写入文件系统缓冲池，然后由操作系统将其异步写入底层磁盘。</w:t>
      </w:r>
    </w:p>
    <w:p w:rsidR="00D032B6" w:rsidRDefault="00D032B6">
      <w:pPr>
        <w:spacing w:line="253" w:lineRule="auto"/>
        <w:rPr>
          <w:lang w:eastAsia="zh-CN"/>
        </w:rPr>
        <w:sectPr w:rsidR="00D032B6">
          <w:pgSz w:w="12240" w:h="15840"/>
          <w:pgMar w:top="900" w:right="1020" w:bottom="280" w:left="700" w:header="713" w:footer="0" w:gutter="0"/>
          <w:cols w:space="720"/>
        </w:sectPr>
      </w:pPr>
    </w:p>
    <w:p w:rsidR="00D032B6" w:rsidRDefault="00D032B6">
      <w:pPr>
        <w:spacing w:line="200" w:lineRule="exact"/>
        <w:rPr>
          <w:sz w:val="20"/>
          <w:szCs w:val="20"/>
          <w:lang w:eastAsia="zh-CN"/>
        </w:rPr>
      </w:pPr>
    </w:p>
    <w:p w:rsidR="00D032B6" w:rsidRDefault="00D032B6">
      <w:pPr>
        <w:spacing w:before="4" w:line="240" w:lineRule="exact"/>
        <w:rPr>
          <w:sz w:val="24"/>
          <w:szCs w:val="24"/>
          <w:lang w:eastAsia="zh-CN"/>
        </w:rPr>
      </w:pPr>
    </w:p>
    <w:p w:rsidR="00D032B6" w:rsidRDefault="00035F6E">
      <w:pPr>
        <w:pStyle w:val="Heading2"/>
        <w:spacing w:line="481" w:lineRule="exact"/>
        <w:rPr>
          <w:lang w:eastAsia="zh-CN"/>
        </w:rPr>
      </w:pPr>
      <w:r>
        <w:pict>
          <v:group id="_x0000_s4148" style="position:absolute;left:0;text-align:left;margin-left:56.7pt;margin-top:25.15pt;width:498.6pt;height:.1pt;z-index:-252258304;mso-position-horizontal-relative:page" coordorigin="1134,503" coordsize="9972,2">
            <v:shape id="_x0000_s4149" style="position:absolute;left:1134;top:503;width:9972;height:2" coordorigin="1134,503" coordsize="9972,0" path="m1134,503r9972,e" filled="f" strokeweight="3pt">
              <v:path arrowok="t"/>
            </v:shape>
            <w10:wrap anchorx="page"/>
          </v:group>
        </w:pict>
      </w:r>
      <w:bookmarkStart w:id="10" w:name="数据库概念"/>
      <w:bookmarkStart w:id="11" w:name="_bookmark4"/>
      <w:bookmarkEnd w:id="10"/>
      <w:bookmarkEnd w:id="11"/>
      <w:r w:rsidR="00A23879">
        <w:rPr>
          <w:lang w:eastAsia="zh-CN"/>
        </w:rPr>
        <w:t>数据库概念</w:t>
      </w:r>
      <w:ins w:id="12" w:author="zhangsuonan" w:date="2014-10-23T10:18:00Z">
        <w:r w:rsidR="003B1A8D">
          <w:rPr>
            <w:rFonts w:hint="eastAsia"/>
            <w:lang w:eastAsia="zh-CN"/>
          </w:rPr>
          <w:t>（王涛）</w:t>
        </w:r>
      </w:ins>
    </w:p>
    <w:p w:rsidR="00D032B6" w:rsidRDefault="00D032B6">
      <w:pPr>
        <w:spacing w:before="11" w:line="260" w:lineRule="exact"/>
        <w:rPr>
          <w:sz w:val="26"/>
          <w:szCs w:val="26"/>
          <w:lang w:eastAsia="zh-CN"/>
        </w:rPr>
      </w:pPr>
    </w:p>
    <w:p w:rsidR="00D032B6" w:rsidRDefault="00A23879">
      <w:pPr>
        <w:pStyle w:val="BodyText"/>
        <w:ind w:left="613"/>
        <w:rPr>
          <w:lang w:eastAsia="zh-CN"/>
        </w:rPr>
      </w:pPr>
      <w:r>
        <w:rPr>
          <w:lang w:eastAsia="zh-CN"/>
        </w:rPr>
        <w:t>数据库概念相关内容</w:t>
      </w:r>
    </w:p>
    <w:p w:rsidR="00D032B6" w:rsidRDefault="00D032B6">
      <w:pPr>
        <w:spacing w:line="200" w:lineRule="exact"/>
        <w:rPr>
          <w:sz w:val="20"/>
          <w:szCs w:val="20"/>
          <w:lang w:eastAsia="zh-CN"/>
        </w:rPr>
      </w:pPr>
    </w:p>
    <w:p w:rsidR="00D032B6" w:rsidRDefault="00D032B6">
      <w:pPr>
        <w:spacing w:before="13" w:line="200" w:lineRule="exact"/>
        <w:rPr>
          <w:sz w:val="20"/>
          <w:szCs w:val="20"/>
          <w:lang w:eastAsia="zh-CN"/>
        </w:rPr>
      </w:pPr>
    </w:p>
    <w:p w:rsidR="00D032B6" w:rsidRDefault="00035F6E">
      <w:pPr>
        <w:pStyle w:val="Heading3"/>
        <w:spacing w:line="396" w:lineRule="exact"/>
        <w:ind w:left="113"/>
        <w:rPr>
          <w:lang w:eastAsia="zh-CN"/>
        </w:rPr>
      </w:pPr>
      <w:r>
        <w:pict>
          <v:group id="_x0000_s4146" style="position:absolute;left:0;text-align:left;margin-left:56.7pt;margin-top:21.4pt;width:498.6pt;height:.1pt;z-index:-252257280;mso-position-horizontal-relative:page" coordorigin="1134,428" coordsize="9972,2">
            <v:shape id="_x0000_s4147" style="position:absolute;left:1134;top:428;width:9972;height:2" coordorigin="1134,428" coordsize="9972,0" path="m1134,428r9972,e" filled="f" strokeweight="1pt">
              <v:path arrowok="t"/>
            </v:shape>
            <w10:wrap anchorx="page"/>
          </v:group>
        </w:pict>
      </w:r>
      <w:bookmarkStart w:id="13" w:name="数据库"/>
      <w:bookmarkStart w:id="14" w:name="_bookmark5"/>
      <w:bookmarkEnd w:id="13"/>
      <w:bookmarkEnd w:id="14"/>
      <w:r w:rsidR="00A23879">
        <w:rPr>
          <w:lang w:eastAsia="zh-CN"/>
        </w:rPr>
        <w:t>数据库</w:t>
      </w:r>
    </w:p>
    <w:p w:rsidR="00D032B6" w:rsidRDefault="00A23879">
      <w:pPr>
        <w:pStyle w:val="BodyText"/>
        <w:spacing w:before="45"/>
        <w:ind w:left="613"/>
        <w:rPr>
          <w:lang w:eastAsia="zh-CN"/>
        </w:rPr>
      </w:pPr>
      <w:r>
        <w:rPr>
          <w:lang w:eastAsia="zh-CN"/>
        </w:rPr>
        <w:t>数据库的主要对象包括文档，集合，集合空间与索引。</w:t>
      </w:r>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15" w:name="文档"/>
      <w:bookmarkStart w:id="16" w:name="_bookmark6"/>
      <w:bookmarkEnd w:id="15"/>
      <w:bookmarkEnd w:id="16"/>
      <w:r>
        <w:rPr>
          <w:lang w:eastAsia="zh-CN"/>
        </w:rPr>
        <w:t>文档</w:t>
      </w:r>
    </w:p>
    <w:p w:rsidR="00D032B6" w:rsidRDefault="00D032B6">
      <w:pPr>
        <w:spacing w:before="2" w:line="200" w:lineRule="exact"/>
        <w:rPr>
          <w:sz w:val="20"/>
          <w:szCs w:val="20"/>
          <w:lang w:eastAsia="zh-CN"/>
        </w:rPr>
      </w:pPr>
    </w:p>
    <w:p w:rsidR="00D032B6" w:rsidRDefault="00A23879">
      <w:pPr>
        <w:pStyle w:val="BodyText"/>
        <w:ind w:left="613"/>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 xml:space="preserve">SequoiaDB </w:t>
      </w:r>
      <w:r>
        <w:rPr>
          <w:spacing w:val="5"/>
          <w:w w:val="95"/>
          <w:lang w:eastAsia="zh-CN"/>
        </w:rPr>
        <w:t xml:space="preserve"> </w:t>
      </w:r>
      <w:r>
        <w:rPr>
          <w:w w:val="95"/>
          <w:lang w:eastAsia="zh-CN"/>
        </w:rPr>
        <w:t xml:space="preserve">中的文档为 </w:t>
      </w:r>
      <w:r>
        <w:rPr>
          <w:spacing w:val="6"/>
          <w:w w:val="95"/>
          <w:lang w:eastAsia="zh-CN"/>
        </w:rPr>
        <w:t xml:space="preserve"> </w:t>
      </w:r>
      <w:r>
        <w:rPr>
          <w:w w:val="95"/>
          <w:lang w:eastAsia="zh-CN"/>
        </w:rPr>
        <w:t xml:space="preserve">JSON </w:t>
      </w:r>
      <w:r>
        <w:rPr>
          <w:spacing w:val="6"/>
          <w:w w:val="95"/>
          <w:lang w:eastAsia="zh-CN"/>
        </w:rPr>
        <w:t xml:space="preserve"> </w:t>
      </w:r>
      <w:r>
        <w:rPr>
          <w:w w:val="95"/>
          <w:lang w:eastAsia="zh-CN"/>
        </w:rPr>
        <w:t xml:space="preserve">格式，一般又被称为记录。在数据库内部使用 </w:t>
      </w:r>
      <w:r>
        <w:rPr>
          <w:spacing w:val="6"/>
          <w:w w:val="95"/>
          <w:lang w:eastAsia="zh-CN"/>
        </w:rPr>
        <w:t xml:space="preserve"> </w:t>
      </w:r>
      <w:r>
        <w:rPr>
          <w:w w:val="95"/>
          <w:lang w:eastAsia="zh-CN"/>
        </w:rPr>
        <w:t>BSON，即二进制的方式存放</w:t>
      </w:r>
      <w:r>
        <w:rPr>
          <w:lang w:eastAsia="zh-CN"/>
        </w:rPr>
        <w:t xml:space="preserve"> </w:t>
      </w:r>
      <w:r>
        <w:rPr>
          <w:w w:val="95"/>
          <w:lang w:eastAsia="zh-CN"/>
        </w:rPr>
        <w:t>JSON</w:t>
      </w:r>
      <w:r>
        <w:rPr>
          <w:spacing w:val="-21"/>
          <w:w w:val="95"/>
          <w:lang w:eastAsia="zh-CN"/>
        </w:rPr>
        <w:t xml:space="preserve"> </w:t>
      </w:r>
      <w:r>
        <w:rPr>
          <w:w w:val="95"/>
          <w:lang w:eastAsia="zh-CN"/>
        </w:rPr>
        <w:t>数据。</w:t>
      </w:r>
    </w:p>
    <w:p w:rsidR="00D032B6" w:rsidRDefault="00D032B6">
      <w:pPr>
        <w:spacing w:line="120" w:lineRule="exact"/>
        <w:rPr>
          <w:sz w:val="12"/>
          <w:szCs w:val="12"/>
          <w:lang w:eastAsia="zh-CN"/>
        </w:rPr>
      </w:pPr>
    </w:p>
    <w:p w:rsidR="00D032B6" w:rsidRDefault="00A23879">
      <w:pPr>
        <w:pStyle w:val="BodyText"/>
        <w:spacing w:line="168" w:lineRule="auto"/>
        <w:ind w:left="613" w:right="410"/>
        <w:rPr>
          <w:lang w:eastAsia="zh-CN"/>
        </w:rPr>
      </w:pPr>
      <w:r>
        <w:rPr>
          <w:lang w:eastAsia="zh-CN"/>
        </w:rPr>
        <w:t>一般来说，一条文档由一个或多个字段构成，每个字段分为键值与数值两个部分，如下为包含两个字段的文 档：</w:t>
      </w:r>
    </w:p>
    <w:p w:rsidR="00D032B6" w:rsidRDefault="00A23879">
      <w:pPr>
        <w:pStyle w:val="BodyText"/>
        <w:spacing w:before="34"/>
        <w:ind w:left="613"/>
        <w:rPr>
          <w:lang w:eastAsia="zh-CN"/>
        </w:rPr>
      </w:pPr>
      <w:r>
        <w:rPr>
          <w:lang w:eastAsia="zh-CN"/>
        </w:rPr>
        <w:t>{</w:t>
      </w:r>
      <w:r>
        <w:rPr>
          <w:spacing w:val="-13"/>
          <w:lang w:eastAsia="zh-CN"/>
        </w:rPr>
        <w:t xml:space="preserve"> </w:t>
      </w:r>
      <w:r>
        <w:rPr>
          <w:lang w:eastAsia="zh-CN"/>
        </w:rPr>
        <w:t>"姓名"</w:t>
      </w:r>
      <w:r>
        <w:rPr>
          <w:spacing w:val="-12"/>
          <w:lang w:eastAsia="zh-CN"/>
        </w:rPr>
        <w:t xml:space="preserve"> </w:t>
      </w:r>
      <w:r>
        <w:rPr>
          <w:lang w:eastAsia="zh-CN"/>
        </w:rPr>
        <w:t>:</w:t>
      </w:r>
      <w:r>
        <w:rPr>
          <w:spacing w:val="-12"/>
          <w:lang w:eastAsia="zh-CN"/>
        </w:rPr>
        <w:t xml:space="preserve"> </w:t>
      </w:r>
      <w:r>
        <w:rPr>
          <w:lang w:eastAsia="zh-CN"/>
        </w:rPr>
        <w:t>"张三",</w:t>
      </w:r>
      <w:r>
        <w:rPr>
          <w:spacing w:val="-12"/>
          <w:lang w:eastAsia="zh-CN"/>
        </w:rPr>
        <w:t xml:space="preserve"> </w:t>
      </w:r>
      <w:r>
        <w:rPr>
          <w:lang w:eastAsia="zh-CN"/>
        </w:rPr>
        <w:t>"性别"</w:t>
      </w:r>
      <w:r>
        <w:rPr>
          <w:spacing w:val="-12"/>
          <w:lang w:eastAsia="zh-CN"/>
        </w:rPr>
        <w:t xml:space="preserve"> </w:t>
      </w:r>
      <w:r>
        <w:rPr>
          <w:lang w:eastAsia="zh-CN"/>
        </w:rPr>
        <w:t>:</w:t>
      </w:r>
      <w:r>
        <w:rPr>
          <w:spacing w:val="-12"/>
          <w:lang w:eastAsia="zh-CN"/>
        </w:rPr>
        <w:t xml:space="preserve"> </w:t>
      </w:r>
      <w:r>
        <w:rPr>
          <w:lang w:eastAsia="zh-CN"/>
        </w:rPr>
        <w:t>"男"</w:t>
      </w:r>
      <w:r>
        <w:rPr>
          <w:spacing w:val="-12"/>
          <w:lang w:eastAsia="zh-CN"/>
        </w:rPr>
        <w:t xml:space="preserve"> </w:t>
      </w:r>
      <w:r>
        <w:rPr>
          <w:lang w:eastAsia="zh-CN"/>
        </w:rPr>
        <w:t>}</w:t>
      </w:r>
    </w:p>
    <w:p w:rsidR="00D032B6" w:rsidRDefault="00620DD5">
      <w:pPr>
        <w:pStyle w:val="BodyText"/>
        <w:spacing w:before="18" w:line="553" w:lineRule="exact"/>
        <w:ind w:left="613"/>
        <w:rPr>
          <w:lang w:eastAsia="zh-CN"/>
        </w:rPr>
      </w:pPr>
      <w:r>
        <w:pict>
          <v:shape id="_x0000_i1033"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253"/>
        <w:rPr>
          <w:lang w:eastAsia="zh-CN"/>
        </w:rPr>
      </w:pPr>
      <w:r>
        <w:rPr>
          <w:w w:val="95"/>
          <w:lang w:eastAsia="zh-CN"/>
        </w:rPr>
        <w:t xml:space="preserve">BSON </w:t>
      </w:r>
      <w:r>
        <w:rPr>
          <w:spacing w:val="43"/>
          <w:w w:val="95"/>
          <w:lang w:eastAsia="zh-CN"/>
        </w:rPr>
        <w:t xml:space="preserve"> </w:t>
      </w:r>
      <w:r>
        <w:rPr>
          <w:w w:val="95"/>
          <w:lang w:eastAsia="zh-CN"/>
        </w:rPr>
        <w:t xml:space="preserve">文档可能有多个同名的字段，但是，大多数 </w:t>
      </w:r>
      <w:r>
        <w:rPr>
          <w:spacing w:val="44"/>
          <w:w w:val="95"/>
          <w:lang w:eastAsia="zh-CN"/>
        </w:rPr>
        <w:t xml:space="preserve"> </w:t>
      </w:r>
      <w:r>
        <w:rPr>
          <w:w w:val="95"/>
          <w:lang w:eastAsia="zh-CN"/>
        </w:rPr>
        <w:t xml:space="preserve">SequoiaDB </w:t>
      </w:r>
      <w:r>
        <w:rPr>
          <w:spacing w:val="44"/>
          <w:w w:val="95"/>
          <w:lang w:eastAsia="zh-CN"/>
        </w:rPr>
        <w:t xml:space="preserve"> </w:t>
      </w:r>
      <w:r>
        <w:rPr>
          <w:w w:val="95"/>
          <w:lang w:eastAsia="zh-CN"/>
        </w:rPr>
        <w:t>接口不支持重复的字段名，如果需要</w:t>
      </w:r>
    </w:p>
    <w:p w:rsidR="00D032B6" w:rsidRDefault="00A23879">
      <w:pPr>
        <w:pStyle w:val="BodyText"/>
        <w:spacing w:line="240" w:lineRule="exact"/>
        <w:ind w:left="1253"/>
        <w:rPr>
          <w:lang w:eastAsia="zh-CN"/>
        </w:rPr>
      </w:pPr>
      <w:r>
        <w:rPr>
          <w:lang w:eastAsia="zh-CN"/>
        </w:rPr>
        <w:t>操作的文档有多个同名的字段，请参阅驱动程序了解更多信息。</w:t>
      </w:r>
    </w:p>
    <w:p w:rsidR="00D032B6" w:rsidRDefault="00D032B6">
      <w:pPr>
        <w:spacing w:before="5" w:line="100" w:lineRule="exact"/>
        <w:rPr>
          <w:sz w:val="10"/>
          <w:szCs w:val="10"/>
          <w:lang w:eastAsia="zh-CN"/>
        </w:rPr>
      </w:pPr>
    </w:p>
    <w:p w:rsidR="00D032B6" w:rsidRDefault="00A23879">
      <w:pPr>
        <w:pStyle w:val="BodyText"/>
        <w:spacing w:line="168" w:lineRule="auto"/>
        <w:ind w:left="1253" w:right="317"/>
        <w:rPr>
          <w:lang w:eastAsia="zh-CN"/>
        </w:rPr>
      </w:pPr>
      <w:r>
        <w:rPr>
          <w:w w:val="95"/>
          <w:lang w:eastAsia="zh-CN"/>
        </w:rPr>
        <w:t xml:space="preserve">SequoiaDB      </w:t>
      </w:r>
      <w:r>
        <w:rPr>
          <w:spacing w:val="17"/>
          <w:w w:val="95"/>
          <w:lang w:eastAsia="zh-CN"/>
        </w:rPr>
        <w:t xml:space="preserve"> </w:t>
      </w:r>
      <w:r>
        <w:rPr>
          <w:w w:val="95"/>
          <w:lang w:eastAsia="zh-CN"/>
        </w:rPr>
        <w:t>内部程序创建的一些文档可能含有重名的字段，但是不会向现有的用户文档添加重名的</w:t>
      </w:r>
      <w:r>
        <w:rPr>
          <w:lang w:eastAsia="zh-CN"/>
        </w:rPr>
        <w:t xml:space="preserve"> 键。</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字段类型</w:t>
      </w:r>
    </w:p>
    <w:p w:rsidR="00D032B6" w:rsidRDefault="00D032B6">
      <w:pPr>
        <w:spacing w:before="5" w:line="100" w:lineRule="exact"/>
        <w:rPr>
          <w:sz w:val="10"/>
          <w:szCs w:val="10"/>
          <w:lang w:eastAsia="zh-CN"/>
        </w:rPr>
      </w:pPr>
    </w:p>
    <w:p w:rsidR="00D032B6" w:rsidRDefault="00A23879">
      <w:pPr>
        <w:pStyle w:val="BodyText"/>
        <w:spacing w:line="168" w:lineRule="auto"/>
        <w:ind w:left="613" w:right="410"/>
      </w:pPr>
      <w:r>
        <w:rPr>
          <w:w w:val="95"/>
          <w:lang w:eastAsia="zh-CN"/>
        </w:rPr>
        <w:t xml:space="preserve">每个字段的键值为字符串，而数值则可以为数字，字符串，嵌套  </w:t>
      </w:r>
      <w:r>
        <w:rPr>
          <w:spacing w:val="45"/>
          <w:w w:val="95"/>
          <w:lang w:eastAsia="zh-CN"/>
        </w:rPr>
        <w:t xml:space="preserve"> </w:t>
      </w:r>
      <w:r>
        <w:rPr>
          <w:w w:val="95"/>
          <w:lang w:eastAsia="zh-CN"/>
        </w:rPr>
        <w:t>JSON，嵌套数组等对象。</w:t>
      </w:r>
      <w:r>
        <w:rPr>
          <w:w w:val="95"/>
        </w:rPr>
        <w:t xml:space="preserve">SequoiaDB  </w:t>
      </w:r>
      <w:r>
        <w:rPr>
          <w:spacing w:val="44"/>
          <w:w w:val="95"/>
        </w:rPr>
        <w:t xml:space="preserve"> </w:t>
      </w:r>
      <w:r>
        <w:rPr>
          <w:w w:val="95"/>
        </w:rPr>
        <w:t>所支</w:t>
      </w:r>
      <w:r>
        <w:t xml:space="preserve"> 持的数值类型见下表：</w:t>
      </w:r>
    </w:p>
    <w:p w:rsidR="00D032B6" w:rsidRDefault="00D032B6">
      <w:pPr>
        <w:spacing w:before="1" w:line="80" w:lineRule="exact"/>
        <w:rPr>
          <w:sz w:val="8"/>
          <w:szCs w:val="8"/>
        </w:rPr>
      </w:pPr>
    </w:p>
    <w:tbl>
      <w:tblPr>
        <w:tblW w:w="0" w:type="auto"/>
        <w:tblInd w:w="603" w:type="dxa"/>
        <w:tblLayout w:type="fixed"/>
        <w:tblCellMar>
          <w:left w:w="0" w:type="dxa"/>
          <w:right w:w="0" w:type="dxa"/>
        </w:tblCellMar>
        <w:tblLook w:val="01E0"/>
      </w:tblPr>
      <w:tblGrid>
        <w:gridCol w:w="2122"/>
        <w:gridCol w:w="4193"/>
        <w:gridCol w:w="3157"/>
      </w:tblGrid>
      <w:tr w:rsidR="00D032B6">
        <w:trPr>
          <w:trHeight w:hRule="exact" w:val="305"/>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数值类型</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5"/>
              <w:rPr>
                <w:rFonts w:ascii="微软雅黑" w:eastAsia="微软雅黑" w:hAnsi="微软雅黑" w:cs="微软雅黑"/>
                <w:sz w:val="14"/>
                <w:szCs w:val="14"/>
              </w:rPr>
            </w:pPr>
            <w:r>
              <w:rPr>
                <w:rFonts w:ascii="微软雅黑" w:eastAsia="微软雅黑" w:hAnsi="微软雅黑" w:cs="微软雅黑"/>
                <w:sz w:val="14"/>
                <w:szCs w:val="14"/>
              </w:rPr>
              <w:t>定义</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用例</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整数，范围</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-2147483648</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至</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2147483647</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123</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w:t>
            </w:r>
          </w:p>
        </w:tc>
      </w:tr>
      <w:tr w:rsidR="00D032B6">
        <w:trPr>
          <w:trHeight w:hRule="exact" w:val="260"/>
        </w:trPr>
        <w:tc>
          <w:tcPr>
            <w:tcW w:w="2122"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长整数</w:t>
            </w:r>
          </w:p>
        </w:tc>
        <w:tc>
          <w:tcPr>
            <w:tcW w:w="4193" w:type="dxa"/>
            <w:tcBorders>
              <w:top w:val="single" w:sz="8" w:space="0" w:color="000000"/>
              <w:left w:val="nil"/>
              <w:bottom w:val="nil"/>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整数，范围</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-9223372036854775808</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至</w:t>
            </w:r>
          </w:p>
        </w:tc>
        <w:tc>
          <w:tcPr>
            <w:tcW w:w="3157" w:type="dxa"/>
            <w:vMerge w:val="restart"/>
            <w:tcBorders>
              <w:top w:val="single" w:sz="8" w:space="0" w:color="000000"/>
              <w:left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3000000000</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w:t>
            </w:r>
          </w:p>
        </w:tc>
      </w:tr>
      <w:tr w:rsidR="00D032B6">
        <w:trPr>
          <w:trHeight w:hRule="exact" w:val="240"/>
        </w:trPr>
        <w:tc>
          <w:tcPr>
            <w:tcW w:w="2122" w:type="dxa"/>
            <w:tcBorders>
              <w:top w:val="nil"/>
              <w:left w:val="single" w:sz="8" w:space="0" w:color="000000"/>
              <w:bottom w:val="nil"/>
              <w:right w:val="nil"/>
            </w:tcBorders>
          </w:tcPr>
          <w:p w:rsidR="00D032B6" w:rsidRDefault="00D032B6"/>
        </w:tc>
        <w:tc>
          <w:tcPr>
            <w:tcW w:w="4193" w:type="dxa"/>
            <w:tcBorders>
              <w:top w:val="nil"/>
              <w:left w:val="nil"/>
              <w:bottom w:val="nil"/>
              <w:right w:val="single" w:sz="8" w:space="0" w:color="000000"/>
            </w:tcBorders>
          </w:tcPr>
          <w:p w:rsidR="00D032B6" w:rsidRDefault="00A23879">
            <w:pPr>
              <w:pStyle w:val="TableParagraph"/>
              <w:spacing w:line="19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9223372036854775807</w:t>
            </w:r>
          </w:p>
        </w:tc>
        <w:tc>
          <w:tcPr>
            <w:tcW w:w="3157" w:type="dxa"/>
            <w:vMerge/>
            <w:tcBorders>
              <w:left w:val="single" w:sz="8" w:space="0" w:color="000000"/>
              <w:right w:val="single" w:sz="8" w:space="0" w:color="000000"/>
            </w:tcBorders>
          </w:tcPr>
          <w:p w:rsidR="00D032B6" w:rsidRDefault="00D032B6"/>
        </w:tc>
      </w:tr>
      <w:tr w:rsidR="00D032B6">
        <w:trPr>
          <w:trHeight w:hRule="exact" w:val="240"/>
        </w:trPr>
        <w:tc>
          <w:tcPr>
            <w:tcW w:w="2122" w:type="dxa"/>
            <w:tcBorders>
              <w:top w:val="nil"/>
              <w:left w:val="single" w:sz="8" w:space="0" w:color="000000"/>
              <w:bottom w:val="nil"/>
              <w:right w:val="nil"/>
            </w:tcBorders>
          </w:tcPr>
          <w:p w:rsidR="00D032B6" w:rsidRDefault="00D032B6"/>
        </w:tc>
        <w:tc>
          <w:tcPr>
            <w:tcW w:w="4193" w:type="dxa"/>
            <w:tcBorders>
              <w:top w:val="nil"/>
              <w:left w:val="nil"/>
              <w:bottom w:val="nil"/>
              <w:right w:val="single" w:sz="8" w:space="0" w:color="000000"/>
            </w:tcBorders>
          </w:tcPr>
          <w:p w:rsidR="00D032B6" w:rsidRDefault="00A23879">
            <w:pPr>
              <w:pStyle w:val="TableParagraph"/>
              <w:spacing w:line="198" w:lineRule="exact"/>
              <w:ind w:left="10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如果用户指定的数值无法适用于整数，则</w:t>
            </w:r>
          </w:p>
        </w:tc>
        <w:tc>
          <w:tcPr>
            <w:tcW w:w="3157" w:type="dxa"/>
            <w:vMerge/>
            <w:tcBorders>
              <w:left w:val="single" w:sz="8" w:space="0" w:color="000000"/>
              <w:right w:val="single" w:sz="8" w:space="0" w:color="000000"/>
            </w:tcBorders>
          </w:tcPr>
          <w:p w:rsidR="00D032B6" w:rsidRDefault="00D032B6">
            <w:pPr>
              <w:rPr>
                <w:lang w:eastAsia="zh-CN"/>
              </w:rPr>
            </w:pPr>
          </w:p>
        </w:tc>
      </w:tr>
      <w:tr w:rsidR="00D032B6">
        <w:trPr>
          <w:trHeight w:hRule="exact" w:val="280"/>
        </w:trPr>
        <w:tc>
          <w:tcPr>
            <w:tcW w:w="2122" w:type="dxa"/>
            <w:tcBorders>
              <w:top w:val="nil"/>
              <w:left w:val="single" w:sz="8" w:space="0" w:color="000000"/>
              <w:bottom w:val="single" w:sz="8" w:space="0" w:color="000000"/>
              <w:right w:val="nil"/>
            </w:tcBorders>
          </w:tcPr>
          <w:p w:rsidR="00D032B6" w:rsidRDefault="00D032B6">
            <w:pPr>
              <w:rPr>
                <w:lang w:eastAsia="zh-CN"/>
              </w:rPr>
            </w:pPr>
          </w:p>
        </w:tc>
        <w:tc>
          <w:tcPr>
            <w:tcW w:w="4193" w:type="dxa"/>
            <w:tcBorders>
              <w:top w:val="nil"/>
              <w:left w:val="nil"/>
              <w:bottom w:val="single" w:sz="8" w:space="0" w:color="000000"/>
              <w:right w:val="single" w:sz="8" w:space="0" w:color="000000"/>
            </w:tcBorders>
          </w:tcPr>
          <w:p w:rsidR="00D032B6" w:rsidRDefault="00A23879">
            <w:pPr>
              <w:pStyle w:val="TableParagraph"/>
              <w:spacing w:line="198" w:lineRule="exact"/>
              <w:ind w:left="108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SequoiaDB </w:t>
            </w:r>
            <w:r>
              <w:rPr>
                <w:rFonts w:ascii="微软雅黑" w:eastAsia="微软雅黑" w:hAnsi="微软雅黑" w:cs="微软雅黑"/>
                <w:spacing w:val="13"/>
                <w:w w:val="95"/>
                <w:sz w:val="14"/>
                <w:szCs w:val="14"/>
                <w:lang w:eastAsia="zh-CN"/>
              </w:rPr>
              <w:t xml:space="preserve"> </w:t>
            </w:r>
            <w:r>
              <w:rPr>
                <w:rFonts w:ascii="微软雅黑" w:eastAsia="微软雅黑" w:hAnsi="微软雅黑" w:cs="微软雅黑"/>
                <w:w w:val="95"/>
                <w:sz w:val="14"/>
                <w:szCs w:val="14"/>
                <w:lang w:eastAsia="zh-CN"/>
              </w:rPr>
              <w:t>自动将其转化为长整数</w:t>
            </w:r>
          </w:p>
        </w:tc>
        <w:tc>
          <w:tcPr>
            <w:tcW w:w="3157" w:type="dxa"/>
            <w:vMerge/>
            <w:tcBorders>
              <w:left w:val="single" w:sz="8" w:space="0" w:color="000000"/>
              <w:bottom w:val="single" w:sz="8" w:space="0" w:color="000000"/>
              <w:right w:val="single" w:sz="8" w:space="0" w:color="000000"/>
            </w:tcBorders>
          </w:tcPr>
          <w:p w:rsidR="00D032B6" w:rsidRDefault="00D032B6">
            <w:pPr>
              <w:rPr>
                <w:lang w:eastAsia="zh-CN"/>
              </w:rPr>
            </w:pP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浮点数，范围</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1.7E-308</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至</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1.7E+308</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123.456</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或</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123e+50</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sz w:val="14"/>
                <w:szCs w:val="14"/>
              </w:rPr>
              <w:t>双引号包含的字符串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"value"</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w:t>
            </w:r>
          </w:p>
        </w:tc>
      </w:tr>
      <w:tr w:rsidR="00D032B6">
        <w:trPr>
          <w:trHeight w:hRule="exact" w:val="54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对象</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ID（OID）</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sz w:val="14"/>
                <w:szCs w:val="14"/>
              </w:rPr>
              <w:t>十二字节对象</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"$oid"</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"123abcd00ef12358902300ef"</w:t>
            </w:r>
            <w:r>
              <w:rPr>
                <w:rFonts w:ascii="微软雅黑" w:eastAsia="微软雅黑" w:hAnsi="微软雅黑" w:cs="微软雅黑"/>
                <w:spacing w:val="-1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8"/>
                <w:w w:val="95"/>
                <w:sz w:val="14"/>
                <w:szCs w:val="14"/>
              </w:rPr>
              <w:t xml:space="preserve"> </w:t>
            </w:r>
            <w:r>
              <w:rPr>
                <w:rFonts w:ascii="微软雅黑" w:eastAsia="微软雅黑" w:hAnsi="微软雅黑" w:cs="微软雅黑"/>
                <w:w w:val="95"/>
                <w:sz w:val="14"/>
                <w:szCs w:val="14"/>
              </w:rPr>
              <w:t>}</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true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或者</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或</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false</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日期</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0"/>
                <w:sz w:val="14"/>
                <w:szCs w:val="14"/>
              </w:rPr>
              <w:t>YYYY-MM-DD</w:t>
            </w:r>
            <w:r>
              <w:rPr>
                <w:rFonts w:ascii="微软雅黑" w:eastAsia="微软雅黑" w:hAnsi="微软雅黑" w:cs="微软雅黑"/>
                <w:spacing w:val="31"/>
                <w:w w:val="90"/>
                <w:sz w:val="14"/>
                <w:szCs w:val="14"/>
              </w:rPr>
              <w:t xml:space="preserve"> </w:t>
            </w:r>
            <w:r>
              <w:rPr>
                <w:rFonts w:ascii="微软雅黑" w:eastAsia="微软雅黑" w:hAnsi="微软雅黑" w:cs="微软雅黑"/>
                <w:w w:val="90"/>
                <w:sz w:val="14"/>
                <w:szCs w:val="14"/>
              </w:rPr>
              <w:t>的日期形式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"$date"</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"2012-01-01"</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p>
        </w:tc>
      </w:tr>
      <w:tr w:rsidR="00D032B6">
        <w:trPr>
          <w:trHeight w:hRule="exact" w:val="54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0"/>
                <w:sz w:val="14"/>
                <w:szCs w:val="14"/>
              </w:rPr>
              <w:t xml:space="preserve">YYYY-MM-DD-HH.mm.ss.ffffff </w:t>
            </w:r>
            <w:r>
              <w:rPr>
                <w:rFonts w:ascii="微软雅黑" w:eastAsia="微软雅黑" w:hAnsi="微软雅黑" w:cs="微软雅黑"/>
                <w:spacing w:val="31"/>
                <w:w w:val="90"/>
                <w:sz w:val="14"/>
                <w:szCs w:val="14"/>
              </w:rPr>
              <w:t xml:space="preserve"> </w:t>
            </w:r>
            <w:r>
              <w:rPr>
                <w:rFonts w:ascii="微软雅黑" w:eastAsia="微软雅黑" w:hAnsi="微软雅黑" w:cs="微软雅黑"/>
                <w:w w:val="90"/>
                <w:sz w:val="14"/>
                <w:szCs w:val="14"/>
              </w:rPr>
              <w:t>的形式存取</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"$timestamp"</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"2012-01-01-13.14.26.124233"</w:t>
            </w:r>
            <w:r>
              <w:rPr>
                <w:rFonts w:ascii="微软雅黑" w:eastAsia="微软雅黑" w:hAnsi="微软雅黑" w:cs="微软雅黑"/>
                <w:spacing w:val="2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27"/>
                <w:w w:val="90"/>
                <w:sz w:val="14"/>
                <w:szCs w:val="14"/>
              </w:rPr>
              <w:t xml:space="preserve"> </w:t>
            </w:r>
            <w:r>
              <w:rPr>
                <w:rFonts w:ascii="微软雅黑" w:eastAsia="微软雅黑" w:hAnsi="微软雅黑" w:cs="微软雅黑"/>
                <w:w w:val="90"/>
                <w:sz w:val="14"/>
                <w:szCs w:val="14"/>
              </w:rPr>
              <w:t>}</w:t>
            </w:r>
          </w:p>
        </w:tc>
      </w:tr>
      <w:tr w:rsidR="00D032B6">
        <w:trPr>
          <w:trHeight w:hRule="exact" w:val="260"/>
        </w:trPr>
        <w:tc>
          <w:tcPr>
            <w:tcW w:w="2122"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二进制数据</w:t>
            </w:r>
          </w:p>
        </w:tc>
        <w:tc>
          <w:tcPr>
            <w:tcW w:w="4193" w:type="dxa"/>
            <w:tcBorders>
              <w:top w:val="single" w:sz="8" w:space="0" w:color="000000"/>
              <w:left w:val="nil"/>
              <w:bottom w:val="nil"/>
              <w:right w:val="single" w:sz="8" w:space="0" w:color="000000"/>
            </w:tcBorders>
          </w:tcPr>
          <w:p w:rsidR="00D032B6" w:rsidRDefault="00A23879">
            <w:pPr>
              <w:pStyle w:val="TableParagraph"/>
              <w:spacing w:line="20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 xml:space="preserve">Base64 </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形式的二进制数据</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"key"</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"$binary"</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"aGVsbG8gd29ybGQ=",</w:t>
            </w:r>
          </w:p>
        </w:tc>
      </w:tr>
      <w:tr w:rsidR="00D032B6">
        <w:trPr>
          <w:trHeight w:hRule="exact" w:val="270"/>
        </w:trPr>
        <w:tc>
          <w:tcPr>
            <w:tcW w:w="2122" w:type="dxa"/>
            <w:tcBorders>
              <w:top w:val="nil"/>
              <w:left w:val="single" w:sz="8" w:space="0" w:color="000000"/>
              <w:bottom w:val="nil"/>
              <w:right w:val="nil"/>
            </w:tcBorders>
          </w:tcPr>
          <w:p w:rsidR="00D032B6" w:rsidRDefault="00D032B6"/>
        </w:tc>
        <w:tc>
          <w:tcPr>
            <w:tcW w:w="4193" w:type="dxa"/>
            <w:tcBorders>
              <w:top w:val="nil"/>
              <w:left w:val="nil"/>
              <w:bottom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"$type"</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"1"</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w:t>
            </w:r>
          </w:p>
        </w:tc>
      </w:tr>
      <w:tr w:rsidR="00D032B6">
        <w:trPr>
          <w:trHeight w:hRule="exact" w:val="300"/>
        </w:trPr>
        <w:tc>
          <w:tcPr>
            <w:tcW w:w="2122" w:type="dxa"/>
            <w:tcBorders>
              <w:top w:val="nil"/>
              <w:left w:val="single" w:sz="8" w:space="0" w:color="000000"/>
              <w:bottom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sz w:val="14"/>
                <w:szCs w:val="14"/>
              </w:rPr>
              <w:t>正则表达式</w:t>
            </w:r>
          </w:p>
        </w:tc>
        <w:tc>
          <w:tcPr>
            <w:tcW w:w="4193" w:type="dxa"/>
            <w:tcBorders>
              <w:top w:val="nil"/>
              <w:left w:val="nil"/>
              <w:bottom w:val="single" w:sz="8" w:space="0" w:color="000000"/>
              <w:right w:val="single" w:sz="8" w:space="0" w:color="000000"/>
            </w:tcBorders>
          </w:tcPr>
          <w:p w:rsidR="00D032B6" w:rsidRDefault="00A23879">
            <w:pPr>
              <w:pStyle w:val="TableParagraph"/>
              <w:spacing w:line="228" w:lineRule="exact"/>
              <w:ind w:left="1085"/>
              <w:rPr>
                <w:rFonts w:ascii="微软雅黑" w:eastAsia="微软雅黑" w:hAnsi="微软雅黑" w:cs="微软雅黑"/>
                <w:sz w:val="14"/>
                <w:szCs w:val="14"/>
              </w:rPr>
            </w:pPr>
            <w:r>
              <w:rPr>
                <w:rFonts w:ascii="微软雅黑" w:eastAsia="微软雅黑" w:hAnsi="微软雅黑" w:cs="微软雅黑"/>
                <w:sz w:val="14"/>
                <w:szCs w:val="14"/>
              </w:rPr>
              <w:t>正则表达式</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"$regex"</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"^张",</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"$options"</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"i"</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嵌套</w:t>
            </w:r>
            <w:r>
              <w:rPr>
                <w:rFonts w:ascii="微软雅黑" w:eastAsia="微软雅黑" w:hAnsi="微软雅黑" w:cs="微软雅黑"/>
                <w:spacing w:val="1"/>
                <w:w w:val="95"/>
                <w:sz w:val="14"/>
                <w:szCs w:val="14"/>
                <w:lang w:eastAsia="zh-CN"/>
              </w:rPr>
              <w:t xml:space="preserve"> </w:t>
            </w:r>
            <w:r>
              <w:rPr>
                <w:rFonts w:ascii="微软雅黑" w:eastAsia="微软雅黑" w:hAnsi="微软雅黑" w:cs="微软雅黑"/>
                <w:w w:val="95"/>
                <w:sz w:val="14"/>
                <w:szCs w:val="14"/>
                <w:lang w:eastAsia="zh-CN"/>
              </w:rPr>
              <w:t>JSON</w:t>
            </w:r>
            <w:r>
              <w:rPr>
                <w:rFonts w:ascii="微软雅黑" w:eastAsia="微软雅黑" w:hAnsi="微软雅黑" w:cs="微软雅黑"/>
                <w:spacing w:val="2"/>
                <w:w w:val="95"/>
                <w:sz w:val="14"/>
                <w:szCs w:val="14"/>
                <w:lang w:eastAsia="zh-CN"/>
              </w:rPr>
              <w:t xml:space="preserve"> </w:t>
            </w:r>
            <w:r>
              <w:rPr>
                <w:rFonts w:ascii="微软雅黑" w:eastAsia="微软雅黑" w:hAnsi="微软雅黑" w:cs="微软雅黑"/>
                <w:w w:val="95"/>
                <w:sz w:val="14"/>
                <w:szCs w:val="14"/>
                <w:lang w:eastAsia="zh-CN"/>
              </w:rPr>
              <w:t>文档对象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"subobj"</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"value"</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w:t>
            </w:r>
          </w:p>
        </w:tc>
      </w:tr>
      <w:tr w:rsidR="00D032B6">
        <w:trPr>
          <w:trHeight w:hRule="exact" w:val="300"/>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5"/>
              <w:rPr>
                <w:rFonts w:ascii="微软雅黑" w:eastAsia="微软雅黑" w:hAnsi="微软雅黑" w:cs="微软雅黑"/>
                <w:sz w:val="14"/>
                <w:szCs w:val="14"/>
              </w:rPr>
            </w:pPr>
            <w:r>
              <w:rPr>
                <w:rFonts w:ascii="微软雅黑" w:eastAsia="微软雅黑" w:hAnsi="微软雅黑" w:cs="微软雅黑"/>
                <w:sz w:val="14"/>
                <w:szCs w:val="14"/>
              </w:rPr>
              <w:t>嵌套数组对象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"key"</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"abc",</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"def"</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p>
        </w:tc>
      </w:tr>
      <w:tr w:rsidR="00D032B6">
        <w:trPr>
          <w:trHeight w:hRule="exact" w:val="305"/>
        </w:trPr>
        <w:tc>
          <w:tcPr>
            <w:tcW w:w="21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空</w:t>
            </w:r>
          </w:p>
        </w:tc>
        <w:tc>
          <w:tcPr>
            <w:tcW w:w="419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5"/>
              <w:rPr>
                <w:rFonts w:ascii="微软雅黑" w:eastAsia="微软雅黑" w:hAnsi="微软雅黑" w:cs="微软雅黑"/>
                <w:sz w:val="14"/>
                <w:szCs w:val="14"/>
              </w:rPr>
            </w:pPr>
            <w:r>
              <w:rPr>
                <w:rFonts w:ascii="微软雅黑" w:eastAsia="微软雅黑" w:hAnsi="微软雅黑" w:cs="微软雅黑"/>
                <w:w w:val="95"/>
                <w:sz w:val="14"/>
                <w:szCs w:val="14"/>
              </w:rPr>
              <w:t>null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"key"</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null</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w:t>
            </w:r>
          </w:p>
        </w:tc>
      </w:tr>
    </w:tbl>
    <w:p w:rsidR="00D032B6" w:rsidRDefault="00D032B6">
      <w:pPr>
        <w:spacing w:line="218" w:lineRule="exact"/>
        <w:rPr>
          <w:rFonts w:ascii="微软雅黑" w:eastAsia="微软雅黑" w:hAnsi="微软雅黑" w:cs="微软雅黑"/>
          <w:sz w:val="14"/>
          <w:szCs w:val="14"/>
        </w:rPr>
        <w:sectPr w:rsidR="00D032B6">
          <w:headerReference w:type="even" r:id="rId23"/>
          <w:headerReference w:type="default" r:id="rId24"/>
          <w:pgSz w:w="12240" w:h="15840"/>
          <w:pgMar w:top="900" w:right="680" w:bottom="280" w:left="1020" w:header="713" w:footer="0" w:gutter="0"/>
          <w:pgNumType w:start="11"/>
          <w:cols w:space="720"/>
        </w:sectPr>
      </w:pPr>
    </w:p>
    <w:p w:rsidR="00D032B6" w:rsidRDefault="00D032B6">
      <w:pPr>
        <w:spacing w:before="4" w:line="130" w:lineRule="exact"/>
        <w:rPr>
          <w:sz w:val="13"/>
          <w:szCs w:val="13"/>
        </w:rPr>
      </w:pPr>
    </w:p>
    <w:p w:rsidR="00D032B6" w:rsidRDefault="00A23879">
      <w:pPr>
        <w:pStyle w:val="BodyText"/>
        <w:spacing w:line="312" w:lineRule="exact"/>
      </w:pPr>
      <w:r>
        <w:t>字段顺序</w:t>
      </w:r>
    </w:p>
    <w:p w:rsidR="00D032B6" w:rsidRDefault="00A23879">
      <w:pPr>
        <w:pStyle w:val="BodyText"/>
        <w:spacing w:before="18" w:line="253" w:lineRule="auto"/>
        <w:ind w:right="783"/>
        <w:rPr>
          <w:lang w:eastAsia="zh-CN"/>
        </w:rPr>
      </w:pPr>
      <w:r>
        <w:rPr>
          <w:lang w:eastAsia="zh-CN"/>
        </w:rPr>
        <w:t xml:space="preserve">文档中的各字段无排列顺序，在进行数据操作时字段之间的顺序可能会被调换。 </w:t>
      </w:r>
      <w:r>
        <w:rPr>
          <w:w w:val="95"/>
          <w:lang w:eastAsia="zh-CN"/>
        </w:rPr>
        <w:t>当表示嵌套对象中的某一个字段时，可以使用“.”（句号）在字段名之间进行分割。例如给定数据：</w:t>
      </w:r>
    </w:p>
    <w:p w:rsidR="00D032B6" w:rsidRDefault="00035F6E">
      <w:pPr>
        <w:pStyle w:val="BodyText"/>
        <w:spacing w:line="310" w:lineRule="exact"/>
        <w:rPr>
          <w:rFonts w:ascii="Microsoft JhengHei" w:eastAsia="Microsoft JhengHei" w:hAnsi="Microsoft JhengHei" w:cs="Microsoft JhengHei"/>
          <w:lang w:eastAsia="zh-CN"/>
        </w:rPr>
      </w:pPr>
      <w:r w:rsidRPr="00035F6E">
        <w:pict>
          <v:group id="_x0000_s4143" style="position:absolute;left:0;text-align:left;margin-left:81.7pt;margin-top:4.05pt;width:473.6pt;height:10.6pt;z-index:-252256256;mso-position-horizontal-relative:page" coordorigin="1634,81" coordsize="9472,212">
            <v:shape id="_x0000_s4144"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4"/>
          <w:w w:val="150"/>
          <w:lang w:eastAsia="zh-CN"/>
        </w:rPr>
        <w:t xml:space="preserve"> </w:t>
      </w:r>
      <w:r w:rsidR="00A23879">
        <w:rPr>
          <w:rFonts w:ascii="Microsoft JhengHei" w:eastAsia="Microsoft JhengHei" w:hAnsi="Microsoft JhengHei" w:cs="Microsoft JhengHei"/>
          <w:w w:val="120"/>
          <w:lang w:eastAsia="zh-CN"/>
        </w:rPr>
        <w:t>"姓名"</w:t>
      </w:r>
      <w:r w:rsidR="00A23879">
        <w:rPr>
          <w:rFonts w:ascii="Microsoft JhengHei" w:eastAsia="Microsoft JhengHei" w:hAnsi="Microsoft JhengHei" w:cs="Microsoft JhengHei"/>
          <w:spacing w:val="12"/>
          <w:w w:val="12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3"/>
          <w:w w:val="190"/>
          <w:lang w:eastAsia="zh-CN"/>
        </w:rPr>
        <w:t xml:space="preserve"> </w:t>
      </w:r>
      <w:r w:rsidR="00A23879">
        <w:rPr>
          <w:rFonts w:ascii="Microsoft JhengHei" w:eastAsia="Microsoft JhengHei" w:hAnsi="Microsoft JhengHei" w:cs="Microsoft JhengHei"/>
          <w:w w:val="120"/>
          <w:lang w:eastAsia="zh-CN"/>
        </w:rPr>
        <w:t>"张三",</w:t>
      </w:r>
      <w:r w:rsidR="00A23879">
        <w:rPr>
          <w:rFonts w:ascii="Microsoft JhengHei" w:eastAsia="Microsoft JhengHei" w:hAnsi="Microsoft JhengHei" w:cs="Microsoft JhengHei"/>
          <w:spacing w:val="11"/>
          <w:w w:val="120"/>
          <w:lang w:eastAsia="zh-CN"/>
        </w:rPr>
        <w:t xml:space="preserve"> </w:t>
      </w:r>
      <w:r w:rsidR="00A23879">
        <w:rPr>
          <w:rFonts w:ascii="Microsoft JhengHei" w:eastAsia="Microsoft JhengHei" w:hAnsi="Microsoft JhengHei" w:cs="Microsoft JhengHei"/>
          <w:w w:val="120"/>
          <w:lang w:eastAsia="zh-CN"/>
        </w:rPr>
        <w:t>"地址"</w:t>
      </w:r>
      <w:r w:rsidR="00A23879">
        <w:rPr>
          <w:rFonts w:ascii="Microsoft JhengHei" w:eastAsia="Microsoft JhengHei" w:hAnsi="Microsoft JhengHei" w:cs="Microsoft JhengHei"/>
          <w:spacing w:val="12"/>
          <w:w w:val="12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3"/>
          <w:w w:val="190"/>
          <w:lang w:eastAsia="zh-CN"/>
        </w:rPr>
        <w:t xml:space="preserve"> </w: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4"/>
          <w:w w:val="150"/>
          <w:lang w:eastAsia="zh-CN"/>
        </w:rPr>
        <w:t xml:space="preserve"> </w:t>
      </w:r>
      <w:r w:rsidR="00A23879">
        <w:rPr>
          <w:rFonts w:ascii="Microsoft JhengHei" w:eastAsia="Microsoft JhengHei" w:hAnsi="Microsoft JhengHei" w:cs="Microsoft JhengHei"/>
          <w:w w:val="120"/>
          <w:lang w:eastAsia="zh-CN"/>
        </w:rPr>
        <w:t>"街道"</w:t>
      </w:r>
      <w:r w:rsidR="00A23879">
        <w:rPr>
          <w:rFonts w:ascii="Microsoft JhengHei" w:eastAsia="Microsoft JhengHei" w:hAnsi="Microsoft JhengHei" w:cs="Microsoft JhengHei"/>
          <w:spacing w:val="12"/>
          <w:w w:val="12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3"/>
          <w:w w:val="190"/>
          <w:lang w:eastAsia="zh-CN"/>
        </w:rPr>
        <w:t xml:space="preserve"> </w:t>
      </w:r>
      <w:r w:rsidR="00A23879">
        <w:rPr>
          <w:rFonts w:ascii="Microsoft JhengHei" w:eastAsia="Microsoft JhengHei" w:hAnsi="Microsoft JhengHei" w:cs="Microsoft JhengHei"/>
          <w:w w:val="120"/>
          <w:lang w:eastAsia="zh-CN"/>
        </w:rPr>
        <w:t>"水蓝街",</w:t>
      </w:r>
      <w:r w:rsidR="00A23879">
        <w:rPr>
          <w:rFonts w:ascii="Microsoft JhengHei" w:eastAsia="Microsoft JhengHei" w:hAnsi="Microsoft JhengHei" w:cs="Microsoft JhengHei"/>
          <w:spacing w:val="11"/>
          <w:w w:val="120"/>
          <w:lang w:eastAsia="zh-CN"/>
        </w:rPr>
        <w:t xml:space="preserve"> </w:t>
      </w:r>
      <w:r w:rsidR="00A23879">
        <w:rPr>
          <w:rFonts w:ascii="Microsoft JhengHei" w:eastAsia="Microsoft JhengHei" w:hAnsi="Microsoft JhengHei" w:cs="Microsoft JhengHei"/>
          <w:w w:val="120"/>
          <w:lang w:eastAsia="zh-CN"/>
        </w:rPr>
        <w:t>"城市"</w:t>
      </w:r>
      <w:r w:rsidR="00A23879">
        <w:rPr>
          <w:rFonts w:ascii="Microsoft JhengHei" w:eastAsia="Microsoft JhengHei" w:hAnsi="Microsoft JhengHei" w:cs="Microsoft JhengHei"/>
          <w:spacing w:val="12"/>
          <w:w w:val="12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3"/>
          <w:w w:val="190"/>
          <w:lang w:eastAsia="zh-CN"/>
        </w:rPr>
        <w:t xml:space="preserve"> </w:t>
      </w:r>
      <w:r w:rsidR="00A23879">
        <w:rPr>
          <w:rFonts w:ascii="Microsoft JhengHei" w:eastAsia="Microsoft JhengHei" w:hAnsi="Microsoft JhengHei" w:cs="Microsoft JhengHei"/>
          <w:w w:val="120"/>
          <w:lang w:eastAsia="zh-CN"/>
        </w:rPr>
        <w:t>"xx",</w:t>
      </w:r>
      <w:r w:rsidR="00A23879">
        <w:rPr>
          <w:rFonts w:ascii="Microsoft JhengHei" w:eastAsia="Microsoft JhengHei" w:hAnsi="Microsoft JhengHei" w:cs="Microsoft JhengHei"/>
          <w:spacing w:val="11"/>
          <w:w w:val="120"/>
          <w:lang w:eastAsia="zh-CN"/>
        </w:rPr>
        <w:t xml:space="preserve"> </w:t>
      </w:r>
      <w:r w:rsidR="00A23879">
        <w:rPr>
          <w:rFonts w:ascii="Microsoft JhengHei" w:eastAsia="Microsoft JhengHei" w:hAnsi="Microsoft JhengHei" w:cs="Microsoft JhengHei"/>
          <w:w w:val="120"/>
          <w:lang w:eastAsia="zh-CN"/>
        </w:rPr>
        <w:t>"省份"</w:t>
      </w:r>
      <w:r w:rsidR="00A23879">
        <w:rPr>
          <w:rFonts w:ascii="Microsoft JhengHei" w:eastAsia="Microsoft JhengHei" w:hAnsi="Microsoft JhengHei" w:cs="Microsoft JhengHei"/>
          <w:spacing w:val="12"/>
          <w:w w:val="12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3"/>
          <w:w w:val="190"/>
          <w:lang w:eastAsia="zh-CN"/>
        </w:rPr>
        <w:t xml:space="preserve"> </w:t>
      </w:r>
      <w:r w:rsidR="00A23879">
        <w:rPr>
          <w:rFonts w:ascii="Microsoft JhengHei" w:eastAsia="Microsoft JhengHei" w:hAnsi="Microsoft JhengHei" w:cs="Microsoft JhengHei"/>
          <w:w w:val="120"/>
          <w:lang w:eastAsia="zh-CN"/>
        </w:rPr>
        <w:t>"yy"</w:t>
      </w:r>
      <w:r w:rsidR="00A23879">
        <w:rPr>
          <w:rFonts w:ascii="Microsoft JhengHei" w:eastAsia="Microsoft JhengHei" w:hAnsi="Microsoft JhengHei" w:cs="Microsoft JhengHei"/>
          <w:spacing w:val="11"/>
          <w:w w:val="120"/>
          <w:lang w:eastAsia="zh-CN"/>
        </w:rPr>
        <w:t xml:space="preserve"> </w: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3"/>
          <w:w w:val="150"/>
          <w:lang w:eastAsia="zh-CN"/>
        </w:rPr>
        <w:t xml:space="preserve"> </w:t>
      </w:r>
      <w:r w:rsidR="00A23879">
        <w:rPr>
          <w:rFonts w:ascii="Microsoft JhengHei" w:eastAsia="Microsoft JhengHei" w:hAnsi="Microsoft JhengHei" w:cs="Microsoft JhengHei"/>
          <w:w w:val="150"/>
          <w:lang w:eastAsia="zh-CN"/>
        </w:rPr>
        <w:t>}</w:t>
      </w:r>
    </w:p>
    <w:p w:rsidR="00D032B6" w:rsidRDefault="00A23879">
      <w:pPr>
        <w:pStyle w:val="BodyText"/>
        <w:spacing w:before="26" w:line="379" w:lineRule="auto"/>
        <w:ind w:right="4007"/>
        <w:rPr>
          <w:lang w:eastAsia="zh-CN"/>
        </w:rPr>
      </w:pPr>
      <w:r>
        <w:rPr>
          <w:w w:val="95"/>
          <w:lang w:eastAsia="zh-CN"/>
        </w:rPr>
        <w:t>用户可以使用“地址.城市”字段名表示地址子对象中的城市字段。</w:t>
      </w:r>
      <w:r>
        <w:rPr>
          <w:w w:val="96"/>
          <w:lang w:eastAsia="zh-CN"/>
        </w:rPr>
        <w:t xml:space="preserve"> </w:t>
      </w:r>
      <w:r>
        <w:rPr>
          <w:w w:val="95"/>
          <w:lang w:eastAsia="zh-CN"/>
        </w:rPr>
        <w:t>其他</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每个文档的最大尺寸为16MB</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文档中必须包括“_id”字段，如果用户没有提供该字段，系统会自动生成一个对象 </w:t>
      </w:r>
      <w:r>
        <w:rPr>
          <w:spacing w:val="6"/>
          <w:w w:val="95"/>
          <w:position w:val="1"/>
          <w:lang w:eastAsia="zh-CN"/>
        </w:rPr>
        <w:t xml:space="preserve"> </w:t>
      </w:r>
      <w:r>
        <w:rPr>
          <w:w w:val="95"/>
          <w:position w:val="1"/>
          <w:lang w:eastAsia="zh-CN"/>
        </w:rPr>
        <w:t xml:space="preserve">ID </w:t>
      </w:r>
      <w:r>
        <w:rPr>
          <w:spacing w:val="7"/>
          <w:w w:val="95"/>
          <w:position w:val="1"/>
          <w:lang w:eastAsia="zh-CN"/>
        </w:rPr>
        <w:t xml:space="preserve"> </w:t>
      </w:r>
      <w:r>
        <w:rPr>
          <w:w w:val="95"/>
          <w:position w:val="1"/>
          <w:lang w:eastAsia="zh-CN"/>
        </w:rPr>
        <w:t>类型的字段</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w w:val="90"/>
          <w:lang w:eastAsia="zh-CN"/>
        </w:rPr>
        <w:t>•</w:t>
      </w:r>
      <w:r>
        <w:rPr>
          <w:rFonts w:ascii="Times New Roman" w:eastAsia="Times New Roman" w:hAnsi="Times New Roman" w:cs="Times New Roman"/>
          <w:w w:val="90"/>
          <w:lang w:eastAsia="zh-CN"/>
        </w:rPr>
        <w:tab/>
      </w:r>
      <w:r>
        <w:rPr>
          <w:w w:val="90"/>
          <w:position w:val="1"/>
          <w:lang w:eastAsia="zh-CN"/>
        </w:rPr>
        <w:t>“_id”字段在集合内唯一</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文档的字段名不可以“$”字符起始</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文档的字段名不可以包含“.”字符</w:t>
      </w:r>
    </w:p>
    <w:p w:rsidR="00D032B6" w:rsidRDefault="00D032B6">
      <w:pPr>
        <w:spacing w:before="5" w:line="120" w:lineRule="exact"/>
        <w:rPr>
          <w:sz w:val="12"/>
          <w:szCs w:val="12"/>
          <w:lang w:eastAsia="zh-CN"/>
        </w:rPr>
      </w:pPr>
    </w:p>
    <w:p w:rsidR="00D032B6" w:rsidRDefault="00A23879">
      <w:pPr>
        <w:pStyle w:val="BodyText"/>
        <w:rPr>
          <w:lang w:eastAsia="zh-CN"/>
        </w:rPr>
      </w:pPr>
      <w:bookmarkStart w:id="17" w:name="数组"/>
      <w:bookmarkEnd w:id="17"/>
      <w:r>
        <w:rPr>
          <w:lang w:eastAsia="zh-CN"/>
        </w:rPr>
        <w:t>数组</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概念</w:t>
      </w:r>
    </w:p>
    <w:p w:rsidR="00D032B6" w:rsidRDefault="00A23879">
      <w:pPr>
        <w:pStyle w:val="BodyText"/>
        <w:spacing w:before="18"/>
        <w:rPr>
          <w:lang w:eastAsia="zh-CN"/>
        </w:rPr>
      </w:pPr>
      <w:r>
        <w:rPr>
          <w:w w:val="95"/>
          <w:lang w:eastAsia="zh-CN"/>
        </w:rPr>
        <w:t>SequoiaDB</w:t>
      </w:r>
      <w:r>
        <w:rPr>
          <w:spacing w:val="30"/>
          <w:w w:val="95"/>
          <w:lang w:eastAsia="zh-CN"/>
        </w:rPr>
        <w:t xml:space="preserve"> </w:t>
      </w:r>
      <w:r>
        <w:rPr>
          <w:w w:val="95"/>
          <w:lang w:eastAsia="zh-CN"/>
        </w:rPr>
        <w:t>中的文档为</w:t>
      </w:r>
      <w:r>
        <w:rPr>
          <w:spacing w:val="30"/>
          <w:w w:val="95"/>
          <w:lang w:eastAsia="zh-CN"/>
        </w:rPr>
        <w:t xml:space="preserve"> </w:t>
      </w:r>
      <w:r>
        <w:rPr>
          <w:w w:val="95"/>
          <w:lang w:eastAsia="zh-CN"/>
        </w:rPr>
        <w:t>JSON</w:t>
      </w:r>
      <w:r>
        <w:rPr>
          <w:spacing w:val="30"/>
          <w:w w:val="95"/>
          <w:lang w:eastAsia="zh-CN"/>
        </w:rPr>
        <w:t xml:space="preserve"> </w:t>
      </w:r>
      <w:r>
        <w:rPr>
          <w:w w:val="95"/>
          <w:lang w:eastAsia="zh-CN"/>
        </w:rPr>
        <w:t>格式，一般又被称为记录。</w:t>
      </w:r>
    </w:p>
    <w:p w:rsidR="00D032B6" w:rsidRDefault="00D032B6">
      <w:pPr>
        <w:spacing w:before="9" w:line="190" w:lineRule="exact"/>
        <w:rPr>
          <w:sz w:val="19"/>
          <w:szCs w:val="19"/>
          <w:lang w:eastAsia="zh-CN"/>
        </w:rPr>
      </w:pPr>
    </w:p>
    <w:p w:rsidR="00D032B6" w:rsidRDefault="00A23879">
      <w:pPr>
        <w:pStyle w:val="BodyText"/>
        <w:spacing w:line="253" w:lineRule="auto"/>
        <w:ind w:right="783"/>
        <w:rPr>
          <w:lang w:eastAsia="zh-CN"/>
        </w:rPr>
      </w:pPr>
      <w:r>
        <w:rPr>
          <w:lang w:eastAsia="zh-CN"/>
        </w:rPr>
        <w:t xml:space="preserve">格式 </w:t>
      </w:r>
      <w:r>
        <w:rPr>
          <w:w w:val="95"/>
          <w:lang w:eastAsia="zh-CN"/>
        </w:rPr>
        <w:t>当记录中的某一字段对应多个数值是，用户可以使用数组结构存放数据。数组由“[”（左中括号）起</w:t>
      </w:r>
    </w:p>
    <w:p w:rsidR="00D032B6" w:rsidRDefault="00A23879">
      <w:pPr>
        <w:pStyle w:val="BodyText"/>
        <w:spacing w:line="225" w:lineRule="exact"/>
        <w:rPr>
          <w:lang w:eastAsia="zh-CN"/>
        </w:rPr>
      </w:pPr>
      <w:r>
        <w:rPr>
          <w:w w:val="95"/>
          <w:lang w:eastAsia="zh-CN"/>
        </w:rPr>
        <w:t>始，至“]”（右中括号）结束，其中包含零个或多个数值。</w:t>
      </w:r>
    </w:p>
    <w:p w:rsidR="00D032B6" w:rsidRDefault="00035F6E">
      <w:pPr>
        <w:pStyle w:val="BodyText"/>
        <w:spacing w:line="324" w:lineRule="exact"/>
        <w:rPr>
          <w:rFonts w:ascii="Microsoft JhengHei" w:eastAsia="Microsoft JhengHei" w:hAnsi="Microsoft JhengHei" w:cs="Microsoft JhengHei"/>
          <w:lang w:eastAsia="zh-CN"/>
        </w:rPr>
      </w:pPr>
      <w:r w:rsidRPr="00035F6E">
        <w:pict>
          <v:group id="_x0000_s4141" style="position:absolute;left:0;text-align:left;margin-left:81.7pt;margin-top:4.75pt;width:473.6pt;height:10.6pt;z-index:-252255232;mso-position-horizontal-relative:page" coordorigin="1634,95" coordsize="9472,212">
            <v:shape id="_x0000_s4142"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05"/>
          <w:lang w:eastAsia="zh-CN"/>
        </w:rPr>
        <w:t>字段名</w:t>
      </w:r>
      <w:r w:rsidR="00A23879">
        <w:rPr>
          <w:rFonts w:ascii="Microsoft JhengHei" w:eastAsia="Microsoft JhengHei" w:hAnsi="Microsoft JhengHei" w:cs="Microsoft JhengHei"/>
          <w:spacing w:val="12"/>
          <w:w w:val="105"/>
          <w:lang w:eastAsia="zh-CN"/>
        </w:rPr>
        <w:t xml:space="preserve"> </w:t>
      </w:r>
      <w:r w:rsidR="00A23879">
        <w:rPr>
          <w:rFonts w:ascii="Microsoft JhengHei" w:eastAsia="Microsoft JhengHei" w:hAnsi="Microsoft JhengHei" w:cs="Microsoft JhengHei"/>
          <w:w w:val="195"/>
          <w:lang w:eastAsia="zh-CN"/>
        </w:rPr>
        <w:t>:</w:t>
      </w:r>
      <w:r w:rsidR="00A23879">
        <w:rPr>
          <w:rFonts w:ascii="Microsoft JhengHei" w:eastAsia="Microsoft JhengHei" w:hAnsi="Microsoft JhengHei" w:cs="Microsoft JhengHei"/>
          <w:spacing w:val="-32"/>
          <w:w w:val="19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05"/>
          <w:lang w:eastAsia="zh-CN"/>
        </w:rPr>
        <w:t>&lt;数值1&gt;,</w:t>
      </w:r>
      <w:r w:rsidR="00A23879">
        <w:rPr>
          <w:rFonts w:ascii="Microsoft JhengHei" w:eastAsia="Microsoft JhengHei" w:hAnsi="Microsoft JhengHei" w:cs="Microsoft JhengHei"/>
          <w:spacing w:val="13"/>
          <w:w w:val="105"/>
          <w:lang w:eastAsia="zh-CN"/>
        </w:rPr>
        <w:t xml:space="preserve"> </w:t>
      </w:r>
      <w:r w:rsidR="00A23879">
        <w:rPr>
          <w:rFonts w:ascii="Microsoft JhengHei" w:eastAsia="Microsoft JhengHei" w:hAnsi="Microsoft JhengHei" w:cs="Microsoft JhengHei"/>
          <w:w w:val="105"/>
          <w:lang w:eastAsia="zh-CN"/>
        </w:rPr>
        <w:t>&lt;数值2&gt;,</w:t>
      </w:r>
      <w:r w:rsidR="00A23879">
        <w:rPr>
          <w:rFonts w:ascii="Microsoft JhengHei" w:eastAsia="Microsoft JhengHei" w:hAnsi="Microsoft JhengHei" w:cs="Microsoft JhengHei"/>
          <w:spacing w:val="12"/>
          <w:w w:val="105"/>
          <w:lang w:eastAsia="zh-CN"/>
        </w:rPr>
        <w:t xml:space="preserve"> </w:t>
      </w:r>
      <w:r w:rsidR="00A23879">
        <w:rPr>
          <w:rFonts w:ascii="Microsoft JhengHei" w:eastAsia="Microsoft JhengHei" w:hAnsi="Microsoft JhengHei" w:cs="Microsoft JhengHei"/>
          <w:w w:val="105"/>
          <w:lang w:eastAsia="zh-CN"/>
        </w:rPr>
        <w:t>&lt;数值3&gt;</w:t>
      </w:r>
      <w:r w:rsidR="00A23879">
        <w:rPr>
          <w:rFonts w:ascii="Microsoft JhengHei" w:eastAsia="Microsoft JhengHei" w:hAnsi="Microsoft JhengHei" w:cs="Microsoft JhengHei"/>
          <w:spacing w:val="13"/>
          <w:w w:val="105"/>
          <w:lang w:eastAsia="zh-CN"/>
        </w:rPr>
        <w:t xml:space="preserve"> </w:t>
      </w:r>
      <w:r w:rsidR="00A23879">
        <w:rPr>
          <w:rFonts w:ascii="Microsoft JhengHei" w:eastAsia="Microsoft JhengHei" w:hAnsi="Microsoft JhengHei" w:cs="Microsoft JhengHei"/>
          <w:w w:val="195"/>
          <w:lang w:eastAsia="zh-CN"/>
        </w:rPr>
        <w:t>...</w:t>
      </w:r>
      <w:r w:rsidR="00A23879">
        <w:rPr>
          <w:rFonts w:ascii="Microsoft JhengHei" w:eastAsia="Microsoft JhengHei" w:hAnsi="Microsoft JhengHei" w:cs="Microsoft JhengHei"/>
          <w:spacing w:val="-32"/>
          <w:w w:val="19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40"/>
          <w:lang w:eastAsia="zh-CN"/>
        </w:rPr>
        <w:t>}</w:t>
      </w:r>
    </w:p>
    <w:p w:rsidR="00D032B6" w:rsidRDefault="00D032B6">
      <w:pPr>
        <w:spacing w:before="7" w:line="160" w:lineRule="exact"/>
        <w:rPr>
          <w:sz w:val="16"/>
          <w:szCs w:val="16"/>
          <w:lang w:eastAsia="zh-CN"/>
        </w:rPr>
      </w:pPr>
    </w:p>
    <w:p w:rsidR="00D032B6" w:rsidRDefault="00A23879">
      <w:pPr>
        <w:pStyle w:val="BodyText"/>
        <w:spacing w:line="253" w:lineRule="auto"/>
        <w:ind w:right="2607"/>
      </w:pPr>
      <w:r>
        <w:rPr>
          <w:lang w:eastAsia="zh-CN"/>
        </w:rPr>
        <w:t xml:space="preserve">示例 </w:t>
      </w:r>
      <w:r>
        <w:rPr>
          <w:w w:val="95"/>
          <w:lang w:eastAsia="zh-CN"/>
        </w:rPr>
        <w:t>数组可以存放完全不相同的数据类型，其中每个记录以从0起始的下标表示。</w:t>
      </w:r>
      <w:r>
        <w:rPr>
          <w:w w:val="95"/>
        </w:rPr>
        <w:t>例如：</w:t>
      </w:r>
    </w:p>
    <w:p w:rsidR="00D032B6" w:rsidRDefault="00035F6E">
      <w:pPr>
        <w:pStyle w:val="BodyText"/>
        <w:spacing w:line="310" w:lineRule="exact"/>
        <w:rPr>
          <w:rFonts w:ascii="Microsoft JhengHei" w:eastAsia="Microsoft JhengHei" w:hAnsi="Microsoft JhengHei" w:cs="Microsoft JhengHei"/>
        </w:rPr>
      </w:pPr>
      <w:r w:rsidRPr="00035F6E">
        <w:pict>
          <v:group id="_x0000_s4139" style="position:absolute;left:0;text-align:left;margin-left:81.7pt;margin-top:4.05pt;width:473.6pt;height:10.6pt;z-index:-252254208;mso-position-horizontal-relative:page" coordorigin="1634,81" coordsize="9472,212">
            <v:shape id="_x0000_s4140"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15"/>
          <w:w w:val="140"/>
        </w:rPr>
        <w:t xml:space="preserve"> </w:t>
      </w:r>
      <w:r w:rsidR="00A23879">
        <w:rPr>
          <w:rFonts w:ascii="Microsoft JhengHei" w:eastAsia="Microsoft JhengHei" w:hAnsi="Microsoft JhengHei" w:cs="Microsoft JhengHei"/>
          <w:w w:val="115"/>
        </w:rPr>
        <w:t>"key"</w:t>
      </w:r>
      <w:r w:rsidR="00A23879">
        <w:rPr>
          <w:rFonts w:ascii="Microsoft JhengHei" w:eastAsia="Microsoft JhengHei" w:hAnsi="Microsoft JhengHei" w:cs="Microsoft JhengHei"/>
          <w:spacing w:val="27"/>
          <w:w w:val="11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0"/>
          <w:w w:val="190"/>
        </w:rPr>
        <w:t xml:space="preserve"> </w: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15"/>
          <w:w w:val="140"/>
        </w:rPr>
        <w:t xml:space="preserve"> </w:t>
      </w:r>
      <w:r w:rsidR="00A23879">
        <w:rPr>
          <w:rFonts w:ascii="Microsoft JhengHei" w:eastAsia="Microsoft JhengHei" w:hAnsi="Microsoft JhengHei" w:cs="Microsoft JhengHei"/>
          <w:w w:val="115"/>
        </w:rPr>
        <w:t>"hello",</w:t>
      </w:r>
      <w:r w:rsidR="00A23879">
        <w:rPr>
          <w:rFonts w:ascii="Microsoft JhengHei" w:eastAsia="Microsoft JhengHei" w:hAnsi="Microsoft JhengHei" w:cs="Microsoft JhengHei"/>
          <w:spacing w:val="28"/>
          <w:w w:val="115"/>
        </w:rPr>
        <w:t xml:space="preserve"> </w:t>
      </w:r>
      <w:r w:rsidR="00A23879">
        <w:rPr>
          <w:rFonts w:ascii="Microsoft JhengHei" w:eastAsia="Microsoft JhengHei" w:hAnsi="Microsoft JhengHei" w:cs="Microsoft JhengHei"/>
          <w:w w:val="115"/>
        </w:rPr>
        <w:t>"world"</w:t>
      </w:r>
      <w:r w:rsidR="00A23879">
        <w:rPr>
          <w:rFonts w:ascii="Microsoft JhengHei" w:eastAsia="Microsoft JhengHei" w:hAnsi="Microsoft JhengHei" w:cs="Microsoft JhengHei"/>
          <w:spacing w:val="27"/>
          <w:w w:val="115"/>
        </w:rPr>
        <w:t xml:space="preserve"> </w: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16"/>
          <w:w w:val="140"/>
        </w:rPr>
        <w:t xml:space="preserve"> </w:t>
      </w:r>
      <w:r w:rsidR="00A23879">
        <w:rPr>
          <w:rFonts w:ascii="Microsoft JhengHei" w:eastAsia="Microsoft JhengHei" w:hAnsi="Microsoft JhengHei" w:cs="Microsoft JhengHei"/>
          <w:w w:val="140"/>
        </w:rPr>
        <w:t>}</w:t>
      </w:r>
    </w:p>
    <w:p w:rsidR="00D032B6" w:rsidRDefault="00D032B6">
      <w:pPr>
        <w:spacing w:before="2" w:line="110" w:lineRule="exact"/>
        <w:rPr>
          <w:sz w:val="11"/>
          <w:szCs w:val="11"/>
        </w:rPr>
      </w:pPr>
    </w:p>
    <w:p w:rsidR="00D032B6" w:rsidRDefault="00A23879">
      <w:pPr>
        <w:pStyle w:val="BodyText"/>
        <w:spacing w:line="168" w:lineRule="auto"/>
        <w:rPr>
          <w:lang w:eastAsia="zh-CN"/>
        </w:rPr>
      </w:pPr>
      <w:r>
        <w:rPr>
          <w:w w:val="90"/>
          <w:lang w:eastAsia="zh-CN"/>
        </w:rPr>
        <w:t>其中“hello”在数组中的下标为0，而“world”在数组中的下标为1。数组之中的数值有序，在进行数据操作时数</w:t>
      </w:r>
      <w:r>
        <w:rPr>
          <w:lang w:eastAsia="zh-CN"/>
        </w:rPr>
        <w:t xml:space="preserve"> </w:t>
      </w:r>
      <w:r>
        <w:rPr>
          <w:w w:val="95"/>
          <w:lang w:eastAsia="zh-CN"/>
        </w:rPr>
        <w:t>组中的数值顺序不会改变。表示数组中某个元素时，可以使用“字段名.下标”的方式。</w:t>
      </w:r>
    </w:p>
    <w:p w:rsidR="00D032B6" w:rsidRDefault="00A23879">
      <w:pPr>
        <w:pStyle w:val="BodyText"/>
        <w:spacing w:before="34" w:line="309" w:lineRule="auto"/>
        <w:ind w:right="2607"/>
      </w:pPr>
      <w:r>
        <w:rPr>
          <w:w w:val="90"/>
        </w:rPr>
        <w:t xml:space="preserve">例如：如果希望表示 </w:t>
      </w:r>
      <w:r>
        <w:rPr>
          <w:spacing w:val="4"/>
          <w:w w:val="90"/>
        </w:rPr>
        <w:t xml:space="preserve"> </w:t>
      </w:r>
      <w:r>
        <w:rPr>
          <w:w w:val="90"/>
        </w:rPr>
        <w:t xml:space="preserve">key </w:t>
      </w:r>
      <w:r>
        <w:rPr>
          <w:spacing w:val="5"/>
          <w:w w:val="90"/>
        </w:rPr>
        <w:t xml:space="preserve"> </w:t>
      </w:r>
      <w:r>
        <w:rPr>
          <w:w w:val="90"/>
        </w:rPr>
        <w:t xml:space="preserve">中“world”所在的数值，可以使用“key.1”作为字段名。 </w:t>
      </w:r>
      <w:bookmarkStart w:id="18" w:name="对象_ID"/>
      <w:bookmarkStart w:id="19" w:name="_bookmark7"/>
      <w:bookmarkEnd w:id="18"/>
      <w:bookmarkEnd w:id="19"/>
      <w:r>
        <w:rPr>
          <w:w w:val="90"/>
        </w:rPr>
        <w:t>对象</w:t>
      </w:r>
      <w:r>
        <w:rPr>
          <w:spacing w:val="51"/>
          <w:w w:val="90"/>
        </w:rPr>
        <w:t xml:space="preserve"> </w:t>
      </w:r>
      <w:r>
        <w:rPr>
          <w:w w:val="90"/>
        </w:rPr>
        <w:t>ID</w:t>
      </w:r>
    </w:p>
    <w:p w:rsidR="00D032B6" w:rsidRDefault="00D032B6">
      <w:pPr>
        <w:spacing w:before="2" w:line="120" w:lineRule="exact"/>
        <w:rPr>
          <w:sz w:val="12"/>
          <w:szCs w:val="12"/>
        </w:rPr>
      </w:pPr>
    </w:p>
    <w:p w:rsidR="00D032B6" w:rsidRDefault="00A23879">
      <w:pPr>
        <w:pStyle w:val="BodyText"/>
      </w:pPr>
      <w:r>
        <w:t>概念</w:t>
      </w:r>
    </w:p>
    <w:p w:rsidR="00D032B6" w:rsidRDefault="00A23879">
      <w:pPr>
        <w:pStyle w:val="BodyText"/>
        <w:spacing w:before="18"/>
      </w:pPr>
      <w:r>
        <w:t>对象</w:t>
      </w:r>
      <w:r>
        <w:rPr>
          <w:spacing w:val="-25"/>
        </w:rPr>
        <w:t xml:space="preserve"> </w:t>
      </w:r>
      <w:r>
        <w:t>ID</w:t>
      </w:r>
      <w:r>
        <w:rPr>
          <w:spacing w:val="-25"/>
        </w:rPr>
        <w:t xml:space="preserve"> </w:t>
      </w:r>
      <w:r>
        <w:t>为一个12字节的</w:t>
      </w:r>
      <w:r>
        <w:rPr>
          <w:spacing w:val="-24"/>
        </w:rPr>
        <w:t xml:space="preserve"> </w:t>
      </w:r>
      <w:r>
        <w:t>BSON</w:t>
      </w:r>
      <w:r>
        <w:rPr>
          <w:spacing w:val="-25"/>
        </w:rPr>
        <w:t xml:space="preserve"> </w:t>
      </w:r>
      <w:r>
        <w:t>数据类型，包括如下内容：</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4字节精确到秒的时间戳</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3字节系统（物理机）标示</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2字节进程</w:t>
      </w:r>
      <w:r>
        <w:rPr>
          <w:spacing w:val="-24"/>
          <w:position w:val="1"/>
          <w:lang w:eastAsia="zh-CN"/>
        </w:rPr>
        <w:t xml:space="preserve"> </w:t>
      </w:r>
      <w:r>
        <w:rPr>
          <w:position w:val="1"/>
          <w:lang w:eastAsia="zh-CN"/>
        </w:rPr>
        <w:t>ID</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3字节由随机数起始的序列号</w:t>
      </w:r>
    </w:p>
    <w:p w:rsidR="00D032B6" w:rsidRDefault="00D032B6">
      <w:pPr>
        <w:spacing w:before="2" w:line="170" w:lineRule="exact"/>
        <w:rPr>
          <w:sz w:val="17"/>
          <w:szCs w:val="17"/>
          <w:lang w:eastAsia="zh-CN"/>
        </w:rPr>
      </w:pPr>
    </w:p>
    <w:tbl>
      <w:tblPr>
        <w:tblW w:w="0" w:type="auto"/>
        <w:tblInd w:w="923" w:type="dxa"/>
        <w:tblLayout w:type="fixed"/>
        <w:tblCellMar>
          <w:left w:w="0" w:type="dxa"/>
          <w:right w:w="0" w:type="dxa"/>
        </w:tblCellMar>
        <w:tblLook w:val="01E0"/>
      </w:tblPr>
      <w:tblGrid>
        <w:gridCol w:w="4736"/>
        <w:gridCol w:w="2363"/>
        <w:gridCol w:w="2373"/>
      </w:tblGrid>
      <w:tr w:rsidR="00D032B6">
        <w:trPr>
          <w:trHeight w:hRule="exact" w:val="295"/>
        </w:trPr>
        <w:tc>
          <w:tcPr>
            <w:tcW w:w="4736" w:type="dxa"/>
            <w:tcBorders>
              <w:top w:val="nil"/>
              <w:left w:val="single" w:sz="8" w:space="0" w:color="000000"/>
              <w:bottom w:val="nil"/>
              <w:right w:val="single" w:sz="8" w:space="0" w:color="000000"/>
            </w:tcBorders>
          </w:tcPr>
          <w:p w:rsidR="00D032B6" w:rsidRDefault="00A23879">
            <w:pPr>
              <w:pStyle w:val="TableParagraph"/>
              <w:tabs>
                <w:tab w:val="left" w:pos="2408"/>
              </w:tabs>
              <w:spacing w:line="22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4字节时间戳</w:t>
            </w:r>
            <w:r>
              <w:rPr>
                <w:rFonts w:ascii="微软雅黑" w:eastAsia="微软雅黑" w:hAnsi="微软雅黑" w:cs="微软雅黑"/>
                <w:sz w:val="14"/>
                <w:szCs w:val="14"/>
                <w:lang w:eastAsia="zh-CN"/>
              </w:rPr>
              <w:tab/>
              <w:t>3字节系统标示</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2字节进程ID</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3字节序列号</w:t>
            </w:r>
          </w:p>
        </w:tc>
      </w:tr>
      <w:tr w:rsidR="00D032B6">
        <w:trPr>
          <w:trHeight w:hRule="exact" w:val="265"/>
        </w:trPr>
        <w:tc>
          <w:tcPr>
            <w:tcW w:w="4736" w:type="dxa"/>
            <w:tcBorders>
              <w:top w:val="nil"/>
              <w:left w:val="single" w:sz="8" w:space="0" w:color="000000"/>
              <w:bottom w:val="nil"/>
              <w:right w:val="single" w:sz="8" w:space="0" w:color="000000"/>
            </w:tcBorders>
          </w:tcPr>
          <w:p w:rsidR="00D032B6" w:rsidRDefault="00D032B6"/>
        </w:tc>
        <w:tc>
          <w:tcPr>
            <w:tcW w:w="2363" w:type="dxa"/>
            <w:tcBorders>
              <w:top w:val="single" w:sz="8" w:space="0" w:color="000000"/>
              <w:left w:val="single" w:sz="8" w:space="0" w:color="000000"/>
              <w:bottom w:val="single" w:sz="8" w:space="0" w:color="000000"/>
              <w:right w:val="single" w:sz="8" w:space="0" w:color="000000"/>
            </w:tcBorders>
          </w:tcPr>
          <w:p w:rsidR="00D032B6" w:rsidRDefault="00D032B6"/>
        </w:tc>
        <w:tc>
          <w:tcPr>
            <w:tcW w:w="2373"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A23879">
      <w:pPr>
        <w:pStyle w:val="BodyText"/>
        <w:spacing w:before="79" w:line="168" w:lineRule="auto"/>
        <w:rPr>
          <w:lang w:eastAsia="zh-CN"/>
        </w:rPr>
      </w:pPr>
      <w:r>
        <w:rPr>
          <w:w w:val="95"/>
          <w:lang w:eastAsia="zh-CN"/>
        </w:rPr>
        <w:t xml:space="preserve">该对象   </w:t>
      </w:r>
      <w:r>
        <w:rPr>
          <w:spacing w:val="23"/>
          <w:w w:val="95"/>
          <w:lang w:eastAsia="zh-CN"/>
        </w:rPr>
        <w:t xml:space="preserve"> </w:t>
      </w:r>
      <w:r>
        <w:rPr>
          <w:w w:val="95"/>
          <w:lang w:eastAsia="zh-CN"/>
        </w:rPr>
        <w:t xml:space="preserve">ID   </w:t>
      </w:r>
      <w:r>
        <w:rPr>
          <w:spacing w:val="24"/>
          <w:w w:val="95"/>
          <w:lang w:eastAsia="zh-CN"/>
        </w:rPr>
        <w:t xml:space="preserve"> </w:t>
      </w:r>
      <w:r>
        <w:rPr>
          <w:w w:val="95"/>
          <w:lang w:eastAsia="zh-CN"/>
        </w:rPr>
        <w:t>可以在集群环境中，对每台系统中的每个进程，每秒钟标示16777216个不同的数值，因此基本可</w:t>
      </w:r>
      <w:r>
        <w:rPr>
          <w:lang w:eastAsia="zh-CN"/>
        </w:rPr>
        <w:t xml:space="preserve"> 以认为在集群环境中全局唯一。</w:t>
      </w:r>
    </w:p>
    <w:p w:rsidR="00D032B6" w:rsidRDefault="00A23879">
      <w:pPr>
        <w:pStyle w:val="BodyText"/>
        <w:spacing w:before="34"/>
        <w:rPr>
          <w:lang w:eastAsia="zh-CN"/>
        </w:rPr>
      </w:pPr>
      <w:r>
        <w:rPr>
          <w:lang w:eastAsia="zh-CN"/>
        </w:rPr>
        <w:t>在</w:t>
      </w:r>
      <w:r>
        <w:rPr>
          <w:spacing w:val="-31"/>
          <w:lang w:eastAsia="zh-CN"/>
        </w:rPr>
        <w:t xml:space="preserve"> </w:t>
      </w:r>
      <w:r>
        <w:rPr>
          <w:lang w:eastAsia="zh-CN"/>
        </w:rPr>
        <w:t>SequoiaDB</w:t>
      </w:r>
      <w:r>
        <w:rPr>
          <w:spacing w:val="-31"/>
          <w:lang w:eastAsia="zh-CN"/>
        </w:rPr>
        <w:t xml:space="preserve"> </w:t>
      </w:r>
      <w:r>
        <w:rPr>
          <w:lang w:eastAsia="zh-CN"/>
        </w:rPr>
        <w:t>中，每个集合中存放的文档必须拥有一个</w:t>
      </w:r>
      <w:r>
        <w:rPr>
          <w:spacing w:val="-31"/>
          <w:lang w:eastAsia="zh-CN"/>
        </w:rPr>
        <w:t xml:space="preserve"> </w:t>
      </w:r>
      <w:r>
        <w:rPr>
          <w:lang w:eastAsia="zh-CN"/>
        </w:rPr>
        <w:t>_id</w:t>
      </w:r>
      <w:r>
        <w:rPr>
          <w:spacing w:val="-31"/>
          <w:lang w:eastAsia="zh-CN"/>
        </w:rPr>
        <w:t xml:space="preserve"> </w:t>
      </w:r>
      <w:r>
        <w:rPr>
          <w:lang w:eastAsia="zh-CN"/>
        </w:rPr>
        <w:t>字段，并且该字段在集合中唯一。</w:t>
      </w:r>
    </w:p>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格式</w:t>
      </w:r>
    </w:p>
    <w:p w:rsidR="00D032B6" w:rsidRDefault="00A23879">
      <w:pPr>
        <w:pStyle w:val="BodyText"/>
        <w:spacing w:before="18"/>
        <w:ind w:left="113"/>
        <w:rPr>
          <w:lang w:eastAsia="zh-CN"/>
        </w:rPr>
      </w:pPr>
      <w:r>
        <w:rPr>
          <w:lang w:eastAsia="zh-CN"/>
        </w:rPr>
        <w:t>对象</w:t>
      </w:r>
      <w:r>
        <w:rPr>
          <w:spacing w:val="-12"/>
          <w:lang w:eastAsia="zh-CN"/>
        </w:rPr>
        <w:t xml:space="preserve"> </w:t>
      </w:r>
      <w:r>
        <w:rPr>
          <w:lang w:eastAsia="zh-CN"/>
        </w:rPr>
        <w:t>ID</w:t>
      </w:r>
      <w:r>
        <w:rPr>
          <w:spacing w:val="-11"/>
          <w:lang w:eastAsia="zh-CN"/>
        </w:rPr>
        <w:t xml:space="preserve"> </w:t>
      </w:r>
      <w:r>
        <w:rPr>
          <w:lang w:eastAsia="zh-CN"/>
        </w:rPr>
        <w:t>的表达形式如下：</w:t>
      </w:r>
    </w:p>
    <w:p w:rsidR="00D032B6" w:rsidRDefault="00035F6E">
      <w:pPr>
        <w:pStyle w:val="BodyText"/>
        <w:spacing w:line="324" w:lineRule="exact"/>
        <w:ind w:left="113"/>
        <w:rPr>
          <w:rFonts w:ascii="Microsoft JhengHei" w:eastAsia="Microsoft JhengHei" w:hAnsi="Microsoft JhengHei" w:cs="Microsoft JhengHei"/>
          <w:lang w:eastAsia="zh-CN"/>
        </w:rPr>
      </w:pPr>
      <w:r w:rsidRPr="00035F6E">
        <w:pict>
          <v:group id="_x0000_s4137" style="position:absolute;left:0;text-align:left;margin-left:81.7pt;margin-top:4.75pt;width:473.6pt;height:10.6pt;z-index:-252253184;mso-position-horizontal-relative:page" coordorigin="1634,95" coordsize="9472,212">
            <v:shape id="_x0000_s413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28"/>
          <w:w w:val="140"/>
          <w:lang w:eastAsia="zh-CN"/>
        </w:rPr>
        <w:t xml:space="preserve"> </w:t>
      </w:r>
      <w:r w:rsidR="00A23879">
        <w:rPr>
          <w:rFonts w:ascii="Microsoft JhengHei" w:eastAsia="Microsoft JhengHei" w:hAnsi="Microsoft JhengHei" w:cs="Microsoft JhengHei"/>
          <w:w w:val="105"/>
          <w:lang w:eastAsia="zh-CN"/>
        </w:rPr>
        <w:t>"$oid"</w:t>
      </w:r>
      <w:r w:rsidR="00A23879">
        <w:rPr>
          <w:rFonts w:ascii="Microsoft JhengHei" w:eastAsia="Microsoft JhengHei" w:hAnsi="Microsoft JhengHei" w:cs="Microsoft JhengHei"/>
          <w:spacing w:val="-10"/>
          <w:w w:val="105"/>
          <w:lang w:eastAsia="zh-CN"/>
        </w:rPr>
        <w:t xml:space="preserve"> </w:t>
      </w:r>
      <w:r w:rsidR="00A23879">
        <w:rPr>
          <w:rFonts w:ascii="Microsoft JhengHei" w:eastAsia="Microsoft JhengHei" w:hAnsi="Microsoft JhengHei" w:cs="Microsoft JhengHei"/>
          <w:w w:val="185"/>
          <w:lang w:eastAsia="zh-CN"/>
        </w:rPr>
        <w:t>:</w:t>
      </w:r>
      <w:r w:rsidR="00A23879">
        <w:rPr>
          <w:rFonts w:ascii="Microsoft JhengHei" w:eastAsia="Microsoft JhengHei" w:hAnsi="Microsoft JhengHei" w:cs="Microsoft JhengHei"/>
          <w:spacing w:val="-50"/>
          <w:w w:val="185"/>
          <w:lang w:eastAsia="zh-CN"/>
        </w:rPr>
        <w:t xml:space="preserve"> </w:t>
      </w:r>
      <w:r w:rsidR="00A23879">
        <w:rPr>
          <w:rFonts w:ascii="Microsoft JhengHei" w:eastAsia="Microsoft JhengHei" w:hAnsi="Microsoft JhengHei" w:cs="Microsoft JhengHei"/>
          <w:w w:val="105"/>
          <w:lang w:eastAsia="zh-CN"/>
        </w:rPr>
        <w:t>"&lt;24字节16进制字符串&gt;"</w:t>
      </w:r>
      <w:r w:rsidR="00A23879">
        <w:rPr>
          <w:rFonts w:ascii="Microsoft JhengHei" w:eastAsia="Microsoft JhengHei" w:hAnsi="Microsoft JhengHei" w:cs="Microsoft JhengHei"/>
          <w:spacing w:val="-9"/>
          <w:w w:val="105"/>
          <w:lang w:eastAsia="zh-CN"/>
        </w:rPr>
        <w:t xml:space="preserve"> </w:t>
      </w:r>
      <w:r w:rsidR="00A23879">
        <w:rPr>
          <w:rFonts w:ascii="Microsoft JhengHei" w:eastAsia="Microsoft JhengHei" w:hAnsi="Microsoft JhengHei" w:cs="Microsoft JhengHei"/>
          <w:w w:val="140"/>
          <w:lang w:eastAsia="zh-CN"/>
        </w:rPr>
        <w: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示例</w:t>
      </w:r>
    </w:p>
    <w:p w:rsidR="00D032B6" w:rsidRDefault="00A23879">
      <w:pPr>
        <w:pStyle w:val="BodyText"/>
        <w:spacing w:before="18"/>
        <w:ind w:left="113"/>
        <w:rPr>
          <w:lang w:eastAsia="zh-CN"/>
        </w:rPr>
      </w:pPr>
      <w:r>
        <w:rPr>
          <w:lang w:eastAsia="zh-CN"/>
        </w:rPr>
        <w:t>对象</w:t>
      </w:r>
      <w:r>
        <w:rPr>
          <w:spacing w:val="-12"/>
          <w:lang w:eastAsia="zh-CN"/>
        </w:rPr>
        <w:t xml:space="preserve"> </w:t>
      </w:r>
      <w:r>
        <w:rPr>
          <w:lang w:eastAsia="zh-CN"/>
        </w:rPr>
        <w:t>ID</w:t>
      </w:r>
      <w:r>
        <w:rPr>
          <w:spacing w:val="-11"/>
          <w:lang w:eastAsia="zh-CN"/>
        </w:rPr>
        <w:t xml:space="preserve"> </w:t>
      </w:r>
      <w:r>
        <w:rPr>
          <w:lang w:eastAsia="zh-CN"/>
        </w:rPr>
        <w:t>的显示结果如下：</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4135" style="position:absolute;left:0;text-align:left;margin-left:81.7pt;margin-top:4.75pt;width:473.6pt;height:10.6pt;z-index:-252252160;mso-position-horizontal-relative:page" coordorigin="1634,95" coordsize="9472,212">
            <v:shape id="_x0000_s4136"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5"/>
          <w:w w:val="135"/>
        </w:rPr>
        <w:t xml:space="preserve"> </w:t>
      </w:r>
      <w:r w:rsidR="00A23879">
        <w:rPr>
          <w:rFonts w:ascii="Microsoft JhengHei" w:eastAsia="Microsoft JhengHei" w:hAnsi="Microsoft JhengHei" w:cs="Microsoft JhengHei"/>
          <w:w w:val="110"/>
        </w:rPr>
        <w:t>"key"</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4"/>
          <w:w w:val="13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5"/>
          <w:w w:val="135"/>
        </w:rPr>
        <w:t xml:space="preserve"> </w:t>
      </w:r>
      <w:r w:rsidR="00A23879">
        <w:rPr>
          <w:rFonts w:ascii="Microsoft JhengHei" w:eastAsia="Microsoft JhengHei" w:hAnsi="Microsoft JhengHei" w:cs="Microsoft JhengHei"/>
          <w:w w:val="110"/>
        </w:rPr>
        <w:t>"$oid"</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4"/>
          <w:w w:val="135"/>
        </w:rPr>
        <w:t xml:space="preserve"> </w:t>
      </w:r>
      <w:r w:rsidR="00A23879">
        <w:rPr>
          <w:rFonts w:ascii="Microsoft JhengHei" w:eastAsia="Microsoft JhengHei" w:hAnsi="Microsoft JhengHei" w:cs="Microsoft JhengHei"/>
          <w:w w:val="110"/>
        </w:rPr>
        <w:t>"5156c192f970aed30c020000"</w:t>
      </w:r>
      <w:r w:rsidR="00A23879">
        <w:rPr>
          <w:rFonts w:ascii="Microsoft JhengHei" w:eastAsia="Microsoft JhengHei" w:hAnsi="Microsoft JhengHei" w:cs="Microsoft JhengHei"/>
          <w:spacing w:val="-22"/>
          <w:w w:val="110"/>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4"/>
          <w:w w:val="135"/>
        </w:rPr>
        <w:t xml:space="preserve"> </w:t>
      </w:r>
      <w:r w:rsidR="00A23879">
        <w:rPr>
          <w:rFonts w:ascii="Microsoft JhengHei" w:eastAsia="Microsoft JhengHei" w:hAnsi="Microsoft JhengHei" w:cs="Microsoft JhengHei"/>
          <w:w w:val="135"/>
        </w:rPr>
        <w:t>}</w:t>
      </w:r>
    </w:p>
    <w:p w:rsidR="00D032B6" w:rsidRDefault="00A23879">
      <w:pPr>
        <w:pStyle w:val="BodyText"/>
        <w:spacing w:before="66"/>
        <w:ind w:left="113"/>
      </w:pPr>
      <w:bookmarkStart w:id="20" w:name="日期"/>
      <w:bookmarkEnd w:id="20"/>
      <w:r>
        <w:t>日期</w:t>
      </w:r>
    </w:p>
    <w:p w:rsidR="00D032B6" w:rsidRDefault="00D032B6">
      <w:pPr>
        <w:spacing w:before="9" w:line="190" w:lineRule="exact"/>
        <w:rPr>
          <w:sz w:val="19"/>
          <w:szCs w:val="19"/>
        </w:rPr>
      </w:pPr>
    </w:p>
    <w:p w:rsidR="00D032B6" w:rsidRDefault="00A23879">
      <w:pPr>
        <w:pStyle w:val="BodyText"/>
        <w:ind w:left="113"/>
      </w:pPr>
      <w:r>
        <w:t>概念</w:t>
      </w:r>
    </w:p>
    <w:p w:rsidR="00D032B6" w:rsidRDefault="00A23879">
      <w:pPr>
        <w:pStyle w:val="BodyText"/>
        <w:spacing w:before="18"/>
        <w:ind w:left="113"/>
      </w:pPr>
      <w:r>
        <w:rPr>
          <w:w w:val="95"/>
        </w:rPr>
        <w:t>SequoiaDB</w:t>
      </w:r>
      <w:r>
        <w:rPr>
          <w:spacing w:val="37"/>
          <w:w w:val="95"/>
        </w:rPr>
        <w:t xml:space="preserve"> </w:t>
      </w:r>
      <w:r>
        <w:rPr>
          <w:w w:val="95"/>
        </w:rPr>
        <w:t>中的日期使用</w:t>
      </w:r>
      <w:r>
        <w:rPr>
          <w:spacing w:val="38"/>
          <w:w w:val="95"/>
        </w:rPr>
        <w:t xml:space="preserve"> </w:t>
      </w:r>
      <w:r>
        <w:rPr>
          <w:w w:val="95"/>
        </w:rPr>
        <w:t>YYYY-MM-DD</w:t>
      </w:r>
      <w:r>
        <w:rPr>
          <w:spacing w:val="37"/>
          <w:w w:val="95"/>
        </w:rPr>
        <w:t xml:space="preserve"> </w:t>
      </w:r>
      <w:r>
        <w:rPr>
          <w:w w:val="95"/>
        </w:rPr>
        <w:t>的形式存取，在存储时将其转换为4字节的整数。</w:t>
      </w:r>
    </w:p>
    <w:p w:rsidR="00D032B6" w:rsidRDefault="00D032B6">
      <w:pPr>
        <w:spacing w:before="9" w:line="190" w:lineRule="exact"/>
        <w:rPr>
          <w:sz w:val="19"/>
          <w:szCs w:val="19"/>
        </w:rPr>
      </w:pPr>
    </w:p>
    <w:p w:rsidR="00D032B6" w:rsidRDefault="00A23879">
      <w:pPr>
        <w:pStyle w:val="BodyText"/>
        <w:spacing w:line="253" w:lineRule="auto"/>
        <w:ind w:left="113" w:right="7714"/>
      </w:pPr>
      <w:r>
        <w:t>格式 日期的表达形式如下：</w:t>
      </w:r>
    </w:p>
    <w:p w:rsidR="00D032B6" w:rsidRDefault="00035F6E">
      <w:pPr>
        <w:pStyle w:val="BodyText"/>
        <w:spacing w:line="310" w:lineRule="exact"/>
        <w:ind w:left="113"/>
        <w:rPr>
          <w:rFonts w:ascii="Microsoft JhengHei" w:eastAsia="Microsoft JhengHei" w:hAnsi="Microsoft JhengHei" w:cs="Microsoft JhengHei"/>
        </w:rPr>
      </w:pPr>
      <w:r w:rsidRPr="00035F6E">
        <w:pict>
          <v:group id="_x0000_s4133" style="position:absolute;left:0;text-align:left;margin-left:81.7pt;margin-top:4.05pt;width:473.6pt;height:10.6pt;z-index:-252251136;mso-position-horizontal-relative:page" coordorigin="1634,81" coordsize="9472,212">
            <v:shape id="_x0000_s4134"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36"/>
          <w:w w:val="140"/>
        </w:rPr>
        <w:t xml:space="preserve"> </w:t>
      </w:r>
      <w:r w:rsidR="00A23879">
        <w:rPr>
          <w:rFonts w:ascii="Microsoft JhengHei" w:eastAsia="Microsoft JhengHei" w:hAnsi="Microsoft JhengHei" w:cs="Microsoft JhengHei"/>
          <w:w w:val="95"/>
        </w:rPr>
        <w:t>"$date"</w:t>
      </w:r>
      <w:r w:rsidR="00A23879">
        <w:rPr>
          <w:rFonts w:ascii="Microsoft JhengHei" w:eastAsia="Microsoft JhengHei" w:hAnsi="Microsoft JhengHei" w:cs="Microsoft JhengHei"/>
          <w:spacing w:val="-13"/>
          <w:w w:val="9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57"/>
          <w:w w:val="185"/>
        </w:rPr>
        <w:t xml:space="preserve"> </w:t>
      </w:r>
      <w:r w:rsidR="00A23879">
        <w:rPr>
          <w:rFonts w:ascii="Microsoft JhengHei" w:eastAsia="Microsoft JhengHei" w:hAnsi="Microsoft JhengHei" w:cs="Microsoft JhengHei"/>
          <w:w w:val="95"/>
        </w:rPr>
        <w:t>"&lt;YYYY-MM-DD&gt;"</w:t>
      </w:r>
      <w:r w:rsidR="00A23879">
        <w:rPr>
          <w:rFonts w:ascii="Microsoft JhengHei" w:eastAsia="Microsoft JhengHei" w:hAnsi="Microsoft JhengHei" w:cs="Microsoft JhengHei"/>
          <w:spacing w:val="-13"/>
          <w:w w:val="95"/>
        </w:rPr>
        <w:t xml:space="preserve"> </w:t>
      </w:r>
      <w:r w:rsidR="00A23879">
        <w:rPr>
          <w:rFonts w:ascii="Microsoft JhengHei" w:eastAsia="Microsoft JhengHei" w:hAnsi="Microsoft JhengHei" w:cs="Microsoft JhengHei"/>
          <w:w w:val="140"/>
        </w:rPr>
        <w:t>}</w:t>
      </w:r>
    </w:p>
    <w:p w:rsidR="00D032B6" w:rsidRDefault="00D032B6">
      <w:pPr>
        <w:spacing w:before="7" w:line="160" w:lineRule="exact"/>
        <w:rPr>
          <w:sz w:val="16"/>
          <w:szCs w:val="16"/>
        </w:rPr>
      </w:pPr>
    </w:p>
    <w:p w:rsidR="00D032B6" w:rsidRDefault="00A23879">
      <w:pPr>
        <w:pStyle w:val="BodyText"/>
        <w:spacing w:line="253" w:lineRule="auto"/>
        <w:ind w:left="113" w:right="8947"/>
      </w:pPr>
      <w:r>
        <w:t>示例 例如：</w:t>
      </w:r>
    </w:p>
    <w:p w:rsidR="00D032B6" w:rsidRDefault="00035F6E">
      <w:pPr>
        <w:pStyle w:val="BodyText"/>
        <w:spacing w:line="310" w:lineRule="exact"/>
        <w:ind w:left="113"/>
        <w:rPr>
          <w:rFonts w:ascii="Microsoft JhengHei" w:eastAsia="Microsoft JhengHei" w:hAnsi="Microsoft JhengHei" w:cs="Microsoft JhengHei"/>
        </w:rPr>
      </w:pPr>
      <w:r w:rsidRPr="00035F6E">
        <w:pict>
          <v:group id="_x0000_s4131" style="position:absolute;left:0;text-align:left;margin-left:81.7pt;margin-top:4.05pt;width:473.6pt;height:10.6pt;z-index:-252250112;mso-position-horizontal-relative:page" coordorigin="1634,81" coordsize="9472,212">
            <v:shape id="_x0000_s4132"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05"/>
        </w:rPr>
        <w:t>"createTime"</w:t>
      </w:r>
      <w:r w:rsidR="00A23879">
        <w:rPr>
          <w:rFonts w:ascii="Microsoft JhengHei" w:eastAsia="Microsoft JhengHei" w:hAnsi="Microsoft JhengHei" w:cs="Microsoft JhengHei"/>
          <w:spacing w:val="22"/>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1"/>
          <w:w w:val="19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05"/>
        </w:rPr>
        <w:t>"$date"</w:t>
      </w:r>
      <w:r w:rsidR="00A23879">
        <w:rPr>
          <w:rFonts w:ascii="Microsoft JhengHei" w:eastAsia="Microsoft JhengHei" w:hAnsi="Microsoft JhengHei" w:cs="Microsoft JhengHei"/>
          <w:spacing w:val="22"/>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05"/>
        </w:rPr>
        <w:t>"2012-05-12"</w:t>
      </w:r>
      <w:r w:rsidR="00A23879">
        <w:rPr>
          <w:rFonts w:ascii="Microsoft JhengHei" w:eastAsia="Microsoft JhengHei" w:hAnsi="Microsoft JhengHei" w:cs="Microsoft JhengHei"/>
          <w:spacing w:val="22"/>
          <w:w w:val="10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45"/>
        </w:rPr>
        <w:t>}</w:t>
      </w:r>
    </w:p>
    <w:p w:rsidR="00D032B6" w:rsidRDefault="00A23879">
      <w:pPr>
        <w:pStyle w:val="BodyText"/>
        <w:spacing w:before="66"/>
        <w:ind w:left="113"/>
        <w:rPr>
          <w:lang w:eastAsia="zh-CN"/>
        </w:rPr>
      </w:pPr>
      <w:bookmarkStart w:id="21" w:name="时间戳"/>
      <w:bookmarkEnd w:id="21"/>
      <w:r>
        <w:rPr>
          <w:lang w:eastAsia="zh-CN"/>
        </w:rPr>
        <w:t>时间戳</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概念</w:t>
      </w:r>
    </w:p>
    <w:p w:rsidR="00D032B6" w:rsidRDefault="00A23879">
      <w:pPr>
        <w:pStyle w:val="BodyText"/>
        <w:spacing w:before="18"/>
        <w:ind w:left="113"/>
        <w:rPr>
          <w:lang w:eastAsia="zh-CN"/>
        </w:rPr>
      </w:pPr>
      <w:r>
        <w:rPr>
          <w:w w:val="95"/>
          <w:lang w:eastAsia="zh-CN"/>
        </w:rPr>
        <w:t>SequoiaDB</w:t>
      </w:r>
      <w:r>
        <w:rPr>
          <w:spacing w:val="33"/>
          <w:w w:val="95"/>
          <w:lang w:eastAsia="zh-CN"/>
        </w:rPr>
        <w:t xml:space="preserve"> </w:t>
      </w:r>
      <w:r>
        <w:rPr>
          <w:w w:val="95"/>
          <w:lang w:eastAsia="zh-CN"/>
        </w:rPr>
        <w:t>中的时间戳使用</w:t>
      </w:r>
      <w:r>
        <w:rPr>
          <w:spacing w:val="34"/>
          <w:w w:val="95"/>
          <w:lang w:eastAsia="zh-CN"/>
        </w:rPr>
        <w:t xml:space="preserve"> </w:t>
      </w:r>
      <w:r>
        <w:rPr>
          <w:w w:val="95"/>
          <w:lang w:eastAsia="zh-CN"/>
        </w:rPr>
        <w:t>YYYY-MM-DD-HH.mm.ss.ffffff</w:t>
      </w:r>
      <w:r>
        <w:rPr>
          <w:spacing w:val="34"/>
          <w:w w:val="95"/>
          <w:lang w:eastAsia="zh-CN"/>
        </w:rPr>
        <w:t xml:space="preserve"> </w:t>
      </w:r>
      <w:r>
        <w:rPr>
          <w:w w:val="95"/>
          <w:lang w:eastAsia="zh-CN"/>
        </w:rPr>
        <w:t>的形式存取，在存储时将其转换为8字节的整数。</w:t>
      </w:r>
    </w:p>
    <w:p w:rsidR="00D032B6" w:rsidRDefault="00D032B6">
      <w:pPr>
        <w:spacing w:before="9" w:line="190" w:lineRule="exact"/>
        <w:rPr>
          <w:sz w:val="19"/>
          <w:szCs w:val="19"/>
          <w:lang w:eastAsia="zh-CN"/>
        </w:rPr>
      </w:pPr>
    </w:p>
    <w:p w:rsidR="00D032B6" w:rsidRDefault="00A23879">
      <w:pPr>
        <w:pStyle w:val="BodyText"/>
        <w:spacing w:line="253" w:lineRule="auto"/>
        <w:ind w:left="113" w:right="7714"/>
        <w:rPr>
          <w:lang w:eastAsia="zh-CN"/>
        </w:rPr>
      </w:pPr>
      <w:r>
        <w:rPr>
          <w:lang w:eastAsia="zh-CN"/>
        </w:rPr>
        <w:t>格式 时间戳的表达形式如下：</w:t>
      </w:r>
    </w:p>
    <w:p w:rsidR="00D032B6" w:rsidRDefault="00035F6E">
      <w:pPr>
        <w:pStyle w:val="BodyText"/>
        <w:spacing w:line="310" w:lineRule="exact"/>
        <w:ind w:left="113"/>
        <w:rPr>
          <w:rFonts w:ascii="Microsoft JhengHei" w:eastAsia="Microsoft JhengHei" w:hAnsi="Microsoft JhengHei" w:cs="Microsoft JhengHei"/>
        </w:rPr>
      </w:pPr>
      <w:r w:rsidRPr="00035F6E">
        <w:pict>
          <v:group id="_x0000_s4129" style="position:absolute;left:0;text-align:left;margin-left:81.7pt;margin-top:4.05pt;width:473.6pt;height:10.6pt;z-index:-252249088;mso-position-horizontal-relative:page" coordorigin="1634,81" coordsize="9472,212">
            <v:shape id="_x0000_s4130"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rPr>
        <w:t>{</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"$timestamp"</w:t>
      </w:r>
      <w:r w:rsidR="00A23879">
        <w:rPr>
          <w:rFonts w:ascii="Microsoft JhengHei" w:eastAsia="Microsoft JhengHei" w:hAnsi="Microsoft JhengHei" w:cs="Microsoft JhengHei"/>
          <w:spacing w:val="-15"/>
        </w:rPr>
        <w:t xml:space="preserve"> </w:t>
      </w:r>
      <w:r w:rsidR="00A23879">
        <w:rPr>
          <w:rFonts w:ascii="Microsoft JhengHei" w:eastAsia="Microsoft JhengHei" w:hAnsi="Microsoft JhengHei" w:cs="Microsoft JhengHei"/>
        </w:rPr>
        <w:t>:</w:t>
      </w:r>
      <w:r w:rsidR="00A23879">
        <w:rPr>
          <w:rFonts w:ascii="Microsoft JhengHei" w:eastAsia="Microsoft JhengHei" w:hAnsi="Microsoft JhengHei" w:cs="Microsoft JhengHei"/>
          <w:spacing w:val="-15"/>
        </w:rPr>
        <w:t xml:space="preserve"> </w:t>
      </w:r>
      <w:r w:rsidR="00A23879">
        <w:rPr>
          <w:rFonts w:ascii="Microsoft JhengHei" w:eastAsia="Microsoft JhengHei" w:hAnsi="Microsoft JhengHei" w:cs="Microsoft JhengHei"/>
        </w:rPr>
        <w:t>"&lt;YYYY-MM-DD-HH.mm.ss.ffffff&gt;"</w:t>
      </w:r>
      <w:r w:rsidR="00A23879">
        <w:rPr>
          <w:rFonts w:ascii="Microsoft JhengHei" w:eastAsia="Microsoft JhengHei" w:hAnsi="Microsoft JhengHei" w:cs="Microsoft JhengHei"/>
          <w:spacing w:val="-15"/>
        </w:rPr>
        <w:t xml:space="preserve"> </w:t>
      </w:r>
      <w:r w:rsidR="00A23879">
        <w:rPr>
          <w:rFonts w:ascii="Microsoft JhengHei" w:eastAsia="Microsoft JhengHei" w:hAnsi="Microsoft JhengHei" w:cs="Microsoft JhengHei"/>
        </w:rPr>
        <w:t>}</w:t>
      </w:r>
    </w:p>
    <w:p w:rsidR="00D032B6" w:rsidRDefault="00D032B6">
      <w:pPr>
        <w:spacing w:before="7" w:line="160" w:lineRule="exact"/>
        <w:rPr>
          <w:sz w:val="16"/>
          <w:szCs w:val="16"/>
        </w:rPr>
      </w:pPr>
    </w:p>
    <w:p w:rsidR="00D032B6" w:rsidRDefault="00A23879">
      <w:pPr>
        <w:pStyle w:val="BodyText"/>
        <w:spacing w:line="253" w:lineRule="auto"/>
        <w:ind w:left="113" w:right="8947"/>
      </w:pPr>
      <w:r>
        <w:t>示例 例如：</w:t>
      </w:r>
    </w:p>
    <w:p w:rsidR="00D032B6" w:rsidRDefault="00035F6E">
      <w:pPr>
        <w:pStyle w:val="BodyText"/>
        <w:spacing w:line="310" w:lineRule="exact"/>
        <w:ind w:left="113"/>
        <w:rPr>
          <w:rFonts w:ascii="Microsoft JhengHei" w:eastAsia="Microsoft JhengHei" w:hAnsi="Microsoft JhengHei" w:cs="Microsoft JhengHei"/>
        </w:rPr>
      </w:pPr>
      <w:r w:rsidRPr="00035F6E">
        <w:pict>
          <v:group id="_x0000_s4127" style="position:absolute;left:0;text-align:left;margin-left:81.7pt;margin-top:4.05pt;width:473.6pt;height:10.6pt;z-index:-252248064;mso-position-horizontal-relative:page" coordorigin="1634,81" coordsize="9472,212">
            <v:shape id="_x0000_s4128"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10"/>
        </w:rPr>
        <w:t>"createTime"</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"$timestamp"</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"2012-05-12-13.15.21.241523"</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10"/>
        </w:rPr>
        <w:t>}</w:t>
      </w:r>
    </w:p>
    <w:p w:rsidR="00D032B6" w:rsidRDefault="00A23879">
      <w:pPr>
        <w:pStyle w:val="BodyText"/>
        <w:spacing w:before="66"/>
        <w:ind w:left="113"/>
        <w:rPr>
          <w:lang w:eastAsia="zh-CN"/>
        </w:rPr>
      </w:pPr>
      <w:bookmarkStart w:id="22" w:name="二进制数据"/>
      <w:bookmarkEnd w:id="22"/>
      <w:r>
        <w:rPr>
          <w:lang w:eastAsia="zh-CN"/>
        </w:rPr>
        <w:t>二进制数据</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ind w:left="113" w:right="362"/>
        <w:rPr>
          <w:lang w:eastAsia="zh-CN"/>
        </w:rPr>
      </w:pPr>
      <w:r>
        <w:rPr>
          <w:lang w:eastAsia="zh-CN"/>
        </w:rPr>
        <w:t>在</w:t>
      </w:r>
      <w:r>
        <w:rPr>
          <w:spacing w:val="-37"/>
          <w:lang w:eastAsia="zh-CN"/>
        </w:rPr>
        <w:t xml:space="preserve"> </w:t>
      </w:r>
      <w:r>
        <w:rPr>
          <w:lang w:eastAsia="zh-CN"/>
        </w:rPr>
        <w:t>SequoiaDB</w:t>
      </w:r>
      <w:r>
        <w:rPr>
          <w:spacing w:val="-38"/>
          <w:lang w:eastAsia="zh-CN"/>
        </w:rPr>
        <w:t xml:space="preserve"> </w:t>
      </w:r>
      <w:r>
        <w:rPr>
          <w:lang w:eastAsia="zh-CN"/>
        </w:rPr>
        <w:t>中的数据使用</w:t>
      </w:r>
      <w:r>
        <w:rPr>
          <w:spacing w:val="-37"/>
          <w:lang w:eastAsia="zh-CN"/>
        </w:rPr>
        <w:t xml:space="preserve"> </w:t>
      </w:r>
      <w:r>
        <w:rPr>
          <w:lang w:eastAsia="zh-CN"/>
        </w:rPr>
        <w:t>JSON</w:t>
      </w:r>
      <w:r>
        <w:rPr>
          <w:spacing w:val="-37"/>
          <w:lang w:eastAsia="zh-CN"/>
        </w:rPr>
        <w:t xml:space="preserve"> </w:t>
      </w:r>
      <w:r>
        <w:rPr>
          <w:lang w:eastAsia="zh-CN"/>
        </w:rPr>
        <w:t>形式访问，因此对于二进制的数据需要用户使用</w:t>
      </w:r>
      <w:r>
        <w:rPr>
          <w:spacing w:val="-37"/>
          <w:lang w:eastAsia="zh-CN"/>
        </w:rPr>
        <w:t xml:space="preserve"> </w:t>
      </w:r>
      <w:r>
        <w:rPr>
          <w:lang w:eastAsia="zh-CN"/>
        </w:rPr>
        <w:t>Base64</w:t>
      </w:r>
      <w:r>
        <w:rPr>
          <w:spacing w:val="-37"/>
          <w:lang w:eastAsia="zh-CN"/>
        </w:rPr>
        <w:t xml:space="preserve"> </w:t>
      </w:r>
      <w:r>
        <w:rPr>
          <w:lang w:eastAsia="zh-CN"/>
        </w:rPr>
        <w:t>方式进行编 码，之后以字符串的形式发送至数据库。</w:t>
      </w:r>
    </w:p>
    <w:p w:rsidR="00D032B6" w:rsidRDefault="00D032B6">
      <w:pPr>
        <w:spacing w:before="14" w:line="200" w:lineRule="exact"/>
        <w:rPr>
          <w:sz w:val="20"/>
          <w:szCs w:val="20"/>
          <w:lang w:eastAsia="zh-CN"/>
        </w:rPr>
      </w:pPr>
    </w:p>
    <w:p w:rsidR="00D032B6" w:rsidRDefault="00A23879">
      <w:pPr>
        <w:pStyle w:val="BodyText"/>
        <w:spacing w:line="253" w:lineRule="auto"/>
        <w:ind w:left="113" w:right="7147"/>
        <w:rPr>
          <w:lang w:eastAsia="zh-CN"/>
        </w:rPr>
      </w:pPr>
      <w:r>
        <w:rPr>
          <w:lang w:eastAsia="zh-CN"/>
        </w:rPr>
        <w:t>格式 二进制数据的表达形式如下：</w:t>
      </w:r>
    </w:p>
    <w:p w:rsidR="00D032B6" w:rsidRDefault="00035F6E">
      <w:pPr>
        <w:pStyle w:val="BodyText"/>
        <w:spacing w:line="310" w:lineRule="exact"/>
        <w:ind w:left="113"/>
        <w:rPr>
          <w:rFonts w:ascii="Microsoft JhengHei" w:eastAsia="Microsoft JhengHei" w:hAnsi="Microsoft JhengHei" w:cs="Microsoft JhengHei"/>
          <w:lang w:eastAsia="zh-CN"/>
        </w:rPr>
      </w:pPr>
      <w:r w:rsidRPr="00035F6E">
        <w:pict>
          <v:group id="_x0000_s4125" style="position:absolute;left:0;text-align:left;margin-left:81.7pt;margin-top:4.05pt;width:473.6pt;height:10.6pt;z-index:-252247040;mso-position-horizontal-relative:page" coordorigin="1634,81" coordsize="9472,212">
            <v:shape id="_x0000_s4126"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9"/>
          <w:w w:val="140"/>
          <w:lang w:eastAsia="zh-CN"/>
        </w:rPr>
        <w:t xml:space="preserve"> </w:t>
      </w:r>
      <w:r w:rsidR="00A23879">
        <w:rPr>
          <w:rFonts w:ascii="Microsoft JhengHei" w:eastAsia="Microsoft JhengHei" w:hAnsi="Microsoft JhengHei" w:cs="Microsoft JhengHei"/>
          <w:w w:val="110"/>
          <w:lang w:eastAsia="zh-CN"/>
        </w:rPr>
        <w:t>"$binary"</w:t>
      </w:r>
      <w:r w:rsidR="00A23879">
        <w:rPr>
          <w:rFonts w:ascii="Microsoft JhengHei" w:eastAsia="Microsoft JhengHei" w:hAnsi="Microsoft JhengHei" w:cs="Microsoft JhengHei"/>
          <w:spacing w:val="-3"/>
          <w:w w:val="11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43"/>
          <w:w w:val="190"/>
          <w:lang w:eastAsia="zh-CN"/>
        </w:rPr>
        <w:t xml:space="preserve"> </w:t>
      </w:r>
      <w:r w:rsidR="00A23879">
        <w:rPr>
          <w:rFonts w:ascii="Microsoft JhengHei" w:eastAsia="Microsoft JhengHei" w:hAnsi="Microsoft JhengHei" w:cs="Microsoft JhengHei"/>
          <w:w w:val="110"/>
          <w:lang w:eastAsia="zh-CN"/>
        </w:rPr>
        <w:t>"&lt;数据&gt;",</w:t>
      </w:r>
      <w:r w:rsidR="00A23879">
        <w:rPr>
          <w:rFonts w:ascii="Microsoft JhengHei" w:eastAsia="Microsoft JhengHei" w:hAnsi="Microsoft JhengHei" w:cs="Microsoft JhengHei"/>
          <w:spacing w:val="-4"/>
          <w:w w:val="110"/>
          <w:lang w:eastAsia="zh-CN"/>
        </w:rPr>
        <w:t xml:space="preserve"> </w:t>
      </w:r>
      <w:r w:rsidR="00A23879">
        <w:rPr>
          <w:rFonts w:ascii="Microsoft JhengHei" w:eastAsia="Microsoft JhengHei" w:hAnsi="Microsoft JhengHei" w:cs="Microsoft JhengHei"/>
          <w:w w:val="110"/>
          <w:lang w:eastAsia="zh-CN"/>
        </w:rPr>
        <w:t>"$type"</w:t>
      </w:r>
      <w:r w:rsidR="00A23879">
        <w:rPr>
          <w:rFonts w:ascii="Microsoft JhengHei" w:eastAsia="Microsoft JhengHei" w:hAnsi="Microsoft JhengHei" w:cs="Microsoft JhengHei"/>
          <w:spacing w:val="-3"/>
          <w:w w:val="11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43"/>
          <w:w w:val="190"/>
          <w:lang w:eastAsia="zh-CN"/>
        </w:rPr>
        <w:t xml:space="preserve"> </w:t>
      </w:r>
      <w:r w:rsidR="00A23879">
        <w:rPr>
          <w:rFonts w:ascii="Microsoft JhengHei" w:eastAsia="Microsoft JhengHei" w:hAnsi="Microsoft JhengHei" w:cs="Microsoft JhengHei"/>
          <w:w w:val="110"/>
          <w:lang w:eastAsia="zh-CN"/>
        </w:rPr>
        <w:t>"&lt;类型&gt;"</w:t>
      </w:r>
      <w:r w:rsidR="00A23879">
        <w:rPr>
          <w:rFonts w:ascii="Microsoft JhengHei" w:eastAsia="Microsoft JhengHei" w:hAnsi="Microsoft JhengHei" w:cs="Microsoft JhengHei"/>
          <w:spacing w:val="-4"/>
          <w:w w:val="110"/>
          <w:lang w:eastAsia="zh-CN"/>
        </w:rPr>
        <w:t xml:space="preserve"> </w:t>
      </w:r>
      <w:r w:rsidR="00A23879">
        <w:rPr>
          <w:rFonts w:ascii="Microsoft JhengHei" w:eastAsia="Microsoft JhengHei" w:hAnsi="Microsoft JhengHei" w:cs="Microsoft JhengHei"/>
          <w:w w:val="140"/>
          <w:lang w:eastAsia="zh-CN"/>
        </w:rPr>
        <w:t>}</w:t>
      </w:r>
    </w:p>
    <w:p w:rsidR="00D032B6" w:rsidRDefault="00D032B6">
      <w:pPr>
        <w:spacing w:before="2" w:line="110" w:lineRule="exact"/>
        <w:rPr>
          <w:sz w:val="11"/>
          <w:szCs w:val="11"/>
          <w:lang w:eastAsia="zh-CN"/>
        </w:rPr>
      </w:pPr>
    </w:p>
    <w:p w:rsidR="00D032B6" w:rsidRDefault="00A23879">
      <w:pPr>
        <w:pStyle w:val="BodyText"/>
        <w:spacing w:line="168" w:lineRule="auto"/>
        <w:ind w:left="113" w:right="362"/>
        <w:rPr>
          <w:lang w:eastAsia="zh-CN"/>
        </w:rPr>
      </w:pPr>
      <w:r>
        <w:rPr>
          <w:w w:val="90"/>
          <w:lang w:eastAsia="zh-CN"/>
        </w:rPr>
        <w:t xml:space="preserve">其中“数据”必须为   </w:t>
      </w:r>
      <w:r>
        <w:rPr>
          <w:spacing w:val="21"/>
          <w:w w:val="90"/>
          <w:lang w:eastAsia="zh-CN"/>
        </w:rPr>
        <w:t xml:space="preserve"> </w:t>
      </w:r>
      <w:r>
        <w:rPr>
          <w:w w:val="90"/>
          <w:lang w:eastAsia="zh-CN"/>
        </w:rPr>
        <w:t xml:space="preserve">Base64   </w:t>
      </w:r>
      <w:r>
        <w:rPr>
          <w:spacing w:val="21"/>
          <w:w w:val="90"/>
          <w:lang w:eastAsia="zh-CN"/>
        </w:rPr>
        <w:t xml:space="preserve"> </w:t>
      </w:r>
      <w:r>
        <w:rPr>
          <w:w w:val="90"/>
          <w:lang w:eastAsia="zh-CN"/>
        </w:rPr>
        <w:t>编码的数据，“类型”为0-255之间的十进制数值，用户可以任意指定该范围之间的</w:t>
      </w:r>
      <w:r>
        <w:rPr>
          <w:lang w:eastAsia="zh-CN"/>
        </w:rPr>
        <w:t xml:space="preserve"> </w:t>
      </w:r>
      <w:r>
        <w:rPr>
          <w:w w:val="95"/>
          <w:lang w:eastAsia="zh-CN"/>
        </w:rPr>
        <w:t>类型作为应用程序中的类型标示。</w:t>
      </w:r>
    </w:p>
    <w:p w:rsidR="00D032B6" w:rsidRDefault="00D032B6">
      <w:pPr>
        <w:spacing w:line="120" w:lineRule="exact"/>
        <w:rPr>
          <w:sz w:val="12"/>
          <w:szCs w:val="12"/>
          <w:lang w:eastAsia="zh-CN"/>
        </w:rPr>
      </w:pPr>
    </w:p>
    <w:p w:rsidR="00D032B6" w:rsidRDefault="00A23879">
      <w:pPr>
        <w:pStyle w:val="BodyText"/>
        <w:spacing w:line="168" w:lineRule="auto"/>
        <w:ind w:left="113" w:right="465"/>
        <w:rPr>
          <w:lang w:eastAsia="zh-CN"/>
        </w:rPr>
      </w:pPr>
      <w:r>
        <w:rPr>
          <w:lang w:eastAsia="zh-CN"/>
        </w:rPr>
        <w:t>Base64</w:t>
      </w:r>
      <w:r>
        <w:rPr>
          <w:spacing w:val="-29"/>
          <w:lang w:eastAsia="zh-CN"/>
        </w:rPr>
        <w:t xml:space="preserve"> </w:t>
      </w:r>
      <w:r>
        <w:rPr>
          <w:lang w:eastAsia="zh-CN"/>
        </w:rPr>
        <w:t>为一种通用的数据转换形式，主要将二进制数据转化为以纯</w:t>
      </w:r>
      <w:r>
        <w:rPr>
          <w:spacing w:val="-28"/>
          <w:lang w:eastAsia="zh-CN"/>
        </w:rPr>
        <w:t xml:space="preserve"> </w:t>
      </w:r>
      <w:r>
        <w:rPr>
          <w:lang w:eastAsia="zh-CN"/>
        </w:rPr>
        <w:t>ASCII</w:t>
      </w:r>
      <w:r>
        <w:rPr>
          <w:spacing w:val="-29"/>
          <w:lang w:eastAsia="zh-CN"/>
        </w:rPr>
        <w:t xml:space="preserve"> </w:t>
      </w:r>
      <w:r>
        <w:rPr>
          <w:lang w:eastAsia="zh-CN"/>
        </w:rPr>
        <w:t>字符串表示的字节流。一般来说 转换之后的数据长度会大于原本的数据长度。</w:t>
      </w:r>
    </w:p>
    <w:p w:rsidR="00D032B6" w:rsidRDefault="00D032B6">
      <w:pPr>
        <w:spacing w:line="168" w:lineRule="auto"/>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rPr>
          <w:lang w:eastAsia="zh-CN"/>
        </w:rPr>
      </w:pPr>
      <w:r>
        <w:rPr>
          <w:lang w:eastAsia="zh-CN"/>
        </w:rPr>
        <w:t>为了节省空间，在</w:t>
      </w:r>
      <w:r>
        <w:rPr>
          <w:spacing w:val="-34"/>
          <w:lang w:eastAsia="zh-CN"/>
        </w:rPr>
        <w:t xml:space="preserve"> </w:t>
      </w:r>
      <w:r>
        <w:rPr>
          <w:lang w:eastAsia="zh-CN"/>
        </w:rPr>
        <w:t>SequoiaDB</w:t>
      </w:r>
      <w:r>
        <w:rPr>
          <w:spacing w:val="-34"/>
          <w:lang w:eastAsia="zh-CN"/>
        </w:rPr>
        <w:t xml:space="preserve"> </w:t>
      </w:r>
      <w:r>
        <w:rPr>
          <w:lang w:eastAsia="zh-CN"/>
        </w:rPr>
        <w:t>的内部存放数据时，会将</w:t>
      </w:r>
      <w:r>
        <w:rPr>
          <w:spacing w:val="-34"/>
          <w:lang w:eastAsia="zh-CN"/>
        </w:rPr>
        <w:t xml:space="preserve"> </w:t>
      </w:r>
      <w:r>
        <w:rPr>
          <w:lang w:eastAsia="zh-CN"/>
        </w:rPr>
        <w:t>Base64</w:t>
      </w:r>
      <w:r>
        <w:rPr>
          <w:spacing w:val="-34"/>
          <w:lang w:eastAsia="zh-CN"/>
        </w:rPr>
        <w:t xml:space="preserve"> </w:t>
      </w:r>
      <w:r>
        <w:rPr>
          <w:lang w:eastAsia="zh-CN"/>
        </w:rPr>
        <w:t>编码后的数据解码为原始数据进行存放。当 用户读取数据时会再次将其转化为</w:t>
      </w:r>
      <w:r>
        <w:rPr>
          <w:spacing w:val="-24"/>
          <w:lang w:eastAsia="zh-CN"/>
        </w:rPr>
        <w:t xml:space="preserve"> </w:t>
      </w:r>
      <w:r>
        <w:rPr>
          <w:lang w:eastAsia="zh-CN"/>
        </w:rPr>
        <w:t>Base64</w:t>
      </w:r>
      <w:r>
        <w:rPr>
          <w:spacing w:val="-24"/>
          <w:lang w:eastAsia="zh-CN"/>
        </w:rPr>
        <w:t xml:space="preserve"> </w:t>
      </w:r>
      <w:r>
        <w:rPr>
          <w:lang w:eastAsia="zh-CN"/>
        </w:rPr>
        <w:t>形式发送。</w:t>
      </w:r>
    </w:p>
    <w:p w:rsidR="00D032B6" w:rsidRDefault="00D032B6">
      <w:pPr>
        <w:spacing w:before="14" w:line="200" w:lineRule="exact"/>
        <w:rPr>
          <w:sz w:val="20"/>
          <w:szCs w:val="20"/>
          <w:lang w:eastAsia="zh-CN"/>
        </w:rPr>
      </w:pPr>
    </w:p>
    <w:p w:rsidR="00D032B6" w:rsidRDefault="00A23879">
      <w:pPr>
        <w:pStyle w:val="BodyText"/>
      </w:pPr>
      <w:r>
        <w:t>示例</w:t>
      </w:r>
    </w:p>
    <w:p w:rsidR="00D032B6" w:rsidRDefault="00D032B6">
      <w:pPr>
        <w:spacing w:before="5" w:line="100" w:lineRule="exact"/>
        <w:rPr>
          <w:sz w:val="10"/>
          <w:szCs w:val="10"/>
        </w:rPr>
      </w:pPr>
    </w:p>
    <w:p w:rsidR="00D032B6" w:rsidRDefault="00A23879">
      <w:pPr>
        <w:pStyle w:val="BodyText"/>
        <w:spacing w:line="168" w:lineRule="auto"/>
      </w:pPr>
      <w:r>
        <w:rPr>
          <w:w w:val="90"/>
        </w:rPr>
        <w:t>例如：字符串“hello</w:t>
      </w:r>
      <w:r>
        <w:rPr>
          <w:spacing w:val="-31"/>
          <w:w w:val="90"/>
        </w:rPr>
        <w:t xml:space="preserve"> </w:t>
      </w:r>
      <w:r>
        <w:rPr>
          <w:w w:val="90"/>
        </w:rPr>
        <w:t>world”被</w:t>
      </w:r>
      <w:r>
        <w:rPr>
          <w:spacing w:val="-31"/>
          <w:w w:val="90"/>
        </w:rPr>
        <w:t xml:space="preserve"> </w:t>
      </w:r>
      <w:r>
        <w:rPr>
          <w:w w:val="90"/>
        </w:rPr>
        <w:t>Base64</w:t>
      </w:r>
      <w:r>
        <w:rPr>
          <w:spacing w:val="-31"/>
          <w:w w:val="90"/>
        </w:rPr>
        <w:t xml:space="preserve"> </w:t>
      </w:r>
      <w:r>
        <w:rPr>
          <w:w w:val="90"/>
        </w:rPr>
        <w:t>编码后的数据为“aGVsbG8gd29ybGQ=”。包含“hello</w:t>
      </w:r>
      <w:r>
        <w:rPr>
          <w:spacing w:val="-31"/>
          <w:w w:val="90"/>
        </w:rPr>
        <w:t xml:space="preserve"> </w:t>
      </w:r>
      <w:r>
        <w:rPr>
          <w:w w:val="90"/>
        </w:rPr>
        <w:t>world”二进制数</w:t>
      </w:r>
      <w:r>
        <w:rPr>
          <w:w w:val="87"/>
        </w:rPr>
        <w:t xml:space="preserve"> </w:t>
      </w:r>
      <w:r>
        <w:rPr>
          <w:w w:val="90"/>
        </w:rPr>
        <w:t xml:space="preserve">据，且类型为1的 </w:t>
      </w:r>
      <w:r>
        <w:rPr>
          <w:spacing w:val="47"/>
          <w:w w:val="90"/>
        </w:rPr>
        <w:t xml:space="preserve"> </w:t>
      </w:r>
      <w:r>
        <w:rPr>
          <w:w w:val="90"/>
        </w:rPr>
        <w:t xml:space="preserve">JSON </w:t>
      </w:r>
      <w:r>
        <w:rPr>
          <w:spacing w:val="47"/>
          <w:w w:val="90"/>
        </w:rPr>
        <w:t xml:space="preserve"> </w:t>
      </w:r>
      <w:r>
        <w:rPr>
          <w:w w:val="90"/>
        </w:rPr>
        <w:t>数据为：</w:t>
      </w:r>
    </w:p>
    <w:p w:rsidR="00D032B6" w:rsidRDefault="00035F6E">
      <w:pPr>
        <w:pStyle w:val="BodyText"/>
        <w:spacing w:line="340" w:lineRule="exact"/>
        <w:rPr>
          <w:rFonts w:ascii="Microsoft JhengHei" w:eastAsia="Microsoft JhengHei" w:hAnsi="Microsoft JhengHei" w:cs="Microsoft JhengHei"/>
        </w:rPr>
      </w:pPr>
      <w:r w:rsidRPr="00035F6E">
        <w:pict>
          <v:group id="_x0000_s4123" style="position:absolute;left:0;text-align:left;margin-left:81.7pt;margin-top:5.55pt;width:473.6pt;height:10.6pt;z-index:-252246016;mso-position-horizontal-relative:page" coordorigin="1634,111" coordsize="9472,212">
            <v:shape id="_x0000_s4124"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5"/>
          <w:w w:val="145"/>
        </w:rPr>
        <w:t xml:space="preserve"> </w:t>
      </w:r>
      <w:r w:rsidR="00A23879">
        <w:rPr>
          <w:rFonts w:ascii="Microsoft JhengHei" w:eastAsia="Microsoft JhengHei" w:hAnsi="Microsoft JhengHei" w:cs="Microsoft JhengHei"/>
        </w:rPr>
        <w:t>"key"</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5"/>
          <w:w w:val="18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6"/>
          <w:w w:val="145"/>
        </w:rPr>
        <w:t xml:space="preserve"> </w:t>
      </w:r>
      <w:r w:rsidR="00A23879">
        <w:rPr>
          <w:rFonts w:ascii="Microsoft JhengHei" w:eastAsia="Microsoft JhengHei" w:hAnsi="Microsoft JhengHei" w:cs="Microsoft JhengHei"/>
        </w:rPr>
        <w:t>"$binary"</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5"/>
          <w:w w:val="185"/>
        </w:rPr>
        <w:t xml:space="preserve"> </w:t>
      </w:r>
      <w:r w:rsidR="00A23879">
        <w:rPr>
          <w:rFonts w:ascii="Microsoft JhengHei" w:eastAsia="Microsoft JhengHei" w:hAnsi="Microsoft JhengHei" w:cs="Microsoft JhengHei"/>
        </w:rPr>
        <w:t>"aGVsbG8gd29ybGQ=",</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rPr>
        <w:t>"$type"</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4"/>
          <w:w w:val="185"/>
        </w:rPr>
        <w:t xml:space="preserve"> </w:t>
      </w:r>
      <w:r w:rsidR="00A23879">
        <w:rPr>
          <w:rFonts w:ascii="Microsoft JhengHei" w:eastAsia="Microsoft JhengHei" w:hAnsi="Microsoft JhengHei" w:cs="Microsoft JhengHei"/>
        </w:rPr>
        <w:t>"1"</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6"/>
          <w:w w:val="145"/>
        </w:rPr>
        <w:t xml:space="preserve"> </w:t>
      </w:r>
      <w:r w:rsidR="00A23879">
        <w:rPr>
          <w:rFonts w:ascii="Microsoft JhengHei" w:eastAsia="Microsoft JhengHei" w:hAnsi="Microsoft JhengHei" w:cs="Microsoft JhengHei"/>
          <w:w w:val="145"/>
        </w:rPr>
        <w:t>}</w:t>
      </w:r>
    </w:p>
    <w:p w:rsidR="00D032B6" w:rsidRDefault="00A23879">
      <w:pPr>
        <w:pStyle w:val="BodyText"/>
        <w:spacing w:before="66"/>
      </w:pPr>
      <w:bookmarkStart w:id="23" w:name="正则表达式"/>
      <w:bookmarkEnd w:id="23"/>
      <w:r>
        <w:t>正则表达式</w:t>
      </w:r>
    </w:p>
    <w:p w:rsidR="00D032B6" w:rsidRDefault="00D032B6">
      <w:pPr>
        <w:spacing w:before="9" w:line="190" w:lineRule="exact"/>
        <w:rPr>
          <w:sz w:val="19"/>
          <w:szCs w:val="19"/>
        </w:rPr>
      </w:pPr>
    </w:p>
    <w:p w:rsidR="00D032B6" w:rsidRDefault="00A23879">
      <w:pPr>
        <w:pStyle w:val="BodyText"/>
      </w:pPr>
      <w:r>
        <w:t>概念</w:t>
      </w:r>
    </w:p>
    <w:p w:rsidR="00D032B6" w:rsidRDefault="00A23879">
      <w:pPr>
        <w:pStyle w:val="BodyText"/>
        <w:spacing w:before="18"/>
      </w:pPr>
      <w:r>
        <w:rPr>
          <w:w w:val="95"/>
        </w:rPr>
        <w:t xml:space="preserve">SequoiaDB  </w:t>
      </w:r>
      <w:r>
        <w:rPr>
          <w:spacing w:val="22"/>
          <w:w w:val="95"/>
        </w:rPr>
        <w:t xml:space="preserve"> </w:t>
      </w:r>
      <w:r>
        <w:rPr>
          <w:w w:val="95"/>
        </w:rPr>
        <w:t>可以使用正则表达式检索用户数据。</w:t>
      </w:r>
    </w:p>
    <w:p w:rsidR="00D032B6" w:rsidRDefault="00D032B6">
      <w:pPr>
        <w:spacing w:before="9" w:line="190" w:lineRule="exact"/>
        <w:rPr>
          <w:sz w:val="19"/>
          <w:szCs w:val="19"/>
        </w:rPr>
      </w:pPr>
    </w:p>
    <w:p w:rsidR="00D032B6" w:rsidRDefault="00A23879">
      <w:pPr>
        <w:pStyle w:val="BodyText"/>
        <w:spacing w:line="253" w:lineRule="auto"/>
        <w:ind w:right="6852"/>
      </w:pPr>
      <w:r>
        <w:t>格式 正则表达式输入的格式如下：</w:t>
      </w:r>
    </w:p>
    <w:p w:rsidR="00D032B6" w:rsidRDefault="00035F6E">
      <w:pPr>
        <w:pStyle w:val="BodyText"/>
        <w:spacing w:line="310" w:lineRule="exact"/>
        <w:rPr>
          <w:rFonts w:ascii="Microsoft JhengHei" w:eastAsia="Microsoft JhengHei" w:hAnsi="Microsoft JhengHei" w:cs="Microsoft JhengHei"/>
        </w:rPr>
      </w:pPr>
      <w:r w:rsidRPr="00035F6E">
        <w:pict>
          <v:group id="_x0000_s4121" style="position:absolute;left:0;text-align:left;margin-left:81.7pt;margin-top:4.05pt;width:473.6pt;height:10.6pt;z-index:-252244992;mso-position-horizontal-relative:page" coordorigin="1634,81" coordsize="9472,212">
            <v:shape id="_x0000_s4122"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15"/>
        </w:rPr>
        <w:t>{</w:t>
      </w:r>
      <w:r w:rsidR="00A23879">
        <w:rPr>
          <w:rFonts w:ascii="Microsoft JhengHei" w:eastAsia="Microsoft JhengHei" w:hAnsi="Microsoft JhengHei" w:cs="Microsoft JhengHei"/>
          <w:spacing w:val="2"/>
          <w:w w:val="115"/>
        </w:rPr>
        <w:t xml:space="preserve"> </w:t>
      </w:r>
      <w:r w:rsidR="00A23879">
        <w:rPr>
          <w:rFonts w:ascii="Microsoft JhengHei" w:eastAsia="Microsoft JhengHei" w:hAnsi="Microsoft JhengHei" w:cs="Microsoft JhengHei"/>
          <w:w w:val="115"/>
        </w:rPr>
        <w:t>"$regex"</w:t>
      </w:r>
      <w:r w:rsidR="00A23879">
        <w:rPr>
          <w:rFonts w:ascii="Microsoft JhengHei" w:eastAsia="Microsoft JhengHei" w:hAnsi="Microsoft JhengHei" w:cs="Microsoft JhengHei"/>
          <w:spacing w:val="2"/>
          <w:w w:val="115"/>
        </w:rPr>
        <w:t xml:space="preserve"> </w:t>
      </w:r>
      <w:r w:rsidR="00A23879">
        <w:rPr>
          <w:rFonts w:ascii="Microsoft JhengHei" w:eastAsia="Microsoft JhengHei" w:hAnsi="Microsoft JhengHei" w:cs="Microsoft JhengHei"/>
          <w:w w:val="115"/>
        </w:rPr>
        <w:t>:</w:t>
      </w:r>
      <w:r w:rsidR="00A23879">
        <w:rPr>
          <w:rFonts w:ascii="Microsoft JhengHei" w:eastAsia="Microsoft JhengHei" w:hAnsi="Microsoft JhengHei" w:cs="Microsoft JhengHei"/>
          <w:spacing w:val="3"/>
          <w:w w:val="115"/>
        </w:rPr>
        <w:t xml:space="preserve"> </w:t>
      </w:r>
      <w:r w:rsidR="00A23879">
        <w:rPr>
          <w:rFonts w:ascii="Microsoft JhengHei" w:eastAsia="Microsoft JhengHei" w:hAnsi="Microsoft JhengHei" w:cs="Microsoft JhengHei"/>
          <w:w w:val="115"/>
        </w:rPr>
        <w:t>"正则表达式",</w:t>
      </w:r>
      <w:r w:rsidR="00A23879">
        <w:rPr>
          <w:rFonts w:ascii="Microsoft JhengHei" w:eastAsia="Microsoft JhengHei" w:hAnsi="Microsoft JhengHei" w:cs="Microsoft JhengHei"/>
          <w:spacing w:val="2"/>
          <w:w w:val="115"/>
        </w:rPr>
        <w:t xml:space="preserve"> </w:t>
      </w:r>
      <w:r w:rsidR="00A23879">
        <w:rPr>
          <w:rFonts w:ascii="Microsoft JhengHei" w:eastAsia="Microsoft JhengHei" w:hAnsi="Microsoft JhengHei" w:cs="Microsoft JhengHei"/>
          <w:w w:val="115"/>
        </w:rPr>
        <w:t>"$options"</w:t>
      </w:r>
      <w:r w:rsidR="00A23879">
        <w:rPr>
          <w:rFonts w:ascii="Microsoft JhengHei" w:eastAsia="Microsoft JhengHei" w:hAnsi="Microsoft JhengHei" w:cs="Microsoft JhengHei"/>
          <w:spacing w:val="2"/>
          <w:w w:val="115"/>
        </w:rPr>
        <w:t xml:space="preserve"> </w:t>
      </w:r>
      <w:r w:rsidR="00A23879">
        <w:rPr>
          <w:rFonts w:ascii="Microsoft JhengHei" w:eastAsia="Microsoft JhengHei" w:hAnsi="Microsoft JhengHei" w:cs="Microsoft JhengHei"/>
          <w:w w:val="115"/>
        </w:rPr>
        <w:t>:</w:t>
      </w:r>
      <w:r w:rsidR="00A23879">
        <w:rPr>
          <w:rFonts w:ascii="Microsoft JhengHei" w:eastAsia="Microsoft JhengHei" w:hAnsi="Microsoft JhengHei" w:cs="Microsoft JhengHei"/>
          <w:spacing w:val="3"/>
          <w:w w:val="115"/>
        </w:rPr>
        <w:t xml:space="preserve"> </w:t>
      </w:r>
      <w:r w:rsidR="00A23879">
        <w:rPr>
          <w:rFonts w:ascii="Microsoft JhengHei" w:eastAsia="Microsoft JhengHei" w:hAnsi="Microsoft JhengHei" w:cs="Microsoft JhengHei"/>
          <w:w w:val="115"/>
        </w:rPr>
        <w:t>"选项"</w:t>
      </w:r>
      <w:r w:rsidR="00A23879">
        <w:rPr>
          <w:rFonts w:ascii="Microsoft JhengHei" w:eastAsia="Microsoft JhengHei" w:hAnsi="Microsoft JhengHei" w:cs="Microsoft JhengHei"/>
          <w:spacing w:val="2"/>
          <w:w w:val="115"/>
        </w:rPr>
        <w:t xml:space="preserve"> </w:t>
      </w:r>
      <w:r w:rsidR="00A23879">
        <w:rPr>
          <w:rFonts w:ascii="Microsoft JhengHei" w:eastAsia="Microsoft JhengHei" w:hAnsi="Microsoft JhengHei" w:cs="Microsoft JhengHei"/>
          <w:w w:val="115"/>
        </w:rPr>
        <w:t>}</w:t>
      </w:r>
    </w:p>
    <w:p w:rsidR="00D032B6" w:rsidRDefault="00A23879">
      <w:pPr>
        <w:pStyle w:val="BodyText"/>
        <w:spacing w:before="26"/>
      </w:pPr>
      <w:r>
        <w:rPr>
          <w:w w:val="90"/>
        </w:rPr>
        <w:t>其中“正则表达式”为一个正则表达式字符串，“选项”则参见下表：</w:t>
      </w:r>
    </w:p>
    <w:p w:rsidR="00D032B6" w:rsidRDefault="00D032B6">
      <w:pPr>
        <w:spacing w:before="5" w:line="60" w:lineRule="exact"/>
        <w:rPr>
          <w:sz w:val="6"/>
          <w:szCs w:val="6"/>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选项</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匹配时不区分大小写。</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允许进行多行匹配；当该参数打开时，字符“^”与“&amp;”匹配换行符的之后与之</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sz w:val="14"/>
                <w:szCs w:val="14"/>
              </w:rPr>
              <w:t>前的字符。</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x</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忽略正则表达式匹配中的空白字符；如果需要使用空白字符，在空白字符之</w:t>
            </w:r>
          </w:p>
          <w:p w:rsidR="00D032B6" w:rsidRDefault="00A23879">
            <w:pPr>
              <w:pStyle w:val="TableParagraph"/>
              <w:spacing w:before="1"/>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前使用反斜线“\”进行转意。</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允许“.”字符匹配换行符。</w:t>
            </w:r>
          </w:p>
        </w:tc>
      </w:tr>
    </w:tbl>
    <w:p w:rsidR="00D032B6" w:rsidRDefault="00A23879">
      <w:pPr>
        <w:pStyle w:val="BodyText"/>
        <w:spacing w:line="335" w:lineRule="exact"/>
        <w:rPr>
          <w:lang w:eastAsia="zh-CN"/>
        </w:rPr>
      </w:pPr>
      <w:r>
        <w:rPr>
          <w:lang w:eastAsia="zh-CN"/>
        </w:rPr>
        <w:t>当使用选项时，用户可以使用任意组合指定其中的选项。</w:t>
      </w:r>
    </w:p>
    <w:p w:rsidR="00D032B6" w:rsidRDefault="00D032B6">
      <w:pPr>
        <w:spacing w:before="9" w:line="190" w:lineRule="exact"/>
        <w:rPr>
          <w:sz w:val="19"/>
          <w:szCs w:val="19"/>
          <w:lang w:eastAsia="zh-CN"/>
        </w:rPr>
      </w:pPr>
    </w:p>
    <w:p w:rsidR="00D032B6" w:rsidRDefault="00A23879">
      <w:pPr>
        <w:pStyle w:val="BodyText"/>
        <w:spacing w:line="253" w:lineRule="auto"/>
        <w:ind w:right="2554"/>
        <w:rPr>
          <w:lang w:eastAsia="zh-CN"/>
        </w:rPr>
      </w:pPr>
      <w:r>
        <w:rPr>
          <w:lang w:eastAsia="zh-CN"/>
        </w:rPr>
        <w:t xml:space="preserve">示例 </w:t>
      </w:r>
      <w:r>
        <w:rPr>
          <w:w w:val="95"/>
          <w:lang w:eastAsia="zh-CN"/>
        </w:rPr>
        <w:t>使用正则表达式进行大小写忽略，匹配以字符“W”起始的字符串，可以使用：</w:t>
      </w:r>
    </w:p>
    <w:p w:rsidR="00D032B6" w:rsidRDefault="00035F6E">
      <w:pPr>
        <w:pStyle w:val="BodyText"/>
        <w:spacing w:line="310" w:lineRule="exact"/>
        <w:rPr>
          <w:rFonts w:ascii="Microsoft JhengHei" w:eastAsia="Microsoft JhengHei" w:hAnsi="Microsoft JhengHei" w:cs="Microsoft JhengHei"/>
        </w:rPr>
      </w:pPr>
      <w:r w:rsidRPr="00035F6E">
        <w:pict>
          <v:group id="_x0000_s4119" style="position:absolute;left:0;text-align:left;margin-left:81.7pt;margin-top:4.05pt;width:473.6pt;height:10.6pt;z-index:-252243968;mso-position-horizontal-relative:page" coordorigin="1634,81" coordsize="9472,212">
            <v:shape id="_x0000_s4120"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5"/>
        </w:rPr>
        <w:t xml:space="preserve">{ </w:t>
      </w:r>
      <w:r w:rsidR="00A23879">
        <w:rPr>
          <w:rFonts w:ascii="Microsoft JhengHei" w:eastAsia="Microsoft JhengHei" w:hAnsi="Microsoft JhengHei" w:cs="Microsoft JhengHei"/>
          <w:w w:val="110"/>
        </w:rPr>
        <w:t>"key"</w:t>
      </w:r>
      <w:r w:rsidR="00A23879">
        <w:rPr>
          <w:rFonts w:ascii="Microsoft JhengHei" w:eastAsia="Microsoft JhengHei" w:hAnsi="Microsoft JhengHei" w:cs="Microsoft JhengHei"/>
          <w:spacing w:val="17"/>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2"/>
          <w:w w:val="190"/>
        </w:rPr>
        <w:t xml:space="preserve"> </w:t>
      </w:r>
      <w:r w:rsidR="00A23879">
        <w:rPr>
          <w:rFonts w:ascii="Microsoft JhengHei" w:eastAsia="Microsoft JhengHei" w:hAnsi="Microsoft JhengHei" w:cs="Microsoft JhengHei"/>
          <w:w w:val="145"/>
        </w:rPr>
        <w:t xml:space="preserve">{ </w:t>
      </w:r>
      <w:r w:rsidR="00A23879">
        <w:rPr>
          <w:rFonts w:ascii="Microsoft JhengHei" w:eastAsia="Microsoft JhengHei" w:hAnsi="Microsoft JhengHei" w:cs="Microsoft JhengHei"/>
          <w:w w:val="110"/>
        </w:rPr>
        <w:t>"$regex"</w:t>
      </w:r>
      <w:r w:rsidR="00A23879">
        <w:rPr>
          <w:rFonts w:ascii="Microsoft JhengHei" w:eastAsia="Microsoft JhengHei" w:hAnsi="Microsoft JhengHei" w:cs="Microsoft JhengHei"/>
          <w:spacing w:val="18"/>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2"/>
          <w:w w:val="190"/>
        </w:rPr>
        <w:t xml:space="preserve"> </w:t>
      </w:r>
      <w:r w:rsidR="00A23879">
        <w:rPr>
          <w:rFonts w:ascii="Microsoft JhengHei" w:eastAsia="Microsoft JhengHei" w:hAnsi="Microsoft JhengHei" w:cs="Microsoft JhengHei"/>
          <w:w w:val="110"/>
        </w:rPr>
        <w:t>"^W",</w:t>
      </w:r>
      <w:r w:rsidR="00A23879">
        <w:rPr>
          <w:rFonts w:ascii="Microsoft JhengHei" w:eastAsia="Microsoft JhengHei" w:hAnsi="Microsoft JhengHei" w:cs="Microsoft JhengHei"/>
          <w:spacing w:val="18"/>
          <w:w w:val="110"/>
        </w:rPr>
        <w:t xml:space="preserve"> </w:t>
      </w:r>
      <w:r w:rsidR="00A23879">
        <w:rPr>
          <w:rFonts w:ascii="Microsoft JhengHei" w:eastAsia="Microsoft JhengHei" w:hAnsi="Microsoft JhengHei" w:cs="Microsoft JhengHei"/>
          <w:w w:val="110"/>
        </w:rPr>
        <w:t>"$options"</w:t>
      </w:r>
      <w:r w:rsidR="00A23879">
        <w:rPr>
          <w:rFonts w:ascii="Microsoft JhengHei" w:eastAsia="Microsoft JhengHei" w:hAnsi="Microsoft JhengHei" w:cs="Microsoft JhengHei"/>
          <w:spacing w:val="17"/>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2"/>
          <w:w w:val="190"/>
        </w:rPr>
        <w:t xml:space="preserve"> </w:t>
      </w:r>
      <w:r w:rsidR="00A23879">
        <w:rPr>
          <w:rFonts w:ascii="Microsoft JhengHei" w:eastAsia="Microsoft JhengHei" w:hAnsi="Microsoft JhengHei" w:cs="Microsoft JhengHei"/>
          <w:w w:val="145"/>
        </w:rPr>
        <w:t>"i" }</w:t>
      </w:r>
      <w:r w:rsidR="00A23879">
        <w:rPr>
          <w:rFonts w:ascii="Microsoft JhengHei" w:eastAsia="Microsoft JhengHei" w:hAnsi="Microsoft JhengHei" w:cs="Microsoft JhengHei"/>
          <w:spacing w:val="1"/>
          <w:w w:val="145"/>
        </w:rPr>
        <w:t xml:space="preserve"> </w:t>
      </w:r>
      <w:r w:rsidR="00A23879">
        <w:rPr>
          <w:rFonts w:ascii="Microsoft JhengHei" w:eastAsia="Microsoft JhengHei" w:hAnsi="Microsoft JhengHei" w:cs="Microsoft JhengHei"/>
          <w:w w:val="145"/>
        </w:rPr>
        <w:t>}</w:t>
      </w:r>
    </w:p>
    <w:p w:rsidR="00D032B6" w:rsidRDefault="00A23879">
      <w:pPr>
        <w:pStyle w:val="BodyText"/>
        <w:spacing w:before="26"/>
        <w:rPr>
          <w:lang w:eastAsia="zh-CN"/>
        </w:rPr>
      </w:pPr>
      <w:r>
        <w:rPr>
          <w:lang w:eastAsia="zh-CN"/>
        </w:rPr>
        <w:t>关于正则表达式规则，请参阅</w:t>
      </w:r>
      <w:r>
        <w:rPr>
          <w:spacing w:val="-15"/>
          <w:lang w:eastAsia="zh-CN"/>
        </w:rPr>
        <w:t xml:space="preserve"> </w:t>
      </w:r>
      <w:hyperlink r:id="rId25">
        <w:r>
          <w:rPr>
            <w:color w:val="0000FF"/>
            <w:lang w:eastAsia="zh-CN"/>
          </w:rPr>
          <w:t>Perl</w:t>
        </w:r>
        <w:r>
          <w:rPr>
            <w:color w:val="0000FF"/>
            <w:spacing w:val="-14"/>
            <w:lang w:eastAsia="zh-CN"/>
          </w:rPr>
          <w:t xml:space="preserve"> </w:t>
        </w:r>
        <w:r>
          <w:rPr>
            <w:color w:val="0000FF"/>
            <w:lang w:eastAsia="zh-CN"/>
          </w:rPr>
          <w:t>正则表达式手册</w:t>
        </w:r>
      </w:hyperlink>
      <w:r>
        <w:rPr>
          <w:color w:val="000000"/>
          <w:lang w:eastAsia="zh-CN"/>
        </w:rPr>
        <w:t>。</w:t>
      </w:r>
    </w:p>
    <w:p w:rsidR="00D032B6" w:rsidRDefault="00D032B6">
      <w:pPr>
        <w:spacing w:before="1" w:line="170" w:lineRule="exact"/>
        <w:rPr>
          <w:sz w:val="17"/>
          <w:szCs w:val="17"/>
          <w:lang w:eastAsia="zh-CN"/>
        </w:rPr>
      </w:pPr>
    </w:p>
    <w:p w:rsidR="00D032B6" w:rsidRDefault="00A23879">
      <w:pPr>
        <w:pStyle w:val="Heading4"/>
        <w:spacing w:line="354" w:lineRule="exact"/>
        <w:rPr>
          <w:lang w:eastAsia="zh-CN"/>
        </w:rPr>
      </w:pPr>
      <w:bookmarkStart w:id="24" w:name="集合"/>
      <w:bookmarkStart w:id="25" w:name="_bookmark8"/>
      <w:bookmarkEnd w:id="24"/>
      <w:bookmarkEnd w:id="25"/>
      <w:r>
        <w:rPr>
          <w:lang w:eastAsia="zh-CN"/>
        </w:rPr>
        <w:t>集合</w:t>
      </w:r>
    </w:p>
    <w:p w:rsidR="00D032B6" w:rsidRDefault="00D032B6">
      <w:pPr>
        <w:spacing w:before="11" w:line="220" w:lineRule="exact"/>
        <w:rPr>
          <w:lang w:eastAsia="zh-CN"/>
        </w:rPr>
      </w:pPr>
    </w:p>
    <w:p w:rsidR="00D032B6" w:rsidRDefault="00A23879">
      <w:pPr>
        <w:pStyle w:val="BodyText"/>
        <w:spacing w:line="312" w:lineRule="exact"/>
        <w:rPr>
          <w:lang w:eastAsia="zh-CN"/>
        </w:rPr>
      </w:pPr>
      <w:r>
        <w:rPr>
          <w:lang w:eastAsia="zh-CN"/>
        </w:rPr>
        <w:t>概念</w:t>
      </w:r>
    </w:p>
    <w:p w:rsidR="00D032B6" w:rsidRDefault="00A23879">
      <w:pPr>
        <w:pStyle w:val="BodyText"/>
        <w:spacing w:before="18" w:line="253" w:lineRule="auto"/>
        <w:rPr>
          <w:lang w:eastAsia="zh-CN"/>
        </w:rPr>
      </w:pPr>
      <w:r>
        <w:rPr>
          <w:w w:val="95"/>
          <w:lang w:eastAsia="zh-CN"/>
        </w:rPr>
        <w:t>集合（Collection）是数据库中存放文档的逻辑对象。任何一条文档必须属于一个且仅一个集合。</w:t>
      </w:r>
      <w:r>
        <w:rPr>
          <w:lang w:eastAsia="zh-CN"/>
        </w:rPr>
        <w:t xml:space="preserve"> </w:t>
      </w:r>
      <w:r>
        <w:rPr>
          <w:w w:val="95"/>
          <w:lang w:eastAsia="zh-CN"/>
        </w:rPr>
        <w:t>集合由“&lt;集合空间名&gt;.&lt;集合名&gt;”构成。集合名最大长度127字节，为</w:t>
      </w:r>
      <w:r>
        <w:rPr>
          <w:spacing w:val="-9"/>
          <w:w w:val="95"/>
          <w:lang w:eastAsia="zh-CN"/>
        </w:rPr>
        <w:t xml:space="preserve"> </w:t>
      </w:r>
      <w:r>
        <w:rPr>
          <w:w w:val="95"/>
          <w:lang w:eastAsia="zh-CN"/>
        </w:rPr>
        <w:t>UTF-8</w:t>
      </w:r>
      <w:r>
        <w:rPr>
          <w:spacing w:val="-9"/>
          <w:w w:val="95"/>
          <w:lang w:eastAsia="zh-CN"/>
        </w:rPr>
        <w:t xml:space="preserve"> </w:t>
      </w:r>
      <w:r>
        <w:rPr>
          <w:w w:val="95"/>
          <w:lang w:eastAsia="zh-CN"/>
        </w:rPr>
        <w:t>编码。一个集合中可以包含零个</w:t>
      </w:r>
    </w:p>
    <w:p w:rsidR="00D032B6" w:rsidRDefault="00A23879">
      <w:pPr>
        <w:pStyle w:val="BodyText"/>
        <w:spacing w:line="225" w:lineRule="exact"/>
        <w:rPr>
          <w:lang w:eastAsia="zh-CN"/>
        </w:rPr>
      </w:pPr>
      <w:r>
        <w:rPr>
          <w:lang w:eastAsia="zh-CN"/>
        </w:rPr>
        <w:t>至任意多个文档（上限为集合空间大小上限）。</w:t>
      </w:r>
    </w:p>
    <w:p w:rsidR="00D032B6" w:rsidRDefault="00A23879">
      <w:pPr>
        <w:pStyle w:val="BodyText"/>
        <w:spacing w:before="18"/>
        <w:rPr>
          <w:lang w:eastAsia="zh-CN"/>
        </w:rPr>
      </w:pPr>
      <w:r>
        <w:rPr>
          <w:lang w:eastAsia="zh-CN"/>
        </w:rPr>
        <w:t>在集群环境下，每个集合还可以拥有除名称外的以下属性：</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分区键（ShardingKey）</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指定集合的分区键，集合中所有的文档将分区键中指定的字段作为分区信</w:t>
            </w:r>
          </w:p>
          <w:p w:rsidR="00D032B6" w:rsidRDefault="00A23879">
            <w:pPr>
              <w:pStyle w:val="TableParagraph"/>
              <w:spacing w:before="1"/>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息，文档分别存放在所对应的分区中。</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分区类型（ShardingType）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指定集合的分区类型：范围分区（Range）或散列分区（Hash）。</w:t>
            </w:r>
          </w:p>
        </w:tc>
      </w:tr>
      <w:tr w:rsidR="00D032B6">
        <w:trPr>
          <w:trHeight w:hRule="exact" w:val="78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写副本数（ReplSize）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指定该集合默认的写副本数。如果该值</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1，数据的写请求在一个副本写入</w:t>
            </w:r>
          </w:p>
          <w:p w:rsidR="00D032B6" w:rsidRDefault="00A23879">
            <w:pPr>
              <w:pStyle w:val="TableParagraph"/>
              <w:spacing w:before="1" w:line="241" w:lineRule="auto"/>
              <w:ind w:left="35" w:right="10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成功后就会返回。如果该值  </w:t>
            </w:r>
            <w:r>
              <w:rPr>
                <w:rFonts w:ascii="微软雅黑" w:eastAsia="微软雅黑" w:hAnsi="微软雅黑" w:cs="微软雅黑"/>
                <w:spacing w:val="14"/>
                <w:w w:val="95"/>
                <w:sz w:val="14"/>
                <w:szCs w:val="14"/>
                <w:lang w:eastAsia="zh-CN"/>
              </w:rPr>
              <w:t xml:space="preserve"> </w:t>
            </w:r>
            <w:r>
              <w:rPr>
                <w:rFonts w:ascii="微软雅黑" w:eastAsia="微软雅黑" w:hAnsi="微软雅黑" w:cs="微软雅黑"/>
                <w:w w:val="95"/>
                <w:sz w:val="14"/>
                <w:szCs w:val="14"/>
                <w:lang w:eastAsia="zh-CN"/>
              </w:rPr>
              <w:t xml:space="preserve">&gt;  </w:t>
            </w:r>
            <w:r>
              <w:rPr>
                <w:rFonts w:ascii="微软雅黑" w:eastAsia="微软雅黑" w:hAnsi="微软雅黑" w:cs="微软雅黑"/>
                <w:spacing w:val="15"/>
                <w:w w:val="95"/>
                <w:sz w:val="14"/>
                <w:szCs w:val="14"/>
                <w:lang w:eastAsia="zh-CN"/>
              </w:rPr>
              <w:t xml:space="preserve"> </w:t>
            </w:r>
            <w:r>
              <w:rPr>
                <w:rFonts w:ascii="微软雅黑" w:eastAsia="微软雅黑" w:hAnsi="微软雅黑" w:cs="微软雅黑"/>
                <w:w w:val="95"/>
                <w:sz w:val="14"/>
                <w:szCs w:val="14"/>
                <w:lang w:eastAsia="zh-CN"/>
              </w:rPr>
              <w:t>1，则需要等到至少指定数量的副本被成功写</w:t>
            </w:r>
            <w:r>
              <w:rPr>
                <w:rFonts w:ascii="微软雅黑" w:eastAsia="微软雅黑" w:hAnsi="微软雅黑" w:cs="微软雅黑"/>
                <w:sz w:val="14"/>
                <w:szCs w:val="14"/>
                <w:lang w:eastAsia="zh-CN"/>
              </w:rPr>
              <w:t xml:space="preserve"> </w:t>
            </w:r>
            <w:r>
              <w:rPr>
                <w:rFonts w:ascii="微软雅黑" w:eastAsia="微软雅黑" w:hAnsi="微软雅黑" w:cs="微软雅黑"/>
                <w:w w:val="95"/>
                <w:sz w:val="14"/>
                <w:szCs w:val="14"/>
                <w:lang w:eastAsia="zh-CN"/>
              </w:rPr>
              <w:t>入数据后才会返回。</w:t>
            </w:r>
          </w:p>
        </w:tc>
      </w:tr>
    </w:tbl>
    <w:p w:rsidR="00D032B6" w:rsidRDefault="00D032B6">
      <w:pPr>
        <w:spacing w:line="241" w:lineRule="auto"/>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11" w:line="200" w:lineRule="exact"/>
        <w:rPr>
          <w:sz w:val="20"/>
          <w:szCs w:val="20"/>
          <w:lang w:eastAsia="zh-CN"/>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3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数据压缩（Compressed）</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 xml:space="preserve">创建集合时，指定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 xml:space="preserve">Compressed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属性的值代表着在做插入操作时，是否以</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sz w:val="14"/>
                <w:szCs w:val="14"/>
              </w:rPr>
              <w:t>压缩的形式存储数据，它的值有</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和</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false，默认为</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false。</w:t>
            </w:r>
          </w:p>
        </w:tc>
      </w:tr>
    </w:tbl>
    <w:p w:rsidR="00D032B6" w:rsidRDefault="00D032B6">
      <w:pPr>
        <w:spacing w:before="5" w:line="140" w:lineRule="exact"/>
        <w:rPr>
          <w:sz w:val="14"/>
          <w:szCs w:val="14"/>
        </w:rPr>
      </w:pPr>
    </w:p>
    <w:p w:rsidR="00D032B6" w:rsidRDefault="00A23879">
      <w:pPr>
        <w:pStyle w:val="Heading4"/>
        <w:spacing w:line="354" w:lineRule="exact"/>
        <w:ind w:left="113"/>
      </w:pPr>
      <w:bookmarkStart w:id="26" w:name="集合空间"/>
      <w:bookmarkStart w:id="27" w:name="_bookmark9"/>
      <w:bookmarkEnd w:id="26"/>
      <w:bookmarkEnd w:id="27"/>
      <w:r>
        <w:t>集合空间</w:t>
      </w:r>
    </w:p>
    <w:p w:rsidR="00D032B6" w:rsidRDefault="00D032B6">
      <w:pPr>
        <w:spacing w:before="2" w:line="200" w:lineRule="exact"/>
        <w:rPr>
          <w:sz w:val="20"/>
          <w:szCs w:val="20"/>
        </w:rPr>
      </w:pPr>
    </w:p>
    <w:p w:rsidR="00D032B6" w:rsidRDefault="00A23879">
      <w:pPr>
        <w:pStyle w:val="BodyText"/>
        <w:ind w:left="613"/>
      </w:pPr>
      <w:r>
        <w:t>概念</w:t>
      </w:r>
    </w:p>
    <w:p w:rsidR="00D032B6" w:rsidRDefault="00D032B6">
      <w:pPr>
        <w:spacing w:before="5" w:line="100" w:lineRule="exact"/>
        <w:rPr>
          <w:sz w:val="10"/>
          <w:szCs w:val="10"/>
        </w:rPr>
      </w:pPr>
    </w:p>
    <w:p w:rsidR="00D032B6" w:rsidRDefault="00A23879">
      <w:pPr>
        <w:pStyle w:val="BodyText"/>
        <w:spacing w:line="168" w:lineRule="auto"/>
        <w:ind w:left="613" w:right="410"/>
      </w:pPr>
      <w:r>
        <w:rPr>
          <w:w w:val="95"/>
        </w:rPr>
        <w:t xml:space="preserve">集合空间（Collection      </w:t>
      </w:r>
      <w:r>
        <w:rPr>
          <w:spacing w:val="19"/>
          <w:w w:val="95"/>
        </w:rPr>
        <w:t xml:space="preserve"> </w:t>
      </w:r>
      <w:r>
        <w:rPr>
          <w:w w:val="95"/>
        </w:rPr>
        <w:t>Space）是数据库中存放集合的物理对象。任何一个集合必须属于一个且仅一个集合空</w:t>
      </w:r>
      <w:r>
        <w:t xml:space="preserve"> 间。</w:t>
      </w:r>
    </w:p>
    <w:p w:rsidR="00D032B6" w:rsidRDefault="00D032B6">
      <w:pPr>
        <w:spacing w:line="120" w:lineRule="exact"/>
        <w:rPr>
          <w:sz w:val="12"/>
          <w:szCs w:val="12"/>
        </w:rPr>
      </w:pPr>
    </w:p>
    <w:p w:rsidR="00D032B6" w:rsidRDefault="00A23879">
      <w:pPr>
        <w:pStyle w:val="BodyText"/>
        <w:spacing w:line="168" w:lineRule="auto"/>
        <w:ind w:left="613" w:right="169"/>
        <w:rPr>
          <w:lang w:eastAsia="zh-CN"/>
        </w:rPr>
      </w:pPr>
      <w:r>
        <w:rPr>
          <w:w w:val="95"/>
          <w:lang w:eastAsia="zh-CN"/>
        </w:rPr>
        <w:t xml:space="preserve">集合空间名最大长度127字节，为   </w:t>
      </w:r>
      <w:r>
        <w:rPr>
          <w:spacing w:val="1"/>
          <w:w w:val="95"/>
          <w:lang w:eastAsia="zh-CN"/>
        </w:rPr>
        <w:t xml:space="preserve"> </w:t>
      </w:r>
      <w:r>
        <w:rPr>
          <w:w w:val="95"/>
          <w:lang w:eastAsia="zh-CN"/>
        </w:rPr>
        <w:t xml:space="preserve">UTF-8   </w:t>
      </w:r>
      <w:r>
        <w:rPr>
          <w:spacing w:val="2"/>
          <w:w w:val="95"/>
          <w:lang w:eastAsia="zh-CN"/>
        </w:rPr>
        <w:t xml:space="preserve"> </w:t>
      </w:r>
      <w:r>
        <w:rPr>
          <w:w w:val="95"/>
          <w:lang w:eastAsia="zh-CN"/>
        </w:rPr>
        <w:t>编码。一个集合空间中可以包含不超过4096个集合；每个数据节点</w:t>
      </w:r>
      <w:r>
        <w:rPr>
          <w:lang w:eastAsia="zh-CN"/>
        </w:rPr>
        <w:t xml:space="preserve"> 可以包含不超过4096个集合空间。</w:t>
      </w:r>
    </w:p>
    <w:p w:rsidR="00D032B6" w:rsidRDefault="00A23879">
      <w:pPr>
        <w:pStyle w:val="BodyText"/>
        <w:spacing w:before="34"/>
        <w:ind w:left="613"/>
        <w:rPr>
          <w:lang w:eastAsia="zh-CN"/>
        </w:rPr>
      </w:pPr>
      <w:r>
        <w:rPr>
          <w:w w:val="95"/>
          <w:lang w:eastAsia="zh-CN"/>
        </w:rPr>
        <w:t>每一个集合空间在数据节点均对应一个文件，文件名格式为“&lt;集合空间名&gt;.1”。</w:t>
      </w:r>
    </w:p>
    <w:p w:rsidR="00D032B6" w:rsidRDefault="00D032B6">
      <w:pPr>
        <w:spacing w:before="9" w:line="190" w:lineRule="exact"/>
        <w:rPr>
          <w:sz w:val="19"/>
          <w:szCs w:val="19"/>
          <w:lang w:eastAsia="zh-CN"/>
        </w:rPr>
      </w:pPr>
    </w:p>
    <w:p w:rsidR="00D032B6" w:rsidRDefault="00A23879">
      <w:pPr>
        <w:pStyle w:val="BodyText"/>
        <w:spacing w:line="253" w:lineRule="auto"/>
        <w:ind w:left="613" w:right="497"/>
        <w:rPr>
          <w:lang w:eastAsia="zh-CN"/>
        </w:rPr>
      </w:pPr>
      <w:r>
        <w:rPr>
          <w:lang w:eastAsia="zh-CN"/>
        </w:rPr>
        <w:t xml:space="preserve">数据页 </w:t>
      </w:r>
      <w:r>
        <w:rPr>
          <w:w w:val="95"/>
          <w:lang w:eastAsia="zh-CN"/>
        </w:rPr>
        <w:t>集合空间将文件划分为若干个固定大小的数据页（Page），在创建集合空间时用户可以指定数据页大小，且</w:t>
      </w:r>
    </w:p>
    <w:p w:rsidR="00D032B6" w:rsidRDefault="00A23879">
      <w:pPr>
        <w:pStyle w:val="BodyText"/>
        <w:spacing w:line="225" w:lineRule="exact"/>
        <w:ind w:left="613"/>
        <w:rPr>
          <w:lang w:eastAsia="zh-CN"/>
        </w:rPr>
      </w:pPr>
      <w:r>
        <w:rPr>
          <w:lang w:eastAsia="zh-CN"/>
        </w:rPr>
        <w:t>创建后不可更改。</w:t>
      </w:r>
    </w:p>
    <w:p w:rsidR="00D032B6" w:rsidRDefault="00D032B6">
      <w:pPr>
        <w:spacing w:before="5" w:line="100" w:lineRule="exact"/>
        <w:rPr>
          <w:sz w:val="10"/>
          <w:szCs w:val="10"/>
          <w:lang w:eastAsia="zh-CN"/>
        </w:rPr>
      </w:pPr>
    </w:p>
    <w:p w:rsidR="00D032B6" w:rsidRDefault="00A23879">
      <w:pPr>
        <w:pStyle w:val="BodyText"/>
        <w:spacing w:line="168" w:lineRule="auto"/>
        <w:ind w:left="613" w:right="410"/>
        <w:rPr>
          <w:lang w:eastAsia="zh-CN"/>
        </w:rPr>
      </w:pPr>
      <w:r>
        <w:rPr>
          <w:w w:val="95"/>
          <w:lang w:eastAsia="zh-CN"/>
        </w:rPr>
        <w:t>每个数据节点中，单个集合空间可以访问16777216个数据页。因此对应不同数据页大小，单分区中集合空</w:t>
      </w:r>
      <w:r>
        <w:rPr>
          <w:lang w:eastAsia="zh-CN"/>
        </w:rPr>
        <w:t xml:space="preserve"> 间容量上限为：</w:t>
      </w:r>
    </w:p>
    <w:p w:rsidR="00D032B6" w:rsidRDefault="00D032B6">
      <w:pPr>
        <w:spacing w:before="1" w:line="80" w:lineRule="exact"/>
        <w:rPr>
          <w:sz w:val="8"/>
          <w:szCs w:val="8"/>
          <w:lang w:eastAsia="zh-CN"/>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数据页大小（字节）</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集合空间最大容量（GB）</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4096</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512</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8192</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1024</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16384</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2048</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32768</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4096</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65536</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8192</w:t>
            </w:r>
          </w:p>
        </w:tc>
      </w:tr>
    </w:tbl>
    <w:p w:rsidR="00D032B6" w:rsidRDefault="00D032B6">
      <w:pPr>
        <w:spacing w:before="3" w:line="200" w:lineRule="exact"/>
        <w:rPr>
          <w:sz w:val="20"/>
          <w:szCs w:val="20"/>
        </w:rPr>
      </w:pPr>
    </w:p>
    <w:p w:rsidR="00D032B6" w:rsidRDefault="00A23879">
      <w:pPr>
        <w:pStyle w:val="BodyText"/>
        <w:spacing w:line="312" w:lineRule="exact"/>
        <w:ind w:left="613"/>
      </w:pPr>
      <w:r>
        <w:t>数据块</w:t>
      </w:r>
    </w:p>
    <w:p w:rsidR="00D032B6" w:rsidRDefault="00D032B6">
      <w:pPr>
        <w:spacing w:before="5" w:line="100" w:lineRule="exact"/>
        <w:rPr>
          <w:sz w:val="10"/>
          <w:szCs w:val="10"/>
        </w:rPr>
      </w:pPr>
    </w:p>
    <w:p w:rsidR="00D032B6" w:rsidRDefault="00A23879">
      <w:pPr>
        <w:pStyle w:val="BodyText"/>
        <w:spacing w:line="168" w:lineRule="auto"/>
        <w:ind w:left="613" w:right="410"/>
        <w:rPr>
          <w:lang w:eastAsia="zh-CN"/>
        </w:rPr>
      </w:pPr>
      <w:r>
        <w:rPr>
          <w:lang w:eastAsia="zh-CN"/>
        </w:rPr>
        <w:t>一个或多个数据页组成数据块。集合空间中的每个集合由零个或以上的数据块构成，每个数据块的大小由用 户数据长度自动调整。集合中的文档不可跨多个数据块存放。</w:t>
      </w:r>
    </w:p>
    <w:p w:rsidR="00D032B6" w:rsidRDefault="00A23879">
      <w:pPr>
        <w:pStyle w:val="BodyText"/>
        <w:spacing w:before="34"/>
        <w:ind w:left="613"/>
        <w:rPr>
          <w:lang w:eastAsia="zh-CN"/>
        </w:rPr>
      </w:pPr>
      <w:r>
        <w:rPr>
          <w:lang w:eastAsia="zh-CN"/>
        </w:rPr>
        <w:t>集合空间中的数据块存放方式如下图所示：</w:t>
      </w:r>
    </w:p>
    <w:p w:rsidR="00D032B6" w:rsidRDefault="00D032B6">
      <w:pPr>
        <w:spacing w:before="5" w:line="150" w:lineRule="exact"/>
        <w:rPr>
          <w:sz w:val="15"/>
          <w:szCs w:val="15"/>
          <w:lang w:eastAsia="zh-CN"/>
        </w:rPr>
      </w:pPr>
    </w:p>
    <w:p w:rsidR="00D032B6" w:rsidRDefault="00620DD5">
      <w:pPr>
        <w:ind w:left="613" w:right="11200"/>
        <w:rPr>
          <w:rFonts w:ascii="Times New Roman" w:eastAsia="Times New Roman" w:hAnsi="Times New Roman" w:cs="Times New Roman"/>
          <w:sz w:val="20"/>
          <w:szCs w:val="20"/>
        </w:rPr>
      </w:pPr>
      <w:r>
        <w:pict>
          <v:shape id="_x0000_i1034" type="#_x0000_t75" style="width:409.5pt;height:94.5pt;mso-position-horizontal-relative:char;mso-position-vertical-relative:line">
            <v:imagedata r:id="rId26" o:title=""/>
          </v:shape>
        </w:pict>
      </w:r>
    </w:p>
    <w:p w:rsidR="00D032B6" w:rsidRDefault="00D032B6">
      <w:pPr>
        <w:spacing w:before="7" w:line="150" w:lineRule="exact"/>
        <w:rPr>
          <w:sz w:val="15"/>
          <w:szCs w:val="15"/>
        </w:rPr>
      </w:pPr>
    </w:p>
    <w:p w:rsidR="00D032B6" w:rsidRDefault="00A23879">
      <w:pPr>
        <w:pStyle w:val="BodyText"/>
        <w:spacing w:line="168" w:lineRule="auto"/>
        <w:ind w:left="613" w:right="410"/>
        <w:rPr>
          <w:lang w:eastAsia="zh-CN"/>
        </w:rPr>
      </w:pPr>
      <w:r>
        <w:rPr>
          <w:lang w:eastAsia="zh-CN"/>
        </w:rPr>
        <w:t>图中显示了一个集合空间中的三个集合，分别用不同的颜色代表。每个集合所对应的数据存放在各自的数据 页中。一个或多个数据页可以组成一个数据块，每个数据块中的数据连续，且文档不能跨越多个数据块。</w:t>
      </w:r>
    </w:p>
    <w:p w:rsidR="00D032B6" w:rsidRDefault="00D032B6">
      <w:pPr>
        <w:spacing w:before="1" w:line="130" w:lineRule="exact"/>
        <w:rPr>
          <w:sz w:val="13"/>
          <w:szCs w:val="13"/>
          <w:lang w:eastAsia="zh-CN"/>
        </w:rPr>
      </w:pPr>
    </w:p>
    <w:p w:rsidR="00D032B6" w:rsidRDefault="00A23879">
      <w:pPr>
        <w:pStyle w:val="Heading4"/>
        <w:ind w:left="94" w:right="8966"/>
        <w:jc w:val="center"/>
        <w:rPr>
          <w:lang w:eastAsia="zh-CN"/>
        </w:rPr>
      </w:pPr>
      <w:bookmarkStart w:id="28" w:name="数据库服务器"/>
      <w:bookmarkStart w:id="29" w:name="_bookmark10"/>
      <w:bookmarkEnd w:id="28"/>
      <w:bookmarkEnd w:id="29"/>
      <w:r>
        <w:rPr>
          <w:lang w:eastAsia="zh-CN"/>
        </w:rPr>
        <w:t>数据库服务器</w:t>
      </w:r>
    </w:p>
    <w:p w:rsidR="00D032B6" w:rsidRDefault="00D032B6">
      <w:pPr>
        <w:spacing w:before="2" w:line="200" w:lineRule="exact"/>
        <w:rPr>
          <w:sz w:val="20"/>
          <w:szCs w:val="20"/>
          <w:lang w:eastAsia="zh-CN"/>
        </w:rPr>
      </w:pPr>
    </w:p>
    <w:p w:rsidR="00D032B6" w:rsidRDefault="00A23879">
      <w:pPr>
        <w:pStyle w:val="BodyText"/>
        <w:ind w:left="613"/>
        <w:rPr>
          <w:lang w:eastAsia="zh-CN"/>
        </w:rPr>
      </w:pPr>
      <w:r>
        <w:rPr>
          <w:lang w:eastAsia="zh-CN"/>
        </w:rPr>
        <w:t>概念</w:t>
      </w:r>
    </w:p>
    <w:p w:rsidR="00D032B6" w:rsidRDefault="00A23879">
      <w:pPr>
        <w:pStyle w:val="BodyText"/>
        <w:spacing w:before="18" w:line="253" w:lineRule="auto"/>
        <w:ind w:left="613" w:right="317"/>
        <w:rPr>
          <w:lang w:eastAsia="zh-CN"/>
        </w:rPr>
      </w:pPr>
      <w:r>
        <w:rPr>
          <w:w w:val="95"/>
          <w:lang w:eastAsia="zh-CN"/>
        </w:rPr>
        <w:t xml:space="preserve">数据库服务器提供软件服务以便安全、高效地管理信息。SequoiaDB      </w:t>
      </w:r>
      <w:r>
        <w:rPr>
          <w:spacing w:val="37"/>
          <w:w w:val="95"/>
          <w:lang w:eastAsia="zh-CN"/>
        </w:rPr>
        <w:t xml:space="preserve"> </w:t>
      </w:r>
      <w:r>
        <w:rPr>
          <w:w w:val="95"/>
          <w:lang w:eastAsia="zh-CN"/>
        </w:rPr>
        <w:t>是文档型非关系型数据库服务器。</w:t>
      </w:r>
      <w:r>
        <w:rPr>
          <w:lang w:eastAsia="zh-CN"/>
        </w:rPr>
        <w:t xml:space="preserve"> </w:t>
      </w:r>
      <w:r>
        <w:rPr>
          <w:w w:val="95"/>
          <w:lang w:eastAsia="zh-CN"/>
        </w:rPr>
        <w:t xml:space="preserve">数据库服务器是指安装了 </w:t>
      </w:r>
      <w:r>
        <w:rPr>
          <w:spacing w:val="39"/>
          <w:w w:val="95"/>
          <w:lang w:eastAsia="zh-CN"/>
        </w:rPr>
        <w:t xml:space="preserve"> </w:t>
      </w:r>
      <w:r>
        <w:rPr>
          <w:w w:val="95"/>
          <w:lang w:eastAsia="zh-CN"/>
        </w:rPr>
        <w:t xml:space="preserve">SequoiaDB </w:t>
      </w:r>
      <w:r>
        <w:rPr>
          <w:spacing w:val="39"/>
          <w:w w:val="95"/>
          <w:lang w:eastAsia="zh-CN"/>
        </w:rPr>
        <w:t xml:space="preserve"> </w:t>
      </w:r>
      <w:r>
        <w:rPr>
          <w:w w:val="95"/>
          <w:lang w:eastAsia="zh-CN"/>
        </w:rPr>
        <w:t xml:space="preserve">数据库引擎的计算机。SequoiaDB </w:t>
      </w:r>
      <w:r>
        <w:rPr>
          <w:spacing w:val="39"/>
          <w:w w:val="95"/>
          <w:lang w:eastAsia="zh-CN"/>
        </w:rPr>
        <w:t xml:space="preserve"> </w:t>
      </w:r>
      <w:r>
        <w:rPr>
          <w:w w:val="95"/>
          <w:lang w:eastAsia="zh-CN"/>
        </w:rPr>
        <w:t>引擎为数据存取操作的基本单</w:t>
      </w:r>
    </w:p>
    <w:p w:rsidR="00D032B6" w:rsidRDefault="00A23879">
      <w:pPr>
        <w:pStyle w:val="BodyText"/>
        <w:spacing w:line="225" w:lineRule="exact"/>
        <w:ind w:left="613"/>
        <w:rPr>
          <w:lang w:eastAsia="zh-CN"/>
        </w:rPr>
      </w:pPr>
      <w:r>
        <w:rPr>
          <w:lang w:eastAsia="zh-CN"/>
        </w:rPr>
        <w:t>元，在分布式架构中，每一个数据库作为一个节点（Node）存在，节点之间的数据无共享。</w:t>
      </w:r>
    </w:p>
    <w:p w:rsidR="00D032B6" w:rsidRDefault="00D032B6">
      <w:pPr>
        <w:spacing w:line="225" w:lineRule="exact"/>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ind w:right="130"/>
        <w:rPr>
          <w:lang w:eastAsia="zh-CN"/>
        </w:rPr>
      </w:pPr>
      <w:r>
        <w:rPr>
          <w:w w:val="95"/>
          <w:lang w:eastAsia="zh-CN"/>
        </w:rPr>
        <w:t xml:space="preserve">在一台计算机中，每一个   </w:t>
      </w:r>
      <w:r>
        <w:rPr>
          <w:spacing w:val="21"/>
          <w:w w:val="95"/>
          <w:lang w:eastAsia="zh-CN"/>
        </w:rPr>
        <w:t xml:space="preserve"> </w:t>
      </w:r>
      <w:r>
        <w:rPr>
          <w:w w:val="95"/>
          <w:lang w:eastAsia="zh-CN"/>
        </w:rPr>
        <w:t xml:space="preserve">SequoiaDB   </w:t>
      </w:r>
      <w:r>
        <w:rPr>
          <w:spacing w:val="22"/>
          <w:w w:val="95"/>
          <w:lang w:eastAsia="zh-CN"/>
        </w:rPr>
        <w:t xml:space="preserve"> </w:t>
      </w:r>
      <w:r>
        <w:rPr>
          <w:w w:val="95"/>
          <w:lang w:eastAsia="zh-CN"/>
        </w:rPr>
        <w:t>数据库引擎对应一个数据库路径，该数据库中所有的集合空间均放置</w:t>
      </w:r>
      <w:r>
        <w:rPr>
          <w:lang w:eastAsia="zh-CN"/>
        </w:rPr>
        <w:t xml:space="preserve"> 在该目录中。</w:t>
      </w:r>
    </w:p>
    <w:p w:rsidR="00D032B6" w:rsidRDefault="00D032B6">
      <w:pPr>
        <w:spacing w:line="120" w:lineRule="exact"/>
        <w:rPr>
          <w:sz w:val="12"/>
          <w:szCs w:val="12"/>
          <w:lang w:eastAsia="zh-CN"/>
        </w:rPr>
      </w:pPr>
    </w:p>
    <w:p w:rsidR="00D032B6" w:rsidRDefault="00A23879">
      <w:pPr>
        <w:pStyle w:val="BodyText"/>
        <w:spacing w:line="168" w:lineRule="auto"/>
        <w:ind w:right="1718"/>
        <w:jc w:val="both"/>
        <w:rPr>
          <w:lang w:eastAsia="zh-CN"/>
        </w:rPr>
      </w:pPr>
      <w:r>
        <w:rPr>
          <w:lang w:eastAsia="zh-CN"/>
        </w:rPr>
        <w:t>数据库路径包含一个或多个集合空间。对于数据节点和协调节点至少存在一个</w:t>
      </w:r>
      <w:r>
        <w:rPr>
          <w:spacing w:val="-33"/>
          <w:lang w:eastAsia="zh-CN"/>
        </w:rPr>
        <w:t xml:space="preserve"> </w:t>
      </w:r>
      <w:r>
        <w:rPr>
          <w:lang w:eastAsia="zh-CN"/>
        </w:rPr>
        <w:t>SYSTEMP</w:t>
      </w:r>
      <w:r>
        <w:rPr>
          <w:spacing w:val="-32"/>
          <w:lang w:eastAsia="zh-CN"/>
        </w:rPr>
        <w:t xml:space="preserve"> </w:t>
      </w:r>
      <w:r>
        <w:rPr>
          <w:lang w:eastAsia="zh-CN"/>
        </w:rPr>
        <w:t xml:space="preserve">系统临 </w:t>
      </w:r>
      <w:r>
        <w:rPr>
          <w:w w:val="95"/>
          <w:lang w:eastAsia="zh-CN"/>
        </w:rPr>
        <w:t>时集合空间；而对于编目节点至少存在</w:t>
      </w:r>
      <w:r>
        <w:rPr>
          <w:spacing w:val="9"/>
          <w:w w:val="95"/>
          <w:lang w:eastAsia="zh-CN"/>
        </w:rPr>
        <w:t xml:space="preserve"> </w:t>
      </w:r>
      <w:r>
        <w:rPr>
          <w:w w:val="95"/>
          <w:lang w:eastAsia="zh-CN"/>
        </w:rPr>
        <w:t>SYSTEMP</w:t>
      </w:r>
      <w:r>
        <w:rPr>
          <w:spacing w:val="9"/>
          <w:w w:val="95"/>
          <w:lang w:eastAsia="zh-CN"/>
        </w:rPr>
        <w:t xml:space="preserve"> </w:t>
      </w:r>
      <w:r>
        <w:rPr>
          <w:w w:val="95"/>
          <w:lang w:eastAsia="zh-CN"/>
        </w:rPr>
        <w:t>系统临时集合空间、SYSAUTH</w:t>
      </w:r>
      <w:r>
        <w:rPr>
          <w:spacing w:val="9"/>
          <w:w w:val="95"/>
          <w:lang w:eastAsia="zh-CN"/>
        </w:rPr>
        <w:t xml:space="preserve"> </w:t>
      </w:r>
      <w:r>
        <w:rPr>
          <w:w w:val="95"/>
          <w:lang w:eastAsia="zh-CN"/>
        </w:rPr>
        <w:t>系统权限集合空</w:t>
      </w:r>
      <w:r>
        <w:rPr>
          <w:lang w:eastAsia="zh-CN"/>
        </w:rPr>
        <w:t xml:space="preserve"> </w:t>
      </w:r>
      <w:r>
        <w:rPr>
          <w:w w:val="95"/>
          <w:lang w:eastAsia="zh-CN"/>
        </w:rPr>
        <w:t>间、SYSPROCEDURES</w:t>
      </w:r>
      <w:r>
        <w:rPr>
          <w:spacing w:val="29"/>
          <w:w w:val="95"/>
          <w:lang w:eastAsia="zh-CN"/>
        </w:rPr>
        <w:t xml:space="preserve"> </w:t>
      </w:r>
      <w:r>
        <w:rPr>
          <w:w w:val="95"/>
          <w:lang w:eastAsia="zh-CN"/>
        </w:rPr>
        <w:t>系统存储过程集合空间与</w:t>
      </w:r>
      <w:r>
        <w:rPr>
          <w:spacing w:val="30"/>
          <w:w w:val="95"/>
          <w:lang w:eastAsia="zh-CN"/>
        </w:rPr>
        <w:t xml:space="preserve"> </w:t>
      </w:r>
      <w:r>
        <w:rPr>
          <w:w w:val="95"/>
          <w:lang w:eastAsia="zh-CN"/>
        </w:rPr>
        <w:t>SYSCAT</w:t>
      </w:r>
      <w:r>
        <w:rPr>
          <w:spacing w:val="30"/>
          <w:w w:val="95"/>
          <w:lang w:eastAsia="zh-CN"/>
        </w:rPr>
        <w:t xml:space="preserve"> </w:t>
      </w:r>
      <w:r>
        <w:rPr>
          <w:w w:val="95"/>
          <w:lang w:eastAsia="zh-CN"/>
        </w:rPr>
        <w:t>系统编目集合空间。</w:t>
      </w:r>
    </w:p>
    <w:p w:rsidR="00D032B6" w:rsidRDefault="00A23879">
      <w:pPr>
        <w:pStyle w:val="BodyText"/>
        <w:spacing w:before="34"/>
        <w:ind w:right="5866"/>
        <w:jc w:val="both"/>
        <w:rPr>
          <w:lang w:eastAsia="zh-CN"/>
        </w:rPr>
      </w:pPr>
      <w:r>
        <w:rPr>
          <w:w w:val="95"/>
          <w:lang w:eastAsia="zh-CN"/>
        </w:rPr>
        <w:t>每个数据库引擎可以包含最多4096个集合空间。</w:t>
      </w:r>
    </w:p>
    <w:p w:rsidR="00D032B6" w:rsidRDefault="00D032B6">
      <w:pPr>
        <w:spacing w:before="1" w:line="170" w:lineRule="exact"/>
        <w:rPr>
          <w:sz w:val="17"/>
          <w:szCs w:val="17"/>
          <w:lang w:eastAsia="zh-CN"/>
        </w:rPr>
      </w:pPr>
    </w:p>
    <w:p w:rsidR="00D032B6" w:rsidRDefault="00A23879">
      <w:pPr>
        <w:pStyle w:val="Heading4"/>
        <w:spacing w:line="354" w:lineRule="exact"/>
        <w:rPr>
          <w:lang w:eastAsia="zh-CN"/>
        </w:rPr>
      </w:pPr>
      <w:bookmarkStart w:id="30" w:name="索引"/>
      <w:bookmarkStart w:id="31" w:name="_bookmark11"/>
      <w:bookmarkEnd w:id="30"/>
      <w:bookmarkEnd w:id="31"/>
      <w:r>
        <w:rPr>
          <w:lang w:eastAsia="zh-CN"/>
        </w:rPr>
        <w:t>索引</w:t>
      </w:r>
    </w:p>
    <w:p w:rsidR="00D032B6" w:rsidRDefault="00D032B6">
      <w:pPr>
        <w:spacing w:before="11" w:line="220" w:lineRule="exact"/>
        <w:rPr>
          <w:lang w:eastAsia="zh-CN"/>
        </w:rPr>
      </w:pPr>
    </w:p>
    <w:p w:rsidR="00D032B6" w:rsidRDefault="00A23879">
      <w:pPr>
        <w:pStyle w:val="BodyText"/>
        <w:spacing w:line="312" w:lineRule="exact"/>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ind w:right="130"/>
        <w:rPr>
          <w:lang w:eastAsia="zh-CN"/>
        </w:rPr>
      </w:pPr>
      <w:r>
        <w:rPr>
          <w:w w:val="95"/>
          <w:lang w:eastAsia="zh-CN"/>
        </w:rPr>
        <w:t xml:space="preserve">在   </w:t>
      </w:r>
      <w:r>
        <w:rPr>
          <w:spacing w:val="21"/>
          <w:w w:val="95"/>
          <w:lang w:eastAsia="zh-CN"/>
        </w:rPr>
        <w:t xml:space="preserve"> </w:t>
      </w:r>
      <w:r>
        <w:rPr>
          <w:w w:val="95"/>
          <w:lang w:eastAsia="zh-CN"/>
        </w:rPr>
        <w:t xml:space="preserve">SequoiaDB   </w:t>
      </w:r>
      <w:r>
        <w:rPr>
          <w:spacing w:val="22"/>
          <w:w w:val="95"/>
          <w:lang w:eastAsia="zh-CN"/>
        </w:rPr>
        <w:t xml:space="preserve"> </w:t>
      </w:r>
      <w:r>
        <w:rPr>
          <w:w w:val="95"/>
          <w:lang w:eastAsia="zh-CN"/>
        </w:rPr>
        <w:t>数据库中，索引是一种特殊的数据对象。索引本身不做为保存用户数据的容器，而是作为一</w:t>
      </w:r>
      <w:r>
        <w:rPr>
          <w:lang w:eastAsia="zh-CN"/>
        </w:rPr>
        <w:t xml:space="preserve"> 种特殊的元数据，提高数据访问的效率。</w:t>
      </w:r>
    </w:p>
    <w:p w:rsidR="00D032B6" w:rsidRDefault="00A23879">
      <w:pPr>
        <w:pStyle w:val="BodyText"/>
        <w:spacing w:before="34" w:line="253" w:lineRule="auto"/>
        <w:ind w:right="130"/>
        <w:rPr>
          <w:lang w:eastAsia="zh-CN"/>
        </w:rPr>
      </w:pPr>
      <w:r>
        <w:rPr>
          <w:lang w:eastAsia="zh-CN"/>
        </w:rPr>
        <w:t>每一个索引必须建立在一个集合之中，一个集合最多可以拥有64个索引。 索引可以被认为是将数据按照某一个或多个给定的字段进行排序，从而在其中快速搜索到用户指定查询条件</w:t>
      </w:r>
    </w:p>
    <w:p w:rsidR="00D032B6" w:rsidRDefault="00A23879">
      <w:pPr>
        <w:pStyle w:val="BodyText"/>
        <w:spacing w:line="225" w:lineRule="exact"/>
        <w:rPr>
          <w:lang w:eastAsia="zh-CN"/>
        </w:rPr>
      </w:pPr>
      <w:r>
        <w:rPr>
          <w:lang w:eastAsia="zh-CN"/>
        </w:rPr>
        <w:t>的方式。在</w:t>
      </w:r>
      <w:r>
        <w:rPr>
          <w:spacing w:val="-26"/>
          <w:lang w:eastAsia="zh-CN"/>
        </w:rPr>
        <w:t xml:space="preserve"> </w:t>
      </w:r>
      <w:r>
        <w:rPr>
          <w:lang w:eastAsia="zh-CN"/>
        </w:rPr>
        <w:t>SequoiaDB</w:t>
      </w:r>
      <w:r>
        <w:rPr>
          <w:spacing w:val="-26"/>
          <w:lang w:eastAsia="zh-CN"/>
        </w:rPr>
        <w:t xml:space="preserve"> </w:t>
      </w:r>
      <w:r>
        <w:rPr>
          <w:lang w:eastAsia="zh-CN"/>
        </w:rPr>
        <w:t>中，索引使用</w:t>
      </w:r>
      <w:r>
        <w:rPr>
          <w:spacing w:val="-25"/>
          <w:lang w:eastAsia="zh-CN"/>
        </w:rPr>
        <w:t xml:space="preserve"> </w:t>
      </w:r>
      <w:r>
        <w:rPr>
          <w:lang w:eastAsia="zh-CN"/>
        </w:rPr>
        <w:t>B</w:t>
      </w:r>
      <w:r>
        <w:rPr>
          <w:spacing w:val="-26"/>
          <w:lang w:eastAsia="zh-CN"/>
        </w:rPr>
        <w:t xml:space="preserve"> </w:t>
      </w:r>
      <w:r>
        <w:rPr>
          <w:lang w:eastAsia="zh-CN"/>
        </w:rPr>
        <w:t>树结构。</w:t>
      </w:r>
    </w:p>
    <w:p w:rsidR="00D032B6" w:rsidRDefault="00A23879">
      <w:pPr>
        <w:pStyle w:val="BodyText"/>
        <w:spacing w:before="18"/>
        <w:rPr>
          <w:lang w:eastAsia="zh-CN"/>
        </w:rPr>
      </w:pPr>
      <w:r>
        <w:rPr>
          <w:lang w:eastAsia="zh-CN"/>
        </w:rPr>
        <w:t>一个典型的索引结构如下图所示：</w:t>
      </w:r>
    </w:p>
    <w:p w:rsidR="00D032B6" w:rsidRDefault="00D032B6">
      <w:pPr>
        <w:spacing w:before="5" w:line="150" w:lineRule="exact"/>
        <w:rPr>
          <w:sz w:val="15"/>
          <w:szCs w:val="15"/>
          <w:lang w:eastAsia="zh-CN"/>
        </w:rPr>
      </w:pPr>
    </w:p>
    <w:p w:rsidR="00D032B6" w:rsidRDefault="00620DD5">
      <w:pPr>
        <w:ind w:left="933" w:right="11520"/>
        <w:rPr>
          <w:rFonts w:ascii="Times New Roman" w:eastAsia="Times New Roman" w:hAnsi="Times New Roman" w:cs="Times New Roman"/>
          <w:sz w:val="20"/>
          <w:szCs w:val="20"/>
        </w:rPr>
      </w:pPr>
      <w:r>
        <w:pict>
          <v:shape id="_x0000_i1035" type="#_x0000_t75" style="width:501pt;height:201pt;mso-position-horizontal-relative:char;mso-position-vertical-relative:line">
            <v:imagedata r:id="rId27" o:title=""/>
          </v:shape>
        </w:pict>
      </w:r>
    </w:p>
    <w:p w:rsidR="00D032B6" w:rsidRDefault="00D032B6">
      <w:pPr>
        <w:spacing w:line="150" w:lineRule="exact"/>
        <w:rPr>
          <w:sz w:val="15"/>
          <w:szCs w:val="15"/>
        </w:rPr>
      </w:pPr>
    </w:p>
    <w:p w:rsidR="00D032B6" w:rsidRDefault="00A23879">
      <w:pPr>
        <w:pStyle w:val="BodyText"/>
        <w:spacing w:line="168" w:lineRule="auto"/>
        <w:ind w:right="130"/>
        <w:rPr>
          <w:lang w:eastAsia="zh-CN"/>
        </w:rPr>
      </w:pPr>
      <w:r>
        <w:rPr>
          <w:lang w:eastAsia="zh-CN"/>
        </w:rPr>
        <w:t>图中左边的方形为数据，右边的三角形为索引。索引按照从小到大的树形结构排列，每条索引记录分别指向 一条记录文档。</w:t>
      </w:r>
    </w:p>
    <w:p w:rsidR="00D032B6" w:rsidRDefault="00A23879">
      <w:pPr>
        <w:pStyle w:val="BodyText"/>
        <w:spacing w:before="34" w:line="253" w:lineRule="auto"/>
        <w:ind w:right="130"/>
        <w:rPr>
          <w:lang w:eastAsia="zh-CN"/>
        </w:rPr>
      </w:pPr>
      <w:r>
        <w:rPr>
          <w:lang w:eastAsia="zh-CN"/>
        </w:rPr>
        <w:t xml:space="preserve">通过进行树形遍历，对于查找某个特定数值的操作，可以使用树遍历在索引中快速定位其所需的数据。 </w:t>
      </w:r>
      <w:r>
        <w:rPr>
          <w:w w:val="95"/>
          <w:lang w:eastAsia="zh-CN"/>
        </w:rPr>
        <w:t xml:space="preserve">SequoiaDB    </w:t>
      </w:r>
      <w:r>
        <w:rPr>
          <w:spacing w:val="10"/>
          <w:w w:val="95"/>
          <w:lang w:eastAsia="zh-CN"/>
        </w:rPr>
        <w:t xml:space="preserve"> </w:t>
      </w:r>
      <w:r>
        <w:rPr>
          <w:w w:val="95"/>
          <w:lang w:eastAsia="zh-CN"/>
        </w:rPr>
        <w:t>可以对任意数据类型进行索引，每一个索引包含几个属性：</w:t>
      </w:r>
    </w:p>
    <w:p w:rsidR="00D032B6" w:rsidRDefault="00D032B6">
      <w:pPr>
        <w:spacing w:before="1" w:line="50" w:lineRule="exact"/>
        <w:rPr>
          <w:sz w:val="5"/>
          <w:szCs w:val="5"/>
          <w:lang w:eastAsia="zh-CN"/>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索引名，同一个集合中的索引名必须唯一。</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key</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索引键，为一个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 xml:space="preserve">JSON  </w:t>
            </w:r>
            <w:r>
              <w:rPr>
                <w:rFonts w:ascii="微软雅黑" w:eastAsia="微软雅黑" w:hAnsi="微软雅黑" w:cs="微软雅黑"/>
                <w:spacing w:val="7"/>
                <w:w w:val="95"/>
                <w:sz w:val="14"/>
                <w:szCs w:val="14"/>
                <w:lang w:eastAsia="zh-CN"/>
              </w:rPr>
              <w:t xml:space="preserve"> </w:t>
            </w:r>
            <w:r>
              <w:rPr>
                <w:rFonts w:ascii="微软雅黑" w:eastAsia="微软雅黑" w:hAnsi="微软雅黑" w:cs="微软雅黑"/>
                <w:w w:val="95"/>
                <w:sz w:val="14"/>
                <w:szCs w:val="14"/>
                <w:lang w:eastAsia="zh-CN"/>
              </w:rPr>
              <w:t>结构，包含一个或多个指定索引字段与方向的字段。</w:t>
            </w:r>
          </w:p>
          <w:p w:rsidR="00D032B6" w:rsidRDefault="00A23879">
            <w:pPr>
              <w:pStyle w:val="TableParagraph"/>
              <w:spacing w:before="1"/>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其中方向为1代表从小到大排序，-1则为从大到小排序。</w:t>
            </w:r>
          </w:p>
        </w:tc>
      </w:tr>
      <w:tr w:rsidR="00D032B6">
        <w:trPr>
          <w:trHeight w:hRule="exact" w:val="78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unique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索引是否唯一，可选参数，默认</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false。设置为</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true</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时代表该索引为唯一索</w:t>
            </w:r>
          </w:p>
          <w:p w:rsidR="00D032B6" w:rsidRDefault="00A23879">
            <w:pPr>
              <w:pStyle w:val="TableParagraph"/>
              <w:spacing w:before="1" w:line="241" w:lineRule="auto"/>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引。在唯一索引所指定的索引键字段上，集合中不可存在一条以上的记录完 全重复。</w:t>
            </w:r>
          </w:p>
        </w:tc>
      </w:tr>
      <w:tr w:rsidR="00D032B6">
        <w:trPr>
          <w:trHeight w:hRule="exact" w:val="77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enforced</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索引是否强制唯一，可选参数，在</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unique</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为</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时生效，默认</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false。设</w:t>
            </w:r>
          </w:p>
          <w:p w:rsidR="00D032B6" w:rsidRDefault="00A23879">
            <w:pPr>
              <w:pStyle w:val="TableParagraph"/>
              <w:spacing w:before="1" w:line="241" w:lineRule="auto"/>
              <w:ind w:left="35" w:right="135"/>
              <w:rPr>
                <w:rFonts w:ascii="微软雅黑" w:eastAsia="微软雅黑" w:hAnsi="微软雅黑" w:cs="微软雅黑"/>
                <w:sz w:val="14"/>
                <w:szCs w:val="14"/>
              </w:rPr>
            </w:pPr>
            <w:r>
              <w:rPr>
                <w:rFonts w:ascii="微软雅黑" w:eastAsia="微软雅黑" w:hAnsi="微软雅黑" w:cs="微软雅黑"/>
                <w:sz w:val="14"/>
                <w:szCs w:val="14"/>
              </w:rPr>
              <w:t>置为</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时代表该索引在</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unique</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为</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的前提下，不可存在一个以上全 空的索引键。</w:t>
            </w:r>
          </w:p>
        </w:tc>
      </w:tr>
    </w:tbl>
    <w:p w:rsidR="00D032B6" w:rsidRDefault="00A23879">
      <w:pPr>
        <w:pStyle w:val="BodyText"/>
        <w:spacing w:line="335" w:lineRule="exact"/>
        <w:rPr>
          <w:lang w:eastAsia="zh-CN"/>
        </w:rPr>
      </w:pPr>
      <w:r>
        <w:rPr>
          <w:w w:val="90"/>
          <w:lang w:eastAsia="zh-CN"/>
        </w:rPr>
        <w:t xml:space="preserve">在  </w:t>
      </w:r>
      <w:r>
        <w:rPr>
          <w:spacing w:val="43"/>
          <w:w w:val="90"/>
          <w:lang w:eastAsia="zh-CN"/>
        </w:rPr>
        <w:t xml:space="preserve"> </w:t>
      </w:r>
      <w:r>
        <w:rPr>
          <w:w w:val="90"/>
          <w:lang w:eastAsia="zh-CN"/>
        </w:rPr>
        <w:t xml:space="preserve">SequoiaDB  </w:t>
      </w:r>
      <w:r>
        <w:rPr>
          <w:spacing w:val="43"/>
          <w:w w:val="90"/>
          <w:lang w:eastAsia="zh-CN"/>
        </w:rPr>
        <w:t xml:space="preserve"> </w:t>
      </w:r>
      <w:r>
        <w:rPr>
          <w:w w:val="90"/>
          <w:lang w:eastAsia="zh-CN"/>
        </w:rPr>
        <w:t>中，所有集合均包含一个名为“$id”的强制唯一索引。该索引包含一个“_id”字段的索引键。</w:t>
      </w:r>
    </w:p>
    <w:p w:rsidR="00D032B6" w:rsidRDefault="00D032B6">
      <w:pPr>
        <w:spacing w:line="335" w:lineRule="exact"/>
        <w:rPr>
          <w:lang w:eastAsia="zh-CN"/>
        </w:rPr>
        <w:sectPr w:rsidR="00D032B6">
          <w:pgSz w:w="12240" w:h="15840"/>
          <w:pgMar w:top="900" w:right="50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613"/>
        <w:rPr>
          <w:lang w:eastAsia="zh-CN"/>
        </w:rPr>
      </w:pPr>
      <w:r>
        <w:rPr>
          <w:w w:val="95"/>
          <w:lang w:eastAsia="zh-CN"/>
        </w:rPr>
        <w:t>所有的分区集合在创建时均会自动生成一个额外的“$shard”索引，索引键为用户指定的分区键字段。</w:t>
      </w:r>
    </w:p>
    <w:p w:rsidR="00D032B6" w:rsidRDefault="00D032B6">
      <w:pPr>
        <w:spacing w:before="9" w:line="130" w:lineRule="exact"/>
        <w:rPr>
          <w:sz w:val="13"/>
          <w:szCs w:val="13"/>
          <w:lang w:eastAsia="zh-CN"/>
        </w:rPr>
      </w:pPr>
    </w:p>
    <w:p w:rsidR="00D032B6" w:rsidRDefault="00620DD5">
      <w:pPr>
        <w:pStyle w:val="BodyText"/>
        <w:spacing w:line="140" w:lineRule="auto"/>
        <w:ind w:left="1253" w:right="2468" w:hanging="640"/>
        <w:rPr>
          <w:lang w:eastAsia="zh-CN"/>
        </w:rPr>
      </w:pPr>
      <w:r>
        <w:pict>
          <v:shape id="_x0000_i1036"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在分区集合中，所有的唯一索引必须包含集合分区键中所指定的全部字段。</w:t>
      </w:r>
    </w:p>
    <w:p w:rsidR="00D032B6" w:rsidRDefault="00D032B6">
      <w:pPr>
        <w:spacing w:before="6" w:line="120" w:lineRule="exact"/>
        <w:rPr>
          <w:sz w:val="12"/>
          <w:szCs w:val="12"/>
          <w:lang w:eastAsia="zh-CN"/>
        </w:rPr>
      </w:pPr>
    </w:p>
    <w:p w:rsidR="00D032B6" w:rsidRDefault="00A23879">
      <w:pPr>
        <w:pStyle w:val="BodyText"/>
        <w:spacing w:line="168" w:lineRule="auto"/>
        <w:ind w:left="1253" w:right="497"/>
        <w:rPr>
          <w:lang w:eastAsia="zh-CN"/>
        </w:rPr>
      </w:pPr>
      <w:r>
        <w:rPr>
          <w:w w:val="95"/>
          <w:lang w:eastAsia="zh-CN"/>
        </w:rPr>
        <w:t>在分区集合中，“$id”索引仅保证单节点内记录的唯一性。如果用户希望指定全局唯一的字段，需要额</w:t>
      </w:r>
      <w:r>
        <w:rPr>
          <w:lang w:eastAsia="zh-CN"/>
        </w:rPr>
        <w:t xml:space="preserve"> 外创建唯一索引，且该索引必须包含集合分区键中所指定的全部字段。</w:t>
      </w:r>
    </w:p>
    <w:p w:rsidR="00D032B6" w:rsidRDefault="00D032B6">
      <w:pPr>
        <w:spacing w:before="14" w:line="200" w:lineRule="exact"/>
        <w:rPr>
          <w:sz w:val="20"/>
          <w:szCs w:val="20"/>
          <w:lang w:eastAsia="zh-CN"/>
        </w:rPr>
      </w:pPr>
    </w:p>
    <w:p w:rsidR="00D032B6" w:rsidRDefault="00A23879">
      <w:pPr>
        <w:pStyle w:val="BodyText"/>
        <w:ind w:left="613"/>
      </w:pPr>
      <w:r>
        <w:t>格式</w:t>
      </w:r>
    </w:p>
    <w:p w:rsidR="00D032B6" w:rsidRDefault="00D032B6">
      <w:pPr>
        <w:spacing w:before="5" w:line="100" w:lineRule="exact"/>
        <w:rPr>
          <w:sz w:val="10"/>
          <w:szCs w:val="10"/>
        </w:rPr>
      </w:pPr>
    </w:p>
    <w:p w:rsidR="00D032B6" w:rsidRDefault="00035F6E">
      <w:pPr>
        <w:pStyle w:val="BodyText"/>
        <w:spacing w:line="168" w:lineRule="auto"/>
        <w:ind w:left="613" w:right="410"/>
      </w:pPr>
      <w:r>
        <w:pict>
          <v:group id="_x0000_s4114" style="position:absolute;left:0;text-align:left;margin-left:81.7pt;margin-top:29.55pt;width:473.6pt;height:21.2pt;z-index:-252242944;mso-position-horizontal-relative:page" coordorigin="1634,591" coordsize="9472,424">
            <v:shape id="_x0000_s4115" style="position:absolute;left:1634;top:591;width:9472;height:424" coordorigin="1634,591" coordsize="9472,424" path="m1634,591r9472,l11106,1015r-9472,l1634,591xe" fillcolor="#efefef" stroked="f">
              <v:path arrowok="t"/>
            </v:shape>
            <w10:wrap anchorx="page"/>
          </v:group>
        </w:pict>
      </w:r>
      <w:r w:rsidR="00A23879">
        <w:t>索引的定义格式必须包含</w:t>
      </w:r>
      <w:r w:rsidR="00A23879">
        <w:rPr>
          <w:spacing w:val="-27"/>
        </w:rPr>
        <w:t xml:space="preserve"> </w:t>
      </w:r>
      <w:r w:rsidR="00A23879">
        <w:t>name</w:t>
      </w:r>
      <w:r w:rsidR="00A23879">
        <w:rPr>
          <w:spacing w:val="-27"/>
        </w:rPr>
        <w:t xml:space="preserve"> </w:t>
      </w:r>
      <w:r w:rsidR="00A23879">
        <w:t>与</w:t>
      </w:r>
      <w:r w:rsidR="00A23879">
        <w:rPr>
          <w:spacing w:val="-27"/>
        </w:rPr>
        <w:t xml:space="preserve"> </w:t>
      </w:r>
      <w:r w:rsidR="00A23879">
        <w:t>key</w:t>
      </w:r>
      <w:r w:rsidR="00A23879">
        <w:rPr>
          <w:spacing w:val="-27"/>
        </w:rPr>
        <w:t xml:space="preserve"> </w:t>
      </w:r>
      <w:r w:rsidR="00A23879">
        <w:t>两个字段。其中</w:t>
      </w:r>
      <w:r w:rsidR="00A23879">
        <w:rPr>
          <w:spacing w:val="-27"/>
        </w:rPr>
        <w:t xml:space="preserve"> </w:t>
      </w:r>
      <w:r w:rsidR="00A23879">
        <w:t>name</w:t>
      </w:r>
      <w:r w:rsidR="00A23879">
        <w:rPr>
          <w:spacing w:val="-27"/>
        </w:rPr>
        <w:t xml:space="preserve"> </w:t>
      </w:r>
      <w:r w:rsidR="00A23879">
        <w:t>的值必须为字符串，key</w:t>
      </w:r>
      <w:r w:rsidR="00A23879">
        <w:rPr>
          <w:spacing w:val="-27"/>
        </w:rPr>
        <w:t xml:space="preserve"> </w:t>
      </w:r>
      <w:r w:rsidR="00A23879">
        <w:t>则为一个</w:t>
      </w:r>
      <w:r w:rsidR="00A23879">
        <w:rPr>
          <w:spacing w:val="-27"/>
        </w:rPr>
        <w:t xml:space="preserve"> </w:t>
      </w:r>
      <w:r w:rsidR="00A23879">
        <w:t>JSON</w:t>
      </w:r>
      <w:r w:rsidR="00A23879">
        <w:rPr>
          <w:spacing w:val="-26"/>
        </w:rPr>
        <w:t xml:space="preserve"> </w:t>
      </w:r>
      <w:r w:rsidR="00A23879">
        <w:t>对 象。</w:t>
      </w:r>
    </w:p>
    <w:p w:rsidR="00D032B6" w:rsidRDefault="00D032B6">
      <w:pPr>
        <w:spacing w:before="8" w:line="100" w:lineRule="exact"/>
        <w:rPr>
          <w:sz w:val="10"/>
          <w:szCs w:val="10"/>
        </w:rPr>
      </w:pPr>
    </w:p>
    <w:p w:rsidR="00D032B6" w:rsidRDefault="00A23879">
      <w:pPr>
        <w:pStyle w:val="BodyText"/>
        <w:spacing w:line="147" w:lineRule="auto"/>
        <w:ind w:left="713" w:right="879" w:hanging="100"/>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14"/>
          <w:w w:val="145"/>
        </w:rPr>
        <w:t xml:space="preserve"> </w:t>
      </w:r>
      <w:r>
        <w:rPr>
          <w:rFonts w:ascii="Microsoft JhengHei" w:eastAsia="Microsoft JhengHei" w:hAnsi="Microsoft JhengHei" w:cs="Microsoft JhengHei"/>
          <w:w w:val="105"/>
        </w:rPr>
        <w:t>"name"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5"/>
          <w:w w:val="190"/>
        </w:rPr>
        <w:t xml:space="preserve"> </w:t>
      </w:r>
      <w:r>
        <w:rPr>
          <w:rFonts w:ascii="Microsoft JhengHei" w:eastAsia="Microsoft JhengHei" w:hAnsi="Microsoft JhengHei" w:cs="Microsoft JhengHei"/>
          <w:w w:val="105"/>
        </w:rPr>
        <w:t>"&lt;索引名&gt;",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"key"</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6"/>
          <w:w w:val="19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3"/>
          <w:w w:val="145"/>
        </w:rPr>
        <w:t xml:space="preserve"> </w:t>
      </w:r>
      <w:r>
        <w:rPr>
          <w:rFonts w:ascii="Microsoft JhengHei" w:eastAsia="Microsoft JhengHei" w:hAnsi="Microsoft JhengHei" w:cs="Microsoft JhengHei"/>
          <w:w w:val="105"/>
        </w:rPr>
        <w:t>"&lt;索引字段1&gt;"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6"/>
          <w:w w:val="190"/>
        </w:rPr>
        <w:t xml:space="preserve"> </w:t>
      </w:r>
      <w:r>
        <w:rPr>
          <w:rFonts w:ascii="Microsoft JhengHei" w:eastAsia="Microsoft JhengHei" w:hAnsi="Microsoft JhengHei" w:cs="Microsoft JhengHei"/>
          <w:w w:val="105"/>
        </w:rPr>
        <w:t>&lt;1|-1&gt;,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3"/>
          <w:w w:val="145"/>
        </w:rPr>
        <w:t xml:space="preserve"> </w:t>
      </w:r>
      <w:r>
        <w:rPr>
          <w:rFonts w:ascii="Microsoft JhengHei" w:eastAsia="Microsoft JhengHei" w:hAnsi="Microsoft JhengHei" w:cs="Microsoft JhengHei"/>
          <w:w w:val="105"/>
        </w:rPr>
        <w:t>"&lt;索引字段2&gt;"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6"/>
          <w:w w:val="190"/>
        </w:rPr>
        <w:t xml:space="preserve"> </w:t>
      </w:r>
      <w:r>
        <w:rPr>
          <w:rFonts w:ascii="Microsoft JhengHei" w:eastAsia="Microsoft JhengHei" w:hAnsi="Microsoft JhengHei" w:cs="Microsoft JhengHei"/>
          <w:w w:val="105"/>
        </w:rPr>
        <w:t>&lt;1|-1&gt;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5"/>
          <w:w w:val="19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w w:val="181"/>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2"/>
          <w:w w:val="145"/>
        </w:rPr>
        <w:t xml:space="preserve"> </w:t>
      </w:r>
      <w:r>
        <w:rPr>
          <w:rFonts w:ascii="Microsoft JhengHei" w:eastAsia="Microsoft JhengHei" w:hAnsi="Microsoft JhengHei" w:cs="Microsoft JhengHei"/>
          <w:w w:val="105"/>
        </w:rPr>
        <w:t>"unique"</w:t>
      </w:r>
      <w:r>
        <w:rPr>
          <w:rFonts w:ascii="Microsoft JhengHei" w:eastAsia="Microsoft JhengHei" w:hAnsi="Microsoft JhengHei" w:cs="Microsoft JhengHei"/>
          <w:spacing w:val="33"/>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9"/>
          <w:w w:val="190"/>
        </w:rPr>
        <w:t xml:space="preserve"> </w:t>
      </w:r>
      <w:r>
        <w:rPr>
          <w:rFonts w:ascii="Microsoft JhengHei" w:eastAsia="Microsoft JhengHei" w:hAnsi="Microsoft JhengHei" w:cs="Microsoft JhengHei"/>
          <w:w w:val="105"/>
        </w:rPr>
        <w:t>&lt;true|false&gt;</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9"/>
          <w:w w:val="19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3"/>
          <w:w w:val="145"/>
        </w:rPr>
        <w:t xml:space="preserve"> </w:t>
      </w:r>
      <w:r>
        <w:rPr>
          <w:rFonts w:ascii="Microsoft JhengHei" w:eastAsia="Microsoft JhengHei" w:hAnsi="Microsoft JhengHei" w:cs="Microsoft JhengHei"/>
          <w:w w:val="105"/>
        </w:rPr>
        <w:t>"enforced"</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9"/>
          <w:w w:val="190"/>
        </w:rPr>
        <w:t xml:space="preserve"> </w:t>
      </w:r>
      <w:r>
        <w:rPr>
          <w:rFonts w:ascii="Microsoft JhengHei" w:eastAsia="Microsoft JhengHei" w:hAnsi="Microsoft JhengHei" w:cs="Microsoft JhengHei"/>
          <w:w w:val="105"/>
        </w:rPr>
        <w:t>&lt;true|false&gt;</w:t>
      </w:r>
      <w:r>
        <w:rPr>
          <w:rFonts w:ascii="Microsoft JhengHei" w:eastAsia="Microsoft JhengHei" w:hAnsi="Microsoft JhengHei" w:cs="Microsoft JhengHei"/>
          <w:spacing w:val="33"/>
          <w:w w:val="105"/>
        </w:rPr>
        <w:t xml:space="preserve"> </w:t>
      </w:r>
      <w:r>
        <w:rPr>
          <w:rFonts w:ascii="Microsoft JhengHei" w:eastAsia="Microsoft JhengHei" w:hAnsi="Microsoft JhengHei" w:cs="Microsoft JhengHei"/>
          <w:w w:val="145"/>
        </w:rPr>
        <w:t>]}</w:t>
      </w:r>
    </w:p>
    <w:p w:rsidR="00D032B6" w:rsidRDefault="00D032B6">
      <w:pPr>
        <w:spacing w:before="2" w:line="130" w:lineRule="exact"/>
        <w:rPr>
          <w:sz w:val="13"/>
          <w:szCs w:val="13"/>
        </w:rPr>
      </w:pPr>
    </w:p>
    <w:p w:rsidR="00D032B6" w:rsidRDefault="00A23879">
      <w:pPr>
        <w:pStyle w:val="BodyText"/>
        <w:spacing w:line="168" w:lineRule="auto"/>
        <w:ind w:left="613" w:right="410"/>
        <w:rPr>
          <w:lang w:eastAsia="zh-CN"/>
        </w:rPr>
      </w:pPr>
      <w:r>
        <w:rPr>
          <w:w w:val="95"/>
          <w:lang w:eastAsia="zh-CN"/>
        </w:rPr>
        <w:t xml:space="preserve">key      </w:t>
      </w:r>
      <w:r>
        <w:rPr>
          <w:spacing w:val="53"/>
          <w:w w:val="95"/>
          <w:lang w:eastAsia="zh-CN"/>
        </w:rPr>
        <w:t xml:space="preserve"> </w:t>
      </w:r>
      <w:r>
        <w:rPr>
          <w:w w:val="95"/>
          <w:lang w:eastAsia="zh-CN"/>
        </w:rPr>
        <w:t>的对象必须包含至少一个字段，其中字段名为用户需要索引的字段名，数值为1或者-1。其中1代表数据</w:t>
      </w:r>
      <w:r>
        <w:rPr>
          <w:lang w:eastAsia="zh-CN"/>
        </w:rPr>
        <w:t xml:space="preserve"> 在索引中的排列顺序由小至大，-1则代表由大至小。</w:t>
      </w:r>
    </w:p>
    <w:p w:rsidR="00D032B6" w:rsidRDefault="00D032B6">
      <w:pPr>
        <w:spacing w:before="14" w:line="200" w:lineRule="exact"/>
        <w:rPr>
          <w:sz w:val="20"/>
          <w:szCs w:val="20"/>
          <w:lang w:eastAsia="zh-CN"/>
        </w:rPr>
      </w:pPr>
    </w:p>
    <w:p w:rsidR="00D032B6" w:rsidRDefault="00A23879">
      <w:pPr>
        <w:pStyle w:val="BodyText"/>
        <w:ind w:left="613"/>
      </w:pPr>
      <w:r>
        <w:t>示例</w:t>
      </w:r>
    </w:p>
    <w:p w:rsidR="00606508" w:rsidRDefault="00A23879">
      <w:pPr>
        <w:pStyle w:val="BodyText"/>
        <w:numPr>
          <w:ilvl w:val="0"/>
          <w:numId w:val="36"/>
        </w:numPr>
        <w:tabs>
          <w:tab w:val="left" w:pos="897"/>
        </w:tabs>
        <w:spacing w:before="34"/>
        <w:ind w:left="897"/>
      </w:pPr>
      <w:r>
        <w:rPr>
          <w:w w:val="90"/>
          <w:position w:val="1"/>
        </w:rPr>
        <w:t>非唯一索引，索引名“employee_id_key”，索引字段为正向“employee_id”</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4112" style="position:absolute;left:0;text-align:left;margin-left:95.85pt;margin-top:4.95pt;width:459.45pt;height:10.6pt;z-index:-252241920;mso-position-horizontal-relative:page" coordorigin="1917,99" coordsize="9189,212">
            <v:shape id="_x0000_s411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23"/>
          <w:w w:val="140"/>
        </w:rPr>
        <w:t xml:space="preserve"> </w:t>
      </w:r>
      <w:r w:rsidR="00A23879">
        <w:rPr>
          <w:rFonts w:ascii="Microsoft JhengHei" w:eastAsia="Microsoft JhengHei" w:hAnsi="Microsoft JhengHei" w:cs="Microsoft JhengHei"/>
          <w:w w:val="110"/>
        </w:rPr>
        <w:t>"name"</w:t>
      </w:r>
      <w:r w:rsidR="00A23879">
        <w:rPr>
          <w:rFonts w:ascii="Microsoft JhengHei" w:eastAsia="Microsoft JhengHei" w:hAnsi="Microsoft JhengHei" w:cs="Microsoft JhengHei"/>
          <w:spacing w:val="-7"/>
          <w:w w:val="110"/>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45"/>
          <w:w w:val="185"/>
        </w:rPr>
        <w:t xml:space="preserve"> </w:t>
      </w:r>
      <w:r w:rsidR="00A23879">
        <w:rPr>
          <w:rFonts w:ascii="Microsoft JhengHei" w:eastAsia="Microsoft JhengHei" w:hAnsi="Microsoft JhengHei" w:cs="Microsoft JhengHei"/>
          <w:w w:val="110"/>
        </w:rPr>
        <w:t>"employee_id_key",</w:t>
      </w:r>
      <w:r w:rsidR="00A23879">
        <w:rPr>
          <w:rFonts w:ascii="Microsoft JhengHei" w:eastAsia="Microsoft JhengHei" w:hAnsi="Microsoft JhengHei" w:cs="Microsoft JhengHei"/>
          <w:spacing w:val="-7"/>
          <w:w w:val="110"/>
        </w:rPr>
        <w:t xml:space="preserve"> </w:t>
      </w:r>
      <w:r w:rsidR="00A23879">
        <w:rPr>
          <w:rFonts w:ascii="Microsoft JhengHei" w:eastAsia="Microsoft JhengHei" w:hAnsi="Microsoft JhengHei" w:cs="Microsoft JhengHei"/>
          <w:w w:val="110"/>
        </w:rPr>
        <w:t>"key"</w:t>
      </w:r>
      <w:r w:rsidR="00A23879">
        <w:rPr>
          <w:rFonts w:ascii="Microsoft JhengHei" w:eastAsia="Microsoft JhengHei" w:hAnsi="Microsoft JhengHei" w:cs="Microsoft JhengHei"/>
          <w:spacing w:val="-7"/>
          <w:w w:val="110"/>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45"/>
          <w:w w:val="185"/>
        </w:rPr>
        <w:t xml:space="preserve"> </w: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22"/>
          <w:w w:val="140"/>
        </w:rPr>
        <w:t xml:space="preserve"> </w:t>
      </w:r>
      <w:r w:rsidR="00A23879">
        <w:rPr>
          <w:rFonts w:ascii="Microsoft JhengHei" w:eastAsia="Microsoft JhengHei" w:hAnsi="Microsoft JhengHei" w:cs="Microsoft JhengHei"/>
          <w:w w:val="110"/>
        </w:rPr>
        <w:t>"employee_id"</w:t>
      </w:r>
      <w:r w:rsidR="00A23879">
        <w:rPr>
          <w:rFonts w:ascii="Microsoft JhengHei" w:eastAsia="Microsoft JhengHei" w:hAnsi="Microsoft JhengHei" w:cs="Microsoft JhengHei"/>
          <w:spacing w:val="-8"/>
          <w:w w:val="110"/>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44"/>
          <w:w w:val="185"/>
        </w:rPr>
        <w:t xml:space="preserve"> </w:t>
      </w:r>
      <w:r w:rsidR="00A23879">
        <w:rPr>
          <w:rFonts w:ascii="Microsoft JhengHei" w:eastAsia="Microsoft JhengHei" w:hAnsi="Microsoft JhengHei" w:cs="Microsoft JhengHei"/>
          <w:w w:val="110"/>
        </w:rPr>
        <w:t>1</w:t>
      </w:r>
      <w:r w:rsidR="00A23879">
        <w:rPr>
          <w:rFonts w:ascii="Microsoft JhengHei" w:eastAsia="Microsoft JhengHei" w:hAnsi="Microsoft JhengHei" w:cs="Microsoft JhengHei"/>
          <w:spacing w:val="-8"/>
          <w:w w:val="110"/>
        </w:rPr>
        <w:t xml:space="preserve"> </w: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22"/>
          <w:w w:val="140"/>
        </w:rPr>
        <w:t xml:space="preserve"> </w:t>
      </w:r>
      <w:r w:rsidR="00A23879">
        <w:rPr>
          <w:rFonts w:ascii="Microsoft JhengHei" w:eastAsia="Microsoft JhengHei" w:hAnsi="Microsoft JhengHei" w:cs="Microsoft JhengHei"/>
          <w:w w:val="140"/>
        </w:rPr>
        <w:t>}</w:t>
      </w:r>
    </w:p>
    <w:p w:rsidR="00606508" w:rsidRDefault="00035F6E">
      <w:pPr>
        <w:pStyle w:val="BodyText"/>
        <w:numPr>
          <w:ilvl w:val="0"/>
          <w:numId w:val="36"/>
        </w:numPr>
        <w:tabs>
          <w:tab w:val="left" w:pos="897"/>
        </w:tabs>
        <w:spacing w:line="234" w:lineRule="exact"/>
        <w:ind w:left="897"/>
      </w:pPr>
      <w:r>
        <w:pict>
          <v:group id="_x0000_s4110" style="position:absolute;left:0;text-align:left;margin-left:95.85pt;margin-top:16.65pt;width:459.45pt;height:21.2pt;z-index:-252240896;mso-position-horizontal-relative:page" coordorigin="1917,333" coordsize="9189,424">
            <v:shape id="_x0000_s4111" style="position:absolute;left:1917;top:333;width:9189;height:424" coordorigin="1917,333" coordsize="9189,424" path="m1917,333r9189,l11106,757r-9189,l1917,333xe" fillcolor="#efefef" stroked="f">
              <v:path arrowok="t"/>
            </v:shape>
            <w10:wrap anchorx="page"/>
          </v:group>
        </w:pict>
      </w:r>
      <w:r w:rsidR="00A23879">
        <w:rPr>
          <w:w w:val="90"/>
          <w:position w:val="1"/>
        </w:rPr>
        <w:t>唯一索引，索引名为“record_id_index”，索引字段为正向“product_key”与逆向“record_key”</w:t>
      </w:r>
    </w:p>
    <w:p w:rsidR="00D032B6" w:rsidRDefault="00A23879">
      <w:pPr>
        <w:pStyle w:val="BodyText"/>
        <w:spacing w:before="96" w:line="147" w:lineRule="auto"/>
        <w:ind w:left="997" w:right="410" w:hanging="100"/>
        <w:rPr>
          <w:rFonts w:ascii="Microsoft JhengHei" w:eastAsia="Microsoft JhengHei" w:hAnsi="Microsoft JhengHei" w:cs="Microsoft JhengHei"/>
        </w:rPr>
      </w:pPr>
      <w:r>
        <w:rPr>
          <w:rFonts w:ascii="Microsoft JhengHei" w:eastAsia="Microsoft JhengHei" w:hAnsi="Microsoft JhengHei" w:cs="Microsoft JhengHei"/>
          <w:w w:val="155"/>
        </w:rPr>
        <w:t>{</w:t>
      </w:r>
      <w:r>
        <w:rPr>
          <w:rFonts w:ascii="Microsoft JhengHei" w:eastAsia="Microsoft JhengHei" w:hAnsi="Microsoft JhengHei" w:cs="Microsoft JhengHei"/>
          <w:spacing w:val="-35"/>
          <w:w w:val="155"/>
        </w:rPr>
        <w:t xml:space="preserve"> </w:t>
      </w:r>
      <w:r>
        <w:rPr>
          <w:rFonts w:ascii="Microsoft JhengHei" w:eastAsia="Microsoft JhengHei" w:hAnsi="Microsoft JhengHei" w:cs="Microsoft JhengHei"/>
          <w:w w:val="110"/>
        </w:rPr>
        <w:t>"name"</w:t>
      </w:r>
      <w:r>
        <w:rPr>
          <w:rFonts w:ascii="Microsoft JhengHei" w:eastAsia="Microsoft JhengHei" w:hAnsi="Microsoft JhengHei" w:cs="Microsoft JhengHei"/>
          <w:spacing w:val="-12"/>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9"/>
          <w:w w:val="185"/>
        </w:rPr>
        <w:t xml:space="preserve"> </w:t>
      </w:r>
      <w:r>
        <w:rPr>
          <w:rFonts w:ascii="Microsoft JhengHei" w:eastAsia="Microsoft JhengHei" w:hAnsi="Microsoft JhengHei" w:cs="Microsoft JhengHei"/>
          <w:w w:val="115"/>
        </w:rPr>
        <w:t>"record_id_index",</w:t>
      </w:r>
      <w:r>
        <w:rPr>
          <w:rFonts w:ascii="Microsoft JhengHei" w:eastAsia="Microsoft JhengHei" w:hAnsi="Microsoft JhengHei" w:cs="Microsoft JhengHei"/>
          <w:spacing w:val="-15"/>
          <w:w w:val="115"/>
        </w:rPr>
        <w:t xml:space="preserve"> </w:t>
      </w:r>
      <w:r>
        <w:rPr>
          <w:rFonts w:ascii="Microsoft JhengHei" w:eastAsia="Microsoft JhengHei" w:hAnsi="Microsoft JhengHei" w:cs="Microsoft JhengHei"/>
          <w:w w:val="115"/>
        </w:rPr>
        <w:t>"key"</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0"/>
          <w:w w:val="18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34"/>
          <w:w w:val="155"/>
        </w:rPr>
        <w:t xml:space="preserve"> </w:t>
      </w:r>
      <w:r>
        <w:rPr>
          <w:rFonts w:ascii="Microsoft JhengHei" w:eastAsia="Microsoft JhengHei" w:hAnsi="Microsoft JhengHei" w:cs="Microsoft JhengHei"/>
          <w:w w:val="115"/>
        </w:rPr>
        <w:t>"product_key"</w:t>
      </w:r>
      <w:r>
        <w:rPr>
          <w:rFonts w:ascii="Microsoft JhengHei" w:eastAsia="Microsoft JhengHei" w:hAnsi="Microsoft JhengHei" w:cs="Microsoft JhengHei"/>
          <w:spacing w:val="-15"/>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9"/>
          <w:w w:val="185"/>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15"/>
          <w:w w:val="115"/>
        </w:rPr>
        <w:t xml:space="preserve"> </w:t>
      </w:r>
      <w:r>
        <w:rPr>
          <w:rFonts w:ascii="Microsoft JhengHei" w:eastAsia="Microsoft JhengHei" w:hAnsi="Microsoft JhengHei" w:cs="Microsoft JhengHei"/>
          <w:w w:val="115"/>
        </w:rPr>
        <w:t>"record_key"</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0"/>
          <w:w w:val="185"/>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35"/>
          <w:w w:val="155"/>
        </w:rPr>
        <w:t xml:space="preserve"> </w:t>
      </w:r>
      <w:r>
        <w:rPr>
          <w:rFonts w:ascii="Microsoft JhengHei" w:eastAsia="Microsoft JhengHei" w:hAnsi="Microsoft JhengHei" w:cs="Microsoft JhengHei"/>
          <w:w w:val="115"/>
        </w:rPr>
        <w:t>"unique"</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5"/>
        </w:rPr>
        <w:t xml:space="preserve">true </w:t>
      </w:r>
      <w:r>
        <w:rPr>
          <w:rFonts w:ascii="Microsoft JhengHei" w:eastAsia="Microsoft JhengHei" w:hAnsi="Microsoft JhengHei" w:cs="Microsoft JhengHei"/>
          <w:w w:val="155"/>
        </w:rPr>
        <w:t>}</w:t>
      </w:r>
    </w:p>
    <w:p w:rsidR="00D032B6" w:rsidRDefault="00D032B6">
      <w:pPr>
        <w:spacing w:before="2" w:line="130" w:lineRule="exact"/>
        <w:rPr>
          <w:sz w:val="13"/>
          <w:szCs w:val="13"/>
        </w:rPr>
      </w:pPr>
    </w:p>
    <w:p w:rsidR="00D032B6" w:rsidRDefault="00A23879">
      <w:pPr>
        <w:pStyle w:val="BodyText"/>
        <w:spacing w:line="168" w:lineRule="auto"/>
        <w:ind w:left="897" w:right="240"/>
      </w:pPr>
      <w:r>
        <w:rPr>
          <w:w w:val="95"/>
        </w:rPr>
        <w:t>在该索引中，不可存在两条记录拥有同样的</w:t>
      </w:r>
      <w:r>
        <w:rPr>
          <w:spacing w:val="40"/>
          <w:w w:val="95"/>
        </w:rPr>
        <w:t xml:space="preserve"> </w:t>
      </w:r>
      <w:r>
        <w:rPr>
          <w:w w:val="95"/>
        </w:rPr>
        <w:t>product_key</w:t>
      </w:r>
      <w:r>
        <w:rPr>
          <w:spacing w:val="41"/>
          <w:w w:val="95"/>
        </w:rPr>
        <w:t xml:space="preserve"> </w:t>
      </w:r>
      <w:r>
        <w:rPr>
          <w:w w:val="95"/>
        </w:rPr>
        <w:t>与</w:t>
      </w:r>
      <w:r>
        <w:rPr>
          <w:spacing w:val="40"/>
          <w:w w:val="95"/>
        </w:rPr>
        <w:t xml:space="preserve"> </w:t>
      </w:r>
      <w:r>
        <w:rPr>
          <w:w w:val="95"/>
        </w:rPr>
        <w:t>record_key（如果仅</w:t>
      </w:r>
      <w:r>
        <w:rPr>
          <w:spacing w:val="41"/>
          <w:w w:val="95"/>
        </w:rPr>
        <w:t xml:space="preserve"> </w:t>
      </w:r>
      <w:r>
        <w:rPr>
          <w:w w:val="95"/>
        </w:rPr>
        <w:t>product_key</w:t>
      </w:r>
      <w:r>
        <w:rPr>
          <w:spacing w:val="40"/>
          <w:w w:val="95"/>
        </w:rPr>
        <w:t xml:space="preserve"> </w:t>
      </w:r>
      <w:r>
        <w:rPr>
          <w:w w:val="95"/>
        </w:rPr>
        <w:t>相同，或</w:t>
      </w:r>
      <w:r>
        <w:t xml:space="preserve"> 者仅</w:t>
      </w:r>
      <w:r>
        <w:rPr>
          <w:spacing w:val="-39"/>
        </w:rPr>
        <w:t xml:space="preserve"> </w:t>
      </w:r>
      <w:r>
        <w:t>record_key</w:t>
      </w:r>
      <w:r>
        <w:rPr>
          <w:spacing w:val="-38"/>
        </w:rPr>
        <w:t xml:space="preserve"> </w:t>
      </w:r>
      <w:r>
        <w:t>相同则可以通过唯一判定）</w:t>
      </w:r>
    </w:p>
    <w:p w:rsidR="00D032B6" w:rsidRDefault="00A23879">
      <w:pPr>
        <w:pStyle w:val="BodyText"/>
        <w:tabs>
          <w:tab w:val="left" w:pos="897"/>
        </w:tabs>
        <w:spacing w:line="282" w:lineRule="exact"/>
        <w:ind w:left="6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强制唯一索引，索引名为“测试索引”，索引字段为正向“测试用例名称”</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4108" style="position:absolute;left:0;text-align:left;margin-left:95.85pt;margin-top:4.95pt;width:459.45pt;height:10.6pt;z-index:-252239872;mso-position-horizontal-relative:page" coordorigin="1917,99" coordsize="9189,212">
            <v:shape id="_x0000_s410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9"/>
          <w:w w:val="160"/>
        </w:rPr>
        <w:t xml:space="preserve"> </w:t>
      </w:r>
      <w:r w:rsidR="00A23879">
        <w:rPr>
          <w:rFonts w:ascii="Microsoft JhengHei" w:eastAsia="Microsoft JhengHei" w:hAnsi="Microsoft JhengHei" w:cs="Microsoft JhengHei"/>
          <w:w w:val="105"/>
        </w:rPr>
        <w:t>"name"</w:t>
      </w:r>
      <w:r w:rsidR="00A23879">
        <w:rPr>
          <w:rFonts w:ascii="Microsoft JhengHei" w:eastAsia="Microsoft JhengHei" w:hAnsi="Microsoft JhengHei" w:cs="Microsoft JhengHei"/>
          <w:spacing w:val="38"/>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5"/>
          <w:w w:val="190"/>
        </w:rPr>
        <w:t xml:space="preserve"> </w:t>
      </w:r>
      <w:r w:rsidR="00A23879">
        <w:rPr>
          <w:rFonts w:ascii="Microsoft JhengHei" w:eastAsia="Microsoft JhengHei" w:hAnsi="Microsoft JhengHei" w:cs="Microsoft JhengHei"/>
          <w:w w:val="105"/>
        </w:rPr>
        <w:t>"测试索引",</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"key"</w:t>
      </w:r>
      <w:r w:rsidR="00A23879">
        <w:rPr>
          <w:rFonts w:ascii="Microsoft JhengHei" w:eastAsia="Microsoft JhengHei" w:hAnsi="Microsoft JhengHei" w:cs="Microsoft JhengHei"/>
          <w:spacing w:val="38"/>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5"/>
          <w:w w:val="190"/>
        </w:rPr>
        <w:t xml:space="preserve"> </w: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10"/>
          <w:w w:val="160"/>
        </w:rPr>
        <w:t xml:space="preserve"> </w:t>
      </w:r>
      <w:r w:rsidR="00A23879">
        <w:rPr>
          <w:rFonts w:ascii="Microsoft JhengHei" w:eastAsia="Microsoft JhengHei" w:hAnsi="Microsoft JhengHei" w:cs="Microsoft JhengHei"/>
          <w:w w:val="105"/>
        </w:rPr>
        <w:t>"测试用例名称"</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5"/>
          <w:w w:val="190"/>
        </w:rPr>
        <w:t xml:space="preserve"> </w:t>
      </w:r>
      <w:r w:rsidR="00A23879">
        <w:rPr>
          <w:rFonts w:ascii="Microsoft JhengHei" w:eastAsia="Microsoft JhengHei" w:hAnsi="Microsoft JhengHei" w:cs="Microsoft JhengHei"/>
          <w:w w:val="105"/>
        </w:rPr>
        <w:t>1</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10"/>
          <w:w w:val="160"/>
        </w:rPr>
        <w:t xml:space="preserve"> </w:t>
      </w:r>
      <w:r w:rsidR="00A23879">
        <w:rPr>
          <w:rFonts w:ascii="Microsoft JhengHei" w:eastAsia="Microsoft JhengHei" w:hAnsi="Microsoft JhengHei" w:cs="Microsoft JhengHei"/>
          <w:w w:val="105"/>
        </w:rPr>
        <w:t>"unique"</w:t>
      </w:r>
      <w:r w:rsidR="00A23879">
        <w:rPr>
          <w:rFonts w:ascii="Microsoft JhengHei" w:eastAsia="Microsoft JhengHei" w:hAnsi="Microsoft JhengHei" w:cs="Microsoft JhengHei"/>
          <w:spacing w:val="38"/>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5"/>
          <w:w w:val="190"/>
        </w:rPr>
        <w:t xml:space="preserve"> </w:t>
      </w:r>
      <w:r w:rsidR="00A23879">
        <w:rPr>
          <w:rFonts w:ascii="Microsoft JhengHei" w:eastAsia="Microsoft JhengHei" w:hAnsi="Microsoft JhengHei" w:cs="Microsoft JhengHei"/>
          <w:w w:val="105"/>
        </w:rPr>
        <w:t>true,</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"enforced"</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5"/>
          <w:w w:val="190"/>
        </w:rPr>
        <w:t xml:space="preserve"> </w:t>
      </w:r>
      <w:r w:rsidR="00A23879">
        <w:rPr>
          <w:rFonts w:ascii="Microsoft JhengHei" w:eastAsia="Microsoft JhengHei" w:hAnsi="Microsoft JhengHei" w:cs="Microsoft JhengHei"/>
          <w:w w:val="105"/>
        </w:rPr>
        <w:t>true</w:t>
      </w:r>
      <w:r w:rsidR="00A23879">
        <w:rPr>
          <w:rFonts w:ascii="Microsoft JhengHei" w:eastAsia="Microsoft JhengHei" w:hAnsi="Microsoft JhengHei" w:cs="Microsoft JhengHei"/>
          <w:spacing w:val="38"/>
          <w:w w:val="105"/>
        </w:rPr>
        <w:t xml:space="preserve"> </w:t>
      </w:r>
      <w:r w:rsidR="00A23879">
        <w:rPr>
          <w:rFonts w:ascii="Microsoft JhengHei" w:eastAsia="Microsoft JhengHei" w:hAnsi="Microsoft JhengHei" w:cs="Microsoft JhengHei"/>
          <w:w w:val="160"/>
        </w:rPr>
        <w:t>}</w:t>
      </w:r>
    </w:p>
    <w:p w:rsidR="00D032B6" w:rsidRDefault="00D032B6">
      <w:pPr>
        <w:spacing w:before="2" w:line="110" w:lineRule="exact"/>
        <w:rPr>
          <w:sz w:val="11"/>
          <w:szCs w:val="11"/>
        </w:rPr>
      </w:pPr>
    </w:p>
    <w:p w:rsidR="00D032B6" w:rsidRDefault="00A23879">
      <w:pPr>
        <w:pStyle w:val="BodyText"/>
        <w:spacing w:line="168" w:lineRule="auto"/>
        <w:ind w:left="897" w:right="240"/>
      </w:pPr>
      <w:r>
        <w:rPr>
          <w:w w:val="95"/>
        </w:rPr>
        <w:t>在强制唯一索引中，所有记录必须遵循唯一索引规则，且不可存在一条以上的数据在“测试用例名称”字段</w:t>
      </w:r>
      <w:r>
        <w:rPr>
          <w:w w:val="94"/>
        </w:rPr>
        <w:t xml:space="preserve"> </w:t>
      </w:r>
      <w:r>
        <w:t>为空。</w:t>
      </w:r>
    </w:p>
    <w:p w:rsidR="00D032B6" w:rsidRDefault="00D032B6">
      <w:pPr>
        <w:spacing w:before="6" w:line="180" w:lineRule="exact"/>
        <w:rPr>
          <w:sz w:val="18"/>
          <w:szCs w:val="18"/>
        </w:rPr>
      </w:pPr>
    </w:p>
    <w:p w:rsidR="00D032B6" w:rsidRDefault="00A23879">
      <w:pPr>
        <w:pStyle w:val="Heading4"/>
        <w:spacing w:line="354" w:lineRule="exact"/>
        <w:ind w:left="113"/>
      </w:pPr>
      <w:bookmarkStart w:id="32" w:name="聚集"/>
      <w:bookmarkStart w:id="33" w:name="_bookmark12"/>
      <w:bookmarkEnd w:id="32"/>
      <w:bookmarkEnd w:id="33"/>
      <w:r>
        <w:t>聚集</w:t>
      </w:r>
    </w:p>
    <w:p w:rsidR="00D032B6" w:rsidRDefault="00D032B6">
      <w:pPr>
        <w:spacing w:before="8" w:line="100" w:lineRule="exact"/>
        <w:rPr>
          <w:sz w:val="10"/>
          <w:szCs w:val="10"/>
        </w:rPr>
      </w:pPr>
    </w:p>
    <w:p w:rsidR="00D032B6" w:rsidRDefault="00A23879">
      <w:pPr>
        <w:pStyle w:val="BodyText"/>
        <w:spacing w:line="168" w:lineRule="auto"/>
        <w:ind w:left="613" w:right="526"/>
        <w:jc w:val="both"/>
        <w:rPr>
          <w:lang w:eastAsia="zh-CN"/>
        </w:rPr>
      </w:pPr>
      <w:r>
        <w:t>聚集框架提供了对集合中的原始数据记录进行统计计算的能力。</w:t>
      </w:r>
      <w:r>
        <w:rPr>
          <w:lang w:eastAsia="zh-CN"/>
        </w:rPr>
        <w:t>通过使用聚集框架，用户能够直接从集合中 提取数据记录并获取所需的统计结果。聚集框架提供的操作接口类似于集合中的查询操作，不同的是聚集框 架还提供了一系列函数及操作对查询结果进行处理。</w:t>
      </w:r>
    </w:p>
    <w:p w:rsidR="00D032B6" w:rsidRDefault="00035F6E">
      <w:pPr>
        <w:pStyle w:val="BodyText"/>
        <w:spacing w:before="34"/>
        <w:ind w:left="613"/>
        <w:rPr>
          <w:lang w:eastAsia="zh-CN"/>
        </w:rPr>
      </w:pPr>
      <w:hyperlink w:anchor="_bookmark295" w:history="1">
        <w:r w:rsidR="00A23879">
          <w:rPr>
            <w:color w:val="0000FF"/>
            <w:lang w:eastAsia="zh-CN"/>
          </w:rPr>
          <w:t>更多聚集符操作请点击这里</w:t>
        </w:r>
      </w:hyperlink>
    </w:p>
    <w:p w:rsidR="00D032B6" w:rsidRDefault="00D032B6">
      <w:pPr>
        <w:spacing w:before="9" w:line="190" w:lineRule="exact"/>
        <w:rPr>
          <w:sz w:val="19"/>
          <w:szCs w:val="19"/>
          <w:lang w:eastAsia="zh-CN"/>
        </w:rPr>
      </w:pPr>
    </w:p>
    <w:p w:rsidR="00D032B6" w:rsidRDefault="00A23879">
      <w:pPr>
        <w:pStyle w:val="BodyText"/>
        <w:spacing w:line="253" w:lineRule="auto"/>
        <w:ind w:left="613" w:right="7041"/>
      </w:pPr>
      <w:r>
        <w:rPr>
          <w:w w:val="95"/>
        </w:rPr>
        <w:t>aggregate()</w:t>
      </w:r>
      <w:r>
        <w:rPr>
          <w:w w:val="90"/>
        </w:rPr>
        <w:t xml:space="preserve"> </w:t>
      </w:r>
      <w:r>
        <w:rPr>
          <w:w w:val="95"/>
        </w:rPr>
        <w:t>以下是聚集操作举例：</w:t>
      </w:r>
    </w:p>
    <w:p w:rsidR="00D032B6" w:rsidRDefault="00D032B6">
      <w:pPr>
        <w:spacing w:before="1" w:line="140" w:lineRule="exact"/>
        <w:rPr>
          <w:sz w:val="14"/>
          <w:szCs w:val="14"/>
        </w:rPr>
      </w:pPr>
    </w:p>
    <w:p w:rsidR="00D032B6" w:rsidRDefault="00620DD5">
      <w:pPr>
        <w:ind w:left="613" w:right="11200"/>
        <w:rPr>
          <w:rFonts w:ascii="Times New Roman" w:eastAsia="Times New Roman" w:hAnsi="Times New Roman" w:cs="Times New Roman"/>
          <w:sz w:val="20"/>
          <w:szCs w:val="20"/>
        </w:rPr>
      </w:pPr>
      <w:r>
        <w:pict>
          <v:shape id="_x0000_i1037" type="#_x0000_t75" style="width:412.5pt;height:91.5pt;mso-position-horizontal-relative:char;mso-position-vertical-relative:line">
            <v:imagedata r:id="rId28" o:title=""/>
          </v:shape>
        </w:pict>
      </w:r>
    </w:p>
    <w:p w:rsidR="00D032B6" w:rsidRDefault="00D032B6">
      <w:pPr>
        <w:spacing w:before="7" w:line="150" w:lineRule="exact"/>
        <w:rPr>
          <w:sz w:val="15"/>
          <w:szCs w:val="15"/>
        </w:rPr>
      </w:pPr>
    </w:p>
    <w:p w:rsidR="00D032B6" w:rsidRDefault="00A23879">
      <w:pPr>
        <w:pStyle w:val="BodyText"/>
        <w:spacing w:line="168" w:lineRule="auto"/>
        <w:ind w:left="613" w:right="410"/>
        <w:rPr>
          <w:lang w:eastAsia="zh-CN"/>
        </w:rPr>
      </w:pPr>
      <w:r>
        <w:rPr>
          <w:w w:val="95"/>
          <w:lang w:eastAsia="zh-CN"/>
        </w:rPr>
        <w:t>上例聚集操作包含了两个子操作，其中“$match”子操作将集合中年龄大于30的数据记录筛选出</w:t>
      </w:r>
      <w:r>
        <w:rPr>
          <w:lang w:eastAsia="zh-CN"/>
        </w:rPr>
        <w:t xml:space="preserve"> </w:t>
      </w:r>
      <w:r>
        <w:rPr>
          <w:w w:val="95"/>
          <w:lang w:eastAsia="zh-CN"/>
        </w:rPr>
        <w:t>来；“$group”操作从筛选出的数据记录按照城市进行分组，计算出每个城市的人均收入。通过上例聚集操作</w:t>
      </w:r>
      <w:r>
        <w:rPr>
          <w:lang w:eastAsia="zh-CN"/>
        </w:rPr>
        <w:t xml:space="preserve"> </w:t>
      </w:r>
      <w:r>
        <w:rPr>
          <w:w w:val="95"/>
          <w:lang w:eastAsia="zh-CN"/>
        </w:rPr>
        <w:t>将得到各城市30岁以上的人均收入。</w:t>
      </w:r>
    </w:p>
    <w:p w:rsidR="00D032B6" w:rsidRDefault="00D032B6">
      <w:pPr>
        <w:spacing w:line="168" w:lineRule="auto"/>
        <w:rPr>
          <w:lang w:eastAsia="zh-CN"/>
        </w:rPr>
        <w:sectPr w:rsidR="00D032B6">
          <w:pgSz w:w="12240" w:h="15840"/>
          <w:pgMar w:top="900" w:right="680" w:bottom="280" w:left="1020" w:header="713" w:footer="0" w:gutter="0"/>
          <w:cols w:space="720"/>
        </w:sectPr>
      </w:pPr>
    </w:p>
    <w:p w:rsidR="00D032B6" w:rsidRDefault="00D032B6">
      <w:pPr>
        <w:spacing w:before="1" w:line="240" w:lineRule="exact"/>
        <w:rPr>
          <w:sz w:val="24"/>
          <w:szCs w:val="24"/>
          <w:lang w:eastAsia="zh-CN"/>
        </w:rPr>
      </w:pPr>
    </w:p>
    <w:p w:rsidR="00D032B6" w:rsidRDefault="00620DD5">
      <w:pPr>
        <w:ind w:left="933" w:right="11520"/>
        <w:rPr>
          <w:rFonts w:ascii="Times New Roman" w:eastAsia="Times New Roman" w:hAnsi="Times New Roman" w:cs="Times New Roman"/>
          <w:sz w:val="20"/>
          <w:szCs w:val="20"/>
        </w:rPr>
      </w:pPr>
      <w:r>
        <w:pict>
          <v:shape id="_x0000_i1038" type="#_x0000_t75" style="width:417.75pt;height:345pt;mso-position-horizontal-relative:char;mso-position-vertical-relative:line">
            <v:imagedata r:id="rId29" o:title=""/>
          </v:shape>
        </w:pict>
      </w:r>
    </w:p>
    <w:p w:rsidR="00D032B6" w:rsidRDefault="00D032B6">
      <w:pPr>
        <w:spacing w:before="3" w:line="220" w:lineRule="exact"/>
      </w:pPr>
    </w:p>
    <w:p w:rsidR="00D032B6" w:rsidRDefault="00A23879">
      <w:pPr>
        <w:pStyle w:val="Heading4"/>
        <w:spacing w:line="354" w:lineRule="exact"/>
        <w:rPr>
          <w:lang w:eastAsia="zh-CN"/>
        </w:rPr>
      </w:pPr>
      <w:bookmarkStart w:id="34" w:name="事务"/>
      <w:bookmarkStart w:id="35" w:name="_bookmark13"/>
      <w:bookmarkEnd w:id="34"/>
      <w:bookmarkEnd w:id="35"/>
      <w:r>
        <w:rPr>
          <w:lang w:eastAsia="zh-CN"/>
        </w:rPr>
        <w:t>事务</w:t>
      </w:r>
    </w:p>
    <w:p w:rsidR="00D032B6" w:rsidRDefault="00D032B6">
      <w:pPr>
        <w:spacing w:before="8" w:line="100" w:lineRule="exact"/>
        <w:rPr>
          <w:sz w:val="10"/>
          <w:szCs w:val="10"/>
          <w:lang w:eastAsia="zh-CN"/>
        </w:rPr>
      </w:pPr>
    </w:p>
    <w:p w:rsidR="00D032B6" w:rsidRDefault="00A23879">
      <w:pPr>
        <w:pStyle w:val="BodyText"/>
        <w:spacing w:line="168" w:lineRule="auto"/>
        <w:ind w:right="146"/>
        <w:jc w:val="both"/>
        <w:rPr>
          <w:lang w:eastAsia="zh-CN"/>
        </w:rPr>
      </w:pPr>
      <w:r>
        <w:rPr>
          <w:lang w:eastAsia="zh-CN"/>
        </w:rPr>
        <w:t>事务是由一系列操作组成的逻辑工作单元。在同一个会话（或连接）中，同一时刻只允许存在一个事务，也 就是说当用户在一次会话中创建了一个事务，在这个事务结束前用户不能再创建新的事务。</w:t>
      </w:r>
    </w:p>
    <w:p w:rsidR="00D032B6" w:rsidRDefault="00D032B6">
      <w:pPr>
        <w:spacing w:line="120" w:lineRule="exact"/>
        <w:rPr>
          <w:sz w:val="12"/>
          <w:szCs w:val="12"/>
          <w:lang w:eastAsia="zh-CN"/>
        </w:rPr>
      </w:pPr>
    </w:p>
    <w:p w:rsidR="00D032B6" w:rsidRDefault="00A23879">
      <w:pPr>
        <w:pStyle w:val="BodyText"/>
        <w:spacing w:line="168" w:lineRule="auto"/>
        <w:ind w:right="114"/>
        <w:jc w:val="both"/>
        <w:rPr>
          <w:lang w:eastAsia="zh-CN"/>
        </w:rPr>
      </w:pPr>
      <w:r>
        <w:rPr>
          <w:w w:val="95"/>
          <w:lang w:eastAsia="zh-CN"/>
        </w:rPr>
        <w:t>事务作为一个完整的工作单元执行，事务中的操作要么全部执行成功要么全部执行失败。SequoiaDB</w:t>
      </w:r>
      <w:r>
        <w:rPr>
          <w:spacing w:val="20"/>
          <w:w w:val="95"/>
          <w:lang w:eastAsia="zh-CN"/>
        </w:rPr>
        <w:t xml:space="preserve"> </w:t>
      </w:r>
      <w:r>
        <w:rPr>
          <w:w w:val="95"/>
          <w:lang w:eastAsia="zh-CN"/>
        </w:rPr>
        <w:t>事务中</w:t>
      </w:r>
      <w:r>
        <w:rPr>
          <w:lang w:eastAsia="zh-CN"/>
        </w:rPr>
        <w:t xml:space="preserve"> 的操作只能是插入数据、修改数据以及删除数据，在事务过程中执行的其它操作不会纳入事务范畴，也就是 说事务回滚时非事务操作不会被执行回滚。如果一个表或表空间中有数据涉及事务操作，则该表或表空间不 允许被删除。</w:t>
      </w:r>
    </w:p>
    <w:p w:rsidR="00D032B6" w:rsidRDefault="00A23879">
      <w:pPr>
        <w:pStyle w:val="BodyText"/>
        <w:spacing w:before="34"/>
        <w:ind w:right="6546"/>
        <w:jc w:val="both"/>
        <w:rPr>
          <w:lang w:eastAsia="zh-CN"/>
        </w:rPr>
      </w:pPr>
      <w:r>
        <w:rPr>
          <w:lang w:eastAsia="zh-CN"/>
        </w:rPr>
        <w:t>默认情况下，事务功能是关闭的。</w:t>
      </w:r>
    </w:p>
    <w:p w:rsidR="00D032B6" w:rsidRDefault="00A23879">
      <w:pPr>
        <w:pStyle w:val="BodyText"/>
        <w:spacing w:line="240" w:lineRule="exact"/>
        <w:ind w:right="417"/>
        <w:jc w:val="both"/>
      </w:pPr>
      <w:r>
        <w:rPr>
          <w:w w:val="90"/>
        </w:rPr>
        <w:t xml:space="preserve">如要打开事务功能需要在节点的配置文件中配置参数：transactionon       </w:t>
      </w:r>
      <w:r>
        <w:rPr>
          <w:spacing w:val="6"/>
          <w:w w:val="90"/>
        </w:rPr>
        <w:t xml:space="preserve"> </w:t>
      </w:r>
      <w:r>
        <w:rPr>
          <w:w w:val="90"/>
        </w:rPr>
        <w:t xml:space="preserve">=       </w:t>
      </w:r>
      <w:r>
        <w:rPr>
          <w:spacing w:val="6"/>
          <w:w w:val="90"/>
        </w:rPr>
        <w:t xml:space="preserve"> </w:t>
      </w:r>
      <w:r>
        <w:rPr>
          <w:w w:val="90"/>
        </w:rPr>
        <w:t>TRUE；在创建数据节点时，增加</w:t>
      </w:r>
    </w:p>
    <w:p w:rsidR="00D032B6" w:rsidRDefault="00A23879">
      <w:pPr>
        <w:pStyle w:val="BodyText"/>
        <w:spacing w:line="240" w:lineRule="exact"/>
        <w:ind w:right="2971"/>
        <w:jc w:val="both"/>
      </w:pPr>
      <w:r>
        <w:t>JSON</w:t>
      </w:r>
      <w:r>
        <w:rPr>
          <w:spacing w:val="-33"/>
        </w:rPr>
        <w:t xml:space="preserve"> </w:t>
      </w:r>
      <w:r>
        <w:t>类型的参数：{</w:t>
      </w:r>
      <w:r>
        <w:rPr>
          <w:spacing w:val="-33"/>
        </w:rPr>
        <w:t xml:space="preserve"> </w:t>
      </w:r>
      <w:r>
        <w:t>"transactionon"</w:t>
      </w:r>
      <w:r>
        <w:rPr>
          <w:spacing w:val="-32"/>
        </w:rPr>
        <w:t xml:space="preserve"> </w:t>
      </w:r>
      <w:r>
        <w:t>:</w:t>
      </w:r>
      <w:r>
        <w:rPr>
          <w:spacing w:val="-33"/>
        </w:rPr>
        <w:t xml:space="preserve"> </w:t>
      </w:r>
      <w:r>
        <w:t>"YES"</w:t>
      </w:r>
      <w:r>
        <w:rPr>
          <w:spacing w:val="-33"/>
        </w:rPr>
        <w:t xml:space="preserve"> </w:t>
      </w:r>
      <w:r>
        <w:t>}</w:t>
      </w:r>
      <w:r>
        <w:rPr>
          <w:spacing w:val="-32"/>
        </w:rPr>
        <w:t xml:space="preserve"> </w:t>
      </w:r>
      <w:r>
        <w:t>或</w:t>
      </w:r>
      <w:r>
        <w:rPr>
          <w:spacing w:val="-33"/>
        </w:rPr>
        <w:t xml:space="preserve"> </w:t>
      </w:r>
      <w:r>
        <w:t>{</w:t>
      </w:r>
      <w:r>
        <w:rPr>
          <w:spacing w:val="-33"/>
        </w:rPr>
        <w:t xml:space="preserve"> </w:t>
      </w:r>
      <w:r>
        <w:t>"transctionon"</w:t>
      </w:r>
      <w:r>
        <w:rPr>
          <w:spacing w:val="-32"/>
        </w:rPr>
        <w:t xml:space="preserve"> </w:t>
      </w:r>
      <w:r>
        <w:t>:</w:t>
      </w:r>
      <w:r>
        <w:rPr>
          <w:spacing w:val="-33"/>
        </w:rPr>
        <w:t xml:space="preserve"> </w:t>
      </w:r>
      <w:r>
        <w:t>true</w:t>
      </w:r>
      <w:r>
        <w:rPr>
          <w:spacing w:val="-33"/>
        </w:rPr>
        <w:t xml:space="preserve"> </w:t>
      </w:r>
      <w:r>
        <w:t>}。</w:t>
      </w:r>
    </w:p>
    <w:p w:rsidR="00D032B6" w:rsidRDefault="00D032B6">
      <w:pPr>
        <w:spacing w:before="1" w:line="170" w:lineRule="exact"/>
        <w:rPr>
          <w:sz w:val="17"/>
          <w:szCs w:val="17"/>
        </w:rPr>
      </w:pPr>
    </w:p>
    <w:p w:rsidR="00D032B6" w:rsidRDefault="00A23879">
      <w:pPr>
        <w:pStyle w:val="Heading4"/>
        <w:spacing w:line="354" w:lineRule="exact"/>
      </w:pPr>
      <w:bookmarkStart w:id="36" w:name="最终一致性策略"/>
      <w:bookmarkStart w:id="37" w:name="_bookmark14"/>
      <w:bookmarkEnd w:id="36"/>
      <w:bookmarkEnd w:id="37"/>
      <w:r>
        <w:t>最终一致性策略</w:t>
      </w:r>
    </w:p>
    <w:p w:rsidR="00D032B6" w:rsidRDefault="00D032B6">
      <w:pPr>
        <w:spacing w:before="8" w:line="100" w:lineRule="exact"/>
        <w:rPr>
          <w:sz w:val="10"/>
          <w:szCs w:val="10"/>
        </w:rPr>
      </w:pPr>
    </w:p>
    <w:p w:rsidR="00D032B6" w:rsidRDefault="00A23879">
      <w:pPr>
        <w:pStyle w:val="BodyText"/>
        <w:spacing w:line="168" w:lineRule="auto"/>
        <w:ind w:right="94"/>
      </w:pPr>
      <w:r>
        <w:rPr>
          <w:w w:val="95"/>
        </w:rPr>
        <w:t xml:space="preserve">为了提升数据的可靠性和实现数据的读写分离，SequoiaDB  </w:t>
      </w:r>
      <w:r>
        <w:rPr>
          <w:spacing w:val="15"/>
          <w:w w:val="95"/>
        </w:rPr>
        <w:t xml:space="preserve"> </w:t>
      </w:r>
      <w:r>
        <w:rPr>
          <w:w w:val="95"/>
        </w:rPr>
        <w:t>中，对于复制组间的数据采用“最终一致性”策</w:t>
      </w:r>
      <w:r>
        <w:rPr>
          <w:w w:val="93"/>
        </w:rPr>
        <w:t xml:space="preserve"> </w:t>
      </w:r>
      <w:r>
        <w:t>略，在读写分离时读取的数据某一个时期内可能不是最新的，但最终是一致的。</w:t>
      </w:r>
    </w:p>
    <w:p w:rsidR="00D032B6" w:rsidRDefault="00D032B6">
      <w:pPr>
        <w:spacing w:before="14" w:line="200" w:lineRule="exact"/>
        <w:rPr>
          <w:sz w:val="20"/>
          <w:szCs w:val="20"/>
        </w:rPr>
      </w:pPr>
    </w:p>
    <w:p w:rsidR="00D032B6" w:rsidRDefault="00A23879">
      <w:pPr>
        <w:pStyle w:val="BodyText"/>
        <w:spacing w:line="253" w:lineRule="auto"/>
        <w:ind w:right="7265"/>
        <w:rPr>
          <w:lang w:eastAsia="zh-CN"/>
        </w:rPr>
      </w:pPr>
      <w:r>
        <w:rPr>
          <w:lang w:eastAsia="zh-CN"/>
        </w:rPr>
        <w:t xml:space="preserve">名词解释 </w:t>
      </w:r>
      <w:r>
        <w:rPr>
          <w:w w:val="95"/>
          <w:lang w:eastAsia="zh-CN"/>
        </w:rPr>
        <w:t>W：副本写入个数</w:t>
      </w:r>
      <w:r>
        <w:rPr>
          <w:lang w:eastAsia="zh-CN"/>
        </w:rPr>
        <w:t xml:space="preserve"> R：副本读取个数 N：副本个数</w:t>
      </w:r>
    </w:p>
    <w:p w:rsidR="00D032B6" w:rsidRDefault="00A23879">
      <w:pPr>
        <w:pStyle w:val="BodyText"/>
        <w:spacing w:before="4"/>
        <w:rPr>
          <w:lang w:eastAsia="zh-CN"/>
        </w:rPr>
      </w:pPr>
      <w:r>
        <w:rPr>
          <w:lang w:eastAsia="zh-CN"/>
        </w:rPr>
        <w:t>在</w:t>
      </w:r>
      <w:r>
        <w:rPr>
          <w:spacing w:val="-31"/>
          <w:lang w:eastAsia="zh-CN"/>
        </w:rPr>
        <w:t xml:space="preserve"> </w:t>
      </w:r>
      <w:r>
        <w:rPr>
          <w:lang w:eastAsia="zh-CN"/>
        </w:rPr>
        <w:t>SequoiaDB</w:t>
      </w:r>
      <w:r>
        <w:rPr>
          <w:spacing w:val="-31"/>
          <w:lang w:eastAsia="zh-CN"/>
        </w:rPr>
        <w:t xml:space="preserve"> </w:t>
      </w:r>
      <w:r>
        <w:rPr>
          <w:lang w:eastAsia="zh-CN"/>
        </w:rPr>
        <w:t>中，设置</w:t>
      </w:r>
      <w:r>
        <w:rPr>
          <w:spacing w:val="-31"/>
          <w:lang w:eastAsia="zh-CN"/>
        </w:rPr>
        <w:t xml:space="preserve"> </w:t>
      </w:r>
      <w:r>
        <w:rPr>
          <w:lang w:eastAsia="zh-CN"/>
        </w:rPr>
        <w:t>R</w:t>
      </w:r>
      <w:r>
        <w:rPr>
          <w:spacing w:val="-31"/>
          <w:lang w:eastAsia="zh-CN"/>
        </w:rPr>
        <w:t xml:space="preserve"> </w:t>
      </w:r>
      <w:r>
        <w:rPr>
          <w:lang w:eastAsia="zh-CN"/>
        </w:rPr>
        <w:t>的值为1，且不可配置。</w:t>
      </w:r>
    </w:p>
    <w:p w:rsidR="00D032B6" w:rsidRDefault="00D032B6">
      <w:pPr>
        <w:rPr>
          <w:lang w:eastAsia="zh-CN"/>
        </w:rPr>
        <w:sectPr w:rsidR="00D032B6">
          <w:pgSz w:w="12240" w:h="15840"/>
          <w:pgMar w:top="900" w:right="106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ind w:left="613" w:right="410"/>
        <w:rPr>
          <w:lang w:eastAsia="zh-CN"/>
        </w:rPr>
      </w:pPr>
      <w:r>
        <w:rPr>
          <w:w w:val="95"/>
          <w:lang w:eastAsia="zh-CN"/>
        </w:rPr>
        <w:t xml:space="preserve">默认情况下，复制组中的主节点在处理完一个写请求后会立即返回，即  </w:t>
      </w:r>
      <w:r>
        <w:rPr>
          <w:spacing w:val="9"/>
          <w:w w:val="95"/>
          <w:lang w:eastAsia="zh-CN"/>
        </w:rPr>
        <w:t xml:space="preserve"> </w:t>
      </w:r>
      <w:r>
        <w:rPr>
          <w:w w:val="95"/>
          <w:lang w:eastAsia="zh-CN"/>
        </w:rPr>
        <w:t xml:space="preserve">W  </w:t>
      </w:r>
      <w:r>
        <w:rPr>
          <w:spacing w:val="10"/>
          <w:w w:val="95"/>
          <w:lang w:eastAsia="zh-CN"/>
        </w:rPr>
        <w:t xml:space="preserve"> </w:t>
      </w:r>
      <w:r>
        <w:rPr>
          <w:w w:val="95"/>
          <w:lang w:eastAsia="zh-CN"/>
        </w:rPr>
        <w:t xml:space="preserve">=  </w:t>
      </w:r>
      <w:r>
        <w:rPr>
          <w:spacing w:val="9"/>
          <w:w w:val="95"/>
          <w:lang w:eastAsia="zh-CN"/>
        </w:rPr>
        <w:t xml:space="preserve"> </w:t>
      </w:r>
      <w:r>
        <w:rPr>
          <w:w w:val="95"/>
          <w:lang w:eastAsia="zh-CN"/>
        </w:rPr>
        <w:t>1。数据同步会在后台异步完</w:t>
      </w:r>
      <w:r>
        <w:rPr>
          <w:lang w:eastAsia="zh-CN"/>
        </w:rPr>
        <w:t xml:space="preserve"> </w:t>
      </w:r>
      <w:r>
        <w:rPr>
          <w:w w:val="95"/>
          <w:lang w:eastAsia="zh-CN"/>
        </w:rPr>
        <w:t>成（</w:t>
      </w:r>
      <w:hyperlink w:anchor="_bookmark81" w:history="1">
        <w:r>
          <w:rPr>
            <w:color w:val="0000FF"/>
            <w:w w:val="95"/>
            <w:lang w:eastAsia="zh-CN"/>
          </w:rPr>
          <w:t>同步日志</w:t>
        </w:r>
      </w:hyperlink>
      <w:r>
        <w:rPr>
          <w:color w:val="000000"/>
          <w:w w:val="95"/>
          <w:lang w:eastAsia="zh-CN"/>
        </w:rPr>
        <w:t>）并达到最终一致。此时外部的读请求获得的数据可能不是最新的。在对数据一致性要求不高</w:t>
      </w:r>
      <w:r>
        <w:rPr>
          <w:color w:val="000000"/>
          <w:lang w:eastAsia="zh-CN"/>
        </w:rPr>
        <w:t xml:space="preserve"> </w:t>
      </w:r>
      <w:r>
        <w:rPr>
          <w:color w:val="000000"/>
          <w:w w:val="95"/>
          <w:lang w:eastAsia="zh-CN"/>
        </w:rPr>
        <w:t>的场景中，这种方式可以提供最优的写入性能。</w:t>
      </w:r>
    </w:p>
    <w:p w:rsidR="00D032B6" w:rsidRDefault="00A23879">
      <w:pPr>
        <w:pStyle w:val="BodyText"/>
        <w:spacing w:before="34"/>
        <w:ind w:left="613"/>
        <w:rPr>
          <w:lang w:eastAsia="zh-CN"/>
        </w:rPr>
      </w:pPr>
      <w:r>
        <w:rPr>
          <w:lang w:eastAsia="zh-CN"/>
        </w:rPr>
        <w:t>当我们</w:t>
      </w:r>
      <w:hyperlink w:anchor="_bookmark214" w:history="1">
        <w:r>
          <w:rPr>
            <w:color w:val="0000FF"/>
            <w:lang w:eastAsia="zh-CN"/>
          </w:rPr>
          <w:t>创建集合</w:t>
        </w:r>
      </w:hyperlink>
      <w:r>
        <w:rPr>
          <w:color w:val="000000"/>
          <w:lang w:eastAsia="zh-CN"/>
        </w:rPr>
        <w:t>时，可以通过</w:t>
      </w:r>
      <w:r>
        <w:rPr>
          <w:color w:val="000000"/>
          <w:spacing w:val="-31"/>
          <w:lang w:eastAsia="zh-CN"/>
        </w:rPr>
        <w:t xml:space="preserve"> </w:t>
      </w:r>
      <w:r>
        <w:rPr>
          <w:color w:val="000000"/>
          <w:lang w:eastAsia="zh-CN"/>
        </w:rPr>
        <w:t>ReplSize</w:t>
      </w:r>
      <w:r>
        <w:rPr>
          <w:color w:val="000000"/>
          <w:spacing w:val="-30"/>
          <w:lang w:eastAsia="zh-CN"/>
        </w:rPr>
        <w:t xml:space="preserve"> </w:t>
      </w:r>
      <w:r>
        <w:rPr>
          <w:color w:val="000000"/>
          <w:lang w:eastAsia="zh-CN"/>
        </w:rPr>
        <w:t>属性指定集合的</w:t>
      </w:r>
      <w:r>
        <w:rPr>
          <w:color w:val="000000"/>
          <w:spacing w:val="-30"/>
          <w:lang w:eastAsia="zh-CN"/>
        </w:rPr>
        <w:t xml:space="preserve"> </w:t>
      </w:r>
      <w:r>
        <w:rPr>
          <w:color w:val="000000"/>
          <w:lang w:eastAsia="zh-CN"/>
        </w:rPr>
        <w:t>W</w:t>
      </w:r>
      <w:r>
        <w:rPr>
          <w:color w:val="000000"/>
          <w:spacing w:val="-30"/>
          <w:lang w:eastAsia="zh-CN"/>
        </w:rPr>
        <w:t xml:space="preserve"> </w:t>
      </w:r>
      <w:r>
        <w:rPr>
          <w:color w:val="000000"/>
          <w:lang w:eastAsia="zh-CN"/>
        </w:rPr>
        <w:t>值。</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默认情况下</w:t>
      </w:r>
      <w:r>
        <w:rPr>
          <w:spacing w:val="-2"/>
          <w:w w:val="95"/>
          <w:position w:val="1"/>
          <w:lang w:eastAsia="zh-CN"/>
        </w:rPr>
        <w:t xml:space="preserve"> </w:t>
      </w:r>
      <w:r>
        <w:rPr>
          <w:w w:val="95"/>
          <w:position w:val="1"/>
          <w:lang w:eastAsia="zh-CN"/>
        </w:rPr>
        <w:t>W</w:t>
      </w:r>
      <w:r>
        <w:rPr>
          <w:spacing w:val="-1"/>
          <w:w w:val="95"/>
          <w:position w:val="1"/>
          <w:lang w:eastAsia="zh-CN"/>
        </w:rPr>
        <w:t xml:space="preserve"> </w:t>
      </w:r>
      <w:r>
        <w:rPr>
          <w:w w:val="95"/>
          <w:position w:val="1"/>
          <w:lang w:eastAsia="zh-CN"/>
        </w:rPr>
        <w:t>=</w:t>
      </w:r>
      <w:r>
        <w:rPr>
          <w:spacing w:val="-1"/>
          <w:w w:val="95"/>
          <w:position w:val="1"/>
          <w:lang w:eastAsia="zh-CN"/>
        </w:rPr>
        <w:t xml:space="preserve"> </w:t>
      </w:r>
      <w:r>
        <w:rPr>
          <w:w w:val="95"/>
          <w:position w:val="1"/>
          <w:lang w:eastAsia="zh-CN"/>
        </w:rPr>
        <w:t>1。</w:t>
      </w:r>
    </w:p>
    <w:p w:rsidR="00D032B6" w:rsidRDefault="00A23879">
      <w:pPr>
        <w:pStyle w:val="BodyText"/>
        <w:tabs>
          <w:tab w:val="left" w:pos="897"/>
        </w:tabs>
        <w:spacing w:before="36" w:line="171" w:lineRule="auto"/>
        <w:ind w:left="897" w:right="605"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当</w:t>
      </w:r>
      <w:r>
        <w:rPr>
          <w:spacing w:val="-31"/>
          <w:position w:val="1"/>
          <w:lang w:eastAsia="zh-CN"/>
        </w:rPr>
        <w:t xml:space="preserve"> </w:t>
      </w:r>
      <w:r>
        <w:rPr>
          <w:position w:val="1"/>
          <w:lang w:eastAsia="zh-CN"/>
        </w:rPr>
        <w:t>ReplSize</w:t>
      </w:r>
      <w:r>
        <w:rPr>
          <w:spacing w:val="-31"/>
          <w:position w:val="1"/>
          <w:lang w:eastAsia="zh-CN"/>
        </w:rPr>
        <w:t xml:space="preserve"> </w:t>
      </w:r>
      <w:r>
        <w:rPr>
          <w:position w:val="1"/>
          <w:lang w:eastAsia="zh-CN"/>
        </w:rPr>
        <w:t>等于0时，W</w:t>
      </w:r>
      <w:r>
        <w:rPr>
          <w:spacing w:val="-31"/>
          <w:position w:val="1"/>
          <w:lang w:eastAsia="zh-CN"/>
        </w:rPr>
        <w:t xml:space="preserve"> </w:t>
      </w:r>
      <w:r>
        <w:rPr>
          <w:position w:val="1"/>
          <w:lang w:eastAsia="zh-CN"/>
        </w:rPr>
        <w:t>的个数会根据当前复制组的</w:t>
      </w:r>
      <w:r>
        <w:rPr>
          <w:spacing w:val="-30"/>
          <w:position w:val="1"/>
          <w:lang w:eastAsia="zh-CN"/>
        </w:rPr>
        <w:t xml:space="preserve"> </w:t>
      </w:r>
      <w:r>
        <w:rPr>
          <w:position w:val="1"/>
          <w:lang w:eastAsia="zh-CN"/>
        </w:rPr>
        <w:t>N</w:t>
      </w:r>
      <w:r>
        <w:rPr>
          <w:spacing w:val="-31"/>
          <w:position w:val="1"/>
          <w:lang w:eastAsia="zh-CN"/>
        </w:rPr>
        <w:t xml:space="preserve"> </w:t>
      </w:r>
      <w:r>
        <w:rPr>
          <w:position w:val="1"/>
          <w:lang w:eastAsia="zh-CN"/>
        </w:rPr>
        <w:t xml:space="preserve">变化而变化。即，如果开始组内有三个节点，则 </w:t>
      </w:r>
      <w:r>
        <w:rPr>
          <w:w w:val="95"/>
          <w:lang w:eastAsia="zh-CN"/>
        </w:rPr>
        <w:t xml:space="preserve">W </w:t>
      </w:r>
      <w:r>
        <w:rPr>
          <w:spacing w:val="19"/>
          <w:w w:val="95"/>
          <w:lang w:eastAsia="zh-CN"/>
        </w:rPr>
        <w:t xml:space="preserve"> </w:t>
      </w:r>
      <w:r>
        <w:rPr>
          <w:w w:val="95"/>
          <w:lang w:eastAsia="zh-CN"/>
        </w:rPr>
        <w:t xml:space="preserve">等于3。当新增加一个入节点时，W </w:t>
      </w:r>
      <w:r>
        <w:rPr>
          <w:spacing w:val="19"/>
          <w:w w:val="95"/>
          <w:lang w:eastAsia="zh-CN"/>
        </w:rPr>
        <w:t xml:space="preserve"> </w:t>
      </w:r>
      <w:r>
        <w:rPr>
          <w:w w:val="95"/>
          <w:lang w:eastAsia="zh-CN"/>
        </w:rPr>
        <w:t>会自动变为4。</w:t>
      </w:r>
    </w:p>
    <w:p w:rsidR="00D032B6" w:rsidRDefault="00A23879">
      <w:pPr>
        <w:pStyle w:val="BodyText"/>
        <w:tabs>
          <w:tab w:val="left" w:pos="897"/>
        </w:tabs>
        <w:spacing w:line="282"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当手动指定</w:t>
      </w:r>
      <w:r>
        <w:rPr>
          <w:spacing w:val="-22"/>
          <w:position w:val="1"/>
          <w:lang w:eastAsia="zh-CN"/>
        </w:rPr>
        <w:t xml:space="preserve"> </w:t>
      </w:r>
      <w:r>
        <w:rPr>
          <w:position w:val="1"/>
          <w:lang w:eastAsia="zh-CN"/>
        </w:rPr>
        <w:t>W</w:t>
      </w:r>
      <w:r>
        <w:rPr>
          <w:spacing w:val="-21"/>
          <w:position w:val="1"/>
          <w:lang w:eastAsia="zh-CN"/>
        </w:rPr>
        <w:t xml:space="preserve"> </w:t>
      </w:r>
      <w:r>
        <w:rPr>
          <w:position w:val="1"/>
          <w:lang w:eastAsia="zh-CN"/>
        </w:rPr>
        <w:t>的个数时，不能超出当前复制组内节点个数。</w:t>
      </w:r>
    </w:p>
    <w:p w:rsidR="00D032B6" w:rsidRDefault="00D032B6">
      <w:pPr>
        <w:spacing w:before="1" w:line="150" w:lineRule="exact"/>
        <w:rPr>
          <w:sz w:val="15"/>
          <w:szCs w:val="15"/>
          <w:lang w:eastAsia="zh-CN"/>
        </w:rPr>
      </w:pPr>
    </w:p>
    <w:p w:rsidR="00D032B6" w:rsidRDefault="00A23879">
      <w:pPr>
        <w:pStyle w:val="BodyText"/>
        <w:spacing w:line="168" w:lineRule="auto"/>
        <w:ind w:left="613" w:right="526"/>
        <w:jc w:val="both"/>
        <w:rPr>
          <w:lang w:eastAsia="zh-CN"/>
        </w:rPr>
      </w:pPr>
      <w:r>
        <w:rPr>
          <w:w w:val="95"/>
          <w:lang w:eastAsia="zh-CN"/>
        </w:rPr>
        <w:t>增大</w:t>
      </w:r>
      <w:r>
        <w:rPr>
          <w:spacing w:val="41"/>
          <w:w w:val="95"/>
          <w:lang w:eastAsia="zh-CN"/>
        </w:rPr>
        <w:t xml:space="preserve"> </w:t>
      </w:r>
      <w:r>
        <w:rPr>
          <w:w w:val="95"/>
          <w:lang w:eastAsia="zh-CN"/>
        </w:rPr>
        <w:t>W</w:t>
      </w:r>
      <w:r>
        <w:rPr>
          <w:spacing w:val="41"/>
          <w:w w:val="95"/>
          <w:lang w:eastAsia="zh-CN"/>
        </w:rPr>
        <w:t xml:space="preserve"> </w:t>
      </w:r>
      <w:r>
        <w:rPr>
          <w:w w:val="95"/>
          <w:lang w:eastAsia="zh-CN"/>
        </w:rPr>
        <w:t>可以有效提高数据的一致性和可靠性。当</w:t>
      </w:r>
      <w:r>
        <w:rPr>
          <w:spacing w:val="41"/>
          <w:w w:val="95"/>
          <w:lang w:eastAsia="zh-CN"/>
        </w:rPr>
        <w:t xml:space="preserve"> </w:t>
      </w:r>
      <w:r>
        <w:rPr>
          <w:w w:val="95"/>
          <w:lang w:eastAsia="zh-CN"/>
        </w:rPr>
        <w:t>W</w:t>
      </w:r>
      <w:r>
        <w:rPr>
          <w:spacing w:val="41"/>
          <w:w w:val="95"/>
          <w:lang w:eastAsia="zh-CN"/>
        </w:rPr>
        <w:t xml:space="preserve"> </w:t>
      </w:r>
      <w:r>
        <w:rPr>
          <w:w w:val="95"/>
          <w:lang w:eastAsia="zh-CN"/>
        </w:rPr>
        <w:t>=</w:t>
      </w:r>
      <w:r>
        <w:rPr>
          <w:spacing w:val="41"/>
          <w:w w:val="95"/>
          <w:lang w:eastAsia="zh-CN"/>
        </w:rPr>
        <w:t xml:space="preserve"> </w:t>
      </w:r>
      <w:r>
        <w:rPr>
          <w:w w:val="95"/>
          <w:lang w:eastAsia="zh-CN"/>
        </w:rPr>
        <w:t>N</w:t>
      </w:r>
      <w:r>
        <w:rPr>
          <w:spacing w:val="41"/>
          <w:w w:val="95"/>
          <w:lang w:eastAsia="zh-CN"/>
        </w:rPr>
        <w:t xml:space="preserve"> </w:t>
      </w:r>
      <w:r>
        <w:rPr>
          <w:w w:val="95"/>
          <w:lang w:eastAsia="zh-CN"/>
        </w:rPr>
        <w:t>并且写请求处理成功后，后续读到的数据一定是当</w:t>
      </w:r>
      <w:r>
        <w:rPr>
          <w:lang w:eastAsia="zh-CN"/>
        </w:rPr>
        <w:t xml:space="preserve"> </w:t>
      </w:r>
      <w:r>
        <w:rPr>
          <w:w w:val="95"/>
          <w:lang w:eastAsia="zh-CN"/>
        </w:rPr>
        <w:t>前组内最新的。但是这样会降低复制组的写入性能。值得注意的是，虽然我们可以将</w:t>
      </w:r>
      <w:r>
        <w:rPr>
          <w:spacing w:val="16"/>
          <w:w w:val="95"/>
          <w:lang w:eastAsia="zh-CN"/>
        </w:rPr>
        <w:t xml:space="preserve"> </w:t>
      </w:r>
      <w:r>
        <w:rPr>
          <w:w w:val="95"/>
          <w:lang w:eastAsia="zh-CN"/>
        </w:rPr>
        <w:t xml:space="preserve">W </w:t>
      </w:r>
      <w:r>
        <w:rPr>
          <w:spacing w:val="16"/>
          <w:w w:val="95"/>
          <w:lang w:eastAsia="zh-CN"/>
        </w:rPr>
        <w:t xml:space="preserve"> </w:t>
      </w:r>
      <w:r>
        <w:rPr>
          <w:w w:val="95"/>
          <w:lang w:eastAsia="zh-CN"/>
        </w:rPr>
        <w:t xml:space="preserve">设为 </w:t>
      </w:r>
      <w:r>
        <w:rPr>
          <w:spacing w:val="16"/>
          <w:w w:val="95"/>
          <w:lang w:eastAsia="zh-CN"/>
        </w:rPr>
        <w:t xml:space="preserve"> </w:t>
      </w:r>
      <w:r>
        <w:rPr>
          <w:w w:val="95"/>
          <w:lang w:eastAsia="zh-CN"/>
        </w:rPr>
        <w:t>N，但这并不</w:t>
      </w:r>
      <w:r>
        <w:rPr>
          <w:lang w:eastAsia="zh-CN"/>
        </w:rPr>
        <w:t xml:space="preserve"> </w:t>
      </w:r>
      <w:r>
        <w:rPr>
          <w:w w:val="95"/>
          <w:lang w:eastAsia="zh-CN"/>
        </w:rPr>
        <w:t>代表</w:t>
      </w:r>
      <w:r>
        <w:rPr>
          <w:spacing w:val="29"/>
          <w:w w:val="95"/>
          <w:lang w:eastAsia="zh-CN"/>
        </w:rPr>
        <w:t xml:space="preserve"> </w:t>
      </w:r>
      <w:r>
        <w:rPr>
          <w:w w:val="95"/>
          <w:lang w:eastAsia="zh-CN"/>
        </w:rPr>
        <w:t>SequoiaDB中</w:t>
      </w:r>
      <w:r>
        <w:rPr>
          <w:spacing w:val="30"/>
          <w:w w:val="95"/>
          <w:lang w:eastAsia="zh-CN"/>
        </w:rPr>
        <w:t xml:space="preserve"> </w:t>
      </w:r>
      <w:r>
        <w:rPr>
          <w:w w:val="95"/>
          <w:lang w:eastAsia="zh-CN"/>
        </w:rPr>
        <w:t>的数据拥有强一致性。当某个副本写入失败（如磁盘满）时，复制组内可能存在多个版</w:t>
      </w:r>
      <w:r>
        <w:rPr>
          <w:lang w:eastAsia="zh-CN"/>
        </w:rPr>
        <w:t xml:space="preserve"> </w:t>
      </w:r>
      <w:r>
        <w:rPr>
          <w:w w:val="95"/>
          <w:lang w:eastAsia="zh-CN"/>
        </w:rPr>
        <w:t>本的数据。此时既可能读到新的数据，也可能读到旧的数据。当失败副本恢复正常后，会继续从主节点上同</w:t>
      </w:r>
      <w:r>
        <w:rPr>
          <w:lang w:eastAsia="zh-CN"/>
        </w:rPr>
        <w:t xml:space="preserve"> </w:t>
      </w:r>
      <w:r>
        <w:rPr>
          <w:w w:val="95"/>
          <w:lang w:eastAsia="zh-CN"/>
        </w:rPr>
        <w:t>步最新的数据并达到最终一致。</w:t>
      </w:r>
    </w:p>
    <w:p w:rsidR="00D032B6" w:rsidRDefault="00D032B6">
      <w:pPr>
        <w:spacing w:before="6" w:line="180" w:lineRule="exact"/>
        <w:rPr>
          <w:sz w:val="18"/>
          <w:szCs w:val="18"/>
          <w:lang w:eastAsia="zh-CN"/>
        </w:rPr>
      </w:pPr>
    </w:p>
    <w:p w:rsidR="00D032B6" w:rsidRDefault="00A23879">
      <w:pPr>
        <w:pStyle w:val="Heading4"/>
        <w:spacing w:line="354" w:lineRule="exact"/>
        <w:ind w:left="113"/>
        <w:rPr>
          <w:lang w:eastAsia="zh-CN"/>
        </w:rPr>
      </w:pPr>
      <w:bookmarkStart w:id="38" w:name="实例"/>
      <w:bookmarkStart w:id="39" w:name="_bookmark15"/>
      <w:bookmarkEnd w:id="38"/>
      <w:bookmarkEnd w:id="39"/>
      <w:r>
        <w:rPr>
          <w:lang w:eastAsia="zh-CN"/>
        </w:rPr>
        <w:t>实例</w:t>
      </w:r>
    </w:p>
    <w:p w:rsidR="00D032B6" w:rsidRDefault="00D032B6">
      <w:pPr>
        <w:spacing w:before="8" w:line="100" w:lineRule="exact"/>
        <w:rPr>
          <w:sz w:val="10"/>
          <w:szCs w:val="10"/>
          <w:lang w:eastAsia="zh-CN"/>
        </w:rPr>
      </w:pPr>
    </w:p>
    <w:p w:rsidR="00D032B6" w:rsidRDefault="00A23879">
      <w:pPr>
        <w:pStyle w:val="BodyText"/>
        <w:spacing w:line="168" w:lineRule="auto"/>
        <w:ind w:left="613" w:right="150"/>
        <w:rPr>
          <w:lang w:eastAsia="zh-CN"/>
        </w:rPr>
      </w:pPr>
      <w:r>
        <w:rPr>
          <w:lang w:eastAsia="zh-CN"/>
        </w:rPr>
        <w:t>复制组实例</w:t>
      </w:r>
      <w:r>
        <w:rPr>
          <w:spacing w:val="-7"/>
          <w:lang w:eastAsia="zh-CN"/>
        </w:rPr>
        <w:t xml:space="preserve"> </w:t>
      </w:r>
      <w:r>
        <w:rPr>
          <w:lang w:eastAsia="zh-CN"/>
        </w:rPr>
        <w:t>复制组中的每个数据节点都存储该复制组的一份完整数据，因此也称复制组中的每个节点为复制 组实例。复制组实例可根据节点在复制组中的位置分为“主”，“备”或“0~7”标识。</w:t>
      </w:r>
    </w:p>
    <w:p w:rsidR="00D032B6" w:rsidRDefault="00D032B6">
      <w:pPr>
        <w:spacing w:line="120" w:lineRule="exact"/>
        <w:rPr>
          <w:sz w:val="12"/>
          <w:szCs w:val="12"/>
          <w:lang w:eastAsia="zh-CN"/>
        </w:rPr>
      </w:pPr>
    </w:p>
    <w:p w:rsidR="00D032B6" w:rsidRDefault="00A23879">
      <w:pPr>
        <w:pStyle w:val="BodyText"/>
        <w:spacing w:line="168" w:lineRule="auto"/>
        <w:ind w:left="613" w:right="150"/>
        <w:rPr>
          <w:lang w:eastAsia="zh-CN"/>
        </w:rPr>
      </w:pPr>
      <w:r>
        <w:rPr>
          <w:w w:val="95"/>
          <w:lang w:eastAsia="zh-CN"/>
        </w:rPr>
        <w:t xml:space="preserve">数据库实例       </w:t>
      </w:r>
      <w:r>
        <w:rPr>
          <w:spacing w:val="22"/>
          <w:w w:val="95"/>
          <w:lang w:eastAsia="zh-CN"/>
        </w:rPr>
        <w:t xml:space="preserve"> </w:t>
      </w:r>
      <w:r>
        <w:rPr>
          <w:w w:val="95"/>
          <w:lang w:eastAsia="zh-CN"/>
        </w:rPr>
        <w:t>所有复制组中相同位置的复制组实例共同构成数据库实例，因此数据库实例也可以分 为“主”，“备”或“0~7”标识。</w:t>
      </w:r>
    </w:p>
    <w:p w:rsidR="00D032B6" w:rsidRDefault="00D032B6">
      <w:pPr>
        <w:spacing w:before="6" w:line="180" w:lineRule="exact"/>
        <w:rPr>
          <w:sz w:val="18"/>
          <w:szCs w:val="18"/>
          <w:lang w:eastAsia="zh-CN"/>
        </w:rPr>
      </w:pPr>
    </w:p>
    <w:p w:rsidR="00D032B6" w:rsidRDefault="00A23879">
      <w:pPr>
        <w:pStyle w:val="Heading4"/>
        <w:spacing w:line="354" w:lineRule="exact"/>
        <w:ind w:left="113"/>
        <w:rPr>
          <w:lang w:eastAsia="zh-CN"/>
        </w:rPr>
      </w:pPr>
      <w:bookmarkStart w:id="40" w:name="读写分离"/>
      <w:bookmarkStart w:id="41" w:name="_bookmark16"/>
      <w:bookmarkEnd w:id="40"/>
      <w:bookmarkEnd w:id="41"/>
      <w:r>
        <w:rPr>
          <w:lang w:eastAsia="zh-CN"/>
        </w:rPr>
        <w:t>读写分离</w:t>
      </w:r>
    </w:p>
    <w:p w:rsidR="00D032B6" w:rsidRDefault="00D032B6">
      <w:pPr>
        <w:spacing w:before="2" w:line="200" w:lineRule="exact"/>
        <w:rPr>
          <w:sz w:val="20"/>
          <w:szCs w:val="20"/>
          <w:lang w:eastAsia="zh-CN"/>
        </w:rPr>
      </w:pPr>
    </w:p>
    <w:p w:rsidR="00D032B6" w:rsidRDefault="00A23879">
      <w:pPr>
        <w:pStyle w:val="BodyText"/>
        <w:spacing w:line="253" w:lineRule="auto"/>
        <w:ind w:left="613" w:right="2468"/>
        <w:rPr>
          <w:lang w:eastAsia="zh-CN"/>
        </w:rPr>
      </w:pPr>
      <w:r>
        <w:rPr>
          <w:lang w:eastAsia="zh-CN"/>
        </w:rPr>
        <w:t>写请求处理 所有写请求都只会发往主节点，如果没有主节点则当前复制组不可处理写请求。</w:t>
      </w:r>
    </w:p>
    <w:p w:rsidR="00D032B6" w:rsidRDefault="00D032B6">
      <w:pPr>
        <w:spacing w:before="4" w:line="180" w:lineRule="exact"/>
        <w:rPr>
          <w:sz w:val="18"/>
          <w:szCs w:val="18"/>
          <w:lang w:eastAsia="zh-CN"/>
        </w:rPr>
      </w:pPr>
    </w:p>
    <w:p w:rsidR="00D032B6" w:rsidRDefault="00A23879">
      <w:pPr>
        <w:pStyle w:val="BodyText"/>
        <w:spacing w:line="253" w:lineRule="auto"/>
        <w:ind w:left="613" w:right="410"/>
        <w:rPr>
          <w:lang w:eastAsia="zh-CN"/>
        </w:rPr>
      </w:pPr>
      <w:r>
        <w:rPr>
          <w:lang w:eastAsia="zh-CN"/>
        </w:rPr>
        <w:t>读请求处理 读请求会按照会话（连接）随机选择组内任意一个节点（对外透明），或按照当前会话（连接）配置的优先</w:t>
      </w:r>
    </w:p>
    <w:p w:rsidR="00D032B6" w:rsidRDefault="00A23879">
      <w:pPr>
        <w:pStyle w:val="BodyText"/>
        <w:spacing w:line="225" w:lineRule="exact"/>
        <w:ind w:left="613"/>
        <w:rPr>
          <w:lang w:eastAsia="zh-CN"/>
        </w:rPr>
      </w:pPr>
      <w:r>
        <w:rPr>
          <w:lang w:eastAsia="zh-CN"/>
        </w:rPr>
        <w:t>实例策略选取相应复制组的数据节点。在一次会话中如果上一次查询（包括</w:t>
      </w:r>
      <w:r>
        <w:rPr>
          <w:spacing w:val="-30"/>
          <w:lang w:eastAsia="zh-CN"/>
        </w:rPr>
        <w:t xml:space="preserve"> </w:t>
      </w:r>
      <w:r>
        <w:rPr>
          <w:lang w:eastAsia="zh-CN"/>
        </w:rPr>
        <w:t>query</w:t>
      </w:r>
      <w:r>
        <w:rPr>
          <w:spacing w:val="-29"/>
          <w:lang w:eastAsia="zh-CN"/>
        </w:rPr>
        <w:t xml:space="preserve"> </w:t>
      </w:r>
      <w:r>
        <w:rPr>
          <w:lang w:eastAsia="zh-CN"/>
        </w:rPr>
        <w:t>和</w:t>
      </w:r>
      <w:r>
        <w:rPr>
          <w:spacing w:val="-29"/>
          <w:lang w:eastAsia="zh-CN"/>
        </w:rPr>
        <w:t xml:space="preserve"> </w:t>
      </w:r>
      <w:r>
        <w:rPr>
          <w:lang w:eastAsia="zh-CN"/>
        </w:rPr>
        <w:t>fetch）返回成功，则</w:t>
      </w:r>
    </w:p>
    <w:p w:rsidR="00D032B6" w:rsidRDefault="00A23879">
      <w:pPr>
        <w:pStyle w:val="BodyText"/>
        <w:spacing w:line="240" w:lineRule="exact"/>
        <w:ind w:left="613"/>
        <w:rPr>
          <w:lang w:eastAsia="zh-CN"/>
        </w:rPr>
      </w:pPr>
      <w:r>
        <w:rPr>
          <w:lang w:eastAsia="zh-CN"/>
        </w:rPr>
        <w:t>下一次查询不会重选节点；如果上一次查询发生失败，则下一次查询将重选节点。如果没有可用节点则返回</w:t>
      </w:r>
    </w:p>
    <w:p w:rsidR="00D032B6" w:rsidRDefault="00A23879">
      <w:pPr>
        <w:pStyle w:val="BodyText"/>
        <w:spacing w:line="240" w:lineRule="exact"/>
        <w:ind w:left="613"/>
        <w:rPr>
          <w:lang w:eastAsia="zh-CN"/>
        </w:rPr>
      </w:pPr>
      <w:r>
        <w:rPr>
          <w:lang w:eastAsia="zh-CN"/>
        </w:rPr>
        <w:t>失败。一次查询中不会重选节点。</w:t>
      </w:r>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42" w:name="_bookmark17"/>
      <w:bookmarkEnd w:id="42"/>
      <w:r>
        <w:rPr>
          <w:lang w:eastAsia="zh-CN"/>
        </w:rPr>
        <w:t>后台任务</w:t>
      </w:r>
    </w:p>
    <w:p w:rsidR="00D032B6" w:rsidRDefault="00D032B6">
      <w:pPr>
        <w:spacing w:before="8" w:line="100" w:lineRule="exact"/>
        <w:rPr>
          <w:sz w:val="10"/>
          <w:szCs w:val="10"/>
          <w:lang w:eastAsia="zh-CN"/>
        </w:rPr>
      </w:pPr>
    </w:p>
    <w:p w:rsidR="00D032B6" w:rsidRDefault="00A23879">
      <w:pPr>
        <w:pStyle w:val="BodyText"/>
        <w:spacing w:line="168" w:lineRule="auto"/>
        <w:ind w:left="613" w:right="410"/>
        <w:rPr>
          <w:lang w:eastAsia="zh-CN"/>
        </w:rPr>
      </w:pPr>
      <w:r>
        <w:rPr>
          <w:w w:val="95"/>
          <w:lang w:eastAsia="zh-CN"/>
        </w:rPr>
        <w:t xml:space="preserve">后台任务是   </w:t>
      </w:r>
      <w:r>
        <w:rPr>
          <w:spacing w:val="11"/>
          <w:w w:val="95"/>
          <w:lang w:eastAsia="zh-CN"/>
        </w:rPr>
        <w:t xml:space="preserve"> </w:t>
      </w:r>
      <w:r>
        <w:rPr>
          <w:w w:val="95"/>
          <w:lang w:eastAsia="zh-CN"/>
        </w:rPr>
        <w:t xml:space="preserve">SequoiaDB   </w:t>
      </w:r>
      <w:r>
        <w:rPr>
          <w:spacing w:val="12"/>
          <w:w w:val="95"/>
          <w:lang w:eastAsia="zh-CN"/>
        </w:rPr>
        <w:t xml:space="preserve"> </w:t>
      </w:r>
      <w:r>
        <w:rPr>
          <w:w w:val="95"/>
          <w:lang w:eastAsia="zh-CN"/>
        </w:rPr>
        <w:t>中的一种特殊任务类型，一般用于将特定用户操作置于后台异步执行。在快照</w:t>
      </w:r>
      <w:r>
        <w:rPr>
          <w:lang w:eastAsia="zh-CN"/>
        </w:rPr>
        <w:t xml:space="preserve"> </w:t>
      </w:r>
      <w:r>
        <w:rPr>
          <w:w w:val="95"/>
          <w:lang w:eastAsia="zh-CN"/>
        </w:rPr>
        <w:t>中，后台任务的类型（Type）为“Task”。</w:t>
      </w:r>
    </w:p>
    <w:p w:rsidR="00D032B6" w:rsidRDefault="00A23879">
      <w:pPr>
        <w:pStyle w:val="BodyText"/>
        <w:spacing w:before="34"/>
        <w:ind w:left="613"/>
        <w:rPr>
          <w:lang w:eastAsia="zh-CN"/>
        </w:rPr>
      </w:pPr>
      <w:r>
        <w:rPr>
          <w:lang w:eastAsia="zh-CN"/>
        </w:rPr>
        <w:t>后台任务类型列表：</w:t>
      </w:r>
    </w:p>
    <w:p w:rsidR="00D032B6" w:rsidRDefault="00D032B6">
      <w:pPr>
        <w:spacing w:before="5" w:line="60" w:lineRule="exact"/>
        <w:rPr>
          <w:sz w:val="6"/>
          <w:szCs w:val="6"/>
          <w:lang w:eastAsia="zh-CN"/>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任务名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Restore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数据库恢复任务，用于根据日志文件回滚恢复数据库。</w:t>
            </w:r>
          </w:p>
        </w:tc>
      </w:tr>
      <w:tr w:rsidR="00D032B6">
        <w:trPr>
          <w:trHeight w:hRule="exact" w:val="396"/>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Job[PageCleaner]</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lang w:eastAsia="zh-CN"/>
              </w:rPr>
              <w:t>脏页清除任务，用于异步将未写入磁盘的脏页刷入磁盘。</w:t>
            </w:r>
            <w:r>
              <w:rPr>
                <w:rFonts w:ascii="微软雅黑" w:eastAsia="微软雅黑" w:hAnsi="微软雅黑" w:cs="微软雅黑"/>
                <w:w w:val="90"/>
                <w:sz w:val="14"/>
                <w:szCs w:val="14"/>
              </w:rPr>
              <w:t xml:space="preserve">可以使用          </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line="16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 xml:space="preserve">numpagecleaners  </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控制脏页清除任务数量，默认为1。</w:t>
            </w:r>
          </w:p>
        </w:tc>
      </w:tr>
      <w:tr w:rsidR="00D032B6">
        <w:trPr>
          <w:trHeight w:hRule="exact" w:val="396"/>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Job[Prefetch]</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预取任务，用于在等待客户端接收下一个操作请求时，在后台执行用户接下</w:t>
            </w:r>
          </w:p>
          <w:p w:rsidR="00D032B6" w:rsidRDefault="00A23879">
            <w:pPr>
              <w:pStyle w:val="TableParagraph"/>
              <w:spacing w:line="16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来可能发生的操作。可以使用 </w:t>
            </w:r>
            <w:r>
              <w:rPr>
                <w:rFonts w:ascii="微软雅黑" w:eastAsia="微软雅黑" w:hAnsi="微软雅黑" w:cs="微软雅黑"/>
                <w:spacing w:val="36"/>
                <w:w w:val="95"/>
                <w:sz w:val="14"/>
                <w:szCs w:val="14"/>
                <w:lang w:eastAsia="zh-CN"/>
              </w:rPr>
              <w:t xml:space="preserve"> </w:t>
            </w:r>
            <w:r>
              <w:rPr>
                <w:rFonts w:ascii="微软雅黑" w:eastAsia="微软雅黑" w:hAnsi="微软雅黑" w:cs="微软雅黑"/>
                <w:w w:val="95"/>
                <w:sz w:val="14"/>
                <w:szCs w:val="14"/>
                <w:lang w:eastAsia="zh-CN"/>
              </w:rPr>
              <w:t xml:space="preserve">-maxprefpool </w:t>
            </w:r>
            <w:r>
              <w:rPr>
                <w:rFonts w:ascii="微软雅黑" w:eastAsia="微软雅黑" w:hAnsi="微软雅黑" w:cs="微软雅黑"/>
                <w:spacing w:val="36"/>
                <w:w w:val="95"/>
                <w:sz w:val="14"/>
                <w:szCs w:val="14"/>
                <w:lang w:eastAsia="zh-CN"/>
              </w:rPr>
              <w:t xml:space="preserve"> </w:t>
            </w:r>
            <w:r>
              <w:rPr>
                <w:rFonts w:ascii="微软雅黑" w:eastAsia="微软雅黑" w:hAnsi="微软雅黑" w:cs="微软雅黑"/>
                <w:w w:val="95"/>
                <w:sz w:val="14"/>
                <w:szCs w:val="14"/>
                <w:lang w:eastAsia="zh-CN"/>
              </w:rPr>
              <w:t>控制最大预取任务的数量。</w:t>
            </w:r>
          </w:p>
        </w:tc>
      </w:tr>
      <w:tr w:rsidR="00D032B6">
        <w:trPr>
          <w:trHeight w:hRule="exact" w:val="782"/>
        </w:trPr>
        <w:tc>
          <w:tcPr>
            <w:tcW w:w="4741"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CreateIndex</w:t>
            </w:r>
          </w:p>
          <w:p w:rsidR="00D032B6" w:rsidRDefault="00D032B6">
            <w:pPr>
              <w:pStyle w:val="TableParagraph"/>
              <w:spacing w:before="7" w:line="150" w:lineRule="exact"/>
              <w:rPr>
                <w:sz w:val="15"/>
                <w:szCs w:val="15"/>
              </w:rPr>
            </w:pPr>
          </w:p>
          <w:p w:rsidR="00D032B6" w:rsidRDefault="00A23879">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DropIndex</w:t>
            </w:r>
          </w:p>
        </w:tc>
        <w:tc>
          <w:tcPr>
            <w:tcW w:w="4731" w:type="dxa"/>
            <w:tcBorders>
              <w:top w:val="single" w:sz="8" w:space="0" w:color="000000"/>
              <w:left w:val="nil"/>
              <w:bottom w:val="single" w:sz="8" w:space="0" w:color="000000"/>
              <w:right w:val="nil"/>
            </w:tcBorders>
          </w:tcPr>
          <w:p w:rsidR="00D032B6" w:rsidRDefault="00A23879">
            <w:pPr>
              <w:pStyle w:val="TableParagraph"/>
              <w:spacing w:line="172"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建立索引任务，用于后台建立索引，多用于备节点重做主节点的建立索引操</w:t>
            </w:r>
          </w:p>
          <w:p w:rsidR="00D032B6" w:rsidRDefault="00A23879">
            <w:pPr>
              <w:pStyle w:val="TableParagraph"/>
              <w:spacing w:line="16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作日志。</w:t>
            </w:r>
          </w:p>
          <w:p w:rsidR="00D032B6" w:rsidRDefault="00A23879">
            <w:pPr>
              <w:pStyle w:val="TableParagraph"/>
              <w:spacing w:before="49" w:line="168" w:lineRule="auto"/>
              <w:ind w:left="45" w:right="6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删除索引任务，用于后台删除索引，多用于备节点重做主节点的删除索引操 作日志。</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CleanUp</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数据清理任务，多用于数据切分后，在源数据节点删除被切分数据。</w:t>
            </w:r>
          </w:p>
        </w:tc>
      </w:tr>
      <w:tr w:rsidR="00D032B6">
        <w:trPr>
          <w:trHeight w:hRule="exact" w:val="401"/>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Job[ExtendSegment]</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before="3" w:line="168" w:lineRule="auto"/>
              <w:ind w:left="35" w:right="5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扩展集合空间文件任务，用于当集合空间空闲数据页小于特定阀值后，由后 台启动异步扩充集合空间。</w:t>
            </w:r>
          </w:p>
        </w:tc>
      </w:tr>
    </w:tbl>
    <w:p w:rsidR="00D032B6" w:rsidRDefault="00D032B6">
      <w:pPr>
        <w:spacing w:line="168" w:lineRule="auto"/>
        <w:rPr>
          <w:rFonts w:ascii="微软雅黑" w:eastAsia="微软雅黑" w:hAnsi="微软雅黑" w:cs="微软雅黑"/>
          <w:sz w:val="14"/>
          <w:szCs w:val="14"/>
          <w:lang w:eastAsia="zh-CN"/>
        </w:rPr>
        <w:sectPr w:rsidR="00D032B6">
          <w:pgSz w:w="12240" w:h="15840"/>
          <w:pgMar w:top="900" w:right="680" w:bottom="280" w:left="1020" w:header="713" w:footer="0" w:gutter="0"/>
          <w:cols w:space="720"/>
        </w:sectPr>
      </w:pPr>
    </w:p>
    <w:p w:rsidR="00D032B6" w:rsidRDefault="00D032B6">
      <w:pPr>
        <w:spacing w:before="6" w:line="170" w:lineRule="exact"/>
        <w:rPr>
          <w:sz w:val="17"/>
          <w:szCs w:val="17"/>
          <w:lang w:eastAsia="zh-CN"/>
        </w:rPr>
      </w:pPr>
    </w:p>
    <w:p w:rsidR="00D032B6" w:rsidRDefault="00D032B6">
      <w:pPr>
        <w:spacing w:line="200" w:lineRule="exact"/>
        <w:rPr>
          <w:sz w:val="20"/>
          <w:szCs w:val="20"/>
          <w:lang w:eastAsia="zh-CN"/>
        </w:rPr>
      </w:pPr>
    </w:p>
    <w:p w:rsidR="00D032B6" w:rsidRDefault="00A23879">
      <w:pPr>
        <w:pStyle w:val="Heading4"/>
        <w:spacing w:line="354" w:lineRule="exact"/>
        <w:rPr>
          <w:lang w:eastAsia="zh-CN"/>
        </w:rPr>
      </w:pPr>
      <w:bookmarkStart w:id="43" w:name="大型对象"/>
      <w:bookmarkStart w:id="44" w:name="_bookmark18"/>
      <w:bookmarkEnd w:id="43"/>
      <w:bookmarkEnd w:id="44"/>
      <w:r>
        <w:rPr>
          <w:lang w:eastAsia="zh-CN"/>
        </w:rPr>
        <w:t>大对象</w:t>
      </w:r>
    </w:p>
    <w:p w:rsidR="00D032B6" w:rsidRDefault="00D032B6">
      <w:pPr>
        <w:spacing w:before="2" w:line="200" w:lineRule="exact"/>
        <w:rPr>
          <w:sz w:val="20"/>
          <w:szCs w:val="20"/>
          <w:lang w:eastAsia="zh-CN"/>
        </w:rPr>
      </w:pPr>
    </w:p>
    <w:p w:rsidR="00D032B6" w:rsidRDefault="00A23879">
      <w:pPr>
        <w:pStyle w:val="BodyText"/>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大对象（LOB）功能旨在突破</w:t>
      </w:r>
      <w:r>
        <w:rPr>
          <w:spacing w:val="-41"/>
          <w:lang w:eastAsia="zh-CN"/>
        </w:rPr>
        <w:t xml:space="preserve"> </w:t>
      </w:r>
      <w:r>
        <w:rPr>
          <w:lang w:eastAsia="zh-CN"/>
        </w:rPr>
        <w:t>SequoiaDB</w:t>
      </w:r>
      <w:r>
        <w:rPr>
          <w:spacing w:val="-41"/>
          <w:lang w:eastAsia="zh-CN"/>
        </w:rPr>
        <w:t xml:space="preserve"> </w:t>
      </w:r>
      <w:r>
        <w:rPr>
          <w:lang w:eastAsia="zh-CN"/>
        </w:rPr>
        <w:t>的单条最大记录长度为</w:t>
      </w:r>
      <w:r>
        <w:rPr>
          <w:spacing w:val="-41"/>
          <w:lang w:eastAsia="zh-CN"/>
        </w:rPr>
        <w:t xml:space="preserve"> </w:t>
      </w:r>
      <w:r>
        <w:rPr>
          <w:lang w:eastAsia="zh-CN"/>
        </w:rPr>
        <w:t>16MB</w:t>
      </w:r>
      <w:r>
        <w:rPr>
          <w:spacing w:val="-41"/>
          <w:lang w:eastAsia="zh-CN"/>
        </w:rPr>
        <w:t xml:space="preserve"> </w:t>
      </w:r>
      <w:r>
        <w:rPr>
          <w:lang w:eastAsia="zh-CN"/>
        </w:rPr>
        <w:t>的限制，为用户写入和读取更大 型记录提供便利。LOB</w:t>
      </w:r>
      <w:r>
        <w:rPr>
          <w:spacing w:val="-31"/>
          <w:lang w:eastAsia="zh-CN"/>
        </w:rPr>
        <w:t xml:space="preserve"> </w:t>
      </w:r>
      <w:r>
        <w:rPr>
          <w:lang w:eastAsia="zh-CN"/>
        </w:rPr>
        <w:t>记录的大小目前不受限制。</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lang w:eastAsia="zh-CN"/>
        </w:rPr>
        <w:t>每一个</w:t>
      </w:r>
      <w:r>
        <w:rPr>
          <w:spacing w:val="-21"/>
          <w:lang w:eastAsia="zh-CN"/>
        </w:rPr>
        <w:t xml:space="preserve"> </w:t>
      </w:r>
      <w:r>
        <w:rPr>
          <w:lang w:eastAsia="zh-CN"/>
        </w:rPr>
        <w:t>LOB</w:t>
      </w:r>
      <w:r>
        <w:rPr>
          <w:spacing w:val="-20"/>
          <w:lang w:eastAsia="zh-CN"/>
        </w:rPr>
        <w:t xml:space="preserve"> </w:t>
      </w:r>
      <w:r>
        <w:rPr>
          <w:lang w:eastAsia="zh-CN"/>
        </w:rPr>
        <w:t>记录拥有一个</w:t>
      </w:r>
      <w:r>
        <w:rPr>
          <w:spacing w:val="-20"/>
          <w:lang w:eastAsia="zh-CN"/>
        </w:rPr>
        <w:t xml:space="preserve"> </w:t>
      </w:r>
      <w:r>
        <w:rPr>
          <w:lang w:eastAsia="zh-CN"/>
        </w:rPr>
        <w:t>OID，通过指定集合及</w:t>
      </w:r>
      <w:r>
        <w:rPr>
          <w:spacing w:val="-20"/>
          <w:lang w:eastAsia="zh-CN"/>
        </w:rPr>
        <w:t xml:space="preserve"> </w:t>
      </w:r>
      <w:r>
        <w:rPr>
          <w:lang w:eastAsia="zh-CN"/>
        </w:rPr>
        <w:t>OID</w:t>
      </w:r>
      <w:r>
        <w:rPr>
          <w:spacing w:val="-20"/>
          <w:lang w:eastAsia="zh-CN"/>
        </w:rPr>
        <w:t xml:space="preserve"> </w:t>
      </w:r>
      <w:r>
        <w:rPr>
          <w:lang w:eastAsia="zh-CN"/>
        </w:rPr>
        <w:t>可以访问一条</w:t>
      </w:r>
      <w:r>
        <w:rPr>
          <w:spacing w:val="-21"/>
          <w:lang w:eastAsia="zh-CN"/>
        </w:rPr>
        <w:t xml:space="preserve"> </w:t>
      </w:r>
      <w:r>
        <w:rPr>
          <w:lang w:eastAsia="zh-CN"/>
        </w:rPr>
        <w:t>LOB</w:t>
      </w:r>
      <w:r>
        <w:rPr>
          <w:spacing w:val="-20"/>
          <w:lang w:eastAsia="zh-CN"/>
        </w:rPr>
        <w:t xml:space="preserve"> </w:t>
      </w:r>
      <w:r>
        <w:rPr>
          <w:lang w:eastAsia="zh-CN"/>
        </w:rPr>
        <w:t>记录。在非分区集合及哈希分区集 合中均可使用</w:t>
      </w:r>
      <w:r>
        <w:rPr>
          <w:spacing w:val="-19"/>
          <w:lang w:eastAsia="zh-CN"/>
        </w:rPr>
        <w:t xml:space="preserve"> </w:t>
      </w:r>
      <w:r>
        <w:rPr>
          <w:lang w:eastAsia="zh-CN"/>
        </w:rPr>
        <w:t>LOB</w:t>
      </w:r>
      <w:r>
        <w:rPr>
          <w:spacing w:val="-19"/>
          <w:lang w:eastAsia="zh-CN"/>
        </w:rPr>
        <w:t xml:space="preserve"> </w:t>
      </w:r>
      <w:r>
        <w:rPr>
          <w:lang w:eastAsia="zh-CN"/>
        </w:rPr>
        <w:t>功能。集合间不共享</w:t>
      </w:r>
      <w:r>
        <w:rPr>
          <w:spacing w:val="-19"/>
          <w:lang w:eastAsia="zh-CN"/>
        </w:rPr>
        <w:t xml:space="preserve"> </w:t>
      </w:r>
      <w:r>
        <w:rPr>
          <w:lang w:eastAsia="zh-CN"/>
        </w:rPr>
        <w:t>LOB</w:t>
      </w:r>
      <w:r>
        <w:rPr>
          <w:spacing w:val="-18"/>
          <w:lang w:eastAsia="zh-CN"/>
        </w:rPr>
        <w:t xml:space="preserve"> </w:t>
      </w:r>
      <w:r>
        <w:rPr>
          <w:lang w:eastAsia="zh-CN"/>
        </w:rPr>
        <w:t>记录。当一个集合被删除时，其拥有的</w:t>
      </w:r>
      <w:r>
        <w:rPr>
          <w:spacing w:val="-19"/>
          <w:lang w:eastAsia="zh-CN"/>
        </w:rPr>
        <w:t xml:space="preserve"> </w:t>
      </w:r>
      <w:r>
        <w:rPr>
          <w:lang w:eastAsia="zh-CN"/>
        </w:rPr>
        <w:t>LOB</w:t>
      </w:r>
      <w:r>
        <w:rPr>
          <w:spacing w:val="-19"/>
          <w:lang w:eastAsia="zh-CN"/>
        </w:rPr>
        <w:t xml:space="preserve"> </w:t>
      </w:r>
      <w:r>
        <w:rPr>
          <w:lang w:eastAsia="zh-CN"/>
        </w:rPr>
        <w:t>记录自动删除。</w:t>
      </w:r>
    </w:p>
    <w:p w:rsidR="00D032B6" w:rsidRDefault="00A23879">
      <w:pPr>
        <w:pStyle w:val="BodyText"/>
        <w:spacing w:before="34"/>
        <w:rPr>
          <w:lang w:eastAsia="zh-CN"/>
        </w:rPr>
      </w:pPr>
      <w:r>
        <w:rPr>
          <w:w w:val="95"/>
          <w:lang w:eastAsia="zh-CN"/>
        </w:rPr>
        <w:t xml:space="preserve">LOB </w:t>
      </w:r>
      <w:r>
        <w:rPr>
          <w:spacing w:val="15"/>
          <w:w w:val="95"/>
          <w:lang w:eastAsia="zh-CN"/>
        </w:rPr>
        <w:t xml:space="preserve"> </w:t>
      </w:r>
      <w:r>
        <w:rPr>
          <w:w w:val="95"/>
          <w:lang w:eastAsia="zh-CN"/>
        </w:rPr>
        <w:t>记录的存储格式：</w:t>
      </w:r>
    </w:p>
    <w:p w:rsidR="00D032B6" w:rsidRDefault="00D032B6">
      <w:pPr>
        <w:spacing w:before="5" w:line="150" w:lineRule="exact"/>
        <w:rPr>
          <w:sz w:val="15"/>
          <w:szCs w:val="15"/>
          <w:lang w:eastAsia="zh-CN"/>
        </w:rPr>
      </w:pPr>
    </w:p>
    <w:p w:rsidR="00D032B6" w:rsidRDefault="00620DD5">
      <w:pPr>
        <w:ind w:left="933" w:right="11520"/>
        <w:rPr>
          <w:rFonts w:ascii="Times New Roman" w:eastAsia="Times New Roman" w:hAnsi="Times New Roman" w:cs="Times New Roman"/>
          <w:sz w:val="20"/>
          <w:szCs w:val="20"/>
        </w:rPr>
      </w:pPr>
      <w:r>
        <w:pict>
          <v:shape id="_x0000_i1039" type="#_x0000_t75" style="width:488.25pt;height:90pt;mso-position-horizontal-relative:char;mso-position-vertical-relative:line">
            <v:imagedata r:id="rId30" o:title=""/>
          </v:shape>
        </w:pict>
      </w:r>
    </w:p>
    <w:p w:rsidR="00D032B6" w:rsidRDefault="00D032B6">
      <w:pPr>
        <w:spacing w:before="7" w:line="150" w:lineRule="exact"/>
        <w:rPr>
          <w:sz w:val="15"/>
          <w:szCs w:val="15"/>
        </w:rPr>
      </w:pPr>
    </w:p>
    <w:p w:rsidR="00D032B6" w:rsidRDefault="00A23879">
      <w:pPr>
        <w:pStyle w:val="BodyText"/>
        <w:spacing w:line="168" w:lineRule="auto"/>
        <w:rPr>
          <w:lang w:eastAsia="zh-CN"/>
        </w:rPr>
      </w:pPr>
      <w:r>
        <w:rPr>
          <w:w w:val="95"/>
          <w:lang w:eastAsia="zh-CN"/>
        </w:rPr>
        <w:t xml:space="preserve">每个 </w:t>
      </w:r>
      <w:r>
        <w:rPr>
          <w:spacing w:val="55"/>
          <w:w w:val="95"/>
          <w:lang w:eastAsia="zh-CN"/>
        </w:rPr>
        <w:t xml:space="preserve"> </w:t>
      </w:r>
      <w:r>
        <w:rPr>
          <w:w w:val="95"/>
          <w:lang w:eastAsia="zh-CN"/>
        </w:rPr>
        <w:t xml:space="preserve">LOB   记录包含若干个分片。分片所占空间大小均为 </w:t>
      </w:r>
      <w:r>
        <w:rPr>
          <w:spacing w:val="55"/>
          <w:w w:val="95"/>
          <w:lang w:eastAsia="zh-CN"/>
        </w:rPr>
        <w:t xml:space="preserve"> </w:t>
      </w:r>
      <w:r>
        <w:rPr>
          <w:w w:val="95"/>
          <w:lang w:eastAsia="zh-CN"/>
        </w:rPr>
        <w:t>LobPageSize（创建集合空间时指定）。在哈希分区</w:t>
      </w:r>
      <w:r>
        <w:rPr>
          <w:lang w:eastAsia="zh-CN"/>
        </w:rPr>
        <w:t xml:space="preserve"> 中，LOB</w:t>
      </w:r>
      <w:r>
        <w:rPr>
          <w:spacing w:val="-19"/>
          <w:lang w:eastAsia="zh-CN"/>
        </w:rPr>
        <w:t xml:space="preserve"> </w:t>
      </w:r>
      <w:r>
        <w:rPr>
          <w:lang w:eastAsia="zh-CN"/>
        </w:rPr>
        <w:t>记录的每一个分片会被</w:t>
      </w:r>
      <w:r>
        <w:rPr>
          <w:spacing w:val="-19"/>
          <w:lang w:eastAsia="zh-CN"/>
        </w:rPr>
        <w:t xml:space="preserve"> </w:t>
      </w:r>
      <w:r>
        <w:rPr>
          <w:lang w:eastAsia="zh-CN"/>
        </w:rPr>
        <w:t>按照</w:t>
      </w:r>
      <w:r>
        <w:rPr>
          <w:spacing w:val="-18"/>
          <w:lang w:eastAsia="zh-CN"/>
        </w:rPr>
        <w:t xml:space="preserve"> </w:t>
      </w:r>
      <w:r>
        <w:rPr>
          <w:lang w:eastAsia="zh-CN"/>
        </w:rPr>
        <w:t>OID</w:t>
      </w:r>
      <w:r>
        <w:rPr>
          <w:spacing w:val="-19"/>
          <w:lang w:eastAsia="zh-CN"/>
        </w:rPr>
        <w:t xml:space="preserve"> </w:t>
      </w:r>
      <w:r>
        <w:rPr>
          <w:lang w:eastAsia="zh-CN"/>
        </w:rPr>
        <w:t>加分片序号分散存储在相应的分区组中。其哈希空间与所属集合 的哈希空间相同。</w:t>
      </w:r>
    </w:p>
    <w:p w:rsidR="00D032B6" w:rsidRDefault="00035F6E">
      <w:pPr>
        <w:pStyle w:val="BodyText"/>
        <w:spacing w:before="34" w:line="379" w:lineRule="auto"/>
        <w:ind w:right="6590"/>
      </w:pPr>
      <w:r>
        <w:pict>
          <v:shapetype id="_x0000_t202" coordsize="21600,21600" o:spt="202" path="m,l,21600r21600,l21600,xe">
            <v:stroke joinstyle="miter"/>
            <v:path gradientshapeok="t" o:connecttype="rect"/>
          </v:shapetype>
          <v:shape id="_x0000_s4104" type="#_x0000_t202" style="position:absolute;left:0;text-align:left;margin-left:81.2pt;margin-top:47.05pt;width:475.1pt;height:61pt;z-index:-252235776;mso-position-horizontal-relative:page" filled="f" stroked="f">
            <v:textbox inset="0,0,0,0">
              <w:txbxContent>
                <w:tbl>
                  <w:tblPr>
                    <w:tblW w:w="0" w:type="auto"/>
                    <w:tblLayout w:type="fixed"/>
                    <w:tblCellMar>
                      <w:left w:w="0" w:type="dxa"/>
                      <w:right w:w="0" w:type="dxa"/>
                    </w:tblCellMar>
                    <w:tblLook w:val="01E0"/>
                  </w:tblPr>
                  <w:tblGrid>
                    <w:gridCol w:w="4741"/>
                    <w:gridCol w:w="4731"/>
                  </w:tblGrid>
                  <w:tr w:rsidR="00801E25">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操作</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备注</w:t>
                        </w:r>
                      </w:p>
                    </w:tc>
                  </w:tr>
                  <w:tr w:rsidR="00801E25">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创建</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LOB   </w:t>
                        </w:r>
                        <w:r>
                          <w:rPr>
                            <w:rFonts w:ascii="微软雅黑" w:eastAsia="微软雅黑" w:hAnsi="微软雅黑" w:cs="微软雅黑"/>
                            <w:spacing w:val="9"/>
                            <w:w w:val="95"/>
                            <w:sz w:val="14"/>
                            <w:szCs w:val="14"/>
                            <w:lang w:eastAsia="zh-CN"/>
                          </w:rPr>
                          <w:t xml:space="preserve"> </w:t>
                        </w:r>
                        <w:r>
                          <w:rPr>
                            <w:rFonts w:ascii="微软雅黑" w:eastAsia="微软雅黑" w:hAnsi="微软雅黑" w:cs="微软雅黑"/>
                            <w:w w:val="95"/>
                            <w:sz w:val="14"/>
                            <w:szCs w:val="14"/>
                            <w:lang w:eastAsia="zh-CN"/>
                          </w:rPr>
                          <w:t>记录一旦创建完毕，其内容无法再做更改。</w:t>
                        </w:r>
                      </w:p>
                    </w:tc>
                  </w:tr>
                  <w:tr w:rsidR="00801E25">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读取</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支持</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seek</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操作。</w:t>
                        </w:r>
                      </w:p>
                    </w:tc>
                  </w:tr>
                  <w:tr w:rsidR="00801E25">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删除</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无</w:t>
                        </w:r>
                      </w:p>
                    </w:tc>
                  </w:tr>
                </w:tbl>
                <w:p w:rsidR="00801E25" w:rsidRDefault="00801E25"/>
              </w:txbxContent>
            </v:textbox>
            <w10:wrap anchorx="page"/>
          </v:shape>
        </w:pict>
      </w:r>
      <w:r w:rsidR="00A23879">
        <w:rPr>
          <w:lang w:eastAsia="zh-CN"/>
        </w:rPr>
        <w:t>目前</w:t>
      </w:r>
      <w:r w:rsidR="00A23879">
        <w:rPr>
          <w:spacing w:val="-19"/>
          <w:lang w:eastAsia="zh-CN"/>
        </w:rPr>
        <w:t xml:space="preserve"> </w:t>
      </w:r>
      <w:r w:rsidR="00A23879">
        <w:rPr>
          <w:lang w:eastAsia="zh-CN"/>
        </w:rPr>
        <w:t>LOB</w:t>
      </w:r>
      <w:r w:rsidR="00A23879">
        <w:rPr>
          <w:spacing w:val="-19"/>
          <w:lang w:eastAsia="zh-CN"/>
        </w:rPr>
        <w:t xml:space="preserve"> </w:t>
      </w:r>
      <w:r w:rsidR="00A23879">
        <w:rPr>
          <w:lang w:eastAsia="zh-CN"/>
        </w:rPr>
        <w:t xml:space="preserve">的存储格式为二进制类型。 </w:t>
      </w:r>
      <w:r w:rsidR="00A23879">
        <w:t>支持的操作</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5" w:line="280" w:lineRule="exact"/>
        <w:rPr>
          <w:sz w:val="28"/>
          <w:szCs w:val="28"/>
        </w:rPr>
      </w:pPr>
    </w:p>
    <w:p w:rsidR="00D032B6" w:rsidRDefault="00A23879">
      <w:pPr>
        <w:pStyle w:val="BodyText"/>
        <w:spacing w:line="312" w:lineRule="exact"/>
      </w:pPr>
      <w:r>
        <w:t>示例</w:t>
      </w:r>
    </w:p>
    <w:p w:rsidR="00D032B6" w:rsidRDefault="00A23879">
      <w:pPr>
        <w:pStyle w:val="BodyText"/>
        <w:spacing w:before="18"/>
      </w:pPr>
      <w:r>
        <w:t>在</w:t>
      </w:r>
      <w:r>
        <w:rPr>
          <w:spacing w:val="-27"/>
        </w:rPr>
        <w:t xml:space="preserve"> </w:t>
      </w:r>
      <w:r>
        <w:t>Sdb</w:t>
      </w:r>
      <w:r>
        <w:rPr>
          <w:spacing w:val="-27"/>
        </w:rPr>
        <w:t xml:space="preserve"> </w:t>
      </w:r>
      <w:r>
        <w:t>Shell</w:t>
      </w:r>
      <w:r>
        <w:rPr>
          <w:spacing w:val="-26"/>
        </w:rPr>
        <w:t xml:space="preserve"> </w:t>
      </w:r>
      <w:r>
        <w:t>中将本地文件</w:t>
      </w:r>
      <w:r>
        <w:rPr>
          <w:spacing w:val="-27"/>
        </w:rPr>
        <w:t xml:space="preserve"> </w:t>
      </w:r>
      <w:r>
        <w:t>mylob</w:t>
      </w:r>
      <w:r>
        <w:rPr>
          <w:spacing w:val="-27"/>
        </w:rPr>
        <w:t xml:space="preserve"> </w:t>
      </w:r>
      <w:r>
        <w:t>上传至集合</w:t>
      </w:r>
      <w:r>
        <w:rPr>
          <w:spacing w:val="-26"/>
        </w:rPr>
        <w:t xml:space="preserve"> </w:t>
      </w:r>
      <w:r>
        <w:t>foo.bar</w:t>
      </w:r>
      <w:r>
        <w:rPr>
          <w:spacing w:val="-27"/>
        </w:rPr>
        <w:t xml:space="preserve"> </w:t>
      </w:r>
      <w:r>
        <w:t>中：</w:t>
      </w:r>
    </w:p>
    <w:p w:rsidR="00D032B6" w:rsidRDefault="00035F6E">
      <w:pPr>
        <w:pStyle w:val="BodyText"/>
        <w:spacing w:line="324" w:lineRule="exact"/>
        <w:rPr>
          <w:rFonts w:ascii="Microsoft JhengHei" w:eastAsia="Microsoft JhengHei" w:hAnsi="Microsoft JhengHei" w:cs="Microsoft JhengHei"/>
        </w:rPr>
      </w:pPr>
      <w:r w:rsidRPr="00035F6E">
        <w:pict>
          <v:group id="_x0000_s4102" style="position:absolute;left:0;text-align:left;margin-left:81.7pt;margin-top:4.75pt;width:473.6pt;height:10.6pt;z-index:-252238848;mso-position-horizontal-relative:page" coordorigin="1634,95" coordsize="9472,212">
            <v:shape id="_x0000_s4103"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05"/>
        </w:rPr>
        <w:t>db.foo.bar.putLob('/opt/mylob');</w:t>
      </w:r>
    </w:p>
    <w:p w:rsidR="00D032B6" w:rsidRDefault="00D032B6">
      <w:pPr>
        <w:spacing w:before="2" w:line="110" w:lineRule="exact"/>
        <w:rPr>
          <w:sz w:val="11"/>
          <w:szCs w:val="11"/>
        </w:rPr>
      </w:pPr>
    </w:p>
    <w:p w:rsidR="00D032B6" w:rsidRDefault="00A23879">
      <w:pPr>
        <w:pStyle w:val="BodyText"/>
        <w:spacing w:line="168" w:lineRule="auto"/>
        <w:ind w:right="436"/>
      </w:pPr>
      <w:r>
        <w:rPr>
          <w:w w:val="95"/>
        </w:rPr>
        <w:t>在</w:t>
      </w:r>
      <w:r>
        <w:rPr>
          <w:spacing w:val="4"/>
          <w:w w:val="95"/>
        </w:rPr>
        <w:t xml:space="preserve"> </w:t>
      </w:r>
      <w:r>
        <w:rPr>
          <w:w w:val="95"/>
        </w:rPr>
        <w:t>Sdb</w:t>
      </w:r>
      <w:r>
        <w:rPr>
          <w:spacing w:val="5"/>
          <w:w w:val="95"/>
        </w:rPr>
        <w:t xml:space="preserve"> </w:t>
      </w:r>
      <w:r>
        <w:rPr>
          <w:w w:val="95"/>
        </w:rPr>
        <w:t>Shell</w:t>
      </w:r>
      <w:r>
        <w:rPr>
          <w:spacing w:val="5"/>
          <w:w w:val="95"/>
        </w:rPr>
        <w:t xml:space="preserve"> </w:t>
      </w:r>
      <w:r>
        <w:rPr>
          <w:w w:val="95"/>
        </w:rPr>
        <w:t>中将集合</w:t>
      </w:r>
      <w:r>
        <w:rPr>
          <w:spacing w:val="5"/>
          <w:w w:val="95"/>
        </w:rPr>
        <w:t xml:space="preserve"> </w:t>
      </w:r>
      <w:r>
        <w:rPr>
          <w:w w:val="95"/>
        </w:rPr>
        <w:t>foo.bar</w:t>
      </w:r>
      <w:r>
        <w:rPr>
          <w:spacing w:val="5"/>
          <w:w w:val="95"/>
        </w:rPr>
        <w:t xml:space="preserve"> </w:t>
      </w:r>
      <w:r>
        <w:rPr>
          <w:w w:val="95"/>
        </w:rPr>
        <w:t>中的</w:t>
      </w:r>
      <w:r>
        <w:rPr>
          <w:spacing w:val="5"/>
          <w:w w:val="95"/>
        </w:rPr>
        <w:t xml:space="preserve"> </w:t>
      </w:r>
      <w:r>
        <w:rPr>
          <w:w w:val="95"/>
        </w:rPr>
        <w:t>OID</w:t>
      </w:r>
      <w:r>
        <w:rPr>
          <w:spacing w:val="4"/>
          <w:w w:val="95"/>
        </w:rPr>
        <w:t xml:space="preserve"> </w:t>
      </w:r>
      <w:r>
        <w:rPr>
          <w:w w:val="95"/>
        </w:rPr>
        <w:t>为</w:t>
      </w:r>
      <w:r>
        <w:rPr>
          <w:spacing w:val="5"/>
          <w:w w:val="95"/>
        </w:rPr>
        <w:t xml:space="preserve"> </w:t>
      </w:r>
      <w:r>
        <w:rPr>
          <w:w w:val="95"/>
        </w:rPr>
        <w:t>5435e7b69487faa663000897</w:t>
      </w:r>
      <w:r>
        <w:rPr>
          <w:spacing w:val="5"/>
          <w:w w:val="95"/>
        </w:rPr>
        <w:t xml:space="preserve"> </w:t>
      </w:r>
      <w:r>
        <w:rPr>
          <w:w w:val="95"/>
        </w:rPr>
        <w:t>的</w:t>
      </w:r>
      <w:r>
        <w:rPr>
          <w:spacing w:val="5"/>
          <w:w w:val="95"/>
        </w:rPr>
        <w:t xml:space="preserve"> </w:t>
      </w:r>
      <w:r>
        <w:rPr>
          <w:w w:val="95"/>
        </w:rPr>
        <w:t>LOB</w:t>
      </w:r>
      <w:r>
        <w:rPr>
          <w:spacing w:val="5"/>
          <w:w w:val="95"/>
        </w:rPr>
        <w:t xml:space="preserve"> </w:t>
      </w:r>
      <w:r>
        <w:rPr>
          <w:w w:val="95"/>
        </w:rPr>
        <w:t>记录下载到本地文件</w:t>
      </w:r>
      <w:r>
        <w:t xml:space="preserve"> </w:t>
      </w:r>
      <w:r>
        <w:rPr>
          <w:w w:val="95"/>
        </w:rPr>
        <w:t>mylob</w:t>
      </w:r>
      <w:r>
        <w:rPr>
          <w:spacing w:val="3"/>
          <w:w w:val="95"/>
        </w:rPr>
        <w:t xml:space="preserve"> </w:t>
      </w:r>
      <w:r>
        <w:rPr>
          <w:w w:val="95"/>
        </w:rPr>
        <w:t>中：</w:t>
      </w:r>
    </w:p>
    <w:p w:rsidR="00D032B6" w:rsidRDefault="00035F6E">
      <w:pPr>
        <w:pStyle w:val="BodyText"/>
        <w:spacing w:line="340" w:lineRule="exact"/>
        <w:rPr>
          <w:rFonts w:ascii="Microsoft JhengHei" w:eastAsia="Microsoft JhengHei" w:hAnsi="Microsoft JhengHei" w:cs="Microsoft JhengHei"/>
        </w:rPr>
      </w:pPr>
      <w:r w:rsidRPr="00035F6E">
        <w:pict>
          <v:group id="_x0000_s4100" style="position:absolute;left:0;text-align:left;margin-left:81.7pt;margin-top:5.55pt;width:473.6pt;height:10.6pt;z-index:-252237824;mso-position-horizontal-relative:page" coordorigin="1634,111" coordsize="9472,212">
            <v:shape id="_x0000_s4101"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rPr>
        <w:t>db.foo.bar.getLob('5435e7b69487faa663000897','/opt/newlob')</w:t>
      </w:r>
    </w:p>
    <w:p w:rsidR="00D032B6" w:rsidRDefault="00D032B6">
      <w:pPr>
        <w:spacing w:before="1" w:line="180" w:lineRule="exact"/>
        <w:rPr>
          <w:sz w:val="18"/>
          <w:szCs w:val="18"/>
        </w:rPr>
      </w:pPr>
    </w:p>
    <w:p w:rsidR="00D032B6" w:rsidRDefault="00D032B6">
      <w:pPr>
        <w:spacing w:line="200" w:lineRule="exact"/>
        <w:rPr>
          <w:sz w:val="20"/>
          <w:szCs w:val="20"/>
        </w:rPr>
      </w:pPr>
    </w:p>
    <w:p w:rsidR="00D032B6" w:rsidRDefault="00035F6E">
      <w:pPr>
        <w:pStyle w:val="Heading3"/>
        <w:spacing w:line="396" w:lineRule="exact"/>
        <w:rPr>
          <w:lang w:eastAsia="zh-CN"/>
        </w:rPr>
      </w:pPr>
      <w:r>
        <w:pict>
          <v:group id="_x0000_s4098" style="position:absolute;left:0;text-align:left;margin-left:56.7pt;margin-top:21.4pt;width:498.6pt;height:.1pt;z-index:-252236800;mso-position-horizontal-relative:page" coordorigin="1134,428" coordsize="9972,2">
            <v:shape id="_x0000_s4099" style="position:absolute;left:1134;top:428;width:9972;height:2" coordorigin="1134,428" coordsize="9972,0" path="m1134,428r9972,e" filled="f" strokeweight="1pt">
              <v:path arrowok="t"/>
            </v:shape>
            <w10:wrap anchorx="page"/>
          </v:group>
        </w:pict>
      </w:r>
      <w:bookmarkStart w:id="45" w:name="集群"/>
      <w:bookmarkStart w:id="46" w:name="_bookmark19"/>
      <w:bookmarkEnd w:id="45"/>
      <w:bookmarkEnd w:id="46"/>
      <w:r w:rsidR="00A23879">
        <w:rPr>
          <w:lang w:eastAsia="zh-CN"/>
        </w:rPr>
        <w:t>集群</w:t>
      </w:r>
    </w:p>
    <w:p w:rsidR="00D032B6" w:rsidRDefault="00A23879">
      <w:pPr>
        <w:pStyle w:val="BodyText"/>
        <w:spacing w:before="45" w:line="253" w:lineRule="auto"/>
        <w:ind w:right="1080"/>
        <w:rPr>
          <w:lang w:eastAsia="zh-CN"/>
        </w:rPr>
      </w:pPr>
      <w:r>
        <w:rPr>
          <w:w w:val="95"/>
          <w:lang w:eastAsia="zh-CN"/>
        </w:rPr>
        <w:t xml:space="preserve">SequoiaDB      </w:t>
      </w:r>
      <w:r>
        <w:rPr>
          <w:spacing w:val="7"/>
          <w:w w:val="95"/>
          <w:lang w:eastAsia="zh-CN"/>
        </w:rPr>
        <w:t xml:space="preserve"> </w:t>
      </w:r>
      <w:r>
        <w:rPr>
          <w:w w:val="95"/>
          <w:lang w:eastAsia="zh-CN"/>
        </w:rPr>
        <w:t>集群是指通过并联多台数据库服务器，达到并行计算，以提升数据请求效率的方式。</w:t>
      </w:r>
      <w:r>
        <w:rPr>
          <w:lang w:eastAsia="zh-CN"/>
        </w:rPr>
        <w:t xml:space="preserve"> </w:t>
      </w:r>
      <w:r>
        <w:rPr>
          <w:w w:val="95"/>
          <w:lang w:eastAsia="zh-CN"/>
        </w:rPr>
        <w:t>使用</w:t>
      </w:r>
      <w:r>
        <w:rPr>
          <w:spacing w:val="45"/>
          <w:w w:val="95"/>
          <w:lang w:eastAsia="zh-CN"/>
        </w:rPr>
        <w:t xml:space="preserve"> </w:t>
      </w:r>
      <w:r>
        <w:rPr>
          <w:w w:val="95"/>
          <w:lang w:eastAsia="zh-CN"/>
        </w:rPr>
        <w:t>SequoiaDB</w:t>
      </w:r>
      <w:r>
        <w:rPr>
          <w:spacing w:val="45"/>
          <w:w w:val="95"/>
          <w:lang w:eastAsia="zh-CN"/>
        </w:rPr>
        <w:t xml:space="preserve"> </w:t>
      </w:r>
      <w:r>
        <w:rPr>
          <w:w w:val="95"/>
          <w:lang w:eastAsia="zh-CN"/>
        </w:rPr>
        <w:t>集群，用户可以得到：</w:t>
      </w:r>
    </w:p>
    <w:p w:rsidR="00D032B6" w:rsidRDefault="00D032B6">
      <w:pPr>
        <w:spacing w:before="4" w:line="180" w:lineRule="exact"/>
        <w:rPr>
          <w:sz w:val="18"/>
          <w:szCs w:val="18"/>
          <w:lang w:eastAsia="zh-CN"/>
        </w:rPr>
      </w:pPr>
    </w:p>
    <w:p w:rsidR="00D032B6" w:rsidRDefault="00A23879">
      <w:pPr>
        <w:pStyle w:val="BodyText"/>
        <w:spacing w:line="253" w:lineRule="auto"/>
        <w:rPr>
          <w:lang w:eastAsia="zh-CN"/>
        </w:rPr>
      </w:pPr>
      <w:r>
        <w:rPr>
          <w:lang w:eastAsia="zh-CN"/>
        </w:rPr>
        <w:t>高性能的数据访问 通过并行计算的方式，在多台数据库服务器上分布式执行任务，降低了单节点的资源消耗，提升整体吞吐量</w:t>
      </w:r>
    </w:p>
    <w:p w:rsidR="00D032B6" w:rsidRDefault="00A23879">
      <w:pPr>
        <w:pStyle w:val="BodyText"/>
        <w:spacing w:line="225" w:lineRule="exact"/>
        <w:rPr>
          <w:lang w:eastAsia="zh-CN"/>
        </w:rPr>
      </w:pPr>
      <w:r>
        <w:rPr>
          <w:lang w:eastAsia="zh-CN"/>
        </w:rPr>
        <w:t>与数据访问性能。</w:t>
      </w:r>
    </w:p>
    <w:p w:rsidR="00D032B6" w:rsidRDefault="00D032B6">
      <w:pPr>
        <w:spacing w:before="9" w:line="190" w:lineRule="exact"/>
        <w:rPr>
          <w:sz w:val="19"/>
          <w:szCs w:val="19"/>
          <w:lang w:eastAsia="zh-CN"/>
        </w:rPr>
      </w:pPr>
    </w:p>
    <w:p w:rsidR="00D032B6" w:rsidRDefault="00A23879">
      <w:pPr>
        <w:pStyle w:val="BodyText"/>
        <w:spacing w:line="253" w:lineRule="auto"/>
        <w:ind w:right="1434"/>
        <w:rPr>
          <w:lang w:eastAsia="zh-CN"/>
        </w:rPr>
      </w:pPr>
      <w:r>
        <w:rPr>
          <w:lang w:eastAsia="zh-CN"/>
        </w:rPr>
        <w:t>24x7的高可用性 复制组内数据复制保障了数据的可用性，任何一台系统宕机不影响数据的访问。</w:t>
      </w:r>
    </w:p>
    <w:p w:rsidR="00D032B6" w:rsidRDefault="00D032B6">
      <w:pPr>
        <w:spacing w:line="253" w:lineRule="auto"/>
        <w:rPr>
          <w:lang w:eastAsia="zh-CN"/>
        </w:rPr>
        <w:sectPr w:rsidR="00D032B6">
          <w:pgSz w:w="12240" w:h="15840"/>
          <w:pgMar w:top="900" w:right="74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613"/>
        <w:rPr>
          <w:lang w:eastAsia="zh-CN"/>
        </w:rPr>
      </w:pPr>
      <w:r>
        <w:rPr>
          <w:lang w:eastAsia="zh-CN"/>
        </w:rPr>
        <w:t>数据库的水平扩张能力</w:t>
      </w:r>
    </w:p>
    <w:p w:rsidR="00D032B6" w:rsidRDefault="00D032B6">
      <w:pPr>
        <w:spacing w:before="5" w:line="100" w:lineRule="exact"/>
        <w:rPr>
          <w:sz w:val="10"/>
          <w:szCs w:val="10"/>
          <w:lang w:eastAsia="zh-CN"/>
        </w:rPr>
      </w:pPr>
    </w:p>
    <w:p w:rsidR="00D032B6" w:rsidRDefault="00A23879">
      <w:pPr>
        <w:pStyle w:val="BodyText"/>
        <w:spacing w:line="168" w:lineRule="auto"/>
        <w:ind w:left="613" w:right="410"/>
        <w:rPr>
          <w:lang w:eastAsia="zh-CN"/>
        </w:rPr>
      </w:pPr>
      <w:r>
        <w:rPr>
          <w:lang w:eastAsia="zh-CN"/>
        </w:rPr>
        <w:t>通过增加复制组的数量，数据库可以容纳更多的数据；通过增加复制组内节点的数量，数据库可以同时处理 更多的读请求。数据库节点数量与整体吞吐量程近线形上升趋势。</w:t>
      </w:r>
    </w:p>
    <w:p w:rsidR="00D032B6" w:rsidRDefault="00D032B6">
      <w:pPr>
        <w:spacing w:before="1" w:line="130" w:lineRule="exact"/>
        <w:rPr>
          <w:sz w:val="13"/>
          <w:szCs w:val="13"/>
          <w:lang w:eastAsia="zh-CN"/>
        </w:rPr>
      </w:pPr>
    </w:p>
    <w:p w:rsidR="00D032B6" w:rsidRDefault="00A23879">
      <w:pPr>
        <w:pStyle w:val="Heading4"/>
        <w:ind w:left="113"/>
        <w:rPr>
          <w:lang w:eastAsia="zh-CN"/>
        </w:rPr>
      </w:pPr>
      <w:bookmarkStart w:id="47" w:name="运行模式"/>
      <w:bookmarkStart w:id="48" w:name="_bookmark20"/>
      <w:bookmarkEnd w:id="47"/>
      <w:bookmarkEnd w:id="48"/>
      <w:r>
        <w:rPr>
          <w:lang w:eastAsia="zh-CN"/>
        </w:rPr>
        <w:t>运行模式</w:t>
      </w:r>
    </w:p>
    <w:p w:rsidR="00D032B6" w:rsidRDefault="00D032B6">
      <w:pPr>
        <w:spacing w:before="2" w:line="200" w:lineRule="exact"/>
        <w:rPr>
          <w:sz w:val="20"/>
          <w:szCs w:val="20"/>
          <w:lang w:eastAsia="zh-CN"/>
        </w:rPr>
      </w:pPr>
    </w:p>
    <w:p w:rsidR="00D032B6" w:rsidRDefault="00A23879">
      <w:pPr>
        <w:pStyle w:val="BodyText"/>
        <w:ind w:left="613"/>
        <w:rPr>
          <w:lang w:eastAsia="zh-CN"/>
        </w:rPr>
      </w:pPr>
      <w:r>
        <w:rPr>
          <w:lang w:eastAsia="zh-CN"/>
        </w:rPr>
        <w:t>概念</w:t>
      </w:r>
    </w:p>
    <w:p w:rsidR="00D032B6" w:rsidRDefault="00A23879">
      <w:pPr>
        <w:pStyle w:val="BodyText"/>
        <w:spacing w:before="18"/>
        <w:ind w:left="613"/>
        <w:rPr>
          <w:lang w:eastAsia="zh-CN"/>
        </w:rPr>
      </w:pPr>
      <w:r>
        <w:rPr>
          <w:w w:val="95"/>
          <w:lang w:eastAsia="zh-CN"/>
        </w:rPr>
        <w:t xml:space="preserve">运行模式指启动  </w:t>
      </w:r>
      <w:r>
        <w:rPr>
          <w:spacing w:val="28"/>
          <w:w w:val="95"/>
          <w:lang w:eastAsia="zh-CN"/>
        </w:rPr>
        <w:t xml:space="preserve"> </w:t>
      </w:r>
      <w:r>
        <w:rPr>
          <w:w w:val="95"/>
          <w:lang w:eastAsia="zh-CN"/>
        </w:rPr>
        <w:t xml:space="preserve">SequoiaDB  </w:t>
      </w:r>
      <w:r>
        <w:rPr>
          <w:spacing w:val="28"/>
          <w:w w:val="95"/>
          <w:lang w:eastAsia="zh-CN"/>
        </w:rPr>
        <w:t xml:space="preserve"> </w:t>
      </w:r>
      <w:r>
        <w:rPr>
          <w:w w:val="95"/>
          <w:lang w:eastAsia="zh-CN"/>
        </w:rPr>
        <w:t>服务时，该服务以独立模式启动还是以集群模式启动。</w:t>
      </w:r>
    </w:p>
    <w:p w:rsidR="00D032B6" w:rsidRDefault="00D032B6">
      <w:pPr>
        <w:spacing w:before="9" w:line="190" w:lineRule="exact"/>
        <w:rPr>
          <w:sz w:val="19"/>
          <w:szCs w:val="19"/>
          <w:lang w:eastAsia="zh-CN"/>
        </w:rPr>
      </w:pPr>
    </w:p>
    <w:p w:rsidR="00D032B6" w:rsidRDefault="00A23879">
      <w:pPr>
        <w:pStyle w:val="BodyText"/>
        <w:ind w:left="613"/>
        <w:rPr>
          <w:lang w:eastAsia="zh-CN"/>
        </w:rPr>
      </w:pPr>
      <w:r>
        <w:rPr>
          <w:lang w:eastAsia="zh-CN"/>
        </w:rPr>
        <w:t>独立模式</w:t>
      </w:r>
    </w:p>
    <w:p w:rsidR="00D032B6" w:rsidRDefault="00A23879">
      <w:pPr>
        <w:pStyle w:val="BodyText"/>
        <w:spacing w:before="18" w:line="253" w:lineRule="auto"/>
        <w:ind w:left="613" w:right="317"/>
        <w:rPr>
          <w:lang w:eastAsia="zh-CN"/>
        </w:rPr>
      </w:pPr>
      <w:r>
        <w:rPr>
          <w:w w:val="95"/>
          <w:lang w:eastAsia="zh-CN"/>
        </w:rPr>
        <w:t xml:space="preserve">独立模式是启动   </w:t>
      </w:r>
      <w:r>
        <w:rPr>
          <w:spacing w:val="16"/>
          <w:w w:val="95"/>
          <w:lang w:eastAsia="zh-CN"/>
        </w:rPr>
        <w:t xml:space="preserve"> </w:t>
      </w:r>
      <w:r>
        <w:rPr>
          <w:w w:val="95"/>
          <w:lang w:eastAsia="zh-CN"/>
        </w:rPr>
        <w:t xml:space="preserve">SequoiaDB   </w:t>
      </w:r>
      <w:r>
        <w:rPr>
          <w:spacing w:val="17"/>
          <w:w w:val="95"/>
          <w:lang w:eastAsia="zh-CN"/>
        </w:rPr>
        <w:t xml:space="preserve"> </w:t>
      </w:r>
      <w:r>
        <w:rPr>
          <w:w w:val="95"/>
          <w:lang w:eastAsia="zh-CN"/>
        </w:rPr>
        <w:t>的最精简模式，仅需要启动一个独立模式的</w:t>
      </w:r>
      <w:hyperlink w:anchor="_bookmark30" w:history="1">
        <w:r>
          <w:rPr>
            <w:color w:val="0000FF"/>
            <w:w w:val="95"/>
            <w:lang w:eastAsia="zh-CN"/>
          </w:rPr>
          <w:t>数据节点</w:t>
        </w:r>
      </w:hyperlink>
      <w:r>
        <w:rPr>
          <w:color w:val="000000"/>
          <w:w w:val="95"/>
          <w:lang w:eastAsia="zh-CN"/>
        </w:rPr>
        <w:t>，即可进行数据服务。</w:t>
      </w:r>
      <w:r>
        <w:rPr>
          <w:color w:val="000000"/>
          <w:lang w:eastAsia="zh-CN"/>
        </w:rPr>
        <w:t xml:space="preserve"> </w:t>
      </w:r>
      <w:r>
        <w:rPr>
          <w:color w:val="000000"/>
          <w:w w:val="95"/>
          <w:lang w:eastAsia="zh-CN"/>
        </w:rPr>
        <w:t xml:space="preserve">在独立模式中，SequoiaDB      </w:t>
      </w:r>
      <w:r>
        <w:rPr>
          <w:color w:val="000000"/>
          <w:spacing w:val="56"/>
          <w:w w:val="95"/>
          <w:lang w:eastAsia="zh-CN"/>
        </w:rPr>
        <w:t xml:space="preserve"> </w:t>
      </w:r>
      <w:r>
        <w:rPr>
          <w:color w:val="000000"/>
          <w:w w:val="95"/>
          <w:lang w:eastAsia="zh-CN"/>
        </w:rPr>
        <w:t>数据库作为一个独立的进程不需要与其他除客户端以外的进程进行通讯。所有的</w:t>
      </w:r>
    </w:p>
    <w:p w:rsidR="00D032B6" w:rsidRDefault="00A23879">
      <w:pPr>
        <w:pStyle w:val="BodyText"/>
        <w:spacing w:line="225" w:lineRule="exact"/>
        <w:ind w:left="613"/>
        <w:rPr>
          <w:lang w:eastAsia="zh-CN"/>
        </w:rPr>
      </w:pPr>
      <w:r>
        <w:rPr>
          <w:lang w:eastAsia="zh-CN"/>
        </w:rPr>
        <w:t>数据均存放在数据节点内。</w:t>
      </w:r>
    </w:p>
    <w:p w:rsidR="00D032B6" w:rsidRDefault="00D032B6">
      <w:pPr>
        <w:spacing w:before="5" w:line="100" w:lineRule="exact"/>
        <w:rPr>
          <w:sz w:val="10"/>
          <w:szCs w:val="10"/>
          <w:lang w:eastAsia="zh-CN"/>
        </w:rPr>
      </w:pPr>
    </w:p>
    <w:p w:rsidR="00D032B6" w:rsidRDefault="00A23879">
      <w:pPr>
        <w:pStyle w:val="BodyText"/>
        <w:spacing w:line="168" w:lineRule="auto"/>
        <w:ind w:left="613" w:right="410"/>
        <w:rPr>
          <w:lang w:eastAsia="zh-CN"/>
        </w:rPr>
      </w:pPr>
      <w:r>
        <w:rPr>
          <w:lang w:eastAsia="zh-CN"/>
        </w:rPr>
        <w:t>以独立模式启动的数据库不可进行分区，也不可进行数据复制。因此，在对数据安全性要求较高的环境下不 建议使用独立模式。</w:t>
      </w:r>
    </w:p>
    <w:p w:rsidR="00D032B6" w:rsidRDefault="00A23879">
      <w:pPr>
        <w:pStyle w:val="BodyText"/>
        <w:spacing w:before="34" w:line="253" w:lineRule="auto"/>
        <w:ind w:left="613" w:right="2468"/>
        <w:rPr>
          <w:lang w:eastAsia="zh-CN"/>
        </w:rPr>
      </w:pPr>
      <w:r>
        <w:rPr>
          <w:lang w:eastAsia="zh-CN"/>
        </w:rPr>
        <w:t>独立模式的数据库中不存在编目信息。 一般推荐在开发环境中使用独立模式，以减少对硬件资源的需求。</w:t>
      </w:r>
    </w:p>
    <w:p w:rsidR="00D032B6" w:rsidRDefault="00D032B6">
      <w:pPr>
        <w:spacing w:before="4" w:line="180" w:lineRule="exact"/>
        <w:rPr>
          <w:sz w:val="18"/>
          <w:szCs w:val="18"/>
          <w:lang w:eastAsia="zh-CN"/>
        </w:rPr>
      </w:pPr>
    </w:p>
    <w:p w:rsidR="00D032B6" w:rsidRDefault="00A23879">
      <w:pPr>
        <w:pStyle w:val="BodyText"/>
        <w:ind w:left="613"/>
        <w:rPr>
          <w:lang w:eastAsia="zh-CN"/>
        </w:rPr>
      </w:pPr>
      <w:r>
        <w:rPr>
          <w:lang w:eastAsia="zh-CN"/>
        </w:rPr>
        <w:t>集群模式</w:t>
      </w:r>
    </w:p>
    <w:p w:rsidR="00D032B6" w:rsidRDefault="00A23879">
      <w:pPr>
        <w:pStyle w:val="BodyText"/>
        <w:spacing w:before="18" w:line="253" w:lineRule="auto"/>
        <w:ind w:left="613" w:right="4091"/>
        <w:rPr>
          <w:lang w:eastAsia="zh-CN"/>
        </w:rPr>
      </w:pPr>
      <w:r>
        <w:rPr>
          <w:w w:val="95"/>
          <w:lang w:eastAsia="zh-CN"/>
        </w:rPr>
        <w:t xml:space="preserve">集群模式是启动 </w:t>
      </w:r>
      <w:r>
        <w:rPr>
          <w:spacing w:val="39"/>
          <w:w w:val="95"/>
          <w:lang w:eastAsia="zh-CN"/>
        </w:rPr>
        <w:t xml:space="preserve"> </w:t>
      </w:r>
      <w:r>
        <w:rPr>
          <w:w w:val="95"/>
          <w:lang w:eastAsia="zh-CN"/>
        </w:rPr>
        <w:t xml:space="preserve">SequoiaDB </w:t>
      </w:r>
      <w:r>
        <w:rPr>
          <w:spacing w:val="39"/>
          <w:w w:val="95"/>
          <w:lang w:eastAsia="zh-CN"/>
        </w:rPr>
        <w:t xml:space="preserve"> </w:t>
      </w:r>
      <w:r>
        <w:rPr>
          <w:w w:val="95"/>
          <w:lang w:eastAsia="zh-CN"/>
        </w:rPr>
        <w:t>的标准模式，至少需要三个节点。</w:t>
      </w:r>
      <w:r>
        <w:rPr>
          <w:lang w:eastAsia="zh-CN"/>
        </w:rPr>
        <w:t xml:space="preserve"> </w:t>
      </w:r>
      <w:r>
        <w:rPr>
          <w:w w:val="95"/>
          <w:lang w:eastAsia="zh-CN"/>
        </w:rPr>
        <w:t xml:space="preserve">在集群环境下，SequoiaDB   </w:t>
      </w:r>
      <w:r>
        <w:rPr>
          <w:spacing w:val="44"/>
          <w:w w:val="95"/>
          <w:lang w:eastAsia="zh-CN"/>
        </w:rPr>
        <w:t xml:space="preserve"> </w:t>
      </w:r>
      <w:r>
        <w:rPr>
          <w:w w:val="95"/>
          <w:lang w:eastAsia="zh-CN"/>
        </w:rPr>
        <w:t>数据库需要三种角色的节点，分别为：</w:t>
      </w:r>
    </w:p>
    <w:p w:rsidR="00D032B6" w:rsidRDefault="00A23879">
      <w:pPr>
        <w:pStyle w:val="BodyText"/>
        <w:tabs>
          <w:tab w:val="left" w:pos="897"/>
        </w:tabs>
        <w:spacing w:before="20"/>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hyperlink w:anchor="_bookmark30" w:history="1">
        <w:r>
          <w:rPr>
            <w:color w:val="0000FF"/>
            <w:position w:val="1"/>
            <w:lang w:eastAsia="zh-CN"/>
          </w:rPr>
          <w:t>数据节点</w:t>
        </w:r>
      </w:hyperlink>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hyperlink w:anchor="_bookmark22" w:history="1">
        <w:r>
          <w:rPr>
            <w:color w:val="0000FF"/>
            <w:position w:val="1"/>
            <w:lang w:eastAsia="zh-CN"/>
          </w:rPr>
          <w:t>编目节点</w:t>
        </w:r>
      </w:hyperlink>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hyperlink w:anchor="_bookmark29" w:history="1">
        <w:r>
          <w:rPr>
            <w:color w:val="0000FF"/>
            <w:position w:val="1"/>
            <w:lang w:eastAsia="zh-CN"/>
          </w:rPr>
          <w:t>协调节点</w:t>
        </w:r>
      </w:hyperlink>
    </w:p>
    <w:p w:rsidR="00D032B6" w:rsidRDefault="00A23879">
      <w:pPr>
        <w:pStyle w:val="BodyText"/>
        <w:spacing w:before="65" w:line="253" w:lineRule="auto"/>
        <w:ind w:left="613" w:right="410"/>
        <w:rPr>
          <w:lang w:eastAsia="zh-CN"/>
        </w:rPr>
      </w:pPr>
      <w:r>
        <w:rPr>
          <w:lang w:eastAsia="zh-CN"/>
        </w:rPr>
        <w:t>集群模式的最小配置中，每种角色的节点至少启动一个，才能构成完整的集群模式。 集群模式中客户端或应用程序直接连接到协调节点，其余数据节点与编目节点对应用程序完全透明。 应用程序本身不需关心数据存放在哪个数据节点，协调节点会对接收到的请求解析，自动将其发送到需要的</w:t>
      </w:r>
    </w:p>
    <w:p w:rsidR="00D032B6" w:rsidRDefault="00A23879">
      <w:pPr>
        <w:pStyle w:val="BodyText"/>
        <w:spacing w:line="225" w:lineRule="exact"/>
        <w:ind w:left="613"/>
        <w:rPr>
          <w:lang w:eastAsia="zh-CN"/>
        </w:rPr>
      </w:pPr>
      <w:r>
        <w:rPr>
          <w:lang w:eastAsia="zh-CN"/>
        </w:rPr>
        <w:t>数据节点上进行处理。</w:t>
      </w:r>
    </w:p>
    <w:p w:rsidR="00D032B6" w:rsidRDefault="00A23879">
      <w:pPr>
        <w:pStyle w:val="BodyText"/>
        <w:spacing w:before="18"/>
        <w:ind w:left="613"/>
        <w:rPr>
          <w:lang w:eastAsia="zh-CN"/>
        </w:rPr>
      </w:pPr>
      <w:r>
        <w:rPr>
          <w:lang w:eastAsia="zh-CN"/>
        </w:rPr>
        <w:t>在集群模式下，复制组之间的数据无共享，复制组内的节点间进行异步数据复制，保证数据的最终一致性。</w:t>
      </w:r>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49" w:name="节点"/>
      <w:bookmarkStart w:id="50" w:name="_bookmark21"/>
      <w:bookmarkEnd w:id="49"/>
      <w:bookmarkEnd w:id="50"/>
      <w:r>
        <w:rPr>
          <w:lang w:eastAsia="zh-CN"/>
        </w:rPr>
        <w:t>节点</w:t>
      </w:r>
    </w:p>
    <w:p w:rsidR="00D032B6" w:rsidRDefault="00D032B6">
      <w:pPr>
        <w:spacing w:before="2" w:line="200" w:lineRule="exact"/>
        <w:rPr>
          <w:sz w:val="20"/>
          <w:szCs w:val="20"/>
          <w:lang w:eastAsia="zh-CN"/>
        </w:rPr>
      </w:pPr>
    </w:p>
    <w:p w:rsidR="00D032B6" w:rsidRDefault="00A23879">
      <w:pPr>
        <w:pStyle w:val="BodyText"/>
        <w:ind w:left="613"/>
        <w:rPr>
          <w:lang w:eastAsia="zh-CN"/>
        </w:rPr>
      </w:pPr>
      <w:r>
        <w:rPr>
          <w:lang w:eastAsia="zh-CN"/>
        </w:rPr>
        <w:t>概念</w:t>
      </w:r>
    </w:p>
    <w:p w:rsidR="00D032B6" w:rsidRDefault="00A23879">
      <w:pPr>
        <w:pStyle w:val="BodyText"/>
        <w:spacing w:before="18"/>
        <w:ind w:left="613"/>
        <w:rPr>
          <w:lang w:eastAsia="zh-CN"/>
        </w:rPr>
      </w:pPr>
      <w:r>
        <w:rPr>
          <w:w w:val="95"/>
          <w:lang w:eastAsia="zh-CN"/>
        </w:rPr>
        <w:t xml:space="preserve">在 </w:t>
      </w:r>
      <w:r>
        <w:rPr>
          <w:spacing w:val="49"/>
          <w:w w:val="95"/>
          <w:lang w:eastAsia="zh-CN"/>
        </w:rPr>
        <w:t xml:space="preserve"> </w:t>
      </w:r>
      <w:r>
        <w:rPr>
          <w:w w:val="95"/>
          <w:lang w:eastAsia="zh-CN"/>
        </w:rPr>
        <w:t xml:space="preserve">SequoiaDB </w:t>
      </w:r>
      <w:r>
        <w:rPr>
          <w:spacing w:val="49"/>
          <w:w w:val="95"/>
          <w:lang w:eastAsia="zh-CN"/>
        </w:rPr>
        <w:t xml:space="preserve"> </w:t>
      </w:r>
      <w:r>
        <w:rPr>
          <w:w w:val="95"/>
          <w:lang w:eastAsia="zh-CN"/>
        </w:rPr>
        <w:t>集群环境中，数据库节点分为物理节点与逻辑节点。</w:t>
      </w:r>
    </w:p>
    <w:p w:rsidR="00D032B6" w:rsidRDefault="00D032B6">
      <w:pPr>
        <w:spacing w:before="7" w:line="140" w:lineRule="exact"/>
        <w:rPr>
          <w:sz w:val="14"/>
          <w:szCs w:val="14"/>
          <w:lang w:eastAsia="zh-CN"/>
        </w:rPr>
      </w:pPr>
    </w:p>
    <w:p w:rsidR="00D032B6" w:rsidRDefault="00A23879">
      <w:pPr>
        <w:pStyle w:val="BodyText"/>
        <w:tabs>
          <w:tab w:val="left" w:pos="5909"/>
        </w:tabs>
        <w:spacing w:line="179" w:lineRule="auto"/>
        <w:ind w:left="5910" w:right="630" w:hanging="4737"/>
        <w:rPr>
          <w:lang w:eastAsia="zh-CN"/>
        </w:rPr>
      </w:pPr>
      <w:r>
        <w:rPr>
          <w:position w:val="6"/>
          <w:lang w:eastAsia="zh-CN"/>
        </w:rPr>
        <w:t>逻辑节点</w:t>
      </w:r>
      <w:r>
        <w:rPr>
          <w:position w:val="6"/>
          <w:lang w:eastAsia="zh-CN"/>
        </w:rPr>
        <w:tab/>
      </w:r>
      <w:r>
        <w:rPr>
          <w:lang w:eastAsia="zh-CN"/>
        </w:rPr>
        <w:t>逻辑节点即一个单独的数据库服务，代表一个 最基本的数据库服务单元。</w:t>
      </w:r>
    </w:p>
    <w:p w:rsidR="00D032B6" w:rsidRDefault="00D032B6">
      <w:pPr>
        <w:spacing w:before="8" w:line="110" w:lineRule="exact"/>
        <w:rPr>
          <w:sz w:val="11"/>
          <w:szCs w:val="11"/>
          <w:lang w:eastAsia="zh-CN"/>
        </w:rPr>
      </w:pPr>
    </w:p>
    <w:p w:rsidR="00D032B6" w:rsidRDefault="00A23879">
      <w:pPr>
        <w:pStyle w:val="BodyText"/>
        <w:spacing w:line="168" w:lineRule="auto"/>
        <w:ind w:left="5910" w:right="546"/>
        <w:jc w:val="both"/>
        <w:rPr>
          <w:lang w:eastAsia="zh-CN"/>
        </w:rPr>
      </w:pPr>
      <w:r>
        <w:rPr>
          <w:lang w:eastAsia="zh-CN"/>
        </w:rPr>
        <w:t>在</w:t>
      </w:r>
      <w:r>
        <w:rPr>
          <w:spacing w:val="-26"/>
          <w:lang w:eastAsia="zh-CN"/>
        </w:rPr>
        <w:t xml:space="preserve"> </w:t>
      </w:r>
      <w:r>
        <w:rPr>
          <w:lang w:eastAsia="zh-CN"/>
        </w:rPr>
        <w:t>Windows</w:t>
      </w:r>
      <w:r>
        <w:rPr>
          <w:spacing w:val="-25"/>
          <w:lang w:eastAsia="zh-CN"/>
        </w:rPr>
        <w:t xml:space="preserve"> </w:t>
      </w:r>
      <w:r>
        <w:rPr>
          <w:lang w:eastAsia="zh-CN"/>
        </w:rPr>
        <w:t>与</w:t>
      </w:r>
      <w:r>
        <w:rPr>
          <w:spacing w:val="-25"/>
          <w:lang w:eastAsia="zh-CN"/>
        </w:rPr>
        <w:t xml:space="preserve"> </w:t>
      </w:r>
      <w:r>
        <w:rPr>
          <w:lang w:eastAsia="zh-CN"/>
        </w:rPr>
        <w:t>Unix</w:t>
      </w:r>
      <w:r>
        <w:rPr>
          <w:spacing w:val="-26"/>
          <w:lang w:eastAsia="zh-CN"/>
        </w:rPr>
        <w:t xml:space="preserve"> </w:t>
      </w:r>
      <w:r>
        <w:rPr>
          <w:lang w:eastAsia="zh-CN"/>
        </w:rPr>
        <w:t xml:space="preserve">操作系统中，一个逻辑节 </w:t>
      </w:r>
      <w:r>
        <w:rPr>
          <w:w w:val="95"/>
          <w:lang w:eastAsia="zh-CN"/>
        </w:rPr>
        <w:t>点即一个</w:t>
      </w:r>
      <w:r>
        <w:rPr>
          <w:spacing w:val="1"/>
          <w:w w:val="95"/>
          <w:lang w:eastAsia="zh-CN"/>
        </w:rPr>
        <w:t xml:space="preserve"> </w:t>
      </w:r>
      <w:r>
        <w:rPr>
          <w:w w:val="95"/>
          <w:lang w:eastAsia="zh-CN"/>
        </w:rPr>
        <w:t>SequoiaDB</w:t>
      </w:r>
      <w:r>
        <w:rPr>
          <w:spacing w:val="2"/>
          <w:w w:val="95"/>
          <w:lang w:eastAsia="zh-CN"/>
        </w:rPr>
        <w:t xml:space="preserve"> </w:t>
      </w:r>
      <w:r>
        <w:rPr>
          <w:w w:val="95"/>
          <w:lang w:eastAsia="zh-CN"/>
        </w:rPr>
        <w:t>进程。一台计算机中可以</w:t>
      </w:r>
      <w:r>
        <w:rPr>
          <w:lang w:eastAsia="zh-CN"/>
        </w:rPr>
        <w:t xml:space="preserve"> 运行多个逻辑节点。</w:t>
      </w:r>
    </w:p>
    <w:p w:rsidR="00D032B6" w:rsidRDefault="00D032B6">
      <w:pPr>
        <w:spacing w:before="2" w:line="120" w:lineRule="exact"/>
        <w:rPr>
          <w:sz w:val="12"/>
          <w:szCs w:val="12"/>
          <w:lang w:eastAsia="zh-CN"/>
        </w:rPr>
      </w:pPr>
    </w:p>
    <w:p w:rsidR="00D032B6" w:rsidRDefault="00A23879">
      <w:pPr>
        <w:pStyle w:val="BodyText"/>
        <w:tabs>
          <w:tab w:val="left" w:pos="5909"/>
        </w:tabs>
        <w:spacing w:line="179" w:lineRule="auto"/>
        <w:ind w:left="5910" w:right="1030" w:hanging="4737"/>
        <w:rPr>
          <w:lang w:eastAsia="zh-CN"/>
        </w:rPr>
      </w:pPr>
      <w:r>
        <w:rPr>
          <w:position w:val="6"/>
          <w:lang w:eastAsia="zh-CN"/>
        </w:rPr>
        <w:t>物理节点</w:t>
      </w:r>
      <w:r>
        <w:rPr>
          <w:position w:val="6"/>
          <w:lang w:eastAsia="zh-CN"/>
        </w:rPr>
        <w:tab/>
      </w:r>
      <w:r>
        <w:rPr>
          <w:lang w:eastAsia="zh-CN"/>
        </w:rPr>
        <w:t>物理节点即一台单独运行操作系统的服务 器，代表一个最基本的物理单元。</w:t>
      </w:r>
    </w:p>
    <w:p w:rsidR="00D032B6" w:rsidRDefault="00A23879">
      <w:pPr>
        <w:pStyle w:val="BodyText"/>
        <w:spacing w:before="32"/>
        <w:ind w:left="5910" w:right="630"/>
        <w:jc w:val="both"/>
        <w:rPr>
          <w:lang w:eastAsia="zh-CN"/>
        </w:rPr>
      </w:pPr>
      <w:r>
        <w:rPr>
          <w:lang w:eastAsia="zh-CN"/>
        </w:rPr>
        <w:t>在虚拟化环境中，物理节点代表一台虚拟机。</w:t>
      </w:r>
    </w:p>
    <w:p w:rsidR="00D032B6" w:rsidRDefault="00D032B6">
      <w:pPr>
        <w:jc w:val="both"/>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035F6E">
      <w:pPr>
        <w:pStyle w:val="BodyText"/>
        <w:spacing w:before="56" w:line="168" w:lineRule="auto"/>
        <w:ind w:right="128"/>
        <w:rPr>
          <w:lang w:eastAsia="zh-CN"/>
        </w:rPr>
      </w:pPr>
      <w:r>
        <w:pict>
          <v:shape id="_x0000_s4097" type="#_x0000_t75" style="position:absolute;left:0;text-align:left;margin-left:81.7pt;margin-top:35.35pt;width:141pt;height:129.75pt;z-index:-252234752;mso-position-horizontal-relative:page">
            <v:imagedata r:id="rId31" o:title=""/>
            <w10:wrap anchorx="page"/>
          </v:shape>
        </w:pict>
      </w:r>
      <w:r w:rsidR="00A23879">
        <w:rPr>
          <w:lang w:eastAsia="zh-CN"/>
        </w:rPr>
        <w:t>一个物理节点中可以运行多个逻辑节点。一般来说，同一个物理节点中的每个逻辑节点监听不同的端口，各 自从相应的端口获得请求信息并返回结果。</w:t>
      </w:r>
    </w:p>
    <w:p w:rsidR="00D032B6" w:rsidRDefault="00D032B6">
      <w:pPr>
        <w:spacing w:before="8" w:line="110" w:lineRule="exact"/>
        <w:rPr>
          <w:sz w:val="11"/>
          <w:szCs w:val="11"/>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A23879">
      <w:pPr>
        <w:pStyle w:val="BodyText"/>
        <w:spacing w:line="540" w:lineRule="atLeast"/>
        <w:ind w:right="8407"/>
        <w:rPr>
          <w:lang w:eastAsia="zh-CN"/>
        </w:rPr>
      </w:pPr>
      <w:bookmarkStart w:id="51" w:name="_bookmark22"/>
      <w:bookmarkEnd w:id="51"/>
      <w:r>
        <w:rPr>
          <w:lang w:eastAsia="zh-CN"/>
        </w:rPr>
        <w:t>编目节点 概念</w:t>
      </w:r>
    </w:p>
    <w:p w:rsidR="00D032B6" w:rsidRDefault="00A23879">
      <w:pPr>
        <w:pStyle w:val="BodyText"/>
        <w:spacing w:before="18" w:line="253" w:lineRule="auto"/>
        <w:ind w:right="783"/>
        <w:rPr>
          <w:lang w:eastAsia="zh-CN"/>
        </w:rPr>
      </w:pPr>
      <w:r>
        <w:rPr>
          <w:lang w:eastAsia="zh-CN"/>
        </w:rPr>
        <w:t>编目节点为一种逻辑节点，其中保存了数据库的元数据信息，而不保存其他用户数据。 编目节点中包含4个集合空间：</w:t>
      </w:r>
    </w:p>
    <w:p w:rsidR="00D032B6" w:rsidRDefault="00A23879">
      <w:pPr>
        <w:pStyle w:val="BodyText"/>
        <w:tabs>
          <w:tab w:val="left" w:pos="1217"/>
        </w:tabs>
        <w:spacing w:before="20"/>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SYSCAT </w:t>
      </w:r>
      <w:r>
        <w:rPr>
          <w:spacing w:val="55"/>
          <w:w w:val="95"/>
          <w:position w:val="1"/>
          <w:lang w:eastAsia="zh-CN"/>
        </w:rPr>
        <w:t xml:space="preserve"> </w:t>
      </w:r>
      <w:r>
        <w:rPr>
          <w:w w:val="95"/>
          <w:position w:val="1"/>
          <w:lang w:eastAsia="zh-CN"/>
        </w:rPr>
        <w:t>系统编目集合空间，包含4个系统集合：</w:t>
      </w:r>
    </w:p>
    <w:p w:rsidR="00D032B6" w:rsidRDefault="00D032B6">
      <w:pPr>
        <w:spacing w:before="9" w:line="60" w:lineRule="exact"/>
        <w:rPr>
          <w:sz w:val="6"/>
          <w:szCs w:val="6"/>
          <w:lang w:eastAsia="zh-CN"/>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30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 w:history="1">
              <w:r w:rsidR="00A23879">
                <w:rPr>
                  <w:rFonts w:ascii="微软雅黑" w:eastAsia="微软雅黑" w:hAnsi="微软雅黑" w:cs="微软雅黑"/>
                  <w:color w:val="0000FF"/>
                  <w:w w:val="90"/>
                  <w:sz w:val="14"/>
                  <w:szCs w:val="14"/>
                </w:rPr>
                <w:t>SYSCOLLECTIONS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保存了该集群中所有的用户集合信息</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 w:history="1">
              <w:r w:rsidR="00A23879">
                <w:rPr>
                  <w:rFonts w:ascii="微软雅黑" w:eastAsia="微软雅黑" w:hAnsi="微软雅黑" w:cs="微软雅黑"/>
                  <w:color w:val="0000FF"/>
                  <w:w w:val="90"/>
                  <w:sz w:val="14"/>
                  <w:szCs w:val="14"/>
                </w:rPr>
                <w:t>SYSCOLLECTIONSPACES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保存了该集群中所有的用户集合空间信息</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5" w:history="1">
              <w:r w:rsidR="00A23879">
                <w:rPr>
                  <w:rFonts w:ascii="微软雅黑" w:eastAsia="微软雅黑" w:hAnsi="微软雅黑" w:cs="微软雅黑"/>
                  <w:color w:val="0000FF"/>
                  <w:w w:val="90"/>
                  <w:sz w:val="14"/>
                  <w:szCs w:val="14"/>
                </w:rPr>
                <w:t>SYSNODES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保存了该集群中所有的逻辑节点与复制组信息</w:t>
            </w:r>
          </w:p>
        </w:tc>
      </w:tr>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6" w:history="1">
              <w:r w:rsidR="00A23879">
                <w:rPr>
                  <w:rFonts w:ascii="微软雅黑" w:eastAsia="微软雅黑" w:hAnsi="微软雅黑" w:cs="微软雅黑"/>
                  <w:color w:val="0000FF"/>
                  <w:w w:val="90"/>
                  <w:sz w:val="14"/>
                  <w:szCs w:val="14"/>
                </w:rPr>
                <w:t>SYSTASKS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保存了该集群中所有正在运行的后台任务信息</w:t>
            </w:r>
          </w:p>
        </w:tc>
      </w:tr>
    </w:tbl>
    <w:p w:rsidR="00D032B6" w:rsidRDefault="00A23879">
      <w:pPr>
        <w:pStyle w:val="BodyText"/>
        <w:tabs>
          <w:tab w:val="left" w:pos="1217"/>
        </w:tabs>
        <w:spacing w:line="241"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SYSTEMP  </w:t>
      </w:r>
      <w:r>
        <w:rPr>
          <w:spacing w:val="29"/>
          <w:w w:val="95"/>
          <w:position w:val="1"/>
          <w:lang w:eastAsia="zh-CN"/>
        </w:rPr>
        <w:t xml:space="preserve"> </w:t>
      </w:r>
      <w:r>
        <w:rPr>
          <w:w w:val="95"/>
          <w:position w:val="1"/>
          <w:lang w:eastAsia="zh-CN"/>
        </w:rPr>
        <w:t>系统临时集合空间，可以创建最多4096个临时集合</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SYSAUTH    </w:t>
      </w:r>
      <w:r>
        <w:rPr>
          <w:spacing w:val="36"/>
          <w:w w:val="95"/>
          <w:position w:val="1"/>
          <w:lang w:eastAsia="zh-CN"/>
        </w:rPr>
        <w:t xml:space="preserve"> </w:t>
      </w:r>
      <w:r>
        <w:rPr>
          <w:w w:val="95"/>
          <w:position w:val="1"/>
          <w:lang w:eastAsia="zh-CN"/>
        </w:rPr>
        <w:t>系统认证集合空间，包含一个用户集合，保存当前系统中所有的用户信息</w:t>
      </w:r>
    </w:p>
    <w:p w:rsidR="00D032B6" w:rsidRDefault="00D032B6">
      <w:pPr>
        <w:spacing w:before="9" w:line="60" w:lineRule="exact"/>
        <w:rPr>
          <w:sz w:val="6"/>
          <w:szCs w:val="6"/>
          <w:lang w:eastAsia="zh-CN"/>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5"/>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 w:history="1">
              <w:r w:rsidR="00A23879">
                <w:rPr>
                  <w:rFonts w:ascii="微软雅黑" w:eastAsia="微软雅黑" w:hAnsi="微软雅黑" w:cs="微软雅黑"/>
                  <w:color w:val="0000FF"/>
                  <w:w w:val="90"/>
                  <w:sz w:val="14"/>
                  <w:szCs w:val="14"/>
                </w:rPr>
                <w:t>SYSUSRS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保存了该集群中所有的用户信息</w:t>
            </w:r>
          </w:p>
        </w:tc>
      </w:tr>
    </w:tbl>
    <w:p w:rsidR="00D032B6" w:rsidRDefault="00A23879">
      <w:pPr>
        <w:pStyle w:val="BodyText"/>
        <w:tabs>
          <w:tab w:val="left" w:pos="1217"/>
        </w:tabs>
        <w:spacing w:line="241"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SYSPROCEDURES    </w:t>
      </w:r>
      <w:r>
        <w:rPr>
          <w:spacing w:val="34"/>
          <w:w w:val="95"/>
          <w:position w:val="1"/>
        </w:rPr>
        <w:t xml:space="preserve"> </w:t>
      </w:r>
      <w:r>
        <w:rPr>
          <w:w w:val="95"/>
          <w:position w:val="1"/>
        </w:rPr>
        <w:t>系统存储过程集合空间，包含一个集合，用于存储所有的存储过程函数信息</w:t>
      </w:r>
    </w:p>
    <w:p w:rsidR="00D032B6" w:rsidRDefault="00D032B6">
      <w:pPr>
        <w:spacing w:before="9" w:line="60" w:lineRule="exact"/>
        <w:rPr>
          <w:sz w:val="6"/>
          <w:szCs w:val="6"/>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5"/>
        </w:trPr>
        <w:tc>
          <w:tcPr>
            <w:tcW w:w="4589"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 w:history="1">
              <w:r w:rsidR="00A23879">
                <w:rPr>
                  <w:rFonts w:ascii="微软雅黑" w:eastAsia="微软雅黑" w:hAnsi="微软雅黑" w:cs="微软雅黑"/>
                  <w:color w:val="0000FF"/>
                  <w:w w:val="90"/>
                  <w:sz w:val="14"/>
                  <w:szCs w:val="14"/>
                </w:rPr>
                <w:t>STOREPROCEDURES</w:t>
              </w:r>
            </w:hyperlink>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保存所有存储过程函数信息</w:t>
            </w:r>
          </w:p>
        </w:tc>
      </w:tr>
    </w:tbl>
    <w:p w:rsidR="00D032B6" w:rsidRDefault="00A23879">
      <w:pPr>
        <w:pStyle w:val="BodyText"/>
        <w:spacing w:before="99" w:line="168" w:lineRule="auto"/>
        <w:ind w:right="128"/>
        <w:rPr>
          <w:lang w:eastAsia="zh-CN"/>
        </w:rPr>
      </w:pPr>
      <w:r>
        <w:rPr>
          <w:lang w:eastAsia="zh-CN"/>
        </w:rPr>
        <w:t>除了编目节点外，集群中所有其他的节点不在磁盘中保存任何全局元数据信息。当需要访问其他节点上的数 据时，除编目节点外的其他节点需要从本地缓存中寻找集合信息，如果不存在则需要从编目节点获取。</w:t>
      </w:r>
    </w:p>
    <w:p w:rsidR="00D032B6" w:rsidRDefault="00A23879">
      <w:pPr>
        <w:pStyle w:val="BodyText"/>
        <w:spacing w:before="83" w:line="300" w:lineRule="exact"/>
        <w:ind w:right="2554"/>
      </w:pPr>
      <w:r>
        <w:rPr>
          <w:w w:val="95"/>
          <w:lang w:eastAsia="zh-CN"/>
        </w:rPr>
        <w:t>编目节点与其它节点之间主要使用编目服务端口（catalogname参数）进行通讯。</w:t>
      </w:r>
      <w:r>
        <w:rPr>
          <w:lang w:eastAsia="zh-CN"/>
        </w:rPr>
        <w:t xml:space="preserve"> </w:t>
      </w:r>
      <w:bookmarkStart w:id="52" w:name="SYSCOLLECTIONS_集合"/>
      <w:bookmarkStart w:id="53" w:name="_bookmark23"/>
      <w:bookmarkEnd w:id="52"/>
      <w:bookmarkEnd w:id="53"/>
      <w:r>
        <w:rPr>
          <w:w w:val="90"/>
        </w:rPr>
        <w:t xml:space="preserve">SYSCOLLECTIONS </w:t>
      </w:r>
      <w:r>
        <w:rPr>
          <w:spacing w:val="2"/>
          <w:w w:val="90"/>
        </w:rPr>
        <w:t xml:space="preserve"> </w:t>
      </w:r>
      <w:r>
        <w:rPr>
          <w:w w:val="90"/>
        </w:rPr>
        <w:t>集合</w:t>
      </w:r>
    </w:p>
    <w:p w:rsidR="00D032B6" w:rsidRDefault="00D032B6">
      <w:pPr>
        <w:spacing w:before="1" w:line="190" w:lineRule="exact"/>
        <w:rPr>
          <w:sz w:val="19"/>
          <w:szCs w:val="19"/>
        </w:rPr>
      </w:pPr>
    </w:p>
    <w:p w:rsidR="00D032B6" w:rsidRDefault="00A23879">
      <w:pPr>
        <w:pStyle w:val="BodyText"/>
        <w:spacing w:line="253" w:lineRule="auto"/>
        <w:ind w:right="8407"/>
      </w:pPr>
      <w:r>
        <w:rPr>
          <w:w w:val="95"/>
        </w:rPr>
        <w:t>所属集合空间 SYSCAT</w:t>
      </w:r>
    </w:p>
    <w:p w:rsidR="00D032B6" w:rsidRDefault="00D032B6">
      <w:pPr>
        <w:spacing w:before="4" w:line="180" w:lineRule="exact"/>
        <w:rPr>
          <w:sz w:val="18"/>
          <w:szCs w:val="18"/>
        </w:rPr>
      </w:pPr>
    </w:p>
    <w:p w:rsidR="00D032B6" w:rsidRDefault="00A23879">
      <w:pPr>
        <w:pStyle w:val="BodyText"/>
      </w:pPr>
      <w:r>
        <w:t>概念</w:t>
      </w:r>
    </w:p>
    <w:p w:rsidR="00D032B6" w:rsidRDefault="00A23879">
      <w:pPr>
        <w:pStyle w:val="BodyText"/>
        <w:spacing w:before="18" w:line="253" w:lineRule="auto"/>
        <w:ind w:right="783"/>
      </w:pPr>
      <w:r>
        <w:rPr>
          <w:w w:val="95"/>
        </w:rPr>
        <w:t xml:space="preserve">SYSCOLLECTIONS    </w:t>
      </w:r>
      <w:r>
        <w:rPr>
          <w:spacing w:val="42"/>
          <w:w w:val="95"/>
        </w:rPr>
        <w:t xml:space="preserve"> </w:t>
      </w:r>
      <w:r>
        <w:rPr>
          <w:w w:val="95"/>
        </w:rPr>
        <w:t>集合中包含了该集群中所有的用户集合信息。每个用户集合保存为一个文档。</w:t>
      </w:r>
      <w:r>
        <w:t xml:space="preserve"> 每个文档包含以下字段：</w:t>
      </w:r>
    </w:p>
    <w:p w:rsidR="00D032B6" w:rsidRDefault="00D032B6">
      <w:pPr>
        <w:spacing w:before="1" w:line="50" w:lineRule="exact"/>
        <w:rPr>
          <w:sz w:val="5"/>
          <w:szCs w:val="5"/>
        </w:rPr>
      </w:pPr>
    </w:p>
    <w:tbl>
      <w:tblPr>
        <w:tblW w:w="0" w:type="auto"/>
        <w:tblInd w:w="923" w:type="dxa"/>
        <w:tblLayout w:type="fixed"/>
        <w:tblCellMar>
          <w:left w:w="0" w:type="dxa"/>
          <w:right w:w="0" w:type="dxa"/>
        </w:tblCellMar>
        <w:tblLook w:val="01E0"/>
      </w:tblPr>
      <w:tblGrid>
        <w:gridCol w:w="1839"/>
        <w:gridCol w:w="4476"/>
        <w:gridCol w:w="3157"/>
      </w:tblGrid>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76" w:type="dxa"/>
            <w:tcBorders>
              <w:top w:val="nil"/>
              <w:left w:val="nil"/>
              <w:bottom w:val="nil"/>
              <w:right w:val="single" w:sz="8" w:space="0" w:color="000000"/>
            </w:tcBorders>
          </w:tcPr>
          <w:p w:rsidR="00D032B6" w:rsidRDefault="00A23879">
            <w:pPr>
              <w:pStyle w:val="TableParagraph"/>
              <w:spacing w:line="223" w:lineRule="exact"/>
              <w:ind w:left="1368"/>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9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集合的完整名，为&lt;集合空间&gt;.&lt;集合名&gt;形式。</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11" w:line="200" w:lineRule="exact"/>
        <w:rPr>
          <w:sz w:val="20"/>
          <w:szCs w:val="20"/>
          <w:lang w:eastAsia="zh-CN"/>
        </w:rPr>
      </w:pPr>
    </w:p>
    <w:tbl>
      <w:tblPr>
        <w:tblW w:w="0" w:type="auto"/>
        <w:tblInd w:w="103" w:type="dxa"/>
        <w:tblLayout w:type="fixed"/>
        <w:tblCellMar>
          <w:left w:w="0" w:type="dxa"/>
          <w:right w:w="0" w:type="dxa"/>
        </w:tblCellMar>
        <w:tblLook w:val="01E0"/>
      </w:tblPr>
      <w:tblGrid>
        <w:gridCol w:w="2057"/>
        <w:gridCol w:w="4258"/>
        <w:gridCol w:w="3157"/>
      </w:tblGrid>
      <w:tr w:rsidR="00D032B6">
        <w:trPr>
          <w:trHeight w:hRule="exact" w:val="305"/>
        </w:trPr>
        <w:tc>
          <w:tcPr>
            <w:tcW w:w="205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58" w:type="dxa"/>
            <w:tcBorders>
              <w:top w:val="nil"/>
              <w:left w:val="nil"/>
              <w:bottom w:val="nil"/>
              <w:right w:val="single" w:sz="8" w:space="0" w:color="000000"/>
            </w:tcBorders>
          </w:tcPr>
          <w:p w:rsidR="00D032B6" w:rsidRDefault="00A23879">
            <w:pPr>
              <w:pStyle w:val="TableParagraph"/>
              <w:spacing w:line="223" w:lineRule="exact"/>
              <w:ind w:left="115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205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w:t>
            </w:r>
          </w:p>
        </w:tc>
        <w:tc>
          <w:tcPr>
            <w:tcW w:w="4258" w:type="dxa"/>
            <w:tcBorders>
              <w:top w:val="nil"/>
              <w:left w:val="nil"/>
              <w:bottom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集合的版本号，由1起始，每次对该集合的元数据</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变更会造成版本号+1。</w:t>
            </w:r>
          </w:p>
        </w:tc>
      </w:tr>
      <w:tr w:rsidR="00D032B6">
        <w:trPr>
          <w:trHeight w:hRule="exact" w:val="540"/>
        </w:trPr>
        <w:tc>
          <w:tcPr>
            <w:tcW w:w="205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w:t>
            </w:r>
          </w:p>
        </w:tc>
        <w:tc>
          <w:tcPr>
            <w:tcW w:w="4258" w:type="dxa"/>
            <w:tcBorders>
              <w:top w:val="nil"/>
              <w:left w:val="nil"/>
              <w:bottom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最小复制组，确保任何写操作必须被复制到至少</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指定数量的节点后返回成功。</w:t>
            </w:r>
          </w:p>
        </w:tc>
      </w:tr>
      <w:tr w:rsidR="00D032B6">
        <w:trPr>
          <w:trHeight w:hRule="exact" w:val="260"/>
        </w:trPr>
        <w:tc>
          <w:tcPr>
            <w:tcW w:w="2057" w:type="dxa"/>
            <w:vMerge w:val="restart"/>
            <w:tcBorders>
              <w:top w:val="single" w:sz="8" w:space="0" w:color="000000"/>
              <w:left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w:t>
            </w:r>
          </w:p>
        </w:tc>
        <w:tc>
          <w:tcPr>
            <w:tcW w:w="4258" w:type="dxa"/>
            <w:vMerge w:val="restart"/>
            <w:tcBorders>
              <w:top w:val="nil"/>
              <w:left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lang w:eastAsia="zh-CN"/>
              </w:rPr>
              <w:t>分区键，在分区集合中存在。</w:t>
            </w:r>
            <w:r>
              <w:rPr>
                <w:rFonts w:ascii="微软雅黑" w:eastAsia="微软雅黑" w:hAnsi="微软雅黑" w:cs="微软雅黑"/>
                <w:sz w:val="14"/>
                <w:szCs w:val="14"/>
              </w:rPr>
              <w:t>对象包含一个或</w:t>
            </w:r>
          </w:p>
        </w:tc>
      </w:tr>
      <w:tr w:rsidR="00D032B6">
        <w:trPr>
          <w:trHeight w:hRule="exact" w:val="240"/>
        </w:trPr>
        <w:tc>
          <w:tcPr>
            <w:tcW w:w="2057" w:type="dxa"/>
            <w:vMerge/>
            <w:tcBorders>
              <w:left w:val="single" w:sz="8" w:space="0" w:color="000000"/>
              <w:right w:val="nil"/>
            </w:tcBorders>
          </w:tcPr>
          <w:p w:rsidR="00D032B6" w:rsidRDefault="00D032B6"/>
        </w:tc>
        <w:tc>
          <w:tcPr>
            <w:tcW w:w="4258"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多个字段，字段名为分区字段名，数值为1或</w:t>
            </w:r>
          </w:p>
        </w:tc>
      </w:tr>
      <w:tr w:rsidR="00D032B6">
        <w:trPr>
          <w:trHeight w:hRule="exact" w:val="280"/>
        </w:trPr>
        <w:tc>
          <w:tcPr>
            <w:tcW w:w="2057" w:type="dxa"/>
            <w:vMerge/>
            <w:tcBorders>
              <w:left w:val="single" w:sz="8" w:space="0" w:color="000000"/>
              <w:bottom w:val="single" w:sz="8" w:space="0" w:color="000000"/>
              <w:right w:val="nil"/>
            </w:tcBorders>
          </w:tcPr>
          <w:p w:rsidR="00D032B6" w:rsidRDefault="00D032B6">
            <w:pPr>
              <w:rPr>
                <w:lang w:eastAsia="zh-CN"/>
              </w:rPr>
            </w:pPr>
          </w:p>
        </w:tc>
        <w:tc>
          <w:tcPr>
            <w:tcW w:w="4258" w:type="dxa"/>
            <w:vMerge/>
            <w:tcBorders>
              <w:left w:val="nil"/>
              <w:bottom w:val="nil"/>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者-1，代表对该列正向或逆向排序。</w:t>
            </w:r>
          </w:p>
        </w:tc>
      </w:tr>
      <w:tr w:rsidR="00D032B6">
        <w:trPr>
          <w:trHeight w:hRule="exact" w:val="540"/>
        </w:trPr>
        <w:tc>
          <w:tcPr>
            <w:tcW w:w="205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ShardingType</w:t>
            </w:r>
          </w:p>
        </w:tc>
        <w:tc>
          <w:tcPr>
            <w:tcW w:w="4258" w:type="dxa"/>
            <w:tcBorders>
              <w:top w:val="nil"/>
              <w:left w:val="nil"/>
              <w:bottom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分区类型，在分区集合中存在。分区类型有：范</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围分区（Range）和散列分区（Hash）两种。</w:t>
            </w:r>
          </w:p>
        </w:tc>
      </w:tr>
      <w:tr w:rsidR="00D032B6">
        <w:trPr>
          <w:trHeight w:hRule="exact" w:val="300"/>
        </w:trPr>
        <w:tc>
          <w:tcPr>
            <w:tcW w:w="205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w:t>
            </w:r>
          </w:p>
        </w:tc>
        <w:tc>
          <w:tcPr>
            <w:tcW w:w="4258" w:type="dxa"/>
            <w:tcBorders>
              <w:top w:val="nil"/>
              <w:left w:val="nil"/>
              <w:bottom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散列分区的分区大小值，必须为2的幂。</w:t>
            </w:r>
          </w:p>
        </w:tc>
      </w:tr>
      <w:tr w:rsidR="00D032B6">
        <w:trPr>
          <w:trHeight w:hRule="exact" w:val="260"/>
        </w:trPr>
        <w:tc>
          <w:tcPr>
            <w:tcW w:w="2057" w:type="dxa"/>
            <w:vMerge w:val="restart"/>
            <w:tcBorders>
              <w:top w:val="single" w:sz="8" w:space="0" w:color="000000"/>
              <w:left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CataInfo</w:t>
            </w:r>
          </w:p>
        </w:tc>
        <w:tc>
          <w:tcPr>
            <w:tcW w:w="4258" w:type="dxa"/>
            <w:vMerge w:val="restart"/>
            <w:tcBorders>
              <w:top w:val="nil"/>
              <w:left w:val="nil"/>
              <w:right w:val="single" w:sz="8" w:space="0" w:color="000000"/>
            </w:tcBorders>
          </w:tcPr>
          <w:p w:rsidR="00D032B6" w:rsidRDefault="00A23879">
            <w:pPr>
              <w:pStyle w:val="TableParagraph"/>
              <w:spacing w:line="218" w:lineRule="exact"/>
              <w:ind w:left="1150"/>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lang w:eastAsia="zh-CN"/>
              </w:rPr>
              <w:t>集合所在的逻辑节点信息。</w:t>
            </w:r>
            <w:r>
              <w:rPr>
                <w:rFonts w:ascii="微软雅黑" w:eastAsia="微软雅黑" w:hAnsi="微软雅黑" w:cs="微软雅黑"/>
                <w:sz w:val="14"/>
                <w:szCs w:val="14"/>
              </w:rPr>
              <w:t>在单分区集合中，该</w:t>
            </w:r>
          </w:p>
        </w:tc>
      </w:tr>
      <w:tr w:rsidR="00D032B6">
        <w:trPr>
          <w:trHeight w:hRule="exact" w:val="240"/>
        </w:trPr>
        <w:tc>
          <w:tcPr>
            <w:tcW w:w="2057" w:type="dxa"/>
            <w:vMerge/>
            <w:tcBorders>
              <w:left w:val="single" w:sz="8" w:space="0" w:color="000000"/>
              <w:right w:val="nil"/>
            </w:tcBorders>
          </w:tcPr>
          <w:p w:rsidR="00D032B6" w:rsidRDefault="00D032B6"/>
        </w:tc>
        <w:tc>
          <w:tcPr>
            <w:tcW w:w="4258"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数组仅包含一个元素，代表该集合所在的分区</w:t>
            </w:r>
          </w:p>
        </w:tc>
      </w:tr>
      <w:tr w:rsidR="00D032B6">
        <w:trPr>
          <w:trHeight w:hRule="exact" w:val="240"/>
        </w:trPr>
        <w:tc>
          <w:tcPr>
            <w:tcW w:w="2057" w:type="dxa"/>
            <w:vMerge/>
            <w:tcBorders>
              <w:left w:val="single" w:sz="8" w:space="0" w:color="000000"/>
              <w:right w:val="nil"/>
            </w:tcBorders>
          </w:tcPr>
          <w:p w:rsidR="00D032B6" w:rsidRDefault="00D032B6">
            <w:pPr>
              <w:rPr>
                <w:lang w:eastAsia="zh-CN"/>
              </w:rPr>
            </w:pPr>
          </w:p>
        </w:tc>
        <w:tc>
          <w:tcPr>
            <w:tcW w:w="4258"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组。在多分区集合中，该数组中包含一个或多个</w:t>
            </w:r>
          </w:p>
        </w:tc>
      </w:tr>
      <w:tr w:rsidR="00D032B6">
        <w:trPr>
          <w:trHeight w:hRule="exact" w:val="240"/>
        </w:trPr>
        <w:tc>
          <w:tcPr>
            <w:tcW w:w="2057" w:type="dxa"/>
            <w:vMerge/>
            <w:tcBorders>
              <w:left w:val="single" w:sz="8" w:space="0" w:color="000000"/>
              <w:right w:val="nil"/>
            </w:tcBorders>
          </w:tcPr>
          <w:p w:rsidR="00D032B6" w:rsidRDefault="00D032B6">
            <w:pPr>
              <w:rPr>
                <w:lang w:eastAsia="zh-CN"/>
              </w:rPr>
            </w:pPr>
          </w:p>
        </w:tc>
        <w:tc>
          <w:tcPr>
            <w:tcW w:w="4258"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元素，代表该集合中的每一个取值</w:t>
            </w:r>
          </w:p>
        </w:tc>
      </w:tr>
      <w:tr w:rsidR="00D032B6">
        <w:trPr>
          <w:trHeight w:hRule="exact" w:val="240"/>
        </w:trPr>
        <w:tc>
          <w:tcPr>
            <w:tcW w:w="2057" w:type="dxa"/>
            <w:vMerge/>
            <w:tcBorders>
              <w:left w:val="single" w:sz="8" w:space="0" w:color="000000"/>
              <w:right w:val="nil"/>
            </w:tcBorders>
          </w:tcPr>
          <w:p w:rsidR="00D032B6" w:rsidRDefault="00D032B6">
            <w:pPr>
              <w:rPr>
                <w:lang w:eastAsia="zh-CN"/>
              </w:rPr>
            </w:pPr>
          </w:p>
        </w:tc>
        <w:tc>
          <w:tcPr>
            <w:tcW w:w="4258"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范围所在的分区组。每个取值范围包括</w:t>
            </w:r>
          </w:p>
        </w:tc>
      </w:tr>
      <w:tr w:rsidR="00D032B6">
        <w:trPr>
          <w:trHeight w:hRule="exact" w:val="240"/>
        </w:trPr>
        <w:tc>
          <w:tcPr>
            <w:tcW w:w="2057" w:type="dxa"/>
            <w:vMerge/>
            <w:tcBorders>
              <w:left w:val="single" w:sz="8" w:space="0" w:color="000000"/>
              <w:right w:val="nil"/>
            </w:tcBorders>
          </w:tcPr>
          <w:p w:rsidR="00D032B6" w:rsidRDefault="00D032B6">
            <w:pPr>
              <w:rPr>
                <w:lang w:eastAsia="zh-CN"/>
              </w:rPr>
            </w:pPr>
          </w:p>
        </w:tc>
        <w:tc>
          <w:tcPr>
            <w:tcW w:w="4258"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LowBound</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与</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UpBound，代表其下限与上限，闭</w:t>
            </w:r>
          </w:p>
        </w:tc>
      </w:tr>
      <w:tr w:rsidR="00D032B6">
        <w:trPr>
          <w:trHeight w:hRule="exact" w:val="275"/>
        </w:trPr>
        <w:tc>
          <w:tcPr>
            <w:tcW w:w="2057" w:type="dxa"/>
            <w:vMerge/>
            <w:tcBorders>
              <w:left w:val="single" w:sz="8" w:space="0" w:color="000000"/>
              <w:bottom w:val="single" w:sz="8" w:space="0" w:color="000000"/>
              <w:right w:val="nil"/>
            </w:tcBorders>
          </w:tcPr>
          <w:p w:rsidR="00D032B6" w:rsidRDefault="00D032B6"/>
        </w:tc>
        <w:tc>
          <w:tcPr>
            <w:tcW w:w="4258" w:type="dxa"/>
            <w:vMerge/>
            <w:tcBorders>
              <w:left w:val="nil"/>
              <w:bottom w:val="nil"/>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合关系为左闭右开。</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A23879">
      <w:pPr>
        <w:pStyle w:val="BodyText"/>
        <w:spacing w:before="18"/>
        <w:ind w:left="113"/>
        <w:rPr>
          <w:lang w:eastAsia="zh-CN"/>
        </w:rPr>
      </w:pPr>
      <w:r>
        <w:rPr>
          <w:lang w:eastAsia="zh-CN"/>
        </w:rPr>
        <w:t>一个典型的单分区集合信息如下：</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4095" style="position:absolute;left:0;text-align:left;margin-left:81.7pt;margin-top:4.75pt;width:473.6pt;height:10.6pt;z-index:-252233728;mso-position-horizontal-relative:page" coordorigin="1634,95" coordsize="9472,212">
            <v:shape id="_x0000_s4096"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
          <w:w w:val="145"/>
        </w:rPr>
        <w:t xml:space="preserve"> </w:t>
      </w:r>
      <w:r w:rsidR="00A23879">
        <w:rPr>
          <w:rFonts w:ascii="Microsoft JhengHei" w:eastAsia="Microsoft JhengHei" w:hAnsi="Microsoft JhengHei" w:cs="Microsoft JhengHei"/>
        </w:rPr>
        <w:t>"Name"</w:t>
      </w:r>
      <w:r w:rsidR="00A23879">
        <w:rPr>
          <w:rFonts w:ascii="Microsoft JhengHei" w:eastAsia="Microsoft JhengHei" w:hAnsi="Microsoft JhengHei" w:cs="Microsoft JhengHei"/>
          <w:spacing w:val="27"/>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9"/>
          <w:w w:val="190"/>
        </w:rPr>
        <w:t xml:space="preserve"> </w:t>
      </w:r>
      <w:r w:rsidR="00A23879">
        <w:rPr>
          <w:rFonts w:ascii="Microsoft JhengHei" w:eastAsia="Microsoft JhengHei" w:hAnsi="Microsoft JhengHei" w:cs="Microsoft JhengHei"/>
          <w:w w:val="110"/>
        </w:rPr>
        <w:t>"test.foo",</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10"/>
        </w:rPr>
        <w:t>"Version"</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8"/>
          <w:w w:val="190"/>
        </w:rPr>
        <w:t xml:space="preserve"> </w:t>
      </w:r>
      <w:r w:rsidR="00A23879">
        <w:rPr>
          <w:rFonts w:ascii="Microsoft JhengHei" w:eastAsia="Microsoft JhengHei" w:hAnsi="Microsoft JhengHei" w:cs="Microsoft JhengHei"/>
          <w:w w:val="110"/>
        </w:rPr>
        <w:t>1,</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10"/>
        </w:rPr>
        <w:t>"CataInfo"</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9"/>
          <w:w w:val="19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4"/>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4"/>
          <w:w w:val="145"/>
        </w:rPr>
        <w:t xml:space="preserve"> </w:t>
      </w:r>
      <w:r w:rsidR="00A23879">
        <w:rPr>
          <w:rFonts w:ascii="Microsoft JhengHei" w:eastAsia="Microsoft JhengHei" w:hAnsi="Microsoft JhengHei" w:cs="Microsoft JhengHei"/>
          <w:w w:val="110"/>
        </w:rPr>
        <w:t>"GroupID"</w:t>
      </w:r>
      <w:r w:rsidR="00A23879">
        <w:rPr>
          <w:rFonts w:ascii="Microsoft JhengHei" w:eastAsia="Microsoft JhengHei" w:hAnsi="Microsoft JhengHei" w:cs="Microsoft JhengHei"/>
          <w:spacing w:val="21"/>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9"/>
          <w:w w:val="190"/>
        </w:rPr>
        <w:t xml:space="preserve"> </w:t>
      </w:r>
      <w:r w:rsidR="00A23879">
        <w:rPr>
          <w:rFonts w:ascii="Microsoft JhengHei" w:eastAsia="Microsoft JhengHei" w:hAnsi="Microsoft JhengHei" w:cs="Microsoft JhengHei"/>
          <w:w w:val="110"/>
        </w:rPr>
        <w:t>1000</w:t>
      </w:r>
      <w:r w:rsidR="00A23879">
        <w:rPr>
          <w:rFonts w:ascii="Microsoft JhengHei" w:eastAsia="Microsoft JhengHei" w:hAnsi="Microsoft JhengHei" w:cs="Microsoft JhengHei"/>
          <w:spacing w:val="22"/>
          <w:w w:val="11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4"/>
          <w:w w:val="145"/>
        </w:rPr>
        <w:t xml:space="preserve"> </w:t>
      </w:r>
      <w:r w:rsidR="00A23879">
        <w:rPr>
          <w:rFonts w:ascii="Microsoft JhengHei" w:eastAsia="Microsoft JhengHei" w:hAnsi="Microsoft JhengHei" w:cs="Microsoft JhengHei"/>
          <w:w w:val="145"/>
        </w:rPr>
        <w:t>}</w:t>
      </w:r>
    </w:p>
    <w:p w:rsidR="00D032B6" w:rsidRDefault="00035F6E">
      <w:pPr>
        <w:pStyle w:val="BodyText"/>
        <w:spacing w:before="26"/>
        <w:ind w:left="113"/>
        <w:rPr>
          <w:lang w:eastAsia="zh-CN"/>
        </w:rPr>
      </w:pPr>
      <w:r>
        <w:pict>
          <v:group id="_x0000_s4093" style="position:absolute;left:0;text-align:left;margin-left:81.7pt;margin-top:23.15pt;width:473.6pt;height:106pt;z-index:-252232704;mso-position-horizontal-relative:page" coordorigin="1634,463" coordsize="9472,2120">
            <v:shape id="_x0000_s4094" style="position:absolute;left:1634;top:463;width:9472;height:2120" coordorigin="1634,463" coordsize="9472,2120" path="m1634,463r9472,l11106,2583r-9472,l1634,463xe" fillcolor="#efefef" stroked="f">
              <v:path arrowok="t"/>
            </v:shape>
            <w10:wrap anchorx="page"/>
          </v:group>
        </w:pict>
      </w:r>
      <w:r w:rsidR="00A23879">
        <w:rPr>
          <w:lang w:eastAsia="zh-CN"/>
        </w:rPr>
        <w:t>一个典型的多分区集合信息如下：</w:t>
      </w:r>
    </w:p>
    <w:p w:rsidR="00D032B6" w:rsidRDefault="00A23879">
      <w:pPr>
        <w:pStyle w:val="BodyText"/>
        <w:spacing w:before="92" w:line="147" w:lineRule="auto"/>
        <w:ind w:left="313" w:right="7714" w:hanging="200"/>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19"/>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w w:val="120"/>
        </w:rPr>
        <w:t>"foo.test",</w:t>
      </w:r>
      <w:r>
        <w:rPr>
          <w:rFonts w:ascii="Microsoft JhengHei" w:eastAsia="Microsoft JhengHei" w:hAnsi="Microsoft JhengHei" w:cs="Microsoft JhengHei"/>
          <w:w w:val="118"/>
        </w:rPr>
        <w:t xml:space="preserve"> </w:t>
      </w:r>
      <w:r>
        <w:rPr>
          <w:rFonts w:ascii="Microsoft JhengHei" w:eastAsia="Microsoft JhengHei" w:hAnsi="Microsoft JhengHei" w:cs="Microsoft JhengHei"/>
          <w:w w:val="120"/>
        </w:rPr>
        <w:t>"Version"</w:t>
      </w:r>
      <w:r>
        <w:rPr>
          <w:rFonts w:ascii="Microsoft JhengHei" w:eastAsia="Microsoft JhengHei" w:hAnsi="Microsoft JhengHei" w:cs="Microsoft JhengHei"/>
          <w:spacing w:val="-26"/>
          <w:w w:val="120"/>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51"/>
          <w:w w:val="170"/>
        </w:rPr>
        <w:t xml:space="preserve"> </w:t>
      </w:r>
      <w:r>
        <w:rPr>
          <w:rFonts w:ascii="Microsoft JhengHei" w:eastAsia="Microsoft JhengHei" w:hAnsi="Microsoft JhengHei" w:cs="Microsoft JhengHei"/>
          <w:w w:val="120"/>
        </w:rPr>
        <w:t>1,</w:t>
      </w:r>
    </w:p>
    <w:p w:rsidR="00D032B6" w:rsidRDefault="00A23879">
      <w:pPr>
        <w:pStyle w:val="BodyText"/>
        <w:spacing w:line="147" w:lineRule="auto"/>
        <w:ind w:left="313" w:right="3954"/>
        <w:rPr>
          <w:rFonts w:ascii="Microsoft JhengHei" w:eastAsia="Microsoft JhengHei" w:hAnsi="Microsoft JhengHei" w:cs="Microsoft JhengHei"/>
        </w:rPr>
      </w:pPr>
      <w:r>
        <w:rPr>
          <w:rFonts w:ascii="Microsoft JhengHei" w:eastAsia="Microsoft JhengHei" w:hAnsi="Microsoft JhengHei" w:cs="Microsoft JhengHei"/>
          <w:w w:val="115"/>
        </w:rPr>
        <w:t>"ShardingKey"</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28"/>
          <w:w w:val="185"/>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15"/>
          <w:w w:val="160"/>
        </w:rPr>
        <w:t xml:space="preserve"> </w:t>
      </w:r>
      <w:r>
        <w:rPr>
          <w:rFonts w:ascii="Microsoft JhengHei" w:eastAsia="Microsoft JhengHei" w:hAnsi="Microsoft JhengHei" w:cs="Microsoft JhengHei"/>
          <w:w w:val="115"/>
        </w:rPr>
        <w:t>"Field1"</w:t>
      </w:r>
      <w:r>
        <w:rPr>
          <w:rFonts w:ascii="Microsoft JhengHei" w:eastAsia="Microsoft JhengHei" w:hAnsi="Microsoft JhengHei" w:cs="Microsoft JhengHei"/>
          <w:spacing w:val="8"/>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28"/>
          <w:w w:val="185"/>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15"/>
        </w:rPr>
        <w:t>"Field2"</w:t>
      </w:r>
      <w:r>
        <w:rPr>
          <w:rFonts w:ascii="Microsoft JhengHei" w:eastAsia="Microsoft JhengHei" w:hAnsi="Microsoft JhengHei" w:cs="Microsoft JhengHei"/>
          <w:spacing w:val="8"/>
          <w:w w:val="11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28"/>
          <w:w w:val="185"/>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8"/>
          <w:w w:val="115"/>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w w:val="181"/>
        </w:rPr>
        <w:t xml:space="preserve"> </w:t>
      </w:r>
      <w:r>
        <w:rPr>
          <w:rFonts w:ascii="Microsoft JhengHei" w:eastAsia="Microsoft JhengHei" w:hAnsi="Microsoft JhengHei" w:cs="Microsoft JhengHei"/>
          <w:w w:val="105"/>
        </w:rPr>
        <w:t>"ShardingType"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"range"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w:t>
      </w:r>
    </w:p>
    <w:p w:rsidR="00D032B6" w:rsidRDefault="00A23879">
      <w:pPr>
        <w:pStyle w:val="BodyText"/>
        <w:spacing w:line="226"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"ReplSize":</w:t>
      </w:r>
      <w:r>
        <w:rPr>
          <w:rFonts w:ascii="Microsoft JhengHei" w:eastAsia="Microsoft JhengHei" w:hAnsi="Microsoft JhengHei" w:cs="Microsoft JhengHei"/>
          <w:spacing w:val="-5"/>
          <w:w w:val="115"/>
        </w:rPr>
        <w:t xml:space="preserve"> </w:t>
      </w:r>
      <w:r>
        <w:rPr>
          <w:rFonts w:ascii="Microsoft JhengHei" w:eastAsia="Microsoft JhengHei" w:hAnsi="Microsoft JhengHei" w:cs="Microsoft JhengHei"/>
          <w:w w:val="115"/>
        </w:rPr>
        <w:t>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0"/>
        </w:rPr>
        <w:t>"CataInfo"</w:t>
      </w:r>
      <w:r>
        <w:rPr>
          <w:rFonts w:ascii="Microsoft JhengHei" w:eastAsia="Microsoft JhengHei" w:hAnsi="Microsoft JhengHei" w:cs="Microsoft JhengHei"/>
          <w:spacing w:val="-25"/>
          <w:w w:val="120"/>
        </w:rPr>
        <w:t xml:space="preserve"> </w:t>
      </w:r>
      <w:r>
        <w:rPr>
          <w:rFonts w:ascii="Microsoft JhengHei" w:eastAsia="Microsoft JhengHei" w:hAnsi="Microsoft JhengHei" w:cs="Microsoft JhengHei"/>
          <w:w w:val="150"/>
        </w:rPr>
        <w:t>:</w:t>
      </w:r>
      <w:r>
        <w:rPr>
          <w:rFonts w:ascii="Microsoft JhengHei" w:eastAsia="Microsoft JhengHei" w:hAnsi="Microsoft JhengHei" w:cs="Microsoft JhengHei"/>
          <w:spacing w:val="-40"/>
          <w:w w:val="150"/>
        </w:rPr>
        <w:t xml:space="preserve"> </w:t>
      </w:r>
      <w:r>
        <w:rPr>
          <w:rFonts w:ascii="Microsoft JhengHei" w:eastAsia="Microsoft JhengHei" w:hAnsi="Microsoft JhengHei" w:cs="Microsoft JhengHei"/>
          <w:w w:val="150"/>
        </w:rPr>
        <w:t>[</w:t>
      </w:r>
    </w:p>
    <w:p w:rsidR="00D032B6" w:rsidRDefault="00A23879">
      <w:pPr>
        <w:pStyle w:val="BodyText"/>
        <w:spacing w:line="212" w:lineRule="exact"/>
        <w:ind w:left="94" w:right="7006"/>
        <w:jc w:val="center"/>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7"/>
          <w:w w:val="140"/>
        </w:rPr>
        <w:t xml:space="preserve"> </w:t>
      </w:r>
      <w:r>
        <w:rPr>
          <w:rFonts w:ascii="Microsoft JhengHei" w:eastAsia="Microsoft JhengHei" w:hAnsi="Microsoft JhengHei" w:cs="Microsoft JhengHei"/>
          <w:w w:val="105"/>
        </w:rPr>
        <w:t>"GroupID"</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2"/>
          <w:w w:val="190"/>
        </w:rPr>
        <w:t xml:space="preserve"> </w:t>
      </w:r>
      <w:r>
        <w:rPr>
          <w:rFonts w:ascii="Microsoft JhengHei" w:eastAsia="Microsoft JhengHei" w:hAnsi="Microsoft JhengHei" w:cs="Microsoft JhengHei"/>
          <w:w w:val="105"/>
        </w:rPr>
        <w:t>1000,</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rPr>
        <w:t>"LowBound"</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rPr>
        <w:t>MinKey,</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rPr>
        <w:t>MaxKey</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90"/>
        </w:rPr>
        <w:t>},</w:t>
      </w:r>
    </w:p>
    <w:p w:rsidR="00D032B6" w:rsidRDefault="00A23879">
      <w:pPr>
        <w:pStyle w:val="BodyText"/>
        <w:spacing w:line="207" w:lineRule="exact"/>
        <w:ind w:left="813"/>
        <w:rPr>
          <w:rFonts w:ascii="Microsoft JhengHei" w:eastAsia="Microsoft JhengHei" w:hAnsi="Microsoft JhengHei" w:cs="Microsoft JhengHei"/>
        </w:rPr>
      </w:pPr>
      <w:r>
        <w:rPr>
          <w:rFonts w:ascii="Microsoft JhengHei" w:eastAsia="Microsoft JhengHei" w:hAnsi="Microsoft JhengHei" w:cs="Microsoft JhengHei"/>
        </w:rPr>
        <w:t>"UpBound"</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4"/>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9"/>
          <w:w w:val="190"/>
        </w:rPr>
        <w:t xml:space="preserve"> </w:t>
      </w:r>
      <w:r>
        <w:rPr>
          <w:rFonts w:ascii="Microsoft JhengHei" w:eastAsia="Microsoft JhengHei" w:hAnsi="Microsoft JhengHei" w:cs="Microsoft JhengHei"/>
        </w:rPr>
        <w:t>MaxKey,</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4"/>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MinKey</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
          <w:w w:val="140"/>
        </w:rPr>
        <w:t xml:space="preserve"> </w:t>
      </w:r>
      <w:r>
        <w:rPr>
          <w:rFonts w:ascii="Microsoft JhengHei" w:eastAsia="Microsoft JhengHei" w:hAnsi="Microsoft JhengHei" w:cs="Microsoft JhengHei"/>
          <w:w w:val="140"/>
        </w:rPr>
        <w:t>]</w:t>
      </w:r>
    </w:p>
    <w:p w:rsidR="00D032B6" w:rsidRDefault="00A23879">
      <w:pPr>
        <w:pStyle w:val="BodyText"/>
        <w:spacing w:line="223"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113"/>
      </w:pPr>
      <w:bookmarkStart w:id="54" w:name="SYSCOLLECTIONSPACES_集合"/>
      <w:bookmarkStart w:id="55" w:name="_bookmark24"/>
      <w:bookmarkEnd w:id="54"/>
      <w:bookmarkEnd w:id="55"/>
      <w:r>
        <w:rPr>
          <w:w w:val="90"/>
        </w:rPr>
        <w:t xml:space="preserve">SYSCOLLECTIONSPACES </w:t>
      </w:r>
      <w:r>
        <w:rPr>
          <w:spacing w:val="9"/>
          <w:w w:val="90"/>
        </w:rPr>
        <w:t xml:space="preserve"> </w:t>
      </w:r>
      <w:r>
        <w:rPr>
          <w:w w:val="90"/>
        </w:rPr>
        <w:t>集合</w:t>
      </w:r>
    </w:p>
    <w:p w:rsidR="00D032B6" w:rsidRDefault="00D032B6">
      <w:pPr>
        <w:spacing w:before="9" w:line="190" w:lineRule="exact"/>
        <w:rPr>
          <w:sz w:val="19"/>
          <w:szCs w:val="19"/>
        </w:rPr>
      </w:pPr>
    </w:p>
    <w:p w:rsidR="00D032B6" w:rsidRDefault="00A23879">
      <w:pPr>
        <w:pStyle w:val="BodyText"/>
        <w:spacing w:line="253" w:lineRule="auto"/>
        <w:ind w:left="113" w:right="8103"/>
      </w:pPr>
      <w:r>
        <w:rPr>
          <w:w w:val="95"/>
        </w:rPr>
        <w:t>所属集合空间 SYSCAT</w:t>
      </w:r>
    </w:p>
    <w:p w:rsidR="00D032B6" w:rsidRDefault="00D032B6">
      <w:pPr>
        <w:spacing w:before="4" w:line="180" w:lineRule="exact"/>
        <w:rPr>
          <w:sz w:val="18"/>
          <w:szCs w:val="18"/>
        </w:rPr>
      </w:pPr>
    </w:p>
    <w:p w:rsidR="00D032B6" w:rsidRDefault="00A23879">
      <w:pPr>
        <w:pStyle w:val="BodyText"/>
        <w:ind w:left="113"/>
      </w:pPr>
      <w:r>
        <w:t>概念</w:t>
      </w:r>
    </w:p>
    <w:p w:rsidR="00D032B6" w:rsidRDefault="00D032B6">
      <w:pPr>
        <w:spacing w:before="5" w:line="100" w:lineRule="exact"/>
        <w:rPr>
          <w:sz w:val="10"/>
          <w:szCs w:val="10"/>
        </w:rPr>
      </w:pPr>
    </w:p>
    <w:p w:rsidR="00D032B6" w:rsidRDefault="00A23879">
      <w:pPr>
        <w:pStyle w:val="BodyText"/>
        <w:spacing w:line="168" w:lineRule="auto"/>
        <w:ind w:left="113" w:right="362"/>
      </w:pPr>
      <w:r>
        <w:rPr>
          <w:w w:val="95"/>
        </w:rPr>
        <w:t xml:space="preserve">SYSCOLLECTIONSPACES    </w:t>
      </w:r>
      <w:r>
        <w:rPr>
          <w:spacing w:val="37"/>
          <w:w w:val="95"/>
        </w:rPr>
        <w:t xml:space="preserve"> </w:t>
      </w:r>
      <w:r>
        <w:rPr>
          <w:w w:val="95"/>
        </w:rPr>
        <w:t>集合中包含了该集群中所有的用户集合空间信息。每个用户集合空间保存为一个文</w:t>
      </w:r>
      <w:r>
        <w:t xml:space="preserve"> 档。</w:t>
      </w:r>
    </w:p>
    <w:p w:rsidR="00D032B6" w:rsidRDefault="00A23879">
      <w:pPr>
        <w:pStyle w:val="BodyText"/>
        <w:spacing w:before="34"/>
        <w:ind w:left="113"/>
      </w:pPr>
      <w:r>
        <w:t>每个文档包含以下字段：</w:t>
      </w:r>
    </w:p>
    <w:p w:rsidR="00D032B6" w:rsidRDefault="00D032B6">
      <w:pPr>
        <w:spacing w:before="5" w:line="60" w:lineRule="exact"/>
        <w:rPr>
          <w:sz w:val="6"/>
          <w:szCs w:val="6"/>
        </w:rPr>
      </w:pPr>
    </w:p>
    <w:tbl>
      <w:tblPr>
        <w:tblW w:w="0" w:type="auto"/>
        <w:tblInd w:w="103" w:type="dxa"/>
        <w:tblLayout w:type="fixed"/>
        <w:tblCellMar>
          <w:left w:w="0" w:type="dxa"/>
          <w:right w:w="0" w:type="dxa"/>
        </w:tblCellMar>
        <w:tblLook w:val="01E0"/>
      </w:tblPr>
      <w:tblGrid>
        <w:gridCol w:w="1941"/>
        <w:gridCol w:w="4374"/>
        <w:gridCol w:w="3157"/>
      </w:tblGrid>
      <w:tr w:rsidR="00D032B6">
        <w:trPr>
          <w:trHeight w:hRule="exact" w:val="305"/>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4" w:type="dxa"/>
            <w:tcBorders>
              <w:top w:val="nil"/>
              <w:left w:val="nil"/>
              <w:bottom w:val="nil"/>
              <w:right w:val="single" w:sz="8" w:space="0" w:color="000000"/>
            </w:tcBorders>
          </w:tcPr>
          <w:p w:rsidR="00D032B6" w:rsidRDefault="00A23879">
            <w:pPr>
              <w:pStyle w:val="TableParagraph"/>
              <w:spacing w:line="223" w:lineRule="exact"/>
              <w:ind w:left="1266"/>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74" w:type="dxa"/>
            <w:tcBorders>
              <w:top w:val="nil"/>
              <w:left w:val="nil"/>
              <w:bottom w:val="nil"/>
              <w:right w:val="single" w:sz="8" w:space="0" w:color="000000"/>
            </w:tcBorders>
          </w:tcPr>
          <w:p w:rsidR="00D032B6" w:rsidRDefault="00A23879">
            <w:pPr>
              <w:pStyle w:val="TableParagraph"/>
              <w:spacing w:line="218" w:lineRule="exact"/>
              <w:ind w:left="1266"/>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260"/>
        </w:trPr>
        <w:tc>
          <w:tcPr>
            <w:tcW w:w="1941"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374" w:type="dxa"/>
            <w:tcBorders>
              <w:top w:val="nil"/>
              <w:left w:val="nil"/>
              <w:bottom w:val="nil"/>
              <w:right w:val="single" w:sz="8" w:space="0" w:color="000000"/>
            </w:tcBorders>
          </w:tcPr>
          <w:p w:rsidR="00D032B6" w:rsidRDefault="00A23879">
            <w:pPr>
              <w:pStyle w:val="TableParagraph"/>
              <w:spacing w:line="218" w:lineRule="exact"/>
              <w:ind w:left="1266"/>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该集合空间中包含的所有的集合名，每个集合为</w:t>
            </w:r>
          </w:p>
        </w:tc>
      </w:tr>
      <w:tr w:rsidR="00D032B6">
        <w:trPr>
          <w:trHeight w:hRule="exact" w:val="240"/>
        </w:trPr>
        <w:tc>
          <w:tcPr>
            <w:tcW w:w="1941" w:type="dxa"/>
            <w:tcBorders>
              <w:top w:val="nil"/>
              <w:left w:val="single" w:sz="8" w:space="0" w:color="000000"/>
              <w:bottom w:val="nil"/>
              <w:right w:val="nil"/>
            </w:tcBorders>
          </w:tcPr>
          <w:p w:rsidR="00D032B6" w:rsidRDefault="00D032B6">
            <w:pPr>
              <w:rPr>
                <w:lang w:eastAsia="zh-CN"/>
              </w:rPr>
            </w:pPr>
          </w:p>
        </w:tc>
        <w:tc>
          <w:tcPr>
            <w:tcW w:w="4374" w:type="dxa"/>
            <w:tcBorders>
              <w:top w:val="nil"/>
              <w:left w:val="nil"/>
              <w:bottom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一个</w:t>
            </w:r>
            <w:r>
              <w:rPr>
                <w:rFonts w:ascii="微软雅黑" w:eastAsia="微软雅黑" w:hAnsi="微软雅黑" w:cs="微软雅黑"/>
                <w:spacing w:val="20"/>
                <w:w w:val="90"/>
                <w:sz w:val="14"/>
                <w:szCs w:val="14"/>
              </w:rPr>
              <w:t xml:space="preserve"> </w:t>
            </w:r>
            <w:r>
              <w:rPr>
                <w:rFonts w:ascii="微软雅黑" w:eastAsia="微软雅黑" w:hAnsi="微软雅黑" w:cs="微软雅黑"/>
                <w:w w:val="90"/>
                <w:sz w:val="14"/>
                <w:szCs w:val="14"/>
              </w:rPr>
              <w:t>JSON</w:t>
            </w:r>
            <w:r>
              <w:rPr>
                <w:rFonts w:ascii="微软雅黑" w:eastAsia="微软雅黑" w:hAnsi="微软雅黑" w:cs="微软雅黑"/>
                <w:spacing w:val="20"/>
                <w:w w:val="90"/>
                <w:sz w:val="14"/>
                <w:szCs w:val="14"/>
              </w:rPr>
              <w:t xml:space="preserve"> </w:t>
            </w:r>
            <w:r>
              <w:rPr>
                <w:rFonts w:ascii="微软雅黑" w:eastAsia="微软雅黑" w:hAnsi="微软雅黑" w:cs="微软雅黑"/>
                <w:w w:val="90"/>
                <w:sz w:val="14"/>
                <w:szCs w:val="14"/>
              </w:rPr>
              <w:t>对象，包含“Name”字段与相应的集合</w:t>
            </w:r>
          </w:p>
        </w:tc>
      </w:tr>
      <w:tr w:rsidR="00D032B6">
        <w:trPr>
          <w:trHeight w:hRule="exact" w:val="270"/>
        </w:trPr>
        <w:tc>
          <w:tcPr>
            <w:tcW w:w="1941" w:type="dxa"/>
            <w:tcBorders>
              <w:top w:val="nil"/>
              <w:left w:val="single" w:sz="8" w:space="0" w:color="000000"/>
              <w:bottom w:val="nil"/>
              <w:right w:val="nil"/>
            </w:tcBorders>
          </w:tcPr>
          <w:p w:rsidR="00D032B6" w:rsidRDefault="00D032B6"/>
        </w:tc>
        <w:tc>
          <w:tcPr>
            <w:tcW w:w="4374" w:type="dxa"/>
            <w:tcBorders>
              <w:top w:val="nil"/>
              <w:left w:val="nil"/>
              <w:bottom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名。</w:t>
            </w:r>
          </w:p>
        </w:tc>
      </w:tr>
      <w:tr w:rsidR="00D032B6">
        <w:trPr>
          <w:trHeight w:hRule="exact" w:val="300"/>
        </w:trPr>
        <w:tc>
          <w:tcPr>
            <w:tcW w:w="1941" w:type="dxa"/>
            <w:tcBorders>
              <w:top w:val="nil"/>
              <w:left w:val="single" w:sz="8" w:space="0" w:color="000000"/>
              <w:bottom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w:t>
            </w:r>
          </w:p>
        </w:tc>
        <w:tc>
          <w:tcPr>
            <w:tcW w:w="4374" w:type="dxa"/>
            <w:tcBorders>
              <w:top w:val="nil"/>
              <w:left w:val="nil"/>
              <w:bottom w:val="nil"/>
              <w:right w:val="single" w:sz="8" w:space="0" w:color="000000"/>
            </w:tcBorders>
          </w:tcPr>
          <w:p w:rsidR="00D032B6" w:rsidRDefault="00A23879">
            <w:pPr>
              <w:pStyle w:val="TableParagraph"/>
              <w:spacing w:line="228" w:lineRule="exact"/>
              <w:ind w:left="1266"/>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该集合空间所在的复制组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305"/>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374" w:type="dxa"/>
            <w:tcBorders>
              <w:top w:val="nil"/>
              <w:left w:val="nil"/>
              <w:bottom w:val="nil"/>
              <w:right w:val="single" w:sz="8" w:space="0" w:color="000000"/>
            </w:tcBorders>
          </w:tcPr>
          <w:p w:rsidR="00D032B6" w:rsidRDefault="00A23879">
            <w:pPr>
              <w:pStyle w:val="TableParagraph"/>
              <w:spacing w:line="228" w:lineRule="exact"/>
              <w:ind w:left="1266"/>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该集合空间的数据页大小。</w:t>
            </w:r>
          </w:p>
        </w:tc>
      </w:tr>
    </w:tbl>
    <w:p w:rsidR="00D032B6" w:rsidRDefault="00D032B6">
      <w:pPr>
        <w:spacing w:line="218" w:lineRule="exact"/>
        <w:rPr>
          <w:rFonts w:ascii="微软雅黑" w:eastAsia="微软雅黑" w:hAnsi="微软雅黑" w:cs="微软雅黑"/>
          <w:sz w:val="14"/>
          <w:szCs w:val="14"/>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spacing w:before="18"/>
        <w:rPr>
          <w:lang w:eastAsia="zh-CN"/>
        </w:rPr>
      </w:pPr>
      <w:r>
        <w:rPr>
          <w:lang w:eastAsia="zh-CN"/>
        </w:rPr>
        <w:t>一个典型的包含一个集合，存放在一个复制组中的集合空间如下：</w:t>
      </w:r>
    </w:p>
    <w:p w:rsidR="00D032B6" w:rsidRDefault="00035F6E">
      <w:pPr>
        <w:pStyle w:val="BodyText"/>
        <w:spacing w:line="319" w:lineRule="exact"/>
        <w:rPr>
          <w:rFonts w:ascii="Microsoft JhengHei" w:eastAsia="Microsoft JhengHei" w:hAnsi="Microsoft JhengHei" w:cs="Microsoft JhengHei"/>
        </w:rPr>
      </w:pPr>
      <w:r w:rsidRPr="00035F6E">
        <w:pict>
          <v:group id="_x0000_s4091" style="position:absolute;left:0;text-align:left;margin-left:81.7pt;margin-top:4.75pt;width:473.6pt;height:53pt;z-index:-252231680;mso-position-horizontal-relative:page" coordorigin="1634,95" coordsize="9472,1060">
            <v:shape id="_x0000_s4092" style="position:absolute;left:1634;top:95;width:9472;height:1060" coordorigin="1634,95" coordsize="9472,1060" path="m1634,95r9472,l11106,1155r-9472,l1634,95xe" fillcolor="#efefef" stroked="f">
              <v:path arrowok="t"/>
            </v:shape>
            <w10:wrap anchorx="page"/>
          </v:group>
        </w:pic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5"/>
          <w:w w:val="160"/>
        </w:rPr>
        <w:t xml:space="preserve"> </w:t>
      </w:r>
      <w:r w:rsidR="00A23879">
        <w:rPr>
          <w:rFonts w:ascii="Microsoft JhengHei" w:eastAsia="Microsoft JhengHei" w:hAnsi="Microsoft JhengHei" w:cs="Microsoft JhengHei"/>
          <w:w w:val="105"/>
        </w:rPr>
        <w:t>"Collection"</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9"/>
          <w:w w:val="190"/>
        </w:rPr>
        <w:t xml:space="preserve"> </w: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6"/>
          <w:w w:val="160"/>
        </w:rPr>
        <w:t xml:space="preserve"> </w: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6"/>
          <w:w w:val="160"/>
        </w:rPr>
        <w:t xml:space="preserve"> </w:t>
      </w:r>
      <w:r w:rsidR="00A23879">
        <w:rPr>
          <w:rFonts w:ascii="Microsoft JhengHei" w:eastAsia="Microsoft JhengHei" w:hAnsi="Microsoft JhengHei" w:cs="Microsoft JhengHei"/>
          <w:w w:val="105"/>
        </w:rPr>
        <w:t>"Name"</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9"/>
          <w:w w:val="190"/>
        </w:rPr>
        <w:t xml:space="preserve"> </w:t>
      </w:r>
      <w:r w:rsidR="00A23879">
        <w:rPr>
          <w:rFonts w:ascii="Microsoft JhengHei" w:eastAsia="Microsoft JhengHei" w:hAnsi="Microsoft JhengHei" w:cs="Microsoft JhengHei"/>
          <w:w w:val="105"/>
        </w:rPr>
        <w:t>"foo"</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60"/>
        </w:rPr>
        <w:t>}</w:t>
      </w:r>
      <w:r w:rsidR="00A23879">
        <w:rPr>
          <w:rFonts w:ascii="Microsoft JhengHei" w:eastAsia="Microsoft JhengHei" w:hAnsi="Microsoft JhengHei" w:cs="Microsoft JhengHei"/>
          <w:spacing w:val="5"/>
          <w:w w:val="160"/>
        </w:rPr>
        <w:t xml:space="preserve"> </w:t>
      </w:r>
      <w:r w:rsidR="00A23879">
        <w:rPr>
          <w:rFonts w:ascii="Microsoft JhengHei" w:eastAsia="Microsoft JhengHei" w:hAnsi="Microsoft JhengHei" w:cs="Microsoft JhengHei"/>
          <w:w w:val="16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"Group"</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4"/>
          <w:w w:val="190"/>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29"/>
          <w:w w:val="160"/>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29"/>
          <w:w w:val="160"/>
        </w:rPr>
        <w:t xml:space="preserve"> </w:t>
      </w:r>
      <w:r>
        <w:rPr>
          <w:rFonts w:ascii="Microsoft JhengHei" w:eastAsia="Microsoft JhengHei" w:hAnsi="Microsoft JhengHei" w:cs="Microsoft JhengHei"/>
          <w:w w:val="110"/>
        </w:rPr>
        <w:t>"GroupID"</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4"/>
          <w:w w:val="190"/>
        </w:rPr>
        <w:t xml:space="preserve"> </w:t>
      </w:r>
      <w:r>
        <w:rPr>
          <w:rFonts w:ascii="Microsoft JhengHei" w:eastAsia="Microsoft JhengHei" w:hAnsi="Microsoft JhengHei" w:cs="Microsoft JhengHei"/>
          <w:w w:val="110"/>
        </w:rPr>
        <w:t>1000</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29"/>
          <w:w w:val="160"/>
        </w:rPr>
        <w:t xml:space="preserve"> </w:t>
      </w:r>
      <w:r>
        <w:rPr>
          <w:rFonts w:ascii="Microsoft JhengHei" w:eastAsia="Microsoft JhengHei" w:hAnsi="Microsoft JhengHei" w:cs="Microsoft JhengHei"/>
          <w:w w:val="16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32"/>
          <w:w w:val="130"/>
        </w:rPr>
        <w:t xml:space="preserve"> </w:t>
      </w:r>
      <w:r>
        <w:rPr>
          <w:rFonts w:ascii="Microsoft JhengHei" w:eastAsia="Microsoft JhengHei" w:hAnsi="Microsoft JhengHei" w:cs="Microsoft JhengHei"/>
          <w:w w:val="130"/>
        </w:rPr>
        <w:t>"test",</w:t>
      </w:r>
    </w:p>
    <w:p w:rsidR="00D032B6" w:rsidRDefault="00A23879">
      <w:pPr>
        <w:pStyle w:val="BodyText"/>
        <w:spacing w:line="207"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"PageSize"</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47"/>
          <w:w w:val="160"/>
        </w:rPr>
        <w:t xml:space="preserve"> </w:t>
      </w:r>
      <w:r>
        <w:rPr>
          <w:rFonts w:ascii="Microsoft JhengHei" w:eastAsia="Microsoft JhengHei" w:hAnsi="Microsoft JhengHei" w:cs="Microsoft JhengHei"/>
          <w:w w:val="105"/>
        </w:rPr>
        <w:t>4096</w:t>
      </w:r>
    </w:p>
    <w:p w:rsidR="00D032B6" w:rsidRDefault="00A23879">
      <w:pPr>
        <w:pStyle w:val="BodyText"/>
        <w:spacing w:line="223"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pPr>
      <w:bookmarkStart w:id="56" w:name="SYSNODES_集合"/>
      <w:bookmarkStart w:id="57" w:name="_bookmark25"/>
      <w:bookmarkEnd w:id="56"/>
      <w:bookmarkEnd w:id="57"/>
      <w:r>
        <w:rPr>
          <w:w w:val="95"/>
        </w:rPr>
        <w:t>SYSNODES</w:t>
      </w:r>
      <w:r>
        <w:rPr>
          <w:spacing w:val="-37"/>
          <w:w w:val="95"/>
        </w:rPr>
        <w:t xml:space="preserve"> </w:t>
      </w:r>
      <w:r>
        <w:rPr>
          <w:w w:val="95"/>
        </w:rPr>
        <w:t>集合</w:t>
      </w:r>
    </w:p>
    <w:p w:rsidR="00D032B6" w:rsidRDefault="00D032B6">
      <w:pPr>
        <w:spacing w:before="9" w:line="190" w:lineRule="exact"/>
        <w:rPr>
          <w:sz w:val="19"/>
          <w:szCs w:val="19"/>
        </w:rPr>
      </w:pPr>
    </w:p>
    <w:p w:rsidR="00D032B6" w:rsidRDefault="00A23879">
      <w:pPr>
        <w:pStyle w:val="BodyText"/>
        <w:spacing w:line="253" w:lineRule="auto"/>
        <w:ind w:right="8407"/>
      </w:pPr>
      <w:r>
        <w:rPr>
          <w:w w:val="95"/>
        </w:rPr>
        <w:t>所属集合空间 SYSCAT</w:t>
      </w:r>
    </w:p>
    <w:p w:rsidR="00D032B6" w:rsidRDefault="00D032B6">
      <w:pPr>
        <w:spacing w:before="4" w:line="180" w:lineRule="exact"/>
        <w:rPr>
          <w:sz w:val="18"/>
          <w:szCs w:val="18"/>
        </w:rPr>
      </w:pPr>
    </w:p>
    <w:p w:rsidR="00D032B6" w:rsidRDefault="00A23879">
      <w:pPr>
        <w:pStyle w:val="BodyText"/>
      </w:pPr>
      <w:r>
        <w:t>概念</w:t>
      </w:r>
    </w:p>
    <w:p w:rsidR="00D032B6" w:rsidRDefault="00A23879">
      <w:pPr>
        <w:pStyle w:val="BodyText"/>
        <w:spacing w:before="18" w:line="253" w:lineRule="auto"/>
      </w:pPr>
      <w:r>
        <w:rPr>
          <w:w w:val="95"/>
        </w:rPr>
        <w:t xml:space="preserve">SYSNODES     </w:t>
      </w:r>
      <w:r>
        <w:rPr>
          <w:spacing w:val="12"/>
          <w:w w:val="95"/>
        </w:rPr>
        <w:t xml:space="preserve"> </w:t>
      </w:r>
      <w:r>
        <w:rPr>
          <w:w w:val="95"/>
        </w:rPr>
        <w:t>集合中包含了该集群中所有的节点与复制组信息。每个复制组保存为一个文档。</w:t>
      </w:r>
      <w:r>
        <w:t xml:space="preserve"> 每个文档包含以下字段：</w:t>
      </w:r>
    </w:p>
    <w:p w:rsidR="00D032B6" w:rsidRDefault="00035F6E">
      <w:pPr>
        <w:tabs>
          <w:tab w:val="left" w:pos="4141"/>
        </w:tabs>
        <w:spacing w:before="45"/>
        <w:ind w:left="983"/>
        <w:rPr>
          <w:rFonts w:ascii="微软雅黑" w:eastAsia="微软雅黑" w:hAnsi="微软雅黑" w:cs="微软雅黑"/>
          <w:sz w:val="14"/>
          <w:szCs w:val="14"/>
        </w:rPr>
      </w:pPr>
      <w:r w:rsidRPr="00035F6E">
        <w:rPr>
          <w:rFonts w:eastAsiaTheme="minorHAnsi"/>
        </w:rPr>
        <w:pict>
          <v:shape id="_x0000_s4090" type="#_x0000_t202" style="position:absolute;left:0;text-align:left;margin-left:81.2pt;margin-top:2.55pt;width:475.1pt;height:214.5pt;z-index:-252230656;mso-position-horizontal-relative:page" filled="f" stroked="f">
            <v:textbox inset="0,0,0,0">
              <w:txbxContent>
                <w:tbl>
                  <w:tblPr>
                    <w:tblW w:w="0" w:type="auto"/>
                    <w:tblLayout w:type="fixed"/>
                    <w:tblCellMar>
                      <w:left w:w="0" w:type="dxa"/>
                      <w:right w:w="0" w:type="dxa"/>
                    </w:tblCellMar>
                    <w:tblLook w:val="01E0"/>
                  </w:tblPr>
                  <w:tblGrid>
                    <w:gridCol w:w="1899"/>
                    <w:gridCol w:w="4421"/>
                    <w:gridCol w:w="3152"/>
                  </w:tblGrid>
                  <w:tr w:rsidR="00801E25">
                    <w:trPr>
                      <w:trHeight w:hRule="exact" w:val="595"/>
                    </w:trPr>
                    <w:tc>
                      <w:tcPr>
                        <w:tcW w:w="6320" w:type="dxa"/>
                        <w:gridSpan w:val="2"/>
                        <w:tcBorders>
                          <w:top w:val="nil"/>
                          <w:left w:val="nil"/>
                          <w:bottom w:val="nil"/>
                          <w:right w:val="nil"/>
                        </w:tcBorders>
                      </w:tcPr>
                      <w:p w:rsidR="00801E25" w:rsidRDefault="00801E25"/>
                    </w:tc>
                    <w:tc>
                      <w:tcPr>
                        <w:tcW w:w="3152" w:type="dxa"/>
                        <w:tcBorders>
                          <w:top w:val="single" w:sz="8" w:space="0" w:color="000000"/>
                          <w:left w:val="nil"/>
                          <w:bottom w:val="single" w:sz="8" w:space="0" w:color="000000"/>
                          <w:right w:val="nil"/>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p w:rsidR="00801E25" w:rsidRDefault="00801E25">
                        <w:pPr>
                          <w:pStyle w:val="TableParagraph"/>
                          <w:spacing w:before="61"/>
                          <w:ind w:left="45"/>
                          <w:rPr>
                            <w:rFonts w:ascii="微软雅黑" w:eastAsia="微软雅黑" w:hAnsi="微软雅黑" w:cs="微软雅黑"/>
                            <w:sz w:val="14"/>
                            <w:szCs w:val="14"/>
                          </w:rPr>
                        </w:pPr>
                        <w:r>
                          <w:rPr>
                            <w:rFonts w:ascii="微软雅黑" w:eastAsia="微软雅黑" w:hAnsi="微软雅黑" w:cs="微软雅黑"/>
                            <w:sz w:val="14"/>
                            <w:szCs w:val="14"/>
                          </w:rPr>
                          <w:t>复制组名。</w:t>
                        </w:r>
                      </w:p>
                    </w:tc>
                  </w:tr>
                  <w:tr w:rsidR="00801E25">
                    <w:trPr>
                      <w:trHeight w:hRule="exact" w:val="300"/>
                    </w:trPr>
                    <w:tc>
                      <w:tcPr>
                        <w:tcW w:w="1899"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w:t>
                        </w:r>
                      </w:p>
                    </w:tc>
                    <w:tc>
                      <w:tcPr>
                        <w:tcW w:w="4421" w:type="dxa"/>
                        <w:tcBorders>
                          <w:top w:val="nil"/>
                          <w:left w:val="nil"/>
                          <w:bottom w:val="nil"/>
                          <w:right w:val="single" w:sz="8" w:space="0" w:color="000000"/>
                        </w:tcBorders>
                      </w:tcPr>
                      <w:p w:rsidR="00801E25" w:rsidRDefault="00801E25">
                        <w:pPr>
                          <w:pStyle w:val="TableParagraph"/>
                          <w:spacing w:line="228" w:lineRule="exact"/>
                          <w:ind w:left="1308"/>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复制组</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ID，该</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在集群中唯一。</w:t>
                        </w:r>
                      </w:p>
                    </w:tc>
                  </w:tr>
                  <w:tr w:rsidR="00801E25">
                    <w:trPr>
                      <w:trHeight w:hRule="exact" w:val="300"/>
                    </w:trPr>
                    <w:tc>
                      <w:tcPr>
                        <w:tcW w:w="1899"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PrimaryNode</w:t>
                        </w:r>
                      </w:p>
                    </w:tc>
                    <w:tc>
                      <w:tcPr>
                        <w:tcW w:w="4421" w:type="dxa"/>
                        <w:tcBorders>
                          <w:top w:val="nil"/>
                          <w:left w:val="nil"/>
                          <w:bottom w:val="nil"/>
                          <w:right w:val="single" w:sz="8" w:space="0" w:color="000000"/>
                        </w:tcBorders>
                      </w:tcPr>
                      <w:p w:rsidR="00801E25" w:rsidRDefault="00801E25">
                        <w:pPr>
                          <w:pStyle w:val="TableParagraph"/>
                          <w:spacing w:line="228" w:lineRule="exact"/>
                          <w:ind w:left="1308"/>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该复制组内主节点</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801E25">
                    <w:trPr>
                      <w:trHeight w:hRule="exact" w:val="340"/>
                    </w:trPr>
                    <w:tc>
                      <w:tcPr>
                        <w:tcW w:w="1899" w:type="dxa"/>
                        <w:vMerge w:val="restart"/>
                        <w:tcBorders>
                          <w:top w:val="single" w:sz="8" w:space="0" w:color="000000"/>
                          <w:left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Role</w:t>
                        </w:r>
                      </w:p>
                    </w:tc>
                    <w:tc>
                      <w:tcPr>
                        <w:tcW w:w="4421" w:type="dxa"/>
                        <w:vMerge w:val="restart"/>
                        <w:tcBorders>
                          <w:top w:val="nil"/>
                          <w:left w:val="nil"/>
                          <w:right w:val="single" w:sz="8" w:space="0" w:color="000000"/>
                        </w:tcBorders>
                      </w:tcPr>
                      <w:p w:rsidR="00801E25" w:rsidRDefault="00801E25">
                        <w:pPr>
                          <w:pStyle w:val="TableParagraph"/>
                          <w:spacing w:line="228" w:lineRule="exact"/>
                          <w:ind w:left="1308"/>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2" w:type="dxa"/>
                        <w:tcBorders>
                          <w:top w:val="single" w:sz="8" w:space="0" w:color="000000"/>
                          <w:left w:val="single" w:sz="8" w:space="0" w:color="000000"/>
                          <w:bottom w:val="nil"/>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复制组角色，可以为：</w:t>
                        </w:r>
                      </w:p>
                    </w:tc>
                  </w:tr>
                  <w:tr w:rsidR="00801E25">
                    <w:trPr>
                      <w:trHeight w:hRule="exact" w:val="334"/>
                    </w:trPr>
                    <w:tc>
                      <w:tcPr>
                        <w:tcW w:w="1899" w:type="dxa"/>
                        <w:vMerge/>
                        <w:tcBorders>
                          <w:left w:val="single" w:sz="8" w:space="0" w:color="000000"/>
                          <w:right w:val="nil"/>
                        </w:tcBorders>
                      </w:tcPr>
                      <w:p w:rsidR="00801E25" w:rsidRDefault="00801E25">
                        <w:pPr>
                          <w:rPr>
                            <w:lang w:eastAsia="zh-CN"/>
                          </w:rPr>
                        </w:pPr>
                      </w:p>
                    </w:tc>
                    <w:tc>
                      <w:tcPr>
                        <w:tcW w:w="4421" w:type="dxa"/>
                        <w:vMerge/>
                        <w:tcBorders>
                          <w:left w:val="nil"/>
                          <w:right w:val="single" w:sz="8" w:space="0" w:color="000000"/>
                        </w:tcBorders>
                      </w:tcPr>
                      <w:p w:rsidR="00801E25" w:rsidRDefault="00801E25">
                        <w:pPr>
                          <w:rPr>
                            <w:lang w:eastAsia="zh-CN"/>
                          </w:rPr>
                        </w:pPr>
                      </w:p>
                    </w:tc>
                    <w:tc>
                      <w:tcPr>
                        <w:tcW w:w="3152" w:type="dxa"/>
                        <w:tcBorders>
                          <w:top w:val="nil"/>
                          <w:left w:val="single" w:sz="8" w:space="0" w:color="000000"/>
                          <w:bottom w:val="nil"/>
                          <w:right w:val="single" w:sz="8" w:space="0" w:color="000000"/>
                        </w:tcBorders>
                      </w:tcPr>
                      <w:p w:rsidR="00801E25" w:rsidRDefault="00801E25">
                        <w:pPr>
                          <w:pStyle w:val="TableParagraph"/>
                          <w:tabs>
                            <w:tab w:val="left" w:pos="318"/>
                          </w:tabs>
                          <w:spacing w:before="33"/>
                          <w:ind w:left="35"/>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0：数据节点</w:t>
                        </w:r>
                      </w:p>
                    </w:tc>
                  </w:tr>
                  <w:tr w:rsidR="00801E25">
                    <w:trPr>
                      <w:trHeight w:hRule="exact" w:val="427"/>
                    </w:trPr>
                    <w:tc>
                      <w:tcPr>
                        <w:tcW w:w="1899" w:type="dxa"/>
                        <w:vMerge/>
                        <w:tcBorders>
                          <w:left w:val="single" w:sz="8" w:space="0" w:color="000000"/>
                          <w:bottom w:val="single" w:sz="8" w:space="0" w:color="000000"/>
                          <w:right w:val="nil"/>
                        </w:tcBorders>
                      </w:tcPr>
                      <w:p w:rsidR="00801E25" w:rsidRDefault="00801E25"/>
                    </w:tc>
                    <w:tc>
                      <w:tcPr>
                        <w:tcW w:w="4421" w:type="dxa"/>
                        <w:vMerge/>
                        <w:tcBorders>
                          <w:left w:val="nil"/>
                          <w:bottom w:val="nil"/>
                          <w:right w:val="single" w:sz="8" w:space="0" w:color="000000"/>
                        </w:tcBorders>
                      </w:tcPr>
                      <w:p w:rsidR="00801E25" w:rsidRDefault="00801E25"/>
                    </w:tc>
                    <w:tc>
                      <w:tcPr>
                        <w:tcW w:w="3152" w:type="dxa"/>
                        <w:tcBorders>
                          <w:top w:val="nil"/>
                          <w:left w:val="single" w:sz="8" w:space="0" w:color="000000"/>
                          <w:bottom w:val="single" w:sz="8" w:space="0" w:color="000000"/>
                          <w:right w:val="single" w:sz="8" w:space="0" w:color="000000"/>
                        </w:tcBorders>
                      </w:tcPr>
                      <w:p w:rsidR="00801E25" w:rsidRDefault="00801E25">
                        <w:pPr>
                          <w:pStyle w:val="TableParagraph"/>
                          <w:tabs>
                            <w:tab w:val="left" w:pos="318"/>
                          </w:tabs>
                          <w:spacing w:line="224" w:lineRule="exact"/>
                          <w:ind w:left="35"/>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2：编目节点</w:t>
                        </w:r>
                      </w:p>
                    </w:tc>
                  </w:tr>
                  <w:tr w:rsidR="00801E25">
                    <w:trPr>
                      <w:trHeight w:hRule="exact" w:val="414"/>
                    </w:trPr>
                    <w:tc>
                      <w:tcPr>
                        <w:tcW w:w="1899" w:type="dxa"/>
                        <w:vMerge w:val="restart"/>
                        <w:tcBorders>
                          <w:top w:val="single" w:sz="8" w:space="0" w:color="000000"/>
                          <w:left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421" w:type="dxa"/>
                        <w:vMerge w:val="restart"/>
                        <w:tcBorders>
                          <w:top w:val="nil"/>
                          <w:left w:val="nil"/>
                          <w:right w:val="single" w:sz="8" w:space="0" w:color="000000"/>
                        </w:tcBorders>
                      </w:tcPr>
                      <w:p w:rsidR="00801E25" w:rsidRDefault="00801E25">
                        <w:pPr>
                          <w:pStyle w:val="TableParagraph"/>
                          <w:spacing w:line="228" w:lineRule="exact"/>
                          <w:ind w:left="1308"/>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2" w:type="dxa"/>
                        <w:tcBorders>
                          <w:top w:val="single" w:sz="8" w:space="0" w:color="000000"/>
                          <w:left w:val="single" w:sz="8" w:space="0" w:color="000000"/>
                          <w:bottom w:val="nil"/>
                          <w:right w:val="single" w:sz="8" w:space="0" w:color="000000"/>
                        </w:tcBorders>
                      </w:tcPr>
                      <w:p w:rsidR="00801E25" w:rsidRDefault="00801E25">
                        <w:pPr>
                          <w:pStyle w:val="TableParagraph"/>
                          <w:spacing w:before="3" w:line="100" w:lineRule="exact"/>
                          <w:rPr>
                            <w:sz w:val="10"/>
                            <w:szCs w:val="10"/>
                          </w:rPr>
                        </w:pPr>
                      </w:p>
                      <w:p w:rsidR="00801E25" w:rsidRDefault="00801E25">
                        <w:pPr>
                          <w:pStyle w:val="TableParagraph"/>
                          <w:tabs>
                            <w:tab w:val="left" w:pos="318"/>
                          </w:tabs>
                          <w:ind w:left="35"/>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1：已激活复制组</w:t>
                        </w:r>
                      </w:p>
                    </w:tc>
                  </w:tr>
                  <w:tr w:rsidR="00801E25">
                    <w:trPr>
                      <w:trHeight w:hRule="exact" w:val="286"/>
                    </w:trPr>
                    <w:tc>
                      <w:tcPr>
                        <w:tcW w:w="1899" w:type="dxa"/>
                        <w:vMerge/>
                        <w:tcBorders>
                          <w:left w:val="single" w:sz="8" w:space="0" w:color="000000"/>
                          <w:right w:val="nil"/>
                        </w:tcBorders>
                      </w:tcPr>
                      <w:p w:rsidR="00801E25" w:rsidRDefault="00801E25"/>
                    </w:tc>
                    <w:tc>
                      <w:tcPr>
                        <w:tcW w:w="4421" w:type="dxa"/>
                        <w:vMerge/>
                        <w:tcBorders>
                          <w:left w:val="nil"/>
                          <w:right w:val="single" w:sz="8" w:space="0" w:color="000000"/>
                        </w:tcBorders>
                      </w:tcPr>
                      <w:p w:rsidR="00801E25" w:rsidRDefault="00801E25"/>
                    </w:tc>
                    <w:tc>
                      <w:tcPr>
                        <w:tcW w:w="3152" w:type="dxa"/>
                        <w:tcBorders>
                          <w:top w:val="nil"/>
                          <w:left w:val="single" w:sz="8" w:space="0" w:color="000000"/>
                          <w:bottom w:val="nil"/>
                          <w:right w:val="single" w:sz="8" w:space="0" w:color="000000"/>
                        </w:tcBorders>
                      </w:tcPr>
                      <w:p w:rsidR="00801E25" w:rsidRDefault="00801E25">
                        <w:pPr>
                          <w:pStyle w:val="TableParagraph"/>
                          <w:tabs>
                            <w:tab w:val="left" w:pos="318"/>
                          </w:tabs>
                          <w:spacing w:line="224" w:lineRule="exact"/>
                          <w:ind w:left="35"/>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0：未激活复制组</w:t>
                        </w:r>
                      </w:p>
                    </w:tc>
                  </w:tr>
                  <w:tr w:rsidR="00801E25">
                    <w:trPr>
                      <w:trHeight w:hRule="exact" w:val="432"/>
                    </w:trPr>
                    <w:tc>
                      <w:tcPr>
                        <w:tcW w:w="1899" w:type="dxa"/>
                        <w:vMerge/>
                        <w:tcBorders>
                          <w:left w:val="single" w:sz="8" w:space="0" w:color="000000"/>
                          <w:bottom w:val="single" w:sz="8" w:space="0" w:color="000000"/>
                          <w:right w:val="nil"/>
                        </w:tcBorders>
                      </w:tcPr>
                      <w:p w:rsidR="00801E25" w:rsidRDefault="00801E25"/>
                    </w:tc>
                    <w:tc>
                      <w:tcPr>
                        <w:tcW w:w="4421" w:type="dxa"/>
                        <w:vMerge/>
                        <w:tcBorders>
                          <w:left w:val="nil"/>
                          <w:bottom w:val="nil"/>
                          <w:right w:val="single" w:sz="8" w:space="0" w:color="000000"/>
                        </w:tcBorders>
                      </w:tcPr>
                      <w:p w:rsidR="00801E25" w:rsidRDefault="00801E25"/>
                    </w:tc>
                    <w:tc>
                      <w:tcPr>
                        <w:tcW w:w="3152" w:type="dxa"/>
                        <w:tcBorders>
                          <w:top w:val="nil"/>
                          <w:left w:val="single" w:sz="8" w:space="0" w:color="000000"/>
                          <w:bottom w:val="single" w:sz="8" w:space="0" w:color="000000"/>
                          <w:right w:val="single" w:sz="8" w:space="0" w:color="000000"/>
                        </w:tcBorders>
                      </w:tcPr>
                      <w:p w:rsidR="00801E25" w:rsidRDefault="00801E25">
                        <w:pPr>
                          <w:pStyle w:val="TableParagraph"/>
                          <w:tabs>
                            <w:tab w:val="left" w:pos="318"/>
                          </w:tabs>
                          <w:spacing w:line="224" w:lineRule="exact"/>
                          <w:ind w:left="35"/>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不存在：未激活复制组</w:t>
                        </w:r>
                      </w:p>
                    </w:tc>
                  </w:tr>
                  <w:tr w:rsidR="00801E25">
                    <w:trPr>
                      <w:trHeight w:hRule="exact" w:val="545"/>
                    </w:trPr>
                    <w:tc>
                      <w:tcPr>
                        <w:tcW w:w="1899"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w:t>
                        </w:r>
                      </w:p>
                    </w:tc>
                    <w:tc>
                      <w:tcPr>
                        <w:tcW w:w="4421" w:type="dxa"/>
                        <w:tcBorders>
                          <w:top w:val="nil"/>
                          <w:left w:val="nil"/>
                          <w:bottom w:val="nil"/>
                          <w:right w:val="single" w:sz="8" w:space="0" w:color="000000"/>
                        </w:tcBorders>
                      </w:tcPr>
                      <w:p w:rsidR="00801E25" w:rsidRDefault="00801E25">
                        <w:pPr>
                          <w:pStyle w:val="TableParagraph"/>
                          <w:spacing w:line="223" w:lineRule="exact"/>
                          <w:ind w:left="1308"/>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版本号，由1起始，任何对该复制组的操作均会对</w:t>
                        </w:r>
                      </w:p>
                      <w:p w:rsidR="00801E25" w:rsidRDefault="00801E25">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w w:val="95"/>
                            <w:sz w:val="14"/>
                            <w:szCs w:val="14"/>
                          </w:rPr>
                          <w:t>其+1。</w:t>
                        </w:r>
                      </w:p>
                    </w:tc>
                  </w:tr>
                  <w:tr w:rsidR="00801E25">
                    <w:trPr>
                      <w:trHeight w:hRule="exact" w:val="295"/>
                    </w:trPr>
                    <w:tc>
                      <w:tcPr>
                        <w:tcW w:w="1899"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w:t>
                        </w:r>
                      </w:p>
                    </w:tc>
                    <w:tc>
                      <w:tcPr>
                        <w:tcW w:w="4421" w:type="dxa"/>
                        <w:tcBorders>
                          <w:top w:val="nil"/>
                          <w:left w:val="nil"/>
                          <w:bottom w:val="nil"/>
                          <w:right w:val="single" w:sz="8" w:space="0" w:color="000000"/>
                        </w:tcBorders>
                      </w:tcPr>
                      <w:p w:rsidR="00801E25" w:rsidRDefault="00801E25">
                        <w:pPr>
                          <w:pStyle w:val="TableParagraph"/>
                          <w:spacing w:line="218" w:lineRule="exact"/>
                          <w:ind w:left="1308"/>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复制组中节点信息，见下表：</w:t>
                        </w:r>
                      </w:p>
                    </w:tc>
                  </w:tr>
                </w:tbl>
                <w:p w:rsidR="00801E25" w:rsidRDefault="00801E25">
                  <w:pPr>
                    <w:rPr>
                      <w:lang w:eastAsia="zh-CN"/>
                    </w:rPr>
                  </w:pPr>
                </w:p>
              </w:txbxContent>
            </v:textbox>
            <w10:wrap anchorx="page"/>
          </v:shape>
        </w:pict>
      </w:r>
      <w:r w:rsidR="00A23879">
        <w:rPr>
          <w:rFonts w:ascii="微软雅黑" w:eastAsia="微软雅黑" w:hAnsi="微软雅黑" w:cs="微软雅黑"/>
          <w:sz w:val="14"/>
          <w:szCs w:val="14"/>
        </w:rPr>
        <w:t>字段名</w:t>
      </w:r>
      <w:r w:rsidR="00A23879">
        <w:rPr>
          <w:rFonts w:ascii="微软雅黑" w:eastAsia="微软雅黑" w:hAnsi="微软雅黑" w:cs="微软雅黑"/>
          <w:sz w:val="14"/>
          <w:szCs w:val="14"/>
        </w:rPr>
        <w:tab/>
        <w:t>类型</w:t>
      </w:r>
    </w:p>
    <w:p w:rsidR="00D032B6" w:rsidRDefault="00A23879">
      <w:pPr>
        <w:tabs>
          <w:tab w:val="left" w:pos="4141"/>
        </w:tabs>
        <w:spacing w:before="61"/>
        <w:ind w:left="983"/>
        <w:rPr>
          <w:rFonts w:ascii="微软雅黑" w:eastAsia="微软雅黑" w:hAnsi="微软雅黑" w:cs="微软雅黑"/>
          <w:sz w:val="14"/>
          <w:szCs w:val="14"/>
        </w:rPr>
      </w:pPr>
      <w:r>
        <w:rPr>
          <w:rFonts w:ascii="微软雅黑" w:eastAsia="微软雅黑" w:hAnsi="微软雅黑" w:cs="微软雅黑"/>
          <w:w w:val="95"/>
          <w:sz w:val="14"/>
          <w:szCs w:val="14"/>
        </w:rPr>
        <w:t>GroupName</w:t>
      </w:r>
      <w:r>
        <w:rPr>
          <w:rFonts w:ascii="微软雅黑" w:eastAsia="微软雅黑" w:hAnsi="微软雅黑" w:cs="微软雅黑"/>
          <w:w w:val="95"/>
          <w:sz w:val="14"/>
          <w:szCs w:val="14"/>
        </w:rPr>
        <w:tab/>
        <w:t>字符串</w:t>
      </w:r>
    </w:p>
    <w:p w:rsidR="00D032B6" w:rsidRDefault="00D032B6">
      <w:pPr>
        <w:spacing w:before="9" w:line="170" w:lineRule="exact"/>
        <w:rPr>
          <w:sz w:val="17"/>
          <w:szCs w:val="17"/>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before="56" w:line="168" w:lineRule="auto"/>
      </w:pPr>
      <w:r>
        <w:t>复制组中如果存在一个以上节点，则每个节点作为一个对象存放在</w:t>
      </w:r>
      <w:r>
        <w:rPr>
          <w:spacing w:val="-26"/>
        </w:rPr>
        <w:t xml:space="preserve"> </w:t>
      </w:r>
      <w:r>
        <w:t>Group</w:t>
      </w:r>
      <w:r>
        <w:rPr>
          <w:spacing w:val="-25"/>
        </w:rPr>
        <w:t xml:space="preserve"> </w:t>
      </w:r>
      <w:r>
        <w:t>字段数组中，每个对象的信息如 下：</w:t>
      </w:r>
    </w:p>
    <w:p w:rsidR="00D032B6" w:rsidRDefault="00D032B6">
      <w:pPr>
        <w:spacing w:before="1" w:line="80" w:lineRule="exact"/>
        <w:rPr>
          <w:sz w:val="8"/>
          <w:szCs w:val="8"/>
        </w:rPr>
      </w:pPr>
    </w:p>
    <w:tbl>
      <w:tblPr>
        <w:tblW w:w="0" w:type="auto"/>
        <w:tblInd w:w="923" w:type="dxa"/>
        <w:tblLayout w:type="fixed"/>
        <w:tblCellMar>
          <w:left w:w="0" w:type="dxa"/>
          <w:right w:w="0" w:type="dxa"/>
        </w:tblCellMar>
        <w:tblLook w:val="01E0"/>
      </w:tblPr>
      <w:tblGrid>
        <w:gridCol w:w="1962"/>
        <w:gridCol w:w="4353"/>
        <w:gridCol w:w="3157"/>
      </w:tblGrid>
      <w:tr w:rsidR="00D032B6">
        <w:trPr>
          <w:trHeight w:hRule="exact" w:val="305"/>
        </w:trPr>
        <w:tc>
          <w:tcPr>
            <w:tcW w:w="196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53" w:type="dxa"/>
            <w:tcBorders>
              <w:top w:val="nil"/>
              <w:left w:val="nil"/>
              <w:bottom w:val="nil"/>
              <w:right w:val="single" w:sz="8" w:space="0" w:color="000000"/>
            </w:tcBorders>
          </w:tcPr>
          <w:p w:rsidR="00D032B6" w:rsidRDefault="00A23879">
            <w:pPr>
              <w:pStyle w:val="TableParagraph"/>
              <w:spacing w:line="223" w:lineRule="exact"/>
              <w:ind w:left="1245"/>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196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HostName</w:t>
            </w:r>
          </w:p>
        </w:tc>
        <w:tc>
          <w:tcPr>
            <w:tcW w:w="4353" w:type="dxa"/>
            <w:tcBorders>
              <w:top w:val="nil"/>
              <w:left w:val="nil"/>
              <w:bottom w:val="nil"/>
              <w:right w:val="single" w:sz="8" w:space="0" w:color="000000"/>
            </w:tcBorders>
          </w:tcPr>
          <w:p w:rsidR="00D032B6" w:rsidRDefault="00A23879">
            <w:pPr>
              <w:pStyle w:val="TableParagraph"/>
              <w:spacing w:line="218" w:lineRule="exact"/>
              <w:ind w:left="1245"/>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节点所在的系统名，需要完全匹配该节点所在操</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作系统中“hostname”命令的输出。</w:t>
            </w:r>
          </w:p>
        </w:tc>
      </w:tr>
      <w:tr w:rsidR="00D032B6">
        <w:trPr>
          <w:trHeight w:hRule="exact" w:val="540"/>
        </w:trPr>
        <w:tc>
          <w:tcPr>
            <w:tcW w:w="196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4353" w:type="dxa"/>
            <w:tcBorders>
              <w:top w:val="nil"/>
              <w:left w:val="nil"/>
              <w:bottom w:val="nil"/>
              <w:right w:val="single" w:sz="8" w:space="0" w:color="000000"/>
            </w:tcBorders>
          </w:tcPr>
          <w:p w:rsidR="00D032B6" w:rsidRDefault="00A23879">
            <w:pPr>
              <w:pStyle w:val="TableParagraph"/>
              <w:spacing w:line="218" w:lineRule="exact"/>
              <w:ind w:left="1245"/>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数据库路径，为节点所在的物理节点中对应的绝</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对路径。</w:t>
            </w:r>
          </w:p>
        </w:tc>
      </w:tr>
      <w:tr w:rsidR="00D032B6">
        <w:trPr>
          <w:trHeight w:hRule="exact" w:val="300"/>
        </w:trPr>
        <w:tc>
          <w:tcPr>
            <w:tcW w:w="196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NodeID</w:t>
            </w:r>
          </w:p>
        </w:tc>
        <w:tc>
          <w:tcPr>
            <w:tcW w:w="4353" w:type="dxa"/>
            <w:tcBorders>
              <w:top w:val="nil"/>
              <w:left w:val="nil"/>
              <w:bottom w:val="nil"/>
              <w:right w:val="single" w:sz="8" w:space="0" w:color="000000"/>
            </w:tcBorders>
          </w:tcPr>
          <w:p w:rsidR="00D032B6" w:rsidRDefault="00A23879">
            <w:pPr>
              <w:pStyle w:val="TableParagraph"/>
              <w:spacing w:line="218" w:lineRule="exact"/>
              <w:ind w:left="1245"/>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ID，该</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在集群中唯一。</w:t>
            </w:r>
          </w:p>
        </w:tc>
      </w:tr>
      <w:tr w:rsidR="00D032B6">
        <w:trPr>
          <w:trHeight w:hRule="exact" w:val="2149"/>
        </w:trPr>
        <w:tc>
          <w:tcPr>
            <w:tcW w:w="196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w:t>
            </w:r>
          </w:p>
        </w:tc>
        <w:tc>
          <w:tcPr>
            <w:tcW w:w="4353" w:type="dxa"/>
            <w:tcBorders>
              <w:top w:val="nil"/>
              <w:left w:val="nil"/>
              <w:bottom w:val="nil"/>
              <w:right w:val="single" w:sz="8" w:space="0" w:color="000000"/>
            </w:tcBorders>
          </w:tcPr>
          <w:p w:rsidR="00D032B6" w:rsidRDefault="00A23879">
            <w:pPr>
              <w:pStyle w:val="TableParagraph"/>
              <w:spacing w:line="218" w:lineRule="exact"/>
              <w:ind w:left="1245"/>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服务名，每个逻辑节点对应4个服务名，每个服务</w:t>
            </w:r>
          </w:p>
          <w:p w:rsidR="00D032B6" w:rsidRDefault="00A23879">
            <w:pPr>
              <w:pStyle w:val="TableParagraph"/>
              <w:spacing w:before="1" w:line="241" w:lineRule="auto"/>
              <w:ind w:left="40" w:righ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名包括其类型与服务名（可以为端口号或   </w:t>
            </w:r>
            <w:r>
              <w:rPr>
                <w:rFonts w:ascii="微软雅黑" w:eastAsia="微软雅黑" w:hAnsi="微软雅黑" w:cs="微软雅黑"/>
                <w:spacing w:val="4"/>
                <w:w w:val="95"/>
                <w:sz w:val="14"/>
                <w:szCs w:val="14"/>
                <w:lang w:eastAsia="zh-CN"/>
              </w:rPr>
              <w:t xml:space="preserve"> </w:t>
            </w:r>
            <w:r>
              <w:rPr>
                <w:rFonts w:ascii="微软雅黑" w:eastAsia="微软雅黑" w:hAnsi="微软雅黑" w:cs="微软雅黑"/>
                <w:w w:val="95"/>
                <w:sz w:val="14"/>
                <w:szCs w:val="14"/>
                <w:lang w:eastAsia="zh-CN"/>
              </w:rPr>
              <w:t xml:space="preserve">services </w:t>
            </w:r>
            <w:r>
              <w:rPr>
                <w:rFonts w:ascii="微软雅黑" w:eastAsia="微软雅黑" w:hAnsi="微软雅黑" w:cs="微软雅黑"/>
                <w:sz w:val="14"/>
                <w:szCs w:val="14"/>
                <w:lang w:eastAsia="zh-CN"/>
              </w:rPr>
              <w:t>文件中的服务名）。类型如下：</w:t>
            </w:r>
          </w:p>
          <w:p w:rsidR="00D032B6" w:rsidRDefault="00D032B6">
            <w:pPr>
              <w:pStyle w:val="TableParagraph"/>
              <w:spacing w:before="4" w:line="140" w:lineRule="exact"/>
              <w:rPr>
                <w:sz w:val="14"/>
                <w:szCs w:val="14"/>
                <w:lang w:eastAsia="zh-CN"/>
              </w:rPr>
            </w:pPr>
          </w:p>
          <w:p w:rsidR="00D032B6" w:rsidRDefault="00A23879">
            <w:pPr>
              <w:pStyle w:val="TableParagraph"/>
              <w:tabs>
                <w:tab w:val="left" w:pos="323"/>
              </w:tabs>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0：直连服务，对应数据库参数   svcname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1：复制服务，对应数据库参数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replname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2：复制服务，对应数据库参数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shardname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3：编目服务，对应数据库参数 </w:t>
            </w:r>
            <w:r>
              <w:rPr>
                <w:rFonts w:ascii="微软雅黑" w:eastAsia="微软雅黑" w:hAnsi="微软雅黑" w:cs="微软雅黑"/>
                <w:spacing w:val="28"/>
                <w:w w:val="95"/>
                <w:sz w:val="14"/>
                <w:szCs w:val="14"/>
                <w:lang w:eastAsia="zh-CN"/>
              </w:rPr>
              <w:t xml:space="preserve"> </w:t>
            </w:r>
            <w:r>
              <w:rPr>
                <w:rFonts w:ascii="微软雅黑" w:eastAsia="微软雅黑" w:hAnsi="微软雅黑" w:cs="微软雅黑"/>
                <w:w w:val="95"/>
                <w:sz w:val="14"/>
                <w:szCs w:val="14"/>
                <w:lang w:eastAsia="zh-CN"/>
              </w:rPr>
              <w:t>catalogname</w:t>
            </w:r>
          </w:p>
        </w:tc>
      </w:tr>
    </w:tbl>
    <w:p w:rsidR="00D032B6" w:rsidRDefault="00D032B6">
      <w:pPr>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620DD5">
      <w:pPr>
        <w:pStyle w:val="BodyText"/>
        <w:spacing w:before="90" w:line="140" w:lineRule="auto"/>
        <w:ind w:left="753" w:right="3954" w:hanging="640"/>
        <w:rPr>
          <w:lang w:eastAsia="zh-CN"/>
        </w:rPr>
      </w:pPr>
      <w:r>
        <w:pict>
          <v:shape id="_x0000_i1040"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w w:val="95"/>
          <w:lang w:eastAsia="zh-CN"/>
        </w:rPr>
        <w:t>注:</w:t>
      </w:r>
      <w:r w:rsidR="00A23879">
        <w:rPr>
          <w:w w:val="111"/>
          <w:lang w:eastAsia="zh-CN"/>
        </w:rPr>
        <w:t xml:space="preserve"> </w:t>
      </w:r>
      <w:r w:rsidR="00A23879">
        <w:rPr>
          <w:w w:val="90"/>
          <w:lang w:eastAsia="zh-CN"/>
        </w:rPr>
        <w:t>编目复制组名固定为“SYSCatalogGroup”，复制组ID固定为1。</w:t>
      </w:r>
    </w:p>
    <w:p w:rsidR="00D032B6" w:rsidRDefault="00A23879">
      <w:pPr>
        <w:pStyle w:val="BodyText"/>
        <w:spacing w:before="40" w:line="253" w:lineRule="auto"/>
        <w:ind w:left="753" w:right="6265"/>
        <w:rPr>
          <w:lang w:eastAsia="zh-CN"/>
        </w:rPr>
      </w:pPr>
      <w:r>
        <w:rPr>
          <w:lang w:eastAsia="zh-CN"/>
        </w:rPr>
        <w:t>数据复制组</w:t>
      </w:r>
      <w:r>
        <w:rPr>
          <w:spacing w:val="-28"/>
          <w:lang w:eastAsia="zh-CN"/>
        </w:rPr>
        <w:t xml:space="preserve"> </w:t>
      </w:r>
      <w:r>
        <w:rPr>
          <w:lang w:eastAsia="zh-CN"/>
        </w:rPr>
        <w:t>ID</w:t>
      </w:r>
      <w:r>
        <w:rPr>
          <w:spacing w:val="-28"/>
          <w:lang w:eastAsia="zh-CN"/>
        </w:rPr>
        <w:t xml:space="preserve"> </w:t>
      </w:r>
      <w:r>
        <w:rPr>
          <w:lang w:eastAsia="zh-CN"/>
        </w:rPr>
        <w:t>由1000起始。 数据节点</w:t>
      </w:r>
      <w:r>
        <w:rPr>
          <w:spacing w:val="-28"/>
          <w:lang w:eastAsia="zh-CN"/>
        </w:rPr>
        <w:t xml:space="preserve"> </w:t>
      </w:r>
      <w:r>
        <w:rPr>
          <w:lang w:eastAsia="zh-CN"/>
        </w:rPr>
        <w:t>ID</w:t>
      </w:r>
      <w:r>
        <w:rPr>
          <w:spacing w:val="-28"/>
          <w:lang w:eastAsia="zh-CN"/>
        </w:rPr>
        <w:t xml:space="preserve"> </w:t>
      </w:r>
      <w:r>
        <w:rPr>
          <w:lang w:eastAsia="zh-CN"/>
        </w:rPr>
        <w:t>由1000起始。</w:t>
      </w:r>
    </w:p>
    <w:p w:rsidR="00D032B6" w:rsidRDefault="00D032B6">
      <w:pPr>
        <w:spacing w:before="14" w:line="200" w:lineRule="exact"/>
        <w:rPr>
          <w:sz w:val="20"/>
          <w:szCs w:val="20"/>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spacing w:before="18"/>
        <w:ind w:left="113"/>
        <w:rPr>
          <w:lang w:eastAsia="zh-CN"/>
        </w:rPr>
      </w:pPr>
      <w:r>
        <w:rPr>
          <w:lang w:eastAsia="zh-CN"/>
        </w:rPr>
        <w:t>一个典型的包含单节点的编目复制组为：</w:t>
      </w:r>
    </w:p>
    <w:p w:rsidR="00D032B6" w:rsidRDefault="00035F6E">
      <w:pPr>
        <w:pStyle w:val="BodyText"/>
        <w:spacing w:line="313" w:lineRule="exact"/>
        <w:ind w:left="113"/>
        <w:rPr>
          <w:rFonts w:ascii="Microsoft JhengHei" w:eastAsia="Microsoft JhengHei" w:hAnsi="Microsoft JhengHei" w:cs="Microsoft JhengHei"/>
        </w:rPr>
      </w:pPr>
      <w:r w:rsidRPr="00035F6E">
        <w:pict>
          <v:group id="_x0000_s4087" style="position:absolute;left:0;text-align:left;margin-left:81.7pt;margin-top:4.75pt;width:473.6pt;height:159pt;z-index:-252229632;mso-position-horizontal-relative:page" coordorigin="1634,95" coordsize="9472,3180">
            <v:shape id="_x0000_s4088" style="position:absolute;left:1634;top:95;width:9472;height:3180" coordorigin="1634,95" coordsize="9472,3180" path="m1634,95r9472,l11106,3275r-9472,l1634,95xe" fillcolor="#efefef" stroked="f">
              <v:path arrowok="t"/>
            </v:shape>
            <w10:wrap anchorx="page"/>
          </v:group>
        </w:pict>
      </w:r>
      <w:r w:rsidR="00A23879">
        <w:rPr>
          <w:rFonts w:ascii="Microsoft JhengHei" w:eastAsia="Microsoft JhengHei" w:hAnsi="Microsoft JhengHei" w:cs="Microsoft JhengHei"/>
          <w:w w:val="155"/>
        </w:rPr>
        <w:t>{</w:t>
      </w:r>
      <w:r w:rsidR="00A23879">
        <w:rPr>
          <w:rFonts w:ascii="Microsoft JhengHei" w:eastAsia="Microsoft JhengHei" w:hAnsi="Microsoft JhengHei" w:cs="Microsoft JhengHei"/>
          <w:spacing w:val="-22"/>
          <w:w w:val="155"/>
        </w:rPr>
        <w:t xml:space="preserve"> </w:t>
      </w:r>
      <w:r w:rsidR="00A23879">
        <w:rPr>
          <w:rFonts w:ascii="Microsoft JhengHei" w:eastAsia="Microsoft JhengHei" w:hAnsi="Microsoft JhengHei" w:cs="Microsoft JhengHei"/>
          <w:w w:val="110"/>
        </w:rPr>
        <w:t>"Group"</w:t>
      </w:r>
      <w:r w:rsidR="00A23879">
        <w:rPr>
          <w:rFonts w:ascii="Microsoft JhengHei" w:eastAsia="Microsoft JhengHei" w:hAnsi="Microsoft JhengHei" w:cs="Microsoft JhengHei"/>
          <w:spacing w:val="1"/>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39"/>
          <w:w w:val="190"/>
        </w:rPr>
        <w:t xml:space="preserve"> </w:t>
      </w:r>
      <w:r w:rsidR="00A23879">
        <w:rPr>
          <w:rFonts w:ascii="Microsoft JhengHei" w:eastAsia="Microsoft JhengHei" w:hAnsi="Microsoft JhengHei" w:cs="Microsoft JhengHei"/>
          <w:w w:val="155"/>
        </w:rPr>
        <w:t>[</w:t>
      </w:r>
    </w:p>
    <w:p w:rsidR="00D032B6" w:rsidRDefault="00A23879">
      <w:pPr>
        <w:pStyle w:val="BodyText"/>
        <w:spacing w:line="217" w:lineRule="exact"/>
        <w:ind w:left="1513"/>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30"/>
          <w:w w:val="145"/>
        </w:rPr>
        <w:t xml:space="preserve"> </w:t>
      </w:r>
      <w:r>
        <w:rPr>
          <w:rFonts w:ascii="Microsoft JhengHei" w:eastAsia="Microsoft JhengHei" w:hAnsi="Microsoft JhengHei" w:cs="Microsoft JhengHei"/>
          <w:w w:val="105"/>
        </w:rPr>
        <w:t>"NodeID"</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51"/>
          <w:w w:val="190"/>
        </w:rPr>
        <w:t xml:space="preserve"> </w:t>
      </w:r>
      <w:r>
        <w:rPr>
          <w:rFonts w:ascii="Microsoft JhengHei" w:eastAsia="Microsoft JhengHei" w:hAnsi="Microsoft JhengHei" w:cs="Microsoft JhengHei"/>
          <w:w w:val="145"/>
        </w:rPr>
        <w:t>2,</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rPr>
        <w:t>"HostName" : "vmsvr1-rhel-x64",</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w w:val="125"/>
        </w:rPr>
        <w:t>"Service"</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51"/>
          <w:w w:val="170"/>
        </w:rPr>
        <w:t xml:space="preserve"> </w:t>
      </w:r>
      <w:r>
        <w:rPr>
          <w:rFonts w:ascii="Microsoft JhengHei" w:eastAsia="Microsoft JhengHei" w:hAnsi="Microsoft JhengHei" w:cs="Microsoft JhengHei"/>
          <w:w w:val="160"/>
        </w:rPr>
        <w:t>[</w:t>
      </w:r>
    </w:p>
    <w:p w:rsidR="00D032B6" w:rsidRDefault="00A23879">
      <w:pPr>
        <w:pStyle w:val="BodyText"/>
        <w:spacing w:line="212" w:lineRule="exact"/>
        <w:ind w:left="2013"/>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3,</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"11803"</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2013"/>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1,</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"11801"</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2013"/>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2,</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"11802"</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2013"/>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3"/>
          <w:w w:val="190"/>
        </w:rPr>
        <w:t xml:space="preserve"> </w:t>
      </w:r>
      <w:r>
        <w:rPr>
          <w:rFonts w:ascii="Microsoft JhengHei" w:eastAsia="Microsoft JhengHei" w:hAnsi="Microsoft JhengHei" w:cs="Microsoft JhengHei"/>
          <w:w w:val="145"/>
        </w:rPr>
        <w:t>0,</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3"/>
          <w:w w:val="190"/>
        </w:rPr>
        <w:t xml:space="preserve"> </w:t>
      </w:r>
      <w:r>
        <w:rPr>
          <w:rFonts w:ascii="Microsoft JhengHei" w:eastAsia="Microsoft JhengHei" w:hAnsi="Microsoft JhengHei" w:cs="Microsoft JhengHei"/>
        </w:rPr>
        <w:t>"11800"</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w w:val="95"/>
        </w:rPr>
        <w:t>"dbpath"</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5"/>
        </w:rPr>
        <w:t>"/home/sequoiadb/sequoiadb/catalog"</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170"/>
        </w:rPr>
        <w:t>}</w:t>
      </w:r>
      <w:r>
        <w:rPr>
          <w:rFonts w:ascii="Microsoft JhengHei" w:eastAsia="Microsoft JhengHei" w:hAnsi="Microsoft JhengHei" w:cs="Microsoft JhengHei"/>
          <w:spacing w:val="17"/>
          <w:w w:val="170"/>
        </w:rPr>
        <w:t xml:space="preserve"> </w:t>
      </w:r>
      <w:r>
        <w:rPr>
          <w:rFonts w:ascii="Microsoft JhengHei" w:eastAsia="Microsoft JhengHei" w:hAnsi="Microsoft JhengHei" w:cs="Microsoft JhengHei"/>
          <w:w w:val="170"/>
        </w:rPr>
        <w:t>],</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105"/>
        </w:rPr>
        <w:t>"GroupID"</w:t>
      </w:r>
      <w:r>
        <w:rPr>
          <w:rFonts w:ascii="Microsoft JhengHei" w:eastAsia="Microsoft JhengHei" w:hAnsi="Microsoft JhengHei" w:cs="Microsoft JhengHei"/>
          <w:spacing w:val="-20"/>
          <w:w w:val="10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4"/>
          <w:w w:val="155"/>
        </w:rPr>
        <w:t xml:space="preserve"> </w:t>
      </w:r>
      <w:r>
        <w:rPr>
          <w:rFonts w:ascii="Microsoft JhengHei" w:eastAsia="Microsoft JhengHei" w:hAnsi="Microsoft JhengHei" w:cs="Microsoft JhengHei"/>
          <w:w w:val="145"/>
        </w:rPr>
        <w:t>1,</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"SYSCatalogGroup",</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105"/>
        </w:rPr>
        <w:t>"PrimaryNode"</w:t>
      </w:r>
      <w:r>
        <w:rPr>
          <w:rFonts w:ascii="Microsoft JhengHei" w:eastAsia="Microsoft JhengHei" w:hAnsi="Microsoft JhengHei" w:cs="Microsoft JhengHei"/>
          <w:w w:val="175"/>
        </w:rPr>
        <w:t>:</w:t>
      </w:r>
      <w:r>
        <w:rPr>
          <w:rFonts w:ascii="Microsoft JhengHei" w:eastAsia="Microsoft JhengHei" w:hAnsi="Microsoft JhengHei" w:cs="Microsoft JhengHei"/>
          <w:w w:val="145"/>
        </w:rPr>
        <w:t>2,</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17"/>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1"/>
          <w:w w:val="190"/>
        </w:rPr>
        <w:t xml:space="preserve"> </w:t>
      </w:r>
      <w:r>
        <w:rPr>
          <w:rFonts w:ascii="Microsoft JhengHei" w:eastAsia="Microsoft JhengHei" w:hAnsi="Microsoft JhengHei" w:cs="Microsoft JhengHei"/>
          <w:w w:val="115"/>
        </w:rPr>
        <w:t>2,</w:t>
      </w:r>
    </w:p>
    <w:p w:rsidR="00D032B6" w:rsidRDefault="00A23879">
      <w:pPr>
        <w:pStyle w:val="BodyText"/>
        <w:spacing w:line="217" w:lineRule="exact"/>
        <w:ind w:left="1513"/>
        <w:rPr>
          <w:rFonts w:ascii="Microsoft JhengHei" w:eastAsia="Microsoft JhengHei" w:hAnsi="Microsoft JhengHei" w:cs="Microsoft JhengHei"/>
          <w:lang w:eastAsia="zh-CN"/>
        </w:rPr>
      </w:pPr>
      <w:r>
        <w:rPr>
          <w:rFonts w:ascii="Microsoft JhengHei" w:eastAsia="Microsoft JhengHei" w:hAnsi="Microsoft JhengHei" w:cs="Microsoft JhengHei"/>
          <w:w w:val="115"/>
          <w:lang w:eastAsia="zh-CN"/>
        </w:rPr>
        <w:t>"Version"</w:t>
      </w:r>
      <w:r>
        <w:rPr>
          <w:rFonts w:ascii="Microsoft JhengHei" w:eastAsia="Microsoft JhengHei" w:hAnsi="Microsoft JhengHei" w:cs="Microsoft JhengHei"/>
          <w:spacing w:val="13"/>
          <w:w w:val="11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24"/>
          <w:w w:val="190"/>
          <w:lang w:eastAsia="zh-CN"/>
        </w:rPr>
        <w:t xml:space="preserve"> </w:t>
      </w:r>
      <w:r>
        <w:rPr>
          <w:rFonts w:ascii="Microsoft JhengHei" w:eastAsia="Microsoft JhengHei" w:hAnsi="Microsoft JhengHei" w:cs="Microsoft JhengHei"/>
          <w:w w:val="115"/>
          <w:lang w:eastAsia="zh-CN"/>
        </w:rPr>
        <w:t>1</w:t>
      </w:r>
      <w:r>
        <w:rPr>
          <w:rFonts w:ascii="Microsoft JhengHei" w:eastAsia="Microsoft JhengHei" w:hAnsi="Microsoft JhengHei" w:cs="Microsoft JhengHei"/>
          <w:spacing w:val="13"/>
          <w:w w:val="115"/>
          <w:lang w:eastAsia="zh-CN"/>
        </w:rPr>
        <w:t xml:space="preserve"> </w:t>
      </w:r>
      <w:r>
        <w:rPr>
          <w:rFonts w:ascii="Microsoft JhengHei" w:eastAsia="Microsoft JhengHei" w:hAnsi="Microsoft JhengHei" w:cs="Microsoft JhengHei"/>
          <w:w w:val="140"/>
          <w:lang w:eastAsia="zh-CN"/>
        </w:rPr>
        <w:t>}</w:t>
      </w:r>
      <w:r>
        <w:rPr>
          <w:rFonts w:ascii="Microsoft JhengHei" w:eastAsia="Microsoft JhengHei" w:hAnsi="Microsoft JhengHei" w:cs="Microsoft JhengHei"/>
          <w:spacing w:val="1"/>
          <w:w w:val="140"/>
          <w:lang w:eastAsia="zh-CN"/>
        </w:rPr>
        <w:t xml:space="preserve"> </w:t>
      </w:r>
      <w:r>
        <w:rPr>
          <w:rFonts w:ascii="Microsoft JhengHei" w:eastAsia="Microsoft JhengHei" w:hAnsi="Microsoft JhengHei" w:cs="Microsoft JhengHei"/>
          <w:w w:val="140"/>
          <w:lang w:eastAsia="zh-CN"/>
        </w:rPr>
        <w:t>}</w:t>
      </w:r>
    </w:p>
    <w:p w:rsidR="00D032B6" w:rsidRDefault="00A23879">
      <w:pPr>
        <w:pStyle w:val="BodyText"/>
        <w:spacing w:before="26"/>
        <w:ind w:left="113"/>
        <w:rPr>
          <w:lang w:eastAsia="zh-CN"/>
        </w:rPr>
      </w:pPr>
      <w:r>
        <w:rPr>
          <w:lang w:eastAsia="zh-CN"/>
        </w:rPr>
        <w:t>一个典型的包含单节点的数据复制组为：</w:t>
      </w:r>
    </w:p>
    <w:p w:rsidR="00D032B6" w:rsidRDefault="00035F6E">
      <w:pPr>
        <w:pStyle w:val="BodyText"/>
        <w:spacing w:line="313" w:lineRule="exact"/>
        <w:ind w:left="113"/>
        <w:rPr>
          <w:rFonts w:ascii="Microsoft JhengHei" w:eastAsia="Microsoft JhengHei" w:hAnsi="Microsoft JhengHei" w:cs="Microsoft JhengHei"/>
        </w:rPr>
      </w:pPr>
      <w:r w:rsidRPr="00035F6E">
        <w:pict>
          <v:group id="_x0000_s4085" style="position:absolute;left:0;text-align:left;margin-left:81.7pt;margin-top:4.75pt;width:473.6pt;height:159pt;z-index:-252228608;mso-position-horizontal-relative:page" coordorigin="1634,95" coordsize="9472,3180">
            <v:shape id="_x0000_s4086" style="position:absolute;left:1634;top:95;width:9472;height:3180" coordorigin="1634,95" coordsize="9472,3180" path="m1634,95r9472,l11106,3275r-9472,l1634,95xe" fillcolor="#efefef" stroked="f">
              <v:path arrowok="t"/>
            </v:shape>
            <w10:wrap anchorx="page"/>
          </v:group>
        </w:pict>
      </w:r>
      <w:r w:rsidR="00A23879">
        <w:rPr>
          <w:rFonts w:ascii="Microsoft JhengHei" w:eastAsia="Microsoft JhengHei" w:hAnsi="Microsoft JhengHei" w:cs="Microsoft JhengHei"/>
          <w:w w:val="155"/>
        </w:rPr>
        <w:t>{</w:t>
      </w:r>
      <w:r w:rsidR="00A23879">
        <w:rPr>
          <w:rFonts w:ascii="Microsoft JhengHei" w:eastAsia="Microsoft JhengHei" w:hAnsi="Microsoft JhengHei" w:cs="Microsoft JhengHei"/>
          <w:spacing w:val="-22"/>
          <w:w w:val="155"/>
        </w:rPr>
        <w:t xml:space="preserve"> </w:t>
      </w:r>
      <w:r w:rsidR="00A23879">
        <w:rPr>
          <w:rFonts w:ascii="Microsoft JhengHei" w:eastAsia="Microsoft JhengHei" w:hAnsi="Microsoft JhengHei" w:cs="Microsoft JhengHei"/>
          <w:w w:val="110"/>
        </w:rPr>
        <w:t>"Group"</w:t>
      </w:r>
      <w:r w:rsidR="00A23879">
        <w:rPr>
          <w:rFonts w:ascii="Microsoft JhengHei" w:eastAsia="Microsoft JhengHei" w:hAnsi="Microsoft JhengHei" w:cs="Microsoft JhengHei"/>
          <w:spacing w:val="1"/>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39"/>
          <w:w w:val="190"/>
        </w:rPr>
        <w:t xml:space="preserve"> </w:t>
      </w:r>
      <w:r w:rsidR="00A23879">
        <w:rPr>
          <w:rFonts w:ascii="Microsoft JhengHei" w:eastAsia="Microsoft JhengHei" w:hAnsi="Microsoft JhengHei" w:cs="Microsoft JhengHei"/>
          <w:w w:val="155"/>
        </w:rPr>
        <w:t>[</w:t>
      </w:r>
    </w:p>
    <w:p w:rsidR="00D032B6" w:rsidRDefault="00D032B6">
      <w:pPr>
        <w:spacing w:line="313"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5" w:line="200" w:lineRule="exact"/>
        <w:rPr>
          <w:sz w:val="20"/>
          <w:szCs w:val="20"/>
        </w:rPr>
      </w:pPr>
    </w:p>
    <w:p w:rsidR="00D032B6" w:rsidRDefault="00A23879">
      <w:pPr>
        <w:pStyle w:val="BodyText"/>
        <w:ind w:left="113"/>
      </w:pPr>
      <w:bookmarkStart w:id="58" w:name="SYSTASKS_集合"/>
      <w:bookmarkStart w:id="59" w:name="_bookmark26"/>
      <w:bookmarkEnd w:id="58"/>
      <w:bookmarkEnd w:id="59"/>
      <w:r>
        <w:rPr>
          <w:w w:val="90"/>
        </w:rPr>
        <w:t>SYSTASKS</w:t>
      </w:r>
      <w:r>
        <w:rPr>
          <w:spacing w:val="29"/>
          <w:w w:val="90"/>
        </w:rPr>
        <w:t xml:space="preserve"> </w:t>
      </w:r>
      <w:r>
        <w:rPr>
          <w:w w:val="90"/>
        </w:rPr>
        <w:t>集合</w:t>
      </w:r>
    </w:p>
    <w:p w:rsidR="00D032B6" w:rsidRDefault="00D032B6">
      <w:pPr>
        <w:spacing w:before="9" w:line="190" w:lineRule="exact"/>
        <w:rPr>
          <w:sz w:val="19"/>
          <w:szCs w:val="19"/>
        </w:rPr>
      </w:pPr>
    </w:p>
    <w:p w:rsidR="00D032B6" w:rsidRDefault="00A23879">
      <w:pPr>
        <w:pStyle w:val="BodyText"/>
        <w:spacing w:line="253" w:lineRule="auto"/>
        <w:ind w:left="113"/>
      </w:pPr>
      <w:r>
        <w:rPr>
          <w:w w:val="95"/>
        </w:rPr>
        <w:t>所属集合空间 SYSCAT</w:t>
      </w:r>
    </w:p>
    <w:p w:rsidR="00D032B6" w:rsidRDefault="00A23879">
      <w:pPr>
        <w:pStyle w:val="BodyText"/>
        <w:spacing w:line="217" w:lineRule="exact"/>
        <w:ind w:left="46"/>
        <w:rPr>
          <w:rFonts w:ascii="Microsoft JhengHei" w:eastAsia="Microsoft JhengHei" w:hAnsi="Microsoft JhengHei" w:cs="Microsoft JhengHei"/>
        </w:rPr>
      </w:pPr>
      <w:r>
        <w:br w:type="column"/>
      </w:r>
      <w:r>
        <w:rPr>
          <w:rFonts w:ascii="Microsoft JhengHei" w:eastAsia="Microsoft JhengHei" w:hAnsi="Microsoft JhengHei" w:cs="Microsoft JhengHei"/>
        </w:rPr>
        <w:lastRenderedPageBreak/>
        <w:t>{</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"dbpath"</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"/home/sequoiadb/sequoiadb/data3",</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rPr>
        <w:t>"HostName" : "vmsvr1-rhel-x64",</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25"/>
        </w:rPr>
        <w:t>"Service"</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51"/>
          <w:w w:val="170"/>
        </w:rPr>
        <w:t xml:space="preserve"> </w:t>
      </w:r>
      <w:r>
        <w:rPr>
          <w:rFonts w:ascii="Microsoft JhengHei" w:eastAsia="Microsoft JhengHei" w:hAnsi="Microsoft JhengHei" w:cs="Microsoft JhengHei"/>
          <w:w w:val="160"/>
        </w:rPr>
        <w:t>[</w:t>
      </w:r>
    </w:p>
    <w:p w:rsidR="00D032B6" w:rsidRDefault="00A23879">
      <w:pPr>
        <w:pStyle w:val="BodyText"/>
        <w:spacing w:line="212" w:lineRule="exact"/>
        <w:ind w:left="546"/>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0,</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"11820"</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546"/>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1,</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"11821"</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546"/>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6"/>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w w:val="145"/>
        </w:rPr>
        <w:t>2,</w:t>
      </w:r>
      <w:r>
        <w:rPr>
          <w:rFonts w:ascii="Microsoft JhengHei" w:eastAsia="Microsoft JhengHei" w:hAnsi="Microsoft JhengHei" w:cs="Microsoft JhengHei"/>
          <w:spacing w:val="-5"/>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8"/>
          <w:w w:val="190"/>
        </w:rPr>
        <w:t xml:space="preserve"> </w:t>
      </w:r>
      <w:r>
        <w:rPr>
          <w:rFonts w:ascii="Microsoft JhengHei" w:eastAsia="Microsoft JhengHei" w:hAnsi="Microsoft JhengHei" w:cs="Microsoft JhengHei"/>
        </w:rPr>
        <w:t>"11822"</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546"/>
        <w:rPr>
          <w:rFonts w:ascii="Microsoft JhengHei" w:eastAsia="Microsoft JhengHei" w:hAnsi="Microsoft JhengHei" w:cs="Microsoft JhengHei"/>
        </w:rPr>
      </w:pPr>
      <w:r>
        <w:rPr>
          <w:rFonts w:ascii="Microsoft JhengHei" w:eastAsia="Microsoft JhengHei" w:hAnsi="Microsoft JhengHei" w:cs="Microsoft JhengHei"/>
          <w:w w:val="145"/>
        </w:rPr>
        <w:t>{</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3"/>
          <w:w w:val="190"/>
        </w:rPr>
        <w:t xml:space="preserve"> </w:t>
      </w:r>
      <w:r>
        <w:rPr>
          <w:rFonts w:ascii="Microsoft JhengHei" w:eastAsia="Microsoft JhengHei" w:hAnsi="Microsoft JhengHei" w:cs="Microsoft JhengHei"/>
          <w:w w:val="145"/>
        </w:rPr>
        <w:t>3,</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3"/>
          <w:w w:val="190"/>
        </w:rPr>
        <w:t xml:space="preserve"> </w:t>
      </w:r>
      <w:r>
        <w:rPr>
          <w:rFonts w:ascii="Microsoft JhengHei" w:eastAsia="Microsoft JhengHei" w:hAnsi="Microsoft JhengHei" w:cs="Microsoft JhengHei"/>
        </w:rPr>
        <w:t>"11823"</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
          <w:w w:val="14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05"/>
        </w:rPr>
        <w:t>"NodeID"</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7"/>
          <w:w w:val="190"/>
        </w:rPr>
        <w:t xml:space="preserve"> </w:t>
      </w:r>
      <w:r>
        <w:rPr>
          <w:rFonts w:ascii="Microsoft JhengHei" w:eastAsia="Microsoft JhengHei" w:hAnsi="Microsoft JhengHei" w:cs="Microsoft JhengHei"/>
          <w:w w:val="105"/>
        </w:rPr>
        <w:t>1001</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32"/>
          <w:w w:val="160"/>
        </w:rPr>
        <w:t xml:space="preserve"> </w:t>
      </w:r>
      <w:r>
        <w:rPr>
          <w:rFonts w:ascii="Microsoft JhengHei" w:eastAsia="Microsoft JhengHei" w:hAnsi="Microsoft JhengHei" w:cs="Microsoft JhengHei"/>
          <w:w w:val="160"/>
        </w:rPr>
        <w:t>],</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05"/>
        </w:rPr>
        <w:t>"GroupID"</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50"/>
        </w:rPr>
        <w:t>:</w:t>
      </w:r>
      <w:r>
        <w:rPr>
          <w:rFonts w:ascii="Microsoft JhengHei" w:eastAsia="Microsoft JhengHei" w:hAnsi="Microsoft JhengHei" w:cs="Microsoft JhengHei"/>
          <w:spacing w:val="-40"/>
          <w:w w:val="150"/>
        </w:rPr>
        <w:t xml:space="preserve"> </w:t>
      </w:r>
      <w:r>
        <w:rPr>
          <w:rFonts w:ascii="Microsoft JhengHei" w:eastAsia="Microsoft JhengHei" w:hAnsi="Microsoft JhengHei" w:cs="Microsoft JhengHei"/>
          <w:w w:val="105"/>
        </w:rPr>
        <w:t>1001,</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3"/>
          <w:w w:val="190"/>
        </w:rPr>
        <w:t xml:space="preserve"> </w:t>
      </w:r>
      <w:r>
        <w:rPr>
          <w:rFonts w:ascii="Microsoft JhengHei" w:eastAsia="Microsoft JhengHei" w:hAnsi="Microsoft JhengHei" w:cs="Microsoft JhengHei"/>
          <w:w w:val="95"/>
        </w:rPr>
        <w:t>"foo1",</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05"/>
        </w:rPr>
        <w:t>"PrimaryNode"</w:t>
      </w:r>
      <w:r>
        <w:rPr>
          <w:rFonts w:ascii="Microsoft JhengHei" w:eastAsia="Microsoft JhengHei" w:hAnsi="Microsoft JhengHei" w:cs="Microsoft JhengHei"/>
          <w:w w:val="175"/>
        </w:rPr>
        <w:t>:</w:t>
      </w:r>
      <w:r>
        <w:rPr>
          <w:rFonts w:ascii="Microsoft JhengHei" w:eastAsia="Microsoft JhengHei" w:hAnsi="Microsoft JhengHei" w:cs="Microsoft JhengHei"/>
          <w:w w:val="105"/>
        </w:rPr>
        <w:t>1001,</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17"/>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1"/>
          <w:w w:val="190"/>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246"/>
        <w:rPr>
          <w:rFonts w:ascii="Microsoft JhengHei" w:eastAsia="Microsoft JhengHei" w:hAnsi="Microsoft JhengHei" w:cs="Microsoft JhengHei"/>
        </w:rPr>
      </w:pPr>
      <w:r>
        <w:rPr>
          <w:rFonts w:ascii="Microsoft JhengHei" w:eastAsia="Microsoft JhengHei" w:hAnsi="Microsoft JhengHei" w:cs="Microsoft JhengHei"/>
          <w:w w:val="120"/>
        </w:rPr>
        <w:t>"Status"</w:t>
      </w:r>
      <w:r>
        <w:rPr>
          <w:rFonts w:ascii="Microsoft JhengHei" w:eastAsia="Microsoft JhengHei" w:hAnsi="Microsoft JhengHei" w:cs="Microsoft JhengHei"/>
          <w:spacing w:val="-4"/>
          <w:w w:val="12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9"/>
          <w:w w:val="190"/>
        </w:rPr>
        <w:t xml:space="preserve"> </w:t>
      </w:r>
      <w:r>
        <w:rPr>
          <w:rFonts w:ascii="Microsoft JhengHei" w:eastAsia="Microsoft JhengHei" w:hAnsi="Microsoft JhengHei" w:cs="Microsoft JhengHei"/>
          <w:w w:val="120"/>
        </w:rPr>
        <w:t>1,</w:t>
      </w:r>
    </w:p>
    <w:p w:rsidR="00D032B6" w:rsidRDefault="00A23879">
      <w:pPr>
        <w:pStyle w:val="BodyText"/>
        <w:spacing w:line="217" w:lineRule="exact"/>
        <w:ind w:left="246"/>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13"/>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4"/>
          <w:w w:val="190"/>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13"/>
          <w:w w:val="11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40"/>
        </w:rPr>
        <w:t>}</w:t>
      </w:r>
    </w:p>
    <w:p w:rsidR="00D032B6" w:rsidRDefault="00D032B6">
      <w:pPr>
        <w:spacing w:line="217" w:lineRule="exact"/>
        <w:rPr>
          <w:rFonts w:ascii="Microsoft JhengHei" w:eastAsia="Microsoft JhengHei" w:hAnsi="Microsoft JhengHei" w:cs="Microsoft JhengHei"/>
        </w:rPr>
        <w:sectPr w:rsidR="00D032B6">
          <w:type w:val="continuous"/>
          <w:pgSz w:w="12240" w:h="15840"/>
          <w:pgMar w:top="1480" w:right="680" w:bottom="280" w:left="1520" w:header="720" w:footer="720" w:gutter="0"/>
          <w:cols w:num="2" w:space="720" w:equalWidth="0">
            <w:col w:w="1428" w:space="40"/>
            <w:col w:w="8572"/>
          </w:cols>
        </w:sectPr>
      </w:pPr>
    </w:p>
    <w:p w:rsidR="00D032B6" w:rsidRDefault="00D032B6">
      <w:pPr>
        <w:spacing w:before="14" w:line="200" w:lineRule="exact"/>
        <w:rPr>
          <w:sz w:val="20"/>
          <w:szCs w:val="20"/>
        </w:rPr>
      </w:pPr>
    </w:p>
    <w:p w:rsidR="00D032B6" w:rsidRDefault="00A23879">
      <w:pPr>
        <w:pStyle w:val="BodyText"/>
        <w:spacing w:line="312" w:lineRule="exact"/>
        <w:ind w:left="113"/>
      </w:pPr>
      <w:r>
        <w:t>概念</w:t>
      </w:r>
    </w:p>
    <w:p w:rsidR="00D032B6" w:rsidRDefault="00035F6E">
      <w:pPr>
        <w:pStyle w:val="BodyText"/>
        <w:spacing w:before="18" w:line="253" w:lineRule="auto"/>
        <w:ind w:left="113" w:right="465"/>
      </w:pPr>
      <w:r>
        <w:pict>
          <v:group id="_x0000_s4083" style="position:absolute;left:0;text-align:left;margin-left:555.3pt;margin-top:95.55pt;width:.1pt;height:33.3pt;z-index:-252227584;mso-position-horizontal-relative:page" coordorigin="11106,1911" coordsize="2,666">
            <v:shape id="_x0000_s4084" style="position:absolute;left:11106;top:1911;width:2;height:666" coordorigin="11106,1911" coordsize="0,666" path="m11106,1911r,666e" filled="f" strokeweight="1pt">
              <v:path arrowok="t"/>
            </v:shape>
            <w10:wrap anchorx="page"/>
          </v:group>
        </w:pict>
      </w:r>
      <w:r w:rsidR="00A23879">
        <w:rPr>
          <w:w w:val="95"/>
        </w:rPr>
        <w:t xml:space="preserve">SYSTASKS     </w:t>
      </w:r>
      <w:r w:rsidR="00A23879">
        <w:rPr>
          <w:spacing w:val="16"/>
          <w:w w:val="95"/>
        </w:rPr>
        <w:t xml:space="preserve"> </w:t>
      </w:r>
      <w:r w:rsidR="00A23879">
        <w:rPr>
          <w:w w:val="95"/>
        </w:rPr>
        <w:t>集合中包含了该集群中所有正在运行的后台任务信息。每个任务保存为一个文档。</w:t>
      </w:r>
      <w:r w:rsidR="00A23879">
        <w:t xml:space="preserve"> 每个文档包含以下字段：</w:t>
      </w:r>
    </w:p>
    <w:p w:rsidR="00D032B6" w:rsidRDefault="00D032B6">
      <w:pPr>
        <w:spacing w:before="1" w:line="50" w:lineRule="exact"/>
        <w:rPr>
          <w:sz w:val="5"/>
          <w:szCs w:val="5"/>
        </w:rPr>
      </w:pPr>
    </w:p>
    <w:tbl>
      <w:tblPr>
        <w:tblW w:w="0" w:type="auto"/>
        <w:tblInd w:w="103" w:type="dxa"/>
        <w:tblLayout w:type="fixed"/>
        <w:tblCellMar>
          <w:left w:w="0" w:type="dxa"/>
          <w:right w:w="0" w:type="dxa"/>
        </w:tblCellMar>
        <w:tblLook w:val="01E0"/>
      </w:tblPr>
      <w:tblGrid>
        <w:gridCol w:w="6315"/>
        <w:gridCol w:w="3157"/>
      </w:tblGrid>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r>
              <w:rPr>
                <w:rFonts w:ascii="微软雅黑" w:eastAsia="微软雅黑" w:hAnsi="微软雅黑" w:cs="微软雅黑"/>
                <w:sz w:val="14"/>
                <w:szCs w:val="14"/>
              </w:rPr>
              <w:tab/>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811"/>
        </w:trPr>
        <w:tc>
          <w:tcPr>
            <w:tcW w:w="6315" w:type="dxa"/>
            <w:vMerge w:val="restart"/>
            <w:tcBorders>
              <w:top w:val="nil"/>
              <w:left w:val="nil"/>
              <w:right w:val="nil"/>
            </w:tcBorders>
          </w:tcPr>
          <w:p w:rsidR="00D032B6" w:rsidRDefault="00A23879">
            <w:pPr>
              <w:pStyle w:val="TableParagraph"/>
              <w:tabs>
                <w:tab w:val="left" w:pos="3207"/>
              </w:tabs>
              <w:spacing w:line="21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JobType</w:t>
            </w:r>
            <w:r>
              <w:rPr>
                <w:rFonts w:ascii="微软雅黑" w:eastAsia="微软雅黑" w:hAnsi="微软雅黑" w:cs="微软雅黑"/>
                <w:w w:val="95"/>
                <w:sz w:val="14"/>
                <w:szCs w:val="14"/>
              </w:rPr>
              <w:tab/>
              <w:t>整数</w:t>
            </w:r>
          </w:p>
          <w:p w:rsidR="00D032B6" w:rsidRDefault="00D032B6">
            <w:pPr>
              <w:pStyle w:val="TableParagraph"/>
              <w:spacing w:before="7" w:line="170" w:lineRule="exact"/>
              <w:rPr>
                <w:sz w:val="17"/>
                <w:szCs w:val="17"/>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tabs>
                <w:tab w:val="left" w:pos="3207"/>
              </w:tabs>
              <w:ind w:left="50"/>
              <w:rPr>
                <w:rFonts w:ascii="微软雅黑" w:eastAsia="微软雅黑" w:hAnsi="微软雅黑" w:cs="微软雅黑"/>
                <w:sz w:val="14"/>
                <w:szCs w:val="14"/>
              </w:rPr>
            </w:pPr>
            <w:r>
              <w:rPr>
                <w:rFonts w:ascii="微软雅黑" w:eastAsia="微软雅黑" w:hAnsi="微软雅黑" w:cs="微软雅黑"/>
                <w:w w:val="95"/>
                <w:sz w:val="14"/>
                <w:szCs w:val="14"/>
              </w:rPr>
              <w:t>Status</w:t>
            </w:r>
            <w:r>
              <w:rPr>
                <w:rFonts w:ascii="微软雅黑" w:eastAsia="微软雅黑" w:hAnsi="微软雅黑" w:cs="微软雅黑"/>
                <w:w w:val="95"/>
                <w:sz w:val="14"/>
                <w:szCs w:val="14"/>
              </w:rPr>
              <w:tab/>
              <w:t>整数</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任务类型，分别代表：</w:t>
            </w:r>
          </w:p>
          <w:p w:rsidR="00D032B6" w:rsidRDefault="00D032B6">
            <w:pPr>
              <w:pStyle w:val="TableParagraph"/>
              <w:spacing w:before="5" w:line="140" w:lineRule="exact"/>
              <w:rPr>
                <w:sz w:val="14"/>
                <w:szCs w:val="14"/>
                <w:lang w:eastAsia="zh-CN"/>
              </w:rPr>
            </w:pPr>
          </w:p>
          <w:p w:rsidR="00D032B6" w:rsidRDefault="00A23879">
            <w:pPr>
              <w:pStyle w:val="TableParagraph"/>
              <w:tabs>
                <w:tab w:val="left" w:pos="323"/>
              </w:tabs>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0：数据切分</w:t>
            </w:r>
          </w:p>
        </w:tc>
      </w:tr>
      <w:tr w:rsidR="00D032B6">
        <w:trPr>
          <w:trHeight w:hRule="exact" w:val="666"/>
        </w:trPr>
        <w:tc>
          <w:tcPr>
            <w:tcW w:w="6315" w:type="dxa"/>
            <w:vMerge/>
            <w:tcBorders>
              <w:left w:val="nil"/>
              <w:bottom w:val="nil"/>
              <w:right w:val="nil"/>
            </w:tcBorders>
          </w:tcPr>
          <w:p w:rsidR="00D032B6" w:rsidRDefault="00D032B6">
            <w:pPr>
              <w:rPr>
                <w:lang w:eastAsia="zh-CN"/>
              </w:rPr>
            </w:pPr>
          </w:p>
        </w:tc>
        <w:tc>
          <w:tcPr>
            <w:tcW w:w="3157" w:type="dxa"/>
            <w:tcBorders>
              <w:top w:val="nil"/>
              <w:left w:val="single" w:sz="8" w:space="0" w:color="000000"/>
              <w:bottom w:val="nil"/>
              <w:right w:val="nil"/>
            </w:tcBorders>
          </w:tcPr>
          <w:p w:rsidR="00D032B6" w:rsidRDefault="00A23879">
            <w:pPr>
              <w:pStyle w:val="TableParagraph"/>
              <w:spacing w:line="22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任务状态，分别代表：</w:t>
            </w:r>
          </w:p>
          <w:p w:rsidR="00D032B6" w:rsidRDefault="00D032B6">
            <w:pPr>
              <w:pStyle w:val="TableParagraph"/>
              <w:spacing w:before="5" w:line="140" w:lineRule="exact"/>
              <w:rPr>
                <w:sz w:val="14"/>
                <w:szCs w:val="14"/>
                <w:lang w:eastAsia="zh-CN"/>
              </w:rPr>
            </w:pPr>
          </w:p>
          <w:p w:rsidR="00D032B6" w:rsidRDefault="00A23879">
            <w:pPr>
              <w:pStyle w:val="TableParagraph"/>
              <w:tabs>
                <w:tab w:val="left" w:pos="323"/>
              </w:tabs>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0：准备</w:t>
            </w:r>
          </w:p>
        </w:tc>
      </w:tr>
    </w:tbl>
    <w:p w:rsidR="00D032B6" w:rsidRDefault="00D032B6">
      <w:pPr>
        <w:rPr>
          <w:rFonts w:ascii="微软雅黑" w:eastAsia="微软雅黑" w:hAnsi="微软雅黑" w:cs="微软雅黑"/>
          <w:sz w:val="14"/>
          <w:szCs w:val="14"/>
          <w:lang w:eastAsia="zh-CN"/>
        </w:rPr>
        <w:sectPr w:rsidR="00D032B6">
          <w:type w:val="continuous"/>
          <w:pgSz w:w="12240" w:h="15840"/>
          <w:pgMar w:top="1480" w:right="680" w:bottom="280" w:left="1520" w:header="720" w:footer="720" w:gutter="0"/>
          <w:cols w:space="720"/>
        </w:sectPr>
      </w:pPr>
    </w:p>
    <w:p w:rsidR="00D032B6" w:rsidRDefault="00D032B6">
      <w:pPr>
        <w:spacing w:before="11" w:line="200" w:lineRule="exact"/>
        <w:rPr>
          <w:sz w:val="20"/>
          <w:szCs w:val="20"/>
          <w:lang w:eastAsia="zh-CN"/>
        </w:rPr>
      </w:pPr>
    </w:p>
    <w:tbl>
      <w:tblPr>
        <w:tblW w:w="0" w:type="auto"/>
        <w:tblInd w:w="923" w:type="dxa"/>
        <w:tblLayout w:type="fixed"/>
        <w:tblCellMar>
          <w:left w:w="0" w:type="dxa"/>
          <w:right w:w="0" w:type="dxa"/>
        </w:tblCellMar>
        <w:tblLook w:val="01E0"/>
      </w:tblPr>
      <w:tblGrid>
        <w:gridCol w:w="2125"/>
        <w:gridCol w:w="4190"/>
        <w:gridCol w:w="3157"/>
      </w:tblGrid>
      <w:tr w:rsidR="00D032B6">
        <w:trPr>
          <w:trHeight w:hRule="exact" w:val="30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64"/>
        </w:trPr>
        <w:tc>
          <w:tcPr>
            <w:tcW w:w="6315" w:type="dxa"/>
            <w:gridSpan w:val="2"/>
            <w:vMerge w:val="restart"/>
            <w:tcBorders>
              <w:top w:val="nil"/>
              <w:left w:val="single" w:sz="8" w:space="0" w:color="000000"/>
              <w:right w:val="single" w:sz="8" w:space="0" w:color="000000"/>
            </w:tcBorders>
          </w:tcPr>
          <w:p w:rsidR="00D032B6" w:rsidRDefault="00D032B6"/>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tabs>
                <w:tab w:val="left" w:pos="323"/>
              </w:tabs>
              <w:spacing w:line="192"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1：运行</w:t>
            </w:r>
          </w:p>
        </w:tc>
      </w:tr>
      <w:tr w:rsidR="00D032B6">
        <w:trPr>
          <w:trHeight w:hRule="exact" w:val="286"/>
        </w:trPr>
        <w:tc>
          <w:tcPr>
            <w:tcW w:w="6315" w:type="dxa"/>
            <w:gridSpan w:val="2"/>
            <w:vMerge/>
            <w:tcBorders>
              <w:left w:val="single" w:sz="8" w:space="0" w:color="000000"/>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2：暂停</w:t>
            </w:r>
          </w:p>
        </w:tc>
      </w:tr>
      <w:tr w:rsidR="00D032B6">
        <w:trPr>
          <w:trHeight w:hRule="exact" w:val="286"/>
        </w:trPr>
        <w:tc>
          <w:tcPr>
            <w:tcW w:w="6315" w:type="dxa"/>
            <w:gridSpan w:val="2"/>
            <w:vMerge/>
            <w:tcBorders>
              <w:left w:val="single" w:sz="8" w:space="0" w:color="000000"/>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3：取消</w:t>
            </w:r>
          </w:p>
        </w:tc>
      </w:tr>
      <w:tr w:rsidR="00D032B6">
        <w:trPr>
          <w:trHeight w:hRule="exact" w:val="286"/>
        </w:trPr>
        <w:tc>
          <w:tcPr>
            <w:tcW w:w="6315" w:type="dxa"/>
            <w:gridSpan w:val="2"/>
            <w:vMerge/>
            <w:tcBorders>
              <w:left w:val="single" w:sz="8" w:space="0" w:color="000000"/>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4：变更元数据</w:t>
            </w:r>
          </w:p>
        </w:tc>
      </w:tr>
      <w:tr w:rsidR="00D032B6">
        <w:trPr>
          <w:trHeight w:hRule="exact" w:val="437"/>
        </w:trPr>
        <w:tc>
          <w:tcPr>
            <w:tcW w:w="6315" w:type="dxa"/>
            <w:gridSpan w:val="2"/>
            <w:vMerge/>
            <w:tcBorders>
              <w:left w:val="single" w:sz="8" w:space="0" w:color="000000"/>
              <w:bottom w:val="nil"/>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9：完成</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29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r>
    </w:tbl>
    <w:p w:rsidR="00D032B6" w:rsidRDefault="00D032B6">
      <w:pPr>
        <w:spacing w:before="3" w:line="200" w:lineRule="exact"/>
        <w:rPr>
          <w:sz w:val="20"/>
          <w:szCs w:val="20"/>
        </w:rPr>
      </w:pPr>
    </w:p>
    <w:p w:rsidR="00D032B6" w:rsidRDefault="00A23879">
      <w:pPr>
        <w:pStyle w:val="BodyText"/>
        <w:spacing w:line="312" w:lineRule="exact"/>
      </w:pPr>
      <w:r>
        <w:t>数据切分</w:t>
      </w:r>
    </w:p>
    <w:p w:rsidR="00D032B6" w:rsidRDefault="00A23879">
      <w:pPr>
        <w:pStyle w:val="BodyText"/>
        <w:spacing w:before="18"/>
        <w:rPr>
          <w:lang w:eastAsia="zh-CN"/>
        </w:rPr>
      </w:pPr>
      <w:r>
        <w:rPr>
          <w:lang w:eastAsia="zh-CN"/>
        </w:rPr>
        <w:t>对于数据切分操作，每个文档还存在以下字段：</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2033"/>
        <w:gridCol w:w="4282"/>
        <w:gridCol w:w="3157"/>
      </w:tblGrid>
      <w:tr w:rsidR="00D032B6">
        <w:trPr>
          <w:trHeight w:hRule="exact" w:val="305"/>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82" w:type="dxa"/>
            <w:tcBorders>
              <w:top w:val="nil"/>
              <w:left w:val="nil"/>
              <w:bottom w:val="nil"/>
              <w:right w:val="single" w:sz="8" w:space="0" w:color="000000"/>
            </w:tcBorders>
          </w:tcPr>
          <w:p w:rsidR="00D032B6" w:rsidRDefault="00A23879">
            <w:pPr>
              <w:pStyle w:val="TableParagraph"/>
              <w:spacing w:line="223" w:lineRule="exact"/>
              <w:ind w:left="1174"/>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SourceName</w:t>
            </w:r>
          </w:p>
        </w:tc>
        <w:tc>
          <w:tcPr>
            <w:tcW w:w="4282" w:type="dxa"/>
            <w:tcBorders>
              <w:top w:val="nil"/>
              <w:left w:val="nil"/>
              <w:bottom w:val="nil"/>
              <w:right w:val="single" w:sz="8" w:space="0" w:color="000000"/>
            </w:tcBorders>
          </w:tcPr>
          <w:p w:rsidR="00D032B6" w:rsidRDefault="00A23879">
            <w:pPr>
              <w:pStyle w:val="TableParagraph"/>
              <w:spacing w:line="218" w:lineRule="exact"/>
              <w:ind w:left="11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源分区所在复制组名</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TargetName</w:t>
            </w:r>
          </w:p>
        </w:tc>
        <w:tc>
          <w:tcPr>
            <w:tcW w:w="4282" w:type="dxa"/>
            <w:tcBorders>
              <w:top w:val="nil"/>
              <w:left w:val="nil"/>
              <w:bottom w:val="nil"/>
              <w:right w:val="single" w:sz="8" w:space="0" w:color="000000"/>
            </w:tcBorders>
          </w:tcPr>
          <w:p w:rsidR="00D032B6" w:rsidRDefault="00A23879">
            <w:pPr>
              <w:pStyle w:val="TableParagraph"/>
              <w:spacing w:line="218" w:lineRule="exact"/>
              <w:ind w:left="11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目标分区所在复制组名</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SourceID</w:t>
            </w:r>
          </w:p>
        </w:tc>
        <w:tc>
          <w:tcPr>
            <w:tcW w:w="4282" w:type="dxa"/>
            <w:tcBorders>
              <w:top w:val="nil"/>
              <w:left w:val="nil"/>
              <w:bottom w:val="nil"/>
              <w:right w:val="single" w:sz="8" w:space="0" w:color="000000"/>
            </w:tcBorders>
          </w:tcPr>
          <w:p w:rsidR="00D032B6" w:rsidRDefault="00A23879">
            <w:pPr>
              <w:pStyle w:val="TableParagraph"/>
              <w:spacing w:line="218" w:lineRule="exact"/>
              <w:ind w:left="1174"/>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源分区所在复制组ID</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TargetID</w:t>
            </w:r>
          </w:p>
        </w:tc>
        <w:tc>
          <w:tcPr>
            <w:tcW w:w="4282" w:type="dxa"/>
            <w:tcBorders>
              <w:top w:val="nil"/>
              <w:left w:val="nil"/>
              <w:bottom w:val="nil"/>
              <w:right w:val="single" w:sz="8" w:space="0" w:color="000000"/>
            </w:tcBorders>
          </w:tcPr>
          <w:p w:rsidR="00D032B6" w:rsidRDefault="00A23879">
            <w:pPr>
              <w:pStyle w:val="TableParagraph"/>
              <w:spacing w:line="218" w:lineRule="exact"/>
              <w:ind w:left="1174"/>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目标分区所在复制组ID</w:t>
            </w:r>
          </w:p>
        </w:tc>
      </w:tr>
      <w:tr w:rsidR="00D032B6">
        <w:trPr>
          <w:trHeight w:hRule="exact" w:val="295"/>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SplitValue</w:t>
            </w:r>
          </w:p>
        </w:tc>
        <w:tc>
          <w:tcPr>
            <w:tcW w:w="4282" w:type="dxa"/>
            <w:tcBorders>
              <w:top w:val="nil"/>
              <w:left w:val="nil"/>
              <w:bottom w:val="nil"/>
              <w:right w:val="single" w:sz="8" w:space="0" w:color="000000"/>
            </w:tcBorders>
          </w:tcPr>
          <w:p w:rsidR="00D032B6" w:rsidRDefault="00A23879">
            <w:pPr>
              <w:pStyle w:val="TableParagraph"/>
              <w:spacing w:line="218" w:lineRule="exact"/>
              <w:ind w:left="1174"/>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数据分区键</w:t>
            </w:r>
          </w:p>
        </w:tc>
      </w:tr>
    </w:tbl>
    <w:p w:rsidR="00D032B6" w:rsidRDefault="00A23879">
      <w:pPr>
        <w:pStyle w:val="BodyText"/>
        <w:spacing w:line="235" w:lineRule="exact"/>
      </w:pPr>
      <w:bookmarkStart w:id="60" w:name="SYSUSRS_集合"/>
      <w:bookmarkStart w:id="61" w:name="_bookmark27"/>
      <w:bookmarkEnd w:id="60"/>
      <w:bookmarkEnd w:id="61"/>
      <w:r>
        <w:rPr>
          <w:w w:val="95"/>
        </w:rPr>
        <w:t>SYSUSRS</w:t>
      </w:r>
      <w:r>
        <w:rPr>
          <w:spacing w:val="-28"/>
          <w:w w:val="95"/>
        </w:rPr>
        <w:t xml:space="preserve"> </w:t>
      </w:r>
      <w:r>
        <w:rPr>
          <w:w w:val="95"/>
        </w:rPr>
        <w:t>集合</w:t>
      </w:r>
    </w:p>
    <w:p w:rsidR="00D032B6" w:rsidRDefault="00D032B6">
      <w:pPr>
        <w:spacing w:before="9" w:line="190" w:lineRule="exact"/>
        <w:rPr>
          <w:sz w:val="19"/>
          <w:szCs w:val="19"/>
        </w:rPr>
      </w:pPr>
    </w:p>
    <w:p w:rsidR="00D032B6" w:rsidRDefault="00A23879">
      <w:pPr>
        <w:pStyle w:val="BodyText"/>
        <w:spacing w:line="253" w:lineRule="auto"/>
        <w:ind w:right="8407"/>
      </w:pPr>
      <w:r>
        <w:rPr>
          <w:w w:val="95"/>
        </w:rPr>
        <w:t>所属集合空间 SYSAUTH</w:t>
      </w:r>
    </w:p>
    <w:p w:rsidR="00D032B6" w:rsidRDefault="00D032B6">
      <w:pPr>
        <w:spacing w:before="4" w:line="180" w:lineRule="exact"/>
        <w:rPr>
          <w:sz w:val="18"/>
          <w:szCs w:val="18"/>
        </w:rPr>
      </w:pPr>
    </w:p>
    <w:p w:rsidR="00D032B6" w:rsidRDefault="00A23879">
      <w:pPr>
        <w:pStyle w:val="BodyText"/>
      </w:pPr>
      <w:r>
        <w:t>概念</w:t>
      </w:r>
    </w:p>
    <w:p w:rsidR="00D032B6" w:rsidRDefault="00A23879">
      <w:pPr>
        <w:pStyle w:val="BodyText"/>
        <w:spacing w:before="18" w:line="253" w:lineRule="auto"/>
        <w:ind w:right="215"/>
        <w:rPr>
          <w:lang w:eastAsia="zh-CN"/>
        </w:rPr>
      </w:pPr>
      <w:r>
        <w:rPr>
          <w:w w:val="95"/>
          <w:lang w:eastAsia="zh-CN"/>
        </w:rPr>
        <w:t xml:space="preserve">SYSUSRS    </w:t>
      </w:r>
      <w:r>
        <w:rPr>
          <w:spacing w:val="47"/>
          <w:w w:val="95"/>
          <w:lang w:eastAsia="zh-CN"/>
        </w:rPr>
        <w:t xml:space="preserve"> </w:t>
      </w:r>
      <w:r>
        <w:rPr>
          <w:w w:val="95"/>
          <w:lang w:eastAsia="zh-CN"/>
        </w:rPr>
        <w:t>集合中包含了该集群中所有注册用户的信息。每个用户保存为一个文档。</w:t>
      </w:r>
      <w:r>
        <w:rPr>
          <w:lang w:eastAsia="zh-CN"/>
        </w:rPr>
        <w:t xml:space="preserve"> 每个文档包含以下字段：</w:t>
      </w:r>
    </w:p>
    <w:p w:rsidR="00D032B6" w:rsidRDefault="00D032B6">
      <w:pPr>
        <w:spacing w:before="1" w:line="50" w:lineRule="exact"/>
        <w:rPr>
          <w:sz w:val="5"/>
          <w:szCs w:val="5"/>
          <w:lang w:eastAsia="zh-CN"/>
        </w:rPr>
      </w:pPr>
    </w:p>
    <w:tbl>
      <w:tblPr>
        <w:tblW w:w="0" w:type="auto"/>
        <w:tblInd w:w="923" w:type="dxa"/>
        <w:tblLayout w:type="fixed"/>
        <w:tblCellMar>
          <w:left w:w="0" w:type="dxa"/>
          <w:right w:w="0" w:type="dxa"/>
        </w:tblCellMar>
        <w:tblLook w:val="01E0"/>
      </w:tblPr>
      <w:tblGrid>
        <w:gridCol w:w="1931"/>
        <w:gridCol w:w="4384"/>
        <w:gridCol w:w="3157"/>
      </w:tblGrid>
      <w:tr w:rsidR="00D032B6">
        <w:trPr>
          <w:trHeight w:hRule="exact" w:val="305"/>
        </w:trPr>
        <w:tc>
          <w:tcPr>
            <w:tcW w:w="193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84" w:type="dxa"/>
            <w:tcBorders>
              <w:top w:val="nil"/>
              <w:left w:val="nil"/>
              <w:bottom w:val="nil"/>
              <w:right w:val="single" w:sz="8" w:space="0" w:color="000000"/>
            </w:tcBorders>
          </w:tcPr>
          <w:p w:rsidR="00D032B6" w:rsidRDefault="00A23879">
            <w:pPr>
              <w:pStyle w:val="TableParagraph"/>
              <w:spacing w:line="223" w:lineRule="exact"/>
              <w:ind w:left="1276"/>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User</w:t>
            </w:r>
          </w:p>
        </w:tc>
        <w:tc>
          <w:tcPr>
            <w:tcW w:w="4384" w:type="dxa"/>
            <w:tcBorders>
              <w:top w:val="nil"/>
              <w:left w:val="nil"/>
              <w:bottom w:val="nil"/>
              <w:right w:val="single" w:sz="8" w:space="0" w:color="000000"/>
            </w:tcBorders>
          </w:tcPr>
          <w:p w:rsidR="00D032B6" w:rsidRDefault="00A23879">
            <w:pPr>
              <w:pStyle w:val="TableParagraph"/>
              <w:spacing w:line="218" w:lineRule="exact"/>
              <w:ind w:left="1276"/>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用户名。</w:t>
            </w:r>
          </w:p>
        </w:tc>
      </w:tr>
      <w:tr w:rsidR="00D032B6">
        <w:trPr>
          <w:trHeight w:hRule="exact" w:val="295"/>
        </w:trPr>
        <w:tc>
          <w:tcPr>
            <w:tcW w:w="193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Password</w:t>
            </w:r>
          </w:p>
        </w:tc>
        <w:tc>
          <w:tcPr>
            <w:tcW w:w="4384" w:type="dxa"/>
            <w:tcBorders>
              <w:top w:val="nil"/>
              <w:left w:val="nil"/>
              <w:bottom w:val="nil"/>
              <w:right w:val="single" w:sz="8" w:space="0" w:color="000000"/>
            </w:tcBorders>
          </w:tcPr>
          <w:p w:rsidR="00D032B6" w:rsidRDefault="00A23879">
            <w:pPr>
              <w:pStyle w:val="TableParagraph"/>
              <w:spacing w:line="218" w:lineRule="exact"/>
              <w:ind w:left="1276"/>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对用户密码进行</w:t>
            </w:r>
            <w:r>
              <w:rPr>
                <w:rFonts w:ascii="微软雅黑" w:eastAsia="微软雅黑" w:hAnsi="微软雅黑" w:cs="微软雅黑"/>
                <w:spacing w:val="-22"/>
                <w:sz w:val="14"/>
                <w:szCs w:val="14"/>
                <w:lang w:eastAsia="zh-CN"/>
              </w:rPr>
              <w:t xml:space="preserve"> </w:t>
            </w:r>
            <w:r>
              <w:rPr>
                <w:rFonts w:ascii="微软雅黑" w:eastAsia="微软雅黑" w:hAnsi="微软雅黑" w:cs="微软雅黑"/>
                <w:sz w:val="14"/>
                <w:szCs w:val="14"/>
                <w:lang w:eastAsia="zh-CN"/>
              </w:rPr>
              <w:t>MD5</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散列的结果。</w:t>
            </w:r>
          </w:p>
        </w:tc>
      </w:tr>
    </w:tbl>
    <w:p w:rsidR="00D032B6" w:rsidRDefault="00D032B6">
      <w:pPr>
        <w:spacing w:before="4" w:line="110" w:lineRule="exact"/>
        <w:rPr>
          <w:sz w:val="11"/>
          <w:szCs w:val="11"/>
          <w:lang w:eastAsia="zh-CN"/>
        </w:rPr>
      </w:pPr>
    </w:p>
    <w:p w:rsidR="00D032B6" w:rsidRDefault="00620DD5">
      <w:pPr>
        <w:pStyle w:val="BodyText"/>
        <w:spacing w:line="140" w:lineRule="auto"/>
        <w:ind w:left="1573" w:right="4328" w:hanging="640"/>
        <w:rPr>
          <w:lang w:eastAsia="zh-CN"/>
        </w:rPr>
      </w:pPr>
      <w:r>
        <w:pict>
          <v:shape id="_x0000_i1041"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如果该集合为空，则对任何连接不进行身份认证。</w:t>
      </w:r>
    </w:p>
    <w:p w:rsidR="00D032B6" w:rsidRDefault="00A23879">
      <w:pPr>
        <w:pStyle w:val="BodyText"/>
        <w:spacing w:before="40"/>
      </w:pPr>
      <w:bookmarkStart w:id="62" w:name="STOREPROCEDURES_集合"/>
      <w:bookmarkStart w:id="63" w:name="_bookmark28"/>
      <w:bookmarkEnd w:id="62"/>
      <w:bookmarkEnd w:id="63"/>
      <w:r>
        <w:rPr>
          <w:w w:val="90"/>
        </w:rPr>
        <w:t xml:space="preserve">STOREPROCEDURES </w:t>
      </w:r>
      <w:r>
        <w:rPr>
          <w:spacing w:val="5"/>
          <w:w w:val="90"/>
        </w:rPr>
        <w:t xml:space="preserve"> </w:t>
      </w:r>
      <w:r>
        <w:rPr>
          <w:w w:val="90"/>
        </w:rPr>
        <w:t>集合</w:t>
      </w:r>
    </w:p>
    <w:p w:rsidR="00D032B6" w:rsidRDefault="00D032B6">
      <w:pPr>
        <w:spacing w:before="9" w:line="190" w:lineRule="exact"/>
        <w:rPr>
          <w:sz w:val="19"/>
          <w:szCs w:val="19"/>
        </w:rPr>
      </w:pPr>
    </w:p>
    <w:p w:rsidR="00D032B6" w:rsidRDefault="00A23879">
      <w:pPr>
        <w:pStyle w:val="BodyText"/>
        <w:spacing w:line="253" w:lineRule="auto"/>
        <w:ind w:right="6988"/>
      </w:pPr>
      <w:r>
        <w:rPr>
          <w:w w:val="95"/>
        </w:rPr>
        <w:t xml:space="preserve">所属集合空间 </w:t>
      </w:r>
      <w:r>
        <w:rPr>
          <w:w w:val="90"/>
        </w:rPr>
        <w:t>SYSPROCEDURES</w:t>
      </w:r>
    </w:p>
    <w:p w:rsidR="00D032B6" w:rsidRDefault="00D032B6">
      <w:pPr>
        <w:spacing w:before="4" w:line="180" w:lineRule="exact"/>
        <w:rPr>
          <w:sz w:val="18"/>
          <w:szCs w:val="18"/>
        </w:rPr>
      </w:pPr>
    </w:p>
    <w:p w:rsidR="00D032B6" w:rsidRDefault="00A23879">
      <w:pPr>
        <w:pStyle w:val="BodyText"/>
      </w:pPr>
      <w:r>
        <w:t>概念</w:t>
      </w:r>
    </w:p>
    <w:p w:rsidR="00D032B6" w:rsidRDefault="00D032B6">
      <w:pPr>
        <w:spacing w:before="5" w:line="100" w:lineRule="exact"/>
        <w:rPr>
          <w:sz w:val="10"/>
          <w:szCs w:val="10"/>
        </w:rPr>
      </w:pPr>
    </w:p>
    <w:p w:rsidR="00D032B6" w:rsidRDefault="00A23879">
      <w:pPr>
        <w:pStyle w:val="BodyText"/>
        <w:spacing w:line="168" w:lineRule="auto"/>
      </w:pPr>
      <w:r>
        <w:rPr>
          <w:w w:val="95"/>
        </w:rPr>
        <w:t xml:space="preserve">STOREPROCEDURES     </w:t>
      </w:r>
      <w:r>
        <w:rPr>
          <w:spacing w:val="16"/>
          <w:w w:val="95"/>
        </w:rPr>
        <w:t xml:space="preserve"> </w:t>
      </w:r>
      <w:r>
        <w:rPr>
          <w:w w:val="95"/>
        </w:rPr>
        <w:t>集合中包含了所有的存储过程函数，每一个函数保存为一个文档，每个文档包含以下字</w:t>
      </w:r>
      <w:r>
        <w:t xml:space="preserve"> 段：</w:t>
      </w:r>
    </w:p>
    <w:p w:rsidR="00D032B6" w:rsidRDefault="00D032B6">
      <w:pPr>
        <w:spacing w:before="1" w:line="80" w:lineRule="exact"/>
        <w:rPr>
          <w:sz w:val="8"/>
          <w:szCs w:val="8"/>
        </w:rPr>
      </w:pPr>
    </w:p>
    <w:tbl>
      <w:tblPr>
        <w:tblW w:w="0" w:type="auto"/>
        <w:tblInd w:w="923" w:type="dxa"/>
        <w:tblLayout w:type="fixed"/>
        <w:tblCellMar>
          <w:left w:w="0" w:type="dxa"/>
          <w:right w:w="0" w:type="dxa"/>
        </w:tblCellMar>
        <w:tblLook w:val="01E0"/>
      </w:tblPr>
      <w:tblGrid>
        <w:gridCol w:w="1916"/>
        <w:gridCol w:w="4399"/>
        <w:gridCol w:w="3157"/>
      </w:tblGrid>
      <w:tr w:rsidR="00D032B6">
        <w:trPr>
          <w:trHeight w:hRule="exact" w:val="305"/>
        </w:trPr>
        <w:tc>
          <w:tcPr>
            <w:tcW w:w="191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99" w:type="dxa"/>
            <w:tcBorders>
              <w:top w:val="nil"/>
              <w:left w:val="nil"/>
              <w:bottom w:val="nil"/>
              <w:right w:val="single" w:sz="8" w:space="0" w:color="000000"/>
            </w:tcBorders>
          </w:tcPr>
          <w:p w:rsidR="00D032B6" w:rsidRDefault="00A23879">
            <w:pPr>
              <w:pStyle w:val="TableParagraph"/>
              <w:spacing w:line="223" w:lineRule="exact"/>
              <w:ind w:left="1291"/>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90"/>
        </w:trPr>
        <w:tc>
          <w:tcPr>
            <w:tcW w:w="1916"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99" w:type="dxa"/>
            <w:tcBorders>
              <w:top w:val="nil"/>
              <w:left w:val="nil"/>
              <w:bottom w:val="nil"/>
              <w:right w:val="single" w:sz="8" w:space="0" w:color="000000"/>
            </w:tcBorders>
          </w:tcPr>
          <w:p w:rsidR="00D032B6" w:rsidRDefault="00A23879">
            <w:pPr>
              <w:pStyle w:val="TableParagraph"/>
              <w:spacing w:line="218" w:lineRule="exact"/>
              <w:ind w:left="1291"/>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函数名</w:t>
            </w:r>
          </w:p>
        </w:tc>
      </w:tr>
      <w:tr w:rsidR="00D032B6">
        <w:trPr>
          <w:trHeight w:hRule="exact" w:val="300"/>
        </w:trPr>
        <w:tc>
          <w:tcPr>
            <w:tcW w:w="1916" w:type="dxa"/>
            <w:tcBorders>
              <w:top w:val="nil"/>
              <w:left w:val="single" w:sz="8" w:space="0" w:color="000000"/>
              <w:bottom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func</w:t>
            </w:r>
          </w:p>
        </w:tc>
        <w:tc>
          <w:tcPr>
            <w:tcW w:w="4399" w:type="dxa"/>
            <w:tcBorders>
              <w:top w:val="nil"/>
              <w:left w:val="nil"/>
              <w:bottom w:val="nil"/>
              <w:right w:val="single" w:sz="8" w:space="0" w:color="000000"/>
            </w:tcBorders>
          </w:tcPr>
          <w:p w:rsidR="00D032B6" w:rsidRDefault="00A23879">
            <w:pPr>
              <w:pStyle w:val="TableParagraph"/>
              <w:spacing w:line="228" w:lineRule="exact"/>
              <w:ind w:left="1291"/>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函数体</w:t>
            </w:r>
          </w:p>
        </w:tc>
      </w:tr>
      <w:tr w:rsidR="00D032B6">
        <w:trPr>
          <w:trHeight w:hRule="exact" w:val="671"/>
        </w:trPr>
        <w:tc>
          <w:tcPr>
            <w:tcW w:w="1916" w:type="dxa"/>
            <w:tcBorders>
              <w:top w:val="single" w:sz="8" w:space="0" w:color="000000"/>
              <w:left w:val="single" w:sz="8" w:space="0" w:color="000000"/>
              <w:bottom w:val="nil"/>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funcType</w:t>
            </w:r>
          </w:p>
        </w:tc>
        <w:tc>
          <w:tcPr>
            <w:tcW w:w="4399" w:type="dxa"/>
            <w:tcBorders>
              <w:top w:val="nil"/>
              <w:left w:val="nil"/>
              <w:bottom w:val="nil"/>
              <w:right w:val="single" w:sz="8" w:space="0" w:color="000000"/>
            </w:tcBorders>
          </w:tcPr>
          <w:p w:rsidR="00D032B6" w:rsidRDefault="00A23879">
            <w:pPr>
              <w:pStyle w:val="TableParagraph"/>
              <w:spacing w:line="228" w:lineRule="exact"/>
              <w:ind w:left="1291"/>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函数类型</w:t>
            </w:r>
          </w:p>
          <w:p w:rsidR="00D032B6" w:rsidRDefault="00D032B6">
            <w:pPr>
              <w:pStyle w:val="TableParagraph"/>
              <w:spacing w:before="5" w:line="140" w:lineRule="exact"/>
              <w:rPr>
                <w:sz w:val="14"/>
                <w:szCs w:val="14"/>
              </w:rPr>
            </w:pPr>
          </w:p>
          <w:p w:rsidR="00606508" w:rsidRDefault="00A23879">
            <w:pPr>
              <w:pStyle w:val="ListParagraph"/>
              <w:numPr>
                <w:ilvl w:val="0"/>
                <w:numId w:val="35"/>
              </w:numPr>
              <w:tabs>
                <w:tab w:val="left" w:pos="323"/>
              </w:tabs>
              <w:ind w:left="323"/>
              <w:rPr>
                <w:rFonts w:ascii="微软雅黑" w:eastAsia="微软雅黑" w:hAnsi="微软雅黑" w:cs="微软雅黑"/>
                <w:sz w:val="14"/>
                <w:szCs w:val="14"/>
              </w:rPr>
            </w:pPr>
            <w:r>
              <w:rPr>
                <w:rFonts w:ascii="微软雅黑" w:eastAsia="微软雅黑" w:hAnsi="微软雅黑" w:cs="微软雅黑"/>
                <w:w w:val="95"/>
                <w:sz w:val="14"/>
                <w:szCs w:val="14"/>
              </w:rPr>
              <w:t>0：代表</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JavaScript 函数</w:t>
            </w:r>
          </w:p>
        </w:tc>
      </w:tr>
    </w:tbl>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603" w:type="dxa"/>
        <w:tblLayout w:type="fixed"/>
        <w:tblCellMar>
          <w:left w:w="0" w:type="dxa"/>
          <w:right w:w="0" w:type="dxa"/>
        </w:tblCellMar>
        <w:tblLook w:val="01E0"/>
      </w:tblPr>
      <w:tblGrid>
        <w:gridCol w:w="6315"/>
        <w:gridCol w:w="3157"/>
      </w:tblGrid>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r>
              <w:rPr>
                <w:rFonts w:ascii="微软雅黑" w:eastAsia="微软雅黑" w:hAnsi="微软雅黑" w:cs="微软雅黑"/>
                <w:sz w:val="14"/>
                <w:szCs w:val="14"/>
              </w:rPr>
              <w:tab/>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75"/>
        </w:trPr>
        <w:tc>
          <w:tcPr>
            <w:tcW w:w="6315" w:type="dxa"/>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8" w:lineRule="exact"/>
              <w:ind w:left="40"/>
              <w:rPr>
                <w:rFonts w:ascii="微软雅黑" w:eastAsia="微软雅黑" w:hAnsi="微软雅黑" w:cs="微软雅黑"/>
                <w:sz w:val="14"/>
                <w:szCs w:val="14"/>
              </w:rPr>
            </w:pPr>
            <w:r>
              <w:rPr>
                <w:rFonts w:ascii="微软雅黑" w:eastAsia="微软雅黑" w:hAnsi="微软雅黑" w:cs="微软雅黑"/>
                <w:sz w:val="14"/>
                <w:szCs w:val="14"/>
              </w:rPr>
              <w:t>其他类型暂无</w:t>
            </w:r>
          </w:p>
        </w:tc>
      </w:tr>
    </w:tbl>
    <w:p w:rsidR="00D032B6" w:rsidRDefault="00D032B6">
      <w:pPr>
        <w:spacing w:before="3" w:line="200" w:lineRule="exact"/>
        <w:rPr>
          <w:sz w:val="20"/>
          <w:szCs w:val="20"/>
        </w:rPr>
      </w:pPr>
    </w:p>
    <w:p w:rsidR="00D032B6" w:rsidRDefault="00A23879">
      <w:pPr>
        <w:pStyle w:val="BodyText"/>
        <w:spacing w:line="312" w:lineRule="exact"/>
        <w:ind w:left="613"/>
      </w:pPr>
      <w:r>
        <w:t>示例</w:t>
      </w:r>
    </w:p>
    <w:p w:rsidR="00D032B6" w:rsidRDefault="00A23879">
      <w:pPr>
        <w:pStyle w:val="BodyText"/>
        <w:spacing w:before="18"/>
        <w:ind w:left="613"/>
        <w:rPr>
          <w:lang w:eastAsia="zh-CN"/>
        </w:rPr>
      </w:pPr>
      <w:r>
        <w:rPr>
          <w:lang w:eastAsia="zh-CN"/>
        </w:rPr>
        <w:t>一个简单的存储过程函数如下：</w:t>
      </w:r>
    </w:p>
    <w:p w:rsidR="00D032B6" w:rsidRDefault="00035F6E">
      <w:pPr>
        <w:pStyle w:val="BodyText"/>
        <w:spacing w:line="313" w:lineRule="exact"/>
        <w:ind w:left="613"/>
        <w:rPr>
          <w:rFonts w:ascii="Microsoft JhengHei" w:eastAsia="Microsoft JhengHei" w:hAnsi="Microsoft JhengHei" w:cs="Microsoft JhengHei"/>
        </w:rPr>
      </w:pPr>
      <w:r w:rsidRPr="00035F6E">
        <w:pict>
          <v:group id="_x0000_s4080" style="position:absolute;left:0;text-align:left;margin-left:81.7pt;margin-top:4.75pt;width:473.6pt;height:116.6pt;z-index:-252226560;mso-position-horizontal-relative:page" coordorigin="1634,95" coordsize="9472,2332">
            <v:shape id="_x0000_s4081" style="position:absolute;left:1634;top:95;width:9472;height:2332" coordorigin="1634,95" coordsize="9472,2332" path="m1634,95r9472,l11106,2427r-9472,l1634,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813"/>
        <w:rPr>
          <w:rFonts w:ascii="Microsoft JhengHei" w:eastAsia="Microsoft JhengHei" w:hAnsi="Microsoft JhengHei" w:cs="Microsoft JhengHei"/>
        </w:rPr>
      </w:pPr>
      <w:r>
        <w:rPr>
          <w:rFonts w:ascii="Microsoft JhengHei" w:eastAsia="Microsoft JhengHei" w:hAnsi="Microsoft JhengHei" w:cs="Microsoft JhengHei"/>
          <w:w w:val="105"/>
        </w:rPr>
        <w:t>"_id"</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65"/>
        </w:rPr>
        <w:t>:</w:t>
      </w:r>
      <w:r>
        <w:rPr>
          <w:rFonts w:ascii="Microsoft JhengHei" w:eastAsia="Microsoft JhengHei" w:hAnsi="Microsoft JhengHei" w:cs="Microsoft JhengHei"/>
          <w:spacing w:val="-49"/>
          <w:w w:val="16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3"/>
          <w:w w:val="155"/>
        </w:rPr>
        <w:t xml:space="preserve"> </w:t>
      </w:r>
      <w:r>
        <w:rPr>
          <w:rFonts w:ascii="Microsoft JhengHei" w:eastAsia="Microsoft JhengHei" w:hAnsi="Microsoft JhengHei" w:cs="Microsoft JhengHei"/>
          <w:w w:val="105"/>
        </w:rPr>
        <w:t>"$oid"</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65"/>
        </w:rPr>
        <w:t>:</w:t>
      </w:r>
      <w:r>
        <w:rPr>
          <w:rFonts w:ascii="Microsoft JhengHei" w:eastAsia="Microsoft JhengHei" w:hAnsi="Microsoft JhengHei" w:cs="Microsoft JhengHei"/>
          <w:spacing w:val="-49"/>
          <w:w w:val="165"/>
        </w:rPr>
        <w:t xml:space="preserve"> </w:t>
      </w:r>
      <w:r>
        <w:rPr>
          <w:rFonts w:ascii="Microsoft JhengHei" w:eastAsia="Microsoft JhengHei" w:hAnsi="Microsoft JhengHei" w:cs="Microsoft JhengHei"/>
          <w:w w:val="105"/>
        </w:rPr>
        <w:t>"5257b115925c31dd16ec4e4a"</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155"/>
        </w:rPr>
        <w: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52"/>
          <w:w w:val="170"/>
        </w:rPr>
        <w:t xml:space="preserve"> </w:t>
      </w:r>
      <w:r>
        <w:rPr>
          <w:rFonts w:ascii="Microsoft JhengHei" w:eastAsia="Microsoft JhengHei" w:hAnsi="Microsoft JhengHei" w:cs="Microsoft JhengHei"/>
          <w:w w:val="125"/>
        </w:rPr>
        <w:t>"fun",</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w w:val="105"/>
        </w:rPr>
        <w:t>"func"</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1"/>
          <w:w w:val="190"/>
        </w:rPr>
        <w:t xml:space="preserve"> </w:t>
      </w:r>
      <w:r>
        <w:rPr>
          <w:rFonts w:ascii="Microsoft JhengHei" w:eastAsia="Microsoft JhengHei" w:hAnsi="Microsoft JhengHei" w:cs="Microsoft JhengHei"/>
          <w:w w:val="105"/>
        </w:rPr>
        <w:t>"function</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fun(num)</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45"/>
        </w:rPr>
        <w:t>if</w:t>
      </w:r>
      <w:r>
        <w:rPr>
          <w:rFonts w:ascii="Microsoft JhengHei" w:eastAsia="Microsoft JhengHei" w:hAnsi="Microsoft JhengHei" w:cs="Microsoft JhengHei"/>
          <w:spacing w:val="3"/>
          <w:w w:val="145"/>
        </w:rPr>
        <w:t xml:space="preserve"> </w:t>
      </w:r>
      <w:r>
        <w:rPr>
          <w:rFonts w:ascii="Microsoft JhengHei" w:eastAsia="Microsoft JhengHei" w:hAnsi="Microsoft JhengHei" w:cs="Microsoft JhengHei"/>
          <w:w w:val="90"/>
        </w:rPr>
        <w:t>(num</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120"/>
        </w:rPr>
        <w:t>1)</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45"/>
        </w:rPr>
        <w:t>{</w:t>
      </w:r>
    </w:p>
    <w:p w:rsidR="00D032B6" w:rsidRDefault="00A23879">
      <w:pPr>
        <w:pStyle w:val="BodyText"/>
        <w:spacing w:line="212" w:lineRule="exact"/>
        <w:ind w:left="1613"/>
        <w:rPr>
          <w:rFonts w:ascii="Microsoft JhengHei" w:eastAsia="Microsoft JhengHei" w:hAnsi="Microsoft JhengHei" w:cs="Microsoft JhengHei"/>
        </w:rPr>
      </w:pPr>
      <w:r>
        <w:rPr>
          <w:rFonts w:ascii="Microsoft JhengHei" w:eastAsia="Microsoft JhengHei" w:hAnsi="Microsoft JhengHei" w:cs="Microsoft JhengHei"/>
          <w:w w:val="110"/>
        </w:rPr>
        <w:t>return</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35"/>
        </w:rPr>
        <w:t>}</w:t>
      </w:r>
      <w:r>
        <w:rPr>
          <w:rFonts w:ascii="Microsoft JhengHei" w:eastAsia="Microsoft JhengHei" w:hAnsi="Microsoft JhengHei" w:cs="Microsoft JhengHei"/>
          <w:spacing w:val="14"/>
          <w:w w:val="135"/>
        </w:rPr>
        <w:t xml:space="preserve"> </w:t>
      </w:r>
      <w:r>
        <w:rPr>
          <w:rFonts w:ascii="Microsoft JhengHei" w:eastAsia="Microsoft JhengHei" w:hAnsi="Microsoft JhengHei" w:cs="Microsoft JhengHei"/>
          <w:w w:val="125"/>
        </w:rPr>
        <w:t>else</w:t>
      </w:r>
      <w:r>
        <w:rPr>
          <w:rFonts w:ascii="Microsoft JhengHei" w:eastAsia="Microsoft JhengHei" w:hAnsi="Microsoft JhengHei" w:cs="Microsoft JhengHei"/>
          <w:spacing w:val="19"/>
          <w:w w:val="12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1613"/>
        <w:rPr>
          <w:rFonts w:ascii="Microsoft JhengHei" w:eastAsia="Microsoft JhengHei" w:hAnsi="Microsoft JhengHei" w:cs="Microsoft JhengHei"/>
        </w:rPr>
      </w:pPr>
      <w:r>
        <w:rPr>
          <w:rFonts w:ascii="Microsoft JhengHei" w:eastAsia="Microsoft JhengHei" w:hAnsi="Microsoft JhengHei" w:cs="Microsoft JhengHei"/>
        </w:rPr>
        <w:t>return</w:t>
      </w:r>
      <w:r>
        <w:rPr>
          <w:rFonts w:ascii="Microsoft JhengHei" w:eastAsia="Microsoft JhengHei" w:hAnsi="Microsoft JhengHei" w:cs="Microsoft JhengHei"/>
          <w:spacing w:val="25"/>
        </w:rPr>
        <w:t xml:space="preserve"> </w:t>
      </w:r>
      <w:r>
        <w:rPr>
          <w:rFonts w:ascii="Microsoft JhengHei" w:eastAsia="Microsoft JhengHei" w:hAnsi="Microsoft JhengHei" w:cs="Microsoft JhengHei"/>
        </w:rPr>
        <w:t>fun(num</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25"/>
        </w:rPr>
        <w:t xml:space="preserve"> </w:t>
      </w:r>
      <w:r>
        <w:rPr>
          <w:rFonts w:ascii="Microsoft JhengHei" w:eastAsia="Microsoft JhengHei" w:hAnsi="Microsoft JhengHei" w:cs="Microsoft JhengHei"/>
        </w:rPr>
        <w:t>1)</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25"/>
        </w:rPr>
        <w:t xml:space="preserve"> </w:t>
      </w:r>
      <w:r>
        <w:rPr>
          <w:rFonts w:ascii="Microsoft JhengHei" w:eastAsia="Microsoft JhengHei" w:hAnsi="Microsoft JhengHei" w:cs="Microsoft JhengHei"/>
        </w:rPr>
        <w:t>num;</w:t>
      </w:r>
    </w:p>
    <w:p w:rsidR="00D032B6" w:rsidRDefault="00A23879">
      <w:pPr>
        <w:pStyle w:val="BodyText"/>
        <w:spacing w:line="217" w:lineRule="exact"/>
        <w:ind w:left="12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94" w:right="8306"/>
        <w:jc w:val="center"/>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94" w:right="7406"/>
        <w:jc w:val="center"/>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"funcType"</w:t>
      </w:r>
      <w:r>
        <w:rPr>
          <w:rFonts w:ascii="Microsoft JhengHei" w:eastAsia="Microsoft JhengHei" w:hAnsi="Microsoft JhengHei" w:cs="Microsoft JhengHei"/>
          <w:spacing w:val="16"/>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26"/>
          <w:w w:val="190"/>
          <w:lang w:eastAsia="zh-CN"/>
        </w:rPr>
        <w:t xml:space="preserve"> </w:t>
      </w:r>
      <w:r>
        <w:rPr>
          <w:rFonts w:ascii="Microsoft JhengHei" w:eastAsia="Microsoft JhengHei" w:hAnsi="Microsoft JhengHei" w:cs="Microsoft JhengHei"/>
          <w:w w:val="105"/>
          <w:lang w:eastAsia="zh-CN"/>
        </w:rPr>
        <w:t>0</w:t>
      </w:r>
      <w:r>
        <w:rPr>
          <w:rFonts w:ascii="Microsoft JhengHei" w:eastAsia="Microsoft JhengHei" w:hAnsi="Microsoft JhengHei" w:cs="Microsoft JhengHei"/>
          <w:spacing w:val="17"/>
          <w:w w:val="105"/>
          <w:lang w:eastAsia="zh-CN"/>
        </w:rPr>
        <w:t xml:space="preserve"> </w:t>
      </w:r>
      <w:r>
        <w:rPr>
          <w:rFonts w:ascii="Microsoft JhengHei" w:eastAsia="Microsoft JhengHei" w:hAnsi="Microsoft JhengHei" w:cs="Microsoft JhengHei"/>
          <w:w w:val="140"/>
          <w:lang w:eastAsia="zh-CN"/>
        </w:rPr>
        <w:t>}</w:t>
      </w:r>
    </w:p>
    <w:p w:rsidR="00D032B6" w:rsidRDefault="00A23879">
      <w:pPr>
        <w:pStyle w:val="BodyText"/>
        <w:spacing w:before="66"/>
        <w:ind w:left="613"/>
        <w:rPr>
          <w:lang w:eastAsia="zh-CN"/>
        </w:rPr>
      </w:pPr>
      <w:bookmarkStart w:id="64" w:name="_bookmark29"/>
      <w:bookmarkEnd w:id="64"/>
      <w:r>
        <w:rPr>
          <w:lang w:eastAsia="zh-CN"/>
        </w:rPr>
        <w:t>协调节点</w:t>
      </w:r>
    </w:p>
    <w:p w:rsidR="00D032B6" w:rsidRDefault="00D032B6">
      <w:pPr>
        <w:spacing w:before="9" w:line="190" w:lineRule="exact"/>
        <w:rPr>
          <w:sz w:val="19"/>
          <w:szCs w:val="19"/>
          <w:lang w:eastAsia="zh-CN"/>
        </w:rPr>
      </w:pPr>
    </w:p>
    <w:p w:rsidR="00D032B6" w:rsidRDefault="00A23879">
      <w:pPr>
        <w:pStyle w:val="BodyText"/>
        <w:spacing w:line="253" w:lineRule="auto"/>
        <w:ind w:left="613" w:right="4504"/>
        <w:rPr>
          <w:lang w:eastAsia="zh-CN"/>
        </w:rPr>
      </w:pPr>
      <w:r>
        <w:rPr>
          <w:lang w:eastAsia="zh-CN"/>
        </w:rPr>
        <w:t>概念 协调节点为一种逻辑节点，其中并不保存任何用户数据信息。</w:t>
      </w:r>
    </w:p>
    <w:p w:rsidR="00D032B6" w:rsidRDefault="00A23879">
      <w:pPr>
        <w:pStyle w:val="BodyText"/>
        <w:spacing w:before="90" w:line="168" w:lineRule="auto"/>
        <w:ind w:left="613" w:right="410"/>
        <w:rPr>
          <w:lang w:eastAsia="zh-CN"/>
        </w:rPr>
      </w:pPr>
      <w:r>
        <w:rPr>
          <w:lang w:eastAsia="zh-CN"/>
        </w:rPr>
        <w:t>协调节点作为数据请求部分的协调者，本身并不参与数据的匹配与读写操作，而仅仅是将请求分发到所需要 处理的数据节点。</w:t>
      </w:r>
    </w:p>
    <w:p w:rsidR="00D032B6" w:rsidRDefault="00A23879">
      <w:pPr>
        <w:pStyle w:val="BodyText"/>
        <w:spacing w:before="34"/>
        <w:ind w:left="613"/>
        <w:rPr>
          <w:lang w:eastAsia="zh-CN"/>
        </w:rPr>
      </w:pPr>
      <w:r>
        <w:rPr>
          <w:lang w:eastAsia="zh-CN"/>
        </w:rPr>
        <w:t>一般来说，协调节点的处理流程如下：</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得到请求</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解析请求</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本地缓存查询该请求对应集合的信息</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如果信息不存在则从编目节点获取</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将请求转发至相应的数据节点</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从数据节点得到结果</w:t>
      </w:r>
    </w:p>
    <w:p w:rsidR="00D032B6" w:rsidRDefault="00A23879">
      <w:pPr>
        <w:pStyle w:val="BodyText"/>
        <w:tabs>
          <w:tab w:val="left" w:pos="897"/>
        </w:tabs>
        <w:spacing w:line="29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把结果汇总或直接传递给客户端</w:t>
      </w:r>
    </w:p>
    <w:p w:rsidR="00D032B6" w:rsidRDefault="00A23879">
      <w:pPr>
        <w:pStyle w:val="BodyText"/>
        <w:spacing w:before="65" w:line="309" w:lineRule="auto"/>
        <w:ind w:left="613" w:right="2114"/>
        <w:rPr>
          <w:lang w:eastAsia="zh-CN"/>
        </w:rPr>
      </w:pPr>
      <w:r>
        <w:rPr>
          <w:w w:val="95"/>
          <w:lang w:eastAsia="zh-CN"/>
        </w:rPr>
        <w:t xml:space="preserve">协调节点与其它节点之间主要使用分区服务端口（shardname     </w:t>
      </w:r>
      <w:r>
        <w:rPr>
          <w:spacing w:val="17"/>
          <w:w w:val="95"/>
          <w:lang w:eastAsia="zh-CN"/>
        </w:rPr>
        <w:t xml:space="preserve"> </w:t>
      </w:r>
      <w:r>
        <w:rPr>
          <w:w w:val="95"/>
          <w:lang w:eastAsia="zh-CN"/>
        </w:rPr>
        <w:t>参数）进行通讯。</w:t>
      </w:r>
      <w:r>
        <w:rPr>
          <w:lang w:eastAsia="zh-CN"/>
        </w:rPr>
        <w:t xml:space="preserve"> </w:t>
      </w:r>
      <w:bookmarkStart w:id="65" w:name="_bookmark30"/>
      <w:bookmarkEnd w:id="65"/>
      <w:r>
        <w:rPr>
          <w:lang w:eastAsia="zh-CN"/>
        </w:rPr>
        <w:t>数据节点</w:t>
      </w:r>
    </w:p>
    <w:p w:rsidR="00D032B6" w:rsidRDefault="00D032B6">
      <w:pPr>
        <w:spacing w:before="2" w:line="120" w:lineRule="exact"/>
        <w:rPr>
          <w:sz w:val="12"/>
          <w:szCs w:val="12"/>
          <w:lang w:eastAsia="zh-CN"/>
        </w:rPr>
      </w:pPr>
    </w:p>
    <w:p w:rsidR="00D032B6" w:rsidRDefault="00A23879">
      <w:pPr>
        <w:pStyle w:val="BodyText"/>
        <w:spacing w:line="253" w:lineRule="auto"/>
        <w:ind w:left="613" w:right="4947"/>
        <w:rPr>
          <w:lang w:eastAsia="zh-CN"/>
        </w:rPr>
      </w:pPr>
      <w:r>
        <w:rPr>
          <w:lang w:eastAsia="zh-CN"/>
        </w:rPr>
        <w:t>概念 数据节点为一种逻辑节点，其中保存用户数据信息。</w:t>
      </w:r>
    </w:p>
    <w:p w:rsidR="00D032B6" w:rsidRDefault="00A23879">
      <w:pPr>
        <w:pStyle w:val="BodyText"/>
        <w:spacing w:before="4" w:line="253" w:lineRule="auto"/>
        <w:ind w:left="613" w:right="410"/>
        <w:rPr>
          <w:lang w:eastAsia="zh-CN"/>
        </w:rPr>
      </w:pPr>
      <w:r>
        <w:rPr>
          <w:lang w:eastAsia="zh-CN"/>
        </w:rPr>
        <w:t>数据节点中没有专门的编目信息集合，因此第一次访问集合前需要向编目节点请求该集合的元数据信息。 在独立模式中，数据节点为单独的服务提供者，直接与应用程序或客户端进行通讯，并且不需要访问任何编</w:t>
      </w:r>
    </w:p>
    <w:p w:rsidR="00D032B6" w:rsidRDefault="00A23879">
      <w:pPr>
        <w:pStyle w:val="BodyText"/>
        <w:spacing w:line="225" w:lineRule="exact"/>
        <w:ind w:left="613"/>
        <w:rPr>
          <w:lang w:eastAsia="zh-CN"/>
        </w:rPr>
      </w:pPr>
      <w:r>
        <w:rPr>
          <w:lang w:eastAsia="zh-CN"/>
        </w:rPr>
        <w:t>目信息。</w:t>
      </w:r>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66" w:name="分区组"/>
      <w:bookmarkStart w:id="67" w:name="_bookmark31"/>
      <w:bookmarkEnd w:id="66"/>
      <w:bookmarkEnd w:id="67"/>
      <w:r>
        <w:rPr>
          <w:lang w:eastAsia="zh-CN"/>
        </w:rPr>
        <w:t>分区组</w:t>
      </w:r>
    </w:p>
    <w:p w:rsidR="00D032B6" w:rsidRDefault="00D032B6">
      <w:pPr>
        <w:spacing w:before="2" w:line="200" w:lineRule="exact"/>
        <w:rPr>
          <w:sz w:val="20"/>
          <w:szCs w:val="20"/>
          <w:lang w:eastAsia="zh-CN"/>
        </w:rPr>
      </w:pPr>
    </w:p>
    <w:p w:rsidR="00D032B6" w:rsidRDefault="00A23879">
      <w:pPr>
        <w:pStyle w:val="BodyText"/>
        <w:spacing w:line="253" w:lineRule="auto"/>
        <w:ind w:left="613" w:right="410"/>
        <w:rPr>
          <w:lang w:eastAsia="zh-CN"/>
        </w:rPr>
      </w:pPr>
      <w:r>
        <w:rPr>
          <w:lang w:eastAsia="zh-CN"/>
        </w:rPr>
        <w:t>概念 分区组又被称为复制组，一个复制组内可以包含一个或多个数据节点（或编目节点），节点之间的数据使用</w:t>
      </w:r>
    </w:p>
    <w:p w:rsidR="00D032B6" w:rsidRDefault="00A23879">
      <w:pPr>
        <w:pStyle w:val="BodyText"/>
        <w:spacing w:line="225" w:lineRule="exact"/>
        <w:ind w:left="613"/>
        <w:rPr>
          <w:lang w:eastAsia="zh-CN"/>
        </w:rPr>
      </w:pPr>
      <w:r>
        <w:rPr>
          <w:lang w:eastAsia="zh-CN"/>
        </w:rPr>
        <w:t>异步日志复制机制，保持最终一致。</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分区组中所有的节点之间使用复制服务端口（replname参数）进行通讯，定期相互发送心跳信息以相互验证</w:t>
      </w:r>
      <w:r>
        <w:rPr>
          <w:lang w:eastAsia="zh-CN"/>
        </w:rPr>
        <w:t xml:space="preserve"> 状态。</w:t>
      </w:r>
    </w:p>
    <w:p w:rsidR="00D032B6" w:rsidRDefault="00D032B6">
      <w:pPr>
        <w:spacing w:line="168" w:lineRule="auto"/>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pPr>
      <w:r>
        <w:t>分区组结构如下图：</w:t>
      </w:r>
    </w:p>
    <w:p w:rsidR="00D032B6" w:rsidRDefault="00620DD5">
      <w:pPr>
        <w:spacing w:before="95"/>
        <w:ind w:left="933" w:right="11520"/>
        <w:rPr>
          <w:rFonts w:ascii="Times New Roman" w:eastAsia="Times New Roman" w:hAnsi="Times New Roman" w:cs="Times New Roman"/>
          <w:sz w:val="20"/>
          <w:szCs w:val="20"/>
        </w:rPr>
      </w:pPr>
      <w:r>
        <w:pict>
          <v:shape id="_x0000_i1042" type="#_x0000_t75" style="width:393pt;height:159pt;mso-position-horizontal-relative:char;mso-position-vertical-relative:line">
            <v:imagedata r:id="rId18" o:title=""/>
          </v:shape>
        </w:pict>
      </w:r>
    </w:p>
    <w:p w:rsidR="00D032B6" w:rsidRDefault="00A23879">
      <w:pPr>
        <w:pStyle w:val="BodyText"/>
        <w:spacing w:before="71"/>
        <w:rPr>
          <w:lang w:eastAsia="zh-CN"/>
        </w:rPr>
      </w:pPr>
      <w:r>
        <w:rPr>
          <w:lang w:eastAsia="zh-CN"/>
        </w:rPr>
        <w:t>每个分区组内的节点有两种状态：</w:t>
      </w:r>
    </w:p>
    <w:p w:rsidR="00D032B6" w:rsidRDefault="00D032B6">
      <w:pPr>
        <w:spacing w:before="5" w:line="140" w:lineRule="exact"/>
        <w:rPr>
          <w:sz w:val="14"/>
          <w:szCs w:val="14"/>
          <w:lang w:eastAsia="zh-CN"/>
        </w:rPr>
      </w:pPr>
    </w:p>
    <w:p w:rsidR="00D032B6" w:rsidRDefault="00A23879">
      <w:pPr>
        <w:pStyle w:val="BodyText"/>
        <w:tabs>
          <w:tab w:val="left" w:pos="6229"/>
        </w:tabs>
        <w:spacing w:line="168" w:lineRule="auto"/>
        <w:ind w:left="6230" w:right="210" w:hanging="4737"/>
        <w:jc w:val="both"/>
        <w:rPr>
          <w:lang w:eastAsia="zh-CN"/>
        </w:rPr>
      </w:pPr>
      <w:r>
        <w:rPr>
          <w:lang w:eastAsia="zh-CN"/>
        </w:rPr>
        <w:t>主节点</w:t>
      </w:r>
      <w:r>
        <w:rPr>
          <w:lang w:eastAsia="zh-CN"/>
        </w:rPr>
        <w:tab/>
        <w:t>主节点可作读写操作。所有写入的数据会同步 写入日志文件，日志文件中的日志信息会异步 写入从节点。</w:t>
      </w:r>
    </w:p>
    <w:p w:rsidR="00D032B6" w:rsidRDefault="00D032B6">
      <w:pPr>
        <w:spacing w:line="120" w:lineRule="exact"/>
        <w:rPr>
          <w:sz w:val="12"/>
          <w:szCs w:val="12"/>
          <w:lang w:eastAsia="zh-CN"/>
        </w:rPr>
      </w:pPr>
    </w:p>
    <w:p w:rsidR="00D032B6" w:rsidRDefault="00A23879">
      <w:pPr>
        <w:pStyle w:val="BodyText"/>
        <w:tabs>
          <w:tab w:val="left" w:pos="6229"/>
        </w:tabs>
        <w:spacing w:line="168" w:lineRule="auto"/>
        <w:ind w:left="6230" w:right="210" w:hanging="4737"/>
        <w:jc w:val="both"/>
        <w:rPr>
          <w:lang w:eastAsia="zh-CN"/>
        </w:rPr>
      </w:pPr>
      <w:r>
        <w:rPr>
          <w:lang w:eastAsia="zh-CN"/>
        </w:rPr>
        <w:t>从节点</w:t>
      </w:r>
      <w:r>
        <w:rPr>
          <w:lang w:eastAsia="zh-CN"/>
        </w:rPr>
        <w:tab/>
        <w:t>从节点可作只读操作。所有主节点写入的数据 会异步写入从节点。因此从节点与主节点之间 可能存在暂时的数据不一致，但是复制机制可 以保证数据的最终一致性。</w:t>
      </w:r>
    </w:p>
    <w:p w:rsidR="00D032B6" w:rsidRDefault="00A23879">
      <w:pPr>
        <w:pStyle w:val="BodyText"/>
        <w:spacing w:before="94" w:line="309" w:lineRule="auto"/>
        <w:ind w:right="4127"/>
        <w:rPr>
          <w:lang w:eastAsia="zh-CN"/>
        </w:rPr>
      </w:pPr>
      <w:r>
        <w:rPr>
          <w:lang w:eastAsia="zh-CN"/>
        </w:rPr>
        <w:t xml:space="preserve">分区组通过数据复制，读写分离与选举机制实现高可用。 </w:t>
      </w:r>
      <w:bookmarkStart w:id="68" w:name="选举"/>
      <w:bookmarkEnd w:id="68"/>
      <w:r>
        <w:rPr>
          <w:lang w:eastAsia="zh-CN"/>
        </w:rPr>
        <w:t>选举</w:t>
      </w:r>
    </w:p>
    <w:p w:rsidR="00D032B6" w:rsidRDefault="00D032B6">
      <w:pPr>
        <w:spacing w:before="2" w:line="120" w:lineRule="exact"/>
        <w:rPr>
          <w:sz w:val="12"/>
          <w:szCs w:val="12"/>
          <w:lang w:eastAsia="zh-CN"/>
        </w:rPr>
      </w:pPr>
    </w:p>
    <w:p w:rsidR="00D032B6" w:rsidRDefault="00A23879">
      <w:pPr>
        <w:pStyle w:val="BodyText"/>
        <w:spacing w:line="253" w:lineRule="auto"/>
        <w:rPr>
          <w:lang w:eastAsia="zh-CN"/>
        </w:rPr>
      </w:pPr>
      <w:r>
        <w:rPr>
          <w:lang w:eastAsia="zh-CN"/>
        </w:rPr>
        <w:t>概念 选举机制保障分区组中随时存在一个主节点。当该主节点宕机后会在其余从节点之间自动选举出主节点，进</w:t>
      </w:r>
    </w:p>
    <w:p w:rsidR="00D032B6" w:rsidRDefault="00A23879">
      <w:pPr>
        <w:pStyle w:val="BodyText"/>
        <w:spacing w:line="225" w:lineRule="exact"/>
        <w:rPr>
          <w:lang w:eastAsia="zh-CN"/>
        </w:rPr>
      </w:pPr>
      <w:r>
        <w:rPr>
          <w:lang w:eastAsia="zh-CN"/>
        </w:rPr>
        <w:t>行读写操作。</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选举机制的核心为节点状态监测。分区组内所有的节点定期向组内其他成员发送自身状态，因此当主节点宕 机后，所有的从节点间会进行投票，当时最匹配原主节点的节点即当选新的主节点。</w:t>
      </w:r>
    </w:p>
    <w:p w:rsidR="00D032B6" w:rsidRDefault="00D032B6">
      <w:pPr>
        <w:spacing w:before="1" w:line="110" w:lineRule="exact"/>
        <w:rPr>
          <w:sz w:val="11"/>
          <w:szCs w:val="11"/>
          <w:lang w:eastAsia="zh-CN"/>
        </w:rPr>
      </w:pPr>
    </w:p>
    <w:p w:rsidR="00D032B6" w:rsidRDefault="00620DD5">
      <w:pPr>
        <w:ind w:left="933" w:right="11520"/>
        <w:rPr>
          <w:rFonts w:ascii="Times New Roman" w:eastAsia="Times New Roman" w:hAnsi="Times New Roman" w:cs="Times New Roman"/>
          <w:sz w:val="20"/>
          <w:szCs w:val="20"/>
        </w:rPr>
      </w:pPr>
      <w:r>
        <w:pict>
          <v:shape id="_x0000_i1043" type="#_x0000_t75" style="width:349.5pt;height:174pt;mso-position-horizontal-relative:char;mso-position-vertical-relative:line">
            <v:imagedata r:id="rId19" o:title=""/>
          </v:shape>
        </w:pict>
      </w:r>
    </w:p>
    <w:p w:rsidR="00D032B6" w:rsidRDefault="00D032B6">
      <w:pPr>
        <w:spacing w:before="7" w:line="150" w:lineRule="exact"/>
        <w:rPr>
          <w:sz w:val="15"/>
          <w:szCs w:val="15"/>
        </w:rPr>
      </w:pPr>
    </w:p>
    <w:p w:rsidR="00D032B6" w:rsidRDefault="00A23879">
      <w:pPr>
        <w:pStyle w:val="BodyText"/>
        <w:spacing w:line="168" w:lineRule="auto"/>
        <w:rPr>
          <w:lang w:eastAsia="zh-CN"/>
        </w:rPr>
      </w:pPr>
      <w:r>
        <w:rPr>
          <w:w w:val="95"/>
          <w:lang w:eastAsia="zh-CN"/>
        </w:rPr>
        <w:t>选举成功的前提条件为组内必须拥有超过半数以上的节点参与投票，否则为了避免“双活”问题（同时存在两</w:t>
      </w:r>
      <w:r>
        <w:rPr>
          <w:lang w:eastAsia="zh-CN"/>
        </w:rPr>
        <w:t xml:space="preserve"> 个主节点）将无法进行选举。</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lang w:eastAsia="zh-CN"/>
        </w:rPr>
        <w:t>任何时刻如果组内成员不足半数，则当前的主节点会自动降级为从节点，同时断开当前节点的所有用户连 接。</w:t>
      </w:r>
    </w:p>
    <w:p w:rsidR="00D032B6" w:rsidRDefault="00D032B6">
      <w:pPr>
        <w:spacing w:line="168" w:lineRule="auto"/>
        <w:rPr>
          <w:lang w:eastAsia="zh-CN"/>
        </w:rPr>
        <w:sectPr w:rsidR="00D032B6">
          <w:pgSz w:w="12240" w:h="15840"/>
          <w:pgMar w:top="900" w:right="110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当一个新的节点加入现存的分区组，或者某个故障节点重新加入分区组后，会进行</w:t>
      </w:r>
      <w:hyperlink w:anchor="_bookmark32" w:history="1">
        <w:r>
          <w:rPr>
            <w:color w:val="0000FF"/>
            <w:lang w:eastAsia="zh-CN"/>
          </w:rPr>
          <w:t>数据同步</w:t>
        </w:r>
      </w:hyperlink>
      <w:r>
        <w:rPr>
          <w:color w:val="000000"/>
          <w:lang w:eastAsia="zh-CN"/>
        </w:rPr>
        <w:t>。</w:t>
      </w:r>
    </w:p>
    <w:p w:rsidR="00D032B6" w:rsidRDefault="00A23879">
      <w:pPr>
        <w:pStyle w:val="BodyText"/>
        <w:spacing w:before="98"/>
        <w:ind w:left="113"/>
        <w:rPr>
          <w:lang w:eastAsia="zh-CN"/>
        </w:rPr>
      </w:pPr>
      <w:bookmarkStart w:id="69" w:name="复制"/>
      <w:bookmarkEnd w:id="69"/>
      <w:r>
        <w:rPr>
          <w:lang w:eastAsia="zh-CN"/>
        </w:rPr>
        <w:t>复制</w:t>
      </w:r>
    </w:p>
    <w:p w:rsidR="00D032B6" w:rsidRDefault="00D032B6">
      <w:pPr>
        <w:spacing w:before="9" w:line="190" w:lineRule="exact"/>
        <w:rPr>
          <w:sz w:val="19"/>
          <w:szCs w:val="19"/>
          <w:lang w:eastAsia="zh-CN"/>
        </w:rPr>
      </w:pPr>
    </w:p>
    <w:p w:rsidR="00D032B6" w:rsidRDefault="00A23879">
      <w:pPr>
        <w:pStyle w:val="BodyText"/>
        <w:spacing w:line="253" w:lineRule="auto"/>
        <w:ind w:left="113" w:right="5270"/>
        <w:rPr>
          <w:lang w:eastAsia="zh-CN"/>
        </w:rPr>
      </w:pPr>
      <w:r>
        <w:rPr>
          <w:lang w:eastAsia="zh-CN"/>
        </w:rPr>
        <w:t>概念 数据复制为分区组中节点之间的相互同步的机制。</w:t>
      </w:r>
    </w:p>
    <w:p w:rsidR="00D032B6" w:rsidRDefault="00A23879">
      <w:pPr>
        <w:pStyle w:val="BodyText"/>
        <w:spacing w:before="90" w:line="168" w:lineRule="auto"/>
        <w:ind w:left="113" w:right="362"/>
        <w:rPr>
          <w:lang w:eastAsia="zh-CN"/>
        </w:rPr>
      </w:pPr>
      <w:r>
        <w:rPr>
          <w:w w:val="95"/>
          <w:lang w:eastAsia="zh-CN"/>
        </w:rPr>
        <w:t xml:space="preserve">在数据节点和编目节点中，任何数据增删改操作均会写入日志。SequoiaDB      </w:t>
      </w:r>
      <w:r>
        <w:rPr>
          <w:spacing w:val="37"/>
          <w:w w:val="95"/>
          <w:lang w:eastAsia="zh-CN"/>
        </w:rPr>
        <w:t xml:space="preserve"> </w:t>
      </w:r>
      <w:r>
        <w:rPr>
          <w:w w:val="95"/>
          <w:lang w:eastAsia="zh-CN"/>
        </w:rPr>
        <w:t>会首先将日志写入日志缓冲</w:t>
      </w:r>
      <w:r>
        <w:rPr>
          <w:lang w:eastAsia="zh-CN"/>
        </w:rPr>
        <w:t xml:space="preserve"> 区，然后将其异步写入本地磁盘。</w:t>
      </w:r>
    </w:p>
    <w:p w:rsidR="00D032B6" w:rsidRDefault="00A23879">
      <w:pPr>
        <w:pStyle w:val="BodyText"/>
        <w:spacing w:before="34"/>
        <w:ind w:left="113"/>
        <w:rPr>
          <w:lang w:eastAsia="zh-CN"/>
        </w:rPr>
      </w:pPr>
      <w:r>
        <w:rPr>
          <w:lang w:eastAsia="zh-CN"/>
        </w:rPr>
        <w:t>每个数据复制会在两个节点间进行：</w:t>
      </w:r>
    </w:p>
    <w:p w:rsidR="00D032B6" w:rsidRDefault="00D032B6">
      <w:pPr>
        <w:spacing w:before="5" w:line="140" w:lineRule="exact"/>
        <w:rPr>
          <w:sz w:val="14"/>
          <w:szCs w:val="14"/>
          <w:lang w:eastAsia="zh-CN"/>
        </w:rPr>
      </w:pPr>
    </w:p>
    <w:p w:rsidR="00D032B6" w:rsidRDefault="00A23879">
      <w:pPr>
        <w:pStyle w:val="BodyText"/>
        <w:tabs>
          <w:tab w:val="left" w:pos="5409"/>
        </w:tabs>
        <w:spacing w:line="168" w:lineRule="auto"/>
        <w:ind w:left="5410" w:right="630" w:hanging="4737"/>
        <w:jc w:val="both"/>
        <w:rPr>
          <w:lang w:eastAsia="zh-CN"/>
        </w:rPr>
      </w:pPr>
      <w:r>
        <w:rPr>
          <w:lang w:eastAsia="zh-CN"/>
        </w:rPr>
        <w:t>源节点</w:t>
      </w:r>
      <w:r>
        <w:rPr>
          <w:lang w:eastAsia="zh-CN"/>
        </w:rPr>
        <w:tab/>
        <w:t>为包含新数据的节点。主节点并不一定永远是 复制的源节点。</w:t>
      </w:r>
    </w:p>
    <w:p w:rsidR="00D032B6" w:rsidRDefault="00A23879">
      <w:pPr>
        <w:pStyle w:val="BodyText"/>
        <w:tabs>
          <w:tab w:val="left" w:pos="5409"/>
        </w:tabs>
        <w:spacing w:before="34"/>
        <w:ind w:left="673"/>
        <w:rPr>
          <w:lang w:eastAsia="zh-CN"/>
        </w:rPr>
      </w:pPr>
      <w:r>
        <w:rPr>
          <w:lang w:eastAsia="zh-CN"/>
        </w:rPr>
        <w:t>目标节点</w:t>
      </w:r>
      <w:r>
        <w:rPr>
          <w:lang w:eastAsia="zh-CN"/>
        </w:rPr>
        <w:tab/>
        <w:t>为请求进行数据复制的节点。</w:t>
      </w:r>
    </w:p>
    <w:p w:rsidR="00D032B6" w:rsidRDefault="00D032B6">
      <w:pPr>
        <w:spacing w:before="5" w:line="160" w:lineRule="exact"/>
        <w:rPr>
          <w:sz w:val="16"/>
          <w:szCs w:val="16"/>
          <w:lang w:eastAsia="zh-CN"/>
        </w:rPr>
      </w:pPr>
    </w:p>
    <w:p w:rsidR="00D032B6" w:rsidRDefault="00A23879">
      <w:pPr>
        <w:pStyle w:val="BodyText"/>
        <w:spacing w:line="168" w:lineRule="auto"/>
        <w:ind w:left="113" w:right="465"/>
        <w:rPr>
          <w:lang w:eastAsia="zh-CN"/>
        </w:rPr>
      </w:pPr>
      <w:r>
        <w:rPr>
          <w:lang w:eastAsia="zh-CN"/>
        </w:rPr>
        <w:t>复制过程中，目标节点选择一个与其最接近的节点，然后向其发送一个复制请求。源节点接到复制请求 后，会将目标节点请求的同步点之后的日志记录打包并发送给目标节点，目标节点接收到数据包后会重新处 理日志中的所有操作。</w:t>
      </w:r>
    </w:p>
    <w:p w:rsidR="00D032B6" w:rsidRDefault="00A23879">
      <w:pPr>
        <w:pStyle w:val="BodyText"/>
        <w:spacing w:before="34"/>
        <w:ind w:left="113"/>
        <w:rPr>
          <w:lang w:eastAsia="zh-CN"/>
        </w:rPr>
      </w:pPr>
      <w:r>
        <w:rPr>
          <w:lang w:eastAsia="zh-CN"/>
        </w:rPr>
        <w:t>节点之间的复制有两个状态：</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对等状态（PEER）：当目标节点请求的日志依然存在于源节点的日志缓冲区中，两节点之间为对等状态</w:t>
      </w:r>
    </w:p>
    <w:p w:rsidR="00D032B6" w:rsidRDefault="00A23879">
      <w:pPr>
        <w:pStyle w:val="BodyText"/>
        <w:tabs>
          <w:tab w:val="left" w:pos="397"/>
        </w:tabs>
        <w:spacing w:before="36" w:line="171" w:lineRule="auto"/>
        <w:ind w:left="397" w:right="556"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远程追赶状态（Remote     </w:t>
      </w:r>
      <w:r>
        <w:rPr>
          <w:spacing w:val="55"/>
          <w:w w:val="95"/>
          <w:position w:val="1"/>
          <w:lang w:eastAsia="zh-CN"/>
        </w:rPr>
        <w:t xml:space="preserve"> </w:t>
      </w:r>
      <w:r>
        <w:rPr>
          <w:w w:val="95"/>
          <w:position w:val="1"/>
          <w:lang w:eastAsia="zh-CN"/>
        </w:rPr>
        <w:t>Catchup）：当目标节点请求的日志不存在于源节点的日志缓冲区中，但依然存</w:t>
      </w:r>
      <w:r>
        <w:rPr>
          <w:position w:val="1"/>
          <w:lang w:eastAsia="zh-CN"/>
        </w:rPr>
        <w:t xml:space="preserve"> </w:t>
      </w:r>
      <w:r>
        <w:rPr>
          <w:lang w:eastAsia="zh-CN"/>
        </w:rPr>
        <w:t>在于源节点的日志文件中，两节点之间为远程追赶状态</w:t>
      </w:r>
    </w:p>
    <w:p w:rsidR="00D032B6" w:rsidRDefault="00A23879">
      <w:pPr>
        <w:pStyle w:val="BodyText"/>
        <w:spacing w:before="53" w:line="253" w:lineRule="auto"/>
        <w:ind w:left="113" w:right="465"/>
        <w:rPr>
          <w:lang w:eastAsia="zh-CN"/>
        </w:rPr>
      </w:pPr>
      <w:r>
        <w:rPr>
          <w:lang w:eastAsia="zh-CN"/>
        </w:rPr>
        <w:t>如果目标节点请求的日志已经不再存在于源节点的日志文件中，目标节点则进入</w:t>
      </w:r>
      <w:hyperlink w:anchor="_bookmark32" w:history="1">
        <w:r>
          <w:rPr>
            <w:color w:val="0000FF"/>
            <w:lang w:eastAsia="zh-CN"/>
          </w:rPr>
          <w:t>恢复同步</w:t>
        </w:r>
      </w:hyperlink>
      <w:r>
        <w:rPr>
          <w:color w:val="000000"/>
          <w:lang w:eastAsia="zh-CN"/>
        </w:rPr>
        <w:t>状态。 当两节点处于对等状态时，同步请求在源节点可以直接从内存中获取数据，因此目标节点选择复制源节点</w:t>
      </w:r>
    </w:p>
    <w:p w:rsidR="00D032B6" w:rsidRDefault="00A23879">
      <w:pPr>
        <w:pStyle w:val="BodyText"/>
        <w:spacing w:line="225" w:lineRule="exact"/>
        <w:ind w:left="113"/>
        <w:rPr>
          <w:lang w:eastAsia="zh-CN"/>
        </w:rPr>
      </w:pPr>
      <w:r>
        <w:rPr>
          <w:lang w:eastAsia="zh-CN"/>
        </w:rPr>
        <w:t>时，总会尝试选择距离自己当前日志点最近的数据节点，使其所包含的日志尽量坐落在内存中。</w:t>
      </w:r>
    </w:p>
    <w:p w:rsidR="00D032B6" w:rsidRDefault="00A23879">
      <w:pPr>
        <w:pStyle w:val="BodyText"/>
        <w:spacing w:before="98"/>
        <w:ind w:left="113"/>
        <w:rPr>
          <w:lang w:eastAsia="zh-CN"/>
        </w:rPr>
      </w:pPr>
      <w:bookmarkStart w:id="70" w:name="全量同步"/>
      <w:bookmarkStart w:id="71" w:name="_bookmark32"/>
      <w:bookmarkEnd w:id="70"/>
      <w:bookmarkEnd w:id="71"/>
      <w:r>
        <w:rPr>
          <w:lang w:eastAsia="zh-CN"/>
        </w:rPr>
        <w:t>全量同步</w:t>
      </w:r>
    </w:p>
    <w:p w:rsidR="00D032B6" w:rsidRDefault="00D032B6">
      <w:pPr>
        <w:spacing w:before="9" w:line="190" w:lineRule="exact"/>
        <w:rPr>
          <w:sz w:val="19"/>
          <w:szCs w:val="19"/>
          <w:lang w:eastAsia="zh-CN"/>
        </w:rPr>
      </w:pPr>
    </w:p>
    <w:p w:rsidR="00D032B6" w:rsidRDefault="00A23879">
      <w:pPr>
        <w:pStyle w:val="BodyText"/>
        <w:spacing w:line="253" w:lineRule="auto"/>
        <w:ind w:left="113" w:right="465"/>
        <w:rPr>
          <w:lang w:eastAsia="zh-CN"/>
        </w:rPr>
      </w:pPr>
      <w:r>
        <w:rPr>
          <w:lang w:eastAsia="zh-CN"/>
        </w:rPr>
        <w:t>概念 在分区组内，当一个新的节点加入分区组，或者故障节点重新加入分区组，需要进行数据全量同步，以保障</w:t>
      </w:r>
    </w:p>
    <w:p w:rsidR="00D032B6" w:rsidRDefault="00A23879">
      <w:pPr>
        <w:pStyle w:val="BodyText"/>
        <w:spacing w:line="225" w:lineRule="exact"/>
        <w:ind w:left="113"/>
        <w:rPr>
          <w:lang w:eastAsia="zh-CN"/>
        </w:rPr>
      </w:pPr>
      <w:r>
        <w:rPr>
          <w:lang w:eastAsia="zh-CN"/>
        </w:rPr>
        <w:t>新的节点与现有节点之间数据的一致性。</w:t>
      </w:r>
    </w:p>
    <w:p w:rsidR="00D032B6" w:rsidRDefault="00A23879">
      <w:pPr>
        <w:pStyle w:val="BodyText"/>
        <w:spacing w:before="18"/>
        <w:ind w:left="113"/>
        <w:rPr>
          <w:lang w:eastAsia="zh-CN"/>
        </w:rPr>
      </w:pPr>
      <w:r>
        <w:rPr>
          <w:lang w:eastAsia="zh-CN"/>
        </w:rPr>
        <w:t>在进行数据全量同步时有两个节点参与：</w:t>
      </w:r>
    </w:p>
    <w:p w:rsidR="00D032B6" w:rsidRDefault="00D032B6">
      <w:pPr>
        <w:spacing w:before="5" w:line="140" w:lineRule="exact"/>
        <w:rPr>
          <w:sz w:val="14"/>
          <w:szCs w:val="14"/>
          <w:lang w:eastAsia="zh-CN"/>
        </w:rPr>
      </w:pPr>
    </w:p>
    <w:p w:rsidR="00D032B6" w:rsidRDefault="00A23879">
      <w:pPr>
        <w:pStyle w:val="BodyText"/>
        <w:tabs>
          <w:tab w:val="left" w:pos="5409"/>
        </w:tabs>
        <w:spacing w:line="168" w:lineRule="auto"/>
        <w:ind w:left="5410" w:right="630" w:hanging="4737"/>
        <w:jc w:val="both"/>
        <w:rPr>
          <w:lang w:eastAsia="zh-CN"/>
        </w:rPr>
      </w:pPr>
      <w:r>
        <w:rPr>
          <w:lang w:eastAsia="zh-CN"/>
        </w:rPr>
        <w:t>源节点</w:t>
      </w:r>
      <w:r>
        <w:rPr>
          <w:lang w:eastAsia="zh-CN"/>
        </w:rPr>
        <w:tab/>
        <w:t>为包含有效数据的节点。主节点并不一定永远 是同步的源节点。任何与主节点处于同步状态 的从节点均可作为源节点进行数据同步。（目 前只能主节点作为同步源节点）</w:t>
      </w:r>
    </w:p>
    <w:p w:rsidR="00D032B6" w:rsidRDefault="00D032B6">
      <w:pPr>
        <w:spacing w:line="120" w:lineRule="exact"/>
        <w:rPr>
          <w:sz w:val="12"/>
          <w:szCs w:val="12"/>
          <w:lang w:eastAsia="zh-CN"/>
        </w:rPr>
      </w:pPr>
    </w:p>
    <w:p w:rsidR="00D032B6" w:rsidRDefault="00A23879">
      <w:pPr>
        <w:pStyle w:val="BodyText"/>
        <w:tabs>
          <w:tab w:val="left" w:pos="5409"/>
        </w:tabs>
        <w:spacing w:line="168" w:lineRule="auto"/>
        <w:ind w:left="5410" w:right="630" w:hanging="4737"/>
        <w:jc w:val="both"/>
        <w:rPr>
          <w:lang w:eastAsia="zh-CN"/>
        </w:rPr>
      </w:pPr>
      <w:r>
        <w:rPr>
          <w:lang w:eastAsia="zh-CN"/>
        </w:rPr>
        <w:t>目标节点</w:t>
      </w:r>
      <w:r>
        <w:rPr>
          <w:lang w:eastAsia="zh-CN"/>
        </w:rPr>
        <w:tab/>
        <w:t>为新加入组，或重新入组的故障节点。同步时 该节点下原有的数据会被废弃。</w:t>
      </w:r>
    </w:p>
    <w:p w:rsidR="00D032B6" w:rsidRDefault="00D032B6">
      <w:pPr>
        <w:spacing w:line="168" w:lineRule="auto"/>
        <w:jc w:val="both"/>
        <w:rPr>
          <w:lang w:eastAsia="zh-CN"/>
        </w:rPr>
        <w:sectPr w:rsidR="00D032B6">
          <w:pgSz w:w="12240" w:h="15840"/>
          <w:pgMar w:top="900" w:right="680" w:bottom="280" w:left="1520" w:header="713" w:footer="0" w:gutter="0"/>
          <w:cols w:space="720"/>
        </w:sectPr>
      </w:pPr>
    </w:p>
    <w:p w:rsidR="00D032B6" w:rsidRDefault="00D032B6">
      <w:pPr>
        <w:spacing w:before="1" w:line="240" w:lineRule="exact"/>
        <w:rPr>
          <w:sz w:val="24"/>
          <w:szCs w:val="24"/>
          <w:lang w:eastAsia="zh-CN"/>
        </w:rPr>
      </w:pPr>
    </w:p>
    <w:p w:rsidR="00D032B6" w:rsidRDefault="00620DD5">
      <w:pPr>
        <w:ind w:left="933" w:right="11520"/>
        <w:rPr>
          <w:rFonts w:ascii="Times New Roman" w:eastAsia="Times New Roman" w:hAnsi="Times New Roman" w:cs="Times New Roman"/>
          <w:sz w:val="20"/>
          <w:szCs w:val="20"/>
        </w:rPr>
      </w:pPr>
      <w:r>
        <w:pict>
          <v:shape id="_x0000_i1044" type="#_x0000_t75" style="width:357.75pt;height:159.75pt;mso-position-horizontal-relative:char;mso-position-vertical-relative:line">
            <v:imagedata r:id="rId20" o:title=""/>
          </v:shape>
        </w:pict>
      </w:r>
    </w:p>
    <w:p w:rsidR="00D032B6" w:rsidRDefault="00D032B6">
      <w:pPr>
        <w:spacing w:before="1" w:line="100" w:lineRule="exact"/>
        <w:rPr>
          <w:sz w:val="10"/>
          <w:szCs w:val="10"/>
        </w:rPr>
      </w:pPr>
    </w:p>
    <w:p w:rsidR="00D032B6" w:rsidRDefault="00A23879">
      <w:pPr>
        <w:pStyle w:val="BodyText"/>
        <w:spacing w:before="56" w:line="168" w:lineRule="auto"/>
        <w:rPr>
          <w:lang w:eastAsia="zh-CN"/>
        </w:rPr>
      </w:pPr>
      <w:r>
        <w:rPr>
          <w:lang w:eastAsia="zh-CN"/>
        </w:rPr>
        <w:t>全量同步发生时，目标节点会定期向源节点请求数据。源节点将数据打包后作为大数据块发送给目标节点。 当目标节点重做该数据块内所有数据后，向源节点请求新的数据块。</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lang w:eastAsia="zh-CN"/>
        </w:rPr>
        <w:t>为保障源节点在同步时可进行写操作，所有已经被发送给目标节点的数据页如果被更改，其更新会被同步到 目标节点，以保障全量同步过程中更新的数据不会损失。</w:t>
      </w:r>
    </w:p>
    <w:p w:rsidR="00D032B6" w:rsidRDefault="00D032B6">
      <w:pPr>
        <w:spacing w:before="1" w:line="130" w:lineRule="exact"/>
        <w:rPr>
          <w:sz w:val="13"/>
          <w:szCs w:val="13"/>
          <w:lang w:eastAsia="zh-CN"/>
        </w:rPr>
      </w:pPr>
    </w:p>
    <w:p w:rsidR="00D032B6" w:rsidRDefault="00A23879">
      <w:pPr>
        <w:pStyle w:val="Heading4"/>
        <w:rPr>
          <w:lang w:eastAsia="zh-CN"/>
        </w:rPr>
      </w:pPr>
      <w:bookmarkStart w:id="72" w:name="数据分区"/>
      <w:bookmarkStart w:id="73" w:name="_bookmark33"/>
      <w:bookmarkEnd w:id="72"/>
      <w:bookmarkEnd w:id="73"/>
      <w:r>
        <w:rPr>
          <w:lang w:eastAsia="zh-CN"/>
        </w:rPr>
        <w:t>数据分区</w:t>
      </w:r>
    </w:p>
    <w:p w:rsidR="00D032B6" w:rsidRDefault="00A23879">
      <w:pPr>
        <w:pStyle w:val="BodyText"/>
        <w:spacing w:before="21"/>
        <w:rPr>
          <w:lang w:eastAsia="zh-CN"/>
        </w:rPr>
      </w:pPr>
      <w:r>
        <w:rPr>
          <w:lang w:eastAsia="zh-CN"/>
        </w:rPr>
        <w:t>水平分区</w:t>
      </w:r>
      <w:r>
        <w:rPr>
          <w:spacing w:val="-7"/>
          <w:lang w:eastAsia="zh-CN"/>
        </w:rPr>
        <w:t xml:space="preserve"> </w:t>
      </w:r>
      <w:r>
        <w:rPr>
          <w:lang w:eastAsia="zh-CN"/>
        </w:rPr>
        <w:t>水平分区又称为数据库分区或横向分区。</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在   </w:t>
      </w:r>
      <w:r>
        <w:rPr>
          <w:spacing w:val="16"/>
          <w:w w:val="95"/>
          <w:lang w:eastAsia="zh-CN"/>
        </w:rPr>
        <w:t xml:space="preserve"> </w:t>
      </w:r>
      <w:r>
        <w:rPr>
          <w:w w:val="95"/>
          <w:lang w:eastAsia="zh-CN"/>
        </w:rPr>
        <w:t xml:space="preserve">SequoiaDB   </w:t>
      </w:r>
      <w:r>
        <w:rPr>
          <w:spacing w:val="17"/>
          <w:w w:val="95"/>
          <w:lang w:eastAsia="zh-CN"/>
        </w:rPr>
        <w:t xml:space="preserve"> </w:t>
      </w:r>
      <w:r>
        <w:rPr>
          <w:w w:val="95"/>
          <w:lang w:eastAsia="zh-CN"/>
        </w:rPr>
        <w:t>集群环境中，用户可以通过将一个集合中的数据切分到多个复制组中，以达到并行计算的</w:t>
      </w:r>
      <w:r>
        <w:rPr>
          <w:lang w:eastAsia="zh-CN"/>
        </w:rPr>
        <w:t xml:space="preserve"> 目的，此数据切分称为水平分区。水平分区是按一定的条件把全局关系的所有元组划分成若干不相交的子 集，每个子集为关系的一个片段，称为分区；一个分区只能存在于一个复制组中，但一个复制组可以承载多 个分区；分区在复制组之间可以通过水平切分操作进行移动。</w:t>
      </w:r>
    </w:p>
    <w:p w:rsidR="00D032B6" w:rsidRDefault="00D032B6">
      <w:pPr>
        <w:spacing w:before="1" w:line="110" w:lineRule="exact"/>
        <w:rPr>
          <w:sz w:val="11"/>
          <w:szCs w:val="11"/>
          <w:lang w:eastAsia="zh-CN"/>
        </w:rPr>
      </w:pPr>
    </w:p>
    <w:p w:rsidR="00D032B6" w:rsidRDefault="00620DD5">
      <w:pPr>
        <w:ind w:left="933" w:right="11520"/>
        <w:rPr>
          <w:rFonts w:ascii="Times New Roman" w:eastAsia="Times New Roman" w:hAnsi="Times New Roman" w:cs="Times New Roman"/>
          <w:sz w:val="20"/>
          <w:szCs w:val="20"/>
        </w:rPr>
      </w:pPr>
      <w:r>
        <w:pict>
          <v:shape id="_x0000_i1045" type="#_x0000_t75" style="width:318.75pt;height:139.5pt;mso-position-horizontal-relative:char;mso-position-vertical-relative:line">
            <v:imagedata r:id="rId32" o:title=""/>
          </v:shape>
        </w:pict>
      </w:r>
    </w:p>
    <w:p w:rsidR="00D032B6" w:rsidRDefault="00A23879">
      <w:pPr>
        <w:pStyle w:val="BodyText"/>
        <w:spacing w:before="71"/>
        <w:rPr>
          <w:lang w:eastAsia="zh-CN"/>
        </w:rPr>
      </w:pPr>
      <w:r>
        <w:rPr>
          <w:lang w:eastAsia="zh-CN"/>
        </w:rPr>
        <w:t>垂直分区</w:t>
      </w:r>
      <w:r>
        <w:rPr>
          <w:spacing w:val="-7"/>
          <w:lang w:eastAsia="zh-CN"/>
        </w:rPr>
        <w:t xml:space="preserve"> </w:t>
      </w:r>
      <w:r>
        <w:rPr>
          <w:lang w:eastAsia="zh-CN"/>
        </w:rPr>
        <w:t>垂直分区又称为集合分区或纵向分区。</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在   </w:t>
      </w:r>
      <w:r>
        <w:rPr>
          <w:spacing w:val="21"/>
          <w:w w:val="95"/>
          <w:lang w:eastAsia="zh-CN"/>
        </w:rPr>
        <w:t xml:space="preserve"> </w:t>
      </w:r>
      <w:r>
        <w:rPr>
          <w:w w:val="95"/>
          <w:lang w:eastAsia="zh-CN"/>
        </w:rPr>
        <w:t xml:space="preserve">SequoiaDB   </w:t>
      </w:r>
      <w:r>
        <w:rPr>
          <w:spacing w:val="22"/>
          <w:w w:val="95"/>
          <w:lang w:eastAsia="zh-CN"/>
        </w:rPr>
        <w:t xml:space="preserve"> </w:t>
      </w:r>
      <w:r>
        <w:rPr>
          <w:w w:val="95"/>
          <w:lang w:eastAsia="zh-CN"/>
        </w:rPr>
        <w:t>集群环境中，用户也可以将一个集合全局关系的属性分成若干子集，并在这些子集上作投影</w:t>
      </w:r>
      <w:r>
        <w:rPr>
          <w:lang w:eastAsia="zh-CN"/>
        </w:rPr>
        <w:t xml:space="preserve"> 运算，将这些子集映射到另外的集合上，从而实现集合关系的垂直切分；该集合称之为主集合，每个切分的 子集称为分区，分区映射的集合称为子集合；一个分区只能映射到一个子集合中，但一个子集合可以承载多 个分区；分区在子集合之间可以通过垂直切分操作进行重映射。</w:t>
      </w:r>
    </w:p>
    <w:p w:rsidR="00D032B6" w:rsidRDefault="00D032B6">
      <w:pPr>
        <w:spacing w:line="168" w:lineRule="auto"/>
        <w:rPr>
          <w:lang w:eastAsia="zh-CN"/>
        </w:rPr>
        <w:sectPr w:rsidR="00D032B6">
          <w:pgSz w:w="12240" w:h="15840"/>
          <w:pgMar w:top="900" w:right="1100" w:bottom="280" w:left="700" w:header="713" w:footer="0" w:gutter="0"/>
          <w:cols w:space="720"/>
        </w:sectPr>
      </w:pPr>
    </w:p>
    <w:p w:rsidR="00D032B6" w:rsidRDefault="00D032B6">
      <w:pPr>
        <w:spacing w:before="1" w:line="240" w:lineRule="exact"/>
        <w:rPr>
          <w:sz w:val="24"/>
          <w:szCs w:val="24"/>
          <w:lang w:eastAsia="zh-CN"/>
        </w:rPr>
      </w:pPr>
    </w:p>
    <w:p w:rsidR="00D032B6" w:rsidRDefault="00620DD5">
      <w:pPr>
        <w:ind w:left="113" w:right="10700"/>
        <w:rPr>
          <w:rFonts w:ascii="Times New Roman" w:eastAsia="Times New Roman" w:hAnsi="Times New Roman" w:cs="Times New Roman"/>
          <w:sz w:val="20"/>
          <w:szCs w:val="20"/>
        </w:rPr>
      </w:pPr>
      <w:r>
        <w:pict>
          <v:shape id="_x0000_i1046" type="#_x0000_t75" style="width:318.75pt;height:162pt;mso-position-horizontal-relative:char;mso-position-vertical-relative:line">
            <v:imagedata r:id="rId33" o:title=""/>
          </v:shape>
        </w:pict>
      </w:r>
    </w:p>
    <w:p w:rsidR="00D032B6" w:rsidRDefault="00D032B6">
      <w:pPr>
        <w:spacing w:before="1" w:line="100" w:lineRule="exact"/>
        <w:rPr>
          <w:sz w:val="10"/>
          <w:szCs w:val="10"/>
        </w:rPr>
      </w:pPr>
    </w:p>
    <w:p w:rsidR="00D032B6" w:rsidRDefault="00A23879">
      <w:pPr>
        <w:pStyle w:val="BodyText"/>
        <w:spacing w:before="56" w:line="168" w:lineRule="auto"/>
        <w:ind w:left="113" w:right="373"/>
        <w:rPr>
          <w:lang w:eastAsia="zh-CN"/>
        </w:rPr>
      </w:pPr>
      <w:r>
        <w:rPr>
          <w:lang w:eastAsia="zh-CN"/>
        </w:rPr>
        <w:t>混合分区</w:t>
      </w:r>
      <w:r>
        <w:rPr>
          <w:spacing w:val="-32"/>
          <w:lang w:eastAsia="zh-CN"/>
        </w:rPr>
        <w:t xml:space="preserve"> </w:t>
      </w:r>
      <w:r>
        <w:rPr>
          <w:lang w:eastAsia="zh-CN"/>
        </w:rPr>
        <w:t>在</w:t>
      </w:r>
      <w:r>
        <w:rPr>
          <w:spacing w:val="-31"/>
          <w:lang w:eastAsia="zh-CN"/>
        </w:rPr>
        <w:t xml:space="preserve"> </w:t>
      </w:r>
      <w:r>
        <w:rPr>
          <w:lang w:eastAsia="zh-CN"/>
        </w:rPr>
        <w:t>SequoiaDB</w:t>
      </w:r>
      <w:r>
        <w:rPr>
          <w:spacing w:val="-32"/>
          <w:lang w:eastAsia="zh-CN"/>
        </w:rPr>
        <w:t xml:space="preserve"> </w:t>
      </w:r>
      <w:r>
        <w:rPr>
          <w:lang w:eastAsia="zh-CN"/>
        </w:rPr>
        <w:t>集群环境中，可以将集合先通过垂直分区映射到多个子集合中，再通过水平分区将 子集合切分到多个复制组中，从而实现混合分区。</w:t>
      </w:r>
    </w:p>
    <w:p w:rsidR="00D032B6" w:rsidRDefault="00A23879">
      <w:pPr>
        <w:pStyle w:val="BodyText"/>
        <w:spacing w:before="34"/>
        <w:ind w:left="113"/>
        <w:rPr>
          <w:lang w:eastAsia="zh-CN"/>
        </w:rPr>
      </w:pPr>
      <w:r>
        <w:rPr>
          <w:lang w:eastAsia="zh-CN"/>
        </w:rPr>
        <w:t>分区方式</w:t>
      </w:r>
    </w:p>
    <w:p w:rsidR="00D032B6" w:rsidRDefault="00D032B6">
      <w:pPr>
        <w:spacing w:before="5" w:line="220" w:lineRule="exact"/>
        <w:rPr>
          <w:lang w:eastAsia="zh-CN"/>
        </w:rPr>
      </w:pPr>
    </w:p>
    <w:p w:rsidR="00D032B6" w:rsidRDefault="00A23879">
      <w:pPr>
        <w:pStyle w:val="BodyText"/>
        <w:spacing w:line="168" w:lineRule="auto"/>
        <w:ind w:left="113" w:right="362"/>
        <w:rPr>
          <w:lang w:eastAsia="zh-CN"/>
        </w:rPr>
      </w:pPr>
      <w:r>
        <w:rPr>
          <w:w w:val="95"/>
          <w:lang w:eastAsia="zh-CN"/>
        </w:rPr>
        <w:t>无论是水平分区还是垂直分区都有两种方式：散列分区（Hash）和范围分区（Range）。两种分区方式中判</w:t>
      </w:r>
      <w:r>
        <w:rPr>
          <w:lang w:eastAsia="zh-CN"/>
        </w:rPr>
        <w:t xml:space="preserve"> 定分区划分所依据的字段称为“分区键”。分区键基于集合定义，每个分区键可以包含一个或多个字段。</w:t>
      </w:r>
    </w:p>
    <w:p w:rsidR="00D032B6" w:rsidRDefault="00D032B6">
      <w:pPr>
        <w:spacing w:line="120" w:lineRule="exact"/>
        <w:rPr>
          <w:sz w:val="12"/>
          <w:szCs w:val="12"/>
          <w:lang w:eastAsia="zh-CN"/>
        </w:rPr>
      </w:pPr>
    </w:p>
    <w:p w:rsidR="00D032B6" w:rsidRDefault="00A23879">
      <w:pPr>
        <w:pStyle w:val="BodyText"/>
        <w:spacing w:line="168" w:lineRule="auto"/>
        <w:ind w:left="113" w:right="465"/>
        <w:rPr>
          <w:lang w:eastAsia="zh-CN"/>
        </w:rPr>
      </w:pPr>
      <w:r>
        <w:rPr>
          <w:lang w:eastAsia="zh-CN"/>
        </w:rPr>
        <w:t>Range</w:t>
      </w:r>
      <w:r>
        <w:rPr>
          <w:spacing w:val="-33"/>
          <w:lang w:eastAsia="zh-CN"/>
        </w:rPr>
        <w:t xml:space="preserve"> </w:t>
      </w:r>
      <w:r>
        <w:rPr>
          <w:lang w:eastAsia="zh-CN"/>
        </w:rPr>
        <w:t>方式下依据记录中分区键的范围选择所要插入的分区。Hash</w:t>
      </w:r>
      <w:r>
        <w:rPr>
          <w:spacing w:val="-32"/>
          <w:lang w:eastAsia="zh-CN"/>
        </w:rPr>
        <w:t xml:space="preserve"> </w:t>
      </w:r>
      <w:r>
        <w:rPr>
          <w:lang w:eastAsia="zh-CN"/>
        </w:rPr>
        <w:t>方式下根据记录中分区键生成的</w:t>
      </w:r>
      <w:r>
        <w:rPr>
          <w:spacing w:val="-33"/>
          <w:lang w:eastAsia="zh-CN"/>
        </w:rPr>
        <w:t xml:space="preserve"> </w:t>
      </w:r>
      <w:r>
        <w:rPr>
          <w:lang w:eastAsia="zh-CN"/>
        </w:rPr>
        <w:t>hash</w:t>
      </w:r>
      <w:r>
        <w:rPr>
          <w:spacing w:val="-32"/>
          <w:lang w:eastAsia="zh-CN"/>
        </w:rPr>
        <w:t xml:space="preserve"> </w:t>
      </w:r>
      <w:r>
        <w:rPr>
          <w:lang w:eastAsia="zh-CN"/>
        </w:rPr>
        <w:t>值 选择所要插入的分区。</w:t>
      </w:r>
    </w:p>
    <w:p w:rsidR="00D032B6" w:rsidRDefault="00D032B6">
      <w:pPr>
        <w:spacing w:before="1" w:line="110" w:lineRule="exact"/>
        <w:rPr>
          <w:sz w:val="11"/>
          <w:szCs w:val="11"/>
          <w:lang w:eastAsia="zh-CN"/>
        </w:rPr>
      </w:pPr>
    </w:p>
    <w:p w:rsidR="00D032B6" w:rsidRDefault="00620DD5">
      <w:pPr>
        <w:ind w:left="113" w:right="10700"/>
        <w:rPr>
          <w:rFonts w:ascii="Times New Roman" w:eastAsia="Times New Roman" w:hAnsi="Times New Roman" w:cs="Times New Roman"/>
          <w:sz w:val="20"/>
          <w:szCs w:val="20"/>
        </w:rPr>
      </w:pPr>
      <w:r>
        <w:pict>
          <v:shape id="_x0000_i1047" type="#_x0000_t75" style="width:332.25pt;height:130.5pt;mso-position-horizontal-relative:char;mso-position-vertical-relative:line">
            <v:imagedata r:id="rId34" o:title=""/>
          </v:shape>
        </w:pict>
      </w:r>
    </w:p>
    <w:p w:rsidR="00D032B6" w:rsidRDefault="00D032B6">
      <w:pPr>
        <w:spacing w:before="7" w:line="150" w:lineRule="exact"/>
        <w:rPr>
          <w:sz w:val="15"/>
          <w:szCs w:val="15"/>
        </w:rPr>
      </w:pPr>
    </w:p>
    <w:p w:rsidR="00D032B6" w:rsidRDefault="00A23879">
      <w:pPr>
        <w:pStyle w:val="BodyText"/>
        <w:spacing w:line="168" w:lineRule="auto"/>
        <w:ind w:left="113" w:right="465"/>
        <w:rPr>
          <w:lang w:eastAsia="zh-CN"/>
        </w:rPr>
      </w:pPr>
      <w:r>
        <w:rPr>
          <w:lang w:eastAsia="zh-CN"/>
        </w:rPr>
        <w:t>在所示图中，为一个</w:t>
      </w:r>
      <w:r>
        <w:rPr>
          <w:spacing w:val="-35"/>
          <w:lang w:eastAsia="zh-CN"/>
        </w:rPr>
        <w:t xml:space="preserve"> </w:t>
      </w:r>
      <w:r>
        <w:rPr>
          <w:lang w:eastAsia="zh-CN"/>
        </w:rPr>
        <w:t>Range</w:t>
      </w:r>
      <w:r>
        <w:rPr>
          <w:spacing w:val="-34"/>
          <w:lang w:eastAsia="zh-CN"/>
        </w:rPr>
        <w:t xml:space="preserve"> </w:t>
      </w:r>
      <w:r>
        <w:rPr>
          <w:lang w:eastAsia="zh-CN"/>
        </w:rPr>
        <w:t>方式分区，方形区域为三个数据节点，椭圆形为协调节点。每个数据节点各自定 义了所包含数据的范围。例如对于节点1包含了大于等于0切小于10的数据。</w:t>
      </w:r>
    </w:p>
    <w:p w:rsidR="00D032B6" w:rsidRDefault="00D032B6">
      <w:pPr>
        <w:spacing w:line="120" w:lineRule="exact"/>
        <w:rPr>
          <w:sz w:val="12"/>
          <w:szCs w:val="12"/>
          <w:lang w:eastAsia="zh-CN"/>
        </w:rPr>
      </w:pPr>
    </w:p>
    <w:p w:rsidR="00D032B6" w:rsidRDefault="00A23879">
      <w:pPr>
        <w:pStyle w:val="BodyText"/>
        <w:spacing w:line="168" w:lineRule="auto"/>
        <w:ind w:left="113" w:right="465"/>
        <w:rPr>
          <w:lang w:eastAsia="zh-CN"/>
        </w:rPr>
      </w:pPr>
      <w:r>
        <w:rPr>
          <w:lang w:eastAsia="zh-CN"/>
        </w:rPr>
        <w:t xml:space="preserve">当用户插入一条数据时，协调节点首先判定该数据的分区键应当坐落于哪个分区。如果分区键不存在则定义 </w:t>
      </w:r>
      <w:r>
        <w:rPr>
          <w:w w:val="95"/>
          <w:lang w:eastAsia="zh-CN"/>
        </w:rPr>
        <w:t xml:space="preserve">为 </w:t>
      </w:r>
      <w:r>
        <w:rPr>
          <w:spacing w:val="28"/>
          <w:w w:val="95"/>
          <w:lang w:eastAsia="zh-CN"/>
        </w:rPr>
        <w:t xml:space="preserve"> </w:t>
      </w:r>
      <w:r>
        <w:rPr>
          <w:w w:val="95"/>
          <w:lang w:eastAsia="zh-CN"/>
        </w:rPr>
        <w:t xml:space="preserve">Undefined </w:t>
      </w:r>
      <w:r>
        <w:rPr>
          <w:spacing w:val="29"/>
          <w:w w:val="95"/>
          <w:lang w:eastAsia="zh-CN"/>
        </w:rPr>
        <w:t xml:space="preserve"> </w:t>
      </w:r>
      <w:r>
        <w:rPr>
          <w:w w:val="95"/>
          <w:lang w:eastAsia="zh-CN"/>
        </w:rPr>
        <w:t>类型（Undefined类型也可以与普通数据类型进行对比）。</w:t>
      </w:r>
    </w:p>
    <w:p w:rsidR="00D032B6" w:rsidRDefault="00A23879">
      <w:pPr>
        <w:pStyle w:val="BodyText"/>
        <w:spacing w:before="34" w:line="309" w:lineRule="auto"/>
        <w:ind w:left="113" w:right="3068"/>
        <w:rPr>
          <w:lang w:eastAsia="zh-CN"/>
        </w:rPr>
      </w:pPr>
      <w:r>
        <w:rPr>
          <w:lang w:eastAsia="zh-CN"/>
        </w:rPr>
        <w:t xml:space="preserve">当查询到该数据所在的分区后，协调节点会将请求直接下发给指定的分区。 </w:t>
      </w:r>
      <w:bookmarkStart w:id="74" w:name="分区键"/>
      <w:bookmarkEnd w:id="74"/>
      <w:r>
        <w:rPr>
          <w:lang w:eastAsia="zh-CN"/>
        </w:rPr>
        <w:t>分区键</w:t>
      </w:r>
    </w:p>
    <w:p w:rsidR="00D032B6" w:rsidRDefault="00D032B6">
      <w:pPr>
        <w:spacing w:before="2" w:line="120" w:lineRule="exact"/>
        <w:rPr>
          <w:sz w:val="12"/>
          <w:szCs w:val="12"/>
          <w:lang w:eastAsia="zh-CN"/>
        </w:rPr>
      </w:pPr>
    </w:p>
    <w:p w:rsidR="00D032B6" w:rsidRDefault="00A23879">
      <w:pPr>
        <w:pStyle w:val="BodyText"/>
        <w:spacing w:line="253" w:lineRule="auto"/>
        <w:ind w:left="113" w:right="465"/>
        <w:rPr>
          <w:lang w:eastAsia="zh-CN"/>
        </w:rPr>
      </w:pPr>
      <w:r>
        <w:rPr>
          <w:lang w:eastAsia="zh-CN"/>
        </w:rPr>
        <w:t>概念 分区键定义了每个集合中所包含数据的分区规则。每一个集合对应一个分区键，分区键中可以包含一个或多</w:t>
      </w:r>
    </w:p>
    <w:p w:rsidR="00D032B6" w:rsidRDefault="00A23879">
      <w:pPr>
        <w:pStyle w:val="BodyText"/>
        <w:spacing w:line="225" w:lineRule="exact"/>
        <w:ind w:left="113"/>
        <w:rPr>
          <w:lang w:eastAsia="zh-CN"/>
        </w:rPr>
      </w:pPr>
      <w:r>
        <w:rPr>
          <w:lang w:eastAsia="zh-CN"/>
        </w:rPr>
        <w:t>个字段。</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lang w:eastAsia="zh-CN"/>
        </w:rPr>
        <w:t>在编目节点中，每个集合都拥有自己的分区范围，分区范围中每个范围段对应一个分区组，标示该集合的某 一数据段坐落于该分区组。</w:t>
      </w:r>
    </w:p>
    <w:p w:rsidR="00D032B6" w:rsidRDefault="00D032B6">
      <w:pPr>
        <w:spacing w:before="4" w:line="150" w:lineRule="exact"/>
        <w:rPr>
          <w:sz w:val="15"/>
          <w:szCs w:val="15"/>
          <w:lang w:eastAsia="zh-CN"/>
        </w:rPr>
      </w:pPr>
    </w:p>
    <w:p w:rsidR="00D032B6" w:rsidRDefault="00620DD5">
      <w:pPr>
        <w:pStyle w:val="BodyText"/>
        <w:spacing w:line="140" w:lineRule="auto"/>
        <w:ind w:left="753" w:right="3068" w:hanging="640"/>
        <w:rPr>
          <w:lang w:eastAsia="zh-CN"/>
        </w:rPr>
      </w:pPr>
      <w:r>
        <w:pict>
          <v:shape id="_x0000_i1048"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集合的索引键在创建集合时指定，集合创建成功后索引键无法修改。</w:t>
      </w:r>
    </w:p>
    <w:p w:rsidR="00D032B6" w:rsidRDefault="00A23879">
      <w:pPr>
        <w:pStyle w:val="BodyText"/>
        <w:spacing w:before="40"/>
        <w:ind w:left="753"/>
        <w:rPr>
          <w:lang w:eastAsia="zh-CN"/>
        </w:rPr>
      </w:pPr>
      <w:r>
        <w:rPr>
          <w:lang w:eastAsia="zh-CN"/>
        </w:rPr>
        <w:t>在</w:t>
      </w:r>
      <w:hyperlink w:anchor="_bookmark34" w:history="1">
        <w:r>
          <w:rPr>
            <w:color w:val="0000FF"/>
            <w:lang w:eastAsia="zh-CN"/>
          </w:rPr>
          <w:t>分区集合</w:t>
        </w:r>
      </w:hyperlink>
      <w:r>
        <w:rPr>
          <w:color w:val="000000"/>
          <w:lang w:eastAsia="zh-CN"/>
        </w:rPr>
        <w:t>中，记录插入数据库后无法对分区键值进行更新。</w:t>
      </w:r>
    </w:p>
    <w:p w:rsidR="00D032B6" w:rsidRDefault="00D032B6">
      <w:pPr>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pPr>
      <w:r>
        <w:t>格式</w:t>
      </w:r>
    </w:p>
    <w:p w:rsidR="00606508" w:rsidRDefault="00A23879">
      <w:pPr>
        <w:pStyle w:val="BodyText"/>
        <w:numPr>
          <w:ilvl w:val="1"/>
          <w:numId w:val="36"/>
        </w:numPr>
        <w:tabs>
          <w:tab w:val="left" w:pos="1217"/>
        </w:tabs>
        <w:spacing w:before="34"/>
        <w:ind w:left="1217"/>
      </w:pPr>
      <w:r>
        <w:rPr>
          <w:w w:val="95"/>
          <w:position w:val="1"/>
        </w:rPr>
        <w:t>Range</w:t>
      </w:r>
      <w:r>
        <w:rPr>
          <w:spacing w:val="1"/>
          <w:w w:val="95"/>
          <w:position w:val="1"/>
        </w:rPr>
        <w:t xml:space="preserve"> </w:t>
      </w:r>
      <w:r>
        <w:rPr>
          <w:w w:val="95"/>
          <w:position w:val="1"/>
        </w:rPr>
        <w:t>分区键</w:t>
      </w:r>
    </w:p>
    <w:p w:rsidR="00D032B6" w:rsidRDefault="00D032B6">
      <w:pPr>
        <w:spacing w:before="8" w:line="100" w:lineRule="exact"/>
        <w:rPr>
          <w:sz w:val="10"/>
          <w:szCs w:val="10"/>
        </w:rPr>
      </w:pPr>
    </w:p>
    <w:p w:rsidR="00D032B6" w:rsidRDefault="00A23879">
      <w:pPr>
        <w:pStyle w:val="BodyText"/>
        <w:spacing w:line="168" w:lineRule="auto"/>
        <w:ind w:left="1217"/>
        <w:rPr>
          <w:lang w:eastAsia="zh-CN"/>
        </w:rPr>
      </w:pPr>
      <w:r>
        <w:rPr>
          <w:w w:val="95"/>
          <w:lang w:eastAsia="zh-CN"/>
        </w:rPr>
        <w:t xml:space="preserve">Range </w:t>
      </w:r>
      <w:r>
        <w:rPr>
          <w:spacing w:val="2"/>
          <w:w w:val="95"/>
          <w:lang w:eastAsia="zh-CN"/>
        </w:rPr>
        <w:t xml:space="preserve"> </w:t>
      </w:r>
      <w:r>
        <w:rPr>
          <w:w w:val="95"/>
          <w:lang w:eastAsia="zh-CN"/>
        </w:rPr>
        <w:t xml:space="preserve">分区键的格式类似于索引键，为一个 </w:t>
      </w:r>
      <w:r>
        <w:rPr>
          <w:spacing w:val="3"/>
          <w:w w:val="95"/>
          <w:lang w:eastAsia="zh-CN"/>
        </w:rPr>
        <w:t xml:space="preserve"> </w:t>
      </w:r>
      <w:r>
        <w:rPr>
          <w:w w:val="95"/>
          <w:lang w:eastAsia="zh-CN"/>
        </w:rPr>
        <w:t xml:space="preserve">JSON </w:t>
      </w:r>
      <w:r>
        <w:rPr>
          <w:spacing w:val="3"/>
          <w:w w:val="95"/>
          <w:lang w:eastAsia="zh-CN"/>
        </w:rPr>
        <w:t xml:space="preserve"> </w:t>
      </w:r>
      <w:r>
        <w:rPr>
          <w:w w:val="95"/>
          <w:lang w:eastAsia="zh-CN"/>
        </w:rPr>
        <w:t xml:space="preserve">对象。JSON </w:t>
      </w:r>
      <w:r>
        <w:rPr>
          <w:spacing w:val="3"/>
          <w:w w:val="95"/>
          <w:lang w:eastAsia="zh-CN"/>
        </w:rPr>
        <w:t xml:space="preserve"> </w:t>
      </w:r>
      <w:r>
        <w:rPr>
          <w:w w:val="95"/>
          <w:lang w:eastAsia="zh-CN"/>
        </w:rPr>
        <w:t>对象中每一个字段对应分区键的字段，数</w:t>
      </w:r>
      <w:r>
        <w:rPr>
          <w:lang w:eastAsia="zh-CN"/>
        </w:rPr>
        <w:t xml:space="preserve"> 值为1或者-1，代表正向或逆向排序。</w:t>
      </w:r>
    </w:p>
    <w:p w:rsidR="00D032B6" w:rsidRDefault="00035F6E">
      <w:pPr>
        <w:pStyle w:val="BodyText"/>
        <w:spacing w:line="340" w:lineRule="exact"/>
        <w:ind w:left="1217"/>
        <w:rPr>
          <w:rFonts w:ascii="Microsoft JhengHei" w:eastAsia="Microsoft JhengHei" w:hAnsi="Microsoft JhengHei" w:cs="Microsoft JhengHei"/>
        </w:rPr>
      </w:pPr>
      <w:r w:rsidRPr="00035F6E">
        <w:pict>
          <v:group id="_x0000_s4071" style="position:absolute;left:0;text-align:left;margin-left:95.85pt;margin-top:5.55pt;width:459.45pt;height:10.6pt;z-index:-252225536;mso-position-horizontal-relative:page" coordorigin="1917,111" coordsize="9189,212">
            <v:shape id="_x0000_s4072"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18"/>
          <w:w w:val="145"/>
        </w:rPr>
        <w:t xml:space="preserve"> </w:t>
      </w:r>
      <w:r w:rsidR="00A23879">
        <w:rPr>
          <w:rFonts w:ascii="Microsoft JhengHei" w:eastAsia="Microsoft JhengHei" w:hAnsi="Microsoft JhengHei" w:cs="Microsoft JhengHei"/>
          <w:w w:val="105"/>
        </w:rPr>
        <w:t>&lt;字段1&gt;</w:t>
      </w:r>
      <w:r w:rsidR="00A23879">
        <w:rPr>
          <w:rFonts w:ascii="Microsoft JhengHei" w:eastAsia="Microsoft JhengHei" w:hAnsi="Microsoft JhengHei" w:cs="Microsoft JhengHei"/>
          <w:spacing w:val="3"/>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39"/>
          <w:w w:val="190"/>
        </w:rPr>
        <w:t xml:space="preserve"> </w:t>
      </w:r>
      <w:r w:rsidR="00A23879">
        <w:rPr>
          <w:rFonts w:ascii="Microsoft JhengHei" w:eastAsia="Microsoft JhengHei" w:hAnsi="Microsoft JhengHei" w:cs="Microsoft JhengHei"/>
          <w:w w:val="105"/>
        </w:rPr>
        <w:t>&lt;1|-1&gt;,</w:t>
      </w:r>
      <w:r w:rsidR="00A23879">
        <w:rPr>
          <w:rFonts w:ascii="Microsoft JhengHei" w:eastAsia="Microsoft JhengHei" w:hAnsi="Microsoft JhengHei" w:cs="Microsoft JhengHei"/>
          <w:spacing w:val="3"/>
          <w:w w:val="10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17"/>
          <w:w w:val="145"/>
        </w:rPr>
        <w:t xml:space="preserve"> </w:t>
      </w:r>
      <w:r w:rsidR="00A23879">
        <w:rPr>
          <w:rFonts w:ascii="Microsoft JhengHei" w:eastAsia="Microsoft JhengHei" w:hAnsi="Microsoft JhengHei" w:cs="Microsoft JhengHei"/>
          <w:w w:val="105"/>
        </w:rPr>
        <w:t>&lt;字段2&gt;</w:t>
      </w:r>
      <w:r w:rsidR="00A23879">
        <w:rPr>
          <w:rFonts w:ascii="Microsoft JhengHei" w:eastAsia="Microsoft JhengHei" w:hAnsi="Microsoft JhengHei" w:cs="Microsoft JhengHei"/>
          <w:spacing w:val="3"/>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40"/>
          <w:w w:val="190"/>
        </w:rPr>
        <w:t xml:space="preserve"> </w:t>
      </w:r>
      <w:r w:rsidR="00A23879">
        <w:rPr>
          <w:rFonts w:ascii="Microsoft JhengHei" w:eastAsia="Microsoft JhengHei" w:hAnsi="Microsoft JhengHei" w:cs="Microsoft JhengHei"/>
          <w:w w:val="105"/>
        </w:rPr>
        <w:t>&lt;1|-1&gt;</w:t>
      </w:r>
      <w:r w:rsidR="00A23879">
        <w:rPr>
          <w:rFonts w:ascii="Microsoft JhengHei" w:eastAsia="Microsoft JhengHei" w:hAnsi="Microsoft JhengHei" w:cs="Microsoft JhengHei"/>
          <w:spacing w:val="3"/>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40"/>
          <w:w w:val="190"/>
        </w:rPr>
        <w:t xml:space="preserve"> </w:t>
      </w:r>
      <w:r w:rsidR="00A23879">
        <w:rPr>
          <w:rFonts w:ascii="Microsoft JhengHei" w:eastAsia="Microsoft JhengHei" w:hAnsi="Microsoft JhengHei" w:cs="Microsoft JhengHei"/>
          <w:w w:val="145"/>
        </w:rPr>
        <w:t>}</w:t>
      </w:r>
    </w:p>
    <w:p w:rsidR="00606508" w:rsidRDefault="00A23879">
      <w:pPr>
        <w:pStyle w:val="BodyText"/>
        <w:numPr>
          <w:ilvl w:val="1"/>
          <w:numId w:val="36"/>
        </w:numPr>
        <w:tabs>
          <w:tab w:val="left" w:pos="1217"/>
        </w:tabs>
        <w:spacing w:line="234" w:lineRule="exact"/>
        <w:ind w:left="1217"/>
      </w:pPr>
      <w:r>
        <w:rPr>
          <w:w w:val="95"/>
          <w:position w:val="1"/>
        </w:rPr>
        <w:t>Hash</w:t>
      </w:r>
      <w:r>
        <w:rPr>
          <w:spacing w:val="21"/>
          <w:w w:val="95"/>
          <w:position w:val="1"/>
        </w:rPr>
        <w:t xml:space="preserve"> </w:t>
      </w:r>
      <w:r>
        <w:rPr>
          <w:w w:val="95"/>
          <w:position w:val="1"/>
        </w:rPr>
        <w:t>分区键</w:t>
      </w:r>
    </w:p>
    <w:p w:rsidR="00D032B6" w:rsidRDefault="00D032B6">
      <w:pPr>
        <w:spacing w:before="8" w:line="100" w:lineRule="exact"/>
        <w:rPr>
          <w:sz w:val="10"/>
          <w:szCs w:val="10"/>
        </w:rPr>
      </w:pPr>
    </w:p>
    <w:p w:rsidR="00D032B6" w:rsidRDefault="00035F6E">
      <w:pPr>
        <w:pStyle w:val="BodyText"/>
        <w:spacing w:line="168" w:lineRule="auto"/>
        <w:ind w:left="1217" w:right="105"/>
        <w:rPr>
          <w:lang w:eastAsia="zh-CN"/>
        </w:rPr>
      </w:pPr>
      <w:r>
        <w:pict>
          <v:group id="_x0000_s4069" style="position:absolute;left:0;text-align:left;margin-left:95.85pt;margin-top:53.55pt;width:459.45pt;height:21.2pt;z-index:-252224512;mso-position-horizontal-relative:page" coordorigin="1917,1071" coordsize="9189,424">
            <v:shape id="_x0000_s4070" style="position:absolute;left:1917;top:1071;width:9189;height:424" coordorigin="1917,1071" coordsize="9189,424" path="m1917,1071r9189,l11106,1495r-9189,l1917,1071xe" fillcolor="#efefef" stroked="f">
              <v:path arrowok="t"/>
            </v:shape>
            <w10:wrap anchorx="page"/>
          </v:group>
        </w:pict>
      </w:r>
      <w:r w:rsidR="00A23879">
        <w:rPr>
          <w:w w:val="95"/>
        </w:rPr>
        <w:t>Hash</w:t>
      </w:r>
      <w:r w:rsidR="00A23879">
        <w:rPr>
          <w:spacing w:val="37"/>
          <w:w w:val="95"/>
        </w:rPr>
        <w:t xml:space="preserve"> </w:t>
      </w:r>
      <w:r w:rsidR="00A23879">
        <w:rPr>
          <w:w w:val="95"/>
        </w:rPr>
        <w:t>分区的</w:t>
      </w:r>
      <w:r w:rsidR="00A23879">
        <w:rPr>
          <w:spacing w:val="38"/>
          <w:w w:val="95"/>
        </w:rPr>
        <w:t xml:space="preserve"> </w:t>
      </w:r>
      <w:r w:rsidR="00A23879">
        <w:rPr>
          <w:w w:val="95"/>
        </w:rPr>
        <w:t>ShardingKey</w:t>
      </w:r>
      <w:r w:rsidR="00A23879">
        <w:rPr>
          <w:spacing w:val="38"/>
          <w:w w:val="95"/>
        </w:rPr>
        <w:t xml:space="preserve"> </w:t>
      </w:r>
      <w:r w:rsidR="00A23879">
        <w:rPr>
          <w:w w:val="95"/>
        </w:rPr>
        <w:t>组成方式与</w:t>
      </w:r>
      <w:r w:rsidR="00A23879">
        <w:rPr>
          <w:spacing w:val="38"/>
          <w:w w:val="95"/>
        </w:rPr>
        <w:t xml:space="preserve"> </w:t>
      </w:r>
      <w:r w:rsidR="00A23879">
        <w:rPr>
          <w:w w:val="95"/>
        </w:rPr>
        <w:t>Range</w:t>
      </w:r>
      <w:r w:rsidR="00A23879">
        <w:rPr>
          <w:spacing w:val="38"/>
          <w:w w:val="95"/>
        </w:rPr>
        <w:t xml:space="preserve"> </w:t>
      </w:r>
      <w:r w:rsidR="00A23879">
        <w:rPr>
          <w:w w:val="95"/>
        </w:rPr>
        <w:t>分区方式相同（但字段的正向/逆向不起作用）。Partition</w:t>
      </w:r>
      <w:r w:rsidR="00A23879">
        <w:rPr>
          <w:w w:val="94"/>
        </w:rPr>
        <w:t xml:space="preserve"> </w:t>
      </w:r>
      <w:r w:rsidR="00A23879">
        <w:rPr>
          <w:w w:val="95"/>
        </w:rPr>
        <w:t xml:space="preserve">代表了 </w:t>
      </w:r>
      <w:r w:rsidR="00A23879">
        <w:rPr>
          <w:spacing w:val="13"/>
          <w:w w:val="95"/>
        </w:rPr>
        <w:t xml:space="preserve"> </w:t>
      </w:r>
      <w:r w:rsidR="00A23879">
        <w:rPr>
          <w:w w:val="95"/>
        </w:rPr>
        <w:t xml:space="preserve">hash </w:t>
      </w:r>
      <w:r w:rsidR="00A23879">
        <w:rPr>
          <w:spacing w:val="14"/>
          <w:w w:val="95"/>
        </w:rPr>
        <w:t xml:space="preserve"> </w:t>
      </w:r>
      <w:r w:rsidR="00A23879">
        <w:rPr>
          <w:w w:val="95"/>
        </w:rPr>
        <w:t xml:space="preserve">分区的个数。其值必须是2的幂。范围在[2^3, </w:t>
      </w:r>
      <w:r w:rsidR="00A23879">
        <w:rPr>
          <w:spacing w:val="14"/>
          <w:w w:val="95"/>
        </w:rPr>
        <w:t xml:space="preserve"> </w:t>
      </w:r>
      <w:r w:rsidR="00A23879">
        <w:rPr>
          <w:w w:val="95"/>
        </w:rPr>
        <w:t>2^20]。此字段为可选字段。</w:t>
      </w:r>
      <w:r w:rsidR="00A23879">
        <w:rPr>
          <w:w w:val="95"/>
          <w:lang w:eastAsia="zh-CN"/>
        </w:rPr>
        <w:t>默认为2^12，代</w:t>
      </w:r>
      <w:r w:rsidR="00A23879">
        <w:rPr>
          <w:lang w:eastAsia="zh-CN"/>
        </w:rPr>
        <w:t xml:space="preserve"> 表我们将整个范围平均划分为4096个分区。设计</w:t>
      </w:r>
      <w:r w:rsidR="00A23879">
        <w:rPr>
          <w:spacing w:val="-33"/>
          <w:lang w:eastAsia="zh-CN"/>
        </w:rPr>
        <w:t xml:space="preserve"> </w:t>
      </w:r>
      <w:r w:rsidR="00A23879">
        <w:rPr>
          <w:lang w:eastAsia="zh-CN"/>
        </w:rPr>
        <w:t>hash</w:t>
      </w:r>
      <w:r w:rsidR="00A23879">
        <w:rPr>
          <w:spacing w:val="-32"/>
          <w:lang w:eastAsia="zh-CN"/>
        </w:rPr>
        <w:t xml:space="preserve"> </w:t>
      </w:r>
      <w:r w:rsidR="00A23879">
        <w:rPr>
          <w:lang w:eastAsia="zh-CN"/>
        </w:rPr>
        <w:t xml:space="preserve">分区的目的是让数据分布更灵活，可以根据需要自 </w:t>
      </w:r>
      <w:r w:rsidR="00A23879">
        <w:rPr>
          <w:w w:val="95"/>
          <w:lang w:eastAsia="zh-CN"/>
        </w:rPr>
        <w:t>由设置每个数据分区承担</w:t>
      </w:r>
      <w:r w:rsidR="00A23879">
        <w:rPr>
          <w:spacing w:val="40"/>
          <w:w w:val="95"/>
          <w:lang w:eastAsia="zh-CN"/>
        </w:rPr>
        <w:t xml:space="preserve"> </w:t>
      </w:r>
      <w:r w:rsidR="00A23879">
        <w:rPr>
          <w:w w:val="95"/>
          <w:lang w:eastAsia="zh-CN"/>
        </w:rPr>
        <w:t>hash</w:t>
      </w:r>
      <w:r w:rsidR="00A23879">
        <w:rPr>
          <w:spacing w:val="40"/>
          <w:w w:val="95"/>
          <w:lang w:eastAsia="zh-CN"/>
        </w:rPr>
        <w:t xml:space="preserve"> </w:t>
      </w:r>
      <w:r w:rsidR="00A23879">
        <w:rPr>
          <w:w w:val="95"/>
          <w:lang w:eastAsia="zh-CN"/>
        </w:rPr>
        <w:t>分区的范围。ShardingType</w:t>
      </w:r>
      <w:r w:rsidR="00A23879">
        <w:rPr>
          <w:spacing w:val="40"/>
          <w:w w:val="95"/>
          <w:lang w:eastAsia="zh-CN"/>
        </w:rPr>
        <w:t xml:space="preserve"> </w:t>
      </w:r>
      <w:r w:rsidR="00A23879">
        <w:rPr>
          <w:w w:val="95"/>
          <w:lang w:eastAsia="zh-CN"/>
        </w:rPr>
        <w:t>如果不填则默认为</w:t>
      </w:r>
      <w:r w:rsidR="00A23879">
        <w:rPr>
          <w:spacing w:val="40"/>
          <w:w w:val="95"/>
          <w:lang w:eastAsia="zh-CN"/>
        </w:rPr>
        <w:t xml:space="preserve"> </w:t>
      </w:r>
      <w:r w:rsidR="00A23879">
        <w:rPr>
          <w:w w:val="95"/>
          <w:lang w:eastAsia="zh-CN"/>
        </w:rPr>
        <w:t>Range</w:t>
      </w:r>
      <w:r w:rsidR="00A23879">
        <w:rPr>
          <w:spacing w:val="40"/>
          <w:w w:val="95"/>
          <w:lang w:eastAsia="zh-CN"/>
        </w:rPr>
        <w:t xml:space="preserve"> </w:t>
      </w:r>
      <w:r w:rsidR="00A23879">
        <w:rPr>
          <w:w w:val="95"/>
          <w:lang w:eastAsia="zh-CN"/>
        </w:rPr>
        <w:t>分区。</w:t>
      </w:r>
    </w:p>
    <w:p w:rsidR="00D032B6" w:rsidRDefault="00D032B6">
      <w:pPr>
        <w:spacing w:before="8" w:line="100" w:lineRule="exact"/>
        <w:rPr>
          <w:sz w:val="10"/>
          <w:szCs w:val="10"/>
          <w:lang w:eastAsia="zh-CN"/>
        </w:rPr>
      </w:pPr>
    </w:p>
    <w:p w:rsidR="00D032B6" w:rsidRDefault="00A23879">
      <w:pPr>
        <w:pStyle w:val="BodyText"/>
        <w:spacing w:line="147" w:lineRule="auto"/>
        <w:ind w:left="1317" w:right="334" w:hanging="100"/>
        <w:rPr>
          <w:rFonts w:ascii="Microsoft JhengHei" w:eastAsia="Microsoft JhengHei" w:hAnsi="Microsoft JhengHei" w:cs="Microsoft JhengHei"/>
          <w:lang w:eastAsia="zh-CN"/>
        </w:rPr>
      </w:pP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21"/>
          <w:w w:val="160"/>
          <w:lang w:eastAsia="zh-CN"/>
        </w:rPr>
        <w:t xml:space="preserve"> </w:t>
      </w:r>
      <w:r>
        <w:rPr>
          <w:rFonts w:ascii="Microsoft JhengHei" w:eastAsia="Microsoft JhengHei" w:hAnsi="Microsoft JhengHei" w:cs="Microsoft JhengHei"/>
          <w:w w:val="105"/>
          <w:lang w:eastAsia="zh-CN"/>
        </w:rPr>
        <w:t>ShardingKey</w:t>
      </w:r>
      <w:r>
        <w:rPr>
          <w:rFonts w:ascii="Microsoft JhengHei" w:eastAsia="Microsoft JhengHei" w:hAnsi="Microsoft JhengHei" w:cs="Microsoft JhengHei"/>
          <w:spacing w:val="8"/>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35"/>
          <w:w w:val="190"/>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21"/>
          <w:w w:val="160"/>
          <w:lang w:eastAsia="zh-CN"/>
        </w:rPr>
        <w:t xml:space="preserve"> </w:t>
      </w:r>
      <w:r>
        <w:rPr>
          <w:rFonts w:ascii="Microsoft JhengHei" w:eastAsia="Microsoft JhengHei" w:hAnsi="Microsoft JhengHei" w:cs="Microsoft JhengHei"/>
          <w:w w:val="105"/>
          <w:lang w:eastAsia="zh-CN"/>
        </w:rPr>
        <w:t>&lt;字段1&gt;</w:t>
      </w:r>
      <w:r>
        <w:rPr>
          <w:rFonts w:ascii="Microsoft JhengHei" w:eastAsia="Microsoft JhengHei" w:hAnsi="Microsoft JhengHei" w:cs="Microsoft JhengHei"/>
          <w:spacing w:val="8"/>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35"/>
          <w:w w:val="190"/>
          <w:lang w:eastAsia="zh-CN"/>
        </w:rPr>
        <w:t xml:space="preserve"> </w:t>
      </w:r>
      <w:r>
        <w:rPr>
          <w:rFonts w:ascii="Microsoft JhengHei" w:eastAsia="Microsoft JhengHei" w:hAnsi="Microsoft JhengHei" w:cs="Microsoft JhengHei"/>
          <w:w w:val="105"/>
          <w:lang w:eastAsia="zh-CN"/>
        </w:rPr>
        <w:t>&lt;1|-1&gt;,</w:t>
      </w:r>
      <w:r>
        <w:rPr>
          <w:rFonts w:ascii="Microsoft JhengHei" w:eastAsia="Microsoft JhengHei" w:hAnsi="Microsoft JhengHei" w:cs="Microsoft JhengHei"/>
          <w:spacing w:val="7"/>
          <w:w w:val="105"/>
          <w:lang w:eastAsia="zh-CN"/>
        </w:rPr>
        <w:t xml:space="preserve"> </w:t>
      </w:r>
      <w:r>
        <w:rPr>
          <w:rFonts w:ascii="Microsoft JhengHei" w:eastAsia="Microsoft JhengHei" w:hAnsi="Microsoft JhengHei" w:cs="Microsoft JhengHei"/>
          <w:w w:val="105"/>
          <w:lang w:eastAsia="zh-CN"/>
        </w:rPr>
        <w:t>[&lt;字段2&gt;</w:t>
      </w:r>
      <w:r>
        <w:rPr>
          <w:rFonts w:ascii="Microsoft JhengHei" w:eastAsia="Microsoft JhengHei" w:hAnsi="Microsoft JhengHei" w:cs="Microsoft JhengHei"/>
          <w:spacing w:val="7"/>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35"/>
          <w:w w:val="190"/>
          <w:lang w:eastAsia="zh-CN"/>
        </w:rPr>
        <w:t xml:space="preserve"> </w:t>
      </w:r>
      <w:r>
        <w:rPr>
          <w:rFonts w:ascii="Microsoft JhengHei" w:eastAsia="Microsoft JhengHei" w:hAnsi="Microsoft JhengHei" w:cs="Microsoft JhengHei"/>
          <w:w w:val="105"/>
          <w:lang w:eastAsia="zh-CN"/>
        </w:rPr>
        <w:t>&lt;1|-1&gt;,</w:t>
      </w:r>
      <w:r>
        <w:rPr>
          <w:rFonts w:ascii="Microsoft JhengHei" w:eastAsia="Microsoft JhengHei" w:hAnsi="Microsoft JhengHei" w:cs="Microsoft JhengHei"/>
          <w:spacing w:val="7"/>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35"/>
          <w:w w:val="190"/>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20"/>
          <w:w w:val="160"/>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20"/>
          <w:w w:val="160"/>
          <w:lang w:eastAsia="zh-CN"/>
        </w:rPr>
        <w:t xml:space="preserve"> </w:t>
      </w:r>
      <w:r>
        <w:rPr>
          <w:rFonts w:ascii="Microsoft JhengHei" w:eastAsia="Microsoft JhengHei" w:hAnsi="Microsoft JhengHei" w:cs="Microsoft JhengHei"/>
          <w:w w:val="105"/>
          <w:lang w:eastAsia="zh-CN"/>
        </w:rPr>
        <w:t>ShardingType</w:t>
      </w:r>
      <w:r>
        <w:rPr>
          <w:rFonts w:ascii="Microsoft JhengHei" w:eastAsia="Microsoft JhengHei" w:hAnsi="Microsoft JhengHei" w:cs="Microsoft JhengHei"/>
          <w:spacing w:val="7"/>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35"/>
          <w:w w:val="190"/>
          <w:lang w:eastAsia="zh-CN"/>
        </w:rPr>
        <w:t xml:space="preserve"> </w:t>
      </w:r>
      <w:r>
        <w:rPr>
          <w:rFonts w:ascii="Microsoft JhengHei" w:eastAsia="Microsoft JhengHei" w:hAnsi="Microsoft JhengHei" w:cs="Microsoft JhengHei"/>
          <w:w w:val="105"/>
          <w:lang w:eastAsia="zh-CN"/>
        </w:rPr>
        <w:t>"hash"</w:t>
      </w:r>
      <w:r>
        <w:rPr>
          <w:rFonts w:ascii="Microsoft JhengHei" w:eastAsia="Microsoft JhengHei" w:hAnsi="Microsoft JhengHei" w:cs="Microsoft JhengHei"/>
          <w:spacing w:val="7"/>
          <w:w w:val="105"/>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w w:val="181"/>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7"/>
          <w:w w:val="160"/>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7"/>
          <w:w w:val="160"/>
          <w:lang w:eastAsia="zh-CN"/>
        </w:rPr>
        <w:t xml:space="preserve"> </w:t>
      </w:r>
      <w:r>
        <w:rPr>
          <w:rFonts w:ascii="Microsoft JhengHei" w:eastAsia="Microsoft JhengHei" w:hAnsi="Microsoft JhengHei" w:cs="Microsoft JhengHei"/>
          <w:w w:val="105"/>
          <w:lang w:eastAsia="zh-CN"/>
        </w:rPr>
        <w:t>Partition</w:t>
      </w:r>
      <w:r>
        <w:rPr>
          <w:rFonts w:ascii="Microsoft JhengHei" w:eastAsia="Microsoft JhengHei" w:hAnsi="Microsoft JhengHei" w:cs="Microsoft JhengHei"/>
          <w:spacing w:val="35"/>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spacing w:val="-8"/>
          <w:w w:val="190"/>
          <w:lang w:eastAsia="zh-CN"/>
        </w:rPr>
        <w:t xml:space="preserve"> </w:t>
      </w:r>
      <w:r>
        <w:rPr>
          <w:rFonts w:ascii="Microsoft JhengHei" w:eastAsia="Microsoft JhengHei" w:hAnsi="Microsoft JhengHei" w:cs="Microsoft JhengHei"/>
          <w:w w:val="105"/>
          <w:lang w:eastAsia="zh-CN"/>
        </w:rPr>
        <w:t>&lt;分区数&gt;</w:t>
      </w:r>
      <w:r>
        <w:rPr>
          <w:rFonts w:ascii="Microsoft JhengHei" w:eastAsia="Microsoft JhengHei" w:hAnsi="Microsoft JhengHei" w:cs="Microsoft JhengHei"/>
          <w:spacing w:val="35"/>
          <w:w w:val="105"/>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7"/>
          <w:w w:val="160"/>
          <w:lang w:eastAsia="zh-CN"/>
        </w:rPr>
        <w:t xml:space="preserve"> </w:t>
      </w:r>
      <w:r>
        <w:rPr>
          <w:rFonts w:ascii="Microsoft JhengHei" w:eastAsia="Microsoft JhengHei" w:hAnsi="Microsoft JhengHei" w:cs="Microsoft JhengHei"/>
          <w:w w:val="160"/>
          <w:lang w:eastAsia="zh-CN"/>
        </w:rPr>
        <w:t>]</w:t>
      </w:r>
      <w:r>
        <w:rPr>
          <w:rFonts w:ascii="Microsoft JhengHei" w:eastAsia="Microsoft JhengHei" w:hAnsi="Microsoft JhengHei" w:cs="Microsoft JhengHei"/>
          <w:spacing w:val="7"/>
          <w:w w:val="160"/>
          <w:lang w:eastAsia="zh-CN"/>
        </w:rPr>
        <w:t xml:space="preserve"> </w:t>
      </w:r>
      <w:r>
        <w:rPr>
          <w:rFonts w:ascii="Microsoft JhengHei" w:eastAsia="Microsoft JhengHei" w:hAnsi="Microsoft JhengHei" w:cs="Microsoft JhengHei"/>
          <w:w w:val="160"/>
          <w:lang w:eastAsia="zh-CN"/>
        </w:rPr>
        <w:t>}</w:t>
      </w:r>
    </w:p>
    <w:p w:rsidR="00D032B6" w:rsidRDefault="00D032B6">
      <w:pPr>
        <w:spacing w:before="6" w:line="180" w:lineRule="exact"/>
        <w:rPr>
          <w:sz w:val="18"/>
          <w:szCs w:val="18"/>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一个包含两个字段，分别为正向和逆向排序的</w:t>
      </w:r>
      <w:r>
        <w:rPr>
          <w:spacing w:val="-35"/>
          <w:position w:val="1"/>
          <w:lang w:eastAsia="zh-CN"/>
        </w:rPr>
        <w:t xml:space="preserve"> </w:t>
      </w:r>
      <w:r>
        <w:rPr>
          <w:position w:val="1"/>
          <w:lang w:eastAsia="zh-CN"/>
        </w:rPr>
        <w:t>Range</w:t>
      </w:r>
      <w:r>
        <w:rPr>
          <w:spacing w:val="-34"/>
          <w:position w:val="1"/>
          <w:lang w:eastAsia="zh-CN"/>
        </w:rPr>
        <w:t xml:space="preserve"> </w:t>
      </w:r>
      <w:r>
        <w:rPr>
          <w:position w:val="1"/>
          <w:lang w:eastAsia="zh-CN"/>
        </w:rPr>
        <w:t>分区键如下：</w:t>
      </w:r>
    </w:p>
    <w:p w:rsidR="00D032B6" w:rsidRDefault="00035F6E">
      <w:pPr>
        <w:pStyle w:val="BodyText"/>
        <w:spacing w:line="328" w:lineRule="exact"/>
        <w:ind w:left="1217"/>
        <w:rPr>
          <w:rFonts w:ascii="Microsoft JhengHei" w:eastAsia="Microsoft JhengHei" w:hAnsi="Microsoft JhengHei" w:cs="Microsoft JhengHei"/>
          <w:lang w:eastAsia="zh-CN"/>
        </w:rPr>
      </w:pPr>
      <w:r w:rsidRPr="00035F6E">
        <w:pict>
          <v:group id="_x0000_s4067" style="position:absolute;left:0;text-align:left;margin-left:95.85pt;margin-top:4.95pt;width:459.45pt;height:10.6pt;z-index:-252223488;mso-position-horizontal-relative:page" coordorigin="1917,99" coordsize="9189,212">
            <v:shape id="_x0000_s4068"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45"/>
          <w:lang w:eastAsia="zh-CN"/>
        </w:rPr>
        <w:t>{</w:t>
      </w:r>
      <w:r w:rsidR="00A23879">
        <w:rPr>
          <w:rFonts w:ascii="Microsoft JhengHei" w:eastAsia="Microsoft JhengHei" w:hAnsi="Microsoft JhengHei" w:cs="Microsoft JhengHei"/>
          <w:spacing w:val="15"/>
          <w:w w:val="145"/>
          <w:lang w:eastAsia="zh-CN"/>
        </w:rPr>
        <w:t xml:space="preserve"> </w:t>
      </w:r>
      <w:r w:rsidR="00A23879">
        <w:rPr>
          <w:rFonts w:ascii="Microsoft JhengHei" w:eastAsia="Microsoft JhengHei" w:hAnsi="Microsoft JhengHei" w:cs="Microsoft JhengHei"/>
          <w:w w:val="115"/>
          <w:lang w:eastAsia="zh-CN"/>
        </w:rPr>
        <w:t>Field1</w:t>
      </w:r>
      <w:r w:rsidR="00A23879">
        <w:rPr>
          <w:rFonts w:ascii="Microsoft JhengHei" w:eastAsia="Microsoft JhengHei" w:hAnsi="Microsoft JhengHei" w:cs="Microsoft JhengHei"/>
          <w:spacing w:val="30"/>
          <w:w w:val="115"/>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7"/>
          <w:w w:val="190"/>
          <w:lang w:eastAsia="zh-CN"/>
        </w:rPr>
        <w:t xml:space="preserve"> </w:t>
      </w:r>
      <w:r w:rsidR="00A23879">
        <w:rPr>
          <w:rFonts w:ascii="Microsoft JhengHei" w:eastAsia="Microsoft JhengHei" w:hAnsi="Microsoft JhengHei" w:cs="Microsoft JhengHei"/>
          <w:w w:val="115"/>
          <w:lang w:eastAsia="zh-CN"/>
        </w:rPr>
        <w:t>1,</w:t>
      </w:r>
      <w:r w:rsidR="00A23879">
        <w:rPr>
          <w:rFonts w:ascii="Microsoft JhengHei" w:eastAsia="Microsoft JhengHei" w:hAnsi="Microsoft JhengHei" w:cs="Microsoft JhengHei"/>
          <w:spacing w:val="30"/>
          <w:w w:val="115"/>
          <w:lang w:eastAsia="zh-CN"/>
        </w:rPr>
        <w:t xml:space="preserve"> </w:t>
      </w:r>
      <w:r w:rsidR="00A23879">
        <w:rPr>
          <w:rFonts w:ascii="Microsoft JhengHei" w:eastAsia="Microsoft JhengHei" w:hAnsi="Microsoft JhengHei" w:cs="Microsoft JhengHei"/>
          <w:w w:val="115"/>
          <w:lang w:eastAsia="zh-CN"/>
        </w:rPr>
        <w:t>Field2</w:t>
      </w:r>
      <w:r w:rsidR="00A23879">
        <w:rPr>
          <w:rFonts w:ascii="Microsoft JhengHei" w:eastAsia="Microsoft JhengHei" w:hAnsi="Microsoft JhengHei" w:cs="Microsoft JhengHei"/>
          <w:spacing w:val="31"/>
          <w:w w:val="115"/>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8"/>
          <w:w w:val="190"/>
          <w:lang w:eastAsia="zh-CN"/>
        </w:rPr>
        <w:t xml:space="preserve"> </w:t>
      </w:r>
      <w:r w:rsidR="00A23879">
        <w:rPr>
          <w:rFonts w:ascii="Microsoft JhengHei" w:eastAsia="Microsoft JhengHei" w:hAnsi="Microsoft JhengHei" w:cs="Microsoft JhengHei"/>
          <w:w w:val="115"/>
          <w:lang w:eastAsia="zh-CN"/>
        </w:rPr>
        <w:t>-1</w:t>
      </w:r>
      <w:r w:rsidR="00A23879">
        <w:rPr>
          <w:rFonts w:ascii="Microsoft JhengHei" w:eastAsia="Microsoft JhengHei" w:hAnsi="Microsoft JhengHei" w:cs="Microsoft JhengHei"/>
          <w:spacing w:val="31"/>
          <w:w w:val="115"/>
          <w:lang w:eastAsia="zh-CN"/>
        </w:rPr>
        <w:t xml:space="preserve"> </w:t>
      </w:r>
      <w:r w:rsidR="00A23879">
        <w:rPr>
          <w:rFonts w:ascii="Microsoft JhengHei" w:eastAsia="Microsoft JhengHei" w:hAnsi="Microsoft JhengHei" w:cs="Microsoft JhengHei"/>
          <w:w w:val="145"/>
          <w:lang w:eastAsia="zh-CN"/>
        </w:rPr>
        <w:t>}</w:t>
      </w:r>
    </w:p>
    <w:p w:rsidR="00606508" w:rsidRDefault="00A23879">
      <w:pPr>
        <w:pStyle w:val="BodyText"/>
        <w:numPr>
          <w:ilvl w:val="1"/>
          <w:numId w:val="36"/>
        </w:numPr>
        <w:tabs>
          <w:tab w:val="left" w:pos="1217"/>
        </w:tabs>
        <w:spacing w:line="234" w:lineRule="exact"/>
        <w:ind w:left="1217"/>
      </w:pPr>
      <w:r>
        <w:rPr>
          <w:w w:val="95"/>
          <w:position w:val="1"/>
        </w:rPr>
        <w:t>Hash</w:t>
      </w:r>
      <w:r>
        <w:rPr>
          <w:spacing w:val="21"/>
          <w:w w:val="95"/>
          <w:position w:val="1"/>
        </w:rPr>
        <w:t xml:space="preserve"> </w:t>
      </w:r>
      <w:r>
        <w:rPr>
          <w:w w:val="95"/>
          <w:position w:val="1"/>
        </w:rPr>
        <w:t>分区键</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4065" style="position:absolute;left:0;text-align:left;margin-left:95.85pt;margin-top:4.95pt;width:459.45pt;height:10.6pt;z-index:-252222464;mso-position-horizontal-relative:page" coordorigin="1917,99" coordsize="9189,212">
            <v:shape id="_x0000_s406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10"/>
        </w:rPr>
        <w:t>Field1</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45"/>
        </w:rPr>
        <w:t>1,</w:t>
      </w:r>
      <w:r w:rsidR="00A23879">
        <w:rPr>
          <w:rFonts w:ascii="Microsoft JhengHei" w:eastAsia="Microsoft JhengHei" w:hAnsi="Microsoft JhengHei" w:cs="Microsoft JhengHei"/>
          <w:spacing w:val="3"/>
          <w:w w:val="145"/>
        </w:rPr>
        <w:t xml:space="preserve"> </w:t>
      </w:r>
      <w:r w:rsidR="00A23879">
        <w:rPr>
          <w:rFonts w:ascii="Microsoft JhengHei" w:eastAsia="Microsoft JhengHei" w:hAnsi="Microsoft JhengHei" w:cs="Microsoft JhengHei"/>
          <w:w w:val="110"/>
        </w:rPr>
        <w:t>Field2</w:t>
      </w:r>
      <w:r w:rsidR="00A23879">
        <w:rPr>
          <w:rFonts w:ascii="Microsoft JhengHei" w:eastAsia="Microsoft JhengHei" w:hAnsi="Microsoft JhengHei" w:cs="Microsoft JhengHei"/>
          <w:spacing w:val="19"/>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10"/>
        </w:rPr>
        <w:t>-1</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10"/>
        </w:rPr>
        <w:t>ShardingType</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10"/>
        </w:rPr>
        <w:t>"hash"</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2"/>
          <w:w w:val="145"/>
        </w:rPr>
        <w:t xml:space="preserve"> </w:t>
      </w:r>
      <w:r w:rsidR="00A23879">
        <w:rPr>
          <w:rFonts w:ascii="Microsoft JhengHei" w:eastAsia="Microsoft JhengHei" w:hAnsi="Microsoft JhengHei" w:cs="Microsoft JhengHei"/>
          <w:w w:val="110"/>
        </w:rPr>
        <w:t>Partition</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0"/>
          <w:w w:val="190"/>
        </w:rPr>
        <w:t xml:space="preserve"> </w:t>
      </w:r>
      <w:r w:rsidR="00A23879">
        <w:rPr>
          <w:rFonts w:ascii="Microsoft JhengHei" w:eastAsia="Microsoft JhengHei" w:hAnsi="Microsoft JhengHei" w:cs="Microsoft JhengHei"/>
          <w:w w:val="110"/>
        </w:rPr>
        <w:t>2^12</w:t>
      </w:r>
      <w:r w:rsidR="00A23879">
        <w:rPr>
          <w:rFonts w:ascii="Microsoft JhengHei" w:eastAsia="Microsoft JhengHei" w:hAnsi="Microsoft JhengHei" w:cs="Microsoft JhengHei"/>
          <w:spacing w:val="20"/>
          <w:w w:val="11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
          <w:w w:val="145"/>
        </w:rPr>
        <w:t xml:space="preserve"> </w:t>
      </w:r>
      <w:r w:rsidR="00A23879">
        <w:rPr>
          <w:rFonts w:ascii="Microsoft JhengHei" w:eastAsia="Microsoft JhengHei" w:hAnsi="Microsoft JhengHei" w:cs="Microsoft JhengHei"/>
          <w:w w:val="145"/>
        </w:rPr>
        <w:t>}</w:t>
      </w:r>
    </w:p>
    <w:p w:rsidR="00D032B6" w:rsidRDefault="00A23879">
      <w:pPr>
        <w:pStyle w:val="BodyText"/>
        <w:spacing w:before="66"/>
        <w:rPr>
          <w:lang w:eastAsia="zh-CN"/>
        </w:rPr>
      </w:pPr>
      <w:bookmarkStart w:id="75" w:name="分区集合"/>
      <w:bookmarkStart w:id="76" w:name="_bookmark34"/>
      <w:bookmarkEnd w:id="75"/>
      <w:bookmarkEnd w:id="76"/>
      <w:r>
        <w:rPr>
          <w:lang w:eastAsia="zh-CN"/>
        </w:rPr>
        <w:t>分区集合</w:t>
      </w:r>
    </w:p>
    <w:p w:rsidR="00D032B6" w:rsidRDefault="00D032B6">
      <w:pPr>
        <w:spacing w:before="9" w:line="190" w:lineRule="exact"/>
        <w:rPr>
          <w:sz w:val="19"/>
          <w:szCs w:val="19"/>
          <w:lang w:eastAsia="zh-CN"/>
        </w:rPr>
      </w:pPr>
    </w:p>
    <w:p w:rsidR="00D032B6" w:rsidRDefault="00A23879">
      <w:pPr>
        <w:pStyle w:val="BodyText"/>
        <w:spacing w:line="253" w:lineRule="auto"/>
        <w:rPr>
          <w:lang w:eastAsia="zh-CN"/>
        </w:rPr>
      </w:pPr>
      <w:r>
        <w:rPr>
          <w:lang w:eastAsia="zh-CN"/>
        </w:rPr>
        <w:t>概念 一个定义了分区键的集合为分区集合。分区集合可以按照分区键所指定的字段，将集合中的数据切分到超过</w:t>
      </w:r>
    </w:p>
    <w:p w:rsidR="00D032B6" w:rsidRDefault="00A23879">
      <w:pPr>
        <w:pStyle w:val="BodyText"/>
        <w:spacing w:line="225" w:lineRule="exact"/>
        <w:rPr>
          <w:lang w:eastAsia="zh-CN"/>
        </w:rPr>
      </w:pPr>
      <w:r>
        <w:rPr>
          <w:lang w:eastAsia="zh-CN"/>
        </w:rPr>
        <w:t>一个数据分区组中。</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当集合创建时，用户可以指定分区键。分区集合会在一个随机的数据分区组中创建。用户可以使用手工切分 的方式对集合按照某一规则切分至多个数据分区组中。</w:t>
      </w:r>
    </w:p>
    <w:p w:rsidR="00D032B6" w:rsidRDefault="00D032B6">
      <w:pPr>
        <w:spacing w:before="14" w:line="200" w:lineRule="exact"/>
        <w:rPr>
          <w:sz w:val="20"/>
          <w:szCs w:val="20"/>
          <w:lang w:eastAsia="zh-CN"/>
        </w:rPr>
      </w:pPr>
    </w:p>
    <w:p w:rsidR="00D032B6" w:rsidRDefault="00A23879">
      <w:pPr>
        <w:pStyle w:val="BodyText"/>
        <w:spacing w:line="253" w:lineRule="auto"/>
        <w:ind w:right="5049"/>
        <w:rPr>
          <w:lang w:eastAsia="zh-CN"/>
        </w:rPr>
      </w:pPr>
      <w:r>
        <w:rPr>
          <w:lang w:eastAsia="zh-CN"/>
        </w:rPr>
        <w:t>分区区间 分区集合中每一个区间叫做一个分区区间。</w:t>
      </w:r>
    </w:p>
    <w:p w:rsidR="00D032B6" w:rsidRDefault="00A23879">
      <w:pPr>
        <w:pStyle w:val="BodyText"/>
        <w:spacing w:before="4" w:line="253" w:lineRule="auto"/>
        <w:ind w:right="334"/>
        <w:rPr>
          <w:lang w:eastAsia="zh-CN"/>
        </w:rPr>
      </w:pPr>
      <w:r>
        <w:rPr>
          <w:w w:val="95"/>
          <w:lang w:eastAsia="zh-CN"/>
        </w:rPr>
        <w:t xml:space="preserve">分区集合创建时，其所在的分区组包含全部区间，为所有字段的 </w:t>
      </w:r>
      <w:r>
        <w:rPr>
          <w:spacing w:val="25"/>
          <w:w w:val="95"/>
          <w:lang w:eastAsia="zh-CN"/>
        </w:rPr>
        <w:t xml:space="preserve"> </w:t>
      </w:r>
      <w:r>
        <w:rPr>
          <w:w w:val="95"/>
          <w:lang w:eastAsia="zh-CN"/>
        </w:rPr>
        <w:t xml:space="preserve">MinKey </w:t>
      </w:r>
      <w:r>
        <w:rPr>
          <w:spacing w:val="25"/>
          <w:w w:val="95"/>
          <w:lang w:eastAsia="zh-CN"/>
        </w:rPr>
        <w:t xml:space="preserve"> </w:t>
      </w:r>
      <w:r>
        <w:rPr>
          <w:w w:val="95"/>
          <w:lang w:eastAsia="zh-CN"/>
        </w:rPr>
        <w:t xml:space="preserve">至 </w:t>
      </w:r>
      <w:r>
        <w:rPr>
          <w:spacing w:val="25"/>
          <w:w w:val="95"/>
          <w:lang w:eastAsia="zh-CN"/>
        </w:rPr>
        <w:t xml:space="preserve"> </w:t>
      </w:r>
      <w:r>
        <w:rPr>
          <w:w w:val="95"/>
          <w:lang w:eastAsia="zh-CN"/>
        </w:rPr>
        <w:t>MaxKey。</w:t>
      </w:r>
      <w:r>
        <w:rPr>
          <w:lang w:eastAsia="zh-CN"/>
        </w:rPr>
        <w:t xml:space="preserve"> 每一个分区区间为左闭右开规则，也就是包含大于等于低边界，且小于高边界的区域。例如：</w:t>
      </w:r>
    </w:p>
    <w:p w:rsidR="00D032B6" w:rsidRDefault="00035F6E">
      <w:pPr>
        <w:pStyle w:val="BodyText"/>
        <w:spacing w:line="310" w:lineRule="exact"/>
        <w:rPr>
          <w:rFonts w:ascii="Microsoft JhengHei" w:eastAsia="Microsoft JhengHei" w:hAnsi="Microsoft JhengHei" w:cs="Microsoft JhengHei"/>
          <w:lang w:eastAsia="zh-CN"/>
        </w:rPr>
      </w:pPr>
      <w:r w:rsidRPr="00035F6E">
        <w:pict>
          <v:group id="_x0000_s4063" style="position:absolute;left:0;text-align:left;margin-left:81.7pt;margin-top:4.05pt;width:473.6pt;height:10.6pt;z-index:-252221440;mso-position-horizontal-relative:page" coordorigin="1634,81" coordsize="9472,212">
            <v:shape id="_x0000_s4064"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1"/>
          <w:w w:val="140"/>
          <w:lang w:eastAsia="zh-CN"/>
        </w:rPr>
        <w:t xml:space="preserve"> </w:t>
      </w:r>
      <w:r w:rsidR="00A23879">
        <w:rPr>
          <w:rFonts w:ascii="Microsoft JhengHei" w:eastAsia="Microsoft JhengHei" w:hAnsi="Microsoft JhengHei" w:cs="Microsoft JhengHei"/>
          <w:w w:val="95"/>
          <w:lang w:eastAsia="zh-CN"/>
        </w:rPr>
        <w:t>LowBound:</w:t>
      </w:r>
      <w:r w:rsidR="00A23879">
        <w:rPr>
          <w:rFonts w:ascii="Microsoft JhengHei" w:eastAsia="Microsoft JhengHei" w:hAnsi="Microsoft JhengHei" w:cs="Microsoft JhengHei"/>
          <w:spacing w:val="33"/>
          <w:w w:val="9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2"/>
          <w:w w:val="140"/>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1"/>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14"/>
          <w:w w:val="190"/>
          <w:lang w:eastAsia="zh-CN"/>
        </w:rPr>
        <w:t xml:space="preserve"> </w:t>
      </w:r>
      <w:r w:rsidR="00A23879">
        <w:rPr>
          <w:rFonts w:ascii="Microsoft JhengHei" w:eastAsia="Microsoft JhengHei" w:hAnsi="Microsoft JhengHei" w:cs="Microsoft JhengHei"/>
          <w:w w:val="95"/>
          <w:lang w:eastAsia="zh-CN"/>
        </w:rPr>
        <w:t>10</w:t>
      </w:r>
      <w:r w:rsidR="00A23879">
        <w:rPr>
          <w:rFonts w:ascii="Microsoft JhengHei" w:eastAsia="Microsoft JhengHei" w:hAnsi="Microsoft JhengHei" w:cs="Microsoft JhengHei"/>
          <w:spacing w:val="34"/>
          <w:w w:val="95"/>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14"/>
          <w:w w:val="190"/>
          <w:lang w:eastAsia="zh-CN"/>
        </w:rPr>
        <w:t xml:space="preserve"> </w:t>
      </w:r>
      <w:r w:rsidR="00A23879">
        <w:rPr>
          <w:rFonts w:ascii="Microsoft JhengHei" w:eastAsia="Microsoft JhengHei" w:hAnsi="Microsoft JhengHei" w:cs="Microsoft JhengHei"/>
          <w:w w:val="95"/>
          <w:lang w:eastAsia="zh-CN"/>
        </w:rPr>
        <w:t>UpBound:</w:t>
      </w:r>
      <w:r w:rsidR="00A23879">
        <w:rPr>
          <w:rFonts w:ascii="Microsoft JhengHei" w:eastAsia="Microsoft JhengHei" w:hAnsi="Microsoft JhengHei" w:cs="Microsoft JhengHei"/>
          <w:spacing w:val="34"/>
          <w:w w:val="9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1"/>
          <w:w w:val="140"/>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1"/>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13"/>
          <w:w w:val="190"/>
          <w:lang w:eastAsia="zh-CN"/>
        </w:rPr>
        <w:t xml:space="preserve"> </w:t>
      </w:r>
      <w:r w:rsidR="00A23879">
        <w:rPr>
          <w:rFonts w:ascii="Microsoft JhengHei" w:eastAsia="Microsoft JhengHei" w:hAnsi="Microsoft JhengHei" w:cs="Microsoft JhengHei"/>
          <w:w w:val="95"/>
          <w:lang w:eastAsia="zh-CN"/>
        </w:rPr>
        <w:t>20</w:t>
      </w:r>
      <w:r w:rsidR="00A23879">
        <w:rPr>
          <w:rFonts w:ascii="Microsoft JhengHei" w:eastAsia="Microsoft JhengHei" w:hAnsi="Microsoft JhengHei" w:cs="Microsoft JhengHei"/>
          <w:spacing w:val="33"/>
          <w:w w:val="9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12"/>
          <w:w w:val="140"/>
          <w:lang w:eastAsia="zh-CN"/>
        </w:rPr>
        <w:t xml:space="preserve"> </w:t>
      </w:r>
      <w:r w:rsidR="00A23879">
        <w:rPr>
          <w:rFonts w:ascii="Microsoft JhengHei" w:eastAsia="Microsoft JhengHei" w:hAnsi="Microsoft JhengHei" w:cs="Microsoft JhengHei"/>
          <w:w w:val="140"/>
          <w:lang w:eastAsia="zh-CN"/>
        </w:rPr>
        <w:t>}</w:t>
      </w:r>
    </w:p>
    <w:p w:rsidR="00D032B6" w:rsidRDefault="00A23879">
      <w:pPr>
        <w:pStyle w:val="BodyText"/>
        <w:spacing w:before="26"/>
        <w:rPr>
          <w:lang w:eastAsia="zh-CN"/>
        </w:rPr>
      </w:pPr>
      <w:r>
        <w:rPr>
          <w:lang w:eastAsia="zh-CN"/>
        </w:rPr>
        <w:t>在该例中，低边界为10，高边界为20，因此本区间包含所有分区字段大于等于10，且小于20的数据。</w:t>
      </w:r>
    </w:p>
    <w:p w:rsidR="00D032B6" w:rsidRDefault="00D032B6">
      <w:pPr>
        <w:spacing w:before="5" w:line="100" w:lineRule="exact"/>
        <w:rPr>
          <w:sz w:val="10"/>
          <w:szCs w:val="10"/>
          <w:lang w:eastAsia="zh-CN"/>
        </w:rPr>
      </w:pPr>
    </w:p>
    <w:p w:rsidR="00D032B6" w:rsidRDefault="00035F6E">
      <w:pPr>
        <w:pStyle w:val="BodyText"/>
        <w:spacing w:line="168" w:lineRule="auto"/>
        <w:ind w:left="1573"/>
        <w:rPr>
          <w:lang w:eastAsia="zh-CN"/>
        </w:rPr>
      </w:pPr>
      <w:r>
        <w:pict>
          <v:shape id="_x0000_s4062" type="#_x0000_t75" style="position:absolute;left:0;text-align:left;margin-left:81.7pt;margin-top:2.55pt;width:24pt;height:24pt;z-index:-252220416;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一个集合中所有边界的定义不包含字段名，其字段应当与分区键所定义的字段，与字段数量保持 一致。</w:t>
      </w:r>
    </w:p>
    <w:p w:rsidR="00D032B6" w:rsidRDefault="00D032B6">
      <w:pPr>
        <w:spacing w:before="2" w:line="120" w:lineRule="exact"/>
        <w:rPr>
          <w:sz w:val="12"/>
          <w:szCs w:val="12"/>
          <w:lang w:eastAsia="zh-CN"/>
        </w:rPr>
      </w:pPr>
    </w:p>
    <w:p w:rsidR="00D032B6" w:rsidRDefault="00A23879">
      <w:pPr>
        <w:pStyle w:val="BodyText"/>
        <w:rPr>
          <w:lang w:eastAsia="zh-CN"/>
        </w:rPr>
      </w:pPr>
      <w:r>
        <w:rPr>
          <w:lang w:eastAsia="zh-CN"/>
        </w:rPr>
        <w:t>当分区键包含多个字段时，其匹配规则为第一字段首先匹配，如果坐落于边界值则匹配下一字段。例如：</w:t>
      </w:r>
    </w:p>
    <w:p w:rsidR="00D032B6" w:rsidRDefault="00035F6E">
      <w:pPr>
        <w:pStyle w:val="BodyText"/>
        <w:spacing w:line="324" w:lineRule="exact"/>
        <w:rPr>
          <w:rFonts w:ascii="Microsoft JhengHei" w:eastAsia="Microsoft JhengHei" w:hAnsi="Microsoft JhengHei" w:cs="Microsoft JhengHei"/>
          <w:lang w:eastAsia="zh-CN"/>
        </w:rPr>
      </w:pPr>
      <w:r w:rsidRPr="00035F6E">
        <w:pict>
          <v:group id="_x0000_s4060" style="position:absolute;left:0;text-align:left;margin-left:81.7pt;margin-top:4.75pt;width:473.6pt;height:10.6pt;z-index:-252219392;mso-position-horizontal-relative:page" coordorigin="1634,95" coordsize="9472,212">
            <v:shape id="_x0000_s4061"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4"/>
          <w:w w:val="140"/>
          <w:lang w:eastAsia="zh-CN"/>
        </w:rPr>
        <w:t xml:space="preserve"> </w:t>
      </w:r>
      <w:r w:rsidR="00A23879">
        <w:rPr>
          <w:rFonts w:ascii="Microsoft JhengHei" w:eastAsia="Microsoft JhengHei" w:hAnsi="Microsoft JhengHei" w:cs="Microsoft JhengHei"/>
          <w:w w:val="105"/>
          <w:lang w:eastAsia="zh-CN"/>
        </w:rPr>
        <w:t>LowBound:</w:t>
      </w:r>
      <w:r w:rsidR="00A23879">
        <w:rPr>
          <w:rFonts w:ascii="Microsoft JhengHei" w:eastAsia="Microsoft JhengHei" w:hAnsi="Microsoft JhengHei" w:cs="Microsoft JhengHei"/>
          <w:spacing w:val="23"/>
          <w:w w:val="10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0"/>
          <w:w w:val="190"/>
          <w:lang w:eastAsia="zh-CN"/>
        </w:rPr>
        <w:t xml:space="preserve"> </w:t>
      </w:r>
      <w:r w:rsidR="00A23879">
        <w:rPr>
          <w:rFonts w:ascii="Microsoft JhengHei" w:eastAsia="Microsoft JhengHei" w:hAnsi="Microsoft JhengHei" w:cs="Microsoft JhengHei"/>
          <w:w w:val="105"/>
          <w:lang w:eastAsia="zh-CN"/>
        </w:rPr>
        <w:t>10,</w:t>
      </w:r>
      <w:r w:rsidR="00A23879">
        <w:rPr>
          <w:rFonts w:ascii="Microsoft JhengHei" w:eastAsia="Microsoft JhengHei" w:hAnsi="Microsoft JhengHei" w:cs="Microsoft JhengHei"/>
          <w:spacing w:val="22"/>
          <w:w w:val="10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0"/>
          <w:w w:val="190"/>
          <w:lang w:eastAsia="zh-CN"/>
        </w:rPr>
        <w:t xml:space="preserve"> </w:t>
      </w:r>
      <w:r w:rsidR="00A23879">
        <w:rPr>
          <w:rFonts w:ascii="Microsoft JhengHei" w:eastAsia="Microsoft JhengHei" w:hAnsi="Microsoft JhengHei" w:cs="Microsoft JhengHei"/>
          <w:w w:val="105"/>
          <w:lang w:eastAsia="zh-CN"/>
        </w:rPr>
        <w:t>5</w:t>
      </w:r>
      <w:r w:rsidR="00A23879">
        <w:rPr>
          <w:rFonts w:ascii="Microsoft JhengHei" w:eastAsia="Microsoft JhengHei" w:hAnsi="Microsoft JhengHei" w:cs="Microsoft JhengHei"/>
          <w:spacing w:val="23"/>
          <w:w w:val="105"/>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0"/>
          <w:w w:val="190"/>
          <w:lang w:eastAsia="zh-CN"/>
        </w:rPr>
        <w:t xml:space="preserve"> </w:t>
      </w:r>
      <w:r w:rsidR="00A23879">
        <w:rPr>
          <w:rFonts w:ascii="Microsoft JhengHei" w:eastAsia="Microsoft JhengHei" w:hAnsi="Microsoft JhengHei" w:cs="Microsoft JhengHei"/>
          <w:w w:val="105"/>
          <w:lang w:eastAsia="zh-CN"/>
        </w:rPr>
        <w:t>UpBound:</w:t>
      </w:r>
      <w:r w:rsidR="00A23879">
        <w:rPr>
          <w:rFonts w:ascii="Microsoft JhengHei" w:eastAsia="Microsoft JhengHei" w:hAnsi="Microsoft JhengHei" w:cs="Microsoft JhengHei"/>
          <w:spacing w:val="22"/>
          <w:w w:val="10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0"/>
          <w:w w:val="190"/>
          <w:lang w:eastAsia="zh-CN"/>
        </w:rPr>
        <w:t xml:space="preserve"> </w:t>
      </w:r>
      <w:r w:rsidR="00A23879">
        <w:rPr>
          <w:rFonts w:ascii="Microsoft JhengHei" w:eastAsia="Microsoft JhengHei" w:hAnsi="Microsoft JhengHei" w:cs="Microsoft JhengHei"/>
          <w:w w:val="105"/>
          <w:lang w:eastAsia="zh-CN"/>
        </w:rPr>
        <w:t>20,</w:t>
      </w:r>
      <w:r w:rsidR="00A23879">
        <w:rPr>
          <w:rFonts w:ascii="Microsoft JhengHei" w:eastAsia="Microsoft JhengHei" w:hAnsi="Microsoft JhengHei" w:cs="Microsoft JhengHei"/>
          <w:spacing w:val="23"/>
          <w:w w:val="10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20"/>
          <w:w w:val="190"/>
          <w:lang w:eastAsia="zh-CN"/>
        </w:rPr>
        <w:t xml:space="preserve"> </w:t>
      </w:r>
      <w:r w:rsidR="00A23879">
        <w:rPr>
          <w:rFonts w:ascii="Microsoft JhengHei" w:eastAsia="Microsoft JhengHei" w:hAnsi="Microsoft JhengHei" w:cs="Microsoft JhengHei"/>
          <w:w w:val="105"/>
          <w:lang w:eastAsia="zh-CN"/>
        </w:rPr>
        <w:t>1</w:t>
      </w:r>
      <w:r w:rsidR="00A23879">
        <w:rPr>
          <w:rFonts w:ascii="Microsoft JhengHei" w:eastAsia="Microsoft JhengHei" w:hAnsi="Microsoft JhengHei" w:cs="Microsoft JhengHei"/>
          <w:spacing w:val="22"/>
          <w:w w:val="105"/>
          <w:lang w:eastAsia="zh-CN"/>
        </w:rPr>
        <w:t xml:space="preserve"> </w:t>
      </w:r>
      <w:r w:rsidR="00A23879">
        <w:rPr>
          <w:rFonts w:ascii="Microsoft JhengHei" w:eastAsia="Microsoft JhengHei" w:hAnsi="Microsoft JhengHei" w:cs="Microsoft JhengHei"/>
          <w:w w:val="140"/>
          <w:lang w:eastAsia="zh-CN"/>
        </w:rPr>
        <w:t>}</w:t>
      </w:r>
      <w:r w:rsidR="00A23879">
        <w:rPr>
          <w:rFonts w:ascii="Microsoft JhengHei" w:eastAsia="Microsoft JhengHei" w:hAnsi="Microsoft JhengHei" w:cs="Microsoft JhengHei"/>
          <w:spacing w:val="5"/>
          <w:w w:val="140"/>
          <w:lang w:eastAsia="zh-CN"/>
        </w:rPr>
        <w:t xml:space="preserve"> </w:t>
      </w:r>
      <w:r w:rsidR="00A23879">
        <w:rPr>
          <w:rFonts w:ascii="Microsoft JhengHei" w:eastAsia="Microsoft JhengHei" w:hAnsi="Microsoft JhengHei" w:cs="Microsoft JhengHei"/>
          <w:w w:val="140"/>
          <w:lang w:eastAsia="zh-CN"/>
        </w:rPr>
        <w:t>}</w:t>
      </w:r>
    </w:p>
    <w:p w:rsidR="00D032B6" w:rsidRDefault="00D032B6">
      <w:pPr>
        <w:spacing w:before="2" w:line="110" w:lineRule="exact"/>
        <w:rPr>
          <w:sz w:val="11"/>
          <w:szCs w:val="11"/>
          <w:lang w:eastAsia="zh-CN"/>
        </w:rPr>
      </w:pPr>
    </w:p>
    <w:p w:rsidR="00D032B6" w:rsidRDefault="00A23879">
      <w:pPr>
        <w:pStyle w:val="BodyText"/>
        <w:spacing w:line="168" w:lineRule="auto"/>
        <w:rPr>
          <w:lang w:eastAsia="zh-CN"/>
        </w:rPr>
      </w:pPr>
      <w:r>
        <w:rPr>
          <w:w w:val="95"/>
          <w:lang w:eastAsia="zh-CN"/>
        </w:rPr>
        <w:t>在该分区区间中，如果用户输入的分区键的第一个字段坐落于10与20之间，则立刻判定为该区间内；如果存</w:t>
      </w:r>
      <w:r>
        <w:rPr>
          <w:lang w:eastAsia="zh-CN"/>
        </w:rPr>
        <w:t xml:space="preserve"> 在于小于10或大于20，则不在该区间内；而如果为10或者20，则需要进行第二个字段的匹配，匹配规则仍 为左闭右开。</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规则</w:t>
      </w:r>
    </w:p>
    <w:p w:rsidR="00D032B6" w:rsidRDefault="00A23879">
      <w:pPr>
        <w:pStyle w:val="BodyText"/>
        <w:spacing w:before="18"/>
        <w:rPr>
          <w:lang w:eastAsia="zh-CN"/>
        </w:rPr>
      </w:pPr>
      <w:r>
        <w:rPr>
          <w:w w:val="95"/>
          <w:lang w:eastAsia="zh-CN"/>
        </w:rPr>
        <w:t>分区集合定义的规则参见</w:t>
      </w:r>
      <w:r>
        <w:rPr>
          <w:spacing w:val="41"/>
          <w:w w:val="95"/>
          <w:lang w:eastAsia="zh-CN"/>
        </w:rPr>
        <w:t xml:space="preserve"> </w:t>
      </w:r>
      <w:hyperlink w:anchor="_bookmark23" w:history="1">
        <w:r>
          <w:rPr>
            <w:color w:val="0000FF"/>
            <w:w w:val="95"/>
            <w:lang w:eastAsia="zh-CN"/>
          </w:rPr>
          <w:t>SYSCOLLECTIONS</w:t>
        </w:r>
        <w:r>
          <w:rPr>
            <w:color w:val="0000FF"/>
            <w:spacing w:val="42"/>
            <w:w w:val="95"/>
            <w:lang w:eastAsia="zh-CN"/>
          </w:rPr>
          <w:t xml:space="preserve"> </w:t>
        </w:r>
      </w:hyperlink>
      <w:r>
        <w:rPr>
          <w:color w:val="000000"/>
          <w:w w:val="95"/>
          <w:lang w:eastAsia="zh-CN"/>
        </w:rPr>
        <w:t>集合定义。</w:t>
      </w:r>
    </w:p>
    <w:p w:rsidR="00D032B6" w:rsidRDefault="00D032B6">
      <w:pPr>
        <w:rPr>
          <w:lang w:eastAsia="zh-CN"/>
        </w:rPr>
        <w:sectPr w:rsidR="00D032B6">
          <w:pgSz w:w="12240" w:h="15840"/>
          <w:pgMar w:top="900" w:right="104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spacing w:before="18"/>
        <w:ind w:left="113"/>
        <w:rPr>
          <w:lang w:eastAsia="zh-CN"/>
        </w:rPr>
      </w:pPr>
      <w:r>
        <w:rPr>
          <w:lang w:eastAsia="zh-CN"/>
        </w:rPr>
        <w:t>一个存在于两个分区组的典型分区区间如下：</w:t>
      </w:r>
    </w:p>
    <w:p w:rsidR="00D032B6" w:rsidRDefault="00035F6E">
      <w:pPr>
        <w:pStyle w:val="BodyText"/>
        <w:spacing w:line="313" w:lineRule="exact"/>
        <w:ind w:left="94" w:right="9406"/>
        <w:jc w:val="center"/>
        <w:rPr>
          <w:rFonts w:ascii="Microsoft JhengHei" w:eastAsia="Microsoft JhengHei" w:hAnsi="Microsoft JhengHei" w:cs="Microsoft JhengHei"/>
        </w:rPr>
      </w:pPr>
      <w:r w:rsidRPr="00035F6E">
        <w:pict>
          <v:group id="_x0000_s4058" style="position:absolute;left:0;text-align:left;margin-left:81.7pt;margin-top:4.75pt;width:473.6pt;height:106pt;z-index:-252218368;mso-position-horizontal-relative:page" coordorigin="1634,95" coordsize="9472,2120">
            <v:shape id="_x0000_s4059" style="position:absolute;left:1634;top:95;width:9472;height:2120" coordorigin="1634,95" coordsize="9472,2120" path="m1634,95r9472,l11106,2215r-9472,l1634,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913"/>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7"/>
          <w:w w:val="140"/>
        </w:rPr>
        <w:t xml:space="preserve"> </w:t>
      </w:r>
      <w:r>
        <w:rPr>
          <w:rFonts w:ascii="Microsoft JhengHei" w:eastAsia="Microsoft JhengHei" w:hAnsi="Microsoft JhengHei" w:cs="Microsoft JhengHei"/>
          <w:w w:val="105"/>
        </w:rPr>
        <w:t>"GroupID"</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2"/>
          <w:w w:val="190"/>
        </w:rPr>
        <w:t xml:space="preserve"> </w:t>
      </w:r>
      <w:r>
        <w:rPr>
          <w:rFonts w:ascii="Microsoft JhengHei" w:eastAsia="Microsoft JhengHei" w:hAnsi="Microsoft JhengHei" w:cs="Microsoft JhengHei"/>
          <w:w w:val="105"/>
        </w:rPr>
        <w:t>1000,</w:t>
      </w:r>
    </w:p>
    <w:p w:rsidR="00D032B6" w:rsidRDefault="00A23879">
      <w:pPr>
        <w:pStyle w:val="BodyText"/>
        <w:spacing w:line="212" w:lineRule="exact"/>
        <w:ind w:left="1113"/>
        <w:rPr>
          <w:rFonts w:ascii="Microsoft JhengHei" w:eastAsia="Microsoft JhengHei" w:hAnsi="Microsoft JhengHei" w:cs="Microsoft JhengHei"/>
        </w:rPr>
      </w:pPr>
      <w:r>
        <w:rPr>
          <w:rFonts w:ascii="Microsoft JhengHei" w:eastAsia="Microsoft JhengHei" w:hAnsi="Microsoft JhengHei" w:cs="Microsoft JhengHei"/>
        </w:rPr>
        <w:t>"LowBound"</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rPr>
        <w:t>MinKey,</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6"/>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1"/>
          <w:w w:val="190"/>
        </w:rPr>
        <w:t xml:space="preserve"> </w:t>
      </w:r>
      <w:r>
        <w:rPr>
          <w:rFonts w:ascii="Microsoft JhengHei" w:eastAsia="Microsoft JhengHei" w:hAnsi="Microsoft JhengHei" w:cs="Microsoft JhengHei"/>
        </w:rPr>
        <w:t>MaxKey</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113"/>
        <w:rPr>
          <w:rFonts w:ascii="Microsoft JhengHei" w:eastAsia="Microsoft JhengHei" w:hAnsi="Microsoft JhengHei" w:cs="Microsoft JhengHei"/>
        </w:rPr>
      </w:pPr>
      <w:r>
        <w:rPr>
          <w:rFonts w:ascii="Microsoft JhengHei" w:eastAsia="Microsoft JhengHei" w:hAnsi="Microsoft JhengHei" w:cs="Microsoft JhengHei"/>
        </w:rPr>
        <w:t>"UpBound"</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4"/>
          <w:w w:val="19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4"/>
          <w:w w:val="190"/>
        </w:rPr>
        <w:t xml:space="preserve"> </w:t>
      </w:r>
      <w:r>
        <w:rPr>
          <w:rFonts w:ascii="Microsoft JhengHei" w:eastAsia="Microsoft JhengHei" w:hAnsi="Microsoft JhengHei" w:cs="Microsoft JhengHei"/>
          <w:w w:val="130"/>
        </w:rPr>
        <w:t>10,</w:t>
      </w:r>
      <w:r>
        <w:rPr>
          <w:rFonts w:ascii="Microsoft JhengHei" w:eastAsia="Microsoft JhengHei" w:hAnsi="Microsoft JhengHei" w:cs="Microsoft JhengHei"/>
          <w:spacing w:val="6"/>
          <w:w w:val="13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23"/>
          <w:w w:val="190"/>
        </w:rPr>
        <w:t xml:space="preserve"> </w:t>
      </w:r>
      <w:r>
        <w:rPr>
          <w:rFonts w:ascii="Microsoft JhengHei" w:eastAsia="Microsoft JhengHei" w:hAnsi="Microsoft JhengHei" w:cs="Microsoft JhengHei"/>
        </w:rPr>
        <w:t>5</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w w:val="140"/>
        </w:rPr>
        <w:t>}</w:t>
      </w:r>
    </w:p>
    <w:p w:rsidR="00D032B6" w:rsidRDefault="00A23879">
      <w:pPr>
        <w:pStyle w:val="BodyText"/>
        <w:spacing w:line="212" w:lineRule="exact"/>
        <w:ind w:left="9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913"/>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7"/>
          <w:w w:val="140"/>
        </w:rPr>
        <w:t xml:space="preserve"> </w:t>
      </w:r>
      <w:r>
        <w:rPr>
          <w:rFonts w:ascii="Microsoft JhengHei" w:eastAsia="Microsoft JhengHei" w:hAnsi="Microsoft JhengHei" w:cs="Microsoft JhengHei"/>
          <w:w w:val="105"/>
        </w:rPr>
        <w:t>"GroupID"</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42"/>
          <w:w w:val="190"/>
        </w:rPr>
        <w:t xml:space="preserve"> </w:t>
      </w:r>
      <w:r>
        <w:rPr>
          <w:rFonts w:ascii="Microsoft JhengHei" w:eastAsia="Microsoft JhengHei" w:hAnsi="Microsoft JhengHei" w:cs="Microsoft JhengHei"/>
          <w:w w:val="105"/>
        </w:rPr>
        <w:t>1001,</w:t>
      </w:r>
    </w:p>
    <w:p w:rsidR="00D032B6" w:rsidRDefault="00A23879">
      <w:pPr>
        <w:pStyle w:val="BodyText"/>
        <w:spacing w:line="212" w:lineRule="exact"/>
        <w:ind w:left="1113"/>
        <w:rPr>
          <w:rFonts w:ascii="Microsoft JhengHei" w:eastAsia="Microsoft JhengHei" w:hAnsi="Microsoft JhengHei" w:cs="Microsoft JhengHei"/>
        </w:rPr>
      </w:pPr>
      <w:r>
        <w:rPr>
          <w:rFonts w:ascii="Microsoft JhengHei" w:eastAsia="Microsoft JhengHei" w:hAnsi="Microsoft JhengHei" w:cs="Microsoft JhengHei"/>
          <w:w w:val="105"/>
        </w:rPr>
        <w:t>"LowBound"</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1"/>
          <w:w w:val="190"/>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4"/>
          <w:w w:val="160"/>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1"/>
          <w:w w:val="190"/>
        </w:rPr>
        <w:t xml:space="preserve"> </w:t>
      </w:r>
      <w:r>
        <w:rPr>
          <w:rFonts w:ascii="Microsoft JhengHei" w:eastAsia="Microsoft JhengHei" w:hAnsi="Microsoft JhengHei" w:cs="Microsoft JhengHei"/>
          <w:w w:val="105"/>
        </w:rPr>
        <w:t>10,</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0"/>
          <w:w w:val="190"/>
        </w:rPr>
        <w:t xml:space="preserve"> </w:t>
      </w:r>
      <w:r>
        <w:rPr>
          <w:rFonts w:ascii="Microsoft JhengHei" w:eastAsia="Microsoft JhengHei" w:hAnsi="Microsoft JhengHei" w:cs="Microsoft JhengHei"/>
          <w:w w:val="105"/>
        </w:rPr>
        <w:t>5</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60"/>
        </w:rPr>
        <w:t>},</w:t>
      </w:r>
    </w:p>
    <w:p w:rsidR="00D032B6" w:rsidRDefault="00A23879">
      <w:pPr>
        <w:pStyle w:val="BodyText"/>
        <w:spacing w:line="207" w:lineRule="exact"/>
        <w:ind w:left="1113"/>
        <w:rPr>
          <w:rFonts w:ascii="Microsoft JhengHei" w:eastAsia="Microsoft JhengHei" w:hAnsi="Microsoft JhengHei" w:cs="Microsoft JhengHei"/>
        </w:rPr>
      </w:pPr>
      <w:r>
        <w:rPr>
          <w:rFonts w:ascii="Microsoft JhengHei" w:eastAsia="Microsoft JhengHei" w:hAnsi="Microsoft JhengHei" w:cs="Microsoft JhengHei"/>
        </w:rPr>
        <w:t>"UpBound"</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8"/>
          <w:w w:val="19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3"/>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3"/>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8"/>
          <w:w w:val="190"/>
        </w:rPr>
        <w:t xml:space="preserve"> </w:t>
      </w:r>
      <w:r>
        <w:rPr>
          <w:rFonts w:ascii="Microsoft JhengHei" w:eastAsia="Microsoft JhengHei" w:hAnsi="Microsoft JhengHei" w:cs="Microsoft JhengHei"/>
        </w:rPr>
        <w:t>MaxKey,</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3"/>
          <w:w w:val="14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8"/>
          <w:w w:val="190"/>
        </w:rPr>
        <w:t xml:space="preserve"> </w:t>
      </w:r>
      <w:r>
        <w:rPr>
          <w:rFonts w:ascii="Microsoft JhengHei" w:eastAsia="Microsoft JhengHei" w:hAnsi="Microsoft JhengHei" w:cs="Microsoft JhengHei"/>
        </w:rPr>
        <w:t>MinKey</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w w:val="140"/>
        </w:rPr>
        <w:t>}</w:t>
      </w:r>
    </w:p>
    <w:p w:rsidR="00D032B6" w:rsidRDefault="00A23879">
      <w:pPr>
        <w:pStyle w:val="BodyText"/>
        <w:spacing w:line="217" w:lineRule="exact"/>
        <w:ind w:left="9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ind w:left="113"/>
        <w:rPr>
          <w:lang w:eastAsia="zh-CN"/>
        </w:rPr>
      </w:pPr>
      <w:r>
        <w:rPr>
          <w:lang w:eastAsia="zh-CN"/>
        </w:rPr>
        <w:t>其中第一个区间所在分区组</w:t>
      </w:r>
      <w:r>
        <w:rPr>
          <w:spacing w:val="-28"/>
          <w:lang w:eastAsia="zh-CN"/>
        </w:rPr>
        <w:t xml:space="preserve"> </w:t>
      </w:r>
      <w:r>
        <w:rPr>
          <w:lang w:eastAsia="zh-CN"/>
        </w:rPr>
        <w:t>ID</w:t>
      </w:r>
      <w:r>
        <w:rPr>
          <w:spacing w:val="-28"/>
          <w:lang w:eastAsia="zh-CN"/>
        </w:rPr>
        <w:t xml:space="preserve"> </w:t>
      </w:r>
      <w:r>
        <w:rPr>
          <w:lang w:eastAsia="zh-CN"/>
        </w:rPr>
        <w:t>为1000，包含的分区键存在两个字段，分别为：</w:t>
      </w:r>
    </w:p>
    <w:p w:rsidR="00606508" w:rsidRDefault="00A23879">
      <w:pPr>
        <w:pStyle w:val="BodyText"/>
        <w:numPr>
          <w:ilvl w:val="0"/>
          <w:numId w:val="34"/>
        </w:numPr>
        <w:tabs>
          <w:tab w:val="left" w:pos="397"/>
        </w:tabs>
        <w:spacing w:before="34"/>
        <w:ind w:left="397"/>
      </w:pPr>
      <w:r>
        <w:rPr>
          <w:position w:val="1"/>
        </w:rPr>
        <w:t>低边界：{</w:t>
      </w:r>
      <w:r>
        <w:rPr>
          <w:spacing w:val="-25"/>
          <w:position w:val="1"/>
        </w:rPr>
        <w:t xml:space="preserve"> </w:t>
      </w:r>
      <w:r>
        <w:rPr>
          <w:position w:val="1"/>
        </w:rPr>
        <w:t>""</w:t>
      </w:r>
      <w:r>
        <w:rPr>
          <w:spacing w:val="-25"/>
          <w:position w:val="1"/>
        </w:rPr>
        <w:t xml:space="preserve"> </w:t>
      </w:r>
      <w:r>
        <w:rPr>
          <w:position w:val="1"/>
        </w:rPr>
        <w:t>:</w:t>
      </w:r>
      <w:r>
        <w:rPr>
          <w:spacing w:val="-25"/>
          <w:position w:val="1"/>
        </w:rPr>
        <w:t xml:space="preserve"> </w:t>
      </w:r>
      <w:r>
        <w:rPr>
          <w:position w:val="1"/>
        </w:rPr>
        <w:t>MinKey,</w:t>
      </w:r>
      <w:r>
        <w:rPr>
          <w:spacing w:val="-25"/>
          <w:position w:val="1"/>
        </w:rPr>
        <w:t xml:space="preserve"> </w:t>
      </w:r>
      <w:r>
        <w:rPr>
          <w:position w:val="1"/>
        </w:rPr>
        <w:t>""</w:t>
      </w:r>
      <w:r>
        <w:rPr>
          <w:spacing w:val="-24"/>
          <w:position w:val="1"/>
        </w:rPr>
        <w:t xml:space="preserve"> </w:t>
      </w:r>
      <w:r>
        <w:rPr>
          <w:position w:val="1"/>
        </w:rPr>
        <w:t>:</w:t>
      </w:r>
      <w:r>
        <w:rPr>
          <w:spacing w:val="-25"/>
          <w:position w:val="1"/>
        </w:rPr>
        <w:t xml:space="preserve"> </w:t>
      </w:r>
      <w:r>
        <w:rPr>
          <w:position w:val="1"/>
        </w:rPr>
        <w:t>MaxKey</w:t>
      </w:r>
      <w:r>
        <w:rPr>
          <w:spacing w:val="-25"/>
          <w:position w:val="1"/>
        </w:rPr>
        <w:t xml:space="preserve"> </w:t>
      </w:r>
      <w:r>
        <w:rPr>
          <w:position w:val="1"/>
        </w:rPr>
        <w:t>}</w:t>
      </w:r>
    </w:p>
    <w:p w:rsidR="00D032B6" w:rsidRDefault="00A23879">
      <w:pPr>
        <w:pStyle w:val="BodyText"/>
        <w:tabs>
          <w:tab w:val="left" w:pos="397"/>
        </w:tabs>
        <w:spacing w:line="293"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高边界：{</w:t>
      </w:r>
      <w:r>
        <w:rPr>
          <w:spacing w:val="-12"/>
          <w:position w:val="1"/>
        </w:rPr>
        <w:t xml:space="preserve"> </w:t>
      </w:r>
      <w:r>
        <w:rPr>
          <w:position w:val="1"/>
        </w:rPr>
        <w:t>""</w:t>
      </w:r>
      <w:r>
        <w:rPr>
          <w:spacing w:val="-12"/>
          <w:position w:val="1"/>
        </w:rPr>
        <w:t xml:space="preserve"> </w:t>
      </w:r>
      <w:r>
        <w:rPr>
          <w:position w:val="1"/>
        </w:rPr>
        <w:t>:</w:t>
      </w:r>
      <w:r>
        <w:rPr>
          <w:spacing w:val="-12"/>
          <w:position w:val="1"/>
        </w:rPr>
        <w:t xml:space="preserve"> </w:t>
      </w:r>
      <w:r>
        <w:rPr>
          <w:position w:val="1"/>
        </w:rPr>
        <w:t>10,</w:t>
      </w:r>
      <w:r>
        <w:rPr>
          <w:spacing w:val="-11"/>
          <w:position w:val="1"/>
        </w:rPr>
        <w:t xml:space="preserve"> </w:t>
      </w:r>
      <w:r>
        <w:rPr>
          <w:position w:val="1"/>
        </w:rPr>
        <w:t>""</w:t>
      </w:r>
      <w:r>
        <w:rPr>
          <w:spacing w:val="-12"/>
          <w:position w:val="1"/>
        </w:rPr>
        <w:t xml:space="preserve"> </w:t>
      </w:r>
      <w:r>
        <w:rPr>
          <w:position w:val="1"/>
        </w:rPr>
        <w:t>:</w:t>
      </w:r>
      <w:r>
        <w:rPr>
          <w:spacing w:val="-12"/>
          <w:position w:val="1"/>
        </w:rPr>
        <w:t xml:space="preserve"> </w:t>
      </w:r>
      <w:r>
        <w:rPr>
          <w:position w:val="1"/>
        </w:rPr>
        <w:t>5</w:t>
      </w:r>
      <w:r>
        <w:rPr>
          <w:spacing w:val="-11"/>
          <w:position w:val="1"/>
        </w:rPr>
        <w:t xml:space="preserve"> </w:t>
      </w:r>
      <w:r>
        <w:rPr>
          <w:position w:val="1"/>
        </w:rPr>
        <w:t>}</w:t>
      </w:r>
    </w:p>
    <w:p w:rsidR="00D032B6" w:rsidRDefault="00A23879">
      <w:pPr>
        <w:pStyle w:val="BodyText"/>
        <w:spacing w:before="65"/>
        <w:ind w:left="113"/>
        <w:rPr>
          <w:lang w:eastAsia="zh-CN"/>
        </w:rPr>
      </w:pPr>
      <w:r>
        <w:rPr>
          <w:lang w:eastAsia="zh-CN"/>
        </w:rPr>
        <w:t>而第二个区间所在分区组为1001，包含分区区间为：</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低边界：{</w:t>
      </w:r>
      <w:r>
        <w:rPr>
          <w:spacing w:val="-12"/>
          <w:position w:val="1"/>
        </w:rPr>
        <w:t xml:space="preserve"> </w:t>
      </w:r>
      <w:r>
        <w:rPr>
          <w:position w:val="1"/>
        </w:rPr>
        <w:t>""</w:t>
      </w:r>
      <w:r>
        <w:rPr>
          <w:spacing w:val="-12"/>
          <w:position w:val="1"/>
        </w:rPr>
        <w:t xml:space="preserve"> </w:t>
      </w:r>
      <w:r>
        <w:rPr>
          <w:position w:val="1"/>
        </w:rPr>
        <w:t>:</w:t>
      </w:r>
      <w:r>
        <w:rPr>
          <w:spacing w:val="-12"/>
          <w:position w:val="1"/>
        </w:rPr>
        <w:t xml:space="preserve"> </w:t>
      </w:r>
      <w:r>
        <w:rPr>
          <w:position w:val="1"/>
        </w:rPr>
        <w:t>10,</w:t>
      </w:r>
      <w:r>
        <w:rPr>
          <w:spacing w:val="-11"/>
          <w:position w:val="1"/>
        </w:rPr>
        <w:t xml:space="preserve"> </w:t>
      </w:r>
      <w:r>
        <w:rPr>
          <w:position w:val="1"/>
        </w:rPr>
        <w:t>""</w:t>
      </w:r>
      <w:r>
        <w:rPr>
          <w:spacing w:val="-12"/>
          <w:position w:val="1"/>
        </w:rPr>
        <w:t xml:space="preserve"> </w:t>
      </w:r>
      <w:r>
        <w:rPr>
          <w:position w:val="1"/>
        </w:rPr>
        <w:t>:</w:t>
      </w:r>
      <w:r>
        <w:rPr>
          <w:spacing w:val="-12"/>
          <w:position w:val="1"/>
        </w:rPr>
        <w:t xml:space="preserve"> </w:t>
      </w:r>
      <w:r>
        <w:rPr>
          <w:position w:val="1"/>
        </w:rPr>
        <w:t>5</w:t>
      </w:r>
      <w:r>
        <w:rPr>
          <w:spacing w:val="-11"/>
          <w:position w:val="1"/>
        </w:rPr>
        <w:t xml:space="preserve"> </w:t>
      </w:r>
      <w:r>
        <w:rPr>
          <w:position w:val="1"/>
        </w:rPr>
        <w:t>}</w:t>
      </w:r>
    </w:p>
    <w:p w:rsidR="00606508" w:rsidRDefault="00A23879">
      <w:pPr>
        <w:pStyle w:val="BodyText"/>
        <w:numPr>
          <w:ilvl w:val="0"/>
          <w:numId w:val="34"/>
        </w:numPr>
        <w:tabs>
          <w:tab w:val="left" w:pos="397"/>
        </w:tabs>
        <w:spacing w:line="293" w:lineRule="exact"/>
        <w:ind w:left="397"/>
      </w:pPr>
      <w:r>
        <w:rPr>
          <w:position w:val="1"/>
        </w:rPr>
        <w:t>高边界：{</w:t>
      </w:r>
      <w:r>
        <w:rPr>
          <w:spacing w:val="-25"/>
          <w:position w:val="1"/>
        </w:rPr>
        <w:t xml:space="preserve"> </w:t>
      </w:r>
      <w:r>
        <w:rPr>
          <w:position w:val="1"/>
        </w:rPr>
        <w:t>""</w:t>
      </w:r>
      <w:r>
        <w:rPr>
          <w:spacing w:val="-25"/>
          <w:position w:val="1"/>
        </w:rPr>
        <w:t xml:space="preserve"> </w:t>
      </w:r>
      <w:r>
        <w:rPr>
          <w:position w:val="1"/>
        </w:rPr>
        <w:t>:</w:t>
      </w:r>
      <w:r>
        <w:rPr>
          <w:spacing w:val="-25"/>
          <w:position w:val="1"/>
        </w:rPr>
        <w:t xml:space="preserve"> </w:t>
      </w:r>
      <w:r>
        <w:rPr>
          <w:position w:val="1"/>
        </w:rPr>
        <w:t>MaxKey,</w:t>
      </w:r>
      <w:r>
        <w:rPr>
          <w:spacing w:val="-24"/>
          <w:position w:val="1"/>
        </w:rPr>
        <w:t xml:space="preserve"> </w:t>
      </w:r>
      <w:r>
        <w:rPr>
          <w:position w:val="1"/>
        </w:rPr>
        <w:t>""</w:t>
      </w:r>
      <w:r>
        <w:rPr>
          <w:spacing w:val="-25"/>
          <w:position w:val="1"/>
        </w:rPr>
        <w:t xml:space="preserve"> </w:t>
      </w:r>
      <w:r>
        <w:rPr>
          <w:position w:val="1"/>
        </w:rPr>
        <w:t>:</w:t>
      </w:r>
      <w:r>
        <w:rPr>
          <w:spacing w:val="-25"/>
          <w:position w:val="1"/>
        </w:rPr>
        <w:t xml:space="preserve"> </w:t>
      </w:r>
      <w:r>
        <w:rPr>
          <w:position w:val="1"/>
        </w:rPr>
        <w:t>MinKey</w:t>
      </w:r>
      <w:r>
        <w:rPr>
          <w:spacing w:val="-25"/>
          <w:position w:val="1"/>
        </w:rPr>
        <w:t xml:space="preserve"> </w:t>
      </w:r>
      <w:r>
        <w:rPr>
          <w:position w:val="1"/>
        </w:rPr>
        <w:t>}</w:t>
      </w:r>
    </w:p>
    <w:p w:rsidR="00D032B6" w:rsidRDefault="00D032B6">
      <w:pPr>
        <w:spacing w:before="5" w:line="120" w:lineRule="exact"/>
        <w:rPr>
          <w:sz w:val="12"/>
          <w:szCs w:val="12"/>
        </w:rPr>
      </w:pPr>
    </w:p>
    <w:p w:rsidR="00D032B6" w:rsidRDefault="00A23879">
      <w:pPr>
        <w:pStyle w:val="BodyText"/>
        <w:ind w:left="113"/>
      </w:pPr>
      <w:bookmarkStart w:id="77" w:name="分区索引"/>
      <w:bookmarkEnd w:id="77"/>
      <w:r>
        <w:t>分区索引</w:t>
      </w:r>
    </w:p>
    <w:p w:rsidR="00D032B6" w:rsidRDefault="00D032B6">
      <w:pPr>
        <w:spacing w:before="9" w:line="190" w:lineRule="exact"/>
        <w:rPr>
          <w:sz w:val="19"/>
          <w:szCs w:val="19"/>
        </w:rPr>
      </w:pPr>
    </w:p>
    <w:p w:rsidR="00D032B6" w:rsidRDefault="00A23879">
      <w:pPr>
        <w:pStyle w:val="BodyText"/>
        <w:spacing w:line="253" w:lineRule="auto"/>
        <w:ind w:left="113" w:right="2662"/>
        <w:rPr>
          <w:lang w:eastAsia="zh-CN"/>
        </w:rPr>
      </w:pPr>
      <w:r>
        <w:rPr>
          <w:lang w:eastAsia="zh-CN"/>
        </w:rPr>
        <w:t xml:space="preserve">概念 </w:t>
      </w:r>
      <w:r>
        <w:rPr>
          <w:w w:val="95"/>
          <w:lang w:eastAsia="zh-CN"/>
        </w:rPr>
        <w:t>每一个分区集合都会默认创建一个名叫“$shard”的索引，该索引叫做分区索引。</w:t>
      </w:r>
      <w:r>
        <w:rPr>
          <w:lang w:eastAsia="zh-CN"/>
        </w:rPr>
        <w:t xml:space="preserve"> 非分区集合不存在分区索引。</w:t>
      </w:r>
    </w:p>
    <w:p w:rsidR="00D032B6" w:rsidRDefault="00A23879">
      <w:pPr>
        <w:pStyle w:val="BodyText"/>
        <w:spacing w:before="4"/>
        <w:ind w:left="113"/>
        <w:rPr>
          <w:lang w:eastAsia="zh-CN"/>
        </w:rPr>
      </w:pPr>
      <w:r>
        <w:rPr>
          <w:lang w:eastAsia="zh-CN"/>
        </w:rPr>
        <w:t>分区索引存在于分区集合所在的每一个分区组中，其字段定义顺序和排列与分区键相同。</w:t>
      </w:r>
    </w:p>
    <w:p w:rsidR="00D032B6" w:rsidRDefault="00D032B6">
      <w:pPr>
        <w:spacing w:before="9" w:line="130" w:lineRule="exact"/>
        <w:rPr>
          <w:sz w:val="13"/>
          <w:szCs w:val="13"/>
          <w:lang w:eastAsia="zh-CN"/>
        </w:rPr>
      </w:pPr>
    </w:p>
    <w:p w:rsidR="00D032B6" w:rsidRDefault="00620DD5">
      <w:pPr>
        <w:pStyle w:val="BodyText"/>
        <w:spacing w:line="140" w:lineRule="auto"/>
        <w:ind w:left="753" w:right="2347" w:hanging="640"/>
        <w:rPr>
          <w:lang w:eastAsia="zh-CN"/>
        </w:rPr>
      </w:pPr>
      <w:r>
        <w:pict>
          <v:shape id="_x0000_i1049"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任何用户定义的唯一索引必须包含分区索引中所有的字段，其字段顺序无关。</w:t>
      </w:r>
    </w:p>
    <w:p w:rsidR="00D032B6" w:rsidRDefault="00A23879">
      <w:pPr>
        <w:pStyle w:val="BodyText"/>
        <w:spacing w:before="40"/>
        <w:ind w:left="753"/>
        <w:rPr>
          <w:lang w:eastAsia="zh-CN"/>
        </w:rPr>
      </w:pPr>
      <w:r>
        <w:rPr>
          <w:lang w:eastAsia="zh-CN"/>
        </w:rPr>
        <w:t>在分区集合中，_id</w:t>
      </w:r>
      <w:r>
        <w:rPr>
          <w:spacing w:val="-31"/>
          <w:lang w:eastAsia="zh-CN"/>
        </w:rPr>
        <w:t xml:space="preserve"> </w:t>
      </w:r>
      <w:r>
        <w:rPr>
          <w:lang w:eastAsia="zh-CN"/>
        </w:rPr>
        <w:t>字段仅保证分区内该字段唯一，无法保证全局唯一。</w:t>
      </w:r>
    </w:p>
    <w:p w:rsidR="00D032B6" w:rsidRDefault="00D032B6">
      <w:pPr>
        <w:spacing w:before="9" w:line="190" w:lineRule="exact"/>
        <w:rPr>
          <w:sz w:val="19"/>
          <w:szCs w:val="19"/>
          <w:lang w:eastAsia="zh-CN"/>
        </w:rPr>
      </w:pPr>
    </w:p>
    <w:p w:rsidR="00D032B6" w:rsidRDefault="00A23879">
      <w:pPr>
        <w:pStyle w:val="BodyText"/>
        <w:spacing w:line="253" w:lineRule="auto"/>
        <w:ind w:left="113" w:right="7147"/>
        <w:rPr>
          <w:lang w:eastAsia="zh-CN"/>
        </w:rPr>
      </w:pPr>
      <w:r>
        <w:rPr>
          <w:lang w:eastAsia="zh-CN"/>
        </w:rPr>
        <w:t>示例 一个典型的分区索引如下：</w:t>
      </w:r>
    </w:p>
    <w:p w:rsidR="00D032B6" w:rsidRDefault="00035F6E">
      <w:pPr>
        <w:pStyle w:val="BodyText"/>
        <w:spacing w:line="299" w:lineRule="exact"/>
        <w:ind w:left="313"/>
        <w:rPr>
          <w:rFonts w:ascii="Microsoft JhengHei" w:eastAsia="Microsoft JhengHei" w:hAnsi="Microsoft JhengHei" w:cs="Microsoft JhengHei"/>
        </w:rPr>
      </w:pPr>
      <w:r w:rsidRPr="00035F6E">
        <w:pict>
          <v:group id="_x0000_s4055" style="position:absolute;left:0;text-align:left;margin-left:81.7pt;margin-top:4.05pt;width:473.6pt;height:127.2pt;z-index:-252217344;mso-position-horizontal-relative:page" coordorigin="1634,81" coordsize="9472,2544">
            <v:shape id="_x0000_s4056" style="position:absolute;left:1634;top:81;width:9472;height:2544" coordorigin="1634,81" coordsize="9472,2544" path="m1634,81r9472,l11106,2625r-9472,l1634,8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94" w:right="6906"/>
        <w:jc w:val="center"/>
        <w:rPr>
          <w:rFonts w:ascii="Microsoft JhengHei" w:eastAsia="Microsoft JhengHei" w:hAnsi="Microsoft JhengHei" w:cs="Microsoft JhengHei"/>
        </w:rPr>
      </w:pPr>
      <w:r>
        <w:rPr>
          <w:rFonts w:ascii="Microsoft JhengHei" w:eastAsia="Microsoft JhengHei" w:hAnsi="Microsoft JhengHei" w:cs="Microsoft JhengHei"/>
          <w:w w:val="115"/>
        </w:rPr>
        <w:t>"IndexDef"</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39"/>
          <w:w w:val="145"/>
        </w:rPr>
        <w:t xml:space="preserve"> </w:t>
      </w:r>
      <w:r>
        <w:rPr>
          <w:rFonts w:ascii="Microsoft JhengHei" w:eastAsia="Microsoft JhengHei" w:hAnsi="Microsoft JhengHei" w:cs="Microsoft JhengHei"/>
          <w:w w:val="145"/>
        </w:rPr>
        <w:t>{</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55"/>
          <w:w w:val="190"/>
        </w:rPr>
        <w:t xml:space="preserve"> </w:t>
      </w:r>
      <w:r>
        <w:rPr>
          <w:rFonts w:ascii="Microsoft JhengHei" w:eastAsia="Microsoft JhengHei" w:hAnsi="Microsoft JhengHei" w:cs="Microsoft JhengHei"/>
          <w:w w:val="105"/>
        </w:rPr>
        <w:t>"$shard",</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10"/>
        </w:rPr>
        <w:t>"_id"</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"$oid"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"515954bfa88873112fa6bd3a"</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15"/>
        </w:rPr>
        <w:t>"key"</w:t>
      </w:r>
      <w:r>
        <w:rPr>
          <w:rFonts w:ascii="Microsoft JhengHei" w:eastAsia="Microsoft JhengHei" w:hAnsi="Microsoft JhengHei" w:cs="Microsoft JhengHei"/>
          <w:spacing w:val="29"/>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8"/>
          <w:w w:val="190"/>
        </w:rPr>
        <w:t xml:space="preserve"> </w:t>
      </w:r>
      <w:r>
        <w:rPr>
          <w:rFonts w:ascii="Microsoft JhengHei" w:eastAsia="Microsoft JhengHei" w:hAnsi="Microsoft JhengHei" w:cs="Microsoft JhengHei"/>
          <w:w w:val="160"/>
        </w:rPr>
        <w:t>{</w:t>
      </w:r>
      <w:r>
        <w:rPr>
          <w:rFonts w:ascii="Microsoft JhengHei" w:eastAsia="Microsoft JhengHei" w:hAnsi="Microsoft JhengHei" w:cs="Microsoft JhengHei"/>
          <w:spacing w:val="8"/>
          <w:w w:val="160"/>
        </w:rPr>
        <w:t xml:space="preserve"> </w:t>
      </w:r>
      <w:r>
        <w:rPr>
          <w:rFonts w:ascii="Microsoft JhengHei" w:eastAsia="Microsoft JhengHei" w:hAnsi="Microsoft JhengHei" w:cs="Microsoft JhengHei"/>
          <w:w w:val="115"/>
        </w:rPr>
        <w:t>"Field1"</w:t>
      </w:r>
      <w:r>
        <w:rPr>
          <w:rFonts w:ascii="Microsoft JhengHei" w:eastAsia="Microsoft JhengHei" w:hAnsi="Microsoft JhengHei" w:cs="Microsoft JhengHei"/>
          <w:spacing w:val="29"/>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8"/>
          <w:w w:val="190"/>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30"/>
          <w:w w:val="115"/>
        </w:rPr>
        <w:t xml:space="preserve"> </w:t>
      </w:r>
      <w:r>
        <w:rPr>
          <w:rFonts w:ascii="Microsoft JhengHei" w:eastAsia="Microsoft JhengHei" w:hAnsi="Microsoft JhengHei" w:cs="Microsoft JhengHei"/>
          <w:w w:val="115"/>
        </w:rPr>
        <w:t>"Field2"</w:t>
      </w:r>
      <w:r>
        <w:rPr>
          <w:rFonts w:ascii="Microsoft JhengHei" w:eastAsia="Microsoft JhengHei" w:hAnsi="Microsoft JhengHei" w:cs="Microsoft JhengHei"/>
          <w:spacing w:val="30"/>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8"/>
          <w:w w:val="190"/>
        </w:rPr>
        <w:t xml:space="preserve"> </w:t>
      </w:r>
      <w:r>
        <w:rPr>
          <w:rFonts w:ascii="Microsoft JhengHei" w:eastAsia="Microsoft JhengHei" w:hAnsi="Microsoft JhengHei" w:cs="Microsoft JhengHei"/>
          <w:w w:val="115"/>
        </w:rPr>
        <w:t>-1</w:t>
      </w:r>
      <w:r>
        <w:rPr>
          <w:rFonts w:ascii="Microsoft JhengHei" w:eastAsia="Microsoft JhengHei" w:hAnsi="Microsoft JhengHei" w:cs="Microsoft JhengHei"/>
          <w:spacing w:val="30"/>
          <w:w w:val="115"/>
        </w:rPr>
        <w:t xml:space="preserve"> </w:t>
      </w:r>
      <w:r>
        <w:rPr>
          <w:rFonts w:ascii="Microsoft JhengHei" w:eastAsia="Microsoft JhengHei" w:hAnsi="Microsoft JhengHei" w:cs="Microsoft JhengHei"/>
          <w:w w:val="160"/>
        </w:rPr>
        <w:t>},</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25"/>
        </w:rPr>
        <w:t>"v"</w:t>
      </w:r>
      <w:r>
        <w:rPr>
          <w:rFonts w:ascii="Microsoft JhengHei" w:eastAsia="Microsoft JhengHei" w:hAnsi="Microsoft JhengHei" w:cs="Microsoft JhengHei"/>
          <w:spacing w:val="23"/>
          <w:w w:val="12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9"/>
          <w:w w:val="190"/>
        </w:rPr>
        <w:t xml:space="preserve"> </w:t>
      </w:r>
      <w:r>
        <w:rPr>
          <w:rFonts w:ascii="Microsoft JhengHei" w:eastAsia="Microsoft JhengHei" w:hAnsi="Microsoft JhengHei" w:cs="Microsoft JhengHei"/>
          <w:w w:val="125"/>
        </w:rPr>
        <w:t>0,</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w w:val="110"/>
        </w:rPr>
        <w:t>"unique"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6"/>
          <w:w w:val="135"/>
        </w:rPr>
        <w:t xml:space="preserve"> </w:t>
      </w:r>
      <w:r>
        <w:rPr>
          <w:rFonts w:ascii="Microsoft JhengHei" w:eastAsia="Microsoft JhengHei" w:hAnsi="Microsoft JhengHei" w:cs="Microsoft JhengHei"/>
          <w:w w:val="135"/>
        </w:rPr>
        <w:t>false,</w:t>
      </w:r>
    </w:p>
    <w:p w:rsidR="00D032B6" w:rsidRDefault="00A23879">
      <w:pPr>
        <w:pStyle w:val="BodyText"/>
        <w:spacing w:line="212" w:lineRule="exact"/>
        <w:ind w:left="1213"/>
        <w:rPr>
          <w:rFonts w:ascii="Microsoft JhengHei" w:eastAsia="Microsoft JhengHei" w:hAnsi="Microsoft JhengHei" w:cs="Microsoft JhengHei"/>
        </w:rPr>
      </w:pPr>
      <w:r>
        <w:rPr>
          <w:rFonts w:ascii="Microsoft JhengHei" w:eastAsia="Microsoft JhengHei" w:hAnsi="Microsoft JhengHei" w:cs="Microsoft JhengHei"/>
        </w:rPr>
        <w:t>"dropDups"</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8"/>
          <w:w w:val="135"/>
        </w:rPr>
        <w:t xml:space="preserve"> </w:t>
      </w:r>
      <w:r>
        <w:rPr>
          <w:rFonts w:ascii="Microsoft JhengHei" w:eastAsia="Microsoft JhengHei" w:hAnsi="Microsoft JhengHei" w:cs="Microsoft JhengHei"/>
          <w:w w:val="135"/>
        </w:rPr>
        <w:t>false,</w:t>
      </w:r>
    </w:p>
    <w:p w:rsidR="00D032B6" w:rsidRDefault="00A23879">
      <w:pPr>
        <w:pStyle w:val="BodyText"/>
        <w:spacing w:line="207" w:lineRule="exact"/>
        <w:ind w:left="1213"/>
        <w:rPr>
          <w:rFonts w:ascii="Microsoft JhengHei" w:eastAsia="Microsoft JhengHei" w:hAnsi="Microsoft JhengHei" w:cs="Microsoft JhengHei"/>
        </w:rPr>
      </w:pPr>
      <w:r>
        <w:rPr>
          <w:rFonts w:ascii="Microsoft JhengHei" w:eastAsia="Microsoft JhengHei" w:hAnsi="Microsoft JhengHei" w:cs="Microsoft JhengHei"/>
          <w:w w:val="110"/>
        </w:rPr>
        <w:t>"enforced"</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33"/>
          <w:w w:val="190"/>
        </w:rPr>
        <w:t xml:space="preserve"> </w:t>
      </w:r>
      <w:r>
        <w:rPr>
          <w:rFonts w:ascii="Microsoft JhengHei" w:eastAsia="Microsoft JhengHei" w:hAnsi="Microsoft JhengHei" w:cs="Microsoft JhengHei"/>
          <w:w w:val="110"/>
        </w:rPr>
        <w:t>false</w:t>
      </w:r>
    </w:p>
    <w:p w:rsidR="00D032B6" w:rsidRDefault="00A23879">
      <w:pPr>
        <w:pStyle w:val="BodyText"/>
        <w:spacing w:line="217" w:lineRule="exact"/>
        <w:ind w:left="9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913"/>
        <w:rPr>
          <w:rFonts w:ascii="Microsoft JhengHei" w:eastAsia="Microsoft JhengHei" w:hAnsi="Microsoft JhengHei" w:cs="Microsoft JhengHei"/>
        </w:rPr>
      </w:pPr>
      <w:r>
        <w:rPr>
          <w:rFonts w:ascii="Microsoft JhengHei" w:eastAsia="Microsoft JhengHei" w:hAnsi="Microsoft JhengHei" w:cs="Microsoft JhengHei"/>
          <w:w w:val="105"/>
        </w:rPr>
        <w:t>"IndexFlag"</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"Normal"</w:t>
      </w:r>
    </w:p>
    <w:p w:rsidR="00D032B6" w:rsidRDefault="00A23879">
      <w:pPr>
        <w:pStyle w:val="BodyText"/>
        <w:spacing w:line="217"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66"/>
        <w:ind w:left="113"/>
        <w:rPr>
          <w:lang w:eastAsia="zh-CN"/>
        </w:rPr>
      </w:pPr>
      <w:bookmarkStart w:id="78" w:name="后台任务"/>
      <w:bookmarkStart w:id="79" w:name="_bookmark35"/>
      <w:bookmarkEnd w:id="78"/>
      <w:bookmarkEnd w:id="79"/>
      <w:r>
        <w:rPr>
          <w:lang w:eastAsia="zh-CN"/>
        </w:rPr>
        <w:t>后台任务</w:t>
      </w:r>
    </w:p>
    <w:p w:rsidR="00D032B6" w:rsidRDefault="00D032B6">
      <w:pPr>
        <w:spacing w:before="9" w:line="190" w:lineRule="exact"/>
        <w:rPr>
          <w:sz w:val="19"/>
          <w:szCs w:val="19"/>
          <w:lang w:eastAsia="zh-CN"/>
        </w:rPr>
      </w:pPr>
    </w:p>
    <w:p w:rsidR="00D032B6" w:rsidRDefault="00A23879">
      <w:pPr>
        <w:pStyle w:val="BodyText"/>
        <w:spacing w:line="253" w:lineRule="auto"/>
        <w:ind w:left="113" w:right="3068"/>
        <w:rPr>
          <w:lang w:eastAsia="zh-CN"/>
        </w:rPr>
      </w:pPr>
      <w:r>
        <w:rPr>
          <w:lang w:eastAsia="zh-CN"/>
        </w:rPr>
        <w:t>概念 后台任务是一种不阻塞前端会话的任务，并不会随着前端会话的中断而停止。</w:t>
      </w:r>
    </w:p>
    <w:p w:rsidR="00D032B6" w:rsidRDefault="00D032B6">
      <w:pPr>
        <w:spacing w:line="253" w:lineRule="auto"/>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rPr>
          <w:lang w:eastAsia="zh-CN"/>
        </w:rPr>
      </w:pPr>
      <w:r>
        <w:rPr>
          <w:w w:val="95"/>
          <w:lang w:eastAsia="zh-CN"/>
        </w:rPr>
        <w:t xml:space="preserve">所有的后台任务都会在编目节点的  </w:t>
      </w:r>
      <w:r>
        <w:rPr>
          <w:spacing w:val="20"/>
          <w:w w:val="95"/>
          <w:lang w:eastAsia="zh-CN"/>
        </w:rPr>
        <w:t xml:space="preserve"> </w:t>
      </w:r>
      <w:r>
        <w:rPr>
          <w:w w:val="95"/>
          <w:lang w:eastAsia="zh-CN"/>
        </w:rPr>
        <w:t xml:space="preserve">SYSCAT.SYSTASKS  </w:t>
      </w:r>
      <w:r>
        <w:rPr>
          <w:spacing w:val="21"/>
          <w:w w:val="95"/>
          <w:lang w:eastAsia="zh-CN"/>
        </w:rPr>
        <w:t xml:space="preserve"> </w:t>
      </w:r>
      <w:r>
        <w:rPr>
          <w:w w:val="95"/>
          <w:lang w:eastAsia="zh-CN"/>
        </w:rPr>
        <w:t>集合中跟踪，不同类型的后台任务可能包含不同的字</w:t>
      </w:r>
      <w:r>
        <w:rPr>
          <w:lang w:eastAsia="zh-CN"/>
        </w:rPr>
        <w:t xml:space="preserve"> 段。</w:t>
      </w:r>
    </w:p>
    <w:p w:rsidR="00D032B6" w:rsidRDefault="00A23879">
      <w:pPr>
        <w:pStyle w:val="BodyText"/>
        <w:spacing w:before="34"/>
        <w:rPr>
          <w:lang w:eastAsia="zh-CN"/>
        </w:rPr>
      </w:pPr>
      <w:r>
        <w:rPr>
          <w:lang w:eastAsia="zh-CN"/>
        </w:rPr>
        <w:t>以下字段存在于所有后台任务中：</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2125"/>
        <w:gridCol w:w="4190"/>
        <w:gridCol w:w="3157"/>
      </w:tblGrid>
      <w:tr w:rsidR="00D032B6">
        <w:trPr>
          <w:trHeight w:hRule="exact" w:val="30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30"/>
        </w:trPr>
        <w:tc>
          <w:tcPr>
            <w:tcW w:w="2125"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JobType</w:t>
            </w:r>
          </w:p>
        </w:tc>
        <w:tc>
          <w:tcPr>
            <w:tcW w:w="4190" w:type="dxa"/>
            <w:tcBorders>
              <w:top w:val="single" w:sz="8" w:space="0" w:color="000000"/>
              <w:left w:val="nil"/>
              <w:bottom w:val="nil"/>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任务类型，分别代表：</w:t>
            </w:r>
          </w:p>
        </w:tc>
      </w:tr>
      <w:tr w:rsidR="00D032B6">
        <w:trPr>
          <w:trHeight w:hRule="exact" w:val="409"/>
        </w:trPr>
        <w:tc>
          <w:tcPr>
            <w:tcW w:w="2125" w:type="dxa"/>
            <w:tcBorders>
              <w:top w:val="nil"/>
              <w:left w:val="single" w:sz="8" w:space="0" w:color="000000"/>
              <w:bottom w:val="nil"/>
              <w:right w:val="nil"/>
            </w:tcBorders>
          </w:tcPr>
          <w:p w:rsidR="00D032B6" w:rsidRDefault="00D032B6">
            <w:pPr>
              <w:rPr>
                <w:lang w:eastAsia="zh-CN"/>
              </w:rPr>
            </w:pPr>
          </w:p>
        </w:tc>
        <w:tc>
          <w:tcPr>
            <w:tcW w:w="4190" w:type="dxa"/>
            <w:tcBorders>
              <w:top w:val="nil"/>
              <w:left w:val="nil"/>
              <w:bottom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before="33"/>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0：数据切分</w:t>
            </w:r>
          </w:p>
        </w:tc>
      </w:tr>
      <w:tr w:rsidR="00D032B6">
        <w:trPr>
          <w:trHeight w:hRule="exact" w:val="407"/>
        </w:trPr>
        <w:tc>
          <w:tcPr>
            <w:tcW w:w="2125" w:type="dxa"/>
            <w:vMerge w:val="restart"/>
            <w:tcBorders>
              <w:top w:val="nil"/>
              <w:left w:val="single" w:sz="8" w:space="0" w:color="000000"/>
              <w:right w:val="nil"/>
            </w:tcBorders>
          </w:tcPr>
          <w:p w:rsidR="00D032B6" w:rsidRDefault="00A23879">
            <w:pPr>
              <w:pStyle w:val="TableParagraph"/>
              <w:spacing w:before="56"/>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190" w:type="dxa"/>
            <w:vMerge w:val="restart"/>
            <w:tcBorders>
              <w:top w:val="nil"/>
              <w:left w:val="nil"/>
              <w:right w:val="single" w:sz="8" w:space="0" w:color="000000"/>
            </w:tcBorders>
          </w:tcPr>
          <w:p w:rsidR="00D032B6" w:rsidRDefault="00A23879">
            <w:pPr>
              <w:pStyle w:val="TableParagraph"/>
              <w:spacing w:before="56"/>
              <w:ind w:left="1082"/>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nil"/>
              <w:left w:val="single" w:sz="8" w:space="0" w:color="000000"/>
              <w:bottom w:val="nil"/>
              <w:right w:val="single" w:sz="8" w:space="0" w:color="000000"/>
            </w:tcBorders>
          </w:tcPr>
          <w:p w:rsidR="00D032B6" w:rsidRDefault="00A23879">
            <w:pPr>
              <w:pStyle w:val="TableParagraph"/>
              <w:spacing w:before="56"/>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任务状态，分别代表：</w:t>
            </w:r>
          </w:p>
        </w:tc>
      </w:tr>
      <w:tr w:rsidR="00D032B6">
        <w:trPr>
          <w:trHeight w:hRule="exact" w:val="334"/>
        </w:trPr>
        <w:tc>
          <w:tcPr>
            <w:tcW w:w="2125" w:type="dxa"/>
            <w:vMerge/>
            <w:tcBorders>
              <w:left w:val="single" w:sz="8" w:space="0" w:color="000000"/>
              <w:right w:val="nil"/>
            </w:tcBorders>
          </w:tcPr>
          <w:p w:rsidR="00D032B6" w:rsidRDefault="00D032B6">
            <w:pPr>
              <w:rPr>
                <w:lang w:eastAsia="zh-CN"/>
              </w:rPr>
            </w:pPr>
          </w:p>
        </w:tc>
        <w:tc>
          <w:tcPr>
            <w:tcW w:w="419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before="33"/>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0：准备</w:t>
            </w:r>
          </w:p>
        </w:tc>
      </w:tr>
      <w:tr w:rsidR="00D032B6">
        <w:trPr>
          <w:trHeight w:hRule="exact" w:val="286"/>
        </w:trPr>
        <w:tc>
          <w:tcPr>
            <w:tcW w:w="2125" w:type="dxa"/>
            <w:vMerge/>
            <w:tcBorders>
              <w:left w:val="single" w:sz="8" w:space="0" w:color="000000"/>
              <w:right w:val="nil"/>
            </w:tcBorders>
          </w:tcPr>
          <w:p w:rsidR="00D032B6" w:rsidRDefault="00D032B6"/>
        </w:tc>
        <w:tc>
          <w:tcPr>
            <w:tcW w:w="4190"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1：运行</w:t>
            </w:r>
          </w:p>
        </w:tc>
      </w:tr>
      <w:tr w:rsidR="00D032B6">
        <w:trPr>
          <w:trHeight w:hRule="exact" w:val="286"/>
        </w:trPr>
        <w:tc>
          <w:tcPr>
            <w:tcW w:w="2125" w:type="dxa"/>
            <w:vMerge/>
            <w:tcBorders>
              <w:left w:val="single" w:sz="8" w:space="0" w:color="000000"/>
              <w:right w:val="nil"/>
            </w:tcBorders>
          </w:tcPr>
          <w:p w:rsidR="00D032B6" w:rsidRDefault="00D032B6"/>
        </w:tc>
        <w:tc>
          <w:tcPr>
            <w:tcW w:w="4190"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2：暂停</w:t>
            </w:r>
          </w:p>
        </w:tc>
      </w:tr>
      <w:tr w:rsidR="00D032B6">
        <w:trPr>
          <w:trHeight w:hRule="exact" w:val="286"/>
        </w:trPr>
        <w:tc>
          <w:tcPr>
            <w:tcW w:w="2125" w:type="dxa"/>
            <w:vMerge/>
            <w:tcBorders>
              <w:left w:val="single" w:sz="8" w:space="0" w:color="000000"/>
              <w:right w:val="nil"/>
            </w:tcBorders>
          </w:tcPr>
          <w:p w:rsidR="00D032B6" w:rsidRDefault="00D032B6"/>
        </w:tc>
        <w:tc>
          <w:tcPr>
            <w:tcW w:w="4190"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3：取消</w:t>
            </w:r>
          </w:p>
        </w:tc>
      </w:tr>
      <w:tr w:rsidR="00D032B6">
        <w:trPr>
          <w:trHeight w:hRule="exact" w:val="286"/>
        </w:trPr>
        <w:tc>
          <w:tcPr>
            <w:tcW w:w="2125" w:type="dxa"/>
            <w:vMerge/>
            <w:tcBorders>
              <w:left w:val="single" w:sz="8" w:space="0" w:color="000000"/>
              <w:right w:val="nil"/>
            </w:tcBorders>
          </w:tcPr>
          <w:p w:rsidR="00D032B6" w:rsidRDefault="00D032B6"/>
        </w:tc>
        <w:tc>
          <w:tcPr>
            <w:tcW w:w="4190"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4：变更元数据</w:t>
            </w:r>
          </w:p>
        </w:tc>
      </w:tr>
      <w:tr w:rsidR="00D032B6">
        <w:trPr>
          <w:trHeight w:hRule="exact" w:val="432"/>
        </w:trPr>
        <w:tc>
          <w:tcPr>
            <w:tcW w:w="2125" w:type="dxa"/>
            <w:vMerge/>
            <w:tcBorders>
              <w:left w:val="single" w:sz="8" w:space="0" w:color="000000"/>
              <w:bottom w:val="single" w:sz="8" w:space="0" w:color="000000"/>
              <w:right w:val="nil"/>
            </w:tcBorders>
          </w:tcPr>
          <w:p w:rsidR="00D032B6" w:rsidRDefault="00D032B6"/>
        </w:tc>
        <w:tc>
          <w:tcPr>
            <w:tcW w:w="4190" w:type="dxa"/>
            <w:vMerge/>
            <w:tcBorders>
              <w:left w:val="nil"/>
              <w:bottom w:val="single" w:sz="8" w:space="0" w:color="000000"/>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9：完成</w:t>
            </w:r>
          </w:p>
        </w:tc>
      </w:tr>
      <w:tr w:rsidR="00D032B6">
        <w:trPr>
          <w:trHeight w:hRule="exact" w:val="30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29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r>
    </w:tbl>
    <w:p w:rsidR="00D032B6" w:rsidRDefault="00D032B6">
      <w:pPr>
        <w:spacing w:before="3" w:line="200" w:lineRule="exact"/>
        <w:rPr>
          <w:sz w:val="20"/>
          <w:szCs w:val="20"/>
        </w:rPr>
      </w:pPr>
    </w:p>
    <w:p w:rsidR="00D032B6" w:rsidRDefault="00A23879">
      <w:pPr>
        <w:pStyle w:val="BodyText"/>
        <w:spacing w:line="312" w:lineRule="exact"/>
      </w:pPr>
      <w:r>
        <w:t>后台任务类型包括：</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hyperlink w:anchor="_bookmark36" w:history="1">
        <w:r>
          <w:rPr>
            <w:color w:val="0000FF"/>
            <w:position w:val="1"/>
          </w:rPr>
          <w:t>数据切分</w:t>
        </w:r>
      </w:hyperlink>
    </w:p>
    <w:p w:rsidR="00D032B6" w:rsidRDefault="00D032B6">
      <w:pPr>
        <w:spacing w:before="5" w:line="120" w:lineRule="exact"/>
        <w:rPr>
          <w:sz w:val="12"/>
          <w:szCs w:val="12"/>
        </w:rPr>
      </w:pPr>
    </w:p>
    <w:p w:rsidR="00D032B6" w:rsidRDefault="00A23879">
      <w:pPr>
        <w:pStyle w:val="BodyText"/>
      </w:pPr>
      <w:bookmarkStart w:id="80" w:name="数据切分"/>
      <w:bookmarkStart w:id="81" w:name="_bookmark36"/>
      <w:bookmarkEnd w:id="80"/>
      <w:bookmarkEnd w:id="81"/>
      <w:r>
        <w:t>数据切分</w:t>
      </w:r>
    </w:p>
    <w:p w:rsidR="00D032B6" w:rsidRDefault="00D032B6">
      <w:pPr>
        <w:spacing w:before="9" w:line="190" w:lineRule="exact"/>
        <w:rPr>
          <w:sz w:val="19"/>
          <w:szCs w:val="19"/>
        </w:rPr>
      </w:pPr>
    </w:p>
    <w:p w:rsidR="00D032B6" w:rsidRDefault="00A23879">
      <w:pPr>
        <w:pStyle w:val="BodyText"/>
        <w:spacing w:line="253" w:lineRule="auto"/>
        <w:ind w:right="128"/>
        <w:rPr>
          <w:lang w:eastAsia="zh-CN"/>
        </w:rPr>
      </w:pPr>
      <w:r>
        <w:rPr>
          <w:lang w:eastAsia="zh-CN"/>
        </w:rPr>
        <w:t>概念 一个分区集合首先会被创建在一个随机的分区组中。如果用户希望对该集合水平切分，将其划分到超过一个</w:t>
      </w:r>
    </w:p>
    <w:p w:rsidR="00D032B6" w:rsidRDefault="00A23879">
      <w:pPr>
        <w:pStyle w:val="BodyText"/>
        <w:spacing w:line="225" w:lineRule="exact"/>
        <w:rPr>
          <w:lang w:eastAsia="zh-CN"/>
        </w:rPr>
      </w:pPr>
      <w:r>
        <w:rPr>
          <w:lang w:eastAsia="zh-CN"/>
        </w:rPr>
        <w:t>分区组中，就需要数据切分功能。</w:t>
      </w:r>
    </w:p>
    <w:p w:rsidR="00D032B6" w:rsidRDefault="00D032B6">
      <w:pPr>
        <w:spacing w:before="5" w:line="100" w:lineRule="exact"/>
        <w:rPr>
          <w:sz w:val="10"/>
          <w:szCs w:val="10"/>
          <w:lang w:eastAsia="zh-CN"/>
        </w:rPr>
      </w:pPr>
    </w:p>
    <w:p w:rsidR="00D032B6" w:rsidRDefault="00A23879">
      <w:pPr>
        <w:pStyle w:val="BodyText"/>
        <w:spacing w:line="168" w:lineRule="auto"/>
        <w:ind w:right="128"/>
        <w:rPr>
          <w:lang w:eastAsia="zh-CN"/>
        </w:rPr>
      </w:pPr>
      <w:r>
        <w:rPr>
          <w:lang w:eastAsia="zh-CN"/>
        </w:rPr>
        <w:t xml:space="preserve">数据切分是一种将数据在线从一个分区组转移到另一个分区组的方式。在数据转移的过程中，查询所得的结 </w:t>
      </w:r>
      <w:r>
        <w:rPr>
          <w:w w:val="95"/>
          <w:lang w:eastAsia="zh-CN"/>
        </w:rPr>
        <w:t xml:space="preserve">果集数据会存在暂时的不一致，但是  </w:t>
      </w:r>
      <w:r>
        <w:rPr>
          <w:spacing w:val="33"/>
          <w:w w:val="95"/>
          <w:lang w:eastAsia="zh-CN"/>
        </w:rPr>
        <w:t xml:space="preserve"> </w:t>
      </w:r>
      <w:r>
        <w:rPr>
          <w:w w:val="95"/>
          <w:lang w:eastAsia="zh-CN"/>
        </w:rPr>
        <w:t xml:space="preserve">SequoiaDB  </w:t>
      </w:r>
      <w:r>
        <w:rPr>
          <w:spacing w:val="33"/>
          <w:w w:val="95"/>
          <w:lang w:eastAsia="zh-CN"/>
        </w:rPr>
        <w:t xml:space="preserve"> </w:t>
      </w:r>
      <w:r>
        <w:rPr>
          <w:w w:val="95"/>
          <w:lang w:eastAsia="zh-CN"/>
        </w:rPr>
        <w:t>可以保证磁盘中数据的最终一致性。</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w w:val="95"/>
        </w:rPr>
        <w:t xml:space="preserve">Range </w:t>
      </w:r>
      <w:r>
        <w:rPr>
          <w:spacing w:val="20"/>
          <w:w w:val="95"/>
        </w:rPr>
        <w:t xml:space="preserve"> </w:t>
      </w:r>
      <w:r>
        <w:rPr>
          <w:w w:val="95"/>
        </w:rPr>
        <w:t xml:space="preserve">分区和 </w:t>
      </w:r>
      <w:r>
        <w:rPr>
          <w:spacing w:val="21"/>
          <w:w w:val="95"/>
        </w:rPr>
        <w:t xml:space="preserve"> </w:t>
      </w:r>
      <w:r>
        <w:rPr>
          <w:w w:val="95"/>
        </w:rPr>
        <w:t xml:space="preserve">Hash </w:t>
      </w:r>
      <w:r>
        <w:rPr>
          <w:spacing w:val="21"/>
          <w:w w:val="95"/>
        </w:rPr>
        <w:t xml:space="preserve"> </w:t>
      </w:r>
      <w:r>
        <w:rPr>
          <w:w w:val="95"/>
        </w:rPr>
        <w:t xml:space="preserve">分区都包含两种切分方式：范围切分和百分比切分。在范围切分时，Range </w:t>
      </w:r>
      <w:r>
        <w:rPr>
          <w:spacing w:val="21"/>
          <w:w w:val="95"/>
        </w:rPr>
        <w:t xml:space="preserve"> </w:t>
      </w:r>
      <w:r>
        <w:rPr>
          <w:w w:val="95"/>
        </w:rPr>
        <w:t>分区使用精</w:t>
      </w:r>
      <w:r>
        <w:t xml:space="preserve"> 确条件，而</w:t>
      </w:r>
      <w:r>
        <w:rPr>
          <w:spacing w:val="-34"/>
        </w:rPr>
        <w:t xml:space="preserve"> </w:t>
      </w:r>
      <w:r>
        <w:t>Hash</w:t>
      </w:r>
      <w:r>
        <w:rPr>
          <w:spacing w:val="-34"/>
        </w:rPr>
        <w:t xml:space="preserve"> </w:t>
      </w:r>
      <w:r>
        <w:t>分区使用</w:t>
      </w:r>
      <w:r>
        <w:rPr>
          <w:spacing w:val="-33"/>
        </w:rPr>
        <w:t xml:space="preserve"> </w:t>
      </w:r>
      <w:r>
        <w:t>Partition（分区数）条件。</w:t>
      </w:r>
      <w:r>
        <w:rPr>
          <w:lang w:eastAsia="zh-CN"/>
        </w:rPr>
        <w:t>切分时起始条件为必填字段，而结束条件为选填条 件，结束条件默认为切分源当前包含的最大数据范围。</w:t>
      </w:r>
    </w:p>
    <w:p w:rsidR="00D032B6" w:rsidRDefault="00A23879">
      <w:pPr>
        <w:pStyle w:val="BodyText"/>
        <w:spacing w:before="34" w:line="253" w:lineRule="auto"/>
        <w:ind w:right="8607"/>
      </w:pPr>
      <w:r>
        <w:t>例如： Hash:</w:t>
      </w:r>
    </w:p>
    <w:p w:rsidR="00D032B6" w:rsidRDefault="00035F6E">
      <w:pPr>
        <w:pStyle w:val="BodyText"/>
        <w:spacing w:line="310" w:lineRule="exact"/>
        <w:rPr>
          <w:rFonts w:ascii="Microsoft JhengHei" w:eastAsia="Microsoft JhengHei" w:hAnsi="Microsoft JhengHei" w:cs="Microsoft JhengHei"/>
        </w:rPr>
      </w:pPr>
      <w:r w:rsidRPr="00035F6E">
        <w:pict>
          <v:group id="_x0000_s4053" style="position:absolute;left:0;text-align:left;margin-left:81.7pt;margin-top:4.05pt;width:473.6pt;height:10.6pt;z-index:-252216320;mso-position-horizontal-relative:page" coordorigin="1634,81" coordsize="9472,212">
            <v:shape id="_x0000_s4054"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125"/>
        </w:rPr>
        <w:t>db.foo.bar.split('src',</w:t>
      </w:r>
      <w:r w:rsidR="00A23879">
        <w:rPr>
          <w:rFonts w:ascii="Microsoft JhengHei" w:eastAsia="Microsoft JhengHei" w:hAnsi="Microsoft JhengHei" w:cs="Microsoft JhengHei"/>
          <w:spacing w:val="-28"/>
          <w:w w:val="125"/>
        </w:rPr>
        <w:t xml:space="preserve"> </w:t>
      </w:r>
      <w:r w:rsidR="00A23879">
        <w:rPr>
          <w:rFonts w:ascii="Microsoft JhengHei" w:eastAsia="Microsoft JhengHei" w:hAnsi="Microsoft JhengHei" w:cs="Microsoft JhengHei"/>
          <w:w w:val="125"/>
        </w:rPr>
        <w:t>'dst',</w:t>
      </w:r>
      <w:r w:rsidR="00A23879">
        <w:rPr>
          <w:rFonts w:ascii="Microsoft JhengHei" w:eastAsia="Microsoft JhengHei" w:hAnsi="Microsoft JhengHei" w:cs="Microsoft JhengHei"/>
          <w:spacing w:val="-28"/>
          <w:w w:val="125"/>
        </w:rPr>
        <w:t xml:space="preserve"> </w:t>
      </w:r>
      <w:r w:rsidR="00A23879">
        <w:rPr>
          <w:rFonts w:ascii="Microsoft JhengHei" w:eastAsia="Microsoft JhengHei" w:hAnsi="Microsoft JhengHei" w:cs="Microsoft JhengHei"/>
          <w:w w:val="125"/>
        </w:rPr>
        <w:t>{Partition:10},</w:t>
      </w:r>
      <w:r w:rsidR="00A23879">
        <w:rPr>
          <w:rFonts w:ascii="Microsoft JhengHei" w:eastAsia="Microsoft JhengHei" w:hAnsi="Microsoft JhengHei" w:cs="Microsoft JhengHei"/>
          <w:spacing w:val="-28"/>
          <w:w w:val="125"/>
        </w:rPr>
        <w:t xml:space="preserve"> </w:t>
      </w:r>
      <w:r w:rsidR="00A23879">
        <w:rPr>
          <w:rFonts w:ascii="Microsoft JhengHei" w:eastAsia="Microsoft JhengHei" w:hAnsi="Microsoft JhengHei" w:cs="Microsoft JhengHei"/>
          <w:w w:val="125"/>
        </w:rPr>
        <w:t>{Partition:20})</w:t>
      </w:r>
    </w:p>
    <w:p w:rsidR="00D032B6" w:rsidRDefault="00A23879">
      <w:pPr>
        <w:pStyle w:val="BodyText"/>
        <w:spacing w:before="26"/>
      </w:pPr>
      <w:r>
        <w:rPr>
          <w:w w:val="90"/>
        </w:rPr>
        <w:t>Range:</w:t>
      </w:r>
    </w:p>
    <w:p w:rsidR="00D032B6" w:rsidRDefault="00035F6E">
      <w:pPr>
        <w:pStyle w:val="BodyText"/>
        <w:spacing w:line="324" w:lineRule="exact"/>
        <w:rPr>
          <w:rFonts w:ascii="Microsoft JhengHei" w:eastAsia="Microsoft JhengHei" w:hAnsi="Microsoft JhengHei" w:cs="Microsoft JhengHei"/>
        </w:rPr>
      </w:pPr>
      <w:r w:rsidRPr="00035F6E">
        <w:pict>
          <v:group id="_x0000_s4051" style="position:absolute;left:0;text-align:left;margin-left:81.7pt;margin-top:4.75pt;width:473.6pt;height:10.6pt;z-index:-252215296;mso-position-horizontal-relative:page" coordorigin="1634,95" coordsize="9472,212">
            <v:shape id="_x0000_s4052"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25"/>
        </w:rPr>
        <w:t>db.foo.bar.split('src',</w:t>
      </w:r>
      <w:r w:rsidR="00A23879">
        <w:rPr>
          <w:rFonts w:ascii="Microsoft JhengHei" w:eastAsia="Microsoft JhengHei" w:hAnsi="Microsoft JhengHei" w:cs="Microsoft JhengHei"/>
          <w:spacing w:val="19"/>
          <w:w w:val="125"/>
        </w:rPr>
        <w:t xml:space="preserve"> </w:t>
      </w:r>
      <w:r w:rsidR="00A23879">
        <w:rPr>
          <w:rFonts w:ascii="Microsoft JhengHei" w:eastAsia="Microsoft JhengHei" w:hAnsi="Microsoft JhengHei" w:cs="Microsoft JhengHei"/>
          <w:w w:val="125"/>
        </w:rPr>
        <w:t>'dst',</w:t>
      </w:r>
      <w:r w:rsidR="00A23879">
        <w:rPr>
          <w:rFonts w:ascii="Microsoft JhengHei" w:eastAsia="Microsoft JhengHei" w:hAnsi="Microsoft JhengHei" w:cs="Microsoft JhengHei"/>
          <w:spacing w:val="20"/>
          <w:w w:val="125"/>
        </w:rPr>
        <w:t xml:space="preserve"> </w:t>
      </w:r>
      <w:r w:rsidR="00A23879">
        <w:rPr>
          <w:rFonts w:ascii="Microsoft JhengHei" w:eastAsia="Microsoft JhengHei" w:hAnsi="Microsoft JhengHei" w:cs="Microsoft JhengHei"/>
          <w:w w:val="125"/>
        </w:rPr>
        <w:t>{a:10},</w:t>
      </w:r>
      <w:r w:rsidR="00A23879">
        <w:rPr>
          <w:rFonts w:ascii="Microsoft JhengHei" w:eastAsia="Microsoft JhengHei" w:hAnsi="Microsoft JhengHei" w:cs="Microsoft JhengHei"/>
          <w:spacing w:val="19"/>
          <w:w w:val="125"/>
        </w:rPr>
        <w:t xml:space="preserve"> </w:t>
      </w:r>
      <w:r w:rsidR="00A23879">
        <w:rPr>
          <w:rFonts w:ascii="Microsoft JhengHei" w:eastAsia="Microsoft JhengHei" w:hAnsi="Microsoft JhengHei" w:cs="Microsoft JhengHei"/>
          <w:w w:val="125"/>
        </w:rPr>
        <w:t>{a:20})</w:t>
      </w:r>
    </w:p>
    <w:p w:rsidR="00D032B6" w:rsidRDefault="00D032B6">
      <w:pPr>
        <w:spacing w:before="2" w:line="110" w:lineRule="exact"/>
        <w:rPr>
          <w:sz w:val="11"/>
          <w:szCs w:val="11"/>
        </w:rPr>
      </w:pPr>
    </w:p>
    <w:p w:rsidR="00D032B6" w:rsidRDefault="00A23879">
      <w:pPr>
        <w:pStyle w:val="BodyText"/>
        <w:spacing w:line="168" w:lineRule="auto"/>
        <w:rPr>
          <w:lang w:eastAsia="zh-CN"/>
        </w:rPr>
      </w:pPr>
      <w:r>
        <w:rPr>
          <w:w w:val="95"/>
          <w:lang w:eastAsia="zh-CN"/>
        </w:rPr>
        <w:t xml:space="preserve">数据切分及分区上的数据范围皆遵循左闭右开原则。即：{Partition:10},   </w:t>
      </w:r>
      <w:r>
        <w:rPr>
          <w:spacing w:val="8"/>
          <w:w w:val="95"/>
          <w:lang w:eastAsia="zh-CN"/>
        </w:rPr>
        <w:t xml:space="preserve"> </w:t>
      </w:r>
      <w:r>
        <w:rPr>
          <w:w w:val="95"/>
          <w:lang w:eastAsia="zh-CN"/>
        </w:rPr>
        <w:t xml:space="preserve">{Partition:20}   </w:t>
      </w:r>
      <w:r>
        <w:rPr>
          <w:spacing w:val="8"/>
          <w:w w:val="95"/>
          <w:lang w:eastAsia="zh-CN"/>
        </w:rPr>
        <w:t xml:space="preserve"> </w:t>
      </w:r>
      <w:r>
        <w:rPr>
          <w:w w:val="95"/>
          <w:lang w:eastAsia="zh-CN"/>
        </w:rPr>
        <w:t>代表迁移数据范围</w:t>
      </w:r>
      <w:r>
        <w:rPr>
          <w:lang w:eastAsia="zh-CN"/>
        </w:rPr>
        <w:t xml:space="preserve"> </w:t>
      </w:r>
      <w:r>
        <w:rPr>
          <w:w w:val="95"/>
          <w:lang w:eastAsia="zh-CN"/>
        </w:rPr>
        <w:t>为[10,</w:t>
      </w:r>
      <w:r>
        <w:rPr>
          <w:spacing w:val="3"/>
          <w:w w:val="95"/>
          <w:lang w:eastAsia="zh-CN"/>
        </w:rPr>
        <w:t xml:space="preserve"> </w:t>
      </w:r>
      <w:r>
        <w:rPr>
          <w:w w:val="95"/>
          <w:lang w:eastAsia="zh-CN"/>
        </w:rPr>
        <w:t>20)。</w:t>
      </w:r>
    </w:p>
    <w:p w:rsidR="00D032B6" w:rsidRDefault="00A23879">
      <w:pPr>
        <w:pStyle w:val="BodyText"/>
        <w:spacing w:before="34"/>
        <w:rPr>
          <w:lang w:eastAsia="zh-CN"/>
        </w:rPr>
      </w:pPr>
      <w:r>
        <w:rPr>
          <w:lang w:eastAsia="zh-CN"/>
        </w:rPr>
        <w:t>百分比切分：</w:t>
      </w:r>
    </w:p>
    <w:p w:rsidR="00D032B6" w:rsidRDefault="00035F6E">
      <w:pPr>
        <w:pStyle w:val="BodyText"/>
        <w:spacing w:line="324" w:lineRule="exact"/>
        <w:rPr>
          <w:rFonts w:ascii="Microsoft JhengHei" w:eastAsia="Microsoft JhengHei" w:hAnsi="Microsoft JhengHei" w:cs="Microsoft JhengHei"/>
          <w:lang w:eastAsia="zh-CN"/>
        </w:rPr>
      </w:pPr>
      <w:r w:rsidRPr="00035F6E">
        <w:pict>
          <v:group id="_x0000_s4049" style="position:absolute;left:0;text-align:left;margin-left:81.7pt;margin-top:4.75pt;width:473.6pt;height:10.6pt;z-index:-252214272;mso-position-horizontal-relative:page" coordorigin="1634,95" coordsize="9472,212">
            <v:shape id="_x0000_s4050"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20"/>
          <w:lang w:eastAsia="zh-CN"/>
        </w:rPr>
        <w:t>db.foo.bar.split('src',  'dst',  50)</w:t>
      </w:r>
    </w:p>
    <w:p w:rsidR="00D032B6" w:rsidRDefault="00620DD5">
      <w:pPr>
        <w:pStyle w:val="BodyText"/>
        <w:spacing w:before="26" w:line="563" w:lineRule="exact"/>
        <w:rPr>
          <w:lang w:eastAsia="zh-CN"/>
        </w:rPr>
      </w:pPr>
      <w:r>
        <w:pict>
          <v:shape id="_x0000_i1050"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当切分范围不冲突时，可以做并发切分</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w w:val="90"/>
          <w:lang w:eastAsia="zh-CN"/>
        </w:rPr>
        <w:t>•</w:t>
      </w:r>
      <w:r>
        <w:rPr>
          <w:rFonts w:ascii="Times New Roman" w:eastAsia="Times New Roman" w:hAnsi="Times New Roman" w:cs="Times New Roman"/>
          <w:w w:val="90"/>
          <w:lang w:eastAsia="zh-CN"/>
        </w:rPr>
        <w:tab/>
      </w:r>
      <w:r>
        <w:rPr>
          <w:w w:val="90"/>
          <w:position w:val="1"/>
          <w:lang w:eastAsia="zh-CN"/>
        </w:rPr>
        <w:t>“src”、“dst”分别表示“源分区所在复制组”、“目标分区所在复制组”</w:t>
      </w:r>
    </w:p>
    <w:p w:rsidR="00D032B6" w:rsidRDefault="00D032B6">
      <w:pPr>
        <w:spacing w:line="293" w:lineRule="exact"/>
        <w:rPr>
          <w:lang w:eastAsia="zh-CN"/>
        </w:rPr>
        <w:sectPr w:rsidR="00D032B6">
          <w:pgSz w:w="12240" w:h="15840"/>
          <w:pgMar w:top="900" w:right="1020" w:bottom="280" w:left="700" w:header="713" w:footer="0" w:gutter="0"/>
          <w:cols w:space="720"/>
        </w:sectPr>
      </w:pPr>
    </w:p>
    <w:p w:rsidR="00D032B6" w:rsidRDefault="00D032B6">
      <w:pPr>
        <w:spacing w:before="1" w:line="240" w:lineRule="exact"/>
        <w:rPr>
          <w:sz w:val="24"/>
          <w:szCs w:val="24"/>
          <w:lang w:eastAsia="zh-CN"/>
        </w:rPr>
      </w:pPr>
    </w:p>
    <w:p w:rsidR="00D032B6" w:rsidRDefault="00620DD5">
      <w:pPr>
        <w:ind w:left="113" w:right="10700"/>
        <w:rPr>
          <w:rFonts w:ascii="Times New Roman" w:eastAsia="Times New Roman" w:hAnsi="Times New Roman" w:cs="Times New Roman"/>
          <w:sz w:val="20"/>
          <w:szCs w:val="20"/>
        </w:rPr>
      </w:pPr>
      <w:r>
        <w:pict>
          <v:shape id="_x0000_i1051" type="#_x0000_t75" style="width:498.75pt;height:158.25pt;mso-position-horizontal-relative:char;mso-position-vertical-relative:line">
            <v:imagedata r:id="rId35" o:title=""/>
          </v:shape>
        </w:pict>
      </w:r>
    </w:p>
    <w:p w:rsidR="00D032B6" w:rsidRDefault="00D032B6">
      <w:pPr>
        <w:spacing w:before="5" w:line="100" w:lineRule="exact"/>
        <w:rPr>
          <w:sz w:val="10"/>
          <w:szCs w:val="10"/>
        </w:rPr>
      </w:pPr>
    </w:p>
    <w:p w:rsidR="00D032B6" w:rsidRDefault="00A23879">
      <w:pPr>
        <w:pStyle w:val="BodyText"/>
        <w:spacing w:before="56" w:line="168" w:lineRule="auto"/>
        <w:ind w:left="113"/>
        <w:rPr>
          <w:lang w:eastAsia="zh-CN"/>
        </w:rPr>
      </w:pPr>
      <w:r>
        <w:rPr>
          <w:w w:val="95"/>
          <w:lang w:eastAsia="zh-CN"/>
        </w:rPr>
        <w:t>图中左上角为系统的起始状态，4条记录均存放在左侧的节点中。切分时定义由3起始，因此数据3与4会被切</w:t>
      </w:r>
      <w:r>
        <w:rPr>
          <w:lang w:eastAsia="zh-CN"/>
        </w:rPr>
        <w:t xml:space="preserve"> 分至右侧节点。（左下图）</w:t>
      </w:r>
    </w:p>
    <w:p w:rsidR="00D032B6" w:rsidRDefault="00D032B6">
      <w:pPr>
        <w:spacing w:line="120" w:lineRule="exact"/>
        <w:rPr>
          <w:sz w:val="12"/>
          <w:szCs w:val="12"/>
          <w:lang w:eastAsia="zh-CN"/>
        </w:rPr>
      </w:pPr>
    </w:p>
    <w:p w:rsidR="00D032B6" w:rsidRDefault="00A23879">
      <w:pPr>
        <w:pStyle w:val="BodyText"/>
        <w:spacing w:line="168" w:lineRule="auto"/>
        <w:ind w:left="113"/>
        <w:rPr>
          <w:lang w:eastAsia="zh-CN"/>
        </w:rPr>
      </w:pPr>
      <w:r>
        <w:rPr>
          <w:lang w:eastAsia="zh-CN"/>
        </w:rPr>
        <w:t>右上图为第三状态，数据在两个分区组中同时存在。此刻数据会有暂时的不一致。最终状态切换到右下 图，已经迁移成功的数据从原始节点删除，数据最终恢复一致。</w:t>
      </w:r>
    </w:p>
    <w:p w:rsidR="00D032B6" w:rsidRDefault="00A23879">
      <w:pPr>
        <w:pStyle w:val="BodyText"/>
        <w:spacing w:before="34"/>
        <w:ind w:left="113"/>
        <w:rPr>
          <w:lang w:eastAsia="zh-CN"/>
        </w:rPr>
      </w:pPr>
      <w:r>
        <w:rPr>
          <w:lang w:eastAsia="zh-CN"/>
        </w:rPr>
        <w:t>在数据切分过程在两个数据分区组之间进行交互：</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源分区所在复制组：代表数据原本所存在的分区</w:t>
      </w:r>
    </w:p>
    <w:p w:rsidR="00D032B6" w:rsidRDefault="00A23879">
      <w:pPr>
        <w:pStyle w:val="BodyText"/>
        <w:tabs>
          <w:tab w:val="left" w:pos="397"/>
        </w:tabs>
        <w:spacing w:line="293"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目标分区所在复制组：代表切分后，所有需要迁移的数据的目标组</w:t>
      </w:r>
    </w:p>
    <w:p w:rsidR="00D032B6" w:rsidRDefault="00D032B6">
      <w:pPr>
        <w:spacing w:before="5" w:line="220" w:lineRule="exact"/>
        <w:rPr>
          <w:lang w:eastAsia="zh-CN"/>
        </w:rPr>
      </w:pPr>
    </w:p>
    <w:p w:rsidR="00D032B6" w:rsidRDefault="00A23879">
      <w:pPr>
        <w:pStyle w:val="BodyText"/>
        <w:spacing w:line="253" w:lineRule="auto"/>
        <w:ind w:left="113" w:right="6727"/>
        <w:rPr>
          <w:lang w:eastAsia="zh-CN"/>
        </w:rPr>
      </w:pPr>
      <w:r>
        <w:rPr>
          <w:lang w:eastAsia="zh-CN"/>
        </w:rPr>
        <w:t>后台任务 数据切分属于一个</w:t>
      </w:r>
      <w:hyperlink w:anchor="_bookmark35" w:history="1">
        <w:r>
          <w:rPr>
            <w:color w:val="0000FF"/>
            <w:lang w:eastAsia="zh-CN"/>
          </w:rPr>
          <w:t>后台任务</w:t>
        </w:r>
      </w:hyperlink>
      <w:r>
        <w:rPr>
          <w:color w:val="000000"/>
          <w:lang w:eastAsia="zh-CN"/>
        </w:rPr>
        <w:t>。</w:t>
      </w:r>
    </w:p>
    <w:p w:rsidR="00D032B6" w:rsidRDefault="00A23879">
      <w:pPr>
        <w:pStyle w:val="BodyText"/>
        <w:spacing w:before="4"/>
        <w:ind w:left="113"/>
        <w:rPr>
          <w:lang w:eastAsia="zh-CN"/>
        </w:rPr>
      </w:pPr>
      <w:r>
        <w:rPr>
          <w:lang w:eastAsia="zh-CN"/>
        </w:rPr>
        <w:t>对于数据切分的后台任务拥有几个特有的字段：</w:t>
      </w:r>
    </w:p>
    <w:p w:rsidR="00D032B6" w:rsidRDefault="00D032B6">
      <w:pPr>
        <w:spacing w:before="5" w:line="60" w:lineRule="exact"/>
        <w:rPr>
          <w:sz w:val="6"/>
          <w:szCs w:val="6"/>
          <w:lang w:eastAsia="zh-CN"/>
        </w:rPr>
      </w:pPr>
    </w:p>
    <w:tbl>
      <w:tblPr>
        <w:tblW w:w="0" w:type="auto"/>
        <w:tblInd w:w="103" w:type="dxa"/>
        <w:tblLayout w:type="fixed"/>
        <w:tblCellMar>
          <w:left w:w="0" w:type="dxa"/>
          <w:right w:w="0" w:type="dxa"/>
        </w:tblCellMar>
        <w:tblLook w:val="01E0"/>
      </w:tblPr>
      <w:tblGrid>
        <w:gridCol w:w="2033"/>
        <w:gridCol w:w="4282"/>
        <w:gridCol w:w="3157"/>
      </w:tblGrid>
      <w:tr w:rsidR="00D032B6">
        <w:trPr>
          <w:trHeight w:hRule="exact" w:val="295"/>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82" w:type="dxa"/>
            <w:tcBorders>
              <w:top w:val="nil"/>
              <w:left w:val="nil"/>
              <w:bottom w:val="nil"/>
              <w:right w:val="single" w:sz="8" w:space="0" w:color="000000"/>
            </w:tcBorders>
          </w:tcPr>
          <w:p w:rsidR="00D032B6" w:rsidRDefault="00A23879">
            <w:pPr>
              <w:pStyle w:val="TableParagraph"/>
              <w:spacing w:line="223" w:lineRule="exact"/>
              <w:ind w:left="1174"/>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SourceName</w:t>
            </w:r>
          </w:p>
        </w:tc>
        <w:tc>
          <w:tcPr>
            <w:tcW w:w="4282" w:type="dxa"/>
            <w:tcBorders>
              <w:top w:val="nil"/>
              <w:left w:val="nil"/>
              <w:bottom w:val="nil"/>
              <w:right w:val="single" w:sz="8" w:space="0" w:color="000000"/>
            </w:tcBorders>
          </w:tcPr>
          <w:p w:rsidR="00D032B6" w:rsidRDefault="00A23879">
            <w:pPr>
              <w:pStyle w:val="TableParagraph"/>
              <w:spacing w:line="228" w:lineRule="exact"/>
              <w:ind w:left="11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源分区所在复制组名</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TargetName</w:t>
            </w:r>
          </w:p>
        </w:tc>
        <w:tc>
          <w:tcPr>
            <w:tcW w:w="4282" w:type="dxa"/>
            <w:tcBorders>
              <w:top w:val="nil"/>
              <w:left w:val="nil"/>
              <w:bottom w:val="nil"/>
              <w:right w:val="single" w:sz="8" w:space="0" w:color="000000"/>
            </w:tcBorders>
          </w:tcPr>
          <w:p w:rsidR="00D032B6" w:rsidRDefault="00A23879">
            <w:pPr>
              <w:pStyle w:val="TableParagraph"/>
              <w:spacing w:line="228" w:lineRule="exact"/>
              <w:ind w:left="11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目标分区所在复制组名</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SourceID</w:t>
            </w:r>
          </w:p>
        </w:tc>
        <w:tc>
          <w:tcPr>
            <w:tcW w:w="4282" w:type="dxa"/>
            <w:tcBorders>
              <w:top w:val="nil"/>
              <w:left w:val="nil"/>
              <w:bottom w:val="nil"/>
              <w:right w:val="single" w:sz="8" w:space="0" w:color="000000"/>
            </w:tcBorders>
          </w:tcPr>
          <w:p w:rsidR="00D032B6" w:rsidRDefault="00A23879">
            <w:pPr>
              <w:pStyle w:val="TableParagraph"/>
              <w:spacing w:line="228" w:lineRule="exact"/>
              <w:ind w:left="1174"/>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源分区所在复制组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300"/>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TargetID</w:t>
            </w:r>
          </w:p>
        </w:tc>
        <w:tc>
          <w:tcPr>
            <w:tcW w:w="4282" w:type="dxa"/>
            <w:tcBorders>
              <w:top w:val="nil"/>
              <w:left w:val="nil"/>
              <w:bottom w:val="nil"/>
              <w:right w:val="single" w:sz="8" w:space="0" w:color="000000"/>
            </w:tcBorders>
          </w:tcPr>
          <w:p w:rsidR="00D032B6" w:rsidRDefault="00A23879">
            <w:pPr>
              <w:pStyle w:val="TableParagraph"/>
              <w:spacing w:line="228" w:lineRule="exact"/>
              <w:ind w:left="1174"/>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目标分区所在复制组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305"/>
        </w:trPr>
        <w:tc>
          <w:tcPr>
            <w:tcW w:w="203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SplitValue</w:t>
            </w:r>
          </w:p>
        </w:tc>
        <w:tc>
          <w:tcPr>
            <w:tcW w:w="4282" w:type="dxa"/>
            <w:tcBorders>
              <w:top w:val="nil"/>
              <w:left w:val="nil"/>
              <w:bottom w:val="nil"/>
              <w:right w:val="single" w:sz="8" w:space="0" w:color="000000"/>
            </w:tcBorders>
          </w:tcPr>
          <w:p w:rsidR="00D032B6" w:rsidRDefault="00A23879">
            <w:pPr>
              <w:pStyle w:val="TableParagraph"/>
              <w:spacing w:line="228" w:lineRule="exact"/>
              <w:ind w:left="1174"/>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数据切分键</w:t>
            </w:r>
          </w:p>
        </w:tc>
      </w:tr>
    </w:tbl>
    <w:p w:rsidR="00D032B6" w:rsidRDefault="00A23879">
      <w:pPr>
        <w:pStyle w:val="BodyText"/>
        <w:spacing w:line="335" w:lineRule="exact"/>
        <w:ind w:left="113"/>
        <w:rPr>
          <w:lang w:eastAsia="zh-CN"/>
        </w:rPr>
      </w:pPr>
      <w:r>
        <w:rPr>
          <w:lang w:eastAsia="zh-CN"/>
        </w:rPr>
        <w:t>数据切分的后台操作分为几个阶段：</w:t>
      </w:r>
    </w:p>
    <w:p w:rsidR="00D032B6" w:rsidRDefault="00D032B6">
      <w:pPr>
        <w:spacing w:before="5" w:line="140" w:lineRule="exact"/>
        <w:rPr>
          <w:sz w:val="14"/>
          <w:szCs w:val="14"/>
          <w:lang w:eastAsia="zh-CN"/>
        </w:rPr>
      </w:pPr>
    </w:p>
    <w:p w:rsidR="00D032B6" w:rsidRDefault="00A23879">
      <w:pPr>
        <w:pStyle w:val="BodyText"/>
        <w:tabs>
          <w:tab w:val="left" w:pos="5409"/>
        </w:tabs>
        <w:spacing w:line="168" w:lineRule="auto"/>
        <w:ind w:left="5410" w:right="783" w:hanging="4737"/>
        <w:rPr>
          <w:lang w:eastAsia="zh-CN"/>
        </w:rPr>
      </w:pPr>
      <w:r>
        <w:rPr>
          <w:lang w:eastAsia="zh-CN"/>
        </w:rPr>
        <w:t>准备阶段</w:t>
      </w:r>
      <w:r>
        <w:rPr>
          <w:lang w:eastAsia="zh-CN"/>
        </w:rPr>
        <w:tab/>
        <w:t xml:space="preserve">在准备阶段中，并不会向编目节点的 </w:t>
      </w:r>
      <w:r>
        <w:rPr>
          <w:w w:val="95"/>
          <w:lang w:eastAsia="zh-CN"/>
        </w:rPr>
        <w:t>SYSCAT.SYSTASKS</w:t>
      </w:r>
      <w:r>
        <w:rPr>
          <w:spacing w:val="10"/>
          <w:w w:val="95"/>
          <w:lang w:eastAsia="zh-CN"/>
        </w:rPr>
        <w:t xml:space="preserve"> </w:t>
      </w:r>
      <w:r>
        <w:rPr>
          <w:w w:val="95"/>
          <w:lang w:eastAsia="zh-CN"/>
        </w:rPr>
        <w:t>插入任务记录。该阶段首先</w:t>
      </w:r>
      <w:r>
        <w:rPr>
          <w:lang w:eastAsia="zh-CN"/>
        </w:rPr>
        <w:t xml:space="preserve"> 向编目节点查询，确保该请求合法，并且向源 数据节点组请求得到一条包含分区条件的记录 或根据规则生成一条包含分区条件的记录。</w:t>
      </w:r>
    </w:p>
    <w:p w:rsidR="00D032B6" w:rsidRDefault="00D032B6">
      <w:pPr>
        <w:spacing w:line="120" w:lineRule="exact"/>
        <w:rPr>
          <w:sz w:val="12"/>
          <w:szCs w:val="12"/>
          <w:lang w:eastAsia="zh-CN"/>
        </w:rPr>
      </w:pPr>
    </w:p>
    <w:p w:rsidR="00D032B6" w:rsidRDefault="00A23879">
      <w:pPr>
        <w:pStyle w:val="BodyText"/>
        <w:tabs>
          <w:tab w:val="left" w:pos="5409"/>
        </w:tabs>
        <w:spacing w:line="168" w:lineRule="auto"/>
        <w:ind w:left="5410" w:right="731" w:hanging="4737"/>
        <w:jc w:val="both"/>
        <w:rPr>
          <w:lang w:eastAsia="zh-CN"/>
        </w:rPr>
      </w:pPr>
      <w:r>
        <w:rPr>
          <w:lang w:eastAsia="zh-CN"/>
        </w:rPr>
        <w:t>预备阶段</w:t>
      </w:r>
      <w:r>
        <w:rPr>
          <w:lang w:eastAsia="zh-CN"/>
        </w:rPr>
        <w:tab/>
        <w:t xml:space="preserve">在预备阶段中，协调节点将分区条件发送至编 </w:t>
      </w:r>
      <w:r>
        <w:rPr>
          <w:w w:val="95"/>
          <w:lang w:eastAsia="zh-CN"/>
        </w:rPr>
        <w:t>目节点。编目节点在</w:t>
      </w:r>
      <w:r>
        <w:rPr>
          <w:spacing w:val="2"/>
          <w:w w:val="95"/>
          <w:lang w:eastAsia="zh-CN"/>
        </w:rPr>
        <w:t xml:space="preserve"> </w:t>
      </w:r>
      <w:r>
        <w:rPr>
          <w:w w:val="95"/>
          <w:lang w:eastAsia="zh-CN"/>
        </w:rPr>
        <w:t>SYSCAT.SYSTASKS</w:t>
      </w:r>
      <w:r>
        <w:rPr>
          <w:spacing w:val="2"/>
          <w:w w:val="95"/>
          <w:lang w:eastAsia="zh-CN"/>
        </w:rPr>
        <w:t xml:space="preserve"> </w:t>
      </w:r>
      <w:r>
        <w:rPr>
          <w:w w:val="95"/>
          <w:lang w:eastAsia="zh-CN"/>
        </w:rPr>
        <w:t>集合中</w:t>
      </w:r>
      <w:r>
        <w:rPr>
          <w:lang w:eastAsia="zh-CN"/>
        </w:rPr>
        <w:t xml:space="preserve"> 插入后台操作记录。</w:t>
      </w:r>
    </w:p>
    <w:p w:rsidR="00D032B6" w:rsidRDefault="00D032B6">
      <w:pPr>
        <w:spacing w:line="120" w:lineRule="exact"/>
        <w:rPr>
          <w:sz w:val="12"/>
          <w:szCs w:val="12"/>
          <w:lang w:eastAsia="zh-CN"/>
        </w:rPr>
      </w:pPr>
    </w:p>
    <w:p w:rsidR="00D032B6" w:rsidRDefault="00A23879">
      <w:pPr>
        <w:pStyle w:val="BodyText"/>
        <w:tabs>
          <w:tab w:val="left" w:pos="5409"/>
        </w:tabs>
        <w:spacing w:line="168" w:lineRule="auto"/>
        <w:ind w:left="5410" w:right="810" w:hanging="4737"/>
        <w:jc w:val="both"/>
        <w:rPr>
          <w:lang w:eastAsia="zh-CN"/>
        </w:rPr>
      </w:pPr>
      <w:r>
        <w:rPr>
          <w:lang w:eastAsia="zh-CN"/>
        </w:rPr>
        <w:t>运行阶段</w:t>
      </w:r>
      <w:r>
        <w:rPr>
          <w:lang w:eastAsia="zh-CN"/>
        </w:rPr>
        <w:tab/>
        <w:t>在运行阶段中，协调节点向目标节点发送切分 请求，目标节点创建后台任务，从源节点请求 数据，并向编目节点上报自身状态。目标节点 会在后台任务创建后直接返回给协调节点，并 不会长时间阻塞用户会话。</w:t>
      </w:r>
    </w:p>
    <w:p w:rsidR="00D032B6" w:rsidRDefault="00D032B6">
      <w:pPr>
        <w:spacing w:line="120" w:lineRule="exact"/>
        <w:rPr>
          <w:sz w:val="12"/>
          <w:szCs w:val="12"/>
          <w:lang w:eastAsia="zh-CN"/>
        </w:rPr>
      </w:pPr>
    </w:p>
    <w:p w:rsidR="00D032B6" w:rsidRDefault="00A23879">
      <w:pPr>
        <w:pStyle w:val="BodyText"/>
        <w:tabs>
          <w:tab w:val="left" w:pos="5409"/>
        </w:tabs>
        <w:spacing w:line="168" w:lineRule="auto"/>
        <w:ind w:left="5410" w:right="810" w:hanging="4737"/>
        <w:jc w:val="both"/>
        <w:rPr>
          <w:lang w:eastAsia="zh-CN"/>
        </w:rPr>
      </w:pPr>
      <w:r>
        <w:rPr>
          <w:lang w:eastAsia="zh-CN"/>
        </w:rPr>
        <w:t>清除阶段</w:t>
      </w:r>
      <w:r>
        <w:rPr>
          <w:lang w:eastAsia="zh-CN"/>
        </w:rPr>
        <w:tab/>
        <w:t>在清除阶段中，目标节点已经从源节点得到所 有的数据，因此向编目节点发送清除请求，并 在源数据节点进行数据清除操作。</w:t>
      </w:r>
    </w:p>
    <w:p w:rsidR="00D032B6" w:rsidRDefault="00D032B6">
      <w:pPr>
        <w:spacing w:line="168" w:lineRule="auto"/>
        <w:jc w:val="both"/>
        <w:rPr>
          <w:lang w:eastAsia="zh-CN"/>
        </w:rPr>
        <w:sectPr w:rsidR="00D032B6">
          <w:pgSz w:w="12240" w:h="15840"/>
          <w:pgMar w:top="900" w:right="500" w:bottom="280" w:left="1520" w:header="713" w:footer="0" w:gutter="0"/>
          <w:cols w:space="720"/>
        </w:sectPr>
      </w:pPr>
    </w:p>
    <w:p w:rsidR="00D032B6" w:rsidRDefault="00D032B6">
      <w:pPr>
        <w:spacing w:before="4" w:line="190" w:lineRule="exact"/>
        <w:rPr>
          <w:sz w:val="19"/>
          <w:szCs w:val="19"/>
          <w:lang w:eastAsia="zh-CN"/>
        </w:rPr>
      </w:pPr>
    </w:p>
    <w:p w:rsidR="00D032B6" w:rsidRDefault="00A23879">
      <w:pPr>
        <w:pStyle w:val="BodyText"/>
        <w:tabs>
          <w:tab w:val="left" w:pos="6229"/>
        </w:tabs>
        <w:spacing w:before="56" w:line="168" w:lineRule="auto"/>
        <w:ind w:left="6230" w:right="490" w:hanging="4737"/>
        <w:rPr>
          <w:lang w:eastAsia="zh-CN"/>
        </w:rPr>
      </w:pPr>
      <w:r>
        <w:rPr>
          <w:lang w:eastAsia="zh-CN"/>
        </w:rPr>
        <w:t>完成阶段</w:t>
      </w:r>
      <w:r>
        <w:rPr>
          <w:lang w:eastAsia="zh-CN"/>
        </w:rPr>
        <w:tab/>
        <w:t xml:space="preserve">在源节点清除了所有已经迁移的数据后，会 向编目节点发送完成消息。编目节点从 </w:t>
      </w:r>
      <w:r>
        <w:rPr>
          <w:w w:val="95"/>
          <w:lang w:eastAsia="zh-CN"/>
        </w:rPr>
        <w:t>SYSCAT.SYSTASKS</w:t>
      </w:r>
      <w:r>
        <w:rPr>
          <w:spacing w:val="-20"/>
          <w:w w:val="95"/>
          <w:lang w:eastAsia="zh-CN"/>
        </w:rPr>
        <w:t xml:space="preserve"> </w:t>
      </w:r>
      <w:r>
        <w:rPr>
          <w:w w:val="95"/>
          <w:lang w:eastAsia="zh-CN"/>
        </w:rPr>
        <w:t>集合中删除该任务。</w:t>
      </w:r>
    </w:p>
    <w:p w:rsidR="00D032B6" w:rsidRDefault="00D032B6">
      <w:pPr>
        <w:spacing w:before="6" w:line="240" w:lineRule="exact"/>
        <w:rPr>
          <w:sz w:val="24"/>
          <w:szCs w:val="24"/>
          <w:lang w:eastAsia="zh-CN"/>
        </w:rPr>
      </w:pPr>
    </w:p>
    <w:p w:rsidR="00D032B6" w:rsidRDefault="00A23879">
      <w:pPr>
        <w:pStyle w:val="Heading4"/>
        <w:spacing w:line="354" w:lineRule="exact"/>
        <w:rPr>
          <w:lang w:eastAsia="zh-CN"/>
        </w:rPr>
      </w:pPr>
      <w:bookmarkStart w:id="82" w:name="域"/>
      <w:bookmarkStart w:id="83" w:name="_bookmark37"/>
      <w:bookmarkEnd w:id="82"/>
      <w:bookmarkEnd w:id="83"/>
      <w:r>
        <w:rPr>
          <w:lang w:eastAsia="zh-CN"/>
        </w:rPr>
        <w:t>域</w:t>
      </w:r>
    </w:p>
    <w:p w:rsidR="00D032B6" w:rsidRDefault="00D032B6">
      <w:pPr>
        <w:spacing w:before="11" w:line="220" w:lineRule="exact"/>
        <w:rPr>
          <w:lang w:eastAsia="zh-CN"/>
        </w:rPr>
      </w:pPr>
    </w:p>
    <w:p w:rsidR="00D032B6" w:rsidRDefault="00A23879">
      <w:pPr>
        <w:pStyle w:val="BodyText"/>
        <w:spacing w:line="312" w:lineRule="exact"/>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域（Domain）是由若干个复制组（Replica     </w:t>
      </w:r>
      <w:r>
        <w:rPr>
          <w:spacing w:val="35"/>
          <w:w w:val="95"/>
          <w:lang w:eastAsia="zh-CN"/>
        </w:rPr>
        <w:t xml:space="preserve"> </w:t>
      </w:r>
      <w:r>
        <w:rPr>
          <w:w w:val="95"/>
          <w:lang w:eastAsia="zh-CN"/>
        </w:rPr>
        <w:t>Group）组成的逻辑单元。每个域都可以根据定义好的策略自动</w:t>
      </w:r>
      <w:r>
        <w:rPr>
          <w:lang w:eastAsia="zh-CN"/>
        </w:rPr>
        <w:t xml:space="preserve"> 管理所属数据，如数据切片和数据隔离等。</w:t>
      </w:r>
    </w:p>
    <w:p w:rsidR="00D032B6" w:rsidRDefault="00A23879">
      <w:pPr>
        <w:pStyle w:val="BodyText"/>
        <w:spacing w:before="34" w:line="253" w:lineRule="auto"/>
        <w:ind w:right="4007"/>
        <w:rPr>
          <w:lang w:eastAsia="zh-CN"/>
        </w:rPr>
      </w:pPr>
      <w:r>
        <w:rPr>
          <w:w w:val="95"/>
          <w:lang w:eastAsia="zh-CN"/>
        </w:rPr>
        <w:t>当域中的复制组为0个时，称作空域。空域中不能创建集合空间。</w:t>
      </w:r>
      <w:r>
        <w:rPr>
          <w:lang w:eastAsia="zh-CN"/>
        </w:rPr>
        <w:t xml:space="preserve"> 一个复制组可以属于多个域。</w:t>
      </w:r>
    </w:p>
    <w:p w:rsidR="00D032B6" w:rsidRDefault="00A23879">
      <w:pPr>
        <w:pStyle w:val="BodyText"/>
        <w:spacing w:before="90" w:line="168" w:lineRule="auto"/>
        <w:ind w:right="128"/>
        <w:rPr>
          <w:lang w:eastAsia="zh-CN"/>
        </w:rPr>
      </w:pPr>
      <w:r>
        <w:rPr>
          <w:w w:val="95"/>
          <w:lang w:eastAsia="zh-CN"/>
        </w:rPr>
        <w:t>在逻辑上存在一个系统域称作“SYSDOMAIN”。当前系统所有复制组都属于系统域。用户创建域时不能使</w:t>
      </w:r>
      <w:r>
        <w:rPr>
          <w:w w:val="97"/>
          <w:lang w:eastAsia="zh-CN"/>
        </w:rPr>
        <w:t xml:space="preserve"> </w:t>
      </w:r>
      <w:r>
        <w:rPr>
          <w:w w:val="95"/>
          <w:lang w:eastAsia="zh-CN"/>
        </w:rPr>
        <w:t>用“SYSDOMAIN”作为域名，也不能直接操作系统域。</w:t>
      </w:r>
    </w:p>
    <w:p w:rsidR="00D032B6" w:rsidRDefault="00A23879">
      <w:pPr>
        <w:pStyle w:val="BodyText"/>
        <w:spacing w:before="34"/>
        <w:rPr>
          <w:lang w:eastAsia="zh-CN"/>
        </w:rPr>
      </w:pPr>
      <w:r>
        <w:rPr>
          <w:lang w:eastAsia="zh-CN"/>
        </w:rPr>
        <w:t>域拥有除名称外的以下属性：</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AutoSplit</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当此属性为</w:t>
            </w:r>
            <w:r>
              <w:rPr>
                <w:rFonts w:ascii="微软雅黑" w:eastAsia="微软雅黑" w:hAnsi="微软雅黑" w:cs="微软雅黑"/>
                <w:spacing w:val="-13"/>
                <w:sz w:val="14"/>
                <w:szCs w:val="14"/>
                <w:lang w:eastAsia="zh-CN"/>
              </w:rPr>
              <w:t xml:space="preserve"> </w:t>
            </w:r>
            <w:r>
              <w:rPr>
                <w:rFonts w:ascii="微软雅黑" w:eastAsia="微软雅黑" w:hAnsi="微软雅黑" w:cs="微软雅黑"/>
                <w:sz w:val="14"/>
                <w:szCs w:val="14"/>
                <w:lang w:eastAsia="zh-CN"/>
              </w:rPr>
              <w:t>True</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时，在该域上创建的散列分区集合会被自动切分至包含的</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sz w:val="14"/>
                <w:szCs w:val="14"/>
              </w:rPr>
              <w:t>所有复制组上。</w:t>
            </w:r>
          </w:p>
        </w:tc>
      </w:tr>
    </w:tbl>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line="200" w:lineRule="exact"/>
        <w:rPr>
          <w:sz w:val="20"/>
          <w:szCs w:val="20"/>
        </w:rPr>
      </w:pPr>
    </w:p>
    <w:p w:rsidR="00D032B6" w:rsidRDefault="00D032B6">
      <w:pPr>
        <w:spacing w:before="4" w:line="240" w:lineRule="exact"/>
        <w:rPr>
          <w:sz w:val="24"/>
          <w:szCs w:val="24"/>
        </w:rPr>
      </w:pPr>
    </w:p>
    <w:p w:rsidR="00D032B6" w:rsidRDefault="00035F6E">
      <w:pPr>
        <w:pStyle w:val="Heading2"/>
        <w:spacing w:line="481" w:lineRule="exact"/>
        <w:rPr>
          <w:lang w:eastAsia="zh-CN"/>
        </w:rPr>
      </w:pPr>
      <w:r>
        <w:pict>
          <v:group id="_x0000_s4045" style="position:absolute;left:0;text-align:left;margin-left:56.7pt;margin-top:25.15pt;width:498.6pt;height:.1pt;z-index:-252213248;mso-position-horizontal-relative:page" coordorigin="1134,503" coordsize="9972,2">
            <v:shape id="_x0000_s4046" style="position:absolute;left:1134;top:503;width:9972;height:2" coordorigin="1134,503" coordsize="9972,0" path="m1134,503r9972,e" filled="f" strokeweight="3pt">
              <v:path arrowok="t"/>
            </v:shape>
            <w10:wrap anchorx="page"/>
          </v:group>
        </w:pict>
      </w:r>
      <w:bookmarkStart w:id="84" w:name="安装指南"/>
      <w:bookmarkStart w:id="85" w:name="_bookmark38"/>
      <w:bookmarkEnd w:id="84"/>
      <w:bookmarkEnd w:id="85"/>
      <w:r w:rsidR="00A23879">
        <w:rPr>
          <w:lang w:eastAsia="zh-CN"/>
        </w:rPr>
        <w:t>安装指南</w:t>
      </w:r>
      <w:ins w:id="86" w:author="zhangsuonan" w:date="2014-10-23T10:18:00Z">
        <w:r w:rsidR="00F91575">
          <w:rPr>
            <w:rFonts w:eastAsiaTheme="minorEastAsia"/>
            <w:lang w:eastAsia="zh-CN"/>
          </w:rPr>
          <w:t>(</w:t>
        </w:r>
        <w:r w:rsidR="00F91575">
          <w:rPr>
            <w:rFonts w:eastAsiaTheme="minorEastAsia" w:hint="eastAsia"/>
            <w:lang w:eastAsia="zh-CN"/>
          </w:rPr>
          <w:t>陈子川</w:t>
        </w:r>
        <w:r w:rsidR="00F91575">
          <w:rPr>
            <w:rFonts w:eastAsiaTheme="minorEastAsia"/>
            <w:lang w:eastAsia="zh-CN"/>
          </w:rPr>
          <w:t>)</w:t>
        </w:r>
      </w:ins>
    </w:p>
    <w:p w:rsidR="00D032B6" w:rsidRDefault="00D032B6">
      <w:pPr>
        <w:spacing w:before="11" w:line="260" w:lineRule="exact"/>
        <w:rPr>
          <w:sz w:val="26"/>
          <w:szCs w:val="26"/>
          <w:lang w:eastAsia="zh-CN"/>
        </w:rPr>
      </w:pPr>
    </w:p>
    <w:p w:rsidR="00D032B6" w:rsidRDefault="00A23879">
      <w:pPr>
        <w:pStyle w:val="BodyText"/>
        <w:ind w:left="613"/>
        <w:rPr>
          <w:lang w:eastAsia="zh-CN"/>
        </w:rPr>
      </w:pPr>
      <w:r>
        <w:rPr>
          <w:w w:val="95"/>
          <w:lang w:eastAsia="zh-CN"/>
        </w:rPr>
        <w:t>安装</w:t>
      </w:r>
      <w:r>
        <w:rPr>
          <w:spacing w:val="45"/>
          <w:w w:val="95"/>
          <w:lang w:eastAsia="zh-CN"/>
        </w:rPr>
        <w:t xml:space="preserve"> </w:t>
      </w:r>
      <w:r>
        <w:rPr>
          <w:w w:val="95"/>
          <w:lang w:eastAsia="zh-CN"/>
        </w:rPr>
        <w:t>SequoiaDB</w:t>
      </w:r>
      <w:r>
        <w:rPr>
          <w:spacing w:val="45"/>
          <w:w w:val="95"/>
          <w:lang w:eastAsia="zh-CN"/>
        </w:rPr>
        <w:t xml:space="preserve"> </w:t>
      </w:r>
      <w:r>
        <w:rPr>
          <w:w w:val="95"/>
          <w:lang w:eastAsia="zh-CN"/>
        </w:rPr>
        <w:t>产品的基本步骤如下：</w:t>
      </w:r>
    </w:p>
    <w:p w:rsidR="00D032B6" w:rsidRDefault="00035F6E">
      <w:pPr>
        <w:pStyle w:val="BodyText"/>
        <w:spacing w:before="18"/>
        <w:ind w:left="613"/>
        <w:rPr>
          <w:lang w:eastAsia="zh-CN"/>
        </w:rPr>
      </w:pPr>
      <w:hyperlink w:anchor="_bookmark39" w:history="1">
        <w:r w:rsidR="00A23879">
          <w:rPr>
            <w:color w:val="0000FF"/>
            <w:lang w:eastAsia="zh-CN"/>
          </w:rPr>
          <w:t>规划数据库部署</w:t>
        </w:r>
      </w:hyperlink>
    </w:p>
    <w:p w:rsidR="00D032B6" w:rsidRDefault="00035F6E">
      <w:pPr>
        <w:pStyle w:val="BodyText"/>
        <w:spacing w:before="18" w:line="253" w:lineRule="auto"/>
        <w:ind w:left="613" w:right="6519"/>
        <w:rPr>
          <w:lang w:eastAsia="zh-CN"/>
        </w:rPr>
      </w:pPr>
      <w:hyperlink w:anchor="_bookmark43" w:history="1">
        <w:r w:rsidR="00A23879">
          <w:rPr>
            <w:color w:val="0000FF"/>
            <w:w w:val="95"/>
            <w:lang w:eastAsia="zh-CN"/>
          </w:rPr>
          <w:t xml:space="preserve">SequoiaDB </w:t>
        </w:r>
        <w:r w:rsidR="00A23879">
          <w:rPr>
            <w:color w:val="0000FF"/>
            <w:spacing w:val="8"/>
            <w:w w:val="95"/>
            <w:lang w:eastAsia="zh-CN"/>
          </w:rPr>
          <w:t xml:space="preserve"> </w:t>
        </w:r>
        <w:r w:rsidR="00A23879">
          <w:rPr>
            <w:color w:val="0000FF"/>
            <w:w w:val="95"/>
            <w:lang w:eastAsia="zh-CN"/>
          </w:rPr>
          <w:t>产品安装的系统需求</w:t>
        </w:r>
      </w:hyperlink>
      <w:r w:rsidR="00A23879">
        <w:rPr>
          <w:color w:val="0000FF"/>
          <w:lang w:eastAsia="zh-CN"/>
        </w:rPr>
        <w:t xml:space="preserve"> </w:t>
      </w:r>
      <w:hyperlink w:anchor="_bookmark47" w:history="1">
        <w:r w:rsidR="00A23879">
          <w:rPr>
            <w:color w:val="0000FF"/>
            <w:lang w:eastAsia="zh-CN"/>
          </w:rPr>
          <w:t>准备安装介质</w:t>
        </w:r>
      </w:hyperlink>
    </w:p>
    <w:p w:rsidR="00D032B6" w:rsidRDefault="00035F6E">
      <w:pPr>
        <w:pStyle w:val="BodyText"/>
        <w:spacing w:before="4" w:line="253" w:lineRule="auto"/>
        <w:ind w:left="613" w:right="6519"/>
        <w:rPr>
          <w:lang w:eastAsia="zh-CN"/>
        </w:rPr>
      </w:pPr>
      <w:hyperlink w:anchor="_bookmark48" w:history="1">
        <w:r w:rsidR="00A23879">
          <w:rPr>
            <w:color w:val="0000FF"/>
            <w:w w:val="95"/>
            <w:lang w:eastAsia="zh-CN"/>
          </w:rPr>
          <w:t>SequoiaDB</w:t>
        </w:r>
        <w:r w:rsidR="00A23879">
          <w:rPr>
            <w:color w:val="0000FF"/>
            <w:spacing w:val="25"/>
            <w:w w:val="95"/>
            <w:lang w:eastAsia="zh-CN"/>
          </w:rPr>
          <w:t xml:space="preserve"> </w:t>
        </w:r>
        <w:r w:rsidR="00A23879">
          <w:rPr>
            <w:color w:val="0000FF"/>
            <w:w w:val="95"/>
            <w:lang w:eastAsia="zh-CN"/>
          </w:rPr>
          <w:t>服务器安装</w:t>
        </w:r>
      </w:hyperlink>
      <w:r w:rsidR="00A23879">
        <w:rPr>
          <w:color w:val="0000FF"/>
          <w:lang w:eastAsia="zh-CN"/>
        </w:rPr>
        <w:t xml:space="preserve"> </w:t>
      </w:r>
      <w:hyperlink w:anchor="_bookmark51" w:history="1">
        <w:r w:rsidR="00A23879">
          <w:rPr>
            <w:color w:val="0000FF"/>
            <w:lang w:eastAsia="zh-CN"/>
          </w:rPr>
          <w:t>系统配置与启动</w:t>
        </w:r>
      </w:hyperlink>
    </w:p>
    <w:p w:rsidR="00D032B6" w:rsidRDefault="00D032B6">
      <w:pPr>
        <w:spacing w:before="9" w:line="190" w:lineRule="exact"/>
        <w:rPr>
          <w:sz w:val="19"/>
          <w:szCs w:val="19"/>
          <w:lang w:eastAsia="zh-CN"/>
        </w:rPr>
      </w:pPr>
    </w:p>
    <w:p w:rsidR="00D032B6" w:rsidRDefault="00D032B6">
      <w:pPr>
        <w:spacing w:line="200" w:lineRule="exact"/>
        <w:rPr>
          <w:sz w:val="20"/>
          <w:szCs w:val="20"/>
          <w:lang w:eastAsia="zh-CN"/>
        </w:rPr>
      </w:pPr>
    </w:p>
    <w:p w:rsidR="00D032B6" w:rsidRDefault="00035F6E">
      <w:pPr>
        <w:pStyle w:val="Heading3"/>
        <w:spacing w:line="396" w:lineRule="exact"/>
        <w:ind w:left="27" w:right="8379"/>
        <w:jc w:val="center"/>
        <w:rPr>
          <w:lang w:eastAsia="zh-CN"/>
        </w:rPr>
      </w:pPr>
      <w:r>
        <w:pict>
          <v:group id="_x0000_s4043" style="position:absolute;left:0;text-align:left;margin-left:56.7pt;margin-top:21.4pt;width:498.6pt;height:.1pt;z-index:-252212224;mso-position-horizontal-relative:page" coordorigin="1134,428" coordsize="9972,2">
            <v:shape id="_x0000_s4044" style="position:absolute;left:1134;top:428;width:9972;height:2" coordorigin="1134,428" coordsize="9972,0" path="m1134,428r9972,e" filled="f" strokeweight="1pt">
              <v:path arrowok="t"/>
            </v:shape>
            <w10:wrap anchorx="page"/>
          </v:group>
        </w:pict>
      </w:r>
      <w:bookmarkStart w:id="87" w:name="规划数据库部署"/>
      <w:bookmarkStart w:id="88" w:name="_bookmark39"/>
      <w:bookmarkEnd w:id="87"/>
      <w:bookmarkEnd w:id="88"/>
      <w:r w:rsidR="00A23879">
        <w:rPr>
          <w:lang w:eastAsia="zh-CN"/>
        </w:rPr>
        <w:t>规划数据库部署</w:t>
      </w:r>
    </w:p>
    <w:p w:rsidR="00D032B6" w:rsidRDefault="00D032B6">
      <w:pPr>
        <w:spacing w:before="1" w:line="130" w:lineRule="exact"/>
        <w:rPr>
          <w:sz w:val="13"/>
          <w:szCs w:val="13"/>
          <w:lang w:eastAsia="zh-CN"/>
        </w:rPr>
      </w:pPr>
    </w:p>
    <w:p w:rsidR="00D032B6" w:rsidRDefault="00A23879">
      <w:pPr>
        <w:pStyle w:val="BodyText"/>
        <w:spacing w:line="168" w:lineRule="auto"/>
        <w:ind w:left="613" w:right="317"/>
        <w:rPr>
          <w:lang w:eastAsia="zh-CN"/>
        </w:rPr>
      </w:pPr>
      <w:r>
        <w:rPr>
          <w:w w:val="95"/>
          <w:lang w:eastAsia="zh-CN"/>
        </w:rPr>
        <w:t xml:space="preserve">SequoiaDB       </w:t>
      </w:r>
      <w:r>
        <w:rPr>
          <w:spacing w:val="1"/>
          <w:w w:val="95"/>
          <w:lang w:eastAsia="zh-CN"/>
        </w:rPr>
        <w:t xml:space="preserve"> </w:t>
      </w:r>
      <w:r>
        <w:rPr>
          <w:w w:val="95"/>
          <w:lang w:eastAsia="zh-CN"/>
        </w:rPr>
        <w:t>是一个全分布式的系统架构，支持各种灵活的部署方式。为了更好的发挥硬软件性能，在安装系</w:t>
      </w:r>
      <w:r>
        <w:rPr>
          <w:lang w:eastAsia="zh-CN"/>
        </w:rPr>
        <w:t xml:space="preserve"> 统之前，需要对系统如何部署，网络的连接做好提前规划。</w:t>
      </w:r>
    </w:p>
    <w:p w:rsidR="00D032B6" w:rsidRDefault="00A23879">
      <w:pPr>
        <w:pStyle w:val="BodyText"/>
        <w:spacing w:before="34"/>
        <w:ind w:left="613"/>
        <w:rPr>
          <w:lang w:eastAsia="zh-CN"/>
        </w:rPr>
      </w:pPr>
      <w:r>
        <w:rPr>
          <w:w w:val="95"/>
          <w:lang w:eastAsia="zh-CN"/>
        </w:rPr>
        <w:t xml:space="preserve">SequoiaDB </w:t>
      </w:r>
      <w:r>
        <w:rPr>
          <w:spacing w:val="38"/>
          <w:w w:val="95"/>
          <w:lang w:eastAsia="zh-CN"/>
        </w:rPr>
        <w:t xml:space="preserve"> </w:t>
      </w:r>
      <w:r>
        <w:rPr>
          <w:w w:val="95"/>
          <w:lang w:eastAsia="zh-CN"/>
        </w:rPr>
        <w:t>目前支持两种形式的部署：</w:t>
      </w:r>
    </w:p>
    <w:p w:rsidR="00D032B6" w:rsidRDefault="00A23879">
      <w:pPr>
        <w:pStyle w:val="BodyText"/>
        <w:tabs>
          <w:tab w:val="left" w:pos="897"/>
        </w:tabs>
        <w:spacing w:before="34" w:line="255" w:lineRule="auto"/>
        <w:ind w:left="897" w:right="64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 xml:space="preserve">独立模式 </w:t>
      </w:r>
      <w:r>
        <w:rPr>
          <w:lang w:eastAsia="zh-CN"/>
        </w:rPr>
        <w:t>只在一台物理机上，启动一个数据类型的业务进程。这种模式性能高、安装部署简单方便。缺点是不支</w:t>
      </w:r>
    </w:p>
    <w:p w:rsidR="00D032B6" w:rsidRDefault="00A23879">
      <w:pPr>
        <w:pStyle w:val="BodyText"/>
        <w:spacing w:line="223" w:lineRule="exact"/>
        <w:ind w:left="897" w:right="502"/>
        <w:jc w:val="both"/>
        <w:rPr>
          <w:lang w:eastAsia="zh-CN"/>
        </w:rPr>
      </w:pPr>
      <w:r>
        <w:rPr>
          <w:lang w:eastAsia="zh-CN"/>
        </w:rPr>
        <w:t>持分布式部署，不支持高可用。适用于数据总量不大，总</w:t>
      </w:r>
      <w:r>
        <w:rPr>
          <w:spacing w:val="-21"/>
          <w:lang w:eastAsia="zh-CN"/>
        </w:rPr>
        <w:t xml:space="preserve"> </w:t>
      </w:r>
      <w:r>
        <w:rPr>
          <w:lang w:eastAsia="zh-CN"/>
        </w:rPr>
        <w:t>IOPS</w:t>
      </w:r>
      <w:r>
        <w:rPr>
          <w:spacing w:val="-21"/>
          <w:lang w:eastAsia="zh-CN"/>
        </w:rPr>
        <w:t xml:space="preserve"> </w:t>
      </w:r>
      <w:r>
        <w:rPr>
          <w:lang w:eastAsia="zh-CN"/>
        </w:rPr>
        <w:t>吞吐较小，但对单次操作延时低的场景。</w:t>
      </w:r>
    </w:p>
    <w:p w:rsidR="00D032B6" w:rsidRDefault="00A23879">
      <w:pPr>
        <w:pStyle w:val="BodyText"/>
        <w:tabs>
          <w:tab w:val="left" w:pos="897"/>
        </w:tabs>
        <w:spacing w:line="267" w:lineRule="exact"/>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集群模式</w:t>
      </w:r>
    </w:p>
    <w:p w:rsidR="00D032B6" w:rsidRDefault="00D032B6">
      <w:pPr>
        <w:spacing w:before="8" w:line="100" w:lineRule="exact"/>
        <w:rPr>
          <w:sz w:val="10"/>
          <w:szCs w:val="10"/>
        </w:rPr>
      </w:pPr>
    </w:p>
    <w:p w:rsidR="00D032B6" w:rsidRDefault="00A23879">
      <w:pPr>
        <w:pStyle w:val="BodyText"/>
        <w:spacing w:line="168" w:lineRule="auto"/>
        <w:ind w:left="897" w:right="512"/>
        <w:jc w:val="both"/>
        <w:rPr>
          <w:lang w:eastAsia="zh-CN"/>
        </w:rPr>
      </w:pPr>
      <w:r>
        <w:rPr>
          <w:w w:val="95"/>
        </w:rPr>
        <w:t>可以分布式部署到多物理机上，最大支持300台物理机。</w:t>
      </w:r>
      <w:r>
        <w:rPr>
          <w:w w:val="95"/>
          <w:lang w:eastAsia="zh-CN"/>
        </w:rPr>
        <w:t>集群模式需要部署编目节点、数据节点、协调节</w:t>
      </w:r>
      <w:r>
        <w:rPr>
          <w:lang w:eastAsia="zh-CN"/>
        </w:rPr>
        <w:t xml:space="preserve"> 点以及</w:t>
      </w:r>
      <w:r>
        <w:rPr>
          <w:spacing w:val="-32"/>
          <w:lang w:eastAsia="zh-CN"/>
        </w:rPr>
        <w:t xml:space="preserve"> </w:t>
      </w:r>
      <w:r>
        <w:rPr>
          <w:lang w:eastAsia="zh-CN"/>
        </w:rPr>
        <w:t>Web</w:t>
      </w:r>
      <w:r>
        <w:rPr>
          <w:spacing w:val="-31"/>
          <w:lang w:eastAsia="zh-CN"/>
        </w:rPr>
        <w:t xml:space="preserve"> </w:t>
      </w:r>
      <w:r>
        <w:rPr>
          <w:lang w:eastAsia="zh-CN"/>
        </w:rPr>
        <w:t>管理节点（可选）。每台物理机上可部署任意多个逻辑节点，系统最大支持65535个逻辑节 点。</w:t>
      </w:r>
    </w:p>
    <w:p w:rsidR="00D032B6" w:rsidRDefault="00035F6E">
      <w:pPr>
        <w:pStyle w:val="BodyText"/>
        <w:spacing w:before="34"/>
        <w:ind w:left="1537"/>
        <w:rPr>
          <w:lang w:eastAsia="zh-CN"/>
        </w:rPr>
      </w:pPr>
      <w:r>
        <w:pict>
          <v:shape id="_x0000_s4042" type="#_x0000_t75" style="position:absolute;left:0;text-align:left;margin-left:95.85pt;margin-top:8.55pt;width:24pt;height:24pt;z-index:-252211200;mso-position-horizontal-relative:page">
            <v:imagedata r:id="rId22" o:title=""/>
            <w10:wrap anchorx="page"/>
          </v:shape>
        </w:pict>
      </w:r>
      <w:r w:rsidR="00A23879">
        <w:rPr>
          <w:lang w:eastAsia="zh-CN"/>
        </w:rPr>
        <w:t>注:</w:t>
      </w:r>
      <w:r w:rsidR="00A23879">
        <w:rPr>
          <w:spacing w:val="34"/>
          <w:lang w:eastAsia="zh-CN"/>
        </w:rPr>
        <w:t xml:space="preserve"> </w:t>
      </w:r>
      <w:r w:rsidR="00A23879">
        <w:rPr>
          <w:lang w:eastAsia="zh-CN"/>
        </w:rPr>
        <w:t>独立模式可以迁移到集群模式，迁移过程中需要中断小于10分钟的业务。</w:t>
      </w:r>
    </w:p>
    <w:p w:rsidR="00D032B6" w:rsidRDefault="00D032B6">
      <w:pPr>
        <w:spacing w:before="6" w:line="190" w:lineRule="exact"/>
        <w:rPr>
          <w:sz w:val="19"/>
          <w:szCs w:val="19"/>
          <w:lang w:eastAsia="zh-CN"/>
        </w:rPr>
      </w:pPr>
    </w:p>
    <w:p w:rsidR="00D032B6" w:rsidRDefault="00D032B6">
      <w:pPr>
        <w:spacing w:line="200" w:lineRule="exact"/>
        <w:rPr>
          <w:sz w:val="20"/>
          <w:szCs w:val="20"/>
          <w:lang w:eastAsia="zh-CN"/>
        </w:rPr>
      </w:pPr>
    </w:p>
    <w:p w:rsidR="00D032B6" w:rsidRDefault="00A23879">
      <w:pPr>
        <w:pStyle w:val="BodyText"/>
        <w:spacing w:line="312" w:lineRule="exact"/>
        <w:ind w:left="613"/>
        <w:rPr>
          <w:lang w:eastAsia="zh-CN"/>
        </w:rPr>
      </w:pPr>
      <w:r>
        <w:rPr>
          <w:lang w:eastAsia="zh-CN"/>
        </w:rPr>
        <w:t>用户可根据容量、性能、可靠性、成本方面的因素，规划好部署的方式，如下几种典型的部署方式供参考。</w:t>
      </w:r>
    </w:p>
    <w:p w:rsidR="00D032B6" w:rsidRDefault="00A23879">
      <w:pPr>
        <w:pStyle w:val="BodyText"/>
        <w:spacing w:before="18"/>
        <w:ind w:left="613"/>
        <w:rPr>
          <w:lang w:eastAsia="zh-CN"/>
        </w:rPr>
      </w:pPr>
      <w:r>
        <w:rPr>
          <w:lang w:eastAsia="zh-CN"/>
        </w:rPr>
        <w:t>实际上可部署的方式非常灵活，用户可以根据实际需要组合出不同的部署方式。</w:t>
      </w:r>
    </w:p>
    <w:p w:rsidR="00D032B6" w:rsidRDefault="00035F6E">
      <w:pPr>
        <w:pStyle w:val="BodyText"/>
        <w:spacing w:before="18" w:line="253" w:lineRule="auto"/>
        <w:ind w:left="613" w:right="8347"/>
        <w:rPr>
          <w:lang w:eastAsia="zh-CN"/>
        </w:rPr>
      </w:pPr>
      <w:hyperlink w:anchor="_bookmark40" w:history="1">
        <w:r w:rsidR="00A23879">
          <w:rPr>
            <w:color w:val="0000FF"/>
            <w:lang w:eastAsia="zh-CN"/>
          </w:rPr>
          <w:t>最简部署</w:t>
        </w:r>
      </w:hyperlink>
      <w:r w:rsidR="00A23879">
        <w:rPr>
          <w:color w:val="0000FF"/>
          <w:lang w:eastAsia="zh-CN"/>
        </w:rPr>
        <w:t xml:space="preserve"> </w:t>
      </w:r>
      <w:hyperlink w:anchor="_bookmark41" w:history="1">
        <w:r w:rsidR="00A23879">
          <w:rPr>
            <w:color w:val="0000FF"/>
            <w:lang w:eastAsia="zh-CN"/>
          </w:rPr>
          <w:t>高可用部署</w:t>
        </w:r>
      </w:hyperlink>
      <w:r w:rsidR="00A23879">
        <w:rPr>
          <w:color w:val="0000FF"/>
          <w:lang w:eastAsia="zh-CN"/>
        </w:rPr>
        <w:t xml:space="preserve"> </w:t>
      </w:r>
      <w:hyperlink w:anchor="_bookmark42" w:history="1">
        <w:r w:rsidR="00A23879">
          <w:rPr>
            <w:color w:val="0000FF"/>
            <w:lang w:eastAsia="zh-CN"/>
          </w:rPr>
          <w:t>高性能部署</w:t>
        </w:r>
      </w:hyperlink>
    </w:p>
    <w:p w:rsidR="00D032B6" w:rsidRDefault="00D032B6">
      <w:pPr>
        <w:spacing w:before="1" w:line="100" w:lineRule="exact"/>
        <w:rPr>
          <w:sz w:val="10"/>
          <w:szCs w:val="10"/>
          <w:lang w:eastAsia="zh-CN"/>
        </w:rPr>
      </w:pPr>
    </w:p>
    <w:p w:rsidR="00D032B6" w:rsidRDefault="00A23879">
      <w:pPr>
        <w:pStyle w:val="Heading4"/>
        <w:ind w:left="113"/>
        <w:rPr>
          <w:lang w:eastAsia="zh-CN"/>
        </w:rPr>
      </w:pPr>
      <w:bookmarkStart w:id="89" w:name="最简部署"/>
      <w:bookmarkStart w:id="90" w:name="_bookmark40"/>
      <w:bookmarkEnd w:id="89"/>
      <w:bookmarkEnd w:id="90"/>
      <w:r>
        <w:rPr>
          <w:lang w:eastAsia="zh-CN"/>
        </w:rPr>
        <w:t>最简部署</w:t>
      </w:r>
    </w:p>
    <w:p w:rsidR="00D032B6" w:rsidRDefault="00A23879">
      <w:pPr>
        <w:pStyle w:val="BodyText"/>
        <w:spacing w:before="21" w:line="253" w:lineRule="auto"/>
        <w:ind w:left="613" w:right="317"/>
        <w:rPr>
          <w:lang w:eastAsia="zh-CN"/>
        </w:rPr>
      </w:pPr>
      <w:r>
        <w:rPr>
          <w:lang w:eastAsia="zh-CN"/>
        </w:rPr>
        <w:t xml:space="preserve">最简部署方式适用于对数据库要求不高：数据量不大，总吞吐不高，可靠性要求不高的应用。 </w:t>
      </w:r>
      <w:r>
        <w:rPr>
          <w:w w:val="95"/>
          <w:lang w:eastAsia="zh-CN"/>
        </w:rPr>
        <w:t xml:space="preserve">在该部署模式中，SequoiaDB      </w:t>
      </w:r>
      <w:r>
        <w:rPr>
          <w:spacing w:val="56"/>
          <w:w w:val="95"/>
          <w:lang w:eastAsia="zh-CN"/>
        </w:rPr>
        <w:t xml:space="preserve"> </w:t>
      </w:r>
      <w:r>
        <w:rPr>
          <w:w w:val="95"/>
          <w:lang w:eastAsia="zh-CN"/>
        </w:rPr>
        <w:t>采用独立模式只启动一个数据库服务进程，业务应用可以与数据库合部，也可</w:t>
      </w:r>
    </w:p>
    <w:p w:rsidR="00D032B6" w:rsidRDefault="00A23879">
      <w:pPr>
        <w:pStyle w:val="BodyText"/>
        <w:spacing w:line="225" w:lineRule="exact"/>
        <w:ind w:left="613"/>
        <w:rPr>
          <w:lang w:eastAsia="zh-CN"/>
        </w:rPr>
      </w:pPr>
      <w:r>
        <w:rPr>
          <w:lang w:eastAsia="zh-CN"/>
        </w:rPr>
        <w:t>以部署在另外一台服务器上。</w:t>
      </w:r>
    </w:p>
    <w:p w:rsidR="00D032B6" w:rsidRDefault="00D032B6">
      <w:pPr>
        <w:spacing w:line="225" w:lineRule="exact"/>
        <w:rPr>
          <w:lang w:eastAsia="zh-CN"/>
        </w:rPr>
        <w:sectPr w:rsidR="00D032B6">
          <w:headerReference w:type="even" r:id="rId36"/>
          <w:headerReference w:type="default" r:id="rId37"/>
          <w:pgSz w:w="12240" w:h="15840"/>
          <w:pgMar w:top="900" w:right="680" w:bottom="280" w:left="1020" w:header="713" w:footer="0" w:gutter="0"/>
          <w:pgNumType w:start="37"/>
          <w:cols w:space="720"/>
        </w:sectPr>
      </w:pPr>
    </w:p>
    <w:p w:rsidR="00D032B6" w:rsidRDefault="00D032B6">
      <w:pPr>
        <w:spacing w:before="1" w:line="240" w:lineRule="exact"/>
        <w:rPr>
          <w:sz w:val="24"/>
          <w:szCs w:val="24"/>
          <w:lang w:eastAsia="zh-CN"/>
        </w:rPr>
      </w:pPr>
    </w:p>
    <w:p w:rsidR="00D032B6" w:rsidRDefault="00620DD5">
      <w:pPr>
        <w:ind w:left="933" w:right="11520"/>
        <w:rPr>
          <w:rFonts w:ascii="Times New Roman" w:eastAsia="Times New Roman" w:hAnsi="Times New Roman" w:cs="Times New Roman"/>
          <w:sz w:val="20"/>
          <w:szCs w:val="20"/>
        </w:rPr>
      </w:pPr>
      <w:r>
        <w:pict>
          <v:shape id="_x0000_i1052" type="#_x0000_t75" style="width:368.25pt;height:210.75pt;mso-position-horizontal-relative:char;mso-position-vertical-relative:line">
            <v:imagedata r:id="rId38" o:title=""/>
          </v:shape>
        </w:pict>
      </w:r>
    </w:p>
    <w:p w:rsidR="00D032B6" w:rsidRDefault="00D032B6">
      <w:pPr>
        <w:spacing w:before="3" w:line="220" w:lineRule="exact"/>
      </w:pPr>
    </w:p>
    <w:p w:rsidR="00D032B6" w:rsidRDefault="00A23879">
      <w:pPr>
        <w:pStyle w:val="Heading4"/>
        <w:spacing w:line="354" w:lineRule="exact"/>
        <w:rPr>
          <w:lang w:eastAsia="zh-CN"/>
        </w:rPr>
      </w:pPr>
      <w:bookmarkStart w:id="91" w:name="高可用部署"/>
      <w:bookmarkStart w:id="92" w:name="_bookmark41"/>
      <w:bookmarkEnd w:id="91"/>
      <w:bookmarkEnd w:id="92"/>
      <w:r>
        <w:rPr>
          <w:lang w:eastAsia="zh-CN"/>
        </w:rPr>
        <w:t>高可用部署</w:t>
      </w:r>
    </w:p>
    <w:p w:rsidR="00D032B6" w:rsidRDefault="00D032B6">
      <w:pPr>
        <w:spacing w:before="8" w:line="100" w:lineRule="exact"/>
        <w:rPr>
          <w:sz w:val="10"/>
          <w:szCs w:val="10"/>
          <w:lang w:eastAsia="zh-CN"/>
        </w:rPr>
      </w:pPr>
    </w:p>
    <w:p w:rsidR="00D032B6" w:rsidRDefault="00A23879">
      <w:pPr>
        <w:pStyle w:val="BodyText"/>
        <w:spacing w:line="168" w:lineRule="auto"/>
        <w:rPr>
          <w:lang w:eastAsia="zh-CN"/>
        </w:rPr>
      </w:pPr>
      <w:r>
        <w:rPr>
          <w:lang w:eastAsia="zh-CN"/>
        </w:rPr>
        <w:t>高可用部署方式适用于对可靠性要求高，但数据量不大、总吞吐要求不高的应用场景。在该部署中，在三 台物理服务器上，都部署有数据节点和编目节点，三个数据节点组成一个副本组，三个编目节点组成副本集 群。协调节点部署在业务应用的服务器上，也可以将应用/协调节点合部到数据库服务器上。</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lang w:eastAsia="zh-CN"/>
        </w:rPr>
        <w:t>这种部署方式得优势就是高可靠性，任意一个物理服务器故障，数据的读写都不会受到影响。但数据容量与 单个服务器的容量相同，且硬件成本相对较高。</w:t>
      </w:r>
    </w:p>
    <w:p w:rsidR="00D032B6" w:rsidRDefault="00D032B6">
      <w:pPr>
        <w:spacing w:before="1" w:line="110" w:lineRule="exact"/>
        <w:rPr>
          <w:sz w:val="11"/>
          <w:szCs w:val="11"/>
          <w:lang w:eastAsia="zh-CN"/>
        </w:rPr>
      </w:pPr>
    </w:p>
    <w:p w:rsidR="00D032B6" w:rsidRDefault="00620DD5">
      <w:pPr>
        <w:ind w:left="933" w:right="11520"/>
        <w:rPr>
          <w:rFonts w:ascii="Times New Roman" w:eastAsia="Times New Roman" w:hAnsi="Times New Roman" w:cs="Times New Roman"/>
          <w:sz w:val="20"/>
          <w:szCs w:val="20"/>
        </w:rPr>
      </w:pPr>
      <w:r>
        <w:pict>
          <v:shape id="_x0000_i1053" type="#_x0000_t75" style="width:417.75pt;height:297.75pt;mso-position-horizontal-relative:char;mso-position-vertical-relative:line">
            <v:imagedata r:id="rId39" o:title=""/>
          </v:shape>
        </w:pict>
      </w:r>
    </w:p>
    <w:p w:rsidR="00D032B6" w:rsidRDefault="00D032B6">
      <w:pPr>
        <w:spacing w:before="8" w:line="160" w:lineRule="exact"/>
        <w:rPr>
          <w:sz w:val="16"/>
          <w:szCs w:val="16"/>
        </w:rPr>
      </w:pPr>
    </w:p>
    <w:p w:rsidR="00D032B6" w:rsidRDefault="00A23879">
      <w:pPr>
        <w:pStyle w:val="Heading4"/>
        <w:rPr>
          <w:lang w:eastAsia="zh-CN"/>
        </w:rPr>
      </w:pPr>
      <w:bookmarkStart w:id="93" w:name="高性能部署"/>
      <w:bookmarkStart w:id="94" w:name="_bookmark42"/>
      <w:bookmarkEnd w:id="93"/>
      <w:bookmarkEnd w:id="94"/>
      <w:r>
        <w:rPr>
          <w:lang w:eastAsia="zh-CN"/>
        </w:rPr>
        <w:t>高性能部署</w:t>
      </w:r>
    </w:p>
    <w:p w:rsidR="00D032B6" w:rsidRDefault="00D032B6">
      <w:pPr>
        <w:spacing w:before="8" w:line="100" w:lineRule="exact"/>
        <w:rPr>
          <w:sz w:val="10"/>
          <w:szCs w:val="10"/>
          <w:lang w:eastAsia="zh-CN"/>
        </w:rPr>
      </w:pPr>
    </w:p>
    <w:p w:rsidR="00D032B6" w:rsidRDefault="00A23879">
      <w:pPr>
        <w:pStyle w:val="BodyText"/>
        <w:spacing w:line="168" w:lineRule="auto"/>
        <w:rPr>
          <w:lang w:eastAsia="zh-CN"/>
        </w:rPr>
      </w:pPr>
      <w:r>
        <w:rPr>
          <w:lang w:eastAsia="zh-CN"/>
        </w:rPr>
        <w:t>高性能部署方式适用于对总数据吞吐/性能要求高，硬件成本低，但对可靠性要求不高的场景。该部署方 式，在三台物理机服务上都部署有编目节点和数据节点，三个编目节点组成一个副本组，每个数据节点单独</w:t>
      </w:r>
    </w:p>
    <w:p w:rsidR="00D032B6" w:rsidRDefault="00D032B6">
      <w:pPr>
        <w:spacing w:line="168" w:lineRule="auto"/>
        <w:rPr>
          <w:lang w:eastAsia="zh-CN"/>
        </w:rPr>
        <w:sectPr w:rsidR="00D032B6">
          <w:pgSz w:w="12240" w:h="15840"/>
          <w:pgMar w:top="900" w:right="110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ind w:left="613" w:right="627"/>
        <w:rPr>
          <w:lang w:eastAsia="zh-CN"/>
        </w:rPr>
      </w:pPr>
      <w:r>
        <w:rPr>
          <w:lang w:eastAsia="zh-CN"/>
        </w:rPr>
        <w:t>组成一个副本组（只有一个副本）。协调节点与应用部署在分离的服务器上，或者也可以部署到数据库服务 器上。</w:t>
      </w:r>
    </w:p>
    <w:p w:rsidR="00D032B6" w:rsidRDefault="00D032B6">
      <w:pPr>
        <w:spacing w:line="120" w:lineRule="exact"/>
        <w:rPr>
          <w:sz w:val="12"/>
          <w:szCs w:val="12"/>
          <w:lang w:eastAsia="zh-CN"/>
        </w:rPr>
      </w:pPr>
    </w:p>
    <w:p w:rsidR="00D032B6" w:rsidRDefault="00A23879">
      <w:pPr>
        <w:pStyle w:val="BodyText"/>
        <w:spacing w:line="168" w:lineRule="auto"/>
        <w:ind w:left="613" w:right="627"/>
        <w:rPr>
          <w:lang w:eastAsia="zh-CN"/>
        </w:rPr>
      </w:pPr>
      <w:r>
        <w:rPr>
          <w:w w:val="95"/>
          <w:lang w:eastAsia="zh-CN"/>
        </w:rPr>
        <w:t>这种部署模式可以充分利用所有服务器的存储容量，总的存储容量等于3个服务器的容量总和。但可靠性较</w:t>
      </w:r>
      <w:r>
        <w:rPr>
          <w:lang w:eastAsia="zh-CN"/>
        </w:rPr>
        <w:t xml:space="preserve"> 低，任意一台服务器故障，都会导致部分数据无法读取和写入。</w:t>
      </w:r>
    </w:p>
    <w:p w:rsidR="00D032B6" w:rsidRDefault="00D032B6">
      <w:pPr>
        <w:spacing w:before="1" w:line="110" w:lineRule="exact"/>
        <w:rPr>
          <w:sz w:val="11"/>
          <w:szCs w:val="11"/>
          <w:lang w:eastAsia="zh-CN"/>
        </w:rPr>
      </w:pPr>
    </w:p>
    <w:p w:rsidR="00D032B6" w:rsidRDefault="00620DD5">
      <w:pPr>
        <w:ind w:left="613" w:right="11200"/>
        <w:rPr>
          <w:rFonts w:ascii="Times New Roman" w:eastAsia="Times New Roman" w:hAnsi="Times New Roman" w:cs="Times New Roman"/>
          <w:sz w:val="20"/>
          <w:szCs w:val="20"/>
        </w:rPr>
      </w:pPr>
      <w:r>
        <w:pict>
          <v:shape id="_x0000_i1054" type="#_x0000_t75" style="width:528pt;height:420pt;mso-position-horizontal-relative:char;mso-position-vertical-relative:line">
            <v:imagedata r:id="rId40" o:title=""/>
          </v:shape>
        </w:pict>
      </w:r>
    </w:p>
    <w:p w:rsidR="00D032B6" w:rsidRDefault="00D032B6">
      <w:pPr>
        <w:spacing w:line="200" w:lineRule="exact"/>
        <w:rPr>
          <w:sz w:val="20"/>
          <w:szCs w:val="20"/>
        </w:rPr>
      </w:pPr>
    </w:p>
    <w:p w:rsidR="00D032B6" w:rsidRDefault="00D032B6">
      <w:pPr>
        <w:spacing w:before="5" w:line="200" w:lineRule="exact"/>
        <w:rPr>
          <w:sz w:val="20"/>
          <w:szCs w:val="20"/>
        </w:rPr>
      </w:pPr>
    </w:p>
    <w:p w:rsidR="00D032B6" w:rsidRDefault="00035F6E">
      <w:pPr>
        <w:pStyle w:val="Heading3"/>
        <w:ind w:left="113"/>
        <w:rPr>
          <w:lang w:eastAsia="zh-CN"/>
        </w:rPr>
      </w:pPr>
      <w:r>
        <w:pict>
          <v:group id="_x0000_s4037" style="position:absolute;left:0;text-align:left;margin-left:56.7pt;margin-top:25.45pt;width:498.6pt;height:.1pt;z-index:-252210176;mso-position-horizontal-relative:page" coordorigin="1134,509" coordsize="9972,2">
            <v:shape id="_x0000_s4038" style="position:absolute;left:1134;top:509;width:9972;height:2" coordorigin="1134,509" coordsize="9972,0" path="m1134,509r9972,e" filled="f" strokeweight="1pt">
              <v:path arrowok="t"/>
            </v:shape>
            <w10:wrap anchorx="page"/>
          </v:group>
        </w:pict>
      </w:r>
      <w:bookmarkStart w:id="95" w:name="SequoiaDB_产品安装的系统要求"/>
      <w:bookmarkStart w:id="96" w:name="_bookmark43"/>
      <w:bookmarkEnd w:id="95"/>
      <w:bookmarkEnd w:id="96"/>
      <w:r w:rsidR="00A23879">
        <w:rPr>
          <w:w w:val="95"/>
          <w:lang w:eastAsia="zh-CN"/>
        </w:rPr>
        <w:t xml:space="preserve">SequoiaDB </w:t>
      </w:r>
      <w:r w:rsidR="00A23879">
        <w:rPr>
          <w:spacing w:val="12"/>
          <w:w w:val="95"/>
          <w:lang w:eastAsia="zh-CN"/>
        </w:rPr>
        <w:t xml:space="preserve"> </w:t>
      </w:r>
      <w:r w:rsidR="00A23879">
        <w:rPr>
          <w:w w:val="95"/>
          <w:lang w:eastAsia="zh-CN"/>
        </w:rPr>
        <w:t>产品安装的系统要求</w:t>
      </w:r>
    </w:p>
    <w:p w:rsidR="00D032B6" w:rsidRDefault="00D032B6">
      <w:pPr>
        <w:spacing w:before="1" w:line="130" w:lineRule="exact"/>
        <w:rPr>
          <w:sz w:val="13"/>
          <w:szCs w:val="13"/>
          <w:lang w:eastAsia="zh-CN"/>
        </w:rPr>
      </w:pPr>
    </w:p>
    <w:p w:rsidR="00D032B6" w:rsidRDefault="00A23879">
      <w:pPr>
        <w:pStyle w:val="BodyText"/>
        <w:spacing w:line="168" w:lineRule="auto"/>
        <w:ind w:left="613" w:right="627"/>
        <w:rPr>
          <w:lang w:eastAsia="zh-CN"/>
        </w:rPr>
      </w:pPr>
      <w:r>
        <w:rPr>
          <w:w w:val="95"/>
          <w:lang w:eastAsia="zh-CN"/>
        </w:rPr>
        <w:t xml:space="preserve">在安装   </w:t>
      </w:r>
      <w:r>
        <w:rPr>
          <w:spacing w:val="16"/>
          <w:w w:val="95"/>
          <w:lang w:eastAsia="zh-CN"/>
        </w:rPr>
        <w:t xml:space="preserve"> </w:t>
      </w:r>
      <w:r>
        <w:rPr>
          <w:w w:val="95"/>
          <w:lang w:eastAsia="zh-CN"/>
        </w:rPr>
        <w:t xml:space="preserve">SequoiaDB   </w:t>
      </w:r>
      <w:r>
        <w:rPr>
          <w:spacing w:val="17"/>
          <w:w w:val="95"/>
          <w:lang w:eastAsia="zh-CN"/>
        </w:rPr>
        <w:t xml:space="preserve"> </w:t>
      </w:r>
      <w:r>
        <w:rPr>
          <w:w w:val="95"/>
          <w:lang w:eastAsia="zh-CN"/>
        </w:rPr>
        <w:t>产品之前，请确保您选择的系统满足必须的操作系统，硬件，通信，磁盘和内存的要</w:t>
      </w:r>
      <w:r>
        <w:rPr>
          <w:lang w:eastAsia="zh-CN"/>
        </w:rPr>
        <w:t xml:space="preserve"> </w:t>
      </w:r>
      <w:r>
        <w:rPr>
          <w:w w:val="95"/>
          <w:lang w:eastAsia="zh-CN"/>
        </w:rPr>
        <w:t xml:space="preserve">求。sdbpreck   </w:t>
      </w:r>
      <w:r>
        <w:rPr>
          <w:spacing w:val="9"/>
          <w:w w:val="95"/>
          <w:lang w:eastAsia="zh-CN"/>
        </w:rPr>
        <w:t xml:space="preserve"> </w:t>
      </w:r>
      <w:r>
        <w:rPr>
          <w:w w:val="95"/>
          <w:lang w:eastAsia="zh-CN"/>
        </w:rPr>
        <w:t>命令将检查系统是否满足安全先决条件。</w:t>
      </w:r>
    </w:p>
    <w:p w:rsidR="00D032B6" w:rsidRDefault="00035F6E">
      <w:pPr>
        <w:pStyle w:val="BodyText"/>
        <w:spacing w:before="34" w:line="253" w:lineRule="auto"/>
        <w:ind w:left="613" w:right="8584"/>
        <w:rPr>
          <w:lang w:eastAsia="zh-CN"/>
        </w:rPr>
      </w:pPr>
      <w:hyperlink w:anchor="_bookmark44" w:history="1">
        <w:r w:rsidR="00A23879">
          <w:rPr>
            <w:color w:val="0000FF"/>
            <w:lang w:eastAsia="zh-CN"/>
          </w:rPr>
          <w:t>硬件要求</w:t>
        </w:r>
      </w:hyperlink>
      <w:r w:rsidR="00A23879">
        <w:rPr>
          <w:color w:val="0000FF"/>
          <w:lang w:eastAsia="zh-CN"/>
        </w:rPr>
        <w:t xml:space="preserve"> </w:t>
      </w:r>
      <w:hyperlink w:anchor="_bookmark45" w:history="1">
        <w:r w:rsidR="00A23879">
          <w:rPr>
            <w:color w:val="0000FF"/>
            <w:lang w:eastAsia="zh-CN"/>
          </w:rPr>
          <w:t>受支持的操作系统</w:t>
        </w:r>
      </w:hyperlink>
      <w:r w:rsidR="00A23879">
        <w:rPr>
          <w:color w:val="0000FF"/>
          <w:lang w:eastAsia="zh-CN"/>
        </w:rPr>
        <w:t xml:space="preserve"> </w:t>
      </w:r>
      <w:hyperlink w:anchor="_bookmark46" w:history="1">
        <w:r w:rsidR="00A23879">
          <w:rPr>
            <w:color w:val="0000FF"/>
            <w:lang w:eastAsia="zh-CN"/>
          </w:rPr>
          <w:t>软件要求</w:t>
        </w:r>
      </w:hyperlink>
    </w:p>
    <w:p w:rsidR="00D032B6" w:rsidRDefault="00D032B6">
      <w:pPr>
        <w:spacing w:before="1" w:line="100" w:lineRule="exact"/>
        <w:rPr>
          <w:sz w:val="10"/>
          <w:szCs w:val="10"/>
          <w:lang w:eastAsia="zh-CN"/>
        </w:rPr>
      </w:pPr>
    </w:p>
    <w:p w:rsidR="00D032B6" w:rsidRDefault="00A23879">
      <w:pPr>
        <w:pStyle w:val="Heading4"/>
        <w:ind w:left="113"/>
      </w:pPr>
      <w:bookmarkStart w:id="97" w:name="硬件要求"/>
      <w:bookmarkStart w:id="98" w:name="_bookmark44"/>
      <w:bookmarkEnd w:id="97"/>
      <w:bookmarkEnd w:id="98"/>
      <w:r>
        <w:t>硬件要求</w:t>
      </w:r>
    </w:p>
    <w:p w:rsidR="00D032B6" w:rsidRDefault="00D032B6">
      <w:pPr>
        <w:spacing w:before="8" w:line="120" w:lineRule="exact"/>
        <w:rPr>
          <w:sz w:val="12"/>
          <w:szCs w:val="12"/>
        </w:rPr>
      </w:pPr>
    </w:p>
    <w:tbl>
      <w:tblPr>
        <w:tblW w:w="0" w:type="auto"/>
        <w:tblInd w:w="603" w:type="dxa"/>
        <w:tblLayout w:type="fixed"/>
        <w:tblCellMar>
          <w:left w:w="0" w:type="dxa"/>
          <w:right w:w="0" w:type="dxa"/>
        </w:tblCellMar>
        <w:tblLook w:val="01E0"/>
      </w:tblPr>
      <w:tblGrid>
        <w:gridCol w:w="1839"/>
        <w:gridCol w:w="4476"/>
        <w:gridCol w:w="3157"/>
      </w:tblGrid>
      <w:tr w:rsidR="00D032B6">
        <w:trPr>
          <w:trHeight w:hRule="exact" w:val="223"/>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需求项</w:t>
            </w:r>
          </w:p>
        </w:tc>
        <w:tc>
          <w:tcPr>
            <w:tcW w:w="4476" w:type="dxa"/>
            <w:tcBorders>
              <w:top w:val="nil"/>
              <w:left w:val="nil"/>
              <w:bottom w:val="nil"/>
              <w:right w:val="single" w:sz="8" w:space="0" w:color="000000"/>
            </w:tcBorders>
          </w:tcPr>
          <w:p w:rsidR="00D032B6" w:rsidRDefault="00A23879">
            <w:pPr>
              <w:pStyle w:val="TableParagraph"/>
              <w:spacing w:line="187" w:lineRule="exact"/>
              <w:ind w:left="1368"/>
              <w:rPr>
                <w:rFonts w:ascii="微软雅黑" w:eastAsia="微软雅黑" w:hAnsi="微软雅黑" w:cs="微软雅黑"/>
                <w:sz w:val="14"/>
                <w:szCs w:val="14"/>
              </w:rPr>
            </w:pPr>
            <w:r>
              <w:rPr>
                <w:rFonts w:ascii="微软雅黑" w:eastAsia="微软雅黑" w:hAnsi="微软雅黑" w:cs="微软雅黑"/>
                <w:sz w:val="14"/>
                <w:szCs w:val="14"/>
              </w:rPr>
              <w:t>要求</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建议</w:t>
            </w:r>
          </w:p>
        </w:tc>
      </w:tr>
      <w:tr w:rsidR="00D032B6">
        <w:trPr>
          <w:trHeight w:hRule="exact" w:val="391"/>
        </w:trPr>
        <w:tc>
          <w:tcPr>
            <w:tcW w:w="1839" w:type="dxa"/>
            <w:tcBorders>
              <w:top w:val="single" w:sz="8" w:space="0" w:color="000000"/>
              <w:left w:val="single" w:sz="8" w:space="0" w:color="000000"/>
              <w:bottom w:val="nil"/>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CPU</w:t>
            </w:r>
          </w:p>
        </w:tc>
        <w:tc>
          <w:tcPr>
            <w:tcW w:w="4476" w:type="dxa"/>
            <w:tcBorders>
              <w:top w:val="nil"/>
              <w:left w:val="nil"/>
              <w:bottom w:val="nil"/>
              <w:right w:val="single" w:sz="8" w:space="0" w:color="000000"/>
            </w:tcBorders>
          </w:tcPr>
          <w:p w:rsidR="00D032B6" w:rsidRDefault="00A23879">
            <w:pPr>
              <w:pStyle w:val="TableParagraph"/>
              <w:spacing w:line="192" w:lineRule="exact"/>
              <w:ind w:left="1368"/>
              <w:rPr>
                <w:rFonts w:ascii="微软雅黑" w:eastAsia="微软雅黑" w:hAnsi="微软雅黑" w:cs="微软雅黑"/>
                <w:sz w:val="14"/>
                <w:szCs w:val="14"/>
              </w:rPr>
            </w:pPr>
            <w:r>
              <w:rPr>
                <w:rFonts w:ascii="微软雅黑" w:eastAsia="微软雅黑" w:hAnsi="微软雅黑" w:cs="微软雅黑"/>
                <w:sz w:val="14"/>
                <w:szCs w:val="14"/>
              </w:rPr>
              <w:t>支持以下处理器：</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before="3" w:line="168" w:lineRule="auto"/>
              <w:ind w:left="40" w:right="169"/>
              <w:rPr>
                <w:rFonts w:ascii="微软雅黑" w:eastAsia="微软雅黑" w:hAnsi="微软雅黑" w:cs="微软雅黑"/>
                <w:sz w:val="14"/>
                <w:szCs w:val="14"/>
              </w:rPr>
            </w:pPr>
            <w:r>
              <w:rPr>
                <w:rFonts w:ascii="微软雅黑" w:eastAsia="微软雅黑" w:hAnsi="微软雅黑" w:cs="微软雅黑"/>
                <w:w w:val="95"/>
                <w:sz w:val="14"/>
                <w:szCs w:val="14"/>
              </w:rPr>
              <w:t>建议采用</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X64（64</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位</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AMD64</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Intel</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EM64T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处</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理器</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）或者</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PowerPC</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处理器</w:t>
            </w:r>
          </w:p>
        </w:tc>
      </w:tr>
    </w:tbl>
    <w:p w:rsidR="00D032B6" w:rsidRDefault="00D032B6">
      <w:pPr>
        <w:spacing w:line="168" w:lineRule="auto"/>
        <w:rPr>
          <w:rFonts w:ascii="微软雅黑" w:eastAsia="微软雅黑" w:hAnsi="微软雅黑" w:cs="微软雅黑"/>
          <w:sz w:val="14"/>
          <w:szCs w:val="14"/>
        </w:rPr>
        <w:sectPr w:rsidR="00D032B6">
          <w:pgSz w:w="12240" w:h="15840"/>
          <w:pgMar w:top="900" w:right="0" w:bottom="280" w:left="10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1839"/>
        <w:gridCol w:w="4476"/>
        <w:gridCol w:w="3157"/>
      </w:tblGrid>
      <w:tr w:rsidR="00D032B6">
        <w:trPr>
          <w:trHeight w:hRule="exact" w:val="1152"/>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需求项</w:t>
            </w:r>
          </w:p>
        </w:tc>
        <w:tc>
          <w:tcPr>
            <w:tcW w:w="4476" w:type="dxa"/>
            <w:tcBorders>
              <w:top w:val="nil"/>
              <w:left w:val="nil"/>
              <w:bottom w:val="nil"/>
              <w:right w:val="single" w:sz="8" w:space="0" w:color="000000"/>
            </w:tcBorders>
          </w:tcPr>
          <w:p w:rsidR="00D032B6" w:rsidRDefault="00A23879">
            <w:pPr>
              <w:pStyle w:val="TableParagraph"/>
              <w:spacing w:line="187" w:lineRule="exact"/>
              <w:ind w:left="1368"/>
              <w:rPr>
                <w:rFonts w:ascii="微软雅黑" w:eastAsia="微软雅黑" w:hAnsi="微软雅黑" w:cs="微软雅黑"/>
                <w:sz w:val="14"/>
                <w:szCs w:val="14"/>
              </w:rPr>
            </w:pPr>
            <w:r>
              <w:rPr>
                <w:rFonts w:ascii="微软雅黑" w:eastAsia="微软雅黑" w:hAnsi="微软雅黑" w:cs="微软雅黑"/>
                <w:sz w:val="14"/>
                <w:szCs w:val="14"/>
              </w:rPr>
              <w:t>要求</w:t>
            </w:r>
          </w:p>
          <w:p w:rsidR="00606508" w:rsidRDefault="00A23879">
            <w:pPr>
              <w:pStyle w:val="ListParagraph"/>
              <w:numPr>
                <w:ilvl w:val="0"/>
                <w:numId w:val="33"/>
              </w:numPr>
              <w:tabs>
                <w:tab w:val="left" w:pos="1652"/>
              </w:tabs>
              <w:spacing w:before="36" w:line="164" w:lineRule="auto"/>
              <w:ind w:left="1652" w:right="160"/>
              <w:rPr>
                <w:rFonts w:ascii="微软雅黑" w:eastAsia="微软雅黑" w:hAnsi="微软雅黑" w:cs="微软雅黑"/>
                <w:sz w:val="14"/>
                <w:szCs w:val="14"/>
              </w:rPr>
            </w:pPr>
            <w:r>
              <w:rPr>
                <w:rFonts w:ascii="微软雅黑" w:eastAsia="微软雅黑" w:hAnsi="微软雅黑" w:cs="微软雅黑"/>
                <w:w w:val="95"/>
                <w:sz w:val="14"/>
                <w:szCs w:val="14"/>
              </w:rPr>
              <w:t>x86（Intel</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Pentium、Intel</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Xeon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AMD）</w:t>
            </w:r>
            <w:r>
              <w:rPr>
                <w:rFonts w:ascii="微软雅黑" w:eastAsia="微软雅黑" w:hAnsi="微软雅黑" w:cs="微软雅黑"/>
                <w:w w:val="91"/>
                <w:sz w:val="14"/>
                <w:szCs w:val="14"/>
              </w:rPr>
              <w:t xml:space="preserve"> </w:t>
            </w:r>
            <w:r>
              <w:rPr>
                <w:rFonts w:ascii="微软雅黑" w:eastAsia="微软雅黑" w:hAnsi="微软雅黑" w:cs="微软雅黑"/>
                <w:w w:val="95"/>
                <w:sz w:val="14"/>
                <w:szCs w:val="14"/>
              </w:rPr>
              <w:t>32位 Intel</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和 AMD</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处理器</w:t>
            </w:r>
          </w:p>
          <w:p w:rsidR="00D032B6" w:rsidRDefault="00A23879">
            <w:pPr>
              <w:pStyle w:val="TableParagraph"/>
              <w:tabs>
                <w:tab w:val="left" w:pos="1652"/>
              </w:tabs>
              <w:spacing w:line="214" w:lineRule="exact"/>
              <w:ind w:left="1368"/>
              <w:rPr>
                <w:rFonts w:ascii="微软雅黑" w:eastAsia="微软雅黑" w:hAnsi="微软雅黑" w:cs="微软雅黑"/>
                <w:sz w:val="14"/>
                <w:szCs w:val="14"/>
              </w:rPr>
            </w:pPr>
            <w:r>
              <w:rPr>
                <w:rFonts w:ascii="Times New Roman" w:eastAsia="Times New Roman" w:hAnsi="Times New Roman" w:cs="Times New Roman"/>
                <w:w w:val="95"/>
                <w:sz w:val="14"/>
                <w:szCs w:val="14"/>
              </w:rPr>
              <w:t>•</w:t>
            </w:r>
            <w:r>
              <w:rPr>
                <w:rFonts w:ascii="Times New Roman" w:eastAsia="Times New Roman" w:hAnsi="Times New Roman" w:cs="Times New Roman"/>
                <w:w w:val="95"/>
                <w:sz w:val="14"/>
                <w:szCs w:val="14"/>
              </w:rPr>
              <w:tab/>
            </w:r>
            <w:r>
              <w:rPr>
                <w:rFonts w:ascii="微软雅黑" w:eastAsia="微软雅黑" w:hAnsi="微软雅黑" w:cs="微软雅黑"/>
                <w:w w:val="95"/>
                <w:sz w:val="14"/>
                <w:szCs w:val="14"/>
              </w:rPr>
              <w:t>X64（64位</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AMD64</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Intel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EM64T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处理器）</w:t>
            </w:r>
          </w:p>
          <w:p w:rsidR="00606508" w:rsidRDefault="00A23879">
            <w:pPr>
              <w:pStyle w:val="ListParagraph"/>
              <w:numPr>
                <w:ilvl w:val="0"/>
                <w:numId w:val="33"/>
              </w:numPr>
              <w:tabs>
                <w:tab w:val="left" w:pos="1652"/>
              </w:tabs>
              <w:spacing w:line="214" w:lineRule="exact"/>
              <w:ind w:left="1652"/>
              <w:rPr>
                <w:rFonts w:ascii="微软雅黑" w:eastAsia="微软雅黑" w:hAnsi="微软雅黑" w:cs="微软雅黑"/>
                <w:sz w:val="14"/>
                <w:szCs w:val="14"/>
              </w:rPr>
            </w:pPr>
            <w:r>
              <w:rPr>
                <w:rFonts w:ascii="微软雅黑" w:eastAsia="微软雅黑" w:hAnsi="微软雅黑" w:cs="微软雅黑"/>
                <w:w w:val="95"/>
                <w:sz w:val="14"/>
                <w:szCs w:val="14"/>
              </w:rPr>
              <w:t>PowerPC</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7</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或者</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PowerPC</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7+</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处理器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建议</w:t>
            </w:r>
          </w:p>
        </w:tc>
      </w:tr>
      <w:tr w:rsidR="00D032B6">
        <w:trPr>
          <w:trHeight w:hRule="exact" w:val="456"/>
        </w:trPr>
        <w:tc>
          <w:tcPr>
            <w:tcW w:w="1839"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sz w:val="14"/>
                <w:szCs w:val="14"/>
              </w:rPr>
              <w:t>磁盘</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内存</w:t>
            </w:r>
          </w:p>
        </w:tc>
        <w:tc>
          <w:tcPr>
            <w:tcW w:w="4476" w:type="dxa"/>
            <w:tcBorders>
              <w:top w:val="nil"/>
              <w:left w:val="nil"/>
              <w:bottom w:val="nil"/>
              <w:right w:val="nil"/>
            </w:tcBorders>
          </w:tcPr>
          <w:p w:rsidR="00D032B6" w:rsidRDefault="00A23879">
            <w:pPr>
              <w:pStyle w:val="TableParagraph"/>
              <w:spacing w:line="187" w:lineRule="exact"/>
              <w:ind w:left="1368"/>
              <w:rPr>
                <w:rFonts w:ascii="微软雅黑" w:eastAsia="微软雅黑" w:hAnsi="微软雅黑" w:cs="微软雅黑"/>
                <w:sz w:val="14"/>
                <w:szCs w:val="14"/>
              </w:rPr>
            </w:pPr>
            <w:r>
              <w:rPr>
                <w:rFonts w:ascii="微软雅黑" w:eastAsia="微软雅黑" w:hAnsi="微软雅黑" w:cs="微软雅黑"/>
                <w:w w:val="95"/>
                <w:sz w:val="14"/>
                <w:szCs w:val="14"/>
              </w:rPr>
              <w:t>至少</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10GB</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空间</w:t>
            </w:r>
          </w:p>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w w:val="95"/>
                <w:sz w:val="14"/>
                <w:szCs w:val="14"/>
              </w:rPr>
              <w:t>至少大于</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128MB</w:t>
            </w:r>
          </w:p>
        </w:tc>
        <w:tc>
          <w:tcPr>
            <w:tcW w:w="3157"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sz w:val="14"/>
                <w:szCs w:val="14"/>
              </w:rPr>
              <w:t>建议大于</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100GB</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磁盘空间</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大于</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2GB</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物理内存</w:t>
            </w:r>
          </w:p>
        </w:tc>
      </w:tr>
      <w:tr w:rsidR="00D032B6">
        <w:trPr>
          <w:trHeight w:hRule="exact" w:val="228"/>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网卡</w:t>
            </w:r>
          </w:p>
        </w:tc>
        <w:tc>
          <w:tcPr>
            <w:tcW w:w="4476" w:type="dxa"/>
            <w:tcBorders>
              <w:top w:val="nil"/>
              <w:left w:val="nil"/>
              <w:bottom w:val="nil"/>
              <w:right w:val="single" w:sz="8" w:space="0" w:color="000000"/>
            </w:tcBorders>
          </w:tcPr>
          <w:p w:rsidR="00D032B6" w:rsidRDefault="00A23879">
            <w:pPr>
              <w:pStyle w:val="TableParagraph"/>
              <w:spacing w:line="187" w:lineRule="exact"/>
              <w:ind w:left="1368"/>
              <w:rPr>
                <w:rFonts w:ascii="微软雅黑" w:eastAsia="微软雅黑" w:hAnsi="微软雅黑" w:cs="微软雅黑"/>
                <w:sz w:val="14"/>
                <w:szCs w:val="14"/>
              </w:rPr>
            </w:pPr>
            <w:r>
              <w:rPr>
                <w:rFonts w:ascii="微软雅黑" w:eastAsia="微软雅黑" w:hAnsi="微软雅黑" w:cs="微软雅黑"/>
                <w:sz w:val="14"/>
                <w:szCs w:val="14"/>
              </w:rPr>
              <w:t>配备至少</w:t>
            </w:r>
            <w:r>
              <w:rPr>
                <w:rFonts w:ascii="微软雅黑" w:eastAsia="微软雅黑" w:hAnsi="微软雅黑" w:cs="微软雅黑"/>
                <w:spacing w:val="-8"/>
                <w:sz w:val="14"/>
                <w:szCs w:val="14"/>
              </w:rPr>
              <w:t xml:space="preserve"> </w:t>
            </w:r>
            <w:r>
              <w:rPr>
                <w:rFonts w:ascii="微软雅黑" w:eastAsia="微软雅黑" w:hAnsi="微软雅黑" w:cs="微软雅黑"/>
                <w:sz w:val="14"/>
                <w:szCs w:val="14"/>
              </w:rPr>
              <w:t>1</w:t>
            </w:r>
            <w:r>
              <w:rPr>
                <w:rFonts w:ascii="微软雅黑" w:eastAsia="微软雅黑" w:hAnsi="微软雅黑" w:cs="微软雅黑"/>
                <w:spacing w:val="-8"/>
                <w:sz w:val="14"/>
                <w:szCs w:val="14"/>
              </w:rPr>
              <w:t xml:space="preserve"> </w:t>
            </w:r>
            <w:r>
              <w:rPr>
                <w:rFonts w:ascii="微软雅黑" w:eastAsia="微软雅黑" w:hAnsi="微软雅黑" w:cs="微软雅黑"/>
                <w:sz w:val="14"/>
                <w:szCs w:val="14"/>
              </w:rPr>
              <w:t>张网卡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建议至少配置</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1GE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网卡</w:t>
            </w:r>
          </w:p>
        </w:tc>
      </w:tr>
    </w:tbl>
    <w:p w:rsidR="00D032B6" w:rsidRDefault="00D032B6">
      <w:pPr>
        <w:spacing w:before="5" w:line="140" w:lineRule="exact"/>
        <w:rPr>
          <w:sz w:val="14"/>
          <w:szCs w:val="14"/>
        </w:rPr>
      </w:pPr>
    </w:p>
    <w:p w:rsidR="00D032B6" w:rsidRDefault="00A23879">
      <w:pPr>
        <w:pStyle w:val="Heading4"/>
        <w:spacing w:line="354" w:lineRule="exact"/>
      </w:pPr>
      <w:bookmarkStart w:id="99" w:name="受支持的操作系统"/>
      <w:bookmarkStart w:id="100" w:name="_bookmark45"/>
      <w:bookmarkEnd w:id="99"/>
      <w:bookmarkEnd w:id="100"/>
      <w:r>
        <w:t>受支持的操作系统</w:t>
      </w:r>
    </w:p>
    <w:p w:rsidR="00D032B6" w:rsidRDefault="00D032B6">
      <w:pPr>
        <w:spacing w:before="8" w:line="120" w:lineRule="exact"/>
        <w:rPr>
          <w:sz w:val="12"/>
          <w:szCs w:val="12"/>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系统类型</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sz w:val="14"/>
                <w:szCs w:val="14"/>
              </w:rPr>
              <w:t>系统列表</w:t>
            </w:r>
          </w:p>
        </w:tc>
      </w:tr>
      <w:tr w:rsidR="00D032B6">
        <w:trPr>
          <w:trHeight w:hRule="exact" w:val="13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Linux</w:t>
            </w:r>
          </w:p>
        </w:tc>
        <w:tc>
          <w:tcPr>
            <w:tcW w:w="4731" w:type="dxa"/>
            <w:tcBorders>
              <w:top w:val="single" w:sz="8" w:space="0" w:color="000000"/>
              <w:left w:val="single" w:sz="8" w:space="0" w:color="000000"/>
              <w:bottom w:val="single" w:sz="8" w:space="0" w:color="000000"/>
              <w:right w:val="single" w:sz="8" w:space="0" w:color="000000"/>
            </w:tcBorders>
          </w:tcPr>
          <w:p w:rsidR="00606508" w:rsidRDefault="00A23879">
            <w:pPr>
              <w:pStyle w:val="ListParagraph"/>
              <w:numPr>
                <w:ilvl w:val="0"/>
                <w:numId w:val="32"/>
              </w:numPr>
              <w:tabs>
                <w:tab w:val="left" w:pos="318"/>
              </w:tabs>
              <w:spacing w:before="57"/>
              <w:ind w:left="318"/>
              <w:rPr>
                <w:rFonts w:ascii="微软雅黑" w:eastAsia="微软雅黑" w:hAnsi="微软雅黑" w:cs="微软雅黑"/>
                <w:sz w:val="14"/>
                <w:szCs w:val="14"/>
              </w:rPr>
            </w:pPr>
            <w:r>
              <w:rPr>
                <w:rFonts w:ascii="微软雅黑" w:eastAsia="微软雅黑" w:hAnsi="微软雅黑" w:cs="微软雅黑"/>
                <w:w w:val="95"/>
                <w:sz w:val="14"/>
                <w:szCs w:val="14"/>
              </w:rPr>
              <w:t>Red</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Hat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(RHEL)</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6</w:t>
            </w:r>
          </w:p>
          <w:p w:rsidR="00606508" w:rsidRDefault="00A23879">
            <w:pPr>
              <w:pStyle w:val="ListParagraph"/>
              <w:numPr>
                <w:ilvl w:val="0"/>
                <w:numId w:val="32"/>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5"/>
                <w:sz w:val="14"/>
                <w:szCs w:val="14"/>
              </w:rPr>
              <w:t>SUSE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Server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(SLES)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11</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Service</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Pack</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1</w:t>
            </w:r>
          </w:p>
          <w:p w:rsidR="00606508" w:rsidRDefault="00A23879">
            <w:pPr>
              <w:pStyle w:val="ListParagraph"/>
              <w:numPr>
                <w:ilvl w:val="0"/>
                <w:numId w:val="32"/>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5"/>
                <w:sz w:val="14"/>
                <w:szCs w:val="14"/>
              </w:rPr>
              <w:t>SUSE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Server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(SLES)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11</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Service</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Pack</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2</w:t>
            </w:r>
          </w:p>
          <w:p w:rsidR="00606508" w:rsidRDefault="00A23879">
            <w:pPr>
              <w:pStyle w:val="ListParagraph"/>
              <w:numPr>
                <w:ilvl w:val="0"/>
                <w:numId w:val="32"/>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5"/>
                <w:sz w:val="14"/>
                <w:szCs w:val="14"/>
              </w:rPr>
              <w:t>Ubuntu</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12</w:t>
            </w:r>
          </w:p>
          <w:p w:rsidR="00606508" w:rsidRDefault="00A23879">
            <w:pPr>
              <w:pStyle w:val="ListParagraph"/>
              <w:numPr>
                <w:ilvl w:val="0"/>
                <w:numId w:val="32"/>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0"/>
                <w:sz w:val="14"/>
                <w:szCs w:val="14"/>
              </w:rPr>
              <w:t>CentOS</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6</w:t>
            </w:r>
          </w:p>
        </w:tc>
      </w:tr>
      <w:tr w:rsidR="00D032B6">
        <w:trPr>
          <w:trHeight w:hRule="exact" w:val="907"/>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Power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PC</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Linux</w:t>
            </w:r>
          </w:p>
        </w:tc>
        <w:tc>
          <w:tcPr>
            <w:tcW w:w="4731" w:type="dxa"/>
            <w:tcBorders>
              <w:top w:val="single" w:sz="8" w:space="0" w:color="000000"/>
              <w:left w:val="single" w:sz="8" w:space="0" w:color="000000"/>
              <w:bottom w:val="single" w:sz="8" w:space="0" w:color="000000"/>
              <w:right w:val="single" w:sz="8" w:space="0" w:color="000000"/>
            </w:tcBorders>
          </w:tcPr>
          <w:p w:rsidR="00606508" w:rsidRDefault="00A23879">
            <w:pPr>
              <w:pStyle w:val="ListParagraph"/>
              <w:numPr>
                <w:ilvl w:val="0"/>
                <w:numId w:val="31"/>
              </w:numPr>
              <w:tabs>
                <w:tab w:val="left" w:pos="318"/>
              </w:tabs>
              <w:spacing w:before="57"/>
              <w:ind w:left="318"/>
              <w:rPr>
                <w:rFonts w:ascii="微软雅黑" w:eastAsia="微软雅黑" w:hAnsi="微软雅黑" w:cs="微软雅黑"/>
                <w:sz w:val="14"/>
                <w:szCs w:val="14"/>
              </w:rPr>
            </w:pPr>
            <w:r>
              <w:rPr>
                <w:rFonts w:ascii="微软雅黑" w:eastAsia="微软雅黑" w:hAnsi="微软雅黑" w:cs="微软雅黑"/>
                <w:w w:val="95"/>
                <w:sz w:val="14"/>
                <w:szCs w:val="14"/>
              </w:rPr>
              <w:t>Red</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Hat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(RHEL)</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6</w:t>
            </w:r>
          </w:p>
          <w:p w:rsidR="00606508" w:rsidRDefault="00A23879">
            <w:pPr>
              <w:pStyle w:val="ListParagraph"/>
              <w:numPr>
                <w:ilvl w:val="0"/>
                <w:numId w:val="31"/>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5"/>
                <w:sz w:val="14"/>
                <w:szCs w:val="14"/>
              </w:rPr>
              <w:t>SUSE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Server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(SLES)11</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Service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Pack</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1</w:t>
            </w:r>
          </w:p>
          <w:p w:rsidR="00606508" w:rsidRDefault="00A23879">
            <w:pPr>
              <w:pStyle w:val="ListParagraph"/>
              <w:numPr>
                <w:ilvl w:val="0"/>
                <w:numId w:val="31"/>
              </w:numPr>
              <w:tabs>
                <w:tab w:val="left" w:pos="318"/>
              </w:tabs>
              <w:spacing w:line="214" w:lineRule="exact"/>
              <w:ind w:left="318"/>
              <w:rPr>
                <w:rFonts w:ascii="微软雅黑" w:eastAsia="微软雅黑" w:hAnsi="微软雅黑" w:cs="微软雅黑"/>
                <w:sz w:val="14"/>
                <w:szCs w:val="14"/>
              </w:rPr>
            </w:pPr>
            <w:r>
              <w:rPr>
                <w:rFonts w:ascii="微软雅黑" w:eastAsia="微软雅黑" w:hAnsi="微软雅黑" w:cs="微软雅黑"/>
                <w:w w:val="95"/>
                <w:sz w:val="14"/>
                <w:szCs w:val="14"/>
              </w:rPr>
              <w:t>SUSE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Linux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Enterprise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Server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(SLES)11</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Service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Pack</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2</w:t>
            </w:r>
          </w:p>
        </w:tc>
      </w:tr>
    </w:tbl>
    <w:p w:rsidR="00D032B6" w:rsidRDefault="00D032B6">
      <w:pPr>
        <w:spacing w:before="5" w:line="140" w:lineRule="exact"/>
        <w:rPr>
          <w:sz w:val="14"/>
          <w:szCs w:val="14"/>
        </w:rPr>
      </w:pPr>
    </w:p>
    <w:p w:rsidR="00D032B6" w:rsidRDefault="00A23879">
      <w:pPr>
        <w:pStyle w:val="Heading4"/>
        <w:spacing w:line="354" w:lineRule="exact"/>
      </w:pPr>
      <w:bookmarkStart w:id="101" w:name="软件要求"/>
      <w:bookmarkStart w:id="102" w:name="_bookmark46"/>
      <w:bookmarkEnd w:id="101"/>
      <w:bookmarkEnd w:id="102"/>
      <w:r>
        <w:t>软件要求</w:t>
      </w:r>
    </w:p>
    <w:p w:rsidR="00D032B6" w:rsidRDefault="00D032B6">
      <w:pPr>
        <w:spacing w:before="2" w:line="200" w:lineRule="exact"/>
        <w:rPr>
          <w:sz w:val="20"/>
          <w:szCs w:val="20"/>
        </w:rPr>
      </w:pPr>
    </w:p>
    <w:p w:rsidR="00D032B6" w:rsidRDefault="00A23879">
      <w:pPr>
        <w:pStyle w:val="BodyText"/>
      </w:pPr>
      <w:r>
        <w:t>Linux</w:t>
      </w:r>
      <w:r>
        <w:rPr>
          <w:spacing w:val="-28"/>
        </w:rPr>
        <w:t xml:space="preserve"> </w:t>
      </w:r>
      <w:r>
        <w:t>系统要求</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配置主机名</w:t>
      </w:r>
    </w:p>
    <w:p w:rsidR="00D032B6" w:rsidRDefault="00D032B6">
      <w:pPr>
        <w:spacing w:before="9" w:line="60" w:lineRule="exact"/>
        <w:rPr>
          <w:sz w:val="6"/>
          <w:szCs w:val="6"/>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配置方法</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验证方法</w:t>
            </w:r>
          </w:p>
        </w:tc>
      </w:tr>
      <w:tr w:rsidR="00D032B6">
        <w:trPr>
          <w:trHeight w:hRule="exact" w:val="6441"/>
        </w:trPr>
        <w:tc>
          <w:tcPr>
            <w:tcW w:w="3058"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配置主机名</w:t>
            </w:r>
          </w:p>
        </w:tc>
        <w:tc>
          <w:tcPr>
            <w:tcW w:w="30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1.</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使用</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root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权限登陆，执行</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hostname</w:t>
            </w:r>
          </w:p>
          <w:p w:rsidR="00D032B6" w:rsidRDefault="00A23879">
            <w:pPr>
              <w:pStyle w:val="TableParagraph"/>
              <w:spacing w:before="1" w:line="241" w:lineRule="auto"/>
              <w:ind w:left="45" w:right="65"/>
              <w:rPr>
                <w:rFonts w:ascii="微软雅黑" w:eastAsia="微软雅黑" w:hAnsi="微软雅黑" w:cs="微软雅黑"/>
                <w:sz w:val="14"/>
                <w:szCs w:val="14"/>
              </w:rPr>
            </w:pPr>
            <w:r>
              <w:rPr>
                <w:rFonts w:ascii="微软雅黑" w:eastAsia="微软雅黑" w:hAnsi="微软雅黑" w:cs="微软雅黑"/>
                <w:w w:val="95"/>
                <w:sz w:val="14"/>
                <w:szCs w:val="14"/>
              </w:rPr>
              <w:t>sdbserver1（sdbserver1为主机名称，可根据需</w:t>
            </w:r>
            <w:r>
              <w:rPr>
                <w:rFonts w:ascii="微软雅黑" w:eastAsia="微软雅黑" w:hAnsi="微软雅黑" w:cs="微软雅黑"/>
                <w:sz w:val="14"/>
                <w:szCs w:val="14"/>
              </w:rPr>
              <w:t xml:space="preserve"> 要修改。）；</w:t>
            </w:r>
          </w:p>
          <w:p w:rsidR="00D032B6" w:rsidRDefault="00D032B6">
            <w:pPr>
              <w:pStyle w:val="TableParagraph"/>
              <w:spacing w:before="8" w:line="220" w:lineRule="exact"/>
            </w:pPr>
          </w:p>
          <w:p w:rsidR="00606508" w:rsidRDefault="00A23879">
            <w:pPr>
              <w:pStyle w:val="ListParagraph"/>
              <w:numPr>
                <w:ilvl w:val="0"/>
                <w:numId w:val="30"/>
              </w:numPr>
              <w:tabs>
                <w:tab w:val="left" w:pos="328"/>
              </w:tabs>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SUSE：</w:t>
            </w:r>
          </w:p>
          <w:p w:rsidR="00606508" w:rsidRDefault="00A23879">
            <w:pPr>
              <w:pStyle w:val="ListParagraph"/>
              <w:numPr>
                <w:ilvl w:val="1"/>
                <w:numId w:val="30"/>
              </w:numPr>
              <w:tabs>
                <w:tab w:val="left" w:pos="479"/>
              </w:tabs>
              <w:spacing w:before="81" w:line="325" w:lineRule="auto"/>
              <w:ind w:left="328" w:right="767" w:firstLine="0"/>
              <w:rPr>
                <w:rFonts w:ascii="微软雅黑" w:eastAsia="微软雅黑" w:hAnsi="微软雅黑" w:cs="微软雅黑"/>
                <w:sz w:val="14"/>
                <w:szCs w:val="14"/>
              </w:rPr>
            </w:pPr>
            <w:r>
              <w:rPr>
                <w:rFonts w:ascii="微软雅黑" w:eastAsia="微软雅黑" w:hAnsi="微软雅黑" w:cs="微软雅黑"/>
                <w:w w:val="95"/>
                <w:sz w:val="14"/>
                <w:szCs w:val="14"/>
              </w:rPr>
              <w:t>打开</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/etc/HOSTNAME</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文件；</w:t>
            </w:r>
            <w:r>
              <w:rPr>
                <w:rFonts w:ascii="微软雅黑" w:eastAsia="微软雅黑" w:hAnsi="微软雅黑" w:cs="微软雅黑"/>
                <w:sz w:val="14"/>
                <w:szCs w:val="14"/>
              </w:rPr>
              <w:t xml:space="preserve"> </w:t>
            </w:r>
            <w:r>
              <w:rPr>
                <w:rFonts w:ascii="微软雅黑" w:eastAsia="微软雅黑" w:hAnsi="微软雅黑" w:cs="微软雅黑"/>
                <w:w w:val="90"/>
                <w:sz w:val="14"/>
                <w:szCs w:val="14"/>
              </w:rPr>
              <w:t>vi</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/etc/HOSTNAME</w:t>
            </w:r>
          </w:p>
          <w:p w:rsidR="00D032B6" w:rsidRDefault="00A23879">
            <w:pPr>
              <w:pStyle w:val="TableParagraph"/>
              <w:spacing w:before="19" w:line="325" w:lineRule="auto"/>
              <w:ind w:left="328" w:right="463"/>
              <w:rPr>
                <w:rFonts w:ascii="微软雅黑" w:eastAsia="微软雅黑" w:hAnsi="微软雅黑" w:cs="微软雅黑"/>
                <w:sz w:val="14"/>
                <w:szCs w:val="14"/>
              </w:rPr>
            </w:pPr>
            <w:r>
              <w:rPr>
                <w:rFonts w:ascii="微软雅黑" w:eastAsia="微软雅黑" w:hAnsi="微软雅黑" w:cs="微软雅黑"/>
                <w:sz w:val="14"/>
                <w:szCs w:val="14"/>
              </w:rPr>
              <w:t>3.</w:t>
            </w:r>
            <w:r>
              <w:rPr>
                <w:rFonts w:ascii="微软雅黑" w:eastAsia="微软雅黑" w:hAnsi="微软雅黑" w:cs="微软雅黑"/>
                <w:spacing w:val="-7"/>
                <w:sz w:val="14"/>
                <w:szCs w:val="14"/>
              </w:rPr>
              <w:t xml:space="preserve"> </w:t>
            </w:r>
            <w:r>
              <w:rPr>
                <w:rFonts w:ascii="微软雅黑" w:eastAsia="微软雅黑" w:hAnsi="微软雅黑" w:cs="微软雅黑"/>
                <w:sz w:val="14"/>
                <w:szCs w:val="14"/>
              </w:rPr>
              <w:t>修改文件内容，配置为主机名称； sdbserver1</w:t>
            </w:r>
            <w:r>
              <w:rPr>
                <w:rFonts w:ascii="微软雅黑" w:eastAsia="微软雅黑" w:hAnsi="微软雅黑" w:cs="微软雅黑"/>
                <w:spacing w:val="-6"/>
                <w:sz w:val="14"/>
                <w:szCs w:val="14"/>
              </w:rPr>
              <w:t xml:space="preserve"> </w:t>
            </w:r>
            <w:r>
              <w:rPr>
                <w:rFonts w:ascii="微软雅黑" w:eastAsia="微软雅黑" w:hAnsi="微软雅黑" w:cs="微软雅黑"/>
                <w:sz w:val="14"/>
                <w:szCs w:val="14"/>
              </w:rPr>
              <w:t>（主机名称）</w:t>
            </w:r>
          </w:p>
          <w:p w:rsidR="00D032B6" w:rsidRDefault="00A23879">
            <w:pPr>
              <w:pStyle w:val="TableParagraph"/>
              <w:spacing w:before="19"/>
              <w:ind w:left="328"/>
              <w:rPr>
                <w:rFonts w:ascii="微软雅黑" w:eastAsia="微软雅黑" w:hAnsi="微软雅黑" w:cs="微软雅黑"/>
                <w:sz w:val="14"/>
                <w:szCs w:val="14"/>
              </w:rPr>
            </w:pPr>
            <w:r>
              <w:rPr>
                <w:rFonts w:ascii="微软雅黑" w:eastAsia="微软雅黑" w:hAnsi="微软雅黑" w:cs="微软雅黑"/>
                <w:sz w:val="14"/>
                <w:szCs w:val="14"/>
              </w:rPr>
              <w:t>4.</w:t>
            </w:r>
            <w:r>
              <w:rPr>
                <w:rFonts w:ascii="微软雅黑" w:eastAsia="微软雅黑" w:hAnsi="微软雅黑" w:cs="微软雅黑"/>
                <w:spacing w:val="-10"/>
                <w:sz w:val="14"/>
                <w:szCs w:val="14"/>
              </w:rPr>
              <w:t xml:space="preserve"> </w:t>
            </w:r>
            <w:r>
              <w:rPr>
                <w:rFonts w:ascii="微软雅黑" w:eastAsia="微软雅黑" w:hAnsi="微软雅黑" w:cs="微软雅黑"/>
                <w:sz w:val="14"/>
                <w:szCs w:val="14"/>
              </w:rPr>
              <w:t>按</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:wq</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保存退出；</w:t>
            </w:r>
          </w:p>
          <w:p w:rsidR="00606508" w:rsidRDefault="00A23879">
            <w:pPr>
              <w:pStyle w:val="ListParagraph"/>
              <w:numPr>
                <w:ilvl w:val="0"/>
                <w:numId w:val="30"/>
              </w:numPr>
              <w:tabs>
                <w:tab w:val="left" w:pos="328"/>
              </w:tabs>
              <w:spacing w:before="35"/>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RedHat：</w:t>
            </w:r>
          </w:p>
          <w:p w:rsidR="00606508" w:rsidRDefault="00A23879">
            <w:pPr>
              <w:pStyle w:val="ListParagraph"/>
              <w:numPr>
                <w:ilvl w:val="1"/>
                <w:numId w:val="30"/>
              </w:numPr>
              <w:tabs>
                <w:tab w:val="left" w:pos="479"/>
              </w:tabs>
              <w:spacing w:before="81" w:line="325" w:lineRule="auto"/>
              <w:ind w:left="328" w:right="352" w:firstLine="0"/>
              <w:rPr>
                <w:rFonts w:ascii="微软雅黑" w:eastAsia="微软雅黑" w:hAnsi="微软雅黑" w:cs="微软雅黑"/>
                <w:sz w:val="14"/>
                <w:szCs w:val="14"/>
              </w:rPr>
            </w:pPr>
            <w:r>
              <w:rPr>
                <w:rFonts w:ascii="微软雅黑" w:eastAsia="微软雅黑" w:hAnsi="微软雅黑" w:cs="微软雅黑"/>
                <w:w w:val="95"/>
                <w:sz w:val="14"/>
                <w:szCs w:val="14"/>
              </w:rPr>
              <w:t>打开</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/etc/sysconfig/network</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文件；</w:t>
            </w:r>
            <w:r>
              <w:rPr>
                <w:rFonts w:ascii="微软雅黑" w:eastAsia="微软雅黑" w:hAnsi="微软雅黑" w:cs="微软雅黑"/>
                <w:sz w:val="14"/>
                <w:szCs w:val="14"/>
              </w:rPr>
              <w:t xml:space="preserve"> </w:t>
            </w:r>
            <w:r>
              <w:rPr>
                <w:rFonts w:ascii="微软雅黑" w:eastAsia="微软雅黑" w:hAnsi="微软雅黑" w:cs="微软雅黑"/>
                <w:w w:val="90"/>
                <w:sz w:val="14"/>
                <w:szCs w:val="14"/>
              </w:rPr>
              <w:t>vi</w:t>
            </w:r>
            <w:r>
              <w:rPr>
                <w:rFonts w:ascii="微软雅黑" w:eastAsia="微软雅黑" w:hAnsi="微软雅黑" w:cs="微软雅黑"/>
                <w:spacing w:val="33"/>
                <w:w w:val="90"/>
                <w:sz w:val="14"/>
                <w:szCs w:val="14"/>
              </w:rPr>
              <w:t xml:space="preserve"> </w:t>
            </w:r>
            <w:r>
              <w:rPr>
                <w:rFonts w:ascii="微软雅黑" w:eastAsia="微软雅黑" w:hAnsi="微软雅黑" w:cs="微软雅黑"/>
                <w:w w:val="90"/>
                <w:sz w:val="14"/>
                <w:szCs w:val="14"/>
              </w:rPr>
              <w:t>/etc/sysconfig/network</w:t>
            </w:r>
          </w:p>
          <w:p w:rsidR="00606508" w:rsidRDefault="00A23879">
            <w:pPr>
              <w:pStyle w:val="ListParagraph"/>
              <w:numPr>
                <w:ilvl w:val="1"/>
                <w:numId w:val="30"/>
              </w:numPr>
              <w:tabs>
                <w:tab w:val="left" w:pos="479"/>
              </w:tabs>
              <w:spacing w:before="19"/>
              <w:ind w:left="479"/>
              <w:rPr>
                <w:rFonts w:ascii="微软雅黑" w:eastAsia="微软雅黑" w:hAnsi="微软雅黑" w:cs="微软雅黑"/>
                <w:sz w:val="14"/>
                <w:szCs w:val="14"/>
              </w:rPr>
            </w:pPr>
            <w:r>
              <w:rPr>
                <w:rFonts w:ascii="微软雅黑" w:eastAsia="微软雅黑" w:hAnsi="微软雅黑" w:cs="微软雅黑"/>
                <w:w w:val="95"/>
                <w:sz w:val="14"/>
                <w:szCs w:val="14"/>
              </w:rPr>
              <w:t>将</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HOSTNAME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一行修改为</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HOSTNAME</w:t>
            </w:r>
          </w:p>
          <w:p w:rsidR="00D032B6" w:rsidRDefault="00A23879">
            <w:pPr>
              <w:pStyle w:val="TableParagraph"/>
              <w:spacing w:before="1" w:line="241" w:lineRule="auto"/>
              <w:ind w:left="328" w:right="155"/>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sdbserver1，其中</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sdbserver1</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为新主机</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名；</w:t>
            </w:r>
          </w:p>
          <w:p w:rsidR="00D032B6" w:rsidRDefault="00A23879">
            <w:pPr>
              <w:pStyle w:val="TableParagraph"/>
              <w:spacing w:before="84"/>
              <w:ind w:left="328"/>
              <w:rPr>
                <w:rFonts w:ascii="微软雅黑" w:eastAsia="微软雅黑" w:hAnsi="微软雅黑" w:cs="微软雅黑"/>
                <w:sz w:val="14"/>
                <w:szCs w:val="14"/>
              </w:rPr>
            </w:pPr>
            <w:r>
              <w:rPr>
                <w:rFonts w:ascii="微软雅黑" w:eastAsia="微软雅黑" w:hAnsi="微软雅黑" w:cs="微软雅黑"/>
                <w:sz w:val="14"/>
                <w:szCs w:val="14"/>
              </w:rPr>
              <w:t>4.</w:t>
            </w:r>
            <w:r>
              <w:rPr>
                <w:rFonts w:ascii="微软雅黑" w:eastAsia="微软雅黑" w:hAnsi="微软雅黑" w:cs="微软雅黑"/>
                <w:spacing w:val="-10"/>
                <w:sz w:val="14"/>
                <w:szCs w:val="14"/>
              </w:rPr>
              <w:t xml:space="preserve"> </w:t>
            </w:r>
            <w:r>
              <w:rPr>
                <w:rFonts w:ascii="微软雅黑" w:eastAsia="微软雅黑" w:hAnsi="微软雅黑" w:cs="微软雅黑"/>
                <w:sz w:val="14"/>
                <w:szCs w:val="14"/>
              </w:rPr>
              <w:t>按</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:wq</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保存退出；</w:t>
            </w:r>
          </w:p>
          <w:p w:rsidR="00606508" w:rsidRDefault="00A23879">
            <w:pPr>
              <w:pStyle w:val="ListParagraph"/>
              <w:numPr>
                <w:ilvl w:val="0"/>
                <w:numId w:val="30"/>
              </w:numPr>
              <w:tabs>
                <w:tab w:val="left" w:pos="328"/>
              </w:tabs>
              <w:spacing w:before="35"/>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Ubuntu：</w:t>
            </w:r>
          </w:p>
          <w:p w:rsidR="00606508" w:rsidRDefault="00A23879">
            <w:pPr>
              <w:pStyle w:val="ListParagraph"/>
              <w:numPr>
                <w:ilvl w:val="1"/>
                <w:numId w:val="30"/>
              </w:numPr>
              <w:tabs>
                <w:tab w:val="left" w:pos="479"/>
              </w:tabs>
              <w:spacing w:before="81" w:line="325" w:lineRule="auto"/>
              <w:ind w:left="328" w:right="866" w:firstLine="0"/>
              <w:rPr>
                <w:rFonts w:ascii="微软雅黑" w:eastAsia="微软雅黑" w:hAnsi="微软雅黑" w:cs="微软雅黑"/>
                <w:sz w:val="14"/>
                <w:szCs w:val="14"/>
              </w:rPr>
            </w:pPr>
            <w:r>
              <w:rPr>
                <w:rFonts w:ascii="微软雅黑" w:eastAsia="微软雅黑" w:hAnsi="微软雅黑" w:cs="微软雅黑"/>
                <w:w w:val="95"/>
                <w:sz w:val="14"/>
                <w:szCs w:val="14"/>
              </w:rPr>
              <w:t>打开</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/etc/hostname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文件；</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vi</w:t>
            </w:r>
            <w:r>
              <w:rPr>
                <w:rFonts w:ascii="微软雅黑" w:eastAsia="微软雅黑" w:hAnsi="微软雅黑" w:cs="微软雅黑"/>
                <w:spacing w:val="-25"/>
                <w:w w:val="95"/>
                <w:sz w:val="14"/>
                <w:szCs w:val="14"/>
              </w:rPr>
              <w:t xml:space="preserve"> </w:t>
            </w:r>
            <w:r>
              <w:rPr>
                <w:rFonts w:ascii="微软雅黑" w:eastAsia="微软雅黑" w:hAnsi="微软雅黑" w:cs="微软雅黑"/>
                <w:w w:val="95"/>
                <w:sz w:val="14"/>
                <w:szCs w:val="14"/>
              </w:rPr>
              <w:t>/etc/hostname</w:t>
            </w:r>
          </w:p>
          <w:p w:rsidR="00D032B6" w:rsidRDefault="00A23879">
            <w:pPr>
              <w:pStyle w:val="TableParagraph"/>
              <w:spacing w:before="19"/>
              <w:ind w:left="32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3.</w:t>
            </w:r>
            <w:r>
              <w:rPr>
                <w:rFonts w:ascii="微软雅黑" w:eastAsia="微软雅黑" w:hAnsi="微软雅黑" w:cs="微软雅黑"/>
                <w:spacing w:val="-7"/>
                <w:sz w:val="14"/>
                <w:szCs w:val="14"/>
                <w:lang w:eastAsia="zh-CN"/>
              </w:rPr>
              <w:t xml:space="preserve"> </w:t>
            </w:r>
            <w:r>
              <w:rPr>
                <w:rFonts w:ascii="微软雅黑" w:eastAsia="微软雅黑" w:hAnsi="微软雅黑" w:cs="微软雅黑"/>
                <w:sz w:val="14"/>
                <w:szCs w:val="14"/>
                <w:lang w:eastAsia="zh-CN"/>
              </w:rPr>
              <w:t>修改文件内容，配置为主机名称；</w:t>
            </w:r>
          </w:p>
          <w:p w:rsidR="00D032B6" w:rsidRDefault="00A23879">
            <w:pPr>
              <w:pStyle w:val="TableParagraph"/>
              <w:spacing w:before="85"/>
              <w:ind w:left="328"/>
              <w:rPr>
                <w:rFonts w:ascii="微软雅黑" w:eastAsia="微软雅黑" w:hAnsi="微软雅黑" w:cs="微软雅黑"/>
                <w:sz w:val="14"/>
                <w:szCs w:val="14"/>
              </w:rPr>
            </w:pPr>
            <w:r>
              <w:rPr>
                <w:rFonts w:ascii="微软雅黑" w:eastAsia="微软雅黑" w:hAnsi="微软雅黑" w:cs="微软雅黑"/>
                <w:w w:val="95"/>
                <w:sz w:val="14"/>
                <w:szCs w:val="14"/>
              </w:rPr>
              <w:t>sdbserver1</w:t>
            </w:r>
          </w:p>
        </w:tc>
        <w:tc>
          <w:tcPr>
            <w:tcW w:w="3068"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执行</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hostname</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命令，确认打印信息是否</w:t>
            </w:r>
          </w:p>
          <w:p w:rsidR="00D032B6" w:rsidRDefault="00A23879">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80"/>
                <w:sz w:val="14"/>
                <w:szCs w:val="14"/>
              </w:rPr>
              <w:t>为“sdbserver1”</w:t>
            </w:r>
          </w:p>
        </w:tc>
      </w:tr>
    </w:tbl>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配置方法</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验证方法</w:t>
            </w:r>
          </w:p>
        </w:tc>
      </w:tr>
      <w:tr w:rsidR="00D032B6">
        <w:trPr>
          <w:trHeight w:hRule="exact" w:val="460"/>
        </w:trPr>
        <w:tc>
          <w:tcPr>
            <w:tcW w:w="3058" w:type="dxa"/>
            <w:tcBorders>
              <w:top w:val="single" w:sz="8" w:space="0" w:color="000000"/>
              <w:left w:val="single" w:sz="8" w:space="0" w:color="000000"/>
              <w:bottom w:val="single" w:sz="8" w:space="0" w:color="000000"/>
              <w:right w:val="single" w:sz="8" w:space="0" w:color="000000"/>
            </w:tcBorders>
          </w:tcPr>
          <w:p w:rsidR="00D032B6" w:rsidRDefault="00D032B6"/>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8" w:lineRule="exact"/>
              <w:ind w:left="328"/>
              <w:rPr>
                <w:rFonts w:ascii="微软雅黑" w:eastAsia="微软雅黑" w:hAnsi="微软雅黑" w:cs="微软雅黑"/>
                <w:sz w:val="14"/>
                <w:szCs w:val="14"/>
              </w:rPr>
            </w:pPr>
            <w:r>
              <w:rPr>
                <w:rFonts w:ascii="微软雅黑" w:eastAsia="微软雅黑" w:hAnsi="微软雅黑" w:cs="微软雅黑"/>
                <w:sz w:val="14"/>
                <w:szCs w:val="14"/>
              </w:rPr>
              <w:t>4.</w:t>
            </w:r>
            <w:r>
              <w:rPr>
                <w:rFonts w:ascii="微软雅黑" w:eastAsia="微软雅黑" w:hAnsi="微软雅黑" w:cs="微软雅黑"/>
                <w:spacing w:val="-10"/>
                <w:sz w:val="14"/>
                <w:szCs w:val="14"/>
              </w:rPr>
              <w:t xml:space="preserve"> </w:t>
            </w:r>
            <w:r>
              <w:rPr>
                <w:rFonts w:ascii="微软雅黑" w:eastAsia="微软雅黑" w:hAnsi="微软雅黑" w:cs="微软雅黑"/>
                <w:sz w:val="14"/>
                <w:szCs w:val="14"/>
              </w:rPr>
              <w:t>按</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:wq</w:t>
            </w:r>
            <w:r>
              <w:rPr>
                <w:rFonts w:ascii="微软雅黑" w:eastAsia="微软雅黑" w:hAnsi="微软雅黑" w:cs="微软雅黑"/>
                <w:spacing w:val="-9"/>
                <w:sz w:val="14"/>
                <w:szCs w:val="14"/>
              </w:rPr>
              <w:t xml:space="preserve"> </w:t>
            </w:r>
            <w:r>
              <w:rPr>
                <w:rFonts w:ascii="微软雅黑" w:eastAsia="微软雅黑" w:hAnsi="微软雅黑" w:cs="微软雅黑"/>
                <w:sz w:val="14"/>
                <w:szCs w:val="14"/>
              </w:rPr>
              <w:t>保存退出；</w:t>
            </w:r>
          </w:p>
        </w:tc>
        <w:tc>
          <w:tcPr>
            <w:tcW w:w="3068"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83"/>
        </w:trPr>
        <w:tc>
          <w:tcPr>
            <w:tcW w:w="3058" w:type="dxa"/>
            <w:vMerge w:val="restart"/>
            <w:tcBorders>
              <w:top w:val="single" w:sz="8" w:space="0" w:color="000000"/>
              <w:left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配置物理机之间通过主机名可连接</w:t>
            </w:r>
          </w:p>
        </w:tc>
        <w:tc>
          <w:tcPr>
            <w:tcW w:w="3063" w:type="dxa"/>
            <w:tcBorders>
              <w:top w:val="single" w:sz="8" w:space="0" w:color="000000"/>
              <w:left w:val="single" w:sz="8" w:space="0" w:color="000000"/>
              <w:bottom w:val="nil"/>
              <w:right w:val="single" w:sz="8" w:space="0" w:color="000000"/>
            </w:tcBorders>
          </w:tcPr>
          <w:p w:rsidR="00606508" w:rsidRDefault="00A23879">
            <w:pPr>
              <w:pStyle w:val="ListParagraph"/>
              <w:numPr>
                <w:ilvl w:val="0"/>
                <w:numId w:val="29"/>
              </w:numPr>
              <w:tabs>
                <w:tab w:val="left" w:pos="328"/>
              </w:tabs>
              <w:spacing w:before="93"/>
              <w:ind w:left="328"/>
              <w:rPr>
                <w:rFonts w:ascii="微软雅黑" w:eastAsia="微软雅黑" w:hAnsi="微软雅黑" w:cs="微软雅黑"/>
                <w:sz w:val="14"/>
                <w:szCs w:val="14"/>
              </w:rPr>
            </w:pPr>
            <w:r>
              <w:rPr>
                <w:rFonts w:ascii="微软雅黑" w:eastAsia="微软雅黑" w:hAnsi="微软雅黑" w:cs="微软雅黑"/>
                <w:w w:val="95"/>
                <w:sz w:val="14"/>
                <w:szCs w:val="14"/>
              </w:rPr>
              <w:t>使用</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root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权限，打开</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/etc/hosts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文件</w:t>
            </w:r>
          </w:p>
        </w:tc>
        <w:tc>
          <w:tcPr>
            <w:tcW w:w="3068" w:type="dxa"/>
            <w:tcBorders>
              <w:top w:val="single" w:sz="8" w:space="0" w:color="000000"/>
              <w:left w:val="single" w:sz="8" w:space="0" w:color="000000"/>
              <w:bottom w:val="nil"/>
              <w:right w:val="single" w:sz="8" w:space="0" w:color="000000"/>
            </w:tcBorders>
          </w:tcPr>
          <w:p w:rsidR="00D032B6" w:rsidRDefault="00A23879">
            <w:pPr>
              <w:pStyle w:val="TableParagraph"/>
              <w:spacing w:before="33"/>
              <w:ind w:left="45"/>
              <w:rPr>
                <w:rFonts w:ascii="微软雅黑" w:eastAsia="微软雅黑" w:hAnsi="微软雅黑" w:cs="微软雅黑"/>
                <w:sz w:val="14"/>
                <w:szCs w:val="14"/>
              </w:rPr>
            </w:pPr>
            <w:r>
              <w:rPr>
                <w:rFonts w:ascii="微软雅黑" w:eastAsia="微软雅黑" w:hAnsi="微软雅黑" w:cs="微软雅黑"/>
                <w:w w:val="95"/>
                <w:sz w:val="14"/>
                <w:szCs w:val="14"/>
              </w:rPr>
              <w:t>1.</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ping</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sdbserver1（本机主机名）可以</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ping</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通</w:t>
            </w:r>
          </w:p>
        </w:tc>
      </w:tr>
      <w:tr w:rsidR="00D032B6">
        <w:trPr>
          <w:trHeight w:hRule="exact" w:val="336"/>
        </w:trPr>
        <w:tc>
          <w:tcPr>
            <w:tcW w:w="3058" w:type="dxa"/>
            <w:vMerge/>
            <w:tcBorders>
              <w:left w:val="single" w:sz="8" w:space="0" w:color="000000"/>
              <w:right w:val="single" w:sz="8" w:space="0" w:color="000000"/>
            </w:tcBorders>
          </w:tcPr>
          <w:p w:rsidR="00D032B6" w:rsidRDefault="00D032B6"/>
        </w:tc>
        <w:tc>
          <w:tcPr>
            <w:tcW w:w="3063" w:type="dxa"/>
            <w:tcBorders>
              <w:top w:val="nil"/>
              <w:left w:val="single" w:sz="8" w:space="0" w:color="000000"/>
              <w:bottom w:val="nil"/>
              <w:right w:val="single" w:sz="8" w:space="0" w:color="000000"/>
            </w:tcBorders>
          </w:tcPr>
          <w:p w:rsidR="00D032B6" w:rsidRDefault="00A23879">
            <w:pPr>
              <w:pStyle w:val="TableParagraph"/>
              <w:spacing w:before="40"/>
              <w:ind w:left="328"/>
              <w:rPr>
                <w:rFonts w:ascii="微软雅黑" w:eastAsia="微软雅黑" w:hAnsi="微软雅黑" w:cs="微软雅黑"/>
                <w:sz w:val="14"/>
                <w:szCs w:val="14"/>
              </w:rPr>
            </w:pPr>
            <w:r>
              <w:rPr>
                <w:rFonts w:ascii="微软雅黑" w:eastAsia="微软雅黑" w:hAnsi="微软雅黑" w:cs="微软雅黑"/>
                <w:w w:val="95"/>
                <w:sz w:val="14"/>
                <w:szCs w:val="14"/>
              </w:rPr>
              <w:t>vi</w:t>
            </w:r>
            <w:r>
              <w:rPr>
                <w:rFonts w:ascii="微软雅黑" w:eastAsia="微软雅黑" w:hAnsi="微软雅黑" w:cs="微软雅黑"/>
                <w:spacing w:val="-26"/>
                <w:w w:val="95"/>
                <w:sz w:val="14"/>
                <w:szCs w:val="14"/>
              </w:rPr>
              <w:t xml:space="preserve"> </w:t>
            </w:r>
            <w:r>
              <w:rPr>
                <w:rFonts w:ascii="微软雅黑" w:eastAsia="微软雅黑" w:hAnsi="微软雅黑" w:cs="微软雅黑"/>
                <w:w w:val="95"/>
                <w:sz w:val="14"/>
                <w:szCs w:val="14"/>
              </w:rPr>
              <w:t>/etc/hosts</w:t>
            </w:r>
          </w:p>
        </w:tc>
        <w:tc>
          <w:tcPr>
            <w:tcW w:w="3068" w:type="dxa"/>
            <w:vMerge w:val="restart"/>
            <w:tcBorders>
              <w:top w:val="nil"/>
              <w:left w:val="single" w:sz="8" w:space="0" w:color="000000"/>
              <w:right w:val="single" w:sz="8" w:space="0" w:color="000000"/>
            </w:tcBorders>
          </w:tcPr>
          <w:p w:rsidR="00D032B6" w:rsidRDefault="00A23879">
            <w:pPr>
              <w:pStyle w:val="TableParagraph"/>
              <w:spacing w:line="199"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2.</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ping</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sdbserver2（远端主机名）可以</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ping</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通</w:t>
            </w:r>
          </w:p>
        </w:tc>
      </w:tr>
      <w:tr w:rsidR="00D032B6">
        <w:trPr>
          <w:trHeight w:hRule="exact" w:val="256"/>
        </w:trPr>
        <w:tc>
          <w:tcPr>
            <w:tcW w:w="3058" w:type="dxa"/>
            <w:vMerge/>
            <w:tcBorders>
              <w:left w:val="single" w:sz="8" w:space="0" w:color="000000"/>
              <w:right w:val="single" w:sz="8" w:space="0" w:color="000000"/>
            </w:tcBorders>
          </w:tcPr>
          <w:p w:rsidR="00D032B6" w:rsidRDefault="00D032B6"/>
        </w:tc>
        <w:tc>
          <w:tcPr>
            <w:tcW w:w="3063" w:type="dxa"/>
            <w:tcBorders>
              <w:top w:val="nil"/>
              <w:left w:val="single" w:sz="8" w:space="0" w:color="000000"/>
              <w:bottom w:val="nil"/>
              <w:right w:val="single" w:sz="8" w:space="0" w:color="000000"/>
            </w:tcBorders>
          </w:tcPr>
          <w:p w:rsidR="00D032B6" w:rsidRDefault="00A23879">
            <w:pPr>
              <w:pStyle w:val="TableParagraph"/>
              <w:tabs>
                <w:tab w:val="left" w:pos="328"/>
              </w:tabs>
              <w:spacing w:line="217" w:lineRule="exact"/>
              <w:ind w:left="45"/>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修改 </w:t>
            </w:r>
            <w:r>
              <w:rPr>
                <w:rFonts w:ascii="微软雅黑" w:eastAsia="微软雅黑" w:hAnsi="微软雅黑" w:cs="微软雅黑"/>
                <w:spacing w:val="33"/>
                <w:w w:val="95"/>
                <w:sz w:val="14"/>
                <w:szCs w:val="14"/>
                <w:lang w:eastAsia="zh-CN"/>
              </w:rPr>
              <w:t xml:space="preserve"> </w:t>
            </w:r>
            <w:r>
              <w:rPr>
                <w:rFonts w:ascii="微软雅黑" w:eastAsia="微软雅黑" w:hAnsi="微软雅黑" w:cs="微软雅黑"/>
                <w:w w:val="95"/>
                <w:sz w:val="14"/>
                <w:szCs w:val="14"/>
                <w:lang w:eastAsia="zh-CN"/>
              </w:rPr>
              <w:t>/etc/hosts，将服务器节点的主机名</w:t>
            </w:r>
          </w:p>
        </w:tc>
        <w:tc>
          <w:tcPr>
            <w:tcW w:w="3068" w:type="dxa"/>
            <w:vMerge/>
            <w:tcBorders>
              <w:left w:val="single" w:sz="8" w:space="0" w:color="000000"/>
              <w:right w:val="single" w:sz="8" w:space="0" w:color="000000"/>
            </w:tcBorders>
          </w:tcPr>
          <w:p w:rsidR="00D032B6" w:rsidRDefault="00D032B6">
            <w:pPr>
              <w:rPr>
                <w:lang w:eastAsia="zh-CN"/>
              </w:rPr>
            </w:pPr>
          </w:p>
        </w:tc>
      </w:tr>
      <w:tr w:rsidR="00D032B6">
        <w:trPr>
          <w:trHeight w:hRule="exact" w:val="281"/>
        </w:trPr>
        <w:tc>
          <w:tcPr>
            <w:tcW w:w="3058" w:type="dxa"/>
            <w:vMerge/>
            <w:tcBorders>
              <w:left w:val="single" w:sz="8" w:space="0" w:color="000000"/>
              <w:right w:val="single" w:sz="8" w:space="0" w:color="000000"/>
            </w:tcBorders>
          </w:tcPr>
          <w:p w:rsidR="00D032B6" w:rsidRDefault="00D032B6">
            <w:pPr>
              <w:rPr>
                <w:lang w:eastAsia="zh-CN"/>
              </w:rPr>
            </w:pPr>
          </w:p>
        </w:tc>
        <w:tc>
          <w:tcPr>
            <w:tcW w:w="3063" w:type="dxa"/>
            <w:tcBorders>
              <w:top w:val="nil"/>
              <w:left w:val="single" w:sz="8" w:space="0" w:color="000000"/>
              <w:bottom w:val="nil"/>
              <w:right w:val="single" w:sz="8" w:space="0" w:color="000000"/>
            </w:tcBorders>
          </w:tcPr>
          <w:p w:rsidR="00D032B6" w:rsidRDefault="00A23879">
            <w:pPr>
              <w:pStyle w:val="TableParagraph"/>
              <w:spacing w:line="197" w:lineRule="exact"/>
              <w:ind w:left="32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与IP映射关系配置到该文件中</w:t>
            </w:r>
          </w:p>
        </w:tc>
        <w:tc>
          <w:tcPr>
            <w:tcW w:w="3068" w:type="dxa"/>
            <w:vMerge/>
            <w:tcBorders>
              <w:left w:val="single" w:sz="8" w:space="0" w:color="000000"/>
              <w:right w:val="single" w:sz="8" w:space="0" w:color="000000"/>
            </w:tcBorders>
          </w:tcPr>
          <w:p w:rsidR="00D032B6" w:rsidRDefault="00D032B6">
            <w:pPr>
              <w:rPr>
                <w:lang w:eastAsia="zh-CN"/>
              </w:rPr>
            </w:pPr>
          </w:p>
        </w:tc>
      </w:tr>
      <w:tr w:rsidR="00D032B6">
        <w:trPr>
          <w:trHeight w:hRule="exact" w:val="324"/>
        </w:trPr>
        <w:tc>
          <w:tcPr>
            <w:tcW w:w="3058" w:type="dxa"/>
            <w:vMerge/>
            <w:tcBorders>
              <w:left w:val="single" w:sz="8" w:space="0" w:color="000000"/>
              <w:right w:val="single" w:sz="8" w:space="0" w:color="000000"/>
            </w:tcBorders>
          </w:tcPr>
          <w:p w:rsidR="00D032B6" w:rsidRDefault="00D032B6">
            <w:pPr>
              <w:rPr>
                <w:lang w:eastAsia="zh-CN"/>
              </w:rPr>
            </w:pPr>
          </w:p>
        </w:tc>
        <w:tc>
          <w:tcPr>
            <w:tcW w:w="3063" w:type="dxa"/>
            <w:tcBorders>
              <w:top w:val="nil"/>
              <w:left w:val="single" w:sz="8" w:space="0" w:color="000000"/>
              <w:bottom w:val="nil"/>
              <w:right w:val="single" w:sz="8" w:space="0" w:color="000000"/>
            </w:tcBorders>
          </w:tcPr>
          <w:p w:rsidR="00D032B6" w:rsidRDefault="00A23879">
            <w:pPr>
              <w:pStyle w:val="TableParagraph"/>
              <w:spacing w:before="1"/>
              <w:ind w:left="328"/>
              <w:rPr>
                <w:rFonts w:ascii="微软雅黑" w:eastAsia="微软雅黑" w:hAnsi="微软雅黑" w:cs="微软雅黑"/>
                <w:sz w:val="14"/>
                <w:szCs w:val="14"/>
              </w:rPr>
            </w:pPr>
            <w:r>
              <w:rPr>
                <w:rFonts w:ascii="微软雅黑" w:eastAsia="微软雅黑" w:hAnsi="微软雅黑" w:cs="微软雅黑"/>
                <w:w w:val="95"/>
                <w:sz w:val="14"/>
                <w:szCs w:val="14"/>
              </w:rPr>
              <w:t>192.168.20.200</w:t>
            </w:r>
            <w:r>
              <w:rPr>
                <w:rFonts w:ascii="微软雅黑" w:eastAsia="微软雅黑" w:hAnsi="微软雅黑" w:cs="微软雅黑"/>
                <w:spacing w:val="33"/>
                <w:w w:val="95"/>
                <w:sz w:val="14"/>
                <w:szCs w:val="14"/>
              </w:rPr>
              <w:t xml:space="preserve"> </w:t>
            </w:r>
            <w:r>
              <w:rPr>
                <w:rFonts w:ascii="微软雅黑" w:eastAsia="微软雅黑" w:hAnsi="微软雅黑" w:cs="微软雅黑"/>
                <w:w w:val="95"/>
                <w:sz w:val="14"/>
                <w:szCs w:val="14"/>
              </w:rPr>
              <w:t>sdbserver1</w:t>
            </w:r>
          </w:p>
        </w:tc>
        <w:tc>
          <w:tcPr>
            <w:tcW w:w="3068" w:type="dxa"/>
            <w:vMerge/>
            <w:tcBorders>
              <w:left w:val="single" w:sz="8" w:space="0" w:color="000000"/>
              <w:right w:val="single" w:sz="8" w:space="0" w:color="000000"/>
            </w:tcBorders>
          </w:tcPr>
          <w:p w:rsidR="00D032B6" w:rsidRDefault="00D032B6"/>
        </w:tc>
      </w:tr>
      <w:tr w:rsidR="00D032B6">
        <w:trPr>
          <w:trHeight w:hRule="exact" w:val="324"/>
        </w:trPr>
        <w:tc>
          <w:tcPr>
            <w:tcW w:w="3058" w:type="dxa"/>
            <w:vMerge/>
            <w:tcBorders>
              <w:left w:val="single" w:sz="8" w:space="0" w:color="000000"/>
              <w:right w:val="single" w:sz="8" w:space="0" w:color="000000"/>
            </w:tcBorders>
          </w:tcPr>
          <w:p w:rsidR="00D032B6" w:rsidRDefault="00D032B6"/>
        </w:tc>
        <w:tc>
          <w:tcPr>
            <w:tcW w:w="3063" w:type="dxa"/>
            <w:tcBorders>
              <w:top w:val="nil"/>
              <w:left w:val="single" w:sz="8" w:space="0" w:color="000000"/>
              <w:bottom w:val="nil"/>
              <w:right w:val="single" w:sz="8" w:space="0" w:color="000000"/>
            </w:tcBorders>
          </w:tcPr>
          <w:p w:rsidR="00D032B6" w:rsidRDefault="00A23879">
            <w:pPr>
              <w:pStyle w:val="TableParagraph"/>
              <w:spacing w:before="1"/>
              <w:ind w:left="328"/>
              <w:rPr>
                <w:rFonts w:ascii="微软雅黑" w:eastAsia="微软雅黑" w:hAnsi="微软雅黑" w:cs="微软雅黑"/>
                <w:sz w:val="14"/>
                <w:szCs w:val="14"/>
              </w:rPr>
            </w:pPr>
            <w:r>
              <w:rPr>
                <w:rFonts w:ascii="微软雅黑" w:eastAsia="微软雅黑" w:hAnsi="微软雅黑" w:cs="微软雅黑"/>
                <w:w w:val="95"/>
                <w:sz w:val="14"/>
                <w:szCs w:val="14"/>
              </w:rPr>
              <w:t>192.168.20.201</w:t>
            </w:r>
            <w:r>
              <w:rPr>
                <w:rFonts w:ascii="微软雅黑" w:eastAsia="微软雅黑" w:hAnsi="微软雅黑" w:cs="微软雅黑"/>
                <w:spacing w:val="33"/>
                <w:w w:val="95"/>
                <w:sz w:val="14"/>
                <w:szCs w:val="14"/>
              </w:rPr>
              <w:t xml:space="preserve"> </w:t>
            </w:r>
            <w:r>
              <w:rPr>
                <w:rFonts w:ascii="微软雅黑" w:eastAsia="微软雅黑" w:hAnsi="微软雅黑" w:cs="微软雅黑"/>
                <w:w w:val="95"/>
                <w:sz w:val="14"/>
                <w:szCs w:val="14"/>
              </w:rPr>
              <w:t>sdbserver2</w:t>
            </w:r>
          </w:p>
        </w:tc>
        <w:tc>
          <w:tcPr>
            <w:tcW w:w="3068" w:type="dxa"/>
            <w:vMerge/>
            <w:tcBorders>
              <w:left w:val="single" w:sz="8" w:space="0" w:color="000000"/>
              <w:right w:val="single" w:sz="8" w:space="0" w:color="000000"/>
            </w:tcBorders>
          </w:tcPr>
          <w:p w:rsidR="00D032B6" w:rsidRDefault="00D032B6"/>
        </w:tc>
      </w:tr>
      <w:tr w:rsidR="00D032B6">
        <w:trPr>
          <w:trHeight w:hRule="exact" w:val="297"/>
        </w:trPr>
        <w:tc>
          <w:tcPr>
            <w:tcW w:w="3058" w:type="dxa"/>
            <w:vMerge/>
            <w:tcBorders>
              <w:left w:val="single" w:sz="8" w:space="0" w:color="000000"/>
              <w:right w:val="single" w:sz="8" w:space="0" w:color="000000"/>
            </w:tcBorders>
          </w:tcPr>
          <w:p w:rsidR="00D032B6" w:rsidRDefault="00D032B6"/>
        </w:tc>
        <w:tc>
          <w:tcPr>
            <w:tcW w:w="3063" w:type="dxa"/>
            <w:tcBorders>
              <w:top w:val="nil"/>
              <w:left w:val="single" w:sz="8" w:space="0" w:color="000000"/>
              <w:bottom w:val="nil"/>
              <w:right w:val="single" w:sz="8" w:space="0" w:color="000000"/>
            </w:tcBorders>
          </w:tcPr>
          <w:p w:rsidR="00D032B6" w:rsidRDefault="00A23879">
            <w:pPr>
              <w:pStyle w:val="TableParagraph"/>
              <w:spacing w:before="1"/>
              <w:ind w:left="328"/>
              <w:rPr>
                <w:rFonts w:ascii="微软雅黑" w:eastAsia="微软雅黑" w:hAnsi="微软雅黑" w:cs="微软雅黑"/>
                <w:sz w:val="14"/>
                <w:szCs w:val="14"/>
              </w:rPr>
            </w:pPr>
            <w:r>
              <w:rPr>
                <w:rFonts w:ascii="微软雅黑" w:eastAsia="微软雅黑" w:hAnsi="微软雅黑" w:cs="微软雅黑"/>
                <w:w w:val="95"/>
                <w:sz w:val="14"/>
                <w:szCs w:val="14"/>
              </w:rPr>
              <w:t>192.168.20.202</w:t>
            </w:r>
            <w:r>
              <w:rPr>
                <w:rFonts w:ascii="微软雅黑" w:eastAsia="微软雅黑" w:hAnsi="微软雅黑" w:cs="微软雅黑"/>
                <w:spacing w:val="33"/>
                <w:w w:val="95"/>
                <w:sz w:val="14"/>
                <w:szCs w:val="14"/>
              </w:rPr>
              <w:t xml:space="preserve"> </w:t>
            </w:r>
            <w:r>
              <w:rPr>
                <w:rFonts w:ascii="微软雅黑" w:eastAsia="微软雅黑" w:hAnsi="微软雅黑" w:cs="微软雅黑"/>
                <w:w w:val="95"/>
                <w:sz w:val="14"/>
                <w:szCs w:val="14"/>
              </w:rPr>
              <w:t>sdbserver3</w:t>
            </w:r>
          </w:p>
        </w:tc>
        <w:tc>
          <w:tcPr>
            <w:tcW w:w="3068" w:type="dxa"/>
            <w:vMerge/>
            <w:tcBorders>
              <w:left w:val="single" w:sz="8" w:space="0" w:color="000000"/>
              <w:right w:val="single" w:sz="8" w:space="0" w:color="000000"/>
            </w:tcBorders>
          </w:tcPr>
          <w:p w:rsidR="00D032B6" w:rsidRDefault="00D032B6"/>
        </w:tc>
      </w:tr>
      <w:tr w:rsidR="00D032B6">
        <w:trPr>
          <w:trHeight w:hRule="exact" w:val="426"/>
        </w:trPr>
        <w:tc>
          <w:tcPr>
            <w:tcW w:w="3058" w:type="dxa"/>
            <w:vMerge/>
            <w:tcBorders>
              <w:left w:val="single" w:sz="8" w:space="0" w:color="000000"/>
              <w:bottom w:val="single" w:sz="8" w:space="0" w:color="000000"/>
              <w:right w:val="single" w:sz="8" w:space="0" w:color="000000"/>
            </w:tcBorders>
          </w:tcPr>
          <w:p w:rsidR="00D032B6" w:rsidRDefault="00D032B6"/>
        </w:tc>
        <w:tc>
          <w:tcPr>
            <w:tcW w:w="3063" w:type="dxa"/>
            <w:tcBorders>
              <w:top w:val="nil"/>
              <w:left w:val="single" w:sz="8" w:space="0" w:color="000000"/>
              <w:bottom w:val="single" w:sz="8" w:space="0" w:color="000000"/>
              <w:right w:val="single" w:sz="8" w:space="0" w:color="000000"/>
            </w:tcBorders>
          </w:tcPr>
          <w:p w:rsidR="00D032B6" w:rsidRDefault="00A23879">
            <w:pPr>
              <w:pStyle w:val="TableParagraph"/>
              <w:tabs>
                <w:tab w:val="left" w:pos="328"/>
              </w:tabs>
              <w:spacing w:line="217" w:lineRule="exact"/>
              <w:ind w:left="45"/>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保存退出</w:t>
            </w:r>
          </w:p>
        </w:tc>
        <w:tc>
          <w:tcPr>
            <w:tcW w:w="3068" w:type="dxa"/>
            <w:vMerge/>
            <w:tcBorders>
              <w:left w:val="single" w:sz="8" w:space="0" w:color="000000"/>
              <w:bottom w:val="single" w:sz="8" w:space="0" w:color="000000"/>
              <w:right w:val="single" w:sz="8" w:space="0" w:color="000000"/>
            </w:tcBorders>
          </w:tcPr>
          <w:p w:rsidR="00D032B6" w:rsidRDefault="00D032B6"/>
        </w:tc>
      </w:tr>
    </w:tbl>
    <w:p w:rsidR="00D032B6" w:rsidRDefault="00A23879">
      <w:pPr>
        <w:pStyle w:val="BodyText"/>
        <w:tabs>
          <w:tab w:val="left" w:pos="397"/>
        </w:tabs>
        <w:spacing w:line="241"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关闭防火墙</w:t>
      </w:r>
    </w:p>
    <w:p w:rsidR="00D032B6" w:rsidRDefault="00D032B6">
      <w:pPr>
        <w:spacing w:before="9" w:line="60" w:lineRule="exact"/>
        <w:rPr>
          <w:sz w:val="6"/>
          <w:szCs w:val="6"/>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配置方法</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验证方法</w:t>
            </w:r>
          </w:p>
        </w:tc>
      </w:tr>
      <w:tr w:rsidR="00D032B6">
        <w:trPr>
          <w:trHeight w:hRule="exact" w:val="3049"/>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关闭防火墙</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关闭防火墙操作，需要管理员权限。</w:t>
            </w:r>
          </w:p>
          <w:p w:rsidR="00D032B6" w:rsidRDefault="00D032B6">
            <w:pPr>
              <w:pStyle w:val="TableParagraph"/>
              <w:spacing w:before="9" w:line="220" w:lineRule="exact"/>
              <w:rPr>
                <w:lang w:eastAsia="zh-CN"/>
              </w:rPr>
            </w:pPr>
          </w:p>
          <w:p w:rsidR="00606508" w:rsidRDefault="00A23879">
            <w:pPr>
              <w:pStyle w:val="ListParagraph"/>
              <w:numPr>
                <w:ilvl w:val="0"/>
                <w:numId w:val="28"/>
              </w:numPr>
              <w:tabs>
                <w:tab w:val="left" w:pos="328"/>
              </w:tabs>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SUSE：</w:t>
            </w:r>
          </w:p>
          <w:p w:rsidR="00606508" w:rsidRDefault="00A23879">
            <w:pPr>
              <w:pStyle w:val="ListParagraph"/>
              <w:numPr>
                <w:ilvl w:val="1"/>
                <w:numId w:val="28"/>
              </w:numPr>
              <w:tabs>
                <w:tab w:val="left" w:pos="479"/>
              </w:tabs>
              <w:spacing w:before="81"/>
              <w:ind w:left="479"/>
              <w:rPr>
                <w:rFonts w:ascii="微软雅黑" w:eastAsia="微软雅黑" w:hAnsi="微软雅黑" w:cs="微软雅黑"/>
                <w:sz w:val="14"/>
                <w:szCs w:val="14"/>
              </w:rPr>
            </w:pPr>
            <w:r>
              <w:rPr>
                <w:rFonts w:ascii="微软雅黑" w:eastAsia="微软雅黑" w:hAnsi="微软雅黑" w:cs="微软雅黑"/>
                <w:w w:val="95"/>
                <w:sz w:val="14"/>
                <w:szCs w:val="14"/>
              </w:rPr>
              <w:t>SuSEfirewall2</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stop；</w:t>
            </w:r>
          </w:p>
          <w:p w:rsidR="00606508" w:rsidRDefault="00A23879">
            <w:pPr>
              <w:pStyle w:val="ListParagraph"/>
              <w:numPr>
                <w:ilvl w:val="1"/>
                <w:numId w:val="28"/>
              </w:numPr>
              <w:tabs>
                <w:tab w:val="left" w:pos="479"/>
              </w:tabs>
              <w:spacing w:before="85"/>
              <w:ind w:left="479"/>
              <w:rPr>
                <w:rFonts w:ascii="微软雅黑" w:eastAsia="微软雅黑" w:hAnsi="微软雅黑" w:cs="微软雅黑"/>
                <w:sz w:val="14"/>
                <w:szCs w:val="14"/>
              </w:rPr>
            </w:pPr>
            <w:r>
              <w:rPr>
                <w:rFonts w:ascii="微软雅黑" w:eastAsia="微软雅黑" w:hAnsi="微软雅黑" w:cs="微软雅黑"/>
                <w:w w:val="90"/>
                <w:sz w:val="14"/>
                <w:szCs w:val="14"/>
              </w:rPr>
              <w:t xml:space="preserve">chkconfig </w:t>
            </w:r>
            <w:r>
              <w:rPr>
                <w:rFonts w:ascii="微软雅黑" w:eastAsia="微软雅黑" w:hAnsi="微软雅黑" w:cs="微软雅黑"/>
                <w:spacing w:val="26"/>
                <w:w w:val="90"/>
                <w:sz w:val="14"/>
                <w:szCs w:val="14"/>
              </w:rPr>
              <w:t xml:space="preserve"> </w:t>
            </w:r>
            <w:r>
              <w:rPr>
                <w:rFonts w:ascii="微软雅黑" w:eastAsia="微软雅黑" w:hAnsi="微软雅黑" w:cs="微软雅黑"/>
                <w:w w:val="90"/>
                <w:sz w:val="14"/>
                <w:szCs w:val="14"/>
              </w:rPr>
              <w:t>SuSEfirewall2_setup；</w:t>
            </w:r>
          </w:p>
          <w:p w:rsidR="00606508" w:rsidRDefault="00A23879">
            <w:pPr>
              <w:pStyle w:val="ListParagraph"/>
              <w:numPr>
                <w:ilvl w:val="0"/>
                <w:numId w:val="28"/>
              </w:numPr>
              <w:tabs>
                <w:tab w:val="left" w:pos="328"/>
              </w:tabs>
              <w:spacing w:before="35"/>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RedHat：</w:t>
            </w:r>
          </w:p>
          <w:p w:rsidR="00606508" w:rsidRDefault="00A23879">
            <w:pPr>
              <w:pStyle w:val="ListParagraph"/>
              <w:numPr>
                <w:ilvl w:val="1"/>
                <w:numId w:val="28"/>
              </w:numPr>
              <w:tabs>
                <w:tab w:val="left" w:pos="479"/>
              </w:tabs>
              <w:spacing w:before="81"/>
              <w:ind w:left="479"/>
              <w:rPr>
                <w:rFonts w:ascii="微软雅黑" w:eastAsia="微软雅黑" w:hAnsi="微软雅黑" w:cs="微软雅黑"/>
                <w:sz w:val="14"/>
                <w:szCs w:val="14"/>
              </w:rPr>
            </w:pPr>
            <w:r>
              <w:rPr>
                <w:rFonts w:ascii="微软雅黑" w:eastAsia="微软雅黑" w:hAnsi="微软雅黑" w:cs="微软雅黑"/>
                <w:w w:val="95"/>
                <w:sz w:val="14"/>
                <w:szCs w:val="14"/>
              </w:rPr>
              <w:t>service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iptables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stop；</w:t>
            </w:r>
          </w:p>
          <w:p w:rsidR="00606508" w:rsidRDefault="00A23879">
            <w:pPr>
              <w:pStyle w:val="ListParagraph"/>
              <w:numPr>
                <w:ilvl w:val="1"/>
                <w:numId w:val="28"/>
              </w:numPr>
              <w:tabs>
                <w:tab w:val="left" w:pos="479"/>
              </w:tabs>
              <w:spacing w:before="85"/>
              <w:ind w:left="479"/>
              <w:rPr>
                <w:rFonts w:ascii="微软雅黑" w:eastAsia="微软雅黑" w:hAnsi="微软雅黑" w:cs="微软雅黑"/>
                <w:sz w:val="14"/>
                <w:szCs w:val="14"/>
              </w:rPr>
            </w:pPr>
            <w:r>
              <w:rPr>
                <w:rFonts w:ascii="微软雅黑" w:eastAsia="微软雅黑" w:hAnsi="微软雅黑" w:cs="微软雅黑"/>
                <w:w w:val="95"/>
                <w:sz w:val="14"/>
                <w:szCs w:val="14"/>
              </w:rPr>
              <w:t>chkconfig</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iptables</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off；</w:t>
            </w:r>
          </w:p>
          <w:p w:rsidR="00606508" w:rsidRDefault="00A23879">
            <w:pPr>
              <w:pStyle w:val="ListParagraph"/>
              <w:numPr>
                <w:ilvl w:val="0"/>
                <w:numId w:val="28"/>
              </w:numPr>
              <w:tabs>
                <w:tab w:val="left" w:pos="328"/>
              </w:tabs>
              <w:spacing w:before="35"/>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Ubuntu：</w:t>
            </w:r>
          </w:p>
          <w:p w:rsidR="00606508" w:rsidRDefault="00A23879">
            <w:pPr>
              <w:pStyle w:val="ListParagraph"/>
              <w:numPr>
                <w:ilvl w:val="1"/>
                <w:numId w:val="28"/>
              </w:numPr>
              <w:tabs>
                <w:tab w:val="left" w:pos="479"/>
              </w:tabs>
              <w:spacing w:before="81"/>
              <w:ind w:left="479"/>
              <w:rPr>
                <w:rFonts w:ascii="微软雅黑" w:eastAsia="微软雅黑" w:hAnsi="微软雅黑" w:cs="微软雅黑"/>
                <w:sz w:val="14"/>
                <w:szCs w:val="14"/>
              </w:rPr>
            </w:pPr>
            <w:r>
              <w:rPr>
                <w:rFonts w:ascii="微软雅黑" w:eastAsia="微软雅黑" w:hAnsi="微软雅黑" w:cs="微软雅黑"/>
                <w:w w:val="95"/>
                <w:sz w:val="14"/>
                <w:szCs w:val="14"/>
              </w:rPr>
              <w:t>ufw</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disable；</w:t>
            </w:r>
          </w:p>
        </w:tc>
        <w:tc>
          <w:tcPr>
            <w:tcW w:w="3068" w:type="dxa"/>
            <w:tcBorders>
              <w:top w:val="single" w:sz="8" w:space="0" w:color="000000"/>
              <w:left w:val="single" w:sz="8" w:space="0" w:color="000000"/>
              <w:bottom w:val="single" w:sz="8" w:space="0" w:color="000000"/>
              <w:right w:val="single" w:sz="8" w:space="0" w:color="000000"/>
            </w:tcBorders>
          </w:tcPr>
          <w:p w:rsidR="00D032B6" w:rsidRDefault="00D032B6">
            <w:pPr>
              <w:pStyle w:val="TableParagraph"/>
              <w:spacing w:before="3" w:line="100" w:lineRule="exact"/>
              <w:rPr>
                <w:sz w:val="10"/>
                <w:szCs w:val="10"/>
              </w:rPr>
            </w:pPr>
          </w:p>
          <w:p w:rsidR="00606508" w:rsidRDefault="00A23879">
            <w:pPr>
              <w:pStyle w:val="ListParagraph"/>
              <w:numPr>
                <w:ilvl w:val="0"/>
                <w:numId w:val="27"/>
              </w:numPr>
              <w:tabs>
                <w:tab w:val="left" w:pos="328"/>
              </w:tabs>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SUSE：</w:t>
            </w:r>
          </w:p>
          <w:p w:rsidR="00D032B6" w:rsidRDefault="00A23879">
            <w:pPr>
              <w:pStyle w:val="TableParagraph"/>
              <w:spacing w:before="81"/>
              <w:ind w:left="328"/>
              <w:rPr>
                <w:rFonts w:ascii="微软雅黑" w:eastAsia="微软雅黑" w:hAnsi="微软雅黑" w:cs="微软雅黑"/>
                <w:sz w:val="14"/>
                <w:szCs w:val="14"/>
              </w:rPr>
            </w:pPr>
            <w:r>
              <w:rPr>
                <w:rFonts w:ascii="微软雅黑" w:eastAsia="微软雅黑" w:hAnsi="微软雅黑" w:cs="微软雅黑"/>
                <w:sz w:val="14"/>
                <w:szCs w:val="14"/>
              </w:rPr>
              <w:t>chkconfig</w:t>
            </w:r>
            <w:r>
              <w:rPr>
                <w:rFonts w:ascii="微软雅黑" w:eastAsia="微软雅黑" w:hAnsi="微软雅黑" w:cs="微软雅黑"/>
                <w:spacing w:val="-30"/>
                <w:sz w:val="14"/>
                <w:szCs w:val="14"/>
              </w:rPr>
              <w:t xml:space="preserve"> </w:t>
            </w:r>
            <w:r>
              <w:rPr>
                <w:rFonts w:ascii="微软雅黑" w:eastAsia="微软雅黑" w:hAnsi="微软雅黑" w:cs="微软雅黑"/>
                <w:sz w:val="14"/>
                <w:szCs w:val="14"/>
              </w:rPr>
              <w:t>-list</w:t>
            </w:r>
            <w:r>
              <w:rPr>
                <w:rFonts w:ascii="微软雅黑" w:eastAsia="微软雅黑" w:hAnsi="微软雅黑" w:cs="微软雅黑"/>
                <w:spacing w:val="-29"/>
                <w:sz w:val="14"/>
                <w:szCs w:val="14"/>
              </w:rPr>
              <w:t xml:space="preserve"> </w:t>
            </w:r>
            <w:r>
              <w:rPr>
                <w:rFonts w:ascii="微软雅黑" w:eastAsia="微软雅黑" w:hAnsi="微软雅黑" w:cs="微软雅黑"/>
                <w:w w:val="145"/>
                <w:sz w:val="14"/>
                <w:szCs w:val="14"/>
              </w:rPr>
              <w:t>|</w:t>
            </w:r>
            <w:r>
              <w:rPr>
                <w:rFonts w:ascii="微软雅黑" w:eastAsia="微软雅黑" w:hAnsi="微软雅黑" w:cs="微软雅黑"/>
                <w:spacing w:val="-48"/>
                <w:w w:val="145"/>
                <w:sz w:val="14"/>
                <w:szCs w:val="14"/>
              </w:rPr>
              <w:t xml:space="preserve"> </w:t>
            </w:r>
            <w:r>
              <w:rPr>
                <w:rFonts w:ascii="微软雅黑" w:eastAsia="微软雅黑" w:hAnsi="微软雅黑" w:cs="微软雅黑"/>
                <w:sz w:val="14"/>
                <w:szCs w:val="14"/>
              </w:rPr>
              <w:t>grep</w:t>
            </w:r>
            <w:r>
              <w:rPr>
                <w:rFonts w:ascii="微软雅黑" w:eastAsia="微软雅黑" w:hAnsi="微软雅黑" w:cs="微软雅黑"/>
                <w:spacing w:val="-29"/>
                <w:sz w:val="14"/>
                <w:szCs w:val="14"/>
              </w:rPr>
              <w:t xml:space="preserve"> </w:t>
            </w:r>
            <w:r>
              <w:rPr>
                <w:rFonts w:ascii="微软雅黑" w:eastAsia="微软雅黑" w:hAnsi="微软雅黑" w:cs="微软雅黑"/>
                <w:sz w:val="14"/>
                <w:szCs w:val="14"/>
              </w:rPr>
              <w:t>fire；</w:t>
            </w:r>
          </w:p>
          <w:p w:rsidR="00606508" w:rsidRDefault="00A23879">
            <w:pPr>
              <w:pStyle w:val="ListParagraph"/>
              <w:numPr>
                <w:ilvl w:val="0"/>
                <w:numId w:val="27"/>
              </w:numPr>
              <w:tabs>
                <w:tab w:val="left" w:pos="328"/>
              </w:tabs>
              <w:spacing w:before="35"/>
              <w:ind w:left="32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RedHat：</w:t>
            </w:r>
          </w:p>
          <w:p w:rsidR="00D032B6" w:rsidRDefault="00A23879">
            <w:pPr>
              <w:pStyle w:val="TableParagraph"/>
              <w:spacing w:before="81"/>
              <w:ind w:left="328"/>
              <w:rPr>
                <w:rFonts w:ascii="微软雅黑" w:eastAsia="微软雅黑" w:hAnsi="微软雅黑" w:cs="微软雅黑"/>
                <w:sz w:val="14"/>
                <w:szCs w:val="14"/>
              </w:rPr>
            </w:pPr>
            <w:r>
              <w:rPr>
                <w:rFonts w:ascii="微软雅黑" w:eastAsia="微软雅黑" w:hAnsi="微软雅黑" w:cs="微软雅黑"/>
                <w:w w:val="95"/>
                <w:sz w:val="14"/>
                <w:szCs w:val="14"/>
              </w:rPr>
              <w:t>service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iptables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status；</w:t>
            </w:r>
          </w:p>
          <w:p w:rsidR="00606508" w:rsidRDefault="00A23879">
            <w:pPr>
              <w:pStyle w:val="ListParagraph"/>
              <w:numPr>
                <w:ilvl w:val="0"/>
                <w:numId w:val="27"/>
              </w:numPr>
              <w:tabs>
                <w:tab w:val="left" w:pos="328"/>
              </w:tabs>
              <w:spacing w:before="35" w:line="321" w:lineRule="auto"/>
              <w:ind w:left="328" w:right="1788"/>
              <w:rPr>
                <w:rFonts w:ascii="微软雅黑" w:eastAsia="微软雅黑" w:hAnsi="微软雅黑" w:cs="微软雅黑"/>
                <w:sz w:val="14"/>
                <w:szCs w:val="14"/>
              </w:rPr>
            </w:pPr>
            <w:r>
              <w:rPr>
                <w:rFonts w:ascii="微软雅黑" w:eastAsia="微软雅黑" w:hAnsi="微软雅黑" w:cs="微软雅黑"/>
                <w:w w:val="95"/>
                <w:sz w:val="14"/>
                <w:szCs w:val="14"/>
              </w:rPr>
              <w:t>对于</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Ubuntu： ufw status；</w:t>
            </w:r>
          </w:p>
        </w:tc>
      </w:tr>
    </w:tbl>
    <w:p w:rsidR="00D032B6" w:rsidRDefault="00035F6E">
      <w:pPr>
        <w:pStyle w:val="BodyText"/>
        <w:spacing w:before="13"/>
        <w:ind w:left="753"/>
        <w:rPr>
          <w:lang w:eastAsia="zh-CN"/>
        </w:rPr>
      </w:pPr>
      <w:r>
        <w:pict>
          <v:shape id="_x0000_s4036" type="#_x0000_t75" style="position:absolute;left:0;text-align:left;margin-left:81.7pt;margin-top:7.5pt;width:24pt;height:24pt;z-index:-252209152;mso-position-horizontal-relative:page;mso-position-vertical-relative:text">
            <v:imagedata r:id="rId22" o:title=""/>
            <w10:wrap anchorx="page"/>
          </v:shape>
        </w:pict>
      </w:r>
      <w:r w:rsidR="00A23879">
        <w:rPr>
          <w:lang w:eastAsia="zh-CN"/>
        </w:rPr>
        <w:t>注:</w:t>
      </w:r>
      <w:r w:rsidR="00A23879">
        <w:rPr>
          <w:spacing w:val="50"/>
          <w:lang w:eastAsia="zh-CN"/>
        </w:rPr>
        <w:t xml:space="preserve"> </w:t>
      </w:r>
      <w:r w:rsidR="00A23879">
        <w:rPr>
          <w:lang w:eastAsia="zh-CN"/>
        </w:rPr>
        <w:t>每台作为数据库服务器的机器都需要配置。</w:t>
      </w:r>
    </w:p>
    <w:p w:rsidR="00D032B6" w:rsidRDefault="00D032B6">
      <w:pPr>
        <w:spacing w:before="6" w:line="150" w:lineRule="exact"/>
        <w:rPr>
          <w:sz w:val="15"/>
          <w:szCs w:val="15"/>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A23879">
      <w:pPr>
        <w:pStyle w:val="BodyText"/>
        <w:spacing w:line="312" w:lineRule="exact"/>
        <w:ind w:left="113"/>
      </w:pPr>
      <w:r>
        <w:t>Linux</w:t>
      </w:r>
      <w:r>
        <w:rPr>
          <w:spacing w:val="-28"/>
        </w:rPr>
        <w:t xml:space="preserve"> </w:t>
      </w:r>
      <w:r>
        <w:t>推荐配置</w:t>
      </w:r>
    </w:p>
    <w:p w:rsidR="00606508" w:rsidRDefault="00A23879">
      <w:pPr>
        <w:pStyle w:val="BodyText"/>
        <w:numPr>
          <w:ilvl w:val="0"/>
          <w:numId w:val="34"/>
        </w:numPr>
        <w:tabs>
          <w:tab w:val="left" w:pos="397"/>
        </w:tabs>
        <w:spacing w:before="34"/>
        <w:ind w:left="397"/>
      </w:pPr>
      <w:r>
        <w:rPr>
          <w:position w:val="1"/>
        </w:rPr>
        <w:t>调整</w:t>
      </w:r>
      <w:r>
        <w:rPr>
          <w:spacing w:val="-35"/>
          <w:position w:val="1"/>
        </w:rPr>
        <w:t xml:space="preserve"> </w:t>
      </w:r>
      <w:r>
        <w:rPr>
          <w:position w:val="1"/>
        </w:rPr>
        <w:t>ulimit</w:t>
      </w:r>
    </w:p>
    <w:p w:rsidR="00D032B6" w:rsidRDefault="00A23879">
      <w:pPr>
        <w:pStyle w:val="BodyText"/>
        <w:spacing w:before="22"/>
        <w:ind w:left="397"/>
      </w:pPr>
      <w:r>
        <w:rPr>
          <w:w w:val="95"/>
        </w:rPr>
        <w:t>在配置文件</w:t>
      </w:r>
      <w:r>
        <w:rPr>
          <w:spacing w:val="29"/>
          <w:w w:val="95"/>
        </w:rPr>
        <w:t xml:space="preserve"> </w:t>
      </w:r>
      <w:r>
        <w:rPr>
          <w:w w:val="95"/>
        </w:rPr>
        <w:t>/etc/security/limits.conf</w:t>
      </w:r>
      <w:r>
        <w:rPr>
          <w:spacing w:val="30"/>
          <w:w w:val="95"/>
        </w:rPr>
        <w:t xml:space="preserve"> </w:t>
      </w:r>
      <w:r>
        <w:rPr>
          <w:w w:val="95"/>
        </w:rPr>
        <w:t>中设置：</w:t>
      </w:r>
    </w:p>
    <w:p w:rsidR="00D032B6" w:rsidRDefault="00D032B6">
      <w:pPr>
        <w:spacing w:before="5" w:line="90" w:lineRule="exact"/>
        <w:rPr>
          <w:sz w:val="9"/>
          <w:szCs w:val="9"/>
        </w:rPr>
      </w:pPr>
    </w:p>
    <w:tbl>
      <w:tblPr>
        <w:tblW w:w="0" w:type="auto"/>
        <w:tblInd w:w="357" w:type="dxa"/>
        <w:tblLayout w:type="fixed"/>
        <w:tblCellMar>
          <w:left w:w="0" w:type="dxa"/>
          <w:right w:w="0" w:type="dxa"/>
        </w:tblCellMar>
        <w:tblLook w:val="01E0"/>
      </w:tblPr>
      <w:tblGrid>
        <w:gridCol w:w="1240"/>
        <w:gridCol w:w="1100"/>
        <w:gridCol w:w="1050"/>
        <w:gridCol w:w="5839"/>
      </w:tblGrid>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#&lt;domain&gt;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&lt;type&gt;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&lt;item&gt;</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2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&lt;value&gt;</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core</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0</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data</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unlimited</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fsize</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unlimited</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115"/>
                <w:sz w:val="20"/>
                <w:szCs w:val="20"/>
              </w:rPr>
              <w:t>rss</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unlimited</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as</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unlimited</w:t>
            </w:r>
          </w:p>
        </w:tc>
      </w:tr>
    </w:tbl>
    <w:p w:rsidR="00D032B6" w:rsidRDefault="00A23879">
      <w:pPr>
        <w:pStyle w:val="BodyText"/>
        <w:spacing w:before="43"/>
        <w:ind w:left="397"/>
      </w:pPr>
      <w:r>
        <w:t>参数说明：</w:t>
      </w:r>
    </w:p>
    <w:p w:rsidR="00D032B6" w:rsidRDefault="00A23879">
      <w:pPr>
        <w:pStyle w:val="BodyText"/>
        <w:spacing w:before="18" w:line="253" w:lineRule="auto"/>
        <w:ind w:left="397" w:right="1612"/>
        <w:rPr>
          <w:lang w:eastAsia="zh-CN"/>
        </w:rPr>
      </w:pPr>
      <w:r>
        <w:rPr>
          <w:lang w:eastAsia="zh-CN"/>
        </w:rPr>
        <w:t>core：数据库出现故障时产生</w:t>
      </w:r>
      <w:r>
        <w:rPr>
          <w:spacing w:val="-33"/>
          <w:lang w:eastAsia="zh-CN"/>
        </w:rPr>
        <w:t xml:space="preserve"> </w:t>
      </w:r>
      <w:r>
        <w:rPr>
          <w:lang w:eastAsia="zh-CN"/>
        </w:rPr>
        <w:t>core</w:t>
      </w:r>
      <w:r>
        <w:rPr>
          <w:spacing w:val="-32"/>
          <w:lang w:eastAsia="zh-CN"/>
        </w:rPr>
        <w:t xml:space="preserve"> </w:t>
      </w:r>
      <w:r>
        <w:rPr>
          <w:lang w:eastAsia="zh-CN"/>
        </w:rPr>
        <w:t>文件用于故障诊断，生产系统建议关闭； data：数据库进程所允许分配的数据内存大小； fsize：数据库进程所允许寻址的文件大小；</w:t>
      </w:r>
    </w:p>
    <w:p w:rsidR="00D032B6" w:rsidRDefault="00A23879">
      <w:pPr>
        <w:pStyle w:val="BodyText"/>
        <w:spacing w:before="13" w:line="232" w:lineRule="auto"/>
        <w:ind w:left="397" w:right="4340"/>
      </w:pPr>
      <w:r>
        <w:rPr>
          <w:w w:val="95"/>
        </w:rPr>
        <w:t>rss：数据库进程所允许的最大</w:t>
      </w:r>
      <w:r>
        <w:rPr>
          <w:spacing w:val="48"/>
          <w:w w:val="95"/>
        </w:rPr>
        <w:t xml:space="preserve"> </w:t>
      </w:r>
      <w:r>
        <w:rPr>
          <w:w w:val="95"/>
        </w:rPr>
        <w:t>resident</w:t>
      </w:r>
      <w:r>
        <w:rPr>
          <w:spacing w:val="49"/>
          <w:w w:val="95"/>
        </w:rPr>
        <w:t xml:space="preserve"> </w:t>
      </w:r>
      <w:r>
        <w:rPr>
          <w:w w:val="95"/>
        </w:rPr>
        <w:t>set</w:t>
      </w:r>
      <w:r>
        <w:rPr>
          <w:spacing w:val="48"/>
          <w:w w:val="95"/>
        </w:rPr>
        <w:t xml:space="preserve"> </w:t>
      </w:r>
      <w:r>
        <w:rPr>
          <w:w w:val="95"/>
        </w:rPr>
        <w:t>大小；</w:t>
      </w:r>
      <w:r>
        <w:t xml:space="preserve"> </w:t>
      </w:r>
      <w:r>
        <w:rPr>
          <w:w w:val="95"/>
        </w:rPr>
        <w:t>as：数据库进程所允许最大虚拟内存寻址空间限制；</w:t>
      </w:r>
      <w:r>
        <w:t xml:space="preserve"> </w:t>
      </w:r>
      <w:r>
        <w:rPr>
          <w:w w:val="95"/>
        </w:rPr>
        <w:t>在配置文件</w:t>
      </w:r>
      <w:r>
        <w:rPr>
          <w:spacing w:val="6"/>
          <w:w w:val="95"/>
        </w:rPr>
        <w:t xml:space="preserve"> </w:t>
      </w:r>
      <w:r>
        <w:rPr>
          <w:w w:val="95"/>
        </w:rPr>
        <w:t>/etc/security/limits.d/90-nproc.conf</w:t>
      </w:r>
      <w:r>
        <w:rPr>
          <w:spacing w:val="7"/>
          <w:w w:val="95"/>
        </w:rPr>
        <w:t xml:space="preserve"> </w:t>
      </w:r>
      <w:r>
        <w:rPr>
          <w:w w:val="95"/>
        </w:rPr>
        <w:t>中设置：</w:t>
      </w:r>
    </w:p>
    <w:p w:rsidR="00D032B6" w:rsidRDefault="00D032B6">
      <w:pPr>
        <w:spacing w:before="7" w:line="130" w:lineRule="exact"/>
        <w:rPr>
          <w:sz w:val="13"/>
          <w:szCs w:val="13"/>
        </w:rPr>
      </w:pPr>
    </w:p>
    <w:tbl>
      <w:tblPr>
        <w:tblW w:w="0" w:type="auto"/>
        <w:tblInd w:w="357" w:type="dxa"/>
        <w:tblLayout w:type="fixed"/>
        <w:tblCellMar>
          <w:left w:w="0" w:type="dxa"/>
          <w:right w:w="0" w:type="dxa"/>
        </w:tblCellMar>
        <w:tblLook w:val="01E0"/>
      </w:tblPr>
      <w:tblGrid>
        <w:gridCol w:w="1240"/>
        <w:gridCol w:w="1100"/>
        <w:gridCol w:w="1050"/>
        <w:gridCol w:w="5839"/>
      </w:tblGrid>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#&lt;domain&gt;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&lt;type&gt;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&lt;item&gt;</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2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&lt;value&gt;</w:t>
            </w:r>
          </w:p>
        </w:tc>
      </w:tr>
      <w:tr w:rsidR="00D032B6">
        <w:trPr>
          <w:trHeight w:hRule="exact" w:val="212"/>
        </w:trPr>
        <w:tc>
          <w:tcPr>
            <w:tcW w:w="1240" w:type="dxa"/>
            <w:tcBorders>
              <w:top w:val="nil"/>
              <w:left w:val="nil"/>
              <w:bottom w:val="nil"/>
              <w:right w:val="nil"/>
            </w:tcBorders>
            <w:shd w:val="clear" w:color="auto" w:fill="EFEFEF"/>
          </w:tcPr>
          <w:p w:rsidR="00D032B6" w:rsidRDefault="00A23879">
            <w:pPr>
              <w:pStyle w:val="TableParagraph"/>
              <w:spacing w:line="212"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w:t>
            </w:r>
          </w:p>
        </w:tc>
        <w:tc>
          <w:tcPr>
            <w:tcW w:w="1100" w:type="dxa"/>
            <w:tcBorders>
              <w:top w:val="nil"/>
              <w:left w:val="nil"/>
              <w:bottom w:val="nil"/>
              <w:right w:val="nil"/>
            </w:tcBorders>
            <w:shd w:val="clear" w:color="auto" w:fill="EFEFEF"/>
          </w:tcPr>
          <w:p w:rsidR="00D032B6" w:rsidRDefault="00A23879">
            <w:pPr>
              <w:pStyle w:val="TableParagraph"/>
              <w:spacing w:line="212" w:lineRule="exact"/>
              <w:ind w:left="40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soft</w:t>
            </w:r>
          </w:p>
        </w:tc>
        <w:tc>
          <w:tcPr>
            <w:tcW w:w="1050" w:type="dxa"/>
            <w:tcBorders>
              <w:top w:val="nil"/>
              <w:left w:val="nil"/>
              <w:bottom w:val="nil"/>
              <w:right w:val="nil"/>
            </w:tcBorders>
            <w:shd w:val="clear" w:color="auto" w:fill="EFEFEF"/>
          </w:tcPr>
          <w:p w:rsidR="00D032B6" w:rsidRDefault="00A23879">
            <w:pPr>
              <w:pStyle w:val="TableParagraph"/>
              <w:spacing w:line="212"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nproc</w:t>
            </w:r>
          </w:p>
        </w:tc>
        <w:tc>
          <w:tcPr>
            <w:tcW w:w="5839" w:type="dxa"/>
            <w:tcBorders>
              <w:top w:val="nil"/>
              <w:left w:val="nil"/>
              <w:bottom w:val="nil"/>
              <w:right w:val="nil"/>
            </w:tcBorders>
            <w:shd w:val="clear" w:color="auto" w:fill="EFEFEF"/>
          </w:tcPr>
          <w:p w:rsidR="00D032B6" w:rsidRDefault="00A23879">
            <w:pPr>
              <w:pStyle w:val="TableParagraph"/>
              <w:spacing w:line="212" w:lineRule="exact"/>
              <w:ind w:left="2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unlimited</w:t>
            </w:r>
          </w:p>
        </w:tc>
      </w:tr>
    </w:tbl>
    <w:p w:rsidR="00D032B6" w:rsidRDefault="00D032B6">
      <w:pPr>
        <w:spacing w:line="212" w:lineRule="exact"/>
        <w:rPr>
          <w:rFonts w:ascii="Microsoft JhengHei" w:eastAsia="Microsoft JhengHei" w:hAnsi="Microsoft JhengHei" w:cs="Microsoft JhengHei"/>
          <w:sz w:val="20"/>
          <w:szCs w:val="20"/>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before="19" w:line="300" w:lineRule="exact"/>
        <w:ind w:left="1217" w:right="4756"/>
        <w:rPr>
          <w:lang w:eastAsia="zh-CN"/>
        </w:rPr>
      </w:pPr>
      <w:r>
        <w:rPr>
          <w:lang w:eastAsia="zh-CN"/>
        </w:rPr>
        <w:t xml:space="preserve">参数说明： </w:t>
      </w:r>
      <w:r>
        <w:rPr>
          <w:w w:val="95"/>
          <w:lang w:eastAsia="zh-CN"/>
        </w:rPr>
        <w:t>nproc：数据库所允许的最大线程数限制；</w:t>
      </w:r>
    </w:p>
    <w:p w:rsidR="00D032B6" w:rsidRDefault="00620DD5">
      <w:pPr>
        <w:pStyle w:val="BodyText"/>
        <w:spacing w:before="11"/>
        <w:ind w:left="1217" w:right="620"/>
        <w:jc w:val="both"/>
        <w:rPr>
          <w:lang w:eastAsia="zh-CN"/>
        </w:rPr>
      </w:pPr>
      <w:r>
        <w:pict>
          <v:shape id="_x0000_i1055"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46"/>
          <w:lang w:eastAsia="zh-CN"/>
        </w:rPr>
        <w:t xml:space="preserve"> </w:t>
      </w:r>
      <w:r w:rsidR="00A23879">
        <w:rPr>
          <w:lang w:eastAsia="zh-CN"/>
        </w:rPr>
        <w:t>1.</w:t>
      </w:r>
      <w:r w:rsidR="00A23879">
        <w:rPr>
          <w:spacing w:val="-7"/>
          <w:lang w:eastAsia="zh-CN"/>
        </w:rPr>
        <w:t xml:space="preserve"> </w:t>
      </w:r>
      <w:r w:rsidR="00A23879">
        <w:rPr>
          <w:lang w:eastAsia="zh-CN"/>
        </w:rPr>
        <w:t>每台作为数据库服务器的机器都需要配置；</w:t>
      </w:r>
      <w:r w:rsidR="00A23879">
        <w:rPr>
          <w:spacing w:val="-7"/>
          <w:lang w:eastAsia="zh-CN"/>
        </w:rPr>
        <w:t xml:space="preserve"> </w:t>
      </w:r>
      <w:r w:rsidR="00A23879">
        <w:rPr>
          <w:lang w:eastAsia="zh-CN"/>
        </w:rPr>
        <w:t>2.</w:t>
      </w:r>
      <w:r w:rsidR="00A23879">
        <w:rPr>
          <w:spacing w:val="-6"/>
          <w:lang w:eastAsia="zh-CN"/>
        </w:rPr>
        <w:t xml:space="preserve"> </w:t>
      </w:r>
      <w:r w:rsidR="00A23879">
        <w:rPr>
          <w:lang w:eastAsia="zh-CN"/>
        </w:rPr>
        <w:t>更改配置后需重新登录使得配置生效。</w:t>
      </w:r>
    </w:p>
    <w:p w:rsidR="00D032B6" w:rsidRDefault="00A23879">
      <w:pPr>
        <w:pStyle w:val="BodyText"/>
        <w:tabs>
          <w:tab w:val="left" w:pos="1217"/>
        </w:tabs>
        <w:spacing w:line="319"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调整内核参数</w:t>
      </w:r>
    </w:p>
    <w:p w:rsidR="00D032B6" w:rsidRDefault="00035F6E">
      <w:pPr>
        <w:pStyle w:val="BodyText"/>
        <w:spacing w:before="22"/>
        <w:ind w:left="1217" w:right="4507"/>
        <w:jc w:val="both"/>
        <w:rPr>
          <w:lang w:eastAsia="zh-CN"/>
        </w:rPr>
      </w:pPr>
      <w:r>
        <w:pict>
          <v:group id="_x0000_s4033" style="position:absolute;left:0;text-align:left;margin-left:95.85pt;margin-top:22.95pt;width:459.45pt;height:63.6pt;z-index:-252208128;mso-position-horizontal-relative:page" coordorigin="1917,459" coordsize="9189,1272">
            <v:shape id="_x0000_s4034" style="position:absolute;left:1917;top:459;width:9189;height:1272" coordorigin="1917,459" coordsize="9189,1272" path="m1917,459r9189,l11106,1731r-9189,l1917,459xe" fillcolor="#efefef" stroked="f">
              <v:path arrowok="t"/>
            </v:shape>
            <w10:wrap anchorx="page"/>
          </v:group>
        </w:pict>
      </w:r>
      <w:r w:rsidR="00A23879">
        <w:rPr>
          <w:lang w:eastAsia="zh-CN"/>
        </w:rPr>
        <w:t>1.</w:t>
      </w:r>
      <w:r w:rsidR="00A23879">
        <w:rPr>
          <w:spacing w:val="-15"/>
          <w:lang w:eastAsia="zh-CN"/>
        </w:rPr>
        <w:t xml:space="preserve"> </w:t>
      </w:r>
      <w:r w:rsidR="00A23879">
        <w:rPr>
          <w:lang w:eastAsia="zh-CN"/>
        </w:rPr>
        <w:t>使用下列命令输出当前</w:t>
      </w:r>
      <w:r w:rsidR="00A23879">
        <w:rPr>
          <w:spacing w:val="-14"/>
          <w:lang w:eastAsia="zh-CN"/>
        </w:rPr>
        <w:t xml:space="preserve"> </w:t>
      </w:r>
      <w:r w:rsidR="00A23879">
        <w:rPr>
          <w:lang w:eastAsia="zh-CN"/>
        </w:rPr>
        <w:t>vm</w:t>
      </w:r>
      <w:r w:rsidR="00A23879">
        <w:rPr>
          <w:spacing w:val="-15"/>
          <w:lang w:eastAsia="zh-CN"/>
        </w:rPr>
        <w:t xml:space="preserve"> </w:t>
      </w:r>
      <w:r w:rsidR="00A23879">
        <w:rPr>
          <w:lang w:eastAsia="zh-CN"/>
        </w:rPr>
        <w:t>配置，并将其归档保存：</w:t>
      </w:r>
    </w:p>
    <w:p w:rsidR="00D032B6" w:rsidRDefault="00A23879">
      <w:pPr>
        <w:pStyle w:val="BodyText"/>
        <w:spacing w:before="92" w:line="147" w:lineRule="auto"/>
        <w:ind w:left="1217" w:right="6340"/>
        <w:rPr>
          <w:rFonts w:ascii="Microsoft JhengHei" w:eastAsia="Microsoft JhengHei" w:hAnsi="Microsoft JhengHei" w:cs="Microsoft JhengHei"/>
        </w:rPr>
      </w:pPr>
      <w:r>
        <w:rPr>
          <w:rFonts w:ascii="Microsoft JhengHei" w:eastAsia="Microsoft JhengHei" w:hAnsi="Microsoft JhengHei" w:cs="Microsoft JhengHei"/>
          <w:w w:val="95"/>
        </w:rPr>
        <w:t xml:space="preserve">cat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 xml:space="preserve">/proc/sys/vm/swappiness </w:t>
      </w:r>
      <w:r>
        <w:rPr>
          <w:rFonts w:ascii="Microsoft JhengHei" w:eastAsia="Microsoft JhengHei" w:hAnsi="Microsoft JhengHei" w:cs="Microsoft JhengHei"/>
          <w:w w:val="105"/>
        </w:rPr>
        <w:t>cat</w:t>
      </w:r>
      <w:r>
        <w:rPr>
          <w:rFonts w:ascii="Microsoft JhengHei" w:eastAsia="Microsoft JhengHei" w:hAnsi="Microsoft JhengHei" w:cs="Microsoft JhengHei"/>
          <w:spacing w:val="27"/>
          <w:w w:val="105"/>
        </w:rPr>
        <w:t xml:space="preserve"> </w:t>
      </w:r>
      <w:r>
        <w:rPr>
          <w:rFonts w:ascii="Microsoft JhengHei" w:eastAsia="Microsoft JhengHei" w:hAnsi="Microsoft JhengHei" w:cs="Microsoft JhengHei"/>
          <w:w w:val="105"/>
        </w:rPr>
        <w:t>/proc/sys/vm/dirty_ratio</w:t>
      </w:r>
    </w:p>
    <w:p w:rsidR="00D032B6" w:rsidRDefault="00A23879">
      <w:pPr>
        <w:pStyle w:val="BodyText"/>
        <w:spacing w:line="147" w:lineRule="auto"/>
        <w:ind w:left="1217" w:right="5402"/>
        <w:jc w:val="both"/>
        <w:rPr>
          <w:rFonts w:ascii="Microsoft JhengHei" w:eastAsia="Microsoft JhengHei" w:hAnsi="Microsoft JhengHei" w:cs="Microsoft JhengHei"/>
        </w:rPr>
      </w:pPr>
      <w:r>
        <w:rPr>
          <w:rFonts w:ascii="Microsoft JhengHei" w:eastAsia="Microsoft JhengHei" w:hAnsi="Microsoft JhengHei" w:cs="Microsoft JhengHei"/>
        </w:rPr>
        <w:t>cat</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/proc/sys/vm/dirty_background_ratio</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w w:val="105"/>
        </w:rPr>
        <w:t>cat</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/proc/sys/vm/dirty_expire_centisecs</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rPr>
        <w:t>cat</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/proc/sys/vm/vfs_cache_pressure</w:t>
      </w:r>
    </w:p>
    <w:p w:rsidR="00D032B6" w:rsidRDefault="00A23879">
      <w:pPr>
        <w:pStyle w:val="BodyText"/>
        <w:spacing w:line="232" w:lineRule="exact"/>
        <w:ind w:left="1217" w:right="6102"/>
        <w:jc w:val="both"/>
        <w:rPr>
          <w:rFonts w:ascii="Microsoft JhengHei" w:eastAsia="Microsoft JhengHei" w:hAnsi="Microsoft JhengHei" w:cs="Microsoft JhengHei"/>
        </w:rPr>
      </w:pPr>
      <w:r>
        <w:rPr>
          <w:rFonts w:ascii="Microsoft JhengHei" w:eastAsia="Microsoft JhengHei" w:hAnsi="Microsoft JhengHei" w:cs="Microsoft JhengHei"/>
        </w:rPr>
        <w:t>cat</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/proc/sys/vm/min_free_kbytes</w:t>
      </w:r>
    </w:p>
    <w:p w:rsidR="00D032B6" w:rsidRDefault="00A23879">
      <w:pPr>
        <w:pStyle w:val="BodyText"/>
        <w:spacing w:before="26"/>
        <w:ind w:left="1217" w:right="4428"/>
        <w:jc w:val="both"/>
        <w:rPr>
          <w:lang w:eastAsia="zh-CN"/>
        </w:rPr>
      </w:pPr>
      <w:r>
        <w:rPr>
          <w:lang w:eastAsia="zh-CN"/>
        </w:rPr>
        <w:t>2.</w:t>
      </w:r>
      <w:r>
        <w:rPr>
          <w:spacing w:val="-42"/>
          <w:lang w:eastAsia="zh-CN"/>
        </w:rPr>
        <w:t xml:space="preserve"> </w:t>
      </w:r>
      <w:r>
        <w:rPr>
          <w:lang w:eastAsia="zh-CN"/>
        </w:rPr>
        <w:t>添加下列参数至</w:t>
      </w:r>
      <w:r>
        <w:rPr>
          <w:spacing w:val="-41"/>
          <w:lang w:eastAsia="zh-CN"/>
        </w:rPr>
        <w:t xml:space="preserve"> </w:t>
      </w:r>
      <w:r>
        <w:rPr>
          <w:lang w:eastAsia="zh-CN"/>
        </w:rPr>
        <w:t>/etc/sysctl.conf</w:t>
      </w:r>
      <w:r>
        <w:rPr>
          <w:spacing w:val="-41"/>
          <w:lang w:eastAsia="zh-CN"/>
        </w:rPr>
        <w:t xml:space="preserve"> </w:t>
      </w:r>
      <w:r>
        <w:rPr>
          <w:lang w:eastAsia="zh-CN"/>
        </w:rPr>
        <w:t>文件调整内核参数：</w:t>
      </w:r>
    </w:p>
    <w:p w:rsidR="00D032B6" w:rsidRDefault="00035F6E">
      <w:pPr>
        <w:pStyle w:val="BodyText"/>
        <w:spacing w:line="319" w:lineRule="exact"/>
        <w:ind w:left="1217" w:right="7602"/>
        <w:jc w:val="both"/>
        <w:rPr>
          <w:rFonts w:ascii="Microsoft JhengHei" w:eastAsia="Microsoft JhengHei" w:hAnsi="Microsoft JhengHei" w:cs="Microsoft JhengHei"/>
        </w:rPr>
      </w:pPr>
      <w:r w:rsidRPr="00035F6E">
        <w:pict>
          <v:group id="_x0000_s4031" style="position:absolute;left:0;text-align:left;margin-left:95.85pt;margin-top:4.75pt;width:459.45pt;height:63.6pt;z-index:-252207104;mso-position-horizontal-relative:page" coordorigin="1917,95" coordsize="9189,1272">
            <v:shape id="_x0000_s4032" style="position:absolute;left:1917;top:95;width:9189;height:1272" coordorigin="1917,95" coordsize="9189,1272" path="m1917,95r9189,l11106,1367r-9189,l1917,95xe" fillcolor="#efefef" stroked="f">
              <v:path arrowok="t"/>
            </v:shape>
            <w10:wrap anchorx="page"/>
          </v:group>
        </w:pict>
      </w:r>
      <w:r w:rsidR="00A23879">
        <w:rPr>
          <w:rFonts w:ascii="Microsoft JhengHei" w:eastAsia="Microsoft JhengHei" w:hAnsi="Microsoft JhengHei" w:cs="Microsoft JhengHei"/>
          <w:w w:val="85"/>
        </w:rPr>
        <w:t xml:space="preserve">vm.swappiness  </w:t>
      </w:r>
      <w:r w:rsidR="00A23879">
        <w:rPr>
          <w:rFonts w:ascii="Microsoft JhengHei" w:eastAsia="Microsoft JhengHei" w:hAnsi="Microsoft JhengHei" w:cs="Microsoft JhengHei"/>
          <w:spacing w:val="9"/>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9"/>
          <w:w w:val="85"/>
        </w:rPr>
        <w:t xml:space="preserve"> </w:t>
      </w:r>
      <w:r w:rsidR="00A23879">
        <w:rPr>
          <w:rFonts w:ascii="Microsoft JhengHei" w:eastAsia="Microsoft JhengHei" w:hAnsi="Microsoft JhengHei" w:cs="Microsoft JhengHei"/>
          <w:w w:val="85"/>
        </w:rPr>
        <w:t>0</w:t>
      </w:r>
    </w:p>
    <w:p w:rsidR="00D032B6" w:rsidRDefault="00A23879">
      <w:pPr>
        <w:pStyle w:val="BodyText"/>
        <w:spacing w:line="212" w:lineRule="exact"/>
        <w:ind w:left="1217" w:right="7302"/>
        <w:jc w:val="both"/>
        <w:rPr>
          <w:rFonts w:ascii="Microsoft JhengHei" w:eastAsia="Microsoft JhengHei" w:hAnsi="Microsoft JhengHei" w:cs="Microsoft JhengHei"/>
        </w:rPr>
      </w:pPr>
      <w:r>
        <w:rPr>
          <w:rFonts w:ascii="Microsoft JhengHei" w:eastAsia="Microsoft JhengHei" w:hAnsi="Microsoft JhengHei" w:cs="Microsoft JhengHei"/>
          <w:w w:val="90"/>
        </w:rPr>
        <w:t xml:space="preserve">vm.dirty_ratio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100</w:t>
      </w:r>
    </w:p>
    <w:p w:rsidR="00D032B6" w:rsidRDefault="00A23879">
      <w:pPr>
        <w:pStyle w:val="BodyText"/>
        <w:spacing w:line="212" w:lineRule="exact"/>
        <w:ind w:left="1217" w:right="6302"/>
        <w:jc w:val="both"/>
        <w:rPr>
          <w:rFonts w:ascii="Microsoft JhengHei" w:eastAsia="Microsoft JhengHei" w:hAnsi="Microsoft JhengHei" w:cs="Microsoft JhengHei"/>
        </w:rPr>
      </w:pPr>
      <w:r>
        <w:rPr>
          <w:rFonts w:ascii="Microsoft JhengHei" w:eastAsia="Microsoft JhengHei" w:hAnsi="Microsoft JhengHei" w:cs="Microsoft JhengHei"/>
          <w:w w:val="85"/>
        </w:rPr>
        <w:t xml:space="preserve">vm.dirty_background_ratio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40</w:t>
      </w:r>
    </w:p>
    <w:p w:rsidR="00D032B6" w:rsidRDefault="00A23879">
      <w:pPr>
        <w:pStyle w:val="BodyText"/>
        <w:spacing w:line="212" w:lineRule="exact"/>
        <w:ind w:left="1217" w:right="6102"/>
        <w:jc w:val="both"/>
        <w:rPr>
          <w:rFonts w:ascii="Microsoft JhengHei" w:eastAsia="Microsoft JhengHei" w:hAnsi="Microsoft JhengHei" w:cs="Microsoft JhengHei"/>
        </w:rPr>
      </w:pPr>
      <w:r>
        <w:rPr>
          <w:rFonts w:ascii="Microsoft JhengHei" w:eastAsia="Microsoft JhengHei" w:hAnsi="Microsoft JhengHei" w:cs="Microsoft JhengHei"/>
          <w:w w:val="85"/>
        </w:rPr>
        <w:t xml:space="preserve">vm.dirty_expire_centisecs      </w:t>
      </w:r>
      <w:r>
        <w:rPr>
          <w:rFonts w:ascii="Microsoft JhengHei" w:eastAsia="Microsoft JhengHei" w:hAnsi="Microsoft JhengHei" w:cs="Microsoft JhengHei"/>
          <w:spacing w:val="2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9"/>
          <w:w w:val="85"/>
        </w:rPr>
        <w:t xml:space="preserve"> </w:t>
      </w:r>
      <w:r>
        <w:rPr>
          <w:rFonts w:ascii="Microsoft JhengHei" w:eastAsia="Microsoft JhengHei" w:hAnsi="Microsoft JhengHei" w:cs="Microsoft JhengHei"/>
          <w:w w:val="85"/>
        </w:rPr>
        <w:t>3000</w:t>
      </w:r>
    </w:p>
    <w:p w:rsidR="00D032B6" w:rsidRDefault="00A23879">
      <w:pPr>
        <w:pStyle w:val="BodyText"/>
        <w:spacing w:line="212" w:lineRule="exact"/>
        <w:ind w:left="1217" w:right="6602"/>
        <w:jc w:val="both"/>
        <w:rPr>
          <w:rFonts w:ascii="Microsoft JhengHei" w:eastAsia="Microsoft JhengHei" w:hAnsi="Microsoft JhengHei" w:cs="Microsoft JhengHei"/>
        </w:rPr>
      </w:pPr>
      <w:r>
        <w:rPr>
          <w:rFonts w:ascii="Microsoft JhengHei" w:eastAsia="Microsoft JhengHei" w:hAnsi="Microsoft JhengHei" w:cs="Microsoft JhengHei"/>
          <w:w w:val="85"/>
        </w:rPr>
        <w:t xml:space="preserve">vm.vfs_cache_pressure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200</w:t>
      </w:r>
    </w:p>
    <w:p w:rsidR="00D032B6" w:rsidRDefault="00A23879">
      <w:pPr>
        <w:pStyle w:val="BodyText"/>
        <w:spacing w:line="217" w:lineRule="exact"/>
        <w:ind w:left="1217" w:right="4602"/>
        <w:jc w:val="both"/>
        <w:rPr>
          <w:rFonts w:ascii="Microsoft JhengHei" w:eastAsia="Microsoft JhengHei" w:hAnsi="Microsoft JhengHei" w:cs="Microsoft JhengHei"/>
        </w:rPr>
      </w:pPr>
      <w:r>
        <w:rPr>
          <w:rFonts w:ascii="Microsoft JhengHei" w:eastAsia="Microsoft JhengHei" w:hAnsi="Microsoft JhengHei" w:cs="Microsoft JhengHei"/>
          <w:w w:val="85"/>
        </w:rPr>
        <w:t xml:space="preserve">vm.min_free_kbytes     </w:t>
      </w:r>
      <w:r>
        <w:rPr>
          <w:rFonts w:ascii="Microsoft JhengHei" w:eastAsia="Microsoft JhengHei" w:hAnsi="Microsoft JhengHei" w:cs="Microsoft JhengHei"/>
          <w:spacing w:val="36"/>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37"/>
          <w:w w:val="85"/>
        </w:rPr>
        <w:t xml:space="preserve"> </w:t>
      </w:r>
      <w:r>
        <w:rPr>
          <w:rFonts w:ascii="Microsoft JhengHei" w:eastAsia="Microsoft JhengHei" w:hAnsi="Microsoft JhengHei" w:cs="Microsoft JhengHei"/>
          <w:w w:val="85"/>
        </w:rPr>
        <w:t>&lt;物理内存大小的8%，单位KB&gt;</w:t>
      </w:r>
    </w:p>
    <w:p w:rsidR="00D032B6" w:rsidRDefault="00D032B6">
      <w:pPr>
        <w:spacing w:before="2" w:line="110" w:lineRule="exact"/>
        <w:rPr>
          <w:sz w:val="11"/>
          <w:szCs w:val="11"/>
        </w:rPr>
      </w:pPr>
    </w:p>
    <w:p w:rsidR="00D032B6" w:rsidRDefault="00035F6E">
      <w:pPr>
        <w:pStyle w:val="BodyText"/>
        <w:spacing w:line="168" w:lineRule="auto"/>
        <w:ind w:left="1857" w:right="115"/>
        <w:jc w:val="both"/>
      </w:pPr>
      <w:r>
        <w:pict>
          <v:shape id="_x0000_s4030" type="#_x0000_t75" style="position:absolute;left:0;text-align:left;margin-left:95.85pt;margin-top:2.55pt;width:24pt;height:24pt;z-index:-252206080;mso-position-horizontal-relative:page">
            <v:imagedata r:id="rId22" o:title=""/>
            <w10:wrap anchorx="page"/>
          </v:shape>
        </w:pict>
      </w:r>
      <w:r w:rsidR="00A23879">
        <w:t>注:</w:t>
      </w:r>
      <w:r w:rsidR="00A23879">
        <w:rPr>
          <w:spacing w:val="13"/>
        </w:rPr>
        <w:t xml:space="preserve"> </w:t>
      </w:r>
      <w:r w:rsidR="00A23879">
        <w:t>当数据库可用物理内存不足</w:t>
      </w:r>
      <w:r w:rsidR="00A23879">
        <w:rPr>
          <w:spacing w:val="-22"/>
        </w:rPr>
        <w:t xml:space="preserve"> </w:t>
      </w:r>
      <w:r w:rsidR="00A23879">
        <w:t>8GB</w:t>
      </w:r>
      <w:r w:rsidR="00A23879">
        <w:rPr>
          <w:spacing w:val="-23"/>
        </w:rPr>
        <w:t xml:space="preserve"> </w:t>
      </w:r>
      <w:r w:rsidR="00A23879">
        <w:t>时不需使用</w:t>
      </w:r>
      <w:r w:rsidR="00A23879">
        <w:rPr>
          <w:spacing w:val="-23"/>
        </w:rPr>
        <w:t xml:space="preserve"> </w:t>
      </w:r>
      <w:r w:rsidR="00A23879">
        <w:t>vm.swappiness</w:t>
      </w:r>
      <w:r w:rsidR="00A23879">
        <w:rPr>
          <w:spacing w:val="-23"/>
        </w:rPr>
        <w:t xml:space="preserve"> </w:t>
      </w:r>
      <w:r w:rsidR="00A23879">
        <w:t>=</w:t>
      </w:r>
      <w:r w:rsidR="00A23879">
        <w:rPr>
          <w:spacing w:val="-22"/>
        </w:rPr>
        <w:t xml:space="preserve"> </w:t>
      </w:r>
      <w:r w:rsidR="00A23879">
        <w:t>0；上述</w:t>
      </w:r>
      <w:r w:rsidR="00A23879">
        <w:rPr>
          <w:spacing w:val="-23"/>
        </w:rPr>
        <w:t xml:space="preserve"> </w:t>
      </w:r>
      <w:r w:rsidR="00A23879">
        <w:t>dirty</w:t>
      </w:r>
      <w:r w:rsidR="00A23879">
        <w:rPr>
          <w:spacing w:val="-23"/>
        </w:rPr>
        <w:t xml:space="preserve"> </w:t>
      </w:r>
      <w:r w:rsidR="00A23879">
        <w:t>类参数只是建议 值，具体系统设置时请按原则（控制系统的</w:t>
      </w:r>
      <w:r w:rsidR="00A23879">
        <w:rPr>
          <w:spacing w:val="-17"/>
        </w:rPr>
        <w:t xml:space="preserve"> </w:t>
      </w:r>
      <w:r w:rsidR="00A23879">
        <w:t>flush</w:t>
      </w:r>
      <w:r w:rsidR="00A23879">
        <w:rPr>
          <w:spacing w:val="-16"/>
        </w:rPr>
        <w:t xml:space="preserve"> </w:t>
      </w:r>
      <w:r w:rsidR="00A23879">
        <w:t>进程只采用脏页超时机制刷新脏页，而不采用脏 页比例超支刷新脏页）进行设置。</w:t>
      </w:r>
    </w:p>
    <w:p w:rsidR="00D032B6" w:rsidRDefault="00A23879">
      <w:pPr>
        <w:pStyle w:val="BodyText"/>
        <w:spacing w:before="34"/>
        <w:ind w:left="1217" w:right="6486"/>
        <w:jc w:val="both"/>
        <w:rPr>
          <w:lang w:eastAsia="zh-CN"/>
        </w:rPr>
      </w:pPr>
      <w:r>
        <w:rPr>
          <w:lang w:eastAsia="zh-CN"/>
        </w:rPr>
        <w:t>3.</w:t>
      </w:r>
      <w:r>
        <w:rPr>
          <w:spacing w:val="-9"/>
          <w:lang w:eastAsia="zh-CN"/>
        </w:rPr>
        <w:t xml:space="preserve"> </w:t>
      </w:r>
      <w:r>
        <w:rPr>
          <w:lang w:eastAsia="zh-CN"/>
        </w:rPr>
        <w:t>执行如下命令，使配置生效：</w:t>
      </w:r>
    </w:p>
    <w:p w:rsidR="00D032B6" w:rsidRDefault="00035F6E">
      <w:pPr>
        <w:pStyle w:val="BodyText"/>
        <w:spacing w:line="324" w:lineRule="exact"/>
        <w:ind w:left="1217" w:right="7802"/>
        <w:jc w:val="both"/>
        <w:rPr>
          <w:rFonts w:ascii="Microsoft JhengHei" w:eastAsia="Microsoft JhengHei" w:hAnsi="Microsoft JhengHei" w:cs="Microsoft JhengHei"/>
          <w:lang w:eastAsia="zh-CN"/>
        </w:rPr>
      </w:pPr>
      <w:r w:rsidRPr="00035F6E">
        <w:pict>
          <v:group id="_x0000_s4028" style="position:absolute;left:0;text-align:left;margin-left:95.85pt;margin-top:4.75pt;width:459.45pt;height:10.6pt;z-index:-252205056;mso-position-horizontal-relative:page" coordorigin="1917,95" coordsize="9189,212">
            <v:shape id="_x0000_s402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lang w:eastAsia="zh-CN"/>
        </w:rPr>
        <w:t xml:space="preserve">/sbin/sysctl </w:t>
      </w:r>
      <w:r w:rsidR="00A23879">
        <w:rPr>
          <w:rFonts w:ascii="Microsoft JhengHei" w:eastAsia="Microsoft JhengHei" w:hAnsi="Microsoft JhengHei" w:cs="Microsoft JhengHei"/>
          <w:spacing w:val="44"/>
          <w:w w:val="105"/>
          <w:lang w:eastAsia="zh-CN"/>
        </w:rPr>
        <w:t xml:space="preserve"> </w:t>
      </w:r>
      <w:r w:rsidR="00A23879">
        <w:rPr>
          <w:rFonts w:ascii="Microsoft JhengHei" w:eastAsia="Microsoft JhengHei" w:hAnsi="Microsoft JhengHei" w:cs="Microsoft JhengHei"/>
          <w:w w:val="105"/>
          <w:lang w:eastAsia="zh-CN"/>
        </w:rPr>
        <w:t>-p</w:t>
      </w:r>
    </w:p>
    <w:p w:rsidR="00D032B6" w:rsidRDefault="00620DD5">
      <w:pPr>
        <w:pStyle w:val="BodyText"/>
        <w:spacing w:before="26"/>
        <w:ind w:left="1217" w:right="4504"/>
        <w:jc w:val="both"/>
        <w:rPr>
          <w:lang w:eastAsia="zh-CN"/>
        </w:rPr>
      </w:pPr>
      <w:r>
        <w:pict>
          <v:shape id="_x0000_i1056"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每台作为数据库服务器的机器都需要配置。</w:t>
      </w:r>
    </w:p>
    <w:p w:rsidR="00D032B6" w:rsidRDefault="00A23879">
      <w:pPr>
        <w:pStyle w:val="BodyText"/>
        <w:tabs>
          <w:tab w:val="left" w:pos="1217"/>
        </w:tabs>
        <w:spacing w:line="319"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数据库目录结构</w:t>
      </w:r>
    </w:p>
    <w:p w:rsidR="00D032B6" w:rsidRDefault="00D032B6">
      <w:pPr>
        <w:spacing w:before="8" w:line="100" w:lineRule="exact"/>
        <w:rPr>
          <w:sz w:val="10"/>
          <w:szCs w:val="10"/>
          <w:lang w:eastAsia="zh-CN"/>
        </w:rPr>
      </w:pPr>
    </w:p>
    <w:p w:rsidR="00D032B6" w:rsidRDefault="00A23879">
      <w:pPr>
        <w:pStyle w:val="BodyText"/>
        <w:spacing w:line="168" w:lineRule="auto"/>
        <w:ind w:left="1217"/>
        <w:rPr>
          <w:lang w:eastAsia="zh-CN"/>
        </w:rPr>
      </w:pPr>
      <w:r>
        <w:rPr>
          <w:lang w:eastAsia="zh-CN"/>
        </w:rPr>
        <w:t>用户应尽可能使数据目录，索引目录与日志目录存放在不同物理磁盘中，以减少顺序</w:t>
      </w:r>
      <w:r>
        <w:rPr>
          <w:spacing w:val="-17"/>
          <w:lang w:eastAsia="zh-CN"/>
        </w:rPr>
        <w:t xml:space="preserve"> </w:t>
      </w:r>
      <w:r>
        <w:rPr>
          <w:lang w:eastAsia="zh-CN"/>
        </w:rPr>
        <w:t>I/O</w:t>
      </w:r>
      <w:r>
        <w:rPr>
          <w:spacing w:val="-16"/>
          <w:lang w:eastAsia="zh-CN"/>
        </w:rPr>
        <w:t xml:space="preserve"> </w:t>
      </w:r>
      <w:r>
        <w:rPr>
          <w:lang w:eastAsia="zh-CN"/>
        </w:rPr>
        <w:t>与随机</w:t>
      </w:r>
      <w:r>
        <w:rPr>
          <w:spacing w:val="-16"/>
          <w:lang w:eastAsia="zh-CN"/>
        </w:rPr>
        <w:t xml:space="preserve"> </w:t>
      </w:r>
      <w:r>
        <w:rPr>
          <w:lang w:eastAsia="zh-CN"/>
        </w:rPr>
        <w:t>I/O</w:t>
      </w:r>
      <w:r>
        <w:rPr>
          <w:spacing w:val="-16"/>
          <w:lang w:eastAsia="zh-CN"/>
        </w:rPr>
        <w:t xml:space="preserve"> </w:t>
      </w:r>
      <w:r>
        <w:rPr>
          <w:lang w:eastAsia="zh-CN"/>
        </w:rPr>
        <w:t>之 间的竞争。</w:t>
      </w:r>
    </w:p>
    <w:p w:rsidR="00D032B6" w:rsidRDefault="00D032B6">
      <w:pPr>
        <w:spacing w:line="200" w:lineRule="exact"/>
        <w:rPr>
          <w:sz w:val="20"/>
          <w:szCs w:val="20"/>
          <w:lang w:eastAsia="zh-CN"/>
        </w:rPr>
      </w:pPr>
    </w:p>
    <w:p w:rsidR="00D032B6" w:rsidRDefault="00D032B6">
      <w:pPr>
        <w:spacing w:before="9" w:line="220" w:lineRule="exact"/>
        <w:rPr>
          <w:lang w:eastAsia="zh-CN"/>
        </w:rPr>
      </w:pPr>
    </w:p>
    <w:p w:rsidR="00D032B6" w:rsidRDefault="00035F6E">
      <w:pPr>
        <w:pStyle w:val="Heading3"/>
        <w:spacing w:line="396" w:lineRule="exact"/>
        <w:rPr>
          <w:lang w:eastAsia="zh-CN"/>
        </w:rPr>
      </w:pPr>
      <w:r>
        <w:pict>
          <v:group id="_x0000_s4025" style="position:absolute;left:0;text-align:left;margin-left:56.7pt;margin-top:21.4pt;width:498.6pt;height:.1pt;z-index:-252204032;mso-position-horizontal-relative:page" coordorigin="1134,428" coordsize="9972,2">
            <v:shape id="_x0000_s4026" style="position:absolute;left:1134;top:428;width:9972;height:2" coordorigin="1134,428" coordsize="9972,0" path="m1134,428r9972,e" filled="f" strokeweight="1pt">
              <v:path arrowok="t"/>
            </v:shape>
            <w10:wrap anchorx="page"/>
          </v:group>
        </w:pict>
      </w:r>
      <w:bookmarkStart w:id="103" w:name="准备安装介质"/>
      <w:bookmarkStart w:id="104" w:name="_bookmark47"/>
      <w:bookmarkEnd w:id="103"/>
      <w:bookmarkEnd w:id="104"/>
      <w:r w:rsidR="00A23879">
        <w:rPr>
          <w:lang w:eastAsia="zh-CN"/>
        </w:rPr>
        <w:t>准备安装介质</w:t>
      </w:r>
    </w:p>
    <w:p w:rsidR="00D032B6" w:rsidRDefault="00A23879">
      <w:pPr>
        <w:pStyle w:val="BodyText"/>
        <w:spacing w:before="45" w:line="253" w:lineRule="auto"/>
        <w:ind w:right="215"/>
      </w:pPr>
      <w:r>
        <w:rPr>
          <w:w w:val="95"/>
          <w:lang w:eastAsia="zh-CN"/>
        </w:rPr>
        <w:t>请到</w:t>
      </w:r>
      <w:r>
        <w:rPr>
          <w:spacing w:val="55"/>
          <w:w w:val="95"/>
          <w:lang w:eastAsia="zh-CN"/>
        </w:rPr>
        <w:t xml:space="preserve"> </w:t>
      </w:r>
      <w:r>
        <w:rPr>
          <w:w w:val="95"/>
          <w:lang w:eastAsia="zh-CN"/>
        </w:rPr>
        <w:t>SequoiaDB</w:t>
      </w:r>
      <w:r>
        <w:rPr>
          <w:spacing w:val="55"/>
          <w:w w:val="95"/>
          <w:lang w:eastAsia="zh-CN"/>
        </w:rPr>
        <w:t xml:space="preserve"> </w:t>
      </w:r>
      <w:r>
        <w:rPr>
          <w:w w:val="95"/>
          <w:lang w:eastAsia="zh-CN"/>
        </w:rPr>
        <w:t>官方网站下载相应的版本。</w:t>
      </w:r>
      <w:r>
        <w:rPr>
          <w:lang w:eastAsia="zh-CN"/>
        </w:rPr>
        <w:t xml:space="preserve"> </w:t>
      </w:r>
      <w:r>
        <w:rPr>
          <w:w w:val="90"/>
        </w:rPr>
        <w:t>下载地址：</w:t>
      </w:r>
      <w:hyperlink r:id="rId41">
        <w:r>
          <w:rPr>
            <w:color w:val="0000FF"/>
            <w:w w:val="90"/>
          </w:rPr>
          <w:t>http://www.sequoiadb.com/index.php?p=downserver</w:t>
        </w:r>
      </w:hyperlink>
    </w:p>
    <w:p w:rsidR="00D032B6" w:rsidRDefault="00D032B6">
      <w:pPr>
        <w:spacing w:before="9" w:line="190" w:lineRule="exact"/>
        <w:rPr>
          <w:sz w:val="19"/>
          <w:szCs w:val="19"/>
        </w:rPr>
      </w:pPr>
    </w:p>
    <w:p w:rsidR="00D032B6" w:rsidRDefault="00D032B6">
      <w:pPr>
        <w:spacing w:line="200" w:lineRule="exact"/>
        <w:rPr>
          <w:sz w:val="20"/>
          <w:szCs w:val="20"/>
        </w:rPr>
      </w:pPr>
    </w:p>
    <w:p w:rsidR="000B7B9A" w:rsidRDefault="000B7B9A" w:rsidP="000B7B9A">
      <w:pPr>
        <w:spacing w:line="240" w:lineRule="exact"/>
        <w:rPr>
          <w:lang w:eastAsia="zh-CN"/>
        </w:rPr>
        <w:sectPr w:rsidR="000B7B9A">
          <w:pgSz w:w="12240" w:h="15840"/>
          <w:pgMar w:top="620" w:right="1000" w:bottom="280" w:left="700" w:header="720" w:footer="720" w:gutter="0"/>
          <w:cols w:space="720"/>
        </w:sectPr>
      </w:pPr>
    </w:p>
    <w:p w:rsidR="000B7B9A" w:rsidRDefault="00035F6E" w:rsidP="000B7B9A">
      <w:pPr>
        <w:pStyle w:val="Heading3"/>
        <w:rPr>
          <w:lang w:eastAsia="zh-CN"/>
        </w:rPr>
      </w:pPr>
      <w:r>
        <w:lastRenderedPageBreak/>
        <w:pict>
          <v:group id="_x0000_s4681" style="position:absolute;left:0;text-align:left;margin-left:56.7pt;margin-top:47.3pt;width:498.6pt;height:.1pt;z-index:-251323392;mso-position-horizontal-relative:page" coordorigin="1134,946" coordsize="9972,2">
            <v:shape id="_x0000_s4682" style="position:absolute;left:1134;top:946;width:9972;height:2" coordorigin="1134,946" coordsize="9972,0" path="m1134,946r9972,e" filled="f" strokeweight="3pt">
              <v:path arrowok="t"/>
            </v:shape>
            <w10:wrap anchorx="page"/>
          </v:group>
        </w:pict>
      </w:r>
      <w:bookmarkStart w:id="105" w:name="SequoiaDB_服务器安装部署"/>
      <w:bookmarkEnd w:id="105"/>
      <w:r w:rsidR="000B7B9A">
        <w:rPr>
          <w:w w:val="95"/>
          <w:lang w:eastAsia="zh-CN"/>
        </w:rPr>
        <w:t xml:space="preserve">SequoiaDB </w:t>
      </w:r>
      <w:r w:rsidR="000B7B9A">
        <w:rPr>
          <w:spacing w:val="29"/>
          <w:w w:val="95"/>
          <w:lang w:eastAsia="zh-CN"/>
        </w:rPr>
        <w:t xml:space="preserve"> </w:t>
      </w:r>
      <w:r w:rsidR="000B7B9A">
        <w:rPr>
          <w:w w:val="95"/>
          <w:lang w:eastAsia="zh-CN"/>
        </w:rPr>
        <w:t>服务器安装部署</w:t>
      </w:r>
    </w:p>
    <w:p w:rsidR="000B7B9A" w:rsidRDefault="000B7B9A" w:rsidP="000B7B9A">
      <w:pPr>
        <w:pStyle w:val="BodyText"/>
        <w:spacing w:before="16" w:line="251" w:lineRule="auto"/>
        <w:ind w:left="613" w:right="8347"/>
        <w:rPr>
          <w:rFonts w:eastAsiaTheme="minorEastAsia"/>
          <w:lang w:eastAsia="zh-CN"/>
        </w:rPr>
      </w:pPr>
    </w:p>
    <w:p w:rsidR="000B7B9A" w:rsidRDefault="000B7B9A" w:rsidP="000B7B9A">
      <w:pPr>
        <w:rPr>
          <w:lang w:eastAsia="zh-CN"/>
        </w:rPr>
      </w:pPr>
    </w:p>
    <w:p w:rsidR="000B7B9A" w:rsidRDefault="000B7B9A" w:rsidP="000B7B9A">
      <w:pPr>
        <w:ind w:firstLineChars="150" w:firstLine="330"/>
        <w:rPr>
          <w:lang w:eastAsia="zh-CN"/>
        </w:rPr>
      </w:pPr>
      <w:r>
        <w:rPr>
          <w:rFonts w:hint="eastAsia"/>
          <w:lang w:eastAsia="zh-CN"/>
        </w:rPr>
        <w:t>安装部署分为自动化安装和手工安装两种方式，用户可以选择其中一种进行安装：</w:t>
      </w:r>
    </w:p>
    <w:p w:rsidR="000B7B9A" w:rsidRDefault="00035F6E" w:rsidP="000B7B9A">
      <w:pPr>
        <w:ind w:leftChars="150" w:left="330"/>
        <w:rPr>
          <w:lang w:eastAsia="zh-CN"/>
        </w:rPr>
      </w:pPr>
      <w:hyperlink w:anchor="自动安装" w:history="1">
        <w:r w:rsidR="000B7B9A" w:rsidRPr="00BA7E61">
          <w:rPr>
            <w:rStyle w:val="Hyperlink"/>
            <w:lang w:eastAsia="zh-CN"/>
          </w:rPr>
          <w:t>自动</w:t>
        </w:r>
        <w:r w:rsidR="000B7B9A" w:rsidRPr="00BA7E61">
          <w:rPr>
            <w:rStyle w:val="Hyperlink"/>
            <w:rFonts w:hint="eastAsia"/>
            <w:lang w:eastAsia="zh-CN"/>
          </w:rPr>
          <w:t>化</w:t>
        </w:r>
        <w:r w:rsidR="000B7B9A" w:rsidRPr="00BA7E61">
          <w:rPr>
            <w:rStyle w:val="Hyperlink"/>
            <w:lang w:eastAsia="zh-CN"/>
          </w:rPr>
          <w:t>安装</w:t>
        </w:r>
        <w:r w:rsidR="000B7B9A" w:rsidRPr="00BA7E61">
          <w:rPr>
            <w:rStyle w:val="Hyperlink"/>
            <w:rFonts w:hint="eastAsia"/>
            <w:lang w:eastAsia="zh-CN"/>
          </w:rPr>
          <w:t>部署</w:t>
        </w:r>
        <w:r w:rsidR="000B7B9A" w:rsidRPr="00BA7E61">
          <w:rPr>
            <w:rStyle w:val="Hyperlink"/>
            <w:lang w:eastAsia="zh-CN"/>
          </w:rPr>
          <w:t xml:space="preserve"> </w:t>
        </w:r>
      </w:hyperlink>
    </w:p>
    <w:p w:rsidR="000B7B9A" w:rsidRPr="0036603B" w:rsidRDefault="00035F6E" w:rsidP="000B7B9A">
      <w:pPr>
        <w:ind w:leftChars="150" w:left="330"/>
        <w:rPr>
          <w:lang w:eastAsia="zh-CN"/>
        </w:rPr>
      </w:pPr>
      <w:hyperlink w:anchor="手工安装" w:history="1">
        <w:r w:rsidR="000B7B9A" w:rsidRPr="00BA7E61">
          <w:rPr>
            <w:rStyle w:val="Hyperlink"/>
            <w:lang w:eastAsia="zh-CN"/>
          </w:rPr>
          <w:t>手工安装</w:t>
        </w:r>
        <w:r w:rsidR="000B7B9A" w:rsidRPr="00BA7E61">
          <w:rPr>
            <w:rStyle w:val="Hyperlink"/>
            <w:rFonts w:hint="eastAsia"/>
            <w:lang w:eastAsia="zh-CN"/>
          </w:rPr>
          <w:t>部署</w:t>
        </w:r>
      </w:hyperlink>
    </w:p>
    <w:p w:rsidR="000B7B9A" w:rsidRDefault="00035F6E" w:rsidP="000B7B9A">
      <w:pPr>
        <w:spacing w:before="2" w:line="200" w:lineRule="exact"/>
        <w:rPr>
          <w:sz w:val="20"/>
          <w:szCs w:val="20"/>
          <w:lang w:eastAsia="zh-CN"/>
        </w:rPr>
      </w:pPr>
      <w:r w:rsidRPr="00035F6E">
        <w:pict>
          <v:group id="_x0000_s4683" style="position:absolute;margin-left:56.7pt;margin-top:9.05pt;width:498.6pt;height:.1pt;z-index:-251322368;mso-position-horizontal-relative:page" coordorigin="1134,33" coordsize="9972,2">
            <v:shape id="_x0000_s4684" style="position:absolute;left:1134;top:33;width:9972;height:2" coordorigin="1134,33" coordsize="9972,0" path="m1134,33r9972,e" filled="f" strokeweight="1pt">
              <v:path arrowok="t"/>
            </v:shape>
            <w10:wrap anchorx="page"/>
          </v:group>
        </w:pict>
      </w:r>
    </w:p>
    <w:p w:rsidR="000B7B9A" w:rsidRDefault="000B7B9A" w:rsidP="000B7B9A">
      <w:pPr>
        <w:pStyle w:val="Heading8"/>
        <w:spacing w:line="394" w:lineRule="exact"/>
        <w:ind w:left="113"/>
        <w:rPr>
          <w:rFonts w:ascii="Microsoft JhengHei" w:eastAsiaTheme="minorEastAsia" w:hAnsi="Microsoft JhengHei" w:cs="Microsoft JhengHei"/>
          <w:lang w:eastAsia="zh-CN"/>
        </w:rPr>
      </w:pPr>
      <w:bookmarkStart w:id="106" w:name="自动安装"/>
      <w:bookmarkEnd w:id="106"/>
      <w:r>
        <w:rPr>
          <w:rFonts w:ascii="Microsoft JhengHei" w:eastAsia="Microsoft JhengHei" w:hAnsi="Microsoft JhengHei" w:cs="Microsoft JhengHei"/>
          <w:lang w:eastAsia="zh-CN"/>
        </w:rPr>
        <w:t>自动</w:t>
      </w:r>
      <w:r>
        <w:rPr>
          <w:rFonts w:ascii="Microsoft JhengHei" w:eastAsiaTheme="minorEastAsia" w:hAnsi="Microsoft JhengHei" w:cs="Microsoft JhengHei" w:hint="eastAsia"/>
          <w:lang w:eastAsia="zh-CN"/>
        </w:rPr>
        <w:t>化</w:t>
      </w:r>
      <w:r>
        <w:rPr>
          <w:rFonts w:ascii="Microsoft JhengHei" w:eastAsia="Microsoft JhengHei" w:hAnsi="Microsoft JhengHei" w:cs="Microsoft JhengHei"/>
          <w:lang w:eastAsia="zh-CN"/>
        </w:rPr>
        <w:t>安装</w:t>
      </w:r>
    </w:p>
    <w:p w:rsidR="000B7B9A" w:rsidRPr="00B52B73" w:rsidRDefault="000B7B9A" w:rsidP="000B7B9A">
      <w:pPr>
        <w:rPr>
          <w:lang w:eastAsia="zh-CN"/>
        </w:rPr>
      </w:pPr>
      <w:r>
        <w:rPr>
          <w:rFonts w:hint="eastAsia"/>
          <w:lang w:eastAsia="zh-CN"/>
        </w:rPr>
        <w:t xml:space="preserve">       </w:t>
      </w:r>
      <w:r>
        <w:rPr>
          <w:rFonts w:hint="eastAsia"/>
          <w:lang w:eastAsia="zh-CN"/>
        </w:rPr>
        <w:t>自动化安装只需要选择一台机器，并在该机器上安装</w:t>
      </w:r>
      <w:r>
        <w:rPr>
          <w:rFonts w:hint="eastAsia"/>
          <w:lang w:eastAsia="zh-CN"/>
        </w:rPr>
        <w:t>OM</w:t>
      </w:r>
      <w:r>
        <w:rPr>
          <w:rFonts w:hint="eastAsia"/>
          <w:lang w:eastAsia="zh-CN"/>
        </w:rPr>
        <w:t>服务，便可以通过网页连接</w:t>
      </w:r>
      <w:r>
        <w:rPr>
          <w:rFonts w:hint="eastAsia"/>
          <w:lang w:eastAsia="zh-CN"/>
        </w:rPr>
        <w:t>OM</w:t>
      </w:r>
      <w:r>
        <w:rPr>
          <w:rFonts w:hint="eastAsia"/>
          <w:lang w:eastAsia="zh-CN"/>
        </w:rPr>
        <w:t>，进行自动化安装部署集群。</w:t>
      </w:r>
    </w:p>
    <w:p w:rsidR="000B7B9A" w:rsidRDefault="00035F6E" w:rsidP="000B7B9A">
      <w:pPr>
        <w:ind w:firstLineChars="150" w:firstLine="330"/>
        <w:rPr>
          <w:color w:val="0000FF"/>
          <w:w w:val="90"/>
          <w:lang w:eastAsia="zh-CN"/>
        </w:rPr>
      </w:pPr>
      <w:hyperlink w:anchor="_安装OM服务" w:history="1">
        <w:r w:rsidR="000B7B9A" w:rsidRPr="008B5F50">
          <w:rPr>
            <w:rStyle w:val="Hyperlink"/>
            <w:w w:val="95"/>
            <w:lang w:eastAsia="zh-CN"/>
          </w:rPr>
          <w:t>安装</w:t>
        </w:r>
        <w:r w:rsidR="000B7B9A" w:rsidRPr="008B5F50">
          <w:rPr>
            <w:rStyle w:val="Hyperlink"/>
            <w:spacing w:val="6"/>
            <w:w w:val="95"/>
            <w:lang w:eastAsia="zh-CN"/>
          </w:rPr>
          <w:t xml:space="preserve"> </w:t>
        </w:r>
        <w:r w:rsidR="000B7B9A" w:rsidRPr="008B5F50">
          <w:rPr>
            <w:rStyle w:val="Hyperlink"/>
            <w:w w:val="95"/>
            <w:lang w:eastAsia="zh-CN"/>
          </w:rPr>
          <w:t>OM</w:t>
        </w:r>
        <w:r w:rsidR="000B7B9A" w:rsidRPr="008B5F50">
          <w:rPr>
            <w:rStyle w:val="Hyperlink"/>
            <w:rFonts w:hint="eastAsia"/>
            <w:lang w:eastAsia="zh-CN"/>
          </w:rPr>
          <w:t>服务</w:t>
        </w:r>
      </w:hyperlink>
    </w:p>
    <w:p w:rsidR="000B7B9A" w:rsidRPr="00B52B73" w:rsidRDefault="00035F6E" w:rsidP="000B7B9A">
      <w:pPr>
        <w:ind w:firstLineChars="150" w:firstLine="330"/>
        <w:rPr>
          <w:lang w:eastAsia="zh-CN"/>
        </w:rPr>
      </w:pPr>
      <w:hyperlink w:anchor="_通过OM_部署集群" w:history="1">
        <w:r w:rsidR="000B7B9A" w:rsidRPr="008B3945">
          <w:rPr>
            <w:rStyle w:val="Hyperlink"/>
            <w:rFonts w:hint="eastAsia"/>
            <w:w w:val="95"/>
            <w:lang w:eastAsia="zh-CN"/>
          </w:rPr>
          <w:t>通过</w:t>
        </w:r>
        <w:r w:rsidR="000B7B9A" w:rsidRPr="008B3945">
          <w:rPr>
            <w:rStyle w:val="Hyperlink"/>
            <w:w w:val="95"/>
            <w:lang w:eastAsia="zh-CN"/>
          </w:rPr>
          <w:t>OM</w:t>
        </w:r>
        <w:r w:rsidR="000B7B9A" w:rsidRPr="008B3945">
          <w:rPr>
            <w:rStyle w:val="Hyperlink"/>
            <w:w w:val="95"/>
            <w:lang w:eastAsia="zh-CN"/>
          </w:rPr>
          <w:t>部署</w:t>
        </w:r>
        <w:r w:rsidR="000B7B9A" w:rsidRPr="008B3945">
          <w:rPr>
            <w:rStyle w:val="Hyperlink"/>
            <w:rFonts w:hint="eastAsia"/>
            <w:w w:val="95"/>
            <w:lang w:eastAsia="zh-CN"/>
          </w:rPr>
          <w:t>集群</w:t>
        </w:r>
      </w:hyperlink>
    </w:p>
    <w:p w:rsidR="000B7B9A" w:rsidRPr="00B52B73" w:rsidRDefault="000B7B9A" w:rsidP="000B7B9A">
      <w:pPr>
        <w:pStyle w:val="Heading9"/>
        <w:ind w:firstLineChars="98" w:firstLine="195"/>
        <w:rPr>
          <w:rFonts w:eastAsiaTheme="minorEastAsia"/>
          <w:lang w:eastAsia="zh-CN"/>
        </w:rPr>
      </w:pPr>
      <w:bookmarkStart w:id="107" w:name="安装_OM"/>
      <w:bookmarkStart w:id="108" w:name="_安装OM服务"/>
      <w:bookmarkEnd w:id="107"/>
      <w:bookmarkEnd w:id="108"/>
      <w:r>
        <w:rPr>
          <w:rFonts w:ascii="宋体" w:eastAsia="宋体" w:hAnsi="宋体" w:cs="宋体" w:hint="eastAsia"/>
          <w:w w:val="95"/>
          <w:lang w:eastAsia="zh-CN"/>
        </w:rPr>
        <w:t>安装</w:t>
      </w:r>
      <w:r>
        <w:rPr>
          <w:w w:val="95"/>
          <w:lang w:eastAsia="zh-CN"/>
        </w:rPr>
        <w:t>OM</w:t>
      </w:r>
      <w:r>
        <w:rPr>
          <w:rFonts w:ascii="宋体" w:eastAsia="宋体" w:hAnsi="宋体" w:cs="宋体" w:hint="eastAsia"/>
          <w:w w:val="95"/>
          <w:lang w:eastAsia="zh-CN"/>
        </w:rPr>
        <w:t>服务</w:t>
      </w:r>
    </w:p>
    <w:p w:rsidR="000B7B9A" w:rsidRDefault="000B7B9A" w:rsidP="000B7B9A">
      <w:pPr>
        <w:spacing w:before="9" w:line="190" w:lineRule="exact"/>
        <w:rPr>
          <w:sz w:val="19"/>
          <w:szCs w:val="19"/>
          <w:lang w:eastAsia="zh-CN"/>
        </w:rPr>
      </w:pPr>
    </w:p>
    <w:p w:rsidR="000B7B9A" w:rsidRDefault="000B7B9A" w:rsidP="000B7B9A">
      <w:pPr>
        <w:pStyle w:val="BodyText"/>
        <w:ind w:left="613"/>
        <w:rPr>
          <w:lang w:eastAsia="zh-CN"/>
        </w:rPr>
      </w:pPr>
      <w:r>
        <w:rPr>
          <w:lang w:eastAsia="zh-CN"/>
        </w:rPr>
        <w:t>安装前准备</w:t>
      </w:r>
    </w:p>
    <w:p w:rsidR="000B7B9A" w:rsidRDefault="000B7B9A" w:rsidP="000B7B9A">
      <w:pPr>
        <w:pStyle w:val="BodyText"/>
        <w:spacing w:before="36"/>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确保系统满足硬件和软件要求</w:t>
      </w:r>
    </w:p>
    <w:p w:rsidR="00606508" w:rsidRDefault="000B7B9A">
      <w:pPr>
        <w:pStyle w:val="BodyText"/>
        <w:numPr>
          <w:ilvl w:val="0"/>
          <w:numId w:val="47"/>
        </w:numPr>
        <w:tabs>
          <w:tab w:val="left" w:pos="897"/>
        </w:tabs>
        <w:spacing w:line="270" w:lineRule="exact"/>
        <w:ind w:left="897"/>
        <w:rPr>
          <w:lang w:eastAsia="zh-CN"/>
        </w:rPr>
      </w:pPr>
      <w:r>
        <w:rPr>
          <w:lang w:eastAsia="zh-CN"/>
        </w:rPr>
        <w:t>使用</w:t>
      </w:r>
      <w:r>
        <w:rPr>
          <w:spacing w:val="-20"/>
          <w:lang w:eastAsia="zh-CN"/>
        </w:rPr>
        <w:t xml:space="preserve"> </w:t>
      </w:r>
      <w:r>
        <w:rPr>
          <w:lang w:eastAsia="zh-CN"/>
        </w:rPr>
        <w:t>root</w:t>
      </w:r>
      <w:r>
        <w:rPr>
          <w:spacing w:val="-20"/>
          <w:lang w:eastAsia="zh-CN"/>
        </w:rPr>
        <w:t xml:space="preserve"> </w:t>
      </w:r>
      <w:r>
        <w:rPr>
          <w:lang w:eastAsia="zh-CN"/>
        </w:rPr>
        <w:t>用户权限来安装</w:t>
      </w:r>
      <w:r>
        <w:rPr>
          <w:spacing w:val="-19"/>
          <w:lang w:eastAsia="zh-CN"/>
        </w:rPr>
        <w:t xml:space="preserve"> </w:t>
      </w:r>
      <w:r>
        <w:rPr>
          <w:lang w:eastAsia="zh-CN"/>
        </w:rPr>
        <w:t>SequoiaDB</w:t>
      </w:r>
      <w:r>
        <w:rPr>
          <w:spacing w:val="-20"/>
          <w:lang w:eastAsia="zh-CN"/>
        </w:rPr>
        <w:t xml:space="preserve"> </w:t>
      </w:r>
      <w:r>
        <w:rPr>
          <w:lang w:eastAsia="zh-CN"/>
        </w:rPr>
        <w:t>数据库服务</w:t>
      </w:r>
    </w:p>
    <w:p w:rsidR="00606508" w:rsidRDefault="000B7B9A">
      <w:pPr>
        <w:pStyle w:val="BodyText"/>
        <w:numPr>
          <w:ilvl w:val="0"/>
          <w:numId w:val="47"/>
        </w:numPr>
        <w:tabs>
          <w:tab w:val="left" w:pos="897"/>
        </w:tabs>
        <w:spacing w:line="270" w:lineRule="exact"/>
        <w:ind w:left="897"/>
      </w:pPr>
      <w:r>
        <w:rPr>
          <w:w w:val="95"/>
        </w:rPr>
        <w:t>检查</w:t>
      </w:r>
      <w:r>
        <w:rPr>
          <w:spacing w:val="28"/>
          <w:w w:val="95"/>
        </w:rPr>
        <w:t xml:space="preserve"> </w:t>
      </w:r>
      <w:r>
        <w:rPr>
          <w:w w:val="95"/>
        </w:rPr>
        <w:t>SequoiaDB</w:t>
      </w:r>
      <w:r>
        <w:rPr>
          <w:spacing w:val="28"/>
          <w:w w:val="95"/>
        </w:rPr>
        <w:t xml:space="preserve"> </w:t>
      </w:r>
      <w:r>
        <w:rPr>
          <w:w w:val="95"/>
        </w:rPr>
        <w:t>产品软件包与</w:t>
      </w:r>
      <w:r>
        <w:rPr>
          <w:spacing w:val="29"/>
          <w:w w:val="95"/>
        </w:rPr>
        <w:t xml:space="preserve"> </w:t>
      </w:r>
      <w:r>
        <w:rPr>
          <w:w w:val="95"/>
        </w:rPr>
        <w:t>OS</w:t>
      </w:r>
      <w:r>
        <w:rPr>
          <w:spacing w:val="28"/>
          <w:w w:val="95"/>
        </w:rPr>
        <w:t xml:space="preserve"> </w:t>
      </w:r>
      <w:r>
        <w:rPr>
          <w:w w:val="95"/>
        </w:rPr>
        <w:t>系统配套</w:t>
      </w:r>
    </w:p>
    <w:p w:rsidR="000B7B9A" w:rsidRDefault="000B7B9A" w:rsidP="000B7B9A">
      <w:pPr>
        <w:pStyle w:val="BodyText"/>
        <w:spacing w:line="270" w:lineRule="exact"/>
        <w:ind w:left="613"/>
      </w:pPr>
      <w:r>
        <w:rPr>
          <w:rFonts w:ascii="Courier New" w:eastAsia="Courier New" w:hAnsi="Courier New" w:cs="Courier New"/>
          <w:position w:val="1"/>
        </w:rPr>
        <w:t>•</w:t>
      </w:r>
      <w:r>
        <w:rPr>
          <w:rFonts w:ascii="Courier New" w:eastAsia="Courier New" w:hAnsi="Courier New" w:cs="Courier New"/>
          <w:spacing w:val="21"/>
          <w:position w:val="1"/>
        </w:rPr>
        <w:t xml:space="preserve"> </w:t>
      </w:r>
      <w:r>
        <w:t>如果需要图形界面模式安装，请确保</w:t>
      </w:r>
      <w:r>
        <w:rPr>
          <w:spacing w:val="-4"/>
        </w:rPr>
        <w:t xml:space="preserve"> </w:t>
      </w:r>
      <w:r>
        <w:t>X</w:t>
      </w:r>
      <w:r>
        <w:rPr>
          <w:spacing w:val="-5"/>
        </w:rPr>
        <w:t xml:space="preserve"> </w:t>
      </w:r>
      <w:r>
        <w:t>Server</w:t>
      </w:r>
      <w:r>
        <w:rPr>
          <w:spacing w:val="-5"/>
        </w:rPr>
        <w:t xml:space="preserve"> </w:t>
      </w:r>
      <w:r>
        <w:t>服务正在运行</w:t>
      </w:r>
    </w:p>
    <w:p w:rsidR="000B7B9A" w:rsidRDefault="000B7B9A" w:rsidP="000B7B9A">
      <w:pPr>
        <w:pStyle w:val="BodyText"/>
        <w:spacing w:line="270" w:lineRule="exact"/>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39"/>
          <w:position w:val="1"/>
          <w:lang w:eastAsia="zh-CN"/>
        </w:rPr>
        <w:t xml:space="preserve"> </w:t>
      </w:r>
      <w:r>
        <w:rPr>
          <w:lang w:eastAsia="zh-CN"/>
        </w:rPr>
        <w:t>服务器配置了主机名，且与其他服务器之间可通过主机名建立网络连接（如</w:t>
      </w:r>
      <w:r>
        <w:rPr>
          <w:spacing w:val="1"/>
          <w:lang w:eastAsia="zh-CN"/>
        </w:rPr>
        <w:t xml:space="preserve"> </w:t>
      </w:r>
      <w:r>
        <w:rPr>
          <w:lang w:eastAsia="zh-CN"/>
        </w:rPr>
        <w:t>ssh 主机名）</w:t>
      </w:r>
    </w:p>
    <w:p w:rsidR="000B7B9A" w:rsidRDefault="000B7B9A" w:rsidP="000B7B9A">
      <w:pPr>
        <w:pStyle w:val="BodyText"/>
        <w:spacing w:before="36" w:line="335" w:lineRule="auto"/>
        <w:ind w:left="613" w:right="3859"/>
      </w:pPr>
      <w:r>
        <w:rPr>
          <w:noProof/>
          <w:lang w:eastAsia="zh-CN"/>
        </w:rPr>
        <w:drawing>
          <wp:inline distT="0" distB="0" distL="0" distR="0">
            <wp:extent cx="302260" cy="302260"/>
            <wp:effectExtent l="19050" t="0" r="2540" b="0"/>
            <wp:docPr id="12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rPr>
        <w:t xml:space="preserve">   </w:t>
      </w:r>
      <w:r>
        <w:rPr>
          <w:w w:val="95"/>
        </w:rPr>
        <w:t xml:space="preserve">Note:   </w:t>
      </w:r>
      <w:r>
        <w:rPr>
          <w:spacing w:val="30"/>
          <w:w w:val="95"/>
        </w:rPr>
        <w:t xml:space="preserve"> </w:t>
      </w:r>
      <w:r>
        <w:rPr>
          <w:w w:val="95"/>
        </w:rPr>
        <w:t xml:space="preserve">SequoiaDB </w:t>
      </w:r>
      <w:r>
        <w:rPr>
          <w:spacing w:val="16"/>
          <w:w w:val="95"/>
        </w:rPr>
        <w:t xml:space="preserve"> </w:t>
      </w:r>
      <w:r>
        <w:rPr>
          <w:w w:val="95"/>
        </w:rPr>
        <w:t>的安装向导需要的参数不接受非英文字符。</w:t>
      </w:r>
      <w:r>
        <w:t xml:space="preserve"> </w:t>
      </w:r>
      <w:r>
        <w:rPr>
          <w:w w:val="95"/>
        </w:rPr>
        <w:t>安装步骤</w:t>
      </w:r>
    </w:p>
    <w:p w:rsidR="000B7B9A" w:rsidRDefault="000B7B9A" w:rsidP="000B7B9A">
      <w:pPr>
        <w:pStyle w:val="BodyText"/>
        <w:spacing w:line="254" w:lineRule="exact"/>
        <w:ind w:left="613"/>
      </w:pPr>
      <w:r>
        <w:t>说明：</w:t>
      </w:r>
    </w:p>
    <w:p w:rsidR="000B7B9A" w:rsidRDefault="000B7B9A" w:rsidP="000B7B9A">
      <w:pPr>
        <w:pStyle w:val="BodyText"/>
        <w:spacing w:before="16"/>
        <w:ind w:left="718"/>
      </w:pPr>
      <w:r>
        <w:rPr>
          <w:w w:val="95"/>
        </w:rPr>
        <w:t xml:space="preserve">（1）产品包名字以 </w:t>
      </w:r>
      <w:r>
        <w:rPr>
          <w:spacing w:val="6"/>
          <w:w w:val="95"/>
        </w:rPr>
        <w:t xml:space="preserve"> </w:t>
      </w:r>
      <w:r>
        <w:rPr>
          <w:w w:val="95"/>
        </w:rPr>
        <w:t xml:space="preserve">sequoiadb-1.0.0-linux-x86_64-installer.run </w:t>
      </w:r>
      <w:r>
        <w:rPr>
          <w:spacing w:val="6"/>
          <w:w w:val="95"/>
        </w:rPr>
        <w:t xml:space="preserve"> </w:t>
      </w:r>
      <w:r>
        <w:rPr>
          <w:w w:val="95"/>
        </w:rPr>
        <w:t>为例；</w:t>
      </w:r>
    </w:p>
    <w:p w:rsidR="000B7B9A" w:rsidRDefault="000B7B9A" w:rsidP="000B7B9A">
      <w:pPr>
        <w:pStyle w:val="BodyText"/>
        <w:spacing w:before="16"/>
        <w:ind w:left="718"/>
      </w:pPr>
      <w:r>
        <w:t>（2）步骤以命令行方式进行介绍，图形界面按照图像向导提示完成。</w:t>
      </w:r>
    </w:p>
    <w:p w:rsidR="000B7B9A" w:rsidRDefault="000B7B9A" w:rsidP="000B7B9A">
      <w:pPr>
        <w:pStyle w:val="BodyText"/>
        <w:spacing w:before="16"/>
        <w:ind w:left="613"/>
        <w:rPr>
          <w:lang w:eastAsia="zh-CN"/>
        </w:rPr>
      </w:pPr>
      <w:r>
        <w:rPr>
          <w:noProof/>
          <w:lang w:eastAsia="zh-CN"/>
        </w:rPr>
        <w:drawing>
          <wp:inline distT="0" distB="0" distL="0" distR="0">
            <wp:extent cx="302260" cy="302260"/>
            <wp:effectExtent l="19050" t="0" r="2540" b="0"/>
            <wp:docPr id="12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lang w:eastAsia="zh-CN"/>
        </w:rPr>
        <w:t xml:space="preserve">   </w:t>
      </w:r>
      <w:r>
        <w:rPr>
          <w:w w:val="95"/>
          <w:lang w:eastAsia="zh-CN"/>
        </w:rPr>
        <w:t xml:space="preserve">Note:       </w:t>
      </w:r>
      <w:r>
        <w:rPr>
          <w:spacing w:val="19"/>
          <w:w w:val="95"/>
          <w:lang w:eastAsia="zh-CN"/>
        </w:rPr>
        <w:t xml:space="preserve"> </w:t>
      </w:r>
      <w:r>
        <w:rPr>
          <w:w w:val="95"/>
          <w:lang w:eastAsia="zh-CN"/>
        </w:rPr>
        <w:t>如果有多台服务器，每台机器都需要重复如下步骤安装服务器程序。</w:t>
      </w:r>
    </w:p>
    <w:p w:rsidR="000B7B9A" w:rsidRDefault="000B7B9A" w:rsidP="000B7B9A">
      <w:pPr>
        <w:pStyle w:val="BodyText"/>
        <w:spacing w:before="87"/>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参照</w:t>
      </w:r>
      <w:r>
        <w:rPr>
          <w:color w:val="0000FF"/>
          <w:lang w:eastAsia="zh-CN"/>
        </w:rPr>
        <w:t>系统配置需求</w:t>
      </w:r>
      <w:r>
        <w:rPr>
          <w:color w:val="000000"/>
          <w:lang w:eastAsia="zh-CN"/>
        </w:rPr>
        <w:t>配置好主机名以及修改系统内核参数</w:t>
      </w:r>
    </w:p>
    <w:p w:rsidR="000B7B9A" w:rsidRDefault="000B7B9A" w:rsidP="000B7B9A">
      <w:pPr>
        <w:pStyle w:val="BodyText"/>
        <w:spacing w:line="270" w:lineRule="exact"/>
        <w:ind w:left="613"/>
      </w:pPr>
      <w:r>
        <w:rPr>
          <w:rFonts w:ascii="Courier New" w:eastAsia="Courier New" w:hAnsi="Courier New" w:cs="Courier New"/>
          <w:position w:val="1"/>
        </w:rPr>
        <w:t>•</w:t>
      </w:r>
      <w:r>
        <w:rPr>
          <w:rFonts w:ascii="Courier New" w:eastAsia="Courier New" w:hAnsi="Courier New" w:cs="Courier New"/>
          <w:spacing w:val="43"/>
          <w:position w:val="1"/>
        </w:rPr>
        <w:t xml:space="preserve"> </w:t>
      </w:r>
      <w:r>
        <w:t>运行安装程序</w:t>
      </w:r>
    </w:p>
    <w:p w:rsidR="000B7B9A" w:rsidRPr="005A6F2B" w:rsidRDefault="00035F6E" w:rsidP="000B7B9A">
      <w:pPr>
        <w:pStyle w:val="BodyText"/>
        <w:spacing w:before="8"/>
        <w:ind w:left="897"/>
        <w:rPr>
          <w:rFonts w:ascii="仿宋" w:eastAsiaTheme="minorEastAsia" w:hAnsi="仿宋" w:cs="仿宋"/>
          <w:lang w:eastAsia="zh-CN"/>
        </w:rPr>
      </w:pPr>
      <w:r w:rsidRPr="00035F6E">
        <w:rPr>
          <w:rFonts w:ascii="Microsoft JhengHei" w:eastAsia="Microsoft JhengHei" w:hAnsi="Microsoft JhengHei"/>
        </w:rPr>
        <w:pict>
          <v:group id="_x0000_s4685" style="position:absolute;left:0;text-align:left;margin-left:95.85pt;margin-top:4.85pt;width:459.45pt;height:10.6pt;z-index:-251321344;mso-position-horizontal-relative:page" coordorigin="1917,97" coordsize="9189,212">
            <v:shape id="_x0000_s4686"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 xml:space="preserve">./sequoiadb-1.0.0-linux-x86_64-installer.run --mode text </w:t>
      </w:r>
      <w:r w:rsidR="000B7B9A">
        <w:rPr>
          <w:rFonts w:ascii="仿宋" w:eastAsiaTheme="minorEastAsia" w:hAnsi="仿宋" w:cs="仿宋" w:hint="eastAsia"/>
          <w:lang w:eastAsia="zh-CN"/>
        </w:rPr>
        <w:t>-</w:t>
      </w:r>
      <w:r w:rsidR="000B7B9A">
        <w:rPr>
          <w:rFonts w:ascii="仿宋" w:eastAsia="仿宋" w:hAnsi="仿宋" w:cs="仿宋"/>
        </w:rPr>
        <w:t>–</w:t>
      </w:r>
      <w:r w:rsidR="000B7B9A">
        <w:rPr>
          <w:rFonts w:ascii="仿宋" w:eastAsiaTheme="minorEastAsia" w:hAnsi="仿宋" w:cs="仿宋" w:hint="eastAsia"/>
          <w:lang w:eastAsia="zh-CN"/>
        </w:rPr>
        <w:t>SMS true</w:t>
      </w:r>
    </w:p>
    <w:p w:rsidR="000B7B9A" w:rsidRDefault="000B7B9A" w:rsidP="000B7B9A">
      <w:pPr>
        <w:spacing w:before="4" w:line="130" w:lineRule="exact"/>
        <w:rPr>
          <w:sz w:val="13"/>
          <w:szCs w:val="13"/>
        </w:rPr>
      </w:pPr>
    </w:p>
    <w:p w:rsidR="000B7B9A" w:rsidRPr="00524175" w:rsidRDefault="000B7B9A" w:rsidP="000B7B9A">
      <w:pPr>
        <w:pStyle w:val="BodyText"/>
        <w:spacing w:line="167" w:lineRule="auto"/>
        <w:ind w:left="1537" w:right="813"/>
        <w:rPr>
          <w:rFonts w:eastAsiaTheme="minorEastAsia"/>
          <w:lang w:eastAsia="zh-CN"/>
        </w:rPr>
      </w:pPr>
      <w:r>
        <w:rPr>
          <w:rFonts w:eastAsia="Microsoft JhengHei" w:hint="eastAsia"/>
          <w:noProof/>
          <w:lang w:eastAsia="zh-CN"/>
        </w:rPr>
        <w:drawing>
          <wp:anchor distT="0" distB="0" distL="114300" distR="114300" simplePos="0" relativeHeight="251996160" behindDoc="1" locked="0" layoutInCell="1" allowOverlap="1">
            <wp:simplePos x="0" y="0"/>
            <wp:positionH relativeFrom="page">
              <wp:posOffset>1217295</wp:posOffset>
            </wp:positionH>
            <wp:positionV relativeFrom="paragraph">
              <wp:posOffset>33020</wp:posOffset>
            </wp:positionV>
            <wp:extent cx="304800" cy="304800"/>
            <wp:effectExtent l="19050" t="0" r="0" b="0"/>
            <wp:wrapNone/>
            <wp:docPr id="2639" name="Picture 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p>
    <w:p w:rsidR="000B7B9A" w:rsidRDefault="000B7B9A" w:rsidP="000B7B9A">
      <w:pPr>
        <w:pStyle w:val="BodyText"/>
        <w:spacing w:before="29"/>
        <w:ind w:leftChars="279" w:left="614" w:firstLineChars="150" w:firstLine="300"/>
        <w:rPr>
          <w:lang w:eastAsia="zh-CN"/>
        </w:rPr>
      </w:pPr>
      <w:r>
        <w:rPr>
          <w:lang w:eastAsia="zh-CN"/>
        </w:rPr>
        <w:t>程序提示选择向导语言</w:t>
      </w:r>
    </w:p>
    <w:p w:rsidR="000B7B9A" w:rsidRDefault="00035F6E" w:rsidP="000B7B9A">
      <w:pPr>
        <w:pStyle w:val="BodyText"/>
        <w:spacing w:before="8"/>
        <w:ind w:left="897"/>
        <w:rPr>
          <w:rFonts w:ascii="仿宋" w:eastAsia="仿宋" w:hAnsi="仿宋" w:cs="仿宋"/>
        </w:rPr>
      </w:pPr>
      <w:r w:rsidRPr="00035F6E">
        <w:rPr>
          <w:rFonts w:ascii="Microsoft JhengHei" w:eastAsia="Microsoft JhengHei" w:hAnsi="Microsoft JhengHei"/>
        </w:rPr>
        <w:pict>
          <v:group id="_x0000_s4688" style="position:absolute;left:0;text-align:left;margin-left:95.85pt;margin-top:4.85pt;width:459.45pt;height:10.6pt;z-index:-251319296;mso-position-horizontal-relative:page" coordorigin="1917,97" coordsize="9189,212">
            <v:shape id="_x0000_s4689"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Language Selection</w:t>
      </w:r>
    </w:p>
    <w:p w:rsidR="000B7B9A" w:rsidRDefault="000B7B9A" w:rsidP="000B7B9A">
      <w:pPr>
        <w:rPr>
          <w:rFonts w:ascii="仿宋" w:eastAsia="仿宋" w:hAnsi="仿宋" w:cs="仿宋"/>
        </w:rPr>
        <w:sectPr w:rsidR="000B7B9A">
          <w:headerReference w:type="even" r:id="rId43"/>
          <w:headerReference w:type="default" r:id="rId44"/>
          <w:pgSz w:w="12240" w:h="15840"/>
          <w:pgMar w:top="900" w:right="680" w:bottom="280" w:left="1020" w:header="713" w:footer="0" w:gutter="0"/>
          <w:pgNumType w:start="3"/>
          <w:cols w:space="720"/>
        </w:sectPr>
      </w:pPr>
    </w:p>
    <w:p w:rsidR="000B7B9A" w:rsidRDefault="000B7B9A" w:rsidP="000B7B9A">
      <w:pPr>
        <w:spacing w:before="7" w:line="120" w:lineRule="exact"/>
        <w:rPr>
          <w:sz w:val="12"/>
          <w:szCs w:val="12"/>
        </w:rPr>
      </w:pPr>
    </w:p>
    <w:p w:rsidR="000B7B9A" w:rsidRDefault="00035F6E" w:rsidP="000B7B9A">
      <w:pPr>
        <w:pStyle w:val="BodyText"/>
        <w:spacing w:before="80" w:line="172" w:lineRule="auto"/>
        <w:ind w:right="5023"/>
        <w:rPr>
          <w:rFonts w:ascii="仿宋" w:eastAsia="仿宋" w:hAnsi="仿宋" w:cs="仿宋"/>
        </w:rPr>
      </w:pPr>
      <w:r w:rsidRPr="00035F6E">
        <w:rPr>
          <w:rFonts w:ascii="Microsoft JhengHei" w:eastAsia="Microsoft JhengHei" w:hAnsi="Microsoft JhengHei"/>
        </w:rPr>
        <w:pict>
          <v:group id="_x0000_s4690" style="position:absolute;left:0;text-align:left;margin-left:95.85pt;margin-top:4.7pt;width:459.45pt;height:42.4pt;z-index:-251318272;mso-position-horizontal-relative:page" coordorigin="1917,94" coordsize="9189,848">
            <v:shape id="_x0000_s4691" style="position:absolute;left:1917;top:94;width:9189;height:848" coordorigin="1917,94" coordsize="9189,848" path="m1917,94r9189,l11106,942r-9189,l1917,94xe" fillcolor="#efefef" stroked="f">
              <v:path arrowok="t"/>
            </v:shape>
            <w10:wrap anchorx="page"/>
          </v:group>
        </w:pict>
      </w:r>
      <w:r w:rsidR="000B7B9A">
        <w:rPr>
          <w:rFonts w:ascii="仿宋" w:eastAsia="仿宋" w:hAnsi="仿宋" w:cs="仿宋"/>
        </w:rPr>
        <w:t>Please select the installation language [1] English - English</w:t>
      </w:r>
    </w:p>
    <w:p w:rsidR="000B7B9A" w:rsidRDefault="000B7B9A" w:rsidP="000B7B9A">
      <w:pPr>
        <w:pStyle w:val="BodyText"/>
        <w:spacing w:line="172" w:lineRule="auto"/>
        <w:ind w:right="5323"/>
        <w:rPr>
          <w:rFonts w:ascii="仿宋" w:eastAsia="仿宋" w:hAnsi="仿宋" w:cs="仿宋"/>
        </w:rPr>
      </w:pPr>
      <w:r>
        <w:rPr>
          <w:rFonts w:ascii="仿宋" w:eastAsia="仿宋" w:hAnsi="仿宋" w:cs="仿宋"/>
        </w:rPr>
        <w:t>[2] Simplified Chinese - 简体中文 Please choose an option [1] :2</w:t>
      </w:r>
    </w:p>
    <w:p w:rsidR="000B7B9A" w:rsidRDefault="000B7B9A" w:rsidP="000B7B9A">
      <w:pPr>
        <w:pStyle w:val="BodyText"/>
        <w:spacing w:line="267" w:lineRule="exact"/>
      </w:pPr>
      <w:r>
        <w:rPr>
          <w:rFonts w:ascii="Courier New" w:eastAsia="Courier New" w:hAnsi="Courier New" w:cs="Courier New"/>
          <w:position w:val="1"/>
        </w:rPr>
        <w:t>•</w:t>
      </w:r>
      <w:r>
        <w:rPr>
          <w:rFonts w:ascii="Courier New" w:eastAsia="Courier New" w:hAnsi="Courier New" w:cs="Courier New"/>
          <w:spacing w:val="-30"/>
          <w:position w:val="1"/>
        </w:rPr>
        <w:t xml:space="preserve"> </w:t>
      </w:r>
      <w:r>
        <w:t>输入2，选择中文，显示安装协议，默认忽略阅读，如果需要读取全部文件，输入2</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4692" style="position:absolute;left:0;text-align:left;margin-left:95.85pt;margin-top:4.85pt;width:459.45pt;height:381.6pt;z-index:-251317248;mso-position-horizontal-relative:page" coordorigin="1917,97" coordsize="9189,7632">
            <v:shape id="_x0000_s4693" style="position:absolute;left:1917;top:97;width:9189;height:7632" coordorigin="1917,97" coordsize="9189,7632" path="m1917,97r9189,l11106,7729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由 BitRockInstallBuilder 评估本所建立</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欢迎来到 SequoiaDB Server 安装程序</w:t>
      </w:r>
    </w:p>
    <w:p w:rsidR="000B7B9A" w:rsidRDefault="000B7B9A" w:rsidP="000B7B9A">
      <w:pPr>
        <w:spacing w:before="1" w:line="140" w:lineRule="exact"/>
        <w:rPr>
          <w:sz w:val="14"/>
          <w:szCs w:val="14"/>
          <w:lang w:eastAsia="zh-CN"/>
        </w:rPr>
      </w:pPr>
    </w:p>
    <w:p w:rsidR="000B7B9A" w:rsidRDefault="000B7B9A" w:rsidP="000B7B9A">
      <w:pPr>
        <w:spacing w:line="200" w:lineRule="exact"/>
        <w:rPr>
          <w:sz w:val="20"/>
          <w:szCs w:val="20"/>
          <w:lang w:eastAsia="zh-CN"/>
        </w:rPr>
      </w:pPr>
    </w:p>
    <w:p w:rsidR="000B7B9A" w:rsidRDefault="000B7B9A" w:rsidP="000B7B9A">
      <w:pPr>
        <w:pStyle w:val="BodyText"/>
        <w:spacing w:line="344" w:lineRule="auto"/>
        <w:ind w:right="5023"/>
        <w:rPr>
          <w:rFonts w:ascii="仿宋" w:eastAsia="仿宋" w:hAnsi="仿宋" w:cs="仿宋"/>
          <w:lang w:eastAsia="zh-CN"/>
        </w:rPr>
      </w:pPr>
      <w:r>
        <w:rPr>
          <w:rFonts w:ascii="仿宋" w:eastAsia="仿宋" w:hAnsi="仿宋" w:cs="仿宋"/>
          <w:lang w:eastAsia="zh-CN"/>
        </w:rPr>
        <w:t>重要信息：请仔细阅读 下面提供了两个许可协议。</w:t>
      </w:r>
    </w:p>
    <w:p w:rsidR="000B7B9A" w:rsidRDefault="000B7B9A" w:rsidP="000B7B9A">
      <w:pPr>
        <w:pStyle w:val="BodyText"/>
        <w:spacing w:before="41"/>
        <w:rPr>
          <w:rFonts w:ascii="仿宋" w:eastAsia="仿宋" w:hAnsi="仿宋" w:cs="仿宋"/>
          <w:lang w:eastAsia="zh-CN"/>
        </w:rPr>
      </w:pPr>
      <w:r>
        <w:rPr>
          <w:rFonts w:ascii="仿宋" w:eastAsia="仿宋" w:hAnsi="仿宋" w:cs="仿宋"/>
          <w:lang w:eastAsia="zh-CN"/>
        </w:rPr>
        <w:t>1. SequoiaDB 评估程序的最终用户许可协议</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2. SequoiaDB 最终用户许可协议</w:t>
      </w:r>
    </w:p>
    <w:p w:rsidR="000B7B9A" w:rsidRDefault="000B7B9A" w:rsidP="000B7B9A">
      <w:pPr>
        <w:spacing w:before="4" w:line="200" w:lineRule="exact"/>
        <w:rPr>
          <w:sz w:val="20"/>
          <w:szCs w:val="20"/>
          <w:lang w:eastAsia="zh-CN"/>
        </w:rPr>
      </w:pPr>
    </w:p>
    <w:p w:rsidR="000B7B9A" w:rsidRDefault="000B7B9A" w:rsidP="000B7B9A">
      <w:pPr>
        <w:pStyle w:val="BodyText"/>
        <w:spacing w:line="172" w:lineRule="auto"/>
        <w:rPr>
          <w:rFonts w:ascii="仿宋" w:eastAsia="仿宋" w:hAnsi="仿宋" w:cs="仿宋"/>
          <w:lang w:eastAsia="zh-CN"/>
        </w:rPr>
      </w:pPr>
      <w:r>
        <w:rPr>
          <w:rFonts w:ascii="仿宋" w:eastAsia="仿宋" w:hAnsi="仿宋" w:cs="仿宋"/>
          <w:lang w:eastAsia="zh-CN"/>
        </w:rPr>
        <w:t>如果被许可方为了生产性使用目的（而不是为了评估、测试、试用“先试后买”或演示）获得本程序， 单击下面的“接受”按钮即表示被许可方接受 SequoiaDB 最终用户许可协议，且不作任何修改。</w:t>
      </w:r>
    </w:p>
    <w:p w:rsidR="000B7B9A" w:rsidRDefault="000B7B9A" w:rsidP="000B7B9A">
      <w:pPr>
        <w:spacing w:before="12" w:line="200" w:lineRule="exact"/>
        <w:rPr>
          <w:sz w:val="20"/>
          <w:szCs w:val="20"/>
          <w:lang w:eastAsia="zh-CN"/>
        </w:rPr>
      </w:pPr>
    </w:p>
    <w:p w:rsidR="000B7B9A" w:rsidRDefault="000B7B9A" w:rsidP="000B7B9A">
      <w:pPr>
        <w:pStyle w:val="BodyText"/>
        <w:spacing w:line="172" w:lineRule="auto"/>
        <w:rPr>
          <w:rFonts w:ascii="仿宋" w:eastAsia="仿宋" w:hAnsi="仿宋" w:cs="仿宋"/>
          <w:lang w:eastAsia="zh-CN"/>
        </w:rPr>
      </w:pPr>
      <w:r>
        <w:rPr>
          <w:rFonts w:ascii="仿宋" w:eastAsia="仿宋" w:hAnsi="仿宋" w:cs="仿宋"/>
          <w:lang w:eastAsia="zh-CN"/>
        </w:rPr>
        <w:t>如果被许可方为了评估、测试、试用“先试后买”或演示（统称为“评估”）目的获得本程序：单击下 面的“接受”按钮即表示被许可方同时接受（i）SequoiaDB 评估程序的最终用户许可协议（“评估许 可”），且不作任何修改；和（ii）SequoiaDB 最终用户程序许可协议（SELA），且不作任何修改。</w:t>
      </w:r>
    </w:p>
    <w:p w:rsidR="000B7B9A" w:rsidRDefault="000B7B9A" w:rsidP="000B7B9A">
      <w:pPr>
        <w:pStyle w:val="BodyText"/>
        <w:spacing w:before="12" w:line="420" w:lineRule="atLeast"/>
        <w:rPr>
          <w:rFonts w:ascii="仿宋" w:eastAsia="仿宋" w:hAnsi="仿宋" w:cs="仿宋"/>
          <w:lang w:eastAsia="zh-CN"/>
        </w:rPr>
      </w:pPr>
      <w:r>
        <w:rPr>
          <w:rFonts w:ascii="仿宋" w:eastAsia="仿宋" w:hAnsi="仿宋" w:cs="仿宋"/>
          <w:lang w:eastAsia="zh-CN"/>
        </w:rPr>
        <w:t>在被许可方的评估期间将适用“评估许可”。 如果被许可方通过签署采购协议在评估之后选择保留本程序（或者获得附加的本程序副本供评估之后使</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用），SequoiaDB 评估程序的最终用户许可协议将自动适用。</w:t>
      </w:r>
    </w:p>
    <w:p w:rsidR="000B7B9A" w:rsidRDefault="000B7B9A" w:rsidP="000B7B9A">
      <w:pPr>
        <w:spacing w:before="9" w:line="120" w:lineRule="exact"/>
        <w:rPr>
          <w:sz w:val="12"/>
          <w:szCs w:val="12"/>
          <w:lang w:eastAsia="zh-CN"/>
        </w:rPr>
      </w:pPr>
    </w:p>
    <w:p w:rsidR="000B7B9A" w:rsidRDefault="000B7B9A" w:rsidP="000B7B9A">
      <w:pPr>
        <w:pStyle w:val="BodyText"/>
        <w:spacing w:line="344" w:lineRule="auto"/>
        <w:rPr>
          <w:rFonts w:ascii="仿宋" w:eastAsia="仿宋" w:hAnsi="仿宋" w:cs="仿宋"/>
          <w:lang w:eastAsia="zh-CN"/>
        </w:rPr>
      </w:pPr>
      <w:r>
        <w:rPr>
          <w:rFonts w:ascii="仿宋" w:eastAsia="仿宋" w:hAnsi="仿宋" w:cs="仿宋"/>
          <w:lang w:eastAsia="zh-CN"/>
        </w:rPr>
        <w:t>“评估许可”和 SequoiaDB 最终用户许可协议不能同时有效；两者之间不能互相修改，并且彼此独立。 这两个许可协议中每个协议的完整文本如下。</w:t>
      </w:r>
    </w:p>
    <w:p w:rsidR="000B7B9A" w:rsidRDefault="000B7B9A" w:rsidP="000B7B9A">
      <w:pPr>
        <w:pStyle w:val="BodyText"/>
        <w:spacing w:before="41"/>
        <w:rPr>
          <w:rFonts w:ascii="仿宋" w:eastAsia="仿宋" w:hAnsi="仿宋" w:cs="仿宋"/>
          <w:lang w:eastAsia="zh-CN"/>
        </w:rPr>
      </w:pPr>
      <w:r>
        <w:rPr>
          <w:rFonts w:ascii="仿宋" w:eastAsia="仿宋" w:hAnsi="仿宋" w:cs="仿宋"/>
          <w:lang w:eastAsia="zh-CN"/>
        </w:rPr>
        <w:t>评估程序的最终用户许可协议</w:t>
      </w:r>
    </w:p>
    <w:p w:rsidR="000B7B9A" w:rsidRDefault="000B7B9A" w:rsidP="000B7B9A">
      <w:pPr>
        <w:spacing w:before="3" w:line="150" w:lineRule="exact"/>
        <w:rPr>
          <w:sz w:val="15"/>
          <w:szCs w:val="15"/>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pStyle w:val="BodyText"/>
        <w:rPr>
          <w:rFonts w:ascii="仿宋" w:eastAsia="仿宋" w:hAnsi="仿宋" w:cs="仿宋"/>
          <w:lang w:eastAsia="zh-CN"/>
        </w:rPr>
      </w:pPr>
      <w:r>
        <w:rPr>
          <w:rFonts w:ascii="仿宋" w:eastAsia="仿宋" w:hAnsi="仿宋" w:cs="仿宋"/>
          <w:lang w:eastAsia="zh-CN"/>
        </w:rPr>
        <w:t>[1] 同意以上协议: 了解更多的协议内容，可以在安装后查看协议文件</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[2] 查看详细的协议内容</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请选择选项 [1] :</w:t>
      </w:r>
    </w:p>
    <w:p w:rsidR="000B7B9A" w:rsidRDefault="000B7B9A" w:rsidP="000B7B9A">
      <w:pPr>
        <w:pStyle w:val="BodyText"/>
        <w:spacing w:line="259"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是否同意协议：</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4694" style="position:absolute;left:0;text-align:left;margin-left:95.85pt;margin-top:4.85pt;width:459.45pt;height:63.6pt;z-index:-251316224;mso-position-horizontal-relative:page" coordorigin="1917,97" coordsize="9189,1272">
            <v:shape id="_x0000_s4695" style="position:absolute;left:1917;top:97;width:9189;height:1272" coordorigin="1917,97" coordsize="9189,1272" path="m1917,97r9189,l11106,1369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同意以上协议</w:t>
      </w:r>
    </w:p>
    <w:p w:rsidR="000B7B9A" w:rsidRDefault="000B7B9A" w:rsidP="000B7B9A">
      <w:pPr>
        <w:pStyle w:val="BodyText"/>
        <w:spacing w:before="4" w:line="420" w:lineRule="atLeast"/>
        <w:ind w:right="5023"/>
        <w:rPr>
          <w:rFonts w:ascii="仿宋" w:eastAsia="仿宋" w:hAnsi="仿宋" w:cs="仿宋"/>
        </w:rPr>
      </w:pPr>
      <w:r>
        <w:rPr>
          <w:rFonts w:ascii="仿宋" w:eastAsia="仿宋" w:hAnsi="仿宋" w:cs="仿宋"/>
          <w:lang w:eastAsia="zh-CN"/>
        </w:rPr>
        <w:t xml:space="preserve">按 [Enter] 继续： 您是否接受此软件授权协议？ </w:t>
      </w:r>
      <w:r>
        <w:rPr>
          <w:rFonts w:ascii="仿宋" w:eastAsia="仿宋" w:hAnsi="仿宋" w:cs="仿宋"/>
        </w:rPr>
        <w:t>[y/n]:</w:t>
      </w:r>
    </w:p>
    <w:p w:rsidR="000B7B9A" w:rsidRDefault="000B7B9A" w:rsidP="000B7B9A">
      <w:pPr>
        <w:pStyle w:val="BodyText"/>
        <w:spacing w:line="259" w:lineRule="exact"/>
      </w:pPr>
      <w:r>
        <w:rPr>
          <w:rFonts w:ascii="Courier New" w:eastAsia="Courier New" w:hAnsi="Courier New" w:cs="Courier New"/>
          <w:position w:val="1"/>
        </w:rPr>
        <w:t>•</w:t>
      </w:r>
      <w:r>
        <w:rPr>
          <w:rFonts w:ascii="Courier New" w:eastAsia="Courier New" w:hAnsi="Courier New" w:cs="Courier New"/>
          <w:spacing w:val="39"/>
          <w:position w:val="1"/>
        </w:rPr>
        <w:t xml:space="preserve"> </w:t>
      </w:r>
      <w:r>
        <w:t>按</w:t>
      </w:r>
      <w:r>
        <w:rPr>
          <w:spacing w:val="1"/>
        </w:rPr>
        <w:t xml:space="preserve"> </w:t>
      </w:r>
      <w:r>
        <w:t>y 表示同意：</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4696" style="position:absolute;left:0;text-align:left;margin-left:95.85pt;margin-top:4.85pt;width:459.45pt;height:31.8pt;z-index:-251315200;mso-position-horizontal-relative:page" coordorigin="1917,97" coordsize="9189,636">
            <v:shape id="_x0000_s4697" style="position:absolute;left:1917;top:97;width:9189;height:636" coordorigin="1917,97" coordsize="9189,636" path="m1917,97r9189,l11106,733r-9189,l1917,97xe" fillcolor="#efefef" stroked="f">
              <v:path arrowok="t"/>
            </v:shape>
            <w10:wrap anchorx="page"/>
          </v:group>
        </w:pict>
      </w:r>
      <w:r w:rsidR="000B7B9A">
        <w:rPr>
          <w:rFonts w:ascii="仿宋" w:eastAsia="仿宋" w:hAnsi="仿宋" w:cs="仿宋"/>
        </w:rPr>
        <w:t>------------------------------------------------------------</w:t>
      </w:r>
    </w:p>
    <w:p w:rsidR="000B7B9A" w:rsidRDefault="000B7B9A" w:rsidP="000B7B9A">
      <w:pPr>
        <w:pStyle w:val="BodyText"/>
        <w:spacing w:line="212" w:lineRule="exact"/>
        <w:rPr>
          <w:rFonts w:ascii="仿宋" w:eastAsia="仿宋" w:hAnsi="仿宋" w:cs="仿宋"/>
        </w:rPr>
      </w:pPr>
      <w:r>
        <w:rPr>
          <w:rFonts w:ascii="仿宋" w:eastAsia="仿宋" w:hAnsi="仿宋" w:cs="仿宋"/>
        </w:rPr>
        <w:t>请指定 SequoiaDBServer 将会被安装到的目录</w:t>
      </w:r>
    </w:p>
    <w:p w:rsidR="000B7B9A" w:rsidRDefault="000B7B9A" w:rsidP="000B7B9A">
      <w:pPr>
        <w:pStyle w:val="BodyText"/>
        <w:spacing w:line="212" w:lineRule="exact"/>
        <w:rPr>
          <w:rFonts w:ascii="仿宋" w:eastAsia="仿宋" w:hAnsi="仿宋" w:cs="仿宋"/>
        </w:rPr>
      </w:pPr>
      <w:r>
        <w:rPr>
          <w:rFonts w:ascii="仿宋" w:eastAsia="仿宋" w:hAnsi="仿宋" w:cs="仿宋"/>
        </w:rPr>
        <w:t>安装目录 [/opt/sequoiadb]:</w:t>
      </w:r>
    </w:p>
    <w:p w:rsidR="000B7B9A" w:rsidRDefault="000B7B9A" w:rsidP="000B7B9A">
      <w:pPr>
        <w:pStyle w:val="BodyText"/>
        <w:spacing w:before="3" w:line="167" w:lineRule="auto"/>
        <w:ind w:right="160" w:hanging="284"/>
      </w:pPr>
      <w:r>
        <w:rPr>
          <w:rFonts w:ascii="Courier New" w:eastAsia="Courier New" w:hAnsi="Courier New" w:cs="Courier New"/>
          <w:position w:val="1"/>
        </w:rPr>
        <w:t>•</w:t>
      </w:r>
      <w:r>
        <w:rPr>
          <w:rFonts w:ascii="Courier New" w:eastAsia="Courier New" w:hAnsi="Courier New" w:cs="Courier New"/>
          <w:spacing w:val="-47"/>
          <w:position w:val="1"/>
        </w:rPr>
        <w:t xml:space="preserve"> </w:t>
      </w:r>
      <w:r>
        <w:t>输入安装路径后按回车（默认安装在</w:t>
      </w:r>
      <w:r>
        <w:rPr>
          <w:spacing w:val="-26"/>
        </w:rPr>
        <w:t xml:space="preserve"> </w:t>
      </w:r>
      <w:r>
        <w:t>/opt/sequoiadb），此时系统提示输入用户名，该用户名用于运行</w:t>
      </w:r>
      <w:r>
        <w:rPr>
          <w:w w:val="98"/>
        </w:rPr>
        <w:t xml:space="preserve"> </w:t>
      </w:r>
      <w:r>
        <w:rPr>
          <w:w w:val="95"/>
        </w:rPr>
        <w:t>SequoiaDB</w:t>
      </w:r>
      <w:r>
        <w:rPr>
          <w:spacing w:val="14"/>
          <w:w w:val="95"/>
        </w:rPr>
        <w:t xml:space="preserve"> </w:t>
      </w:r>
      <w:r>
        <w:rPr>
          <w:w w:val="95"/>
        </w:rPr>
        <w:t>服务</w:t>
      </w:r>
    </w:p>
    <w:p w:rsidR="000B7B9A" w:rsidRDefault="00035F6E" w:rsidP="000B7B9A">
      <w:pPr>
        <w:pStyle w:val="BodyText"/>
        <w:spacing w:before="23"/>
        <w:rPr>
          <w:rFonts w:ascii="仿宋" w:eastAsia="仿宋" w:hAnsi="仿宋" w:cs="仿宋"/>
          <w:lang w:eastAsia="zh-CN"/>
        </w:rPr>
      </w:pPr>
      <w:r w:rsidRPr="00035F6E">
        <w:rPr>
          <w:rFonts w:ascii="Microsoft JhengHei" w:eastAsia="Microsoft JhengHei" w:hAnsi="Microsoft JhengHei"/>
        </w:rPr>
        <w:pict>
          <v:group id="_x0000_s4698" style="position:absolute;left:0;text-align:left;margin-left:95.85pt;margin-top:5.6pt;width:459.45pt;height:42.4pt;z-index:-251314176;mso-position-horizontal-relative:page" coordorigin="1917,112" coordsize="9189,848">
            <v:shape id="_x0000_s4699" style="position:absolute;left:1917;top:112;width:9189;height:848" coordorigin="1917,112" coordsize="9189,848" path="m1917,112r9189,l11106,960r-9189,l1917,112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数据库管理用户配置</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配置用于启动 SequoiaDB 的用户名和密码</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用户名[sdbadmin]:</w:t>
      </w:r>
    </w:p>
    <w:p w:rsidR="000B7B9A" w:rsidRDefault="000B7B9A" w:rsidP="000B7B9A">
      <w:pPr>
        <w:pStyle w:val="BodyText"/>
        <w:spacing w:line="259"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14"/>
          <w:position w:val="1"/>
          <w:lang w:eastAsia="zh-CN"/>
        </w:rPr>
        <w:t xml:space="preserve"> </w:t>
      </w:r>
      <w:r>
        <w:rPr>
          <w:lang w:eastAsia="zh-CN"/>
        </w:rPr>
        <w:t>输入用户名后按回车（默认创建</w:t>
      </w:r>
      <w:r>
        <w:rPr>
          <w:spacing w:val="-7"/>
          <w:lang w:eastAsia="zh-CN"/>
        </w:rPr>
        <w:t xml:space="preserve"> </w:t>
      </w:r>
      <w:r>
        <w:rPr>
          <w:lang w:eastAsia="zh-CN"/>
        </w:rPr>
        <w:t>sdbadmin</w:t>
      </w:r>
      <w:r>
        <w:rPr>
          <w:spacing w:val="-7"/>
          <w:lang w:eastAsia="zh-CN"/>
        </w:rPr>
        <w:t xml:space="preserve"> </w:t>
      </w:r>
      <w:r>
        <w:rPr>
          <w:lang w:eastAsia="zh-CN"/>
        </w:rPr>
        <w:t>用户），此时系统提示输入该用户的密码和确认密码</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4700" style="position:absolute;left:0;text-align:left;margin-left:95.85pt;margin-top:4.85pt;width:459.45pt;height:10.6pt;z-index:-251313152;mso-position-horizontal-relative:page" coordorigin="1917,97" coordsize="9189,212">
            <v:shape id="_x0000_s4701"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lang w:eastAsia="zh-CN"/>
        </w:rPr>
        <w:t>密码 [********] :</w:t>
      </w:r>
    </w:p>
    <w:p w:rsidR="000B7B9A" w:rsidRDefault="000B7B9A" w:rsidP="000B7B9A">
      <w:pPr>
        <w:rPr>
          <w:rFonts w:ascii="仿宋" w:eastAsia="仿宋" w:hAnsi="仿宋" w:cs="仿宋"/>
          <w:lang w:eastAsia="zh-CN"/>
        </w:rPr>
        <w:sectPr w:rsidR="000B7B9A">
          <w:pgSz w:w="12240" w:h="15840"/>
          <w:pgMar w:top="900" w:right="1120" w:bottom="280" w:left="700" w:header="713" w:footer="0" w:gutter="0"/>
          <w:cols w:space="720"/>
        </w:sectPr>
      </w:pPr>
    </w:p>
    <w:p w:rsidR="000B7B9A" w:rsidRDefault="000B7B9A" w:rsidP="000B7B9A">
      <w:pPr>
        <w:spacing w:before="7" w:line="120" w:lineRule="exact"/>
        <w:rPr>
          <w:sz w:val="12"/>
          <w:szCs w:val="12"/>
          <w:lang w:eastAsia="zh-CN"/>
        </w:rPr>
      </w:pPr>
    </w:p>
    <w:p w:rsidR="000B7B9A" w:rsidRDefault="00035F6E" w:rsidP="000B7B9A">
      <w:pPr>
        <w:pStyle w:val="BodyText"/>
        <w:spacing w:before="5"/>
        <w:ind w:left="897"/>
        <w:rPr>
          <w:rFonts w:ascii="仿宋" w:eastAsia="仿宋" w:hAnsi="仿宋" w:cs="仿宋"/>
          <w:lang w:eastAsia="zh-CN"/>
        </w:rPr>
      </w:pPr>
      <w:r w:rsidRPr="00035F6E">
        <w:rPr>
          <w:rFonts w:ascii="Microsoft JhengHei" w:eastAsia="Microsoft JhengHei" w:hAnsi="Microsoft JhengHei"/>
        </w:rPr>
        <w:pict>
          <v:group id="_x0000_s4702" style="position:absolute;left:0;text-align:left;margin-left:95.85pt;margin-top:4.7pt;width:459.45pt;height:10.6pt;z-index:-251312128;mso-position-horizontal-relative:page" coordorigin="1917,94" coordsize="9189,212">
            <v:shape id="_x0000_s4703" style="position:absolute;left:1917;top:94;width:9189;height:212" coordorigin="1917,94" coordsize="9189,212" path="m1917,94r9189,l11106,306r-9189,l1917,94xe" fillcolor="#efefef" stroked="f">
              <v:path arrowok="t"/>
            </v:shape>
            <w10:wrap anchorx="page"/>
          </v:group>
        </w:pict>
      </w:r>
      <w:r w:rsidR="000B7B9A">
        <w:rPr>
          <w:rFonts w:ascii="仿宋" w:eastAsia="仿宋" w:hAnsi="仿宋" w:cs="仿宋"/>
          <w:lang w:eastAsia="zh-CN"/>
        </w:rPr>
        <w:t>确认密码 [********] :</w:t>
      </w:r>
    </w:p>
    <w:p w:rsidR="000B7B9A" w:rsidRDefault="000B7B9A" w:rsidP="000B7B9A">
      <w:pPr>
        <w:pStyle w:val="BodyText"/>
        <w:spacing w:line="259" w:lineRule="exact"/>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20"/>
          <w:position w:val="1"/>
          <w:lang w:eastAsia="zh-CN"/>
        </w:rPr>
        <w:t xml:space="preserve"> </w:t>
      </w:r>
      <w:r>
        <w:rPr>
          <w:lang w:eastAsia="zh-CN"/>
        </w:rPr>
        <w:t>输入两次密码后（默认密码为</w:t>
      </w:r>
      <w:r>
        <w:rPr>
          <w:spacing w:val="-18"/>
          <w:lang w:eastAsia="zh-CN"/>
        </w:rPr>
        <w:t xml:space="preserve"> </w:t>
      </w:r>
      <w:r>
        <w:rPr>
          <w:lang w:eastAsia="zh-CN"/>
        </w:rPr>
        <w:t>sdbadmin），此时系统提示输入配置服务端口</w:t>
      </w:r>
    </w:p>
    <w:p w:rsidR="000B7B9A" w:rsidRDefault="00035F6E" w:rsidP="000B7B9A">
      <w:pPr>
        <w:pStyle w:val="BodyText"/>
        <w:spacing w:before="8"/>
        <w:ind w:left="897"/>
        <w:rPr>
          <w:rFonts w:ascii="仿宋" w:eastAsia="仿宋" w:hAnsi="仿宋" w:cs="仿宋"/>
          <w:lang w:eastAsia="zh-CN"/>
        </w:rPr>
      </w:pPr>
      <w:r w:rsidRPr="00035F6E">
        <w:rPr>
          <w:rFonts w:ascii="Microsoft JhengHei" w:eastAsia="Microsoft JhengHei" w:hAnsi="Microsoft JhengHei"/>
        </w:rPr>
        <w:pict>
          <v:group id="_x0000_s4704" style="position:absolute;left:0;text-align:left;margin-left:95.85pt;margin-top:4.85pt;width:459.45pt;height:42.4pt;z-index:-251311104;mso-position-horizontal-relative:page" coordorigin="1917,97" coordsize="9189,848">
            <v:shape id="_x0000_s4705" style="position:absolute;left:1917;top:97;width:9189;height:848" coordorigin="1917,97" coordsize="9189,848" path="m1917,97r9189,l11106,945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集群管理服务端口配置</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配置SequoiaDB集群管理服务端口，集群管理用于远程启动添加和启停数据库节点</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端口 [11790]:</w:t>
      </w:r>
    </w:p>
    <w:p w:rsidR="000B7B9A" w:rsidRDefault="000B7B9A" w:rsidP="000B7B9A">
      <w:pPr>
        <w:pStyle w:val="BodyText"/>
        <w:spacing w:before="45"/>
        <w:ind w:left="897"/>
        <w:rPr>
          <w:lang w:eastAsia="zh-CN"/>
        </w:rPr>
      </w:pPr>
      <w:r>
        <w:rPr>
          <w:noProof/>
          <w:lang w:eastAsia="zh-CN"/>
        </w:rPr>
        <w:drawing>
          <wp:inline distT="0" distB="0" distL="0" distR="0">
            <wp:extent cx="302260" cy="302260"/>
            <wp:effectExtent l="19050" t="0" r="2540" b="0"/>
            <wp:docPr id="12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lang w:eastAsia="zh-CN"/>
        </w:rPr>
        <w:t xml:space="preserve">   </w:t>
      </w:r>
      <w:r>
        <w:rPr>
          <w:w w:val="95"/>
          <w:lang w:eastAsia="zh-CN"/>
        </w:rPr>
        <w:t xml:space="preserve">Note:    </w:t>
      </w:r>
      <w:r>
        <w:rPr>
          <w:spacing w:val="32"/>
          <w:w w:val="95"/>
          <w:lang w:eastAsia="zh-CN"/>
        </w:rPr>
        <w:t xml:space="preserve"> </w:t>
      </w:r>
      <w:r>
        <w:rPr>
          <w:w w:val="95"/>
          <w:lang w:eastAsia="zh-CN"/>
        </w:rPr>
        <w:t>所有服务器的配置服务端口必须相同。</w:t>
      </w:r>
    </w:p>
    <w:p w:rsidR="000B7B9A" w:rsidRDefault="000B7B9A" w:rsidP="000B7B9A">
      <w:pPr>
        <w:pStyle w:val="BodyText"/>
        <w:spacing w:line="321" w:lineRule="exact"/>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13"/>
          <w:position w:val="1"/>
          <w:lang w:eastAsia="zh-CN"/>
        </w:rPr>
        <w:t xml:space="preserve"> </w:t>
      </w:r>
      <w:r>
        <w:rPr>
          <w:lang w:eastAsia="zh-CN"/>
        </w:rPr>
        <w:t>输入端口（默认为11790），系统提示开始安装，需要用户确认</w:t>
      </w:r>
    </w:p>
    <w:p w:rsidR="000B7B9A" w:rsidRDefault="000B7B9A" w:rsidP="000B7B9A">
      <w:pPr>
        <w:pStyle w:val="BodyText"/>
        <w:spacing w:line="270" w:lineRule="exact"/>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5"/>
          <w:position w:val="1"/>
          <w:lang w:eastAsia="zh-CN"/>
        </w:rPr>
        <w:t xml:space="preserve"> </w:t>
      </w:r>
      <w:r>
        <w:rPr>
          <w:lang w:eastAsia="zh-CN"/>
        </w:rPr>
        <w:t>询问是否允许</w:t>
      </w:r>
      <w:r>
        <w:rPr>
          <w:spacing w:val="-11"/>
          <w:lang w:eastAsia="zh-CN"/>
        </w:rPr>
        <w:t xml:space="preserve"> </w:t>
      </w:r>
      <w:r>
        <w:rPr>
          <w:lang w:eastAsia="zh-CN"/>
        </w:rPr>
        <w:t>SequoiaDB</w:t>
      </w:r>
      <w:r>
        <w:rPr>
          <w:spacing w:val="-10"/>
          <w:lang w:eastAsia="zh-CN"/>
        </w:rPr>
        <w:t xml:space="preserve"> </w:t>
      </w:r>
      <w:r>
        <w:rPr>
          <w:lang w:eastAsia="zh-CN"/>
        </w:rPr>
        <w:t>相关进程开机自启动</w:t>
      </w:r>
    </w:p>
    <w:p w:rsidR="000B7B9A" w:rsidRDefault="00035F6E" w:rsidP="000B7B9A">
      <w:pPr>
        <w:pStyle w:val="BodyText"/>
        <w:spacing w:before="8"/>
        <w:ind w:left="897"/>
        <w:rPr>
          <w:rFonts w:ascii="仿宋" w:eastAsia="仿宋" w:hAnsi="仿宋" w:cs="仿宋"/>
          <w:lang w:eastAsia="zh-CN"/>
        </w:rPr>
      </w:pPr>
      <w:r w:rsidRPr="00035F6E">
        <w:rPr>
          <w:rFonts w:ascii="Microsoft JhengHei" w:eastAsia="Microsoft JhengHei" w:hAnsi="Microsoft JhengHei"/>
        </w:rPr>
        <w:pict>
          <v:group id="_x0000_s4706" style="position:absolute;left:0;text-align:left;margin-left:95.85pt;margin-top:4.85pt;width:459.45pt;height:21.2pt;z-index:-251310080;mso-position-horizontal-relative:page" coordorigin="1917,97" coordsize="9189,424">
            <v:shape id="_x0000_s4707" style="position:absolute;left:1917;top:97;width:9189;height:424" coordorigin="1917,97" coordsize="9189,424" path="m1917,97r9189,l11106,521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是否允许 SequoiaDB 相关进程开机自启动</w:t>
      </w:r>
    </w:p>
    <w:p w:rsidR="000B7B9A" w:rsidRDefault="000B7B9A" w:rsidP="000B7B9A">
      <w:pPr>
        <w:pStyle w:val="BodyText"/>
        <w:spacing w:line="259" w:lineRule="exact"/>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32"/>
          <w:position w:val="1"/>
          <w:lang w:eastAsia="zh-CN"/>
        </w:rPr>
        <w:t xml:space="preserve"> </w:t>
      </w:r>
      <w:r>
        <w:rPr>
          <w:lang w:eastAsia="zh-CN"/>
        </w:rPr>
        <w:t>SequoiaDB</w:t>
      </w:r>
      <w:r>
        <w:rPr>
          <w:spacing w:val="-22"/>
          <w:lang w:eastAsia="zh-CN"/>
        </w:rPr>
        <w:t xml:space="preserve"> </w:t>
      </w:r>
      <w:r>
        <w:rPr>
          <w:lang w:eastAsia="zh-CN"/>
        </w:rPr>
        <w:t>相关进程开机自启动</w:t>
      </w:r>
      <w:r>
        <w:rPr>
          <w:spacing w:val="-22"/>
          <w:lang w:eastAsia="zh-CN"/>
        </w:rPr>
        <w:t xml:space="preserve"> </w:t>
      </w:r>
      <w:r>
        <w:rPr>
          <w:lang w:eastAsia="zh-CN"/>
        </w:rPr>
        <w:t>[Y/n]：Y，输入</w:t>
      </w:r>
      <w:r>
        <w:rPr>
          <w:spacing w:val="-22"/>
          <w:lang w:eastAsia="zh-CN"/>
        </w:rPr>
        <w:t xml:space="preserve"> </w:t>
      </w:r>
      <w:r>
        <w:rPr>
          <w:lang w:eastAsia="zh-CN"/>
        </w:rPr>
        <w:t>Y，按回车，同意</w:t>
      </w:r>
      <w:r>
        <w:rPr>
          <w:spacing w:val="-22"/>
          <w:lang w:eastAsia="zh-CN"/>
        </w:rPr>
        <w:t xml:space="preserve"> </w:t>
      </w:r>
      <w:r>
        <w:rPr>
          <w:lang w:eastAsia="zh-CN"/>
        </w:rPr>
        <w:t>SequoiaDB</w:t>
      </w:r>
      <w:r>
        <w:rPr>
          <w:spacing w:val="-22"/>
          <w:lang w:eastAsia="zh-CN"/>
        </w:rPr>
        <w:t xml:space="preserve"> </w:t>
      </w:r>
      <w:r>
        <w:rPr>
          <w:lang w:eastAsia="zh-CN"/>
        </w:rPr>
        <w:t>相关进程开机自启动</w:t>
      </w:r>
    </w:p>
    <w:p w:rsidR="000B7B9A" w:rsidRDefault="00035F6E" w:rsidP="000B7B9A">
      <w:pPr>
        <w:pStyle w:val="BodyText"/>
        <w:spacing w:before="8"/>
        <w:ind w:left="897"/>
        <w:rPr>
          <w:rFonts w:ascii="仿宋" w:eastAsia="仿宋" w:hAnsi="仿宋" w:cs="仿宋"/>
          <w:lang w:eastAsia="zh-CN"/>
        </w:rPr>
      </w:pPr>
      <w:r w:rsidRPr="00035F6E">
        <w:rPr>
          <w:rFonts w:ascii="Microsoft JhengHei" w:eastAsia="Microsoft JhengHei" w:hAnsi="Microsoft JhengHei"/>
        </w:rPr>
        <w:pict>
          <v:group id="_x0000_s4708" style="position:absolute;left:0;text-align:left;margin-left:95.85pt;margin-top:4.85pt;width:459.45pt;height:84.8pt;z-index:-251309056;mso-position-horizontal-relative:page" coordorigin="1917,97" coordsize="9189,1696">
            <v:shape id="_x0000_s4709" style="position:absolute;left:1917;top:97;width:9189;height:1696" coordorigin="1917,97" coordsize="9189,1696" path="m1917,97r9189,l11106,1793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设定现在已经准备将 SequoiaDB Server 安装到您的电脑</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您确定要继续? [Y/N]: Y</w:t>
      </w:r>
    </w:p>
    <w:p w:rsidR="000B7B9A" w:rsidRDefault="000B7B9A" w:rsidP="000B7B9A">
      <w:pPr>
        <w:pStyle w:val="BodyText"/>
        <w:spacing w:line="270" w:lineRule="exact"/>
        <w:ind w:left="0" w:firstLineChars="550" w:firstLine="880"/>
        <w:rPr>
          <w:rFonts w:asciiTheme="minorHAnsi" w:eastAsiaTheme="minorEastAsia" w:hAnsiTheme="minorHAnsi"/>
          <w:sz w:val="16"/>
          <w:szCs w:val="16"/>
          <w:lang w:eastAsia="zh-CN"/>
        </w:rPr>
      </w:pPr>
    </w:p>
    <w:p w:rsidR="000B7B9A" w:rsidRDefault="000B7B9A" w:rsidP="000B7B9A">
      <w:pPr>
        <w:pStyle w:val="BodyText"/>
        <w:spacing w:line="270" w:lineRule="exact"/>
        <w:ind w:left="0" w:firstLineChars="550" w:firstLine="1100"/>
        <w:rPr>
          <w:lang w:eastAsia="zh-CN"/>
        </w:rPr>
      </w:pPr>
      <w:r>
        <w:rPr>
          <w:rFonts w:ascii="Courier New" w:eastAsia="Courier New" w:hAnsi="Courier New" w:cs="Courier New"/>
          <w:position w:val="1"/>
          <w:lang w:eastAsia="zh-CN"/>
        </w:rPr>
        <w:t>•</w:t>
      </w:r>
      <w:r>
        <w:rPr>
          <w:rFonts w:ascii="Courier New" w:eastAsia="Courier New" w:hAnsi="Courier New" w:cs="Courier New"/>
          <w:spacing w:val="-3"/>
          <w:position w:val="1"/>
          <w:lang w:eastAsia="zh-CN"/>
        </w:rPr>
        <w:t xml:space="preserve"> </w:t>
      </w:r>
      <w:r>
        <w:rPr>
          <w:lang w:eastAsia="zh-CN"/>
        </w:rPr>
        <w:t>输入</w:t>
      </w:r>
      <w:r>
        <w:rPr>
          <w:spacing w:val="-13"/>
          <w:lang w:eastAsia="zh-CN"/>
        </w:rPr>
        <w:t xml:space="preserve"> </w:t>
      </w:r>
      <w:r>
        <w:rPr>
          <w:lang w:eastAsia="zh-CN"/>
        </w:rPr>
        <w:t>Y，按回车，系统启动安装，此时需要等待大约1分钟，系统安装完成</w:t>
      </w:r>
    </w:p>
    <w:p w:rsidR="000B7B9A" w:rsidRDefault="00035F6E" w:rsidP="000B7B9A">
      <w:pPr>
        <w:pStyle w:val="BodyText"/>
        <w:spacing w:before="83" w:line="172" w:lineRule="auto"/>
        <w:ind w:left="897" w:right="4263"/>
        <w:rPr>
          <w:rFonts w:ascii="仿宋" w:eastAsia="仿宋" w:hAnsi="仿宋" w:cs="仿宋"/>
          <w:lang w:eastAsia="zh-CN"/>
        </w:rPr>
      </w:pPr>
      <w:r w:rsidRPr="00035F6E">
        <w:rPr>
          <w:rFonts w:ascii="Microsoft JhengHei" w:eastAsia="Microsoft JhengHei" w:hAnsi="Microsoft JhengHei"/>
        </w:rPr>
        <w:pict>
          <v:group id="_x0000_s4710" style="position:absolute;left:0;text-align:left;margin-left:95.85pt;margin-top:4.85pt;width:459.45pt;height:63.6pt;z-index:-251308032;mso-position-horizontal-relative:page" coordorigin="1917,97" coordsize="9189,1272">
            <v:shape id="_x0000_s4711" style="position:absolute;left:1917;top:97;width:9189;height:1272" coordorigin="1917,97" coordsize="9189,1272" path="m1917,97r9189,l11106,1369r-9189,l1917,97xe" fillcolor="#efefef" stroked="f">
              <v:path arrowok="t"/>
            </v:shape>
            <w10:wrap anchorx="page"/>
          </v:group>
        </w:pict>
      </w:r>
      <w:r w:rsidR="000B7B9A">
        <w:rPr>
          <w:rFonts w:ascii="仿宋" w:eastAsia="仿宋" w:hAnsi="仿宋" w:cs="仿宋"/>
          <w:lang w:eastAsia="zh-CN"/>
        </w:rPr>
        <w:t>正在安装 SequoiaDB Server 于您的电脑中，请稍候。 安装中</w:t>
      </w:r>
    </w:p>
    <w:p w:rsidR="000B7B9A" w:rsidRDefault="000B7B9A" w:rsidP="000B7B9A">
      <w:pPr>
        <w:spacing w:line="172" w:lineRule="auto"/>
        <w:rPr>
          <w:rFonts w:ascii="仿宋" w:eastAsia="仿宋" w:hAnsi="仿宋" w:cs="仿宋"/>
          <w:lang w:eastAsia="zh-CN"/>
        </w:rPr>
        <w:sectPr w:rsidR="000B7B9A">
          <w:pgSz w:w="12240" w:h="15840"/>
          <w:pgMar w:top="900" w:right="680" w:bottom="280" w:left="1020" w:header="713" w:footer="0" w:gutter="0"/>
          <w:cols w:space="720"/>
        </w:sectPr>
      </w:pPr>
    </w:p>
    <w:p w:rsidR="000B7B9A" w:rsidRDefault="000B7B9A" w:rsidP="000B7B9A">
      <w:pPr>
        <w:pStyle w:val="BodyText"/>
        <w:tabs>
          <w:tab w:val="left" w:pos="2597"/>
        </w:tabs>
        <w:spacing w:line="220" w:lineRule="exact"/>
        <w:ind w:left="897"/>
        <w:rPr>
          <w:rFonts w:ascii="仿宋" w:eastAsia="仿宋" w:hAnsi="仿宋" w:cs="仿宋"/>
          <w:lang w:eastAsia="zh-CN"/>
        </w:rPr>
      </w:pPr>
      <w:r>
        <w:rPr>
          <w:rFonts w:ascii="仿宋" w:eastAsia="仿宋" w:hAnsi="仿宋" w:cs="仿宋"/>
          <w:lang w:eastAsia="zh-CN"/>
        </w:rPr>
        <w:lastRenderedPageBreak/>
        <w:t xml:space="preserve">0% </w:t>
      </w:r>
      <w:r>
        <w:rPr>
          <w:rFonts w:ascii="仿宋" w:eastAsia="仿宋" w:hAnsi="仿宋" w:cs="仿宋"/>
          <w:u w:val="single" w:color="000000"/>
          <w:lang w:eastAsia="zh-CN"/>
        </w:rPr>
        <w:t xml:space="preserve"> </w:t>
      </w:r>
      <w:r>
        <w:rPr>
          <w:rFonts w:ascii="仿宋" w:eastAsia="仿宋" w:hAnsi="仿宋" w:cs="仿宋"/>
          <w:u w:val="single" w:color="000000"/>
          <w:lang w:eastAsia="zh-CN"/>
        </w:rPr>
        <w:tab/>
      </w:r>
    </w:p>
    <w:p w:rsidR="000B7B9A" w:rsidRDefault="000B7B9A" w:rsidP="000B7B9A">
      <w:pPr>
        <w:pStyle w:val="BodyText"/>
        <w:tabs>
          <w:tab w:val="left" w:pos="1859"/>
        </w:tabs>
        <w:spacing w:line="220" w:lineRule="exact"/>
        <w:ind w:left="60"/>
        <w:rPr>
          <w:rFonts w:ascii="仿宋" w:eastAsia="仿宋" w:hAnsi="仿宋" w:cs="仿宋"/>
          <w:lang w:eastAsia="zh-CN"/>
        </w:rPr>
      </w:pPr>
      <w:r>
        <w:rPr>
          <w:lang w:eastAsia="zh-CN"/>
        </w:rPr>
        <w:br w:type="column"/>
      </w:r>
      <w:r>
        <w:rPr>
          <w:rFonts w:ascii="仿宋" w:eastAsia="仿宋" w:hAnsi="仿宋" w:cs="仿宋"/>
          <w:lang w:eastAsia="zh-CN"/>
        </w:rPr>
        <w:lastRenderedPageBreak/>
        <w:t xml:space="preserve">50% </w:t>
      </w:r>
      <w:r>
        <w:rPr>
          <w:rFonts w:ascii="仿宋" w:eastAsia="仿宋" w:hAnsi="仿宋" w:cs="仿宋"/>
          <w:u w:val="single" w:color="000000"/>
          <w:lang w:eastAsia="zh-CN"/>
        </w:rPr>
        <w:t xml:space="preserve"> </w:t>
      </w:r>
      <w:r>
        <w:rPr>
          <w:rFonts w:ascii="仿宋" w:eastAsia="仿宋" w:hAnsi="仿宋" w:cs="仿宋"/>
          <w:u w:val="single" w:color="000000"/>
          <w:lang w:eastAsia="zh-CN"/>
        </w:rPr>
        <w:tab/>
      </w:r>
    </w:p>
    <w:p w:rsidR="000B7B9A" w:rsidRDefault="000B7B9A" w:rsidP="000B7B9A">
      <w:pPr>
        <w:pStyle w:val="BodyText"/>
        <w:spacing w:line="220" w:lineRule="exact"/>
        <w:ind w:left="60"/>
        <w:rPr>
          <w:rFonts w:ascii="仿宋" w:eastAsia="仿宋" w:hAnsi="仿宋" w:cs="仿宋"/>
          <w:lang w:eastAsia="zh-CN"/>
        </w:rPr>
      </w:pPr>
      <w:r>
        <w:rPr>
          <w:lang w:eastAsia="zh-CN"/>
        </w:rPr>
        <w:br w:type="column"/>
      </w:r>
      <w:r>
        <w:rPr>
          <w:rFonts w:ascii="仿宋" w:eastAsia="仿宋" w:hAnsi="仿宋" w:cs="仿宋"/>
          <w:lang w:eastAsia="zh-CN"/>
        </w:rPr>
        <w:lastRenderedPageBreak/>
        <w:t>100%</w:t>
      </w:r>
    </w:p>
    <w:p w:rsidR="000B7B9A" w:rsidRDefault="000B7B9A" w:rsidP="000B7B9A">
      <w:pPr>
        <w:spacing w:line="220" w:lineRule="exact"/>
        <w:rPr>
          <w:rFonts w:ascii="仿宋" w:eastAsia="仿宋" w:hAnsi="仿宋" w:cs="仿宋"/>
          <w:lang w:eastAsia="zh-CN"/>
        </w:rPr>
        <w:sectPr w:rsidR="000B7B9A">
          <w:type w:val="continuous"/>
          <w:pgSz w:w="12240" w:h="15840"/>
          <w:pgMar w:top="1480" w:right="680" w:bottom="280" w:left="1020" w:header="720" w:footer="720" w:gutter="0"/>
          <w:cols w:num="3" w:space="720" w:equalWidth="0">
            <w:col w:w="2598" w:space="40"/>
            <w:col w:w="1861" w:space="40"/>
            <w:col w:w="6001"/>
          </w:cols>
        </w:sectPr>
      </w:pP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lastRenderedPageBreak/>
        <w:t>#########################################</w:t>
      </w:r>
    </w:p>
    <w:p w:rsidR="000B7B9A" w:rsidRDefault="000B7B9A" w:rsidP="000B7B9A">
      <w:pPr>
        <w:pStyle w:val="BodyText"/>
        <w:spacing w:line="212" w:lineRule="exact"/>
        <w:ind w:left="897"/>
        <w:rPr>
          <w:rFonts w:ascii="仿宋" w:eastAsia="仿宋" w:hAnsi="仿宋" w:cs="仿宋"/>
          <w:lang w:eastAsia="zh-CN"/>
        </w:rPr>
      </w:pPr>
      <w:r>
        <w:rPr>
          <w:rFonts w:ascii="仿宋" w:eastAsia="仿宋" w:hAnsi="仿宋" w:cs="仿宋"/>
          <w:lang w:eastAsia="zh-CN"/>
        </w:rPr>
        <w:t>-----------------------------------------------------------------</w:t>
      </w:r>
    </w:p>
    <w:p w:rsidR="000B7B9A" w:rsidRDefault="000B7B9A" w:rsidP="000B7B9A">
      <w:pPr>
        <w:pStyle w:val="BodyText"/>
        <w:spacing w:line="212" w:lineRule="exact"/>
        <w:ind w:left="897"/>
        <w:rPr>
          <w:rFonts w:ascii="仿宋" w:eastAsiaTheme="minorEastAsia" w:hAnsi="仿宋" w:cs="仿宋"/>
          <w:lang w:eastAsia="zh-CN"/>
        </w:rPr>
      </w:pPr>
      <w:r>
        <w:rPr>
          <w:rFonts w:ascii="仿宋" w:eastAsia="仿宋" w:hAnsi="仿宋" w:cs="仿宋"/>
          <w:lang w:eastAsia="zh-CN"/>
        </w:rPr>
        <w:t>安装程序已经完成安装 SequoiaDB Server 于你的电脑中.</w:t>
      </w:r>
    </w:p>
    <w:p w:rsidR="000B7B9A" w:rsidRDefault="000B7B9A" w:rsidP="000B7B9A">
      <w:pPr>
        <w:pStyle w:val="BodyText"/>
        <w:spacing w:line="212" w:lineRule="exact"/>
        <w:ind w:left="897"/>
        <w:rPr>
          <w:rFonts w:ascii="仿宋" w:eastAsiaTheme="minorEastAsia" w:hAnsi="仿宋" w:cs="仿宋"/>
          <w:lang w:eastAsia="zh-CN"/>
        </w:rPr>
      </w:pPr>
      <w:r>
        <w:rPr>
          <w:rFonts w:ascii="仿宋" w:eastAsiaTheme="minorEastAsia" w:hAnsi="仿宋" w:cs="仿宋" w:hint="eastAsia"/>
          <w:lang w:eastAsia="zh-CN"/>
        </w:rPr>
        <w:t>安装完成后，</w:t>
      </w:r>
      <w:r>
        <w:rPr>
          <w:rFonts w:ascii="仿宋" w:eastAsiaTheme="minorEastAsia" w:hAnsi="仿宋" w:cs="仿宋" w:hint="eastAsia"/>
          <w:lang w:eastAsia="zh-CN"/>
        </w:rPr>
        <w:t>OM</w:t>
      </w:r>
      <w:r>
        <w:rPr>
          <w:rFonts w:ascii="仿宋" w:eastAsiaTheme="minorEastAsia" w:hAnsi="仿宋" w:cs="仿宋" w:hint="eastAsia"/>
          <w:lang w:eastAsia="zh-CN"/>
        </w:rPr>
        <w:t>会自动启动并开启</w:t>
      </w:r>
      <w:r>
        <w:rPr>
          <w:rFonts w:ascii="仿宋" w:eastAsiaTheme="minorEastAsia" w:hAnsi="仿宋" w:cs="仿宋" w:hint="eastAsia"/>
          <w:lang w:eastAsia="zh-CN"/>
        </w:rPr>
        <w:t>8000</w:t>
      </w:r>
      <w:r>
        <w:rPr>
          <w:rFonts w:ascii="仿宋" w:eastAsiaTheme="minorEastAsia" w:hAnsi="仿宋" w:cs="仿宋" w:hint="eastAsia"/>
          <w:lang w:eastAsia="zh-CN"/>
        </w:rPr>
        <w:t>端口的</w:t>
      </w:r>
      <w:r>
        <w:rPr>
          <w:rFonts w:ascii="仿宋" w:eastAsiaTheme="minorEastAsia" w:hAnsi="仿宋" w:cs="仿宋" w:hint="eastAsia"/>
          <w:lang w:eastAsia="zh-CN"/>
        </w:rPr>
        <w:t>web</w:t>
      </w:r>
      <w:r>
        <w:rPr>
          <w:rFonts w:ascii="仿宋" w:eastAsiaTheme="minorEastAsia" w:hAnsi="仿宋" w:cs="仿宋" w:hint="eastAsia"/>
          <w:lang w:eastAsia="zh-CN"/>
        </w:rPr>
        <w:t>服务，用户可以通过浏览器登陆</w:t>
      </w:r>
      <w:r>
        <w:rPr>
          <w:rFonts w:ascii="仿宋" w:eastAsiaTheme="minorEastAsia" w:hAnsi="仿宋" w:cs="仿宋" w:hint="eastAsia"/>
          <w:lang w:eastAsia="zh-CN"/>
        </w:rPr>
        <w:t>OM</w:t>
      </w:r>
      <w:r>
        <w:rPr>
          <w:rFonts w:ascii="仿宋" w:eastAsiaTheme="minorEastAsia" w:hAnsi="仿宋" w:cs="仿宋" w:hint="eastAsia"/>
          <w:lang w:eastAsia="zh-CN"/>
        </w:rPr>
        <w:t>，并进行集群的部署。</w:t>
      </w:r>
    </w:p>
    <w:p w:rsidR="000B7B9A" w:rsidRPr="00432F6D" w:rsidRDefault="000B7B9A" w:rsidP="000B7B9A">
      <w:pPr>
        <w:pStyle w:val="BodyText"/>
        <w:spacing w:line="212" w:lineRule="exact"/>
        <w:ind w:left="897"/>
        <w:rPr>
          <w:rFonts w:ascii="仿宋" w:eastAsiaTheme="minorEastAsia" w:hAnsi="仿宋" w:cs="仿宋"/>
          <w:lang w:eastAsia="zh-CN"/>
        </w:rPr>
      </w:pPr>
      <w:r>
        <w:rPr>
          <w:rFonts w:ascii="仿宋" w:eastAsiaTheme="minorEastAsia" w:hAnsi="仿宋" w:cs="仿宋" w:hint="eastAsia"/>
          <w:lang w:eastAsia="zh-CN"/>
        </w:rPr>
        <w:t>假设安装</w:t>
      </w:r>
      <w:r>
        <w:rPr>
          <w:rFonts w:ascii="仿宋" w:eastAsiaTheme="minorEastAsia" w:hAnsi="仿宋" w:cs="仿宋" w:hint="eastAsia"/>
          <w:lang w:eastAsia="zh-CN"/>
        </w:rPr>
        <w:t>OM</w:t>
      </w:r>
      <w:r>
        <w:rPr>
          <w:rFonts w:ascii="仿宋" w:eastAsiaTheme="minorEastAsia" w:hAnsi="仿宋" w:cs="仿宋" w:hint="eastAsia"/>
          <w:lang w:eastAsia="zh-CN"/>
        </w:rPr>
        <w:t>的机器</w:t>
      </w:r>
      <w:r>
        <w:rPr>
          <w:rFonts w:ascii="仿宋" w:eastAsiaTheme="minorEastAsia" w:hAnsi="仿宋" w:cs="仿宋" w:hint="eastAsia"/>
          <w:lang w:eastAsia="zh-CN"/>
        </w:rPr>
        <w:t>IP</w:t>
      </w:r>
      <w:r>
        <w:rPr>
          <w:rFonts w:ascii="仿宋" w:eastAsiaTheme="minorEastAsia" w:hAnsi="仿宋" w:cs="仿宋" w:hint="eastAsia"/>
          <w:lang w:eastAsia="zh-CN"/>
        </w:rPr>
        <w:t>为</w:t>
      </w:r>
      <w:r>
        <w:rPr>
          <w:rFonts w:ascii="仿宋" w:eastAsiaTheme="minorEastAsia" w:hAnsi="仿宋" w:cs="仿宋" w:hint="eastAsia"/>
          <w:lang w:eastAsia="zh-CN"/>
        </w:rPr>
        <w:t>192.168.10.10</w:t>
      </w:r>
      <w:r>
        <w:rPr>
          <w:rFonts w:ascii="仿宋" w:eastAsiaTheme="minorEastAsia" w:hAnsi="仿宋" w:cs="仿宋" w:hint="eastAsia"/>
          <w:lang w:eastAsia="zh-CN"/>
        </w:rPr>
        <w:t>，则在浏览器键入</w:t>
      </w:r>
      <w:hyperlink r:id="rId45" w:history="1">
        <w:r>
          <w:rPr>
            <w:rStyle w:val="Hyperlink"/>
            <w:rFonts w:ascii="仿宋" w:eastAsiaTheme="minorEastAsia" w:hAnsi="仿宋" w:cs="仿宋" w:hint="eastAsia"/>
            <w:lang w:eastAsia="zh-CN"/>
          </w:rPr>
          <w:t>http://192.168.1</w:t>
        </w:r>
        <w:r w:rsidRPr="003012BA">
          <w:rPr>
            <w:rStyle w:val="Hyperlink"/>
            <w:rFonts w:ascii="仿宋" w:eastAsiaTheme="minorEastAsia" w:hAnsi="仿宋" w:cs="仿宋" w:hint="eastAsia"/>
            <w:lang w:eastAsia="zh-CN"/>
          </w:rPr>
          <w:t>.10</w:t>
        </w:r>
        <w:r>
          <w:rPr>
            <w:rStyle w:val="Hyperlink"/>
            <w:rFonts w:ascii="仿宋" w:eastAsiaTheme="minorEastAsia" w:hAnsi="仿宋" w:cs="仿宋" w:hint="eastAsia"/>
            <w:lang w:eastAsia="zh-CN"/>
          </w:rPr>
          <w:t>0</w:t>
        </w:r>
        <w:r w:rsidRPr="003012BA">
          <w:rPr>
            <w:rStyle w:val="Hyperlink"/>
            <w:rFonts w:ascii="仿宋" w:eastAsiaTheme="minorEastAsia" w:hAnsi="仿宋" w:cs="仿宋" w:hint="eastAsia"/>
            <w:lang w:eastAsia="zh-CN"/>
          </w:rPr>
          <w:t>:8000</w:t>
        </w:r>
      </w:hyperlink>
      <w:r>
        <w:rPr>
          <w:rFonts w:ascii="仿宋" w:eastAsiaTheme="minorEastAsia" w:hAnsi="仿宋" w:cs="仿宋" w:hint="eastAsia"/>
          <w:lang w:eastAsia="zh-CN"/>
        </w:rPr>
        <w:t>，访问</w:t>
      </w:r>
      <w:r>
        <w:rPr>
          <w:rFonts w:ascii="仿宋" w:eastAsiaTheme="minorEastAsia" w:hAnsi="仿宋" w:cs="仿宋" w:hint="eastAsia"/>
          <w:lang w:eastAsia="zh-CN"/>
        </w:rPr>
        <w:t>OM</w:t>
      </w:r>
      <w:r>
        <w:rPr>
          <w:rFonts w:ascii="仿宋" w:eastAsiaTheme="minorEastAsia" w:hAnsi="仿宋" w:cs="仿宋" w:hint="eastAsia"/>
          <w:lang w:eastAsia="zh-CN"/>
        </w:rPr>
        <w:t>服务</w:t>
      </w:r>
    </w:p>
    <w:p w:rsidR="000B7B9A" w:rsidRDefault="000B7B9A" w:rsidP="000B7B9A">
      <w:pPr>
        <w:spacing w:before="1" w:line="100" w:lineRule="exact"/>
        <w:rPr>
          <w:sz w:val="10"/>
          <w:szCs w:val="10"/>
          <w:lang w:eastAsia="zh-CN"/>
        </w:rPr>
      </w:pPr>
    </w:p>
    <w:p w:rsidR="000B7B9A" w:rsidRPr="00172A6C" w:rsidRDefault="000B7B9A" w:rsidP="000B7B9A">
      <w:pPr>
        <w:pStyle w:val="Heading9"/>
        <w:rPr>
          <w:rFonts w:eastAsiaTheme="minorEastAsia"/>
          <w:lang w:eastAsia="zh-CN"/>
        </w:rPr>
      </w:pPr>
      <w:bookmarkStart w:id="109" w:name="OM_部署"/>
      <w:bookmarkStart w:id="110" w:name="_通过OM_部署集群"/>
      <w:bookmarkEnd w:id="109"/>
      <w:bookmarkEnd w:id="110"/>
      <w:r w:rsidRPr="00C63BAD">
        <w:rPr>
          <w:rFonts w:ascii="宋体" w:eastAsia="宋体" w:hAnsi="宋体" w:cs="宋体" w:hint="eastAsia"/>
          <w:lang w:eastAsia="zh-CN"/>
        </w:rPr>
        <w:t>通过</w:t>
      </w:r>
      <w:r w:rsidRPr="00C63BAD">
        <w:rPr>
          <w:lang w:eastAsia="zh-CN"/>
        </w:rPr>
        <w:t>OM</w:t>
      </w:r>
      <w:r w:rsidRPr="00C63BAD">
        <w:rPr>
          <w:rFonts w:ascii="宋体" w:eastAsia="宋体" w:hAnsi="宋体" w:cs="宋体" w:hint="eastAsia"/>
          <w:lang w:eastAsia="zh-CN"/>
        </w:rPr>
        <w:t>部署集群</w:t>
      </w:r>
    </w:p>
    <w:p w:rsidR="000B7B9A" w:rsidRDefault="000B7B9A" w:rsidP="000B7B9A">
      <w:pPr>
        <w:pStyle w:val="BodyText"/>
        <w:spacing w:before="19"/>
        <w:ind w:left="0" w:right="4593"/>
        <w:jc w:val="center"/>
        <w:rPr>
          <w:lang w:eastAsia="zh-CN"/>
        </w:rPr>
      </w:pPr>
      <w:r>
        <w:rPr>
          <w:w w:val="95"/>
          <w:lang w:eastAsia="zh-CN"/>
        </w:rPr>
        <w:t>OM</w:t>
      </w:r>
      <w:r>
        <w:rPr>
          <w:spacing w:val="28"/>
          <w:w w:val="95"/>
          <w:lang w:eastAsia="zh-CN"/>
        </w:rPr>
        <w:t xml:space="preserve"> </w:t>
      </w:r>
      <w:r>
        <w:rPr>
          <w:w w:val="95"/>
          <w:lang w:eastAsia="zh-CN"/>
        </w:rPr>
        <w:t>支持</w:t>
      </w:r>
      <w:r>
        <w:rPr>
          <w:spacing w:val="29"/>
          <w:w w:val="95"/>
          <w:lang w:eastAsia="zh-CN"/>
        </w:rPr>
        <w:t xml:space="preserve"> </w:t>
      </w:r>
      <w:r>
        <w:rPr>
          <w:w w:val="95"/>
          <w:lang w:eastAsia="zh-CN"/>
        </w:rPr>
        <w:t>IE7/8/9+、chrome、firefox</w:t>
      </w:r>
      <w:r>
        <w:rPr>
          <w:spacing w:val="28"/>
          <w:w w:val="95"/>
          <w:lang w:eastAsia="zh-CN"/>
        </w:rPr>
        <w:t xml:space="preserve"> </w:t>
      </w:r>
      <w:r>
        <w:rPr>
          <w:w w:val="95"/>
          <w:lang w:eastAsia="zh-CN"/>
        </w:rPr>
        <w:t>等主流浏览器。</w:t>
      </w:r>
    </w:p>
    <w:p w:rsidR="000B7B9A" w:rsidRDefault="000B7B9A" w:rsidP="000B7B9A">
      <w:pPr>
        <w:pStyle w:val="BodyText"/>
        <w:spacing w:before="36"/>
        <w:ind w:left="613"/>
        <w:rPr>
          <w:lang w:eastAsia="zh-CN"/>
        </w:rPr>
      </w:pPr>
      <w:r>
        <w:rPr>
          <w:rFonts w:ascii="Courier New" w:eastAsia="Courier New" w:hAnsi="Courier New" w:cs="Courier New"/>
          <w:position w:val="1"/>
          <w:lang w:eastAsia="zh-CN"/>
        </w:rPr>
        <w:t>•</w:t>
      </w:r>
      <w:r>
        <w:rPr>
          <w:rFonts w:ascii="Courier New" w:eastAsia="Courier New" w:hAnsi="Courier New" w:cs="Courier New"/>
          <w:spacing w:val="16"/>
          <w:position w:val="1"/>
          <w:lang w:eastAsia="zh-CN"/>
        </w:rPr>
        <w:t xml:space="preserve"> </w:t>
      </w:r>
      <w:r>
        <w:rPr>
          <w:lang w:eastAsia="zh-CN"/>
        </w:rPr>
        <w:t>步骤一：登录</w:t>
      </w:r>
      <w:r>
        <w:rPr>
          <w:spacing w:val="-7"/>
          <w:lang w:eastAsia="zh-CN"/>
        </w:rPr>
        <w:t xml:space="preserve"> </w:t>
      </w:r>
      <w:r>
        <w:rPr>
          <w:lang w:eastAsia="zh-CN"/>
        </w:rPr>
        <w:t>OM</w:t>
      </w:r>
    </w:p>
    <w:p w:rsidR="000B7B9A" w:rsidRDefault="000B7B9A" w:rsidP="000B7B9A">
      <w:pPr>
        <w:pStyle w:val="BodyText"/>
        <w:spacing w:before="16" w:line="251" w:lineRule="auto"/>
        <w:ind w:left="897" w:right="4011"/>
        <w:rPr>
          <w:lang w:eastAsia="zh-CN"/>
        </w:rPr>
      </w:pPr>
      <w:r>
        <w:rPr>
          <w:w w:val="95"/>
          <w:lang w:eastAsia="zh-CN"/>
        </w:rPr>
        <w:t xml:space="preserve">1.1 </w:t>
      </w:r>
      <w:r>
        <w:rPr>
          <w:spacing w:val="23"/>
          <w:w w:val="95"/>
          <w:lang w:eastAsia="zh-CN"/>
        </w:rPr>
        <w:t xml:space="preserve"> </w:t>
      </w:r>
      <w:r>
        <w:rPr>
          <w:w w:val="95"/>
          <w:lang w:eastAsia="zh-CN"/>
        </w:rPr>
        <w:t xml:space="preserve">浏览器访问，访问地址为 </w:t>
      </w:r>
      <w:r>
        <w:rPr>
          <w:spacing w:val="23"/>
          <w:w w:val="95"/>
          <w:lang w:eastAsia="zh-CN"/>
        </w:rPr>
        <w:t xml:space="preserve"> </w:t>
      </w:r>
      <w:r>
        <w:rPr>
          <w:w w:val="95"/>
          <w:lang w:eastAsia="zh-CN"/>
        </w:rPr>
        <w:t xml:space="preserve">OM </w:t>
      </w:r>
      <w:r>
        <w:rPr>
          <w:spacing w:val="24"/>
          <w:w w:val="95"/>
          <w:lang w:eastAsia="zh-CN"/>
        </w:rPr>
        <w:t xml:space="preserve"> </w:t>
      </w:r>
      <w:r>
        <w:rPr>
          <w:w w:val="95"/>
          <w:lang w:eastAsia="zh-CN"/>
        </w:rPr>
        <w:t>的地址，访问端口默认8000</w:t>
      </w:r>
      <w:r>
        <w:rPr>
          <w:w w:val="99"/>
          <w:lang w:eastAsia="zh-CN"/>
        </w:rPr>
        <w:t xml:space="preserve"> </w:t>
      </w:r>
      <w:r>
        <w:rPr>
          <w:w w:val="95"/>
          <w:lang w:eastAsia="zh-CN"/>
        </w:rPr>
        <w:t>1.2</w:t>
      </w:r>
      <w:r>
        <w:rPr>
          <w:spacing w:val="18"/>
          <w:w w:val="95"/>
          <w:lang w:eastAsia="zh-CN"/>
        </w:rPr>
        <w:t xml:space="preserve"> </w:t>
      </w:r>
      <w:r>
        <w:rPr>
          <w:w w:val="95"/>
          <w:lang w:eastAsia="zh-CN"/>
        </w:rPr>
        <w:t>例如</w:t>
      </w:r>
      <w:r>
        <w:rPr>
          <w:spacing w:val="19"/>
          <w:w w:val="95"/>
          <w:lang w:eastAsia="zh-CN"/>
        </w:rPr>
        <w:t xml:space="preserve"> </w:t>
      </w:r>
      <w:r>
        <w:rPr>
          <w:w w:val="95"/>
          <w:lang w:eastAsia="zh-CN"/>
        </w:rPr>
        <w:t>http://192.168.1.100:8000/login.html</w:t>
      </w:r>
    </w:p>
    <w:p w:rsidR="00606508" w:rsidRDefault="000B7B9A">
      <w:pPr>
        <w:pStyle w:val="BodyText"/>
        <w:numPr>
          <w:ilvl w:val="1"/>
          <w:numId w:val="54"/>
        </w:numPr>
        <w:tabs>
          <w:tab w:val="left" w:pos="1223"/>
        </w:tabs>
        <w:spacing w:before="3"/>
        <w:ind w:left="897"/>
      </w:pPr>
      <w:r>
        <w:t>登录用户名默认</w:t>
      </w:r>
      <w:r>
        <w:rPr>
          <w:spacing w:val="-26"/>
        </w:rPr>
        <w:t xml:space="preserve"> </w:t>
      </w:r>
      <w:r>
        <w:t>admin，初始密码</w:t>
      </w:r>
      <w:r>
        <w:rPr>
          <w:spacing w:val="-26"/>
        </w:rPr>
        <w:t xml:space="preserve"> </w:t>
      </w:r>
      <w:r>
        <w:t>admin</w:t>
      </w:r>
    </w:p>
    <w:p w:rsidR="00606508" w:rsidRDefault="000B7B9A">
      <w:pPr>
        <w:pStyle w:val="BodyText"/>
        <w:numPr>
          <w:ilvl w:val="1"/>
          <w:numId w:val="54"/>
        </w:numPr>
        <w:tabs>
          <w:tab w:val="left" w:pos="1223"/>
        </w:tabs>
        <w:spacing w:before="16" w:line="251" w:lineRule="auto"/>
        <w:ind w:left="897" w:right="7493"/>
        <w:rPr>
          <w:lang w:eastAsia="zh-CN"/>
        </w:rPr>
      </w:pPr>
      <w:r>
        <w:rPr>
          <w:lang w:eastAsia="zh-CN"/>
        </w:rPr>
        <w:t>输入默认密码</w:t>
      </w:r>
      <w:r>
        <w:rPr>
          <w:spacing w:val="-22"/>
          <w:lang w:eastAsia="zh-CN"/>
        </w:rPr>
        <w:t xml:space="preserve"> </w:t>
      </w:r>
      <w:r>
        <w:rPr>
          <w:lang w:eastAsia="zh-CN"/>
        </w:rPr>
        <w:t>admin</w:t>
      </w:r>
      <w:r>
        <w:rPr>
          <w:w w:val="96"/>
          <w:lang w:eastAsia="zh-CN"/>
        </w:rPr>
        <w:t xml:space="preserve"> </w:t>
      </w:r>
      <w:r>
        <w:rPr>
          <w:lang w:eastAsia="zh-CN"/>
        </w:rPr>
        <w:t>1.5</w:t>
      </w:r>
      <w:r>
        <w:rPr>
          <w:spacing w:val="-26"/>
          <w:lang w:eastAsia="zh-CN"/>
        </w:rPr>
        <w:t xml:space="preserve"> </w:t>
      </w:r>
      <w:r>
        <w:rPr>
          <w:lang w:eastAsia="zh-CN"/>
        </w:rPr>
        <w:t>点击</w:t>
      </w:r>
      <w:r>
        <w:rPr>
          <w:spacing w:val="-25"/>
          <w:lang w:eastAsia="zh-CN"/>
        </w:rPr>
        <w:t xml:space="preserve"> </w:t>
      </w:r>
      <w:r>
        <w:rPr>
          <w:lang w:eastAsia="zh-CN"/>
        </w:rPr>
        <w:t>&lt;登录&gt;</w:t>
      </w:r>
      <w:r>
        <w:rPr>
          <w:spacing w:val="-26"/>
          <w:lang w:eastAsia="zh-CN"/>
        </w:rPr>
        <w:t xml:space="preserve"> </w:t>
      </w:r>
      <w:r>
        <w:rPr>
          <w:lang w:eastAsia="zh-CN"/>
        </w:rPr>
        <w:t>按钮</w:t>
      </w:r>
    </w:p>
    <w:p w:rsidR="000B7B9A" w:rsidRDefault="000B7B9A" w:rsidP="000B7B9A">
      <w:pPr>
        <w:spacing w:line="251" w:lineRule="auto"/>
        <w:rPr>
          <w:lang w:eastAsia="zh-CN"/>
        </w:rPr>
        <w:sectPr w:rsidR="000B7B9A">
          <w:type w:val="continuous"/>
          <w:pgSz w:w="12240" w:h="15840"/>
          <w:pgMar w:top="1480" w:right="680" w:bottom="280" w:left="1020" w:header="720" w:footer="72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516120"/>
            <wp:effectExtent l="19050" t="0" r="1270" b="0"/>
            <wp:docPr id="12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6"/>
                    <a:srcRect/>
                    <a:stretch>
                      <a:fillRect/>
                    </a:stretch>
                  </pic:blipFill>
                  <pic:spPr bwMode="auto">
                    <a:xfrm>
                      <a:off x="0" y="0"/>
                      <a:ext cx="6551930" cy="4516120"/>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步骤二：开始部署</w:t>
      </w:r>
    </w:p>
    <w:p w:rsidR="000B7B9A" w:rsidRDefault="000B7B9A" w:rsidP="000B7B9A">
      <w:pPr>
        <w:pStyle w:val="BodyText"/>
        <w:spacing w:before="16"/>
        <w:rPr>
          <w:lang w:eastAsia="zh-CN"/>
        </w:rPr>
      </w:pPr>
      <w:r>
        <w:rPr>
          <w:w w:val="95"/>
          <w:lang w:eastAsia="zh-CN"/>
        </w:rPr>
        <w:t>2.1</w:t>
      </w:r>
      <w:r>
        <w:rPr>
          <w:spacing w:val="27"/>
          <w:w w:val="95"/>
          <w:lang w:eastAsia="zh-CN"/>
        </w:rPr>
        <w:t xml:space="preserve"> </w:t>
      </w:r>
      <w:r>
        <w:rPr>
          <w:w w:val="95"/>
          <w:lang w:eastAsia="zh-CN"/>
        </w:rPr>
        <w:t>点击导航栏的</w:t>
      </w:r>
      <w:r>
        <w:rPr>
          <w:spacing w:val="28"/>
          <w:w w:val="95"/>
          <w:lang w:eastAsia="zh-CN"/>
        </w:rPr>
        <w:t xml:space="preserve"> </w:t>
      </w:r>
      <w:r>
        <w:rPr>
          <w:w w:val="95"/>
          <w:lang w:eastAsia="zh-CN"/>
        </w:rPr>
        <w:t>&lt;部署引导&gt;</w:t>
      </w:r>
    </w:p>
    <w:p w:rsidR="000B7B9A" w:rsidRDefault="000B7B9A" w:rsidP="000B7B9A">
      <w:pPr>
        <w:rPr>
          <w:lang w:eastAsia="zh-CN"/>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508500"/>
            <wp:effectExtent l="19050" t="0" r="1270" b="0"/>
            <wp:docPr id="1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
                    <a:srcRect/>
                    <a:stretch>
                      <a:fillRect/>
                    </a:stretch>
                  </pic:blipFill>
                  <pic:spPr bwMode="auto">
                    <a:xfrm>
                      <a:off x="0" y="0"/>
                      <a:ext cx="6551930" cy="450850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before="55" w:line="167" w:lineRule="auto"/>
        <w:ind w:left="197"/>
        <w:rPr>
          <w:lang w:eastAsia="zh-CN"/>
        </w:rPr>
      </w:pPr>
      <w:r>
        <w:rPr>
          <w:w w:val="95"/>
          <w:lang w:eastAsia="zh-CN"/>
        </w:rPr>
        <w:t>2.2</w:t>
      </w:r>
      <w:r>
        <w:rPr>
          <w:spacing w:val="47"/>
          <w:w w:val="95"/>
          <w:lang w:eastAsia="zh-CN"/>
        </w:rPr>
        <w:t xml:space="preserve"> </w:t>
      </w:r>
      <w:r>
        <w:rPr>
          <w:w w:val="95"/>
          <w:lang w:eastAsia="zh-CN"/>
        </w:rPr>
        <w:t>集群的参数都有默认值，除了  &lt;集群名&gt;  和  &lt;业务名&gt;，基本上不需要修改其他参数，点击  &lt;高级选</w:t>
      </w:r>
      <w:r>
        <w:rPr>
          <w:lang w:eastAsia="zh-CN"/>
        </w:rPr>
        <w:t xml:space="preserve"> </w:t>
      </w:r>
      <w:r>
        <w:rPr>
          <w:w w:val="95"/>
          <w:lang w:eastAsia="zh-CN"/>
        </w:rPr>
        <w:t xml:space="preserve">项&gt;，可以设置更多的参数。修改后点击 </w:t>
      </w:r>
      <w:r>
        <w:rPr>
          <w:spacing w:val="35"/>
          <w:w w:val="95"/>
          <w:lang w:eastAsia="zh-CN"/>
        </w:rPr>
        <w:t xml:space="preserve"> </w:t>
      </w:r>
      <w:r>
        <w:rPr>
          <w:w w:val="95"/>
          <w:lang w:eastAsia="zh-CN"/>
        </w:rPr>
        <w:t>&lt;确定&gt;。</w:t>
      </w:r>
    </w:p>
    <w:p w:rsidR="000B7B9A" w:rsidRDefault="000B7B9A" w:rsidP="000B7B9A">
      <w:pPr>
        <w:spacing w:line="167" w:lineRule="auto"/>
        <w:rPr>
          <w:lang w:eastAsia="zh-CN"/>
        </w:r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92625"/>
            <wp:effectExtent l="19050" t="0" r="1270" b="0"/>
            <wp:docPr id="11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8"/>
                    <a:srcRect/>
                    <a:stretch>
                      <a:fillRect/>
                    </a:stretch>
                  </pic:blipFill>
                  <pic:spPr bwMode="auto">
                    <a:xfrm>
                      <a:off x="0" y="0"/>
                      <a:ext cx="6551930" cy="4492625"/>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步骤三：添加主机</w:t>
      </w:r>
    </w:p>
    <w:p w:rsidR="000B7B9A" w:rsidRDefault="000B7B9A" w:rsidP="000B7B9A">
      <w:pPr>
        <w:spacing w:before="5" w:line="100" w:lineRule="exact"/>
        <w:rPr>
          <w:sz w:val="10"/>
          <w:szCs w:val="10"/>
          <w:lang w:eastAsia="zh-CN"/>
        </w:rPr>
      </w:pPr>
    </w:p>
    <w:p w:rsidR="000B7B9A" w:rsidRDefault="000B7B9A" w:rsidP="000B7B9A">
      <w:pPr>
        <w:pStyle w:val="BodyText"/>
        <w:spacing w:line="167" w:lineRule="auto"/>
        <w:ind w:right="1191"/>
        <w:jc w:val="both"/>
        <w:rPr>
          <w:lang w:eastAsia="zh-CN"/>
        </w:rPr>
      </w:pPr>
      <w:r>
        <w:rPr>
          <w:w w:val="95"/>
          <w:lang w:eastAsia="zh-CN"/>
        </w:rPr>
        <w:t>3.1</w:t>
      </w:r>
      <w:r>
        <w:rPr>
          <w:spacing w:val="11"/>
          <w:w w:val="95"/>
          <w:lang w:eastAsia="zh-CN"/>
        </w:rPr>
        <w:t xml:space="preserve"> </w:t>
      </w:r>
      <w:r>
        <w:rPr>
          <w:w w:val="95"/>
          <w:lang w:eastAsia="zh-CN"/>
        </w:rPr>
        <w:t>在左边操作栏，输入</w:t>
      </w:r>
      <w:r>
        <w:rPr>
          <w:spacing w:val="12"/>
          <w:w w:val="95"/>
          <w:lang w:eastAsia="zh-CN"/>
        </w:rPr>
        <w:t xml:space="preserve"> </w:t>
      </w:r>
      <w:r>
        <w:rPr>
          <w:w w:val="95"/>
          <w:lang w:eastAsia="zh-CN"/>
        </w:rPr>
        <w:t>&lt;地址&gt;、&lt;用户名&gt;、&lt;密码&gt;、&lt;SSH</w:t>
      </w:r>
      <w:r>
        <w:rPr>
          <w:spacing w:val="11"/>
          <w:w w:val="95"/>
          <w:lang w:eastAsia="zh-CN"/>
        </w:rPr>
        <w:t xml:space="preserve"> </w:t>
      </w:r>
      <w:r>
        <w:rPr>
          <w:w w:val="95"/>
          <w:lang w:eastAsia="zh-CN"/>
        </w:rPr>
        <w:t>端口&gt;，可以扫描出添加的主机。&lt;地址&gt;</w:t>
      </w:r>
      <w:r>
        <w:rPr>
          <w:spacing w:val="12"/>
          <w:w w:val="95"/>
          <w:lang w:eastAsia="zh-CN"/>
        </w:rPr>
        <w:t xml:space="preserve"> </w:t>
      </w:r>
      <w:r>
        <w:rPr>
          <w:w w:val="95"/>
          <w:lang w:eastAsia="zh-CN"/>
        </w:rPr>
        <w:t>不</w:t>
      </w:r>
      <w:r>
        <w:rPr>
          <w:lang w:eastAsia="zh-CN"/>
        </w:rPr>
        <w:t xml:space="preserve"> </w:t>
      </w:r>
      <w:r>
        <w:rPr>
          <w:w w:val="95"/>
          <w:lang w:eastAsia="zh-CN"/>
        </w:rPr>
        <w:t>仅支持</w:t>
      </w:r>
      <w:r>
        <w:rPr>
          <w:spacing w:val="34"/>
          <w:w w:val="95"/>
          <w:lang w:eastAsia="zh-CN"/>
        </w:rPr>
        <w:t xml:space="preserve"> </w:t>
      </w:r>
      <w:r>
        <w:rPr>
          <w:w w:val="95"/>
          <w:lang w:eastAsia="zh-CN"/>
        </w:rPr>
        <w:t>IP、HostName</w:t>
      </w:r>
      <w:r>
        <w:rPr>
          <w:spacing w:val="34"/>
          <w:w w:val="95"/>
          <w:lang w:eastAsia="zh-CN"/>
        </w:rPr>
        <w:t xml:space="preserve"> </w:t>
      </w:r>
      <w:r>
        <w:rPr>
          <w:w w:val="95"/>
          <w:lang w:eastAsia="zh-CN"/>
        </w:rPr>
        <w:t>扫描主机，还可以通过</w:t>
      </w:r>
      <w:r>
        <w:rPr>
          <w:spacing w:val="34"/>
          <w:w w:val="95"/>
          <w:lang w:eastAsia="zh-CN"/>
        </w:rPr>
        <w:t xml:space="preserve"> </w:t>
      </w:r>
      <w:r>
        <w:rPr>
          <w:w w:val="95"/>
          <w:lang w:eastAsia="zh-CN"/>
        </w:rPr>
        <w:t>IP</w:t>
      </w:r>
      <w:r>
        <w:rPr>
          <w:spacing w:val="34"/>
          <w:w w:val="95"/>
          <w:lang w:eastAsia="zh-CN"/>
        </w:rPr>
        <w:t xml:space="preserve"> </w:t>
      </w:r>
      <w:r>
        <w:rPr>
          <w:w w:val="95"/>
          <w:lang w:eastAsia="zh-CN"/>
        </w:rPr>
        <w:t>段和</w:t>
      </w:r>
      <w:r>
        <w:rPr>
          <w:spacing w:val="34"/>
          <w:w w:val="95"/>
          <w:lang w:eastAsia="zh-CN"/>
        </w:rPr>
        <w:t xml:space="preserve"> </w:t>
      </w:r>
      <w:r>
        <w:rPr>
          <w:w w:val="95"/>
          <w:lang w:eastAsia="zh-CN"/>
        </w:rPr>
        <w:t>HostName</w:t>
      </w:r>
      <w:r>
        <w:rPr>
          <w:spacing w:val="34"/>
          <w:w w:val="95"/>
          <w:lang w:eastAsia="zh-CN"/>
        </w:rPr>
        <w:t xml:space="preserve"> </w:t>
      </w:r>
      <w:r>
        <w:rPr>
          <w:w w:val="95"/>
          <w:lang w:eastAsia="zh-CN"/>
        </w:rPr>
        <w:t>段，&lt;地址&gt;</w:t>
      </w:r>
      <w:r>
        <w:rPr>
          <w:spacing w:val="35"/>
          <w:w w:val="95"/>
          <w:lang w:eastAsia="zh-CN"/>
        </w:rPr>
        <w:t xml:space="preserve"> </w:t>
      </w:r>
      <w:r>
        <w:rPr>
          <w:w w:val="95"/>
          <w:lang w:eastAsia="zh-CN"/>
        </w:rPr>
        <w:t>可以参考左边操作栏的提</w:t>
      </w:r>
      <w:r>
        <w:rPr>
          <w:lang w:eastAsia="zh-CN"/>
        </w:rPr>
        <w:t xml:space="preserve"> </w:t>
      </w:r>
      <w:r>
        <w:rPr>
          <w:w w:val="95"/>
          <w:lang w:eastAsia="zh-CN"/>
        </w:rPr>
        <w:t>示，点击</w:t>
      </w:r>
      <w:r>
        <w:rPr>
          <w:spacing w:val="12"/>
          <w:w w:val="95"/>
          <w:lang w:eastAsia="zh-CN"/>
        </w:rPr>
        <w:t xml:space="preserve"> </w:t>
      </w:r>
      <w:r>
        <w:rPr>
          <w:w w:val="95"/>
          <w:lang w:eastAsia="zh-CN"/>
        </w:rPr>
        <w:t>&lt;帮助&gt;。</w:t>
      </w:r>
    </w:p>
    <w:p w:rsidR="000B7B9A" w:rsidRDefault="000B7B9A" w:rsidP="000B7B9A">
      <w:pPr>
        <w:spacing w:line="167" w:lineRule="auto"/>
        <w:jc w:val="both"/>
        <w:rPr>
          <w:lang w:eastAsia="zh-CN"/>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476750"/>
            <wp:effectExtent l="19050" t="0" r="1270" b="0"/>
            <wp:docPr id="11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
                    <a:srcRect/>
                    <a:stretch>
                      <a:fillRect/>
                    </a:stretch>
                  </pic:blipFill>
                  <pic:spPr bwMode="auto">
                    <a:xfrm>
                      <a:off x="0" y="0"/>
                      <a:ext cx="6551930" cy="447675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rPr>
          <w:lang w:eastAsia="zh-CN"/>
        </w:rPr>
      </w:pPr>
      <w:r>
        <w:rPr>
          <w:w w:val="95"/>
          <w:lang w:eastAsia="zh-CN"/>
        </w:rPr>
        <w:t>3.2</w:t>
      </w:r>
      <w:r>
        <w:rPr>
          <w:spacing w:val="-6"/>
          <w:w w:val="95"/>
          <w:lang w:eastAsia="zh-CN"/>
        </w:rPr>
        <w:t xml:space="preserve"> </w:t>
      </w:r>
      <w:r>
        <w:rPr>
          <w:w w:val="95"/>
          <w:lang w:eastAsia="zh-CN"/>
        </w:rPr>
        <w:t>在左边操作栏，输入</w:t>
      </w:r>
      <w:r>
        <w:rPr>
          <w:spacing w:val="-6"/>
          <w:w w:val="95"/>
          <w:lang w:eastAsia="zh-CN"/>
        </w:rPr>
        <w:t xml:space="preserve"> </w:t>
      </w:r>
      <w:r>
        <w:rPr>
          <w:w w:val="95"/>
          <w:lang w:eastAsia="zh-CN"/>
        </w:rPr>
        <w:t>&lt;地址&gt;、&lt;用户名&gt;、&lt;密码&gt;、&lt;SSH</w:t>
      </w:r>
      <w:r>
        <w:rPr>
          <w:spacing w:val="-6"/>
          <w:w w:val="95"/>
          <w:lang w:eastAsia="zh-CN"/>
        </w:rPr>
        <w:t xml:space="preserve"> </w:t>
      </w:r>
      <w:r>
        <w:rPr>
          <w:w w:val="95"/>
          <w:lang w:eastAsia="zh-CN"/>
        </w:rPr>
        <w:t>端口&gt;，然后点击</w:t>
      </w:r>
      <w:r>
        <w:rPr>
          <w:spacing w:val="-6"/>
          <w:w w:val="95"/>
          <w:lang w:eastAsia="zh-CN"/>
        </w:rPr>
        <w:t xml:space="preserve"> </w:t>
      </w:r>
      <w:r>
        <w:rPr>
          <w:w w:val="95"/>
          <w:lang w:eastAsia="zh-CN"/>
        </w:rPr>
        <w:t>&lt;扫描&gt;。</w:t>
      </w:r>
    </w:p>
    <w:p w:rsidR="000B7B9A" w:rsidRDefault="000B7B9A" w:rsidP="000B7B9A">
      <w:pPr>
        <w:spacing w:line="310" w:lineRule="exact"/>
        <w:rPr>
          <w:lang w:eastAsia="zh-CN"/>
        </w:r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84370"/>
            <wp:effectExtent l="19050" t="0" r="1270" b="0"/>
            <wp:docPr id="11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0"/>
                    <a:srcRect/>
                    <a:stretch>
                      <a:fillRect/>
                    </a:stretch>
                  </pic:blipFill>
                  <pic:spPr bwMode="auto">
                    <a:xfrm>
                      <a:off x="0" y="0"/>
                      <a:ext cx="6551930" cy="448437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before="55" w:line="167" w:lineRule="auto"/>
        <w:rPr>
          <w:lang w:eastAsia="zh-CN"/>
        </w:rPr>
      </w:pPr>
      <w:r>
        <w:rPr>
          <w:lang w:eastAsia="zh-CN"/>
        </w:rPr>
        <w:t>3.3</w:t>
      </w:r>
      <w:r>
        <w:rPr>
          <w:spacing w:val="-4"/>
          <w:lang w:eastAsia="zh-CN"/>
        </w:rPr>
        <w:t xml:space="preserve"> </w:t>
      </w:r>
      <w:r>
        <w:rPr>
          <w:lang w:eastAsia="zh-CN"/>
        </w:rPr>
        <w:t>扫描完成后，扫描结果会在右边显示出来，默认正常连接的主机都会选上，有问题的主机不会选择， 点击有问题的主机，可以重新输入参数，点击输入框以外的地方，自动重新扫描主机。</w:t>
      </w:r>
    </w:p>
    <w:p w:rsidR="000B7B9A" w:rsidRDefault="000B7B9A" w:rsidP="000B7B9A">
      <w:pPr>
        <w:spacing w:line="167" w:lineRule="auto"/>
        <w:rPr>
          <w:lang w:eastAsia="zh-CN"/>
        </w:rPr>
        <w:sectPr w:rsidR="000B7B9A">
          <w:pgSz w:w="12240" w:h="15840"/>
          <w:pgMar w:top="900" w:right="0" w:bottom="280" w:left="700" w:header="713" w:footer="0" w:gutter="0"/>
          <w:cols w:space="720"/>
        </w:sectPr>
      </w:pPr>
    </w:p>
    <w:p w:rsidR="000B7B9A" w:rsidRDefault="000B7B9A" w:rsidP="000B7B9A">
      <w:pPr>
        <w:spacing w:before="56"/>
        <w:ind w:left="7395"/>
        <w:rPr>
          <w:rFonts w:ascii="Times New Roman" w:eastAsia="Times New Roman" w:hAnsi="Times New Roman" w:cs="Times New Roman"/>
          <w:sz w:val="19"/>
          <w:szCs w:val="19"/>
        </w:rPr>
      </w:pPr>
      <w:r>
        <w:rPr>
          <w:rFonts w:ascii="Times New Roman" w:eastAsia="Times New Roman" w:hAnsi="Times New Roman" w:cs="Times New Roman"/>
          <w:w w:val="110"/>
          <w:sz w:val="19"/>
          <w:szCs w:val="19"/>
        </w:rPr>
        <w:lastRenderedPageBreak/>
        <w:t>OpenTopic</w:t>
      </w:r>
      <w:r>
        <w:rPr>
          <w:rFonts w:ascii="Times New Roman" w:eastAsia="Times New Roman" w:hAnsi="Times New Roman" w:cs="Times New Roman"/>
          <w:spacing w:val="51"/>
          <w:w w:val="110"/>
          <w:sz w:val="19"/>
          <w:szCs w:val="19"/>
        </w:rPr>
        <w:t xml:space="preserve"> </w:t>
      </w:r>
      <w:r>
        <w:rPr>
          <w:rFonts w:ascii="Arial" w:eastAsia="Arial" w:hAnsi="Arial" w:cs="Arial"/>
          <w:w w:val="110"/>
          <w:sz w:val="27"/>
          <w:szCs w:val="27"/>
        </w:rPr>
        <w:t>I</w:t>
      </w:r>
      <w:r>
        <w:rPr>
          <w:rFonts w:ascii="Arial" w:eastAsia="Arial" w:hAnsi="Arial" w:cs="Arial"/>
          <w:spacing w:val="-30"/>
          <w:w w:val="110"/>
          <w:sz w:val="27"/>
          <w:szCs w:val="27"/>
        </w:rPr>
        <w:t xml:space="preserve"> </w:t>
      </w:r>
      <w:r>
        <w:rPr>
          <w:rFonts w:ascii="Times New Roman" w:eastAsia="Times New Roman" w:hAnsi="Times New Roman" w:cs="Times New Roman"/>
          <w:w w:val="110"/>
          <w:sz w:val="19"/>
          <w:szCs w:val="19"/>
        </w:rPr>
        <w:t>SequoiaDB</w:t>
      </w:r>
      <w:r>
        <w:rPr>
          <w:rFonts w:ascii="Times New Roman" w:eastAsia="Times New Roman" w:hAnsi="Times New Roman" w:cs="Times New Roman"/>
          <w:spacing w:val="-16"/>
          <w:w w:val="110"/>
          <w:sz w:val="19"/>
          <w:szCs w:val="19"/>
        </w:rPr>
        <w:t xml:space="preserve"> </w:t>
      </w:r>
      <w:r>
        <w:rPr>
          <w:rFonts w:ascii="宋体" w:eastAsia="宋体" w:hAnsi="宋体" w:cs="宋体"/>
          <w:w w:val="110"/>
          <w:sz w:val="18"/>
          <w:szCs w:val="18"/>
        </w:rPr>
        <w:t>服务器安装部窑</w:t>
      </w:r>
      <w:r>
        <w:rPr>
          <w:rFonts w:ascii="宋体" w:eastAsia="宋体" w:hAnsi="宋体" w:cs="宋体"/>
          <w:spacing w:val="28"/>
          <w:w w:val="110"/>
          <w:sz w:val="18"/>
          <w:szCs w:val="18"/>
        </w:rPr>
        <w:t xml:space="preserve"> </w:t>
      </w:r>
      <w:r>
        <w:rPr>
          <w:rFonts w:ascii="Arial" w:eastAsia="Arial" w:hAnsi="Arial" w:cs="Arial"/>
          <w:w w:val="110"/>
          <w:sz w:val="27"/>
          <w:szCs w:val="27"/>
        </w:rPr>
        <w:t>I</w:t>
      </w:r>
      <w:r>
        <w:rPr>
          <w:rFonts w:ascii="Arial" w:eastAsia="Arial" w:hAnsi="Arial" w:cs="Arial"/>
          <w:spacing w:val="-29"/>
          <w:w w:val="110"/>
          <w:sz w:val="27"/>
          <w:szCs w:val="27"/>
        </w:rPr>
        <w:t xml:space="preserve"> </w:t>
      </w:r>
      <w:r>
        <w:rPr>
          <w:rFonts w:ascii="Times New Roman" w:eastAsia="Times New Roman" w:hAnsi="Times New Roman" w:cs="Times New Roman"/>
          <w:w w:val="110"/>
          <w:sz w:val="19"/>
          <w:szCs w:val="19"/>
        </w:rPr>
        <w:t>11</w:t>
      </w:r>
    </w:p>
    <w:p w:rsidR="000B7B9A" w:rsidRDefault="000B7B9A" w:rsidP="000B7B9A">
      <w:pPr>
        <w:spacing w:before="9" w:line="170" w:lineRule="exact"/>
        <w:rPr>
          <w:sz w:val="17"/>
          <w:szCs w:val="17"/>
        </w:rPr>
      </w:pPr>
    </w:p>
    <w:p w:rsidR="000B7B9A" w:rsidRDefault="00035F6E" w:rsidP="000B7B9A">
      <w:pPr>
        <w:spacing w:line="320" w:lineRule="exact"/>
        <w:ind w:left="-3276"/>
        <w:rPr>
          <w:rFonts w:ascii="宋体" w:eastAsia="宋体" w:hAnsi="宋体" w:cs="宋体"/>
          <w:lang w:eastAsia="zh-CN"/>
        </w:rPr>
      </w:pPr>
      <w:r w:rsidRPr="00035F6E">
        <w:rPr>
          <w:rFonts w:eastAsiaTheme="minorHAnsi"/>
        </w:rPr>
        <w:pict>
          <v:group id="_x0000_s4719" style="position:absolute;left:0;text-align:left;margin-left:91.2pt;margin-top:5pt;width:48.9pt;height:11.05pt;z-index:-251302912;mso-position-horizontal-relative:page" coordorigin="1824,100" coordsize="978,221">
            <v:shape id="_x0000_s4720" style="position:absolute;left:1824;top:100;width:978;height:221" coordorigin="1824,100" coordsize="978,221" path="m1824,100r977,l2801,321r-977,l1824,100xe" fillcolor="#638ab0" stroked="f">
              <v:path arrowok="t"/>
            </v:shape>
            <w10:wrap anchorx="page"/>
          </v:group>
        </w:pict>
      </w:r>
      <w:r w:rsidRPr="00035F6E">
        <w:rPr>
          <w:rFonts w:eastAsiaTheme="minorHAnsi"/>
        </w:rPr>
        <w:pict>
          <v:group id="_x0000_s4721" style="position:absolute;left:0;text-align:left;margin-left:159.75pt;margin-top:5pt;width:19.25pt;height:11.05pt;z-index:-251301888;mso-position-horizontal-relative:page" coordorigin="3195,100" coordsize="385,221">
            <v:shape id="_x0000_s4722" style="position:absolute;left:3195;top:100;width:385;height:221" coordorigin="3195,100" coordsize="385,221" path="m3195,100r385,l3580,321r-385,l3195,100xe" fillcolor="#2f74c8" stroked="f">
              <v:path arrowok="t"/>
            </v:shape>
            <w10:wrap anchorx="page"/>
          </v:group>
        </w:pict>
      </w:r>
      <w:r w:rsidR="000B7B9A">
        <w:rPr>
          <w:rFonts w:ascii="宋体" w:eastAsia="宋体" w:hAnsi="宋体" w:cs="宋体"/>
          <w:color w:val="FFFFFF"/>
          <w:spacing w:val="-1221"/>
          <w:w w:val="185"/>
          <w:lang w:eastAsia="zh-CN"/>
        </w:rPr>
        <w:t>|</w:t>
      </w:r>
      <w:r w:rsidR="000B7B9A">
        <w:rPr>
          <w:rFonts w:ascii="宋体" w:eastAsia="宋体" w:hAnsi="宋体" w:cs="宋体"/>
          <w:color w:val="9CC9F5"/>
          <w:w w:val="185"/>
          <w:lang w:eastAsia="zh-CN"/>
        </w:rPr>
        <w:t>到帮助</w:t>
      </w:r>
      <w:r w:rsidR="000B7B9A">
        <w:rPr>
          <w:rFonts w:ascii="宋体" w:eastAsia="宋体" w:hAnsi="宋体" w:cs="宋体"/>
          <w:color w:val="DAF1FE"/>
          <w:w w:val="185"/>
          <w:lang w:eastAsia="zh-CN"/>
        </w:rPr>
        <w:t>.</w:t>
      </w:r>
    </w:p>
    <w:p w:rsidR="000B7B9A" w:rsidRDefault="000B7B9A" w:rsidP="000B7B9A">
      <w:pPr>
        <w:tabs>
          <w:tab w:val="left" w:pos="3314"/>
          <w:tab w:val="left" w:pos="4439"/>
          <w:tab w:val="left" w:pos="6119"/>
          <w:tab w:val="left" w:pos="7394"/>
        </w:tabs>
        <w:spacing w:before="97"/>
        <w:ind w:left="2175"/>
        <w:rPr>
          <w:rFonts w:ascii="宋体" w:eastAsia="宋体" w:hAnsi="宋体" w:cs="宋体"/>
          <w:sz w:val="18"/>
          <w:szCs w:val="18"/>
          <w:lang w:eastAsia="zh-CN"/>
        </w:rPr>
      </w:pPr>
      <w:r>
        <w:rPr>
          <w:rFonts w:ascii="Times New Roman" w:eastAsia="Times New Roman" w:hAnsi="Times New Roman" w:cs="Times New Roman"/>
          <w:color w:val="605D5E"/>
          <w:spacing w:val="10"/>
          <w:w w:val="130"/>
          <w:sz w:val="25"/>
          <w:szCs w:val="25"/>
        </w:rPr>
        <w:t>ρ</w:t>
      </w:r>
      <w:r>
        <w:rPr>
          <w:rFonts w:ascii="宋体" w:eastAsia="宋体" w:hAnsi="宋体" w:cs="宋体"/>
          <w:color w:val="7E7C7C"/>
          <w:spacing w:val="-22"/>
          <w:w w:val="130"/>
          <w:sz w:val="18"/>
          <w:szCs w:val="18"/>
          <w:lang w:eastAsia="zh-CN"/>
        </w:rPr>
        <w:t>酬</w:t>
      </w:r>
      <w:r>
        <w:rPr>
          <w:rFonts w:ascii="宋体" w:eastAsia="宋体" w:hAnsi="宋体" w:cs="宋体"/>
          <w:color w:val="8E9197"/>
          <w:spacing w:val="-57"/>
          <w:w w:val="130"/>
          <w:sz w:val="18"/>
          <w:szCs w:val="18"/>
          <w:lang w:eastAsia="zh-CN"/>
        </w:rPr>
        <w:t>王</w:t>
      </w:r>
      <w:r>
        <w:rPr>
          <w:rFonts w:ascii="宋体" w:eastAsia="宋体" w:hAnsi="宋体" w:cs="宋体"/>
          <w:color w:val="7E7C7C"/>
          <w:w w:val="130"/>
          <w:sz w:val="18"/>
          <w:szCs w:val="18"/>
          <w:lang w:eastAsia="zh-CN"/>
        </w:rPr>
        <w:t>饥</w:t>
      </w:r>
      <w:r>
        <w:rPr>
          <w:rFonts w:ascii="宋体" w:eastAsia="宋体" w:hAnsi="宋体" w:cs="宋体"/>
          <w:color w:val="7E7C7C"/>
          <w:w w:val="130"/>
          <w:sz w:val="18"/>
          <w:szCs w:val="18"/>
          <w:lang w:eastAsia="zh-CN"/>
        </w:rPr>
        <w:tab/>
      </w:r>
      <w:r>
        <w:rPr>
          <w:rFonts w:ascii="Times New Roman" w:eastAsia="Times New Roman" w:hAnsi="Times New Roman" w:cs="Times New Roman"/>
          <w:color w:val="403F42"/>
          <w:w w:val="90"/>
          <w:lang w:eastAsia="zh-CN"/>
        </w:rPr>
        <w:t>ZE</w:t>
      </w:r>
      <w:r>
        <w:rPr>
          <w:rFonts w:ascii="Times New Roman" w:eastAsia="Times New Roman" w:hAnsi="Times New Roman" w:cs="Times New Roman"/>
          <w:color w:val="403F42"/>
          <w:spacing w:val="-22"/>
          <w:w w:val="90"/>
          <w:lang w:eastAsia="zh-CN"/>
        </w:rPr>
        <w:t xml:space="preserve"> </w:t>
      </w:r>
      <w:r>
        <w:rPr>
          <w:rFonts w:ascii="宋体" w:eastAsia="宋体" w:hAnsi="宋体" w:cs="宋体"/>
          <w:color w:val="8E9197"/>
          <w:sz w:val="18"/>
          <w:szCs w:val="18"/>
          <w:lang w:eastAsia="zh-CN"/>
        </w:rPr>
        <w:t>添加主机</w:t>
      </w:r>
      <w:r>
        <w:rPr>
          <w:rFonts w:ascii="宋体" w:eastAsia="宋体" w:hAnsi="宋体" w:cs="宋体"/>
          <w:color w:val="8E9197"/>
          <w:sz w:val="18"/>
          <w:szCs w:val="18"/>
          <w:lang w:eastAsia="zh-CN"/>
        </w:rPr>
        <w:tab/>
      </w:r>
      <w:r>
        <w:rPr>
          <w:rFonts w:ascii="宋体" w:eastAsia="宋体" w:hAnsi="宋体" w:cs="宋体"/>
          <w:color w:val="000000"/>
          <w:sz w:val="18"/>
          <w:szCs w:val="18"/>
          <w:lang w:eastAsia="zh-CN"/>
        </w:rPr>
        <w:t>萄</w:t>
      </w:r>
      <w:r>
        <w:rPr>
          <w:rFonts w:ascii="宋体" w:eastAsia="宋体" w:hAnsi="宋体" w:cs="宋体"/>
          <w:color w:val="000000"/>
          <w:spacing w:val="-73"/>
          <w:sz w:val="18"/>
          <w:szCs w:val="18"/>
          <w:lang w:eastAsia="zh-CN"/>
        </w:rPr>
        <w:t xml:space="preserve"> </w:t>
      </w:r>
      <w:r>
        <w:rPr>
          <w:rFonts w:ascii="宋体" w:eastAsia="宋体" w:hAnsi="宋体" w:cs="宋体"/>
          <w:color w:val="8E9197"/>
          <w:sz w:val="18"/>
          <w:szCs w:val="18"/>
          <w:lang w:eastAsia="zh-CN"/>
        </w:rPr>
        <w:t>酒阻业务笛怠</w:t>
      </w:r>
      <w:r>
        <w:rPr>
          <w:rFonts w:ascii="宋体" w:eastAsia="宋体" w:hAnsi="宋体" w:cs="宋体"/>
          <w:color w:val="8E9197"/>
          <w:sz w:val="18"/>
          <w:szCs w:val="18"/>
          <w:lang w:eastAsia="zh-CN"/>
        </w:rPr>
        <w:tab/>
        <w:t>修</w:t>
      </w:r>
      <w:r>
        <w:rPr>
          <w:rFonts w:ascii="宋体" w:eastAsia="宋体" w:hAnsi="宋体" w:cs="宋体"/>
          <w:color w:val="8E9197"/>
          <w:spacing w:val="-27"/>
          <w:sz w:val="18"/>
          <w:szCs w:val="18"/>
          <w:lang w:eastAsia="zh-CN"/>
        </w:rPr>
        <w:t>剧</w:t>
      </w:r>
      <w:r>
        <w:rPr>
          <w:rFonts w:ascii="Times New Roman" w:eastAsia="Times New Roman" w:hAnsi="Times New Roman" w:cs="Times New Roman"/>
          <w:color w:val="8E9197"/>
          <w:spacing w:val="-1"/>
          <w:sz w:val="28"/>
          <w:szCs w:val="28"/>
          <w:lang w:eastAsia="zh-CN"/>
        </w:rPr>
        <w:t>t</w:t>
      </w:r>
      <w:r>
        <w:rPr>
          <w:rFonts w:ascii="宋体" w:eastAsia="宋体" w:hAnsi="宋体" w:cs="宋体"/>
          <w:color w:val="8E9197"/>
          <w:sz w:val="18"/>
          <w:szCs w:val="18"/>
          <w:lang w:eastAsia="zh-CN"/>
        </w:rPr>
        <w:t>务值息</w:t>
      </w:r>
      <w:r>
        <w:rPr>
          <w:rFonts w:ascii="宋体" w:eastAsia="宋体" w:hAnsi="宋体" w:cs="宋体"/>
          <w:color w:val="8E9197"/>
          <w:sz w:val="18"/>
          <w:szCs w:val="18"/>
          <w:lang w:eastAsia="zh-CN"/>
        </w:rPr>
        <w:tab/>
      </w:r>
      <w:r>
        <w:rPr>
          <w:rFonts w:ascii="宋体" w:eastAsia="宋体" w:hAnsi="宋体" w:cs="宋体"/>
          <w:color w:val="2A2A2A"/>
          <w:w w:val="90"/>
          <w:sz w:val="18"/>
          <w:szCs w:val="18"/>
          <w:lang w:eastAsia="zh-CN"/>
        </w:rPr>
        <w:t>自</w:t>
      </w:r>
      <w:r>
        <w:rPr>
          <w:rFonts w:ascii="宋体" w:eastAsia="宋体" w:hAnsi="宋体" w:cs="宋体"/>
          <w:color w:val="2A2A2A"/>
          <w:spacing w:val="-35"/>
          <w:w w:val="90"/>
          <w:sz w:val="18"/>
          <w:szCs w:val="18"/>
          <w:lang w:eastAsia="zh-CN"/>
        </w:rPr>
        <w:t xml:space="preserve"> </w:t>
      </w:r>
      <w:r>
        <w:rPr>
          <w:rFonts w:ascii="宋体" w:eastAsia="宋体" w:hAnsi="宋体" w:cs="宋体"/>
          <w:color w:val="8E9197"/>
          <w:w w:val="90"/>
          <w:sz w:val="18"/>
          <w:szCs w:val="18"/>
          <w:lang w:eastAsia="zh-CN"/>
        </w:rPr>
        <w:t>安蒙业务</w:t>
      </w:r>
    </w:p>
    <w:p w:rsidR="000B7B9A" w:rsidRDefault="000B7B9A" w:rsidP="000B7B9A">
      <w:pPr>
        <w:spacing w:before="13" w:line="220" w:lineRule="exact"/>
        <w:rPr>
          <w:lang w:eastAsia="zh-CN"/>
        </w:rPr>
      </w:pPr>
    </w:p>
    <w:p w:rsidR="000B7B9A" w:rsidRDefault="000B7B9A" w:rsidP="000B7B9A">
      <w:pPr>
        <w:tabs>
          <w:tab w:val="left" w:pos="5969"/>
        </w:tabs>
        <w:ind w:left="2190"/>
        <w:rPr>
          <w:rFonts w:ascii="宋体" w:eastAsia="宋体" w:hAnsi="宋体" w:cs="宋体"/>
          <w:sz w:val="23"/>
          <w:szCs w:val="23"/>
        </w:rPr>
      </w:pPr>
      <w:r>
        <w:rPr>
          <w:rFonts w:ascii="宋体" w:eastAsia="宋体" w:hAnsi="宋体" w:cs="宋体"/>
          <w:color w:val="605D5E"/>
          <w:w w:val="105"/>
          <w:sz w:val="23"/>
          <w:szCs w:val="23"/>
        </w:rPr>
        <w:t>扫描主机</w:t>
      </w:r>
      <w:r>
        <w:rPr>
          <w:rFonts w:ascii="宋体" w:eastAsia="宋体" w:hAnsi="宋体" w:cs="宋体"/>
          <w:color w:val="605D5E"/>
          <w:w w:val="105"/>
          <w:sz w:val="23"/>
          <w:szCs w:val="23"/>
        </w:rPr>
        <w:tab/>
      </w:r>
      <w:r>
        <w:rPr>
          <w:rFonts w:ascii="宋体" w:eastAsia="宋体" w:hAnsi="宋体" w:cs="宋体"/>
          <w:color w:val="605D5E"/>
          <w:spacing w:val="-7"/>
          <w:w w:val="105"/>
          <w:sz w:val="23"/>
          <w:szCs w:val="23"/>
        </w:rPr>
        <w:t>主</w:t>
      </w:r>
      <w:r>
        <w:rPr>
          <w:rFonts w:ascii="宋体" w:eastAsia="宋体" w:hAnsi="宋体" w:cs="宋体"/>
          <w:color w:val="403F42"/>
          <w:spacing w:val="-16"/>
          <w:w w:val="105"/>
          <w:sz w:val="23"/>
          <w:szCs w:val="23"/>
        </w:rPr>
        <w:t>机</w:t>
      </w:r>
      <w:r>
        <w:rPr>
          <w:rFonts w:ascii="宋体" w:eastAsia="宋体" w:hAnsi="宋体" w:cs="宋体"/>
          <w:color w:val="605D5E"/>
          <w:w w:val="105"/>
          <w:sz w:val="23"/>
          <w:szCs w:val="23"/>
        </w:rPr>
        <w:t>列表</w:t>
      </w:r>
    </w:p>
    <w:p w:rsidR="000B7B9A" w:rsidRDefault="000B7B9A" w:rsidP="000B7B9A">
      <w:pPr>
        <w:spacing w:before="9" w:line="110" w:lineRule="exact"/>
        <w:rPr>
          <w:sz w:val="11"/>
          <w:szCs w:val="11"/>
        </w:rPr>
      </w:pPr>
    </w:p>
    <w:p w:rsidR="000B7B9A" w:rsidRDefault="00035F6E" w:rsidP="000B7B9A">
      <w:pPr>
        <w:tabs>
          <w:tab w:val="left" w:pos="6419"/>
          <w:tab w:val="left" w:pos="7724"/>
          <w:tab w:val="left" w:pos="8819"/>
          <w:tab w:val="left" w:pos="9704"/>
          <w:tab w:val="left" w:pos="10604"/>
          <w:tab w:val="left" w:pos="11201"/>
          <w:tab w:val="left" w:pos="11819"/>
        </w:tabs>
        <w:ind w:left="1982"/>
        <w:rPr>
          <w:rFonts w:ascii="宋体" w:eastAsia="宋体" w:hAnsi="宋体" w:cs="宋体"/>
          <w:sz w:val="17"/>
          <w:szCs w:val="17"/>
          <w:lang w:eastAsia="zh-CN"/>
        </w:rPr>
      </w:pPr>
      <w:r w:rsidRPr="00035F6E">
        <w:rPr>
          <w:rFonts w:eastAsiaTheme="minorHAnsi"/>
        </w:rPr>
        <w:pict>
          <v:shape id="_x0000_s4724" type="#_x0000_t202" style="position:absolute;left:0;text-align:left;margin-left:530.25pt;margin-top:14.25pt;width:17.65pt;height:9.5pt;z-index:-251299840;mso-position-horizontal-relative:page" filled="f" stroked="f">
            <v:textbox inset="0,0,0,0">
              <w:txbxContent>
                <w:p w:rsidR="000B7B9A" w:rsidRDefault="000B7B9A" w:rsidP="000B7B9A">
                  <w:pPr>
                    <w:spacing w:line="190" w:lineRule="exact"/>
                    <w:rPr>
                      <w:rFonts w:ascii="宋体" w:eastAsia="宋体" w:hAnsi="宋体" w:cs="宋体"/>
                      <w:sz w:val="19"/>
                      <w:szCs w:val="19"/>
                    </w:rPr>
                  </w:pPr>
                  <w:r>
                    <w:rPr>
                      <w:rFonts w:ascii="宋体" w:eastAsia="宋体" w:hAnsi="宋体" w:cs="宋体"/>
                      <w:color w:val="8E9197"/>
                      <w:w w:val="90"/>
                      <w:sz w:val="19"/>
                      <w:szCs w:val="19"/>
                    </w:rPr>
                    <w:t>魏口</w:t>
                  </w:r>
                </w:p>
              </w:txbxContent>
            </v:textbox>
            <w10:wrap anchorx="page"/>
          </v:shape>
        </w:pict>
      </w:r>
      <w:r w:rsidR="000B7B9A">
        <w:rPr>
          <w:rFonts w:ascii="Arial" w:eastAsia="Arial" w:hAnsi="Arial" w:cs="Arial"/>
          <w:color w:val="8EABBE"/>
          <w:spacing w:val="-136"/>
          <w:w w:val="90"/>
          <w:lang w:eastAsia="zh-CN"/>
        </w:rPr>
        <w:t>i</w:t>
      </w:r>
      <w:r w:rsidR="000B7B9A">
        <w:rPr>
          <w:rFonts w:ascii="宋体" w:eastAsia="宋体" w:hAnsi="宋体" w:cs="宋体"/>
          <w:color w:val="8EABBE"/>
          <w:spacing w:val="-112"/>
          <w:w w:val="90"/>
          <w:sz w:val="18"/>
          <w:szCs w:val="18"/>
          <w:lang w:eastAsia="zh-CN"/>
        </w:rPr>
        <w:t>机</w:t>
      </w:r>
      <w:r w:rsidR="000B7B9A">
        <w:rPr>
          <w:rFonts w:ascii="Times New Roman" w:eastAsia="Times New Roman" w:hAnsi="Times New Roman" w:cs="Times New Roman"/>
          <w:color w:val="8EABBE"/>
          <w:spacing w:val="-6"/>
          <w:w w:val="90"/>
          <w:sz w:val="19"/>
          <w:szCs w:val="19"/>
          <w:lang w:eastAsia="zh-CN"/>
        </w:rPr>
        <w:t>E</w:t>
      </w:r>
      <w:r w:rsidR="000B7B9A">
        <w:rPr>
          <w:rFonts w:ascii="宋体" w:eastAsia="宋体" w:hAnsi="宋体" w:cs="宋体"/>
          <w:color w:val="8EABBE"/>
          <w:w w:val="90"/>
          <w:sz w:val="17"/>
          <w:szCs w:val="17"/>
          <w:lang w:eastAsia="zh-CN"/>
        </w:rPr>
        <w:t>示.</w:t>
      </w:r>
      <w:r w:rsidR="000B7B9A">
        <w:rPr>
          <w:rFonts w:ascii="宋体" w:eastAsia="宋体" w:hAnsi="宋体" w:cs="宋体"/>
          <w:color w:val="8EABBE"/>
          <w:spacing w:val="-7"/>
          <w:w w:val="90"/>
          <w:sz w:val="17"/>
          <w:szCs w:val="17"/>
          <w:lang w:eastAsia="zh-CN"/>
        </w:rPr>
        <w:t>详</w:t>
      </w:r>
      <w:r w:rsidR="000B7B9A">
        <w:rPr>
          <w:rFonts w:ascii="宋体" w:eastAsia="宋体" w:hAnsi="宋体" w:cs="宋体"/>
          <w:color w:val="8EABBE"/>
          <w:w w:val="90"/>
          <w:sz w:val="17"/>
          <w:szCs w:val="17"/>
          <w:lang w:eastAsia="zh-CN"/>
        </w:rPr>
        <w:t>使情用</w:t>
      </w:r>
      <w:r w:rsidR="000B7B9A">
        <w:rPr>
          <w:rFonts w:ascii="宋体" w:eastAsia="宋体" w:hAnsi="宋体" w:cs="宋体"/>
          <w:color w:val="8EABBE"/>
          <w:spacing w:val="-78"/>
          <w:w w:val="90"/>
          <w:sz w:val="17"/>
          <w:szCs w:val="17"/>
          <w:lang w:eastAsia="zh-CN"/>
        </w:rPr>
        <w:t>清</w:t>
      </w:r>
      <w:r w:rsidR="000B7B9A">
        <w:rPr>
          <w:rFonts w:ascii="Times New Roman" w:eastAsia="Times New Roman" w:hAnsi="Times New Roman" w:cs="Times New Roman"/>
          <w:color w:val="8E9197"/>
          <w:spacing w:val="-49"/>
          <w:w w:val="90"/>
          <w:sz w:val="19"/>
          <w:szCs w:val="19"/>
          <w:lang w:eastAsia="zh-CN"/>
        </w:rPr>
        <w:t>1</w:t>
      </w:r>
      <w:r w:rsidR="000B7B9A">
        <w:rPr>
          <w:rFonts w:ascii="宋体" w:eastAsia="宋体" w:hAnsi="宋体" w:cs="宋体"/>
          <w:color w:val="8EABBE"/>
          <w:spacing w:val="-137"/>
          <w:w w:val="90"/>
          <w:sz w:val="17"/>
          <w:szCs w:val="17"/>
          <w:lang w:eastAsia="zh-CN"/>
        </w:rPr>
        <w:t>点</w:t>
      </w:r>
      <w:r w:rsidR="000B7B9A">
        <w:rPr>
          <w:rFonts w:ascii="宋体" w:eastAsia="宋体" w:hAnsi="宋体" w:cs="宋体"/>
          <w:color w:val="8EABBE"/>
          <w:spacing w:val="-81"/>
          <w:w w:val="90"/>
          <w:sz w:val="17"/>
          <w:szCs w:val="17"/>
          <w:lang w:eastAsia="zh-CN"/>
        </w:rPr>
        <w:t>时</w:t>
      </w:r>
      <w:r w:rsidR="000B7B9A">
        <w:rPr>
          <w:rFonts w:ascii="Times New Roman" w:eastAsia="Times New Roman" w:hAnsi="Times New Roman" w:cs="Times New Roman"/>
          <w:color w:val="8EABBE"/>
          <w:w w:val="90"/>
          <w:sz w:val="19"/>
          <w:szCs w:val="19"/>
          <w:lang w:eastAsia="zh-CN"/>
        </w:rPr>
        <w:t>EE</w:t>
      </w:r>
      <w:r w:rsidR="000B7B9A">
        <w:rPr>
          <w:rFonts w:ascii="Times New Roman" w:eastAsia="Times New Roman" w:hAnsi="Times New Roman" w:cs="Times New Roman"/>
          <w:color w:val="8EABBE"/>
          <w:spacing w:val="-40"/>
          <w:w w:val="90"/>
          <w:sz w:val="19"/>
          <w:szCs w:val="19"/>
          <w:lang w:eastAsia="zh-CN"/>
        </w:rPr>
        <w:t>E</w:t>
      </w:r>
      <w:r w:rsidR="000B7B9A">
        <w:rPr>
          <w:rFonts w:ascii="宋体" w:eastAsia="宋体" w:hAnsi="宋体" w:cs="宋体"/>
          <w:color w:val="8673AE"/>
          <w:spacing w:val="-135"/>
          <w:w w:val="90"/>
          <w:sz w:val="17"/>
          <w:szCs w:val="17"/>
          <w:lang w:eastAsia="zh-CN"/>
        </w:rPr>
        <w:t>徨</w:t>
      </w:r>
      <w:r w:rsidR="000B7B9A">
        <w:rPr>
          <w:rFonts w:ascii="Times New Roman" w:eastAsia="Times New Roman" w:hAnsi="Times New Roman" w:cs="Times New Roman"/>
          <w:color w:val="8EABBE"/>
          <w:w w:val="90"/>
          <w:sz w:val="19"/>
          <w:szCs w:val="19"/>
          <w:lang w:eastAsia="zh-CN"/>
        </w:rPr>
        <w:t>E</w:t>
      </w:r>
      <w:r w:rsidR="000B7B9A">
        <w:rPr>
          <w:rFonts w:ascii="Times New Roman" w:eastAsia="Times New Roman" w:hAnsi="Times New Roman" w:cs="Times New Roman"/>
          <w:color w:val="8EABBE"/>
          <w:spacing w:val="-17"/>
          <w:w w:val="90"/>
          <w:sz w:val="19"/>
          <w:szCs w:val="19"/>
          <w:lang w:eastAsia="zh-CN"/>
        </w:rPr>
        <w:t xml:space="preserve"> </w:t>
      </w:r>
      <w:r w:rsidR="000B7B9A">
        <w:rPr>
          <w:rFonts w:ascii="Times New Roman" w:eastAsia="Times New Roman" w:hAnsi="Times New Roman" w:cs="Times New Roman"/>
          <w:color w:val="8EABBE"/>
          <w:spacing w:val="-77"/>
          <w:w w:val="90"/>
          <w:sz w:val="19"/>
          <w:szCs w:val="19"/>
          <w:lang w:eastAsia="zh-CN"/>
        </w:rPr>
        <w:t>h</w:t>
      </w:r>
      <w:r w:rsidR="000B7B9A">
        <w:rPr>
          <w:rFonts w:ascii="宋体" w:eastAsia="宋体" w:hAnsi="宋体" w:cs="宋体"/>
          <w:color w:val="8673AE"/>
          <w:spacing w:val="-79"/>
          <w:w w:val="90"/>
          <w:sz w:val="19"/>
          <w:szCs w:val="19"/>
          <w:lang w:eastAsia="zh-CN"/>
        </w:rPr>
        <w:t>血</w:t>
      </w:r>
      <w:r w:rsidR="000B7B9A">
        <w:rPr>
          <w:rFonts w:ascii="宋体" w:eastAsia="宋体" w:hAnsi="宋体" w:cs="宋体"/>
          <w:color w:val="8EABBE"/>
          <w:w w:val="90"/>
          <w:sz w:val="19"/>
          <w:szCs w:val="19"/>
          <w:lang w:eastAsia="zh-CN"/>
        </w:rPr>
        <w:t>唰.</w:t>
      </w:r>
      <w:r w:rsidR="000B7B9A">
        <w:rPr>
          <w:rFonts w:ascii="宋体" w:eastAsia="宋体" w:hAnsi="宋体" w:cs="宋体"/>
          <w:color w:val="8EABBE"/>
          <w:spacing w:val="-59"/>
          <w:w w:val="90"/>
          <w:sz w:val="19"/>
          <w:szCs w:val="19"/>
          <w:lang w:eastAsia="zh-CN"/>
        </w:rPr>
        <w:t xml:space="preserve"> </w:t>
      </w:r>
      <w:r w:rsidR="000B7B9A">
        <w:rPr>
          <w:rFonts w:ascii="宋体" w:eastAsia="宋体" w:hAnsi="宋体" w:cs="宋体"/>
          <w:color w:val="8EABBE"/>
          <w:w w:val="90"/>
          <w:sz w:val="18"/>
          <w:szCs w:val="18"/>
          <w:lang w:eastAsia="zh-CN"/>
        </w:rPr>
        <w:t>段写</w:t>
      </w:r>
      <w:r w:rsidR="000B7B9A">
        <w:rPr>
          <w:rFonts w:ascii="宋体" w:eastAsia="宋体" w:hAnsi="宋体" w:cs="宋体"/>
          <w:color w:val="8EABBE"/>
          <w:spacing w:val="-39"/>
          <w:w w:val="90"/>
          <w:sz w:val="18"/>
          <w:szCs w:val="18"/>
          <w:lang w:eastAsia="zh-CN"/>
        </w:rPr>
        <w:t xml:space="preserve"> </w:t>
      </w:r>
      <w:r w:rsidR="000B7B9A">
        <w:rPr>
          <w:rFonts w:ascii="宋体" w:eastAsia="宋体" w:hAnsi="宋体" w:cs="宋体"/>
          <w:color w:val="8EABBE"/>
          <w:w w:val="90"/>
          <w:sz w:val="18"/>
          <w:szCs w:val="18"/>
          <w:lang w:eastAsia="zh-CN"/>
        </w:rPr>
        <w:t>;.I.批锺添加主</w:t>
      </w:r>
      <w:r w:rsidR="000B7B9A">
        <w:rPr>
          <w:rFonts w:ascii="宋体" w:eastAsia="宋体" w:hAnsi="宋体" w:cs="宋体"/>
          <w:color w:val="8EABBE"/>
          <w:w w:val="90"/>
          <w:sz w:val="18"/>
          <w:szCs w:val="18"/>
          <w:lang w:eastAsia="zh-CN"/>
        </w:rPr>
        <w:tab/>
      </w:r>
      <w:r w:rsidR="000B7B9A">
        <w:rPr>
          <w:rFonts w:ascii="宋体" w:eastAsia="宋体" w:hAnsi="宋体" w:cs="宋体"/>
          <w:color w:val="A6A4A7"/>
          <w:spacing w:val="-15"/>
          <w:w w:val="90"/>
          <w:position w:val="12"/>
          <w:sz w:val="18"/>
          <w:szCs w:val="18"/>
          <w:lang w:eastAsia="zh-CN"/>
        </w:rPr>
        <w:t>主</w:t>
      </w:r>
      <w:r w:rsidR="000B7B9A">
        <w:rPr>
          <w:rFonts w:ascii="宋体" w:eastAsia="宋体" w:hAnsi="宋体" w:cs="宋体"/>
          <w:color w:val="7E7C7C"/>
          <w:spacing w:val="-10"/>
          <w:w w:val="90"/>
          <w:position w:val="12"/>
          <w:sz w:val="18"/>
          <w:szCs w:val="18"/>
          <w:lang w:eastAsia="zh-CN"/>
        </w:rPr>
        <w:t>饥</w:t>
      </w:r>
      <w:r w:rsidR="000B7B9A">
        <w:rPr>
          <w:rFonts w:ascii="宋体" w:eastAsia="宋体" w:hAnsi="宋体" w:cs="宋体"/>
          <w:color w:val="8E9197"/>
          <w:w w:val="90"/>
          <w:position w:val="12"/>
          <w:sz w:val="18"/>
          <w:szCs w:val="18"/>
          <w:lang w:eastAsia="zh-CN"/>
        </w:rPr>
        <w:t>各</w:t>
      </w:r>
      <w:r w:rsidR="000B7B9A">
        <w:rPr>
          <w:rFonts w:ascii="宋体" w:eastAsia="宋体" w:hAnsi="宋体" w:cs="宋体"/>
          <w:color w:val="8E9197"/>
          <w:w w:val="90"/>
          <w:position w:val="12"/>
          <w:sz w:val="18"/>
          <w:szCs w:val="18"/>
          <w:lang w:eastAsia="zh-CN"/>
        </w:rPr>
        <w:tab/>
      </w:r>
      <w:r w:rsidR="000B7B9A">
        <w:rPr>
          <w:rFonts w:ascii="宋体" w:eastAsia="宋体" w:hAnsi="宋体" w:cs="宋体"/>
          <w:color w:val="7E7C7C"/>
          <w:spacing w:val="-11"/>
          <w:w w:val="90"/>
          <w:position w:val="12"/>
          <w:sz w:val="19"/>
          <w:szCs w:val="19"/>
          <w:lang w:eastAsia="zh-CN"/>
        </w:rPr>
        <w:t>地</w:t>
      </w:r>
      <w:r w:rsidR="000B7B9A">
        <w:rPr>
          <w:rFonts w:ascii="宋体" w:eastAsia="宋体" w:hAnsi="宋体" w:cs="宋体"/>
          <w:color w:val="8E9197"/>
          <w:w w:val="90"/>
          <w:position w:val="12"/>
          <w:sz w:val="19"/>
          <w:szCs w:val="19"/>
          <w:lang w:eastAsia="zh-CN"/>
        </w:rPr>
        <w:t>址</w:t>
      </w:r>
      <w:r w:rsidR="000B7B9A">
        <w:rPr>
          <w:rFonts w:ascii="宋体" w:eastAsia="宋体" w:hAnsi="宋体" w:cs="宋体"/>
          <w:color w:val="8E9197"/>
          <w:w w:val="90"/>
          <w:position w:val="12"/>
          <w:sz w:val="19"/>
          <w:szCs w:val="19"/>
          <w:lang w:eastAsia="zh-CN"/>
        </w:rPr>
        <w:tab/>
      </w:r>
      <w:r w:rsidR="000B7B9A">
        <w:rPr>
          <w:rFonts w:ascii="宋体" w:eastAsia="宋体" w:hAnsi="宋体" w:cs="宋体"/>
          <w:color w:val="8E9197"/>
          <w:w w:val="90"/>
          <w:position w:val="13"/>
          <w:sz w:val="17"/>
          <w:szCs w:val="17"/>
          <w:lang w:eastAsia="zh-CN"/>
        </w:rPr>
        <w:t>用户名</w:t>
      </w:r>
      <w:r w:rsidR="000B7B9A">
        <w:rPr>
          <w:rFonts w:ascii="宋体" w:eastAsia="宋体" w:hAnsi="宋体" w:cs="宋体"/>
          <w:color w:val="8E9197"/>
          <w:w w:val="90"/>
          <w:position w:val="13"/>
          <w:sz w:val="17"/>
          <w:szCs w:val="17"/>
          <w:lang w:eastAsia="zh-CN"/>
        </w:rPr>
        <w:tab/>
      </w:r>
      <w:r w:rsidR="000B7B9A">
        <w:rPr>
          <w:rFonts w:ascii="宋体" w:eastAsia="宋体" w:hAnsi="宋体" w:cs="宋体"/>
          <w:color w:val="8E9197"/>
          <w:w w:val="90"/>
          <w:position w:val="12"/>
          <w:sz w:val="18"/>
          <w:szCs w:val="18"/>
          <w:lang w:eastAsia="zh-CN"/>
        </w:rPr>
        <w:t>香码</w:t>
      </w:r>
      <w:r w:rsidR="000B7B9A">
        <w:rPr>
          <w:rFonts w:ascii="宋体" w:eastAsia="宋体" w:hAnsi="宋体" w:cs="宋体"/>
          <w:color w:val="8E9197"/>
          <w:w w:val="90"/>
          <w:position w:val="12"/>
          <w:sz w:val="18"/>
          <w:szCs w:val="18"/>
          <w:lang w:eastAsia="zh-CN"/>
        </w:rPr>
        <w:tab/>
      </w:r>
      <w:r w:rsidR="000B7B9A">
        <w:rPr>
          <w:rFonts w:ascii="Times New Roman" w:eastAsia="Times New Roman" w:hAnsi="Times New Roman" w:cs="Times New Roman"/>
          <w:color w:val="8E9197"/>
          <w:w w:val="90"/>
          <w:position w:val="13"/>
          <w:sz w:val="19"/>
          <w:szCs w:val="19"/>
          <w:lang w:eastAsia="zh-CN"/>
        </w:rPr>
        <w:t>S</w:t>
      </w:r>
      <w:r w:rsidR="000B7B9A">
        <w:rPr>
          <w:rFonts w:ascii="Times New Roman" w:eastAsia="Times New Roman" w:hAnsi="Times New Roman" w:cs="Times New Roman"/>
          <w:color w:val="8E9197"/>
          <w:spacing w:val="-8"/>
          <w:w w:val="90"/>
          <w:position w:val="13"/>
          <w:sz w:val="19"/>
          <w:szCs w:val="19"/>
          <w:lang w:eastAsia="zh-CN"/>
        </w:rPr>
        <w:t>S</w:t>
      </w:r>
      <w:r w:rsidR="000B7B9A">
        <w:rPr>
          <w:rFonts w:ascii="Times New Roman" w:eastAsia="Times New Roman" w:hAnsi="Times New Roman" w:cs="Times New Roman"/>
          <w:color w:val="7E7C7C"/>
          <w:w w:val="90"/>
          <w:position w:val="13"/>
          <w:sz w:val="19"/>
          <w:szCs w:val="19"/>
          <w:lang w:eastAsia="zh-CN"/>
        </w:rPr>
        <w:t>H</w:t>
      </w:r>
      <w:r w:rsidR="000B7B9A">
        <w:rPr>
          <w:rFonts w:ascii="Times New Roman" w:eastAsia="Times New Roman" w:hAnsi="Times New Roman" w:cs="Times New Roman"/>
          <w:color w:val="7E7C7C"/>
          <w:w w:val="90"/>
          <w:position w:val="13"/>
          <w:sz w:val="19"/>
          <w:szCs w:val="19"/>
          <w:lang w:eastAsia="zh-CN"/>
        </w:rPr>
        <w:tab/>
      </w:r>
      <w:r w:rsidR="000B7B9A">
        <w:rPr>
          <w:rFonts w:ascii="宋体" w:eastAsia="宋体" w:hAnsi="宋体" w:cs="宋体"/>
          <w:color w:val="8E9197"/>
          <w:spacing w:val="-153"/>
          <w:w w:val="90"/>
          <w:position w:val="3"/>
          <w:sz w:val="18"/>
          <w:szCs w:val="18"/>
          <w:lang w:eastAsia="zh-CN"/>
        </w:rPr>
        <w:t>竭</w:t>
      </w:r>
      <w:r w:rsidR="000B7B9A">
        <w:rPr>
          <w:rFonts w:ascii="宋体" w:eastAsia="宋体" w:hAnsi="宋体" w:cs="宋体"/>
          <w:color w:val="7E7C7C"/>
          <w:spacing w:val="-11"/>
          <w:w w:val="90"/>
          <w:position w:val="3"/>
          <w:sz w:val="18"/>
          <w:szCs w:val="18"/>
          <w:lang w:eastAsia="zh-CN"/>
        </w:rPr>
        <w:t>代</w:t>
      </w:r>
      <w:r w:rsidR="000B7B9A">
        <w:rPr>
          <w:rFonts w:ascii="宋体" w:eastAsia="宋体" w:hAnsi="宋体" w:cs="宋体"/>
          <w:color w:val="8E9197"/>
          <w:spacing w:val="-159"/>
          <w:w w:val="90"/>
          <w:position w:val="3"/>
          <w:sz w:val="18"/>
          <w:szCs w:val="18"/>
          <w:lang w:eastAsia="zh-CN"/>
        </w:rPr>
        <w:t>理</w:t>
      </w:r>
      <w:r w:rsidR="000B7B9A">
        <w:rPr>
          <w:rFonts w:ascii="宋体" w:eastAsia="宋体" w:hAnsi="宋体" w:cs="宋体"/>
          <w:color w:val="8E9197"/>
          <w:w w:val="90"/>
          <w:position w:val="3"/>
          <w:sz w:val="19"/>
          <w:szCs w:val="19"/>
          <w:lang w:eastAsia="zh-CN"/>
        </w:rPr>
        <w:t>口</w:t>
      </w:r>
      <w:r w:rsidR="000B7B9A">
        <w:rPr>
          <w:rFonts w:ascii="宋体" w:eastAsia="宋体" w:hAnsi="宋体" w:cs="宋体"/>
          <w:color w:val="8E9197"/>
          <w:w w:val="90"/>
          <w:position w:val="3"/>
          <w:sz w:val="19"/>
          <w:szCs w:val="19"/>
          <w:lang w:eastAsia="zh-CN"/>
        </w:rPr>
        <w:tab/>
      </w:r>
      <w:r w:rsidR="000B7B9A">
        <w:rPr>
          <w:rFonts w:ascii="宋体" w:eastAsia="宋体" w:hAnsi="宋体" w:cs="宋体"/>
          <w:color w:val="8E9197"/>
          <w:w w:val="90"/>
          <w:position w:val="12"/>
          <w:sz w:val="17"/>
          <w:szCs w:val="17"/>
          <w:lang w:eastAsia="zh-CN"/>
        </w:rPr>
        <w:t>状态</w:t>
      </w:r>
    </w:p>
    <w:p w:rsidR="000B7B9A" w:rsidRDefault="000B7B9A" w:rsidP="000B7B9A">
      <w:pPr>
        <w:spacing w:before="9" w:line="110" w:lineRule="exact"/>
        <w:rPr>
          <w:sz w:val="11"/>
          <w:szCs w:val="11"/>
          <w:lang w:eastAsia="zh-CN"/>
        </w:rPr>
      </w:pPr>
    </w:p>
    <w:p w:rsidR="000B7B9A" w:rsidRDefault="00035F6E" w:rsidP="000B7B9A">
      <w:pPr>
        <w:spacing w:before="14"/>
        <w:ind w:right="-4"/>
        <w:jc w:val="right"/>
        <w:rPr>
          <w:rFonts w:ascii="Times New Roman" w:eastAsia="Times New Roman" w:hAnsi="Times New Roman" w:cs="Times New Roman"/>
          <w:sz w:val="19"/>
          <w:szCs w:val="19"/>
        </w:rPr>
      </w:pPr>
      <w:r w:rsidRPr="00035F6E">
        <w:rPr>
          <w:rFonts w:eastAsiaTheme="minorHAnsi"/>
        </w:rPr>
        <w:pict>
          <v:shape id="_x0000_s4723" type="#_x0000_t202" style="position:absolute;left:0;text-align:left;margin-left:106.75pt;margin-top:-1.85pt;width:495.3pt;height:121.2pt;z-index:-251300864;mso-position-horizontal-relative:page" filled="f" stroked="f">
            <v:textbox inset="0,0,0,0">
              <w:txbxContent>
                <w:tbl>
                  <w:tblPr>
                    <w:tblW w:w="0" w:type="auto"/>
                    <w:tblLayout w:type="fixed"/>
                    <w:tblCellMar>
                      <w:left w:w="0" w:type="dxa"/>
                      <w:right w:w="0" w:type="dxa"/>
                    </w:tblCellMar>
                    <w:tblLook w:val="01E0"/>
                  </w:tblPr>
                  <w:tblGrid>
                    <w:gridCol w:w="4233"/>
                    <w:gridCol w:w="1342"/>
                    <w:gridCol w:w="1017"/>
                    <w:gridCol w:w="701"/>
                    <w:gridCol w:w="450"/>
                    <w:gridCol w:w="564"/>
                    <w:gridCol w:w="581"/>
                    <w:gridCol w:w="583"/>
                    <w:gridCol w:w="435"/>
                  </w:tblGrid>
                  <w:tr w:rsidR="000B7B9A">
                    <w:trPr>
                      <w:trHeight w:hRule="exact" w:val="316"/>
                    </w:trPr>
                    <w:tc>
                      <w:tcPr>
                        <w:tcW w:w="4233" w:type="dxa"/>
                        <w:tcBorders>
                          <w:top w:val="nil"/>
                          <w:left w:val="nil"/>
                          <w:bottom w:val="nil"/>
                          <w:right w:val="nil"/>
                        </w:tcBorders>
                      </w:tcPr>
                      <w:p w:rsidR="000B7B9A" w:rsidRDefault="000B7B9A">
                        <w:pPr>
                          <w:pStyle w:val="TableParagraph"/>
                          <w:spacing w:before="61"/>
                          <w:ind w:right="66"/>
                          <w:jc w:val="right"/>
                          <w:rPr>
                            <w:rFonts w:ascii="宋体" w:eastAsia="宋体" w:hAnsi="宋体" w:cs="宋体"/>
                            <w:sz w:val="15"/>
                            <w:szCs w:val="15"/>
                          </w:rPr>
                        </w:pPr>
                        <w:r>
                          <w:rPr>
                            <w:rFonts w:ascii="宋体" w:eastAsia="宋体" w:hAnsi="宋体" w:cs="宋体"/>
                            <w:color w:val="8E9197"/>
                            <w:w w:val="110"/>
                            <w:sz w:val="15"/>
                            <w:szCs w:val="15"/>
                          </w:rPr>
                          <w:t>刨</w:t>
                        </w:r>
                      </w:p>
                    </w:tc>
                    <w:tc>
                      <w:tcPr>
                        <w:tcW w:w="1342" w:type="dxa"/>
                        <w:tcBorders>
                          <w:top w:val="nil"/>
                          <w:left w:val="nil"/>
                          <w:bottom w:val="nil"/>
                          <w:right w:val="nil"/>
                        </w:tcBorders>
                      </w:tcPr>
                      <w:p w:rsidR="000B7B9A" w:rsidRDefault="000B7B9A">
                        <w:pPr>
                          <w:pStyle w:val="TableParagraph"/>
                          <w:spacing w:before="83"/>
                          <w:ind w:left="66"/>
                          <w:rPr>
                            <w:rFonts w:ascii="宋体" w:eastAsia="宋体" w:hAnsi="宋体" w:cs="宋体"/>
                            <w:sz w:val="13"/>
                            <w:szCs w:val="13"/>
                          </w:rPr>
                        </w:pPr>
                        <w:r>
                          <w:rPr>
                            <w:rFonts w:ascii="Times New Roman" w:eastAsia="Times New Roman" w:hAnsi="Times New Roman" w:cs="Times New Roman"/>
                            <w:color w:val="8E9197"/>
                            <w:spacing w:val="-8"/>
                            <w:w w:val="140"/>
                            <w:sz w:val="19"/>
                            <w:szCs w:val="19"/>
                          </w:rPr>
                          <w:t>υ</w:t>
                        </w:r>
                        <w:r>
                          <w:rPr>
                            <w:rFonts w:ascii="Times New Roman" w:eastAsia="Times New Roman" w:hAnsi="Times New Roman" w:cs="Times New Roman"/>
                            <w:color w:val="7E7C7C"/>
                            <w:spacing w:val="-8"/>
                            <w:w w:val="140"/>
                            <w:sz w:val="19"/>
                            <w:szCs w:val="19"/>
                          </w:rPr>
                          <w:t>b</w:t>
                        </w:r>
                        <w:r>
                          <w:rPr>
                            <w:rFonts w:ascii="Times New Roman" w:eastAsia="Times New Roman" w:hAnsi="Times New Roman" w:cs="Times New Roman"/>
                            <w:color w:val="8E9197"/>
                            <w:w w:val="140"/>
                            <w:sz w:val="19"/>
                            <w:szCs w:val="19"/>
                          </w:rPr>
                          <w:t>u</w:t>
                        </w:r>
                        <w:r>
                          <w:rPr>
                            <w:rFonts w:ascii="Times New Roman" w:eastAsia="Times New Roman" w:hAnsi="Times New Roman" w:cs="Times New Roman"/>
                            <w:color w:val="8E9197"/>
                            <w:spacing w:val="2"/>
                            <w:w w:val="140"/>
                            <w:sz w:val="19"/>
                            <w:szCs w:val="19"/>
                          </w:rPr>
                          <w:t>n</w:t>
                        </w:r>
                        <w:r>
                          <w:rPr>
                            <w:rFonts w:ascii="Times New Roman" w:eastAsia="Times New Roman" w:hAnsi="Times New Roman" w:cs="Times New Roman"/>
                            <w:color w:val="7E7C7C"/>
                            <w:w w:val="140"/>
                            <w:sz w:val="19"/>
                            <w:szCs w:val="19"/>
                          </w:rPr>
                          <w:t>t</w:t>
                        </w:r>
                        <w:r>
                          <w:rPr>
                            <w:rFonts w:ascii="Times New Roman" w:eastAsia="Times New Roman" w:hAnsi="Times New Roman" w:cs="Times New Roman"/>
                            <w:color w:val="7E7C7C"/>
                            <w:spacing w:val="16"/>
                            <w:w w:val="140"/>
                            <w:sz w:val="19"/>
                            <w:szCs w:val="19"/>
                          </w:rPr>
                          <w:t>u</w:t>
                        </w:r>
                        <w:r>
                          <w:rPr>
                            <w:rFonts w:ascii="Times New Roman" w:eastAsia="Times New Roman" w:hAnsi="Times New Roman" w:cs="Times New Roman"/>
                            <w:color w:val="8E9197"/>
                            <w:spacing w:val="-29"/>
                            <w:w w:val="140"/>
                            <w:sz w:val="19"/>
                            <w:szCs w:val="19"/>
                          </w:rPr>
                          <w:t>.</w:t>
                        </w:r>
                        <w:r>
                          <w:rPr>
                            <w:rFonts w:ascii="Times New Roman" w:eastAsia="Times New Roman" w:hAnsi="Times New Roman" w:cs="Times New Roman"/>
                            <w:color w:val="7E7C7C"/>
                            <w:spacing w:val="-2"/>
                            <w:w w:val="140"/>
                            <w:sz w:val="19"/>
                            <w:szCs w:val="19"/>
                          </w:rPr>
                          <w:t>t</w:t>
                        </w:r>
                        <w:r>
                          <w:rPr>
                            <w:rFonts w:ascii="Times New Roman" w:eastAsia="Times New Roman" w:hAnsi="Times New Roman" w:cs="Times New Roman"/>
                            <w:color w:val="8E9197"/>
                            <w:spacing w:val="-29"/>
                            <w:w w:val="140"/>
                            <w:sz w:val="19"/>
                            <w:szCs w:val="19"/>
                          </w:rPr>
                          <w:t>e</w:t>
                        </w:r>
                        <w:r>
                          <w:rPr>
                            <w:rFonts w:ascii="宋体" w:eastAsia="宋体" w:hAnsi="宋体" w:cs="宋体"/>
                            <w:color w:val="7E7C7C"/>
                            <w:spacing w:val="-65"/>
                            <w:w w:val="140"/>
                            <w:sz w:val="13"/>
                            <w:szCs w:val="13"/>
                          </w:rPr>
                          <w:t>目</w:t>
                        </w:r>
                        <w:r>
                          <w:rPr>
                            <w:rFonts w:ascii="宋体" w:eastAsia="宋体" w:hAnsi="宋体" w:cs="宋体"/>
                            <w:color w:val="8E9197"/>
                            <w:w w:val="140"/>
                            <w:sz w:val="13"/>
                            <w:szCs w:val="13"/>
                          </w:rPr>
                          <w:t>·</w:t>
                        </w:r>
                      </w:p>
                    </w:tc>
                    <w:tc>
                      <w:tcPr>
                        <w:tcW w:w="1017" w:type="dxa"/>
                        <w:tcBorders>
                          <w:top w:val="nil"/>
                          <w:left w:val="nil"/>
                          <w:bottom w:val="nil"/>
                          <w:right w:val="nil"/>
                        </w:tcBorders>
                      </w:tcPr>
                      <w:p w:rsidR="000B7B9A" w:rsidRDefault="000B7B9A">
                        <w:pPr>
                          <w:pStyle w:val="TableParagraph"/>
                          <w:spacing w:before="83"/>
                          <w:ind w:left="45"/>
                          <w:rPr>
                            <w:rFonts w:ascii="Times New Roman" w:eastAsia="Times New Roman" w:hAnsi="Times New Roman" w:cs="Times New Roman"/>
                            <w:sz w:val="19"/>
                            <w:szCs w:val="19"/>
                          </w:rPr>
                        </w:pPr>
                        <w:r>
                          <w:rPr>
                            <w:rFonts w:ascii="Times New Roman" w:eastAsia="Times New Roman" w:hAnsi="Times New Roman" w:cs="Times New Roman"/>
                            <w:color w:val="7A5A5C"/>
                            <w:spacing w:val="-25"/>
                            <w:w w:val="120"/>
                            <w:sz w:val="19"/>
                            <w:szCs w:val="19"/>
                          </w:rPr>
                          <w:t>1</w:t>
                        </w:r>
                        <w:r>
                          <w:rPr>
                            <w:rFonts w:ascii="Times New Roman" w:eastAsia="Times New Roman" w:hAnsi="Times New Roman" w:cs="Times New Roman"/>
                            <w:color w:val="8E9197"/>
                            <w:w w:val="120"/>
                            <w:sz w:val="19"/>
                            <w:szCs w:val="19"/>
                          </w:rPr>
                          <w:t>92</w:t>
                        </w:r>
                        <w:r>
                          <w:rPr>
                            <w:rFonts w:ascii="Times New Roman" w:eastAsia="Times New Roman" w:hAnsi="Times New Roman" w:cs="Times New Roman"/>
                            <w:color w:val="8E9197"/>
                            <w:spacing w:val="9"/>
                            <w:w w:val="120"/>
                            <w:sz w:val="19"/>
                            <w:szCs w:val="19"/>
                          </w:rPr>
                          <w:t>.</w:t>
                        </w:r>
                        <w:r>
                          <w:rPr>
                            <w:rFonts w:ascii="Times New Roman" w:eastAsia="Times New Roman" w:hAnsi="Times New Roman" w:cs="Times New Roman"/>
                            <w:color w:val="605D5E"/>
                            <w:spacing w:val="-25"/>
                            <w:w w:val="120"/>
                            <w:sz w:val="19"/>
                            <w:szCs w:val="19"/>
                          </w:rPr>
                          <w:t>1</w:t>
                        </w:r>
                        <w:r>
                          <w:rPr>
                            <w:rFonts w:ascii="Times New Roman" w:eastAsia="Times New Roman" w:hAnsi="Times New Roman" w:cs="Times New Roman"/>
                            <w:color w:val="7E7C7C"/>
                            <w:w w:val="120"/>
                            <w:sz w:val="19"/>
                            <w:szCs w:val="19"/>
                          </w:rPr>
                          <w:t>6</w:t>
                        </w:r>
                        <w:r>
                          <w:rPr>
                            <w:rFonts w:ascii="Times New Roman" w:eastAsia="Times New Roman" w:hAnsi="Times New Roman" w:cs="Times New Roman"/>
                            <w:color w:val="7E7C7C"/>
                            <w:spacing w:val="-5"/>
                            <w:w w:val="120"/>
                            <w:sz w:val="19"/>
                            <w:szCs w:val="19"/>
                          </w:rPr>
                          <w:t>8</w:t>
                        </w:r>
                        <w:r>
                          <w:rPr>
                            <w:rFonts w:ascii="Times New Roman" w:eastAsia="Times New Roman" w:hAnsi="Times New Roman" w:cs="Times New Roman"/>
                            <w:color w:val="8E9197"/>
                            <w:spacing w:val="-8"/>
                            <w:w w:val="120"/>
                            <w:sz w:val="19"/>
                            <w:szCs w:val="19"/>
                          </w:rPr>
                          <w:t>.</w:t>
                        </w:r>
                        <w:r>
                          <w:rPr>
                            <w:rFonts w:ascii="Times New Roman" w:eastAsia="Times New Roman" w:hAnsi="Times New Roman" w:cs="Times New Roman"/>
                            <w:color w:val="7A5A5C"/>
                            <w:w w:val="120"/>
                            <w:sz w:val="19"/>
                            <w:szCs w:val="19"/>
                          </w:rPr>
                          <w:t>1</w:t>
                        </w:r>
                      </w:p>
                    </w:tc>
                    <w:tc>
                      <w:tcPr>
                        <w:tcW w:w="701" w:type="dxa"/>
                        <w:tcBorders>
                          <w:top w:val="nil"/>
                          <w:left w:val="nil"/>
                          <w:bottom w:val="nil"/>
                          <w:right w:val="nil"/>
                        </w:tcBorders>
                      </w:tcPr>
                      <w:p w:rsidR="000B7B9A" w:rsidRDefault="000B7B9A">
                        <w:pPr>
                          <w:pStyle w:val="TableParagraph"/>
                          <w:spacing w:before="83"/>
                          <w:ind w:left="108"/>
                          <w:rPr>
                            <w:rFonts w:ascii="Times New Roman" w:eastAsia="Times New Roman" w:hAnsi="Times New Roman" w:cs="Times New Roman"/>
                            <w:sz w:val="19"/>
                            <w:szCs w:val="19"/>
                          </w:rPr>
                        </w:pPr>
                        <w:r>
                          <w:rPr>
                            <w:rFonts w:ascii="Times New Roman" w:eastAsia="Times New Roman" w:hAnsi="Times New Roman" w:cs="Times New Roman"/>
                            <w:color w:val="8E9197"/>
                            <w:w w:val="105"/>
                            <w:sz w:val="19"/>
                            <w:szCs w:val="19"/>
                          </w:rPr>
                          <w:t>ro</w:t>
                        </w:r>
                        <w:r>
                          <w:rPr>
                            <w:rFonts w:ascii="Times New Roman" w:eastAsia="Times New Roman" w:hAnsi="Times New Roman" w:cs="Times New Roman"/>
                            <w:color w:val="8E9197"/>
                            <w:spacing w:val="-5"/>
                            <w:w w:val="105"/>
                            <w:sz w:val="19"/>
                            <w:szCs w:val="19"/>
                          </w:rPr>
                          <w:t>o</w:t>
                        </w:r>
                        <w:r>
                          <w:rPr>
                            <w:rFonts w:ascii="Times New Roman" w:eastAsia="Times New Roman" w:hAnsi="Times New Roman" w:cs="Times New Roman"/>
                            <w:color w:val="7E7C7C"/>
                            <w:w w:val="105"/>
                            <w:sz w:val="19"/>
                            <w:szCs w:val="19"/>
                          </w:rPr>
                          <w:t>t</w:t>
                        </w:r>
                      </w:p>
                    </w:tc>
                    <w:tc>
                      <w:tcPr>
                        <w:tcW w:w="1014" w:type="dxa"/>
                        <w:gridSpan w:val="2"/>
                        <w:tcBorders>
                          <w:top w:val="nil"/>
                          <w:left w:val="nil"/>
                          <w:bottom w:val="nil"/>
                          <w:right w:val="nil"/>
                        </w:tcBorders>
                      </w:tcPr>
                      <w:p w:rsidR="000B7B9A" w:rsidRDefault="000B7B9A">
                        <w:pPr>
                          <w:pStyle w:val="TableParagraph"/>
                          <w:spacing w:before="19"/>
                          <w:ind w:left="292"/>
                          <w:rPr>
                            <w:rFonts w:ascii="宋体" w:eastAsia="宋体" w:hAnsi="宋体" w:cs="宋体"/>
                            <w:sz w:val="17"/>
                            <w:szCs w:val="17"/>
                          </w:rPr>
                        </w:pPr>
                        <w:r>
                          <w:rPr>
                            <w:rFonts w:ascii="宋体" w:eastAsia="宋体" w:hAnsi="宋体" w:cs="宋体"/>
                            <w:color w:val="8E9197"/>
                            <w:spacing w:val="-4"/>
                            <w:w w:val="105"/>
                            <w:sz w:val="17"/>
                            <w:szCs w:val="17"/>
                          </w:rPr>
                          <w:t>.</w:t>
                        </w:r>
                        <w:r>
                          <w:rPr>
                            <w:rFonts w:ascii="宋体" w:eastAsia="宋体" w:hAnsi="宋体" w:cs="宋体"/>
                            <w:color w:val="8E9197"/>
                            <w:spacing w:val="-54"/>
                            <w:w w:val="105"/>
                            <w:sz w:val="17"/>
                            <w:szCs w:val="17"/>
                          </w:rPr>
                          <w:t>.</w:t>
                        </w:r>
                        <w:r>
                          <w:rPr>
                            <w:rFonts w:ascii="宋体" w:eastAsia="宋体" w:hAnsi="宋体" w:cs="宋体"/>
                            <w:color w:val="7E7C7C"/>
                            <w:w w:val="105"/>
                            <w:sz w:val="17"/>
                            <w:szCs w:val="17"/>
                          </w:rPr>
                          <w:t>‘</w:t>
                        </w:r>
                      </w:p>
                    </w:tc>
                    <w:tc>
                      <w:tcPr>
                        <w:tcW w:w="581" w:type="dxa"/>
                        <w:tcBorders>
                          <w:top w:val="nil"/>
                          <w:left w:val="nil"/>
                          <w:bottom w:val="nil"/>
                          <w:right w:val="nil"/>
                        </w:tcBorders>
                      </w:tcPr>
                      <w:p w:rsidR="000B7B9A" w:rsidRDefault="000B7B9A">
                        <w:pPr>
                          <w:pStyle w:val="TableParagraph"/>
                          <w:spacing w:before="98" w:line="217" w:lineRule="exact"/>
                          <w:ind w:left="178"/>
                          <w:rPr>
                            <w:rFonts w:ascii="Times New Roman" w:eastAsia="Times New Roman" w:hAnsi="Times New Roman" w:cs="Times New Roman"/>
                            <w:sz w:val="19"/>
                            <w:szCs w:val="19"/>
                          </w:rPr>
                        </w:pPr>
                        <w:r>
                          <w:rPr>
                            <w:rFonts w:ascii="Times New Roman" w:eastAsia="Times New Roman" w:hAnsi="Times New Roman" w:cs="Times New Roman"/>
                            <w:color w:val="7E7C7C"/>
                            <w:w w:val="110"/>
                            <w:sz w:val="19"/>
                            <w:szCs w:val="19"/>
                          </w:rPr>
                          <w:t>22</w:t>
                        </w:r>
                      </w:p>
                    </w:tc>
                    <w:tc>
                      <w:tcPr>
                        <w:tcW w:w="1018" w:type="dxa"/>
                        <w:gridSpan w:val="2"/>
                        <w:tcBorders>
                          <w:top w:val="nil"/>
                          <w:left w:val="nil"/>
                          <w:bottom w:val="nil"/>
                          <w:right w:val="nil"/>
                        </w:tcBorders>
                      </w:tcPr>
                      <w:p w:rsidR="000B7B9A" w:rsidRDefault="000B7B9A">
                        <w:pPr>
                          <w:pStyle w:val="TableParagraph"/>
                          <w:tabs>
                            <w:tab w:val="left" w:pos="797"/>
                          </w:tabs>
                          <w:spacing w:before="51" w:line="265" w:lineRule="exact"/>
                          <w:ind w:left="212"/>
                          <w:rPr>
                            <w:rFonts w:ascii="宋体" w:eastAsia="宋体" w:hAnsi="宋体" w:cs="宋体"/>
                            <w:sz w:val="18"/>
                            <w:szCs w:val="18"/>
                          </w:rPr>
                        </w:pPr>
                        <w:r>
                          <w:rPr>
                            <w:rFonts w:ascii="Times New Roman" w:eastAsia="Times New Roman" w:hAnsi="Times New Roman" w:cs="Times New Roman"/>
                            <w:color w:val="7E7C7C"/>
                            <w:w w:val="110"/>
                            <w:sz w:val="19"/>
                            <w:szCs w:val="19"/>
                          </w:rPr>
                          <w:t>1</w:t>
                        </w:r>
                        <w:r>
                          <w:rPr>
                            <w:rFonts w:ascii="Times New Roman" w:eastAsia="Times New Roman" w:hAnsi="Times New Roman" w:cs="Times New Roman"/>
                            <w:color w:val="7E7C7C"/>
                            <w:spacing w:val="-34"/>
                            <w:w w:val="110"/>
                            <w:sz w:val="19"/>
                            <w:szCs w:val="19"/>
                          </w:rPr>
                          <w:t>1</w:t>
                        </w:r>
                        <w:r>
                          <w:rPr>
                            <w:rFonts w:ascii="Times New Roman" w:eastAsia="Times New Roman" w:hAnsi="Times New Roman" w:cs="Times New Roman"/>
                            <w:color w:val="8E9197"/>
                            <w:w w:val="110"/>
                            <w:sz w:val="19"/>
                            <w:szCs w:val="19"/>
                          </w:rPr>
                          <w:t>7</w:t>
                        </w:r>
                        <w:r>
                          <w:rPr>
                            <w:rFonts w:ascii="Times New Roman" w:eastAsia="Times New Roman" w:hAnsi="Times New Roman" w:cs="Times New Roman"/>
                            <w:color w:val="8E9197"/>
                            <w:w w:val="110"/>
                            <w:sz w:val="19"/>
                            <w:szCs w:val="19"/>
                          </w:rPr>
                          <w:tab/>
                        </w:r>
                        <w:r>
                          <w:rPr>
                            <w:rFonts w:ascii="宋体" w:eastAsia="宋体" w:hAnsi="宋体" w:cs="宋体"/>
                            <w:color w:val="7E7C7C"/>
                            <w:w w:val="110"/>
                            <w:position w:val="-2"/>
                            <w:sz w:val="18"/>
                            <w:szCs w:val="18"/>
                          </w:rPr>
                          <w:t>连</w:t>
                        </w:r>
                      </w:p>
                    </w:tc>
                  </w:tr>
                  <w:tr w:rsidR="000B7B9A">
                    <w:trPr>
                      <w:trHeight w:hRule="exact" w:val="251"/>
                    </w:trPr>
                    <w:tc>
                      <w:tcPr>
                        <w:tcW w:w="4233" w:type="dxa"/>
                        <w:tcBorders>
                          <w:top w:val="nil"/>
                          <w:left w:val="nil"/>
                          <w:bottom w:val="nil"/>
                          <w:right w:val="nil"/>
                        </w:tcBorders>
                      </w:tcPr>
                      <w:p w:rsidR="000B7B9A" w:rsidRDefault="000B7B9A"/>
                    </w:tc>
                    <w:tc>
                      <w:tcPr>
                        <w:tcW w:w="1342" w:type="dxa"/>
                        <w:tcBorders>
                          <w:top w:val="nil"/>
                          <w:left w:val="nil"/>
                          <w:bottom w:val="nil"/>
                          <w:right w:val="nil"/>
                        </w:tcBorders>
                      </w:tcPr>
                      <w:p w:rsidR="000B7B9A" w:rsidRDefault="000B7B9A">
                        <w:pPr>
                          <w:pStyle w:val="TableParagraph"/>
                          <w:spacing w:line="196" w:lineRule="exact"/>
                          <w:ind w:left="66"/>
                          <w:rPr>
                            <w:rFonts w:ascii="Times New Roman" w:eastAsia="Times New Roman" w:hAnsi="Times New Roman" w:cs="Times New Roman"/>
                            <w:sz w:val="19"/>
                            <w:szCs w:val="19"/>
                          </w:rPr>
                        </w:pPr>
                        <w:r>
                          <w:rPr>
                            <w:rFonts w:ascii="Times New Roman" w:eastAsia="Times New Roman" w:hAnsi="Times New Roman" w:cs="Times New Roman"/>
                            <w:color w:val="7E7C7C"/>
                            <w:w w:val="120"/>
                            <w:sz w:val="19"/>
                            <w:szCs w:val="19"/>
                          </w:rPr>
                          <w:t>01</w:t>
                        </w:r>
                      </w:p>
                    </w:tc>
                    <w:tc>
                      <w:tcPr>
                        <w:tcW w:w="1017" w:type="dxa"/>
                        <w:tcBorders>
                          <w:top w:val="nil"/>
                          <w:left w:val="nil"/>
                          <w:bottom w:val="nil"/>
                          <w:right w:val="nil"/>
                        </w:tcBorders>
                      </w:tcPr>
                      <w:p w:rsidR="000B7B9A" w:rsidRDefault="000B7B9A">
                        <w:pPr>
                          <w:pStyle w:val="TableParagraph"/>
                          <w:spacing w:line="196" w:lineRule="exact"/>
                          <w:ind w:left="30"/>
                          <w:rPr>
                            <w:rFonts w:ascii="Times New Roman" w:eastAsia="Times New Roman" w:hAnsi="Times New Roman" w:cs="Times New Roman"/>
                            <w:sz w:val="19"/>
                            <w:szCs w:val="19"/>
                          </w:rPr>
                        </w:pPr>
                        <w:r>
                          <w:rPr>
                            <w:rFonts w:ascii="Times New Roman" w:eastAsia="Times New Roman" w:hAnsi="Times New Roman" w:cs="Times New Roman"/>
                            <w:color w:val="7E7C7C"/>
                            <w:w w:val="115"/>
                            <w:sz w:val="19"/>
                            <w:szCs w:val="19"/>
                          </w:rPr>
                          <w:t>.215</w:t>
                        </w:r>
                      </w:p>
                    </w:tc>
                    <w:tc>
                      <w:tcPr>
                        <w:tcW w:w="701" w:type="dxa"/>
                        <w:tcBorders>
                          <w:top w:val="nil"/>
                          <w:left w:val="nil"/>
                          <w:bottom w:val="nil"/>
                          <w:right w:val="nil"/>
                        </w:tcBorders>
                      </w:tcPr>
                      <w:p w:rsidR="000B7B9A" w:rsidRDefault="000B7B9A"/>
                    </w:tc>
                    <w:tc>
                      <w:tcPr>
                        <w:tcW w:w="1014" w:type="dxa"/>
                        <w:gridSpan w:val="2"/>
                        <w:tcBorders>
                          <w:top w:val="nil"/>
                          <w:left w:val="nil"/>
                          <w:bottom w:val="nil"/>
                          <w:right w:val="nil"/>
                        </w:tcBorders>
                      </w:tcPr>
                      <w:p w:rsidR="000B7B9A" w:rsidRDefault="000B7B9A"/>
                    </w:tc>
                    <w:tc>
                      <w:tcPr>
                        <w:tcW w:w="581" w:type="dxa"/>
                        <w:tcBorders>
                          <w:top w:val="nil"/>
                          <w:left w:val="nil"/>
                          <w:bottom w:val="nil"/>
                          <w:right w:val="nil"/>
                        </w:tcBorders>
                      </w:tcPr>
                      <w:p w:rsidR="000B7B9A" w:rsidRDefault="000B7B9A"/>
                    </w:tc>
                    <w:tc>
                      <w:tcPr>
                        <w:tcW w:w="1018" w:type="dxa"/>
                        <w:gridSpan w:val="2"/>
                        <w:tcBorders>
                          <w:top w:val="nil"/>
                          <w:left w:val="nil"/>
                          <w:bottom w:val="nil"/>
                          <w:right w:val="nil"/>
                        </w:tcBorders>
                      </w:tcPr>
                      <w:p w:rsidR="000B7B9A" w:rsidRDefault="000B7B9A">
                        <w:pPr>
                          <w:pStyle w:val="TableParagraph"/>
                          <w:spacing w:line="196" w:lineRule="exact"/>
                          <w:ind w:left="197"/>
                          <w:rPr>
                            <w:rFonts w:ascii="Times New Roman" w:eastAsia="Times New Roman" w:hAnsi="Times New Roman" w:cs="Times New Roman"/>
                            <w:sz w:val="19"/>
                            <w:szCs w:val="19"/>
                          </w:rPr>
                        </w:pPr>
                        <w:r>
                          <w:rPr>
                            <w:rFonts w:ascii="Times New Roman" w:eastAsia="Times New Roman" w:hAnsi="Times New Roman" w:cs="Times New Roman"/>
                            <w:color w:val="7E7C7C"/>
                            <w:w w:val="120"/>
                            <w:sz w:val="19"/>
                            <w:szCs w:val="19"/>
                          </w:rPr>
                          <w:t>90</w:t>
                        </w:r>
                      </w:p>
                    </w:tc>
                  </w:tr>
                  <w:tr w:rsidR="000B7B9A">
                    <w:trPr>
                      <w:trHeight w:hRule="exact" w:val="289"/>
                    </w:trPr>
                    <w:tc>
                      <w:tcPr>
                        <w:tcW w:w="4233" w:type="dxa"/>
                        <w:tcBorders>
                          <w:top w:val="nil"/>
                          <w:left w:val="nil"/>
                          <w:bottom w:val="nil"/>
                          <w:right w:val="nil"/>
                        </w:tcBorders>
                      </w:tcPr>
                      <w:p w:rsidR="000B7B9A" w:rsidRDefault="000B7B9A">
                        <w:pPr>
                          <w:pStyle w:val="TableParagraph"/>
                          <w:spacing w:line="156" w:lineRule="exact"/>
                          <w:ind w:left="40"/>
                          <w:rPr>
                            <w:rFonts w:ascii="宋体" w:eastAsia="宋体" w:hAnsi="宋体" w:cs="宋体"/>
                            <w:sz w:val="19"/>
                            <w:szCs w:val="19"/>
                          </w:rPr>
                        </w:pPr>
                        <w:r>
                          <w:rPr>
                            <w:rFonts w:ascii="宋体" w:eastAsia="宋体" w:hAnsi="宋体" w:cs="宋体"/>
                            <w:color w:val="7E7C7C"/>
                            <w:spacing w:val="-9"/>
                            <w:w w:val="80"/>
                            <w:sz w:val="19"/>
                            <w:szCs w:val="19"/>
                          </w:rPr>
                          <w:t>地</w:t>
                        </w:r>
                        <w:r>
                          <w:rPr>
                            <w:rFonts w:ascii="宋体" w:eastAsia="宋体" w:hAnsi="宋体" w:cs="宋体"/>
                            <w:color w:val="605D5E"/>
                            <w:w w:val="80"/>
                            <w:sz w:val="19"/>
                            <w:szCs w:val="19"/>
                          </w:rPr>
                          <w:t>址·</w:t>
                        </w:r>
                      </w:p>
                    </w:tc>
                    <w:tc>
                      <w:tcPr>
                        <w:tcW w:w="1342" w:type="dxa"/>
                        <w:tcBorders>
                          <w:top w:val="nil"/>
                          <w:left w:val="nil"/>
                          <w:bottom w:val="nil"/>
                          <w:right w:val="nil"/>
                        </w:tcBorders>
                      </w:tcPr>
                      <w:p w:rsidR="000B7B9A" w:rsidRDefault="000B7B9A">
                        <w:pPr>
                          <w:pStyle w:val="TableParagraph"/>
                          <w:spacing w:before="57"/>
                          <w:ind w:left="66"/>
                          <w:rPr>
                            <w:rFonts w:ascii="Times New Roman" w:eastAsia="Times New Roman" w:hAnsi="Times New Roman" w:cs="Times New Roman"/>
                            <w:sz w:val="19"/>
                            <w:szCs w:val="19"/>
                          </w:rPr>
                        </w:pPr>
                        <w:r>
                          <w:rPr>
                            <w:rFonts w:ascii="Times New Roman" w:eastAsia="Times New Roman" w:hAnsi="Times New Roman" w:cs="Times New Roman"/>
                            <w:color w:val="7E7C7C"/>
                            <w:w w:val="120"/>
                            <w:sz w:val="19"/>
                            <w:szCs w:val="19"/>
                          </w:rPr>
                          <w:t>u</w:t>
                        </w:r>
                        <w:r>
                          <w:rPr>
                            <w:rFonts w:ascii="Times New Roman" w:eastAsia="Times New Roman" w:hAnsi="Times New Roman" w:cs="Times New Roman"/>
                            <w:color w:val="7E7C7C"/>
                            <w:spacing w:val="-6"/>
                            <w:w w:val="120"/>
                            <w:sz w:val="19"/>
                            <w:szCs w:val="19"/>
                          </w:rPr>
                          <w:t>b</w:t>
                        </w:r>
                        <w:r>
                          <w:rPr>
                            <w:rFonts w:ascii="Times New Roman" w:eastAsia="Times New Roman" w:hAnsi="Times New Roman" w:cs="Times New Roman"/>
                            <w:color w:val="8E9197"/>
                            <w:spacing w:val="1"/>
                            <w:w w:val="120"/>
                            <w:sz w:val="19"/>
                            <w:szCs w:val="19"/>
                          </w:rPr>
                          <w:t>u</w:t>
                        </w:r>
                        <w:r>
                          <w:rPr>
                            <w:rFonts w:ascii="Times New Roman" w:eastAsia="Times New Roman" w:hAnsi="Times New Roman" w:cs="Times New Roman"/>
                            <w:color w:val="7E7C7C"/>
                            <w:w w:val="120"/>
                            <w:sz w:val="19"/>
                            <w:szCs w:val="19"/>
                          </w:rPr>
                          <w:t>ntu.test.</w:t>
                        </w:r>
                      </w:p>
                    </w:tc>
                    <w:tc>
                      <w:tcPr>
                        <w:tcW w:w="1017" w:type="dxa"/>
                        <w:tcBorders>
                          <w:top w:val="nil"/>
                          <w:left w:val="nil"/>
                          <w:bottom w:val="nil"/>
                          <w:right w:val="nil"/>
                        </w:tcBorders>
                      </w:tcPr>
                      <w:p w:rsidR="000B7B9A" w:rsidRDefault="000B7B9A">
                        <w:pPr>
                          <w:pStyle w:val="TableParagraph"/>
                          <w:spacing w:before="72" w:line="217" w:lineRule="exact"/>
                          <w:ind w:left="45"/>
                          <w:rPr>
                            <w:rFonts w:ascii="Times New Roman" w:eastAsia="Times New Roman" w:hAnsi="Times New Roman" w:cs="Times New Roman"/>
                            <w:sz w:val="19"/>
                            <w:szCs w:val="19"/>
                          </w:rPr>
                        </w:pPr>
                        <w:r>
                          <w:rPr>
                            <w:rFonts w:ascii="Times New Roman" w:eastAsia="Times New Roman" w:hAnsi="Times New Roman" w:cs="Times New Roman"/>
                            <w:color w:val="7A5A5C"/>
                            <w:spacing w:val="-24"/>
                            <w:w w:val="115"/>
                            <w:sz w:val="19"/>
                            <w:szCs w:val="19"/>
                          </w:rPr>
                          <w:t>1</w:t>
                        </w:r>
                        <w:r>
                          <w:rPr>
                            <w:rFonts w:ascii="Times New Roman" w:eastAsia="Times New Roman" w:hAnsi="Times New Roman" w:cs="Times New Roman"/>
                            <w:color w:val="7E7C7C"/>
                            <w:w w:val="115"/>
                            <w:sz w:val="19"/>
                            <w:szCs w:val="19"/>
                          </w:rPr>
                          <w:t>9</w:t>
                        </w:r>
                        <w:r>
                          <w:rPr>
                            <w:rFonts w:ascii="Times New Roman" w:eastAsia="Times New Roman" w:hAnsi="Times New Roman" w:cs="Times New Roman"/>
                            <w:color w:val="7E7C7C"/>
                            <w:spacing w:val="16"/>
                            <w:w w:val="115"/>
                            <w:sz w:val="19"/>
                            <w:szCs w:val="19"/>
                          </w:rPr>
                          <w:t>2</w:t>
                        </w:r>
                        <w:r>
                          <w:rPr>
                            <w:rFonts w:ascii="Times New Roman" w:eastAsia="Times New Roman" w:hAnsi="Times New Roman" w:cs="Times New Roman"/>
                            <w:color w:val="605D5E"/>
                            <w:w w:val="115"/>
                            <w:sz w:val="19"/>
                            <w:szCs w:val="19"/>
                          </w:rPr>
                          <w:t>.</w:t>
                        </w:r>
                        <w:r>
                          <w:rPr>
                            <w:rFonts w:ascii="Times New Roman" w:eastAsia="Times New Roman" w:hAnsi="Times New Roman" w:cs="Times New Roman"/>
                            <w:color w:val="605D5E"/>
                            <w:spacing w:val="-10"/>
                            <w:w w:val="115"/>
                            <w:sz w:val="19"/>
                            <w:szCs w:val="19"/>
                          </w:rPr>
                          <w:t>1</w:t>
                        </w:r>
                        <w:r>
                          <w:rPr>
                            <w:rFonts w:ascii="Times New Roman" w:eastAsia="Times New Roman" w:hAnsi="Times New Roman" w:cs="Times New Roman"/>
                            <w:color w:val="7E7C7C"/>
                            <w:w w:val="115"/>
                            <w:sz w:val="19"/>
                            <w:szCs w:val="19"/>
                          </w:rPr>
                          <w:t>6</w:t>
                        </w:r>
                        <w:r>
                          <w:rPr>
                            <w:rFonts w:ascii="Times New Roman" w:eastAsia="Times New Roman" w:hAnsi="Times New Roman" w:cs="Times New Roman"/>
                            <w:color w:val="7E7C7C"/>
                            <w:spacing w:val="-5"/>
                            <w:w w:val="115"/>
                            <w:sz w:val="19"/>
                            <w:szCs w:val="19"/>
                          </w:rPr>
                          <w:t>8</w:t>
                        </w:r>
                        <w:r>
                          <w:rPr>
                            <w:rFonts w:ascii="Times New Roman" w:eastAsia="Times New Roman" w:hAnsi="Times New Roman" w:cs="Times New Roman"/>
                            <w:color w:val="605D5E"/>
                            <w:spacing w:val="-8"/>
                            <w:w w:val="115"/>
                            <w:sz w:val="19"/>
                            <w:szCs w:val="19"/>
                          </w:rPr>
                          <w:t>.</w:t>
                        </w:r>
                        <w:r>
                          <w:rPr>
                            <w:rFonts w:ascii="Times New Roman" w:eastAsia="Times New Roman" w:hAnsi="Times New Roman" w:cs="Times New Roman"/>
                            <w:color w:val="65413B"/>
                            <w:w w:val="115"/>
                            <w:sz w:val="19"/>
                            <w:szCs w:val="19"/>
                          </w:rPr>
                          <w:t>1</w:t>
                        </w:r>
                      </w:p>
                    </w:tc>
                    <w:tc>
                      <w:tcPr>
                        <w:tcW w:w="701" w:type="dxa"/>
                        <w:tcBorders>
                          <w:top w:val="nil"/>
                          <w:left w:val="nil"/>
                          <w:bottom w:val="nil"/>
                          <w:right w:val="nil"/>
                        </w:tcBorders>
                      </w:tcPr>
                      <w:p w:rsidR="000B7B9A" w:rsidRDefault="000B7B9A">
                        <w:pPr>
                          <w:pStyle w:val="TableParagraph"/>
                          <w:spacing w:before="72" w:line="217" w:lineRule="exact"/>
                          <w:ind w:left="108"/>
                          <w:rPr>
                            <w:rFonts w:ascii="Times New Roman" w:eastAsia="Times New Roman" w:hAnsi="Times New Roman" w:cs="Times New Roman"/>
                            <w:sz w:val="19"/>
                            <w:szCs w:val="19"/>
                          </w:rPr>
                        </w:pPr>
                        <w:r>
                          <w:rPr>
                            <w:rFonts w:ascii="Times New Roman" w:eastAsia="Times New Roman" w:hAnsi="Times New Roman" w:cs="Times New Roman"/>
                            <w:color w:val="7E7C7C"/>
                            <w:sz w:val="19"/>
                            <w:szCs w:val="19"/>
                          </w:rPr>
                          <w:t>root</w:t>
                        </w:r>
                      </w:p>
                    </w:tc>
                    <w:tc>
                      <w:tcPr>
                        <w:tcW w:w="1014" w:type="dxa"/>
                        <w:gridSpan w:val="2"/>
                        <w:tcBorders>
                          <w:top w:val="nil"/>
                          <w:left w:val="nil"/>
                          <w:bottom w:val="nil"/>
                          <w:right w:val="nil"/>
                        </w:tcBorders>
                      </w:tcPr>
                      <w:p w:rsidR="000B7B9A" w:rsidRDefault="000B7B9A">
                        <w:pPr>
                          <w:pStyle w:val="TableParagraph"/>
                          <w:spacing w:line="228" w:lineRule="exact"/>
                          <w:ind w:left="292"/>
                          <w:rPr>
                            <w:rFonts w:ascii="宋体" w:eastAsia="宋体" w:hAnsi="宋体" w:cs="宋体"/>
                            <w:sz w:val="17"/>
                            <w:szCs w:val="17"/>
                          </w:rPr>
                        </w:pPr>
                        <w:r>
                          <w:rPr>
                            <w:rFonts w:ascii="宋体" w:eastAsia="宋体" w:hAnsi="宋体" w:cs="宋体"/>
                            <w:color w:val="605D5E"/>
                            <w:w w:val="60"/>
                            <w:sz w:val="17"/>
                            <w:szCs w:val="17"/>
                          </w:rPr>
                          <w:t>‘嘟嘟</w:t>
                        </w:r>
                      </w:p>
                    </w:tc>
                    <w:tc>
                      <w:tcPr>
                        <w:tcW w:w="581" w:type="dxa"/>
                        <w:tcBorders>
                          <w:top w:val="nil"/>
                          <w:left w:val="nil"/>
                          <w:bottom w:val="nil"/>
                          <w:right w:val="nil"/>
                        </w:tcBorders>
                      </w:tcPr>
                      <w:p w:rsidR="000B7B9A" w:rsidRDefault="000B7B9A">
                        <w:pPr>
                          <w:pStyle w:val="TableParagraph"/>
                          <w:spacing w:before="72" w:line="217" w:lineRule="exact"/>
                          <w:ind w:left="178"/>
                          <w:rPr>
                            <w:rFonts w:ascii="Times New Roman" w:eastAsia="Times New Roman" w:hAnsi="Times New Roman" w:cs="Times New Roman"/>
                            <w:sz w:val="19"/>
                            <w:szCs w:val="19"/>
                          </w:rPr>
                        </w:pPr>
                        <w:r>
                          <w:rPr>
                            <w:rFonts w:ascii="Times New Roman" w:eastAsia="Times New Roman" w:hAnsi="Times New Roman" w:cs="Times New Roman"/>
                            <w:color w:val="7E7C7C"/>
                            <w:w w:val="110"/>
                            <w:sz w:val="19"/>
                            <w:szCs w:val="19"/>
                          </w:rPr>
                          <w:t>22</w:t>
                        </w:r>
                      </w:p>
                    </w:tc>
                    <w:tc>
                      <w:tcPr>
                        <w:tcW w:w="1018" w:type="dxa"/>
                        <w:gridSpan w:val="2"/>
                        <w:tcBorders>
                          <w:top w:val="nil"/>
                          <w:left w:val="nil"/>
                          <w:bottom w:val="nil"/>
                          <w:right w:val="nil"/>
                        </w:tcBorders>
                      </w:tcPr>
                      <w:p w:rsidR="000B7B9A" w:rsidRDefault="000B7B9A">
                        <w:pPr>
                          <w:pStyle w:val="TableParagraph"/>
                          <w:tabs>
                            <w:tab w:val="left" w:pos="782"/>
                          </w:tabs>
                          <w:spacing w:before="24" w:line="265" w:lineRule="exact"/>
                          <w:ind w:left="212"/>
                          <w:rPr>
                            <w:rFonts w:ascii="宋体" w:eastAsia="宋体" w:hAnsi="宋体" w:cs="宋体"/>
                            <w:sz w:val="18"/>
                            <w:szCs w:val="18"/>
                          </w:rPr>
                        </w:pPr>
                        <w:r>
                          <w:rPr>
                            <w:rFonts w:ascii="Times New Roman" w:eastAsia="Times New Roman" w:hAnsi="Times New Roman" w:cs="Times New Roman"/>
                            <w:color w:val="7E7C7C"/>
                            <w:w w:val="115"/>
                            <w:position w:val="1"/>
                            <w:sz w:val="19"/>
                            <w:szCs w:val="19"/>
                          </w:rPr>
                          <w:t>117</w:t>
                        </w:r>
                        <w:r>
                          <w:rPr>
                            <w:rFonts w:ascii="Times New Roman" w:eastAsia="Times New Roman" w:hAnsi="Times New Roman" w:cs="Times New Roman"/>
                            <w:color w:val="7E7C7C"/>
                            <w:w w:val="115"/>
                            <w:position w:val="1"/>
                            <w:sz w:val="19"/>
                            <w:szCs w:val="19"/>
                          </w:rPr>
                          <w:tab/>
                        </w:r>
                        <w:r>
                          <w:rPr>
                            <w:rFonts w:ascii="宋体" w:eastAsia="宋体" w:hAnsi="宋体" w:cs="宋体"/>
                            <w:color w:val="7E7C7C"/>
                            <w:w w:val="115"/>
                            <w:sz w:val="18"/>
                            <w:szCs w:val="18"/>
                          </w:rPr>
                          <w:t>连</w:t>
                        </w:r>
                      </w:p>
                    </w:tc>
                  </w:tr>
                  <w:tr w:rsidR="000B7B9A">
                    <w:trPr>
                      <w:trHeight w:hRule="exact" w:val="234"/>
                    </w:trPr>
                    <w:tc>
                      <w:tcPr>
                        <w:tcW w:w="4233" w:type="dxa"/>
                        <w:tcBorders>
                          <w:top w:val="nil"/>
                          <w:left w:val="nil"/>
                          <w:bottom w:val="nil"/>
                          <w:right w:val="nil"/>
                        </w:tcBorders>
                      </w:tcPr>
                      <w:p w:rsidR="000B7B9A" w:rsidRDefault="000B7B9A"/>
                    </w:tc>
                    <w:tc>
                      <w:tcPr>
                        <w:tcW w:w="1342" w:type="dxa"/>
                        <w:tcBorders>
                          <w:top w:val="nil"/>
                          <w:left w:val="nil"/>
                          <w:bottom w:val="nil"/>
                          <w:right w:val="nil"/>
                        </w:tcBorders>
                      </w:tcPr>
                      <w:p w:rsidR="000B7B9A" w:rsidRDefault="000B7B9A">
                        <w:pPr>
                          <w:pStyle w:val="TableParagraph"/>
                          <w:spacing w:line="211" w:lineRule="exact"/>
                          <w:ind w:left="66"/>
                          <w:rPr>
                            <w:rFonts w:ascii="Times New Roman" w:eastAsia="Times New Roman" w:hAnsi="Times New Roman" w:cs="Times New Roman"/>
                            <w:sz w:val="19"/>
                            <w:szCs w:val="19"/>
                          </w:rPr>
                        </w:pPr>
                        <w:r>
                          <w:rPr>
                            <w:rFonts w:ascii="Times New Roman" w:eastAsia="Times New Roman" w:hAnsi="Times New Roman" w:cs="Times New Roman"/>
                            <w:color w:val="7E7C7C"/>
                            <w:w w:val="120"/>
                            <w:sz w:val="19"/>
                            <w:szCs w:val="19"/>
                          </w:rPr>
                          <w:t>02</w:t>
                        </w:r>
                      </w:p>
                    </w:tc>
                    <w:tc>
                      <w:tcPr>
                        <w:tcW w:w="1017" w:type="dxa"/>
                        <w:tcBorders>
                          <w:top w:val="nil"/>
                          <w:left w:val="nil"/>
                          <w:bottom w:val="nil"/>
                          <w:right w:val="nil"/>
                        </w:tcBorders>
                      </w:tcPr>
                      <w:p w:rsidR="000B7B9A" w:rsidRDefault="000B7B9A">
                        <w:pPr>
                          <w:pStyle w:val="TableParagraph"/>
                          <w:spacing w:line="196" w:lineRule="exact"/>
                          <w:ind w:left="30"/>
                          <w:rPr>
                            <w:rFonts w:ascii="Times New Roman" w:eastAsia="Times New Roman" w:hAnsi="Times New Roman" w:cs="Times New Roman"/>
                            <w:sz w:val="19"/>
                            <w:szCs w:val="19"/>
                          </w:rPr>
                        </w:pPr>
                        <w:r>
                          <w:rPr>
                            <w:rFonts w:ascii="Times New Roman" w:eastAsia="Times New Roman" w:hAnsi="Times New Roman" w:cs="Times New Roman"/>
                            <w:color w:val="7E7C7C"/>
                            <w:w w:val="115"/>
                            <w:sz w:val="19"/>
                            <w:szCs w:val="19"/>
                          </w:rPr>
                          <w:t>.</w:t>
                        </w:r>
                        <w:r>
                          <w:rPr>
                            <w:rFonts w:ascii="Times New Roman" w:eastAsia="Times New Roman" w:hAnsi="Times New Roman" w:cs="Times New Roman"/>
                            <w:color w:val="7E7C7C"/>
                            <w:spacing w:val="5"/>
                            <w:w w:val="115"/>
                            <w:sz w:val="19"/>
                            <w:szCs w:val="19"/>
                          </w:rPr>
                          <w:t>2</w:t>
                        </w:r>
                        <w:r>
                          <w:rPr>
                            <w:rFonts w:ascii="Times New Roman" w:eastAsia="Times New Roman" w:hAnsi="Times New Roman" w:cs="Times New Roman"/>
                            <w:color w:val="605D5E"/>
                            <w:spacing w:val="-24"/>
                            <w:w w:val="115"/>
                            <w:sz w:val="19"/>
                            <w:szCs w:val="19"/>
                          </w:rPr>
                          <w:t>1</w:t>
                        </w:r>
                        <w:r>
                          <w:rPr>
                            <w:rFonts w:ascii="Times New Roman" w:eastAsia="Times New Roman" w:hAnsi="Times New Roman" w:cs="Times New Roman"/>
                            <w:color w:val="7E7C7C"/>
                            <w:w w:val="115"/>
                            <w:sz w:val="19"/>
                            <w:szCs w:val="19"/>
                          </w:rPr>
                          <w:t>2</w:t>
                        </w:r>
                      </w:p>
                    </w:tc>
                    <w:tc>
                      <w:tcPr>
                        <w:tcW w:w="701" w:type="dxa"/>
                        <w:tcBorders>
                          <w:top w:val="nil"/>
                          <w:left w:val="nil"/>
                          <w:bottom w:val="nil"/>
                          <w:right w:val="nil"/>
                        </w:tcBorders>
                      </w:tcPr>
                      <w:p w:rsidR="000B7B9A" w:rsidRDefault="000B7B9A"/>
                    </w:tc>
                    <w:tc>
                      <w:tcPr>
                        <w:tcW w:w="1014" w:type="dxa"/>
                        <w:gridSpan w:val="2"/>
                        <w:tcBorders>
                          <w:top w:val="nil"/>
                          <w:left w:val="nil"/>
                          <w:bottom w:val="nil"/>
                          <w:right w:val="nil"/>
                        </w:tcBorders>
                      </w:tcPr>
                      <w:p w:rsidR="000B7B9A" w:rsidRDefault="000B7B9A"/>
                    </w:tc>
                    <w:tc>
                      <w:tcPr>
                        <w:tcW w:w="581" w:type="dxa"/>
                        <w:tcBorders>
                          <w:top w:val="nil"/>
                          <w:left w:val="nil"/>
                          <w:bottom w:val="nil"/>
                          <w:right w:val="nil"/>
                        </w:tcBorders>
                      </w:tcPr>
                      <w:p w:rsidR="000B7B9A" w:rsidRDefault="000B7B9A"/>
                    </w:tc>
                    <w:tc>
                      <w:tcPr>
                        <w:tcW w:w="1018" w:type="dxa"/>
                        <w:gridSpan w:val="2"/>
                        <w:tcBorders>
                          <w:top w:val="nil"/>
                          <w:left w:val="nil"/>
                          <w:bottom w:val="nil"/>
                          <w:right w:val="nil"/>
                        </w:tcBorders>
                      </w:tcPr>
                      <w:p w:rsidR="000B7B9A" w:rsidRDefault="000B7B9A">
                        <w:pPr>
                          <w:pStyle w:val="TableParagraph"/>
                          <w:spacing w:line="211" w:lineRule="exact"/>
                          <w:ind w:left="197"/>
                          <w:rPr>
                            <w:rFonts w:ascii="Times New Roman" w:eastAsia="Times New Roman" w:hAnsi="Times New Roman" w:cs="Times New Roman"/>
                            <w:sz w:val="19"/>
                            <w:szCs w:val="19"/>
                          </w:rPr>
                        </w:pPr>
                        <w:r>
                          <w:rPr>
                            <w:rFonts w:ascii="Times New Roman" w:eastAsia="Times New Roman" w:hAnsi="Times New Roman" w:cs="Times New Roman"/>
                            <w:color w:val="7E7C7C"/>
                            <w:w w:val="120"/>
                            <w:sz w:val="19"/>
                            <w:szCs w:val="19"/>
                          </w:rPr>
                          <w:t>90</w:t>
                        </w:r>
                      </w:p>
                    </w:tc>
                  </w:tr>
                  <w:tr w:rsidR="000B7B9A">
                    <w:trPr>
                      <w:trHeight w:hRule="exact" w:val="316"/>
                    </w:trPr>
                    <w:tc>
                      <w:tcPr>
                        <w:tcW w:w="6592" w:type="dxa"/>
                        <w:gridSpan w:val="3"/>
                        <w:tcBorders>
                          <w:top w:val="nil"/>
                          <w:left w:val="nil"/>
                          <w:bottom w:val="nil"/>
                          <w:right w:val="nil"/>
                        </w:tcBorders>
                      </w:tcPr>
                      <w:p w:rsidR="000B7B9A" w:rsidRDefault="000B7B9A">
                        <w:pPr>
                          <w:pStyle w:val="TableParagraph"/>
                          <w:tabs>
                            <w:tab w:val="left" w:pos="1119"/>
                          </w:tabs>
                          <w:spacing w:line="181" w:lineRule="exact"/>
                          <w:ind w:left="40"/>
                          <w:rPr>
                            <w:rFonts w:ascii="Times New Roman" w:eastAsia="Times New Roman" w:hAnsi="Times New Roman" w:cs="Times New Roman"/>
                            <w:sz w:val="19"/>
                            <w:szCs w:val="19"/>
                          </w:rPr>
                        </w:pPr>
                        <w:r>
                          <w:rPr>
                            <w:rFonts w:ascii="宋体" w:eastAsia="宋体" w:hAnsi="宋体" w:cs="宋体"/>
                            <w:color w:val="605D5E"/>
                            <w:w w:val="110"/>
                            <w:position w:val="1"/>
                            <w:sz w:val="17"/>
                            <w:szCs w:val="17"/>
                          </w:rPr>
                          <w:t>用户名</w:t>
                        </w:r>
                        <w:r>
                          <w:rPr>
                            <w:rFonts w:ascii="宋体" w:eastAsia="宋体" w:hAnsi="宋体" w:cs="宋体"/>
                            <w:color w:val="605D5E"/>
                            <w:w w:val="110"/>
                            <w:position w:val="1"/>
                            <w:sz w:val="17"/>
                            <w:szCs w:val="17"/>
                          </w:rPr>
                          <w:tab/>
                        </w:r>
                        <w:r>
                          <w:rPr>
                            <w:rFonts w:ascii="Times New Roman" w:eastAsia="Times New Roman" w:hAnsi="Times New Roman" w:cs="Times New Roman"/>
                            <w:color w:val="605D5E"/>
                            <w:w w:val="110"/>
                            <w:sz w:val="19"/>
                            <w:szCs w:val="19"/>
                          </w:rPr>
                          <w:t>r</w:t>
                        </w:r>
                        <w:r>
                          <w:rPr>
                            <w:rFonts w:ascii="Times New Roman" w:eastAsia="Times New Roman" w:hAnsi="Times New Roman" w:cs="Times New Roman"/>
                            <w:color w:val="7E7C7C"/>
                            <w:w w:val="110"/>
                            <w:sz w:val="19"/>
                            <w:szCs w:val="19"/>
                          </w:rPr>
                          <w:t>oot</w:t>
                        </w:r>
                      </w:p>
                      <w:p w:rsidR="000B7B9A" w:rsidRDefault="000B7B9A">
                        <w:pPr>
                          <w:pStyle w:val="TableParagraph"/>
                          <w:tabs>
                            <w:tab w:val="right" w:pos="6482"/>
                          </w:tabs>
                          <w:spacing w:line="135" w:lineRule="exact"/>
                          <w:ind w:left="2760"/>
                          <w:rPr>
                            <w:rFonts w:ascii="Times New Roman" w:eastAsia="Times New Roman" w:hAnsi="Times New Roman" w:cs="Times New Roman"/>
                            <w:sz w:val="19"/>
                            <w:szCs w:val="19"/>
                          </w:rPr>
                        </w:pPr>
                        <w:r>
                          <w:rPr>
                            <w:rFonts w:ascii="Times New Roman" w:eastAsia="Times New Roman" w:hAnsi="Times New Roman" w:cs="Times New Roman"/>
                            <w:color w:val="C90D0F"/>
                            <w:spacing w:val="-297"/>
                            <w:w w:val="130"/>
                            <w:position w:val="-5"/>
                            <w:sz w:val="19"/>
                            <w:szCs w:val="19"/>
                          </w:rPr>
                          <w:t>|</w:t>
                        </w:r>
                        <w:r>
                          <w:rPr>
                            <w:rFonts w:ascii="Times New Roman" w:eastAsia="Times New Roman" w:hAnsi="Times New Roman" w:cs="Times New Roman"/>
                            <w:color w:val="7E7C7C"/>
                            <w:spacing w:val="-12"/>
                            <w:w w:val="130"/>
                            <w:position w:val="-5"/>
                            <w:sz w:val="19"/>
                            <w:szCs w:val="19"/>
                          </w:rPr>
                          <w:t>g</w:t>
                        </w:r>
                        <w:r>
                          <w:rPr>
                            <w:rFonts w:ascii="Times New Roman" w:eastAsia="Times New Roman" w:hAnsi="Times New Roman" w:cs="Times New Roman"/>
                            <w:color w:val="8E9197"/>
                            <w:w w:val="130"/>
                            <w:position w:val="-5"/>
                            <w:sz w:val="19"/>
                            <w:szCs w:val="19"/>
                          </w:rPr>
                          <w:t>u</w:t>
                        </w:r>
                        <w:r>
                          <w:rPr>
                            <w:rFonts w:ascii="Times New Roman" w:eastAsia="Times New Roman" w:hAnsi="Times New Roman" w:cs="Times New Roman"/>
                            <w:color w:val="8E9197"/>
                            <w:spacing w:val="2"/>
                            <w:w w:val="130"/>
                            <w:position w:val="-5"/>
                            <w:sz w:val="19"/>
                            <w:szCs w:val="19"/>
                          </w:rPr>
                          <w:t>n</w:t>
                        </w:r>
                        <w:r>
                          <w:rPr>
                            <w:rFonts w:ascii="Times New Roman" w:eastAsia="Times New Roman" w:hAnsi="Times New Roman" w:cs="Times New Roman"/>
                            <w:color w:val="7E7C7C"/>
                            <w:w w:val="130"/>
                            <w:position w:val="-5"/>
                            <w:sz w:val="19"/>
                            <w:szCs w:val="19"/>
                          </w:rPr>
                          <w:t>tu</w:t>
                        </w:r>
                        <w:r>
                          <w:rPr>
                            <w:rFonts w:ascii="Times New Roman" w:eastAsia="Times New Roman" w:hAnsi="Times New Roman" w:cs="Times New Roman"/>
                            <w:color w:val="7A5A5C"/>
                            <w:sz w:val="19"/>
                            <w:szCs w:val="19"/>
                          </w:rPr>
                          <w:t xml:space="preserve"> </w:t>
                        </w:r>
                        <w:r>
                          <w:rPr>
                            <w:rFonts w:ascii="Times New Roman" w:eastAsia="Times New Roman" w:hAnsi="Times New Roman" w:cs="Times New Roman"/>
                            <w:color w:val="7A5A5C"/>
                            <w:sz w:val="19"/>
                            <w:szCs w:val="19"/>
                          </w:rPr>
                          <w:tab/>
                        </w:r>
                        <w:r>
                          <w:rPr>
                            <w:rFonts w:ascii="Times New Roman" w:eastAsia="Times New Roman" w:hAnsi="Times New Roman" w:cs="Times New Roman"/>
                            <w:color w:val="7A5A5C"/>
                            <w:spacing w:val="-46"/>
                            <w:w w:val="130"/>
                            <w:sz w:val="19"/>
                            <w:szCs w:val="19"/>
                          </w:rPr>
                          <w:t>1</w:t>
                        </w:r>
                        <w:r>
                          <w:rPr>
                            <w:rFonts w:ascii="Times New Roman" w:eastAsia="Times New Roman" w:hAnsi="Times New Roman" w:cs="Times New Roman"/>
                            <w:color w:val="7E7C7C"/>
                            <w:w w:val="130"/>
                            <w:sz w:val="19"/>
                            <w:szCs w:val="19"/>
                          </w:rPr>
                          <w:t>9</w:t>
                        </w:r>
                        <w:r>
                          <w:rPr>
                            <w:rFonts w:ascii="Times New Roman" w:eastAsia="Times New Roman" w:hAnsi="Times New Roman" w:cs="Times New Roman"/>
                            <w:color w:val="7E7C7C"/>
                            <w:spacing w:val="18"/>
                            <w:w w:val="130"/>
                            <w:sz w:val="19"/>
                            <w:szCs w:val="19"/>
                          </w:rPr>
                          <w:t>2</w:t>
                        </w:r>
                        <w:r>
                          <w:rPr>
                            <w:rFonts w:ascii="Times New Roman" w:eastAsia="Times New Roman" w:hAnsi="Times New Roman" w:cs="Times New Roman"/>
                            <w:color w:val="605D5E"/>
                            <w:w w:val="130"/>
                            <w:sz w:val="19"/>
                            <w:szCs w:val="19"/>
                          </w:rPr>
                          <w:t>.</w:t>
                        </w:r>
                        <w:r>
                          <w:rPr>
                            <w:rFonts w:ascii="Times New Roman" w:eastAsia="Times New Roman" w:hAnsi="Times New Roman" w:cs="Times New Roman"/>
                            <w:color w:val="605D5E"/>
                            <w:spacing w:val="-31"/>
                            <w:w w:val="130"/>
                            <w:sz w:val="19"/>
                            <w:szCs w:val="19"/>
                          </w:rPr>
                          <w:t>1</w:t>
                        </w:r>
                        <w:r>
                          <w:rPr>
                            <w:rFonts w:ascii="Times New Roman" w:eastAsia="Times New Roman" w:hAnsi="Times New Roman" w:cs="Times New Roman"/>
                            <w:color w:val="7E7C7C"/>
                            <w:w w:val="130"/>
                            <w:sz w:val="19"/>
                            <w:szCs w:val="19"/>
                          </w:rPr>
                          <w:t>6</w:t>
                        </w:r>
                        <w:r>
                          <w:rPr>
                            <w:rFonts w:ascii="Times New Roman" w:eastAsia="Times New Roman" w:hAnsi="Times New Roman" w:cs="Times New Roman"/>
                            <w:color w:val="7E7C7C"/>
                            <w:spacing w:val="-6"/>
                            <w:w w:val="130"/>
                            <w:sz w:val="19"/>
                            <w:szCs w:val="19"/>
                          </w:rPr>
                          <w:t>8</w:t>
                        </w:r>
                        <w:r>
                          <w:rPr>
                            <w:rFonts w:ascii="Times New Roman" w:eastAsia="Times New Roman" w:hAnsi="Times New Roman" w:cs="Times New Roman"/>
                            <w:color w:val="605D5E"/>
                            <w:spacing w:val="-9"/>
                            <w:w w:val="130"/>
                            <w:sz w:val="19"/>
                            <w:szCs w:val="19"/>
                          </w:rPr>
                          <w:t>.</w:t>
                        </w:r>
                        <w:r>
                          <w:rPr>
                            <w:rFonts w:ascii="Times New Roman" w:eastAsia="Times New Roman" w:hAnsi="Times New Roman" w:cs="Times New Roman"/>
                            <w:color w:val="65413B"/>
                            <w:w w:val="130"/>
                            <w:sz w:val="19"/>
                            <w:szCs w:val="19"/>
                          </w:rPr>
                          <w:t>1</w:t>
                        </w:r>
                      </w:p>
                    </w:tc>
                    <w:tc>
                      <w:tcPr>
                        <w:tcW w:w="701" w:type="dxa"/>
                        <w:tcBorders>
                          <w:top w:val="nil"/>
                          <w:left w:val="nil"/>
                          <w:bottom w:val="nil"/>
                          <w:right w:val="nil"/>
                        </w:tcBorders>
                      </w:tcPr>
                      <w:p w:rsidR="000B7B9A" w:rsidRDefault="000B7B9A">
                        <w:pPr>
                          <w:pStyle w:val="TableParagraph"/>
                          <w:spacing w:before="4" w:line="100" w:lineRule="exact"/>
                          <w:rPr>
                            <w:sz w:val="10"/>
                            <w:szCs w:val="10"/>
                          </w:rPr>
                        </w:pPr>
                      </w:p>
                      <w:p w:rsidR="000B7B9A" w:rsidRDefault="000B7B9A">
                        <w:pPr>
                          <w:pStyle w:val="TableParagraph"/>
                          <w:spacing w:line="212" w:lineRule="exact"/>
                          <w:ind w:left="108"/>
                          <w:rPr>
                            <w:rFonts w:ascii="Times New Roman" w:eastAsia="Times New Roman" w:hAnsi="Times New Roman" w:cs="Times New Roman"/>
                            <w:sz w:val="19"/>
                            <w:szCs w:val="19"/>
                          </w:rPr>
                        </w:pPr>
                        <w:r>
                          <w:rPr>
                            <w:rFonts w:ascii="Times New Roman" w:eastAsia="Times New Roman" w:hAnsi="Times New Roman" w:cs="Times New Roman"/>
                            <w:color w:val="8E9197"/>
                            <w:spacing w:val="1"/>
                            <w:w w:val="95"/>
                            <w:sz w:val="19"/>
                            <w:szCs w:val="19"/>
                          </w:rPr>
                          <w:t>r</w:t>
                        </w:r>
                        <w:r>
                          <w:rPr>
                            <w:rFonts w:ascii="Times New Roman" w:eastAsia="Times New Roman" w:hAnsi="Times New Roman" w:cs="Times New Roman"/>
                            <w:color w:val="7E7C7C"/>
                            <w:w w:val="95"/>
                            <w:sz w:val="19"/>
                            <w:szCs w:val="19"/>
                          </w:rPr>
                          <w:t>oot</w:t>
                        </w:r>
                      </w:p>
                    </w:tc>
                    <w:tc>
                      <w:tcPr>
                        <w:tcW w:w="450" w:type="dxa"/>
                        <w:tcBorders>
                          <w:top w:val="nil"/>
                          <w:left w:val="nil"/>
                          <w:bottom w:val="nil"/>
                          <w:right w:val="nil"/>
                        </w:tcBorders>
                      </w:tcPr>
                      <w:p w:rsidR="000B7B9A" w:rsidRDefault="000B7B9A">
                        <w:pPr>
                          <w:pStyle w:val="TableParagraph"/>
                          <w:spacing w:line="306" w:lineRule="exact"/>
                          <w:ind w:left="277"/>
                          <w:rPr>
                            <w:rFonts w:ascii="宋体" w:eastAsia="宋体" w:hAnsi="宋体" w:cs="宋体"/>
                            <w:sz w:val="28"/>
                            <w:szCs w:val="28"/>
                          </w:rPr>
                        </w:pPr>
                        <w:r>
                          <w:rPr>
                            <w:rFonts w:ascii="宋体" w:eastAsia="宋体" w:hAnsi="宋体" w:cs="宋体"/>
                            <w:color w:val="605D5E"/>
                            <w:w w:val="25"/>
                            <w:sz w:val="28"/>
                            <w:szCs w:val="28"/>
                          </w:rPr>
                          <w:t>'跑</w:t>
                        </w:r>
                      </w:p>
                    </w:tc>
                    <w:tc>
                      <w:tcPr>
                        <w:tcW w:w="564" w:type="dxa"/>
                        <w:tcBorders>
                          <w:top w:val="nil"/>
                          <w:left w:val="nil"/>
                          <w:bottom w:val="nil"/>
                          <w:right w:val="nil"/>
                        </w:tcBorders>
                      </w:tcPr>
                      <w:p w:rsidR="000B7B9A" w:rsidRDefault="000B7B9A">
                        <w:pPr>
                          <w:pStyle w:val="TableParagraph"/>
                          <w:spacing w:line="306" w:lineRule="exact"/>
                          <w:ind w:left="67"/>
                          <w:rPr>
                            <w:rFonts w:ascii="宋体" w:eastAsia="宋体" w:hAnsi="宋体" w:cs="宋体"/>
                            <w:sz w:val="28"/>
                            <w:szCs w:val="28"/>
                          </w:rPr>
                        </w:pPr>
                        <w:r>
                          <w:rPr>
                            <w:rFonts w:ascii="宋体" w:eastAsia="宋体" w:hAnsi="宋体" w:cs="宋体"/>
                            <w:color w:val="605D5E"/>
                            <w:w w:val="225"/>
                            <w:sz w:val="28"/>
                            <w:szCs w:val="28"/>
                          </w:rPr>
                          <w:t>.</w:t>
                        </w:r>
                      </w:p>
                    </w:tc>
                    <w:tc>
                      <w:tcPr>
                        <w:tcW w:w="581" w:type="dxa"/>
                        <w:tcBorders>
                          <w:top w:val="nil"/>
                          <w:left w:val="nil"/>
                          <w:bottom w:val="nil"/>
                          <w:right w:val="nil"/>
                        </w:tcBorders>
                      </w:tcPr>
                      <w:p w:rsidR="000B7B9A" w:rsidRDefault="000B7B9A">
                        <w:pPr>
                          <w:pStyle w:val="TableParagraph"/>
                          <w:spacing w:before="4" w:line="100" w:lineRule="exact"/>
                          <w:rPr>
                            <w:sz w:val="10"/>
                            <w:szCs w:val="10"/>
                          </w:rPr>
                        </w:pPr>
                      </w:p>
                      <w:p w:rsidR="000B7B9A" w:rsidRDefault="000B7B9A">
                        <w:pPr>
                          <w:pStyle w:val="TableParagraph"/>
                          <w:spacing w:line="212" w:lineRule="exact"/>
                          <w:ind w:left="178"/>
                          <w:rPr>
                            <w:rFonts w:ascii="Times New Roman" w:eastAsia="Times New Roman" w:hAnsi="Times New Roman" w:cs="Times New Roman"/>
                            <w:sz w:val="19"/>
                            <w:szCs w:val="19"/>
                          </w:rPr>
                        </w:pPr>
                        <w:r>
                          <w:rPr>
                            <w:rFonts w:ascii="Times New Roman" w:eastAsia="Times New Roman" w:hAnsi="Times New Roman" w:cs="Times New Roman"/>
                            <w:color w:val="7E7C7C"/>
                            <w:w w:val="110"/>
                            <w:sz w:val="19"/>
                            <w:szCs w:val="19"/>
                          </w:rPr>
                          <w:t>22</w:t>
                        </w:r>
                      </w:p>
                    </w:tc>
                    <w:tc>
                      <w:tcPr>
                        <w:tcW w:w="583" w:type="dxa"/>
                        <w:tcBorders>
                          <w:top w:val="nil"/>
                          <w:left w:val="nil"/>
                          <w:bottom w:val="nil"/>
                          <w:right w:val="nil"/>
                        </w:tcBorders>
                      </w:tcPr>
                      <w:p w:rsidR="000B7B9A" w:rsidRDefault="000B7B9A"/>
                    </w:tc>
                    <w:tc>
                      <w:tcPr>
                        <w:tcW w:w="435" w:type="dxa"/>
                        <w:tcBorders>
                          <w:top w:val="nil"/>
                          <w:left w:val="nil"/>
                          <w:bottom w:val="nil"/>
                          <w:right w:val="nil"/>
                        </w:tcBorders>
                      </w:tcPr>
                      <w:p w:rsidR="000B7B9A" w:rsidRDefault="000B7B9A"/>
                    </w:tc>
                  </w:tr>
                  <w:tr w:rsidR="000B7B9A">
                    <w:trPr>
                      <w:trHeight w:hRule="exact" w:val="363"/>
                    </w:trPr>
                    <w:tc>
                      <w:tcPr>
                        <w:tcW w:w="6592" w:type="dxa"/>
                        <w:gridSpan w:val="3"/>
                        <w:tcBorders>
                          <w:top w:val="nil"/>
                          <w:left w:val="nil"/>
                          <w:bottom w:val="nil"/>
                          <w:right w:val="nil"/>
                        </w:tcBorders>
                      </w:tcPr>
                      <w:p w:rsidR="000B7B9A" w:rsidRDefault="000B7B9A">
                        <w:pPr>
                          <w:pStyle w:val="TableParagraph"/>
                          <w:tabs>
                            <w:tab w:val="left" w:pos="5604"/>
                          </w:tabs>
                          <w:spacing w:line="236" w:lineRule="exact"/>
                          <w:ind w:left="40"/>
                          <w:rPr>
                            <w:rFonts w:ascii="Times New Roman" w:eastAsia="Times New Roman" w:hAnsi="Times New Roman" w:cs="Times New Roman"/>
                            <w:sz w:val="19"/>
                            <w:szCs w:val="19"/>
                          </w:rPr>
                        </w:pPr>
                        <w:r>
                          <w:rPr>
                            <w:rFonts w:ascii="宋体" w:eastAsia="宋体" w:hAnsi="宋体" w:cs="宋体"/>
                            <w:color w:val="7E7C7C"/>
                            <w:spacing w:val="-20"/>
                            <w:w w:val="120"/>
                            <w:position w:val="-4"/>
                            <w:sz w:val="18"/>
                            <w:szCs w:val="18"/>
                          </w:rPr>
                          <w:t>密</w:t>
                        </w:r>
                        <w:r>
                          <w:rPr>
                            <w:rFonts w:ascii="宋体" w:eastAsia="宋体" w:hAnsi="宋体" w:cs="宋体"/>
                            <w:color w:val="605D5E"/>
                            <w:w w:val="120"/>
                            <w:position w:val="-4"/>
                            <w:sz w:val="18"/>
                            <w:szCs w:val="18"/>
                          </w:rPr>
                          <w:t>码.</w:t>
                        </w:r>
                        <w:r>
                          <w:rPr>
                            <w:rFonts w:ascii="宋体" w:eastAsia="宋体" w:hAnsi="宋体" w:cs="宋体"/>
                            <w:color w:val="605D5E"/>
                            <w:w w:val="120"/>
                            <w:position w:val="-4"/>
                            <w:sz w:val="18"/>
                            <w:szCs w:val="18"/>
                          </w:rPr>
                          <w:tab/>
                        </w:r>
                        <w:r>
                          <w:rPr>
                            <w:rFonts w:ascii="Times New Roman" w:eastAsia="Times New Roman" w:hAnsi="Times New Roman" w:cs="Times New Roman"/>
                            <w:color w:val="605D5E"/>
                            <w:spacing w:val="-25"/>
                            <w:w w:val="120"/>
                            <w:sz w:val="19"/>
                            <w:szCs w:val="19"/>
                          </w:rPr>
                          <w:t>.</w:t>
                        </w:r>
                        <w:r>
                          <w:rPr>
                            <w:rFonts w:ascii="Times New Roman" w:eastAsia="Times New Roman" w:hAnsi="Times New Roman" w:cs="Times New Roman"/>
                            <w:color w:val="7E7C7C"/>
                            <w:w w:val="120"/>
                            <w:sz w:val="19"/>
                            <w:szCs w:val="19"/>
                          </w:rPr>
                          <w:t>2</w:t>
                        </w:r>
                        <w:r>
                          <w:rPr>
                            <w:rFonts w:ascii="Times New Roman" w:eastAsia="Times New Roman" w:hAnsi="Times New Roman" w:cs="Times New Roman"/>
                            <w:color w:val="7E7C7C"/>
                            <w:spacing w:val="-21"/>
                            <w:w w:val="120"/>
                            <w:sz w:val="19"/>
                            <w:szCs w:val="19"/>
                          </w:rPr>
                          <w:t xml:space="preserve"> </w:t>
                        </w:r>
                        <w:r>
                          <w:rPr>
                            <w:rFonts w:ascii="Times New Roman" w:eastAsia="Times New Roman" w:hAnsi="Times New Roman" w:cs="Times New Roman"/>
                            <w:color w:val="605D5E"/>
                            <w:spacing w:val="-25"/>
                            <w:w w:val="120"/>
                            <w:sz w:val="19"/>
                            <w:szCs w:val="19"/>
                          </w:rPr>
                          <w:t>1</w:t>
                        </w:r>
                        <w:r>
                          <w:rPr>
                            <w:rFonts w:ascii="Times New Roman" w:eastAsia="Times New Roman" w:hAnsi="Times New Roman" w:cs="Times New Roman"/>
                            <w:color w:val="8E9197"/>
                            <w:w w:val="120"/>
                            <w:sz w:val="19"/>
                            <w:szCs w:val="19"/>
                          </w:rPr>
                          <w:t>3</w:t>
                        </w:r>
                      </w:p>
                    </w:tc>
                    <w:tc>
                      <w:tcPr>
                        <w:tcW w:w="701" w:type="dxa"/>
                        <w:tcBorders>
                          <w:top w:val="nil"/>
                          <w:left w:val="nil"/>
                          <w:bottom w:val="single" w:sz="6" w:space="0" w:color="000000"/>
                          <w:right w:val="nil"/>
                        </w:tcBorders>
                      </w:tcPr>
                      <w:p w:rsidR="000B7B9A" w:rsidRDefault="000B7B9A"/>
                    </w:tc>
                    <w:tc>
                      <w:tcPr>
                        <w:tcW w:w="450" w:type="dxa"/>
                        <w:tcBorders>
                          <w:top w:val="nil"/>
                          <w:left w:val="nil"/>
                          <w:bottom w:val="single" w:sz="6" w:space="0" w:color="000000"/>
                          <w:right w:val="nil"/>
                        </w:tcBorders>
                      </w:tcPr>
                      <w:p w:rsidR="000B7B9A" w:rsidRDefault="000B7B9A"/>
                    </w:tc>
                    <w:tc>
                      <w:tcPr>
                        <w:tcW w:w="564" w:type="dxa"/>
                        <w:tcBorders>
                          <w:top w:val="nil"/>
                          <w:left w:val="nil"/>
                          <w:bottom w:val="single" w:sz="6" w:space="0" w:color="000000"/>
                          <w:right w:val="nil"/>
                        </w:tcBorders>
                      </w:tcPr>
                      <w:p w:rsidR="000B7B9A" w:rsidRDefault="000B7B9A"/>
                    </w:tc>
                    <w:tc>
                      <w:tcPr>
                        <w:tcW w:w="581" w:type="dxa"/>
                        <w:tcBorders>
                          <w:top w:val="nil"/>
                          <w:left w:val="nil"/>
                          <w:bottom w:val="single" w:sz="6" w:space="0" w:color="000000"/>
                          <w:right w:val="nil"/>
                        </w:tcBorders>
                      </w:tcPr>
                      <w:p w:rsidR="000B7B9A" w:rsidRDefault="000B7B9A"/>
                    </w:tc>
                    <w:tc>
                      <w:tcPr>
                        <w:tcW w:w="583" w:type="dxa"/>
                        <w:tcBorders>
                          <w:top w:val="nil"/>
                          <w:left w:val="nil"/>
                          <w:bottom w:val="single" w:sz="6" w:space="0" w:color="000000"/>
                          <w:right w:val="nil"/>
                        </w:tcBorders>
                      </w:tcPr>
                      <w:p w:rsidR="000B7B9A" w:rsidRDefault="000B7B9A">
                        <w:pPr>
                          <w:pStyle w:val="TableParagraph"/>
                          <w:spacing w:line="202" w:lineRule="exact"/>
                          <w:ind w:left="197"/>
                          <w:rPr>
                            <w:rFonts w:ascii="Times New Roman" w:eastAsia="Times New Roman" w:hAnsi="Times New Roman" w:cs="Times New Roman"/>
                            <w:sz w:val="19"/>
                            <w:szCs w:val="19"/>
                          </w:rPr>
                        </w:pPr>
                        <w:r>
                          <w:rPr>
                            <w:rFonts w:ascii="Times New Roman" w:eastAsia="Times New Roman" w:hAnsi="Times New Roman" w:cs="Times New Roman"/>
                            <w:color w:val="7E7C7C"/>
                            <w:spacing w:val="-20"/>
                            <w:w w:val="130"/>
                            <w:sz w:val="19"/>
                            <w:szCs w:val="19"/>
                          </w:rPr>
                          <w:t>9</w:t>
                        </w:r>
                        <w:r>
                          <w:rPr>
                            <w:rFonts w:ascii="Times New Roman" w:eastAsia="Times New Roman" w:hAnsi="Times New Roman" w:cs="Times New Roman"/>
                            <w:color w:val="8E9197"/>
                            <w:w w:val="130"/>
                            <w:sz w:val="19"/>
                            <w:szCs w:val="19"/>
                          </w:rPr>
                          <w:t>0</w:t>
                        </w:r>
                      </w:p>
                    </w:tc>
                    <w:tc>
                      <w:tcPr>
                        <w:tcW w:w="435" w:type="dxa"/>
                        <w:tcBorders>
                          <w:top w:val="nil"/>
                          <w:left w:val="nil"/>
                          <w:bottom w:val="single" w:sz="6" w:space="0" w:color="000000"/>
                          <w:right w:val="nil"/>
                        </w:tcBorders>
                      </w:tcPr>
                      <w:p w:rsidR="000B7B9A" w:rsidRDefault="000B7B9A">
                        <w:pPr>
                          <w:pStyle w:val="TableParagraph"/>
                          <w:spacing w:line="187" w:lineRule="exact"/>
                          <w:ind w:left="214"/>
                          <w:rPr>
                            <w:rFonts w:ascii="宋体" w:eastAsia="宋体" w:hAnsi="宋体" w:cs="宋体"/>
                            <w:sz w:val="19"/>
                            <w:szCs w:val="19"/>
                          </w:rPr>
                        </w:pPr>
                        <w:r>
                          <w:rPr>
                            <w:rFonts w:ascii="宋体" w:eastAsia="宋体" w:hAnsi="宋体" w:cs="宋体"/>
                            <w:color w:val="7E7C7C"/>
                            <w:w w:val="95"/>
                            <w:sz w:val="19"/>
                            <w:szCs w:val="19"/>
                          </w:rPr>
                          <w:t>误</w:t>
                        </w:r>
                      </w:p>
                    </w:tc>
                  </w:tr>
                  <w:tr w:rsidR="000B7B9A">
                    <w:trPr>
                      <w:trHeight w:hRule="exact" w:val="312"/>
                    </w:trPr>
                    <w:tc>
                      <w:tcPr>
                        <w:tcW w:w="4233" w:type="dxa"/>
                        <w:tcBorders>
                          <w:top w:val="nil"/>
                          <w:left w:val="nil"/>
                          <w:bottom w:val="nil"/>
                          <w:right w:val="nil"/>
                        </w:tcBorders>
                      </w:tcPr>
                      <w:p w:rsidR="000B7B9A" w:rsidRDefault="000B7B9A">
                        <w:pPr>
                          <w:pStyle w:val="TableParagraph"/>
                          <w:tabs>
                            <w:tab w:val="left" w:pos="1119"/>
                          </w:tabs>
                          <w:spacing w:line="259" w:lineRule="exact"/>
                          <w:ind w:left="55"/>
                          <w:rPr>
                            <w:rFonts w:ascii="Times New Roman" w:eastAsia="Times New Roman" w:hAnsi="Times New Roman" w:cs="Times New Roman"/>
                            <w:sz w:val="19"/>
                            <w:szCs w:val="19"/>
                          </w:rPr>
                        </w:pPr>
                        <w:r>
                          <w:rPr>
                            <w:rFonts w:ascii="Times New Roman" w:eastAsia="Times New Roman" w:hAnsi="Times New Roman" w:cs="Times New Roman"/>
                            <w:color w:val="7E7C7C"/>
                            <w:sz w:val="19"/>
                            <w:szCs w:val="19"/>
                          </w:rPr>
                          <w:t>S</w:t>
                        </w:r>
                        <w:r>
                          <w:rPr>
                            <w:rFonts w:ascii="Times New Roman" w:eastAsia="Times New Roman" w:hAnsi="Times New Roman" w:cs="Times New Roman"/>
                            <w:color w:val="7E7C7C"/>
                            <w:spacing w:val="-7"/>
                            <w:sz w:val="19"/>
                            <w:szCs w:val="19"/>
                          </w:rPr>
                          <w:t>S</w:t>
                        </w:r>
                        <w:r>
                          <w:rPr>
                            <w:rFonts w:ascii="Times New Roman" w:eastAsia="Times New Roman" w:hAnsi="Times New Roman" w:cs="Times New Roman"/>
                            <w:color w:val="403F42"/>
                            <w:spacing w:val="13"/>
                            <w:sz w:val="19"/>
                            <w:szCs w:val="19"/>
                          </w:rPr>
                          <w:t>H</w:t>
                        </w:r>
                        <w:r>
                          <w:rPr>
                            <w:rFonts w:ascii="宋体" w:eastAsia="宋体" w:hAnsi="宋体" w:cs="宋体"/>
                            <w:color w:val="7E7C7C"/>
                            <w:spacing w:val="1"/>
                            <w:sz w:val="19"/>
                            <w:szCs w:val="19"/>
                          </w:rPr>
                          <w:t>继</w:t>
                        </w:r>
                        <w:r>
                          <w:rPr>
                            <w:rFonts w:ascii="宋体" w:eastAsia="宋体" w:hAnsi="宋体" w:cs="宋体"/>
                            <w:color w:val="605D5E"/>
                            <w:spacing w:val="-26"/>
                            <w:sz w:val="19"/>
                            <w:szCs w:val="19"/>
                          </w:rPr>
                          <w:t>口</w:t>
                        </w:r>
                        <w:r>
                          <w:rPr>
                            <w:rFonts w:ascii="宋体" w:eastAsia="宋体" w:hAnsi="宋体" w:cs="宋体"/>
                            <w:color w:val="2A2A2A"/>
                            <w:sz w:val="19"/>
                            <w:szCs w:val="19"/>
                          </w:rPr>
                          <w:t>·</w:t>
                        </w:r>
                        <w:r>
                          <w:rPr>
                            <w:rFonts w:ascii="宋体" w:eastAsia="宋体" w:hAnsi="宋体" w:cs="宋体"/>
                            <w:color w:val="2A2A2A"/>
                            <w:sz w:val="19"/>
                            <w:szCs w:val="19"/>
                          </w:rPr>
                          <w:tab/>
                        </w:r>
                        <w:r>
                          <w:rPr>
                            <w:rFonts w:ascii="Times New Roman" w:eastAsia="Times New Roman" w:hAnsi="Times New Roman" w:cs="Times New Roman"/>
                            <w:color w:val="7E7C7C"/>
                            <w:position w:val="-2"/>
                            <w:sz w:val="19"/>
                            <w:szCs w:val="19"/>
                          </w:rPr>
                          <w:t>22</w:t>
                        </w:r>
                      </w:p>
                    </w:tc>
                    <w:tc>
                      <w:tcPr>
                        <w:tcW w:w="1342" w:type="dxa"/>
                        <w:tcBorders>
                          <w:top w:val="nil"/>
                          <w:left w:val="nil"/>
                          <w:bottom w:val="nil"/>
                          <w:right w:val="nil"/>
                        </w:tcBorders>
                      </w:tcPr>
                      <w:p w:rsidR="000B7B9A" w:rsidRDefault="000B7B9A"/>
                    </w:tc>
                    <w:tc>
                      <w:tcPr>
                        <w:tcW w:w="1017" w:type="dxa"/>
                        <w:tcBorders>
                          <w:top w:val="nil"/>
                          <w:left w:val="nil"/>
                          <w:bottom w:val="nil"/>
                          <w:right w:val="nil"/>
                        </w:tcBorders>
                      </w:tcPr>
                      <w:p w:rsidR="000B7B9A" w:rsidRDefault="000B7B9A"/>
                    </w:tc>
                    <w:tc>
                      <w:tcPr>
                        <w:tcW w:w="701" w:type="dxa"/>
                        <w:tcBorders>
                          <w:top w:val="nil"/>
                          <w:left w:val="nil"/>
                          <w:bottom w:val="nil"/>
                          <w:right w:val="nil"/>
                        </w:tcBorders>
                      </w:tcPr>
                      <w:p w:rsidR="000B7B9A" w:rsidRDefault="000B7B9A"/>
                    </w:tc>
                    <w:tc>
                      <w:tcPr>
                        <w:tcW w:w="450" w:type="dxa"/>
                        <w:tcBorders>
                          <w:top w:val="nil"/>
                          <w:left w:val="nil"/>
                          <w:bottom w:val="nil"/>
                          <w:right w:val="nil"/>
                        </w:tcBorders>
                      </w:tcPr>
                      <w:p w:rsidR="000B7B9A" w:rsidRDefault="000B7B9A"/>
                    </w:tc>
                    <w:tc>
                      <w:tcPr>
                        <w:tcW w:w="564" w:type="dxa"/>
                        <w:tcBorders>
                          <w:top w:val="nil"/>
                          <w:left w:val="nil"/>
                          <w:bottom w:val="nil"/>
                          <w:right w:val="nil"/>
                        </w:tcBorders>
                      </w:tcPr>
                      <w:p w:rsidR="000B7B9A" w:rsidRDefault="000B7B9A"/>
                    </w:tc>
                    <w:tc>
                      <w:tcPr>
                        <w:tcW w:w="581" w:type="dxa"/>
                        <w:tcBorders>
                          <w:top w:val="nil"/>
                          <w:left w:val="nil"/>
                          <w:bottom w:val="nil"/>
                          <w:right w:val="nil"/>
                        </w:tcBorders>
                      </w:tcPr>
                      <w:p w:rsidR="000B7B9A" w:rsidRDefault="000B7B9A"/>
                    </w:tc>
                    <w:tc>
                      <w:tcPr>
                        <w:tcW w:w="583" w:type="dxa"/>
                        <w:tcBorders>
                          <w:top w:val="nil"/>
                          <w:left w:val="nil"/>
                          <w:bottom w:val="nil"/>
                          <w:right w:val="nil"/>
                        </w:tcBorders>
                      </w:tcPr>
                      <w:p w:rsidR="000B7B9A" w:rsidRDefault="000B7B9A"/>
                    </w:tc>
                    <w:tc>
                      <w:tcPr>
                        <w:tcW w:w="435" w:type="dxa"/>
                        <w:tcBorders>
                          <w:top w:val="nil"/>
                          <w:left w:val="nil"/>
                          <w:bottom w:val="nil"/>
                          <w:right w:val="nil"/>
                        </w:tcBorders>
                      </w:tcPr>
                      <w:p w:rsidR="000B7B9A" w:rsidRDefault="000B7B9A"/>
                    </w:tc>
                  </w:tr>
                  <w:tr w:rsidR="000B7B9A">
                    <w:trPr>
                      <w:trHeight w:hRule="exact" w:val="344"/>
                    </w:trPr>
                    <w:tc>
                      <w:tcPr>
                        <w:tcW w:w="4233" w:type="dxa"/>
                        <w:tcBorders>
                          <w:top w:val="nil"/>
                          <w:left w:val="nil"/>
                          <w:bottom w:val="nil"/>
                          <w:right w:val="nil"/>
                        </w:tcBorders>
                      </w:tcPr>
                      <w:p w:rsidR="000B7B9A" w:rsidRDefault="000B7B9A">
                        <w:pPr>
                          <w:pStyle w:val="TableParagraph"/>
                          <w:tabs>
                            <w:tab w:val="left" w:pos="1134"/>
                          </w:tabs>
                          <w:spacing w:line="292" w:lineRule="exact"/>
                          <w:ind w:left="40"/>
                          <w:rPr>
                            <w:rFonts w:ascii="Times New Roman" w:eastAsia="Times New Roman" w:hAnsi="Times New Roman" w:cs="Times New Roman"/>
                            <w:sz w:val="19"/>
                            <w:szCs w:val="19"/>
                          </w:rPr>
                        </w:pPr>
                        <w:r>
                          <w:rPr>
                            <w:rFonts w:ascii="宋体" w:eastAsia="宋体" w:hAnsi="宋体" w:cs="宋体"/>
                            <w:color w:val="7E7C7C"/>
                            <w:spacing w:val="-27"/>
                            <w:sz w:val="18"/>
                            <w:szCs w:val="18"/>
                          </w:rPr>
                          <w:t>代</w:t>
                        </w:r>
                        <w:r>
                          <w:rPr>
                            <w:rFonts w:ascii="Times New Roman" w:eastAsia="Times New Roman" w:hAnsi="Times New Roman" w:cs="Times New Roman"/>
                            <w:color w:val="7E7C7C"/>
                            <w:sz w:val="19"/>
                            <w:szCs w:val="19"/>
                          </w:rPr>
                          <w:t xml:space="preserve">l  </w:t>
                        </w:r>
                        <w:r>
                          <w:rPr>
                            <w:rFonts w:ascii="Times New Roman" w:eastAsia="Times New Roman" w:hAnsi="Times New Roman" w:cs="Times New Roman"/>
                            <w:color w:val="7E7C7C"/>
                            <w:spacing w:val="18"/>
                            <w:sz w:val="19"/>
                            <w:szCs w:val="19"/>
                          </w:rPr>
                          <w:t xml:space="preserve"> </w:t>
                        </w:r>
                        <w:r>
                          <w:rPr>
                            <w:rFonts w:ascii="宋体" w:eastAsia="宋体" w:hAnsi="宋体" w:cs="宋体"/>
                            <w:color w:val="605D5E"/>
                            <w:spacing w:val="-51"/>
                            <w:sz w:val="19"/>
                            <w:szCs w:val="19"/>
                          </w:rPr>
                          <w:t>昌</w:t>
                        </w:r>
                        <w:r>
                          <w:rPr>
                            <w:rFonts w:ascii="宋体" w:eastAsia="宋体" w:hAnsi="宋体" w:cs="宋体"/>
                            <w:color w:val="7E7C7C"/>
                            <w:spacing w:val="-39"/>
                            <w:sz w:val="19"/>
                            <w:szCs w:val="19"/>
                          </w:rPr>
                          <w:t>口</w:t>
                        </w:r>
                        <w:r>
                          <w:rPr>
                            <w:rFonts w:ascii="宋体" w:eastAsia="宋体" w:hAnsi="宋体" w:cs="宋体"/>
                            <w:color w:val="403F42"/>
                            <w:sz w:val="19"/>
                            <w:szCs w:val="19"/>
                          </w:rPr>
                          <w:t>=</w:t>
                        </w:r>
                        <w:r>
                          <w:rPr>
                            <w:rFonts w:ascii="宋体" w:eastAsia="宋体" w:hAnsi="宋体" w:cs="宋体"/>
                            <w:color w:val="403F42"/>
                            <w:sz w:val="19"/>
                            <w:szCs w:val="19"/>
                          </w:rPr>
                          <w:tab/>
                        </w:r>
                        <w:r>
                          <w:rPr>
                            <w:rFonts w:ascii="Times New Roman" w:eastAsia="Times New Roman" w:hAnsi="Times New Roman" w:cs="Times New Roman"/>
                            <w:color w:val="605D5E"/>
                            <w:sz w:val="19"/>
                            <w:szCs w:val="19"/>
                          </w:rPr>
                          <w:t>1</w:t>
                        </w:r>
                        <w:r>
                          <w:rPr>
                            <w:rFonts w:ascii="Times New Roman" w:eastAsia="Times New Roman" w:hAnsi="Times New Roman" w:cs="Times New Roman"/>
                            <w:color w:val="605D5E"/>
                            <w:spacing w:val="-14"/>
                            <w:sz w:val="19"/>
                            <w:szCs w:val="19"/>
                          </w:rPr>
                          <w:t>1</w:t>
                        </w:r>
                        <w:r>
                          <w:rPr>
                            <w:rFonts w:ascii="Times New Roman" w:eastAsia="Times New Roman" w:hAnsi="Times New Roman" w:cs="Times New Roman"/>
                            <w:color w:val="7E7C7C"/>
                            <w:sz w:val="19"/>
                            <w:szCs w:val="19"/>
                          </w:rPr>
                          <w:t>190</w:t>
                        </w:r>
                      </w:p>
                    </w:tc>
                    <w:tc>
                      <w:tcPr>
                        <w:tcW w:w="1342" w:type="dxa"/>
                        <w:tcBorders>
                          <w:top w:val="nil"/>
                          <w:left w:val="nil"/>
                          <w:bottom w:val="nil"/>
                          <w:right w:val="nil"/>
                        </w:tcBorders>
                      </w:tcPr>
                      <w:p w:rsidR="000B7B9A" w:rsidRDefault="000B7B9A"/>
                    </w:tc>
                    <w:tc>
                      <w:tcPr>
                        <w:tcW w:w="1017" w:type="dxa"/>
                        <w:tcBorders>
                          <w:top w:val="nil"/>
                          <w:left w:val="nil"/>
                          <w:bottom w:val="nil"/>
                          <w:right w:val="nil"/>
                        </w:tcBorders>
                      </w:tcPr>
                      <w:p w:rsidR="000B7B9A" w:rsidRDefault="000B7B9A"/>
                    </w:tc>
                    <w:tc>
                      <w:tcPr>
                        <w:tcW w:w="701" w:type="dxa"/>
                        <w:tcBorders>
                          <w:top w:val="nil"/>
                          <w:left w:val="nil"/>
                          <w:bottom w:val="nil"/>
                          <w:right w:val="nil"/>
                        </w:tcBorders>
                      </w:tcPr>
                      <w:p w:rsidR="000B7B9A" w:rsidRDefault="000B7B9A"/>
                    </w:tc>
                    <w:tc>
                      <w:tcPr>
                        <w:tcW w:w="450" w:type="dxa"/>
                        <w:tcBorders>
                          <w:top w:val="nil"/>
                          <w:left w:val="nil"/>
                          <w:bottom w:val="nil"/>
                          <w:right w:val="nil"/>
                        </w:tcBorders>
                      </w:tcPr>
                      <w:p w:rsidR="000B7B9A" w:rsidRDefault="000B7B9A"/>
                    </w:tc>
                    <w:tc>
                      <w:tcPr>
                        <w:tcW w:w="564" w:type="dxa"/>
                        <w:tcBorders>
                          <w:top w:val="nil"/>
                          <w:left w:val="nil"/>
                          <w:bottom w:val="nil"/>
                          <w:right w:val="nil"/>
                        </w:tcBorders>
                      </w:tcPr>
                      <w:p w:rsidR="000B7B9A" w:rsidRDefault="000B7B9A"/>
                    </w:tc>
                    <w:tc>
                      <w:tcPr>
                        <w:tcW w:w="581" w:type="dxa"/>
                        <w:tcBorders>
                          <w:top w:val="nil"/>
                          <w:left w:val="nil"/>
                          <w:bottom w:val="nil"/>
                          <w:right w:val="nil"/>
                        </w:tcBorders>
                      </w:tcPr>
                      <w:p w:rsidR="000B7B9A" w:rsidRDefault="000B7B9A"/>
                    </w:tc>
                    <w:tc>
                      <w:tcPr>
                        <w:tcW w:w="583" w:type="dxa"/>
                        <w:tcBorders>
                          <w:top w:val="nil"/>
                          <w:left w:val="nil"/>
                          <w:bottom w:val="nil"/>
                          <w:right w:val="nil"/>
                        </w:tcBorders>
                      </w:tcPr>
                      <w:p w:rsidR="000B7B9A" w:rsidRDefault="000B7B9A"/>
                    </w:tc>
                    <w:tc>
                      <w:tcPr>
                        <w:tcW w:w="435" w:type="dxa"/>
                        <w:tcBorders>
                          <w:top w:val="nil"/>
                          <w:left w:val="nil"/>
                          <w:bottom w:val="nil"/>
                          <w:right w:val="nil"/>
                        </w:tcBorders>
                      </w:tcPr>
                      <w:p w:rsidR="000B7B9A" w:rsidRDefault="000B7B9A"/>
                    </w:tc>
                  </w:tr>
                </w:tbl>
                <w:p w:rsidR="000B7B9A" w:rsidRDefault="000B7B9A" w:rsidP="000B7B9A"/>
              </w:txbxContent>
            </v:textbox>
            <w10:wrap anchorx="page"/>
          </v:shape>
        </w:pict>
      </w:r>
      <w:r w:rsidR="000B7B9A">
        <w:rPr>
          <w:rFonts w:ascii="宋体" w:eastAsia="宋体" w:hAnsi="宋体" w:cs="宋体"/>
          <w:color w:val="7E7C7C"/>
          <w:spacing w:val="-9"/>
          <w:w w:val="85"/>
          <w:sz w:val="18"/>
          <w:szCs w:val="18"/>
        </w:rPr>
        <w:t>接</w:t>
      </w:r>
      <w:r w:rsidR="000B7B9A">
        <w:rPr>
          <w:rFonts w:ascii="Times New Roman" w:eastAsia="Times New Roman" w:hAnsi="Times New Roman" w:cs="Times New Roman"/>
          <w:color w:val="7E7C7C"/>
          <w:w w:val="85"/>
          <w:sz w:val="19"/>
          <w:szCs w:val="19"/>
        </w:rPr>
        <w:t>E</w:t>
      </w:r>
    </w:p>
    <w:p w:rsidR="000B7B9A" w:rsidRDefault="000B7B9A" w:rsidP="000B7B9A">
      <w:pPr>
        <w:spacing w:before="19" w:line="240" w:lineRule="exact"/>
        <w:rPr>
          <w:sz w:val="24"/>
          <w:szCs w:val="24"/>
        </w:rPr>
      </w:pPr>
    </w:p>
    <w:p w:rsidR="000B7B9A" w:rsidRDefault="00035F6E" w:rsidP="000B7B9A">
      <w:pPr>
        <w:ind w:right="-6"/>
        <w:jc w:val="right"/>
        <w:rPr>
          <w:rFonts w:ascii="Times New Roman" w:eastAsia="Times New Roman" w:hAnsi="Times New Roman" w:cs="Times New Roman"/>
          <w:sz w:val="19"/>
          <w:szCs w:val="19"/>
        </w:rPr>
      </w:pPr>
      <w:r w:rsidRPr="00035F6E">
        <w:rPr>
          <w:rFonts w:eastAsiaTheme="minorHAnsi"/>
        </w:rPr>
        <w:pict>
          <v:group id="_x0000_s4715" style="position:absolute;left:0;text-align:left;margin-left:318.75pt;margin-top:27.4pt;width:267.75pt;height:.1pt;z-index:-251304960;mso-position-horizontal-relative:page" coordorigin="6375,548" coordsize="5355,2">
            <v:shape id="_x0000_s4716" style="position:absolute;left:6375;top:548;width:5355;height:2" coordorigin="6375,548" coordsize="5355,0" path="m6375,548r5355,e" filled="f" strokecolor="#f02424">
              <v:path arrowok="t"/>
            </v:shape>
            <w10:wrap anchorx="page"/>
          </v:group>
        </w:pict>
      </w:r>
      <w:r w:rsidR="000B7B9A">
        <w:rPr>
          <w:rFonts w:ascii="宋体" w:eastAsia="宋体" w:hAnsi="宋体" w:cs="宋体"/>
          <w:color w:val="605D5E"/>
          <w:spacing w:val="-25"/>
          <w:w w:val="95"/>
          <w:sz w:val="18"/>
          <w:szCs w:val="18"/>
        </w:rPr>
        <w:t>接</w:t>
      </w:r>
      <w:r w:rsidR="000B7B9A">
        <w:rPr>
          <w:rFonts w:ascii="Times New Roman" w:eastAsia="Times New Roman" w:hAnsi="Times New Roman" w:cs="Times New Roman"/>
          <w:color w:val="7E7C7C"/>
          <w:w w:val="95"/>
          <w:sz w:val="19"/>
          <w:szCs w:val="19"/>
        </w:rPr>
        <w:t>E</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2" w:line="240" w:lineRule="exact"/>
        <w:rPr>
          <w:sz w:val="24"/>
          <w:szCs w:val="24"/>
        </w:rPr>
      </w:pPr>
    </w:p>
    <w:p w:rsidR="000B7B9A" w:rsidRDefault="00035F6E" w:rsidP="000B7B9A">
      <w:pPr>
        <w:spacing w:line="550" w:lineRule="exact"/>
        <w:ind w:right="1729"/>
        <w:jc w:val="center"/>
        <w:rPr>
          <w:rFonts w:ascii="宋体" w:eastAsia="宋体" w:hAnsi="宋体" w:cs="宋体"/>
          <w:sz w:val="45"/>
          <w:szCs w:val="45"/>
        </w:rPr>
      </w:pPr>
      <w:r w:rsidRPr="00035F6E">
        <w:rPr>
          <w:rFonts w:eastAsiaTheme="minorHAnsi"/>
        </w:rPr>
        <w:pict>
          <v:group id="_x0000_s4717" style="position:absolute;left:0;text-align:left;margin-left:285pt;margin-top:-28.15pt;width:327pt;height:.1pt;z-index:-251303936;mso-position-horizontal-relative:page" coordorigin="5700,-563" coordsize="6540,2">
            <v:shape id="_x0000_s4718" style="position:absolute;left:5700;top:-563;width:6540;height:2" coordorigin="5700,-563" coordsize="6540,0" path="m5700,-563r6540,e" filled="f">
              <v:path arrowok="t"/>
            </v:shape>
            <w10:wrap anchorx="page"/>
          </v:group>
        </w:pict>
      </w:r>
      <w:r w:rsidR="000B7B9A">
        <w:rPr>
          <w:rFonts w:ascii="宋体" w:eastAsia="宋体" w:hAnsi="宋体" w:cs="宋体"/>
          <w:color w:val="428ACC"/>
          <w:w w:val="170"/>
          <w:sz w:val="45"/>
          <w:szCs w:val="45"/>
        </w:rPr>
        <w:t>国</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5" w:line="200" w:lineRule="exact"/>
        <w:rPr>
          <w:sz w:val="20"/>
          <w:szCs w:val="20"/>
        </w:rPr>
      </w:pPr>
    </w:p>
    <w:p w:rsidR="000B7B9A" w:rsidRDefault="000B7B9A" w:rsidP="000B7B9A">
      <w:pPr>
        <w:tabs>
          <w:tab w:val="left" w:pos="10949"/>
        </w:tabs>
        <w:ind w:left="1965"/>
        <w:rPr>
          <w:rFonts w:ascii="宋体" w:eastAsia="宋体" w:hAnsi="宋体" w:cs="宋体"/>
          <w:sz w:val="44"/>
          <w:szCs w:val="44"/>
        </w:rPr>
      </w:pPr>
      <w:r>
        <w:rPr>
          <w:rFonts w:eastAsiaTheme="minorHAnsi"/>
          <w:noProof/>
          <w:lang w:eastAsia="zh-CN"/>
        </w:rPr>
        <w:drawing>
          <wp:anchor distT="0" distB="0" distL="114300" distR="114300" simplePos="0" relativeHeight="252009472" behindDoc="1" locked="0" layoutInCell="1" allowOverlap="1">
            <wp:simplePos x="0" y="0"/>
            <wp:positionH relativeFrom="page">
              <wp:posOffset>7353300</wp:posOffset>
            </wp:positionH>
            <wp:positionV relativeFrom="paragraph">
              <wp:posOffset>242570</wp:posOffset>
            </wp:positionV>
            <wp:extent cx="400050" cy="285750"/>
            <wp:effectExtent l="19050" t="0" r="0" b="0"/>
            <wp:wrapNone/>
            <wp:docPr id="2664" name="Picture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pic:cNvPicPr>
                      <a:picLocks noChangeAspect="1" noChangeArrowheads="1"/>
                    </pic:cNvPicPr>
                  </pic:nvPicPr>
                  <pic:blipFill>
                    <a:blip r:embed="rId51"/>
                    <a:srcRect/>
                    <a:stretch>
                      <a:fillRect/>
                    </a:stretch>
                  </pic:blipFill>
                  <pic:spPr bwMode="auto">
                    <a:xfrm>
                      <a:off x="0" y="0"/>
                      <a:ext cx="400050" cy="285750"/>
                    </a:xfrm>
                    <a:prstGeom prst="rect">
                      <a:avLst/>
                    </a:prstGeom>
                    <a:noFill/>
                  </pic:spPr>
                </pic:pic>
              </a:graphicData>
            </a:graphic>
          </wp:anchor>
        </w:drawing>
      </w:r>
      <w:r w:rsidR="00035F6E" w:rsidRPr="00035F6E">
        <w:rPr>
          <w:rFonts w:eastAsiaTheme="minorHAnsi"/>
        </w:rPr>
        <w:pict>
          <v:group id="_x0000_s4713" style="position:absolute;left:0;text-align:left;margin-left:96pt;margin-top:53.6pt;width:516pt;height:.1pt;z-index:-251305984;mso-position-horizontal-relative:page;mso-position-vertical-relative:text" coordorigin="1920,1072" coordsize="10320,2">
            <v:shape id="_x0000_s4714" style="position:absolute;left:1920;top:1072;width:10320;height:2" coordorigin="1920,1072" coordsize="10320,0" path="m1920,1072r10320,e" filled="f" strokecolor="#a0b0cc" strokeweight="1.5pt">
              <v:path arrowok="t"/>
            </v:shape>
            <w10:wrap anchorx="page"/>
          </v:group>
        </w:pict>
      </w:r>
      <w:r>
        <w:rPr>
          <w:rFonts w:ascii="宋体" w:eastAsia="宋体" w:hAnsi="宋体" w:cs="宋体"/>
          <w:color w:val="D08867"/>
          <w:spacing w:val="-4"/>
          <w:w w:val="135"/>
          <w:position w:val="1"/>
          <w:sz w:val="56"/>
          <w:szCs w:val="56"/>
        </w:rPr>
        <w:t>辛</w:t>
      </w:r>
      <w:r>
        <w:rPr>
          <w:rFonts w:ascii="Arial" w:eastAsia="Arial" w:hAnsi="Arial" w:cs="Arial"/>
          <w:color w:val="000000"/>
          <w:spacing w:val="-61"/>
          <w:w w:val="135"/>
          <w:position w:val="1"/>
          <w:sz w:val="36"/>
          <w:szCs w:val="36"/>
        </w:rPr>
        <w:t>S</w:t>
      </w:r>
      <w:r>
        <w:rPr>
          <w:rFonts w:ascii="宋体" w:eastAsia="宋体" w:hAnsi="宋体" w:cs="宋体"/>
          <w:color w:val="000000"/>
          <w:spacing w:val="-18"/>
          <w:w w:val="135"/>
          <w:position w:val="1"/>
          <w:sz w:val="30"/>
          <w:szCs w:val="30"/>
        </w:rPr>
        <w:t>饲</w:t>
      </w:r>
      <w:r>
        <w:rPr>
          <w:rFonts w:ascii="Arial" w:eastAsia="Arial" w:hAnsi="Arial" w:cs="Arial"/>
          <w:color w:val="000000"/>
          <w:w w:val="135"/>
          <w:position w:val="1"/>
          <w:sz w:val="36"/>
          <w:szCs w:val="36"/>
        </w:rPr>
        <w:t>uoi</w:t>
      </w:r>
      <w:r>
        <w:rPr>
          <w:rFonts w:ascii="Arial" w:eastAsia="Arial" w:hAnsi="Arial" w:cs="Arial"/>
          <w:color w:val="000000"/>
          <w:spacing w:val="6"/>
          <w:w w:val="135"/>
          <w:position w:val="1"/>
          <w:sz w:val="36"/>
          <w:szCs w:val="36"/>
        </w:rPr>
        <w:t>a</w:t>
      </w:r>
      <w:r>
        <w:rPr>
          <w:rFonts w:ascii="Arial" w:eastAsia="Arial" w:hAnsi="Arial" w:cs="Arial"/>
          <w:color w:val="C5663D"/>
          <w:w w:val="135"/>
          <w:position w:val="1"/>
          <w:sz w:val="36"/>
          <w:szCs w:val="36"/>
        </w:rPr>
        <w:t>OB</w:t>
      </w:r>
      <w:r>
        <w:rPr>
          <w:rFonts w:ascii="Arial" w:eastAsia="Arial" w:hAnsi="Arial" w:cs="Arial"/>
          <w:color w:val="C5663D"/>
          <w:w w:val="135"/>
          <w:position w:val="1"/>
          <w:sz w:val="36"/>
          <w:szCs w:val="36"/>
        </w:rPr>
        <w:tab/>
      </w:r>
      <w:r>
        <w:rPr>
          <w:rFonts w:ascii="宋体" w:eastAsia="宋体" w:hAnsi="宋体" w:cs="宋体"/>
          <w:color w:val="428ACC"/>
          <w:w w:val="145"/>
          <w:sz w:val="44"/>
          <w:szCs w:val="44"/>
        </w:rPr>
        <w:t>回</w:t>
      </w:r>
    </w:p>
    <w:p w:rsidR="000B7B9A" w:rsidRDefault="000B7B9A" w:rsidP="000B7B9A">
      <w:pPr>
        <w:rPr>
          <w:rFonts w:ascii="宋体" w:eastAsia="宋体" w:hAnsi="宋体" w:cs="宋体"/>
          <w:sz w:val="44"/>
          <w:szCs w:val="44"/>
        </w:rPr>
        <w:sectPr w:rsidR="000B7B9A">
          <w:headerReference w:type="default" r:id="rId52"/>
          <w:pgSz w:w="12240" w:h="15840"/>
          <w:pgMar w:top="560" w:right="0" w:bottom="280" w:left="0" w:header="0" w:footer="0" w:gutter="0"/>
          <w:cols w:space="720"/>
        </w:sectPr>
      </w:pPr>
    </w:p>
    <w:p w:rsidR="000B7B9A" w:rsidRDefault="000B7B9A" w:rsidP="000B7B9A">
      <w:pPr>
        <w:spacing w:before="1" w:line="240" w:lineRule="exact"/>
        <w:rPr>
          <w:sz w:val="24"/>
          <w:szCs w:val="24"/>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84370"/>
            <wp:effectExtent l="19050" t="0" r="1270" b="0"/>
            <wp:docPr id="11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6551930" cy="448437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pPr>
      <w:r>
        <w:rPr>
          <w:w w:val="95"/>
          <w:lang w:eastAsia="zh-CN"/>
        </w:rPr>
        <w:t xml:space="preserve">3.4  </w:t>
      </w:r>
      <w:r>
        <w:rPr>
          <w:spacing w:val="25"/>
          <w:w w:val="95"/>
          <w:lang w:eastAsia="zh-CN"/>
        </w:rPr>
        <w:t xml:space="preserve"> </w:t>
      </w:r>
      <w:r>
        <w:rPr>
          <w:w w:val="95"/>
          <w:lang w:eastAsia="zh-CN"/>
        </w:rPr>
        <w:t>在主机列表选择要添加的主机，图中3台主机都添加，因此全选。</w:t>
      </w:r>
      <w:r>
        <w:rPr>
          <w:w w:val="95"/>
        </w:rPr>
        <w:t xml:space="preserve">点击  </w:t>
      </w:r>
      <w:r>
        <w:rPr>
          <w:spacing w:val="25"/>
          <w:w w:val="95"/>
        </w:rPr>
        <w:t xml:space="preserve"> </w:t>
      </w:r>
      <w:r>
        <w:rPr>
          <w:w w:val="95"/>
        </w:rPr>
        <w:t>&lt;下一步&gt;。</w:t>
      </w:r>
    </w:p>
    <w:p w:rsidR="000B7B9A" w:rsidRDefault="000B7B9A" w:rsidP="000B7B9A">
      <w:pPr>
        <w:spacing w:line="310" w:lineRule="exact"/>
        <w:sectPr w:rsidR="000B7B9A">
          <w:headerReference w:type="even" r:id="rId54"/>
          <w:headerReference w:type="default" r:id="rId55"/>
          <w:pgSz w:w="12240" w:h="15840"/>
          <w:pgMar w:top="900" w:right="0" w:bottom="280" w:left="700" w:header="713" w:footer="0" w:gutter="0"/>
          <w:pgNumType w:start="12"/>
          <w:cols w:space="720"/>
        </w:sectPr>
      </w:pPr>
    </w:p>
    <w:p w:rsidR="000B7B9A" w:rsidRDefault="000B7B9A" w:rsidP="000B7B9A">
      <w:pPr>
        <w:spacing w:before="1" w:line="240" w:lineRule="exact"/>
        <w:rPr>
          <w:sz w:val="24"/>
          <w:szCs w:val="24"/>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484370"/>
            <wp:effectExtent l="19050" t="0" r="1270" b="0"/>
            <wp:docPr id="1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
                    <a:srcRect/>
                    <a:stretch>
                      <a:fillRect/>
                    </a:stretch>
                  </pic:blipFill>
                  <pic:spPr bwMode="auto">
                    <a:xfrm>
                      <a:off x="0" y="0"/>
                      <a:ext cx="6551930" cy="448437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rPr>
          <w:lang w:eastAsia="zh-CN"/>
        </w:rPr>
      </w:pPr>
      <w:r>
        <w:rPr>
          <w:lang w:eastAsia="zh-CN"/>
        </w:rPr>
        <w:t>3.5</w:t>
      </w:r>
      <w:r>
        <w:rPr>
          <w:spacing w:val="-12"/>
          <w:lang w:eastAsia="zh-CN"/>
        </w:rPr>
        <w:t xml:space="preserve"> </w:t>
      </w:r>
      <w:r>
        <w:rPr>
          <w:lang w:eastAsia="zh-CN"/>
        </w:rPr>
        <w:t>等待</w:t>
      </w:r>
      <w:r>
        <w:rPr>
          <w:spacing w:val="-12"/>
          <w:lang w:eastAsia="zh-CN"/>
        </w:rPr>
        <w:t xml:space="preserve"> </w:t>
      </w:r>
      <w:r>
        <w:rPr>
          <w:lang w:eastAsia="zh-CN"/>
        </w:rPr>
        <w:t>OM</w:t>
      </w:r>
      <w:r>
        <w:rPr>
          <w:spacing w:val="-12"/>
          <w:lang w:eastAsia="zh-CN"/>
        </w:rPr>
        <w:t xml:space="preserve"> </w:t>
      </w:r>
      <w:r>
        <w:rPr>
          <w:lang w:eastAsia="zh-CN"/>
        </w:rPr>
        <w:t>获取主机信息。</w:t>
      </w:r>
    </w:p>
    <w:p w:rsidR="000B7B9A" w:rsidRDefault="000B7B9A" w:rsidP="000B7B9A">
      <w:pPr>
        <w:spacing w:line="310" w:lineRule="exact"/>
        <w:rPr>
          <w:lang w:eastAsia="zh-CN"/>
        </w:r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92625"/>
            <wp:effectExtent l="19050" t="0" r="1270" b="0"/>
            <wp:docPr id="11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a:srcRect/>
                    <a:stretch>
                      <a:fillRect/>
                    </a:stretch>
                  </pic:blipFill>
                  <pic:spPr bwMode="auto">
                    <a:xfrm>
                      <a:off x="0" y="0"/>
                      <a:ext cx="6551930" cy="449262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rPr>
          <w:lang w:eastAsia="zh-CN"/>
        </w:rPr>
      </w:pPr>
      <w:r>
        <w:rPr>
          <w:lang w:eastAsia="zh-CN"/>
        </w:rPr>
        <w:t>3.6</w:t>
      </w:r>
      <w:r>
        <w:rPr>
          <w:spacing w:val="-4"/>
          <w:lang w:eastAsia="zh-CN"/>
        </w:rPr>
        <w:t xml:space="preserve"> </w:t>
      </w:r>
      <w:r>
        <w:rPr>
          <w:lang w:eastAsia="zh-CN"/>
        </w:rPr>
        <w:t>左边是主机列表栏，右边是主机的详细信息，点击左边列表的主机，可以显示该主机信息。</w:t>
      </w:r>
    </w:p>
    <w:p w:rsidR="000B7B9A" w:rsidRDefault="000B7B9A" w:rsidP="000B7B9A">
      <w:pPr>
        <w:spacing w:line="310" w:lineRule="exact"/>
        <w:rPr>
          <w:lang w:eastAsia="zh-CN"/>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492625"/>
            <wp:effectExtent l="19050" t="0" r="1270" b="0"/>
            <wp:docPr id="11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a:srcRect/>
                    <a:stretch>
                      <a:fillRect/>
                    </a:stretch>
                  </pic:blipFill>
                  <pic:spPr bwMode="auto">
                    <a:xfrm>
                      <a:off x="0" y="0"/>
                      <a:ext cx="6551930" cy="449262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before="55" w:line="167" w:lineRule="auto"/>
        <w:ind w:left="197"/>
        <w:rPr>
          <w:lang w:eastAsia="zh-CN"/>
        </w:rPr>
      </w:pPr>
      <w:r>
        <w:rPr>
          <w:w w:val="95"/>
          <w:lang w:eastAsia="zh-CN"/>
        </w:rPr>
        <w:t xml:space="preserve">3.7       </w:t>
      </w:r>
      <w:r>
        <w:rPr>
          <w:spacing w:val="28"/>
          <w:w w:val="95"/>
          <w:lang w:eastAsia="zh-CN"/>
        </w:rPr>
        <w:t xml:space="preserve"> </w:t>
      </w:r>
      <w:r>
        <w:rPr>
          <w:w w:val="95"/>
          <w:lang w:eastAsia="zh-CN"/>
        </w:rPr>
        <w:t>主机列表，蓝色提示已选择的磁盘数，黄色提示该主机有4个警告，当鼠标移到提示中，会自动显示</w:t>
      </w:r>
      <w:r>
        <w:rPr>
          <w:w w:val="99"/>
          <w:lang w:eastAsia="zh-CN"/>
        </w:rPr>
        <w:t xml:space="preserve"> </w:t>
      </w:r>
      <w:r>
        <w:rPr>
          <w:lang w:eastAsia="zh-CN"/>
        </w:rPr>
        <w:t>内容。（注意：图中3台主机都有1个磁盘是满足容量的）</w:t>
      </w:r>
    </w:p>
    <w:p w:rsidR="000B7B9A" w:rsidRDefault="000B7B9A" w:rsidP="000B7B9A">
      <w:pPr>
        <w:spacing w:line="167" w:lineRule="auto"/>
        <w:rPr>
          <w:lang w:eastAsia="zh-CN"/>
        </w:rPr>
        <w:sectPr w:rsidR="000B7B9A">
          <w:pgSz w:w="12240" w:h="15840"/>
          <w:pgMar w:top="900" w:right="0" w:bottom="280" w:left="1720" w:header="713" w:footer="0" w:gutter="0"/>
          <w:cols w:space="720"/>
        </w:sectPr>
      </w:pPr>
    </w:p>
    <w:p w:rsidR="000B7B9A" w:rsidRDefault="000B7B9A" w:rsidP="000B7B9A">
      <w:pPr>
        <w:spacing w:before="3" w:line="120" w:lineRule="exact"/>
        <w:rPr>
          <w:sz w:val="12"/>
          <w:szCs w:val="12"/>
          <w:lang w:eastAsia="zh-CN"/>
        </w:rPr>
      </w:pPr>
    </w:p>
    <w:p w:rsidR="000B7B9A" w:rsidRDefault="000B7B9A" w:rsidP="000B7B9A">
      <w:pPr>
        <w:ind w:left="116"/>
        <w:rPr>
          <w:rFonts w:ascii="宋体" w:eastAsia="宋体" w:hAnsi="宋体" w:cs="宋体"/>
        </w:rPr>
      </w:pPr>
      <w:r>
        <w:rPr>
          <w:rFonts w:ascii="Times New Roman" w:eastAsia="Times New Roman" w:hAnsi="Times New Roman" w:cs="Times New Roman"/>
          <w:color w:val="35343A"/>
          <w:w w:val="110"/>
        </w:rPr>
        <w:t>16</w:t>
      </w:r>
      <w:r>
        <w:rPr>
          <w:rFonts w:ascii="Times New Roman" w:eastAsia="Times New Roman" w:hAnsi="Times New Roman" w:cs="Times New Roman"/>
          <w:color w:val="35343A"/>
          <w:spacing w:val="-45"/>
          <w:w w:val="110"/>
        </w:rPr>
        <w:t xml:space="preserve"> </w:t>
      </w:r>
      <w:r>
        <w:rPr>
          <w:rFonts w:ascii="Arial" w:eastAsia="Arial" w:hAnsi="Arial" w:cs="Arial"/>
          <w:color w:val="35343A"/>
          <w:w w:val="125"/>
          <w:sz w:val="27"/>
          <w:szCs w:val="27"/>
        </w:rPr>
        <w:t>I</w:t>
      </w:r>
      <w:r>
        <w:rPr>
          <w:rFonts w:ascii="Arial" w:eastAsia="Arial" w:hAnsi="Arial" w:cs="Arial"/>
          <w:color w:val="35343A"/>
          <w:spacing w:val="-85"/>
          <w:w w:val="125"/>
          <w:sz w:val="27"/>
          <w:szCs w:val="27"/>
        </w:rPr>
        <w:t xml:space="preserve"> </w:t>
      </w:r>
      <w:r>
        <w:rPr>
          <w:rFonts w:ascii="Times New Roman" w:eastAsia="Times New Roman" w:hAnsi="Times New Roman" w:cs="Times New Roman"/>
          <w:color w:val="35343A"/>
          <w:w w:val="110"/>
        </w:rPr>
        <w:t>0</w:t>
      </w:r>
      <w:r>
        <w:rPr>
          <w:rFonts w:ascii="Times New Roman" w:eastAsia="Times New Roman" w:hAnsi="Times New Roman" w:cs="Times New Roman"/>
          <w:color w:val="35343A"/>
          <w:spacing w:val="-12"/>
          <w:w w:val="110"/>
        </w:rPr>
        <w:t>.</w:t>
      </w:r>
      <w:r>
        <w:rPr>
          <w:rFonts w:ascii="宋体" w:eastAsia="宋体" w:hAnsi="宋体" w:cs="宋体"/>
          <w:color w:val="35343A"/>
          <w:spacing w:val="-21"/>
          <w:w w:val="110"/>
          <w:sz w:val="17"/>
          <w:szCs w:val="17"/>
        </w:rPr>
        <w:t>刷</w:t>
      </w:r>
      <w:r>
        <w:rPr>
          <w:rFonts w:ascii="宋体" w:eastAsia="宋体" w:hAnsi="宋体" w:cs="宋体"/>
          <w:color w:val="504E51"/>
          <w:w w:val="110"/>
          <w:sz w:val="17"/>
          <w:szCs w:val="17"/>
        </w:rPr>
        <w:t>了</w:t>
      </w:r>
      <w:r>
        <w:rPr>
          <w:rFonts w:ascii="宋体" w:eastAsia="宋体" w:hAnsi="宋体" w:cs="宋体"/>
          <w:color w:val="504E51"/>
          <w:spacing w:val="-10"/>
          <w:w w:val="110"/>
          <w:sz w:val="17"/>
          <w:szCs w:val="17"/>
        </w:rPr>
        <w:t>。</w:t>
      </w:r>
      <w:r>
        <w:rPr>
          <w:rFonts w:ascii="Times New Roman" w:eastAsia="Times New Roman" w:hAnsi="Times New Roman" w:cs="Times New Roman"/>
          <w:color w:val="504E51"/>
          <w:w w:val="110"/>
        </w:rPr>
        <w:t>pi</w:t>
      </w:r>
      <w:r>
        <w:rPr>
          <w:rFonts w:ascii="Times New Roman" w:eastAsia="Times New Roman" w:hAnsi="Times New Roman" w:cs="Times New Roman"/>
          <w:color w:val="504E51"/>
          <w:spacing w:val="-54"/>
          <w:w w:val="110"/>
        </w:rPr>
        <w:t xml:space="preserve"> </w:t>
      </w:r>
      <w:r>
        <w:rPr>
          <w:rFonts w:ascii="Times New Roman" w:eastAsia="Times New Roman" w:hAnsi="Times New Roman" w:cs="Times New Roman"/>
          <w:color w:val="6C6A6E"/>
          <w:w w:val="110"/>
        </w:rPr>
        <w:t>c</w:t>
      </w:r>
      <w:r>
        <w:rPr>
          <w:rFonts w:ascii="Times New Roman" w:eastAsia="Times New Roman" w:hAnsi="Times New Roman" w:cs="Times New Roman"/>
          <w:color w:val="6C6A6E"/>
          <w:spacing w:val="-37"/>
          <w:w w:val="110"/>
        </w:rPr>
        <w:t xml:space="preserve"> </w:t>
      </w:r>
      <w:r>
        <w:rPr>
          <w:rFonts w:ascii="Arial" w:eastAsia="Arial" w:hAnsi="Arial" w:cs="Arial"/>
          <w:color w:val="35343A"/>
          <w:w w:val="125"/>
          <w:sz w:val="27"/>
          <w:szCs w:val="27"/>
        </w:rPr>
        <w:t>I</w:t>
      </w:r>
      <w:r>
        <w:rPr>
          <w:rFonts w:ascii="Arial" w:eastAsia="Arial" w:hAnsi="Arial" w:cs="Arial"/>
          <w:color w:val="35343A"/>
          <w:spacing w:val="-85"/>
          <w:w w:val="125"/>
          <w:sz w:val="27"/>
          <w:szCs w:val="27"/>
        </w:rPr>
        <w:t xml:space="preserve"> </w:t>
      </w:r>
      <w:r>
        <w:rPr>
          <w:rFonts w:ascii="Times New Roman" w:eastAsia="Times New Roman" w:hAnsi="Times New Roman" w:cs="Times New Roman"/>
          <w:color w:val="6C6A6E"/>
          <w:w w:val="110"/>
        </w:rPr>
        <w:t>S</w:t>
      </w:r>
      <w:r>
        <w:rPr>
          <w:rFonts w:ascii="Times New Roman" w:eastAsia="Times New Roman" w:hAnsi="Times New Roman" w:cs="Times New Roman"/>
          <w:color w:val="6C6A6E"/>
          <w:spacing w:val="1"/>
          <w:w w:val="110"/>
        </w:rPr>
        <w:t>I</w:t>
      </w:r>
      <w:r>
        <w:rPr>
          <w:rFonts w:ascii="Times New Roman" w:eastAsia="Times New Roman" w:hAnsi="Times New Roman" w:cs="Times New Roman"/>
          <w:color w:val="504E51"/>
          <w:w w:val="110"/>
        </w:rPr>
        <w:t>quo</w:t>
      </w:r>
      <w:r>
        <w:rPr>
          <w:rFonts w:ascii="Times New Roman" w:eastAsia="Times New Roman" w:hAnsi="Times New Roman" w:cs="Times New Roman"/>
          <w:color w:val="504E51"/>
          <w:spacing w:val="-6"/>
          <w:w w:val="110"/>
        </w:rPr>
        <w:t>l</w:t>
      </w:r>
      <w:r>
        <w:rPr>
          <w:rFonts w:ascii="Times New Roman" w:eastAsia="Times New Roman" w:hAnsi="Times New Roman" w:cs="Times New Roman"/>
          <w:color w:val="6C6A6E"/>
          <w:spacing w:val="-8"/>
          <w:w w:val="110"/>
        </w:rPr>
        <w:t>a</w:t>
      </w:r>
      <w:r>
        <w:rPr>
          <w:rFonts w:ascii="Times New Roman" w:eastAsia="Times New Roman" w:hAnsi="Times New Roman" w:cs="Times New Roman"/>
          <w:color w:val="504E51"/>
          <w:w w:val="110"/>
        </w:rPr>
        <w:t>0</w:t>
      </w:r>
      <w:r>
        <w:rPr>
          <w:rFonts w:ascii="Times New Roman" w:eastAsia="Times New Roman" w:hAnsi="Times New Roman" w:cs="Times New Roman"/>
          <w:color w:val="504E51"/>
          <w:spacing w:val="13"/>
          <w:w w:val="110"/>
        </w:rPr>
        <w:t>8</w:t>
      </w:r>
      <w:r>
        <w:rPr>
          <w:rFonts w:ascii="宋体" w:eastAsia="宋体" w:hAnsi="宋体" w:cs="宋体"/>
          <w:color w:val="35343A"/>
          <w:w w:val="110"/>
        </w:rPr>
        <w:t>JB</w:t>
      </w:r>
      <w:r>
        <w:rPr>
          <w:rFonts w:ascii="宋体" w:eastAsia="宋体" w:hAnsi="宋体" w:cs="宋体"/>
          <w:color w:val="35343A"/>
          <w:spacing w:val="-107"/>
          <w:w w:val="110"/>
        </w:rPr>
        <w:t>.</w:t>
      </w:r>
      <w:r>
        <w:rPr>
          <w:rFonts w:ascii="宋体" w:eastAsia="宋体" w:hAnsi="宋体" w:cs="宋体"/>
          <w:color w:val="35343A"/>
          <w:spacing w:val="-220"/>
          <w:w w:val="110"/>
        </w:rPr>
        <w:t>骨</w:t>
      </w:r>
      <w:r>
        <w:rPr>
          <w:rFonts w:ascii="宋体" w:eastAsia="宋体" w:hAnsi="宋体" w:cs="宋体"/>
          <w:color w:val="6C6A6E"/>
          <w:w w:val="110"/>
        </w:rPr>
        <w:t>'</w:t>
      </w:r>
    </w:p>
    <w:p w:rsidR="000B7B9A" w:rsidRDefault="000B7B9A" w:rsidP="000B7B9A">
      <w:pPr>
        <w:spacing w:before="52"/>
        <w:ind w:left="88"/>
        <w:rPr>
          <w:rFonts w:ascii="宋体" w:eastAsia="宋体" w:hAnsi="宋体" w:cs="宋体"/>
          <w:sz w:val="20"/>
          <w:szCs w:val="20"/>
        </w:rPr>
      </w:pPr>
      <w:r>
        <w:rPr>
          <w:w w:val="105"/>
        </w:rPr>
        <w:br w:type="column"/>
      </w:r>
      <w:r>
        <w:rPr>
          <w:rFonts w:ascii="Times New Roman" w:eastAsia="Times New Roman" w:hAnsi="Times New Roman" w:cs="Times New Roman"/>
          <w:color w:val="35343A"/>
          <w:spacing w:val="-13"/>
          <w:w w:val="105"/>
          <w:sz w:val="39"/>
          <w:szCs w:val="39"/>
        </w:rPr>
        <w:lastRenderedPageBreak/>
        <w:t>a</w:t>
      </w:r>
      <w:r>
        <w:rPr>
          <w:rFonts w:ascii="宋体" w:eastAsia="宋体" w:hAnsi="宋体" w:cs="宋体"/>
          <w:color w:val="35343A"/>
          <w:w w:val="105"/>
          <w:sz w:val="20"/>
          <w:szCs w:val="20"/>
        </w:rPr>
        <w:t>圭</w:t>
      </w:r>
      <w:r>
        <w:rPr>
          <w:rFonts w:ascii="宋体" w:eastAsia="宋体" w:hAnsi="宋体" w:cs="宋体"/>
          <w:color w:val="35343A"/>
          <w:spacing w:val="-11"/>
          <w:w w:val="105"/>
          <w:sz w:val="20"/>
          <w:szCs w:val="20"/>
        </w:rPr>
        <w:t>罩</w:t>
      </w:r>
      <w:r>
        <w:rPr>
          <w:rFonts w:ascii="宋体" w:eastAsia="宋体" w:hAnsi="宋体" w:cs="宋体"/>
          <w:color w:val="1A1717"/>
          <w:w w:val="105"/>
          <w:sz w:val="20"/>
          <w:szCs w:val="20"/>
        </w:rPr>
        <w:t>却喜</w:t>
      </w:r>
    </w:p>
    <w:p w:rsidR="000B7B9A" w:rsidRDefault="000B7B9A" w:rsidP="000B7B9A">
      <w:pPr>
        <w:rPr>
          <w:rFonts w:ascii="宋体" w:eastAsia="宋体" w:hAnsi="宋体" w:cs="宋体"/>
          <w:sz w:val="20"/>
          <w:szCs w:val="20"/>
        </w:rPr>
        <w:sectPr w:rsidR="000B7B9A">
          <w:headerReference w:type="even" r:id="rId59"/>
          <w:pgSz w:w="12240" w:h="15840"/>
          <w:pgMar w:top="500" w:right="0" w:bottom="280" w:left="700" w:header="0" w:footer="0" w:gutter="0"/>
          <w:cols w:num="2" w:space="720" w:equalWidth="0">
            <w:col w:w="3013" w:space="40"/>
            <w:col w:w="8487"/>
          </w:cols>
        </w:sectPr>
      </w:pPr>
    </w:p>
    <w:p w:rsidR="000B7B9A" w:rsidRDefault="000B7B9A" w:rsidP="000B7B9A">
      <w:pPr>
        <w:spacing w:before="1" w:line="150" w:lineRule="exact"/>
        <w:rPr>
          <w:sz w:val="15"/>
          <w:szCs w:val="15"/>
        </w:rPr>
      </w:pPr>
    </w:p>
    <w:p w:rsidR="000B7B9A" w:rsidRDefault="000B7B9A" w:rsidP="000B7B9A">
      <w:pPr>
        <w:spacing w:line="200" w:lineRule="exact"/>
        <w:rPr>
          <w:sz w:val="20"/>
          <w:szCs w:val="20"/>
        </w:rPr>
      </w:pPr>
    </w:p>
    <w:p w:rsidR="000B7B9A" w:rsidRDefault="000B7B9A" w:rsidP="000B7B9A">
      <w:pPr>
        <w:spacing w:line="200" w:lineRule="exact"/>
        <w:rPr>
          <w:sz w:val="20"/>
          <w:szCs w:val="20"/>
        </w:rPr>
        <w:sectPr w:rsidR="000B7B9A">
          <w:type w:val="continuous"/>
          <w:pgSz w:w="12240" w:h="15840"/>
          <w:pgMar w:top="1480" w:right="0" w:bottom="280" w:left="700" w:header="720" w:footer="720" w:gutter="0"/>
          <w:cols w:space="720"/>
        </w:sectPr>
      </w:pPr>
    </w:p>
    <w:p w:rsidR="000B7B9A" w:rsidRDefault="000B7B9A" w:rsidP="000B7B9A">
      <w:pPr>
        <w:spacing w:line="580" w:lineRule="exact"/>
        <w:ind w:left="1767"/>
        <w:rPr>
          <w:rFonts w:ascii="Times New Roman" w:eastAsia="Times New Roman" w:hAnsi="Times New Roman" w:cs="Times New Roman"/>
          <w:sz w:val="37"/>
          <w:szCs w:val="37"/>
        </w:rPr>
      </w:pPr>
      <w:r>
        <w:rPr>
          <w:rFonts w:ascii="宋体" w:eastAsia="宋体" w:hAnsi="宋体" w:cs="宋体"/>
          <w:color w:val="2E73CA"/>
          <w:spacing w:val="-44"/>
          <w:w w:val="95"/>
          <w:sz w:val="28"/>
          <w:szCs w:val="28"/>
        </w:rPr>
        <w:lastRenderedPageBreak/>
        <w:t>厅</w:t>
      </w:r>
      <w:r>
        <w:rPr>
          <w:rFonts w:ascii="Times New Roman" w:eastAsia="Times New Roman" w:hAnsi="Times New Roman" w:cs="Times New Roman"/>
          <w:color w:val="2E73CA"/>
          <w:w w:val="95"/>
          <w:sz w:val="37"/>
          <w:szCs w:val="37"/>
        </w:rPr>
        <w:t>1</w:t>
      </w:r>
      <w:r>
        <w:rPr>
          <w:rFonts w:ascii="Times New Roman" w:eastAsia="Times New Roman" w:hAnsi="Times New Roman" w:cs="Times New Roman"/>
          <w:color w:val="2E73CA"/>
          <w:spacing w:val="-49"/>
          <w:w w:val="95"/>
          <w:sz w:val="37"/>
          <w:szCs w:val="37"/>
        </w:rPr>
        <w:t>.</w:t>
      </w:r>
      <w:r>
        <w:rPr>
          <w:rFonts w:ascii="宋体" w:eastAsia="宋体" w:hAnsi="宋体" w:cs="宋体"/>
          <w:color w:val="2E73CA"/>
          <w:w w:val="95"/>
          <w:sz w:val="37"/>
          <w:szCs w:val="37"/>
        </w:rPr>
        <w:t>I1i</w:t>
      </w:r>
      <w:r>
        <w:rPr>
          <w:rFonts w:ascii="宋体" w:eastAsia="宋体" w:hAnsi="宋体" w:cs="宋体"/>
          <w:color w:val="2E73CA"/>
          <w:spacing w:val="2"/>
          <w:w w:val="95"/>
          <w:sz w:val="37"/>
          <w:szCs w:val="37"/>
        </w:rPr>
        <w:t>1</w:t>
      </w:r>
      <w:r>
        <w:rPr>
          <w:rFonts w:ascii="Arial" w:eastAsia="Arial" w:hAnsi="Arial" w:cs="Arial"/>
          <w:color w:val="2E73CA"/>
          <w:spacing w:val="-22"/>
          <w:w w:val="95"/>
          <w:sz w:val="47"/>
          <w:szCs w:val="47"/>
        </w:rPr>
        <w:t>m</w:t>
      </w:r>
      <w:r>
        <w:rPr>
          <w:rFonts w:ascii="宋体" w:eastAsia="宋体" w:hAnsi="宋体" w:cs="宋体"/>
          <w:color w:val="2E73CA"/>
          <w:spacing w:val="-2"/>
          <w:w w:val="95"/>
          <w:sz w:val="19"/>
          <w:szCs w:val="19"/>
        </w:rPr>
        <w:t>匾</w:t>
      </w:r>
      <w:r>
        <w:rPr>
          <w:rFonts w:ascii="Times New Roman" w:eastAsia="Times New Roman" w:hAnsi="Times New Roman" w:cs="Times New Roman"/>
          <w:color w:val="2E73CA"/>
          <w:spacing w:val="12"/>
          <w:w w:val="95"/>
          <w:sz w:val="25"/>
          <w:szCs w:val="25"/>
        </w:rPr>
        <w:t>Z</w:t>
      </w:r>
      <w:r>
        <w:rPr>
          <w:rFonts w:ascii="宋体" w:eastAsia="宋体" w:hAnsi="宋体" w:cs="宋体"/>
          <w:color w:val="2E73CA"/>
          <w:spacing w:val="-76"/>
          <w:w w:val="95"/>
          <w:sz w:val="40"/>
          <w:szCs w:val="40"/>
        </w:rPr>
        <w:t>司</w:t>
      </w:r>
      <w:r>
        <w:rPr>
          <w:rFonts w:ascii="宋体" w:eastAsia="宋体" w:hAnsi="宋体" w:cs="宋体"/>
          <w:color w:val="578CC4"/>
          <w:w w:val="95"/>
          <w:sz w:val="40"/>
          <w:szCs w:val="40"/>
        </w:rPr>
        <w:t>.</w:t>
      </w:r>
      <w:r>
        <w:rPr>
          <w:rFonts w:ascii="宋体" w:eastAsia="宋体" w:hAnsi="宋体" w:cs="宋体"/>
          <w:color w:val="578CC4"/>
          <w:spacing w:val="42"/>
          <w:w w:val="95"/>
          <w:sz w:val="40"/>
          <w:szCs w:val="40"/>
        </w:rPr>
        <w:t>，</w:t>
      </w:r>
      <w:r>
        <w:rPr>
          <w:rFonts w:ascii="Times New Roman" w:eastAsia="Times New Roman" w:hAnsi="Times New Roman" w:cs="Times New Roman"/>
          <w:color w:val="2E73CA"/>
          <w:spacing w:val="8"/>
          <w:w w:val="95"/>
          <w:sz w:val="45"/>
          <w:szCs w:val="45"/>
        </w:rPr>
        <w:t>a</w:t>
      </w:r>
      <w:r>
        <w:rPr>
          <w:rFonts w:ascii="宋体" w:eastAsia="宋体" w:hAnsi="宋体" w:cs="宋体"/>
          <w:color w:val="2E73CA"/>
          <w:spacing w:val="5"/>
          <w:w w:val="95"/>
          <w:sz w:val="25"/>
          <w:szCs w:val="25"/>
        </w:rPr>
        <w:t>油</w:t>
      </w:r>
      <w:r>
        <w:rPr>
          <w:rFonts w:ascii="Times New Roman" w:eastAsia="Times New Roman" w:hAnsi="Times New Roman" w:cs="Times New Roman"/>
          <w:color w:val="2E73CA"/>
          <w:w w:val="95"/>
          <w:sz w:val="37"/>
          <w:szCs w:val="37"/>
        </w:rPr>
        <w:t>1</w:t>
      </w:r>
    </w:p>
    <w:p w:rsidR="000B7B9A" w:rsidRDefault="000B7B9A" w:rsidP="000B7B9A">
      <w:pPr>
        <w:spacing w:line="532" w:lineRule="exact"/>
        <w:ind w:left="1767"/>
        <w:rPr>
          <w:rFonts w:ascii="宋体" w:eastAsia="宋体" w:hAnsi="宋体" w:cs="宋体"/>
          <w:sz w:val="38"/>
          <w:szCs w:val="38"/>
        </w:rPr>
      </w:pPr>
      <w:r>
        <w:rPr>
          <w:rFonts w:ascii="宋体" w:eastAsia="宋体" w:hAnsi="宋体" w:cs="宋体"/>
          <w:color w:val="2E73CA"/>
          <w:w w:val="110"/>
          <w:sz w:val="38"/>
          <w:szCs w:val="38"/>
        </w:rPr>
        <w:t>雷胃回需霄'目罩'</w:t>
      </w:r>
    </w:p>
    <w:p w:rsidR="000B7B9A" w:rsidRDefault="000B7B9A" w:rsidP="000B7B9A">
      <w:pPr>
        <w:tabs>
          <w:tab w:val="left" w:pos="3531"/>
        </w:tabs>
        <w:spacing w:line="884" w:lineRule="exact"/>
        <w:ind w:left="1461"/>
        <w:rPr>
          <w:rFonts w:ascii="宋体" w:eastAsia="宋体" w:hAnsi="宋体" w:cs="宋体"/>
          <w:sz w:val="30"/>
          <w:szCs w:val="30"/>
        </w:rPr>
      </w:pPr>
      <w:r>
        <w:rPr>
          <w:w w:val="95"/>
        </w:rPr>
        <w:br w:type="column"/>
      </w:r>
      <w:r>
        <w:rPr>
          <w:rFonts w:ascii="宋体" w:eastAsia="宋体" w:hAnsi="宋体" w:cs="宋体"/>
          <w:color w:val="2E73CA"/>
          <w:spacing w:val="-95"/>
          <w:w w:val="95"/>
          <w:sz w:val="58"/>
          <w:szCs w:val="58"/>
        </w:rPr>
        <w:lastRenderedPageBreak/>
        <w:t>(</w:t>
      </w:r>
      <w:r>
        <w:rPr>
          <w:rFonts w:ascii="宋体" w:eastAsia="宋体" w:hAnsi="宋体" w:cs="宋体"/>
          <w:color w:val="5BC0E1"/>
          <w:w w:val="95"/>
          <w:sz w:val="58"/>
          <w:szCs w:val="58"/>
        </w:rPr>
        <w:t>[</w:t>
      </w:r>
      <w:r>
        <w:rPr>
          <w:rFonts w:ascii="宋体" w:eastAsia="宋体" w:hAnsi="宋体" w:cs="宋体"/>
          <w:color w:val="5BC0E1"/>
          <w:spacing w:val="-12"/>
          <w:w w:val="95"/>
          <w:sz w:val="58"/>
          <w:szCs w:val="58"/>
        </w:rPr>
        <w:t>1</w:t>
      </w:r>
      <w:r>
        <w:rPr>
          <w:rFonts w:ascii="Arial" w:eastAsia="Arial" w:hAnsi="Arial" w:cs="Arial"/>
          <w:color w:val="2E73CA"/>
          <w:w w:val="95"/>
          <w:sz w:val="63"/>
          <w:szCs w:val="63"/>
        </w:rPr>
        <w:t>1</w:t>
      </w:r>
      <w:r>
        <w:rPr>
          <w:rFonts w:ascii="Arial" w:eastAsia="Arial" w:hAnsi="Arial" w:cs="Arial"/>
          <w:color w:val="2E73CA"/>
          <w:spacing w:val="-40"/>
          <w:w w:val="95"/>
          <w:sz w:val="63"/>
          <w:szCs w:val="63"/>
        </w:rPr>
        <w:t xml:space="preserve"> </w:t>
      </w:r>
      <w:r>
        <w:rPr>
          <w:rFonts w:ascii="Times New Roman" w:eastAsia="Times New Roman" w:hAnsi="Times New Roman" w:cs="Times New Roman"/>
          <w:color w:val="2E73CA"/>
          <w:w w:val="75"/>
          <w:sz w:val="76"/>
          <w:szCs w:val="76"/>
        </w:rPr>
        <w:t>J</w:t>
      </w:r>
      <w:r>
        <w:rPr>
          <w:rFonts w:ascii="Times New Roman" w:eastAsia="Times New Roman" w:hAnsi="Times New Roman" w:cs="Times New Roman"/>
          <w:color w:val="2E73CA"/>
          <w:w w:val="75"/>
          <w:sz w:val="76"/>
          <w:szCs w:val="76"/>
        </w:rPr>
        <w:tab/>
      </w:r>
      <w:r>
        <w:rPr>
          <w:rFonts w:ascii="宋体" w:eastAsia="宋体" w:hAnsi="宋体" w:cs="宋体"/>
          <w:color w:val="A5A2A4"/>
          <w:w w:val="75"/>
          <w:position w:val="26"/>
          <w:sz w:val="30"/>
          <w:szCs w:val="30"/>
        </w:rPr>
        <w:t>'‘</w:t>
      </w:r>
    </w:p>
    <w:p w:rsidR="000B7B9A" w:rsidRDefault="000B7B9A" w:rsidP="000B7B9A">
      <w:pPr>
        <w:spacing w:line="884" w:lineRule="exact"/>
        <w:rPr>
          <w:rFonts w:ascii="宋体" w:eastAsia="宋体" w:hAnsi="宋体" w:cs="宋体"/>
          <w:sz w:val="30"/>
          <w:szCs w:val="30"/>
        </w:rPr>
        <w:sectPr w:rsidR="000B7B9A">
          <w:type w:val="continuous"/>
          <w:pgSz w:w="12240" w:h="15840"/>
          <w:pgMar w:top="1480" w:right="0" w:bottom="280" w:left="700" w:header="720" w:footer="720" w:gutter="0"/>
          <w:cols w:num="2" w:space="720" w:equalWidth="0">
            <w:col w:w="5143" w:space="40"/>
            <w:col w:w="6357"/>
          </w:cols>
        </w:sectPr>
      </w:pPr>
    </w:p>
    <w:p w:rsidR="000B7B9A" w:rsidRDefault="000B7B9A" w:rsidP="000B7B9A">
      <w:pPr>
        <w:spacing w:before="9" w:line="130" w:lineRule="exact"/>
        <w:rPr>
          <w:sz w:val="13"/>
          <w:szCs w:val="13"/>
        </w:rPr>
      </w:pPr>
    </w:p>
    <w:p w:rsidR="000B7B9A" w:rsidRDefault="000B7B9A" w:rsidP="000B7B9A">
      <w:pPr>
        <w:spacing w:line="200" w:lineRule="exact"/>
        <w:rPr>
          <w:sz w:val="20"/>
          <w:szCs w:val="20"/>
        </w:rPr>
      </w:pPr>
    </w:p>
    <w:p w:rsidR="000B7B9A" w:rsidRDefault="00035F6E" w:rsidP="000B7B9A">
      <w:pPr>
        <w:pStyle w:val="Heading4"/>
        <w:spacing w:before="49"/>
        <w:ind w:left="1807"/>
      </w:pPr>
      <w:r>
        <w:pict>
          <v:shape id="_x0000_s4735" type="#_x0000_t202" style="position:absolute;left:0;text-align:left;margin-left:369.2pt;margin-top:6.6pt;width:93.35pt;height:37.5pt;z-index:-251295744;mso-position-horizontal-relative:page" filled="f" stroked="f">
            <v:textbox inset="0,0,0,0">
              <w:txbxContent>
                <w:p w:rsidR="000B7B9A" w:rsidRDefault="000B7B9A" w:rsidP="000B7B9A">
                  <w:pPr>
                    <w:spacing w:line="750" w:lineRule="exact"/>
                    <w:rPr>
                      <w:rFonts w:ascii="Courier New" w:eastAsia="Courier New" w:hAnsi="Courier New" w:cs="Courier New"/>
                      <w:sz w:val="75"/>
                      <w:szCs w:val="75"/>
                    </w:rPr>
                  </w:pPr>
                  <w:r>
                    <w:rPr>
                      <w:rFonts w:ascii="Courier New" w:eastAsia="Courier New" w:hAnsi="Courier New" w:cs="Courier New"/>
                      <w:color w:val="5BC0E1"/>
                      <w:spacing w:val="-272"/>
                      <w:w w:val="235"/>
                      <w:sz w:val="75"/>
                      <w:szCs w:val="75"/>
                    </w:rPr>
                    <w:t>0</w:t>
                  </w:r>
                  <w:r>
                    <w:rPr>
                      <w:rFonts w:ascii="Courier New" w:eastAsia="Courier New" w:hAnsi="Courier New" w:cs="Courier New"/>
                      <w:color w:val="F8AB3B"/>
                      <w:w w:val="235"/>
                      <w:sz w:val="75"/>
                      <w:szCs w:val="75"/>
                    </w:rPr>
                    <w:t>0</w:t>
                  </w:r>
                </w:p>
              </w:txbxContent>
            </v:textbox>
            <w10:wrap anchorx="page"/>
          </v:shape>
        </w:pict>
      </w:r>
      <w:r w:rsidR="000B7B9A">
        <w:rPr>
          <w:color w:val="35343A"/>
          <w:w w:val="130"/>
        </w:rPr>
        <w:t>ubunt</w:t>
      </w:r>
      <w:r w:rsidR="000B7B9A">
        <w:rPr>
          <w:color w:val="35343A"/>
          <w:spacing w:val="-10"/>
          <w:w w:val="130"/>
        </w:rPr>
        <w:t>u</w:t>
      </w:r>
      <w:r w:rsidR="000B7B9A">
        <w:rPr>
          <w:color w:val="6C6A6E"/>
          <w:spacing w:val="6"/>
          <w:w w:val="130"/>
        </w:rPr>
        <w:t>-</w:t>
      </w:r>
      <w:r w:rsidR="000B7B9A">
        <w:rPr>
          <w:color w:val="35343A"/>
          <w:spacing w:val="-11"/>
          <w:w w:val="130"/>
        </w:rPr>
        <w:t>t</w:t>
      </w:r>
      <w:r w:rsidR="000B7B9A">
        <w:rPr>
          <w:color w:val="504E51"/>
          <w:spacing w:val="-39"/>
          <w:w w:val="130"/>
        </w:rPr>
        <w:t>e</w:t>
      </w:r>
      <w:r w:rsidR="000B7B9A">
        <w:rPr>
          <w:color w:val="35343A"/>
          <w:w w:val="130"/>
        </w:rPr>
        <w:t>s</w:t>
      </w:r>
      <w:r w:rsidR="000B7B9A">
        <w:rPr>
          <w:color w:val="35343A"/>
          <w:spacing w:val="6"/>
          <w:w w:val="130"/>
        </w:rPr>
        <w:t>t</w:t>
      </w:r>
      <w:r w:rsidR="000B7B9A">
        <w:rPr>
          <w:color w:val="6C6A6E"/>
          <w:spacing w:val="11"/>
          <w:w w:val="130"/>
        </w:rPr>
        <w:t>-</w:t>
      </w:r>
      <w:r w:rsidR="000B7B9A">
        <w:rPr>
          <w:color w:val="35343A"/>
          <w:w w:val="130"/>
        </w:rPr>
        <w:t>02</w:t>
      </w:r>
    </w:p>
    <w:p w:rsidR="000B7B9A" w:rsidRDefault="000B7B9A" w:rsidP="000B7B9A">
      <w:pPr>
        <w:spacing w:line="538" w:lineRule="exact"/>
        <w:ind w:left="1827"/>
        <w:rPr>
          <w:rFonts w:ascii="Arial" w:eastAsia="Arial" w:hAnsi="Arial" w:cs="Arial"/>
          <w:sz w:val="40"/>
          <w:szCs w:val="40"/>
        </w:rPr>
      </w:pPr>
      <w:r>
        <w:rPr>
          <w:rFonts w:ascii="Arial" w:eastAsia="Arial" w:hAnsi="Arial" w:cs="Arial"/>
          <w:color w:val="8D888C"/>
          <w:w w:val="110"/>
          <w:sz w:val="40"/>
          <w:szCs w:val="40"/>
        </w:rPr>
        <w:t>192.168</w:t>
      </w:r>
      <w:r>
        <w:rPr>
          <w:rFonts w:ascii="Arial" w:eastAsia="Arial" w:hAnsi="Arial" w:cs="Arial"/>
          <w:color w:val="8D888C"/>
          <w:spacing w:val="27"/>
          <w:w w:val="110"/>
          <w:sz w:val="40"/>
          <w:szCs w:val="40"/>
        </w:rPr>
        <w:t>.</w:t>
      </w:r>
      <w:r>
        <w:rPr>
          <w:rFonts w:ascii="宋体" w:eastAsia="宋体" w:hAnsi="宋体" w:cs="宋体"/>
          <w:color w:val="8D888C"/>
          <w:w w:val="110"/>
          <w:sz w:val="40"/>
          <w:szCs w:val="40"/>
        </w:rPr>
        <w:t>1</w:t>
      </w:r>
      <w:r>
        <w:rPr>
          <w:rFonts w:ascii="宋体" w:eastAsia="宋体" w:hAnsi="宋体" w:cs="宋体"/>
          <w:color w:val="8D888C"/>
          <w:spacing w:val="-118"/>
          <w:w w:val="110"/>
          <w:sz w:val="40"/>
          <w:szCs w:val="40"/>
        </w:rPr>
        <w:t>.</w:t>
      </w:r>
      <w:r>
        <w:rPr>
          <w:rFonts w:ascii="Arial" w:eastAsia="Arial" w:hAnsi="Arial" w:cs="Arial"/>
          <w:color w:val="8D888C"/>
          <w:w w:val="110"/>
          <w:sz w:val="40"/>
          <w:szCs w:val="40"/>
        </w:rPr>
        <w:t>212</w:t>
      </w:r>
    </w:p>
    <w:p w:rsidR="000B7B9A" w:rsidRDefault="000B7B9A" w:rsidP="000B7B9A">
      <w:pPr>
        <w:spacing w:before="8" w:line="100" w:lineRule="exact"/>
        <w:rPr>
          <w:sz w:val="10"/>
          <w:szCs w:val="10"/>
        </w:rPr>
      </w:pPr>
    </w:p>
    <w:p w:rsidR="000B7B9A" w:rsidRDefault="000B7B9A" w:rsidP="000B7B9A">
      <w:pPr>
        <w:spacing w:line="200" w:lineRule="exact"/>
        <w:rPr>
          <w:sz w:val="20"/>
          <w:szCs w:val="20"/>
        </w:rPr>
      </w:pPr>
    </w:p>
    <w:p w:rsidR="000B7B9A" w:rsidRDefault="00035F6E" w:rsidP="000B7B9A">
      <w:pPr>
        <w:pStyle w:val="Heading4"/>
        <w:spacing w:before="49"/>
        <w:ind w:left="1807"/>
      </w:pPr>
      <w:r>
        <w:pict>
          <v:shape id="_x0000_s4736" type="#_x0000_t202" style="position:absolute;left:0;text-align:left;margin-left:369.2pt;margin-top:7.6pt;width:94.95pt;height:37.5pt;z-index:-251294720;mso-position-horizontal-relative:page" filled="f" stroked="f">
            <v:textbox inset="0,0,0,0">
              <w:txbxContent>
                <w:p w:rsidR="000B7B9A" w:rsidRDefault="000B7B9A" w:rsidP="000B7B9A">
                  <w:pPr>
                    <w:spacing w:line="750" w:lineRule="exact"/>
                    <w:rPr>
                      <w:rFonts w:ascii="Courier New" w:eastAsia="Courier New" w:hAnsi="Courier New" w:cs="Courier New"/>
                      <w:sz w:val="75"/>
                      <w:szCs w:val="75"/>
                    </w:rPr>
                  </w:pPr>
                  <w:r>
                    <w:rPr>
                      <w:rFonts w:ascii="Courier New" w:eastAsia="Courier New" w:hAnsi="Courier New" w:cs="Courier New"/>
                      <w:color w:val="5BC0E1"/>
                      <w:spacing w:val="-282"/>
                      <w:w w:val="240"/>
                      <w:sz w:val="75"/>
                      <w:szCs w:val="75"/>
                    </w:rPr>
                    <w:t>8</w:t>
                  </w:r>
                  <w:r>
                    <w:rPr>
                      <w:rFonts w:ascii="Courier New" w:eastAsia="Courier New" w:hAnsi="Courier New" w:cs="Courier New"/>
                      <w:color w:val="F8AB3B"/>
                      <w:w w:val="240"/>
                      <w:sz w:val="75"/>
                      <w:szCs w:val="75"/>
                    </w:rPr>
                    <w:t>0</w:t>
                  </w:r>
                </w:p>
              </w:txbxContent>
            </v:textbox>
            <w10:wrap anchorx="page"/>
          </v:shape>
        </w:pict>
      </w:r>
      <w:r w:rsidR="000B7B9A">
        <w:rPr>
          <w:color w:val="35343A"/>
          <w:w w:val="125"/>
        </w:rPr>
        <w:t>ubunt</w:t>
      </w:r>
      <w:r w:rsidR="000B7B9A">
        <w:rPr>
          <w:color w:val="35343A"/>
          <w:spacing w:val="-1"/>
          <w:w w:val="125"/>
        </w:rPr>
        <w:t>u</w:t>
      </w:r>
      <w:r w:rsidR="000B7B9A">
        <w:rPr>
          <w:color w:val="6C6A6E"/>
          <w:spacing w:val="10"/>
          <w:w w:val="125"/>
        </w:rPr>
        <w:t>-</w:t>
      </w:r>
      <w:r w:rsidR="000B7B9A">
        <w:rPr>
          <w:color w:val="35343A"/>
          <w:spacing w:val="5"/>
          <w:w w:val="125"/>
        </w:rPr>
        <w:t>t</w:t>
      </w:r>
      <w:r w:rsidR="000B7B9A">
        <w:rPr>
          <w:color w:val="504E51"/>
          <w:spacing w:val="-15"/>
          <w:w w:val="125"/>
        </w:rPr>
        <w:t>e</w:t>
      </w:r>
      <w:r w:rsidR="000B7B9A">
        <w:rPr>
          <w:color w:val="35343A"/>
          <w:w w:val="125"/>
        </w:rPr>
        <w:t>s</w:t>
      </w:r>
      <w:r w:rsidR="000B7B9A">
        <w:rPr>
          <w:color w:val="35343A"/>
          <w:spacing w:val="6"/>
          <w:w w:val="125"/>
        </w:rPr>
        <w:t>t</w:t>
      </w:r>
      <w:r w:rsidR="000B7B9A">
        <w:rPr>
          <w:color w:val="504E51"/>
          <w:spacing w:val="6"/>
          <w:w w:val="125"/>
        </w:rPr>
        <w:t>-</w:t>
      </w:r>
      <w:r w:rsidR="000B7B9A">
        <w:rPr>
          <w:color w:val="35343A"/>
          <w:spacing w:val="-2"/>
          <w:w w:val="125"/>
        </w:rPr>
        <w:t>0</w:t>
      </w:r>
      <w:r w:rsidR="000B7B9A">
        <w:rPr>
          <w:color w:val="504E51"/>
          <w:w w:val="125"/>
        </w:rPr>
        <w:t>3</w:t>
      </w:r>
    </w:p>
    <w:p w:rsidR="000B7B9A" w:rsidRDefault="00035F6E" w:rsidP="000B7B9A">
      <w:pPr>
        <w:tabs>
          <w:tab w:val="left" w:pos="8733"/>
        </w:tabs>
        <w:spacing w:line="541" w:lineRule="exact"/>
        <w:ind w:left="1827"/>
        <w:rPr>
          <w:rFonts w:ascii="宋体" w:eastAsia="宋体" w:hAnsi="宋体" w:cs="宋体"/>
          <w:sz w:val="34"/>
          <w:szCs w:val="34"/>
        </w:rPr>
      </w:pPr>
      <w:r w:rsidRPr="00035F6E">
        <w:rPr>
          <w:rFonts w:eastAsiaTheme="minorHAnsi"/>
        </w:rPr>
        <w:pict>
          <v:group id="_x0000_s4733" style="position:absolute;left:0;text-align:left;margin-left:175.15pt;margin-top:37.1pt;width:199pt;height:.1pt;z-index:-251296768;mso-position-horizontal-relative:page" coordorigin="3503,742" coordsize="3980,2">
            <v:shape id="_x0000_s4734" style="position:absolute;left:3503;top:742;width:3980;height:2" coordorigin="3503,742" coordsize="3980,0" path="m3503,742r3980,e" filled="f" strokecolor="#d4d0d4" strokeweight="1.0532mm">
              <v:path arrowok="t"/>
            </v:shape>
            <w10:wrap anchorx="page"/>
          </v:group>
        </w:pict>
      </w:r>
      <w:r w:rsidR="000B7B9A">
        <w:rPr>
          <w:rFonts w:ascii="Arial" w:eastAsia="Arial" w:hAnsi="Arial" w:cs="Arial"/>
          <w:color w:val="8D888C"/>
          <w:w w:val="95"/>
          <w:sz w:val="40"/>
          <w:szCs w:val="40"/>
        </w:rPr>
        <w:t>192.168</w:t>
      </w:r>
      <w:r w:rsidR="000B7B9A">
        <w:rPr>
          <w:rFonts w:ascii="Arial" w:eastAsia="Arial" w:hAnsi="Arial" w:cs="Arial"/>
          <w:color w:val="8D888C"/>
          <w:spacing w:val="23"/>
          <w:w w:val="95"/>
          <w:sz w:val="40"/>
          <w:szCs w:val="40"/>
        </w:rPr>
        <w:t>.</w:t>
      </w:r>
      <w:r w:rsidR="000B7B9A">
        <w:rPr>
          <w:rFonts w:ascii="宋体" w:eastAsia="宋体" w:hAnsi="宋体" w:cs="宋体"/>
          <w:color w:val="8D888C"/>
          <w:w w:val="95"/>
          <w:sz w:val="40"/>
          <w:szCs w:val="40"/>
        </w:rPr>
        <w:t>1</w:t>
      </w:r>
      <w:r w:rsidR="000B7B9A">
        <w:rPr>
          <w:rFonts w:ascii="宋体" w:eastAsia="宋体" w:hAnsi="宋体" w:cs="宋体"/>
          <w:color w:val="8D888C"/>
          <w:spacing w:val="-120"/>
          <w:w w:val="95"/>
          <w:sz w:val="40"/>
          <w:szCs w:val="40"/>
        </w:rPr>
        <w:t>.</w:t>
      </w:r>
      <w:r w:rsidR="000B7B9A">
        <w:rPr>
          <w:rFonts w:ascii="Arial" w:eastAsia="Arial" w:hAnsi="Arial" w:cs="Arial"/>
          <w:color w:val="8D888C"/>
          <w:w w:val="95"/>
          <w:sz w:val="40"/>
          <w:szCs w:val="40"/>
        </w:rPr>
        <w:t>213</w:t>
      </w:r>
      <w:r w:rsidR="000B7B9A">
        <w:rPr>
          <w:rFonts w:ascii="Arial" w:eastAsia="Arial" w:hAnsi="Arial" w:cs="Arial"/>
          <w:color w:val="8D888C"/>
          <w:w w:val="95"/>
          <w:sz w:val="40"/>
          <w:szCs w:val="40"/>
        </w:rPr>
        <w:tab/>
      </w:r>
      <w:r w:rsidR="000B7B9A">
        <w:rPr>
          <w:rFonts w:ascii="宋体" w:eastAsia="宋体" w:hAnsi="宋体" w:cs="宋体"/>
          <w:color w:val="A5A2A4"/>
          <w:w w:val="65"/>
          <w:position w:val="-3"/>
          <w:sz w:val="34"/>
          <w:szCs w:val="34"/>
        </w:rPr>
        <w:t>吨，</w:t>
      </w:r>
    </w:p>
    <w:p w:rsidR="000B7B9A" w:rsidRDefault="000B7B9A" w:rsidP="000B7B9A">
      <w:pPr>
        <w:spacing w:before="8" w:line="150" w:lineRule="exact"/>
        <w:rPr>
          <w:sz w:val="15"/>
          <w:szCs w:val="15"/>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sectPr w:rsidR="000B7B9A">
          <w:type w:val="continuous"/>
          <w:pgSz w:w="12240" w:h="15840"/>
          <w:pgMar w:top="1480" w:right="0" w:bottom="280" w:left="700" w:header="720" w:footer="720" w:gutter="0"/>
          <w:cols w:space="720"/>
        </w:sectPr>
      </w:pPr>
    </w:p>
    <w:p w:rsidR="000B7B9A" w:rsidRDefault="000B7B9A" w:rsidP="000B7B9A">
      <w:pPr>
        <w:spacing w:before="7" w:line="190" w:lineRule="exact"/>
        <w:rPr>
          <w:sz w:val="19"/>
          <w:szCs w:val="19"/>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Heading4"/>
        <w:ind w:left="1807"/>
      </w:pPr>
      <w:r>
        <w:rPr>
          <w:noProof/>
          <w:lang w:eastAsia="zh-CN"/>
        </w:rPr>
        <w:drawing>
          <wp:anchor distT="0" distB="0" distL="114300" distR="114300" simplePos="0" relativeHeight="252017664" behindDoc="1" locked="0" layoutInCell="1" allowOverlap="1">
            <wp:simplePos x="0" y="0"/>
            <wp:positionH relativeFrom="page">
              <wp:posOffset>1295400</wp:posOffset>
            </wp:positionH>
            <wp:positionV relativeFrom="paragraph">
              <wp:posOffset>-942340</wp:posOffset>
            </wp:positionV>
            <wp:extent cx="6146800" cy="889000"/>
            <wp:effectExtent l="19050" t="0" r="6350" b="0"/>
            <wp:wrapNone/>
            <wp:docPr id="2677" name="Picture 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pic:cNvPicPr>
                      <a:picLocks noChangeAspect="1" noChangeArrowheads="1"/>
                    </pic:cNvPicPr>
                  </pic:nvPicPr>
                  <pic:blipFill>
                    <a:blip r:embed="rId60"/>
                    <a:srcRect/>
                    <a:stretch>
                      <a:fillRect/>
                    </a:stretch>
                  </pic:blipFill>
                  <pic:spPr bwMode="auto">
                    <a:xfrm>
                      <a:off x="0" y="0"/>
                      <a:ext cx="6146800" cy="889000"/>
                    </a:xfrm>
                    <a:prstGeom prst="rect">
                      <a:avLst/>
                    </a:prstGeom>
                    <a:noFill/>
                  </pic:spPr>
                </pic:pic>
              </a:graphicData>
            </a:graphic>
          </wp:anchor>
        </w:drawing>
      </w:r>
      <w:r w:rsidR="00035F6E">
        <w:pict>
          <v:shape id="_x0000_s4737" type="#_x0000_t202" style="position:absolute;left:0;text-align:left;margin-left:576.2pt;margin-top:-34.85pt;width:6.25pt;height:16.5pt;z-index:-251293696;mso-position-horizontal-relative:page;mso-position-vertical-relative:text" filled="f" stroked="f">
            <v:textbox inset="0,0,0,0">
              <w:txbxContent>
                <w:p w:rsidR="000B7B9A" w:rsidRDefault="000B7B9A" w:rsidP="000B7B9A">
                  <w:pPr>
                    <w:spacing w:line="330" w:lineRule="exact"/>
                    <w:rPr>
                      <w:rFonts w:ascii="Arial" w:eastAsia="Arial" w:hAnsi="Arial" w:cs="Arial"/>
                      <w:sz w:val="33"/>
                      <w:szCs w:val="33"/>
                    </w:rPr>
                  </w:pPr>
                  <w:r>
                    <w:rPr>
                      <w:rFonts w:ascii="Arial" w:eastAsia="Arial" w:hAnsi="Arial" w:cs="Arial"/>
                      <w:color w:val="6C6A6E"/>
                      <w:w w:val="135"/>
                      <w:sz w:val="33"/>
                      <w:szCs w:val="33"/>
                    </w:rPr>
                    <w:t>f</w:t>
                  </w:r>
                </w:p>
              </w:txbxContent>
            </v:textbox>
            <w10:wrap anchorx="page"/>
          </v:shape>
        </w:pict>
      </w:r>
      <w:r>
        <w:rPr>
          <w:rFonts w:ascii="宋体" w:eastAsia="宋体" w:hAnsi="宋体" w:cs="宋体"/>
          <w:color w:val="35343A"/>
          <w:w w:val="125"/>
          <w:sz w:val="32"/>
          <w:szCs w:val="32"/>
        </w:rPr>
        <w:t>l</w:t>
      </w:r>
      <w:r>
        <w:rPr>
          <w:rFonts w:ascii="宋体" w:eastAsia="宋体" w:hAnsi="宋体" w:cs="宋体"/>
          <w:color w:val="35343A"/>
          <w:spacing w:val="-14"/>
          <w:w w:val="125"/>
          <w:sz w:val="32"/>
          <w:szCs w:val="32"/>
        </w:rPr>
        <w:t>I</w:t>
      </w:r>
      <w:r>
        <w:rPr>
          <w:color w:val="35343A"/>
          <w:w w:val="125"/>
        </w:rPr>
        <w:t>bunt</w:t>
      </w:r>
      <w:r>
        <w:rPr>
          <w:color w:val="35343A"/>
          <w:spacing w:val="-7"/>
          <w:w w:val="125"/>
        </w:rPr>
        <w:t>u</w:t>
      </w:r>
      <w:r>
        <w:rPr>
          <w:color w:val="6C6A6E"/>
          <w:spacing w:val="-12"/>
          <w:w w:val="125"/>
        </w:rPr>
        <w:t>-</w:t>
      </w:r>
      <w:r>
        <w:rPr>
          <w:color w:val="35343A"/>
          <w:spacing w:val="-11"/>
          <w:w w:val="125"/>
        </w:rPr>
        <w:t>t</w:t>
      </w:r>
      <w:r>
        <w:rPr>
          <w:color w:val="504E51"/>
          <w:spacing w:val="-38"/>
          <w:w w:val="125"/>
        </w:rPr>
        <w:t>e</w:t>
      </w:r>
      <w:r>
        <w:rPr>
          <w:color w:val="35343A"/>
          <w:w w:val="125"/>
        </w:rPr>
        <w:t>s</w:t>
      </w:r>
      <w:r>
        <w:rPr>
          <w:color w:val="35343A"/>
          <w:spacing w:val="-14"/>
          <w:w w:val="125"/>
        </w:rPr>
        <w:t>t</w:t>
      </w:r>
      <w:r>
        <w:rPr>
          <w:color w:val="6C6A6E"/>
          <w:spacing w:val="6"/>
          <w:w w:val="125"/>
        </w:rPr>
        <w:t>-</w:t>
      </w:r>
      <w:r>
        <w:rPr>
          <w:color w:val="35343A"/>
          <w:w w:val="125"/>
        </w:rPr>
        <w:t>02</w:t>
      </w:r>
    </w:p>
    <w:p w:rsidR="000B7B9A" w:rsidRDefault="000B7B9A" w:rsidP="000B7B9A">
      <w:pPr>
        <w:spacing w:line="538" w:lineRule="exact"/>
        <w:ind w:left="1827"/>
        <w:rPr>
          <w:rFonts w:ascii="Arial" w:eastAsia="Arial" w:hAnsi="Arial" w:cs="Arial"/>
          <w:sz w:val="40"/>
          <w:szCs w:val="40"/>
        </w:rPr>
      </w:pPr>
      <w:r>
        <w:rPr>
          <w:rFonts w:ascii="Arial" w:eastAsia="Arial" w:hAnsi="Arial" w:cs="Arial"/>
          <w:color w:val="8D888C"/>
          <w:w w:val="115"/>
          <w:sz w:val="40"/>
          <w:szCs w:val="40"/>
        </w:rPr>
        <w:t>192.168</w:t>
      </w:r>
      <w:r>
        <w:rPr>
          <w:rFonts w:ascii="Arial" w:eastAsia="Arial" w:hAnsi="Arial" w:cs="Arial"/>
          <w:color w:val="8D888C"/>
          <w:spacing w:val="17"/>
          <w:w w:val="115"/>
          <w:sz w:val="40"/>
          <w:szCs w:val="40"/>
        </w:rPr>
        <w:t>.</w:t>
      </w:r>
      <w:r>
        <w:rPr>
          <w:rFonts w:ascii="宋体" w:eastAsia="宋体" w:hAnsi="宋体" w:cs="宋体"/>
          <w:color w:val="8D888C"/>
          <w:w w:val="115"/>
          <w:sz w:val="40"/>
          <w:szCs w:val="40"/>
        </w:rPr>
        <w:t>1</w:t>
      </w:r>
      <w:r>
        <w:rPr>
          <w:rFonts w:ascii="宋体" w:eastAsia="宋体" w:hAnsi="宋体" w:cs="宋体"/>
          <w:color w:val="8D888C"/>
          <w:spacing w:val="-141"/>
          <w:w w:val="115"/>
          <w:sz w:val="40"/>
          <w:szCs w:val="40"/>
        </w:rPr>
        <w:t>.</w:t>
      </w:r>
      <w:r>
        <w:rPr>
          <w:rFonts w:ascii="Arial" w:eastAsia="Arial" w:hAnsi="Arial" w:cs="Arial"/>
          <w:color w:val="8D888C"/>
          <w:w w:val="115"/>
          <w:sz w:val="40"/>
          <w:szCs w:val="40"/>
        </w:rPr>
        <w:t>212</w:t>
      </w:r>
    </w:p>
    <w:p w:rsidR="000B7B9A" w:rsidRDefault="000B7B9A" w:rsidP="000B7B9A">
      <w:pPr>
        <w:spacing w:line="1686" w:lineRule="exact"/>
        <w:ind w:left="1807"/>
        <w:rPr>
          <w:rFonts w:ascii="Arial" w:eastAsia="Arial" w:hAnsi="Arial" w:cs="Arial"/>
          <w:sz w:val="40"/>
          <w:szCs w:val="40"/>
        </w:rPr>
      </w:pPr>
      <w:r>
        <w:rPr>
          <w:w w:val="210"/>
        </w:rPr>
        <w:br w:type="column"/>
      </w:r>
      <w:r>
        <w:rPr>
          <w:rFonts w:ascii="宋体" w:eastAsia="宋体" w:hAnsi="宋体" w:cs="宋体"/>
          <w:color w:val="F8AB3B"/>
          <w:spacing w:val="-163"/>
          <w:w w:val="210"/>
          <w:position w:val="-19"/>
          <w:sz w:val="144"/>
          <w:szCs w:val="144"/>
        </w:rPr>
        <w:lastRenderedPageBreak/>
        <w:t>。</w:t>
      </w:r>
      <w:r>
        <w:rPr>
          <w:rFonts w:ascii="Arial" w:eastAsia="Arial" w:hAnsi="Arial" w:cs="Arial"/>
          <w:color w:val="6C6A6E"/>
          <w:w w:val="210"/>
          <w:sz w:val="40"/>
          <w:szCs w:val="40"/>
        </w:rPr>
        <w:t>In</w:t>
      </w:r>
    </w:p>
    <w:p w:rsidR="000B7B9A" w:rsidRDefault="000B7B9A" w:rsidP="000B7B9A">
      <w:pPr>
        <w:spacing w:line="1686" w:lineRule="exact"/>
        <w:rPr>
          <w:rFonts w:ascii="Arial" w:eastAsia="Arial" w:hAnsi="Arial" w:cs="Arial"/>
          <w:sz w:val="40"/>
          <w:szCs w:val="40"/>
        </w:rPr>
        <w:sectPr w:rsidR="000B7B9A">
          <w:type w:val="continuous"/>
          <w:pgSz w:w="12240" w:h="15840"/>
          <w:pgMar w:top="1480" w:right="0" w:bottom="280" w:left="700" w:header="720" w:footer="720" w:gutter="0"/>
          <w:cols w:num="2" w:space="720" w:equalWidth="0">
            <w:col w:w="5133" w:space="559"/>
            <w:col w:w="5848"/>
          </w:cols>
        </w:sectPr>
      </w:pPr>
    </w:p>
    <w:p w:rsidR="000B7B9A" w:rsidRDefault="000B7B9A" w:rsidP="000B7B9A">
      <w:pPr>
        <w:spacing w:before="8" w:line="100" w:lineRule="exact"/>
        <w:rPr>
          <w:sz w:val="10"/>
          <w:szCs w:val="10"/>
        </w:rPr>
      </w:pPr>
    </w:p>
    <w:p w:rsidR="000B7B9A" w:rsidRDefault="000B7B9A" w:rsidP="000B7B9A">
      <w:pPr>
        <w:spacing w:line="200" w:lineRule="exact"/>
        <w:rPr>
          <w:sz w:val="20"/>
          <w:szCs w:val="20"/>
        </w:rPr>
      </w:pPr>
    </w:p>
    <w:p w:rsidR="000B7B9A" w:rsidRDefault="00035F6E" w:rsidP="000B7B9A">
      <w:pPr>
        <w:pStyle w:val="Heading4"/>
        <w:spacing w:before="49"/>
      </w:pPr>
      <w:r>
        <w:pict>
          <v:shape id="_x0000_s4738" type="#_x0000_t202" style="position:absolute;left:0;text-align:left;margin-left:127.4pt;margin-top:7.6pt;width:458.15pt;height:45.3pt;z-index:-251292672;mso-position-horizontal-relative:page" filled="f" stroked="f">
            <v:textbox inset="0,0,0,0">
              <w:txbxContent>
                <w:p w:rsidR="000B7B9A" w:rsidRDefault="000B7B9A" w:rsidP="000B7B9A">
                  <w:pPr>
                    <w:tabs>
                      <w:tab w:val="left" w:pos="4856"/>
                      <w:tab w:val="left" w:pos="8478"/>
                    </w:tabs>
                    <w:spacing w:line="906" w:lineRule="exact"/>
                    <w:rPr>
                      <w:rFonts w:ascii="Arial" w:eastAsia="Arial" w:hAnsi="Arial" w:cs="Arial"/>
                      <w:sz w:val="56"/>
                      <w:szCs w:val="56"/>
                    </w:rPr>
                  </w:pPr>
                  <w:r>
                    <w:rPr>
                      <w:rFonts w:ascii="Arial" w:eastAsia="Arial" w:hAnsi="Arial" w:cs="Arial"/>
                      <w:color w:val="8D888C"/>
                      <w:w w:val="125"/>
                      <w:sz w:val="40"/>
                      <w:szCs w:val="40"/>
                    </w:rPr>
                    <w:t>192.168</w:t>
                  </w:r>
                  <w:r>
                    <w:rPr>
                      <w:rFonts w:ascii="Arial" w:eastAsia="Arial" w:hAnsi="Arial" w:cs="Arial"/>
                      <w:color w:val="8D888C"/>
                      <w:spacing w:val="31"/>
                      <w:w w:val="125"/>
                      <w:sz w:val="40"/>
                      <w:szCs w:val="40"/>
                    </w:rPr>
                    <w:t>.</w:t>
                  </w:r>
                  <w:r>
                    <w:rPr>
                      <w:rFonts w:ascii="宋体" w:eastAsia="宋体" w:hAnsi="宋体" w:cs="宋体"/>
                      <w:color w:val="8D888C"/>
                      <w:w w:val="125"/>
                      <w:sz w:val="40"/>
                      <w:szCs w:val="40"/>
                    </w:rPr>
                    <w:t>1</w:t>
                  </w:r>
                  <w:r>
                    <w:rPr>
                      <w:rFonts w:ascii="宋体" w:eastAsia="宋体" w:hAnsi="宋体" w:cs="宋体"/>
                      <w:color w:val="8D888C"/>
                      <w:spacing w:val="-154"/>
                      <w:w w:val="125"/>
                      <w:sz w:val="40"/>
                      <w:szCs w:val="40"/>
                    </w:rPr>
                    <w:t>.</w:t>
                  </w:r>
                  <w:r>
                    <w:rPr>
                      <w:rFonts w:ascii="Arial" w:eastAsia="Arial" w:hAnsi="Arial" w:cs="Arial"/>
                      <w:color w:val="8D888C"/>
                      <w:w w:val="125"/>
                      <w:sz w:val="40"/>
                      <w:szCs w:val="40"/>
                    </w:rPr>
                    <w:t>213</w:t>
                  </w:r>
                  <w:r>
                    <w:rPr>
                      <w:rFonts w:ascii="Arial" w:eastAsia="Arial" w:hAnsi="Arial" w:cs="Arial"/>
                      <w:color w:val="8D888C"/>
                      <w:w w:val="125"/>
                      <w:sz w:val="40"/>
                      <w:szCs w:val="40"/>
                    </w:rPr>
                    <w:tab/>
                  </w:r>
                  <w:r>
                    <w:rPr>
                      <w:rFonts w:ascii="Courier New" w:eastAsia="Courier New" w:hAnsi="Courier New" w:cs="Courier New"/>
                      <w:color w:val="5BC0E1"/>
                      <w:spacing w:val="-234"/>
                      <w:w w:val="215"/>
                      <w:position w:val="28"/>
                      <w:sz w:val="75"/>
                      <w:szCs w:val="75"/>
                    </w:rPr>
                    <w:t>8</w:t>
                  </w:r>
                  <w:r>
                    <w:rPr>
                      <w:rFonts w:ascii="Courier New" w:eastAsia="Courier New" w:hAnsi="Courier New" w:cs="Courier New"/>
                      <w:color w:val="F8AB3B"/>
                      <w:w w:val="215"/>
                      <w:position w:val="28"/>
                      <w:sz w:val="75"/>
                      <w:szCs w:val="75"/>
                    </w:rPr>
                    <w:t>0</w:t>
                  </w:r>
                  <w:r>
                    <w:rPr>
                      <w:rFonts w:ascii="Courier New" w:eastAsia="Courier New" w:hAnsi="Courier New" w:cs="Courier New"/>
                      <w:color w:val="F8AB3B"/>
                      <w:w w:val="215"/>
                      <w:position w:val="28"/>
                      <w:sz w:val="75"/>
                      <w:szCs w:val="75"/>
                    </w:rPr>
                    <w:tab/>
                  </w:r>
                  <w:r>
                    <w:rPr>
                      <w:rFonts w:ascii="Arial" w:eastAsia="Arial" w:hAnsi="Arial" w:cs="Arial"/>
                      <w:color w:val="08030A"/>
                      <w:w w:val="115"/>
                      <w:position w:val="32"/>
                      <w:sz w:val="56"/>
                      <w:szCs w:val="56"/>
                    </w:rPr>
                    <w:t>Ot</w:t>
                  </w:r>
                </w:p>
              </w:txbxContent>
            </v:textbox>
            <w10:wrap anchorx="page"/>
          </v:shape>
        </w:pict>
      </w:r>
      <w:r w:rsidR="000B7B9A">
        <w:rPr>
          <w:color w:val="35343A"/>
          <w:w w:val="125"/>
        </w:rPr>
        <w:t>ubunt</w:t>
      </w:r>
      <w:r w:rsidR="000B7B9A">
        <w:rPr>
          <w:color w:val="35343A"/>
          <w:spacing w:val="-9"/>
          <w:w w:val="125"/>
        </w:rPr>
        <w:t>u</w:t>
      </w:r>
      <w:r w:rsidR="000B7B9A">
        <w:rPr>
          <w:color w:val="6C6A6E"/>
          <w:spacing w:val="6"/>
          <w:w w:val="125"/>
        </w:rPr>
        <w:t>-</w:t>
      </w:r>
      <w:r w:rsidR="000B7B9A">
        <w:rPr>
          <w:color w:val="35343A"/>
          <w:w w:val="125"/>
        </w:rPr>
        <w:t>tes</w:t>
      </w:r>
      <w:r w:rsidR="000B7B9A">
        <w:rPr>
          <w:color w:val="35343A"/>
          <w:spacing w:val="3"/>
          <w:w w:val="125"/>
        </w:rPr>
        <w:t>t</w:t>
      </w:r>
      <w:r w:rsidR="000B7B9A">
        <w:rPr>
          <w:color w:val="504E51"/>
          <w:spacing w:val="-15"/>
          <w:w w:val="125"/>
        </w:rPr>
        <w:t>-</w:t>
      </w:r>
      <w:r w:rsidR="000B7B9A">
        <w:rPr>
          <w:color w:val="35343A"/>
          <w:spacing w:val="-2"/>
          <w:w w:val="125"/>
        </w:rPr>
        <w:t>0</w:t>
      </w:r>
      <w:r w:rsidR="000B7B9A">
        <w:rPr>
          <w:color w:val="504E51"/>
          <w:w w:val="125"/>
        </w:rPr>
        <w:t>3</w:t>
      </w:r>
    </w:p>
    <w:p w:rsidR="000B7B9A" w:rsidRDefault="000B7B9A" w:rsidP="000B7B9A">
      <w:pPr>
        <w:spacing w:before="13" w:line="200" w:lineRule="exact"/>
        <w:rPr>
          <w:sz w:val="20"/>
          <w:szCs w:val="20"/>
        </w:rPr>
      </w:pPr>
    </w:p>
    <w:p w:rsidR="000B7B9A" w:rsidRDefault="000B7B9A" w:rsidP="000B7B9A">
      <w:pPr>
        <w:tabs>
          <w:tab w:val="left" w:pos="8654"/>
        </w:tabs>
        <w:ind w:left="5310"/>
        <w:rPr>
          <w:rFonts w:ascii="Courier New" w:eastAsia="Courier New" w:hAnsi="Courier New" w:cs="Courier New"/>
          <w:sz w:val="48"/>
          <w:szCs w:val="48"/>
        </w:rPr>
      </w:pPr>
      <w:r>
        <w:rPr>
          <w:rFonts w:ascii="Courier New" w:eastAsia="Courier New" w:hAnsi="Courier New" w:cs="Courier New"/>
          <w:color w:val="A5A2A4"/>
          <w:sz w:val="48"/>
          <w:szCs w:val="48"/>
          <w:u w:val="single" w:color="D4D4D4"/>
        </w:rPr>
        <w:t xml:space="preserve"> </w:t>
      </w:r>
      <w:r>
        <w:rPr>
          <w:rFonts w:ascii="Courier New" w:eastAsia="Courier New" w:hAnsi="Courier New" w:cs="Courier New"/>
          <w:color w:val="A5A2A4"/>
          <w:sz w:val="48"/>
          <w:szCs w:val="48"/>
          <w:u w:val="single" w:color="D4D4D4"/>
        </w:rPr>
        <w:tab/>
      </w:r>
      <w:r>
        <w:rPr>
          <w:rFonts w:ascii="Courier New" w:eastAsia="Courier New" w:hAnsi="Courier New" w:cs="Courier New"/>
          <w:color w:val="A5A2A4"/>
          <w:w w:val="170"/>
          <w:sz w:val="48"/>
          <w:szCs w:val="48"/>
        </w:rPr>
        <w:t>•</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0" w:line="200" w:lineRule="exact"/>
        <w:rPr>
          <w:sz w:val="20"/>
          <w:szCs w:val="20"/>
        </w:rPr>
      </w:pPr>
    </w:p>
    <w:p w:rsidR="000B7B9A" w:rsidRDefault="000B7B9A" w:rsidP="000B7B9A">
      <w:pPr>
        <w:spacing w:line="200" w:lineRule="exact"/>
        <w:rPr>
          <w:sz w:val="20"/>
          <w:szCs w:val="20"/>
        </w:rPr>
        <w:sectPr w:rsidR="000B7B9A">
          <w:type w:val="continuous"/>
          <w:pgSz w:w="12240" w:h="15840"/>
          <w:pgMar w:top="1480" w:right="0" w:bottom="280" w:left="700" w:header="720" w:footer="720" w:gutter="0"/>
          <w:cols w:space="720"/>
        </w:sect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9" w:line="280" w:lineRule="exact"/>
        <w:rPr>
          <w:sz w:val="28"/>
          <w:szCs w:val="28"/>
        </w:rPr>
      </w:pPr>
    </w:p>
    <w:p w:rsidR="000B7B9A" w:rsidRDefault="000B7B9A" w:rsidP="000B7B9A">
      <w:pPr>
        <w:pStyle w:val="Heading4"/>
      </w:pPr>
      <w:r>
        <w:rPr>
          <w:rFonts w:ascii="宋体" w:eastAsia="宋体" w:hAnsi="宋体" w:cs="宋体"/>
          <w:color w:val="35343A"/>
          <w:w w:val="125"/>
          <w:sz w:val="32"/>
          <w:szCs w:val="32"/>
        </w:rPr>
        <w:t>l</w:t>
      </w:r>
      <w:r>
        <w:rPr>
          <w:rFonts w:ascii="宋体" w:eastAsia="宋体" w:hAnsi="宋体" w:cs="宋体"/>
          <w:color w:val="35343A"/>
          <w:spacing w:val="-14"/>
          <w:w w:val="125"/>
          <w:sz w:val="32"/>
          <w:szCs w:val="32"/>
        </w:rPr>
        <w:t>I</w:t>
      </w:r>
      <w:r>
        <w:rPr>
          <w:color w:val="35343A"/>
          <w:w w:val="125"/>
        </w:rPr>
        <w:t>bunt</w:t>
      </w:r>
      <w:r>
        <w:rPr>
          <w:color w:val="35343A"/>
          <w:spacing w:val="-7"/>
          <w:w w:val="125"/>
        </w:rPr>
        <w:t>u</w:t>
      </w:r>
      <w:r>
        <w:rPr>
          <w:color w:val="504E51"/>
          <w:spacing w:val="6"/>
          <w:w w:val="125"/>
        </w:rPr>
        <w:t>-</w:t>
      </w:r>
      <w:r>
        <w:rPr>
          <w:color w:val="35343A"/>
          <w:spacing w:val="-11"/>
          <w:w w:val="125"/>
        </w:rPr>
        <w:t>t</w:t>
      </w:r>
      <w:r>
        <w:rPr>
          <w:color w:val="504E51"/>
          <w:w w:val="125"/>
        </w:rPr>
        <w:t>e</w:t>
      </w:r>
      <w:r>
        <w:rPr>
          <w:color w:val="504E51"/>
          <w:spacing w:val="-73"/>
          <w:w w:val="125"/>
        </w:rPr>
        <w:t>s</w:t>
      </w:r>
      <w:r>
        <w:rPr>
          <w:color w:val="35343A"/>
          <w:spacing w:val="-12"/>
          <w:w w:val="125"/>
        </w:rPr>
        <w:t>t</w:t>
      </w:r>
      <w:r>
        <w:rPr>
          <w:color w:val="6C6A6E"/>
          <w:spacing w:val="6"/>
          <w:w w:val="125"/>
        </w:rPr>
        <w:t>-</w:t>
      </w:r>
      <w:r>
        <w:rPr>
          <w:color w:val="35343A"/>
          <w:w w:val="125"/>
        </w:rPr>
        <w:t>02</w:t>
      </w:r>
    </w:p>
    <w:p w:rsidR="000B7B9A" w:rsidRDefault="000B7B9A" w:rsidP="000B7B9A">
      <w:pPr>
        <w:spacing w:line="538" w:lineRule="exact"/>
        <w:ind w:left="1847"/>
        <w:rPr>
          <w:rFonts w:ascii="Arial" w:eastAsia="Arial" w:hAnsi="Arial" w:cs="Arial"/>
          <w:sz w:val="40"/>
          <w:szCs w:val="40"/>
        </w:rPr>
      </w:pPr>
      <w:r>
        <w:rPr>
          <w:rFonts w:ascii="Arial" w:eastAsia="Arial" w:hAnsi="Arial" w:cs="Arial"/>
          <w:color w:val="8D888C"/>
          <w:w w:val="115"/>
          <w:sz w:val="40"/>
          <w:szCs w:val="40"/>
        </w:rPr>
        <w:t>192.168</w:t>
      </w:r>
      <w:r>
        <w:rPr>
          <w:rFonts w:ascii="Arial" w:eastAsia="Arial" w:hAnsi="Arial" w:cs="Arial"/>
          <w:color w:val="8D888C"/>
          <w:spacing w:val="17"/>
          <w:w w:val="115"/>
          <w:sz w:val="40"/>
          <w:szCs w:val="40"/>
        </w:rPr>
        <w:t>.</w:t>
      </w:r>
      <w:r>
        <w:rPr>
          <w:rFonts w:ascii="宋体" w:eastAsia="宋体" w:hAnsi="宋体" w:cs="宋体"/>
          <w:color w:val="8D888C"/>
          <w:w w:val="115"/>
          <w:sz w:val="40"/>
          <w:szCs w:val="40"/>
        </w:rPr>
        <w:t>1</w:t>
      </w:r>
      <w:r>
        <w:rPr>
          <w:rFonts w:ascii="宋体" w:eastAsia="宋体" w:hAnsi="宋体" w:cs="宋体"/>
          <w:color w:val="8D888C"/>
          <w:spacing w:val="-141"/>
          <w:w w:val="115"/>
          <w:sz w:val="40"/>
          <w:szCs w:val="40"/>
        </w:rPr>
        <w:t>.</w:t>
      </w:r>
      <w:r>
        <w:rPr>
          <w:rFonts w:ascii="Arial" w:eastAsia="Arial" w:hAnsi="Arial" w:cs="Arial"/>
          <w:color w:val="8D888C"/>
          <w:w w:val="115"/>
          <w:sz w:val="40"/>
          <w:szCs w:val="40"/>
        </w:rPr>
        <w:t>212</w:t>
      </w:r>
    </w:p>
    <w:p w:rsidR="000B7B9A" w:rsidRDefault="000B7B9A" w:rsidP="000B7B9A">
      <w:pPr>
        <w:spacing w:before="7" w:line="170" w:lineRule="exact"/>
        <w:rPr>
          <w:sz w:val="17"/>
          <w:szCs w:val="17"/>
        </w:rPr>
      </w:pPr>
    </w:p>
    <w:p w:rsidR="000B7B9A" w:rsidRDefault="000B7B9A" w:rsidP="000B7B9A">
      <w:pPr>
        <w:spacing w:line="200" w:lineRule="exact"/>
        <w:rPr>
          <w:sz w:val="20"/>
          <w:szCs w:val="20"/>
        </w:rPr>
      </w:pPr>
    </w:p>
    <w:p w:rsidR="000B7B9A" w:rsidRDefault="000B7B9A" w:rsidP="000B7B9A">
      <w:pPr>
        <w:spacing w:line="173" w:lineRule="atLeast"/>
        <w:ind w:left="1847"/>
        <w:rPr>
          <w:rFonts w:ascii="Arial" w:eastAsia="Arial" w:hAnsi="Arial" w:cs="Arial"/>
          <w:sz w:val="40"/>
          <w:szCs w:val="40"/>
        </w:rPr>
      </w:pPr>
      <w:r>
        <w:rPr>
          <w:rFonts w:ascii="Arial" w:eastAsia="Arial" w:hAnsi="Arial" w:cs="Arial"/>
          <w:color w:val="35343A"/>
          <w:w w:val="125"/>
          <w:sz w:val="40"/>
          <w:szCs w:val="40"/>
        </w:rPr>
        <w:t>ubunt</w:t>
      </w:r>
      <w:r>
        <w:rPr>
          <w:rFonts w:ascii="Arial" w:eastAsia="Arial" w:hAnsi="Arial" w:cs="Arial"/>
          <w:color w:val="35343A"/>
          <w:spacing w:val="-9"/>
          <w:w w:val="125"/>
          <w:sz w:val="40"/>
          <w:szCs w:val="40"/>
        </w:rPr>
        <w:t>u</w:t>
      </w:r>
      <w:r>
        <w:rPr>
          <w:rFonts w:ascii="Arial" w:eastAsia="Arial" w:hAnsi="Arial" w:cs="Arial"/>
          <w:color w:val="6C6A6E"/>
          <w:spacing w:val="6"/>
          <w:w w:val="125"/>
          <w:sz w:val="40"/>
          <w:szCs w:val="40"/>
        </w:rPr>
        <w:t>-</w:t>
      </w:r>
      <w:r>
        <w:rPr>
          <w:rFonts w:ascii="Arial" w:eastAsia="Arial" w:hAnsi="Arial" w:cs="Arial"/>
          <w:color w:val="35343A"/>
          <w:spacing w:val="-11"/>
          <w:w w:val="125"/>
          <w:sz w:val="40"/>
          <w:szCs w:val="40"/>
        </w:rPr>
        <w:t>t</w:t>
      </w:r>
      <w:r>
        <w:rPr>
          <w:rFonts w:ascii="Arial" w:eastAsia="Arial" w:hAnsi="Arial" w:cs="Arial"/>
          <w:color w:val="504E51"/>
          <w:spacing w:val="-36"/>
          <w:w w:val="125"/>
          <w:sz w:val="40"/>
          <w:szCs w:val="40"/>
        </w:rPr>
        <w:t>e</w:t>
      </w:r>
      <w:r>
        <w:rPr>
          <w:rFonts w:ascii="Arial" w:eastAsia="Arial" w:hAnsi="Arial" w:cs="Arial"/>
          <w:color w:val="08030A"/>
          <w:spacing w:val="-91"/>
          <w:w w:val="125"/>
          <w:sz w:val="40"/>
          <w:szCs w:val="40"/>
        </w:rPr>
        <w:t>.</w:t>
      </w:r>
      <w:r>
        <w:rPr>
          <w:rFonts w:ascii="Arial" w:eastAsia="Arial" w:hAnsi="Arial" w:cs="Arial"/>
          <w:color w:val="35343A"/>
          <w:w w:val="125"/>
          <w:sz w:val="40"/>
          <w:szCs w:val="40"/>
        </w:rPr>
        <w:t>s</w:t>
      </w:r>
      <w:r>
        <w:rPr>
          <w:rFonts w:ascii="Arial" w:eastAsia="Arial" w:hAnsi="Arial" w:cs="Arial"/>
          <w:color w:val="35343A"/>
          <w:spacing w:val="6"/>
          <w:w w:val="125"/>
          <w:sz w:val="40"/>
          <w:szCs w:val="40"/>
        </w:rPr>
        <w:t>t</w:t>
      </w:r>
      <w:r>
        <w:rPr>
          <w:rFonts w:ascii="Arial" w:eastAsia="Arial" w:hAnsi="Arial" w:cs="Arial"/>
          <w:color w:val="6C6A6E"/>
          <w:spacing w:val="30"/>
          <w:w w:val="125"/>
          <w:sz w:val="40"/>
          <w:szCs w:val="40"/>
        </w:rPr>
        <w:t>-</w:t>
      </w:r>
      <w:r>
        <w:rPr>
          <w:rFonts w:ascii="Arial" w:eastAsia="Arial" w:hAnsi="Arial" w:cs="Arial"/>
          <w:color w:val="35343A"/>
          <w:spacing w:val="2"/>
          <w:w w:val="125"/>
          <w:sz w:val="40"/>
          <w:szCs w:val="40"/>
        </w:rPr>
        <w:t>0</w:t>
      </w:r>
      <w:r>
        <w:rPr>
          <w:rFonts w:ascii="Arial" w:eastAsia="Arial" w:hAnsi="Arial" w:cs="Arial"/>
          <w:color w:val="504E51"/>
          <w:w w:val="125"/>
          <w:sz w:val="40"/>
          <w:szCs w:val="40"/>
        </w:rPr>
        <w:t>3</w:t>
      </w:r>
    </w:p>
    <w:p w:rsidR="000B7B9A" w:rsidRDefault="000B7B9A" w:rsidP="000B7B9A">
      <w:pPr>
        <w:spacing w:line="580" w:lineRule="exact"/>
        <w:ind w:left="3503"/>
        <w:rPr>
          <w:rFonts w:ascii="宋体" w:eastAsia="宋体" w:hAnsi="宋体" w:cs="宋体"/>
          <w:sz w:val="37"/>
          <w:szCs w:val="37"/>
          <w:lang w:eastAsia="zh-CN"/>
        </w:rPr>
      </w:pPr>
      <w:r>
        <w:rPr>
          <w:w w:val="95"/>
          <w:lang w:eastAsia="zh-CN"/>
        </w:rPr>
        <w:br w:type="column"/>
      </w:r>
      <w:r>
        <w:rPr>
          <w:rFonts w:ascii="宋体" w:eastAsia="宋体" w:hAnsi="宋体" w:cs="宋体"/>
          <w:color w:val="6C6A6E"/>
          <w:w w:val="95"/>
          <w:sz w:val="34"/>
          <w:szCs w:val="34"/>
          <w:lang w:eastAsia="zh-CN"/>
        </w:rPr>
        <w:lastRenderedPageBreak/>
        <w:t>有</w:t>
      </w:r>
      <w:r>
        <w:rPr>
          <w:rFonts w:ascii="宋体" w:eastAsia="宋体" w:hAnsi="宋体" w:cs="宋体"/>
          <w:color w:val="6C6A6E"/>
          <w:spacing w:val="-80"/>
          <w:w w:val="95"/>
          <w:sz w:val="34"/>
          <w:szCs w:val="34"/>
          <w:lang w:eastAsia="zh-CN"/>
        </w:rPr>
        <w:t xml:space="preserve"> </w:t>
      </w:r>
      <w:r>
        <w:rPr>
          <w:rFonts w:ascii="Times New Roman" w:eastAsia="Times New Roman" w:hAnsi="Times New Roman" w:cs="Times New Roman"/>
          <w:color w:val="6C6A6E"/>
          <w:w w:val="95"/>
          <w:sz w:val="39"/>
          <w:szCs w:val="39"/>
          <w:lang w:eastAsia="zh-CN"/>
        </w:rPr>
        <w:t>4</w:t>
      </w:r>
      <w:r>
        <w:rPr>
          <w:rFonts w:ascii="Times New Roman" w:eastAsia="Times New Roman" w:hAnsi="Times New Roman" w:cs="Times New Roman"/>
          <w:color w:val="6C6A6E"/>
          <w:spacing w:val="-5"/>
          <w:w w:val="95"/>
          <w:sz w:val="39"/>
          <w:szCs w:val="39"/>
          <w:lang w:eastAsia="zh-CN"/>
        </w:rPr>
        <w:t xml:space="preserve"> </w:t>
      </w:r>
      <w:r>
        <w:rPr>
          <w:rFonts w:ascii="宋体" w:eastAsia="宋体" w:hAnsi="宋体" w:cs="宋体"/>
          <w:color w:val="8D888C"/>
          <w:w w:val="95"/>
          <w:sz w:val="38"/>
          <w:szCs w:val="38"/>
          <w:lang w:eastAsia="zh-CN"/>
        </w:rPr>
        <w:t>个</w:t>
      </w:r>
      <w:r>
        <w:rPr>
          <w:rFonts w:ascii="宋体" w:eastAsia="宋体" w:hAnsi="宋体" w:cs="宋体"/>
          <w:color w:val="6C6A6E"/>
          <w:w w:val="95"/>
          <w:sz w:val="38"/>
          <w:szCs w:val="38"/>
          <w:lang w:eastAsia="zh-CN"/>
        </w:rPr>
        <w:t>磁盘</w:t>
      </w:r>
      <w:r>
        <w:rPr>
          <w:rFonts w:ascii="宋体" w:eastAsia="宋体" w:hAnsi="宋体" w:cs="宋体"/>
          <w:color w:val="6C6A6E"/>
          <w:spacing w:val="-108"/>
          <w:w w:val="95"/>
          <w:sz w:val="38"/>
          <w:szCs w:val="38"/>
          <w:lang w:eastAsia="zh-CN"/>
        </w:rPr>
        <w:t>和</w:t>
      </w:r>
      <w:r>
        <w:rPr>
          <w:rFonts w:ascii="Arial" w:eastAsia="Arial" w:hAnsi="Arial" w:cs="Arial"/>
          <w:color w:val="8D888C"/>
          <w:spacing w:val="-77"/>
          <w:w w:val="95"/>
          <w:sz w:val="47"/>
          <w:szCs w:val="47"/>
          <w:lang w:eastAsia="zh-CN"/>
        </w:rPr>
        <w:t>l</w:t>
      </w:r>
      <w:r>
        <w:rPr>
          <w:rFonts w:ascii="宋体" w:eastAsia="宋体" w:hAnsi="宋体" w:cs="宋体"/>
          <w:color w:val="8D888C"/>
          <w:w w:val="95"/>
          <w:sz w:val="37"/>
          <w:szCs w:val="37"/>
          <w:lang w:eastAsia="zh-CN"/>
        </w:rPr>
        <w:t>余军</w:t>
      </w:r>
    </w:p>
    <w:p w:rsidR="000B7B9A" w:rsidRDefault="00035F6E" w:rsidP="000B7B9A">
      <w:pPr>
        <w:pStyle w:val="Heading4"/>
        <w:spacing w:line="1575" w:lineRule="exact"/>
        <w:ind w:left="2348"/>
        <w:rPr>
          <w:lang w:eastAsia="zh-CN"/>
        </w:rPr>
      </w:pPr>
      <w:r>
        <w:pict>
          <v:group id="_x0000_s4726" style="position:absolute;left:0;text-align:left;margin-left:102pt;margin-top:-38.9pt;width:510pt;height:70pt;z-index:-251297792;mso-position-horizontal-relative:page" coordorigin="2040,-778" coordsize="10200,1400">
            <v:shape id="_x0000_s4727" type="#_x0000_t75" style="position:absolute;left:2040;top:-778;width:7320;height:1400">
              <v:imagedata r:id="rId61" o:title=""/>
            </v:shape>
            <v:group id="_x0000_s4728" style="position:absolute;left:9235;top:-588;width:2985;height:2" coordorigin="9235,-588" coordsize="2985,2">
              <v:shape id="_x0000_s4729" style="position:absolute;left:9235;top:-588;width:2985;height:2" coordorigin="9235,-588" coordsize="2985,0" path="m9235,-588r2985,e" filled="f" strokecolor="#b0b0b4" strokeweight=".70211mm">
                <v:path arrowok="t"/>
              </v:shape>
              <v:shape id="_x0000_s4730" type="#_x0000_t75" style="position:absolute;left:11280;top:62;width:920;height:280">
                <v:imagedata r:id="rId62" o:title=""/>
              </v:shape>
            </v:group>
            <v:group id="_x0000_s4731" style="position:absolute;left:9235;top:130;width:2289;height:2" coordorigin="9235,130" coordsize="2289,2">
              <v:shape id="_x0000_s4732" style="position:absolute;left:9235;top:130;width:2289;height:2" coordorigin="9235,130" coordsize="2289,0" path="m9235,130r2289,e" filled="f" strokecolor="#b0b0b4" strokeweight=".70211mm">
                <v:path arrowok="t"/>
              </v:shape>
            </v:group>
            <w10:wrap anchorx="page"/>
          </v:group>
        </w:pict>
      </w:r>
      <w:r w:rsidR="000B7B9A">
        <w:rPr>
          <w:rFonts w:ascii="宋体" w:eastAsia="宋体" w:hAnsi="宋体" w:cs="宋体"/>
          <w:color w:val="F8AB3B"/>
          <w:spacing w:val="-139"/>
          <w:w w:val="180"/>
          <w:position w:val="-19"/>
          <w:sz w:val="144"/>
          <w:szCs w:val="144"/>
          <w:lang w:eastAsia="zh-CN"/>
        </w:rPr>
        <w:t>。</w:t>
      </w:r>
      <w:r w:rsidR="000B7B9A">
        <w:rPr>
          <w:color w:val="6C6A6E"/>
          <w:w w:val="180"/>
          <w:lang w:eastAsia="zh-CN"/>
        </w:rPr>
        <w:t>Ins</w:t>
      </w:r>
      <w:r w:rsidR="000B7B9A">
        <w:rPr>
          <w:color w:val="6C6A6E"/>
          <w:spacing w:val="-59"/>
          <w:w w:val="180"/>
          <w:lang w:eastAsia="zh-CN"/>
        </w:rPr>
        <w:t>t</w:t>
      </w:r>
      <w:r w:rsidR="000B7B9A">
        <w:rPr>
          <w:color w:val="8D888C"/>
          <w:w w:val="180"/>
          <w:lang w:eastAsia="zh-CN"/>
        </w:rPr>
        <w:t>ë</w:t>
      </w:r>
    </w:p>
    <w:p w:rsidR="000B7B9A" w:rsidRDefault="00035F6E" w:rsidP="000B7B9A">
      <w:pPr>
        <w:pStyle w:val="Heading1"/>
        <w:spacing w:line="387" w:lineRule="exact"/>
        <w:ind w:left="1552"/>
        <w:rPr>
          <w:lang w:eastAsia="zh-CN"/>
        </w:rPr>
      </w:pPr>
      <w:r>
        <w:pict>
          <v:shape id="_x0000_s4739" type="#_x0000_t202" style="position:absolute;left:0;text-align:left;margin-left:551.3pt;margin-top:19.35pt;width:59.35pt;height:69pt;z-index:-251291648;mso-position-horizontal-relative:page" filled="f" stroked="f">
            <v:textbox inset="0,0,0,0">
              <w:txbxContent>
                <w:p w:rsidR="000B7B9A" w:rsidRDefault="000B7B9A" w:rsidP="000B7B9A">
                  <w:pPr>
                    <w:spacing w:line="1380" w:lineRule="exact"/>
                    <w:rPr>
                      <w:rFonts w:ascii="宋体" w:eastAsia="宋体" w:hAnsi="宋体" w:cs="宋体"/>
                      <w:sz w:val="138"/>
                      <w:szCs w:val="138"/>
                    </w:rPr>
                  </w:pPr>
                  <w:r>
                    <w:rPr>
                      <w:rFonts w:ascii="宋体" w:eastAsia="宋体" w:hAnsi="宋体" w:cs="宋体"/>
                      <w:color w:val="08030A"/>
                      <w:w w:val="85"/>
                      <w:sz w:val="138"/>
                      <w:szCs w:val="138"/>
                    </w:rPr>
                    <w:t>。</w:t>
                  </w:r>
                </w:p>
              </w:txbxContent>
            </v:textbox>
            <w10:wrap anchorx="page"/>
          </v:shape>
        </w:pict>
      </w:r>
      <w:r w:rsidR="000B7B9A">
        <w:rPr>
          <w:color w:val="5BC0E1"/>
          <w:spacing w:val="68"/>
          <w:w w:val="180"/>
          <w:lang w:eastAsia="zh-CN"/>
        </w:rPr>
        <w:t>@</w:t>
      </w:r>
      <w:r w:rsidR="000B7B9A">
        <w:rPr>
          <w:color w:val="F8AB3B"/>
          <w:w w:val="180"/>
          <w:lang w:eastAsia="zh-CN"/>
        </w:rPr>
        <w:t>。</w:t>
      </w:r>
    </w:p>
    <w:p w:rsidR="000B7B9A" w:rsidRDefault="000B7B9A" w:rsidP="000B7B9A">
      <w:pPr>
        <w:spacing w:line="387" w:lineRule="exact"/>
        <w:rPr>
          <w:lang w:eastAsia="zh-CN"/>
        </w:rPr>
        <w:sectPr w:rsidR="000B7B9A">
          <w:type w:val="continuous"/>
          <w:pgSz w:w="12240" w:h="15840"/>
          <w:pgMar w:top="1480" w:right="0" w:bottom="280" w:left="700" w:header="720" w:footer="720" w:gutter="0"/>
          <w:cols w:num="2" w:space="720" w:equalWidth="0">
            <w:col w:w="5131" w:space="40"/>
            <w:col w:w="6369"/>
          </w:cols>
        </w:sectPr>
      </w:pPr>
    </w:p>
    <w:p w:rsidR="000B7B9A" w:rsidRDefault="000B7B9A" w:rsidP="000B7B9A">
      <w:pPr>
        <w:pStyle w:val="Heading4"/>
        <w:tabs>
          <w:tab w:val="left" w:pos="5310"/>
          <w:tab w:val="left" w:pos="8693"/>
        </w:tabs>
        <w:spacing w:line="538" w:lineRule="exact"/>
        <w:ind w:left="1867"/>
        <w:rPr>
          <w:lang w:eastAsia="zh-CN"/>
        </w:rPr>
      </w:pPr>
      <w:r>
        <w:rPr>
          <w:color w:val="8D888C"/>
          <w:w w:val="110"/>
          <w:lang w:eastAsia="zh-CN"/>
        </w:rPr>
        <w:lastRenderedPageBreak/>
        <w:t>192.168</w:t>
      </w:r>
      <w:r>
        <w:rPr>
          <w:color w:val="8D888C"/>
          <w:spacing w:val="27"/>
          <w:w w:val="110"/>
          <w:lang w:eastAsia="zh-CN"/>
        </w:rPr>
        <w:t>.</w:t>
      </w:r>
      <w:r>
        <w:rPr>
          <w:rFonts w:ascii="宋体" w:eastAsia="宋体" w:hAnsi="宋体" w:cs="宋体"/>
          <w:color w:val="8D888C"/>
          <w:w w:val="110"/>
          <w:lang w:eastAsia="zh-CN"/>
        </w:rPr>
        <w:t>1</w:t>
      </w:r>
      <w:r>
        <w:rPr>
          <w:rFonts w:ascii="宋体" w:eastAsia="宋体" w:hAnsi="宋体" w:cs="宋体"/>
          <w:color w:val="8D888C"/>
          <w:spacing w:val="-118"/>
          <w:w w:val="110"/>
          <w:lang w:eastAsia="zh-CN"/>
        </w:rPr>
        <w:t>.</w:t>
      </w:r>
      <w:r>
        <w:rPr>
          <w:color w:val="8D888C"/>
          <w:w w:val="110"/>
          <w:lang w:eastAsia="zh-CN"/>
        </w:rPr>
        <w:t>213</w:t>
      </w:r>
      <w:r>
        <w:rPr>
          <w:color w:val="8D888C"/>
          <w:lang w:eastAsia="zh-CN"/>
        </w:rPr>
        <w:tab/>
      </w:r>
      <w:r>
        <w:rPr>
          <w:color w:val="8D888C"/>
          <w:w w:val="99"/>
          <w:u w:val="single" w:color="D8D0D4"/>
          <w:lang w:eastAsia="zh-CN"/>
        </w:rPr>
        <w:t xml:space="preserve"> </w:t>
      </w:r>
      <w:r>
        <w:rPr>
          <w:color w:val="8D888C"/>
          <w:u w:val="single" w:color="D8D0D4"/>
          <w:lang w:eastAsia="zh-CN"/>
        </w:rPr>
        <w:tab/>
      </w:r>
    </w:p>
    <w:p w:rsidR="000B7B9A" w:rsidRDefault="000B7B9A" w:rsidP="000B7B9A">
      <w:pPr>
        <w:spacing w:before="4" w:line="140" w:lineRule="exact"/>
        <w:rPr>
          <w:sz w:val="14"/>
          <w:szCs w:val="14"/>
          <w:lang w:eastAsia="zh-CN"/>
        </w:rPr>
      </w:pPr>
      <w:r>
        <w:rPr>
          <w:lang w:eastAsia="zh-CN"/>
        </w:rPr>
        <w:br w:type="column"/>
      </w:r>
    </w:p>
    <w:p w:rsidR="000B7B9A" w:rsidRDefault="000B7B9A" w:rsidP="000B7B9A">
      <w:pPr>
        <w:tabs>
          <w:tab w:val="left" w:pos="1771"/>
        </w:tabs>
        <w:ind w:left="59"/>
        <w:rPr>
          <w:rFonts w:ascii="宋体" w:eastAsia="宋体" w:hAnsi="宋体" w:cs="宋体"/>
          <w:sz w:val="56"/>
          <w:szCs w:val="56"/>
          <w:lang w:eastAsia="zh-CN"/>
        </w:rPr>
      </w:pPr>
      <w:r>
        <w:rPr>
          <w:rFonts w:ascii="宋体" w:eastAsia="宋体" w:hAnsi="宋体" w:cs="宋体"/>
          <w:color w:val="A5A2A4"/>
          <w:w w:val="55"/>
          <w:position w:val="24"/>
          <w:sz w:val="41"/>
          <w:szCs w:val="41"/>
          <w:lang w:eastAsia="zh-CN"/>
        </w:rPr>
        <w:t>‘'</w:t>
      </w:r>
      <w:r>
        <w:rPr>
          <w:rFonts w:ascii="宋体" w:eastAsia="宋体" w:hAnsi="宋体" w:cs="宋体"/>
          <w:color w:val="A5A2A4"/>
          <w:w w:val="55"/>
          <w:position w:val="24"/>
          <w:sz w:val="41"/>
          <w:szCs w:val="41"/>
          <w:lang w:eastAsia="zh-CN"/>
        </w:rPr>
        <w:tab/>
      </w:r>
      <w:r>
        <w:rPr>
          <w:rFonts w:ascii="宋体" w:eastAsia="宋体" w:hAnsi="宋体" w:cs="宋体"/>
          <w:color w:val="6C6A6E"/>
          <w:w w:val="55"/>
          <w:sz w:val="56"/>
          <w:szCs w:val="56"/>
          <w:lang w:eastAsia="zh-CN"/>
        </w:rPr>
        <w:t>，</w:t>
      </w:r>
      <w:r>
        <w:rPr>
          <w:rFonts w:ascii="宋体" w:eastAsia="宋体" w:hAnsi="宋体" w:cs="宋体"/>
          <w:color w:val="6C6A6E"/>
          <w:spacing w:val="-194"/>
          <w:w w:val="55"/>
          <w:sz w:val="56"/>
          <w:szCs w:val="56"/>
          <w:lang w:eastAsia="zh-CN"/>
        </w:rPr>
        <w:t>、</w:t>
      </w:r>
      <w:r>
        <w:rPr>
          <w:rFonts w:ascii="宋体" w:eastAsia="宋体" w:hAnsi="宋体" w:cs="宋体"/>
          <w:color w:val="504E51"/>
          <w:w w:val="55"/>
          <w:sz w:val="56"/>
          <w:szCs w:val="56"/>
          <w:lang w:eastAsia="zh-CN"/>
        </w:rPr>
        <w:t>..</w:t>
      </w:r>
    </w:p>
    <w:p w:rsidR="000B7B9A" w:rsidRDefault="000B7B9A" w:rsidP="000B7B9A">
      <w:pPr>
        <w:rPr>
          <w:rFonts w:ascii="宋体" w:eastAsia="宋体" w:hAnsi="宋体" w:cs="宋体"/>
          <w:sz w:val="56"/>
          <w:szCs w:val="56"/>
          <w:lang w:eastAsia="zh-CN"/>
        </w:rPr>
        <w:sectPr w:rsidR="000B7B9A">
          <w:type w:val="continuous"/>
          <w:pgSz w:w="12240" w:h="15840"/>
          <w:pgMar w:top="1480" w:right="0" w:bottom="280" w:left="700" w:header="720" w:footer="720" w:gutter="0"/>
          <w:cols w:num="2" w:space="720" w:equalWidth="0">
            <w:col w:w="8694" w:space="40"/>
            <w:col w:w="2806"/>
          </w:cols>
        </w:sectPr>
      </w:pPr>
    </w:p>
    <w:p w:rsidR="000B7B9A" w:rsidRDefault="000B7B9A" w:rsidP="000B7B9A">
      <w:pPr>
        <w:spacing w:before="16"/>
        <w:ind w:left="5675"/>
        <w:rPr>
          <w:rFonts w:ascii="Arial" w:eastAsia="Arial" w:hAnsi="Arial" w:cs="Arial"/>
          <w:sz w:val="18"/>
          <w:szCs w:val="18"/>
          <w:lang w:eastAsia="zh-CN"/>
        </w:rPr>
      </w:pPr>
      <w:r>
        <w:rPr>
          <w:rFonts w:ascii="Arial" w:eastAsia="Arial" w:hAnsi="Arial" w:cs="Arial"/>
          <w:w w:val="105"/>
          <w:sz w:val="18"/>
          <w:szCs w:val="18"/>
          <w:lang w:eastAsia="zh-CN"/>
        </w:rPr>
        <w:lastRenderedPageBreak/>
        <w:t xml:space="preserve">OpenTopic </w:t>
      </w:r>
      <w:r>
        <w:rPr>
          <w:rFonts w:ascii="Arial" w:eastAsia="Arial" w:hAnsi="Arial" w:cs="Arial"/>
          <w:spacing w:val="9"/>
          <w:w w:val="105"/>
          <w:sz w:val="18"/>
          <w:szCs w:val="18"/>
          <w:lang w:eastAsia="zh-CN"/>
        </w:rPr>
        <w:t xml:space="preserve"> </w:t>
      </w:r>
      <w:r>
        <w:rPr>
          <w:rFonts w:ascii="Arial" w:eastAsia="Arial" w:hAnsi="Arial" w:cs="Arial"/>
          <w:w w:val="90"/>
          <w:sz w:val="18"/>
          <w:szCs w:val="18"/>
          <w:lang w:eastAsia="zh-CN"/>
        </w:rPr>
        <w:t>1</w:t>
      </w:r>
      <w:r>
        <w:rPr>
          <w:rFonts w:ascii="Arial" w:eastAsia="Arial" w:hAnsi="Arial" w:cs="Arial"/>
          <w:spacing w:val="39"/>
          <w:w w:val="90"/>
          <w:sz w:val="18"/>
          <w:szCs w:val="18"/>
          <w:lang w:eastAsia="zh-CN"/>
        </w:rPr>
        <w:t xml:space="preserve"> </w:t>
      </w:r>
      <w:r>
        <w:rPr>
          <w:rFonts w:ascii="Arial" w:eastAsia="Arial" w:hAnsi="Arial" w:cs="Arial"/>
          <w:w w:val="105"/>
          <w:sz w:val="18"/>
          <w:szCs w:val="18"/>
          <w:lang w:eastAsia="zh-CN"/>
        </w:rPr>
        <w:t>SequoiaDB</w:t>
      </w:r>
      <w:r>
        <w:rPr>
          <w:rFonts w:ascii="Arial" w:eastAsia="Arial" w:hAnsi="Arial" w:cs="Arial"/>
          <w:spacing w:val="-6"/>
          <w:w w:val="105"/>
          <w:sz w:val="18"/>
          <w:szCs w:val="18"/>
          <w:lang w:eastAsia="zh-CN"/>
        </w:rPr>
        <w:t xml:space="preserve"> </w:t>
      </w:r>
      <w:r>
        <w:rPr>
          <w:rFonts w:ascii="宋体" w:eastAsia="宋体" w:hAnsi="宋体" w:cs="宋体"/>
          <w:w w:val="105"/>
          <w:sz w:val="19"/>
          <w:szCs w:val="19"/>
          <w:lang w:eastAsia="zh-CN"/>
        </w:rPr>
        <w:t>服务器安装部窑</w:t>
      </w:r>
      <w:r>
        <w:rPr>
          <w:rFonts w:ascii="宋体" w:eastAsia="宋体" w:hAnsi="宋体" w:cs="宋体"/>
          <w:spacing w:val="19"/>
          <w:w w:val="105"/>
          <w:sz w:val="19"/>
          <w:szCs w:val="19"/>
          <w:lang w:eastAsia="zh-CN"/>
        </w:rPr>
        <w:t xml:space="preserve"> </w:t>
      </w:r>
      <w:r>
        <w:rPr>
          <w:rFonts w:ascii="Arial" w:eastAsia="Arial" w:hAnsi="Arial" w:cs="Arial"/>
          <w:w w:val="105"/>
          <w:sz w:val="18"/>
          <w:szCs w:val="18"/>
          <w:lang w:eastAsia="zh-CN"/>
        </w:rPr>
        <w:t>117</w:t>
      </w:r>
    </w:p>
    <w:p w:rsidR="000B7B9A" w:rsidRDefault="000B7B9A" w:rsidP="000B7B9A">
      <w:pPr>
        <w:spacing w:before="8" w:line="120" w:lineRule="exact"/>
        <w:rPr>
          <w:sz w:val="12"/>
          <w:szCs w:val="12"/>
          <w:lang w:eastAsia="zh-CN"/>
        </w:rPr>
      </w:pPr>
    </w:p>
    <w:p w:rsidR="000B7B9A" w:rsidRDefault="000B7B9A" w:rsidP="000B7B9A">
      <w:pPr>
        <w:ind w:left="200"/>
        <w:rPr>
          <w:rFonts w:ascii="宋体" w:eastAsia="宋体" w:hAnsi="宋体" w:cs="宋体"/>
          <w:sz w:val="19"/>
          <w:szCs w:val="19"/>
          <w:lang w:eastAsia="zh-CN"/>
        </w:rPr>
      </w:pPr>
      <w:r>
        <w:rPr>
          <w:rFonts w:eastAsiaTheme="minorHAnsi"/>
          <w:noProof/>
          <w:lang w:eastAsia="zh-CN"/>
        </w:rPr>
        <w:drawing>
          <wp:anchor distT="0" distB="0" distL="114300" distR="114300" simplePos="0" relativeHeight="252026880" behindDoc="1" locked="0" layoutInCell="1" allowOverlap="1">
            <wp:simplePos x="0" y="0"/>
            <wp:positionH relativeFrom="page">
              <wp:posOffset>1200150</wp:posOffset>
            </wp:positionH>
            <wp:positionV relativeFrom="paragraph">
              <wp:posOffset>294005</wp:posOffset>
            </wp:positionV>
            <wp:extent cx="6553200" cy="438150"/>
            <wp:effectExtent l="19050" t="0" r="0" b="0"/>
            <wp:wrapNone/>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
                    <pic:cNvPicPr>
                      <a:picLocks noChangeAspect="1" noChangeArrowheads="1"/>
                    </pic:cNvPicPr>
                  </pic:nvPicPr>
                  <pic:blipFill>
                    <a:blip r:embed="rId63"/>
                    <a:srcRect/>
                    <a:stretch>
                      <a:fillRect/>
                    </a:stretch>
                  </pic:blipFill>
                  <pic:spPr bwMode="auto">
                    <a:xfrm>
                      <a:off x="0" y="0"/>
                      <a:ext cx="6553200" cy="438150"/>
                    </a:xfrm>
                    <a:prstGeom prst="rect">
                      <a:avLst/>
                    </a:prstGeom>
                    <a:noFill/>
                  </pic:spPr>
                </pic:pic>
              </a:graphicData>
            </a:graphic>
          </wp:anchor>
        </w:drawing>
      </w:r>
      <w:r>
        <w:rPr>
          <w:rFonts w:ascii="Courier New" w:eastAsia="Courier New" w:hAnsi="Courier New" w:cs="Courier New"/>
          <w:w w:val="95"/>
          <w:sz w:val="21"/>
          <w:szCs w:val="21"/>
          <w:lang w:eastAsia="zh-CN"/>
        </w:rPr>
        <w:t xml:space="preserve">3.8     </w:t>
      </w:r>
      <w:r>
        <w:rPr>
          <w:rFonts w:ascii="Courier New" w:eastAsia="Courier New" w:hAnsi="Courier New" w:cs="Courier New"/>
          <w:spacing w:val="12"/>
          <w:w w:val="95"/>
          <w:sz w:val="21"/>
          <w:szCs w:val="21"/>
          <w:lang w:eastAsia="zh-CN"/>
        </w:rPr>
        <w:t xml:space="preserve"> </w:t>
      </w:r>
      <w:r>
        <w:rPr>
          <w:rFonts w:ascii="宋体" w:eastAsia="宋体" w:hAnsi="宋体" w:cs="宋体"/>
          <w:w w:val="95"/>
          <w:sz w:val="19"/>
          <w:szCs w:val="19"/>
          <w:lang w:eastAsia="zh-CN"/>
        </w:rPr>
        <w:t>检查主矶没育问题，点击〈下一步飞等待完成.完成后会自胡避入下一步摸作.</w:t>
      </w:r>
    </w:p>
    <w:p w:rsidR="000B7B9A" w:rsidRDefault="000B7B9A" w:rsidP="000B7B9A">
      <w:pPr>
        <w:spacing w:before="3" w:line="120" w:lineRule="exact"/>
        <w:rPr>
          <w:sz w:val="12"/>
          <w:szCs w:val="12"/>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tabs>
          <w:tab w:val="left" w:pos="2719"/>
        </w:tabs>
        <w:ind w:left="1595"/>
        <w:rPr>
          <w:rFonts w:ascii="宋体" w:eastAsia="宋体" w:hAnsi="宋体" w:cs="宋体"/>
          <w:sz w:val="19"/>
          <w:szCs w:val="19"/>
          <w:lang w:eastAsia="zh-CN"/>
        </w:rPr>
      </w:pPr>
      <w:r>
        <w:rPr>
          <w:rFonts w:ascii="宋体" w:eastAsia="宋体" w:hAnsi="宋体" w:cs="宋体"/>
          <w:color w:val="3B3B3B"/>
          <w:w w:val="85"/>
          <w:sz w:val="18"/>
          <w:szCs w:val="18"/>
          <w:lang w:eastAsia="zh-CN"/>
        </w:rPr>
        <w:t>辜</w:t>
      </w:r>
      <w:r>
        <w:rPr>
          <w:rFonts w:ascii="宋体" w:eastAsia="宋体" w:hAnsi="宋体" w:cs="宋体"/>
          <w:color w:val="3B3B3B"/>
          <w:spacing w:val="-33"/>
          <w:w w:val="85"/>
          <w:sz w:val="18"/>
          <w:szCs w:val="18"/>
          <w:lang w:eastAsia="zh-CN"/>
        </w:rPr>
        <w:t xml:space="preserve"> </w:t>
      </w:r>
      <w:r>
        <w:rPr>
          <w:rFonts w:ascii="宋体" w:eastAsia="宋体" w:hAnsi="宋体" w:cs="宋体"/>
          <w:color w:val="8C8A8B"/>
          <w:w w:val="85"/>
          <w:sz w:val="18"/>
          <w:szCs w:val="18"/>
          <w:lang w:eastAsia="zh-CN"/>
        </w:rPr>
        <w:t>添加主饥</w:t>
      </w:r>
      <w:r>
        <w:rPr>
          <w:rFonts w:ascii="宋体" w:eastAsia="宋体" w:hAnsi="宋体" w:cs="宋体"/>
          <w:color w:val="8C8A8B"/>
          <w:w w:val="85"/>
          <w:sz w:val="18"/>
          <w:szCs w:val="18"/>
          <w:lang w:eastAsia="zh-CN"/>
        </w:rPr>
        <w:tab/>
      </w:r>
      <w:r>
        <w:rPr>
          <w:rFonts w:ascii="Times New Roman" w:eastAsia="Times New Roman" w:hAnsi="Times New Roman" w:cs="Times New Roman"/>
          <w:color w:val="150F0F"/>
          <w:spacing w:val="15"/>
          <w:w w:val="85"/>
          <w:sz w:val="32"/>
          <w:szCs w:val="32"/>
          <w:lang w:eastAsia="zh-CN"/>
        </w:rPr>
        <w:t>o</w:t>
      </w:r>
      <w:r>
        <w:rPr>
          <w:rFonts w:ascii="Courier New" w:eastAsia="Courier New" w:hAnsi="Courier New" w:cs="Courier New"/>
          <w:color w:val="8C8A8B"/>
          <w:w w:val="85"/>
          <w:sz w:val="27"/>
          <w:szCs w:val="27"/>
          <w:lang w:eastAsia="zh-CN"/>
        </w:rPr>
        <w:t>1</w:t>
      </w:r>
      <w:r>
        <w:rPr>
          <w:rFonts w:ascii="Courier New" w:eastAsia="Courier New" w:hAnsi="Courier New" w:cs="Courier New"/>
          <w:color w:val="8C8A8B"/>
          <w:spacing w:val="-49"/>
          <w:w w:val="85"/>
          <w:sz w:val="27"/>
          <w:szCs w:val="27"/>
          <w:lang w:eastAsia="zh-CN"/>
        </w:rPr>
        <w:t>2</w:t>
      </w:r>
      <w:r>
        <w:rPr>
          <w:rFonts w:ascii="宋体" w:eastAsia="宋体" w:hAnsi="宋体" w:cs="宋体"/>
          <w:color w:val="8C8A8B"/>
          <w:w w:val="85"/>
          <w:sz w:val="19"/>
          <w:szCs w:val="19"/>
          <w:lang w:eastAsia="zh-CN"/>
        </w:rPr>
        <w:t>.2!业务筒怠</w:t>
      </w:r>
    </w:p>
    <w:p w:rsidR="000B7B9A" w:rsidRDefault="000B7B9A" w:rsidP="000B7B9A">
      <w:pPr>
        <w:spacing w:before="8" w:line="130" w:lineRule="exact"/>
        <w:rPr>
          <w:sz w:val="13"/>
          <w:szCs w:val="13"/>
          <w:lang w:eastAsia="zh-CN"/>
        </w:rPr>
      </w:pPr>
    </w:p>
    <w:p w:rsidR="000B7B9A" w:rsidRDefault="000B7B9A" w:rsidP="000B7B9A">
      <w:pPr>
        <w:spacing w:line="130" w:lineRule="exact"/>
        <w:rPr>
          <w:sz w:val="13"/>
          <w:szCs w:val="13"/>
          <w:lang w:eastAsia="zh-CN"/>
        </w:rPr>
        <w:sectPr w:rsidR="000B7B9A">
          <w:headerReference w:type="default" r:id="rId64"/>
          <w:pgSz w:w="12240" w:h="15840"/>
          <w:pgMar w:top="600" w:right="0" w:bottom="280" w:left="1720" w:header="0" w:footer="0" w:gutter="0"/>
          <w:cols w:space="720"/>
        </w:sectPr>
      </w:pPr>
    </w:p>
    <w:p w:rsidR="000B7B9A" w:rsidRDefault="000B7B9A" w:rsidP="000B7B9A">
      <w:pPr>
        <w:spacing w:before="2" w:line="170" w:lineRule="exact"/>
        <w:rPr>
          <w:sz w:val="17"/>
          <w:szCs w:val="17"/>
          <w:lang w:eastAsia="zh-CN"/>
        </w:rPr>
      </w:pPr>
    </w:p>
    <w:p w:rsidR="000B7B9A" w:rsidRDefault="000B7B9A" w:rsidP="000B7B9A">
      <w:pPr>
        <w:spacing w:line="295" w:lineRule="exact"/>
        <w:ind w:left="575"/>
        <w:rPr>
          <w:rFonts w:ascii="宋体" w:eastAsia="宋体" w:hAnsi="宋体" w:cs="宋体"/>
          <w:sz w:val="19"/>
          <w:szCs w:val="19"/>
          <w:lang w:eastAsia="zh-CN"/>
        </w:rPr>
      </w:pPr>
      <w:r>
        <w:rPr>
          <w:rFonts w:ascii="宋体" w:eastAsia="宋体" w:hAnsi="宋体" w:cs="宋体"/>
          <w:color w:val="8DA9BB"/>
          <w:sz w:val="18"/>
          <w:szCs w:val="18"/>
          <w:lang w:eastAsia="zh-CN"/>
        </w:rPr>
        <w:t>提</w:t>
      </w:r>
      <w:r>
        <w:rPr>
          <w:rFonts w:ascii="宋体" w:eastAsia="宋体" w:hAnsi="宋体" w:cs="宋体"/>
          <w:color w:val="8DA9BB"/>
          <w:spacing w:val="7"/>
          <w:sz w:val="18"/>
          <w:szCs w:val="18"/>
          <w:lang w:eastAsia="zh-CN"/>
        </w:rPr>
        <w:t>示</w:t>
      </w:r>
      <w:r>
        <w:rPr>
          <w:rFonts w:ascii="宋体" w:eastAsia="宋体" w:hAnsi="宋体" w:cs="宋体"/>
          <w:color w:val="8C8A8B"/>
          <w:spacing w:val="-31"/>
          <w:sz w:val="18"/>
          <w:szCs w:val="18"/>
          <w:lang w:eastAsia="zh-CN"/>
        </w:rPr>
        <w:t>:</w:t>
      </w:r>
      <w:r>
        <w:rPr>
          <w:rFonts w:ascii="宋体" w:eastAsia="宋体" w:hAnsi="宋体" w:cs="宋体"/>
          <w:color w:val="8DA9BB"/>
          <w:sz w:val="18"/>
          <w:szCs w:val="18"/>
          <w:lang w:eastAsia="zh-CN"/>
        </w:rPr>
        <w:t>输</w:t>
      </w:r>
      <w:r>
        <w:rPr>
          <w:rFonts w:ascii="宋体" w:eastAsia="宋体" w:hAnsi="宋体" w:cs="宋体"/>
          <w:color w:val="8DA9BB"/>
          <w:spacing w:val="10"/>
          <w:sz w:val="18"/>
          <w:szCs w:val="18"/>
          <w:lang w:eastAsia="zh-CN"/>
        </w:rPr>
        <w:t>入</w:t>
      </w:r>
      <w:r>
        <w:rPr>
          <w:rFonts w:ascii="Arial" w:eastAsia="Arial" w:hAnsi="Arial" w:cs="Arial"/>
          <w:color w:val="8C8A8B"/>
          <w:spacing w:val="-34"/>
          <w:sz w:val="17"/>
          <w:szCs w:val="17"/>
          <w:lang w:eastAsia="zh-CN"/>
        </w:rPr>
        <w:t>1</w:t>
      </w:r>
      <w:r>
        <w:rPr>
          <w:rFonts w:ascii="宋体" w:eastAsia="宋体" w:hAnsi="宋体" w:cs="宋体"/>
          <w:color w:val="8DA9BB"/>
          <w:spacing w:val="-23"/>
          <w:sz w:val="19"/>
          <w:szCs w:val="19"/>
          <w:lang w:eastAsia="zh-CN"/>
        </w:rPr>
        <w:t>哝</w:t>
      </w:r>
      <w:r>
        <w:rPr>
          <w:rFonts w:ascii="Arial" w:eastAsia="Arial" w:hAnsi="Arial" w:cs="Arial"/>
          <w:color w:val="8DA9BB"/>
          <w:spacing w:val="-15"/>
          <w:sz w:val="17"/>
          <w:szCs w:val="17"/>
          <w:lang w:eastAsia="zh-CN"/>
        </w:rPr>
        <w:t>H</w:t>
      </w:r>
      <w:r>
        <w:rPr>
          <w:rFonts w:ascii="宋体" w:eastAsia="宋体" w:hAnsi="宋体" w:cs="宋体"/>
          <w:color w:val="8DA9BB"/>
          <w:sz w:val="18"/>
          <w:szCs w:val="18"/>
          <w:lang w:eastAsia="zh-CN"/>
        </w:rPr>
        <w:t>础</w:t>
      </w:r>
      <w:r>
        <w:rPr>
          <w:rFonts w:ascii="宋体" w:eastAsia="宋体" w:hAnsi="宋体" w:cs="宋体"/>
          <w:color w:val="8DA9BB"/>
          <w:spacing w:val="-20"/>
          <w:sz w:val="18"/>
          <w:szCs w:val="18"/>
          <w:lang w:eastAsia="zh-CN"/>
        </w:rPr>
        <w:t>碗</w:t>
      </w:r>
      <w:r>
        <w:rPr>
          <w:rFonts w:ascii="Arial" w:eastAsia="Arial" w:hAnsi="Arial" w:cs="Arial"/>
          <w:color w:val="8DA9BB"/>
          <w:spacing w:val="-19"/>
          <w:sz w:val="20"/>
          <w:szCs w:val="20"/>
          <w:lang w:eastAsia="zh-CN"/>
        </w:rPr>
        <w:t>A</w:t>
      </w:r>
      <w:r>
        <w:rPr>
          <w:rFonts w:ascii="宋体" w:eastAsia="宋体" w:hAnsi="宋体" w:cs="宋体"/>
          <w:color w:val="8DA9BB"/>
          <w:sz w:val="19"/>
          <w:szCs w:val="19"/>
          <w:lang w:eastAsia="zh-CN"/>
        </w:rPr>
        <w:t>快速找到对应的</w:t>
      </w:r>
    </w:p>
    <w:p w:rsidR="000B7B9A" w:rsidRDefault="000B7B9A" w:rsidP="000B7B9A">
      <w:pPr>
        <w:spacing w:line="179" w:lineRule="exact"/>
        <w:ind w:left="575"/>
        <w:rPr>
          <w:rFonts w:ascii="宋体" w:eastAsia="宋体" w:hAnsi="宋体" w:cs="宋体"/>
          <w:sz w:val="18"/>
          <w:szCs w:val="18"/>
        </w:rPr>
      </w:pPr>
      <w:r>
        <w:rPr>
          <w:rFonts w:ascii="宋体" w:eastAsia="宋体" w:hAnsi="宋体" w:cs="宋体"/>
          <w:color w:val="8DA9BB"/>
          <w:w w:val="105"/>
          <w:sz w:val="18"/>
          <w:szCs w:val="18"/>
        </w:rPr>
        <w:t>主饥.</w:t>
      </w:r>
    </w:p>
    <w:p w:rsidR="000B7B9A" w:rsidRDefault="000B7B9A" w:rsidP="000B7B9A">
      <w:pPr>
        <w:spacing w:before="72" w:line="1040" w:lineRule="exact"/>
        <w:ind w:left="440"/>
        <w:rPr>
          <w:rFonts w:ascii="宋体" w:eastAsia="宋体" w:hAnsi="宋体" w:cs="宋体"/>
          <w:sz w:val="19"/>
          <w:szCs w:val="19"/>
        </w:rPr>
      </w:pPr>
      <w:r>
        <w:rPr>
          <w:rFonts w:ascii="Arial" w:eastAsia="Arial" w:hAnsi="Arial" w:cs="Arial"/>
          <w:color w:val="FDFDFA"/>
          <w:spacing w:val="41"/>
          <w:w w:val="85"/>
          <w:position w:val="6"/>
          <w:sz w:val="76"/>
          <w:szCs w:val="76"/>
        </w:rPr>
        <w:t>I</w:t>
      </w:r>
      <w:r>
        <w:rPr>
          <w:rFonts w:ascii="宋体" w:eastAsia="宋体" w:hAnsi="宋体" w:cs="宋体"/>
          <w:color w:val="DAE8F5"/>
          <w:spacing w:val="-627"/>
          <w:w w:val="85"/>
          <w:position w:val="6"/>
          <w:sz w:val="77"/>
          <w:szCs w:val="77"/>
        </w:rPr>
        <w:t>…</w:t>
      </w:r>
      <w:r>
        <w:rPr>
          <w:rFonts w:ascii="宋体" w:eastAsia="宋体" w:hAnsi="宋体" w:cs="宋体"/>
          <w:color w:val="8AB5E7"/>
          <w:w w:val="85"/>
          <w:sz w:val="17"/>
          <w:szCs w:val="17"/>
        </w:rPr>
        <w:t>!-':l'-</w:t>
      </w:r>
      <w:r>
        <w:rPr>
          <w:rFonts w:ascii="宋体" w:eastAsia="宋体" w:hAnsi="宋体" w:cs="宋体"/>
          <w:color w:val="8AB5E7"/>
          <w:spacing w:val="6"/>
          <w:w w:val="85"/>
          <w:sz w:val="17"/>
          <w:szCs w:val="17"/>
        </w:rPr>
        <w:t>A</w:t>
      </w:r>
      <w:r>
        <w:rPr>
          <w:rFonts w:ascii="Arial" w:eastAsia="Arial" w:hAnsi="Arial" w:cs="Arial"/>
          <w:color w:val="8AB5E7"/>
          <w:spacing w:val="-25"/>
          <w:w w:val="85"/>
          <w:sz w:val="18"/>
          <w:szCs w:val="18"/>
        </w:rPr>
        <w:t>M</w:t>
      </w:r>
      <w:r>
        <w:rPr>
          <w:rFonts w:ascii="Arial" w:eastAsia="Arial" w:hAnsi="Arial" w:cs="Arial"/>
          <w:color w:val="8AB5E7"/>
          <w:spacing w:val="-69"/>
          <w:w w:val="85"/>
          <w:sz w:val="18"/>
          <w:szCs w:val="18"/>
        </w:rPr>
        <w:t>:</w:t>
      </w:r>
      <w:r>
        <w:rPr>
          <w:rFonts w:ascii="宋体" w:eastAsia="宋体" w:hAnsi="宋体" w:cs="宋体"/>
          <w:color w:val="DAE8F5"/>
          <w:spacing w:val="-581"/>
          <w:w w:val="85"/>
          <w:position w:val="6"/>
          <w:sz w:val="77"/>
          <w:szCs w:val="77"/>
        </w:rPr>
        <w:t>时</w:t>
      </w:r>
      <w:r>
        <w:rPr>
          <w:rFonts w:ascii="Arial" w:eastAsia="Arial" w:hAnsi="Arial" w:cs="Arial"/>
          <w:color w:val="8AB5E7"/>
          <w:spacing w:val="-15"/>
          <w:w w:val="85"/>
          <w:sz w:val="18"/>
          <w:szCs w:val="18"/>
        </w:rPr>
        <w:t>.</w:t>
      </w:r>
      <w:r>
        <w:rPr>
          <w:rFonts w:ascii="宋体" w:eastAsia="宋体" w:hAnsi="宋体" w:cs="宋体"/>
          <w:color w:val="8AB5E7"/>
          <w:w w:val="85"/>
          <w:sz w:val="19"/>
          <w:szCs w:val="19"/>
        </w:rPr>
        <w:t>It.l</w:t>
      </w:r>
    </w:p>
    <w:p w:rsidR="000B7B9A" w:rsidRDefault="000B7B9A" w:rsidP="000B7B9A">
      <w:pPr>
        <w:spacing w:before="77" w:line="363" w:lineRule="auto"/>
        <w:ind w:left="515" w:right="782"/>
        <w:rPr>
          <w:rFonts w:ascii="宋体" w:eastAsia="宋体" w:hAnsi="宋体" w:cs="宋体"/>
          <w:sz w:val="14"/>
          <w:szCs w:val="14"/>
        </w:rPr>
      </w:pPr>
      <w:r>
        <w:rPr>
          <w:w w:val="110"/>
        </w:rPr>
        <w:br w:type="column"/>
      </w:r>
      <w:r>
        <w:rPr>
          <w:rFonts w:ascii="Arial" w:eastAsia="Arial" w:hAnsi="Arial" w:cs="Arial"/>
          <w:color w:val="8C8A8B"/>
          <w:w w:val="110"/>
          <w:sz w:val="18"/>
          <w:szCs w:val="18"/>
        </w:rPr>
        <w:lastRenderedPageBreak/>
        <w:t>O</w:t>
      </w:r>
      <w:r>
        <w:rPr>
          <w:rFonts w:ascii="Arial" w:eastAsia="Arial" w:hAnsi="Arial" w:cs="Arial"/>
          <w:color w:val="8C8A8B"/>
          <w:spacing w:val="-46"/>
          <w:w w:val="110"/>
          <w:sz w:val="18"/>
          <w:szCs w:val="18"/>
        </w:rPr>
        <w:t xml:space="preserve"> </w:t>
      </w:r>
      <w:r>
        <w:rPr>
          <w:rFonts w:ascii="Arial" w:eastAsia="Arial" w:hAnsi="Arial" w:cs="Arial"/>
          <w:color w:val="605855"/>
          <w:w w:val="110"/>
          <w:sz w:val="18"/>
          <w:szCs w:val="18"/>
        </w:rPr>
        <w:t>M</w:t>
      </w:r>
      <w:r>
        <w:rPr>
          <w:rFonts w:ascii="Arial" w:eastAsia="Arial" w:hAnsi="Arial" w:cs="Arial"/>
          <w:color w:val="605855"/>
          <w:spacing w:val="-25"/>
          <w:w w:val="110"/>
          <w:sz w:val="18"/>
          <w:szCs w:val="18"/>
        </w:rPr>
        <w:t xml:space="preserve"> </w:t>
      </w:r>
      <w:r>
        <w:rPr>
          <w:rFonts w:ascii="Arial" w:eastAsia="Arial" w:hAnsi="Arial" w:cs="Arial"/>
          <w:color w:val="69686B"/>
          <w:spacing w:val="16"/>
          <w:w w:val="110"/>
          <w:sz w:val="18"/>
          <w:szCs w:val="18"/>
        </w:rPr>
        <w:t>V</w:t>
      </w:r>
      <w:r>
        <w:rPr>
          <w:rFonts w:ascii="Arial" w:eastAsia="Arial" w:hAnsi="Arial" w:cs="Arial"/>
          <w:color w:val="8C8A8B"/>
          <w:w w:val="110"/>
          <w:sz w:val="18"/>
          <w:szCs w:val="18"/>
        </w:rPr>
        <w:t>ersion</w:t>
      </w:r>
      <w:r>
        <w:rPr>
          <w:rFonts w:ascii="Arial" w:eastAsia="Arial" w:hAnsi="Arial" w:cs="Arial"/>
          <w:color w:val="8C8A8B"/>
          <w:w w:val="116"/>
          <w:sz w:val="18"/>
          <w:szCs w:val="18"/>
        </w:rPr>
        <w:t xml:space="preserve"> </w:t>
      </w:r>
      <w:r>
        <w:rPr>
          <w:rFonts w:ascii="Arial" w:eastAsia="Arial" w:hAnsi="Arial" w:cs="Arial"/>
          <w:color w:val="8C8A8B"/>
          <w:w w:val="110"/>
          <w:sz w:val="18"/>
          <w:szCs w:val="18"/>
        </w:rPr>
        <w:t>O</w:t>
      </w:r>
      <w:r>
        <w:rPr>
          <w:rFonts w:ascii="Arial" w:eastAsia="Arial" w:hAnsi="Arial" w:cs="Arial"/>
          <w:color w:val="8C8A8B"/>
          <w:spacing w:val="-47"/>
          <w:w w:val="110"/>
          <w:sz w:val="18"/>
          <w:szCs w:val="18"/>
        </w:rPr>
        <w:t xml:space="preserve"> </w:t>
      </w:r>
      <w:r>
        <w:rPr>
          <w:rFonts w:ascii="Arial" w:eastAsia="Arial" w:hAnsi="Arial" w:cs="Arial"/>
          <w:color w:val="605855"/>
          <w:w w:val="110"/>
          <w:sz w:val="18"/>
          <w:szCs w:val="18"/>
        </w:rPr>
        <w:t>M</w:t>
      </w:r>
      <w:r>
        <w:rPr>
          <w:rFonts w:ascii="Arial" w:eastAsia="Arial" w:hAnsi="Arial" w:cs="Arial"/>
          <w:color w:val="605855"/>
          <w:spacing w:val="-24"/>
          <w:w w:val="110"/>
          <w:sz w:val="18"/>
          <w:szCs w:val="18"/>
        </w:rPr>
        <w:t xml:space="preserve"> </w:t>
      </w:r>
      <w:r>
        <w:rPr>
          <w:rFonts w:ascii="Arial" w:eastAsia="Arial" w:hAnsi="Arial" w:cs="Arial"/>
          <w:color w:val="7C787A"/>
          <w:w w:val="110"/>
          <w:sz w:val="18"/>
          <w:szCs w:val="18"/>
        </w:rPr>
        <w:t xml:space="preserve">Path </w:t>
      </w:r>
      <w:r>
        <w:rPr>
          <w:rFonts w:ascii="Arial" w:eastAsia="Arial" w:hAnsi="Arial" w:cs="Arial"/>
          <w:color w:val="8C8A8B"/>
          <w:spacing w:val="2"/>
          <w:w w:val="110"/>
          <w:sz w:val="18"/>
          <w:szCs w:val="18"/>
        </w:rPr>
        <w:t>O</w:t>
      </w:r>
      <w:r>
        <w:rPr>
          <w:rFonts w:ascii="Arial" w:eastAsia="Arial" w:hAnsi="Arial" w:cs="Arial"/>
          <w:color w:val="605855"/>
          <w:w w:val="110"/>
          <w:sz w:val="18"/>
          <w:szCs w:val="18"/>
        </w:rPr>
        <w:t xml:space="preserve">M </w:t>
      </w:r>
      <w:r>
        <w:rPr>
          <w:rFonts w:ascii="Arial" w:eastAsia="Arial" w:hAnsi="Arial" w:cs="Arial"/>
          <w:color w:val="605855"/>
          <w:spacing w:val="5"/>
          <w:w w:val="110"/>
          <w:sz w:val="18"/>
          <w:szCs w:val="18"/>
        </w:rPr>
        <w:t xml:space="preserve"> </w:t>
      </w:r>
      <w:r>
        <w:rPr>
          <w:rFonts w:ascii="Arial" w:eastAsia="Arial" w:hAnsi="Arial" w:cs="Arial"/>
          <w:color w:val="7C787A"/>
          <w:spacing w:val="-44"/>
          <w:w w:val="125"/>
          <w:sz w:val="18"/>
          <w:szCs w:val="18"/>
        </w:rPr>
        <w:t>P</w:t>
      </w:r>
      <w:r>
        <w:rPr>
          <w:rFonts w:ascii="宋体" w:eastAsia="宋体" w:hAnsi="宋体" w:cs="宋体"/>
          <w:color w:val="7C787A"/>
          <w:w w:val="125"/>
          <w:sz w:val="14"/>
          <w:szCs w:val="14"/>
        </w:rPr>
        <w:t>。同</w:t>
      </w:r>
    </w:p>
    <w:p w:rsidR="000B7B9A" w:rsidRDefault="000B7B9A" w:rsidP="000B7B9A">
      <w:pPr>
        <w:spacing w:before="5" w:line="160" w:lineRule="exact"/>
        <w:rPr>
          <w:sz w:val="16"/>
          <w:szCs w:val="16"/>
        </w:rPr>
      </w:pPr>
    </w:p>
    <w:p w:rsidR="000B7B9A" w:rsidRDefault="00035F6E" w:rsidP="000B7B9A">
      <w:pPr>
        <w:ind w:left="440"/>
        <w:rPr>
          <w:rFonts w:ascii="宋体" w:eastAsia="宋体" w:hAnsi="宋体" w:cs="宋体"/>
        </w:rPr>
      </w:pPr>
      <w:r w:rsidRPr="00035F6E">
        <w:rPr>
          <w:rFonts w:eastAsiaTheme="minorHAnsi"/>
        </w:rPr>
        <w:pict>
          <v:shape id="_x0000_s4740" type="#_x0000_t202" style="position:absolute;left:0;text-align:left;margin-left:104.45pt;margin-top:-16.1pt;width:193.65pt;height:55.85pt;z-index:-251290624;mso-position-horizontal-relative:page" filled="f" stroked="f">
            <v:textbox inset="0,0,0,0">
              <w:txbxContent>
                <w:p w:rsidR="000B7B9A" w:rsidRDefault="000B7B9A" w:rsidP="000B7B9A">
                  <w:pPr>
                    <w:spacing w:line="286" w:lineRule="exact"/>
                    <w:ind w:left="190"/>
                    <w:rPr>
                      <w:rFonts w:ascii="Times New Roman" w:eastAsia="Times New Roman" w:hAnsi="Times New Roman" w:cs="Times New Roman"/>
                      <w:sz w:val="28"/>
                      <w:szCs w:val="28"/>
                    </w:rPr>
                  </w:pPr>
                  <w:r>
                    <w:rPr>
                      <w:rFonts w:ascii="Times New Roman" w:eastAsia="Times New Roman" w:hAnsi="Times New Roman" w:cs="Times New Roman"/>
                      <w:color w:val="3B3B3B"/>
                      <w:w w:val="145"/>
                      <w:sz w:val="28"/>
                      <w:szCs w:val="28"/>
                    </w:rPr>
                    <w:t>p</w:t>
                  </w:r>
                </w:p>
              </w:txbxContent>
            </v:textbox>
            <w10:wrap anchorx="page"/>
          </v:shape>
        </w:pict>
      </w:r>
      <w:r w:rsidRPr="00035F6E">
        <w:rPr>
          <w:rFonts w:eastAsiaTheme="minorHAnsi"/>
        </w:rPr>
        <w:pict>
          <v:group id="_x0000_s4746" style="position:absolute;left:0;text-align:left;margin-left:104.45pt;margin-top:-10.8pt;width:193.65pt;height:50.55pt;z-index:-251287552;mso-position-horizontal-relative:page" coordorigin="2089,-216" coordsize="3873,1011">
            <v:shape id="_x0000_s4747" style="position:absolute;left:2089;top:-216;width:3873;height:1011" coordorigin="2089,-216" coordsize="3873,1011" path="m2089,-216r3874,l5963,795r-3874,l2089,-216xe" fillcolor="#2e72c7" stroked="f">
              <v:path arrowok="t"/>
            </v:shape>
            <w10:wrap anchorx="page"/>
          </v:group>
        </w:pict>
      </w:r>
      <w:r w:rsidR="000B7B9A">
        <w:rPr>
          <w:rFonts w:ascii="宋体" w:eastAsia="宋体" w:hAnsi="宋体" w:cs="宋体"/>
          <w:color w:val="4A4F5A"/>
          <w:w w:val="130"/>
        </w:rPr>
        <w:t>磁盘</w:t>
      </w:r>
      <w:r w:rsidR="000B7B9A">
        <w:rPr>
          <w:rFonts w:ascii="宋体" w:eastAsia="宋体" w:hAnsi="宋体" w:cs="宋体"/>
          <w:color w:val="4A4F5A"/>
          <w:spacing w:val="-121"/>
          <w:w w:val="130"/>
        </w:rPr>
        <w:t xml:space="preserve"> </w:t>
      </w:r>
      <w:r w:rsidR="000B7B9A">
        <w:rPr>
          <w:rFonts w:ascii="宋体" w:eastAsia="宋体" w:hAnsi="宋体" w:cs="宋体"/>
          <w:color w:val="F4A733"/>
          <w:w w:val="575"/>
        </w:rPr>
        <w:t>。</w:t>
      </w:r>
    </w:p>
    <w:p w:rsidR="000B7B9A" w:rsidRDefault="000B7B9A" w:rsidP="000B7B9A">
      <w:pPr>
        <w:spacing w:before="7" w:line="140" w:lineRule="exact"/>
        <w:rPr>
          <w:sz w:val="14"/>
          <w:szCs w:val="14"/>
        </w:rPr>
      </w:pPr>
    </w:p>
    <w:p w:rsidR="000B7B9A" w:rsidRDefault="000B7B9A" w:rsidP="000B7B9A">
      <w:pPr>
        <w:spacing w:line="89" w:lineRule="exact"/>
        <w:ind w:right="382"/>
        <w:jc w:val="right"/>
        <w:rPr>
          <w:rFonts w:ascii="宋体" w:eastAsia="宋体" w:hAnsi="宋体" w:cs="宋体"/>
          <w:sz w:val="17"/>
          <w:szCs w:val="17"/>
          <w:lang w:eastAsia="zh-CN"/>
        </w:rPr>
      </w:pPr>
      <w:r>
        <w:rPr>
          <w:rFonts w:ascii="宋体" w:eastAsia="宋体" w:hAnsi="宋体" w:cs="宋体"/>
          <w:color w:val="8C8A8B"/>
          <w:sz w:val="17"/>
          <w:szCs w:val="17"/>
          <w:lang w:eastAsia="zh-CN"/>
        </w:rPr>
        <w:t>黯径</w:t>
      </w:r>
    </w:p>
    <w:p w:rsidR="000B7B9A" w:rsidRDefault="000B7B9A" w:rsidP="000B7B9A">
      <w:pPr>
        <w:spacing w:line="200" w:lineRule="exact"/>
        <w:rPr>
          <w:sz w:val="20"/>
          <w:szCs w:val="20"/>
          <w:lang w:eastAsia="zh-CN"/>
        </w:rPr>
      </w:pPr>
      <w:r>
        <w:rPr>
          <w:lang w:eastAsia="zh-CN"/>
        </w:rPr>
        <w:br w:type="column"/>
      </w: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before="2" w:line="200" w:lineRule="exact"/>
        <w:rPr>
          <w:sz w:val="20"/>
          <w:szCs w:val="20"/>
          <w:lang w:eastAsia="zh-CN"/>
        </w:rPr>
      </w:pPr>
    </w:p>
    <w:p w:rsidR="000B7B9A" w:rsidRDefault="000B7B9A" w:rsidP="000B7B9A">
      <w:pPr>
        <w:tabs>
          <w:tab w:val="left" w:pos="1894"/>
        </w:tabs>
        <w:spacing w:line="156" w:lineRule="exact"/>
        <w:ind w:left="440"/>
        <w:rPr>
          <w:rFonts w:ascii="宋体" w:eastAsia="宋体" w:hAnsi="宋体" w:cs="宋体"/>
          <w:sz w:val="19"/>
          <w:szCs w:val="19"/>
          <w:lang w:eastAsia="zh-CN"/>
        </w:rPr>
      </w:pPr>
      <w:r>
        <w:rPr>
          <w:rFonts w:ascii="宋体" w:eastAsia="宋体" w:hAnsi="宋体" w:cs="宋体"/>
          <w:color w:val="8C8A8B"/>
          <w:w w:val="85"/>
          <w:lang w:eastAsia="zh-CN"/>
        </w:rPr>
        <w:t>fõI!</w:t>
      </w:r>
      <w:r>
        <w:rPr>
          <w:rFonts w:ascii="宋体" w:eastAsia="宋体" w:hAnsi="宋体" w:cs="宋体"/>
          <w:color w:val="8C8A8B"/>
          <w:spacing w:val="5"/>
          <w:w w:val="85"/>
          <w:lang w:eastAsia="zh-CN"/>
        </w:rPr>
        <w:t>l</w:t>
      </w:r>
      <w:r>
        <w:rPr>
          <w:rFonts w:ascii="Arial" w:eastAsia="Arial" w:hAnsi="Arial" w:cs="Arial"/>
          <w:color w:val="8C8A8B"/>
          <w:w w:val="85"/>
          <w:lang w:eastAsia="zh-CN"/>
        </w:rPr>
        <w:t>il</w:t>
      </w:r>
      <w:r>
        <w:rPr>
          <w:rFonts w:ascii="Arial" w:eastAsia="Arial" w:hAnsi="Arial" w:cs="Arial"/>
          <w:color w:val="8C8A8B"/>
          <w:spacing w:val="-23"/>
          <w:w w:val="85"/>
          <w:lang w:eastAsia="zh-CN"/>
        </w:rPr>
        <w:t>t</w:t>
      </w:r>
      <w:r>
        <w:rPr>
          <w:rFonts w:ascii="宋体" w:eastAsia="宋体" w:hAnsi="宋体" w:cs="宋体"/>
          <w:color w:val="8C8A8B"/>
          <w:w w:val="85"/>
          <w:sz w:val="17"/>
          <w:szCs w:val="17"/>
          <w:lang w:eastAsia="zh-CN"/>
        </w:rPr>
        <w:t>盘</w:t>
      </w:r>
      <w:r>
        <w:rPr>
          <w:rFonts w:ascii="宋体" w:eastAsia="宋体" w:hAnsi="宋体" w:cs="宋体"/>
          <w:color w:val="8C8A8B"/>
          <w:w w:val="85"/>
          <w:sz w:val="17"/>
          <w:szCs w:val="17"/>
          <w:lang w:eastAsia="zh-CN"/>
        </w:rPr>
        <w:tab/>
      </w:r>
      <w:r>
        <w:rPr>
          <w:rFonts w:ascii="宋体" w:eastAsia="宋体" w:hAnsi="宋体" w:cs="宋体"/>
          <w:color w:val="8C8A8B"/>
          <w:w w:val="85"/>
          <w:sz w:val="19"/>
          <w:szCs w:val="19"/>
          <w:lang w:eastAsia="zh-CN"/>
        </w:rPr>
        <w:t>窑量</w:t>
      </w:r>
    </w:p>
    <w:p w:rsidR="000B7B9A" w:rsidRDefault="000B7B9A" w:rsidP="000B7B9A">
      <w:pPr>
        <w:spacing w:line="156" w:lineRule="exact"/>
        <w:rPr>
          <w:rFonts w:ascii="宋体" w:eastAsia="宋体" w:hAnsi="宋体" w:cs="宋体"/>
          <w:sz w:val="19"/>
          <w:szCs w:val="19"/>
          <w:lang w:eastAsia="zh-CN"/>
        </w:rPr>
        <w:sectPr w:rsidR="000B7B9A">
          <w:type w:val="continuous"/>
          <w:pgSz w:w="12240" w:h="15840"/>
          <w:pgMar w:top="1480" w:right="0" w:bottom="280" w:left="1720" w:header="720" w:footer="720" w:gutter="0"/>
          <w:cols w:num="3" w:space="720" w:equalWidth="0">
            <w:col w:w="3591" w:space="219"/>
            <w:col w:w="2347" w:space="623"/>
            <w:col w:w="3740"/>
          </w:cols>
        </w:sectPr>
      </w:pPr>
    </w:p>
    <w:p w:rsidR="000B7B9A" w:rsidRDefault="000B7B9A" w:rsidP="000B7B9A">
      <w:pPr>
        <w:spacing w:line="160" w:lineRule="exact"/>
        <w:ind w:right="780"/>
        <w:jc w:val="center"/>
        <w:rPr>
          <w:rFonts w:ascii="宋体" w:eastAsia="宋体" w:hAnsi="宋体" w:cs="宋体"/>
          <w:sz w:val="16"/>
          <w:szCs w:val="16"/>
          <w:lang w:eastAsia="zh-CN"/>
        </w:rPr>
      </w:pPr>
      <w:r>
        <w:rPr>
          <w:rFonts w:ascii="宋体" w:eastAsia="宋体" w:hAnsi="宋体" w:cs="宋体"/>
          <w:color w:val="8C8A8B"/>
          <w:w w:val="105"/>
          <w:sz w:val="16"/>
          <w:szCs w:val="16"/>
          <w:lang w:eastAsia="zh-CN"/>
        </w:rPr>
        <w:lastRenderedPageBreak/>
        <w:t>磁盘</w:t>
      </w:r>
    </w:p>
    <w:p w:rsidR="000B7B9A" w:rsidRDefault="000B7B9A" w:rsidP="000B7B9A">
      <w:pPr>
        <w:spacing w:line="160" w:lineRule="exact"/>
        <w:jc w:val="center"/>
        <w:rPr>
          <w:rFonts w:ascii="宋体" w:eastAsia="宋体" w:hAnsi="宋体" w:cs="宋体"/>
          <w:sz w:val="16"/>
          <w:szCs w:val="16"/>
          <w:lang w:eastAsia="zh-CN"/>
        </w:rPr>
        <w:sectPr w:rsidR="000B7B9A">
          <w:type w:val="continuous"/>
          <w:pgSz w:w="12240" w:h="15840"/>
          <w:pgMar w:top="1480" w:right="0" w:bottom="280" w:left="1720" w:header="720" w:footer="720" w:gutter="0"/>
          <w:cols w:space="720"/>
        </w:sectPr>
      </w:pPr>
    </w:p>
    <w:p w:rsidR="000B7B9A" w:rsidRDefault="000B7B9A" w:rsidP="000B7B9A">
      <w:pPr>
        <w:spacing w:before="60" w:line="55" w:lineRule="exact"/>
        <w:ind w:left="665"/>
        <w:rPr>
          <w:rFonts w:ascii="Arial" w:eastAsia="Arial" w:hAnsi="Arial" w:cs="Arial"/>
          <w:sz w:val="18"/>
          <w:szCs w:val="18"/>
        </w:rPr>
      </w:pPr>
      <w:r>
        <w:rPr>
          <w:rFonts w:ascii="Arial" w:eastAsia="Arial" w:hAnsi="Arial" w:cs="Arial"/>
          <w:color w:val="4A4F5A"/>
          <w:w w:val="125"/>
          <w:sz w:val="18"/>
          <w:szCs w:val="18"/>
        </w:rPr>
        <w:lastRenderedPageBreak/>
        <w:t>ubuntu</w:t>
      </w:r>
      <w:r>
        <w:rPr>
          <w:rFonts w:ascii="Arial" w:eastAsia="Arial" w:hAnsi="Arial" w:cs="Arial"/>
          <w:color w:val="4A4F5A"/>
          <w:spacing w:val="-10"/>
          <w:w w:val="125"/>
          <w:sz w:val="18"/>
          <w:szCs w:val="18"/>
        </w:rPr>
        <w:t xml:space="preserve"> </w:t>
      </w:r>
      <w:r>
        <w:rPr>
          <w:rFonts w:ascii="Arial" w:eastAsia="Arial" w:hAnsi="Arial" w:cs="Arial"/>
          <w:color w:val="4A4F5A"/>
          <w:spacing w:val="9"/>
          <w:w w:val="125"/>
          <w:sz w:val="18"/>
          <w:szCs w:val="18"/>
        </w:rPr>
        <w:t>t</w:t>
      </w:r>
      <w:r>
        <w:rPr>
          <w:rFonts w:ascii="Arial" w:eastAsia="Arial" w:hAnsi="Arial" w:cs="Arial"/>
          <w:color w:val="69686B"/>
          <w:spacing w:val="-33"/>
          <w:w w:val="125"/>
          <w:sz w:val="18"/>
          <w:szCs w:val="18"/>
        </w:rPr>
        <w:t>e</w:t>
      </w:r>
      <w:r>
        <w:rPr>
          <w:rFonts w:ascii="宋体" w:eastAsia="宋体" w:hAnsi="宋体" w:cs="宋体"/>
          <w:color w:val="69686B"/>
          <w:spacing w:val="-9"/>
          <w:w w:val="125"/>
          <w:sz w:val="14"/>
          <w:szCs w:val="14"/>
        </w:rPr>
        <w:t>到</w:t>
      </w:r>
      <w:r>
        <w:rPr>
          <w:rFonts w:ascii="Arial" w:eastAsia="Arial" w:hAnsi="Arial" w:cs="Arial"/>
          <w:color w:val="8C8A8B"/>
          <w:spacing w:val="2"/>
          <w:w w:val="125"/>
          <w:sz w:val="18"/>
          <w:szCs w:val="18"/>
        </w:rPr>
        <w:t>-</w:t>
      </w:r>
      <w:r>
        <w:rPr>
          <w:rFonts w:ascii="Arial" w:eastAsia="Arial" w:hAnsi="Arial" w:cs="Arial"/>
          <w:color w:val="4A4F5A"/>
          <w:spacing w:val="-5"/>
          <w:w w:val="125"/>
          <w:sz w:val="18"/>
          <w:szCs w:val="18"/>
        </w:rPr>
        <w:t>0</w:t>
      </w:r>
      <w:r>
        <w:rPr>
          <w:rFonts w:ascii="Arial" w:eastAsia="Arial" w:hAnsi="Arial" w:cs="Arial"/>
          <w:color w:val="69686B"/>
          <w:w w:val="125"/>
          <w:sz w:val="18"/>
          <w:szCs w:val="18"/>
        </w:rPr>
        <w:t>2</w:t>
      </w:r>
    </w:p>
    <w:p w:rsidR="000B7B9A" w:rsidRDefault="000B7B9A" w:rsidP="000B7B9A">
      <w:pPr>
        <w:spacing w:before="19" w:line="96" w:lineRule="exact"/>
        <w:ind w:left="665"/>
        <w:rPr>
          <w:rFonts w:ascii="宋体" w:eastAsia="宋体" w:hAnsi="宋体" w:cs="宋体"/>
          <w:sz w:val="15"/>
          <w:szCs w:val="15"/>
        </w:rPr>
      </w:pPr>
      <w:r>
        <w:rPr>
          <w:w w:val="95"/>
        </w:rPr>
        <w:br w:type="column"/>
      </w:r>
      <w:r>
        <w:rPr>
          <w:rFonts w:ascii="宋体" w:eastAsia="宋体" w:hAnsi="宋体" w:cs="宋体"/>
          <w:color w:val="5EB55E"/>
          <w:w w:val="95"/>
          <w:sz w:val="13"/>
          <w:szCs w:val="13"/>
        </w:rPr>
        <w:lastRenderedPageBreak/>
        <w:t>·-而司</w:t>
      </w:r>
      <w:r>
        <w:rPr>
          <w:rFonts w:ascii="宋体" w:eastAsia="宋体" w:hAnsi="宋体" w:cs="宋体"/>
          <w:color w:val="5EB55E"/>
          <w:spacing w:val="-57"/>
          <w:w w:val="95"/>
          <w:sz w:val="13"/>
          <w:szCs w:val="13"/>
        </w:rPr>
        <w:t>苟</w:t>
      </w:r>
      <w:r>
        <w:rPr>
          <w:rFonts w:ascii="宋体" w:eastAsia="宋体" w:hAnsi="宋体" w:cs="宋体"/>
          <w:color w:val="728B82"/>
          <w:spacing w:val="-26"/>
          <w:w w:val="95"/>
          <w:sz w:val="13"/>
          <w:szCs w:val="13"/>
        </w:rPr>
        <w:t>司</w:t>
      </w:r>
      <w:r>
        <w:rPr>
          <w:rFonts w:ascii="Arial" w:eastAsia="Arial" w:hAnsi="Arial" w:cs="Arial"/>
          <w:color w:val="8C8A8B"/>
          <w:spacing w:val="-20"/>
          <w:w w:val="95"/>
          <w:sz w:val="21"/>
          <w:szCs w:val="21"/>
        </w:rPr>
        <w:t>τ</w:t>
      </w:r>
      <w:r>
        <w:rPr>
          <w:rFonts w:ascii="宋体" w:eastAsia="宋体" w:hAnsi="宋体" w:cs="宋体"/>
          <w:color w:val="8C8A8B"/>
          <w:w w:val="95"/>
          <w:sz w:val="16"/>
          <w:szCs w:val="16"/>
        </w:rPr>
        <w:t>TI'W'.r:r</w:t>
      </w:r>
      <w:r>
        <w:rPr>
          <w:rFonts w:ascii="宋体" w:eastAsia="宋体" w:hAnsi="宋体" w:cs="宋体"/>
          <w:color w:val="8C8A8B"/>
          <w:spacing w:val="-57"/>
          <w:w w:val="95"/>
          <w:sz w:val="16"/>
          <w:szCs w:val="16"/>
        </w:rPr>
        <w:t>.</w:t>
      </w:r>
      <w:r>
        <w:rPr>
          <w:rFonts w:ascii="Arial" w:eastAsia="Arial" w:hAnsi="Arial" w:cs="Arial"/>
          <w:color w:val="8C8A8B"/>
          <w:spacing w:val="-9"/>
          <w:w w:val="95"/>
          <w:sz w:val="21"/>
          <w:szCs w:val="21"/>
        </w:rPr>
        <w:t>τ</w:t>
      </w:r>
      <w:r>
        <w:rPr>
          <w:rFonts w:ascii="宋体" w:eastAsia="宋体" w:hAnsi="宋体" w:cs="宋体"/>
          <w:color w:val="8C8A8B"/>
          <w:w w:val="95"/>
          <w:sz w:val="15"/>
          <w:szCs w:val="15"/>
        </w:rPr>
        <w:t>FI!l1</w:t>
      </w:r>
    </w:p>
    <w:p w:rsidR="000B7B9A" w:rsidRDefault="000B7B9A" w:rsidP="000B7B9A">
      <w:pPr>
        <w:spacing w:line="96" w:lineRule="exact"/>
        <w:rPr>
          <w:rFonts w:ascii="宋体" w:eastAsia="宋体" w:hAnsi="宋体" w:cs="宋体"/>
          <w:sz w:val="15"/>
          <w:szCs w:val="15"/>
        </w:rPr>
        <w:sectPr w:rsidR="000B7B9A">
          <w:type w:val="continuous"/>
          <w:pgSz w:w="12240" w:h="15840"/>
          <w:pgMar w:top="1480" w:right="0" w:bottom="280" w:left="1720" w:header="720" w:footer="720" w:gutter="0"/>
          <w:cols w:num="2" w:space="720" w:equalWidth="0">
            <w:col w:w="2062" w:space="5948"/>
            <w:col w:w="2510"/>
          </w:cols>
        </w:sectPr>
      </w:pPr>
    </w:p>
    <w:p w:rsidR="000B7B9A" w:rsidRDefault="000B7B9A" w:rsidP="000B7B9A">
      <w:pPr>
        <w:tabs>
          <w:tab w:val="left" w:pos="2719"/>
        </w:tabs>
        <w:spacing w:line="395" w:lineRule="exact"/>
        <w:ind w:left="680"/>
        <w:rPr>
          <w:rFonts w:ascii="Times New Roman" w:eastAsia="Times New Roman" w:hAnsi="Times New Roman" w:cs="Times New Roman"/>
          <w:sz w:val="30"/>
          <w:szCs w:val="30"/>
        </w:rPr>
      </w:pPr>
      <w:r>
        <w:rPr>
          <w:rFonts w:ascii="Arial" w:eastAsia="Arial" w:hAnsi="Arial" w:cs="Arial"/>
          <w:color w:val="8C8A8B"/>
          <w:w w:val="125"/>
          <w:sz w:val="18"/>
          <w:szCs w:val="18"/>
        </w:rPr>
        <w:lastRenderedPageBreak/>
        <w:t>192.168</w:t>
      </w:r>
      <w:r>
        <w:rPr>
          <w:rFonts w:ascii="Arial" w:eastAsia="Arial" w:hAnsi="Arial" w:cs="Arial"/>
          <w:color w:val="8C8A8B"/>
          <w:spacing w:val="8"/>
          <w:w w:val="125"/>
          <w:sz w:val="18"/>
          <w:szCs w:val="18"/>
        </w:rPr>
        <w:t>.</w:t>
      </w:r>
      <w:r>
        <w:rPr>
          <w:rFonts w:ascii="宋体" w:eastAsia="宋体" w:hAnsi="宋体" w:cs="宋体"/>
          <w:color w:val="8C8A8B"/>
          <w:w w:val="125"/>
          <w:sz w:val="18"/>
          <w:szCs w:val="18"/>
        </w:rPr>
        <w:t>1</w:t>
      </w:r>
      <w:r>
        <w:rPr>
          <w:rFonts w:ascii="宋体" w:eastAsia="宋体" w:hAnsi="宋体" w:cs="宋体"/>
          <w:color w:val="8C8A8B"/>
          <w:spacing w:val="-81"/>
          <w:w w:val="125"/>
          <w:sz w:val="18"/>
          <w:szCs w:val="18"/>
        </w:rPr>
        <w:t>.</w:t>
      </w:r>
      <w:r>
        <w:rPr>
          <w:rFonts w:ascii="Arial" w:eastAsia="Arial" w:hAnsi="Arial" w:cs="Arial"/>
          <w:color w:val="8C8A8B"/>
          <w:w w:val="125"/>
          <w:sz w:val="18"/>
          <w:szCs w:val="18"/>
        </w:rPr>
        <w:t>212</w:t>
      </w:r>
      <w:r>
        <w:rPr>
          <w:rFonts w:ascii="Arial" w:eastAsia="Arial" w:hAnsi="Arial" w:cs="Arial"/>
          <w:color w:val="8C8A8B"/>
          <w:w w:val="125"/>
          <w:sz w:val="18"/>
          <w:szCs w:val="18"/>
        </w:rPr>
        <w:tab/>
      </w:r>
      <w:r>
        <w:rPr>
          <w:rFonts w:ascii="Times New Roman" w:eastAsia="Times New Roman" w:hAnsi="Times New Roman" w:cs="Times New Roman"/>
          <w:color w:val="59BEDE"/>
          <w:spacing w:val="-3"/>
          <w:w w:val="205"/>
          <w:position w:val="10"/>
          <w:sz w:val="30"/>
          <w:szCs w:val="30"/>
        </w:rPr>
        <w:t>0</w:t>
      </w:r>
      <w:r>
        <w:rPr>
          <w:rFonts w:ascii="Times New Roman" w:eastAsia="Times New Roman" w:hAnsi="Times New Roman" w:cs="Times New Roman"/>
          <w:color w:val="F4A733"/>
          <w:w w:val="205"/>
          <w:position w:val="10"/>
          <w:sz w:val="30"/>
          <w:szCs w:val="30"/>
        </w:rPr>
        <w:t>0</w:t>
      </w:r>
    </w:p>
    <w:p w:rsidR="000B7B9A" w:rsidRDefault="000B7B9A" w:rsidP="000B7B9A">
      <w:pPr>
        <w:tabs>
          <w:tab w:val="left" w:pos="2734"/>
        </w:tabs>
        <w:spacing w:line="377" w:lineRule="exact"/>
        <w:ind w:left="665"/>
        <w:rPr>
          <w:rFonts w:ascii="Times New Roman" w:eastAsia="Times New Roman" w:hAnsi="Times New Roman" w:cs="Times New Roman"/>
          <w:sz w:val="30"/>
          <w:szCs w:val="30"/>
        </w:rPr>
      </w:pPr>
      <w:r>
        <w:rPr>
          <w:rFonts w:ascii="Arial" w:eastAsia="Arial" w:hAnsi="Arial" w:cs="Arial"/>
          <w:color w:val="4A4F5A"/>
          <w:w w:val="125"/>
          <w:sz w:val="18"/>
          <w:szCs w:val="18"/>
        </w:rPr>
        <w:t>ubunt</w:t>
      </w:r>
      <w:r>
        <w:rPr>
          <w:rFonts w:ascii="Arial" w:eastAsia="Arial" w:hAnsi="Arial" w:cs="Arial"/>
          <w:color w:val="4A4F5A"/>
          <w:spacing w:val="-7"/>
          <w:w w:val="125"/>
          <w:sz w:val="18"/>
          <w:szCs w:val="18"/>
        </w:rPr>
        <w:t>u</w:t>
      </w:r>
      <w:r>
        <w:rPr>
          <w:rFonts w:ascii="Arial" w:eastAsia="Arial" w:hAnsi="Arial" w:cs="Arial"/>
          <w:color w:val="69686B"/>
          <w:spacing w:val="2"/>
          <w:w w:val="125"/>
          <w:sz w:val="18"/>
          <w:szCs w:val="18"/>
        </w:rPr>
        <w:t>-</w:t>
      </w:r>
      <w:r>
        <w:rPr>
          <w:rFonts w:ascii="Arial" w:eastAsia="Arial" w:hAnsi="Arial" w:cs="Arial"/>
          <w:color w:val="4A4F5A"/>
          <w:spacing w:val="-6"/>
          <w:w w:val="125"/>
          <w:sz w:val="18"/>
          <w:szCs w:val="18"/>
        </w:rPr>
        <w:t>t</w:t>
      </w:r>
      <w:r>
        <w:rPr>
          <w:rFonts w:ascii="宋体" w:eastAsia="宋体" w:hAnsi="宋体" w:cs="宋体"/>
          <w:color w:val="69686B"/>
          <w:w w:val="125"/>
          <w:sz w:val="24"/>
          <w:szCs w:val="24"/>
        </w:rPr>
        <w:t>es</w:t>
      </w:r>
      <w:r>
        <w:rPr>
          <w:rFonts w:ascii="宋体" w:eastAsia="宋体" w:hAnsi="宋体" w:cs="宋体"/>
          <w:color w:val="69686B"/>
          <w:spacing w:val="-16"/>
          <w:w w:val="125"/>
          <w:sz w:val="24"/>
          <w:szCs w:val="24"/>
        </w:rPr>
        <w:t>-</w:t>
      </w:r>
      <w:r>
        <w:rPr>
          <w:rFonts w:ascii="Arial" w:eastAsia="Arial" w:hAnsi="Arial" w:cs="Arial"/>
          <w:color w:val="4A4F5A"/>
          <w:spacing w:val="-6"/>
          <w:w w:val="125"/>
          <w:sz w:val="18"/>
          <w:szCs w:val="18"/>
        </w:rPr>
        <w:t>t</w:t>
      </w:r>
      <w:r>
        <w:rPr>
          <w:rFonts w:ascii="Arial" w:eastAsia="Arial" w:hAnsi="Arial" w:cs="Arial"/>
          <w:color w:val="69686B"/>
          <w:spacing w:val="2"/>
          <w:w w:val="125"/>
          <w:sz w:val="18"/>
          <w:szCs w:val="18"/>
        </w:rPr>
        <w:t>-</w:t>
      </w:r>
      <w:r>
        <w:rPr>
          <w:rFonts w:ascii="Arial" w:eastAsia="Arial" w:hAnsi="Arial" w:cs="Arial"/>
          <w:color w:val="4A4F5A"/>
          <w:spacing w:val="-20"/>
          <w:w w:val="125"/>
          <w:sz w:val="18"/>
          <w:szCs w:val="18"/>
        </w:rPr>
        <w:t>0</w:t>
      </w:r>
      <w:r>
        <w:rPr>
          <w:rFonts w:ascii="Arial" w:eastAsia="Arial" w:hAnsi="Arial" w:cs="Arial"/>
          <w:color w:val="69686B"/>
          <w:w w:val="125"/>
          <w:sz w:val="18"/>
          <w:szCs w:val="18"/>
        </w:rPr>
        <w:t>3</w:t>
      </w:r>
      <w:r>
        <w:rPr>
          <w:rFonts w:ascii="Times New Roman" w:eastAsia="Times New Roman" w:hAnsi="Times New Roman" w:cs="Times New Roman"/>
          <w:color w:val="59BEDE"/>
          <w:w w:val="125"/>
          <w:position w:val="-11"/>
          <w:sz w:val="30"/>
          <w:szCs w:val="30"/>
        </w:rPr>
        <w:tab/>
      </w:r>
      <w:r>
        <w:rPr>
          <w:rFonts w:ascii="Times New Roman" w:eastAsia="Times New Roman" w:hAnsi="Times New Roman" w:cs="Times New Roman"/>
          <w:color w:val="59BEDE"/>
          <w:w w:val="200"/>
          <w:position w:val="-11"/>
          <w:sz w:val="30"/>
          <w:szCs w:val="30"/>
        </w:rPr>
        <w:t>0</w:t>
      </w:r>
      <w:r>
        <w:rPr>
          <w:rFonts w:ascii="Times New Roman" w:eastAsia="Times New Roman" w:hAnsi="Times New Roman" w:cs="Times New Roman"/>
          <w:color w:val="F4A733"/>
          <w:w w:val="200"/>
          <w:position w:val="-11"/>
          <w:sz w:val="30"/>
          <w:szCs w:val="30"/>
        </w:rPr>
        <w:t>0</w:t>
      </w:r>
    </w:p>
    <w:p w:rsidR="000B7B9A" w:rsidRDefault="000B7B9A" w:rsidP="000B7B9A">
      <w:pPr>
        <w:tabs>
          <w:tab w:val="left" w:pos="1399"/>
        </w:tabs>
        <w:spacing w:line="246" w:lineRule="exact"/>
        <w:ind w:left="665"/>
        <w:rPr>
          <w:rFonts w:ascii="Arial" w:eastAsia="Arial" w:hAnsi="Arial" w:cs="Arial"/>
          <w:sz w:val="21"/>
          <w:szCs w:val="21"/>
        </w:rPr>
      </w:pPr>
      <w:r>
        <w:rPr>
          <w:w w:val="105"/>
        </w:rPr>
        <w:br w:type="column"/>
      </w:r>
      <w:r>
        <w:rPr>
          <w:rFonts w:ascii="Times New Roman" w:eastAsia="Times New Roman" w:hAnsi="Times New Roman" w:cs="Times New Roman"/>
          <w:i/>
          <w:color w:val="9F9EA1"/>
          <w:w w:val="105"/>
        </w:rPr>
        <w:lastRenderedPageBreak/>
        <w:t>Id</w:t>
      </w:r>
      <w:r>
        <w:rPr>
          <w:rFonts w:ascii="Times New Roman" w:eastAsia="Times New Roman" w:hAnsi="Times New Roman" w:cs="Times New Roman"/>
          <w:i/>
          <w:color w:val="9F9EA1"/>
          <w:spacing w:val="-23"/>
          <w:w w:val="105"/>
        </w:rPr>
        <w:t xml:space="preserve"> </w:t>
      </w:r>
      <w:r>
        <w:rPr>
          <w:rFonts w:ascii="Times New Roman" w:eastAsia="Times New Roman" w:hAnsi="Times New Roman" w:cs="Times New Roman"/>
          <w:i/>
          <w:color w:val="7C787A"/>
          <w:w w:val="105"/>
        </w:rPr>
        <w:t>e</w:t>
      </w:r>
      <w:r>
        <w:rPr>
          <w:rFonts w:ascii="Times New Roman" w:eastAsia="Times New Roman" w:hAnsi="Times New Roman" w:cs="Times New Roman"/>
          <w:i/>
          <w:color w:val="7C787A"/>
          <w:spacing w:val="-20"/>
          <w:w w:val="105"/>
        </w:rPr>
        <w:t>v</w:t>
      </w:r>
      <w:r>
        <w:rPr>
          <w:rFonts w:ascii="Times New Roman" w:eastAsia="Times New Roman" w:hAnsi="Times New Roman" w:cs="Times New Roman"/>
          <w:i/>
          <w:color w:val="9F9EA1"/>
          <w:w w:val="105"/>
        </w:rPr>
        <w:t>l</w:t>
      </w:r>
      <w:r>
        <w:rPr>
          <w:rFonts w:ascii="Times New Roman" w:eastAsia="Times New Roman" w:hAnsi="Times New Roman" w:cs="Times New Roman"/>
          <w:i/>
          <w:color w:val="9F9EA1"/>
          <w:w w:val="105"/>
        </w:rPr>
        <w:tab/>
      </w:r>
      <w:r>
        <w:rPr>
          <w:rFonts w:ascii="Arial" w:eastAsia="Arial" w:hAnsi="Arial" w:cs="Arial"/>
          <w:color w:val="9F9EA1"/>
          <w:w w:val="125"/>
          <w:position w:val="-2"/>
          <w:sz w:val="21"/>
          <w:szCs w:val="21"/>
        </w:rPr>
        <w:t>/</w:t>
      </w:r>
    </w:p>
    <w:p w:rsidR="000B7B9A" w:rsidRDefault="000B7B9A" w:rsidP="000B7B9A">
      <w:pPr>
        <w:spacing w:line="179" w:lineRule="exact"/>
        <w:ind w:left="38"/>
        <w:jc w:val="center"/>
        <w:rPr>
          <w:rFonts w:ascii="Arial" w:eastAsia="Arial" w:hAnsi="Arial" w:cs="Arial"/>
          <w:sz w:val="18"/>
          <w:szCs w:val="18"/>
        </w:rPr>
      </w:pPr>
      <w:r>
        <w:rPr>
          <w:rFonts w:ascii="Arial" w:eastAsia="Arial" w:hAnsi="Arial" w:cs="Arial"/>
          <w:color w:val="8C8A8B"/>
          <w:w w:val="115"/>
          <w:sz w:val="18"/>
          <w:szCs w:val="18"/>
        </w:rPr>
        <w:t>sd</w:t>
      </w:r>
      <w:r>
        <w:rPr>
          <w:rFonts w:ascii="Arial" w:eastAsia="Arial" w:hAnsi="Arial" w:cs="Arial"/>
          <w:color w:val="8C8A8B"/>
          <w:spacing w:val="6"/>
          <w:w w:val="115"/>
          <w:sz w:val="18"/>
          <w:szCs w:val="18"/>
        </w:rPr>
        <w:t>a</w:t>
      </w:r>
      <w:r>
        <w:rPr>
          <w:rFonts w:ascii="Arial" w:eastAsia="Arial" w:hAnsi="Arial" w:cs="Arial"/>
          <w:color w:val="69686B"/>
          <w:w w:val="115"/>
          <w:sz w:val="18"/>
          <w:szCs w:val="18"/>
        </w:rPr>
        <w:t>1</w:t>
      </w:r>
    </w:p>
    <w:p w:rsidR="000B7B9A" w:rsidRDefault="000B7B9A" w:rsidP="000B7B9A">
      <w:pPr>
        <w:spacing w:before="8" w:line="130" w:lineRule="exact"/>
        <w:rPr>
          <w:sz w:val="13"/>
          <w:szCs w:val="13"/>
        </w:rPr>
      </w:pPr>
    </w:p>
    <w:p w:rsidR="000B7B9A" w:rsidRDefault="000B7B9A" w:rsidP="000B7B9A">
      <w:pPr>
        <w:tabs>
          <w:tab w:val="left" w:pos="1399"/>
        </w:tabs>
        <w:ind w:left="680"/>
        <w:rPr>
          <w:rFonts w:ascii="Arial" w:eastAsia="Arial" w:hAnsi="Arial" w:cs="Arial"/>
          <w:sz w:val="18"/>
          <w:szCs w:val="18"/>
        </w:rPr>
      </w:pPr>
      <w:r>
        <w:rPr>
          <w:rFonts w:ascii="Arial" w:eastAsia="Arial" w:hAnsi="Arial" w:cs="Arial"/>
          <w:color w:val="8C8A8B"/>
          <w:w w:val="115"/>
          <w:sz w:val="18"/>
          <w:szCs w:val="18"/>
        </w:rPr>
        <w:t>udev</w:t>
      </w:r>
      <w:r>
        <w:rPr>
          <w:rFonts w:ascii="Arial" w:eastAsia="Arial" w:hAnsi="Arial" w:cs="Arial"/>
          <w:color w:val="8C8A8B"/>
          <w:w w:val="115"/>
          <w:sz w:val="18"/>
          <w:szCs w:val="18"/>
        </w:rPr>
        <w:tab/>
        <w:t>Id</w:t>
      </w:r>
      <w:r>
        <w:rPr>
          <w:rFonts w:ascii="Arial" w:eastAsia="Arial" w:hAnsi="Arial" w:cs="Arial"/>
          <w:color w:val="8C8A8B"/>
          <w:spacing w:val="-25"/>
          <w:w w:val="115"/>
          <w:sz w:val="18"/>
          <w:szCs w:val="18"/>
        </w:rPr>
        <w:t>e</w:t>
      </w:r>
      <w:r>
        <w:rPr>
          <w:rFonts w:ascii="Arial" w:eastAsia="Arial" w:hAnsi="Arial" w:cs="Arial"/>
          <w:color w:val="69686B"/>
          <w:w w:val="115"/>
          <w:sz w:val="18"/>
          <w:szCs w:val="18"/>
        </w:rPr>
        <w:t>v</w:t>
      </w:r>
    </w:p>
    <w:p w:rsidR="000B7B9A" w:rsidRDefault="000B7B9A" w:rsidP="000B7B9A">
      <w:pPr>
        <w:spacing w:before="8"/>
        <w:ind w:left="665"/>
        <w:rPr>
          <w:rFonts w:ascii="Arial" w:eastAsia="Arial" w:hAnsi="Arial" w:cs="Arial"/>
          <w:sz w:val="18"/>
          <w:szCs w:val="18"/>
        </w:rPr>
      </w:pPr>
      <w:r>
        <w:rPr>
          <w:w w:val="90"/>
        </w:rPr>
        <w:br w:type="column"/>
      </w:r>
      <w:r>
        <w:rPr>
          <w:rFonts w:ascii="Arial" w:eastAsia="Arial" w:hAnsi="Arial" w:cs="Arial"/>
          <w:color w:val="7C787A"/>
          <w:w w:val="90"/>
          <w:sz w:val="18"/>
          <w:szCs w:val="18"/>
        </w:rPr>
        <w:lastRenderedPageBreak/>
        <w:t>False</w:t>
      </w:r>
    </w:p>
    <w:p w:rsidR="000B7B9A" w:rsidRDefault="000B7B9A" w:rsidP="000B7B9A">
      <w:pPr>
        <w:spacing w:before="3" w:line="100" w:lineRule="exact"/>
        <w:rPr>
          <w:sz w:val="10"/>
          <w:szCs w:val="10"/>
        </w:rPr>
      </w:pPr>
    </w:p>
    <w:p w:rsidR="000B7B9A" w:rsidRDefault="000B7B9A" w:rsidP="000B7B9A">
      <w:pPr>
        <w:spacing w:line="200" w:lineRule="exact"/>
        <w:rPr>
          <w:sz w:val="20"/>
          <w:szCs w:val="20"/>
        </w:rPr>
      </w:pPr>
    </w:p>
    <w:p w:rsidR="000B7B9A" w:rsidRDefault="000B7B9A" w:rsidP="000B7B9A">
      <w:pPr>
        <w:tabs>
          <w:tab w:val="left" w:pos="2119"/>
        </w:tabs>
        <w:ind w:left="665"/>
        <w:rPr>
          <w:rFonts w:ascii="宋体" w:eastAsia="宋体" w:hAnsi="宋体" w:cs="宋体"/>
          <w:sz w:val="16"/>
          <w:szCs w:val="16"/>
        </w:rPr>
      </w:pPr>
      <w:r>
        <w:rPr>
          <w:rFonts w:ascii="Arial" w:eastAsia="Arial" w:hAnsi="Arial" w:cs="Arial"/>
          <w:color w:val="7C787A"/>
          <w:w w:val="140"/>
          <w:sz w:val="18"/>
          <w:szCs w:val="18"/>
        </w:rPr>
        <w:t>true</w:t>
      </w:r>
      <w:r>
        <w:rPr>
          <w:rFonts w:ascii="Arial" w:eastAsia="Arial" w:hAnsi="Arial" w:cs="Arial"/>
          <w:color w:val="7C787A"/>
          <w:w w:val="140"/>
          <w:sz w:val="18"/>
          <w:szCs w:val="18"/>
        </w:rPr>
        <w:tab/>
      </w:r>
      <w:r>
        <w:rPr>
          <w:rFonts w:ascii="宋体" w:eastAsia="宋体" w:hAnsi="宋体" w:cs="宋体"/>
          <w:color w:val="8C8A8B"/>
          <w:w w:val="140"/>
          <w:sz w:val="14"/>
          <w:szCs w:val="14"/>
        </w:rPr>
        <w:t>….u晶</w:t>
      </w:r>
      <w:r>
        <w:rPr>
          <w:rFonts w:ascii="宋体" w:eastAsia="宋体" w:hAnsi="宋体" w:cs="宋体"/>
          <w:color w:val="8C8A8B"/>
          <w:spacing w:val="-97"/>
          <w:w w:val="140"/>
          <w:sz w:val="14"/>
          <w:szCs w:val="14"/>
        </w:rPr>
        <w:t>且</w:t>
      </w:r>
      <w:r>
        <w:rPr>
          <w:rFonts w:ascii="Times New Roman" w:eastAsia="Times New Roman" w:hAnsi="Times New Roman" w:cs="Times New Roman"/>
          <w:color w:val="8C8A8B"/>
          <w:w w:val="140"/>
          <w:sz w:val="18"/>
          <w:szCs w:val="18"/>
        </w:rPr>
        <w:t>'PÆ</w:t>
      </w:r>
      <w:r>
        <w:rPr>
          <w:rFonts w:ascii="Times New Roman" w:eastAsia="Times New Roman" w:hAnsi="Times New Roman" w:cs="Times New Roman"/>
          <w:color w:val="8C8A8B"/>
          <w:spacing w:val="-26"/>
          <w:w w:val="140"/>
          <w:sz w:val="18"/>
          <w:szCs w:val="18"/>
        </w:rPr>
        <w:t>&amp;</w:t>
      </w:r>
      <w:r>
        <w:rPr>
          <w:rFonts w:ascii="Times New Roman" w:eastAsia="Times New Roman" w:hAnsi="Times New Roman" w:cs="Times New Roman"/>
          <w:color w:val="B4BCC3"/>
          <w:spacing w:val="-8"/>
          <w:w w:val="140"/>
          <w:sz w:val="18"/>
          <w:szCs w:val="18"/>
        </w:rPr>
        <w:t>'</w:t>
      </w:r>
      <w:r>
        <w:rPr>
          <w:rFonts w:ascii="Times New Roman" w:eastAsia="Times New Roman" w:hAnsi="Times New Roman" w:cs="Times New Roman"/>
          <w:color w:val="8C8A8B"/>
          <w:w w:val="140"/>
          <w:sz w:val="18"/>
          <w:szCs w:val="18"/>
        </w:rPr>
        <w:t>"</w:t>
      </w:r>
      <w:r>
        <w:rPr>
          <w:rFonts w:ascii="Times New Roman" w:eastAsia="Times New Roman" w:hAnsi="Times New Roman" w:cs="Times New Roman"/>
          <w:color w:val="8C8A8B"/>
          <w:spacing w:val="59"/>
          <w:w w:val="140"/>
          <w:sz w:val="18"/>
          <w:szCs w:val="18"/>
        </w:rPr>
        <w:t xml:space="preserve"> </w:t>
      </w:r>
      <w:r>
        <w:rPr>
          <w:rFonts w:ascii="宋体" w:eastAsia="宋体" w:hAnsi="宋体" w:cs="宋体"/>
          <w:color w:val="8C8A8B"/>
          <w:w w:val="145"/>
          <w:sz w:val="16"/>
          <w:szCs w:val="16"/>
        </w:rPr>
        <w:t>品-</w:t>
      </w:r>
    </w:p>
    <w:p w:rsidR="000B7B9A" w:rsidRDefault="000B7B9A" w:rsidP="000B7B9A">
      <w:pPr>
        <w:rPr>
          <w:rFonts w:ascii="宋体" w:eastAsia="宋体" w:hAnsi="宋体" w:cs="宋体"/>
          <w:sz w:val="16"/>
          <w:szCs w:val="16"/>
        </w:rPr>
        <w:sectPr w:rsidR="000B7B9A">
          <w:type w:val="continuous"/>
          <w:pgSz w:w="12240" w:h="15840"/>
          <w:pgMar w:top="1480" w:right="0" w:bottom="280" w:left="1720" w:header="720" w:footer="720" w:gutter="0"/>
          <w:cols w:num="3" w:space="720" w:equalWidth="0">
            <w:col w:w="3414" w:space="606"/>
            <w:col w:w="1778" w:space="757"/>
            <w:col w:w="3965"/>
          </w:cols>
        </w:sectPr>
      </w:pPr>
    </w:p>
    <w:p w:rsidR="000B7B9A" w:rsidRDefault="000B7B9A" w:rsidP="000B7B9A">
      <w:pPr>
        <w:spacing w:line="149" w:lineRule="exact"/>
        <w:ind w:left="680"/>
        <w:rPr>
          <w:rFonts w:ascii="Arial" w:eastAsia="Arial" w:hAnsi="Arial" w:cs="Arial"/>
          <w:sz w:val="18"/>
          <w:szCs w:val="18"/>
        </w:rPr>
      </w:pPr>
      <w:r>
        <w:rPr>
          <w:rFonts w:ascii="Arial" w:eastAsia="Arial" w:hAnsi="Arial" w:cs="Arial"/>
          <w:color w:val="8C8A8B"/>
          <w:w w:val="105"/>
          <w:sz w:val="18"/>
          <w:szCs w:val="18"/>
        </w:rPr>
        <w:lastRenderedPageBreak/>
        <w:t>192.168</w:t>
      </w:r>
      <w:r>
        <w:rPr>
          <w:rFonts w:ascii="Arial" w:eastAsia="Arial" w:hAnsi="Arial" w:cs="Arial"/>
          <w:color w:val="8C8A8B"/>
          <w:spacing w:val="7"/>
          <w:w w:val="105"/>
          <w:sz w:val="18"/>
          <w:szCs w:val="18"/>
        </w:rPr>
        <w:t>.</w:t>
      </w:r>
      <w:r>
        <w:rPr>
          <w:rFonts w:ascii="宋体" w:eastAsia="宋体" w:hAnsi="宋体" w:cs="宋体"/>
          <w:color w:val="8C8A8B"/>
          <w:w w:val="105"/>
          <w:sz w:val="18"/>
          <w:szCs w:val="18"/>
        </w:rPr>
        <w:t>1</w:t>
      </w:r>
      <w:r>
        <w:rPr>
          <w:rFonts w:ascii="宋体" w:eastAsia="宋体" w:hAnsi="宋体" w:cs="宋体"/>
          <w:color w:val="8C8A8B"/>
          <w:spacing w:val="-68"/>
          <w:w w:val="105"/>
          <w:sz w:val="18"/>
          <w:szCs w:val="18"/>
        </w:rPr>
        <w:t>.</w:t>
      </w:r>
      <w:r>
        <w:rPr>
          <w:rFonts w:ascii="Arial" w:eastAsia="Arial" w:hAnsi="Arial" w:cs="Arial"/>
          <w:color w:val="8C8A8B"/>
          <w:w w:val="105"/>
          <w:sz w:val="18"/>
          <w:szCs w:val="18"/>
        </w:rPr>
        <w:t>213</w:t>
      </w:r>
    </w:p>
    <w:p w:rsidR="000B7B9A" w:rsidRDefault="000B7B9A" w:rsidP="000B7B9A">
      <w:pPr>
        <w:spacing w:line="149" w:lineRule="exact"/>
        <w:rPr>
          <w:rFonts w:ascii="Arial" w:eastAsia="Arial" w:hAnsi="Arial" w:cs="Arial"/>
          <w:sz w:val="18"/>
          <w:szCs w:val="18"/>
        </w:rPr>
        <w:sectPr w:rsidR="000B7B9A">
          <w:type w:val="continuous"/>
          <w:pgSz w:w="12240" w:h="15840"/>
          <w:pgMar w:top="1480" w:right="0" w:bottom="280" w:left="1720" w:header="720" w:footer="720" w:gutter="0"/>
          <w:cols w:space="720"/>
        </w:sectPr>
      </w:pPr>
    </w:p>
    <w:p w:rsidR="000B7B9A" w:rsidRDefault="000B7B9A" w:rsidP="000B7B9A">
      <w:pPr>
        <w:tabs>
          <w:tab w:val="left" w:pos="719"/>
        </w:tabs>
        <w:spacing w:line="234" w:lineRule="exact"/>
        <w:jc w:val="right"/>
        <w:rPr>
          <w:rFonts w:ascii="Times New Roman" w:eastAsia="Times New Roman" w:hAnsi="Times New Roman" w:cs="Times New Roman"/>
        </w:rPr>
      </w:pPr>
      <w:r>
        <w:rPr>
          <w:rFonts w:ascii="Arial" w:eastAsia="Arial" w:hAnsi="Arial" w:cs="Arial"/>
          <w:color w:val="8C8A8B"/>
          <w:w w:val="95"/>
          <w:sz w:val="18"/>
          <w:szCs w:val="18"/>
        </w:rPr>
        <w:lastRenderedPageBreak/>
        <w:t>tm</w:t>
      </w:r>
      <w:r>
        <w:rPr>
          <w:rFonts w:ascii="Arial" w:eastAsia="Arial" w:hAnsi="Arial" w:cs="Arial"/>
          <w:color w:val="8C8A8B"/>
          <w:spacing w:val="-5"/>
          <w:w w:val="95"/>
          <w:sz w:val="18"/>
          <w:szCs w:val="18"/>
        </w:rPr>
        <w:t>p</w:t>
      </w:r>
      <w:r>
        <w:rPr>
          <w:rFonts w:ascii="Arial" w:eastAsia="Arial" w:hAnsi="Arial" w:cs="Arial"/>
          <w:color w:val="69686B"/>
          <w:w w:val="95"/>
          <w:sz w:val="18"/>
          <w:szCs w:val="18"/>
        </w:rPr>
        <w:t>Fs</w:t>
      </w:r>
      <w:r>
        <w:rPr>
          <w:rFonts w:ascii="Arial" w:eastAsia="Arial" w:hAnsi="Arial" w:cs="Arial"/>
          <w:color w:val="69686B"/>
          <w:w w:val="95"/>
          <w:sz w:val="18"/>
          <w:szCs w:val="18"/>
        </w:rPr>
        <w:tab/>
      </w:r>
      <w:r>
        <w:rPr>
          <w:rFonts w:ascii="Times New Roman" w:eastAsia="Times New Roman" w:hAnsi="Times New Roman" w:cs="Times New Roman"/>
          <w:i/>
          <w:color w:val="9F9EA1"/>
          <w:w w:val="90"/>
        </w:rPr>
        <w:t>Irun</w:t>
      </w:r>
    </w:p>
    <w:p w:rsidR="000B7B9A" w:rsidRDefault="000B7B9A" w:rsidP="000B7B9A">
      <w:pPr>
        <w:tabs>
          <w:tab w:val="left" w:pos="3522"/>
        </w:tabs>
        <w:spacing w:line="255" w:lineRule="exact"/>
        <w:ind w:left="1407"/>
        <w:rPr>
          <w:rFonts w:ascii="宋体" w:eastAsia="宋体" w:hAnsi="宋体" w:cs="宋体"/>
          <w:sz w:val="14"/>
          <w:szCs w:val="14"/>
        </w:rPr>
      </w:pPr>
      <w:r>
        <w:rPr>
          <w:w w:val="135"/>
        </w:rPr>
        <w:br w:type="column"/>
      </w:r>
      <w:r>
        <w:rPr>
          <w:rFonts w:ascii="Arial" w:eastAsia="Arial" w:hAnsi="Arial" w:cs="Arial"/>
          <w:color w:val="7C787A"/>
          <w:w w:val="135"/>
          <w:position w:val="1"/>
          <w:sz w:val="18"/>
          <w:szCs w:val="18"/>
        </w:rPr>
        <w:lastRenderedPageBreak/>
        <w:t>true</w:t>
      </w:r>
      <w:r>
        <w:rPr>
          <w:rFonts w:ascii="Arial" w:eastAsia="Arial" w:hAnsi="Arial" w:cs="Arial"/>
          <w:color w:val="7C787A"/>
          <w:w w:val="135"/>
          <w:position w:val="1"/>
          <w:sz w:val="18"/>
          <w:szCs w:val="18"/>
        </w:rPr>
        <w:tab/>
      </w:r>
      <w:r>
        <w:rPr>
          <w:rFonts w:ascii="Times New Roman" w:eastAsia="Times New Roman" w:hAnsi="Times New Roman" w:cs="Times New Roman"/>
          <w:color w:val="8C8A8B"/>
          <w:w w:val="170"/>
          <w:sz w:val="25"/>
          <w:szCs w:val="25"/>
        </w:rPr>
        <w:t>'èi</w:t>
      </w:r>
      <w:r>
        <w:rPr>
          <w:rFonts w:ascii="Times New Roman" w:eastAsia="Times New Roman" w:hAnsi="Times New Roman" w:cs="Times New Roman"/>
          <w:color w:val="8C8A8B"/>
          <w:spacing w:val="14"/>
          <w:w w:val="170"/>
          <w:sz w:val="25"/>
          <w:szCs w:val="25"/>
        </w:rPr>
        <w:t>'</w:t>
      </w:r>
      <w:r>
        <w:rPr>
          <w:rFonts w:ascii="宋体" w:eastAsia="宋体" w:hAnsi="宋体" w:cs="宋体"/>
          <w:color w:val="8C8A8B"/>
          <w:w w:val="170"/>
          <w:sz w:val="14"/>
          <w:szCs w:val="14"/>
        </w:rPr>
        <w:t>潭'且</w:t>
      </w:r>
    </w:p>
    <w:p w:rsidR="000B7B9A" w:rsidRDefault="000B7B9A" w:rsidP="000B7B9A">
      <w:pPr>
        <w:spacing w:line="255" w:lineRule="exact"/>
        <w:rPr>
          <w:rFonts w:ascii="宋体" w:eastAsia="宋体" w:hAnsi="宋体" w:cs="宋体"/>
          <w:sz w:val="14"/>
          <w:szCs w:val="14"/>
        </w:rPr>
        <w:sectPr w:rsidR="000B7B9A">
          <w:type w:val="continuous"/>
          <w:pgSz w:w="12240" w:h="15840"/>
          <w:pgMar w:top="1480" w:right="0" w:bottom="280" w:left="1720" w:header="720" w:footer="720" w:gutter="0"/>
          <w:cols w:num="2" w:space="720" w:equalWidth="0">
            <w:col w:w="5773" w:space="40"/>
            <w:col w:w="4707"/>
          </w:cols>
        </w:sectPr>
      </w:pPr>
    </w:p>
    <w:p w:rsidR="000B7B9A" w:rsidRDefault="000B7B9A" w:rsidP="000B7B9A">
      <w:pPr>
        <w:tabs>
          <w:tab w:val="left" w:pos="719"/>
        </w:tabs>
        <w:spacing w:before="79"/>
        <w:jc w:val="right"/>
        <w:rPr>
          <w:rFonts w:ascii="Arial" w:eastAsia="Arial" w:hAnsi="Arial" w:cs="Arial"/>
          <w:sz w:val="17"/>
          <w:szCs w:val="17"/>
        </w:rPr>
      </w:pPr>
      <w:r>
        <w:rPr>
          <w:rFonts w:ascii="Arial" w:eastAsia="Arial" w:hAnsi="Arial" w:cs="Arial"/>
          <w:color w:val="8C8A8B"/>
          <w:spacing w:val="-27"/>
          <w:w w:val="110"/>
          <w:sz w:val="18"/>
          <w:szCs w:val="18"/>
        </w:rPr>
        <w:lastRenderedPageBreak/>
        <w:t>n</w:t>
      </w:r>
      <w:r>
        <w:rPr>
          <w:rFonts w:ascii="宋体" w:eastAsia="宋体" w:hAnsi="宋体" w:cs="宋体"/>
          <w:color w:val="8C8A8B"/>
          <w:w w:val="110"/>
          <w:sz w:val="13"/>
          <w:szCs w:val="13"/>
        </w:rPr>
        <w:t>帽</w:t>
      </w:r>
      <w:r>
        <w:rPr>
          <w:rFonts w:ascii="宋体" w:eastAsia="宋体" w:hAnsi="宋体" w:cs="宋体"/>
          <w:color w:val="8C8A8B"/>
          <w:spacing w:val="-26"/>
          <w:w w:val="110"/>
          <w:sz w:val="13"/>
          <w:szCs w:val="13"/>
        </w:rPr>
        <w:t>、</w:t>
      </w:r>
      <w:r>
        <w:rPr>
          <w:rFonts w:ascii="Arial" w:eastAsia="Arial" w:hAnsi="Arial" w:cs="Arial"/>
          <w:color w:val="8C8A8B"/>
          <w:w w:val="110"/>
          <w:sz w:val="18"/>
          <w:szCs w:val="18"/>
        </w:rPr>
        <w:t>e</w:t>
      </w:r>
      <w:r>
        <w:rPr>
          <w:rFonts w:ascii="Arial" w:eastAsia="Arial" w:hAnsi="Arial" w:cs="Arial"/>
          <w:color w:val="8C8A8B"/>
          <w:w w:val="110"/>
          <w:sz w:val="18"/>
          <w:szCs w:val="18"/>
        </w:rPr>
        <w:tab/>
      </w:r>
      <w:r>
        <w:rPr>
          <w:rFonts w:ascii="宋体" w:eastAsia="宋体" w:hAnsi="宋体" w:cs="宋体"/>
          <w:color w:val="8C8A8B"/>
          <w:w w:val="110"/>
          <w:sz w:val="17"/>
          <w:szCs w:val="17"/>
        </w:rPr>
        <w:t>/</w:t>
      </w:r>
      <w:r>
        <w:rPr>
          <w:rFonts w:ascii="宋体" w:eastAsia="宋体" w:hAnsi="宋体" w:cs="宋体"/>
          <w:color w:val="8C8A8B"/>
          <w:spacing w:val="-24"/>
          <w:w w:val="110"/>
          <w:sz w:val="17"/>
          <w:szCs w:val="17"/>
        </w:rPr>
        <w:t>阳</w:t>
      </w:r>
      <w:r>
        <w:rPr>
          <w:rFonts w:ascii="Times New Roman" w:eastAsia="Times New Roman" w:hAnsi="Times New Roman" w:cs="Times New Roman"/>
          <w:i/>
          <w:color w:val="728B82"/>
          <w:spacing w:val="-28"/>
          <w:w w:val="110"/>
        </w:rPr>
        <w:t>n</w:t>
      </w:r>
      <w:r>
        <w:rPr>
          <w:rFonts w:ascii="Times New Roman" w:eastAsia="Times New Roman" w:hAnsi="Times New Roman" w:cs="Times New Roman"/>
          <w:i/>
          <w:color w:val="8C8A8B"/>
          <w:w w:val="110"/>
        </w:rPr>
        <w:t>/</w:t>
      </w:r>
      <w:r>
        <w:rPr>
          <w:rFonts w:ascii="Times New Roman" w:eastAsia="Times New Roman" w:hAnsi="Times New Roman" w:cs="Times New Roman"/>
          <w:i/>
          <w:color w:val="8C8A8B"/>
          <w:spacing w:val="-17"/>
          <w:w w:val="110"/>
        </w:rPr>
        <w:t xml:space="preserve"> </w:t>
      </w:r>
      <w:r>
        <w:rPr>
          <w:rFonts w:ascii="Times New Roman" w:eastAsia="Times New Roman" w:hAnsi="Times New Roman" w:cs="Times New Roman"/>
          <w:i/>
          <w:color w:val="69686B"/>
          <w:spacing w:val="31"/>
          <w:w w:val="110"/>
        </w:rPr>
        <w:t>l</w:t>
      </w:r>
      <w:r>
        <w:rPr>
          <w:rFonts w:ascii="宋体" w:eastAsia="宋体" w:hAnsi="宋体" w:cs="宋体"/>
          <w:color w:val="8C8A8B"/>
          <w:spacing w:val="-25"/>
          <w:w w:val="110"/>
          <w:sz w:val="12"/>
          <w:szCs w:val="12"/>
        </w:rPr>
        <w:t>民</w:t>
      </w:r>
      <w:r>
        <w:rPr>
          <w:rFonts w:ascii="Arial" w:eastAsia="Arial" w:hAnsi="Arial" w:cs="Arial"/>
          <w:color w:val="69686B"/>
          <w:w w:val="110"/>
          <w:sz w:val="17"/>
          <w:szCs w:val="17"/>
        </w:rPr>
        <w:t>k</w:t>
      </w:r>
    </w:p>
    <w:p w:rsidR="000B7B9A" w:rsidRDefault="000B7B9A" w:rsidP="000B7B9A">
      <w:pPr>
        <w:tabs>
          <w:tab w:val="left" w:pos="3127"/>
        </w:tabs>
        <w:spacing w:line="359" w:lineRule="exact"/>
        <w:ind w:left="997"/>
        <w:rPr>
          <w:rFonts w:ascii="宋体" w:eastAsia="宋体" w:hAnsi="宋体" w:cs="宋体"/>
          <w:sz w:val="10"/>
          <w:szCs w:val="10"/>
        </w:rPr>
      </w:pPr>
      <w:r>
        <w:rPr>
          <w:w w:val="115"/>
        </w:rPr>
        <w:br w:type="column"/>
      </w:r>
      <w:r>
        <w:rPr>
          <w:rFonts w:ascii="Arial" w:eastAsia="Arial" w:hAnsi="Arial" w:cs="Arial"/>
          <w:color w:val="7C787A"/>
          <w:w w:val="115"/>
          <w:position w:val="-2"/>
          <w:sz w:val="18"/>
          <w:szCs w:val="18"/>
        </w:rPr>
        <w:lastRenderedPageBreak/>
        <w:t>true</w:t>
      </w:r>
      <w:r>
        <w:rPr>
          <w:rFonts w:ascii="Arial" w:eastAsia="Arial" w:hAnsi="Arial" w:cs="Arial"/>
          <w:color w:val="7C787A"/>
          <w:w w:val="115"/>
          <w:position w:val="-2"/>
          <w:sz w:val="18"/>
          <w:szCs w:val="18"/>
        </w:rPr>
        <w:tab/>
      </w:r>
      <w:r>
        <w:rPr>
          <w:rFonts w:ascii="宋体" w:eastAsia="宋体" w:hAnsi="宋体" w:cs="宋体"/>
          <w:color w:val="8C8A8B"/>
          <w:spacing w:val="-25"/>
          <w:w w:val="115"/>
          <w:sz w:val="27"/>
          <w:szCs w:val="27"/>
        </w:rPr>
        <w:t>，</w:t>
      </w:r>
      <w:r>
        <w:rPr>
          <w:rFonts w:ascii="Times New Roman" w:eastAsia="Times New Roman" w:hAnsi="Times New Roman" w:cs="Times New Roman"/>
          <w:color w:val="8C8A8B"/>
          <w:w w:val="115"/>
          <w:sz w:val="24"/>
          <w:szCs w:val="24"/>
        </w:rPr>
        <w:t>ι"'</w:t>
      </w:r>
      <w:r>
        <w:rPr>
          <w:rFonts w:ascii="Times New Roman" w:eastAsia="Times New Roman" w:hAnsi="Times New Roman" w:cs="Times New Roman"/>
          <w:color w:val="8C8A8B"/>
          <w:spacing w:val="-24"/>
          <w:w w:val="115"/>
          <w:sz w:val="24"/>
          <w:szCs w:val="24"/>
        </w:rPr>
        <w:t>1</w:t>
      </w:r>
      <w:r>
        <w:rPr>
          <w:rFonts w:ascii="Times New Roman" w:eastAsia="Times New Roman" w:hAnsi="Times New Roman" w:cs="Times New Roman"/>
          <w:color w:val="69686B"/>
          <w:spacing w:val="-26"/>
          <w:w w:val="115"/>
          <w:sz w:val="24"/>
          <w:szCs w:val="24"/>
        </w:rPr>
        <w:t>;</w:t>
      </w:r>
      <w:r>
        <w:rPr>
          <w:rFonts w:ascii="宋体" w:eastAsia="宋体" w:hAnsi="宋体" w:cs="宋体"/>
          <w:color w:val="9F9EA1"/>
          <w:w w:val="115"/>
          <w:sz w:val="10"/>
          <w:szCs w:val="10"/>
        </w:rPr>
        <w:t>1:</w:t>
      </w:r>
    </w:p>
    <w:p w:rsidR="000B7B9A" w:rsidRDefault="000B7B9A" w:rsidP="000B7B9A">
      <w:pPr>
        <w:spacing w:line="359" w:lineRule="exact"/>
        <w:rPr>
          <w:rFonts w:ascii="宋体" w:eastAsia="宋体" w:hAnsi="宋体" w:cs="宋体"/>
          <w:sz w:val="10"/>
          <w:szCs w:val="10"/>
        </w:rPr>
        <w:sectPr w:rsidR="000B7B9A">
          <w:type w:val="continuous"/>
          <w:pgSz w:w="12240" w:h="15840"/>
          <w:pgMar w:top="1480" w:right="0" w:bottom="280" w:left="1720" w:header="720" w:footer="720" w:gutter="0"/>
          <w:cols w:num="2" w:space="720" w:equalWidth="0">
            <w:col w:w="6183" w:space="40"/>
            <w:col w:w="4297"/>
          </w:cols>
        </w:sectPr>
      </w:pPr>
    </w:p>
    <w:p w:rsidR="000B7B9A" w:rsidRDefault="000B7B9A" w:rsidP="000B7B9A">
      <w:pPr>
        <w:spacing w:before="1" w:line="130" w:lineRule="exact"/>
        <w:rPr>
          <w:sz w:val="13"/>
          <w:szCs w:val="13"/>
        </w:rPr>
      </w:pPr>
    </w:p>
    <w:p w:rsidR="000B7B9A" w:rsidRDefault="000B7B9A" w:rsidP="000B7B9A">
      <w:pPr>
        <w:tabs>
          <w:tab w:val="left" w:pos="719"/>
        </w:tabs>
        <w:jc w:val="right"/>
        <w:rPr>
          <w:rFonts w:ascii="Times New Roman" w:eastAsia="Times New Roman" w:hAnsi="Times New Roman" w:cs="Times New Roman"/>
        </w:rPr>
      </w:pPr>
      <w:r>
        <w:rPr>
          <w:rFonts w:ascii="Arial" w:eastAsia="Arial" w:hAnsi="Arial" w:cs="Arial"/>
          <w:color w:val="8C8A8B"/>
          <w:spacing w:val="-25"/>
          <w:position w:val="1"/>
          <w:sz w:val="18"/>
          <w:szCs w:val="18"/>
        </w:rPr>
        <w:t>n</w:t>
      </w:r>
      <w:r>
        <w:rPr>
          <w:rFonts w:ascii="宋体" w:eastAsia="宋体" w:hAnsi="宋体" w:cs="宋体"/>
          <w:color w:val="8C8A8B"/>
          <w:position w:val="1"/>
          <w:sz w:val="13"/>
          <w:szCs w:val="13"/>
        </w:rPr>
        <w:t>阳</w:t>
      </w:r>
      <w:r>
        <w:rPr>
          <w:rFonts w:ascii="宋体" w:eastAsia="宋体" w:hAnsi="宋体" w:cs="宋体"/>
          <w:color w:val="8C8A8B"/>
          <w:spacing w:val="-26"/>
          <w:position w:val="1"/>
          <w:sz w:val="13"/>
          <w:szCs w:val="13"/>
        </w:rPr>
        <w:t>、</w:t>
      </w:r>
      <w:r>
        <w:rPr>
          <w:rFonts w:ascii="Arial" w:eastAsia="Arial" w:hAnsi="Arial" w:cs="Arial"/>
          <w:color w:val="8C8A8B"/>
          <w:position w:val="1"/>
          <w:sz w:val="18"/>
          <w:szCs w:val="18"/>
        </w:rPr>
        <w:t>e</w:t>
      </w:r>
      <w:r>
        <w:rPr>
          <w:rFonts w:ascii="Arial" w:eastAsia="Arial" w:hAnsi="Arial" w:cs="Arial"/>
          <w:color w:val="8C8A8B"/>
          <w:position w:val="1"/>
          <w:sz w:val="18"/>
          <w:szCs w:val="18"/>
        </w:rPr>
        <w:tab/>
      </w:r>
      <w:r>
        <w:rPr>
          <w:rFonts w:ascii="Times New Roman" w:eastAsia="Times New Roman" w:hAnsi="Times New Roman" w:cs="Times New Roman"/>
          <w:i/>
          <w:color w:val="9F9EA1"/>
          <w:w w:val="95"/>
        </w:rPr>
        <w:t>Irun/shm</w:t>
      </w:r>
    </w:p>
    <w:p w:rsidR="000B7B9A" w:rsidRDefault="000B7B9A" w:rsidP="000B7B9A">
      <w:pPr>
        <w:tabs>
          <w:tab w:val="left" w:pos="2812"/>
        </w:tabs>
        <w:spacing w:before="64"/>
        <w:ind w:left="997"/>
        <w:rPr>
          <w:rFonts w:ascii="宋体" w:eastAsia="宋体" w:hAnsi="宋体" w:cs="宋体"/>
          <w:sz w:val="14"/>
          <w:szCs w:val="14"/>
        </w:rPr>
      </w:pPr>
      <w:r>
        <w:rPr>
          <w:w w:val="135"/>
        </w:rPr>
        <w:br w:type="column"/>
      </w:r>
      <w:r>
        <w:rPr>
          <w:rFonts w:ascii="Arial" w:eastAsia="Arial" w:hAnsi="Arial" w:cs="Arial"/>
          <w:color w:val="8C8A8B"/>
          <w:w w:val="135"/>
          <w:sz w:val="18"/>
          <w:szCs w:val="18"/>
        </w:rPr>
        <w:lastRenderedPageBreak/>
        <w:t>true</w:t>
      </w:r>
      <w:r>
        <w:rPr>
          <w:rFonts w:ascii="Arial" w:eastAsia="Arial" w:hAnsi="Arial" w:cs="Arial"/>
          <w:color w:val="8C8A8B"/>
          <w:w w:val="135"/>
          <w:sz w:val="18"/>
          <w:szCs w:val="18"/>
        </w:rPr>
        <w:tab/>
      </w:r>
      <w:r>
        <w:rPr>
          <w:rFonts w:ascii="Arial" w:eastAsia="Arial" w:hAnsi="Arial" w:cs="Arial"/>
          <w:color w:val="8C8A8B"/>
          <w:w w:val="135"/>
          <w:position w:val="1"/>
          <w:sz w:val="28"/>
          <w:szCs w:val="28"/>
        </w:rPr>
        <w:t>.</w:t>
      </w:r>
      <w:r>
        <w:rPr>
          <w:rFonts w:ascii="Arial" w:eastAsia="Arial" w:hAnsi="Arial" w:cs="Arial"/>
          <w:color w:val="8C8A8B"/>
          <w:spacing w:val="-6"/>
          <w:w w:val="135"/>
          <w:position w:val="1"/>
          <w:sz w:val="28"/>
          <w:szCs w:val="28"/>
        </w:rPr>
        <w:t>"</w:t>
      </w:r>
      <w:r>
        <w:rPr>
          <w:rFonts w:ascii="Arial" w:eastAsia="Arial" w:hAnsi="Arial" w:cs="Arial"/>
          <w:color w:val="8C8A8B"/>
          <w:spacing w:val="-53"/>
          <w:w w:val="135"/>
          <w:position w:val="1"/>
          <w:sz w:val="28"/>
          <w:szCs w:val="28"/>
        </w:rPr>
        <w:t>i</w:t>
      </w:r>
      <w:r>
        <w:rPr>
          <w:rFonts w:ascii="宋体" w:eastAsia="宋体" w:hAnsi="宋体" w:cs="宋体"/>
          <w:color w:val="8C8A8B"/>
          <w:w w:val="135"/>
          <w:position w:val="1"/>
          <w:sz w:val="12"/>
          <w:szCs w:val="12"/>
        </w:rPr>
        <w:t>t</w:t>
      </w:r>
      <w:r>
        <w:rPr>
          <w:rFonts w:ascii="宋体" w:eastAsia="宋体" w:hAnsi="宋体" w:cs="宋体"/>
          <w:color w:val="8C8A8B"/>
          <w:spacing w:val="-21"/>
          <w:w w:val="135"/>
          <w:position w:val="1"/>
          <w:sz w:val="12"/>
          <w:szCs w:val="12"/>
        </w:rPr>
        <w:t>:</w:t>
      </w:r>
      <w:r>
        <w:rPr>
          <w:rFonts w:ascii="Times New Roman" w:eastAsia="Times New Roman" w:hAnsi="Times New Roman" w:cs="Times New Roman"/>
          <w:color w:val="8C8A8B"/>
          <w:w w:val="135"/>
          <w:position w:val="1"/>
          <w:sz w:val="18"/>
          <w:szCs w:val="18"/>
        </w:rPr>
        <w:t>p</w:t>
      </w:r>
      <w:r>
        <w:rPr>
          <w:rFonts w:ascii="Times New Roman" w:eastAsia="Times New Roman" w:hAnsi="Times New Roman" w:cs="Times New Roman"/>
          <w:color w:val="8C8A8B"/>
          <w:spacing w:val="-9"/>
          <w:w w:val="135"/>
          <w:position w:val="1"/>
          <w:sz w:val="18"/>
          <w:szCs w:val="18"/>
        </w:rPr>
        <w:t>n</w:t>
      </w:r>
      <w:r>
        <w:rPr>
          <w:rFonts w:ascii="宋体" w:eastAsia="宋体" w:hAnsi="宋体" w:cs="宋体"/>
          <w:color w:val="8C8A8B"/>
          <w:w w:val="135"/>
          <w:position w:val="1"/>
          <w:sz w:val="14"/>
          <w:szCs w:val="14"/>
        </w:rPr>
        <w:t>且』且-</w:t>
      </w:r>
    </w:p>
    <w:p w:rsidR="000B7B9A" w:rsidRDefault="000B7B9A" w:rsidP="000B7B9A">
      <w:pPr>
        <w:rPr>
          <w:rFonts w:ascii="宋体" w:eastAsia="宋体" w:hAnsi="宋体" w:cs="宋体"/>
          <w:sz w:val="14"/>
          <w:szCs w:val="14"/>
        </w:rPr>
        <w:sectPr w:rsidR="000B7B9A">
          <w:type w:val="continuous"/>
          <w:pgSz w:w="12240" w:h="15840"/>
          <w:pgMar w:top="1480" w:right="0" w:bottom="280" w:left="1720" w:header="720" w:footer="720" w:gutter="0"/>
          <w:cols w:num="2" w:space="720" w:equalWidth="0">
            <w:col w:w="6183" w:space="40"/>
            <w:col w:w="4297"/>
          </w:cols>
        </w:sectPr>
      </w:pPr>
    </w:p>
    <w:p w:rsidR="000B7B9A" w:rsidRDefault="000B7B9A" w:rsidP="000B7B9A">
      <w:pPr>
        <w:spacing w:before="20" w:line="240" w:lineRule="exact"/>
        <w:rPr>
          <w:sz w:val="24"/>
          <w:szCs w:val="24"/>
        </w:rPr>
      </w:pPr>
    </w:p>
    <w:p w:rsidR="000B7B9A" w:rsidRDefault="000B7B9A" w:rsidP="000B7B9A">
      <w:pPr>
        <w:spacing w:line="240" w:lineRule="exact"/>
        <w:rPr>
          <w:sz w:val="24"/>
          <w:szCs w:val="24"/>
        </w:rPr>
        <w:sectPr w:rsidR="000B7B9A">
          <w:type w:val="continuous"/>
          <w:pgSz w:w="12240" w:h="15840"/>
          <w:pgMar w:top="1480" w:right="0" w:bottom="280" w:left="1720" w:header="720" w:footer="720" w:gutter="0"/>
          <w:cols w:space="720"/>
        </w:sectPr>
      </w:pPr>
    </w:p>
    <w:p w:rsidR="000B7B9A" w:rsidRDefault="000B7B9A" w:rsidP="000B7B9A">
      <w:pPr>
        <w:spacing w:before="7" w:line="100" w:lineRule="exact"/>
        <w:rPr>
          <w:sz w:val="10"/>
          <w:szCs w:val="1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ind w:left="245"/>
        <w:rPr>
          <w:rFonts w:ascii="Arial" w:eastAsia="Arial" w:hAnsi="Arial" w:cs="Arial"/>
          <w:sz w:val="36"/>
          <w:szCs w:val="36"/>
        </w:rPr>
      </w:pPr>
      <w:r w:rsidRPr="00035F6E">
        <w:rPr>
          <w:rFonts w:eastAsiaTheme="minorHAnsi"/>
        </w:rPr>
        <w:pict>
          <v:group id="_x0000_s4742" style="position:absolute;left:0;text-align:left;margin-left:95.6pt;margin-top:15.7pt;width:516.75pt;height:40.5pt;z-index:-251288576;mso-position-horizontal-relative:page" coordorigin="1913,314" coordsize="10335,810">
            <v:shape id="_x0000_s4743" type="#_x0000_t75" style="position:absolute;left:10950;top:314;width:1260;height:810">
              <v:imagedata r:id="rId65" o:title=""/>
            </v:shape>
            <v:group id="_x0000_s4744" style="position:absolute;left:1920;top:1056;width:10320;height:2" coordorigin="1920,1056" coordsize="10320,2">
              <v:shape id="_x0000_s4745" style="position:absolute;left:1920;top:1056;width:10320;height:2" coordorigin="1920,1056" coordsize="10320,0" path="m1920,1056r10320,e" filled="f" strokecolor="#bcbcc0">
                <v:path arrowok="t"/>
              </v:shape>
            </v:group>
            <w10:wrap anchorx="page"/>
          </v:group>
        </w:pict>
      </w:r>
      <w:r w:rsidR="000B7B9A">
        <w:rPr>
          <w:rFonts w:ascii="宋体" w:eastAsia="宋体" w:hAnsi="宋体" w:cs="宋体"/>
          <w:color w:val="D38966"/>
          <w:w w:val="115"/>
          <w:sz w:val="55"/>
          <w:szCs w:val="55"/>
        </w:rPr>
        <w:t>幸</w:t>
      </w:r>
      <w:r w:rsidR="000B7B9A">
        <w:rPr>
          <w:rFonts w:ascii="宋体" w:eastAsia="宋体" w:hAnsi="宋体" w:cs="宋体"/>
          <w:color w:val="D38966"/>
          <w:spacing w:val="-228"/>
          <w:w w:val="115"/>
          <w:sz w:val="55"/>
          <w:szCs w:val="55"/>
        </w:rPr>
        <w:t xml:space="preserve"> </w:t>
      </w:r>
      <w:r w:rsidR="000B7B9A">
        <w:rPr>
          <w:rFonts w:ascii="Arial" w:eastAsia="Arial" w:hAnsi="Arial" w:cs="Arial"/>
          <w:color w:val="150F0F"/>
          <w:spacing w:val="-52"/>
          <w:w w:val="115"/>
          <w:sz w:val="36"/>
          <w:szCs w:val="36"/>
        </w:rPr>
        <w:t>S</w:t>
      </w:r>
      <w:r w:rsidR="000B7B9A">
        <w:rPr>
          <w:rFonts w:ascii="宋体" w:eastAsia="宋体" w:hAnsi="宋体" w:cs="宋体"/>
          <w:color w:val="150F0F"/>
          <w:spacing w:val="-15"/>
          <w:w w:val="115"/>
          <w:sz w:val="29"/>
          <w:szCs w:val="29"/>
        </w:rPr>
        <w:t>饲</w:t>
      </w:r>
      <w:r w:rsidR="000B7B9A">
        <w:rPr>
          <w:rFonts w:ascii="Arial" w:eastAsia="Arial" w:hAnsi="Arial" w:cs="Arial"/>
          <w:color w:val="150F0F"/>
          <w:w w:val="115"/>
          <w:sz w:val="36"/>
          <w:szCs w:val="36"/>
        </w:rPr>
        <w:t>uoi</w:t>
      </w:r>
      <w:r w:rsidR="000B7B9A">
        <w:rPr>
          <w:rFonts w:ascii="Arial" w:eastAsia="Arial" w:hAnsi="Arial" w:cs="Arial"/>
          <w:color w:val="150F0F"/>
          <w:spacing w:val="5"/>
          <w:w w:val="115"/>
          <w:sz w:val="36"/>
          <w:szCs w:val="36"/>
        </w:rPr>
        <w:t>a</w:t>
      </w:r>
      <w:r w:rsidR="000B7B9A">
        <w:rPr>
          <w:rFonts w:ascii="Arial" w:eastAsia="Arial" w:hAnsi="Arial" w:cs="Arial"/>
          <w:color w:val="C26035"/>
          <w:w w:val="115"/>
          <w:sz w:val="36"/>
          <w:szCs w:val="36"/>
        </w:rPr>
        <w:t>DB</w:t>
      </w:r>
    </w:p>
    <w:p w:rsidR="000B7B9A" w:rsidRDefault="000B7B9A" w:rsidP="000B7B9A">
      <w:pPr>
        <w:spacing w:before="72"/>
        <w:ind w:left="245"/>
        <w:jc w:val="center"/>
        <w:rPr>
          <w:rFonts w:ascii="Courier New" w:eastAsia="Courier New" w:hAnsi="Courier New" w:cs="Courier New"/>
          <w:sz w:val="28"/>
          <w:szCs w:val="28"/>
        </w:rPr>
      </w:pPr>
      <w:r>
        <w:rPr>
          <w:w w:val="105"/>
        </w:rPr>
        <w:br w:type="column"/>
      </w:r>
      <w:r>
        <w:rPr>
          <w:rFonts w:ascii="Courier New" w:eastAsia="Courier New" w:hAnsi="Courier New" w:cs="Courier New"/>
          <w:color w:val="150F0F"/>
          <w:w w:val="105"/>
          <w:sz w:val="28"/>
          <w:szCs w:val="28"/>
        </w:rPr>
        <w:lastRenderedPageBreak/>
        <w:t>CPU</w:t>
      </w:r>
    </w:p>
    <w:p w:rsidR="000B7B9A" w:rsidRDefault="000B7B9A" w:rsidP="000B7B9A">
      <w:pPr>
        <w:spacing w:before="7" w:line="130" w:lineRule="exact"/>
        <w:rPr>
          <w:sz w:val="13"/>
          <w:szCs w:val="13"/>
        </w:rPr>
      </w:pPr>
    </w:p>
    <w:p w:rsidR="000B7B9A" w:rsidRDefault="000B7B9A" w:rsidP="000B7B9A">
      <w:pPr>
        <w:ind w:left="226"/>
        <w:jc w:val="center"/>
        <w:rPr>
          <w:rFonts w:ascii="Arial" w:eastAsia="Arial" w:hAnsi="Arial" w:cs="Arial"/>
          <w:sz w:val="18"/>
          <w:szCs w:val="18"/>
        </w:rPr>
      </w:pPr>
      <w:r>
        <w:rPr>
          <w:rFonts w:ascii="Arial" w:eastAsia="Arial" w:hAnsi="Arial" w:cs="Arial"/>
          <w:color w:val="7C787A"/>
          <w:w w:val="120"/>
          <w:sz w:val="18"/>
          <w:szCs w:val="18"/>
        </w:rPr>
        <w:t>10</w:t>
      </w:r>
    </w:p>
    <w:p w:rsidR="000B7B9A" w:rsidRDefault="000B7B9A" w:rsidP="000B7B9A">
      <w:pPr>
        <w:spacing w:line="200" w:lineRule="exact"/>
        <w:rPr>
          <w:sz w:val="20"/>
          <w:szCs w:val="20"/>
        </w:rPr>
      </w:pPr>
      <w:r>
        <w:br w:type="column"/>
      </w:r>
    </w:p>
    <w:p w:rsidR="000B7B9A" w:rsidRDefault="000B7B9A" w:rsidP="000B7B9A">
      <w:pPr>
        <w:spacing w:before="4" w:line="240" w:lineRule="exact"/>
        <w:rPr>
          <w:sz w:val="24"/>
          <w:szCs w:val="24"/>
        </w:rPr>
      </w:pPr>
    </w:p>
    <w:p w:rsidR="000B7B9A" w:rsidRDefault="000B7B9A" w:rsidP="000B7B9A">
      <w:pPr>
        <w:tabs>
          <w:tab w:val="left" w:pos="2104"/>
          <w:tab w:val="left" w:pos="3034"/>
        </w:tabs>
        <w:ind w:left="245"/>
        <w:rPr>
          <w:rFonts w:ascii="宋体" w:eastAsia="宋体" w:hAnsi="宋体" w:cs="宋体"/>
          <w:sz w:val="19"/>
          <w:szCs w:val="19"/>
        </w:rPr>
      </w:pPr>
      <w:r>
        <w:rPr>
          <w:rFonts w:ascii="宋体" w:eastAsia="宋体" w:hAnsi="宋体" w:cs="宋体"/>
          <w:color w:val="8C8A8B"/>
          <w:w w:val="110"/>
          <w:sz w:val="20"/>
          <w:szCs w:val="20"/>
        </w:rPr>
        <w:t>集型</w:t>
      </w:r>
      <w:r>
        <w:rPr>
          <w:rFonts w:ascii="宋体" w:eastAsia="宋体" w:hAnsi="宋体" w:cs="宋体"/>
          <w:color w:val="8C8A8B"/>
          <w:w w:val="110"/>
          <w:sz w:val="20"/>
          <w:szCs w:val="20"/>
        </w:rPr>
        <w:tab/>
      </w:r>
      <w:r>
        <w:rPr>
          <w:rFonts w:ascii="宋体" w:eastAsia="宋体" w:hAnsi="宋体" w:cs="宋体"/>
          <w:color w:val="8C8A8B"/>
          <w:w w:val="110"/>
          <w:sz w:val="18"/>
          <w:szCs w:val="18"/>
        </w:rPr>
        <w:t>核心她</w:t>
      </w:r>
      <w:r>
        <w:rPr>
          <w:rFonts w:ascii="宋体" w:eastAsia="宋体" w:hAnsi="宋体" w:cs="宋体"/>
          <w:color w:val="8C8A8B"/>
          <w:w w:val="110"/>
          <w:sz w:val="18"/>
          <w:szCs w:val="18"/>
        </w:rPr>
        <w:tab/>
      </w:r>
      <w:r>
        <w:rPr>
          <w:rFonts w:ascii="宋体" w:eastAsia="宋体" w:hAnsi="宋体" w:cs="宋体"/>
          <w:color w:val="9F9EA1"/>
          <w:w w:val="165"/>
          <w:sz w:val="19"/>
          <w:szCs w:val="19"/>
        </w:rPr>
        <w:t>主</w:t>
      </w:r>
    </w:p>
    <w:p w:rsidR="000B7B9A" w:rsidRDefault="000B7B9A" w:rsidP="000B7B9A">
      <w:pPr>
        <w:spacing w:before="8" w:line="110" w:lineRule="exact"/>
        <w:rPr>
          <w:sz w:val="11"/>
          <w:szCs w:val="11"/>
        </w:rPr>
      </w:pPr>
    </w:p>
    <w:p w:rsidR="000B7B9A" w:rsidRDefault="000B7B9A" w:rsidP="000B7B9A">
      <w:pPr>
        <w:jc w:val="right"/>
        <w:rPr>
          <w:rFonts w:ascii="Arial" w:eastAsia="Arial" w:hAnsi="Arial" w:cs="Arial"/>
          <w:sz w:val="18"/>
          <w:szCs w:val="18"/>
        </w:rPr>
      </w:pPr>
      <w:r>
        <w:rPr>
          <w:rFonts w:ascii="Arial" w:eastAsia="Arial" w:hAnsi="Arial" w:cs="Arial"/>
          <w:color w:val="8C8A8B"/>
          <w:spacing w:val="-34"/>
          <w:sz w:val="18"/>
          <w:szCs w:val="18"/>
        </w:rPr>
        <w:t>3</w:t>
      </w:r>
      <w:r>
        <w:rPr>
          <w:rFonts w:ascii="Arial" w:eastAsia="Arial" w:hAnsi="Arial" w:cs="Arial"/>
          <w:color w:val="69686B"/>
          <w:spacing w:val="-40"/>
          <w:sz w:val="18"/>
          <w:szCs w:val="18"/>
        </w:rPr>
        <w:t>.</w:t>
      </w:r>
      <w:r>
        <w:rPr>
          <w:rFonts w:ascii="Arial" w:eastAsia="Arial" w:hAnsi="Arial" w:cs="Arial"/>
          <w:color w:val="8C8A8B"/>
          <w:sz w:val="18"/>
          <w:szCs w:val="18"/>
        </w:rPr>
        <w:t>20Gt</w:t>
      </w:r>
    </w:p>
    <w:p w:rsidR="000B7B9A" w:rsidRDefault="000B7B9A" w:rsidP="000B7B9A">
      <w:pPr>
        <w:jc w:val="right"/>
        <w:rPr>
          <w:rFonts w:ascii="Arial" w:eastAsia="Arial" w:hAnsi="Arial" w:cs="Arial"/>
          <w:sz w:val="18"/>
          <w:szCs w:val="18"/>
        </w:rPr>
        <w:sectPr w:rsidR="000B7B9A">
          <w:type w:val="continuous"/>
          <w:pgSz w:w="12240" w:h="15840"/>
          <w:pgMar w:top="1480" w:right="0" w:bottom="280" w:left="1720" w:header="720" w:footer="720" w:gutter="0"/>
          <w:cols w:num="3" w:space="720" w:equalWidth="0">
            <w:col w:w="2880" w:space="1125"/>
            <w:col w:w="775" w:space="2135"/>
            <w:col w:w="3605"/>
          </w:cols>
        </w:sectPr>
      </w:pPr>
    </w:p>
    <w:p w:rsidR="000B7B9A" w:rsidRDefault="000B7B9A" w:rsidP="000B7B9A">
      <w:pPr>
        <w:spacing w:before="1" w:line="240" w:lineRule="exact"/>
        <w:rPr>
          <w:sz w:val="24"/>
          <w:szCs w:val="24"/>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68495"/>
            <wp:effectExtent l="19050" t="0" r="1270" b="0"/>
            <wp:docPr id="11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6"/>
                    <a:srcRect/>
                    <a:stretch>
                      <a:fillRect/>
                    </a:stretch>
                  </pic:blipFill>
                  <pic:spPr bwMode="auto">
                    <a:xfrm>
                      <a:off x="0" y="0"/>
                      <a:ext cx="6551930" cy="4468495"/>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步骤四：创建业务</w:t>
      </w:r>
    </w:p>
    <w:p w:rsidR="000B7B9A" w:rsidRDefault="000B7B9A" w:rsidP="000B7B9A">
      <w:pPr>
        <w:pStyle w:val="BodyText"/>
        <w:spacing w:before="16"/>
        <w:rPr>
          <w:lang w:eastAsia="zh-CN"/>
        </w:rPr>
      </w:pPr>
      <w:r>
        <w:rPr>
          <w:w w:val="95"/>
          <w:lang w:eastAsia="zh-CN"/>
        </w:rPr>
        <w:t>4.1</w:t>
      </w:r>
      <w:r>
        <w:rPr>
          <w:spacing w:val="43"/>
          <w:w w:val="95"/>
          <w:lang w:eastAsia="zh-CN"/>
        </w:rPr>
        <w:t xml:space="preserve"> </w:t>
      </w:r>
      <w:r>
        <w:rPr>
          <w:w w:val="95"/>
          <w:lang w:eastAsia="zh-CN"/>
        </w:rPr>
        <w:t>配置业务信息，可以通过下拉菜单选择</w:t>
      </w:r>
      <w:r>
        <w:rPr>
          <w:spacing w:val="43"/>
          <w:w w:val="95"/>
          <w:lang w:eastAsia="zh-CN"/>
        </w:rPr>
        <w:t xml:space="preserve"> </w:t>
      </w:r>
      <w:r>
        <w:rPr>
          <w:w w:val="95"/>
          <w:lang w:eastAsia="zh-CN"/>
        </w:rPr>
        <w:t>&lt;集群模式&gt;</w:t>
      </w:r>
      <w:r>
        <w:rPr>
          <w:spacing w:val="43"/>
          <w:w w:val="95"/>
          <w:lang w:eastAsia="zh-CN"/>
        </w:rPr>
        <w:t xml:space="preserve"> </w:t>
      </w:r>
      <w:r>
        <w:rPr>
          <w:w w:val="95"/>
          <w:lang w:eastAsia="zh-CN"/>
        </w:rPr>
        <w:t>和</w:t>
      </w:r>
      <w:r>
        <w:rPr>
          <w:spacing w:val="43"/>
          <w:w w:val="95"/>
          <w:lang w:eastAsia="zh-CN"/>
        </w:rPr>
        <w:t xml:space="preserve"> </w:t>
      </w:r>
      <w:r>
        <w:rPr>
          <w:w w:val="95"/>
          <w:lang w:eastAsia="zh-CN"/>
        </w:rPr>
        <w:t>&lt;独立模式&gt;。</w:t>
      </w:r>
    </w:p>
    <w:p w:rsidR="000B7B9A" w:rsidRDefault="000B7B9A" w:rsidP="000B7B9A">
      <w:pPr>
        <w:rPr>
          <w:lang w:eastAsia="zh-CN"/>
        </w:rPr>
        <w:sectPr w:rsidR="000B7B9A">
          <w:headerReference w:type="even" r:id="rId67"/>
          <w:headerReference w:type="default" r:id="rId68"/>
          <w:pgSz w:w="12240" w:h="15840"/>
          <w:pgMar w:top="900" w:right="0" w:bottom="280" w:left="700" w:header="713" w:footer="0" w:gutter="0"/>
          <w:pgNumType w:start="18"/>
          <w:cols w:space="720"/>
        </w:sectPr>
      </w:pPr>
    </w:p>
    <w:p w:rsidR="000B7B9A" w:rsidRDefault="000B7B9A" w:rsidP="000B7B9A">
      <w:pPr>
        <w:spacing w:before="1" w:line="240" w:lineRule="exact"/>
        <w:rPr>
          <w:sz w:val="24"/>
          <w:szCs w:val="24"/>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508500"/>
            <wp:effectExtent l="19050" t="0" r="1270" b="0"/>
            <wp:docPr id="11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9"/>
                    <a:srcRect/>
                    <a:stretch>
                      <a:fillRect/>
                    </a:stretch>
                  </pic:blipFill>
                  <pic:spPr bwMode="auto">
                    <a:xfrm>
                      <a:off x="0" y="0"/>
                      <a:ext cx="6551930" cy="450850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rPr>
          <w:lang w:eastAsia="zh-CN"/>
        </w:rPr>
      </w:pPr>
      <w:r>
        <w:rPr>
          <w:w w:val="95"/>
          <w:lang w:eastAsia="zh-CN"/>
        </w:rPr>
        <w:t xml:space="preserve">4.2     </w:t>
      </w:r>
      <w:r>
        <w:rPr>
          <w:spacing w:val="26"/>
          <w:w w:val="95"/>
          <w:lang w:eastAsia="zh-CN"/>
        </w:rPr>
        <w:t xml:space="preserve"> </w:t>
      </w:r>
      <w:r>
        <w:rPr>
          <w:w w:val="95"/>
          <w:lang w:eastAsia="zh-CN"/>
        </w:rPr>
        <w:t>&lt;高级选项&gt;，可以选择指定的1台或多台主机安装业务，默认由系统自动分配。</w:t>
      </w:r>
    </w:p>
    <w:p w:rsidR="000B7B9A" w:rsidRDefault="000B7B9A" w:rsidP="000B7B9A">
      <w:pPr>
        <w:spacing w:line="310" w:lineRule="exact"/>
        <w:rPr>
          <w:lang w:eastAsia="zh-CN"/>
        </w:r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484370"/>
            <wp:effectExtent l="19050" t="0" r="1270" b="0"/>
            <wp:docPr id="10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0"/>
                    <a:srcRect/>
                    <a:stretch>
                      <a:fillRect/>
                    </a:stretch>
                  </pic:blipFill>
                  <pic:spPr bwMode="auto">
                    <a:xfrm>
                      <a:off x="0" y="0"/>
                      <a:ext cx="6551930" cy="448437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rPr>
          <w:lang w:eastAsia="zh-CN"/>
        </w:rPr>
      </w:pPr>
      <w:r>
        <w:rPr>
          <w:w w:val="95"/>
          <w:lang w:eastAsia="zh-CN"/>
        </w:rPr>
        <w:t>4.3</w:t>
      </w:r>
      <w:r>
        <w:rPr>
          <w:spacing w:val="42"/>
          <w:w w:val="95"/>
          <w:lang w:eastAsia="zh-CN"/>
        </w:rPr>
        <w:t xml:space="preserve"> </w:t>
      </w:r>
      <w:r>
        <w:rPr>
          <w:w w:val="95"/>
          <w:lang w:eastAsia="zh-CN"/>
        </w:rPr>
        <w:t>设置好参数后，点击</w:t>
      </w:r>
      <w:r>
        <w:rPr>
          <w:spacing w:val="43"/>
          <w:w w:val="95"/>
          <w:lang w:eastAsia="zh-CN"/>
        </w:rPr>
        <w:t xml:space="preserve"> </w:t>
      </w:r>
      <w:r>
        <w:rPr>
          <w:w w:val="95"/>
          <w:lang w:eastAsia="zh-CN"/>
        </w:rPr>
        <w:t>&lt;下一步&gt;。</w:t>
      </w:r>
    </w:p>
    <w:p w:rsidR="000B7B9A" w:rsidRDefault="000B7B9A" w:rsidP="000B7B9A">
      <w:pPr>
        <w:spacing w:line="310" w:lineRule="exact"/>
        <w:rPr>
          <w:lang w:eastAsia="zh-CN"/>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516120"/>
            <wp:effectExtent l="19050" t="0" r="1270" b="0"/>
            <wp:docPr id="10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1"/>
                    <a:srcRect/>
                    <a:stretch>
                      <a:fillRect/>
                    </a:stretch>
                  </pic:blipFill>
                  <pic:spPr bwMode="auto">
                    <a:xfrm>
                      <a:off x="0" y="0"/>
                      <a:ext cx="6551930" cy="451612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before="55" w:line="167" w:lineRule="auto"/>
        <w:ind w:left="197"/>
        <w:rPr>
          <w:lang w:eastAsia="zh-CN"/>
        </w:rPr>
      </w:pPr>
      <w:r>
        <w:rPr>
          <w:lang w:eastAsia="zh-CN"/>
        </w:rPr>
        <w:t>4.4</w:t>
      </w:r>
      <w:r>
        <w:rPr>
          <w:spacing w:val="-4"/>
          <w:lang w:eastAsia="zh-CN"/>
        </w:rPr>
        <w:t xml:space="preserve"> </w:t>
      </w:r>
      <w:r>
        <w:rPr>
          <w:lang w:eastAsia="zh-CN"/>
        </w:rPr>
        <w:t>左边是业务和每一个分区组信息，可以通过业务添加分区组，通过分区组添加删除节点、删除分区 组。（注意：协调组和编目组是不能删除的）</w:t>
      </w:r>
    </w:p>
    <w:p w:rsidR="000B7B9A" w:rsidRDefault="000B7B9A" w:rsidP="000B7B9A">
      <w:pPr>
        <w:spacing w:before="2" w:line="170" w:lineRule="exact"/>
        <w:rPr>
          <w:sz w:val="17"/>
          <w:szCs w:val="17"/>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363595"/>
            <wp:effectExtent l="19050" t="0" r="1270" b="0"/>
            <wp:docPr id="10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2"/>
                    <a:srcRect/>
                    <a:stretch>
                      <a:fillRect/>
                    </a:stretch>
                  </pic:blipFill>
                  <pic:spPr bwMode="auto">
                    <a:xfrm>
                      <a:off x="0" y="0"/>
                      <a:ext cx="6551930" cy="3363595"/>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pgSz w:w="12240" w:h="15840"/>
          <w:pgMar w:top="900" w:right="0" w:bottom="280" w:left="1720" w:header="713" w:footer="0" w:gutter="0"/>
          <w:cols w:space="720"/>
        </w:sectPr>
      </w:pPr>
    </w:p>
    <w:p w:rsidR="000B7B9A" w:rsidRDefault="000B7B9A" w:rsidP="000B7B9A">
      <w:pPr>
        <w:spacing w:before="56"/>
        <w:ind w:left="255"/>
        <w:rPr>
          <w:rFonts w:ascii="宋体" w:eastAsia="宋体" w:hAnsi="宋体" w:cs="宋体"/>
          <w:sz w:val="19"/>
          <w:szCs w:val="19"/>
        </w:rPr>
      </w:pPr>
      <w:r>
        <w:rPr>
          <w:rFonts w:ascii="Times New Roman" w:eastAsia="Times New Roman" w:hAnsi="Times New Roman" w:cs="Times New Roman"/>
          <w:w w:val="105"/>
        </w:rPr>
        <w:lastRenderedPageBreak/>
        <w:t>22</w:t>
      </w:r>
      <w:r>
        <w:rPr>
          <w:rFonts w:ascii="Times New Roman" w:eastAsia="Times New Roman" w:hAnsi="Times New Roman" w:cs="Times New Roman"/>
          <w:spacing w:val="-26"/>
          <w:w w:val="105"/>
        </w:rPr>
        <w:t xml:space="preserve"> </w:t>
      </w:r>
      <w:r>
        <w:rPr>
          <w:rFonts w:ascii="Arial" w:eastAsia="Arial" w:hAnsi="Arial" w:cs="Arial"/>
          <w:w w:val="105"/>
          <w:sz w:val="27"/>
          <w:szCs w:val="27"/>
        </w:rPr>
        <w:t>I</w:t>
      </w:r>
      <w:r>
        <w:rPr>
          <w:rFonts w:ascii="Arial" w:eastAsia="Arial" w:hAnsi="Arial" w:cs="Arial"/>
          <w:spacing w:val="-60"/>
          <w:w w:val="105"/>
          <w:sz w:val="27"/>
          <w:szCs w:val="27"/>
        </w:rPr>
        <w:t xml:space="preserve"> </w:t>
      </w:r>
      <w:r>
        <w:rPr>
          <w:rFonts w:ascii="Times New Roman" w:eastAsia="Times New Roman" w:hAnsi="Times New Roman" w:cs="Times New Roman"/>
          <w:w w:val="105"/>
        </w:rPr>
        <w:t>OpenTopic</w:t>
      </w:r>
      <w:r>
        <w:rPr>
          <w:rFonts w:ascii="Times New Roman" w:eastAsia="Times New Roman" w:hAnsi="Times New Roman" w:cs="Times New Roman"/>
          <w:spacing w:val="-26"/>
          <w:w w:val="105"/>
        </w:rPr>
        <w:t xml:space="preserve"> </w:t>
      </w:r>
      <w:r>
        <w:rPr>
          <w:rFonts w:ascii="Arial" w:eastAsia="Arial" w:hAnsi="Arial" w:cs="Arial"/>
          <w:w w:val="105"/>
          <w:sz w:val="27"/>
          <w:szCs w:val="27"/>
        </w:rPr>
        <w:t>I</w:t>
      </w:r>
      <w:r>
        <w:rPr>
          <w:rFonts w:ascii="Arial" w:eastAsia="Arial" w:hAnsi="Arial" w:cs="Arial"/>
          <w:spacing w:val="-59"/>
          <w:w w:val="105"/>
          <w:sz w:val="27"/>
          <w:szCs w:val="27"/>
        </w:rPr>
        <w:t xml:space="preserve"> </w:t>
      </w:r>
      <w:r>
        <w:rPr>
          <w:rFonts w:ascii="Times New Roman" w:eastAsia="Times New Roman" w:hAnsi="Times New Roman" w:cs="Times New Roman"/>
          <w:w w:val="105"/>
        </w:rPr>
        <w:t>SequoiaDB</w:t>
      </w:r>
      <w:r>
        <w:rPr>
          <w:rFonts w:ascii="Times New Roman" w:eastAsia="Times New Roman" w:hAnsi="Times New Roman" w:cs="Times New Roman"/>
          <w:spacing w:val="-35"/>
          <w:w w:val="105"/>
        </w:rPr>
        <w:t xml:space="preserve"> </w:t>
      </w:r>
      <w:r>
        <w:rPr>
          <w:rFonts w:ascii="宋体" w:eastAsia="宋体" w:hAnsi="宋体" w:cs="宋体"/>
          <w:w w:val="105"/>
          <w:sz w:val="19"/>
          <w:szCs w:val="19"/>
        </w:rPr>
        <w:t>服务器安装部窑</w:t>
      </w:r>
    </w:p>
    <w:p w:rsidR="000B7B9A" w:rsidRDefault="000B7B9A" w:rsidP="000B7B9A">
      <w:pPr>
        <w:spacing w:before="4" w:line="190" w:lineRule="exact"/>
        <w:rPr>
          <w:sz w:val="19"/>
          <w:szCs w:val="19"/>
        </w:rPr>
      </w:pPr>
    </w:p>
    <w:p w:rsidR="000B7B9A" w:rsidRDefault="00035F6E" w:rsidP="000B7B9A">
      <w:pPr>
        <w:ind w:left="1560"/>
        <w:rPr>
          <w:rFonts w:ascii="宋体" w:eastAsia="宋体" w:hAnsi="宋体" w:cs="宋体"/>
          <w:sz w:val="16"/>
          <w:szCs w:val="16"/>
        </w:rPr>
      </w:pPr>
      <w:r w:rsidRPr="00035F6E">
        <w:rPr>
          <w:rFonts w:eastAsiaTheme="minorHAnsi"/>
        </w:rPr>
        <w:pict>
          <v:group id="_x0000_s4770" style="position:absolute;left:0;text-align:left;margin-left:104.25pt;margin-top:3.8pt;width:52.75pt;height:8.4pt;z-index:-251283456;mso-position-horizontal-relative:page" coordorigin="2085,76" coordsize="1055,168">
            <v:group id="_x0000_s4771" style="position:absolute;left:2100;top:228;width:855;height:2" coordorigin="2100,228" coordsize="855,2">
              <v:shape id="_x0000_s4772" style="position:absolute;left:2100;top:228;width:855;height:2" coordorigin="2100,228" coordsize="855,0" path="m2100,228r855,e" filled="f" strokeweight="1.5pt">
                <v:path arrowok="t"/>
              </v:shape>
            </v:group>
            <v:group id="_x0000_s4773" style="position:absolute;left:2819;top:76;width:322;height:161" coordorigin="2819,76" coordsize="322,161">
              <v:shape id="_x0000_s4774" style="position:absolute;left:2819;top:76;width:322;height:161" coordorigin="2819,76" coordsize="322,161" path="m2819,76r321,l3140,237r-321,l2819,76xe" fillcolor="#3173c6" stroked="f">
                <v:path arrowok="t"/>
              </v:shape>
            </v:group>
            <w10:wrap anchorx="page"/>
          </v:group>
        </w:pict>
      </w:r>
      <w:r w:rsidR="000B7B9A">
        <w:rPr>
          <w:rFonts w:ascii="宋体" w:eastAsia="宋体" w:hAnsi="宋体" w:cs="宋体"/>
          <w:color w:val="89BAF2"/>
          <w:w w:val="75"/>
          <w:sz w:val="16"/>
          <w:szCs w:val="16"/>
        </w:rPr>
        <w:t xml:space="preserve">主页  </w:t>
      </w:r>
      <w:r w:rsidR="000B7B9A">
        <w:rPr>
          <w:rFonts w:ascii="宋体" w:eastAsia="宋体" w:hAnsi="宋体" w:cs="宋体"/>
          <w:color w:val="89BAF2"/>
          <w:spacing w:val="7"/>
          <w:w w:val="75"/>
          <w:sz w:val="16"/>
          <w:szCs w:val="16"/>
        </w:rPr>
        <w:t xml:space="preserve"> </w:t>
      </w:r>
      <w:r w:rsidR="000B7B9A">
        <w:rPr>
          <w:rFonts w:ascii="宋体" w:eastAsia="宋体" w:hAnsi="宋体" w:cs="宋体"/>
          <w:color w:val="89BAF2"/>
          <w:w w:val="75"/>
          <w:sz w:val="16"/>
          <w:szCs w:val="16"/>
        </w:rPr>
        <w:t>If.l助</w:t>
      </w:r>
      <w:r w:rsidR="000B7B9A">
        <w:rPr>
          <w:rFonts w:ascii="宋体" w:eastAsia="宋体" w:hAnsi="宋体" w:cs="宋体"/>
          <w:color w:val="89BAF2"/>
          <w:spacing w:val="-38"/>
          <w:w w:val="75"/>
          <w:sz w:val="16"/>
          <w:szCs w:val="16"/>
        </w:rPr>
        <w:t xml:space="preserve"> </w:t>
      </w:r>
      <w:r w:rsidR="000B7B9A">
        <w:rPr>
          <w:rFonts w:ascii="宋体" w:eastAsia="宋体" w:hAnsi="宋体" w:cs="宋体"/>
          <w:color w:val="BAE3F5"/>
          <w:w w:val="180"/>
          <w:sz w:val="16"/>
          <w:szCs w:val="16"/>
        </w:rPr>
        <w:t>·</w:t>
      </w:r>
    </w:p>
    <w:p w:rsidR="000B7B9A" w:rsidRDefault="000B7B9A" w:rsidP="000B7B9A">
      <w:pPr>
        <w:spacing w:before="1" w:line="100" w:lineRule="exact"/>
        <w:rPr>
          <w:sz w:val="10"/>
          <w:szCs w:val="10"/>
        </w:rPr>
      </w:pPr>
    </w:p>
    <w:p w:rsidR="000B7B9A" w:rsidRDefault="000B7B9A" w:rsidP="000B7B9A">
      <w:pPr>
        <w:tabs>
          <w:tab w:val="left" w:pos="4514"/>
          <w:tab w:val="left" w:pos="5624"/>
        </w:tabs>
        <w:ind w:left="1545"/>
        <w:rPr>
          <w:rFonts w:ascii="宋体" w:eastAsia="宋体" w:hAnsi="宋体" w:cs="宋体"/>
          <w:sz w:val="15"/>
          <w:szCs w:val="15"/>
          <w:lang w:eastAsia="zh-CN"/>
        </w:rPr>
      </w:pPr>
      <w:r>
        <w:rPr>
          <w:rFonts w:ascii="Arial" w:eastAsia="Arial" w:hAnsi="Arial" w:cs="Arial"/>
          <w:color w:val="686467"/>
          <w:spacing w:val="-9"/>
          <w:w w:val="110"/>
          <w:sz w:val="18"/>
          <w:szCs w:val="18"/>
        </w:rPr>
        <w:t>ρ</w:t>
      </w:r>
      <w:r>
        <w:rPr>
          <w:rFonts w:ascii="Arial" w:eastAsia="Arial" w:hAnsi="Arial" w:cs="Arial"/>
          <w:color w:val="A1A0A2"/>
          <w:spacing w:val="-25"/>
          <w:w w:val="110"/>
          <w:sz w:val="18"/>
          <w:szCs w:val="18"/>
          <w:lang w:eastAsia="zh-CN"/>
        </w:rPr>
        <w:t>E</w:t>
      </w:r>
      <w:r>
        <w:rPr>
          <w:rFonts w:ascii="宋体" w:eastAsia="宋体" w:hAnsi="宋体" w:cs="宋体"/>
          <w:color w:val="A1A0A2"/>
          <w:w w:val="110"/>
          <w:sz w:val="13"/>
          <w:szCs w:val="13"/>
          <w:lang w:eastAsia="zh-CN"/>
        </w:rPr>
        <w:t>躏主</w:t>
      </w:r>
      <w:r>
        <w:rPr>
          <w:rFonts w:ascii="宋体" w:eastAsia="宋体" w:hAnsi="宋体" w:cs="宋体"/>
          <w:color w:val="A1A0A2"/>
          <w:spacing w:val="-13"/>
          <w:w w:val="110"/>
          <w:sz w:val="13"/>
          <w:szCs w:val="13"/>
          <w:lang w:eastAsia="zh-CN"/>
        </w:rPr>
        <w:t>‘</w:t>
      </w:r>
      <w:r>
        <w:rPr>
          <w:rFonts w:ascii="Arial" w:eastAsia="Arial" w:hAnsi="Arial" w:cs="Arial"/>
          <w:color w:val="A1A0A2"/>
          <w:w w:val="110"/>
          <w:lang w:eastAsia="zh-CN"/>
        </w:rPr>
        <w:t>n</w:t>
      </w:r>
      <w:r>
        <w:rPr>
          <w:rFonts w:ascii="Arial" w:eastAsia="Arial" w:hAnsi="Arial" w:cs="Arial"/>
          <w:color w:val="A1A0A2"/>
          <w:spacing w:val="23"/>
          <w:w w:val="110"/>
          <w:lang w:eastAsia="zh-CN"/>
        </w:rPr>
        <w:t xml:space="preserve"> </w:t>
      </w:r>
      <w:r>
        <w:rPr>
          <w:rFonts w:ascii="Arial" w:eastAsia="Arial" w:hAnsi="Arial" w:cs="Arial"/>
          <w:color w:val="686467"/>
          <w:spacing w:val="6"/>
          <w:w w:val="110"/>
          <w:sz w:val="18"/>
          <w:szCs w:val="18"/>
          <w:lang w:eastAsia="zh-CN"/>
        </w:rPr>
        <w:t>0</w:t>
      </w:r>
      <w:r>
        <w:rPr>
          <w:rFonts w:ascii="宋体" w:eastAsia="宋体" w:hAnsi="宋体" w:cs="宋体"/>
          <w:color w:val="A1A0A2"/>
          <w:w w:val="110"/>
          <w:sz w:val="13"/>
          <w:szCs w:val="13"/>
          <w:lang w:eastAsia="zh-CN"/>
        </w:rPr>
        <w:t>埠细主'电</w:t>
      </w:r>
      <w:r>
        <w:rPr>
          <w:rFonts w:ascii="宋体" w:eastAsia="宋体" w:hAnsi="宋体" w:cs="宋体"/>
          <w:color w:val="A1A0A2"/>
          <w:spacing w:val="35"/>
          <w:w w:val="110"/>
          <w:sz w:val="13"/>
          <w:szCs w:val="13"/>
          <w:lang w:eastAsia="zh-CN"/>
        </w:rPr>
        <w:t xml:space="preserve"> </w:t>
      </w:r>
      <w:r>
        <w:rPr>
          <w:rFonts w:ascii="宋体" w:eastAsia="宋体" w:hAnsi="宋体" w:cs="宋体"/>
          <w:color w:val="181313"/>
          <w:w w:val="205"/>
          <w:sz w:val="13"/>
          <w:szCs w:val="13"/>
          <w:lang w:eastAsia="zh-CN"/>
        </w:rPr>
        <w:t>@</w:t>
      </w:r>
      <w:r>
        <w:rPr>
          <w:rFonts w:ascii="宋体" w:eastAsia="宋体" w:hAnsi="宋体" w:cs="宋体"/>
          <w:color w:val="181313"/>
          <w:spacing w:val="-125"/>
          <w:w w:val="205"/>
          <w:sz w:val="13"/>
          <w:szCs w:val="13"/>
          <w:lang w:eastAsia="zh-CN"/>
        </w:rPr>
        <w:t xml:space="preserve"> </w:t>
      </w:r>
      <w:r>
        <w:rPr>
          <w:rFonts w:ascii="宋体" w:eastAsia="宋体" w:hAnsi="宋体" w:cs="宋体"/>
          <w:color w:val="928F8F"/>
          <w:w w:val="85"/>
          <w:sz w:val="13"/>
          <w:szCs w:val="13"/>
          <w:lang w:eastAsia="zh-CN"/>
        </w:rPr>
        <w:t>配l!t!l多'‘自息</w:t>
      </w:r>
      <w:r>
        <w:rPr>
          <w:rFonts w:ascii="宋体" w:eastAsia="宋体" w:hAnsi="宋体" w:cs="宋体"/>
          <w:color w:val="928F8F"/>
          <w:w w:val="85"/>
          <w:sz w:val="13"/>
          <w:szCs w:val="13"/>
          <w:lang w:eastAsia="zh-CN"/>
        </w:rPr>
        <w:tab/>
      </w:r>
      <w:r>
        <w:rPr>
          <w:rFonts w:ascii="宋体" w:eastAsia="宋体" w:hAnsi="宋体" w:cs="宋体"/>
          <w:color w:val="928F8F"/>
          <w:w w:val="85"/>
          <w:sz w:val="15"/>
          <w:szCs w:val="15"/>
          <w:lang w:eastAsia="zh-CN"/>
        </w:rPr>
        <w:t>偌融业务筒'且</w:t>
      </w:r>
      <w:r>
        <w:rPr>
          <w:rFonts w:ascii="宋体" w:eastAsia="宋体" w:hAnsi="宋体" w:cs="宋体"/>
          <w:color w:val="928F8F"/>
          <w:w w:val="85"/>
          <w:sz w:val="15"/>
          <w:szCs w:val="15"/>
          <w:lang w:eastAsia="zh-CN"/>
        </w:rPr>
        <w:tab/>
      </w:r>
      <w:r>
        <w:rPr>
          <w:rFonts w:ascii="宋体" w:eastAsia="宋体" w:hAnsi="宋体" w:cs="宋体"/>
          <w:color w:val="A1A0A2"/>
          <w:w w:val="110"/>
          <w:sz w:val="15"/>
          <w:szCs w:val="15"/>
          <w:lang w:eastAsia="zh-CN"/>
        </w:rPr>
        <w:t>直抱回</w:t>
      </w:r>
    </w:p>
    <w:p w:rsidR="000B7B9A" w:rsidRDefault="000B7B9A" w:rsidP="000B7B9A">
      <w:pPr>
        <w:spacing w:before="3" w:line="190" w:lineRule="exact"/>
        <w:rPr>
          <w:sz w:val="19"/>
          <w:szCs w:val="19"/>
          <w:lang w:eastAsia="zh-CN"/>
        </w:rPr>
      </w:pPr>
    </w:p>
    <w:p w:rsidR="000B7B9A" w:rsidRDefault="00035F6E" w:rsidP="000B7B9A">
      <w:pPr>
        <w:tabs>
          <w:tab w:val="left" w:pos="5474"/>
          <w:tab w:val="left" w:pos="5834"/>
        </w:tabs>
        <w:ind w:left="1650"/>
        <w:rPr>
          <w:rFonts w:ascii="宋体" w:eastAsia="宋体" w:hAnsi="宋体" w:cs="宋体"/>
          <w:sz w:val="13"/>
          <w:szCs w:val="13"/>
          <w:lang w:eastAsia="zh-CN"/>
        </w:rPr>
      </w:pPr>
      <w:r w:rsidRPr="00035F6E">
        <w:rPr>
          <w:rFonts w:eastAsiaTheme="minorHAnsi"/>
        </w:rPr>
        <w:pict>
          <v:group id="_x0000_s4748" style="position:absolute;left:0;text-align:left;margin-left:103.9pt;margin-top:23.25pt;width:262.1pt;height:63pt;z-index:-251286528;mso-position-horizontal-relative:page" coordorigin="2078,465" coordsize="5243,1260">
            <v:shape id="_x0000_s4749" type="#_x0000_t75" style="position:absolute;left:2100;top:465;width:5220;height:1260">
              <v:imagedata r:id="rId73" o:title=""/>
            </v:shape>
            <v:group id="_x0000_s4750" style="position:absolute;left:2115;top:518;width:4230;height:2" coordorigin="2115,518" coordsize="4230,2">
              <v:shape id="_x0000_s4751" style="position:absolute;left:2115;top:518;width:4230;height:2" coordorigin="2115,518" coordsize="4230,0" path="m2115,518r4230,e" filled="f" strokecolor="#4868b4" strokeweight="3.75pt">
                <v:path arrowok="t"/>
              </v:shape>
            </v:group>
            <v:group id="_x0000_s4752" style="position:absolute;left:5250;top:495;width:1155;height:2" coordorigin="5250,495" coordsize="1155,2">
              <v:shape id="_x0000_s4753" style="position:absolute;left:5250;top:495;width:1155;height:2" coordorigin="5250,495" coordsize="1155,0" path="m5250,495r1155,e" filled="f" strokecolor="#e43c44" strokeweight="1.5pt">
                <v:path arrowok="t"/>
              </v:shape>
            </v:group>
            <w10:wrap anchorx="page"/>
          </v:group>
        </w:pict>
      </w:r>
      <w:r w:rsidR="000B7B9A">
        <w:rPr>
          <w:rFonts w:ascii="宋体" w:eastAsia="宋体" w:hAnsi="宋体" w:cs="宋体"/>
          <w:color w:val="99B4C7"/>
          <w:w w:val="95"/>
          <w:sz w:val="13"/>
          <w:szCs w:val="13"/>
          <w:lang w:eastAsia="zh-CN"/>
        </w:rPr>
        <w:t>捆斗民</w:t>
      </w:r>
      <w:r w:rsidR="000B7B9A">
        <w:rPr>
          <w:rFonts w:ascii="宋体" w:eastAsia="宋体" w:hAnsi="宋体" w:cs="宋体"/>
          <w:color w:val="99B4C7"/>
          <w:spacing w:val="-46"/>
          <w:w w:val="95"/>
          <w:sz w:val="13"/>
          <w:szCs w:val="13"/>
          <w:lang w:eastAsia="zh-CN"/>
        </w:rPr>
        <w:t xml:space="preserve"> </w:t>
      </w:r>
      <w:r w:rsidR="000B7B9A">
        <w:rPr>
          <w:rFonts w:ascii="Times New Roman" w:eastAsia="Times New Roman" w:hAnsi="Times New Roman" w:cs="Times New Roman"/>
          <w:color w:val="99B4C7"/>
          <w:w w:val="95"/>
          <w:sz w:val="15"/>
          <w:szCs w:val="15"/>
          <w:lang w:eastAsia="zh-CN"/>
        </w:rPr>
        <w:t>2</w:t>
      </w:r>
      <w:r w:rsidR="000B7B9A">
        <w:rPr>
          <w:rFonts w:ascii="Times New Roman" w:eastAsia="Times New Roman" w:hAnsi="Times New Roman" w:cs="Times New Roman"/>
          <w:color w:val="99B4C7"/>
          <w:spacing w:val="18"/>
          <w:w w:val="95"/>
          <w:sz w:val="15"/>
          <w:szCs w:val="15"/>
          <w:lang w:eastAsia="zh-CN"/>
        </w:rPr>
        <w:t xml:space="preserve"> </w:t>
      </w:r>
      <w:r w:rsidR="000B7B9A">
        <w:rPr>
          <w:rFonts w:ascii="宋体" w:eastAsia="宋体" w:hAnsi="宋体" w:cs="宋体"/>
          <w:color w:val="99B4C7"/>
          <w:spacing w:val="-24"/>
          <w:w w:val="95"/>
          <w:sz w:val="14"/>
          <w:szCs w:val="14"/>
          <w:lang w:eastAsia="zh-CN"/>
        </w:rPr>
        <w:t>侃</w:t>
      </w:r>
      <w:r w:rsidR="000B7B9A">
        <w:rPr>
          <w:rFonts w:ascii="Arial" w:eastAsia="Arial" w:hAnsi="Arial" w:cs="Arial"/>
          <w:color w:val="99B4C7"/>
          <w:spacing w:val="-32"/>
          <w:w w:val="95"/>
          <w:sz w:val="18"/>
          <w:szCs w:val="18"/>
          <w:lang w:eastAsia="zh-CN"/>
        </w:rPr>
        <w:t>E</w:t>
      </w:r>
      <w:r w:rsidR="000B7B9A">
        <w:rPr>
          <w:rFonts w:ascii="宋体" w:eastAsia="宋体" w:hAnsi="宋体" w:cs="宋体"/>
          <w:color w:val="99B4C7"/>
          <w:w w:val="95"/>
          <w:sz w:val="15"/>
          <w:szCs w:val="15"/>
          <w:lang w:eastAsia="zh-CN"/>
        </w:rPr>
        <w:t>业务</w:t>
      </w:r>
      <w:r w:rsidR="000B7B9A">
        <w:rPr>
          <w:rFonts w:ascii="宋体" w:eastAsia="宋体" w:hAnsi="宋体" w:cs="宋体"/>
          <w:color w:val="99B4C7"/>
          <w:spacing w:val="13"/>
          <w:w w:val="95"/>
          <w:sz w:val="15"/>
          <w:szCs w:val="15"/>
          <w:lang w:eastAsia="zh-CN"/>
        </w:rPr>
        <w:t>笛</w:t>
      </w:r>
      <w:r w:rsidR="000B7B9A">
        <w:rPr>
          <w:rFonts w:ascii="Times New Roman" w:eastAsia="Times New Roman" w:hAnsi="Times New Roman" w:cs="Times New Roman"/>
          <w:color w:val="99B4C7"/>
          <w:spacing w:val="-16"/>
          <w:w w:val="95"/>
          <w:sz w:val="15"/>
          <w:szCs w:val="15"/>
          <w:lang w:eastAsia="zh-CN"/>
        </w:rPr>
        <w:t>e</w:t>
      </w:r>
      <w:r w:rsidR="000B7B9A">
        <w:rPr>
          <w:rFonts w:ascii="宋体" w:eastAsia="宋体" w:hAnsi="宋体" w:cs="宋体"/>
          <w:color w:val="99B4C7"/>
          <w:w w:val="95"/>
          <w:sz w:val="13"/>
          <w:szCs w:val="13"/>
          <w:lang w:eastAsia="zh-CN"/>
        </w:rPr>
        <w:t>使用观睛，</w:t>
      </w:r>
      <w:r w:rsidR="000B7B9A">
        <w:rPr>
          <w:rFonts w:ascii="宋体" w:eastAsia="宋体" w:hAnsi="宋体" w:cs="宋体"/>
          <w:color w:val="99B4C7"/>
          <w:spacing w:val="-21"/>
          <w:w w:val="95"/>
          <w:sz w:val="13"/>
          <w:szCs w:val="13"/>
          <w:lang w:eastAsia="zh-CN"/>
        </w:rPr>
        <w:t>回</w:t>
      </w:r>
      <w:r w:rsidR="000B7B9A">
        <w:rPr>
          <w:rFonts w:ascii="Times New Roman" w:eastAsia="Times New Roman" w:hAnsi="Times New Roman" w:cs="Times New Roman"/>
          <w:color w:val="99B4C7"/>
          <w:w w:val="95"/>
          <w:sz w:val="15"/>
          <w:szCs w:val="15"/>
          <w:lang w:eastAsia="zh-CN"/>
        </w:rPr>
        <w:t>.ð</w:t>
      </w:r>
      <w:r w:rsidR="000B7B9A">
        <w:rPr>
          <w:rFonts w:ascii="Times New Roman" w:eastAsia="Times New Roman" w:hAnsi="Times New Roman" w:cs="Times New Roman"/>
          <w:color w:val="99B4C7"/>
          <w:spacing w:val="-19"/>
          <w:w w:val="95"/>
          <w:sz w:val="15"/>
          <w:szCs w:val="15"/>
          <w:lang w:eastAsia="zh-CN"/>
        </w:rPr>
        <w:t>.</w:t>
      </w:r>
      <w:r w:rsidR="000B7B9A">
        <w:rPr>
          <w:rFonts w:ascii="宋体" w:eastAsia="宋体" w:hAnsi="宋体" w:cs="宋体"/>
          <w:color w:val="99B4C7"/>
          <w:spacing w:val="-44"/>
          <w:w w:val="95"/>
          <w:sz w:val="18"/>
          <w:szCs w:val="18"/>
          <w:lang w:eastAsia="zh-CN"/>
        </w:rPr>
        <w:t>串</w:t>
      </w:r>
      <w:r w:rsidR="000B7B9A">
        <w:rPr>
          <w:rFonts w:ascii="宋体" w:eastAsia="宋体" w:hAnsi="宋体" w:cs="宋体"/>
          <w:color w:val="9284B8"/>
          <w:w w:val="95"/>
          <w:sz w:val="18"/>
          <w:szCs w:val="18"/>
          <w:lang w:eastAsia="zh-CN"/>
        </w:rPr>
        <w:t>!BI</w:t>
      </w:r>
      <w:r w:rsidR="000B7B9A">
        <w:rPr>
          <w:rFonts w:ascii="宋体" w:eastAsia="宋体" w:hAnsi="宋体" w:cs="宋体"/>
          <w:color w:val="9284B8"/>
          <w:spacing w:val="-26"/>
          <w:w w:val="95"/>
          <w:sz w:val="18"/>
          <w:szCs w:val="18"/>
          <w:lang w:eastAsia="zh-CN"/>
        </w:rPr>
        <w:t>l</w:t>
      </w:r>
      <w:r w:rsidR="000B7B9A">
        <w:rPr>
          <w:rFonts w:ascii="宋体" w:eastAsia="宋体" w:hAnsi="宋体" w:cs="宋体"/>
          <w:color w:val="99B4C7"/>
          <w:w w:val="95"/>
          <w:sz w:val="18"/>
          <w:szCs w:val="18"/>
          <w:lang w:eastAsia="zh-CN"/>
        </w:rPr>
        <w:t>.</w:t>
      </w:r>
      <w:r w:rsidR="000B7B9A">
        <w:rPr>
          <w:rFonts w:ascii="宋体" w:eastAsia="宋体" w:hAnsi="宋体" w:cs="宋体"/>
          <w:color w:val="99B4C7"/>
          <w:w w:val="95"/>
          <w:sz w:val="18"/>
          <w:szCs w:val="18"/>
          <w:lang w:eastAsia="zh-CN"/>
        </w:rPr>
        <w:tab/>
      </w:r>
      <w:r w:rsidR="000B7B9A">
        <w:rPr>
          <w:rFonts w:ascii="宋体" w:eastAsia="宋体" w:hAnsi="宋体" w:cs="宋体"/>
          <w:color w:val="928F8F"/>
          <w:w w:val="95"/>
          <w:position w:val="1"/>
          <w:sz w:val="13"/>
          <w:szCs w:val="13"/>
          <w:lang w:eastAsia="zh-CN"/>
        </w:rPr>
        <w:t>埠</w:t>
      </w:r>
      <w:r w:rsidR="000B7B9A">
        <w:rPr>
          <w:rFonts w:ascii="宋体" w:eastAsia="宋体" w:hAnsi="宋体" w:cs="宋体"/>
          <w:color w:val="928F8F"/>
          <w:w w:val="95"/>
          <w:position w:val="1"/>
          <w:sz w:val="13"/>
          <w:szCs w:val="13"/>
          <w:lang w:eastAsia="zh-CN"/>
        </w:rPr>
        <w:tab/>
        <w:t>俑</w:t>
      </w:r>
      <w:r w:rsidR="000B7B9A">
        <w:rPr>
          <w:rFonts w:ascii="宋体" w:eastAsia="宋体" w:hAnsi="宋体" w:cs="宋体"/>
          <w:color w:val="928F8F"/>
          <w:spacing w:val="-20"/>
          <w:w w:val="95"/>
          <w:position w:val="1"/>
          <w:sz w:val="13"/>
          <w:szCs w:val="13"/>
          <w:lang w:eastAsia="zh-CN"/>
        </w:rPr>
        <w:t xml:space="preserve"> </w:t>
      </w:r>
      <w:r w:rsidR="000B7B9A">
        <w:rPr>
          <w:rFonts w:ascii="宋体" w:eastAsia="宋体" w:hAnsi="宋体" w:cs="宋体"/>
          <w:color w:val="525253"/>
          <w:spacing w:val="-9"/>
          <w:w w:val="125"/>
          <w:position w:val="1"/>
          <w:sz w:val="13"/>
          <w:szCs w:val="13"/>
          <w:lang w:eastAsia="zh-CN"/>
        </w:rPr>
        <w:t>，</w:t>
      </w:r>
      <w:r w:rsidR="000B7B9A">
        <w:rPr>
          <w:rFonts w:ascii="Times New Roman" w:eastAsia="Times New Roman" w:hAnsi="Times New Roman" w:cs="Times New Roman"/>
          <w:color w:val="928F8F"/>
          <w:spacing w:val="-22"/>
          <w:w w:val="125"/>
          <w:position w:val="1"/>
          <w:sz w:val="15"/>
          <w:szCs w:val="15"/>
          <w:lang w:eastAsia="zh-CN"/>
        </w:rPr>
        <w:t>8</w:t>
      </w:r>
      <w:r w:rsidR="000B7B9A">
        <w:rPr>
          <w:rFonts w:ascii="宋体" w:eastAsia="宋体" w:hAnsi="宋体" w:cs="宋体"/>
          <w:color w:val="928F8F"/>
          <w:spacing w:val="-8"/>
          <w:w w:val="125"/>
          <w:position w:val="1"/>
          <w:sz w:val="10"/>
          <w:szCs w:val="10"/>
          <w:lang w:eastAsia="zh-CN"/>
        </w:rPr>
        <w:t>元</w:t>
      </w:r>
      <w:r w:rsidR="000B7B9A">
        <w:rPr>
          <w:rFonts w:ascii="Times New Roman" w:eastAsia="Times New Roman" w:hAnsi="Times New Roman" w:cs="Times New Roman"/>
          <w:color w:val="7B7175"/>
          <w:spacing w:val="-22"/>
          <w:w w:val="125"/>
          <w:position w:val="1"/>
          <w:sz w:val="15"/>
          <w:szCs w:val="15"/>
          <w:lang w:eastAsia="zh-CN"/>
        </w:rPr>
        <w:t>S</w:t>
      </w:r>
      <w:r w:rsidR="000B7B9A">
        <w:rPr>
          <w:rFonts w:ascii="宋体" w:eastAsia="宋体" w:hAnsi="宋体" w:cs="宋体"/>
          <w:color w:val="928F8F"/>
          <w:w w:val="125"/>
          <w:position w:val="1"/>
          <w:sz w:val="13"/>
          <w:szCs w:val="13"/>
          <w:lang w:eastAsia="zh-CN"/>
        </w:rPr>
        <w:t xml:space="preserve">鬼  </w:t>
      </w:r>
      <w:r w:rsidR="000B7B9A">
        <w:rPr>
          <w:rFonts w:ascii="宋体" w:eastAsia="宋体" w:hAnsi="宋体" w:cs="宋体"/>
          <w:color w:val="928F8F"/>
          <w:spacing w:val="44"/>
          <w:w w:val="125"/>
          <w:position w:val="1"/>
          <w:sz w:val="13"/>
          <w:szCs w:val="13"/>
          <w:lang w:eastAsia="zh-CN"/>
        </w:rPr>
        <w:t xml:space="preserve"> </w:t>
      </w:r>
      <w:r w:rsidR="000B7B9A">
        <w:rPr>
          <w:rFonts w:ascii="宋体" w:eastAsia="宋体" w:hAnsi="宋体" w:cs="宋体"/>
          <w:color w:val="928F8F"/>
          <w:w w:val="125"/>
          <w:position w:val="1"/>
          <w:sz w:val="13"/>
          <w:szCs w:val="13"/>
          <w:lang w:eastAsia="zh-CN"/>
        </w:rPr>
        <w:t>，</w:t>
      </w:r>
      <w:r w:rsidR="000B7B9A">
        <w:rPr>
          <w:rFonts w:ascii="宋体" w:eastAsia="宋体" w:hAnsi="宋体" w:cs="宋体"/>
          <w:color w:val="928F8F"/>
          <w:spacing w:val="-49"/>
          <w:w w:val="125"/>
          <w:position w:val="1"/>
          <w:sz w:val="13"/>
          <w:szCs w:val="13"/>
          <w:lang w:eastAsia="zh-CN"/>
        </w:rPr>
        <w:t>事</w:t>
      </w:r>
      <w:r w:rsidR="000B7B9A">
        <w:rPr>
          <w:rFonts w:ascii="宋体" w:eastAsia="宋体" w:hAnsi="宋体" w:cs="宋体"/>
          <w:color w:val="686467"/>
          <w:w w:val="125"/>
          <w:position w:val="1"/>
          <w:sz w:val="13"/>
          <w:szCs w:val="13"/>
          <w:lang w:eastAsia="zh-CN"/>
        </w:rPr>
        <w:t>.</w:t>
      </w:r>
    </w:p>
    <w:p w:rsidR="000B7B9A" w:rsidRDefault="000B7B9A" w:rsidP="000B7B9A">
      <w:pPr>
        <w:spacing w:before="3" w:line="100" w:lineRule="exact"/>
        <w:rPr>
          <w:sz w:val="10"/>
          <w:szCs w:val="1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35F6E" w:rsidP="000B7B9A">
      <w:pPr>
        <w:spacing w:before="55"/>
        <w:ind w:left="1674" w:right="-50"/>
        <w:rPr>
          <w:rFonts w:ascii="Times New Roman" w:eastAsia="Times New Roman" w:hAnsi="Times New Roman" w:cs="Times New Roman"/>
          <w:sz w:val="15"/>
          <w:szCs w:val="15"/>
        </w:rPr>
      </w:pPr>
      <w:r w:rsidRPr="00035F6E">
        <w:rPr>
          <w:rFonts w:eastAsiaTheme="minorHAnsi"/>
        </w:rPr>
        <w:pict>
          <v:shape id="_x0000_s4777" type="#_x0000_t202" style="position:absolute;left:0;text-align:left;margin-left:315.25pt;margin-top:-68.25pt;width:287.15pt;height:171.65pt;z-index:-251281408;mso-position-horizontal-relative:page" filled="f" stroked="f">
            <v:textbox inset="0,0,0,0">
              <w:txbxContent>
                <w:tbl>
                  <w:tblPr>
                    <w:tblW w:w="0" w:type="auto"/>
                    <w:tblLayout w:type="fixed"/>
                    <w:tblCellMar>
                      <w:left w:w="0" w:type="dxa"/>
                      <w:right w:w="0" w:type="dxa"/>
                    </w:tblCellMar>
                    <w:tblLook w:val="01E0"/>
                  </w:tblPr>
                  <w:tblGrid>
                    <w:gridCol w:w="1257"/>
                    <w:gridCol w:w="821"/>
                    <w:gridCol w:w="2125"/>
                    <w:gridCol w:w="753"/>
                    <w:gridCol w:w="787"/>
                  </w:tblGrid>
                  <w:tr w:rsidR="000B7B9A">
                    <w:trPr>
                      <w:trHeight w:hRule="exact" w:val="644"/>
                    </w:trPr>
                    <w:tc>
                      <w:tcPr>
                        <w:tcW w:w="1257" w:type="dxa"/>
                        <w:vMerge w:val="restart"/>
                        <w:tcBorders>
                          <w:top w:val="nil"/>
                          <w:left w:val="nil"/>
                          <w:right w:val="nil"/>
                        </w:tcBorders>
                      </w:tcPr>
                      <w:p w:rsidR="000B7B9A" w:rsidRDefault="000B7B9A"/>
                    </w:tc>
                    <w:tc>
                      <w:tcPr>
                        <w:tcW w:w="821" w:type="dxa"/>
                        <w:tcBorders>
                          <w:top w:val="nil"/>
                          <w:left w:val="nil"/>
                          <w:bottom w:val="nil"/>
                          <w:right w:val="nil"/>
                        </w:tcBorders>
                      </w:tcPr>
                      <w:p w:rsidR="000B7B9A" w:rsidRDefault="000B7B9A">
                        <w:pPr>
                          <w:pStyle w:val="TableParagraph"/>
                          <w:spacing w:before="55"/>
                          <w:ind w:left="193"/>
                          <w:rPr>
                            <w:rFonts w:ascii="宋体" w:eastAsia="宋体" w:hAnsi="宋体" w:cs="宋体"/>
                            <w:sz w:val="13"/>
                            <w:szCs w:val="13"/>
                          </w:rPr>
                        </w:pPr>
                        <w:r>
                          <w:rPr>
                            <w:rFonts w:ascii="宋体" w:eastAsia="宋体" w:hAnsi="宋体" w:cs="宋体"/>
                            <w:color w:val="928F8F"/>
                            <w:w w:val="105"/>
                            <w:sz w:val="13"/>
                            <w:szCs w:val="13"/>
                          </w:rPr>
                          <w:t>捕口</w:t>
                        </w:r>
                      </w:p>
                    </w:tc>
                    <w:tc>
                      <w:tcPr>
                        <w:tcW w:w="2125" w:type="dxa"/>
                        <w:tcBorders>
                          <w:top w:val="nil"/>
                          <w:left w:val="nil"/>
                          <w:bottom w:val="nil"/>
                          <w:right w:val="nil"/>
                        </w:tcBorders>
                      </w:tcPr>
                      <w:p w:rsidR="000B7B9A" w:rsidRDefault="000B7B9A">
                        <w:pPr>
                          <w:pStyle w:val="TableParagraph"/>
                          <w:spacing w:before="42"/>
                          <w:ind w:left="287"/>
                          <w:rPr>
                            <w:rFonts w:ascii="宋体" w:eastAsia="宋体" w:hAnsi="宋体" w:cs="宋体"/>
                            <w:sz w:val="14"/>
                            <w:szCs w:val="14"/>
                          </w:rPr>
                        </w:pPr>
                        <w:r>
                          <w:rPr>
                            <w:rFonts w:ascii="宋体" w:eastAsia="宋体" w:hAnsi="宋体" w:cs="宋体"/>
                            <w:color w:val="928F8F"/>
                            <w:w w:val="105"/>
                            <w:sz w:val="14"/>
                            <w:szCs w:val="14"/>
                          </w:rPr>
                          <w:t>默.幢幢</w:t>
                        </w:r>
                      </w:p>
                    </w:tc>
                    <w:tc>
                      <w:tcPr>
                        <w:tcW w:w="753" w:type="dxa"/>
                        <w:tcBorders>
                          <w:top w:val="nil"/>
                          <w:left w:val="nil"/>
                          <w:bottom w:val="nil"/>
                          <w:right w:val="nil"/>
                        </w:tcBorders>
                      </w:tcPr>
                      <w:p w:rsidR="000B7B9A" w:rsidRDefault="000B7B9A">
                        <w:pPr>
                          <w:pStyle w:val="TableParagraph"/>
                          <w:spacing w:before="55"/>
                          <w:ind w:left="67"/>
                          <w:rPr>
                            <w:rFonts w:ascii="宋体" w:eastAsia="宋体" w:hAnsi="宋体" w:cs="宋体"/>
                            <w:sz w:val="13"/>
                            <w:szCs w:val="13"/>
                          </w:rPr>
                        </w:pPr>
                        <w:r>
                          <w:rPr>
                            <w:rFonts w:ascii="宋体" w:eastAsia="宋体" w:hAnsi="宋体" w:cs="宋体"/>
                            <w:color w:val="928F8F"/>
                            <w:w w:val="55"/>
                            <w:sz w:val="13"/>
                            <w:szCs w:val="13"/>
                          </w:rPr>
                          <w:t>n:，l!I</w:t>
                        </w:r>
                      </w:p>
                      <w:p w:rsidR="000B7B9A" w:rsidRDefault="000B7B9A">
                        <w:pPr>
                          <w:pStyle w:val="TableParagraph"/>
                          <w:spacing w:before="95"/>
                          <w:ind w:left="187"/>
                          <w:rPr>
                            <w:rFonts w:ascii="宋体" w:eastAsia="宋体" w:hAnsi="宋体" w:cs="宋体"/>
                            <w:sz w:val="14"/>
                            <w:szCs w:val="14"/>
                          </w:rPr>
                        </w:pPr>
                        <w:r>
                          <w:rPr>
                            <w:rFonts w:ascii="宋体" w:eastAsia="宋体" w:hAnsi="宋体" w:cs="宋体"/>
                            <w:color w:val="A1A0A2"/>
                            <w:w w:val="110"/>
                            <w:sz w:val="14"/>
                            <w:szCs w:val="14"/>
                          </w:rPr>
                          <w:t>金哥</w:t>
                        </w:r>
                      </w:p>
                    </w:tc>
                    <w:tc>
                      <w:tcPr>
                        <w:tcW w:w="787" w:type="dxa"/>
                        <w:tcBorders>
                          <w:top w:val="nil"/>
                          <w:left w:val="nil"/>
                          <w:bottom w:val="nil"/>
                          <w:right w:val="nil"/>
                        </w:tcBorders>
                      </w:tcPr>
                      <w:p w:rsidR="000B7B9A" w:rsidRDefault="000B7B9A">
                        <w:pPr>
                          <w:pStyle w:val="TableParagraph"/>
                          <w:spacing w:before="28"/>
                          <w:ind w:left="229"/>
                          <w:rPr>
                            <w:rFonts w:ascii="宋体" w:eastAsia="宋体" w:hAnsi="宋体" w:cs="宋体"/>
                            <w:sz w:val="15"/>
                            <w:szCs w:val="15"/>
                          </w:rPr>
                        </w:pPr>
                        <w:r>
                          <w:rPr>
                            <w:rFonts w:ascii="宋体" w:eastAsia="宋体" w:hAnsi="宋体" w:cs="宋体"/>
                            <w:color w:val="A1A0A2"/>
                            <w:w w:val="85"/>
                            <w:sz w:val="15"/>
                            <w:szCs w:val="15"/>
                          </w:rPr>
                          <w:t>份恒盟</w:t>
                        </w:r>
                      </w:p>
                      <w:p w:rsidR="000B7B9A" w:rsidRDefault="000B7B9A">
                        <w:pPr>
                          <w:pStyle w:val="TableParagraph"/>
                          <w:spacing w:before="4" w:line="120" w:lineRule="exact"/>
                          <w:rPr>
                            <w:sz w:val="12"/>
                            <w:szCs w:val="12"/>
                          </w:rPr>
                        </w:pPr>
                      </w:p>
                      <w:p w:rsidR="000B7B9A" w:rsidRDefault="000B7B9A">
                        <w:pPr>
                          <w:pStyle w:val="TableParagraph"/>
                          <w:ind w:left="349"/>
                          <w:rPr>
                            <w:rFonts w:ascii="宋体" w:eastAsia="宋体" w:hAnsi="宋体" w:cs="宋体"/>
                            <w:sz w:val="15"/>
                            <w:szCs w:val="15"/>
                          </w:rPr>
                        </w:pPr>
                        <w:r>
                          <w:rPr>
                            <w:rFonts w:ascii="宋体" w:eastAsia="宋体" w:hAnsi="宋体" w:cs="宋体"/>
                            <w:color w:val="928F8F"/>
                            <w:w w:val="175"/>
                            <w:sz w:val="15"/>
                            <w:szCs w:val="15"/>
                          </w:rPr>
                          <w:t>章'</w:t>
                        </w:r>
                      </w:p>
                    </w:tc>
                  </w:tr>
                  <w:tr w:rsidR="000B7B9A">
                    <w:trPr>
                      <w:trHeight w:hRule="exact" w:val="335"/>
                    </w:trPr>
                    <w:tc>
                      <w:tcPr>
                        <w:tcW w:w="1257" w:type="dxa"/>
                        <w:vMerge/>
                        <w:tcBorders>
                          <w:left w:val="nil"/>
                          <w:bottom w:val="nil"/>
                          <w:right w:val="nil"/>
                        </w:tcBorders>
                      </w:tcPr>
                      <w:p w:rsidR="000B7B9A" w:rsidRDefault="000B7B9A"/>
                    </w:tc>
                    <w:tc>
                      <w:tcPr>
                        <w:tcW w:w="821" w:type="dxa"/>
                        <w:tcBorders>
                          <w:top w:val="nil"/>
                          <w:left w:val="nil"/>
                          <w:bottom w:val="nil"/>
                          <w:right w:val="nil"/>
                        </w:tcBorders>
                      </w:tcPr>
                      <w:p w:rsidR="000B7B9A" w:rsidRDefault="000B7B9A">
                        <w:pPr>
                          <w:pStyle w:val="TableParagraph"/>
                          <w:spacing w:before="29"/>
                          <w:ind w:left="208"/>
                          <w:rPr>
                            <w:rFonts w:ascii="Times New Roman" w:eastAsia="Times New Roman" w:hAnsi="Times New Roman" w:cs="Times New Roman"/>
                            <w:sz w:val="15"/>
                            <w:szCs w:val="15"/>
                          </w:rPr>
                        </w:pPr>
                        <w:r>
                          <w:rPr>
                            <w:rFonts w:ascii="Times New Roman" w:eastAsia="Times New Roman" w:hAnsi="Times New Roman" w:cs="Times New Roman"/>
                            <w:color w:val="7B7175"/>
                            <w:w w:val="125"/>
                            <w:sz w:val="15"/>
                            <w:szCs w:val="15"/>
                          </w:rPr>
                          <w:t>1</w:t>
                        </w:r>
                        <w:r>
                          <w:rPr>
                            <w:rFonts w:ascii="Times New Roman" w:eastAsia="Times New Roman" w:hAnsi="Times New Roman" w:cs="Times New Roman"/>
                            <w:color w:val="7B7175"/>
                            <w:spacing w:val="-26"/>
                            <w:w w:val="125"/>
                            <w:sz w:val="15"/>
                            <w:szCs w:val="15"/>
                          </w:rPr>
                          <w:t>1</w:t>
                        </w:r>
                        <w:r>
                          <w:rPr>
                            <w:rFonts w:ascii="Times New Roman" w:eastAsia="Times New Roman" w:hAnsi="Times New Roman" w:cs="Times New Roman"/>
                            <w:color w:val="928F8F"/>
                            <w:spacing w:val="-7"/>
                            <w:w w:val="125"/>
                            <w:sz w:val="15"/>
                            <w:szCs w:val="15"/>
                          </w:rPr>
                          <w:t>8</w:t>
                        </w:r>
                        <w:r>
                          <w:rPr>
                            <w:rFonts w:ascii="Times New Roman" w:eastAsia="Times New Roman" w:hAnsi="Times New Roman" w:cs="Times New Roman"/>
                            <w:color w:val="7B7175"/>
                            <w:spacing w:val="-28"/>
                            <w:w w:val="125"/>
                            <w:sz w:val="15"/>
                            <w:szCs w:val="15"/>
                          </w:rPr>
                          <w:t>1</w:t>
                        </w:r>
                        <w:r>
                          <w:rPr>
                            <w:rFonts w:ascii="Times New Roman" w:eastAsia="Times New Roman" w:hAnsi="Times New Roman" w:cs="Times New Roman"/>
                            <w:color w:val="928F8F"/>
                            <w:w w:val="125"/>
                            <w:sz w:val="15"/>
                            <w:szCs w:val="15"/>
                          </w:rPr>
                          <w:t>0</w:t>
                        </w:r>
                      </w:p>
                    </w:tc>
                    <w:tc>
                      <w:tcPr>
                        <w:tcW w:w="2125" w:type="dxa"/>
                        <w:tcBorders>
                          <w:top w:val="nil"/>
                          <w:left w:val="nil"/>
                          <w:bottom w:val="nil"/>
                          <w:right w:val="nil"/>
                        </w:tcBorders>
                      </w:tcPr>
                      <w:p w:rsidR="000B7B9A" w:rsidRDefault="000B7B9A">
                        <w:pPr>
                          <w:pStyle w:val="TableParagraph"/>
                          <w:spacing w:before="11"/>
                          <w:ind w:left="209"/>
                          <w:rPr>
                            <w:rFonts w:ascii="Times New Roman" w:eastAsia="Times New Roman" w:hAnsi="Times New Roman" w:cs="Times New Roman"/>
                            <w:sz w:val="15"/>
                            <w:szCs w:val="15"/>
                          </w:rPr>
                        </w:pPr>
                        <w:r>
                          <w:rPr>
                            <w:rFonts w:ascii="宋体" w:eastAsia="宋体" w:hAnsi="宋体" w:cs="宋体"/>
                            <w:color w:val="A1A0A2"/>
                            <w:spacing w:val="-228"/>
                            <w:w w:val="120"/>
                            <w:sz w:val="12"/>
                            <w:szCs w:val="12"/>
                          </w:rPr>
                          <w:t>内</w:t>
                        </w:r>
                        <w:r>
                          <w:rPr>
                            <w:rFonts w:ascii="Times New Roman" w:eastAsia="Times New Roman" w:hAnsi="Times New Roman" w:cs="Times New Roman"/>
                            <w:color w:val="A1A0A2"/>
                            <w:spacing w:val="-12"/>
                            <w:w w:val="120"/>
                            <w:sz w:val="15"/>
                            <w:szCs w:val="15"/>
                          </w:rPr>
                          <w:t>1</w:t>
                        </w:r>
                        <w:r>
                          <w:rPr>
                            <w:rFonts w:ascii="Times New Roman" w:eastAsia="Times New Roman" w:hAnsi="Times New Roman" w:cs="Times New Roman"/>
                            <w:color w:val="A1A0A2"/>
                            <w:spacing w:val="-105"/>
                            <w:w w:val="120"/>
                            <w:sz w:val="15"/>
                            <w:szCs w:val="15"/>
                          </w:rPr>
                          <w:t>1</w:t>
                        </w:r>
                        <w:r>
                          <w:rPr>
                            <w:rFonts w:ascii="宋体" w:eastAsia="宋体" w:hAnsi="宋体" w:cs="宋体"/>
                            <w:color w:val="A1A0A2"/>
                            <w:spacing w:val="-128"/>
                            <w:w w:val="120"/>
                            <w:sz w:val="13"/>
                            <w:szCs w:val="13"/>
                          </w:rPr>
                          <w:t>崎</w:t>
                        </w:r>
                        <w:r>
                          <w:rPr>
                            <w:rFonts w:ascii="Times New Roman" w:eastAsia="Times New Roman" w:hAnsi="Times New Roman" w:cs="Times New Roman"/>
                            <w:color w:val="A1A0A2"/>
                            <w:w w:val="120"/>
                            <w:sz w:val="15"/>
                            <w:szCs w:val="15"/>
                          </w:rPr>
                          <w:t>82</w:t>
                        </w:r>
                        <w:r>
                          <w:rPr>
                            <w:rFonts w:ascii="Times New Roman" w:eastAsia="Times New Roman" w:hAnsi="Times New Roman" w:cs="Times New Roman"/>
                            <w:color w:val="A1A0A2"/>
                            <w:spacing w:val="-7"/>
                            <w:w w:val="120"/>
                            <w:sz w:val="15"/>
                            <w:szCs w:val="15"/>
                          </w:rPr>
                          <w:t>U</w:t>
                        </w:r>
                        <w:r>
                          <w:rPr>
                            <w:rFonts w:ascii="Times New Roman" w:eastAsia="Times New Roman" w:hAnsi="Times New Roman" w:cs="Times New Roman"/>
                            <w:color w:val="928F8F"/>
                            <w:spacing w:val="-14"/>
                            <w:w w:val="120"/>
                            <w:sz w:val="15"/>
                            <w:szCs w:val="15"/>
                          </w:rPr>
                          <w:t>6</w:t>
                        </w:r>
                        <w:r>
                          <w:rPr>
                            <w:rFonts w:ascii="宋体" w:eastAsia="宋体" w:hAnsi="宋体" w:cs="宋体"/>
                            <w:color w:val="928F8F"/>
                            <w:w w:val="120"/>
                            <w:sz w:val="13"/>
                            <w:szCs w:val="13"/>
                          </w:rPr>
                          <w:t>皿b</w:t>
                        </w:r>
                        <w:r>
                          <w:rPr>
                            <w:rFonts w:ascii="宋体" w:eastAsia="宋体" w:hAnsi="宋体" w:cs="宋体"/>
                            <w:color w:val="928F8F"/>
                            <w:spacing w:val="-38"/>
                            <w:w w:val="120"/>
                            <w:sz w:val="13"/>
                            <w:szCs w:val="13"/>
                          </w:rPr>
                          <w:t>/</w:t>
                        </w:r>
                        <w:r>
                          <w:rPr>
                            <w:rFonts w:ascii="Times New Roman" w:eastAsia="Times New Roman" w:hAnsi="Times New Roman" w:cs="Times New Roman"/>
                            <w:color w:val="928F8F"/>
                            <w:w w:val="120"/>
                            <w:sz w:val="15"/>
                            <w:szCs w:val="15"/>
                          </w:rPr>
                          <w:t>da</w:t>
                        </w:r>
                        <w:r>
                          <w:rPr>
                            <w:rFonts w:ascii="Times New Roman" w:eastAsia="Times New Roman" w:hAnsi="Times New Roman" w:cs="Times New Roman"/>
                            <w:color w:val="928F8F"/>
                            <w:spacing w:val="-9"/>
                            <w:w w:val="120"/>
                            <w:sz w:val="15"/>
                            <w:szCs w:val="15"/>
                          </w:rPr>
                          <w:t>c</w:t>
                        </w:r>
                        <w:r>
                          <w:rPr>
                            <w:rFonts w:ascii="宋体" w:eastAsia="宋体" w:hAnsi="宋体" w:cs="宋体"/>
                            <w:color w:val="928F8F"/>
                            <w:w w:val="120"/>
                            <w:sz w:val="13"/>
                            <w:szCs w:val="13"/>
                          </w:rPr>
                          <w:t>ab.1</w:t>
                        </w:r>
                        <w:r>
                          <w:rPr>
                            <w:rFonts w:ascii="宋体" w:eastAsia="宋体" w:hAnsi="宋体" w:cs="宋体"/>
                            <w:color w:val="928F8F"/>
                            <w:spacing w:val="-47"/>
                            <w:w w:val="120"/>
                            <w:sz w:val="13"/>
                            <w:szCs w:val="13"/>
                          </w:rPr>
                          <w:t xml:space="preserve"> </w:t>
                        </w:r>
                        <w:r>
                          <w:rPr>
                            <w:rFonts w:ascii="Arial" w:eastAsia="Arial" w:hAnsi="Arial" w:cs="Arial"/>
                            <w:color w:val="928F8F"/>
                            <w:spacing w:val="-7"/>
                            <w:w w:val="125"/>
                            <w:sz w:val="15"/>
                            <w:szCs w:val="15"/>
                          </w:rPr>
                          <w:t>α</w:t>
                        </w:r>
                        <w:r>
                          <w:rPr>
                            <w:rFonts w:ascii="宋体" w:eastAsia="宋体" w:hAnsi="宋体" w:cs="宋体"/>
                            <w:color w:val="928F8F"/>
                            <w:spacing w:val="-41"/>
                            <w:w w:val="125"/>
                            <w:sz w:val="9"/>
                            <w:szCs w:val="9"/>
                          </w:rPr>
                          <w:t>阳</w:t>
                        </w:r>
                        <w:r>
                          <w:rPr>
                            <w:rFonts w:ascii="Times New Roman" w:eastAsia="Times New Roman" w:hAnsi="Times New Roman" w:cs="Times New Roman"/>
                            <w:i/>
                            <w:color w:val="928F8F"/>
                            <w:w w:val="125"/>
                            <w:sz w:val="15"/>
                            <w:szCs w:val="15"/>
                          </w:rPr>
                          <w:t>.</w:t>
                        </w:r>
                        <w:r>
                          <w:rPr>
                            <w:rFonts w:ascii="Times New Roman" w:eastAsia="Times New Roman" w:hAnsi="Times New Roman" w:cs="Times New Roman"/>
                            <w:i/>
                            <w:color w:val="928F8F"/>
                            <w:spacing w:val="-11"/>
                            <w:w w:val="125"/>
                            <w:sz w:val="15"/>
                            <w:szCs w:val="15"/>
                          </w:rPr>
                          <w:t>d</w:t>
                        </w:r>
                        <w:r>
                          <w:rPr>
                            <w:rFonts w:ascii="Times New Roman" w:eastAsia="Times New Roman" w:hAnsi="Times New Roman" w:cs="Times New Roman"/>
                            <w:i/>
                            <w:color w:val="B4B2B4"/>
                            <w:w w:val="125"/>
                            <w:sz w:val="15"/>
                            <w:szCs w:val="15"/>
                          </w:rPr>
                          <w:t>l</w:t>
                        </w:r>
                      </w:p>
                    </w:tc>
                    <w:tc>
                      <w:tcPr>
                        <w:tcW w:w="753" w:type="dxa"/>
                        <w:tcBorders>
                          <w:top w:val="nil"/>
                          <w:left w:val="nil"/>
                          <w:bottom w:val="nil"/>
                          <w:right w:val="nil"/>
                        </w:tcBorders>
                      </w:tcPr>
                      <w:p w:rsidR="000B7B9A" w:rsidRDefault="000B7B9A">
                        <w:pPr>
                          <w:pStyle w:val="TableParagraph"/>
                          <w:spacing w:before="35"/>
                          <w:ind w:left="67"/>
                          <w:rPr>
                            <w:rFonts w:ascii="宋体" w:eastAsia="宋体" w:hAnsi="宋体" w:cs="宋体"/>
                            <w:sz w:val="9"/>
                            <w:szCs w:val="9"/>
                          </w:rPr>
                        </w:pPr>
                        <w:r>
                          <w:rPr>
                            <w:rFonts w:ascii="Times New Roman" w:eastAsia="Times New Roman" w:hAnsi="Times New Roman" w:cs="Times New Roman"/>
                            <w:color w:val="928F8F"/>
                            <w:w w:val="125"/>
                            <w:sz w:val="16"/>
                            <w:szCs w:val="16"/>
                          </w:rPr>
                          <w:t>ζ"'</w:t>
                        </w:r>
                        <w:r>
                          <w:rPr>
                            <w:rFonts w:ascii="Times New Roman" w:eastAsia="Times New Roman" w:hAnsi="Times New Roman" w:cs="Times New Roman"/>
                            <w:color w:val="928F8F"/>
                            <w:spacing w:val="-31"/>
                            <w:w w:val="125"/>
                            <w:sz w:val="16"/>
                            <w:szCs w:val="16"/>
                          </w:rPr>
                          <w:t>"</w:t>
                        </w:r>
                        <w:r>
                          <w:rPr>
                            <w:rFonts w:ascii="宋体" w:eastAsia="宋体" w:hAnsi="宋体" w:cs="宋体"/>
                            <w:color w:val="928F8F"/>
                            <w:w w:val="125"/>
                            <w:sz w:val="9"/>
                            <w:szCs w:val="9"/>
                          </w:rPr>
                          <w:t>回</w:t>
                        </w:r>
                      </w:p>
                    </w:tc>
                    <w:tc>
                      <w:tcPr>
                        <w:tcW w:w="787" w:type="dxa"/>
                        <w:tcBorders>
                          <w:top w:val="nil"/>
                          <w:left w:val="nil"/>
                          <w:bottom w:val="nil"/>
                          <w:right w:val="nil"/>
                        </w:tcBorders>
                      </w:tcPr>
                      <w:p w:rsidR="000B7B9A" w:rsidRDefault="000B7B9A"/>
                    </w:tc>
                  </w:tr>
                  <w:tr w:rsidR="000B7B9A">
                    <w:trPr>
                      <w:trHeight w:hRule="exact" w:val="486"/>
                    </w:trPr>
                    <w:tc>
                      <w:tcPr>
                        <w:tcW w:w="1257" w:type="dxa"/>
                        <w:tcBorders>
                          <w:top w:val="nil"/>
                          <w:left w:val="nil"/>
                          <w:bottom w:val="nil"/>
                          <w:right w:val="nil"/>
                        </w:tcBorders>
                      </w:tcPr>
                      <w:p w:rsidR="000B7B9A" w:rsidRDefault="000B7B9A">
                        <w:pPr>
                          <w:pStyle w:val="TableParagraph"/>
                          <w:spacing w:before="66"/>
                          <w:ind w:left="40"/>
                          <w:rPr>
                            <w:rFonts w:ascii="Times New Roman" w:eastAsia="Times New Roman" w:hAnsi="Times New Roman" w:cs="Times New Roman"/>
                            <w:sz w:val="15"/>
                            <w:szCs w:val="15"/>
                          </w:rPr>
                        </w:pPr>
                        <w:r>
                          <w:rPr>
                            <w:rFonts w:ascii="Times New Roman" w:eastAsia="Times New Roman" w:hAnsi="Times New Roman" w:cs="Times New Roman"/>
                            <w:color w:val="928F8F"/>
                            <w:w w:val="95"/>
                            <w:sz w:val="15"/>
                            <w:szCs w:val="15"/>
                          </w:rPr>
                          <w:t>ubunt</w:t>
                        </w:r>
                        <w:r>
                          <w:rPr>
                            <w:rFonts w:ascii="Times New Roman" w:eastAsia="Times New Roman" w:hAnsi="Times New Roman" w:cs="Times New Roman"/>
                            <w:color w:val="928F8F"/>
                            <w:spacing w:val="7"/>
                            <w:w w:val="95"/>
                            <w:sz w:val="15"/>
                            <w:szCs w:val="15"/>
                          </w:rPr>
                          <w:t>u</w:t>
                        </w:r>
                        <w:r>
                          <w:rPr>
                            <w:rFonts w:ascii="宋体" w:eastAsia="宋体" w:hAnsi="宋体" w:cs="宋体"/>
                            <w:color w:val="928F8F"/>
                            <w:w w:val="95"/>
                            <w:sz w:val="13"/>
                            <w:szCs w:val="13"/>
                          </w:rPr>
                          <w:t>吨世军</w:t>
                        </w:r>
                        <w:r>
                          <w:rPr>
                            <w:rFonts w:ascii="宋体" w:eastAsia="宋体" w:hAnsi="宋体" w:cs="宋体"/>
                            <w:color w:val="928F8F"/>
                            <w:spacing w:val="-76"/>
                            <w:w w:val="95"/>
                            <w:sz w:val="13"/>
                            <w:szCs w:val="13"/>
                          </w:rPr>
                          <w:t>事</w:t>
                        </w:r>
                        <w:r>
                          <w:rPr>
                            <w:rFonts w:ascii="Times New Roman" w:eastAsia="Times New Roman" w:hAnsi="Times New Roman" w:cs="Times New Roman"/>
                            <w:color w:val="B4B2B4"/>
                            <w:spacing w:val="-99"/>
                            <w:w w:val="95"/>
                            <w:sz w:val="15"/>
                            <w:szCs w:val="15"/>
                          </w:rPr>
                          <w:t>.</w:t>
                        </w:r>
                        <w:r>
                          <w:rPr>
                            <w:rFonts w:ascii="Times New Roman" w:eastAsia="Times New Roman" w:hAnsi="Times New Roman" w:cs="Times New Roman"/>
                            <w:color w:val="928F8F"/>
                            <w:spacing w:val="-10"/>
                            <w:w w:val="95"/>
                            <w:sz w:val="15"/>
                            <w:szCs w:val="15"/>
                          </w:rPr>
                          <w:t>0</w:t>
                        </w:r>
                        <w:r>
                          <w:rPr>
                            <w:rFonts w:ascii="Times New Roman" w:eastAsia="Times New Roman" w:hAnsi="Times New Roman" w:cs="Times New Roman"/>
                            <w:color w:val="686467"/>
                            <w:w w:val="95"/>
                            <w:sz w:val="15"/>
                            <w:szCs w:val="15"/>
                          </w:rPr>
                          <w:t>.</w:t>
                        </w:r>
                      </w:p>
                    </w:tc>
                    <w:tc>
                      <w:tcPr>
                        <w:tcW w:w="821" w:type="dxa"/>
                        <w:tcBorders>
                          <w:top w:val="nil"/>
                          <w:left w:val="nil"/>
                          <w:bottom w:val="nil"/>
                          <w:right w:val="nil"/>
                        </w:tcBorders>
                      </w:tcPr>
                      <w:p w:rsidR="000B7B9A" w:rsidRDefault="000B7B9A">
                        <w:pPr>
                          <w:pStyle w:val="TableParagraph"/>
                          <w:spacing w:before="5" w:line="110" w:lineRule="exact"/>
                          <w:rPr>
                            <w:sz w:val="11"/>
                            <w:szCs w:val="11"/>
                          </w:rPr>
                        </w:pPr>
                      </w:p>
                      <w:p w:rsidR="000B7B9A" w:rsidRDefault="000B7B9A">
                        <w:pPr>
                          <w:pStyle w:val="TableParagraph"/>
                          <w:ind w:left="208"/>
                          <w:rPr>
                            <w:rFonts w:ascii="Times New Roman" w:eastAsia="Times New Roman" w:hAnsi="Times New Roman" w:cs="Times New Roman"/>
                            <w:sz w:val="15"/>
                            <w:szCs w:val="15"/>
                          </w:rPr>
                        </w:pPr>
                        <w:r>
                          <w:rPr>
                            <w:rFonts w:ascii="Times New Roman" w:eastAsia="Times New Roman" w:hAnsi="Times New Roman" w:cs="Times New Roman"/>
                            <w:color w:val="686467"/>
                            <w:w w:val="130"/>
                            <w:sz w:val="15"/>
                            <w:szCs w:val="15"/>
                          </w:rPr>
                          <w:t>1</w:t>
                        </w:r>
                        <w:r>
                          <w:rPr>
                            <w:rFonts w:ascii="Times New Roman" w:eastAsia="Times New Roman" w:hAnsi="Times New Roman" w:cs="Times New Roman"/>
                            <w:color w:val="686467"/>
                            <w:spacing w:val="-27"/>
                            <w:w w:val="130"/>
                            <w:sz w:val="15"/>
                            <w:szCs w:val="15"/>
                          </w:rPr>
                          <w:t>1</w:t>
                        </w:r>
                        <w:r>
                          <w:rPr>
                            <w:rFonts w:ascii="Times New Roman" w:eastAsia="Times New Roman" w:hAnsi="Times New Roman" w:cs="Times New Roman"/>
                            <w:color w:val="928F8F"/>
                            <w:spacing w:val="-8"/>
                            <w:w w:val="130"/>
                            <w:sz w:val="15"/>
                            <w:szCs w:val="15"/>
                          </w:rPr>
                          <w:t>8</w:t>
                        </w:r>
                        <w:r>
                          <w:rPr>
                            <w:rFonts w:ascii="Times New Roman" w:eastAsia="Times New Roman" w:hAnsi="Times New Roman" w:cs="Times New Roman"/>
                            <w:color w:val="7B7175"/>
                            <w:spacing w:val="-47"/>
                            <w:w w:val="130"/>
                            <w:sz w:val="15"/>
                            <w:szCs w:val="15"/>
                          </w:rPr>
                          <w:t>1</w:t>
                        </w:r>
                        <w:r>
                          <w:rPr>
                            <w:rFonts w:ascii="Times New Roman" w:eastAsia="Times New Roman" w:hAnsi="Times New Roman" w:cs="Times New Roman"/>
                            <w:color w:val="928F8F"/>
                            <w:w w:val="130"/>
                            <w:sz w:val="15"/>
                            <w:szCs w:val="15"/>
                          </w:rPr>
                          <w:t>0</w:t>
                        </w:r>
                      </w:p>
                    </w:tc>
                    <w:tc>
                      <w:tcPr>
                        <w:tcW w:w="2125" w:type="dxa"/>
                        <w:tcBorders>
                          <w:top w:val="nil"/>
                          <w:left w:val="nil"/>
                          <w:bottom w:val="nil"/>
                          <w:right w:val="nil"/>
                        </w:tcBorders>
                      </w:tcPr>
                      <w:p w:rsidR="000B7B9A" w:rsidRDefault="000B7B9A">
                        <w:pPr>
                          <w:pStyle w:val="TableParagraph"/>
                          <w:spacing w:before="81" w:line="204" w:lineRule="exact"/>
                          <w:ind w:left="272"/>
                          <w:rPr>
                            <w:rFonts w:ascii="宋体" w:eastAsia="宋体" w:hAnsi="宋体" w:cs="宋体"/>
                            <w:sz w:val="13"/>
                            <w:szCs w:val="13"/>
                          </w:rPr>
                        </w:pPr>
                        <w:r>
                          <w:rPr>
                            <w:rFonts w:ascii="宋体" w:eastAsia="宋体" w:hAnsi="宋体" w:cs="宋体"/>
                            <w:color w:val="A1A0A2"/>
                            <w:w w:val="105"/>
                            <w:sz w:val="12"/>
                            <w:szCs w:val="12"/>
                          </w:rPr>
                          <w:t>"四I.JCQ</w:t>
                        </w:r>
                        <w:r>
                          <w:rPr>
                            <w:rFonts w:ascii="宋体" w:eastAsia="宋体" w:hAnsi="宋体" w:cs="宋体"/>
                            <w:color w:val="A1A0A2"/>
                            <w:spacing w:val="-1"/>
                            <w:w w:val="105"/>
                            <w:sz w:val="12"/>
                            <w:szCs w:val="12"/>
                          </w:rPr>
                          <w:t>d</w:t>
                        </w:r>
                        <w:r>
                          <w:rPr>
                            <w:rFonts w:ascii="Times New Roman" w:eastAsia="Times New Roman" w:hAnsi="Times New Roman" w:cs="Times New Roman"/>
                            <w:color w:val="A1A0A2"/>
                            <w:w w:val="105"/>
                            <w:sz w:val="15"/>
                            <w:szCs w:val="15"/>
                          </w:rPr>
                          <w:t>b/da</w:t>
                        </w:r>
                        <w:r>
                          <w:rPr>
                            <w:rFonts w:ascii="Times New Roman" w:eastAsia="Times New Roman" w:hAnsi="Times New Roman" w:cs="Times New Roman"/>
                            <w:color w:val="A1A0A2"/>
                            <w:spacing w:val="5"/>
                            <w:w w:val="105"/>
                            <w:sz w:val="15"/>
                            <w:szCs w:val="15"/>
                          </w:rPr>
                          <w:t>t</w:t>
                        </w:r>
                        <w:r>
                          <w:rPr>
                            <w:rFonts w:ascii="宋体" w:eastAsia="宋体" w:hAnsi="宋体" w:cs="宋体"/>
                            <w:color w:val="A1A0A2"/>
                            <w:w w:val="105"/>
                            <w:sz w:val="13"/>
                            <w:szCs w:val="13"/>
                          </w:rPr>
                          <w:t>抽@费肉。时，</w:t>
                        </w:r>
                      </w:p>
                      <w:p w:rsidR="000B7B9A" w:rsidRDefault="000B7B9A">
                        <w:pPr>
                          <w:pStyle w:val="TableParagraph"/>
                          <w:spacing w:line="152" w:lineRule="exact"/>
                          <w:ind w:left="302"/>
                          <w:rPr>
                            <w:rFonts w:ascii="Times New Roman" w:eastAsia="Times New Roman" w:hAnsi="Times New Roman" w:cs="Times New Roman"/>
                            <w:sz w:val="15"/>
                            <w:szCs w:val="15"/>
                          </w:rPr>
                        </w:pPr>
                        <w:r>
                          <w:rPr>
                            <w:rFonts w:ascii="Times New Roman" w:eastAsia="Times New Roman" w:hAnsi="Times New Roman" w:cs="Times New Roman"/>
                            <w:color w:val="7B7175"/>
                            <w:w w:val="115"/>
                            <w:sz w:val="15"/>
                            <w:szCs w:val="15"/>
                          </w:rPr>
                          <w:t>1</w:t>
                        </w:r>
                        <w:r>
                          <w:rPr>
                            <w:rFonts w:ascii="Times New Roman" w:eastAsia="Times New Roman" w:hAnsi="Times New Roman" w:cs="Times New Roman"/>
                            <w:color w:val="7B7175"/>
                            <w:spacing w:val="-24"/>
                            <w:w w:val="115"/>
                            <w:sz w:val="15"/>
                            <w:szCs w:val="15"/>
                          </w:rPr>
                          <w:t>1</w:t>
                        </w:r>
                        <w:r>
                          <w:rPr>
                            <w:rFonts w:ascii="Times New Roman" w:eastAsia="Times New Roman" w:hAnsi="Times New Roman" w:cs="Times New Roman"/>
                            <w:color w:val="928F8F"/>
                            <w:w w:val="115"/>
                            <w:sz w:val="15"/>
                            <w:szCs w:val="15"/>
                          </w:rPr>
                          <w:t>810</w:t>
                        </w:r>
                      </w:p>
                    </w:tc>
                    <w:tc>
                      <w:tcPr>
                        <w:tcW w:w="753" w:type="dxa"/>
                        <w:tcBorders>
                          <w:top w:val="nil"/>
                          <w:left w:val="nil"/>
                          <w:bottom w:val="nil"/>
                          <w:right w:val="nil"/>
                        </w:tcBorders>
                      </w:tcPr>
                      <w:p w:rsidR="000B7B9A" w:rsidRDefault="000B7B9A">
                        <w:pPr>
                          <w:pStyle w:val="TableParagraph"/>
                          <w:spacing w:before="68"/>
                          <w:ind w:left="67"/>
                          <w:rPr>
                            <w:rFonts w:ascii="宋体" w:eastAsia="宋体" w:hAnsi="宋体" w:cs="宋体"/>
                            <w:sz w:val="14"/>
                            <w:szCs w:val="14"/>
                          </w:rPr>
                        </w:pPr>
                        <w:r>
                          <w:rPr>
                            <w:rFonts w:ascii="宋体" w:eastAsia="宋体" w:hAnsi="宋体" w:cs="宋体"/>
                            <w:color w:val="928F8F"/>
                            <w:w w:val="95"/>
                            <w:sz w:val="14"/>
                            <w:szCs w:val="14"/>
                          </w:rPr>
                          <w:t>'00&lt;d</w:t>
                        </w:r>
                      </w:p>
                    </w:tc>
                    <w:tc>
                      <w:tcPr>
                        <w:tcW w:w="787" w:type="dxa"/>
                        <w:tcBorders>
                          <w:top w:val="nil"/>
                          <w:left w:val="nil"/>
                          <w:bottom w:val="nil"/>
                          <w:right w:val="nil"/>
                        </w:tcBorders>
                      </w:tcPr>
                      <w:p w:rsidR="000B7B9A" w:rsidRDefault="000B7B9A"/>
                    </w:tc>
                  </w:tr>
                  <w:tr w:rsidR="000B7B9A">
                    <w:trPr>
                      <w:trHeight w:hRule="exact" w:val="405"/>
                    </w:trPr>
                    <w:tc>
                      <w:tcPr>
                        <w:tcW w:w="1257" w:type="dxa"/>
                        <w:tcBorders>
                          <w:top w:val="nil"/>
                          <w:left w:val="nil"/>
                          <w:bottom w:val="nil"/>
                          <w:right w:val="nil"/>
                        </w:tcBorders>
                      </w:tcPr>
                      <w:p w:rsidR="000B7B9A" w:rsidRDefault="000B7B9A">
                        <w:pPr>
                          <w:pStyle w:val="TableParagraph"/>
                          <w:spacing w:before="33"/>
                          <w:ind w:left="40"/>
                          <w:rPr>
                            <w:rFonts w:ascii="Times New Roman" w:eastAsia="Times New Roman" w:hAnsi="Times New Roman" w:cs="Times New Roman"/>
                            <w:sz w:val="15"/>
                            <w:szCs w:val="15"/>
                          </w:rPr>
                        </w:pPr>
                        <w:r>
                          <w:rPr>
                            <w:rFonts w:ascii="Times New Roman" w:eastAsia="Times New Roman" w:hAnsi="Times New Roman" w:cs="Times New Roman"/>
                            <w:color w:val="A1A0A2"/>
                            <w:w w:val="110"/>
                            <w:sz w:val="15"/>
                            <w:szCs w:val="15"/>
                          </w:rPr>
                          <w:t>ubuntu</w:t>
                        </w:r>
                        <w:r>
                          <w:rPr>
                            <w:rFonts w:ascii="Times New Roman" w:eastAsia="Times New Roman" w:hAnsi="Times New Roman" w:cs="Times New Roman"/>
                            <w:color w:val="A1A0A2"/>
                            <w:spacing w:val="-6"/>
                            <w:w w:val="110"/>
                            <w:sz w:val="15"/>
                            <w:szCs w:val="15"/>
                          </w:rPr>
                          <w:t>.</w:t>
                        </w:r>
                        <w:r>
                          <w:rPr>
                            <w:rFonts w:ascii="宋体" w:eastAsia="宋体" w:hAnsi="宋体" w:cs="宋体"/>
                            <w:color w:val="A1A0A2"/>
                            <w:w w:val="110"/>
                            <w:sz w:val="10"/>
                            <w:szCs w:val="10"/>
                          </w:rPr>
                          <w:t>哥</w:t>
                        </w:r>
                        <w:r>
                          <w:rPr>
                            <w:rFonts w:ascii="宋体" w:eastAsia="宋体" w:hAnsi="宋体" w:cs="宋体"/>
                            <w:color w:val="A1A0A2"/>
                            <w:spacing w:val="-10"/>
                            <w:w w:val="110"/>
                            <w:sz w:val="10"/>
                            <w:szCs w:val="10"/>
                          </w:rPr>
                          <w:t>哥</w:t>
                        </w:r>
                        <w:r>
                          <w:rPr>
                            <w:rFonts w:ascii="Times New Roman" w:eastAsia="Times New Roman" w:hAnsi="Times New Roman" w:cs="Times New Roman"/>
                            <w:color w:val="A1A0A2"/>
                            <w:w w:val="110"/>
                            <w:sz w:val="15"/>
                            <w:szCs w:val="15"/>
                          </w:rPr>
                          <w:t>'-02</w:t>
                        </w:r>
                      </w:p>
                    </w:tc>
                    <w:tc>
                      <w:tcPr>
                        <w:tcW w:w="821" w:type="dxa"/>
                        <w:tcBorders>
                          <w:top w:val="nil"/>
                          <w:left w:val="nil"/>
                          <w:bottom w:val="nil"/>
                          <w:right w:val="nil"/>
                        </w:tcBorders>
                      </w:tcPr>
                      <w:p w:rsidR="000B7B9A" w:rsidRDefault="000B7B9A">
                        <w:pPr>
                          <w:pStyle w:val="TableParagraph"/>
                          <w:spacing w:before="33"/>
                          <w:ind w:left="208"/>
                          <w:rPr>
                            <w:rFonts w:ascii="Times New Roman" w:eastAsia="Times New Roman" w:hAnsi="Times New Roman" w:cs="Times New Roman"/>
                            <w:sz w:val="15"/>
                            <w:szCs w:val="15"/>
                          </w:rPr>
                        </w:pPr>
                        <w:r>
                          <w:rPr>
                            <w:rFonts w:ascii="Times New Roman" w:eastAsia="Times New Roman" w:hAnsi="Times New Roman" w:cs="Times New Roman"/>
                            <w:color w:val="686467"/>
                            <w:spacing w:val="4"/>
                            <w:sz w:val="15"/>
                            <w:szCs w:val="15"/>
                          </w:rPr>
                          <w:t>1</w:t>
                        </w:r>
                        <w:r>
                          <w:rPr>
                            <w:rFonts w:ascii="Times New Roman" w:eastAsia="Times New Roman" w:hAnsi="Times New Roman" w:cs="Times New Roman"/>
                            <w:color w:val="928F8F"/>
                            <w:sz w:val="15"/>
                            <w:szCs w:val="15"/>
                          </w:rPr>
                          <w:t>1</w:t>
                        </w:r>
                        <w:r>
                          <w:rPr>
                            <w:rFonts w:ascii="Times New Roman" w:eastAsia="Times New Roman" w:hAnsi="Times New Roman" w:cs="Times New Roman"/>
                            <w:color w:val="928F8F"/>
                            <w:spacing w:val="-11"/>
                            <w:sz w:val="15"/>
                            <w:szCs w:val="15"/>
                          </w:rPr>
                          <w:t>8</w:t>
                        </w:r>
                        <w:r>
                          <w:rPr>
                            <w:rFonts w:ascii="Times New Roman" w:eastAsia="Times New Roman" w:hAnsi="Times New Roman" w:cs="Times New Roman"/>
                            <w:color w:val="7B7175"/>
                            <w:spacing w:val="14"/>
                            <w:sz w:val="15"/>
                            <w:szCs w:val="15"/>
                          </w:rPr>
                          <w:t>J</w:t>
                        </w:r>
                        <w:r>
                          <w:rPr>
                            <w:rFonts w:ascii="Times New Roman" w:eastAsia="Times New Roman" w:hAnsi="Times New Roman" w:cs="Times New Roman"/>
                            <w:color w:val="928F8F"/>
                            <w:sz w:val="15"/>
                            <w:szCs w:val="15"/>
                          </w:rPr>
                          <w:t>O</w:t>
                        </w:r>
                      </w:p>
                    </w:tc>
                    <w:tc>
                      <w:tcPr>
                        <w:tcW w:w="2125" w:type="dxa"/>
                        <w:tcBorders>
                          <w:top w:val="nil"/>
                          <w:left w:val="nil"/>
                          <w:bottom w:val="nil"/>
                          <w:right w:val="nil"/>
                        </w:tcBorders>
                      </w:tcPr>
                      <w:p w:rsidR="000B7B9A" w:rsidRDefault="000B7B9A">
                        <w:pPr>
                          <w:pStyle w:val="TableParagraph"/>
                          <w:spacing w:line="204" w:lineRule="exact"/>
                          <w:ind w:left="287"/>
                          <w:rPr>
                            <w:rFonts w:ascii="宋体" w:eastAsia="宋体" w:hAnsi="宋体" w:cs="宋体"/>
                            <w:sz w:val="12"/>
                            <w:szCs w:val="12"/>
                          </w:rPr>
                        </w:pPr>
                        <w:r>
                          <w:rPr>
                            <w:rFonts w:ascii="Arial" w:eastAsia="Arial" w:hAnsi="Arial" w:cs="Arial"/>
                            <w:i/>
                            <w:color w:val="B4B2B4"/>
                            <w:spacing w:val="-64"/>
                            <w:sz w:val="13"/>
                            <w:szCs w:val="13"/>
                          </w:rPr>
                          <w:t>1</w:t>
                        </w:r>
                        <w:r>
                          <w:rPr>
                            <w:rFonts w:ascii="Arial" w:eastAsia="Arial" w:hAnsi="Arial" w:cs="Arial"/>
                            <w:i/>
                            <w:color w:val="A1A0A2"/>
                            <w:spacing w:val="-83"/>
                            <w:sz w:val="13"/>
                            <w:szCs w:val="13"/>
                          </w:rPr>
                          <w:t>..</w:t>
                        </w:r>
                        <w:r>
                          <w:rPr>
                            <w:rFonts w:ascii="宋体" w:eastAsia="宋体" w:hAnsi="宋体" w:cs="宋体"/>
                            <w:color w:val="A1A0A2"/>
                            <w:sz w:val="9"/>
                            <w:szCs w:val="9"/>
                          </w:rPr>
                          <w:t>嗡</w:t>
                        </w:r>
                        <w:r>
                          <w:rPr>
                            <w:rFonts w:ascii="宋体" w:eastAsia="宋体" w:hAnsi="宋体" w:cs="宋体"/>
                            <w:color w:val="A1A0A2"/>
                            <w:spacing w:val="-10"/>
                            <w:sz w:val="9"/>
                            <w:szCs w:val="9"/>
                          </w:rPr>
                          <w:t>协</w:t>
                        </w:r>
                        <w:r>
                          <w:rPr>
                            <w:rFonts w:ascii="Times New Roman" w:eastAsia="Times New Roman" w:hAnsi="Times New Roman" w:cs="Times New Roman"/>
                            <w:color w:val="A1A0A2"/>
                            <w:sz w:val="15"/>
                            <w:szCs w:val="15"/>
                          </w:rPr>
                          <w:t>OIð</w:t>
                        </w:r>
                        <w:r>
                          <w:rPr>
                            <w:rFonts w:ascii="Times New Roman" w:eastAsia="Times New Roman" w:hAnsi="Times New Roman" w:cs="Times New Roman"/>
                            <w:color w:val="A1A0A2"/>
                            <w:spacing w:val="2"/>
                            <w:sz w:val="15"/>
                            <w:szCs w:val="15"/>
                          </w:rPr>
                          <w:t>d</w:t>
                        </w:r>
                        <w:r>
                          <w:rPr>
                            <w:rFonts w:ascii="宋体" w:eastAsia="宋体" w:hAnsi="宋体" w:cs="宋体"/>
                            <w:color w:val="A1A0A2"/>
                            <w:sz w:val="13"/>
                            <w:szCs w:val="13"/>
                          </w:rPr>
                          <w:t>b</w:t>
                        </w:r>
                        <w:r>
                          <w:rPr>
                            <w:rFonts w:ascii="宋体" w:eastAsia="宋体" w:hAnsi="宋体" w:cs="宋体"/>
                            <w:color w:val="A1A0A2"/>
                            <w:spacing w:val="-32"/>
                            <w:sz w:val="13"/>
                            <w:szCs w:val="13"/>
                          </w:rPr>
                          <w:t>/</w:t>
                        </w:r>
                        <w:r>
                          <w:rPr>
                            <w:rFonts w:ascii="Times New Roman" w:eastAsia="Times New Roman" w:hAnsi="Times New Roman" w:cs="Times New Roman"/>
                            <w:color w:val="A1A0A2"/>
                            <w:spacing w:val="-4"/>
                            <w:sz w:val="15"/>
                            <w:szCs w:val="15"/>
                          </w:rPr>
                          <w:t>d</w:t>
                        </w:r>
                        <w:r>
                          <w:rPr>
                            <w:rFonts w:ascii="宋体" w:eastAsia="宋体" w:hAnsi="宋体" w:cs="宋体"/>
                            <w:color w:val="A1A0A2"/>
                            <w:sz w:val="13"/>
                            <w:szCs w:val="13"/>
                          </w:rPr>
                          <w:t>.)C曲</w:t>
                        </w:r>
                        <w:r>
                          <w:rPr>
                            <w:rFonts w:ascii="宋体" w:eastAsia="宋体" w:hAnsi="宋体" w:cs="宋体"/>
                            <w:color w:val="A1A0A2"/>
                            <w:spacing w:val="-6"/>
                            <w:sz w:val="13"/>
                            <w:szCs w:val="13"/>
                          </w:rPr>
                          <w:t>崎</w:t>
                        </w:r>
                        <w:r>
                          <w:rPr>
                            <w:rFonts w:ascii="宋体" w:eastAsia="宋体" w:hAnsi="宋体" w:cs="宋体"/>
                            <w:color w:val="A1A0A2"/>
                            <w:sz w:val="13"/>
                            <w:szCs w:val="13"/>
                          </w:rPr>
                          <w:t>&lt;</w:t>
                        </w:r>
                        <w:r>
                          <w:rPr>
                            <w:rFonts w:ascii="宋体" w:eastAsia="宋体" w:hAnsi="宋体" w:cs="宋体"/>
                            <w:color w:val="A1A0A2"/>
                            <w:spacing w:val="-24"/>
                            <w:sz w:val="13"/>
                            <w:szCs w:val="13"/>
                          </w:rPr>
                          <w:t>J</w:t>
                        </w:r>
                        <w:r>
                          <w:rPr>
                            <w:rFonts w:ascii="Arial" w:eastAsia="Arial" w:hAnsi="Arial" w:cs="Arial"/>
                            <w:color w:val="A1A0A2"/>
                            <w:spacing w:val="-11"/>
                            <w:sz w:val="15"/>
                            <w:szCs w:val="15"/>
                          </w:rPr>
                          <w:t>α</w:t>
                        </w:r>
                        <w:r>
                          <w:rPr>
                            <w:rFonts w:ascii="宋体" w:eastAsia="宋体" w:hAnsi="宋体" w:cs="宋体"/>
                            <w:color w:val="A1A0A2"/>
                            <w:sz w:val="12"/>
                            <w:szCs w:val="12"/>
                          </w:rPr>
                          <w:t>田'd1</w:t>
                        </w:r>
                      </w:p>
                      <w:p w:rsidR="000B7B9A" w:rsidRDefault="000B7B9A">
                        <w:pPr>
                          <w:pStyle w:val="TableParagraph"/>
                          <w:spacing w:line="152" w:lineRule="exact"/>
                          <w:ind w:left="302"/>
                          <w:rPr>
                            <w:rFonts w:ascii="Times New Roman" w:eastAsia="Times New Roman" w:hAnsi="Times New Roman" w:cs="Times New Roman"/>
                            <w:sz w:val="15"/>
                            <w:szCs w:val="15"/>
                          </w:rPr>
                        </w:pPr>
                        <w:r>
                          <w:rPr>
                            <w:rFonts w:ascii="Times New Roman" w:eastAsia="Times New Roman" w:hAnsi="Times New Roman" w:cs="Times New Roman"/>
                            <w:color w:val="928F8F"/>
                            <w:w w:val="110"/>
                            <w:sz w:val="15"/>
                            <w:szCs w:val="15"/>
                          </w:rPr>
                          <w:t>11810</w:t>
                        </w:r>
                      </w:p>
                    </w:tc>
                    <w:tc>
                      <w:tcPr>
                        <w:tcW w:w="753" w:type="dxa"/>
                        <w:tcBorders>
                          <w:top w:val="nil"/>
                          <w:left w:val="nil"/>
                          <w:bottom w:val="nil"/>
                          <w:right w:val="nil"/>
                        </w:tcBorders>
                      </w:tcPr>
                      <w:p w:rsidR="000B7B9A" w:rsidRDefault="000B7B9A">
                        <w:pPr>
                          <w:pStyle w:val="TableParagraph"/>
                          <w:spacing w:line="193" w:lineRule="exact"/>
                          <w:ind w:left="67"/>
                          <w:rPr>
                            <w:rFonts w:ascii="宋体" w:eastAsia="宋体" w:hAnsi="宋体" w:cs="宋体"/>
                            <w:sz w:val="14"/>
                            <w:szCs w:val="14"/>
                          </w:rPr>
                        </w:pPr>
                        <w:r>
                          <w:rPr>
                            <w:rFonts w:ascii="宋体" w:eastAsia="宋体" w:hAnsi="宋体" w:cs="宋体"/>
                            <w:color w:val="A1A0A2"/>
                            <w:w w:val="85"/>
                            <w:sz w:val="14"/>
                            <w:szCs w:val="14"/>
                          </w:rPr>
                          <w:t>(00&lt;&lt;1</w:t>
                        </w:r>
                      </w:p>
                    </w:tc>
                    <w:tc>
                      <w:tcPr>
                        <w:tcW w:w="787" w:type="dxa"/>
                        <w:tcBorders>
                          <w:top w:val="nil"/>
                          <w:left w:val="nil"/>
                          <w:bottom w:val="nil"/>
                          <w:right w:val="nil"/>
                        </w:tcBorders>
                      </w:tcPr>
                      <w:p w:rsidR="000B7B9A" w:rsidRDefault="000B7B9A"/>
                    </w:tc>
                  </w:tr>
                  <w:tr w:rsidR="000B7B9A">
                    <w:trPr>
                      <w:trHeight w:hRule="exact" w:val="345"/>
                    </w:trPr>
                    <w:tc>
                      <w:tcPr>
                        <w:tcW w:w="1257" w:type="dxa"/>
                        <w:tcBorders>
                          <w:top w:val="nil"/>
                          <w:left w:val="nil"/>
                          <w:bottom w:val="nil"/>
                          <w:right w:val="nil"/>
                        </w:tcBorders>
                      </w:tcPr>
                      <w:p w:rsidR="000B7B9A" w:rsidRDefault="000B7B9A">
                        <w:pPr>
                          <w:pStyle w:val="TableParagraph"/>
                          <w:spacing w:line="206" w:lineRule="exact"/>
                          <w:ind w:left="40"/>
                          <w:rPr>
                            <w:rFonts w:ascii="Times New Roman" w:eastAsia="Times New Roman" w:hAnsi="Times New Roman" w:cs="Times New Roman"/>
                            <w:sz w:val="15"/>
                            <w:szCs w:val="15"/>
                          </w:rPr>
                        </w:pPr>
                        <w:r>
                          <w:rPr>
                            <w:rFonts w:ascii="宋体" w:eastAsia="宋体" w:hAnsi="宋体" w:cs="宋体"/>
                            <w:color w:val="928F8F"/>
                            <w:sz w:val="13"/>
                            <w:szCs w:val="13"/>
                          </w:rPr>
                          <w:t>‘反)</w:t>
                        </w:r>
                        <w:r>
                          <w:rPr>
                            <w:rFonts w:ascii="宋体" w:eastAsia="宋体" w:hAnsi="宋体" w:cs="宋体"/>
                            <w:color w:val="928F8F"/>
                            <w:spacing w:val="-4"/>
                            <w:sz w:val="13"/>
                            <w:szCs w:val="13"/>
                          </w:rPr>
                          <w:t>O</w:t>
                        </w:r>
                        <w:r>
                          <w:rPr>
                            <w:rFonts w:ascii="Times New Roman" w:eastAsia="Times New Roman" w:hAnsi="Times New Roman" w:cs="Times New Roman"/>
                            <w:color w:val="928F8F"/>
                            <w:sz w:val="15"/>
                            <w:szCs w:val="15"/>
                          </w:rPr>
                          <w:t>nt</w:t>
                        </w:r>
                        <w:r>
                          <w:rPr>
                            <w:rFonts w:ascii="Times New Roman" w:eastAsia="Times New Roman" w:hAnsi="Times New Roman" w:cs="Times New Roman"/>
                            <w:color w:val="928F8F"/>
                            <w:spacing w:val="2"/>
                            <w:sz w:val="15"/>
                            <w:szCs w:val="15"/>
                          </w:rPr>
                          <w:t>u</w:t>
                        </w:r>
                        <w:r>
                          <w:rPr>
                            <w:rFonts w:ascii="宋体" w:eastAsia="宋体" w:hAnsi="宋体" w:cs="宋体"/>
                            <w:color w:val="928F8F"/>
                            <w:sz w:val="9"/>
                            <w:szCs w:val="9"/>
                          </w:rPr>
                          <w:t>毛</w:t>
                        </w:r>
                        <w:r>
                          <w:rPr>
                            <w:rFonts w:ascii="宋体" w:eastAsia="宋体" w:hAnsi="宋体" w:cs="宋体"/>
                            <w:color w:val="928F8F"/>
                            <w:spacing w:val="-22"/>
                            <w:sz w:val="9"/>
                            <w:szCs w:val="9"/>
                          </w:rPr>
                          <w:t xml:space="preserve"> </w:t>
                        </w:r>
                        <w:r>
                          <w:rPr>
                            <w:rFonts w:ascii="Times New Roman" w:eastAsia="Times New Roman" w:hAnsi="Times New Roman" w:cs="Times New Roman"/>
                            <w:color w:val="928F8F"/>
                            <w:w w:val="140"/>
                            <w:sz w:val="15"/>
                            <w:szCs w:val="15"/>
                          </w:rPr>
                          <w:t>.Ol</w:t>
                        </w:r>
                      </w:p>
                    </w:tc>
                    <w:tc>
                      <w:tcPr>
                        <w:tcW w:w="821" w:type="dxa"/>
                        <w:tcBorders>
                          <w:top w:val="nil"/>
                          <w:left w:val="nil"/>
                          <w:bottom w:val="nil"/>
                          <w:right w:val="nil"/>
                        </w:tcBorders>
                      </w:tcPr>
                      <w:p w:rsidR="000B7B9A" w:rsidRDefault="000B7B9A">
                        <w:pPr>
                          <w:pStyle w:val="TableParagraph"/>
                          <w:spacing w:before="48"/>
                          <w:ind w:left="208"/>
                          <w:rPr>
                            <w:rFonts w:ascii="Times New Roman" w:eastAsia="Times New Roman" w:hAnsi="Times New Roman" w:cs="Times New Roman"/>
                            <w:sz w:val="15"/>
                            <w:szCs w:val="15"/>
                          </w:rPr>
                        </w:pPr>
                        <w:r>
                          <w:rPr>
                            <w:rFonts w:ascii="Times New Roman" w:eastAsia="Times New Roman" w:hAnsi="Times New Roman" w:cs="Times New Roman"/>
                            <w:color w:val="7B7175"/>
                            <w:w w:val="115"/>
                            <w:sz w:val="15"/>
                            <w:szCs w:val="15"/>
                          </w:rPr>
                          <w:t>1</w:t>
                        </w:r>
                        <w:r>
                          <w:rPr>
                            <w:rFonts w:ascii="Times New Roman" w:eastAsia="Times New Roman" w:hAnsi="Times New Roman" w:cs="Times New Roman"/>
                            <w:color w:val="7B7175"/>
                            <w:spacing w:val="-24"/>
                            <w:w w:val="115"/>
                            <w:sz w:val="15"/>
                            <w:szCs w:val="15"/>
                          </w:rPr>
                          <w:t>1</w:t>
                        </w:r>
                        <w:r>
                          <w:rPr>
                            <w:rFonts w:ascii="Times New Roman" w:eastAsia="Times New Roman" w:hAnsi="Times New Roman" w:cs="Times New Roman"/>
                            <w:color w:val="928F8F"/>
                            <w:w w:val="115"/>
                            <w:sz w:val="15"/>
                            <w:szCs w:val="15"/>
                          </w:rPr>
                          <w:t>820</w:t>
                        </w:r>
                      </w:p>
                    </w:tc>
                    <w:tc>
                      <w:tcPr>
                        <w:tcW w:w="2125" w:type="dxa"/>
                        <w:tcBorders>
                          <w:top w:val="nil"/>
                          <w:left w:val="nil"/>
                          <w:bottom w:val="nil"/>
                          <w:right w:val="nil"/>
                        </w:tcBorders>
                      </w:tcPr>
                      <w:p w:rsidR="000B7B9A" w:rsidRDefault="000B7B9A">
                        <w:pPr>
                          <w:pStyle w:val="TableParagraph"/>
                          <w:spacing w:line="303" w:lineRule="exact"/>
                          <w:ind w:left="263"/>
                          <w:rPr>
                            <w:rFonts w:ascii="宋体" w:eastAsia="宋体" w:hAnsi="宋体" w:cs="宋体"/>
                            <w:sz w:val="39"/>
                            <w:szCs w:val="39"/>
                          </w:rPr>
                        </w:pPr>
                        <w:r>
                          <w:rPr>
                            <w:rFonts w:ascii="Times New Roman" w:eastAsia="Times New Roman" w:hAnsi="Times New Roman" w:cs="Times New Roman"/>
                            <w:color w:val="B4B2B4"/>
                            <w:spacing w:val="-35"/>
                            <w:w w:val="65"/>
                            <w:sz w:val="15"/>
                            <w:szCs w:val="15"/>
                          </w:rPr>
                          <w:t>J</w:t>
                        </w:r>
                        <w:r>
                          <w:rPr>
                            <w:rFonts w:ascii="宋体" w:eastAsia="宋体" w:hAnsi="宋体" w:cs="宋体"/>
                            <w:color w:val="928F8F"/>
                            <w:w w:val="65"/>
                            <w:sz w:val="13"/>
                            <w:szCs w:val="13"/>
                          </w:rPr>
                          <w:t>纯叩</w:t>
                        </w:r>
                        <w:r>
                          <w:rPr>
                            <w:rFonts w:ascii="宋体" w:eastAsia="宋体" w:hAnsi="宋体" w:cs="宋体"/>
                            <w:color w:val="928F8F"/>
                            <w:spacing w:val="-53"/>
                            <w:w w:val="65"/>
                            <w:sz w:val="13"/>
                            <w:szCs w:val="13"/>
                          </w:rPr>
                          <w:t>白</w:t>
                        </w:r>
                        <w:r>
                          <w:rPr>
                            <w:rFonts w:ascii="Times New Roman" w:eastAsia="Times New Roman" w:hAnsi="Times New Roman" w:cs="Times New Roman"/>
                            <w:color w:val="928F8F"/>
                            <w:w w:val="65"/>
                            <w:sz w:val="15"/>
                            <w:szCs w:val="15"/>
                          </w:rPr>
                          <w:t>UaM</w:t>
                        </w:r>
                        <w:r>
                          <w:rPr>
                            <w:rFonts w:ascii="Times New Roman" w:eastAsia="Times New Roman" w:hAnsi="Times New Roman" w:cs="Times New Roman"/>
                            <w:color w:val="928F8F"/>
                            <w:spacing w:val="-10"/>
                            <w:w w:val="65"/>
                            <w:sz w:val="15"/>
                            <w:szCs w:val="15"/>
                          </w:rPr>
                          <w:t>a</w:t>
                        </w:r>
                        <w:r>
                          <w:rPr>
                            <w:rFonts w:ascii="宋体" w:eastAsia="宋体" w:hAnsi="宋体" w:cs="宋体"/>
                            <w:color w:val="928F8F"/>
                            <w:spacing w:val="-65"/>
                            <w:w w:val="65"/>
                            <w:sz w:val="11"/>
                            <w:szCs w:val="11"/>
                          </w:rPr>
                          <w:t>句</w:t>
                        </w:r>
                        <w:r>
                          <w:rPr>
                            <w:rFonts w:ascii="Times New Roman" w:eastAsia="Times New Roman" w:hAnsi="Times New Roman" w:cs="Times New Roman"/>
                            <w:color w:val="928F8F"/>
                            <w:spacing w:val="-6"/>
                            <w:w w:val="65"/>
                            <w:sz w:val="15"/>
                            <w:szCs w:val="15"/>
                          </w:rPr>
                          <w:t>N</w:t>
                        </w:r>
                        <w:r>
                          <w:rPr>
                            <w:rFonts w:ascii="Times New Roman" w:eastAsia="Times New Roman" w:hAnsi="Times New Roman" w:cs="Times New Roman"/>
                            <w:color w:val="928F8F"/>
                            <w:w w:val="65"/>
                            <w:sz w:val="15"/>
                            <w:szCs w:val="15"/>
                          </w:rPr>
                          <w:t>HM$</w:t>
                        </w:r>
                        <w:r>
                          <w:rPr>
                            <w:rFonts w:ascii="Times New Roman" w:eastAsia="Times New Roman" w:hAnsi="Times New Roman" w:cs="Times New Roman"/>
                            <w:color w:val="928F8F"/>
                            <w:spacing w:val="6"/>
                            <w:w w:val="65"/>
                            <w:sz w:val="15"/>
                            <w:szCs w:val="15"/>
                          </w:rPr>
                          <w:t xml:space="preserve"> </w:t>
                        </w:r>
                        <w:r>
                          <w:rPr>
                            <w:rFonts w:ascii="Times New Roman" w:eastAsia="Times New Roman" w:hAnsi="Times New Roman" w:cs="Times New Roman"/>
                            <w:color w:val="7B7175"/>
                            <w:spacing w:val="-21"/>
                            <w:w w:val="65"/>
                            <w:sz w:val="15"/>
                            <w:szCs w:val="15"/>
                          </w:rPr>
                          <w:t>2</w:t>
                        </w:r>
                        <w:r>
                          <w:rPr>
                            <w:rFonts w:ascii="Times New Roman" w:eastAsia="Times New Roman" w:hAnsi="Times New Roman" w:cs="Times New Roman"/>
                            <w:color w:val="928F8F"/>
                            <w:w w:val="65"/>
                            <w:sz w:val="15"/>
                            <w:szCs w:val="15"/>
                          </w:rPr>
                          <w:t>M8</w:t>
                        </w:r>
                        <w:r>
                          <w:rPr>
                            <w:rFonts w:ascii="Times New Roman" w:eastAsia="Times New Roman" w:hAnsi="Times New Roman" w:cs="Times New Roman"/>
                            <w:color w:val="928F8F"/>
                            <w:spacing w:val="-3"/>
                            <w:w w:val="65"/>
                            <w:sz w:val="15"/>
                            <w:szCs w:val="15"/>
                          </w:rPr>
                          <w:t>2</w:t>
                        </w:r>
                        <w:r>
                          <w:rPr>
                            <w:rFonts w:ascii="Times New Roman" w:eastAsia="Times New Roman" w:hAnsi="Times New Roman" w:cs="Times New Roman"/>
                            <w:color w:val="928F8F"/>
                            <w:w w:val="65"/>
                            <w:sz w:val="15"/>
                            <w:szCs w:val="15"/>
                          </w:rPr>
                          <w:t>0</w:t>
                        </w:r>
                        <w:r>
                          <w:rPr>
                            <w:rFonts w:ascii="Times New Roman" w:eastAsia="Times New Roman" w:hAnsi="Times New Roman" w:cs="Times New Roman"/>
                            <w:color w:val="928F8F"/>
                            <w:spacing w:val="9"/>
                            <w:w w:val="65"/>
                            <w:sz w:val="15"/>
                            <w:szCs w:val="15"/>
                          </w:rPr>
                          <w:t xml:space="preserve"> </w:t>
                        </w:r>
                        <w:r>
                          <w:rPr>
                            <w:rFonts w:ascii="Times New Roman" w:eastAsia="Times New Roman" w:hAnsi="Times New Roman" w:cs="Times New Roman"/>
                            <w:color w:val="928F8F"/>
                            <w:w w:val="65"/>
                            <w:sz w:val="15"/>
                            <w:szCs w:val="15"/>
                          </w:rPr>
                          <w:t>b</w:t>
                        </w:r>
                        <w:r>
                          <w:rPr>
                            <w:rFonts w:ascii="Times New Roman" w:eastAsia="Times New Roman" w:hAnsi="Times New Roman" w:cs="Times New Roman"/>
                            <w:color w:val="928F8F"/>
                            <w:spacing w:val="1"/>
                            <w:w w:val="65"/>
                            <w:sz w:val="15"/>
                            <w:szCs w:val="15"/>
                          </w:rPr>
                          <w:t>f</w:t>
                        </w:r>
                        <w:r>
                          <w:rPr>
                            <w:rFonts w:ascii="宋体" w:eastAsia="宋体" w:hAnsi="宋体" w:cs="宋体"/>
                            <w:color w:val="928F8F"/>
                            <w:w w:val="65"/>
                            <w:sz w:val="39"/>
                            <w:szCs w:val="39"/>
                          </w:rPr>
                          <w:t>阳"".</w:t>
                        </w:r>
                      </w:p>
                    </w:tc>
                    <w:tc>
                      <w:tcPr>
                        <w:tcW w:w="753" w:type="dxa"/>
                        <w:tcBorders>
                          <w:top w:val="nil"/>
                          <w:left w:val="nil"/>
                          <w:bottom w:val="nil"/>
                          <w:right w:val="nil"/>
                        </w:tcBorders>
                      </w:tcPr>
                      <w:p w:rsidR="000B7B9A" w:rsidRDefault="000B7B9A">
                        <w:pPr>
                          <w:pStyle w:val="TableParagraph"/>
                          <w:spacing w:before="14"/>
                          <w:ind w:left="67"/>
                          <w:rPr>
                            <w:rFonts w:ascii="宋体" w:eastAsia="宋体" w:hAnsi="宋体" w:cs="宋体"/>
                            <w:sz w:val="13"/>
                            <w:szCs w:val="13"/>
                          </w:rPr>
                        </w:pPr>
                        <w:r>
                          <w:rPr>
                            <w:rFonts w:ascii="Times New Roman" w:eastAsia="Times New Roman" w:hAnsi="Times New Roman" w:cs="Times New Roman"/>
                            <w:color w:val="928F8F"/>
                            <w:w w:val="115"/>
                            <w:sz w:val="15"/>
                            <w:szCs w:val="15"/>
                          </w:rPr>
                          <w:t>c</w:t>
                        </w:r>
                        <w:r>
                          <w:rPr>
                            <w:rFonts w:ascii="Times New Roman" w:eastAsia="Times New Roman" w:hAnsi="Times New Roman" w:cs="Times New Roman"/>
                            <w:color w:val="928F8F"/>
                            <w:spacing w:val="-5"/>
                            <w:w w:val="115"/>
                            <w:sz w:val="15"/>
                            <w:szCs w:val="15"/>
                          </w:rPr>
                          <w:t>a</w:t>
                        </w:r>
                        <w:r>
                          <w:rPr>
                            <w:rFonts w:ascii="Times New Roman" w:eastAsia="Times New Roman" w:hAnsi="Times New Roman" w:cs="Times New Roman"/>
                            <w:color w:val="7B7175"/>
                            <w:spacing w:val="-2"/>
                            <w:w w:val="115"/>
                            <w:sz w:val="15"/>
                            <w:szCs w:val="15"/>
                          </w:rPr>
                          <w:t>t</w:t>
                        </w:r>
                        <w:r>
                          <w:rPr>
                            <w:rFonts w:ascii="Times New Roman" w:eastAsia="Times New Roman" w:hAnsi="Times New Roman" w:cs="Times New Roman"/>
                            <w:color w:val="928F8F"/>
                            <w:w w:val="115"/>
                            <w:sz w:val="15"/>
                            <w:szCs w:val="15"/>
                          </w:rPr>
                          <w:t>a</w:t>
                        </w:r>
                        <w:r>
                          <w:rPr>
                            <w:rFonts w:ascii="Times New Roman" w:eastAsia="Times New Roman" w:hAnsi="Times New Roman" w:cs="Times New Roman"/>
                            <w:color w:val="928F8F"/>
                            <w:spacing w:val="-8"/>
                            <w:w w:val="115"/>
                            <w:sz w:val="15"/>
                            <w:szCs w:val="15"/>
                          </w:rPr>
                          <w:t>l</w:t>
                        </w:r>
                        <w:r>
                          <w:rPr>
                            <w:rFonts w:ascii="宋体" w:eastAsia="宋体" w:hAnsi="宋体" w:cs="宋体"/>
                            <w:color w:val="928F8F"/>
                            <w:w w:val="115"/>
                            <w:sz w:val="13"/>
                            <w:szCs w:val="13"/>
                          </w:rPr>
                          <w:t>吨</w:t>
                        </w:r>
                      </w:p>
                    </w:tc>
                    <w:tc>
                      <w:tcPr>
                        <w:tcW w:w="787" w:type="dxa"/>
                        <w:tcBorders>
                          <w:top w:val="nil"/>
                          <w:left w:val="nil"/>
                          <w:bottom w:val="nil"/>
                          <w:right w:val="nil"/>
                        </w:tcBorders>
                      </w:tcPr>
                      <w:p w:rsidR="000B7B9A" w:rsidRDefault="000B7B9A"/>
                    </w:tc>
                  </w:tr>
                  <w:tr w:rsidR="000B7B9A">
                    <w:trPr>
                      <w:trHeight w:hRule="exact" w:val="428"/>
                    </w:trPr>
                    <w:tc>
                      <w:tcPr>
                        <w:tcW w:w="1257" w:type="dxa"/>
                        <w:tcBorders>
                          <w:top w:val="nil"/>
                          <w:left w:val="nil"/>
                          <w:bottom w:val="nil"/>
                          <w:right w:val="nil"/>
                        </w:tcBorders>
                      </w:tcPr>
                      <w:p w:rsidR="000B7B9A" w:rsidRDefault="000B7B9A">
                        <w:pPr>
                          <w:pStyle w:val="TableParagraph"/>
                          <w:spacing w:before="8" w:line="100" w:lineRule="exact"/>
                          <w:rPr>
                            <w:sz w:val="10"/>
                            <w:szCs w:val="10"/>
                          </w:rPr>
                        </w:pPr>
                      </w:p>
                      <w:p w:rsidR="000B7B9A" w:rsidRDefault="000B7B9A">
                        <w:pPr>
                          <w:pStyle w:val="TableParagraph"/>
                          <w:ind w:left="40"/>
                          <w:rPr>
                            <w:rFonts w:ascii="Times New Roman" w:eastAsia="Times New Roman" w:hAnsi="Times New Roman" w:cs="Times New Roman"/>
                            <w:sz w:val="15"/>
                            <w:szCs w:val="15"/>
                          </w:rPr>
                        </w:pPr>
                        <w:r>
                          <w:rPr>
                            <w:rFonts w:ascii="Times New Roman" w:eastAsia="Times New Roman" w:hAnsi="Times New Roman" w:cs="Times New Roman"/>
                            <w:color w:val="A1A0A2"/>
                            <w:w w:val="105"/>
                            <w:sz w:val="15"/>
                            <w:szCs w:val="15"/>
                          </w:rPr>
                          <w:t>ubuntu</w:t>
                        </w:r>
                      </w:p>
                    </w:tc>
                    <w:tc>
                      <w:tcPr>
                        <w:tcW w:w="821" w:type="dxa"/>
                        <w:tcBorders>
                          <w:top w:val="nil"/>
                          <w:left w:val="nil"/>
                          <w:bottom w:val="nil"/>
                          <w:right w:val="nil"/>
                        </w:tcBorders>
                      </w:tcPr>
                      <w:p w:rsidR="000B7B9A" w:rsidRDefault="000B7B9A">
                        <w:pPr>
                          <w:pStyle w:val="TableParagraph"/>
                          <w:spacing w:before="8" w:line="100" w:lineRule="exact"/>
                          <w:rPr>
                            <w:sz w:val="10"/>
                            <w:szCs w:val="10"/>
                          </w:rPr>
                        </w:pPr>
                      </w:p>
                      <w:p w:rsidR="000B7B9A" w:rsidRDefault="000B7B9A">
                        <w:pPr>
                          <w:pStyle w:val="TableParagraph"/>
                          <w:ind w:left="208"/>
                          <w:rPr>
                            <w:rFonts w:ascii="Times New Roman" w:eastAsia="Times New Roman" w:hAnsi="Times New Roman" w:cs="Times New Roman"/>
                            <w:sz w:val="15"/>
                            <w:szCs w:val="15"/>
                          </w:rPr>
                        </w:pPr>
                        <w:r>
                          <w:rPr>
                            <w:rFonts w:ascii="Times New Roman" w:eastAsia="Times New Roman" w:hAnsi="Times New Roman" w:cs="Times New Roman"/>
                            <w:color w:val="7B7175"/>
                            <w:w w:val="115"/>
                            <w:sz w:val="15"/>
                            <w:szCs w:val="15"/>
                          </w:rPr>
                          <w:t>1</w:t>
                        </w:r>
                        <w:r>
                          <w:rPr>
                            <w:rFonts w:ascii="Times New Roman" w:eastAsia="Times New Roman" w:hAnsi="Times New Roman" w:cs="Times New Roman"/>
                            <w:color w:val="7B7175"/>
                            <w:spacing w:val="-24"/>
                            <w:w w:val="115"/>
                            <w:sz w:val="15"/>
                            <w:szCs w:val="15"/>
                          </w:rPr>
                          <w:t>1</w:t>
                        </w:r>
                        <w:r>
                          <w:rPr>
                            <w:rFonts w:ascii="Times New Roman" w:eastAsia="Times New Roman" w:hAnsi="Times New Roman" w:cs="Times New Roman"/>
                            <w:color w:val="928F8F"/>
                            <w:w w:val="115"/>
                            <w:sz w:val="15"/>
                            <w:szCs w:val="15"/>
                          </w:rPr>
                          <w:t>820</w:t>
                        </w:r>
                      </w:p>
                    </w:tc>
                    <w:tc>
                      <w:tcPr>
                        <w:tcW w:w="2125" w:type="dxa"/>
                        <w:tcBorders>
                          <w:top w:val="nil"/>
                          <w:left w:val="nil"/>
                          <w:bottom w:val="nil"/>
                          <w:right w:val="nil"/>
                        </w:tcBorders>
                      </w:tcPr>
                      <w:p w:rsidR="000B7B9A" w:rsidRDefault="000B7B9A">
                        <w:pPr>
                          <w:pStyle w:val="TableParagraph"/>
                          <w:spacing w:before="10" w:line="110" w:lineRule="exact"/>
                          <w:rPr>
                            <w:sz w:val="11"/>
                            <w:szCs w:val="11"/>
                          </w:rPr>
                        </w:pPr>
                      </w:p>
                      <w:p w:rsidR="000B7B9A" w:rsidRDefault="000B7B9A">
                        <w:pPr>
                          <w:pStyle w:val="TableParagraph"/>
                          <w:ind w:left="287"/>
                          <w:rPr>
                            <w:rFonts w:ascii="宋体" w:eastAsia="宋体" w:hAnsi="宋体" w:cs="宋体"/>
                            <w:sz w:val="13"/>
                            <w:szCs w:val="13"/>
                          </w:rPr>
                        </w:pPr>
                        <w:r>
                          <w:rPr>
                            <w:rFonts w:ascii="Times New Roman" w:eastAsia="Times New Roman" w:hAnsi="Times New Roman" w:cs="Times New Roman"/>
                            <w:emboss/>
                            <w:color w:val="928F8F"/>
                            <w:spacing w:val="2"/>
                            <w:w w:val="90"/>
                            <w:sz w:val="15"/>
                            <w:szCs w:val="15"/>
                          </w:rPr>
                          <w:t>'</w:t>
                        </w:r>
                        <w:r>
                          <w:rPr>
                            <w:rFonts w:ascii="Times New Roman" w:eastAsia="Times New Roman" w:hAnsi="Times New Roman" w:cs="Times New Roman"/>
                            <w:color w:val="B4B2B4"/>
                            <w:w w:val="90"/>
                            <w:sz w:val="15"/>
                            <w:szCs w:val="15"/>
                          </w:rPr>
                          <w:t xml:space="preserve">f </w:t>
                        </w:r>
                        <w:r>
                          <w:rPr>
                            <w:rFonts w:ascii="Times New Roman" w:eastAsia="Times New Roman" w:hAnsi="Times New Roman" w:cs="Times New Roman"/>
                            <w:color w:val="B4B2B4"/>
                            <w:spacing w:val="12"/>
                            <w:w w:val="90"/>
                            <w:sz w:val="15"/>
                            <w:szCs w:val="15"/>
                          </w:rPr>
                          <w:t xml:space="preserve"> </w:t>
                        </w:r>
                        <w:r>
                          <w:rPr>
                            <w:rFonts w:ascii="Times New Roman" w:eastAsia="Times New Roman" w:hAnsi="Times New Roman" w:cs="Times New Roman"/>
                            <w:color w:val="928F8F"/>
                            <w:spacing w:val="-46"/>
                            <w:w w:val="90"/>
                            <w:sz w:val="15"/>
                            <w:szCs w:val="15"/>
                          </w:rPr>
                          <w:t>S</w:t>
                        </w:r>
                        <w:r>
                          <w:rPr>
                            <w:rFonts w:ascii="宋体" w:eastAsia="宋体" w:hAnsi="宋体" w:cs="宋体"/>
                            <w:color w:val="928F8F"/>
                            <w:spacing w:val="-67"/>
                            <w:w w:val="90"/>
                            <w:sz w:val="13"/>
                            <w:szCs w:val="13"/>
                          </w:rPr>
                          <w:t>啕</w:t>
                        </w:r>
                        <w:r>
                          <w:rPr>
                            <w:rFonts w:ascii="Times New Roman" w:eastAsia="Times New Roman" w:hAnsi="Times New Roman" w:cs="Times New Roman"/>
                            <w:color w:val="928F8F"/>
                            <w:spacing w:val="-86"/>
                            <w:w w:val="90"/>
                            <w:sz w:val="15"/>
                            <w:szCs w:val="15"/>
                          </w:rPr>
                          <w:t>M</w:t>
                        </w:r>
                        <w:r>
                          <w:rPr>
                            <w:rFonts w:ascii="宋体" w:eastAsia="宋体" w:hAnsi="宋体" w:cs="宋体"/>
                            <w:color w:val="928F8F"/>
                            <w:spacing w:val="-50"/>
                            <w:w w:val="90"/>
                            <w:sz w:val="11"/>
                            <w:szCs w:val="11"/>
                          </w:rPr>
                          <w:t>唰</w:t>
                        </w:r>
                        <w:r>
                          <w:rPr>
                            <w:rFonts w:ascii="Times New Roman" w:eastAsia="Times New Roman" w:hAnsi="Times New Roman" w:cs="Times New Roman"/>
                            <w:color w:val="928F8F"/>
                            <w:spacing w:val="-68"/>
                            <w:w w:val="90"/>
                            <w:sz w:val="15"/>
                            <w:szCs w:val="15"/>
                          </w:rPr>
                          <w:t>M</w:t>
                        </w:r>
                        <w:r>
                          <w:rPr>
                            <w:rFonts w:ascii="Times New Roman" w:eastAsia="Times New Roman" w:hAnsi="Times New Roman" w:cs="Times New Roman"/>
                            <w:color w:val="928F8F"/>
                            <w:w w:val="90"/>
                            <w:sz w:val="15"/>
                            <w:szCs w:val="15"/>
                          </w:rPr>
                          <w:t>awe</w:t>
                        </w:r>
                        <w:r>
                          <w:rPr>
                            <w:rFonts w:ascii="Times New Roman" w:eastAsia="Times New Roman" w:hAnsi="Times New Roman" w:cs="Times New Roman"/>
                            <w:color w:val="928F8F"/>
                            <w:spacing w:val="-2"/>
                            <w:w w:val="90"/>
                            <w:sz w:val="15"/>
                            <w:szCs w:val="15"/>
                          </w:rPr>
                          <w:t>a</w:t>
                        </w:r>
                        <w:r>
                          <w:rPr>
                            <w:rFonts w:ascii="宋体" w:eastAsia="宋体" w:hAnsi="宋体" w:cs="宋体"/>
                            <w:color w:val="928F8F"/>
                            <w:w w:val="90"/>
                            <w:sz w:val="13"/>
                            <w:szCs w:val="13"/>
                          </w:rPr>
                          <w:t>略捕。st!c.'J{.)Io</w:t>
                        </w:r>
                      </w:p>
                    </w:tc>
                    <w:tc>
                      <w:tcPr>
                        <w:tcW w:w="753" w:type="dxa"/>
                        <w:tcBorders>
                          <w:top w:val="nil"/>
                          <w:left w:val="nil"/>
                          <w:bottom w:val="nil"/>
                          <w:right w:val="nil"/>
                        </w:tcBorders>
                      </w:tcPr>
                      <w:p w:rsidR="000B7B9A" w:rsidRDefault="000B7B9A">
                        <w:pPr>
                          <w:pStyle w:val="TableParagraph"/>
                          <w:spacing w:before="10" w:line="110" w:lineRule="exact"/>
                          <w:rPr>
                            <w:sz w:val="11"/>
                            <w:szCs w:val="11"/>
                          </w:rPr>
                        </w:pPr>
                      </w:p>
                      <w:p w:rsidR="000B7B9A" w:rsidRDefault="000B7B9A">
                        <w:pPr>
                          <w:pStyle w:val="TableParagraph"/>
                          <w:ind w:left="67"/>
                          <w:rPr>
                            <w:rFonts w:ascii="宋体" w:eastAsia="宋体" w:hAnsi="宋体" w:cs="宋体"/>
                            <w:sz w:val="13"/>
                            <w:szCs w:val="13"/>
                          </w:rPr>
                        </w:pPr>
                        <w:r>
                          <w:rPr>
                            <w:rFonts w:ascii="Times New Roman" w:eastAsia="Times New Roman" w:hAnsi="Times New Roman" w:cs="Times New Roman"/>
                            <w:color w:val="A1A0A2"/>
                            <w:w w:val="110"/>
                            <w:sz w:val="15"/>
                            <w:szCs w:val="15"/>
                          </w:rPr>
                          <w:t>(ðtð</w:t>
                        </w:r>
                        <w:r>
                          <w:rPr>
                            <w:rFonts w:ascii="Times New Roman" w:eastAsia="Times New Roman" w:hAnsi="Times New Roman" w:cs="Times New Roman"/>
                            <w:color w:val="A1A0A2"/>
                            <w:spacing w:val="-5"/>
                            <w:w w:val="110"/>
                            <w:sz w:val="15"/>
                            <w:szCs w:val="15"/>
                          </w:rPr>
                          <w:t>l</w:t>
                        </w:r>
                        <w:r>
                          <w:rPr>
                            <w:rFonts w:ascii="宋体" w:eastAsia="宋体" w:hAnsi="宋体" w:cs="宋体"/>
                            <w:color w:val="A1A0A2"/>
                            <w:w w:val="110"/>
                            <w:sz w:val="13"/>
                            <w:szCs w:val="13"/>
                          </w:rPr>
                          <w:t>吨</w:t>
                        </w:r>
                      </w:p>
                    </w:tc>
                    <w:tc>
                      <w:tcPr>
                        <w:tcW w:w="787" w:type="dxa"/>
                        <w:tcBorders>
                          <w:top w:val="nil"/>
                          <w:left w:val="nil"/>
                          <w:bottom w:val="nil"/>
                          <w:right w:val="nil"/>
                        </w:tcBorders>
                      </w:tcPr>
                      <w:p w:rsidR="000B7B9A" w:rsidRDefault="000B7B9A"/>
                    </w:tc>
                  </w:tr>
                  <w:tr w:rsidR="000B7B9A">
                    <w:trPr>
                      <w:trHeight w:hRule="exact" w:val="416"/>
                    </w:trPr>
                    <w:tc>
                      <w:tcPr>
                        <w:tcW w:w="1257" w:type="dxa"/>
                        <w:tcBorders>
                          <w:top w:val="nil"/>
                          <w:left w:val="nil"/>
                          <w:bottom w:val="nil"/>
                          <w:right w:val="nil"/>
                        </w:tcBorders>
                      </w:tcPr>
                      <w:p w:rsidR="000B7B9A" w:rsidRDefault="000B7B9A">
                        <w:pPr>
                          <w:pStyle w:val="TableParagraph"/>
                          <w:spacing w:before="79"/>
                          <w:ind w:left="40"/>
                          <w:rPr>
                            <w:rFonts w:ascii="Times New Roman" w:eastAsia="Times New Roman" w:hAnsi="Times New Roman" w:cs="Times New Roman"/>
                            <w:sz w:val="15"/>
                            <w:szCs w:val="15"/>
                          </w:rPr>
                        </w:pPr>
                        <w:r>
                          <w:rPr>
                            <w:rFonts w:ascii="宋体" w:eastAsia="宋体" w:hAnsi="宋体" w:cs="宋体"/>
                            <w:color w:val="928F8F"/>
                            <w:w w:val="110"/>
                            <w:sz w:val="11"/>
                            <w:szCs w:val="11"/>
                          </w:rPr>
                          <w:t>叫&gt;</w:t>
                        </w:r>
                        <w:r>
                          <w:rPr>
                            <w:rFonts w:ascii="宋体" w:eastAsia="宋体" w:hAnsi="宋体" w:cs="宋体"/>
                            <w:color w:val="928F8F"/>
                            <w:spacing w:val="-16"/>
                            <w:w w:val="110"/>
                            <w:sz w:val="11"/>
                            <w:szCs w:val="11"/>
                          </w:rPr>
                          <w:t>u</w:t>
                        </w:r>
                        <w:r>
                          <w:rPr>
                            <w:rFonts w:ascii="Times New Roman" w:eastAsia="Times New Roman" w:hAnsi="Times New Roman" w:cs="Times New Roman"/>
                            <w:color w:val="928F8F"/>
                            <w:w w:val="110"/>
                            <w:sz w:val="15"/>
                            <w:szCs w:val="15"/>
                          </w:rPr>
                          <w:t>n</w:t>
                        </w:r>
                        <w:r>
                          <w:rPr>
                            <w:rFonts w:ascii="Times New Roman" w:eastAsia="Times New Roman" w:hAnsi="Times New Roman" w:cs="Times New Roman"/>
                            <w:color w:val="928F8F"/>
                            <w:spacing w:val="-13"/>
                            <w:w w:val="110"/>
                            <w:sz w:val="15"/>
                            <w:szCs w:val="15"/>
                          </w:rPr>
                          <w:t>t</w:t>
                        </w:r>
                        <w:r>
                          <w:rPr>
                            <w:rFonts w:ascii="Times New Roman" w:eastAsia="Times New Roman" w:hAnsi="Times New Roman" w:cs="Times New Roman"/>
                            <w:color w:val="000000"/>
                            <w:spacing w:val="-14"/>
                            <w:w w:val="110"/>
                            <w:sz w:val="15"/>
                            <w:szCs w:val="15"/>
                          </w:rPr>
                          <w:t>'</w:t>
                        </w:r>
                        <w:r>
                          <w:rPr>
                            <w:rFonts w:ascii="Times New Roman" w:eastAsia="Times New Roman" w:hAnsi="Times New Roman" w:cs="Times New Roman"/>
                            <w:color w:val="928F8F"/>
                            <w:w w:val="110"/>
                            <w:sz w:val="15"/>
                            <w:szCs w:val="15"/>
                          </w:rPr>
                          <w:t>y</w:t>
                        </w:r>
                      </w:p>
                    </w:tc>
                    <w:tc>
                      <w:tcPr>
                        <w:tcW w:w="821" w:type="dxa"/>
                        <w:tcBorders>
                          <w:top w:val="nil"/>
                          <w:left w:val="nil"/>
                          <w:bottom w:val="nil"/>
                          <w:right w:val="nil"/>
                        </w:tcBorders>
                      </w:tcPr>
                      <w:p w:rsidR="000B7B9A" w:rsidRDefault="000B7B9A">
                        <w:pPr>
                          <w:pStyle w:val="TableParagraph"/>
                          <w:spacing w:before="94"/>
                          <w:ind w:left="208"/>
                          <w:rPr>
                            <w:rFonts w:ascii="Times New Roman" w:eastAsia="Times New Roman" w:hAnsi="Times New Roman" w:cs="Times New Roman"/>
                            <w:sz w:val="15"/>
                            <w:szCs w:val="15"/>
                          </w:rPr>
                        </w:pPr>
                        <w:r>
                          <w:rPr>
                            <w:rFonts w:ascii="Times New Roman" w:eastAsia="Times New Roman" w:hAnsi="Times New Roman" w:cs="Times New Roman"/>
                            <w:color w:val="7B7175"/>
                            <w:w w:val="105"/>
                            <w:sz w:val="15"/>
                            <w:szCs w:val="15"/>
                          </w:rPr>
                          <w:t>1</w:t>
                        </w:r>
                        <w:r>
                          <w:rPr>
                            <w:rFonts w:ascii="Times New Roman" w:eastAsia="Times New Roman" w:hAnsi="Times New Roman" w:cs="Times New Roman"/>
                            <w:color w:val="7B7175"/>
                            <w:spacing w:val="-22"/>
                            <w:w w:val="105"/>
                            <w:sz w:val="15"/>
                            <w:szCs w:val="15"/>
                          </w:rPr>
                          <w:t>1</w:t>
                        </w:r>
                        <w:r>
                          <w:rPr>
                            <w:rFonts w:ascii="宋体" w:eastAsia="宋体" w:hAnsi="宋体" w:cs="宋体"/>
                            <w:color w:val="928F8F"/>
                            <w:spacing w:val="-13"/>
                            <w:w w:val="105"/>
                            <w:sz w:val="11"/>
                            <w:szCs w:val="11"/>
                          </w:rPr>
                          <w:t>串</w:t>
                        </w:r>
                        <w:r>
                          <w:rPr>
                            <w:rFonts w:ascii="Times New Roman" w:eastAsia="Times New Roman" w:hAnsi="Times New Roman" w:cs="Times New Roman"/>
                            <w:color w:val="928F8F"/>
                            <w:w w:val="105"/>
                            <w:sz w:val="15"/>
                            <w:szCs w:val="15"/>
                          </w:rPr>
                          <w:t>20</w:t>
                        </w:r>
                      </w:p>
                    </w:tc>
                    <w:tc>
                      <w:tcPr>
                        <w:tcW w:w="2125" w:type="dxa"/>
                        <w:tcBorders>
                          <w:top w:val="nil"/>
                          <w:left w:val="nil"/>
                          <w:bottom w:val="nil"/>
                          <w:right w:val="nil"/>
                        </w:tcBorders>
                      </w:tcPr>
                      <w:p w:rsidR="000B7B9A" w:rsidRDefault="000B7B9A">
                        <w:pPr>
                          <w:pStyle w:val="TableParagraph"/>
                          <w:spacing w:before="97"/>
                          <w:ind w:left="67"/>
                          <w:rPr>
                            <w:rFonts w:ascii="宋体" w:eastAsia="宋体" w:hAnsi="宋体" w:cs="宋体"/>
                            <w:sz w:val="13"/>
                            <w:szCs w:val="13"/>
                          </w:rPr>
                        </w:pPr>
                        <w:r>
                          <w:rPr>
                            <w:rFonts w:ascii="Times New Roman" w:eastAsia="Times New Roman" w:hAnsi="Times New Roman" w:cs="Times New Roman"/>
                            <w:color w:val="928F8F"/>
                            <w:spacing w:val="-175"/>
                            <w:sz w:val="15"/>
                            <w:szCs w:val="15"/>
                          </w:rPr>
                          <w:t>"</w:t>
                        </w:r>
                        <w:r>
                          <w:rPr>
                            <w:rFonts w:ascii="Times New Roman" w:eastAsia="Times New Roman" w:hAnsi="Times New Roman" w:cs="Times New Roman"/>
                            <w:color w:val="B4B2B4"/>
                            <w:spacing w:val="-20"/>
                            <w:sz w:val="15"/>
                            <w:szCs w:val="15"/>
                          </w:rPr>
                          <w:t>J</w:t>
                        </w:r>
                        <w:r>
                          <w:rPr>
                            <w:rFonts w:ascii="Times New Roman" w:eastAsia="Times New Roman" w:hAnsi="Times New Roman" w:cs="Times New Roman"/>
                            <w:color w:val="928F8F"/>
                            <w:spacing w:val="-140"/>
                            <w:sz w:val="15"/>
                            <w:szCs w:val="15"/>
                          </w:rPr>
                          <w:t>H</w:t>
                        </w:r>
                        <w:r>
                          <w:rPr>
                            <w:rFonts w:ascii="宋体" w:eastAsia="宋体" w:hAnsi="宋体" w:cs="宋体"/>
                            <w:color w:val="928F8F"/>
                            <w:sz w:val="13"/>
                            <w:szCs w:val="13"/>
                          </w:rPr>
                          <w:t>啕"肚</w:t>
                        </w:r>
                        <w:r>
                          <w:rPr>
                            <w:rFonts w:ascii="宋体" w:eastAsia="宋体" w:hAnsi="宋体" w:cs="宋体"/>
                            <w:color w:val="928F8F"/>
                            <w:spacing w:val="-21"/>
                            <w:sz w:val="13"/>
                            <w:szCs w:val="13"/>
                          </w:rPr>
                          <w:t>"</w:t>
                        </w:r>
                        <w:r>
                          <w:rPr>
                            <w:rFonts w:ascii="Times New Roman" w:eastAsia="Times New Roman" w:hAnsi="Times New Roman" w:cs="Times New Roman"/>
                            <w:color w:val="928F8F"/>
                            <w:spacing w:val="-147"/>
                            <w:sz w:val="15"/>
                            <w:szCs w:val="15"/>
                          </w:rPr>
                          <w:t>M</w:t>
                        </w:r>
                        <w:r>
                          <w:rPr>
                            <w:rFonts w:ascii="宋体" w:eastAsia="宋体" w:hAnsi="宋体" w:cs="宋体"/>
                            <w:color w:val="928F8F"/>
                            <w:sz w:val="13"/>
                            <w:szCs w:val="13"/>
                          </w:rPr>
                          <w:t>。</w:t>
                        </w:r>
                        <w:r>
                          <w:rPr>
                            <w:rFonts w:ascii="宋体" w:eastAsia="宋体" w:hAnsi="宋体" w:cs="宋体"/>
                            <w:color w:val="928F8F"/>
                            <w:spacing w:val="37"/>
                            <w:sz w:val="13"/>
                            <w:szCs w:val="13"/>
                          </w:rPr>
                          <w:t xml:space="preserve"> </w:t>
                        </w:r>
                        <w:r>
                          <w:rPr>
                            <w:rFonts w:ascii="Times New Roman" w:eastAsia="Times New Roman" w:hAnsi="Times New Roman" w:cs="Times New Roman"/>
                            <w:color w:val="928F8F"/>
                            <w:spacing w:val="-5"/>
                            <w:sz w:val="15"/>
                            <w:szCs w:val="15"/>
                          </w:rPr>
                          <w:t>b</w:t>
                        </w:r>
                        <w:r>
                          <w:rPr>
                            <w:rFonts w:ascii="Times New Roman" w:eastAsia="Times New Roman" w:hAnsi="Times New Roman" w:cs="Times New Roman"/>
                            <w:color w:val="B4B2B4"/>
                            <w:spacing w:val="-17"/>
                            <w:sz w:val="15"/>
                            <w:szCs w:val="15"/>
                          </w:rPr>
                          <w:t>J</w:t>
                        </w:r>
                        <w:r>
                          <w:rPr>
                            <w:rFonts w:ascii="Times New Roman" w:eastAsia="Times New Roman" w:hAnsi="Times New Roman" w:cs="Times New Roman"/>
                            <w:color w:val="928F8F"/>
                            <w:sz w:val="15"/>
                            <w:szCs w:val="15"/>
                          </w:rPr>
                          <w:t>daaMH/</w:t>
                        </w:r>
                        <w:r>
                          <w:rPr>
                            <w:rFonts w:ascii="Times New Roman" w:eastAsia="Times New Roman" w:hAnsi="Times New Roman" w:cs="Times New Roman"/>
                            <w:color w:val="928F8F"/>
                            <w:spacing w:val="-21"/>
                            <w:sz w:val="15"/>
                            <w:szCs w:val="15"/>
                          </w:rPr>
                          <w:t>ι</w:t>
                        </w:r>
                        <w:r>
                          <w:rPr>
                            <w:rFonts w:ascii="宋体" w:eastAsia="宋体" w:hAnsi="宋体" w:cs="宋体"/>
                            <w:color w:val="928F8F"/>
                            <w:sz w:val="13"/>
                            <w:szCs w:val="13"/>
                          </w:rPr>
                          <w:t>唱ðIO</w:t>
                        </w:r>
                      </w:p>
                    </w:tc>
                    <w:tc>
                      <w:tcPr>
                        <w:tcW w:w="753" w:type="dxa"/>
                        <w:tcBorders>
                          <w:top w:val="nil"/>
                          <w:left w:val="nil"/>
                          <w:bottom w:val="nil"/>
                          <w:right w:val="nil"/>
                        </w:tcBorders>
                      </w:tcPr>
                      <w:p w:rsidR="000B7B9A" w:rsidRDefault="000B7B9A">
                        <w:pPr>
                          <w:pStyle w:val="TableParagraph"/>
                          <w:spacing w:before="97"/>
                          <w:ind w:left="67"/>
                          <w:rPr>
                            <w:rFonts w:ascii="宋体" w:eastAsia="宋体" w:hAnsi="宋体" w:cs="宋体"/>
                            <w:sz w:val="13"/>
                            <w:szCs w:val="13"/>
                          </w:rPr>
                        </w:pPr>
                        <w:r>
                          <w:rPr>
                            <w:rFonts w:ascii="Courier New" w:eastAsia="Courier New" w:hAnsi="Courier New" w:cs="Courier New"/>
                            <w:color w:val="928F8F"/>
                            <w:spacing w:val="-17"/>
                            <w:w w:val="105"/>
                            <w:sz w:val="14"/>
                            <w:szCs w:val="14"/>
                          </w:rPr>
                          <w:t>C</w:t>
                        </w:r>
                        <w:r>
                          <w:rPr>
                            <w:rFonts w:ascii="宋体" w:eastAsia="宋体" w:hAnsi="宋体" w:cs="宋体"/>
                            <w:color w:val="928F8F"/>
                            <w:w w:val="105"/>
                            <w:sz w:val="12"/>
                            <w:szCs w:val="12"/>
                          </w:rPr>
                          <w:t>:</w:t>
                        </w:r>
                        <w:r>
                          <w:rPr>
                            <w:rFonts w:ascii="宋体" w:eastAsia="宋体" w:hAnsi="宋体" w:cs="宋体"/>
                            <w:color w:val="928F8F"/>
                            <w:spacing w:val="-34"/>
                            <w:w w:val="105"/>
                            <w:sz w:val="12"/>
                            <w:szCs w:val="12"/>
                          </w:rPr>
                          <w:t>l</w:t>
                        </w:r>
                        <w:r>
                          <w:rPr>
                            <w:rFonts w:ascii="Times New Roman" w:eastAsia="Times New Roman" w:hAnsi="Times New Roman" w:cs="Times New Roman"/>
                            <w:color w:val="928F8F"/>
                            <w:w w:val="105"/>
                            <w:sz w:val="15"/>
                            <w:szCs w:val="15"/>
                          </w:rPr>
                          <w:t>tN</w:t>
                        </w:r>
                        <w:r>
                          <w:rPr>
                            <w:rFonts w:ascii="宋体" w:eastAsia="宋体" w:hAnsi="宋体" w:cs="宋体"/>
                            <w:color w:val="928F8F"/>
                            <w:w w:val="105"/>
                            <w:sz w:val="13"/>
                            <w:szCs w:val="13"/>
                          </w:rPr>
                          <w:t>吨</w:t>
                        </w:r>
                      </w:p>
                    </w:tc>
                    <w:tc>
                      <w:tcPr>
                        <w:tcW w:w="787" w:type="dxa"/>
                        <w:tcBorders>
                          <w:top w:val="nil"/>
                          <w:left w:val="nil"/>
                          <w:bottom w:val="nil"/>
                          <w:right w:val="nil"/>
                        </w:tcBorders>
                      </w:tcPr>
                      <w:p w:rsidR="000B7B9A" w:rsidRDefault="000B7B9A"/>
                    </w:tc>
                  </w:tr>
                  <w:tr w:rsidR="000B7B9A">
                    <w:trPr>
                      <w:trHeight w:hRule="exact" w:val="374"/>
                    </w:trPr>
                    <w:tc>
                      <w:tcPr>
                        <w:tcW w:w="1257" w:type="dxa"/>
                        <w:tcBorders>
                          <w:top w:val="nil"/>
                          <w:left w:val="nil"/>
                          <w:bottom w:val="nil"/>
                          <w:right w:val="nil"/>
                        </w:tcBorders>
                      </w:tcPr>
                      <w:p w:rsidR="000B7B9A" w:rsidRDefault="000B7B9A">
                        <w:pPr>
                          <w:pStyle w:val="TableParagraph"/>
                          <w:spacing w:before="82"/>
                          <w:ind w:left="40"/>
                          <w:rPr>
                            <w:rFonts w:ascii="Times New Roman" w:eastAsia="Times New Roman" w:hAnsi="Times New Roman" w:cs="Times New Roman"/>
                            <w:sz w:val="15"/>
                            <w:szCs w:val="15"/>
                          </w:rPr>
                        </w:pPr>
                        <w:r>
                          <w:rPr>
                            <w:rFonts w:ascii="宋体" w:eastAsia="宋体" w:hAnsi="宋体" w:cs="宋体"/>
                            <w:color w:val="A1A0A2"/>
                            <w:w w:val="110"/>
                            <w:sz w:val="11"/>
                            <w:szCs w:val="11"/>
                          </w:rPr>
                          <w:t>叫)</w:t>
                        </w:r>
                        <w:r>
                          <w:rPr>
                            <w:rFonts w:ascii="宋体" w:eastAsia="宋体" w:hAnsi="宋体" w:cs="宋体"/>
                            <w:color w:val="A1A0A2"/>
                            <w:spacing w:val="-13"/>
                            <w:w w:val="110"/>
                            <w:sz w:val="11"/>
                            <w:szCs w:val="11"/>
                          </w:rPr>
                          <w:t>U</w:t>
                        </w:r>
                        <w:r>
                          <w:rPr>
                            <w:rFonts w:ascii="Times New Roman" w:eastAsia="Times New Roman" w:hAnsi="Times New Roman" w:cs="Times New Roman"/>
                            <w:color w:val="A1A0A2"/>
                            <w:w w:val="110"/>
                            <w:sz w:val="15"/>
                            <w:szCs w:val="15"/>
                          </w:rPr>
                          <w:t>ntu</w:t>
                        </w:r>
                      </w:p>
                    </w:tc>
                    <w:tc>
                      <w:tcPr>
                        <w:tcW w:w="821" w:type="dxa"/>
                        <w:tcBorders>
                          <w:top w:val="nil"/>
                          <w:left w:val="nil"/>
                          <w:bottom w:val="nil"/>
                          <w:right w:val="nil"/>
                        </w:tcBorders>
                      </w:tcPr>
                      <w:p w:rsidR="000B7B9A" w:rsidRDefault="000B7B9A">
                        <w:pPr>
                          <w:pStyle w:val="TableParagraph"/>
                          <w:spacing w:before="89"/>
                          <w:ind w:left="208"/>
                          <w:rPr>
                            <w:rFonts w:ascii="Times New Roman" w:eastAsia="Times New Roman" w:hAnsi="Times New Roman" w:cs="Times New Roman"/>
                            <w:sz w:val="15"/>
                            <w:szCs w:val="15"/>
                          </w:rPr>
                        </w:pPr>
                        <w:r>
                          <w:rPr>
                            <w:rFonts w:ascii="宋体" w:eastAsia="宋体" w:hAnsi="宋体" w:cs="宋体"/>
                            <w:color w:val="686467"/>
                            <w:w w:val="85"/>
                            <w:sz w:val="9"/>
                            <w:szCs w:val="9"/>
                          </w:rPr>
                          <w:t>】</w:t>
                        </w:r>
                        <w:r>
                          <w:rPr>
                            <w:rFonts w:ascii="宋体" w:eastAsia="宋体" w:hAnsi="宋体" w:cs="宋体"/>
                            <w:color w:val="686467"/>
                            <w:spacing w:val="22"/>
                            <w:w w:val="85"/>
                            <w:sz w:val="9"/>
                            <w:szCs w:val="9"/>
                          </w:rPr>
                          <w:t xml:space="preserve"> </w:t>
                        </w:r>
                        <w:r>
                          <w:rPr>
                            <w:rFonts w:ascii="Times New Roman" w:eastAsia="Times New Roman" w:hAnsi="Times New Roman" w:cs="Times New Roman"/>
                            <w:color w:val="686467"/>
                            <w:spacing w:val="-21"/>
                            <w:w w:val="95"/>
                            <w:sz w:val="15"/>
                            <w:szCs w:val="15"/>
                          </w:rPr>
                          <w:t>1</w:t>
                        </w:r>
                        <w:r>
                          <w:rPr>
                            <w:rFonts w:ascii="Times New Roman" w:eastAsia="Times New Roman" w:hAnsi="Times New Roman" w:cs="Times New Roman"/>
                            <w:color w:val="928F8F"/>
                            <w:w w:val="95"/>
                            <w:sz w:val="15"/>
                            <w:szCs w:val="15"/>
                          </w:rPr>
                          <w:t>830</w:t>
                        </w:r>
                      </w:p>
                    </w:tc>
                    <w:tc>
                      <w:tcPr>
                        <w:tcW w:w="2125" w:type="dxa"/>
                        <w:tcBorders>
                          <w:top w:val="nil"/>
                          <w:left w:val="nil"/>
                          <w:bottom w:val="nil"/>
                          <w:right w:val="nil"/>
                        </w:tcBorders>
                      </w:tcPr>
                      <w:p w:rsidR="000B7B9A" w:rsidRDefault="000B7B9A">
                        <w:pPr>
                          <w:pStyle w:val="TableParagraph"/>
                          <w:spacing w:before="56"/>
                          <w:ind w:left="332"/>
                          <w:rPr>
                            <w:rFonts w:ascii="Times New Roman" w:eastAsia="Times New Roman" w:hAnsi="Times New Roman" w:cs="Times New Roman"/>
                            <w:sz w:val="15"/>
                            <w:szCs w:val="15"/>
                          </w:rPr>
                        </w:pPr>
                        <w:r>
                          <w:rPr>
                            <w:rFonts w:ascii="宋体" w:eastAsia="宋体" w:hAnsi="宋体" w:cs="宋体"/>
                            <w:color w:val="928F8F"/>
                            <w:w w:val="110"/>
                            <w:sz w:val="13"/>
                            <w:szCs w:val="13"/>
                          </w:rPr>
                          <w:t>锦州四刷刷刷。</w:t>
                        </w:r>
                        <w:r>
                          <w:rPr>
                            <w:rFonts w:ascii="宋体" w:eastAsia="宋体" w:hAnsi="宋体" w:cs="宋体"/>
                            <w:color w:val="928F8F"/>
                            <w:spacing w:val="-32"/>
                            <w:w w:val="110"/>
                            <w:sz w:val="13"/>
                            <w:szCs w:val="13"/>
                          </w:rPr>
                          <w:t>'</w:t>
                        </w:r>
                        <w:r>
                          <w:rPr>
                            <w:rFonts w:ascii="宋体" w:eastAsia="宋体" w:hAnsi="宋体" w:cs="宋体"/>
                            <w:color w:val="B4B2B4"/>
                            <w:w w:val="110"/>
                            <w:sz w:val="13"/>
                            <w:szCs w:val="13"/>
                          </w:rPr>
                          <w:t>/&lt;</w:t>
                        </w:r>
                        <w:r>
                          <w:rPr>
                            <w:rFonts w:ascii="宋体" w:eastAsia="宋体" w:hAnsi="宋体" w:cs="宋体"/>
                            <w:color w:val="B4B2B4"/>
                            <w:spacing w:val="-4"/>
                            <w:w w:val="110"/>
                            <w:sz w:val="13"/>
                            <w:szCs w:val="13"/>
                          </w:rPr>
                          <w:t>J</w:t>
                        </w:r>
                        <w:r>
                          <w:rPr>
                            <w:rFonts w:ascii="宋体" w:eastAsia="宋体" w:hAnsi="宋体" w:cs="宋体"/>
                            <w:color w:val="928F8F"/>
                            <w:w w:val="110"/>
                            <w:sz w:val="13"/>
                            <w:szCs w:val="13"/>
                          </w:rPr>
                          <w:t>lM</w:t>
                        </w:r>
                        <w:r>
                          <w:rPr>
                            <w:rFonts w:ascii="宋体" w:eastAsia="宋体" w:hAnsi="宋体" w:cs="宋体"/>
                            <w:color w:val="928F8F"/>
                            <w:spacing w:val="-40"/>
                            <w:w w:val="110"/>
                            <w:sz w:val="13"/>
                            <w:szCs w:val="13"/>
                          </w:rPr>
                          <w:t>:</w:t>
                        </w:r>
                        <w:r>
                          <w:rPr>
                            <w:rFonts w:ascii="Times New Roman" w:eastAsia="Times New Roman" w:hAnsi="Times New Roman" w:cs="Times New Roman"/>
                            <w:color w:val="928F8F"/>
                            <w:w w:val="110"/>
                            <w:sz w:val="15"/>
                            <w:szCs w:val="15"/>
                          </w:rPr>
                          <w:t>ðbð</w:t>
                        </w:r>
                      </w:p>
                    </w:tc>
                    <w:tc>
                      <w:tcPr>
                        <w:tcW w:w="753" w:type="dxa"/>
                        <w:tcBorders>
                          <w:top w:val="nil"/>
                          <w:left w:val="nil"/>
                          <w:bottom w:val="nil"/>
                          <w:right w:val="nil"/>
                        </w:tcBorders>
                      </w:tcPr>
                      <w:p w:rsidR="000B7B9A" w:rsidRDefault="000B7B9A">
                        <w:pPr>
                          <w:pStyle w:val="TableParagraph"/>
                          <w:spacing w:before="4" w:line="100" w:lineRule="exact"/>
                          <w:rPr>
                            <w:sz w:val="10"/>
                            <w:szCs w:val="10"/>
                          </w:rPr>
                        </w:pPr>
                      </w:p>
                      <w:p w:rsidR="000B7B9A" w:rsidRDefault="000B7B9A">
                        <w:pPr>
                          <w:pStyle w:val="TableParagraph"/>
                          <w:ind w:left="67"/>
                          <w:rPr>
                            <w:rFonts w:ascii="Times New Roman" w:eastAsia="Times New Roman" w:hAnsi="Times New Roman" w:cs="Times New Roman"/>
                            <w:sz w:val="15"/>
                            <w:szCs w:val="15"/>
                          </w:rPr>
                        </w:pPr>
                        <w:r>
                          <w:rPr>
                            <w:rFonts w:ascii="Times New Roman" w:eastAsia="Times New Roman" w:hAnsi="Times New Roman" w:cs="Times New Roman"/>
                            <w:color w:val="928F8F"/>
                            <w:w w:val="130"/>
                            <w:sz w:val="15"/>
                            <w:szCs w:val="15"/>
                          </w:rPr>
                          <w:t>dðt.</w:t>
                        </w:r>
                      </w:p>
                    </w:tc>
                    <w:tc>
                      <w:tcPr>
                        <w:tcW w:w="787" w:type="dxa"/>
                        <w:tcBorders>
                          <w:top w:val="nil"/>
                          <w:left w:val="nil"/>
                          <w:bottom w:val="nil"/>
                          <w:right w:val="nil"/>
                        </w:tcBorders>
                      </w:tcPr>
                      <w:p w:rsidR="000B7B9A" w:rsidRDefault="000B7B9A">
                        <w:pPr>
                          <w:pStyle w:val="TableParagraph"/>
                          <w:spacing w:line="341" w:lineRule="exact"/>
                          <w:ind w:left="229"/>
                          <w:rPr>
                            <w:rFonts w:ascii="宋体" w:eastAsia="宋体" w:hAnsi="宋体" w:cs="宋体"/>
                            <w:sz w:val="26"/>
                            <w:szCs w:val="26"/>
                          </w:rPr>
                        </w:pPr>
                        <w:r>
                          <w:rPr>
                            <w:rFonts w:ascii="宋体" w:eastAsia="宋体" w:hAnsi="宋体" w:cs="宋体"/>
                            <w:color w:val="928F8F"/>
                            <w:w w:val="50"/>
                            <w:sz w:val="26"/>
                            <w:szCs w:val="26"/>
                          </w:rPr>
                          <w:t>"可....</w:t>
                        </w:r>
                      </w:p>
                    </w:tc>
                  </w:tr>
                </w:tbl>
                <w:p w:rsidR="000B7B9A" w:rsidRDefault="000B7B9A" w:rsidP="000B7B9A"/>
              </w:txbxContent>
            </v:textbox>
            <w10:wrap anchorx="page"/>
          </v:shape>
        </w:pict>
      </w:r>
      <w:r w:rsidR="000B7B9A">
        <w:rPr>
          <w:rFonts w:ascii="Times New Roman" w:eastAsia="Times New Roman" w:hAnsi="Times New Roman" w:cs="Times New Roman"/>
          <w:color w:val="686467"/>
          <w:spacing w:val="-118"/>
          <w:w w:val="110"/>
          <w:sz w:val="16"/>
          <w:szCs w:val="16"/>
        </w:rPr>
        <w:t>9</w:t>
      </w:r>
      <w:r w:rsidR="000B7B9A">
        <w:rPr>
          <w:rFonts w:ascii="宋体" w:eastAsia="宋体" w:hAnsi="宋体" w:cs="宋体"/>
          <w:color w:val="A1A0A2"/>
          <w:spacing w:val="-138"/>
          <w:w w:val="110"/>
          <w:sz w:val="13"/>
          <w:szCs w:val="13"/>
        </w:rPr>
        <w:t>爷</w:t>
      </w:r>
      <w:r w:rsidR="000B7B9A">
        <w:rPr>
          <w:rFonts w:ascii="Times New Roman" w:eastAsia="Times New Roman" w:hAnsi="Times New Roman" w:cs="Times New Roman"/>
          <w:color w:val="A1A0A2"/>
          <w:spacing w:val="-157"/>
          <w:w w:val="110"/>
          <w:sz w:val="14"/>
          <w:szCs w:val="14"/>
        </w:rPr>
        <w:t>β</w:t>
      </w:r>
      <w:r w:rsidR="000B7B9A">
        <w:rPr>
          <w:rFonts w:ascii="宋体" w:eastAsia="宋体" w:hAnsi="宋体" w:cs="宋体"/>
          <w:color w:val="A1A0A2"/>
          <w:spacing w:val="-139"/>
          <w:w w:val="110"/>
          <w:sz w:val="13"/>
          <w:szCs w:val="13"/>
        </w:rPr>
        <w:t>且</w:t>
      </w:r>
      <w:r w:rsidR="000B7B9A">
        <w:rPr>
          <w:rFonts w:ascii="Times New Roman" w:eastAsia="Times New Roman" w:hAnsi="Times New Roman" w:cs="Times New Roman"/>
          <w:color w:val="686467"/>
          <w:w w:val="110"/>
          <w:sz w:val="15"/>
          <w:szCs w:val="15"/>
        </w:rPr>
        <w:t>ug</w:t>
      </w:r>
      <w:r w:rsidR="000B7B9A">
        <w:rPr>
          <w:rFonts w:ascii="Times New Roman" w:eastAsia="Times New Roman" w:hAnsi="Times New Roman" w:cs="Times New Roman"/>
          <w:color w:val="686467"/>
          <w:spacing w:val="-31"/>
          <w:w w:val="110"/>
          <w:sz w:val="15"/>
          <w:szCs w:val="15"/>
        </w:rPr>
        <w:t xml:space="preserve"> </w:t>
      </w:r>
      <w:r w:rsidR="000B7B9A">
        <w:rPr>
          <w:rFonts w:ascii="Times New Roman" w:eastAsia="Times New Roman" w:hAnsi="Times New Roman" w:cs="Times New Roman"/>
          <w:color w:val="A1A0A2"/>
          <w:spacing w:val="-35"/>
          <w:w w:val="110"/>
          <w:sz w:val="15"/>
          <w:szCs w:val="15"/>
        </w:rPr>
        <w:t>2</w:t>
      </w:r>
      <w:r w:rsidR="000B7B9A">
        <w:rPr>
          <w:rFonts w:ascii="Times New Roman" w:eastAsia="Times New Roman" w:hAnsi="Times New Roman" w:cs="Times New Roman"/>
          <w:color w:val="686467"/>
          <w:spacing w:val="-6"/>
          <w:w w:val="110"/>
          <w:sz w:val="15"/>
          <w:szCs w:val="15"/>
        </w:rPr>
        <w:t>a</w:t>
      </w:r>
      <w:r w:rsidR="000B7B9A">
        <w:rPr>
          <w:rFonts w:ascii="Times New Roman" w:eastAsia="Times New Roman" w:hAnsi="Times New Roman" w:cs="Times New Roman"/>
          <w:color w:val="A1A0A2"/>
          <w:w w:val="110"/>
          <w:sz w:val="15"/>
          <w:szCs w:val="15"/>
        </w:rPr>
        <w:t>3</w:t>
      </w:r>
    </w:p>
    <w:p w:rsidR="000B7B9A" w:rsidRDefault="000B7B9A" w:rsidP="000B7B9A">
      <w:pPr>
        <w:spacing w:before="1" w:line="170" w:lineRule="exact"/>
        <w:rPr>
          <w:sz w:val="17"/>
          <w:szCs w:val="17"/>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477" w:lineRule="exact"/>
        <w:ind w:left="1410"/>
        <w:rPr>
          <w:rFonts w:ascii="宋体" w:eastAsia="宋体" w:hAnsi="宋体" w:cs="宋体"/>
          <w:sz w:val="24"/>
          <w:szCs w:val="24"/>
        </w:rPr>
      </w:pPr>
      <w:r>
        <w:rPr>
          <w:rFonts w:ascii="宋体" w:eastAsia="宋体" w:hAnsi="宋体" w:cs="宋体"/>
          <w:color w:val="E49B7A"/>
          <w:w w:val="150"/>
          <w:sz w:val="42"/>
          <w:szCs w:val="42"/>
        </w:rPr>
        <w:t>牟</w:t>
      </w:r>
      <w:r>
        <w:rPr>
          <w:rFonts w:ascii="宋体" w:eastAsia="宋体" w:hAnsi="宋体" w:cs="宋体"/>
          <w:color w:val="E49B7A"/>
          <w:spacing w:val="-122"/>
          <w:w w:val="150"/>
          <w:sz w:val="42"/>
          <w:szCs w:val="42"/>
        </w:rPr>
        <w:t xml:space="preserve"> </w:t>
      </w:r>
      <w:r>
        <w:rPr>
          <w:rFonts w:ascii="宋体" w:eastAsia="宋体" w:hAnsi="宋体" w:cs="宋体"/>
          <w:color w:val="181313"/>
          <w:w w:val="175"/>
          <w:sz w:val="24"/>
          <w:szCs w:val="24"/>
        </w:rPr>
        <w:t>明</w:t>
      </w:r>
      <w:r>
        <w:rPr>
          <w:rFonts w:ascii="宋体" w:eastAsia="宋体" w:hAnsi="宋体" w:cs="宋体"/>
          <w:color w:val="181313"/>
          <w:spacing w:val="-160"/>
          <w:w w:val="175"/>
          <w:sz w:val="24"/>
          <w:szCs w:val="24"/>
        </w:rPr>
        <w:t>明</w:t>
      </w:r>
    </w:p>
    <w:p w:rsidR="000B7B9A" w:rsidRDefault="000B7B9A" w:rsidP="000B7B9A">
      <w:pPr>
        <w:tabs>
          <w:tab w:val="left" w:pos="2639"/>
          <w:tab w:val="left" w:pos="11699"/>
        </w:tabs>
        <w:spacing w:line="233" w:lineRule="exact"/>
        <w:ind w:left="1380"/>
        <w:rPr>
          <w:rFonts w:ascii="宋体" w:eastAsia="宋体" w:hAnsi="宋体" w:cs="宋体"/>
          <w:sz w:val="29"/>
          <w:szCs w:val="29"/>
        </w:rPr>
      </w:pPr>
      <w:r>
        <w:rPr>
          <w:rFonts w:ascii="宋体" w:eastAsia="宋体" w:hAnsi="宋体" w:cs="宋体"/>
          <w:color w:val="C97D56"/>
          <w:sz w:val="29"/>
          <w:szCs w:val="29"/>
          <w:u w:val="single" w:color="C0C8CC"/>
        </w:rPr>
        <w:t xml:space="preserve"> </w:t>
      </w:r>
      <w:r>
        <w:rPr>
          <w:rFonts w:ascii="宋体" w:eastAsia="宋体" w:hAnsi="宋体" w:cs="宋体"/>
          <w:color w:val="C97D56"/>
          <w:sz w:val="29"/>
          <w:szCs w:val="29"/>
          <w:u w:val="single" w:color="C0C8CC"/>
        </w:rPr>
        <w:tab/>
      </w:r>
      <w:r>
        <w:rPr>
          <w:rFonts w:ascii="宋体" w:eastAsia="宋体" w:hAnsi="宋体" w:cs="宋体"/>
          <w:color w:val="C97D56"/>
          <w:w w:val="65"/>
          <w:sz w:val="29"/>
          <w:szCs w:val="29"/>
          <w:u w:val="single" w:color="C0C8CC"/>
        </w:rPr>
        <w:t>巨幅</w:t>
      </w:r>
      <w:r>
        <w:rPr>
          <w:rFonts w:ascii="宋体" w:eastAsia="宋体" w:hAnsi="宋体" w:cs="宋体"/>
          <w:color w:val="D06434"/>
          <w:w w:val="65"/>
          <w:sz w:val="29"/>
          <w:szCs w:val="29"/>
          <w:u w:val="single" w:color="C0C8CC"/>
        </w:rPr>
        <w:t>'</w:t>
      </w:r>
      <w:r>
        <w:rPr>
          <w:rFonts w:ascii="宋体" w:eastAsia="宋体" w:hAnsi="宋体" w:cs="宋体"/>
          <w:color w:val="D06434"/>
          <w:spacing w:val="-11"/>
          <w:w w:val="65"/>
          <w:sz w:val="29"/>
          <w:szCs w:val="29"/>
          <w:u w:val="single" w:color="C0C8CC"/>
        </w:rPr>
        <w:t>虫</w:t>
      </w:r>
      <w:r>
        <w:rPr>
          <w:rFonts w:ascii="宋体" w:eastAsia="宋体" w:hAnsi="宋体" w:cs="宋体"/>
          <w:emboss/>
          <w:color w:val="DC7742"/>
          <w:w w:val="65"/>
          <w:sz w:val="29"/>
          <w:szCs w:val="29"/>
          <w:u w:val="single" w:color="C0C8CC"/>
        </w:rPr>
        <w:t>.</w:t>
      </w:r>
      <w:r>
        <w:rPr>
          <w:rFonts w:ascii="宋体" w:eastAsia="宋体" w:hAnsi="宋体" w:cs="宋体"/>
          <w:color w:val="DC7742"/>
          <w:w w:val="65"/>
          <w:sz w:val="29"/>
          <w:szCs w:val="29"/>
          <w:u w:val="single" w:color="C0C8CC"/>
        </w:rPr>
        <w:t>.</w:t>
      </w:r>
      <w:r>
        <w:rPr>
          <w:rFonts w:ascii="宋体" w:eastAsia="宋体" w:hAnsi="宋体" w:cs="宋体"/>
          <w:color w:val="DC7742"/>
          <w:sz w:val="29"/>
          <w:szCs w:val="29"/>
          <w:u w:val="single" w:color="C0C8CC"/>
        </w:rPr>
        <w:t xml:space="preserve"> </w:t>
      </w:r>
      <w:r>
        <w:rPr>
          <w:rFonts w:ascii="宋体" w:eastAsia="宋体" w:hAnsi="宋体" w:cs="宋体"/>
          <w:color w:val="DC7742"/>
          <w:sz w:val="29"/>
          <w:szCs w:val="29"/>
          <w:u w:val="single" w:color="C0C8CC"/>
        </w:rPr>
        <w:tab/>
      </w:r>
    </w:p>
    <w:p w:rsidR="000B7B9A" w:rsidRDefault="000B7B9A" w:rsidP="000B7B9A">
      <w:pPr>
        <w:spacing w:before="9" w:line="220" w:lineRule="exact"/>
      </w:pPr>
    </w:p>
    <w:p w:rsidR="000B7B9A" w:rsidRDefault="000B7B9A" w:rsidP="000B7B9A">
      <w:pPr>
        <w:ind w:left="1350" w:right="11680"/>
        <w:rPr>
          <w:rFonts w:ascii="Times New Roman" w:eastAsia="Times New Roman" w:hAnsi="Times New Roman" w:cs="Times New Roman"/>
          <w:sz w:val="20"/>
          <w:szCs w:val="20"/>
        </w:rPr>
      </w:pPr>
      <w:r>
        <w:rPr>
          <w:noProof/>
          <w:lang w:eastAsia="zh-CN"/>
        </w:rPr>
        <w:drawing>
          <wp:inline distT="0" distB="0" distL="0" distR="0">
            <wp:extent cx="6551930" cy="341630"/>
            <wp:effectExtent l="19050" t="0" r="1270" b="0"/>
            <wp:docPr id="10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4"/>
                    <a:srcRect/>
                    <a:stretch>
                      <a:fillRect/>
                    </a:stretch>
                  </pic:blipFill>
                  <pic:spPr bwMode="auto">
                    <a:xfrm>
                      <a:off x="0" y="0"/>
                      <a:ext cx="6551930" cy="341630"/>
                    </a:xfrm>
                    <a:prstGeom prst="rect">
                      <a:avLst/>
                    </a:prstGeom>
                    <a:noFill/>
                    <a:ln w="9525">
                      <a:noFill/>
                      <a:miter lim="800000"/>
                      <a:headEnd/>
                      <a:tailEnd/>
                    </a:ln>
                  </pic:spPr>
                </pic:pic>
              </a:graphicData>
            </a:graphic>
          </wp:inline>
        </w:drawing>
      </w:r>
    </w:p>
    <w:p w:rsidR="000B7B9A" w:rsidRDefault="000B7B9A" w:rsidP="000B7B9A">
      <w:pPr>
        <w:spacing w:before="2" w:line="200" w:lineRule="exact"/>
        <w:rPr>
          <w:sz w:val="20"/>
          <w:szCs w:val="20"/>
        </w:rPr>
      </w:pPr>
    </w:p>
    <w:p w:rsidR="000B7B9A" w:rsidRDefault="000B7B9A" w:rsidP="000B7B9A">
      <w:pPr>
        <w:spacing w:line="200" w:lineRule="exact"/>
        <w:rPr>
          <w:sz w:val="20"/>
          <w:szCs w:val="20"/>
        </w:rPr>
        <w:sectPr w:rsidR="000B7B9A">
          <w:headerReference w:type="even" r:id="rId75"/>
          <w:pgSz w:w="12240" w:h="15840"/>
          <w:pgMar w:top="560" w:right="0" w:bottom="280" w:left="540" w:header="0" w:footer="0" w:gutter="0"/>
          <w:cols w:space="720"/>
        </w:sectPr>
      </w:pPr>
    </w:p>
    <w:p w:rsidR="000B7B9A" w:rsidRDefault="00035F6E" w:rsidP="000B7B9A">
      <w:pPr>
        <w:spacing w:before="9"/>
        <w:ind w:left="1665"/>
        <w:rPr>
          <w:rFonts w:ascii="宋体" w:eastAsia="宋体" w:hAnsi="宋体" w:cs="宋体"/>
          <w:sz w:val="15"/>
          <w:szCs w:val="15"/>
          <w:lang w:eastAsia="zh-CN"/>
        </w:rPr>
      </w:pPr>
      <w:r w:rsidRPr="00035F6E">
        <w:rPr>
          <w:rFonts w:eastAsiaTheme="minorHAnsi"/>
        </w:rPr>
        <w:lastRenderedPageBreak/>
        <w:pict>
          <v:group id="_x0000_s4754" style="position:absolute;left:0;text-align:left;margin-left:101.35pt;margin-top:10.75pt;width:264.65pt;height:88.25pt;z-index:-251285504;mso-position-horizontal-relative:page" coordorigin="2027,215" coordsize="5293,1765">
            <v:shape id="_x0000_s4755" type="#_x0000_t75" style="position:absolute;left:6330;top:907;width:990;height:1050">
              <v:imagedata r:id="rId76" o:title=""/>
            </v:shape>
            <v:group id="_x0000_s4756" style="position:absolute;left:4875;top:997;width:1515;height:2" coordorigin="4875,997" coordsize="1515,2">
              <v:shape id="_x0000_s4757" style="position:absolute;left:4875;top:997;width:1515;height:2" coordorigin="4875,997" coordsize="1515,0" path="m4875,997r1515,e" filled="f" strokecolor="#f83438" strokeweight="1.5pt">
                <v:path arrowok="t"/>
              </v:shape>
            </v:group>
            <v:group id="_x0000_s4758" style="position:absolute;left:4860;top:1897;width:1470;height:2" coordorigin="4860,1897" coordsize="1470,2">
              <v:shape id="_x0000_s4759" style="position:absolute;left:4860;top:1897;width:1470;height:2" coordorigin="4860,1897" coordsize="1470,0" path="m4860,1897r1470,e" filled="f" strokecolor="#c8b8b8" strokeweight="3pt">
                <v:path arrowok="t"/>
              </v:shape>
            </v:group>
            <v:group id="_x0000_s4760" style="position:absolute;left:4883;top:982;width:2;height:990" coordorigin="4883,982" coordsize="2,990">
              <v:shape id="_x0000_s4761" style="position:absolute;left:4883;top:982;width:2;height:990" coordorigin="4883,982" coordsize="0,990" path="m4883,1972r,-990e" filled="f" strokecolor="#e40808">
                <v:path arrowok="t"/>
              </v:shape>
            </v:group>
            <v:group id="_x0000_s4762" style="position:absolute;left:2027;top:566;width:3453;height:311" coordorigin="2027,566" coordsize="3453,311">
              <v:shape id="_x0000_s4763" style="position:absolute;left:2027;top:566;width:3453;height:311" coordorigin="2027,566" coordsize="3453,311" path="m2027,566r3454,l5481,877r-3454,l2027,566xe" fillcolor="#3173c6" stroked="f">
                <v:path arrowok="t"/>
              </v:shape>
            </v:group>
            <v:group id="_x0000_s4764" style="position:absolute;left:4840;top:592;width:571;height:281" coordorigin="4840,592" coordsize="571,281">
              <v:shape id="_x0000_s4765" style="position:absolute;left:4840;top:592;width:571;height:281" coordorigin="4840,592" coordsize="571,281" path="m4840,592r572,l5412,873r-572,l4840,592xe" fillcolor="#3173c6" stroked="f">
                <v:path arrowok="t"/>
              </v:shape>
            </v:group>
            <v:group id="_x0000_s4766" style="position:absolute;left:5432;top:259;width:2;height:758" coordorigin="5432,259" coordsize="2,758">
              <v:shape id="_x0000_s4767" style="position:absolute;left:5432;top:259;width:2;height:758" coordorigin="5432,259" coordsize="0,758" path="m5432,1018r,-759e" filled="f" strokecolor="#b8b2b6" strokeweight="1.54442mm">
                <v:path arrowok="t"/>
              </v:shape>
            </v:group>
            <w10:wrap anchorx="page"/>
          </v:group>
        </w:pict>
      </w:r>
      <w:r w:rsidRPr="00035F6E">
        <w:rPr>
          <w:rFonts w:eastAsiaTheme="minorHAnsi"/>
        </w:rPr>
        <w:pict>
          <v:group id="_x0000_s4775" style="position:absolute;left:0;text-align:left;margin-left:118.05pt;margin-top:6.25pt;width:9.1pt;height:8.05pt;z-index:-251282432;mso-position-horizontal-relative:page" coordorigin="2361,125" coordsize="182,161">
            <v:shape id="_x0000_s4776" style="position:absolute;left:2361;top:125;width:182;height:161" coordorigin="2361,125" coordsize="182,161" path="m2361,125r183,l2544,286r-183,l2361,125xe" fillcolor="#dceff9" stroked="f">
              <v:path arrowok="t"/>
            </v:shape>
            <w10:wrap anchorx="page"/>
          </v:group>
        </w:pict>
      </w:r>
      <w:r w:rsidR="000B7B9A">
        <w:rPr>
          <w:rFonts w:ascii="宋体" w:eastAsia="宋体" w:hAnsi="宋体" w:cs="宋体"/>
          <w:color w:val="85A7BB"/>
          <w:w w:val="85"/>
          <w:sz w:val="16"/>
          <w:szCs w:val="16"/>
          <w:lang w:eastAsia="zh-CN"/>
        </w:rPr>
        <w:t>四</w:t>
      </w:r>
      <w:r w:rsidR="000B7B9A">
        <w:rPr>
          <w:rFonts w:ascii="宋体" w:eastAsia="宋体" w:hAnsi="宋体" w:cs="宋体"/>
          <w:color w:val="85A7BB"/>
          <w:spacing w:val="-2"/>
          <w:w w:val="85"/>
          <w:sz w:val="16"/>
          <w:szCs w:val="16"/>
          <w:lang w:eastAsia="zh-CN"/>
        </w:rPr>
        <w:t>示</w:t>
      </w:r>
      <w:r w:rsidR="000B7B9A">
        <w:rPr>
          <w:rFonts w:ascii="宋体" w:eastAsia="宋体" w:hAnsi="宋体" w:cs="宋体"/>
          <w:color w:val="A1A0A2"/>
          <w:spacing w:val="-69"/>
          <w:w w:val="85"/>
          <w:sz w:val="16"/>
          <w:szCs w:val="16"/>
          <w:lang w:eastAsia="zh-CN"/>
        </w:rPr>
        <w:t>，</w:t>
      </w:r>
      <w:r w:rsidR="000B7B9A">
        <w:rPr>
          <w:rFonts w:ascii="宋体" w:eastAsia="宋体" w:hAnsi="宋体" w:cs="宋体"/>
          <w:color w:val="85A7BB"/>
          <w:w w:val="85"/>
          <w:sz w:val="19"/>
          <w:szCs w:val="19"/>
          <w:lang w:eastAsia="zh-CN"/>
        </w:rPr>
        <w:t>I2I</w:t>
      </w:r>
      <w:r w:rsidR="000B7B9A">
        <w:rPr>
          <w:rFonts w:ascii="宋体" w:eastAsia="宋体" w:hAnsi="宋体" w:cs="宋体"/>
          <w:color w:val="85A7BB"/>
          <w:spacing w:val="-23"/>
          <w:w w:val="85"/>
          <w:sz w:val="19"/>
          <w:szCs w:val="19"/>
          <w:lang w:eastAsia="zh-CN"/>
        </w:rPr>
        <w:t>I</w:t>
      </w:r>
      <w:r w:rsidR="000B7B9A">
        <w:rPr>
          <w:rFonts w:ascii="Times New Roman" w:eastAsia="Times New Roman" w:hAnsi="Times New Roman" w:cs="Times New Roman"/>
          <w:color w:val="85A7BB"/>
          <w:w w:val="85"/>
          <w:sz w:val="15"/>
          <w:szCs w:val="15"/>
          <w:lang w:eastAsia="zh-CN"/>
        </w:rPr>
        <w:t>JU</w:t>
      </w:r>
      <w:r w:rsidR="000B7B9A">
        <w:rPr>
          <w:rFonts w:ascii="Times New Roman" w:eastAsia="Times New Roman" w:hAnsi="Times New Roman" w:cs="Times New Roman"/>
          <w:color w:val="85A7BB"/>
          <w:spacing w:val="-15"/>
          <w:w w:val="85"/>
          <w:sz w:val="15"/>
          <w:szCs w:val="15"/>
          <w:lang w:eastAsia="zh-CN"/>
        </w:rPr>
        <w:t>!</w:t>
      </w:r>
      <w:r w:rsidR="000B7B9A">
        <w:rPr>
          <w:rFonts w:ascii="宋体" w:eastAsia="宋体" w:hAnsi="宋体" w:cs="宋体"/>
          <w:color w:val="85A7BB"/>
          <w:w w:val="85"/>
          <w:sz w:val="18"/>
          <w:szCs w:val="18"/>
          <w:lang w:eastAsia="zh-CN"/>
        </w:rPr>
        <w:t>1II1!使!l</w:t>
      </w:r>
      <w:r w:rsidR="000B7B9A">
        <w:rPr>
          <w:rFonts w:ascii="宋体" w:eastAsia="宋体" w:hAnsi="宋体" w:cs="宋体"/>
          <w:color w:val="85A7BB"/>
          <w:spacing w:val="-31"/>
          <w:w w:val="85"/>
          <w:sz w:val="18"/>
          <w:szCs w:val="18"/>
          <w:lang w:eastAsia="zh-CN"/>
        </w:rPr>
        <w:t>t</w:t>
      </w:r>
      <w:r w:rsidR="000B7B9A">
        <w:rPr>
          <w:rFonts w:ascii="Times New Roman" w:eastAsia="Times New Roman" w:hAnsi="Times New Roman" w:cs="Times New Roman"/>
          <w:color w:val="85A7BB"/>
          <w:w w:val="85"/>
          <w:sz w:val="18"/>
          <w:szCs w:val="18"/>
          <w:lang w:eastAsia="zh-CN"/>
        </w:rPr>
        <w:t>l</w:t>
      </w:r>
      <w:r w:rsidR="000B7B9A">
        <w:rPr>
          <w:rFonts w:ascii="Times New Roman" w:eastAsia="Times New Roman" w:hAnsi="Times New Roman" w:cs="Times New Roman"/>
          <w:color w:val="85A7BB"/>
          <w:spacing w:val="-7"/>
          <w:w w:val="85"/>
          <w:sz w:val="18"/>
          <w:szCs w:val="18"/>
          <w:lang w:eastAsia="zh-CN"/>
        </w:rPr>
        <w:t>l</w:t>
      </w:r>
      <w:r w:rsidR="000B7B9A">
        <w:rPr>
          <w:rFonts w:ascii="宋体" w:eastAsia="宋体" w:hAnsi="宋体" w:cs="宋体"/>
          <w:color w:val="85A7BB"/>
          <w:spacing w:val="-19"/>
          <w:w w:val="85"/>
          <w:sz w:val="16"/>
          <w:szCs w:val="16"/>
          <w:lang w:eastAsia="zh-CN"/>
        </w:rPr>
        <w:t>闸</w:t>
      </w:r>
      <w:r w:rsidR="000B7B9A">
        <w:rPr>
          <w:rFonts w:ascii="宋体" w:eastAsia="宋体" w:hAnsi="宋体" w:cs="宋体"/>
          <w:color w:val="698A9B"/>
          <w:spacing w:val="-12"/>
          <w:w w:val="85"/>
          <w:sz w:val="16"/>
          <w:szCs w:val="16"/>
          <w:lang w:eastAsia="zh-CN"/>
        </w:rPr>
        <w:t>.</w:t>
      </w:r>
      <w:r w:rsidR="000B7B9A">
        <w:rPr>
          <w:rFonts w:ascii="宋体" w:eastAsia="宋体" w:hAnsi="宋体" w:cs="宋体"/>
          <w:color w:val="85A7BB"/>
          <w:w w:val="85"/>
          <w:sz w:val="15"/>
          <w:szCs w:val="15"/>
          <w:lang w:eastAsia="zh-CN"/>
        </w:rPr>
        <w:t>\</w:t>
      </w:r>
      <w:r w:rsidR="000B7B9A">
        <w:rPr>
          <w:rFonts w:ascii="宋体" w:eastAsia="宋体" w:hAnsi="宋体" w:cs="宋体"/>
          <w:color w:val="85A7BB"/>
          <w:spacing w:val="-21"/>
          <w:w w:val="85"/>
          <w:sz w:val="15"/>
          <w:szCs w:val="15"/>
          <w:lang w:eastAsia="zh-CN"/>
        </w:rPr>
        <w:t>1</w:t>
      </w:r>
      <w:r w:rsidR="000B7B9A">
        <w:rPr>
          <w:rFonts w:ascii="Times New Roman" w:eastAsia="Times New Roman" w:hAnsi="Times New Roman" w:cs="Times New Roman"/>
          <w:color w:val="85A7BB"/>
          <w:spacing w:val="-47"/>
          <w:w w:val="85"/>
          <w:sz w:val="18"/>
          <w:szCs w:val="18"/>
          <w:lang w:eastAsia="zh-CN"/>
        </w:rPr>
        <w:t>1</w:t>
      </w:r>
      <w:r w:rsidR="000B7B9A">
        <w:rPr>
          <w:rFonts w:ascii="宋体" w:eastAsia="宋体" w:hAnsi="宋体" w:cs="宋体"/>
          <w:color w:val="85A7BB"/>
          <w:w w:val="85"/>
          <w:sz w:val="15"/>
          <w:szCs w:val="15"/>
          <w:lang w:eastAsia="zh-CN"/>
        </w:rPr>
        <w:t>凯</w:t>
      </w:r>
      <w:r w:rsidR="000B7B9A">
        <w:rPr>
          <w:rFonts w:ascii="宋体" w:eastAsia="宋体" w:hAnsi="宋体" w:cs="宋体"/>
          <w:color w:val="85A7BB"/>
          <w:spacing w:val="-8"/>
          <w:w w:val="85"/>
          <w:sz w:val="15"/>
          <w:szCs w:val="15"/>
          <w:lang w:eastAsia="zh-CN"/>
        </w:rPr>
        <w:t>在</w:t>
      </w:r>
      <w:r w:rsidR="000B7B9A">
        <w:rPr>
          <w:rFonts w:ascii="宋体" w:eastAsia="宋体" w:hAnsi="宋体" w:cs="宋体"/>
          <w:color w:val="9284B8"/>
          <w:w w:val="85"/>
          <w:sz w:val="15"/>
          <w:szCs w:val="15"/>
          <w:lang w:eastAsia="zh-CN"/>
        </w:rPr>
        <w:t>监曲</w:t>
      </w:r>
      <w:r w:rsidR="000B7B9A">
        <w:rPr>
          <w:rFonts w:ascii="宋体" w:eastAsia="宋体" w:hAnsi="宋体" w:cs="宋体"/>
          <w:color w:val="99B4C7"/>
          <w:w w:val="85"/>
          <w:sz w:val="15"/>
          <w:szCs w:val="15"/>
          <w:lang w:eastAsia="zh-CN"/>
        </w:rPr>
        <w:t>.</w:t>
      </w:r>
    </w:p>
    <w:p w:rsidR="000B7B9A" w:rsidRDefault="000B7B9A" w:rsidP="000B7B9A">
      <w:pPr>
        <w:tabs>
          <w:tab w:val="left" w:pos="4364"/>
        </w:tabs>
        <w:spacing w:line="652" w:lineRule="exact"/>
        <w:ind w:left="116"/>
        <w:rPr>
          <w:rFonts w:ascii="Arial" w:eastAsia="Arial" w:hAnsi="Arial" w:cs="Arial"/>
          <w:sz w:val="57"/>
          <w:szCs w:val="57"/>
          <w:lang w:eastAsia="zh-CN"/>
        </w:rPr>
      </w:pPr>
      <w:r>
        <w:rPr>
          <w:rFonts w:ascii="宋体" w:eastAsia="宋体" w:hAnsi="宋体" w:cs="宋体"/>
          <w:color w:val="F9F8FA"/>
          <w:spacing w:val="-877"/>
          <w:w w:val="135"/>
          <w:sz w:val="31"/>
          <w:szCs w:val="31"/>
          <w:lang w:eastAsia="zh-CN"/>
        </w:rPr>
        <w:t>|</w:t>
      </w:r>
      <w:r>
        <w:rPr>
          <w:rFonts w:ascii="宋体" w:eastAsia="宋体" w:hAnsi="宋体" w:cs="宋体"/>
          <w:color w:val="B0CDED"/>
          <w:w w:val="135"/>
          <w:sz w:val="31"/>
          <w:szCs w:val="31"/>
          <w:lang w:eastAsia="zh-CN"/>
        </w:rPr>
        <w:t>托付…</w:t>
      </w:r>
      <w:r>
        <w:rPr>
          <w:rFonts w:ascii="宋体" w:eastAsia="宋体" w:hAnsi="宋体" w:cs="宋体"/>
          <w:color w:val="B0CDED"/>
          <w:w w:val="135"/>
          <w:sz w:val="31"/>
          <w:szCs w:val="31"/>
          <w:lang w:eastAsia="zh-CN"/>
        </w:rPr>
        <w:tab/>
      </w:r>
      <w:r>
        <w:rPr>
          <w:rFonts w:ascii="宋体" w:eastAsia="宋体" w:hAnsi="宋体" w:cs="宋体"/>
          <w:color w:val="F9F8FA"/>
          <w:spacing w:val="-61"/>
          <w:w w:val="105"/>
          <w:sz w:val="28"/>
          <w:szCs w:val="28"/>
          <w:lang w:eastAsia="zh-CN"/>
        </w:rPr>
        <w:t>目</w:t>
      </w:r>
      <w:r>
        <w:rPr>
          <w:rFonts w:ascii="Arial" w:eastAsia="Arial" w:hAnsi="Arial" w:cs="Arial"/>
          <w:color w:val="000000"/>
          <w:spacing w:val="89"/>
          <w:w w:val="105"/>
          <w:sz w:val="57"/>
          <w:szCs w:val="57"/>
          <w:lang w:eastAsia="zh-CN"/>
        </w:rPr>
        <w:t>l</w:t>
      </w:r>
      <w:r>
        <w:rPr>
          <w:rFonts w:ascii="Arial" w:eastAsia="Arial" w:hAnsi="Arial" w:cs="Arial"/>
          <w:color w:val="F9F8FA"/>
          <w:w w:val="105"/>
          <w:sz w:val="57"/>
          <w:szCs w:val="57"/>
          <w:lang w:eastAsia="zh-CN"/>
        </w:rPr>
        <w:t>'</w:t>
      </w:r>
    </w:p>
    <w:p w:rsidR="000B7B9A" w:rsidRDefault="000B7B9A" w:rsidP="000B7B9A">
      <w:pPr>
        <w:spacing w:line="80" w:lineRule="exact"/>
        <w:ind w:right="1116"/>
        <w:jc w:val="center"/>
        <w:rPr>
          <w:rFonts w:ascii="宋体" w:eastAsia="宋体" w:hAnsi="宋体" w:cs="宋体"/>
          <w:sz w:val="18"/>
          <w:szCs w:val="18"/>
          <w:lang w:eastAsia="zh-CN"/>
        </w:rPr>
      </w:pPr>
      <w:r>
        <w:rPr>
          <w:rFonts w:ascii="宋体" w:eastAsia="宋体" w:hAnsi="宋体" w:cs="宋体"/>
          <w:color w:val="7B7175"/>
          <w:w w:val="85"/>
          <w:sz w:val="18"/>
          <w:szCs w:val="18"/>
          <w:lang w:eastAsia="zh-CN"/>
        </w:rPr>
        <w:t>1&amp;.咀</w:t>
      </w:r>
    </w:p>
    <w:p w:rsidR="000B7B9A" w:rsidRDefault="000B7B9A" w:rsidP="000B7B9A">
      <w:pPr>
        <w:spacing w:before="80"/>
        <w:ind w:left="116"/>
        <w:rPr>
          <w:rFonts w:ascii="宋体" w:eastAsia="宋体" w:hAnsi="宋体" w:cs="宋体"/>
          <w:sz w:val="13"/>
          <w:szCs w:val="13"/>
          <w:lang w:eastAsia="zh-CN"/>
        </w:rPr>
      </w:pPr>
      <w:r>
        <w:rPr>
          <w:w w:val="125"/>
          <w:lang w:eastAsia="zh-CN"/>
        </w:rPr>
        <w:br w:type="column"/>
      </w:r>
      <w:r>
        <w:rPr>
          <w:rFonts w:ascii="宋体" w:eastAsia="宋体" w:hAnsi="宋体" w:cs="宋体"/>
          <w:color w:val="928F8F"/>
          <w:spacing w:val="7"/>
          <w:w w:val="125"/>
          <w:sz w:val="13"/>
          <w:szCs w:val="13"/>
          <w:lang w:eastAsia="zh-CN"/>
        </w:rPr>
        <w:lastRenderedPageBreak/>
        <w:t>埠</w:t>
      </w:r>
      <w:r>
        <w:rPr>
          <w:rFonts w:ascii="宋体" w:eastAsia="宋体" w:hAnsi="宋体" w:cs="宋体"/>
          <w:color w:val="525253"/>
          <w:w w:val="125"/>
          <w:sz w:val="13"/>
          <w:szCs w:val="13"/>
          <w:lang w:eastAsia="zh-CN"/>
        </w:rPr>
        <w:t>'事</w:t>
      </w:r>
      <w:r>
        <w:rPr>
          <w:rFonts w:ascii="宋体" w:eastAsia="宋体" w:hAnsi="宋体" w:cs="宋体"/>
          <w:color w:val="525253"/>
          <w:spacing w:val="-6"/>
          <w:w w:val="125"/>
          <w:sz w:val="13"/>
          <w:szCs w:val="13"/>
          <w:lang w:eastAsia="zh-CN"/>
        </w:rPr>
        <w:t xml:space="preserve"> </w:t>
      </w:r>
      <w:r>
        <w:rPr>
          <w:rFonts w:ascii="宋体" w:eastAsia="宋体" w:hAnsi="宋体" w:cs="宋体"/>
          <w:color w:val="2F3032"/>
          <w:w w:val="365"/>
          <w:sz w:val="13"/>
          <w:szCs w:val="13"/>
          <w:lang w:eastAsia="zh-CN"/>
        </w:rPr>
        <w:t>.</w:t>
      </w:r>
      <w:r>
        <w:rPr>
          <w:rFonts w:ascii="宋体" w:eastAsia="宋体" w:hAnsi="宋体" w:cs="宋体"/>
          <w:color w:val="2F3032"/>
          <w:spacing w:val="-184"/>
          <w:w w:val="365"/>
          <w:sz w:val="13"/>
          <w:szCs w:val="13"/>
          <w:lang w:eastAsia="zh-CN"/>
        </w:rPr>
        <w:t xml:space="preserve"> </w:t>
      </w:r>
      <w:r>
        <w:rPr>
          <w:rFonts w:ascii="Times New Roman" w:eastAsia="Times New Roman" w:hAnsi="Times New Roman" w:cs="Times New Roman"/>
          <w:color w:val="928F8F"/>
          <w:spacing w:val="-12"/>
          <w:w w:val="125"/>
          <w:position w:val="1"/>
          <w:sz w:val="15"/>
          <w:szCs w:val="15"/>
          <w:lang w:eastAsia="zh-CN"/>
        </w:rPr>
        <w:t>e</w:t>
      </w:r>
      <w:r>
        <w:rPr>
          <w:rFonts w:ascii="宋体" w:eastAsia="宋体" w:hAnsi="宋体" w:cs="宋体"/>
          <w:color w:val="7B7175"/>
          <w:spacing w:val="-26"/>
          <w:w w:val="125"/>
          <w:position w:val="1"/>
          <w:sz w:val="13"/>
          <w:szCs w:val="13"/>
          <w:lang w:eastAsia="zh-CN"/>
        </w:rPr>
        <w:t>唱</w:t>
      </w:r>
      <w:r>
        <w:rPr>
          <w:rFonts w:ascii="宋体" w:eastAsia="宋体" w:hAnsi="宋体" w:cs="宋体"/>
          <w:color w:val="A1A0A2"/>
          <w:spacing w:val="-13"/>
          <w:w w:val="125"/>
          <w:position w:val="1"/>
          <w:sz w:val="13"/>
          <w:szCs w:val="13"/>
          <w:lang w:eastAsia="zh-CN"/>
        </w:rPr>
        <w:t>禽</w:t>
      </w:r>
      <w:r>
        <w:rPr>
          <w:rFonts w:ascii="宋体" w:eastAsia="宋体" w:hAnsi="宋体" w:cs="宋体"/>
          <w:color w:val="686467"/>
          <w:spacing w:val="-12"/>
          <w:w w:val="125"/>
          <w:position w:val="1"/>
          <w:sz w:val="13"/>
          <w:szCs w:val="13"/>
          <w:lang w:eastAsia="zh-CN"/>
        </w:rPr>
        <w:t>兽</w:t>
      </w:r>
      <w:r>
        <w:rPr>
          <w:rFonts w:ascii="宋体" w:eastAsia="宋体" w:hAnsi="宋体" w:cs="宋体"/>
          <w:color w:val="928F8F"/>
          <w:w w:val="125"/>
          <w:position w:val="1"/>
          <w:sz w:val="13"/>
          <w:szCs w:val="13"/>
          <w:lang w:eastAsia="zh-CN"/>
        </w:rPr>
        <w:t>悍</w:t>
      </w:r>
      <w:r>
        <w:rPr>
          <w:rFonts w:ascii="宋体" w:eastAsia="宋体" w:hAnsi="宋体" w:cs="宋体"/>
          <w:color w:val="928F8F"/>
          <w:spacing w:val="-68"/>
          <w:w w:val="125"/>
          <w:position w:val="1"/>
          <w:sz w:val="13"/>
          <w:szCs w:val="13"/>
          <w:lang w:eastAsia="zh-CN"/>
        </w:rPr>
        <w:t xml:space="preserve"> </w:t>
      </w:r>
      <w:r>
        <w:rPr>
          <w:rFonts w:ascii="宋体" w:eastAsia="宋体" w:hAnsi="宋体" w:cs="宋体"/>
          <w:color w:val="2F3032"/>
          <w:w w:val="330"/>
          <w:position w:val="1"/>
          <w:sz w:val="13"/>
          <w:szCs w:val="13"/>
          <w:lang w:eastAsia="zh-CN"/>
        </w:rPr>
        <w:t>，</w:t>
      </w:r>
    </w:p>
    <w:p w:rsidR="000B7B9A" w:rsidRDefault="000B7B9A" w:rsidP="000B7B9A">
      <w:pPr>
        <w:spacing w:before="6" w:line="190" w:lineRule="exact"/>
        <w:rPr>
          <w:sz w:val="19"/>
          <w:szCs w:val="19"/>
          <w:lang w:eastAsia="zh-CN"/>
        </w:rPr>
      </w:pPr>
    </w:p>
    <w:p w:rsidR="000B7B9A" w:rsidRDefault="000B7B9A" w:rsidP="000B7B9A">
      <w:pPr>
        <w:tabs>
          <w:tab w:val="left" w:pos="1841"/>
          <w:tab w:val="left" w:pos="2771"/>
          <w:tab w:val="left" w:pos="4661"/>
          <w:tab w:val="left" w:pos="5576"/>
        </w:tabs>
        <w:ind w:left="446"/>
        <w:rPr>
          <w:rFonts w:ascii="宋体" w:eastAsia="宋体" w:hAnsi="宋体" w:cs="宋体"/>
          <w:sz w:val="14"/>
          <w:szCs w:val="14"/>
          <w:lang w:eastAsia="zh-CN"/>
        </w:rPr>
      </w:pPr>
      <w:r>
        <w:rPr>
          <w:rFonts w:ascii="宋体" w:eastAsia="宋体" w:hAnsi="宋体" w:cs="宋体"/>
          <w:color w:val="A1A0A2"/>
          <w:w w:val="90"/>
          <w:sz w:val="13"/>
          <w:szCs w:val="13"/>
          <w:lang w:eastAsia="zh-CN"/>
        </w:rPr>
        <w:t>主饥街</w:t>
      </w:r>
      <w:r>
        <w:rPr>
          <w:rFonts w:ascii="宋体" w:eastAsia="宋体" w:hAnsi="宋体" w:cs="宋体"/>
          <w:color w:val="A1A0A2"/>
          <w:w w:val="90"/>
          <w:sz w:val="13"/>
          <w:szCs w:val="13"/>
          <w:lang w:eastAsia="zh-CN"/>
        </w:rPr>
        <w:tab/>
      </w:r>
      <w:r>
        <w:rPr>
          <w:rFonts w:ascii="宋体" w:eastAsia="宋体" w:hAnsi="宋体" w:cs="宋体"/>
          <w:color w:val="928F8F"/>
          <w:w w:val="95"/>
          <w:sz w:val="13"/>
          <w:szCs w:val="13"/>
          <w:lang w:eastAsia="zh-CN"/>
        </w:rPr>
        <w:t>精口</w:t>
      </w:r>
      <w:r>
        <w:rPr>
          <w:rFonts w:ascii="宋体" w:eastAsia="宋体" w:hAnsi="宋体" w:cs="宋体"/>
          <w:color w:val="928F8F"/>
          <w:w w:val="95"/>
          <w:sz w:val="13"/>
          <w:szCs w:val="13"/>
          <w:lang w:eastAsia="zh-CN"/>
        </w:rPr>
        <w:tab/>
      </w:r>
      <w:r>
        <w:rPr>
          <w:rFonts w:ascii="宋体" w:eastAsia="宋体" w:hAnsi="宋体" w:cs="宋体"/>
          <w:color w:val="928F8F"/>
          <w:w w:val="90"/>
          <w:sz w:val="14"/>
          <w:szCs w:val="14"/>
          <w:lang w:eastAsia="zh-CN"/>
        </w:rPr>
        <w:t>陋J(隙幢</w:t>
      </w:r>
      <w:r>
        <w:rPr>
          <w:rFonts w:ascii="宋体" w:eastAsia="宋体" w:hAnsi="宋体" w:cs="宋体"/>
          <w:color w:val="928F8F"/>
          <w:w w:val="90"/>
          <w:sz w:val="14"/>
          <w:szCs w:val="14"/>
          <w:lang w:eastAsia="zh-CN"/>
        </w:rPr>
        <w:tab/>
      </w:r>
      <w:r>
        <w:rPr>
          <w:rFonts w:ascii="宋体" w:eastAsia="宋体" w:hAnsi="宋体" w:cs="宋体"/>
          <w:color w:val="928F8F"/>
          <w:w w:val="95"/>
          <w:sz w:val="13"/>
          <w:szCs w:val="13"/>
          <w:lang w:eastAsia="zh-CN"/>
        </w:rPr>
        <w:t>如臼</w:t>
      </w:r>
      <w:r>
        <w:rPr>
          <w:rFonts w:ascii="宋体" w:eastAsia="宋体" w:hAnsi="宋体" w:cs="宋体"/>
          <w:color w:val="928F8F"/>
          <w:w w:val="95"/>
          <w:sz w:val="13"/>
          <w:szCs w:val="13"/>
          <w:lang w:eastAsia="zh-CN"/>
        </w:rPr>
        <w:tab/>
      </w:r>
      <w:r>
        <w:rPr>
          <w:rFonts w:ascii="宋体" w:eastAsia="宋体" w:hAnsi="宋体" w:cs="宋体"/>
          <w:color w:val="A1A0A2"/>
          <w:w w:val="90"/>
          <w:sz w:val="14"/>
          <w:szCs w:val="14"/>
          <w:lang w:eastAsia="zh-CN"/>
        </w:rPr>
        <w:t>份ii:'J1</w:t>
      </w:r>
    </w:p>
    <w:p w:rsidR="000B7B9A" w:rsidRDefault="000B7B9A" w:rsidP="000B7B9A">
      <w:pPr>
        <w:rPr>
          <w:rFonts w:ascii="宋体" w:eastAsia="宋体" w:hAnsi="宋体" w:cs="宋体"/>
          <w:sz w:val="14"/>
          <w:szCs w:val="14"/>
          <w:lang w:eastAsia="zh-CN"/>
        </w:rPr>
        <w:sectPr w:rsidR="000B7B9A">
          <w:type w:val="continuous"/>
          <w:pgSz w:w="12240" w:h="15840"/>
          <w:pgMar w:top="1480" w:right="0" w:bottom="280" w:left="540" w:header="720" w:footer="720" w:gutter="0"/>
          <w:cols w:num="2" w:space="720" w:equalWidth="0">
            <w:col w:w="4959" w:space="399"/>
            <w:col w:w="6342"/>
          </w:cols>
        </w:sectPr>
      </w:pPr>
    </w:p>
    <w:p w:rsidR="000B7B9A" w:rsidRDefault="000B7B9A" w:rsidP="000B7B9A">
      <w:pPr>
        <w:tabs>
          <w:tab w:val="left" w:pos="4469"/>
        </w:tabs>
        <w:spacing w:line="290" w:lineRule="exact"/>
        <w:ind w:left="1710"/>
        <w:rPr>
          <w:rFonts w:ascii="宋体" w:eastAsia="宋体" w:hAnsi="宋体" w:cs="宋体"/>
          <w:sz w:val="29"/>
          <w:szCs w:val="29"/>
          <w:lang w:eastAsia="zh-CN"/>
        </w:rPr>
      </w:pPr>
      <w:r>
        <w:rPr>
          <w:rFonts w:ascii="宋体" w:eastAsia="宋体" w:hAnsi="宋体" w:cs="宋体"/>
          <w:color w:val="A1A0A2"/>
          <w:position w:val="1"/>
          <w:sz w:val="13"/>
          <w:szCs w:val="13"/>
          <w:lang w:eastAsia="zh-CN"/>
        </w:rPr>
        <w:lastRenderedPageBreak/>
        <w:t>爷点Jj，</w:t>
      </w:r>
      <w:r>
        <w:rPr>
          <w:rFonts w:ascii="宋体" w:eastAsia="宋体" w:hAnsi="宋体" w:cs="宋体"/>
          <w:color w:val="A1A0A2"/>
          <w:spacing w:val="-5"/>
          <w:position w:val="1"/>
          <w:sz w:val="13"/>
          <w:szCs w:val="13"/>
          <w:lang w:eastAsia="zh-CN"/>
        </w:rPr>
        <w:t xml:space="preserve"> </w:t>
      </w:r>
      <w:r>
        <w:rPr>
          <w:rFonts w:ascii="宋体" w:eastAsia="宋体" w:hAnsi="宋体" w:cs="宋体"/>
          <w:color w:val="B4B2B4"/>
          <w:w w:val="210"/>
          <w:position w:val="1"/>
          <w:sz w:val="13"/>
          <w:szCs w:val="13"/>
          <w:lang w:eastAsia="zh-CN"/>
        </w:rPr>
        <w:t>)</w:t>
      </w:r>
      <w:r>
        <w:rPr>
          <w:rFonts w:ascii="宋体" w:eastAsia="宋体" w:hAnsi="宋体" w:cs="宋体"/>
          <w:color w:val="B4B2B4"/>
          <w:w w:val="210"/>
          <w:position w:val="1"/>
          <w:sz w:val="13"/>
          <w:szCs w:val="13"/>
          <w:lang w:eastAsia="zh-CN"/>
        </w:rPr>
        <w:tab/>
      </w:r>
      <w:r>
        <w:rPr>
          <w:rFonts w:ascii="宋体" w:eastAsia="宋体" w:hAnsi="宋体" w:cs="宋体"/>
          <w:color w:val="99B4C7"/>
          <w:w w:val="110"/>
          <w:sz w:val="29"/>
          <w:szCs w:val="29"/>
          <w:lang w:eastAsia="zh-CN"/>
        </w:rPr>
        <w:t>匕</w:t>
      </w:r>
    </w:p>
    <w:p w:rsidR="000B7B9A" w:rsidRDefault="000B7B9A" w:rsidP="000B7B9A">
      <w:pPr>
        <w:tabs>
          <w:tab w:val="left" w:pos="2594"/>
        </w:tabs>
        <w:spacing w:before="75"/>
        <w:ind w:left="1710"/>
        <w:rPr>
          <w:rFonts w:ascii="Times New Roman" w:eastAsia="Times New Roman" w:hAnsi="Times New Roman" w:cs="Times New Roman"/>
          <w:sz w:val="15"/>
          <w:szCs w:val="15"/>
          <w:lang w:eastAsia="zh-CN"/>
        </w:rPr>
      </w:pPr>
      <w:r>
        <w:rPr>
          <w:w w:val="95"/>
          <w:lang w:eastAsia="zh-CN"/>
        </w:rPr>
        <w:br w:type="column"/>
      </w:r>
      <w:r>
        <w:rPr>
          <w:rFonts w:ascii="Times New Roman" w:eastAsia="Times New Roman" w:hAnsi="Times New Roman" w:cs="Times New Roman"/>
          <w:color w:val="928F8F"/>
          <w:w w:val="95"/>
          <w:position w:val="1"/>
          <w:sz w:val="15"/>
          <w:szCs w:val="15"/>
          <w:lang w:eastAsia="zh-CN"/>
        </w:rPr>
        <w:lastRenderedPageBreak/>
        <w:t>11810</w:t>
      </w:r>
      <w:r>
        <w:rPr>
          <w:rFonts w:ascii="Times New Roman" w:eastAsia="Times New Roman" w:hAnsi="Times New Roman" w:cs="Times New Roman"/>
          <w:color w:val="928F8F"/>
          <w:w w:val="95"/>
          <w:position w:val="1"/>
          <w:sz w:val="15"/>
          <w:szCs w:val="15"/>
          <w:lang w:eastAsia="zh-CN"/>
        </w:rPr>
        <w:tab/>
      </w:r>
      <w:r>
        <w:rPr>
          <w:rFonts w:ascii="Times New Roman" w:eastAsia="Times New Roman" w:hAnsi="Times New Roman" w:cs="Times New Roman"/>
          <w:color w:val="B4B2B4"/>
          <w:spacing w:val="-22"/>
          <w:w w:val="85"/>
          <w:sz w:val="15"/>
          <w:szCs w:val="15"/>
          <w:lang w:eastAsia="zh-CN"/>
        </w:rPr>
        <w:t>f</w:t>
      </w:r>
      <w:r>
        <w:rPr>
          <w:rFonts w:ascii="Times New Roman" w:eastAsia="Times New Roman" w:hAnsi="Times New Roman" w:cs="Times New Roman"/>
          <w:color w:val="7B7175"/>
          <w:spacing w:val="-32"/>
          <w:w w:val="85"/>
          <w:sz w:val="15"/>
          <w:szCs w:val="15"/>
          <w:lang w:eastAsia="zh-CN"/>
        </w:rPr>
        <w:t>3</w:t>
      </w:r>
      <w:r>
        <w:rPr>
          <w:rFonts w:ascii="Times New Roman" w:eastAsia="Times New Roman" w:hAnsi="Times New Roman" w:cs="Times New Roman"/>
          <w:color w:val="A1A0A2"/>
          <w:spacing w:val="-25"/>
          <w:w w:val="85"/>
          <w:sz w:val="15"/>
          <w:szCs w:val="15"/>
          <w:lang w:eastAsia="zh-CN"/>
        </w:rPr>
        <w:t>4</w:t>
      </w:r>
      <w:r>
        <w:rPr>
          <w:rFonts w:ascii="宋体" w:eastAsia="宋体" w:hAnsi="宋体" w:cs="宋体"/>
          <w:color w:val="A1A0A2"/>
          <w:spacing w:val="-96"/>
          <w:w w:val="85"/>
          <w:sz w:val="13"/>
          <w:szCs w:val="13"/>
          <w:lang w:eastAsia="zh-CN"/>
        </w:rPr>
        <w:t>民</w:t>
      </w:r>
      <w:r>
        <w:rPr>
          <w:rFonts w:ascii="Times New Roman" w:eastAsia="Times New Roman" w:hAnsi="Times New Roman" w:cs="Times New Roman"/>
          <w:color w:val="7B7175"/>
          <w:spacing w:val="-31"/>
          <w:w w:val="85"/>
          <w:sz w:val="15"/>
          <w:szCs w:val="15"/>
          <w:lang w:eastAsia="zh-CN"/>
        </w:rPr>
        <w:t>1</w:t>
      </w:r>
      <w:r>
        <w:rPr>
          <w:rFonts w:ascii="Times New Roman" w:eastAsia="Times New Roman" w:hAnsi="Times New Roman" w:cs="Times New Roman"/>
          <w:color w:val="928F8F"/>
          <w:w w:val="85"/>
          <w:sz w:val="15"/>
          <w:szCs w:val="15"/>
          <w:lang w:eastAsia="zh-CN"/>
        </w:rPr>
        <w:t>8Nq3u</w:t>
      </w:r>
      <w:r>
        <w:rPr>
          <w:rFonts w:ascii="Times New Roman" w:eastAsia="Times New Roman" w:hAnsi="Times New Roman" w:cs="Times New Roman"/>
          <w:color w:val="928F8F"/>
          <w:spacing w:val="-10"/>
          <w:w w:val="85"/>
          <w:sz w:val="15"/>
          <w:szCs w:val="15"/>
          <w:lang w:eastAsia="zh-CN"/>
        </w:rPr>
        <w:t xml:space="preserve"> </w:t>
      </w:r>
      <w:r>
        <w:rPr>
          <w:rFonts w:ascii="Times New Roman" w:eastAsia="Times New Roman" w:hAnsi="Times New Roman" w:cs="Times New Roman"/>
          <w:color w:val="928F8F"/>
          <w:w w:val="95"/>
          <w:sz w:val="15"/>
          <w:szCs w:val="15"/>
          <w:lang w:eastAsia="zh-CN"/>
        </w:rPr>
        <w:t>"MWO</w:t>
      </w:r>
      <w:r>
        <w:rPr>
          <w:rFonts w:ascii="Times New Roman" w:eastAsia="Times New Roman" w:hAnsi="Times New Roman" w:cs="Times New Roman"/>
          <w:color w:val="928F8F"/>
          <w:spacing w:val="-1"/>
          <w:w w:val="95"/>
          <w:sz w:val="15"/>
          <w:szCs w:val="15"/>
          <w:lang w:eastAsia="zh-CN"/>
        </w:rPr>
        <w:t>a</w:t>
      </w:r>
      <w:r>
        <w:rPr>
          <w:rFonts w:ascii="宋体" w:eastAsia="宋体" w:hAnsi="宋体" w:cs="宋体"/>
          <w:color w:val="928F8F"/>
          <w:w w:val="95"/>
          <w:sz w:val="13"/>
          <w:szCs w:val="13"/>
          <w:lang w:eastAsia="zh-CN"/>
        </w:rPr>
        <w:t>低抽@</w:t>
      </w:r>
      <w:r>
        <w:rPr>
          <w:rFonts w:ascii="宋体" w:eastAsia="宋体" w:hAnsi="宋体" w:cs="宋体"/>
          <w:color w:val="928F8F"/>
          <w:spacing w:val="-16"/>
          <w:w w:val="95"/>
          <w:sz w:val="13"/>
          <w:szCs w:val="13"/>
          <w:lang w:eastAsia="zh-CN"/>
        </w:rPr>
        <w:t>饵</w:t>
      </w:r>
      <w:r>
        <w:rPr>
          <w:rFonts w:ascii="Times New Roman" w:eastAsia="Times New Roman" w:hAnsi="Times New Roman" w:cs="Times New Roman"/>
          <w:color w:val="B4B2B4"/>
          <w:w w:val="95"/>
          <w:sz w:val="15"/>
          <w:szCs w:val="15"/>
          <w:lang w:eastAsia="zh-CN"/>
        </w:rPr>
        <w:t>'/</w:t>
      </w:r>
      <w:r>
        <w:rPr>
          <w:rFonts w:ascii="Times New Roman" w:eastAsia="Times New Roman" w:hAnsi="Times New Roman" w:cs="Times New Roman"/>
          <w:color w:val="B4B2B4"/>
          <w:spacing w:val="-8"/>
          <w:w w:val="95"/>
          <w:sz w:val="15"/>
          <w:szCs w:val="15"/>
          <w:lang w:eastAsia="zh-CN"/>
        </w:rPr>
        <w:t>(</w:t>
      </w:r>
      <w:r>
        <w:rPr>
          <w:rFonts w:ascii="Times New Roman" w:eastAsia="Times New Roman" w:hAnsi="Times New Roman" w:cs="Times New Roman"/>
          <w:color w:val="928F8F"/>
          <w:w w:val="95"/>
          <w:sz w:val="15"/>
          <w:szCs w:val="15"/>
          <w:lang w:eastAsia="zh-CN"/>
        </w:rPr>
        <w:t>OOI</w:t>
      </w:r>
      <w:r>
        <w:rPr>
          <w:rFonts w:ascii="Times New Roman" w:eastAsia="Times New Roman" w:hAnsi="Times New Roman" w:cs="Times New Roman"/>
          <w:color w:val="928F8F"/>
          <w:spacing w:val="3"/>
          <w:w w:val="95"/>
          <w:sz w:val="15"/>
          <w:szCs w:val="15"/>
          <w:lang w:eastAsia="zh-CN"/>
        </w:rPr>
        <w:t>d</w:t>
      </w:r>
      <w:r>
        <w:rPr>
          <w:rFonts w:ascii="Times New Roman" w:eastAsia="Times New Roman" w:hAnsi="Times New Roman" w:cs="Times New Roman"/>
          <w:color w:val="B4B2B4"/>
          <w:w w:val="95"/>
          <w:sz w:val="15"/>
          <w:szCs w:val="15"/>
          <w:lang w:eastAsia="zh-CN"/>
        </w:rPr>
        <w:t xml:space="preserve">/ </w:t>
      </w:r>
      <w:r>
        <w:rPr>
          <w:rFonts w:ascii="Times New Roman" w:eastAsia="Times New Roman" w:hAnsi="Times New Roman" w:cs="Times New Roman"/>
          <w:color w:val="B4B2B4"/>
          <w:spacing w:val="6"/>
          <w:w w:val="95"/>
          <w:sz w:val="15"/>
          <w:szCs w:val="15"/>
          <w:lang w:eastAsia="zh-CN"/>
        </w:rPr>
        <w:t xml:space="preserve"> </w:t>
      </w:r>
      <w:r>
        <w:rPr>
          <w:rFonts w:ascii="Times New Roman" w:eastAsia="Times New Roman" w:hAnsi="Times New Roman" w:cs="Times New Roman"/>
          <w:color w:val="A1A0A2"/>
          <w:spacing w:val="-7"/>
          <w:w w:val="95"/>
          <w:sz w:val="17"/>
          <w:szCs w:val="17"/>
        </w:rPr>
        <w:t>α</w:t>
      </w:r>
      <w:r>
        <w:rPr>
          <w:rFonts w:ascii="宋体" w:eastAsia="宋体" w:hAnsi="宋体" w:cs="宋体"/>
          <w:color w:val="A1A0A2"/>
          <w:w w:val="95"/>
          <w:sz w:val="10"/>
          <w:szCs w:val="10"/>
          <w:lang w:eastAsia="zh-CN"/>
        </w:rPr>
        <w:t>)O</w:t>
      </w:r>
      <w:r>
        <w:rPr>
          <w:rFonts w:ascii="宋体" w:eastAsia="宋体" w:hAnsi="宋体" w:cs="宋体"/>
          <w:color w:val="A1A0A2"/>
          <w:spacing w:val="-7"/>
          <w:w w:val="95"/>
          <w:sz w:val="10"/>
          <w:szCs w:val="10"/>
          <w:lang w:eastAsia="zh-CN"/>
        </w:rPr>
        <w:t>(</w:t>
      </w:r>
      <w:r>
        <w:rPr>
          <w:rFonts w:ascii="Times New Roman" w:eastAsia="Times New Roman" w:hAnsi="Times New Roman" w:cs="Times New Roman"/>
          <w:color w:val="A1A0A2"/>
          <w:w w:val="95"/>
          <w:sz w:val="15"/>
          <w:szCs w:val="15"/>
          <w:lang w:eastAsia="zh-CN"/>
        </w:rPr>
        <w:t>d</w:t>
      </w:r>
    </w:p>
    <w:p w:rsidR="000B7B9A" w:rsidRDefault="000B7B9A" w:rsidP="000B7B9A">
      <w:pPr>
        <w:rPr>
          <w:rFonts w:ascii="Times New Roman" w:eastAsia="Times New Roman" w:hAnsi="Times New Roman" w:cs="Times New Roman"/>
          <w:sz w:val="15"/>
          <w:szCs w:val="15"/>
          <w:lang w:eastAsia="zh-CN"/>
        </w:rPr>
        <w:sectPr w:rsidR="000B7B9A">
          <w:type w:val="continuous"/>
          <w:pgSz w:w="12240" w:h="15840"/>
          <w:pgMar w:top="1480" w:right="0" w:bottom="280" w:left="540" w:header="720" w:footer="720" w:gutter="0"/>
          <w:cols w:num="2" w:space="720" w:equalWidth="0">
            <w:col w:w="4798" w:space="722"/>
            <w:col w:w="6180"/>
          </w:cols>
        </w:sectPr>
      </w:pPr>
    </w:p>
    <w:p w:rsidR="000B7B9A" w:rsidRDefault="00035F6E" w:rsidP="000B7B9A">
      <w:pPr>
        <w:tabs>
          <w:tab w:val="left" w:pos="4574"/>
        </w:tabs>
        <w:spacing w:before="10"/>
        <w:ind w:left="1710"/>
        <w:rPr>
          <w:rFonts w:ascii="宋体" w:eastAsia="宋体" w:hAnsi="宋体" w:cs="宋体"/>
          <w:sz w:val="13"/>
          <w:szCs w:val="13"/>
          <w:lang w:eastAsia="zh-CN"/>
        </w:rPr>
      </w:pPr>
      <w:r w:rsidRPr="00035F6E">
        <w:rPr>
          <w:rFonts w:eastAsiaTheme="minorHAnsi"/>
        </w:rPr>
        <w:lastRenderedPageBreak/>
        <w:pict>
          <v:shape id="_x0000_s4778" type="#_x0000_t202" style="position:absolute;left:0;text-align:left;margin-left:315.25pt;margin-top:11.65pt;width:282.45pt;height:116.5pt;z-index:-251280384;mso-position-horizontal-relative:page" filled="f" stroked="f">
            <v:textbox inset="0,0,0,0">
              <w:txbxContent>
                <w:tbl>
                  <w:tblPr>
                    <w:tblW w:w="0" w:type="auto"/>
                    <w:tblLayout w:type="fixed"/>
                    <w:tblCellMar>
                      <w:left w:w="0" w:type="dxa"/>
                      <w:right w:w="0" w:type="dxa"/>
                    </w:tblCellMar>
                    <w:tblLook w:val="01E0"/>
                  </w:tblPr>
                  <w:tblGrid>
                    <w:gridCol w:w="1239"/>
                    <w:gridCol w:w="869"/>
                    <w:gridCol w:w="2101"/>
                    <w:gridCol w:w="740"/>
                    <w:gridCol w:w="701"/>
                  </w:tblGrid>
                  <w:tr w:rsidR="000B7B9A">
                    <w:trPr>
                      <w:trHeight w:hRule="exact" w:val="340"/>
                    </w:trPr>
                    <w:tc>
                      <w:tcPr>
                        <w:tcW w:w="2108" w:type="dxa"/>
                        <w:gridSpan w:val="2"/>
                        <w:vMerge w:val="restart"/>
                        <w:tcBorders>
                          <w:top w:val="nil"/>
                          <w:left w:val="nil"/>
                          <w:right w:val="nil"/>
                        </w:tcBorders>
                      </w:tcPr>
                      <w:p w:rsidR="000B7B9A" w:rsidRDefault="000B7B9A">
                        <w:pPr>
                          <w:pStyle w:val="TableParagraph"/>
                          <w:spacing w:line="148" w:lineRule="exact"/>
                          <w:ind w:right="234"/>
                          <w:jc w:val="right"/>
                          <w:rPr>
                            <w:rFonts w:ascii="Times New Roman" w:eastAsia="Times New Roman" w:hAnsi="Times New Roman" w:cs="Times New Roman"/>
                            <w:sz w:val="15"/>
                            <w:szCs w:val="15"/>
                          </w:rPr>
                        </w:pPr>
                        <w:r>
                          <w:rPr>
                            <w:rFonts w:ascii="Times New Roman" w:eastAsia="Times New Roman" w:hAnsi="Times New Roman" w:cs="Times New Roman"/>
                            <w:color w:val="928F8F"/>
                            <w:w w:val="105"/>
                            <w:sz w:val="15"/>
                            <w:szCs w:val="15"/>
                          </w:rPr>
                          <w:t>11810</w:t>
                        </w:r>
                      </w:p>
                      <w:p w:rsidR="000B7B9A" w:rsidRDefault="000B7B9A">
                        <w:pPr>
                          <w:pStyle w:val="TableParagraph"/>
                          <w:spacing w:before="18" w:line="220" w:lineRule="exact"/>
                        </w:pPr>
                      </w:p>
                      <w:p w:rsidR="000B7B9A" w:rsidRDefault="000B7B9A">
                        <w:pPr>
                          <w:pStyle w:val="TableParagraph"/>
                          <w:tabs>
                            <w:tab w:val="left" w:pos="1424"/>
                          </w:tabs>
                          <w:ind w:right="234"/>
                          <w:jc w:val="right"/>
                          <w:rPr>
                            <w:rFonts w:ascii="Times New Roman" w:eastAsia="Times New Roman" w:hAnsi="Times New Roman" w:cs="Times New Roman"/>
                            <w:sz w:val="15"/>
                            <w:szCs w:val="15"/>
                          </w:rPr>
                        </w:pPr>
                        <w:r>
                          <w:rPr>
                            <w:rFonts w:ascii="Times New Roman" w:eastAsia="Times New Roman" w:hAnsi="Times New Roman" w:cs="Times New Roman"/>
                            <w:color w:val="928F8F"/>
                            <w:w w:val="110"/>
                            <w:position w:val="1"/>
                            <w:sz w:val="15"/>
                            <w:szCs w:val="15"/>
                          </w:rPr>
                          <w:t>ubuntu.test.02</w:t>
                        </w:r>
                        <w:r>
                          <w:rPr>
                            <w:rFonts w:ascii="Times New Roman" w:eastAsia="Times New Roman" w:hAnsi="Times New Roman" w:cs="Times New Roman"/>
                            <w:color w:val="928F8F"/>
                            <w:w w:val="110"/>
                            <w:position w:val="1"/>
                            <w:sz w:val="15"/>
                            <w:szCs w:val="15"/>
                          </w:rPr>
                          <w:tab/>
                        </w:r>
                        <w:r>
                          <w:rPr>
                            <w:rFonts w:ascii="Times New Roman" w:eastAsia="Times New Roman" w:hAnsi="Times New Roman" w:cs="Times New Roman"/>
                            <w:color w:val="928F8F"/>
                            <w:w w:val="105"/>
                            <w:sz w:val="15"/>
                            <w:szCs w:val="15"/>
                          </w:rPr>
                          <w:t>11810</w:t>
                        </w:r>
                      </w:p>
                      <w:p w:rsidR="000B7B9A" w:rsidRDefault="000B7B9A">
                        <w:pPr>
                          <w:pStyle w:val="TableParagraph"/>
                          <w:spacing w:before="13" w:line="220" w:lineRule="exact"/>
                        </w:pPr>
                      </w:p>
                      <w:p w:rsidR="000B7B9A" w:rsidRDefault="000B7B9A">
                        <w:pPr>
                          <w:pStyle w:val="TableParagraph"/>
                          <w:tabs>
                            <w:tab w:val="left" w:pos="1424"/>
                          </w:tabs>
                          <w:ind w:right="251"/>
                          <w:jc w:val="right"/>
                          <w:rPr>
                            <w:rFonts w:ascii="Times New Roman" w:eastAsia="Times New Roman" w:hAnsi="Times New Roman" w:cs="Times New Roman"/>
                            <w:sz w:val="15"/>
                            <w:szCs w:val="15"/>
                          </w:rPr>
                        </w:pPr>
                        <w:r>
                          <w:rPr>
                            <w:rFonts w:ascii="Times New Roman" w:eastAsia="Times New Roman" w:hAnsi="Times New Roman" w:cs="Times New Roman"/>
                            <w:color w:val="928F8F"/>
                            <w:w w:val="115"/>
                            <w:sz w:val="15"/>
                            <w:szCs w:val="15"/>
                          </w:rPr>
                          <w:t>ubunt</w:t>
                        </w:r>
                        <w:r>
                          <w:rPr>
                            <w:rFonts w:ascii="Times New Roman" w:eastAsia="Times New Roman" w:hAnsi="Times New Roman" w:cs="Times New Roman"/>
                            <w:color w:val="928F8F"/>
                            <w:spacing w:val="8"/>
                            <w:w w:val="115"/>
                            <w:sz w:val="15"/>
                            <w:szCs w:val="15"/>
                          </w:rPr>
                          <w:t>u</w:t>
                        </w:r>
                        <w:r>
                          <w:rPr>
                            <w:rFonts w:ascii="宋体" w:eastAsia="宋体" w:hAnsi="宋体" w:cs="宋体"/>
                            <w:color w:val="928F8F"/>
                            <w:w w:val="115"/>
                            <w:sz w:val="4"/>
                            <w:szCs w:val="4"/>
                          </w:rPr>
                          <w:t xml:space="preserve">噜 </w:t>
                        </w:r>
                        <w:r>
                          <w:rPr>
                            <w:rFonts w:ascii="宋体" w:eastAsia="宋体" w:hAnsi="宋体" w:cs="宋体"/>
                            <w:color w:val="928F8F"/>
                            <w:spacing w:val="7"/>
                            <w:w w:val="115"/>
                            <w:sz w:val="4"/>
                            <w:szCs w:val="4"/>
                          </w:rPr>
                          <w:t xml:space="preserve"> </w:t>
                        </w:r>
                        <w:r>
                          <w:rPr>
                            <w:rFonts w:ascii="Times New Roman" w:eastAsia="Times New Roman" w:hAnsi="Times New Roman" w:cs="Times New Roman"/>
                            <w:color w:val="928F8F"/>
                            <w:spacing w:val="-2"/>
                            <w:w w:val="130"/>
                            <w:sz w:val="15"/>
                            <w:szCs w:val="15"/>
                          </w:rPr>
                          <w:t>t</w:t>
                        </w:r>
                        <w:r>
                          <w:rPr>
                            <w:rFonts w:ascii="Times New Roman" w:eastAsia="Times New Roman" w:hAnsi="Times New Roman" w:cs="Times New Roman"/>
                            <w:color w:val="928F8F"/>
                            <w:spacing w:val="-26"/>
                            <w:w w:val="130"/>
                            <w:sz w:val="15"/>
                            <w:szCs w:val="15"/>
                          </w:rPr>
                          <w:t>.</w:t>
                        </w:r>
                        <w:r>
                          <w:rPr>
                            <w:rFonts w:ascii="宋体" w:eastAsia="宋体" w:hAnsi="宋体" w:cs="宋体"/>
                            <w:color w:val="928F8F"/>
                            <w:spacing w:val="-10"/>
                            <w:w w:val="130"/>
                            <w:sz w:val="10"/>
                            <w:szCs w:val="10"/>
                          </w:rPr>
                          <w:t>筑</w:t>
                        </w:r>
                        <w:r>
                          <w:rPr>
                            <w:rFonts w:ascii="Times New Roman" w:eastAsia="Times New Roman" w:hAnsi="Times New Roman" w:cs="Times New Roman"/>
                            <w:color w:val="928F8F"/>
                            <w:w w:val="130"/>
                            <w:sz w:val="15"/>
                            <w:szCs w:val="15"/>
                          </w:rPr>
                          <w:t>.0)</w:t>
                        </w:r>
                        <w:r>
                          <w:rPr>
                            <w:rFonts w:ascii="Times New Roman" w:eastAsia="Times New Roman" w:hAnsi="Times New Roman" w:cs="Times New Roman"/>
                            <w:color w:val="928F8F"/>
                            <w:w w:val="130"/>
                            <w:sz w:val="15"/>
                            <w:szCs w:val="15"/>
                          </w:rPr>
                          <w:tab/>
                        </w:r>
                        <w:r>
                          <w:rPr>
                            <w:rFonts w:ascii="Times New Roman" w:eastAsia="Times New Roman" w:hAnsi="Times New Roman" w:cs="Times New Roman"/>
                            <w:color w:val="928F8F"/>
                            <w:w w:val="95"/>
                            <w:sz w:val="15"/>
                            <w:szCs w:val="15"/>
                          </w:rPr>
                          <w:t>lUU:O</w:t>
                        </w:r>
                      </w:p>
                    </w:tc>
                    <w:tc>
                      <w:tcPr>
                        <w:tcW w:w="2101" w:type="dxa"/>
                        <w:tcBorders>
                          <w:top w:val="nil"/>
                          <w:left w:val="nil"/>
                          <w:bottom w:val="nil"/>
                          <w:right w:val="nil"/>
                        </w:tcBorders>
                      </w:tcPr>
                      <w:p w:rsidR="000B7B9A" w:rsidRDefault="000B7B9A">
                        <w:pPr>
                          <w:pStyle w:val="TableParagraph"/>
                          <w:spacing w:line="178" w:lineRule="exact"/>
                          <w:ind w:left="272"/>
                          <w:rPr>
                            <w:rFonts w:ascii="Times New Roman" w:eastAsia="Times New Roman" w:hAnsi="Times New Roman" w:cs="Times New Roman"/>
                            <w:sz w:val="15"/>
                            <w:szCs w:val="15"/>
                          </w:rPr>
                        </w:pPr>
                        <w:r>
                          <w:rPr>
                            <w:rFonts w:ascii="Times New Roman" w:eastAsia="Times New Roman" w:hAnsi="Times New Roman" w:cs="Times New Roman"/>
                            <w:color w:val="7B7175"/>
                            <w:spacing w:val="-34"/>
                            <w:w w:val="90"/>
                            <w:sz w:val="15"/>
                            <w:szCs w:val="15"/>
                          </w:rPr>
                          <w:t>3</w:t>
                        </w:r>
                        <w:r>
                          <w:rPr>
                            <w:rFonts w:ascii="宋体" w:eastAsia="宋体" w:hAnsi="宋体" w:cs="宋体"/>
                            <w:color w:val="928F8F"/>
                            <w:spacing w:val="-54"/>
                            <w:w w:val="90"/>
                            <w:sz w:val="10"/>
                            <w:szCs w:val="10"/>
                          </w:rPr>
                          <w:t>斜</w:t>
                        </w:r>
                        <w:r>
                          <w:rPr>
                            <w:rFonts w:ascii="Times New Roman" w:eastAsia="Times New Roman" w:hAnsi="Times New Roman" w:cs="Times New Roman"/>
                            <w:color w:val="7B7175"/>
                            <w:spacing w:val="-40"/>
                            <w:w w:val="90"/>
                            <w:sz w:val="15"/>
                            <w:szCs w:val="15"/>
                          </w:rPr>
                          <w:t>1</w:t>
                        </w:r>
                        <w:r>
                          <w:rPr>
                            <w:rFonts w:ascii="宋体" w:eastAsia="宋体" w:hAnsi="宋体" w:cs="宋体"/>
                            <w:color w:val="928F8F"/>
                            <w:spacing w:val="-119"/>
                            <w:w w:val="90"/>
                            <w:sz w:val="12"/>
                            <w:szCs w:val="12"/>
                          </w:rPr>
                          <w:t>均</w:t>
                        </w:r>
                        <w:r>
                          <w:rPr>
                            <w:rFonts w:ascii="Times New Roman" w:eastAsia="Times New Roman" w:hAnsi="Times New Roman" w:cs="Times New Roman"/>
                            <w:color w:val="928F8F"/>
                            <w:w w:val="90"/>
                            <w:sz w:val="15"/>
                            <w:szCs w:val="15"/>
                          </w:rPr>
                          <w:t>481</w:t>
                        </w:r>
                        <w:r>
                          <w:rPr>
                            <w:rFonts w:ascii="Times New Roman" w:eastAsia="Times New Roman" w:hAnsi="Times New Roman" w:cs="Times New Roman"/>
                            <w:color w:val="928F8F"/>
                            <w:spacing w:val="4"/>
                            <w:w w:val="90"/>
                            <w:sz w:val="15"/>
                            <w:szCs w:val="15"/>
                          </w:rPr>
                          <w:t>u</w:t>
                        </w:r>
                        <w:r>
                          <w:rPr>
                            <w:rFonts w:ascii="Times New Roman" w:eastAsia="Times New Roman" w:hAnsi="Times New Roman" w:cs="Times New Roman"/>
                            <w:color w:val="928F8F"/>
                            <w:w w:val="90"/>
                            <w:sz w:val="15"/>
                            <w:szCs w:val="15"/>
                          </w:rPr>
                          <w:t>eaMbJd</w:t>
                        </w:r>
                        <w:r>
                          <w:rPr>
                            <w:rFonts w:ascii="Times New Roman" w:eastAsia="Times New Roman" w:hAnsi="Times New Roman" w:cs="Times New Roman"/>
                            <w:color w:val="928F8F"/>
                            <w:spacing w:val="4"/>
                            <w:w w:val="90"/>
                            <w:sz w:val="15"/>
                            <w:szCs w:val="15"/>
                          </w:rPr>
                          <w:t>a</w:t>
                        </w:r>
                        <w:r>
                          <w:rPr>
                            <w:rFonts w:ascii="宋体" w:eastAsia="宋体" w:hAnsi="宋体" w:cs="宋体"/>
                            <w:color w:val="928F8F"/>
                            <w:w w:val="90"/>
                            <w:sz w:val="12"/>
                            <w:szCs w:val="12"/>
                          </w:rPr>
                          <w:t>健晶晶0/悼</w:t>
                        </w:r>
                        <w:r>
                          <w:rPr>
                            <w:rFonts w:ascii="宋体" w:eastAsia="宋体" w:hAnsi="宋体" w:cs="宋体"/>
                            <w:color w:val="928F8F"/>
                            <w:spacing w:val="-18"/>
                            <w:w w:val="90"/>
                            <w:sz w:val="12"/>
                            <w:szCs w:val="12"/>
                          </w:rPr>
                          <w:t>。</w:t>
                        </w:r>
                        <w:r>
                          <w:rPr>
                            <w:rFonts w:ascii="Times New Roman" w:eastAsia="Times New Roman" w:hAnsi="Times New Roman" w:cs="Times New Roman"/>
                            <w:i/>
                            <w:color w:val="928F8F"/>
                            <w:w w:val="90"/>
                            <w:sz w:val="15"/>
                            <w:szCs w:val="15"/>
                          </w:rPr>
                          <w:t>&lt;</w:t>
                        </w:r>
                        <w:r>
                          <w:rPr>
                            <w:rFonts w:ascii="Times New Roman" w:eastAsia="Times New Roman" w:hAnsi="Times New Roman" w:cs="Times New Roman"/>
                            <w:i/>
                            <w:color w:val="928F8F"/>
                            <w:spacing w:val="3"/>
                            <w:w w:val="90"/>
                            <w:sz w:val="15"/>
                            <w:szCs w:val="15"/>
                          </w:rPr>
                          <w:t>d</w:t>
                        </w:r>
                        <w:r>
                          <w:rPr>
                            <w:rFonts w:ascii="Times New Roman" w:eastAsia="Times New Roman" w:hAnsi="Times New Roman" w:cs="Times New Roman"/>
                            <w:i/>
                            <w:color w:val="B4B2B4"/>
                            <w:w w:val="90"/>
                            <w:sz w:val="15"/>
                            <w:szCs w:val="15"/>
                          </w:rPr>
                          <w:t>l</w:t>
                        </w:r>
                      </w:p>
                    </w:tc>
                    <w:tc>
                      <w:tcPr>
                        <w:tcW w:w="740" w:type="dxa"/>
                        <w:tcBorders>
                          <w:top w:val="nil"/>
                          <w:left w:val="nil"/>
                          <w:bottom w:val="nil"/>
                          <w:right w:val="nil"/>
                        </w:tcBorders>
                      </w:tcPr>
                      <w:p w:rsidR="000B7B9A" w:rsidRDefault="000B7B9A">
                        <w:pPr>
                          <w:pStyle w:val="TableParagraph"/>
                          <w:spacing w:line="182" w:lineRule="exact"/>
                          <w:ind w:left="46"/>
                          <w:rPr>
                            <w:rFonts w:ascii="Times New Roman" w:eastAsia="Times New Roman" w:hAnsi="Times New Roman" w:cs="Times New Roman"/>
                            <w:sz w:val="15"/>
                            <w:szCs w:val="15"/>
                          </w:rPr>
                        </w:pPr>
                        <w:r>
                          <w:rPr>
                            <w:rFonts w:ascii="Times New Roman" w:eastAsia="Times New Roman" w:hAnsi="Times New Roman" w:cs="Times New Roman"/>
                            <w:color w:val="928F8F"/>
                            <w:spacing w:val="-23"/>
                            <w:w w:val="120"/>
                            <w:sz w:val="17"/>
                            <w:szCs w:val="17"/>
                          </w:rPr>
                          <w:t>α</w:t>
                        </w:r>
                        <w:r>
                          <w:rPr>
                            <w:rFonts w:ascii="宋体" w:eastAsia="宋体" w:hAnsi="宋体" w:cs="宋体"/>
                            <w:color w:val="928F8F"/>
                            <w:w w:val="120"/>
                            <w:sz w:val="10"/>
                            <w:szCs w:val="10"/>
                          </w:rPr>
                          <w:t>)O</w:t>
                        </w:r>
                        <w:r>
                          <w:rPr>
                            <w:rFonts w:ascii="宋体" w:eastAsia="宋体" w:hAnsi="宋体" w:cs="宋体"/>
                            <w:color w:val="928F8F"/>
                            <w:spacing w:val="-9"/>
                            <w:w w:val="120"/>
                            <w:sz w:val="10"/>
                            <w:szCs w:val="10"/>
                          </w:rPr>
                          <w:t>(</w:t>
                        </w:r>
                        <w:r>
                          <w:rPr>
                            <w:rFonts w:ascii="Times New Roman" w:eastAsia="Times New Roman" w:hAnsi="Times New Roman" w:cs="Times New Roman"/>
                            <w:color w:val="928F8F"/>
                            <w:w w:val="120"/>
                            <w:sz w:val="15"/>
                            <w:szCs w:val="15"/>
                          </w:rPr>
                          <w:t>d</w:t>
                        </w:r>
                      </w:p>
                    </w:tc>
                    <w:tc>
                      <w:tcPr>
                        <w:tcW w:w="701" w:type="dxa"/>
                        <w:tcBorders>
                          <w:top w:val="nil"/>
                          <w:left w:val="nil"/>
                          <w:bottom w:val="nil"/>
                          <w:right w:val="nil"/>
                        </w:tcBorders>
                      </w:tcPr>
                      <w:p w:rsidR="000B7B9A" w:rsidRDefault="000B7B9A"/>
                    </w:tc>
                  </w:tr>
                  <w:tr w:rsidR="000B7B9A">
                    <w:trPr>
                      <w:trHeight w:hRule="exact" w:val="232"/>
                    </w:trPr>
                    <w:tc>
                      <w:tcPr>
                        <w:tcW w:w="2108" w:type="dxa"/>
                        <w:gridSpan w:val="2"/>
                        <w:vMerge/>
                        <w:tcBorders>
                          <w:left w:val="nil"/>
                          <w:right w:val="nil"/>
                        </w:tcBorders>
                      </w:tcPr>
                      <w:p w:rsidR="000B7B9A" w:rsidRDefault="000B7B9A"/>
                    </w:tc>
                    <w:tc>
                      <w:tcPr>
                        <w:tcW w:w="2101" w:type="dxa"/>
                        <w:tcBorders>
                          <w:top w:val="nil"/>
                          <w:left w:val="nil"/>
                          <w:bottom w:val="nil"/>
                          <w:right w:val="nil"/>
                        </w:tcBorders>
                      </w:tcPr>
                      <w:p w:rsidR="000B7B9A" w:rsidRDefault="000B7B9A">
                        <w:pPr>
                          <w:pStyle w:val="TableParagraph"/>
                          <w:spacing w:before="21"/>
                          <w:ind w:left="317"/>
                          <w:rPr>
                            <w:rFonts w:ascii="Times New Roman" w:eastAsia="Times New Roman" w:hAnsi="Times New Roman" w:cs="Times New Roman"/>
                            <w:sz w:val="15"/>
                            <w:szCs w:val="15"/>
                          </w:rPr>
                        </w:pPr>
                        <w:r>
                          <w:rPr>
                            <w:rFonts w:ascii="宋体" w:eastAsia="宋体" w:hAnsi="宋体" w:cs="宋体"/>
                            <w:color w:val="928F8F"/>
                            <w:w w:val="105"/>
                            <w:sz w:val="13"/>
                            <w:szCs w:val="13"/>
                          </w:rPr>
                          <w:t>-</w:t>
                        </w:r>
                        <w:r>
                          <w:rPr>
                            <w:rFonts w:ascii="宋体" w:eastAsia="宋体" w:hAnsi="宋体" w:cs="宋体"/>
                            <w:color w:val="928F8F"/>
                            <w:spacing w:val="-1"/>
                            <w:w w:val="105"/>
                            <w:sz w:val="13"/>
                            <w:szCs w:val="13"/>
                          </w:rPr>
                          <w:t>罔</w:t>
                        </w:r>
                        <w:r>
                          <w:rPr>
                            <w:rFonts w:ascii="Times New Roman" w:eastAsia="Times New Roman" w:hAnsi="Times New Roman" w:cs="Times New Roman"/>
                            <w:color w:val="928F8F"/>
                            <w:spacing w:val="1"/>
                            <w:w w:val="105"/>
                            <w:sz w:val="15"/>
                            <w:szCs w:val="15"/>
                          </w:rPr>
                          <w:t>u</w:t>
                        </w:r>
                        <w:r>
                          <w:rPr>
                            <w:rFonts w:ascii="宋体" w:eastAsia="宋体" w:hAnsi="宋体" w:cs="宋体"/>
                            <w:color w:val="928F8F"/>
                            <w:w w:val="105"/>
                            <w:sz w:val="13"/>
                            <w:szCs w:val="13"/>
                          </w:rPr>
                          <w:t>O</w:t>
                        </w:r>
                        <w:r>
                          <w:rPr>
                            <w:rFonts w:ascii="宋体" w:eastAsia="宋体" w:hAnsi="宋体" w:cs="宋体"/>
                            <w:color w:val="928F8F"/>
                            <w:spacing w:val="-17"/>
                            <w:w w:val="105"/>
                            <w:sz w:val="13"/>
                            <w:szCs w:val="13"/>
                          </w:rPr>
                          <w:t>l</w:t>
                        </w:r>
                        <w:r>
                          <w:rPr>
                            <w:rFonts w:ascii="Times New Roman" w:eastAsia="Times New Roman" w:hAnsi="Times New Roman" w:cs="Times New Roman"/>
                            <w:color w:val="928F8F"/>
                            <w:w w:val="105"/>
                            <w:sz w:val="15"/>
                            <w:szCs w:val="15"/>
                          </w:rPr>
                          <w:t>ðd</w:t>
                        </w:r>
                        <w:r>
                          <w:rPr>
                            <w:rFonts w:ascii="Times New Roman" w:eastAsia="Times New Roman" w:hAnsi="Times New Roman" w:cs="Times New Roman"/>
                            <w:color w:val="928F8F"/>
                            <w:spacing w:val="-22"/>
                            <w:w w:val="105"/>
                            <w:sz w:val="15"/>
                            <w:szCs w:val="15"/>
                          </w:rPr>
                          <w:t>b</w:t>
                        </w:r>
                        <w:r>
                          <w:rPr>
                            <w:rFonts w:ascii="Times New Roman" w:eastAsia="Times New Roman" w:hAnsi="Times New Roman" w:cs="Times New Roman"/>
                            <w:color w:val="B4B2B4"/>
                            <w:w w:val="105"/>
                            <w:sz w:val="15"/>
                            <w:szCs w:val="15"/>
                          </w:rPr>
                          <w:t>/</w:t>
                        </w:r>
                        <w:r>
                          <w:rPr>
                            <w:rFonts w:ascii="Times New Roman" w:eastAsia="Times New Roman" w:hAnsi="Times New Roman" w:cs="Times New Roman"/>
                            <w:color w:val="928F8F"/>
                            <w:w w:val="105"/>
                            <w:sz w:val="15"/>
                            <w:szCs w:val="15"/>
                          </w:rPr>
                          <w:t>da</w:t>
                        </w:r>
                        <w:r>
                          <w:rPr>
                            <w:rFonts w:ascii="Times New Roman" w:eastAsia="Times New Roman" w:hAnsi="Times New Roman" w:cs="Times New Roman"/>
                            <w:color w:val="928F8F"/>
                            <w:spacing w:val="-1"/>
                            <w:w w:val="105"/>
                            <w:sz w:val="15"/>
                            <w:szCs w:val="15"/>
                          </w:rPr>
                          <w:t>t</w:t>
                        </w:r>
                        <w:r>
                          <w:rPr>
                            <w:rFonts w:ascii="宋体" w:eastAsia="宋体" w:hAnsi="宋体" w:cs="宋体"/>
                            <w:color w:val="928F8F"/>
                            <w:w w:val="105"/>
                            <w:sz w:val="13"/>
                            <w:szCs w:val="13"/>
                          </w:rPr>
                          <w:t>aba:剖</w:t>
                        </w:r>
                        <w:r>
                          <w:rPr>
                            <w:rFonts w:ascii="宋体" w:eastAsia="宋体" w:hAnsi="宋体" w:cs="宋体"/>
                            <w:color w:val="928F8F"/>
                            <w:spacing w:val="-47"/>
                            <w:w w:val="105"/>
                            <w:sz w:val="13"/>
                            <w:szCs w:val="13"/>
                          </w:rPr>
                          <w:t xml:space="preserve"> </w:t>
                        </w:r>
                        <w:r>
                          <w:rPr>
                            <w:rFonts w:ascii="宋体" w:eastAsia="宋体" w:hAnsi="宋体" w:cs="宋体"/>
                            <w:color w:val="928F8F"/>
                            <w:w w:val="105"/>
                            <w:sz w:val="10"/>
                            <w:szCs w:val="10"/>
                          </w:rPr>
                          <w:t>(OO</w:t>
                        </w:r>
                        <w:r>
                          <w:rPr>
                            <w:rFonts w:ascii="宋体" w:eastAsia="宋体" w:hAnsi="宋体" w:cs="宋体"/>
                            <w:color w:val="928F8F"/>
                            <w:spacing w:val="-8"/>
                            <w:w w:val="105"/>
                            <w:sz w:val="10"/>
                            <w:szCs w:val="10"/>
                          </w:rPr>
                          <w:t>l</w:t>
                        </w:r>
                        <w:r>
                          <w:rPr>
                            <w:rFonts w:ascii="Times New Roman" w:eastAsia="Times New Roman" w:hAnsi="Times New Roman" w:cs="Times New Roman"/>
                            <w:i/>
                            <w:color w:val="928F8F"/>
                            <w:spacing w:val="10"/>
                            <w:w w:val="105"/>
                            <w:sz w:val="15"/>
                            <w:szCs w:val="15"/>
                          </w:rPr>
                          <w:t>d</w:t>
                        </w:r>
                        <w:r>
                          <w:rPr>
                            <w:rFonts w:ascii="Times New Roman" w:eastAsia="Times New Roman" w:hAnsi="Times New Roman" w:cs="Times New Roman"/>
                            <w:i/>
                            <w:color w:val="B4B2B4"/>
                            <w:w w:val="105"/>
                            <w:sz w:val="15"/>
                            <w:szCs w:val="15"/>
                          </w:rPr>
                          <w:t>J</w:t>
                        </w:r>
                      </w:p>
                    </w:tc>
                    <w:tc>
                      <w:tcPr>
                        <w:tcW w:w="740" w:type="dxa"/>
                        <w:tcBorders>
                          <w:top w:val="nil"/>
                          <w:left w:val="nil"/>
                          <w:bottom w:val="nil"/>
                          <w:right w:val="nil"/>
                        </w:tcBorders>
                      </w:tcPr>
                      <w:p w:rsidR="000B7B9A" w:rsidRDefault="000B7B9A">
                        <w:pPr>
                          <w:pStyle w:val="TableParagraph"/>
                          <w:spacing w:before="55"/>
                          <w:ind w:left="46"/>
                          <w:rPr>
                            <w:rFonts w:ascii="Times New Roman" w:eastAsia="Times New Roman" w:hAnsi="Times New Roman" w:cs="Times New Roman"/>
                            <w:sz w:val="15"/>
                            <w:szCs w:val="15"/>
                          </w:rPr>
                        </w:pPr>
                        <w:r>
                          <w:rPr>
                            <w:rFonts w:ascii="Times New Roman" w:eastAsia="Times New Roman" w:hAnsi="Times New Roman" w:cs="Times New Roman"/>
                            <w:color w:val="928F8F"/>
                            <w:sz w:val="15"/>
                            <w:szCs w:val="15"/>
                          </w:rPr>
                          <w:t>coord</w:t>
                        </w:r>
                      </w:p>
                    </w:tc>
                    <w:tc>
                      <w:tcPr>
                        <w:tcW w:w="701" w:type="dxa"/>
                        <w:tcBorders>
                          <w:top w:val="nil"/>
                          <w:left w:val="nil"/>
                          <w:bottom w:val="nil"/>
                          <w:right w:val="nil"/>
                        </w:tcBorders>
                      </w:tcPr>
                      <w:p w:rsidR="000B7B9A" w:rsidRDefault="000B7B9A"/>
                    </w:tc>
                  </w:tr>
                  <w:tr w:rsidR="000B7B9A">
                    <w:trPr>
                      <w:trHeight w:hRule="exact" w:val="214"/>
                    </w:trPr>
                    <w:tc>
                      <w:tcPr>
                        <w:tcW w:w="2108" w:type="dxa"/>
                        <w:gridSpan w:val="2"/>
                        <w:vMerge/>
                        <w:tcBorders>
                          <w:left w:val="nil"/>
                          <w:right w:val="nil"/>
                        </w:tcBorders>
                      </w:tcPr>
                      <w:p w:rsidR="000B7B9A" w:rsidRDefault="000B7B9A"/>
                    </w:tc>
                    <w:tc>
                      <w:tcPr>
                        <w:tcW w:w="2101" w:type="dxa"/>
                        <w:tcBorders>
                          <w:top w:val="nil"/>
                          <w:left w:val="nil"/>
                          <w:bottom w:val="nil"/>
                          <w:right w:val="nil"/>
                        </w:tcBorders>
                      </w:tcPr>
                      <w:p w:rsidR="000B7B9A" w:rsidRDefault="000B7B9A">
                        <w:pPr>
                          <w:pStyle w:val="TableParagraph"/>
                          <w:spacing w:line="141" w:lineRule="exact"/>
                          <w:ind w:left="272"/>
                          <w:rPr>
                            <w:rFonts w:ascii="Arial" w:eastAsia="Arial" w:hAnsi="Arial" w:cs="Arial"/>
                            <w:sz w:val="13"/>
                            <w:szCs w:val="13"/>
                          </w:rPr>
                        </w:pPr>
                        <w:r>
                          <w:rPr>
                            <w:rFonts w:ascii="Arial" w:eastAsia="Arial" w:hAnsi="Arial" w:cs="Arial"/>
                            <w:i/>
                            <w:color w:val="7B7175"/>
                            <w:w w:val="115"/>
                            <w:sz w:val="13"/>
                            <w:szCs w:val="13"/>
                          </w:rPr>
                          <w:t>1</w:t>
                        </w:r>
                        <w:r>
                          <w:rPr>
                            <w:rFonts w:ascii="Arial" w:eastAsia="Arial" w:hAnsi="Arial" w:cs="Arial"/>
                            <w:i/>
                            <w:color w:val="7B7175"/>
                            <w:spacing w:val="-17"/>
                            <w:w w:val="115"/>
                            <w:sz w:val="13"/>
                            <w:szCs w:val="13"/>
                          </w:rPr>
                          <w:t>1</w:t>
                        </w:r>
                        <w:r>
                          <w:rPr>
                            <w:rFonts w:ascii="Arial" w:eastAsia="Arial" w:hAnsi="Arial" w:cs="Arial"/>
                            <w:i/>
                            <w:color w:val="928F8F"/>
                            <w:w w:val="115"/>
                            <w:sz w:val="13"/>
                            <w:szCs w:val="13"/>
                          </w:rPr>
                          <w:t>810</w:t>
                        </w:r>
                      </w:p>
                    </w:tc>
                    <w:tc>
                      <w:tcPr>
                        <w:tcW w:w="740" w:type="dxa"/>
                        <w:tcBorders>
                          <w:top w:val="nil"/>
                          <w:left w:val="nil"/>
                          <w:bottom w:val="nil"/>
                          <w:right w:val="nil"/>
                        </w:tcBorders>
                      </w:tcPr>
                      <w:p w:rsidR="000B7B9A" w:rsidRDefault="000B7B9A"/>
                    </w:tc>
                    <w:tc>
                      <w:tcPr>
                        <w:tcW w:w="701" w:type="dxa"/>
                        <w:tcBorders>
                          <w:top w:val="nil"/>
                          <w:left w:val="nil"/>
                          <w:bottom w:val="nil"/>
                          <w:right w:val="nil"/>
                        </w:tcBorders>
                      </w:tcPr>
                      <w:p w:rsidR="000B7B9A" w:rsidRDefault="000B7B9A"/>
                    </w:tc>
                  </w:tr>
                  <w:tr w:rsidR="000B7B9A">
                    <w:trPr>
                      <w:trHeight w:hRule="exact" w:val="348"/>
                    </w:trPr>
                    <w:tc>
                      <w:tcPr>
                        <w:tcW w:w="2108" w:type="dxa"/>
                        <w:gridSpan w:val="2"/>
                        <w:vMerge/>
                        <w:tcBorders>
                          <w:left w:val="nil"/>
                          <w:bottom w:val="nil"/>
                          <w:right w:val="nil"/>
                        </w:tcBorders>
                      </w:tcPr>
                      <w:p w:rsidR="000B7B9A" w:rsidRDefault="000B7B9A"/>
                    </w:tc>
                    <w:tc>
                      <w:tcPr>
                        <w:tcW w:w="2101" w:type="dxa"/>
                        <w:tcBorders>
                          <w:top w:val="nil"/>
                          <w:left w:val="nil"/>
                          <w:bottom w:val="nil"/>
                          <w:right w:val="nil"/>
                        </w:tcBorders>
                      </w:tcPr>
                      <w:p w:rsidR="000B7B9A" w:rsidRDefault="000B7B9A">
                        <w:pPr>
                          <w:pStyle w:val="TableParagraph"/>
                          <w:ind w:left="242"/>
                          <w:rPr>
                            <w:rFonts w:ascii="宋体" w:eastAsia="宋体" w:hAnsi="宋体" w:cs="宋体"/>
                            <w:sz w:val="13"/>
                            <w:szCs w:val="13"/>
                          </w:rPr>
                        </w:pPr>
                        <w:r>
                          <w:rPr>
                            <w:rFonts w:ascii="宋体" w:eastAsia="宋体" w:hAnsi="宋体" w:cs="宋体"/>
                            <w:color w:val="A1A0A2"/>
                            <w:w w:val="75"/>
                            <w:sz w:val="13"/>
                            <w:szCs w:val="13"/>
                            <w:lang w:eastAsia="zh-CN"/>
                          </w:rPr>
                          <w:t>/盹何代时狐抽</w:t>
                        </w:r>
                        <w:r>
                          <w:rPr>
                            <w:rFonts w:ascii="宋体" w:eastAsia="宋体" w:hAnsi="宋体" w:cs="宋体"/>
                            <w:color w:val="A1A0A2"/>
                            <w:spacing w:val="-20"/>
                            <w:w w:val="75"/>
                            <w:sz w:val="13"/>
                            <w:szCs w:val="13"/>
                            <w:lang w:eastAsia="zh-CN"/>
                          </w:rPr>
                          <w:t>揭</w:t>
                        </w:r>
                        <w:r>
                          <w:rPr>
                            <w:rFonts w:ascii="Times New Roman" w:eastAsia="Times New Roman" w:hAnsi="Times New Roman" w:cs="Times New Roman"/>
                            <w:color w:val="A1A0A2"/>
                            <w:spacing w:val="-32"/>
                            <w:w w:val="75"/>
                            <w:sz w:val="15"/>
                            <w:szCs w:val="15"/>
                            <w:lang w:eastAsia="zh-CN"/>
                          </w:rPr>
                          <w:t>a</w:t>
                        </w:r>
                        <w:r>
                          <w:rPr>
                            <w:rFonts w:ascii="宋体" w:eastAsia="宋体" w:hAnsi="宋体" w:cs="宋体"/>
                            <w:color w:val="A1A0A2"/>
                            <w:spacing w:val="-62"/>
                            <w:w w:val="75"/>
                            <w:sz w:val="13"/>
                            <w:szCs w:val="13"/>
                            <w:lang w:eastAsia="zh-CN"/>
                          </w:rPr>
                          <w:t>何</w:t>
                        </w:r>
                        <w:r>
                          <w:rPr>
                            <w:rFonts w:ascii="Arial" w:eastAsia="Arial" w:hAnsi="Arial" w:cs="Arial"/>
                            <w:color w:val="A1A0A2"/>
                            <w:spacing w:val="-13"/>
                            <w:w w:val="75"/>
                            <w:sz w:val="12"/>
                            <w:szCs w:val="12"/>
                            <w:lang w:eastAsia="zh-CN"/>
                          </w:rPr>
                          <w:t>j</w:t>
                        </w:r>
                        <w:r>
                          <w:rPr>
                            <w:rFonts w:ascii="宋体" w:eastAsia="宋体" w:hAnsi="宋体" w:cs="宋体"/>
                            <w:color w:val="A1A0A2"/>
                            <w:spacing w:val="-85"/>
                            <w:w w:val="75"/>
                            <w:sz w:val="13"/>
                            <w:szCs w:val="13"/>
                            <w:lang w:eastAsia="zh-CN"/>
                          </w:rPr>
                          <w:t>崎</w:t>
                        </w:r>
                        <w:r>
                          <w:rPr>
                            <w:rFonts w:ascii="Times New Roman" w:eastAsia="Times New Roman" w:hAnsi="Times New Roman" w:cs="Times New Roman"/>
                            <w:color w:val="A1A0A2"/>
                            <w:spacing w:val="1"/>
                            <w:w w:val="75"/>
                            <w:sz w:val="15"/>
                            <w:szCs w:val="15"/>
                          </w:rPr>
                          <w:t>ν</w:t>
                        </w:r>
                        <w:r>
                          <w:rPr>
                            <w:rFonts w:ascii="Times New Roman" w:eastAsia="Times New Roman" w:hAnsi="Times New Roman" w:cs="Times New Roman"/>
                            <w:color w:val="686467"/>
                            <w:spacing w:val="-45"/>
                            <w:w w:val="75"/>
                            <w:sz w:val="15"/>
                            <w:szCs w:val="15"/>
                            <w:lang w:eastAsia="zh-CN"/>
                          </w:rPr>
                          <w:t>2</w:t>
                        </w:r>
                        <w:r>
                          <w:rPr>
                            <w:rFonts w:ascii="宋体" w:eastAsia="宋体" w:hAnsi="宋体" w:cs="宋体"/>
                            <w:color w:val="928F8F"/>
                            <w:spacing w:val="-51"/>
                            <w:w w:val="75"/>
                            <w:sz w:val="12"/>
                            <w:szCs w:val="12"/>
                            <w:lang w:eastAsia="zh-CN"/>
                          </w:rPr>
                          <w:t>哪</w:t>
                        </w:r>
                        <w:r>
                          <w:rPr>
                            <w:rFonts w:ascii="Times New Roman" w:eastAsia="Times New Roman" w:hAnsi="Times New Roman" w:cs="Times New Roman"/>
                            <w:color w:val="7B7175"/>
                            <w:spacing w:val="-47"/>
                            <w:w w:val="75"/>
                            <w:sz w:val="15"/>
                            <w:szCs w:val="15"/>
                            <w:lang w:eastAsia="zh-CN"/>
                          </w:rPr>
                          <w:t>1</w:t>
                        </w:r>
                        <w:r>
                          <w:rPr>
                            <w:rFonts w:ascii="宋体" w:eastAsia="宋体" w:hAnsi="宋体" w:cs="宋体"/>
                            <w:color w:val="928F8F"/>
                            <w:spacing w:val="-124"/>
                            <w:w w:val="75"/>
                            <w:sz w:val="12"/>
                            <w:szCs w:val="12"/>
                            <w:lang w:eastAsia="zh-CN"/>
                          </w:rPr>
                          <w:t>翩</w:t>
                        </w:r>
                        <w:r>
                          <w:rPr>
                            <w:rFonts w:ascii="Times New Roman" w:eastAsia="Times New Roman" w:hAnsi="Times New Roman" w:cs="Times New Roman"/>
                            <w:color w:val="928F8F"/>
                            <w:w w:val="75"/>
                            <w:sz w:val="15"/>
                            <w:szCs w:val="15"/>
                            <w:lang w:eastAsia="zh-CN"/>
                          </w:rPr>
                          <w:t>.</w:t>
                        </w:r>
                        <w:r>
                          <w:rPr>
                            <w:rFonts w:ascii="Times New Roman" w:eastAsia="Times New Roman" w:hAnsi="Times New Roman" w:cs="Times New Roman"/>
                            <w:color w:val="928F8F"/>
                            <w:spacing w:val="-20"/>
                            <w:w w:val="75"/>
                            <w:sz w:val="15"/>
                            <w:szCs w:val="15"/>
                            <w:lang w:eastAsia="zh-CN"/>
                          </w:rPr>
                          <w:t>2</w:t>
                        </w:r>
                        <w:r>
                          <w:rPr>
                            <w:rFonts w:ascii="宋体" w:eastAsia="宋体" w:hAnsi="宋体" w:cs="宋体"/>
                            <w:color w:val="928F8F"/>
                            <w:w w:val="75"/>
                            <w:sz w:val="13"/>
                            <w:szCs w:val="13"/>
                            <w:lang w:eastAsia="zh-CN"/>
                          </w:rPr>
                          <w:t>甜。</w:t>
                        </w:r>
                        <w:r>
                          <w:rPr>
                            <w:rFonts w:ascii="宋体" w:eastAsia="宋体" w:hAnsi="宋体" w:cs="宋体"/>
                            <w:color w:val="928F8F"/>
                            <w:spacing w:val="-32"/>
                            <w:w w:val="75"/>
                            <w:sz w:val="13"/>
                            <w:szCs w:val="13"/>
                            <w:lang w:eastAsia="zh-CN"/>
                          </w:rPr>
                          <w:t xml:space="preserve"> </w:t>
                        </w:r>
                        <w:r>
                          <w:rPr>
                            <w:rFonts w:ascii="宋体" w:eastAsia="宋体" w:hAnsi="宋体" w:cs="宋体"/>
                            <w:color w:val="928F8F"/>
                            <w:w w:val="75"/>
                            <w:sz w:val="16"/>
                            <w:szCs w:val="16"/>
                          </w:rPr>
                          <w:t>&gt;</w:t>
                        </w:r>
                        <w:r>
                          <w:rPr>
                            <w:rFonts w:ascii="宋体" w:eastAsia="宋体" w:hAnsi="宋体" w:cs="宋体"/>
                            <w:color w:val="928F8F"/>
                            <w:spacing w:val="-50"/>
                            <w:w w:val="75"/>
                            <w:sz w:val="16"/>
                            <w:szCs w:val="16"/>
                          </w:rPr>
                          <w:t xml:space="preserve"> </w:t>
                        </w:r>
                        <w:r>
                          <w:rPr>
                            <w:rFonts w:ascii="宋体" w:eastAsia="宋体" w:hAnsi="宋体" w:cs="宋体"/>
                            <w:color w:val="928F8F"/>
                            <w:spacing w:val="-13"/>
                            <w:w w:val="75"/>
                            <w:sz w:val="16"/>
                            <w:szCs w:val="16"/>
                          </w:rPr>
                          <w:t>0</w:t>
                        </w:r>
                        <w:r>
                          <w:rPr>
                            <w:rFonts w:ascii="宋体" w:eastAsia="宋体" w:hAnsi="宋体" w:cs="宋体"/>
                            <w:color w:val="928F8F"/>
                            <w:spacing w:val="-87"/>
                            <w:w w:val="75"/>
                            <w:sz w:val="16"/>
                            <w:szCs w:val="16"/>
                          </w:rPr>
                          <w:t>.</w:t>
                        </w:r>
                        <w:r>
                          <w:rPr>
                            <w:rFonts w:ascii="宋体" w:eastAsia="宋体" w:hAnsi="宋体" w:cs="宋体"/>
                            <w:color w:val="928F8F"/>
                            <w:w w:val="75"/>
                            <w:sz w:val="13"/>
                            <w:szCs w:val="13"/>
                          </w:rPr>
                          <w:t>民拭附</w:t>
                        </w:r>
                      </w:p>
                    </w:tc>
                    <w:tc>
                      <w:tcPr>
                        <w:tcW w:w="740" w:type="dxa"/>
                        <w:tcBorders>
                          <w:top w:val="nil"/>
                          <w:left w:val="nil"/>
                          <w:bottom w:val="nil"/>
                          <w:right w:val="nil"/>
                        </w:tcBorders>
                      </w:tcPr>
                      <w:p w:rsidR="000B7B9A" w:rsidRDefault="000B7B9A">
                        <w:pPr>
                          <w:pStyle w:val="TableParagraph"/>
                          <w:spacing w:before="25"/>
                          <w:ind w:left="46"/>
                          <w:rPr>
                            <w:rFonts w:ascii="宋体" w:eastAsia="宋体" w:hAnsi="宋体" w:cs="宋体"/>
                            <w:sz w:val="13"/>
                            <w:szCs w:val="13"/>
                          </w:rPr>
                        </w:pPr>
                        <w:r>
                          <w:rPr>
                            <w:rFonts w:ascii="宋体" w:eastAsia="宋体" w:hAnsi="宋体" w:cs="宋体"/>
                            <w:color w:val="928F8F"/>
                            <w:sz w:val="13"/>
                            <w:szCs w:val="13"/>
                          </w:rPr>
                          <w:t>&lt;&gt;‘"咱</w:t>
                        </w:r>
                      </w:p>
                    </w:tc>
                    <w:tc>
                      <w:tcPr>
                        <w:tcW w:w="701" w:type="dxa"/>
                        <w:tcBorders>
                          <w:top w:val="nil"/>
                          <w:left w:val="nil"/>
                          <w:bottom w:val="nil"/>
                          <w:right w:val="nil"/>
                        </w:tcBorders>
                      </w:tcPr>
                      <w:p w:rsidR="000B7B9A" w:rsidRDefault="000B7B9A"/>
                    </w:tc>
                  </w:tr>
                  <w:tr w:rsidR="000B7B9A">
                    <w:trPr>
                      <w:trHeight w:hRule="exact" w:val="430"/>
                    </w:trPr>
                    <w:tc>
                      <w:tcPr>
                        <w:tcW w:w="1239" w:type="dxa"/>
                        <w:tcBorders>
                          <w:top w:val="nil"/>
                          <w:left w:val="nil"/>
                          <w:bottom w:val="nil"/>
                          <w:right w:val="nil"/>
                        </w:tcBorders>
                      </w:tcPr>
                      <w:p w:rsidR="000B7B9A" w:rsidRDefault="000B7B9A">
                        <w:pPr>
                          <w:pStyle w:val="TableParagraph"/>
                          <w:spacing w:before="79"/>
                          <w:ind w:left="40"/>
                          <w:rPr>
                            <w:rFonts w:ascii="Times New Roman" w:eastAsia="Times New Roman" w:hAnsi="Times New Roman" w:cs="Times New Roman"/>
                            <w:sz w:val="15"/>
                            <w:szCs w:val="15"/>
                          </w:rPr>
                        </w:pPr>
                        <w:r>
                          <w:rPr>
                            <w:rFonts w:ascii="Times New Roman" w:eastAsia="Times New Roman" w:hAnsi="Times New Roman" w:cs="Times New Roman"/>
                            <w:color w:val="928F8F"/>
                            <w:w w:val="120"/>
                            <w:sz w:val="15"/>
                            <w:szCs w:val="15"/>
                          </w:rPr>
                          <w:t>ubun</w:t>
                        </w:r>
                        <w:r>
                          <w:rPr>
                            <w:rFonts w:ascii="Times New Roman" w:eastAsia="Times New Roman" w:hAnsi="Times New Roman" w:cs="Times New Roman"/>
                            <w:color w:val="928F8F"/>
                            <w:spacing w:val="6"/>
                            <w:w w:val="120"/>
                            <w:sz w:val="15"/>
                            <w:szCs w:val="15"/>
                          </w:rPr>
                          <w:t>t</w:t>
                        </w:r>
                        <w:r>
                          <w:rPr>
                            <w:rFonts w:ascii="宋体" w:eastAsia="宋体" w:hAnsi="宋体" w:cs="宋体"/>
                            <w:color w:val="928F8F"/>
                            <w:w w:val="120"/>
                            <w:sz w:val="11"/>
                            <w:szCs w:val="11"/>
                          </w:rPr>
                          <w:t>l</w:t>
                        </w:r>
                        <w:r>
                          <w:rPr>
                            <w:rFonts w:ascii="宋体" w:eastAsia="宋体" w:hAnsi="宋体" w:cs="宋体"/>
                            <w:color w:val="928F8F"/>
                            <w:spacing w:val="-53"/>
                            <w:w w:val="120"/>
                            <w:sz w:val="11"/>
                            <w:szCs w:val="11"/>
                          </w:rPr>
                          <w:t>.</w:t>
                        </w:r>
                        <w:r>
                          <w:rPr>
                            <w:rFonts w:ascii="Times New Roman" w:eastAsia="Times New Roman" w:hAnsi="Times New Roman" w:cs="Times New Roman"/>
                            <w:color w:val="928F8F"/>
                            <w:w w:val="120"/>
                            <w:sz w:val="15"/>
                            <w:szCs w:val="15"/>
                          </w:rPr>
                          <w:t>H</w:t>
                        </w:r>
                        <w:r>
                          <w:rPr>
                            <w:rFonts w:ascii="Times New Roman" w:eastAsia="Times New Roman" w:hAnsi="Times New Roman" w:cs="Times New Roman"/>
                            <w:color w:val="928F8F"/>
                            <w:spacing w:val="-20"/>
                            <w:w w:val="120"/>
                            <w:sz w:val="15"/>
                            <w:szCs w:val="15"/>
                          </w:rPr>
                          <w:t>e</w:t>
                        </w:r>
                        <w:r>
                          <w:rPr>
                            <w:rFonts w:ascii="宋体" w:eastAsia="宋体" w:hAnsi="宋体" w:cs="宋体"/>
                            <w:color w:val="928F8F"/>
                            <w:spacing w:val="8"/>
                            <w:w w:val="120"/>
                            <w:sz w:val="10"/>
                            <w:szCs w:val="10"/>
                          </w:rPr>
                          <w:t>惧</w:t>
                        </w:r>
                        <w:r>
                          <w:rPr>
                            <w:rFonts w:ascii="Times New Roman" w:eastAsia="Times New Roman" w:hAnsi="Times New Roman" w:cs="Times New Roman"/>
                            <w:color w:val="928F8F"/>
                            <w:w w:val="120"/>
                            <w:sz w:val="15"/>
                            <w:szCs w:val="15"/>
                          </w:rPr>
                          <w:t>'0'</w:t>
                        </w:r>
                      </w:p>
                    </w:tc>
                    <w:tc>
                      <w:tcPr>
                        <w:tcW w:w="869" w:type="dxa"/>
                        <w:tcBorders>
                          <w:top w:val="nil"/>
                          <w:left w:val="nil"/>
                          <w:bottom w:val="nil"/>
                          <w:right w:val="nil"/>
                        </w:tcBorders>
                      </w:tcPr>
                      <w:p w:rsidR="000B7B9A" w:rsidRDefault="000B7B9A">
                        <w:pPr>
                          <w:pStyle w:val="TableParagraph"/>
                          <w:spacing w:before="85"/>
                          <w:ind w:left="226"/>
                          <w:rPr>
                            <w:rFonts w:ascii="Times New Roman" w:eastAsia="Times New Roman" w:hAnsi="Times New Roman" w:cs="Times New Roman"/>
                            <w:sz w:val="15"/>
                            <w:szCs w:val="15"/>
                          </w:rPr>
                        </w:pPr>
                        <w:r>
                          <w:rPr>
                            <w:rFonts w:ascii="Times New Roman" w:eastAsia="Times New Roman" w:hAnsi="Times New Roman" w:cs="Times New Roman"/>
                            <w:color w:val="928F8F"/>
                            <w:w w:val="110"/>
                            <w:sz w:val="15"/>
                            <w:szCs w:val="15"/>
                          </w:rPr>
                          <w:t>11820</w:t>
                        </w:r>
                      </w:p>
                    </w:tc>
                    <w:tc>
                      <w:tcPr>
                        <w:tcW w:w="2101" w:type="dxa"/>
                        <w:tcBorders>
                          <w:top w:val="nil"/>
                          <w:left w:val="nil"/>
                          <w:bottom w:val="nil"/>
                          <w:right w:val="nil"/>
                        </w:tcBorders>
                      </w:tcPr>
                      <w:p w:rsidR="000B7B9A" w:rsidRDefault="000B7B9A">
                        <w:pPr>
                          <w:pStyle w:val="TableParagraph"/>
                          <w:spacing w:before="52" w:line="204" w:lineRule="exact"/>
                          <w:ind w:left="242"/>
                          <w:rPr>
                            <w:rFonts w:ascii="宋体" w:eastAsia="宋体" w:hAnsi="宋体" w:cs="宋体"/>
                            <w:sz w:val="13"/>
                            <w:szCs w:val="13"/>
                          </w:rPr>
                        </w:pPr>
                        <w:r>
                          <w:rPr>
                            <w:rFonts w:ascii="Times New Roman" w:eastAsia="Times New Roman" w:hAnsi="Times New Roman" w:cs="Times New Roman"/>
                            <w:color w:val="B4B2B4"/>
                            <w:w w:val="95"/>
                            <w:sz w:val="15"/>
                            <w:szCs w:val="15"/>
                          </w:rPr>
                          <w:t>/seq</w:t>
                        </w:r>
                        <w:r>
                          <w:rPr>
                            <w:rFonts w:ascii="Times New Roman" w:eastAsia="Times New Roman" w:hAnsi="Times New Roman" w:cs="Times New Roman"/>
                            <w:color w:val="B4B2B4"/>
                            <w:spacing w:val="-13"/>
                            <w:w w:val="95"/>
                            <w:sz w:val="15"/>
                            <w:szCs w:val="15"/>
                          </w:rPr>
                          <w:t xml:space="preserve"> </w:t>
                        </w:r>
                        <w:r>
                          <w:rPr>
                            <w:rFonts w:ascii="Times New Roman" w:eastAsia="Times New Roman" w:hAnsi="Times New Roman" w:cs="Times New Roman"/>
                            <w:color w:val="928F8F"/>
                            <w:w w:val="95"/>
                            <w:sz w:val="15"/>
                            <w:szCs w:val="15"/>
                          </w:rPr>
                          <w:t>u</w:t>
                        </w:r>
                        <w:r>
                          <w:rPr>
                            <w:rFonts w:ascii="宋体" w:eastAsia="宋体" w:hAnsi="宋体" w:cs="宋体"/>
                            <w:color w:val="928F8F"/>
                            <w:w w:val="95"/>
                            <w:sz w:val="13"/>
                            <w:szCs w:val="13"/>
                          </w:rPr>
                          <w:t>O</w:t>
                        </w:r>
                        <w:r>
                          <w:rPr>
                            <w:rFonts w:ascii="宋体" w:eastAsia="宋体" w:hAnsi="宋体" w:cs="宋体"/>
                            <w:color w:val="928F8F"/>
                            <w:spacing w:val="-15"/>
                            <w:w w:val="95"/>
                            <w:sz w:val="13"/>
                            <w:szCs w:val="13"/>
                          </w:rPr>
                          <w:t>l</w:t>
                        </w:r>
                        <w:r>
                          <w:rPr>
                            <w:rFonts w:ascii="Times New Roman" w:eastAsia="Times New Roman" w:hAnsi="Times New Roman" w:cs="Times New Roman"/>
                            <w:color w:val="928F8F"/>
                            <w:w w:val="95"/>
                            <w:sz w:val="15"/>
                            <w:szCs w:val="15"/>
                          </w:rPr>
                          <w:t>ðd</w:t>
                        </w:r>
                        <w:r>
                          <w:rPr>
                            <w:rFonts w:ascii="Times New Roman" w:eastAsia="Times New Roman" w:hAnsi="Times New Roman" w:cs="Times New Roman"/>
                            <w:color w:val="928F8F"/>
                            <w:spacing w:val="-20"/>
                            <w:w w:val="95"/>
                            <w:sz w:val="15"/>
                            <w:szCs w:val="15"/>
                          </w:rPr>
                          <w:t>b</w:t>
                        </w:r>
                        <w:r>
                          <w:rPr>
                            <w:rFonts w:ascii="Times New Roman" w:eastAsia="Times New Roman" w:hAnsi="Times New Roman" w:cs="Times New Roman"/>
                            <w:color w:val="B4B2B4"/>
                            <w:w w:val="95"/>
                            <w:sz w:val="15"/>
                            <w:szCs w:val="15"/>
                          </w:rPr>
                          <w:t>/</w:t>
                        </w:r>
                        <w:r>
                          <w:rPr>
                            <w:rFonts w:ascii="Times New Roman" w:eastAsia="Times New Roman" w:hAnsi="Times New Roman" w:cs="Times New Roman"/>
                            <w:color w:val="B4B2B4"/>
                            <w:spacing w:val="1"/>
                            <w:w w:val="95"/>
                            <w:sz w:val="15"/>
                            <w:szCs w:val="15"/>
                          </w:rPr>
                          <w:t>d</w:t>
                        </w:r>
                        <w:r>
                          <w:rPr>
                            <w:rFonts w:ascii="宋体" w:eastAsia="宋体" w:hAnsi="宋体" w:cs="宋体"/>
                            <w:color w:val="928F8F"/>
                            <w:w w:val="95"/>
                            <w:sz w:val="13"/>
                            <w:szCs w:val="13"/>
                          </w:rPr>
                          <w:t xml:space="preserve">以曲创舍 </w:t>
                        </w:r>
                        <w:r>
                          <w:rPr>
                            <w:rFonts w:ascii="宋体" w:eastAsia="宋体" w:hAnsi="宋体" w:cs="宋体"/>
                            <w:color w:val="928F8F"/>
                            <w:spacing w:val="17"/>
                            <w:w w:val="95"/>
                            <w:sz w:val="13"/>
                            <w:szCs w:val="13"/>
                          </w:rPr>
                          <w:t xml:space="preserve"> </w:t>
                        </w:r>
                        <w:r>
                          <w:rPr>
                            <w:rFonts w:ascii="宋体" w:eastAsia="宋体" w:hAnsi="宋体" w:cs="宋体"/>
                            <w:color w:val="928F8F"/>
                            <w:w w:val="95"/>
                            <w:sz w:val="13"/>
                            <w:szCs w:val="13"/>
                          </w:rPr>
                          <w:t>，，</w:t>
                        </w:r>
                        <w:r>
                          <w:rPr>
                            <w:rFonts w:ascii="宋体" w:eastAsia="宋体" w:hAnsi="宋体" w:cs="宋体"/>
                            <w:color w:val="928F8F"/>
                            <w:spacing w:val="2"/>
                            <w:w w:val="95"/>
                            <w:sz w:val="13"/>
                            <w:szCs w:val="13"/>
                          </w:rPr>
                          <w:t xml:space="preserve"> </w:t>
                        </w:r>
                        <w:r>
                          <w:rPr>
                            <w:rFonts w:ascii="宋体" w:eastAsia="宋体" w:hAnsi="宋体" w:cs="宋体"/>
                            <w:color w:val="928F8F"/>
                            <w:w w:val="95"/>
                            <w:sz w:val="13"/>
                            <w:szCs w:val="13"/>
                          </w:rPr>
                          <w:t>。</w:t>
                        </w:r>
                      </w:p>
                      <w:p w:rsidR="000B7B9A" w:rsidRDefault="000B7B9A">
                        <w:pPr>
                          <w:pStyle w:val="TableParagraph"/>
                          <w:spacing w:line="152" w:lineRule="exact"/>
                          <w:ind w:left="257"/>
                          <w:rPr>
                            <w:rFonts w:ascii="Times New Roman" w:eastAsia="Times New Roman" w:hAnsi="Times New Roman" w:cs="Times New Roman"/>
                            <w:sz w:val="15"/>
                            <w:szCs w:val="15"/>
                          </w:rPr>
                        </w:pPr>
                        <w:r>
                          <w:rPr>
                            <w:rFonts w:ascii="Times New Roman" w:eastAsia="Times New Roman" w:hAnsi="Times New Roman" w:cs="Times New Roman"/>
                            <w:color w:val="928F8F"/>
                            <w:w w:val="110"/>
                            <w:sz w:val="15"/>
                            <w:szCs w:val="15"/>
                          </w:rPr>
                          <w:t>0/11820</w:t>
                        </w:r>
                      </w:p>
                    </w:tc>
                    <w:tc>
                      <w:tcPr>
                        <w:tcW w:w="740" w:type="dxa"/>
                        <w:tcBorders>
                          <w:top w:val="nil"/>
                          <w:left w:val="nil"/>
                          <w:bottom w:val="nil"/>
                          <w:right w:val="nil"/>
                        </w:tcBorders>
                      </w:tcPr>
                      <w:p w:rsidR="000B7B9A" w:rsidRDefault="000B7B9A">
                        <w:pPr>
                          <w:pStyle w:val="TableParagraph"/>
                          <w:spacing w:before="79"/>
                          <w:ind w:left="46"/>
                          <w:rPr>
                            <w:rFonts w:ascii="宋体" w:eastAsia="宋体" w:hAnsi="宋体" w:cs="宋体"/>
                            <w:sz w:val="11"/>
                            <w:szCs w:val="11"/>
                          </w:rPr>
                        </w:pPr>
                        <w:r>
                          <w:rPr>
                            <w:rFonts w:ascii="宋体" w:eastAsia="宋体" w:hAnsi="宋体" w:cs="宋体"/>
                            <w:color w:val="A1A0A2"/>
                            <w:w w:val="105"/>
                            <w:sz w:val="11"/>
                            <w:szCs w:val="11"/>
                          </w:rPr>
                          <w:t>也抵剧呻</w:t>
                        </w:r>
                      </w:p>
                    </w:tc>
                    <w:tc>
                      <w:tcPr>
                        <w:tcW w:w="701" w:type="dxa"/>
                        <w:tcBorders>
                          <w:top w:val="nil"/>
                          <w:left w:val="nil"/>
                          <w:bottom w:val="nil"/>
                          <w:right w:val="nil"/>
                        </w:tcBorders>
                      </w:tcPr>
                      <w:p w:rsidR="000B7B9A" w:rsidRDefault="000B7B9A"/>
                    </w:tc>
                  </w:tr>
                  <w:tr w:rsidR="000B7B9A">
                    <w:trPr>
                      <w:trHeight w:hRule="exact" w:val="395"/>
                    </w:trPr>
                    <w:tc>
                      <w:tcPr>
                        <w:tcW w:w="1239" w:type="dxa"/>
                        <w:tcBorders>
                          <w:top w:val="nil"/>
                          <w:left w:val="nil"/>
                          <w:bottom w:val="nil"/>
                          <w:right w:val="nil"/>
                        </w:tcBorders>
                      </w:tcPr>
                      <w:p w:rsidR="000B7B9A" w:rsidRDefault="000B7B9A">
                        <w:pPr>
                          <w:pStyle w:val="TableParagraph"/>
                          <w:spacing w:line="233" w:lineRule="exact"/>
                          <w:ind w:left="40"/>
                          <w:rPr>
                            <w:rFonts w:ascii="Times New Roman" w:eastAsia="Times New Roman" w:hAnsi="Times New Roman" w:cs="Times New Roman"/>
                            <w:sz w:val="15"/>
                            <w:szCs w:val="15"/>
                          </w:rPr>
                        </w:pPr>
                        <w:r>
                          <w:rPr>
                            <w:rFonts w:ascii="Times New Roman" w:eastAsia="Times New Roman" w:hAnsi="Times New Roman" w:cs="Times New Roman"/>
                            <w:color w:val="928F8F"/>
                            <w:w w:val="105"/>
                            <w:sz w:val="15"/>
                            <w:szCs w:val="15"/>
                          </w:rPr>
                          <w:t>ubun\u</w:t>
                        </w:r>
                        <w:r>
                          <w:rPr>
                            <w:rFonts w:ascii="Times New Roman" w:eastAsia="Times New Roman" w:hAnsi="Times New Roman" w:cs="Times New Roman"/>
                            <w:color w:val="928F8F"/>
                            <w:spacing w:val="-19"/>
                            <w:w w:val="105"/>
                            <w:sz w:val="15"/>
                            <w:szCs w:val="15"/>
                          </w:rPr>
                          <w:t xml:space="preserve"> </w:t>
                        </w:r>
                        <w:r>
                          <w:rPr>
                            <w:rFonts w:ascii="宋体" w:eastAsia="宋体" w:hAnsi="宋体" w:cs="宋体"/>
                            <w:color w:val="928F8F"/>
                            <w:w w:val="105"/>
                            <w:sz w:val="16"/>
                            <w:szCs w:val="16"/>
                          </w:rPr>
                          <w:t>-</w:t>
                        </w:r>
                        <w:r>
                          <w:rPr>
                            <w:rFonts w:ascii="宋体" w:eastAsia="宋体" w:hAnsi="宋体" w:cs="宋体"/>
                            <w:color w:val="928F8F"/>
                            <w:spacing w:val="-14"/>
                            <w:w w:val="105"/>
                            <w:sz w:val="16"/>
                            <w:szCs w:val="16"/>
                          </w:rPr>
                          <w:t>t</w:t>
                        </w:r>
                        <w:r>
                          <w:rPr>
                            <w:rFonts w:ascii="Times New Roman" w:eastAsia="Times New Roman" w:hAnsi="Times New Roman" w:cs="Times New Roman"/>
                            <w:color w:val="928F8F"/>
                            <w:w w:val="105"/>
                            <w:sz w:val="15"/>
                            <w:szCs w:val="15"/>
                          </w:rPr>
                          <w:t>tst.02</w:t>
                        </w:r>
                      </w:p>
                    </w:tc>
                    <w:tc>
                      <w:tcPr>
                        <w:tcW w:w="869" w:type="dxa"/>
                        <w:tcBorders>
                          <w:top w:val="nil"/>
                          <w:left w:val="nil"/>
                          <w:bottom w:val="nil"/>
                          <w:right w:val="nil"/>
                        </w:tcBorders>
                      </w:tcPr>
                      <w:p w:rsidR="000B7B9A" w:rsidRDefault="000B7B9A">
                        <w:pPr>
                          <w:pStyle w:val="TableParagraph"/>
                          <w:spacing w:before="27"/>
                          <w:ind w:left="226"/>
                          <w:rPr>
                            <w:rFonts w:ascii="宋体" w:eastAsia="宋体" w:hAnsi="宋体" w:cs="宋体"/>
                            <w:sz w:val="13"/>
                            <w:szCs w:val="13"/>
                          </w:rPr>
                        </w:pPr>
                        <w:r>
                          <w:rPr>
                            <w:rFonts w:ascii="Times New Roman" w:eastAsia="Times New Roman" w:hAnsi="Times New Roman" w:cs="Times New Roman"/>
                            <w:color w:val="928F8F"/>
                            <w:w w:val="85"/>
                            <w:sz w:val="15"/>
                            <w:szCs w:val="15"/>
                          </w:rPr>
                          <w:t>11</w:t>
                        </w:r>
                        <w:r>
                          <w:rPr>
                            <w:rFonts w:ascii="Times New Roman" w:eastAsia="Times New Roman" w:hAnsi="Times New Roman" w:cs="Times New Roman"/>
                            <w:color w:val="928F8F"/>
                            <w:spacing w:val="-20"/>
                            <w:w w:val="85"/>
                            <w:sz w:val="15"/>
                            <w:szCs w:val="15"/>
                          </w:rPr>
                          <w:t>8</w:t>
                        </w:r>
                        <w:r>
                          <w:rPr>
                            <w:rFonts w:ascii="宋体" w:eastAsia="宋体" w:hAnsi="宋体" w:cs="宋体"/>
                            <w:color w:val="928F8F"/>
                            <w:w w:val="85"/>
                            <w:sz w:val="13"/>
                            <w:szCs w:val="13"/>
                          </w:rPr>
                          <w:t>怠。</w:t>
                        </w:r>
                      </w:p>
                    </w:tc>
                    <w:tc>
                      <w:tcPr>
                        <w:tcW w:w="2101" w:type="dxa"/>
                        <w:tcBorders>
                          <w:top w:val="nil"/>
                          <w:left w:val="nil"/>
                          <w:bottom w:val="nil"/>
                          <w:right w:val="nil"/>
                        </w:tcBorders>
                      </w:tcPr>
                      <w:p w:rsidR="000B7B9A" w:rsidRDefault="000B7B9A">
                        <w:pPr>
                          <w:pStyle w:val="TableParagraph"/>
                          <w:spacing w:before="57"/>
                          <w:ind w:left="234"/>
                          <w:rPr>
                            <w:rFonts w:ascii="Times New Roman" w:eastAsia="Times New Roman" w:hAnsi="Times New Roman" w:cs="Times New Roman"/>
                            <w:sz w:val="15"/>
                            <w:szCs w:val="15"/>
                          </w:rPr>
                        </w:pPr>
                        <w:r>
                          <w:rPr>
                            <w:rFonts w:ascii="Times New Roman" w:eastAsia="Times New Roman" w:hAnsi="Times New Roman" w:cs="Times New Roman"/>
                            <w:color w:val="A1A0A2"/>
                            <w:spacing w:val="-43"/>
                            <w:w w:val="80"/>
                            <w:sz w:val="15"/>
                            <w:szCs w:val="15"/>
                          </w:rPr>
                          <w:t>J</w:t>
                        </w:r>
                        <w:r>
                          <w:rPr>
                            <w:rFonts w:ascii="宋体" w:eastAsia="宋体" w:hAnsi="宋体" w:cs="宋体"/>
                            <w:color w:val="A1A0A2"/>
                            <w:w w:val="80"/>
                            <w:sz w:val="13"/>
                            <w:szCs w:val="13"/>
                          </w:rPr>
                          <w:t>，饵</w:t>
                        </w:r>
                        <w:r>
                          <w:rPr>
                            <w:rFonts w:ascii="宋体" w:eastAsia="宋体" w:hAnsi="宋体" w:cs="宋体"/>
                            <w:color w:val="A1A0A2"/>
                            <w:spacing w:val="-20"/>
                            <w:w w:val="80"/>
                            <w:sz w:val="13"/>
                            <w:szCs w:val="13"/>
                          </w:rPr>
                          <w:t>，</w:t>
                        </w:r>
                        <w:r>
                          <w:rPr>
                            <w:rFonts w:ascii="Times New Roman" w:eastAsia="Times New Roman" w:hAnsi="Times New Roman" w:cs="Times New Roman"/>
                            <w:color w:val="A1A0A2"/>
                            <w:w w:val="80"/>
                            <w:sz w:val="15"/>
                            <w:szCs w:val="15"/>
                          </w:rPr>
                          <w:t>2</w:t>
                        </w:r>
                        <w:r>
                          <w:rPr>
                            <w:rFonts w:ascii="Times New Roman" w:eastAsia="Times New Roman" w:hAnsi="Times New Roman" w:cs="Times New Roman"/>
                            <w:color w:val="A1A0A2"/>
                            <w:spacing w:val="18"/>
                            <w:w w:val="80"/>
                            <w:sz w:val="15"/>
                            <w:szCs w:val="15"/>
                          </w:rPr>
                          <w:t>"</w:t>
                        </w:r>
                        <w:r>
                          <w:rPr>
                            <w:rFonts w:ascii="Times New Roman" w:eastAsia="Times New Roman" w:hAnsi="Times New Roman" w:cs="Times New Roman"/>
                            <w:color w:val="7B7175"/>
                            <w:spacing w:val="1"/>
                            <w:w w:val="80"/>
                            <w:sz w:val="15"/>
                            <w:szCs w:val="15"/>
                          </w:rPr>
                          <w:t>3</w:t>
                        </w:r>
                        <w:r>
                          <w:rPr>
                            <w:rFonts w:ascii="Times New Roman" w:eastAsia="Times New Roman" w:hAnsi="Times New Roman" w:cs="Times New Roman"/>
                            <w:color w:val="A1A0A2"/>
                            <w:spacing w:val="-14"/>
                            <w:w w:val="80"/>
                            <w:sz w:val="15"/>
                            <w:szCs w:val="15"/>
                          </w:rPr>
                          <w:t>8</w:t>
                        </w:r>
                        <w:r>
                          <w:rPr>
                            <w:rFonts w:ascii="Times New Roman" w:eastAsia="Times New Roman" w:hAnsi="Times New Roman" w:cs="Times New Roman"/>
                            <w:color w:val="A1A0A2"/>
                            <w:w w:val="80"/>
                            <w:sz w:val="15"/>
                            <w:szCs w:val="15"/>
                          </w:rPr>
                          <w:t>2</w:t>
                        </w:r>
                        <w:r>
                          <w:rPr>
                            <w:rFonts w:ascii="Times New Roman" w:eastAsia="Times New Roman" w:hAnsi="Times New Roman" w:cs="Times New Roman"/>
                            <w:color w:val="A1A0A2"/>
                            <w:spacing w:val="-34"/>
                            <w:w w:val="80"/>
                            <w:sz w:val="15"/>
                            <w:szCs w:val="15"/>
                          </w:rPr>
                          <w:t>"</w:t>
                        </w:r>
                        <w:r>
                          <w:rPr>
                            <w:rFonts w:ascii="Times New Roman" w:eastAsia="Times New Roman" w:hAnsi="Times New Roman" w:cs="Times New Roman"/>
                            <w:color w:val="928F8F"/>
                            <w:spacing w:val="-82"/>
                            <w:w w:val="80"/>
                            <w:sz w:val="15"/>
                            <w:szCs w:val="15"/>
                          </w:rPr>
                          <w:t>M</w:t>
                        </w:r>
                        <w:r>
                          <w:rPr>
                            <w:rFonts w:ascii="Times New Roman" w:eastAsia="Times New Roman" w:hAnsi="Times New Roman" w:cs="Times New Roman"/>
                            <w:color w:val="A1A0A2"/>
                            <w:w w:val="80"/>
                            <w:sz w:val="15"/>
                            <w:szCs w:val="15"/>
                          </w:rPr>
                          <w:t xml:space="preserve">0 </w:t>
                        </w:r>
                        <w:r>
                          <w:rPr>
                            <w:rFonts w:ascii="Times New Roman" w:eastAsia="Times New Roman" w:hAnsi="Times New Roman" w:cs="Times New Roman"/>
                            <w:color w:val="A1A0A2"/>
                            <w:spacing w:val="23"/>
                            <w:w w:val="80"/>
                            <w:sz w:val="15"/>
                            <w:szCs w:val="15"/>
                          </w:rPr>
                          <w:t xml:space="preserve"> </w:t>
                        </w:r>
                        <w:r>
                          <w:rPr>
                            <w:rFonts w:ascii="Times New Roman" w:eastAsia="Times New Roman" w:hAnsi="Times New Roman" w:cs="Times New Roman"/>
                            <w:color w:val="928F8F"/>
                            <w:w w:val="80"/>
                            <w:sz w:val="15"/>
                            <w:szCs w:val="15"/>
                          </w:rPr>
                          <w:t>We</w:t>
                        </w:r>
                        <w:r>
                          <w:rPr>
                            <w:rFonts w:ascii="Times New Roman" w:eastAsia="Times New Roman" w:hAnsi="Times New Roman" w:cs="Times New Roman"/>
                            <w:color w:val="928F8F"/>
                            <w:spacing w:val="3"/>
                            <w:w w:val="80"/>
                            <w:sz w:val="15"/>
                            <w:szCs w:val="15"/>
                          </w:rPr>
                          <w:t>a</w:t>
                        </w:r>
                        <w:r>
                          <w:rPr>
                            <w:rFonts w:ascii="宋体" w:eastAsia="宋体" w:hAnsi="宋体" w:cs="宋体"/>
                            <w:color w:val="928F8F"/>
                            <w:w w:val="80"/>
                            <w:sz w:val="13"/>
                            <w:szCs w:val="13"/>
                          </w:rPr>
                          <w:t>忠曲·例如1</w:t>
                        </w:r>
                        <w:r>
                          <w:rPr>
                            <w:rFonts w:ascii="宋体" w:eastAsia="宋体" w:hAnsi="宋体" w:cs="宋体"/>
                            <w:color w:val="928F8F"/>
                            <w:spacing w:val="4"/>
                            <w:w w:val="80"/>
                            <w:sz w:val="13"/>
                            <w:szCs w:val="13"/>
                          </w:rPr>
                          <w:t>(</w:t>
                        </w:r>
                        <w:r>
                          <w:rPr>
                            <w:rFonts w:ascii="Times New Roman" w:eastAsia="Times New Roman" w:hAnsi="Times New Roman" w:cs="Times New Roman"/>
                            <w:color w:val="928F8F"/>
                            <w:w w:val="80"/>
                            <w:sz w:val="15"/>
                            <w:szCs w:val="15"/>
                          </w:rPr>
                          <w:t>"0</w:t>
                        </w:r>
                      </w:p>
                    </w:tc>
                    <w:tc>
                      <w:tcPr>
                        <w:tcW w:w="740" w:type="dxa"/>
                        <w:tcBorders>
                          <w:top w:val="nil"/>
                          <w:left w:val="nil"/>
                          <w:bottom w:val="nil"/>
                          <w:right w:val="nil"/>
                        </w:tcBorders>
                      </w:tcPr>
                      <w:p w:rsidR="000B7B9A" w:rsidRDefault="000B7B9A">
                        <w:pPr>
                          <w:pStyle w:val="TableParagraph"/>
                          <w:spacing w:line="315" w:lineRule="exact"/>
                          <w:ind w:left="46"/>
                          <w:rPr>
                            <w:rFonts w:ascii="宋体" w:eastAsia="宋体" w:hAnsi="宋体" w:cs="宋体"/>
                            <w:sz w:val="13"/>
                            <w:szCs w:val="13"/>
                          </w:rPr>
                        </w:pPr>
                        <w:r>
                          <w:rPr>
                            <w:rFonts w:ascii="Courier New" w:eastAsia="Courier New" w:hAnsi="Courier New" w:cs="Courier New"/>
                            <w:color w:val="A1A0A2"/>
                            <w:w w:val="75"/>
                            <w:sz w:val="28"/>
                            <w:szCs w:val="28"/>
                          </w:rPr>
                          <w:t>CM</w:t>
                        </w:r>
                        <w:r>
                          <w:rPr>
                            <w:rFonts w:ascii="Courier New" w:eastAsia="Courier New" w:hAnsi="Courier New" w:cs="Courier New"/>
                            <w:color w:val="A1A0A2"/>
                            <w:spacing w:val="-4"/>
                            <w:w w:val="75"/>
                            <w:sz w:val="28"/>
                            <w:szCs w:val="28"/>
                          </w:rPr>
                          <w:t>_</w:t>
                        </w:r>
                        <w:r>
                          <w:rPr>
                            <w:rFonts w:ascii="宋体" w:eastAsia="宋体" w:hAnsi="宋体" w:cs="宋体"/>
                            <w:color w:val="A1A0A2"/>
                            <w:w w:val="75"/>
                            <w:sz w:val="13"/>
                            <w:szCs w:val="13"/>
                          </w:rPr>
                          <w:t>吨</w:t>
                        </w:r>
                      </w:p>
                    </w:tc>
                    <w:tc>
                      <w:tcPr>
                        <w:tcW w:w="701" w:type="dxa"/>
                        <w:tcBorders>
                          <w:top w:val="nil"/>
                          <w:left w:val="nil"/>
                          <w:bottom w:val="nil"/>
                          <w:right w:val="nil"/>
                        </w:tcBorders>
                      </w:tcPr>
                      <w:p w:rsidR="000B7B9A" w:rsidRDefault="000B7B9A"/>
                    </w:tc>
                  </w:tr>
                  <w:tr w:rsidR="000B7B9A">
                    <w:trPr>
                      <w:trHeight w:hRule="exact" w:val="371"/>
                    </w:trPr>
                    <w:tc>
                      <w:tcPr>
                        <w:tcW w:w="1239" w:type="dxa"/>
                        <w:tcBorders>
                          <w:top w:val="nil"/>
                          <w:left w:val="nil"/>
                          <w:bottom w:val="nil"/>
                          <w:right w:val="nil"/>
                        </w:tcBorders>
                      </w:tcPr>
                      <w:p w:rsidR="000B7B9A" w:rsidRDefault="000B7B9A">
                        <w:pPr>
                          <w:pStyle w:val="TableParagraph"/>
                          <w:spacing w:before="70"/>
                          <w:ind w:left="40"/>
                          <w:rPr>
                            <w:rFonts w:ascii="Times New Roman" w:eastAsia="Times New Roman" w:hAnsi="Times New Roman" w:cs="Times New Roman"/>
                            <w:sz w:val="15"/>
                            <w:szCs w:val="15"/>
                          </w:rPr>
                        </w:pPr>
                        <w:r>
                          <w:rPr>
                            <w:rFonts w:ascii="Times New Roman" w:eastAsia="Times New Roman" w:hAnsi="Times New Roman" w:cs="Times New Roman"/>
                            <w:color w:val="928F8F"/>
                            <w:w w:val="110"/>
                            <w:sz w:val="15"/>
                            <w:szCs w:val="15"/>
                          </w:rPr>
                          <w:t>ubuntu-t</w:t>
                        </w:r>
                        <w:r>
                          <w:rPr>
                            <w:rFonts w:ascii="Times New Roman" w:eastAsia="Times New Roman" w:hAnsi="Times New Roman" w:cs="Times New Roman"/>
                            <w:color w:val="928F8F"/>
                            <w:spacing w:val="-8"/>
                            <w:w w:val="110"/>
                            <w:sz w:val="15"/>
                            <w:szCs w:val="15"/>
                          </w:rPr>
                          <w:t>e</w:t>
                        </w:r>
                        <w:r>
                          <w:rPr>
                            <w:rFonts w:ascii="宋体" w:eastAsia="宋体" w:hAnsi="宋体" w:cs="宋体"/>
                            <w:color w:val="928F8F"/>
                            <w:spacing w:val="-10"/>
                            <w:w w:val="110"/>
                            <w:sz w:val="8"/>
                            <w:szCs w:val="8"/>
                          </w:rPr>
                          <w:t>古</w:t>
                        </w:r>
                        <w:r>
                          <w:rPr>
                            <w:rFonts w:ascii="Times New Roman" w:eastAsia="Times New Roman" w:hAnsi="Times New Roman" w:cs="Times New Roman"/>
                            <w:color w:val="928F8F"/>
                            <w:w w:val="110"/>
                            <w:sz w:val="15"/>
                            <w:szCs w:val="15"/>
                          </w:rPr>
                          <w:t>t-03</w:t>
                        </w:r>
                      </w:p>
                    </w:tc>
                    <w:tc>
                      <w:tcPr>
                        <w:tcW w:w="869" w:type="dxa"/>
                        <w:tcBorders>
                          <w:top w:val="nil"/>
                          <w:left w:val="nil"/>
                          <w:bottom w:val="nil"/>
                          <w:right w:val="nil"/>
                        </w:tcBorders>
                      </w:tcPr>
                      <w:p w:rsidR="000B7B9A" w:rsidRDefault="000B7B9A">
                        <w:pPr>
                          <w:pStyle w:val="TableParagraph"/>
                          <w:spacing w:before="85"/>
                          <w:ind w:left="226"/>
                          <w:rPr>
                            <w:rFonts w:ascii="Times New Roman" w:eastAsia="Times New Roman" w:hAnsi="Times New Roman" w:cs="Times New Roman"/>
                            <w:sz w:val="15"/>
                            <w:szCs w:val="15"/>
                          </w:rPr>
                        </w:pPr>
                        <w:r>
                          <w:rPr>
                            <w:rFonts w:ascii="Times New Roman" w:eastAsia="Times New Roman" w:hAnsi="Times New Roman" w:cs="Times New Roman"/>
                            <w:color w:val="928F8F"/>
                            <w:w w:val="110"/>
                            <w:sz w:val="15"/>
                            <w:szCs w:val="15"/>
                          </w:rPr>
                          <w:t>11830</w:t>
                        </w:r>
                      </w:p>
                    </w:tc>
                    <w:tc>
                      <w:tcPr>
                        <w:tcW w:w="2101" w:type="dxa"/>
                        <w:tcBorders>
                          <w:top w:val="nil"/>
                          <w:left w:val="nil"/>
                          <w:bottom w:val="nil"/>
                          <w:right w:val="nil"/>
                        </w:tcBorders>
                      </w:tcPr>
                      <w:p w:rsidR="000B7B9A" w:rsidRDefault="000B7B9A">
                        <w:pPr>
                          <w:pStyle w:val="TableParagraph"/>
                          <w:spacing w:before="52"/>
                          <w:ind w:left="242"/>
                          <w:rPr>
                            <w:rFonts w:ascii="宋体" w:eastAsia="宋体" w:hAnsi="宋体" w:cs="宋体"/>
                            <w:sz w:val="13"/>
                            <w:szCs w:val="13"/>
                          </w:rPr>
                        </w:pPr>
                        <w:r>
                          <w:rPr>
                            <w:rFonts w:ascii="宋体" w:eastAsia="宋体" w:hAnsi="宋体" w:cs="宋体"/>
                            <w:color w:val="A1A0A2"/>
                            <w:w w:val="110"/>
                            <w:sz w:val="13"/>
                            <w:szCs w:val="13"/>
                          </w:rPr>
                          <w:t>闸町&amp;四"叩</w:t>
                        </w:r>
                        <w:r>
                          <w:rPr>
                            <w:rFonts w:ascii="宋体" w:eastAsia="宋体" w:hAnsi="宋体" w:cs="宋体"/>
                            <w:color w:val="A1A0A2"/>
                            <w:spacing w:val="-15"/>
                            <w:w w:val="110"/>
                            <w:sz w:val="13"/>
                            <w:szCs w:val="13"/>
                          </w:rPr>
                          <w:t>皿</w:t>
                        </w:r>
                        <w:r>
                          <w:rPr>
                            <w:rFonts w:ascii="Times New Roman" w:eastAsia="Times New Roman" w:hAnsi="Times New Roman" w:cs="Times New Roman"/>
                            <w:color w:val="A1A0A2"/>
                            <w:w w:val="110"/>
                            <w:sz w:val="15"/>
                            <w:szCs w:val="15"/>
                          </w:rPr>
                          <w:t>adb/</w:t>
                        </w:r>
                        <w:r>
                          <w:rPr>
                            <w:rFonts w:ascii="Times New Roman" w:eastAsia="Times New Roman" w:hAnsi="Times New Roman" w:cs="Times New Roman"/>
                            <w:color w:val="A1A0A2"/>
                            <w:spacing w:val="2"/>
                            <w:w w:val="110"/>
                            <w:sz w:val="15"/>
                            <w:szCs w:val="15"/>
                          </w:rPr>
                          <w:t>d</w:t>
                        </w:r>
                        <w:r>
                          <w:rPr>
                            <w:rFonts w:ascii="宋体" w:eastAsia="宋体" w:hAnsi="宋体" w:cs="宋体"/>
                            <w:color w:val="A1A0A2"/>
                            <w:w w:val="110"/>
                            <w:sz w:val="13"/>
                            <w:szCs w:val="13"/>
                          </w:rPr>
                          <w:t>.a民血@</w:t>
                        </w:r>
                      </w:p>
                    </w:tc>
                    <w:tc>
                      <w:tcPr>
                        <w:tcW w:w="740" w:type="dxa"/>
                        <w:tcBorders>
                          <w:top w:val="nil"/>
                          <w:left w:val="nil"/>
                          <w:bottom w:val="nil"/>
                          <w:right w:val="nil"/>
                        </w:tcBorders>
                      </w:tcPr>
                      <w:p w:rsidR="000B7B9A" w:rsidRDefault="000B7B9A">
                        <w:pPr>
                          <w:pStyle w:val="TableParagraph"/>
                          <w:spacing w:before="85"/>
                          <w:ind w:left="46"/>
                          <w:rPr>
                            <w:rFonts w:ascii="Times New Roman" w:eastAsia="Times New Roman" w:hAnsi="Times New Roman" w:cs="Times New Roman"/>
                            <w:sz w:val="15"/>
                            <w:szCs w:val="15"/>
                          </w:rPr>
                        </w:pPr>
                        <w:r>
                          <w:rPr>
                            <w:rFonts w:ascii="Times New Roman" w:eastAsia="Times New Roman" w:hAnsi="Times New Roman" w:cs="Times New Roman"/>
                            <w:color w:val="A1A0A2"/>
                            <w:w w:val="130"/>
                            <w:sz w:val="15"/>
                            <w:szCs w:val="15"/>
                          </w:rPr>
                          <w:t>dðt.</w:t>
                        </w:r>
                      </w:p>
                    </w:tc>
                    <w:tc>
                      <w:tcPr>
                        <w:tcW w:w="701" w:type="dxa"/>
                        <w:tcBorders>
                          <w:top w:val="nil"/>
                          <w:left w:val="nil"/>
                          <w:bottom w:val="nil"/>
                          <w:right w:val="nil"/>
                        </w:tcBorders>
                      </w:tcPr>
                      <w:p w:rsidR="000B7B9A" w:rsidRDefault="000B7B9A">
                        <w:pPr>
                          <w:pStyle w:val="TableParagraph"/>
                          <w:spacing w:before="84"/>
                          <w:ind w:left="221"/>
                          <w:rPr>
                            <w:rFonts w:ascii="Times New Roman" w:eastAsia="Times New Roman" w:hAnsi="Times New Roman" w:cs="Times New Roman"/>
                            <w:sz w:val="15"/>
                            <w:szCs w:val="15"/>
                          </w:rPr>
                        </w:pPr>
                        <w:r>
                          <w:rPr>
                            <w:rFonts w:ascii="Courier New" w:eastAsia="Courier New" w:hAnsi="Courier New" w:cs="Courier New"/>
                            <w:color w:val="A1A0A2"/>
                            <w:spacing w:val="-47"/>
                            <w:w w:val="125"/>
                            <w:sz w:val="17"/>
                            <w:szCs w:val="17"/>
                          </w:rPr>
                          <w:t>9</w:t>
                        </w:r>
                        <w:r>
                          <w:rPr>
                            <w:rFonts w:ascii="Arial" w:eastAsia="Arial" w:hAnsi="Arial" w:cs="Arial"/>
                            <w:color w:val="A1A0A2"/>
                            <w:spacing w:val="-23"/>
                            <w:w w:val="125"/>
                            <w:sz w:val="15"/>
                            <w:szCs w:val="15"/>
                          </w:rPr>
                          <w:t>r</w:t>
                        </w:r>
                        <w:r>
                          <w:rPr>
                            <w:rFonts w:ascii="Times New Roman" w:eastAsia="Times New Roman" w:hAnsi="Times New Roman" w:cs="Times New Roman"/>
                            <w:color w:val="A1A0A2"/>
                            <w:w w:val="125"/>
                            <w:sz w:val="15"/>
                            <w:szCs w:val="15"/>
                          </w:rPr>
                          <w:t>cupl</w:t>
                        </w:r>
                      </w:p>
                    </w:tc>
                  </w:tr>
                </w:tbl>
                <w:p w:rsidR="000B7B9A" w:rsidRDefault="000B7B9A" w:rsidP="000B7B9A"/>
              </w:txbxContent>
            </v:textbox>
            <w10:wrap anchorx="page"/>
          </v:shape>
        </w:pict>
      </w:r>
      <w:r w:rsidRPr="00035F6E">
        <w:rPr>
          <w:rFonts w:eastAsiaTheme="minorHAnsi"/>
        </w:rPr>
        <w:pict>
          <v:shape id="_x0000_s4779" type="#_x0000_t202" style="position:absolute;left:0;text-align:left;margin-left:126.75pt;margin-top:291pt;width:496.45pt;height:27pt;z-index:-251279360;mso-position-horizontal-relative:page;mso-position-vertical-relative:page" filled="f" stroked="f">
            <v:textbox inset="0,0,0,0">
              <w:txbxContent>
                <w:p w:rsidR="000B7B9A" w:rsidRDefault="000B7B9A" w:rsidP="000B7B9A">
                  <w:pPr>
                    <w:tabs>
                      <w:tab w:val="left" w:pos="1004"/>
                      <w:tab w:val="left" w:pos="9029"/>
                    </w:tabs>
                    <w:spacing w:line="540" w:lineRule="exact"/>
                    <w:rPr>
                      <w:rFonts w:ascii="Times New Roman" w:eastAsia="Times New Roman" w:hAnsi="Times New Roman" w:cs="Times New Roman"/>
                      <w:sz w:val="54"/>
                      <w:szCs w:val="54"/>
                    </w:rPr>
                  </w:pPr>
                  <w:r>
                    <w:rPr>
                      <w:rFonts w:ascii="Courier New" w:eastAsia="Courier New" w:hAnsi="Courier New" w:cs="Courier New"/>
                      <w:color w:val="181313"/>
                      <w:w w:val="110"/>
                      <w:sz w:val="37"/>
                      <w:szCs w:val="37"/>
                    </w:rPr>
                    <w:t>S</w:t>
                  </w:r>
                  <w:r>
                    <w:rPr>
                      <w:rFonts w:ascii="Courier New" w:eastAsia="Courier New" w:hAnsi="Courier New" w:cs="Courier New"/>
                      <w:color w:val="181313"/>
                      <w:w w:val="110"/>
                      <w:sz w:val="37"/>
                      <w:szCs w:val="37"/>
                    </w:rPr>
                    <w:tab/>
                  </w:r>
                  <w:r>
                    <w:rPr>
                      <w:rFonts w:ascii="Courier New" w:eastAsia="Courier New" w:hAnsi="Courier New" w:cs="Courier New"/>
                      <w:color w:val="C97D56"/>
                      <w:w w:val="110"/>
                      <w:sz w:val="37"/>
                      <w:szCs w:val="37"/>
                    </w:rPr>
                    <w:t>DB</w:t>
                  </w:r>
                  <w:r>
                    <w:rPr>
                      <w:rFonts w:ascii="Courier New" w:eastAsia="Courier New" w:hAnsi="Courier New" w:cs="Courier New"/>
                      <w:color w:val="C97D56"/>
                      <w:w w:val="110"/>
                      <w:sz w:val="37"/>
                      <w:szCs w:val="37"/>
                    </w:rPr>
                    <w:tab/>
                  </w:r>
                  <w:r>
                    <w:rPr>
                      <w:rFonts w:ascii="Times New Roman" w:eastAsia="Times New Roman" w:hAnsi="Times New Roman" w:cs="Times New Roman"/>
                      <w:color w:val="478DCD"/>
                      <w:w w:val="205"/>
                      <w:position w:val="-5"/>
                      <w:sz w:val="54"/>
                      <w:szCs w:val="54"/>
                    </w:rPr>
                    <w:t>.1</w:t>
                  </w:r>
                </w:p>
              </w:txbxContent>
            </v:textbox>
            <w10:wrap anchorx="page" anchory="page"/>
          </v:shape>
        </w:pict>
      </w:r>
      <w:r w:rsidR="000B7B9A">
        <w:rPr>
          <w:rFonts w:ascii="宋体" w:eastAsia="宋体" w:hAnsi="宋体" w:cs="宋体"/>
          <w:color w:val="686467"/>
          <w:w w:val="95"/>
          <w:position w:val="-2"/>
          <w:sz w:val="14"/>
          <w:szCs w:val="14"/>
          <w:lang w:eastAsia="zh-CN"/>
        </w:rPr>
        <w:t>组嗣盟</w:t>
      </w:r>
      <w:r w:rsidR="000B7B9A">
        <w:rPr>
          <w:rFonts w:ascii="宋体" w:eastAsia="宋体" w:hAnsi="宋体" w:cs="宋体"/>
          <w:color w:val="686467"/>
          <w:w w:val="95"/>
          <w:position w:val="-2"/>
          <w:sz w:val="14"/>
          <w:szCs w:val="14"/>
          <w:lang w:eastAsia="zh-CN"/>
        </w:rPr>
        <w:tab/>
      </w:r>
      <w:r w:rsidR="000B7B9A">
        <w:rPr>
          <w:rFonts w:ascii="宋体" w:eastAsia="宋体" w:hAnsi="宋体" w:cs="宋体"/>
          <w:color w:val="928F8F"/>
          <w:w w:val="95"/>
          <w:sz w:val="13"/>
          <w:szCs w:val="13"/>
          <w:lang w:eastAsia="zh-CN"/>
        </w:rPr>
        <w:t>添加鄂凰</w:t>
      </w:r>
    </w:p>
    <w:p w:rsidR="000B7B9A" w:rsidRDefault="000B7B9A" w:rsidP="000B7B9A">
      <w:pPr>
        <w:spacing w:line="239" w:lineRule="exact"/>
        <w:ind w:left="1710"/>
        <w:rPr>
          <w:rFonts w:ascii="宋体" w:eastAsia="宋体" w:hAnsi="宋体" w:cs="宋体"/>
          <w:sz w:val="13"/>
          <w:szCs w:val="13"/>
          <w:lang w:eastAsia="zh-CN"/>
        </w:rPr>
      </w:pPr>
      <w:r>
        <w:rPr>
          <w:rFonts w:ascii="宋体" w:eastAsia="宋体" w:hAnsi="宋体" w:cs="宋体"/>
          <w:color w:val="A1A0A2"/>
          <w:w w:val="90"/>
          <w:sz w:val="13"/>
          <w:szCs w:val="13"/>
          <w:lang w:eastAsia="zh-CN"/>
        </w:rPr>
        <w:t>节，在且</w:t>
      </w:r>
      <w:r>
        <w:rPr>
          <w:rFonts w:ascii="宋体" w:eastAsia="宋体" w:hAnsi="宋体" w:cs="宋体"/>
          <w:color w:val="A1A0A2"/>
          <w:spacing w:val="-53"/>
          <w:w w:val="90"/>
          <w:sz w:val="13"/>
          <w:szCs w:val="13"/>
          <w:lang w:eastAsia="zh-CN"/>
        </w:rPr>
        <w:t xml:space="preserve"> </w:t>
      </w:r>
      <w:r>
        <w:rPr>
          <w:rFonts w:ascii="Arial" w:eastAsia="Arial" w:hAnsi="Arial" w:cs="Arial"/>
          <w:color w:val="A1A0A2"/>
          <w:w w:val="120"/>
          <w:sz w:val="12"/>
          <w:szCs w:val="12"/>
        </w:rPr>
        <w:t>ε</w:t>
      </w:r>
      <w:r>
        <w:rPr>
          <w:rFonts w:ascii="Arial" w:eastAsia="Arial" w:hAnsi="Arial" w:cs="Arial"/>
          <w:color w:val="A1A0A2"/>
          <w:spacing w:val="-14"/>
          <w:w w:val="120"/>
          <w:sz w:val="12"/>
          <w:szCs w:val="12"/>
          <w:lang w:eastAsia="zh-CN"/>
        </w:rPr>
        <w:t xml:space="preserve"> </w:t>
      </w:r>
      <w:r>
        <w:rPr>
          <w:rFonts w:ascii="宋体" w:eastAsia="宋体" w:hAnsi="宋体" w:cs="宋体"/>
          <w:color w:val="B4B2B4"/>
          <w:w w:val="330"/>
          <w:sz w:val="13"/>
          <w:szCs w:val="13"/>
          <w:lang w:eastAsia="zh-CN"/>
        </w:rPr>
        <w:t>，</w:t>
      </w:r>
      <w:r>
        <w:rPr>
          <w:rFonts w:ascii="宋体" w:eastAsia="宋体" w:hAnsi="宋体" w:cs="宋体"/>
          <w:color w:val="B4B2B4"/>
          <w:spacing w:val="-172"/>
          <w:w w:val="330"/>
          <w:sz w:val="13"/>
          <w:szCs w:val="13"/>
          <w:lang w:eastAsia="zh-CN"/>
        </w:rPr>
        <w:t xml:space="preserve"> </w:t>
      </w:r>
      <w:r>
        <w:rPr>
          <w:rFonts w:ascii="宋体" w:eastAsia="宋体" w:hAnsi="宋体" w:cs="宋体"/>
          <w:color w:val="7B7175"/>
          <w:spacing w:val="-468"/>
          <w:w w:val="120"/>
          <w:position w:val="-5"/>
          <w:sz w:val="13"/>
          <w:szCs w:val="13"/>
          <w:lang w:eastAsia="zh-CN"/>
        </w:rPr>
        <w:t>'</w:t>
      </w:r>
      <w:r>
        <w:rPr>
          <w:rFonts w:ascii="宋体" w:eastAsia="宋体" w:hAnsi="宋体" w:cs="宋体"/>
          <w:color w:val="928F8F"/>
          <w:w w:val="120"/>
          <w:position w:val="-5"/>
          <w:sz w:val="13"/>
          <w:szCs w:val="13"/>
          <w:lang w:eastAsia="zh-CN"/>
        </w:rPr>
        <w:t>跑鄂'"</w:t>
      </w:r>
    </w:p>
    <w:p w:rsidR="000B7B9A" w:rsidRDefault="000B7B9A" w:rsidP="000B7B9A">
      <w:pPr>
        <w:spacing w:before="93"/>
        <w:ind w:left="1665"/>
        <w:rPr>
          <w:rFonts w:ascii="Times New Roman" w:eastAsia="Times New Roman" w:hAnsi="Times New Roman" w:cs="Times New Roman"/>
          <w:sz w:val="15"/>
          <w:szCs w:val="15"/>
        </w:rPr>
      </w:pPr>
      <w:r>
        <w:rPr>
          <w:rFonts w:ascii="Times New Roman" w:eastAsia="Times New Roman" w:hAnsi="Times New Roman" w:cs="Times New Roman"/>
          <w:color w:val="686467"/>
          <w:spacing w:val="-128"/>
          <w:w w:val="120"/>
          <w:sz w:val="15"/>
          <w:szCs w:val="15"/>
        </w:rPr>
        <w:t>9</w:t>
      </w:r>
      <w:r>
        <w:rPr>
          <w:rFonts w:ascii="宋体" w:eastAsia="宋体" w:hAnsi="宋体" w:cs="宋体"/>
          <w:color w:val="A1A0A2"/>
          <w:spacing w:val="-47"/>
          <w:w w:val="120"/>
          <w:sz w:val="13"/>
          <w:szCs w:val="13"/>
        </w:rPr>
        <w:t>鄂</w:t>
      </w:r>
      <w:r>
        <w:rPr>
          <w:rFonts w:ascii="Times New Roman" w:eastAsia="Times New Roman" w:hAnsi="Times New Roman" w:cs="Times New Roman"/>
          <w:color w:val="B4B2B4"/>
          <w:spacing w:val="-37"/>
          <w:w w:val="120"/>
          <w:sz w:val="15"/>
          <w:szCs w:val="15"/>
        </w:rPr>
        <w:t>J</w:t>
      </w:r>
      <w:r>
        <w:rPr>
          <w:rFonts w:ascii="Times New Roman" w:eastAsia="Times New Roman" w:hAnsi="Times New Roman" w:cs="Times New Roman"/>
          <w:color w:val="7B7175"/>
          <w:spacing w:val="-124"/>
          <w:w w:val="120"/>
          <w:sz w:val="15"/>
          <w:szCs w:val="15"/>
        </w:rPr>
        <w:t>@</w:t>
      </w:r>
      <w:r>
        <w:rPr>
          <w:rFonts w:ascii="Times New Roman" w:eastAsia="Times New Roman" w:hAnsi="Times New Roman" w:cs="Times New Roman"/>
          <w:color w:val="B4B2B4"/>
          <w:spacing w:val="-26"/>
          <w:w w:val="120"/>
          <w:sz w:val="15"/>
          <w:szCs w:val="15"/>
        </w:rPr>
        <w:t>e</w:t>
      </w:r>
      <w:r>
        <w:rPr>
          <w:rFonts w:ascii="Times New Roman" w:eastAsia="Times New Roman" w:hAnsi="Times New Roman" w:cs="Times New Roman"/>
          <w:color w:val="525253"/>
          <w:spacing w:val="-47"/>
          <w:w w:val="120"/>
          <w:sz w:val="15"/>
          <w:szCs w:val="15"/>
        </w:rPr>
        <w:t>"</w:t>
      </w:r>
      <w:r>
        <w:rPr>
          <w:rFonts w:ascii="Times New Roman" w:eastAsia="Times New Roman" w:hAnsi="Times New Roman" w:cs="Times New Roman"/>
          <w:color w:val="B4B2B4"/>
          <w:spacing w:val="-40"/>
          <w:w w:val="120"/>
          <w:sz w:val="15"/>
          <w:szCs w:val="15"/>
        </w:rPr>
        <w:t>a</w:t>
      </w:r>
      <w:r>
        <w:rPr>
          <w:rFonts w:ascii="Times New Roman" w:eastAsia="Times New Roman" w:hAnsi="Times New Roman" w:cs="Times New Roman"/>
          <w:color w:val="525253"/>
          <w:spacing w:val="-41"/>
          <w:w w:val="120"/>
          <w:sz w:val="15"/>
          <w:szCs w:val="15"/>
        </w:rPr>
        <w:t>p</w:t>
      </w:r>
      <w:r>
        <w:rPr>
          <w:rFonts w:ascii="Times New Roman" w:eastAsia="Times New Roman" w:hAnsi="Times New Roman" w:cs="Times New Roman"/>
          <w:color w:val="928F8F"/>
          <w:spacing w:val="-4"/>
          <w:w w:val="120"/>
          <w:sz w:val="15"/>
          <w:szCs w:val="15"/>
        </w:rPr>
        <w:t>τ</w:t>
      </w:r>
      <w:r>
        <w:rPr>
          <w:rFonts w:ascii="Times New Roman" w:eastAsia="Times New Roman" w:hAnsi="Times New Roman" w:cs="Times New Roman"/>
          <w:color w:val="686467"/>
          <w:spacing w:val="13"/>
          <w:w w:val="120"/>
          <w:sz w:val="15"/>
          <w:szCs w:val="15"/>
        </w:rPr>
        <w:t>a</w:t>
      </w:r>
      <w:r>
        <w:rPr>
          <w:rFonts w:ascii="Times New Roman" w:eastAsia="Times New Roman" w:hAnsi="Times New Roman" w:cs="Times New Roman"/>
          <w:color w:val="B4B2B4"/>
          <w:w w:val="120"/>
          <w:sz w:val="15"/>
          <w:szCs w:val="15"/>
        </w:rPr>
        <w:t>3</w:t>
      </w:r>
    </w:p>
    <w:p w:rsidR="000B7B9A" w:rsidRDefault="000B7B9A" w:rsidP="000B7B9A">
      <w:pPr>
        <w:spacing w:before="6" w:line="170" w:lineRule="exact"/>
        <w:rPr>
          <w:sz w:val="17"/>
          <w:szCs w:val="17"/>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tabs>
          <w:tab w:val="left" w:pos="11009"/>
        </w:tabs>
        <w:spacing w:line="590" w:lineRule="exact"/>
        <w:ind w:left="1410" w:right="-50"/>
        <w:rPr>
          <w:rFonts w:ascii="Arial" w:eastAsia="Arial" w:hAnsi="Arial" w:cs="Arial"/>
          <w:sz w:val="42"/>
          <w:szCs w:val="42"/>
        </w:rPr>
      </w:pPr>
      <w:r w:rsidRPr="00035F6E">
        <w:rPr>
          <w:rFonts w:eastAsiaTheme="minorHAnsi"/>
        </w:rPr>
        <w:pict>
          <v:group id="_x0000_s4768" style="position:absolute;left:0;text-align:left;margin-left:96pt;margin-top:35.55pt;width:516pt;height:.1pt;z-index:-251284480;mso-position-horizontal-relative:page" coordorigin="1920,711" coordsize="10320,2">
            <v:shape id="_x0000_s4769" style="position:absolute;left:1920;top:711;width:10320;height:2" coordorigin="1920,711" coordsize="10320,0" path="m1920,711r10320,e" filled="f" strokecolor="#a4bcdc" strokeweight="1.5pt">
              <v:path arrowok="t"/>
            </v:shape>
            <w10:wrap anchorx="page"/>
          </v:group>
        </w:pict>
      </w:r>
      <w:r w:rsidR="000B7B9A">
        <w:rPr>
          <w:rFonts w:ascii="宋体" w:eastAsia="宋体" w:hAnsi="宋体" w:cs="宋体"/>
          <w:color w:val="E49B7A"/>
          <w:spacing w:val="26"/>
          <w:w w:val="130"/>
          <w:sz w:val="44"/>
          <w:szCs w:val="44"/>
        </w:rPr>
        <w:t>卒</w:t>
      </w:r>
      <w:r w:rsidR="000B7B9A">
        <w:rPr>
          <w:rFonts w:ascii="Times New Roman" w:eastAsia="Times New Roman" w:hAnsi="Times New Roman" w:cs="Times New Roman"/>
          <w:color w:val="181313"/>
          <w:spacing w:val="-43"/>
          <w:w w:val="130"/>
          <w:sz w:val="29"/>
          <w:szCs w:val="29"/>
        </w:rPr>
        <w:t>S</w:t>
      </w:r>
      <w:r w:rsidR="000B7B9A">
        <w:rPr>
          <w:rFonts w:ascii="宋体" w:eastAsia="宋体" w:hAnsi="宋体" w:cs="宋体"/>
          <w:color w:val="181313"/>
          <w:spacing w:val="-41"/>
          <w:w w:val="130"/>
          <w:sz w:val="24"/>
          <w:szCs w:val="24"/>
        </w:rPr>
        <w:t>町</w:t>
      </w:r>
      <w:r w:rsidR="000B7B9A">
        <w:rPr>
          <w:rFonts w:ascii="Times New Roman" w:eastAsia="Times New Roman" w:hAnsi="Times New Roman" w:cs="Times New Roman"/>
          <w:color w:val="181313"/>
          <w:spacing w:val="-22"/>
          <w:w w:val="130"/>
          <w:sz w:val="48"/>
          <w:szCs w:val="48"/>
        </w:rPr>
        <w:t>u</w:t>
      </w:r>
      <w:r w:rsidR="000B7B9A">
        <w:rPr>
          <w:rFonts w:ascii="Times New Roman" w:eastAsia="Times New Roman" w:hAnsi="Times New Roman" w:cs="Times New Roman"/>
          <w:color w:val="694A3B"/>
          <w:spacing w:val="-23"/>
          <w:w w:val="130"/>
          <w:sz w:val="48"/>
          <w:szCs w:val="48"/>
        </w:rPr>
        <w:t>g</w:t>
      </w:r>
      <w:r w:rsidR="000B7B9A">
        <w:rPr>
          <w:rFonts w:ascii="宋体" w:eastAsia="宋体" w:hAnsi="宋体" w:cs="宋体"/>
          <w:color w:val="AD6440"/>
          <w:w w:val="130"/>
          <w:sz w:val="41"/>
          <w:szCs w:val="41"/>
        </w:rPr>
        <w:t>黯</w:t>
      </w:r>
      <w:r w:rsidR="000B7B9A">
        <w:rPr>
          <w:rFonts w:ascii="宋体" w:eastAsia="宋体" w:hAnsi="宋体" w:cs="宋体"/>
          <w:color w:val="AD6440"/>
          <w:w w:val="130"/>
          <w:sz w:val="41"/>
          <w:szCs w:val="41"/>
        </w:rPr>
        <w:tab/>
      </w:r>
      <w:r w:rsidR="000B7B9A">
        <w:rPr>
          <w:rFonts w:ascii="宋体" w:eastAsia="宋体" w:hAnsi="宋体" w:cs="宋体"/>
          <w:color w:val="478DCD"/>
          <w:spacing w:val="-89"/>
          <w:w w:val="130"/>
          <w:sz w:val="33"/>
          <w:szCs w:val="33"/>
        </w:rPr>
        <w:t>国</w:t>
      </w:r>
      <w:r w:rsidR="000B7B9A">
        <w:rPr>
          <w:rFonts w:ascii="Arial" w:eastAsia="Arial" w:hAnsi="Arial" w:cs="Arial"/>
          <w:color w:val="478DCD"/>
          <w:w w:val="130"/>
          <w:sz w:val="42"/>
          <w:szCs w:val="42"/>
        </w:rPr>
        <w:t>E</w:t>
      </w:r>
    </w:p>
    <w:p w:rsidR="000B7B9A" w:rsidRDefault="000B7B9A" w:rsidP="000B7B9A">
      <w:pPr>
        <w:spacing w:line="590" w:lineRule="exact"/>
        <w:rPr>
          <w:rFonts w:ascii="Arial" w:eastAsia="Arial" w:hAnsi="Arial" w:cs="Arial"/>
          <w:sz w:val="42"/>
          <w:szCs w:val="42"/>
        </w:rPr>
        <w:sectPr w:rsidR="000B7B9A">
          <w:type w:val="continuous"/>
          <w:pgSz w:w="12240" w:h="15840"/>
          <w:pgMar w:top="1480" w:right="0" w:bottom="280" w:left="540" w:header="720" w:footer="720" w:gutter="0"/>
          <w:cols w:space="720"/>
        </w:sectPr>
      </w:pPr>
    </w:p>
    <w:p w:rsidR="000B7B9A" w:rsidRDefault="000B7B9A" w:rsidP="000B7B9A">
      <w:pPr>
        <w:spacing w:before="1" w:line="240" w:lineRule="exact"/>
        <w:rPr>
          <w:sz w:val="24"/>
          <w:szCs w:val="24"/>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371215"/>
            <wp:effectExtent l="19050" t="0" r="1270" b="0"/>
            <wp:docPr id="10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7"/>
                    <a:srcRect/>
                    <a:stretch>
                      <a:fillRect/>
                    </a:stretch>
                  </pic:blipFill>
                  <pic:spPr bwMode="auto">
                    <a:xfrm>
                      <a:off x="0" y="0"/>
                      <a:ext cx="6551930" cy="337121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rPr>
          <w:lang w:eastAsia="zh-CN"/>
        </w:rPr>
      </w:pPr>
      <w:r>
        <w:rPr>
          <w:lang w:eastAsia="zh-CN"/>
        </w:rPr>
        <w:t>4.5</w:t>
      </w:r>
      <w:r>
        <w:rPr>
          <w:spacing w:val="-4"/>
          <w:lang w:eastAsia="zh-CN"/>
        </w:rPr>
        <w:t xml:space="preserve"> </w:t>
      </w:r>
      <w:r>
        <w:rPr>
          <w:lang w:eastAsia="zh-CN"/>
        </w:rPr>
        <w:t>右边是节点列表，点击列表每一行，都可以修改该行节点的配置。</w:t>
      </w:r>
    </w:p>
    <w:p w:rsidR="000B7B9A" w:rsidRDefault="000B7B9A" w:rsidP="000B7B9A">
      <w:pPr>
        <w:spacing w:before="7" w:line="150" w:lineRule="exact"/>
        <w:rPr>
          <w:sz w:val="15"/>
          <w:szCs w:val="15"/>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387090"/>
            <wp:effectExtent l="19050" t="0" r="1270" b="0"/>
            <wp:docPr id="10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srcRect/>
                    <a:stretch>
                      <a:fillRect/>
                    </a:stretch>
                  </pic:blipFill>
                  <pic:spPr bwMode="auto">
                    <a:xfrm>
                      <a:off x="0" y="0"/>
                      <a:ext cx="6551930" cy="3387090"/>
                    </a:xfrm>
                    <a:prstGeom prst="rect">
                      <a:avLst/>
                    </a:prstGeom>
                    <a:noFill/>
                    <a:ln w="9525">
                      <a:noFill/>
                      <a:miter lim="800000"/>
                      <a:headEnd/>
                      <a:tailEnd/>
                    </a:ln>
                  </pic:spPr>
                </pic:pic>
              </a:graphicData>
            </a:graphic>
          </wp:inline>
        </w:drawing>
      </w:r>
    </w:p>
    <w:p w:rsidR="000B7B9A" w:rsidRDefault="000B7B9A" w:rsidP="000B7B9A">
      <w:pPr>
        <w:spacing w:before="5" w:line="150" w:lineRule="exact"/>
        <w:rPr>
          <w:sz w:val="15"/>
          <w:szCs w:val="15"/>
        </w:rPr>
      </w:pPr>
    </w:p>
    <w:p w:rsidR="000B7B9A" w:rsidRDefault="000B7B9A" w:rsidP="000B7B9A">
      <w:pPr>
        <w:pStyle w:val="BodyText"/>
        <w:spacing w:line="167" w:lineRule="auto"/>
        <w:ind w:left="197" w:right="1128"/>
        <w:rPr>
          <w:lang w:eastAsia="zh-CN"/>
        </w:rPr>
      </w:pPr>
      <w:r>
        <w:rPr>
          <w:w w:val="95"/>
          <w:lang w:eastAsia="zh-CN"/>
        </w:rPr>
        <w:t xml:space="preserve">4.6    </w:t>
      </w:r>
      <w:r>
        <w:rPr>
          <w:spacing w:val="13"/>
          <w:w w:val="95"/>
          <w:lang w:eastAsia="zh-CN"/>
        </w:rPr>
        <w:t xml:space="preserve"> </w:t>
      </w:r>
      <w:r>
        <w:rPr>
          <w:w w:val="95"/>
          <w:lang w:eastAsia="zh-CN"/>
        </w:rPr>
        <w:t xml:space="preserve">批量修改节点配置，可以在节点列表每一行的方框打勾来指定要修改的节点，也可以点击    </w:t>
      </w:r>
      <w:r>
        <w:rPr>
          <w:spacing w:val="13"/>
          <w:w w:val="95"/>
          <w:lang w:eastAsia="zh-CN"/>
        </w:rPr>
        <w:t xml:space="preserve"> </w:t>
      </w:r>
      <w:r>
        <w:rPr>
          <w:w w:val="95"/>
          <w:lang w:eastAsia="zh-CN"/>
        </w:rPr>
        <w:t>&lt;选择操</w:t>
      </w:r>
      <w:r>
        <w:rPr>
          <w:lang w:eastAsia="zh-CN"/>
        </w:rPr>
        <w:t xml:space="preserve"> </w:t>
      </w:r>
      <w:r>
        <w:rPr>
          <w:w w:val="95"/>
          <w:lang w:eastAsia="zh-CN"/>
        </w:rPr>
        <w:t>作&gt;</w:t>
      </w:r>
      <w:r>
        <w:rPr>
          <w:spacing w:val="-2"/>
          <w:w w:val="95"/>
          <w:lang w:eastAsia="zh-CN"/>
        </w:rPr>
        <w:t xml:space="preserve"> </w:t>
      </w:r>
      <w:r>
        <w:rPr>
          <w:w w:val="95"/>
          <w:lang w:eastAsia="zh-CN"/>
        </w:rPr>
        <w:t>-</w:t>
      </w:r>
      <w:r>
        <w:rPr>
          <w:spacing w:val="-2"/>
          <w:w w:val="95"/>
          <w:lang w:eastAsia="zh-CN"/>
        </w:rPr>
        <w:t xml:space="preserve"> </w:t>
      </w:r>
      <w:r>
        <w:rPr>
          <w:w w:val="95"/>
          <w:lang w:eastAsia="zh-CN"/>
        </w:rPr>
        <w:t>&lt;全选&gt;</w:t>
      </w:r>
      <w:r>
        <w:rPr>
          <w:spacing w:val="-2"/>
          <w:w w:val="95"/>
          <w:lang w:eastAsia="zh-CN"/>
        </w:rPr>
        <w:t xml:space="preserve"> </w:t>
      </w:r>
      <w:r>
        <w:rPr>
          <w:w w:val="95"/>
          <w:lang w:eastAsia="zh-CN"/>
        </w:rPr>
        <w:t>-</w:t>
      </w:r>
      <w:r>
        <w:rPr>
          <w:spacing w:val="-2"/>
          <w:w w:val="95"/>
          <w:lang w:eastAsia="zh-CN"/>
        </w:rPr>
        <w:t xml:space="preserve"> </w:t>
      </w:r>
      <w:r>
        <w:rPr>
          <w:w w:val="95"/>
          <w:lang w:eastAsia="zh-CN"/>
        </w:rPr>
        <w:t>&lt;反选&gt;</w:t>
      </w:r>
      <w:r>
        <w:rPr>
          <w:spacing w:val="-2"/>
          <w:w w:val="95"/>
          <w:lang w:eastAsia="zh-CN"/>
        </w:rPr>
        <w:t xml:space="preserve"> </w:t>
      </w:r>
      <w:r>
        <w:rPr>
          <w:w w:val="95"/>
          <w:lang w:eastAsia="zh-CN"/>
        </w:rPr>
        <w:t>来选择，然后点击</w:t>
      </w:r>
      <w:r>
        <w:rPr>
          <w:spacing w:val="-1"/>
          <w:w w:val="95"/>
          <w:lang w:eastAsia="zh-CN"/>
        </w:rPr>
        <w:t xml:space="preserve"> </w:t>
      </w:r>
      <w:r>
        <w:rPr>
          <w:w w:val="95"/>
          <w:lang w:eastAsia="zh-CN"/>
        </w:rPr>
        <w:t>&lt;已选定操作&gt;</w:t>
      </w:r>
      <w:r>
        <w:rPr>
          <w:spacing w:val="-2"/>
          <w:w w:val="95"/>
          <w:lang w:eastAsia="zh-CN"/>
        </w:rPr>
        <w:t xml:space="preserve"> </w:t>
      </w:r>
      <w:r>
        <w:rPr>
          <w:w w:val="95"/>
          <w:lang w:eastAsia="zh-CN"/>
        </w:rPr>
        <w:t>-</w:t>
      </w:r>
      <w:r>
        <w:rPr>
          <w:spacing w:val="-2"/>
          <w:w w:val="95"/>
          <w:lang w:eastAsia="zh-CN"/>
        </w:rPr>
        <w:t xml:space="preserve"> </w:t>
      </w:r>
      <w:r>
        <w:rPr>
          <w:w w:val="95"/>
          <w:lang w:eastAsia="zh-CN"/>
        </w:rPr>
        <w:t>&lt;修改节点配置&gt;进行修改。</w:t>
      </w:r>
    </w:p>
    <w:p w:rsidR="000B7B9A" w:rsidRDefault="000B7B9A" w:rsidP="000B7B9A">
      <w:pPr>
        <w:spacing w:line="167" w:lineRule="auto"/>
        <w:rPr>
          <w:lang w:eastAsia="zh-CN"/>
        </w:rPr>
        <w:sectPr w:rsidR="000B7B9A">
          <w:headerReference w:type="even" r:id="rId79"/>
          <w:headerReference w:type="default" r:id="rId80"/>
          <w:pgSz w:w="12240" w:h="15840"/>
          <w:pgMar w:top="900" w:right="0" w:bottom="280" w:left="1720" w:header="713" w:footer="0" w:gutter="0"/>
          <w:pgNumType w:start="23"/>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387090"/>
            <wp:effectExtent l="19050" t="0" r="1270" b="0"/>
            <wp:docPr id="10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1"/>
                    <a:srcRect/>
                    <a:stretch>
                      <a:fillRect/>
                    </a:stretch>
                  </pic:blipFill>
                  <pic:spPr bwMode="auto">
                    <a:xfrm>
                      <a:off x="0" y="0"/>
                      <a:ext cx="6551930" cy="338709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rPr>
          <w:lang w:eastAsia="zh-CN"/>
        </w:rPr>
      </w:pPr>
      <w:r>
        <w:rPr>
          <w:lang w:eastAsia="zh-CN"/>
        </w:rPr>
        <w:t>4.7</w:t>
      </w:r>
      <w:r>
        <w:rPr>
          <w:spacing w:val="-4"/>
          <w:lang w:eastAsia="zh-CN"/>
        </w:rPr>
        <w:t xml:space="preserve"> </w:t>
      </w:r>
      <w:r>
        <w:rPr>
          <w:lang w:eastAsia="zh-CN"/>
        </w:rPr>
        <w:t>节点列表第二行是查找条件，通过输入参数，可以快速找到指定条件的节点。</w:t>
      </w:r>
    </w:p>
    <w:p w:rsidR="000B7B9A" w:rsidRDefault="000B7B9A" w:rsidP="000B7B9A">
      <w:pPr>
        <w:spacing w:before="7" w:line="150" w:lineRule="exact"/>
        <w:rPr>
          <w:sz w:val="15"/>
          <w:szCs w:val="15"/>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379470"/>
            <wp:effectExtent l="19050" t="0" r="1270" b="0"/>
            <wp:docPr id="10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
                    <a:srcRect/>
                    <a:stretch>
                      <a:fillRect/>
                    </a:stretch>
                  </pic:blipFill>
                  <pic:spPr bwMode="auto">
                    <a:xfrm>
                      <a:off x="0" y="0"/>
                      <a:ext cx="6551930" cy="3379470"/>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387090"/>
            <wp:effectExtent l="19050" t="0" r="1270" b="0"/>
            <wp:docPr id="1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3"/>
                    <a:srcRect/>
                    <a:stretch>
                      <a:fillRect/>
                    </a:stretch>
                  </pic:blipFill>
                  <pic:spPr bwMode="auto">
                    <a:xfrm>
                      <a:off x="0" y="0"/>
                      <a:ext cx="6551930" cy="3387090"/>
                    </a:xfrm>
                    <a:prstGeom prst="rect">
                      <a:avLst/>
                    </a:prstGeom>
                    <a:noFill/>
                    <a:ln w="9525">
                      <a:noFill/>
                      <a:miter lim="800000"/>
                      <a:headEnd/>
                      <a:tailEnd/>
                    </a:ln>
                  </pic:spPr>
                </pic:pic>
              </a:graphicData>
            </a:graphic>
          </wp:inline>
        </w:drawing>
      </w:r>
    </w:p>
    <w:p w:rsidR="000B7B9A" w:rsidRDefault="000B7B9A" w:rsidP="000B7B9A">
      <w:pPr>
        <w:spacing w:before="8" w:line="200" w:lineRule="exact"/>
        <w:rPr>
          <w:sz w:val="20"/>
          <w:szCs w:val="20"/>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371215"/>
            <wp:effectExtent l="19050" t="0" r="1270" b="0"/>
            <wp:docPr id="100"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a:srcRect/>
                    <a:stretch>
                      <a:fillRect/>
                    </a:stretch>
                  </pic:blipFill>
                  <pic:spPr bwMode="auto">
                    <a:xfrm>
                      <a:off x="0" y="0"/>
                      <a:ext cx="6551930" cy="337121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before="55" w:line="167" w:lineRule="auto"/>
        <w:ind w:left="197" w:right="1128"/>
        <w:rPr>
          <w:lang w:eastAsia="zh-CN"/>
        </w:rPr>
      </w:pPr>
      <w:r>
        <w:rPr>
          <w:w w:val="95"/>
          <w:lang w:eastAsia="zh-CN"/>
        </w:rPr>
        <w:t>4.8</w:t>
      </w:r>
      <w:r>
        <w:rPr>
          <w:spacing w:val="21"/>
          <w:w w:val="95"/>
          <w:lang w:eastAsia="zh-CN"/>
        </w:rPr>
        <w:t xml:space="preserve"> </w:t>
      </w:r>
      <w:r>
        <w:rPr>
          <w:w w:val="95"/>
          <w:lang w:eastAsia="zh-CN"/>
        </w:rPr>
        <w:t>批量修改节点配置，&lt;数据路径&gt;</w:t>
      </w:r>
      <w:r>
        <w:rPr>
          <w:spacing w:val="20"/>
          <w:w w:val="95"/>
          <w:lang w:eastAsia="zh-CN"/>
        </w:rPr>
        <w:t xml:space="preserve"> </w:t>
      </w:r>
      <w:r>
        <w:rPr>
          <w:w w:val="95"/>
          <w:lang w:eastAsia="zh-CN"/>
        </w:rPr>
        <w:t>和</w:t>
      </w:r>
      <w:r>
        <w:rPr>
          <w:spacing w:val="21"/>
          <w:w w:val="95"/>
          <w:lang w:eastAsia="zh-CN"/>
        </w:rPr>
        <w:t xml:space="preserve"> </w:t>
      </w:r>
      <w:r>
        <w:rPr>
          <w:w w:val="95"/>
          <w:lang w:eastAsia="zh-CN"/>
        </w:rPr>
        <w:t>&lt;服务名&gt;</w:t>
      </w:r>
      <w:r>
        <w:rPr>
          <w:spacing w:val="21"/>
          <w:w w:val="95"/>
          <w:lang w:eastAsia="zh-CN"/>
        </w:rPr>
        <w:t xml:space="preserve"> </w:t>
      </w:r>
      <w:r>
        <w:rPr>
          <w:w w:val="95"/>
          <w:lang w:eastAsia="zh-CN"/>
        </w:rPr>
        <w:t>可以通过规则来设置。点击左边</w:t>
      </w:r>
      <w:r>
        <w:rPr>
          <w:spacing w:val="21"/>
          <w:w w:val="95"/>
          <w:lang w:eastAsia="zh-CN"/>
        </w:rPr>
        <w:t xml:space="preserve"> </w:t>
      </w:r>
      <w:r>
        <w:rPr>
          <w:w w:val="95"/>
          <w:lang w:eastAsia="zh-CN"/>
        </w:rPr>
        <w:t>&lt;提示&gt;</w:t>
      </w:r>
      <w:r>
        <w:rPr>
          <w:spacing w:val="21"/>
          <w:w w:val="95"/>
          <w:lang w:eastAsia="zh-CN"/>
        </w:rPr>
        <w:t xml:space="preserve"> </w:t>
      </w:r>
      <w:r>
        <w:rPr>
          <w:w w:val="95"/>
          <w:lang w:eastAsia="zh-CN"/>
        </w:rPr>
        <w:t>-</w:t>
      </w:r>
      <w:r>
        <w:rPr>
          <w:spacing w:val="21"/>
          <w:w w:val="95"/>
          <w:lang w:eastAsia="zh-CN"/>
        </w:rPr>
        <w:t xml:space="preserve"> </w:t>
      </w:r>
      <w:r>
        <w:rPr>
          <w:w w:val="95"/>
          <w:lang w:eastAsia="zh-CN"/>
        </w:rPr>
        <w:t>&lt;帮助&gt;，有详</w:t>
      </w:r>
      <w:r>
        <w:rPr>
          <w:w w:val="94"/>
          <w:lang w:eastAsia="zh-CN"/>
        </w:rPr>
        <w:t xml:space="preserve"> </w:t>
      </w:r>
      <w:r>
        <w:rPr>
          <w:w w:val="95"/>
          <w:lang w:eastAsia="zh-CN"/>
        </w:rPr>
        <w:t>细说明。</w:t>
      </w:r>
    </w:p>
    <w:p w:rsidR="000B7B9A" w:rsidRDefault="000B7B9A" w:rsidP="000B7B9A">
      <w:pPr>
        <w:spacing w:line="167" w:lineRule="auto"/>
        <w:rPr>
          <w:lang w:eastAsia="zh-CN"/>
        </w:r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363595"/>
            <wp:effectExtent l="19050" t="0" r="1270" b="0"/>
            <wp:docPr id="9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5"/>
                    <a:srcRect/>
                    <a:stretch>
                      <a:fillRect/>
                    </a:stretch>
                  </pic:blipFill>
                  <pic:spPr bwMode="auto">
                    <a:xfrm>
                      <a:off x="0" y="0"/>
                      <a:ext cx="6551930" cy="3363595"/>
                    </a:xfrm>
                    <a:prstGeom prst="rect">
                      <a:avLst/>
                    </a:prstGeom>
                    <a:noFill/>
                    <a:ln w="9525">
                      <a:noFill/>
                      <a:miter lim="800000"/>
                      <a:headEnd/>
                      <a:tailEnd/>
                    </a:ln>
                  </pic:spPr>
                </pic:pic>
              </a:graphicData>
            </a:graphic>
          </wp:inline>
        </w:drawing>
      </w:r>
    </w:p>
    <w:p w:rsidR="000B7B9A" w:rsidRDefault="000B7B9A" w:rsidP="000B7B9A">
      <w:pPr>
        <w:spacing w:before="8" w:line="200" w:lineRule="exact"/>
        <w:rPr>
          <w:sz w:val="20"/>
          <w:szCs w:val="20"/>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665855"/>
            <wp:effectExtent l="1905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6"/>
                    <a:srcRect/>
                    <a:stretch>
                      <a:fillRect/>
                    </a:stretch>
                  </pic:blipFill>
                  <pic:spPr bwMode="auto">
                    <a:xfrm>
                      <a:off x="0" y="0"/>
                      <a:ext cx="6551930" cy="366585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rPr>
          <w:lang w:eastAsia="zh-CN"/>
        </w:rPr>
      </w:pPr>
      <w:r>
        <w:rPr>
          <w:w w:val="95"/>
          <w:lang w:eastAsia="zh-CN"/>
        </w:rPr>
        <w:t xml:space="preserve">4.9 </w:t>
      </w:r>
      <w:r>
        <w:rPr>
          <w:spacing w:val="38"/>
          <w:w w:val="95"/>
          <w:lang w:eastAsia="zh-CN"/>
        </w:rPr>
        <w:t xml:space="preserve"> </w:t>
      </w:r>
      <w:r>
        <w:rPr>
          <w:w w:val="95"/>
          <w:lang w:eastAsia="zh-CN"/>
        </w:rPr>
        <w:t xml:space="preserve">业务配置修改完成后，点击 </w:t>
      </w:r>
      <w:r>
        <w:rPr>
          <w:spacing w:val="38"/>
          <w:w w:val="95"/>
          <w:lang w:eastAsia="zh-CN"/>
        </w:rPr>
        <w:t xml:space="preserve"> </w:t>
      </w:r>
      <w:r>
        <w:rPr>
          <w:w w:val="95"/>
          <w:lang w:eastAsia="zh-CN"/>
        </w:rPr>
        <w:t>&lt;下一步&gt;，开始安装业务。</w:t>
      </w:r>
    </w:p>
    <w:p w:rsidR="000B7B9A" w:rsidRDefault="000B7B9A" w:rsidP="000B7B9A">
      <w:pPr>
        <w:spacing w:line="310" w:lineRule="exact"/>
        <w:rPr>
          <w:lang w:eastAsia="zh-CN"/>
        </w:rPr>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397" w:right="10700"/>
        <w:rPr>
          <w:rFonts w:ascii="Times New Roman" w:eastAsia="Times New Roman" w:hAnsi="Times New Roman" w:cs="Times New Roman"/>
          <w:sz w:val="20"/>
          <w:szCs w:val="20"/>
        </w:rPr>
      </w:pPr>
      <w:r>
        <w:rPr>
          <w:noProof/>
          <w:lang w:eastAsia="zh-CN"/>
        </w:rPr>
        <w:drawing>
          <wp:inline distT="0" distB="0" distL="0" distR="0">
            <wp:extent cx="6551930" cy="3649345"/>
            <wp:effectExtent l="1905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7"/>
                    <a:srcRect/>
                    <a:stretch>
                      <a:fillRect/>
                    </a:stretch>
                  </pic:blipFill>
                  <pic:spPr bwMode="auto">
                    <a:xfrm>
                      <a:off x="0" y="0"/>
                      <a:ext cx="6551930" cy="3649345"/>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步骤五：安装业务</w:t>
      </w:r>
    </w:p>
    <w:p w:rsidR="000B7B9A" w:rsidRDefault="000B7B9A" w:rsidP="000B7B9A">
      <w:pPr>
        <w:pStyle w:val="BodyText"/>
        <w:spacing w:before="16"/>
        <w:ind w:left="397"/>
        <w:rPr>
          <w:lang w:eastAsia="zh-CN"/>
        </w:rPr>
      </w:pPr>
      <w:r>
        <w:rPr>
          <w:lang w:eastAsia="zh-CN"/>
        </w:rPr>
        <w:t>5.1</w:t>
      </w:r>
      <w:r>
        <w:rPr>
          <w:spacing w:val="-4"/>
          <w:lang w:eastAsia="zh-CN"/>
        </w:rPr>
        <w:t xml:space="preserve"> </w:t>
      </w:r>
      <w:r>
        <w:rPr>
          <w:lang w:eastAsia="zh-CN"/>
        </w:rPr>
        <w:t>开始安装业务</w:t>
      </w:r>
    </w:p>
    <w:p w:rsidR="000B7B9A" w:rsidRDefault="000B7B9A" w:rsidP="000B7B9A">
      <w:pPr>
        <w:spacing w:before="7" w:line="150" w:lineRule="exact"/>
        <w:rPr>
          <w:sz w:val="15"/>
          <w:szCs w:val="15"/>
          <w:lang w:eastAsia="zh-CN"/>
        </w:rPr>
      </w:pPr>
    </w:p>
    <w:p w:rsidR="000B7B9A" w:rsidRDefault="000B7B9A" w:rsidP="000B7B9A">
      <w:pPr>
        <w:ind w:left="397" w:right="10700"/>
        <w:rPr>
          <w:rFonts w:ascii="Times New Roman" w:eastAsia="Times New Roman" w:hAnsi="Times New Roman" w:cs="Times New Roman"/>
          <w:sz w:val="20"/>
          <w:szCs w:val="20"/>
        </w:rPr>
      </w:pPr>
      <w:r>
        <w:rPr>
          <w:noProof/>
          <w:lang w:eastAsia="zh-CN"/>
        </w:rPr>
        <w:drawing>
          <wp:inline distT="0" distB="0" distL="0" distR="0">
            <wp:extent cx="6551930" cy="3665855"/>
            <wp:effectExtent l="1905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8"/>
                    <a:srcRect/>
                    <a:stretch>
                      <a:fillRect/>
                    </a:stretch>
                  </pic:blipFill>
                  <pic:spPr bwMode="auto">
                    <a:xfrm>
                      <a:off x="0" y="0"/>
                      <a:ext cx="6551930" cy="3665855"/>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pgSz w:w="12240" w:h="15840"/>
          <w:pgMar w:top="900" w:right="0" w:bottom="280" w:left="1520" w:header="713" w:footer="0" w:gutter="0"/>
          <w:cols w:space="720"/>
        </w:sectPr>
      </w:pPr>
    </w:p>
    <w:p w:rsidR="000B7B9A" w:rsidRDefault="000B7B9A" w:rsidP="000B7B9A">
      <w:pPr>
        <w:spacing w:before="56"/>
        <w:ind w:left="115"/>
        <w:rPr>
          <w:rFonts w:ascii="宋体" w:eastAsia="宋体" w:hAnsi="宋体" w:cs="宋体"/>
          <w:sz w:val="19"/>
          <w:szCs w:val="19"/>
        </w:rPr>
      </w:pPr>
      <w:r>
        <w:rPr>
          <w:rFonts w:ascii="Arial" w:eastAsia="Arial" w:hAnsi="Arial" w:cs="Arial"/>
          <w:w w:val="105"/>
          <w:sz w:val="19"/>
          <w:szCs w:val="19"/>
        </w:rPr>
        <w:lastRenderedPageBreak/>
        <w:t>28</w:t>
      </w:r>
      <w:r>
        <w:rPr>
          <w:rFonts w:ascii="Arial" w:eastAsia="Arial" w:hAnsi="Arial" w:cs="Arial"/>
          <w:spacing w:val="7"/>
          <w:w w:val="105"/>
          <w:sz w:val="19"/>
          <w:szCs w:val="19"/>
        </w:rPr>
        <w:t xml:space="preserve"> </w:t>
      </w:r>
      <w:r>
        <w:rPr>
          <w:rFonts w:ascii="Arial" w:eastAsia="Arial" w:hAnsi="Arial" w:cs="Arial"/>
          <w:w w:val="105"/>
          <w:sz w:val="27"/>
          <w:szCs w:val="27"/>
        </w:rPr>
        <w:t>I</w:t>
      </w:r>
      <w:r>
        <w:rPr>
          <w:rFonts w:ascii="Arial" w:eastAsia="Arial" w:hAnsi="Arial" w:cs="Arial"/>
          <w:spacing w:val="-40"/>
          <w:w w:val="105"/>
          <w:sz w:val="27"/>
          <w:szCs w:val="27"/>
        </w:rPr>
        <w:t xml:space="preserve"> </w:t>
      </w:r>
      <w:r>
        <w:rPr>
          <w:rFonts w:ascii="Arial" w:eastAsia="Arial" w:hAnsi="Arial" w:cs="Arial"/>
          <w:w w:val="105"/>
          <w:sz w:val="19"/>
          <w:szCs w:val="19"/>
        </w:rPr>
        <w:t>OpenTopic</w:t>
      </w:r>
      <w:r>
        <w:rPr>
          <w:rFonts w:ascii="Arial" w:eastAsia="Arial" w:hAnsi="Arial" w:cs="Arial"/>
          <w:spacing w:val="11"/>
          <w:w w:val="105"/>
          <w:sz w:val="19"/>
          <w:szCs w:val="19"/>
        </w:rPr>
        <w:t xml:space="preserve"> </w:t>
      </w:r>
      <w:r>
        <w:rPr>
          <w:rFonts w:ascii="Arial" w:eastAsia="Arial" w:hAnsi="Arial" w:cs="Arial"/>
          <w:w w:val="105"/>
          <w:sz w:val="27"/>
          <w:szCs w:val="27"/>
        </w:rPr>
        <w:t>I</w:t>
      </w:r>
      <w:r>
        <w:rPr>
          <w:rFonts w:ascii="Arial" w:eastAsia="Arial" w:hAnsi="Arial" w:cs="Arial"/>
          <w:spacing w:val="-40"/>
          <w:w w:val="105"/>
          <w:sz w:val="27"/>
          <w:szCs w:val="27"/>
        </w:rPr>
        <w:t xml:space="preserve"> </w:t>
      </w:r>
      <w:r>
        <w:rPr>
          <w:rFonts w:ascii="Arial" w:eastAsia="Arial" w:hAnsi="Arial" w:cs="Arial"/>
          <w:w w:val="105"/>
          <w:sz w:val="19"/>
          <w:szCs w:val="19"/>
        </w:rPr>
        <w:t>SequoiaDB</w:t>
      </w:r>
      <w:r>
        <w:rPr>
          <w:rFonts w:ascii="Arial" w:eastAsia="Arial" w:hAnsi="Arial" w:cs="Arial"/>
          <w:spacing w:val="-9"/>
          <w:w w:val="105"/>
          <w:sz w:val="19"/>
          <w:szCs w:val="19"/>
        </w:rPr>
        <w:t xml:space="preserve"> </w:t>
      </w:r>
      <w:r>
        <w:rPr>
          <w:rFonts w:ascii="宋体" w:eastAsia="宋体" w:hAnsi="宋体" w:cs="宋体"/>
          <w:w w:val="105"/>
          <w:sz w:val="19"/>
          <w:szCs w:val="19"/>
        </w:rPr>
        <w:t>服务器安装部窑</w:t>
      </w:r>
    </w:p>
    <w:p w:rsidR="000B7B9A" w:rsidRDefault="000B7B9A" w:rsidP="000B7B9A">
      <w:pPr>
        <w:spacing w:before="4" w:line="100" w:lineRule="exact"/>
        <w:rPr>
          <w:sz w:val="10"/>
          <w:szCs w:val="10"/>
        </w:rPr>
      </w:pPr>
    </w:p>
    <w:p w:rsidR="000B7B9A" w:rsidRDefault="00035F6E" w:rsidP="000B7B9A">
      <w:pPr>
        <w:spacing w:line="380" w:lineRule="exact"/>
        <w:ind w:left="1225"/>
        <w:rPr>
          <w:rFonts w:ascii="宋体" w:eastAsia="宋体" w:hAnsi="宋体" w:cs="宋体"/>
          <w:sz w:val="15"/>
          <w:szCs w:val="15"/>
        </w:rPr>
      </w:pPr>
      <w:r w:rsidRPr="00035F6E">
        <w:rPr>
          <w:rFonts w:eastAsiaTheme="minorHAnsi"/>
        </w:rPr>
        <w:pict>
          <v:group id="_x0000_s4797" style="position:absolute;left:0;text-align:left;margin-left:93.65pt;margin-top:-1.15pt;width:6.55pt;height:22.6pt;z-index:-251271168;mso-position-horizontal-relative:page" coordorigin="1873,-23" coordsize="131,452">
            <v:shape id="_x0000_s4798" style="position:absolute;left:1873;top:-23;width:131;height:452" coordorigin="1873,-23" coordsize="131,452" path="m1873,-23r131,l2004,429r-131,l1873,-23xe" fillcolor="#437cba" stroked="f">
              <v:path arrowok="t"/>
            </v:shape>
            <w10:wrap anchorx="page"/>
          </v:group>
        </w:pict>
      </w:r>
      <w:r w:rsidRPr="00035F6E">
        <w:rPr>
          <w:rFonts w:eastAsiaTheme="minorHAnsi"/>
        </w:rPr>
        <w:pict>
          <v:group id="_x0000_s4799" style="position:absolute;left:0;text-align:left;margin-left:143.5pt;margin-top:9.5pt;width:16pt;height:7.55pt;z-index:-251270144;mso-position-horizontal-relative:page" coordorigin="2870,190" coordsize="320,151">
            <v:shape id="_x0000_s4800" style="position:absolute;left:2870;top:190;width:320;height:151" coordorigin="2870,190" coordsize="320,151" path="m2870,190r320,l3190,341r-320,l2870,190xe" fillcolor="#2f73c7" stroked="f">
              <v:path arrowok="t"/>
            </v:shape>
            <w10:wrap anchorx="page"/>
          </v:group>
        </w:pict>
      </w:r>
      <w:r w:rsidR="000B7B9A">
        <w:rPr>
          <w:rFonts w:ascii="Arial" w:eastAsia="Arial" w:hAnsi="Arial" w:cs="Arial"/>
          <w:color w:val="DEE9F2"/>
          <w:w w:val="160"/>
          <w:sz w:val="34"/>
          <w:szCs w:val="34"/>
        </w:rPr>
        <w:t>I</w:t>
      </w:r>
      <w:r w:rsidR="000B7B9A">
        <w:rPr>
          <w:rFonts w:ascii="Arial" w:eastAsia="Arial" w:hAnsi="Arial" w:cs="Arial"/>
          <w:color w:val="DEE9F2"/>
          <w:spacing w:val="-56"/>
          <w:w w:val="160"/>
          <w:sz w:val="34"/>
          <w:szCs w:val="34"/>
        </w:rPr>
        <w:t xml:space="preserve"> </w:t>
      </w:r>
      <w:r w:rsidR="000B7B9A">
        <w:rPr>
          <w:rFonts w:ascii="宋体" w:eastAsia="宋体" w:hAnsi="宋体" w:cs="宋体"/>
          <w:color w:val="84B5F0"/>
          <w:w w:val="160"/>
          <w:sz w:val="15"/>
          <w:szCs w:val="15"/>
        </w:rPr>
        <w:t>王页附</w:t>
      </w:r>
      <w:r w:rsidR="000B7B9A">
        <w:rPr>
          <w:rFonts w:ascii="宋体" w:eastAsia="宋体" w:hAnsi="宋体" w:cs="宋体"/>
          <w:color w:val="84B5F0"/>
          <w:spacing w:val="-98"/>
          <w:w w:val="160"/>
          <w:sz w:val="15"/>
          <w:szCs w:val="15"/>
        </w:rPr>
        <w:t xml:space="preserve"> </w:t>
      </w:r>
      <w:r w:rsidR="000B7B9A">
        <w:rPr>
          <w:rFonts w:ascii="宋体" w:eastAsia="宋体" w:hAnsi="宋体" w:cs="宋体"/>
          <w:color w:val="A5D9F6"/>
          <w:w w:val="405"/>
          <w:sz w:val="15"/>
          <w:szCs w:val="15"/>
        </w:rPr>
        <w:t>.</w:t>
      </w:r>
    </w:p>
    <w:p w:rsidR="000B7B9A" w:rsidRDefault="000B7B9A" w:rsidP="000B7B9A">
      <w:pPr>
        <w:tabs>
          <w:tab w:val="left" w:pos="4329"/>
        </w:tabs>
        <w:spacing w:line="279" w:lineRule="exact"/>
        <w:ind w:left="1420"/>
        <w:rPr>
          <w:rFonts w:ascii="Arial" w:eastAsia="Arial" w:hAnsi="Arial" w:cs="Arial"/>
          <w:sz w:val="17"/>
          <w:szCs w:val="17"/>
        </w:rPr>
      </w:pPr>
      <w:r>
        <w:rPr>
          <w:rFonts w:ascii="Arial" w:eastAsia="Arial" w:hAnsi="Arial" w:cs="Arial"/>
          <w:color w:val="6C6867"/>
          <w:spacing w:val="1"/>
          <w:w w:val="105"/>
          <w:sz w:val="17"/>
          <w:szCs w:val="17"/>
        </w:rPr>
        <w:t>ρ</w:t>
      </w:r>
      <w:r>
        <w:rPr>
          <w:rFonts w:ascii="Arial" w:eastAsia="Arial" w:hAnsi="Arial" w:cs="Arial"/>
          <w:color w:val="9EA0A6"/>
          <w:spacing w:val="-24"/>
          <w:w w:val="105"/>
          <w:sz w:val="17"/>
          <w:szCs w:val="17"/>
        </w:rPr>
        <w:t>E</w:t>
      </w:r>
      <w:r>
        <w:rPr>
          <w:rFonts w:ascii="宋体" w:eastAsia="宋体" w:hAnsi="宋体" w:cs="宋体"/>
          <w:color w:val="9EA0A6"/>
          <w:w w:val="105"/>
          <w:sz w:val="14"/>
          <w:szCs w:val="14"/>
        </w:rPr>
        <w:t>国革'且</w:t>
      </w:r>
      <w:r>
        <w:rPr>
          <w:rFonts w:ascii="宋体" w:eastAsia="宋体" w:hAnsi="宋体" w:cs="宋体"/>
          <w:color w:val="9EA0A6"/>
          <w:spacing w:val="37"/>
          <w:w w:val="105"/>
          <w:sz w:val="14"/>
          <w:szCs w:val="14"/>
        </w:rPr>
        <w:t xml:space="preserve"> </w:t>
      </w:r>
      <w:r>
        <w:rPr>
          <w:rFonts w:ascii="宋体" w:eastAsia="宋体" w:hAnsi="宋体" w:cs="宋体"/>
          <w:color w:val="4D4B4F"/>
          <w:w w:val="150"/>
          <w:sz w:val="15"/>
          <w:szCs w:val="15"/>
        </w:rPr>
        <w:t>@</w:t>
      </w:r>
      <w:r>
        <w:rPr>
          <w:rFonts w:ascii="宋体" w:eastAsia="宋体" w:hAnsi="宋体" w:cs="宋体"/>
          <w:color w:val="4D4B4F"/>
          <w:spacing w:val="-102"/>
          <w:w w:val="150"/>
          <w:sz w:val="15"/>
          <w:szCs w:val="15"/>
        </w:rPr>
        <w:t xml:space="preserve"> </w:t>
      </w:r>
      <w:r>
        <w:rPr>
          <w:rFonts w:ascii="宋体" w:eastAsia="宋体" w:hAnsi="宋体" w:cs="宋体"/>
          <w:color w:val="9EA0A6"/>
          <w:w w:val="105"/>
          <w:sz w:val="15"/>
          <w:szCs w:val="15"/>
        </w:rPr>
        <w:t>雄</w:t>
      </w:r>
      <w:r>
        <w:rPr>
          <w:rFonts w:ascii="宋体" w:eastAsia="宋体" w:hAnsi="宋体" w:cs="宋体"/>
          <w:color w:val="9EA0A6"/>
          <w:spacing w:val="-7"/>
          <w:w w:val="105"/>
          <w:sz w:val="15"/>
          <w:szCs w:val="15"/>
        </w:rPr>
        <w:t>且</w:t>
      </w:r>
      <w:r>
        <w:rPr>
          <w:rFonts w:ascii="宋体" w:eastAsia="宋体" w:hAnsi="宋体" w:cs="宋体"/>
          <w:color w:val="A3AFC1"/>
          <w:spacing w:val="-11"/>
          <w:w w:val="105"/>
          <w:sz w:val="15"/>
          <w:szCs w:val="15"/>
        </w:rPr>
        <w:t>玉</w:t>
      </w:r>
      <w:r>
        <w:rPr>
          <w:rFonts w:ascii="Arial" w:eastAsia="Arial" w:hAnsi="Arial" w:cs="Arial"/>
          <w:color w:val="9EA0A6"/>
          <w:w w:val="105"/>
          <w:sz w:val="17"/>
          <w:szCs w:val="17"/>
        </w:rPr>
        <w:t>'1</w:t>
      </w:r>
      <w:r>
        <w:rPr>
          <w:rFonts w:ascii="Arial" w:eastAsia="Arial" w:hAnsi="Arial" w:cs="Arial"/>
          <w:color w:val="9EA0A6"/>
          <w:spacing w:val="43"/>
          <w:w w:val="105"/>
          <w:sz w:val="17"/>
          <w:szCs w:val="17"/>
        </w:rPr>
        <w:t xml:space="preserve"> </w:t>
      </w:r>
      <w:r>
        <w:rPr>
          <w:rFonts w:ascii="Arial" w:eastAsia="Arial" w:hAnsi="Arial" w:cs="Arial"/>
          <w:color w:val="2C2A2C"/>
          <w:spacing w:val="4"/>
          <w:w w:val="80"/>
          <w:sz w:val="17"/>
          <w:szCs w:val="17"/>
        </w:rPr>
        <w:t>0</w:t>
      </w:r>
      <w:r>
        <w:rPr>
          <w:rFonts w:ascii="宋体" w:eastAsia="宋体" w:hAnsi="宋体" w:cs="宋体"/>
          <w:color w:val="918F91"/>
          <w:spacing w:val="-7"/>
          <w:w w:val="80"/>
          <w:sz w:val="14"/>
          <w:szCs w:val="14"/>
        </w:rPr>
        <w:t>但</w:t>
      </w:r>
      <w:r>
        <w:rPr>
          <w:rFonts w:ascii="Arial" w:eastAsia="Arial" w:hAnsi="Arial" w:cs="Arial"/>
          <w:color w:val="918F91"/>
          <w:spacing w:val="-18"/>
          <w:w w:val="80"/>
          <w:sz w:val="17"/>
          <w:szCs w:val="17"/>
        </w:rPr>
        <w:t>E</w:t>
      </w:r>
      <w:r>
        <w:rPr>
          <w:rFonts w:ascii="宋体" w:eastAsia="宋体" w:hAnsi="宋体" w:cs="宋体"/>
          <w:color w:val="918F91"/>
          <w:w w:val="80"/>
          <w:sz w:val="29"/>
          <w:szCs w:val="29"/>
        </w:rPr>
        <w:t>虫.11..</w:t>
      </w:r>
      <w:r>
        <w:rPr>
          <w:rFonts w:ascii="宋体" w:eastAsia="宋体" w:hAnsi="宋体" w:cs="宋体"/>
          <w:color w:val="918F91"/>
          <w:w w:val="80"/>
          <w:sz w:val="29"/>
          <w:szCs w:val="29"/>
        </w:rPr>
        <w:tab/>
      </w:r>
      <w:r>
        <w:rPr>
          <w:rFonts w:ascii="宋体" w:eastAsia="宋体" w:hAnsi="宋体" w:cs="宋体"/>
          <w:color w:val="9EA0A6"/>
          <w:w w:val="80"/>
          <w:sz w:val="14"/>
          <w:szCs w:val="14"/>
        </w:rPr>
        <w:t xml:space="preserve">德我业身依怠    </w:t>
      </w:r>
      <w:r>
        <w:rPr>
          <w:rFonts w:ascii="宋体" w:eastAsia="宋体" w:hAnsi="宋体" w:cs="宋体"/>
          <w:color w:val="9EA0A6"/>
          <w:spacing w:val="17"/>
          <w:w w:val="80"/>
          <w:sz w:val="14"/>
          <w:szCs w:val="14"/>
        </w:rPr>
        <w:t xml:space="preserve"> </w:t>
      </w:r>
      <w:r>
        <w:rPr>
          <w:rFonts w:ascii="Arial" w:eastAsia="Arial" w:hAnsi="Arial" w:cs="Arial"/>
          <w:color w:val="2C2A2C"/>
          <w:w w:val="105"/>
          <w:sz w:val="17"/>
          <w:szCs w:val="17"/>
        </w:rPr>
        <w:t>E</w:t>
      </w:r>
      <w:r>
        <w:rPr>
          <w:rFonts w:ascii="Arial" w:eastAsia="Arial" w:hAnsi="Arial" w:cs="Arial"/>
          <w:color w:val="2C2A2C"/>
          <w:spacing w:val="-14"/>
          <w:w w:val="105"/>
          <w:sz w:val="17"/>
          <w:szCs w:val="17"/>
        </w:rPr>
        <w:t xml:space="preserve"> </w:t>
      </w:r>
      <w:r>
        <w:rPr>
          <w:rFonts w:ascii="宋体" w:eastAsia="宋体" w:hAnsi="宋体" w:cs="宋体"/>
          <w:color w:val="9EA0A6"/>
          <w:w w:val="105"/>
          <w:sz w:val="15"/>
          <w:szCs w:val="15"/>
        </w:rPr>
        <w:t>变</w:t>
      </w:r>
      <w:r>
        <w:rPr>
          <w:rFonts w:ascii="宋体" w:eastAsia="宋体" w:hAnsi="宋体" w:cs="宋体"/>
          <w:color w:val="9EA0A6"/>
          <w:spacing w:val="-12"/>
          <w:w w:val="105"/>
          <w:sz w:val="15"/>
          <w:szCs w:val="15"/>
        </w:rPr>
        <w:t>剧</w:t>
      </w:r>
      <w:r>
        <w:rPr>
          <w:rFonts w:ascii="Arial" w:eastAsia="Arial" w:hAnsi="Arial" w:cs="Arial"/>
          <w:color w:val="9EA0A6"/>
          <w:w w:val="105"/>
          <w:sz w:val="17"/>
          <w:szCs w:val="17"/>
        </w:rPr>
        <w:t>HI</w:t>
      </w:r>
    </w:p>
    <w:p w:rsidR="000B7B9A" w:rsidRDefault="000B7B9A" w:rsidP="000B7B9A">
      <w:pPr>
        <w:spacing w:before="49"/>
        <w:ind w:left="2485"/>
        <w:rPr>
          <w:rFonts w:ascii="宋体" w:eastAsia="宋体" w:hAnsi="宋体" w:cs="宋体"/>
          <w:sz w:val="18"/>
          <w:szCs w:val="18"/>
          <w:lang w:eastAsia="zh-CN"/>
        </w:rPr>
      </w:pPr>
      <w:r>
        <w:rPr>
          <w:rFonts w:ascii="宋体" w:eastAsia="宋体" w:hAnsi="宋体" w:cs="宋体"/>
          <w:color w:val="6C6867"/>
          <w:w w:val="95"/>
          <w:sz w:val="17"/>
          <w:szCs w:val="17"/>
          <w:lang w:eastAsia="zh-CN"/>
        </w:rPr>
        <w:t>业务:</w:t>
      </w:r>
      <w:r>
        <w:rPr>
          <w:rFonts w:ascii="宋体" w:eastAsia="宋体" w:hAnsi="宋体" w:cs="宋体"/>
          <w:color w:val="6C6867"/>
          <w:spacing w:val="23"/>
          <w:w w:val="95"/>
          <w:sz w:val="17"/>
          <w:szCs w:val="17"/>
          <w:lang w:eastAsia="zh-CN"/>
        </w:rPr>
        <w:t xml:space="preserve"> </w:t>
      </w:r>
      <w:r>
        <w:rPr>
          <w:rFonts w:ascii="Arial" w:eastAsia="Arial" w:hAnsi="Arial" w:cs="Arial"/>
          <w:color w:val="3D393C"/>
          <w:w w:val="95"/>
          <w:sz w:val="19"/>
          <w:szCs w:val="19"/>
          <w:lang w:eastAsia="zh-CN"/>
        </w:rPr>
        <w:t>myBusines$</w:t>
      </w:r>
      <w:r>
        <w:rPr>
          <w:rFonts w:ascii="Arial" w:eastAsia="Arial" w:hAnsi="Arial" w:cs="Arial"/>
          <w:color w:val="3D393C"/>
          <w:spacing w:val="2"/>
          <w:w w:val="95"/>
          <w:sz w:val="19"/>
          <w:szCs w:val="19"/>
          <w:lang w:eastAsia="zh-CN"/>
        </w:rPr>
        <w:t xml:space="preserve"> </w:t>
      </w:r>
      <w:r>
        <w:rPr>
          <w:rFonts w:ascii="宋体" w:eastAsia="宋体" w:hAnsi="宋体" w:cs="宋体"/>
          <w:color w:val="817E7E"/>
          <w:w w:val="95"/>
          <w:sz w:val="18"/>
          <w:szCs w:val="18"/>
          <w:lang w:eastAsia="zh-CN"/>
        </w:rPr>
        <w:t>正在安!II</w:t>
      </w:r>
      <w:r>
        <w:rPr>
          <w:rFonts w:ascii="宋体" w:eastAsia="宋体" w:hAnsi="宋体" w:cs="宋体"/>
          <w:color w:val="817E7E"/>
          <w:spacing w:val="10"/>
          <w:w w:val="95"/>
          <w:sz w:val="18"/>
          <w:szCs w:val="18"/>
          <w:lang w:eastAsia="zh-CN"/>
        </w:rPr>
        <w:t>i</w:t>
      </w:r>
      <w:r>
        <w:rPr>
          <w:rFonts w:ascii="宋体" w:eastAsia="宋体" w:hAnsi="宋体" w:cs="宋体"/>
          <w:color w:val="2C2A2C"/>
          <w:w w:val="95"/>
          <w:sz w:val="18"/>
          <w:szCs w:val="18"/>
          <w:lang w:eastAsia="zh-CN"/>
        </w:rPr>
        <w:t>...</w:t>
      </w:r>
    </w:p>
    <w:p w:rsidR="000B7B9A" w:rsidRDefault="000B7B9A" w:rsidP="000B7B9A">
      <w:pPr>
        <w:spacing w:before="5" w:line="130" w:lineRule="exact"/>
        <w:rPr>
          <w:sz w:val="13"/>
          <w:szCs w:val="13"/>
          <w:lang w:eastAsia="zh-CN"/>
        </w:rPr>
      </w:pPr>
    </w:p>
    <w:p w:rsidR="000B7B9A" w:rsidRDefault="000B7B9A" w:rsidP="000B7B9A">
      <w:pPr>
        <w:spacing w:line="200" w:lineRule="exact"/>
        <w:rPr>
          <w:sz w:val="20"/>
          <w:szCs w:val="20"/>
          <w:lang w:eastAsia="zh-CN"/>
        </w:rPr>
      </w:pPr>
    </w:p>
    <w:p w:rsidR="000B7B9A" w:rsidRDefault="000B7B9A" w:rsidP="000B7B9A">
      <w:pPr>
        <w:ind w:left="2470"/>
        <w:rPr>
          <w:rFonts w:ascii="宋体" w:eastAsia="宋体" w:hAnsi="宋体" w:cs="宋体"/>
          <w:sz w:val="12"/>
          <w:szCs w:val="12"/>
          <w:lang w:eastAsia="zh-CN"/>
        </w:rPr>
      </w:pPr>
      <w:r>
        <w:rPr>
          <w:rFonts w:ascii="宋体" w:eastAsia="宋体" w:hAnsi="宋体" w:cs="宋体"/>
          <w:color w:val="817E7E"/>
          <w:w w:val="120"/>
          <w:sz w:val="12"/>
          <w:szCs w:val="12"/>
          <w:lang w:eastAsia="zh-CN"/>
        </w:rPr>
        <w:t>然</w:t>
      </w:r>
      <w:r>
        <w:rPr>
          <w:rFonts w:ascii="宋体" w:eastAsia="宋体" w:hAnsi="宋体" w:cs="宋体"/>
          <w:color w:val="817E7E"/>
          <w:spacing w:val="-52"/>
          <w:w w:val="120"/>
          <w:sz w:val="12"/>
          <w:szCs w:val="12"/>
          <w:lang w:eastAsia="zh-CN"/>
        </w:rPr>
        <w:t xml:space="preserve"> </w:t>
      </w:r>
      <w:r>
        <w:rPr>
          <w:rFonts w:ascii="Times New Roman" w:eastAsia="Times New Roman" w:hAnsi="Times New Roman" w:cs="Times New Roman"/>
          <w:color w:val="9EA0A6"/>
          <w:spacing w:val="6"/>
          <w:w w:val="120"/>
          <w:sz w:val="16"/>
          <w:szCs w:val="16"/>
          <w:lang w:eastAsia="zh-CN"/>
        </w:rPr>
        <w:t>3</w:t>
      </w:r>
      <w:r>
        <w:rPr>
          <w:rFonts w:ascii="宋体" w:eastAsia="宋体" w:hAnsi="宋体" w:cs="宋体"/>
          <w:color w:val="9EA0A6"/>
          <w:w w:val="120"/>
          <w:sz w:val="12"/>
          <w:szCs w:val="12"/>
          <w:lang w:eastAsia="zh-CN"/>
        </w:rPr>
        <w:t>个</w:t>
      </w:r>
      <w:r>
        <w:rPr>
          <w:rFonts w:ascii="宋体" w:eastAsia="宋体" w:hAnsi="宋体" w:cs="宋体"/>
          <w:color w:val="9EA0A6"/>
          <w:spacing w:val="-10"/>
          <w:w w:val="120"/>
          <w:sz w:val="12"/>
          <w:szCs w:val="12"/>
          <w:lang w:eastAsia="zh-CN"/>
        </w:rPr>
        <w:t>项</w:t>
      </w:r>
      <w:r>
        <w:rPr>
          <w:rFonts w:ascii="宋体" w:eastAsia="宋体" w:hAnsi="宋体" w:cs="宋体"/>
          <w:color w:val="817E7E"/>
          <w:spacing w:val="-50"/>
          <w:w w:val="120"/>
          <w:sz w:val="12"/>
          <w:szCs w:val="12"/>
          <w:lang w:eastAsia="zh-CN"/>
        </w:rPr>
        <w:t>目</w:t>
      </w:r>
      <w:r>
        <w:rPr>
          <w:rFonts w:ascii="Courier New" w:eastAsia="Courier New" w:hAnsi="Courier New" w:cs="Courier New"/>
          <w:color w:val="817E7E"/>
          <w:w w:val="120"/>
          <w:sz w:val="27"/>
          <w:szCs w:val="27"/>
          <w:lang w:eastAsia="zh-CN"/>
        </w:rPr>
        <w:t>.</w:t>
      </w:r>
      <w:r>
        <w:rPr>
          <w:rFonts w:ascii="Courier New" w:eastAsia="Courier New" w:hAnsi="Courier New" w:cs="Courier New"/>
          <w:color w:val="817E7E"/>
          <w:spacing w:val="-113"/>
          <w:w w:val="120"/>
          <w:sz w:val="27"/>
          <w:szCs w:val="27"/>
          <w:lang w:eastAsia="zh-CN"/>
        </w:rPr>
        <w:t>e</w:t>
      </w:r>
      <w:r>
        <w:rPr>
          <w:rFonts w:ascii="宋体" w:eastAsia="宋体" w:hAnsi="宋体" w:cs="宋体"/>
          <w:color w:val="817E7E"/>
          <w:w w:val="120"/>
          <w:sz w:val="12"/>
          <w:szCs w:val="12"/>
          <w:lang w:eastAsia="zh-CN"/>
        </w:rPr>
        <w:t>就胡言醋</w:t>
      </w:r>
      <w:r>
        <w:rPr>
          <w:rFonts w:ascii="宋体" w:eastAsia="宋体" w:hAnsi="宋体" w:cs="宋体"/>
          <w:color w:val="817E7E"/>
          <w:spacing w:val="-52"/>
          <w:w w:val="120"/>
          <w:sz w:val="12"/>
          <w:szCs w:val="12"/>
          <w:lang w:eastAsia="zh-CN"/>
        </w:rPr>
        <w:t xml:space="preserve"> </w:t>
      </w:r>
      <w:r>
        <w:rPr>
          <w:rFonts w:ascii="宋体" w:eastAsia="宋体" w:hAnsi="宋体" w:cs="宋体"/>
          <w:color w:val="9EA0A6"/>
          <w:w w:val="140"/>
          <w:sz w:val="12"/>
          <w:szCs w:val="12"/>
          <w:lang w:eastAsia="zh-CN"/>
        </w:rPr>
        <w:t>。个.</w:t>
      </w:r>
    </w:p>
    <w:p w:rsidR="000B7B9A" w:rsidRDefault="000B7B9A" w:rsidP="000B7B9A">
      <w:pPr>
        <w:tabs>
          <w:tab w:val="left" w:pos="4314"/>
          <w:tab w:val="left" w:pos="5454"/>
          <w:tab w:val="left" w:pos="7734"/>
          <w:tab w:val="left" w:pos="9999"/>
        </w:tabs>
        <w:spacing w:line="230" w:lineRule="exact"/>
        <w:ind w:left="2575"/>
        <w:rPr>
          <w:rFonts w:ascii="宋体" w:eastAsia="宋体" w:hAnsi="宋体" w:cs="宋体"/>
          <w:sz w:val="14"/>
          <w:szCs w:val="14"/>
          <w:lang w:eastAsia="zh-CN"/>
        </w:rPr>
      </w:pPr>
      <w:r>
        <w:rPr>
          <w:rFonts w:ascii="宋体" w:eastAsia="宋体" w:hAnsi="宋体" w:cs="宋体"/>
          <w:color w:val="918F91"/>
          <w:sz w:val="15"/>
          <w:szCs w:val="15"/>
          <w:lang w:eastAsia="zh-CN"/>
        </w:rPr>
        <w:t>税白</w:t>
      </w:r>
      <w:r>
        <w:rPr>
          <w:rFonts w:ascii="宋体" w:eastAsia="宋体" w:hAnsi="宋体" w:cs="宋体"/>
          <w:color w:val="918F91"/>
          <w:sz w:val="15"/>
          <w:szCs w:val="15"/>
          <w:lang w:eastAsia="zh-CN"/>
        </w:rPr>
        <w:tab/>
      </w:r>
      <w:r>
        <w:rPr>
          <w:rFonts w:ascii="宋体" w:eastAsia="宋体" w:hAnsi="宋体" w:cs="宋体"/>
          <w:color w:val="918F91"/>
          <w:w w:val="75"/>
          <w:sz w:val="14"/>
          <w:szCs w:val="14"/>
          <w:lang w:eastAsia="zh-CN"/>
        </w:rPr>
        <w:t>毛</w:t>
      </w:r>
      <w:r>
        <w:rPr>
          <w:rFonts w:ascii="宋体" w:eastAsia="宋体" w:hAnsi="宋体" w:cs="宋体"/>
          <w:color w:val="918F91"/>
          <w:spacing w:val="-1"/>
          <w:w w:val="75"/>
          <w:sz w:val="14"/>
          <w:szCs w:val="14"/>
          <w:lang w:eastAsia="zh-CN"/>
        </w:rPr>
        <w:t xml:space="preserve"> </w:t>
      </w:r>
      <w:r>
        <w:rPr>
          <w:rFonts w:ascii="Times New Roman" w:eastAsia="Times New Roman" w:hAnsi="Times New Roman" w:cs="Times New Roman"/>
          <w:i/>
          <w:color w:val="918F91"/>
          <w:spacing w:val="-4"/>
          <w:sz w:val="17"/>
          <w:szCs w:val="17"/>
          <w:lang w:eastAsia="zh-CN"/>
        </w:rPr>
        <w:t>k</w:t>
      </w:r>
      <w:r>
        <w:rPr>
          <w:rFonts w:ascii="宋体" w:eastAsia="宋体" w:hAnsi="宋体" w:cs="宋体"/>
          <w:color w:val="918F91"/>
          <w:sz w:val="15"/>
          <w:szCs w:val="15"/>
          <w:lang w:eastAsia="zh-CN"/>
        </w:rPr>
        <w:t>且</w:t>
      </w:r>
      <w:r>
        <w:rPr>
          <w:rFonts w:ascii="宋体" w:eastAsia="宋体" w:hAnsi="宋体" w:cs="宋体"/>
          <w:color w:val="918F91"/>
          <w:sz w:val="15"/>
          <w:szCs w:val="15"/>
          <w:lang w:eastAsia="zh-CN"/>
        </w:rPr>
        <w:tab/>
      </w:r>
      <w:r>
        <w:rPr>
          <w:rFonts w:ascii="宋体" w:eastAsia="宋体" w:hAnsi="宋体" w:cs="宋体"/>
          <w:color w:val="9EA0A6"/>
          <w:w w:val="75"/>
          <w:sz w:val="16"/>
          <w:szCs w:val="16"/>
          <w:lang w:eastAsia="zh-CN"/>
        </w:rPr>
        <w:t>罩iIl</w:t>
      </w:r>
      <w:r>
        <w:rPr>
          <w:rFonts w:ascii="宋体" w:eastAsia="宋体" w:hAnsi="宋体" w:cs="宋体"/>
          <w:color w:val="9EA0A6"/>
          <w:w w:val="75"/>
          <w:sz w:val="16"/>
          <w:szCs w:val="16"/>
          <w:lang w:eastAsia="zh-CN"/>
        </w:rPr>
        <w:tab/>
      </w:r>
      <w:r>
        <w:rPr>
          <w:rFonts w:ascii="宋体" w:eastAsia="宋体" w:hAnsi="宋体" w:cs="宋体"/>
          <w:color w:val="9EA0A6"/>
          <w:w w:val="75"/>
          <w:sz w:val="14"/>
          <w:szCs w:val="14"/>
          <w:lang w:eastAsia="zh-CN"/>
        </w:rPr>
        <w:t>钱习际</w:t>
      </w:r>
      <w:r>
        <w:rPr>
          <w:rFonts w:ascii="宋体" w:eastAsia="宋体" w:hAnsi="宋体" w:cs="宋体"/>
          <w:color w:val="9EA0A6"/>
          <w:w w:val="75"/>
          <w:sz w:val="14"/>
          <w:szCs w:val="14"/>
          <w:lang w:eastAsia="zh-CN"/>
        </w:rPr>
        <w:tab/>
      </w:r>
      <w:r>
        <w:rPr>
          <w:rFonts w:ascii="宋体" w:eastAsia="宋体" w:hAnsi="宋体" w:cs="宋体"/>
          <w:color w:val="9EA0A6"/>
          <w:sz w:val="14"/>
          <w:szCs w:val="14"/>
          <w:lang w:eastAsia="zh-CN"/>
        </w:rPr>
        <w:t>自主</w:t>
      </w:r>
    </w:p>
    <w:p w:rsidR="000B7B9A" w:rsidRDefault="00035F6E" w:rsidP="000B7B9A">
      <w:pPr>
        <w:tabs>
          <w:tab w:val="left" w:pos="4329"/>
          <w:tab w:val="left" w:pos="7727"/>
        </w:tabs>
        <w:spacing w:line="256" w:lineRule="exact"/>
        <w:ind w:left="2575"/>
        <w:rPr>
          <w:rFonts w:ascii="Times New Roman" w:eastAsia="Times New Roman" w:hAnsi="Times New Roman" w:cs="Times New Roman"/>
          <w:sz w:val="28"/>
          <w:szCs w:val="28"/>
        </w:rPr>
      </w:pPr>
      <w:r w:rsidRPr="00035F6E">
        <w:rPr>
          <w:rFonts w:eastAsiaTheme="minorHAnsi"/>
        </w:rPr>
        <w:pict>
          <v:group id="_x0000_s4780" style="position:absolute;left:0;text-align:left;margin-left:307.5pt;margin-top:7.7pt;width:105pt;height:.1pt;z-index:-251278336;mso-position-horizontal-relative:page" coordorigin="6150,154" coordsize="2100,2">
            <v:shape id="_x0000_s4781" style="position:absolute;left:6150;top:154;width:2100;height:2" coordorigin="6150,154" coordsize="2100,0" path="m6150,154r2100,e" filled="f" strokecolor="#939393" strokeweight="6pt">
              <v:path arrowok="t"/>
            </v:shape>
            <w10:wrap anchorx="page"/>
          </v:group>
        </w:pict>
      </w:r>
      <w:r w:rsidR="000B7B9A">
        <w:rPr>
          <w:rFonts w:ascii="宋体" w:eastAsia="宋体" w:hAnsi="宋体" w:cs="宋体"/>
          <w:color w:val="918F91"/>
          <w:w w:val="125"/>
          <w:sz w:val="16"/>
          <w:szCs w:val="16"/>
        </w:rPr>
        <w:t>c.</w:t>
      </w:r>
      <w:r w:rsidR="000B7B9A">
        <w:rPr>
          <w:rFonts w:ascii="宋体" w:eastAsia="宋体" w:hAnsi="宋体" w:cs="宋体"/>
          <w:color w:val="918F91"/>
          <w:spacing w:val="-22"/>
          <w:w w:val="125"/>
          <w:sz w:val="16"/>
          <w:szCs w:val="16"/>
        </w:rPr>
        <w:t>t</w:t>
      </w:r>
      <w:r w:rsidR="000B7B9A">
        <w:rPr>
          <w:rFonts w:ascii="Arial" w:eastAsia="Arial" w:hAnsi="Arial" w:cs="Arial"/>
          <w:color w:val="918F91"/>
          <w:w w:val="125"/>
          <w:sz w:val="14"/>
          <w:szCs w:val="14"/>
        </w:rPr>
        <w:t>ð</w:t>
      </w:r>
      <w:r w:rsidR="000B7B9A">
        <w:rPr>
          <w:rFonts w:ascii="Arial" w:eastAsia="Arial" w:hAnsi="Arial" w:cs="Arial"/>
          <w:color w:val="918F91"/>
          <w:spacing w:val="-18"/>
          <w:w w:val="125"/>
          <w:sz w:val="14"/>
          <w:szCs w:val="14"/>
        </w:rPr>
        <w:t>l</w:t>
      </w:r>
      <w:r w:rsidR="000B7B9A">
        <w:rPr>
          <w:rFonts w:ascii="宋体" w:eastAsia="宋体" w:hAnsi="宋体" w:cs="宋体"/>
          <w:color w:val="918F91"/>
          <w:w w:val="125"/>
          <w:sz w:val="12"/>
          <w:szCs w:val="12"/>
        </w:rPr>
        <w:t>呻</w:t>
      </w:r>
      <w:r w:rsidR="000B7B9A">
        <w:rPr>
          <w:rFonts w:ascii="宋体" w:eastAsia="宋体" w:hAnsi="宋体" w:cs="宋体"/>
          <w:color w:val="918F91"/>
          <w:w w:val="125"/>
          <w:sz w:val="12"/>
          <w:szCs w:val="12"/>
        </w:rPr>
        <w:tab/>
      </w:r>
      <w:r w:rsidR="000B7B9A">
        <w:rPr>
          <w:rFonts w:ascii="Times New Roman" w:eastAsia="Times New Roman" w:hAnsi="Times New Roman" w:cs="Times New Roman"/>
          <w:color w:val="9EA0A6"/>
          <w:w w:val="125"/>
          <w:position w:val="1"/>
          <w:sz w:val="14"/>
          <w:szCs w:val="14"/>
        </w:rPr>
        <w:t>3</w:t>
      </w:r>
      <w:r w:rsidR="000B7B9A">
        <w:rPr>
          <w:rFonts w:ascii="Times New Roman" w:eastAsia="Times New Roman" w:hAnsi="Times New Roman" w:cs="Times New Roman"/>
          <w:color w:val="9EA0A6"/>
          <w:w w:val="125"/>
          <w:position w:val="1"/>
          <w:sz w:val="14"/>
          <w:szCs w:val="14"/>
        </w:rPr>
        <w:tab/>
      </w:r>
      <w:r w:rsidR="000B7B9A">
        <w:rPr>
          <w:rFonts w:ascii="宋体" w:eastAsia="宋体" w:hAnsi="宋体" w:cs="宋体"/>
          <w:color w:val="817E7E"/>
          <w:spacing w:val="-132"/>
          <w:w w:val="125"/>
          <w:sz w:val="12"/>
          <w:szCs w:val="12"/>
        </w:rPr>
        <w:t>，</w:t>
      </w:r>
      <w:r w:rsidR="000B7B9A">
        <w:rPr>
          <w:rFonts w:ascii="宋体" w:eastAsia="宋体" w:hAnsi="宋体" w:cs="宋体"/>
          <w:color w:val="9EA0A6"/>
          <w:w w:val="125"/>
          <w:sz w:val="12"/>
          <w:szCs w:val="12"/>
        </w:rPr>
        <w:t>."</w:t>
      </w:r>
      <w:r w:rsidR="000B7B9A">
        <w:rPr>
          <w:rFonts w:ascii="宋体" w:eastAsia="宋体" w:hAnsi="宋体" w:cs="宋体"/>
          <w:color w:val="9EA0A6"/>
          <w:spacing w:val="-75"/>
          <w:w w:val="125"/>
          <w:sz w:val="12"/>
          <w:szCs w:val="12"/>
        </w:rPr>
        <w:t>剧</w:t>
      </w:r>
      <w:r w:rsidR="000B7B9A">
        <w:rPr>
          <w:rFonts w:ascii="宋体" w:eastAsia="宋体" w:hAnsi="宋体" w:cs="宋体"/>
          <w:color w:val="B9BAB5"/>
          <w:spacing w:val="-254"/>
          <w:w w:val="125"/>
          <w:sz w:val="12"/>
          <w:szCs w:val="12"/>
        </w:rPr>
        <w:t>。</w:t>
      </w:r>
      <w:r w:rsidR="000B7B9A">
        <w:rPr>
          <w:rFonts w:ascii="宋体" w:eastAsia="宋体" w:hAnsi="宋体" w:cs="宋体"/>
          <w:color w:val="918F91"/>
          <w:w w:val="125"/>
          <w:sz w:val="12"/>
          <w:szCs w:val="12"/>
        </w:rPr>
        <w:t>"9</w:t>
      </w:r>
      <w:r w:rsidR="000B7B9A">
        <w:rPr>
          <w:rFonts w:ascii="宋体" w:eastAsia="宋体" w:hAnsi="宋体" w:cs="宋体"/>
          <w:color w:val="918F91"/>
          <w:spacing w:val="-29"/>
          <w:w w:val="125"/>
          <w:sz w:val="12"/>
          <w:szCs w:val="12"/>
        </w:rPr>
        <w:t xml:space="preserve"> </w:t>
      </w:r>
      <w:r w:rsidR="000B7B9A">
        <w:rPr>
          <w:rFonts w:ascii="宋体" w:eastAsia="宋体" w:hAnsi="宋体" w:cs="宋体"/>
          <w:color w:val="918F91"/>
          <w:w w:val="125"/>
          <w:sz w:val="12"/>
          <w:szCs w:val="12"/>
        </w:rPr>
        <w:t>民币</w:t>
      </w:r>
      <w:r w:rsidR="000B7B9A">
        <w:rPr>
          <w:rFonts w:ascii="宋体" w:eastAsia="宋体" w:hAnsi="宋体" w:cs="宋体"/>
          <w:color w:val="918F91"/>
          <w:spacing w:val="-9"/>
          <w:w w:val="125"/>
          <w:sz w:val="12"/>
          <w:szCs w:val="12"/>
        </w:rPr>
        <w:t>吨</w:t>
      </w:r>
      <w:r w:rsidR="000B7B9A">
        <w:rPr>
          <w:rFonts w:ascii="Arial" w:eastAsia="Arial" w:hAnsi="Arial" w:cs="Arial"/>
          <w:color w:val="918F91"/>
          <w:w w:val="125"/>
          <w:sz w:val="14"/>
          <w:szCs w:val="14"/>
        </w:rPr>
        <w:t>(ubuntu</w:t>
      </w:r>
      <w:r w:rsidR="000B7B9A">
        <w:rPr>
          <w:rFonts w:ascii="Arial" w:eastAsia="Arial" w:hAnsi="Arial" w:cs="Arial"/>
          <w:color w:val="918F91"/>
          <w:spacing w:val="-27"/>
          <w:w w:val="125"/>
          <w:sz w:val="14"/>
          <w:szCs w:val="14"/>
        </w:rPr>
        <w:t xml:space="preserve"> </w:t>
      </w:r>
      <w:r w:rsidR="000B7B9A">
        <w:rPr>
          <w:rFonts w:ascii="宋体" w:eastAsia="宋体" w:hAnsi="宋体" w:cs="宋体"/>
          <w:color w:val="918F91"/>
          <w:w w:val="125"/>
          <w:sz w:val="12"/>
          <w:szCs w:val="12"/>
        </w:rPr>
        <w:t>阳.</w:t>
      </w:r>
      <w:r w:rsidR="000B7B9A">
        <w:rPr>
          <w:rFonts w:ascii="宋体" w:eastAsia="宋体" w:hAnsi="宋体" w:cs="宋体"/>
          <w:color w:val="918F91"/>
          <w:spacing w:val="-24"/>
          <w:w w:val="125"/>
          <w:sz w:val="12"/>
          <w:szCs w:val="12"/>
        </w:rPr>
        <w:t>t</w:t>
      </w:r>
      <w:r w:rsidR="000B7B9A">
        <w:rPr>
          <w:rFonts w:ascii="Times New Roman" w:eastAsia="Times New Roman" w:hAnsi="Times New Roman" w:cs="Times New Roman"/>
          <w:color w:val="918F91"/>
          <w:w w:val="125"/>
          <w:sz w:val="14"/>
          <w:szCs w:val="14"/>
        </w:rPr>
        <w:t xml:space="preserve">.03: </w:t>
      </w:r>
      <w:r w:rsidR="000B7B9A">
        <w:rPr>
          <w:rFonts w:ascii="Times New Roman" w:eastAsia="Times New Roman" w:hAnsi="Times New Roman" w:cs="Times New Roman"/>
          <w:color w:val="918F91"/>
          <w:spacing w:val="25"/>
          <w:w w:val="125"/>
          <w:sz w:val="14"/>
          <w:szCs w:val="14"/>
        </w:rPr>
        <w:t xml:space="preserve"> </w:t>
      </w:r>
      <w:r w:rsidR="000B7B9A">
        <w:rPr>
          <w:rFonts w:ascii="Times New Roman" w:eastAsia="Times New Roman" w:hAnsi="Times New Roman" w:cs="Times New Roman"/>
          <w:color w:val="A491B7"/>
          <w:w w:val="125"/>
          <w:sz w:val="28"/>
          <w:szCs w:val="28"/>
        </w:rPr>
        <w:t>æ</w:t>
      </w:r>
    </w:p>
    <w:p w:rsidR="000B7B9A" w:rsidRDefault="000B7B9A" w:rsidP="000B7B9A">
      <w:pPr>
        <w:spacing w:line="124" w:lineRule="exact"/>
        <w:ind w:right="2221"/>
        <w:jc w:val="right"/>
        <w:rPr>
          <w:rFonts w:ascii="Times New Roman" w:eastAsia="Times New Roman" w:hAnsi="Times New Roman" w:cs="Times New Roman"/>
          <w:sz w:val="14"/>
          <w:szCs w:val="14"/>
        </w:rPr>
      </w:pPr>
      <w:r>
        <w:rPr>
          <w:rFonts w:ascii="Times New Roman" w:eastAsia="Times New Roman" w:hAnsi="Times New Roman" w:cs="Times New Roman"/>
          <w:color w:val="817E7E"/>
          <w:w w:val="115"/>
          <w:sz w:val="13"/>
          <w:szCs w:val="13"/>
        </w:rPr>
        <w:t>J</w:t>
      </w:r>
      <w:r>
        <w:rPr>
          <w:rFonts w:ascii="Times New Roman" w:eastAsia="Times New Roman" w:hAnsi="Times New Roman" w:cs="Times New Roman"/>
          <w:color w:val="817E7E"/>
          <w:spacing w:val="14"/>
          <w:w w:val="115"/>
          <w:sz w:val="13"/>
          <w:szCs w:val="13"/>
        </w:rPr>
        <w:t xml:space="preserve"> </w:t>
      </w:r>
      <w:r>
        <w:rPr>
          <w:rFonts w:ascii="Times New Roman" w:eastAsia="Times New Roman" w:hAnsi="Times New Roman" w:cs="Times New Roman"/>
          <w:color w:val="817E7E"/>
          <w:spacing w:val="-39"/>
          <w:w w:val="115"/>
          <w:sz w:val="14"/>
          <w:szCs w:val="14"/>
        </w:rPr>
        <w:t>1</w:t>
      </w:r>
      <w:r>
        <w:rPr>
          <w:rFonts w:ascii="Times New Roman" w:eastAsia="Times New Roman" w:hAnsi="Times New Roman" w:cs="Times New Roman"/>
          <w:color w:val="9EA0A6"/>
          <w:w w:val="115"/>
          <w:sz w:val="14"/>
          <w:szCs w:val="14"/>
        </w:rPr>
        <w:t>820)</w:t>
      </w:r>
    </w:p>
    <w:p w:rsidR="000B7B9A" w:rsidRDefault="000B7B9A" w:rsidP="000B7B9A">
      <w:pPr>
        <w:spacing w:line="124" w:lineRule="exact"/>
        <w:jc w:val="right"/>
        <w:rPr>
          <w:rFonts w:ascii="Times New Roman" w:eastAsia="Times New Roman" w:hAnsi="Times New Roman" w:cs="Times New Roman"/>
          <w:sz w:val="14"/>
          <w:szCs w:val="14"/>
        </w:rPr>
        <w:sectPr w:rsidR="000B7B9A">
          <w:headerReference w:type="even" r:id="rId89"/>
          <w:pgSz w:w="12240" w:h="15840"/>
          <w:pgMar w:top="560" w:right="1140" w:bottom="280" w:left="680" w:header="0" w:footer="0" w:gutter="0"/>
          <w:cols w:space="720"/>
        </w:sectPr>
      </w:pPr>
    </w:p>
    <w:p w:rsidR="000B7B9A" w:rsidRDefault="000B7B9A" w:rsidP="000B7B9A">
      <w:pPr>
        <w:spacing w:before="26"/>
        <w:ind w:right="53"/>
        <w:jc w:val="right"/>
        <w:rPr>
          <w:rFonts w:ascii="Arial" w:eastAsia="Arial" w:hAnsi="Arial" w:cs="Arial"/>
          <w:sz w:val="14"/>
          <w:szCs w:val="14"/>
        </w:rPr>
      </w:pPr>
      <w:r>
        <w:rPr>
          <w:rFonts w:ascii="宋体" w:eastAsia="宋体" w:hAnsi="宋体" w:cs="宋体"/>
          <w:color w:val="918F91"/>
          <w:w w:val="95"/>
          <w:sz w:val="16"/>
          <w:szCs w:val="16"/>
        </w:rPr>
        <w:lastRenderedPageBreak/>
        <w:t>Coc</w:t>
      </w:r>
      <w:r>
        <w:rPr>
          <w:rFonts w:ascii="宋体" w:eastAsia="宋体" w:hAnsi="宋体" w:cs="宋体"/>
          <w:color w:val="918F91"/>
          <w:spacing w:val="-11"/>
          <w:w w:val="95"/>
          <w:sz w:val="16"/>
          <w:szCs w:val="16"/>
        </w:rPr>
        <w:t>&lt;</w:t>
      </w:r>
      <w:r>
        <w:rPr>
          <w:rFonts w:ascii="Arial" w:eastAsia="Arial" w:hAnsi="Arial" w:cs="Arial"/>
          <w:color w:val="918F91"/>
          <w:w w:val="95"/>
          <w:sz w:val="14"/>
          <w:szCs w:val="14"/>
        </w:rPr>
        <w:t>d</w:t>
      </w:r>
    </w:p>
    <w:p w:rsidR="000B7B9A" w:rsidRDefault="000B7B9A" w:rsidP="000B7B9A">
      <w:pPr>
        <w:spacing w:before="37"/>
        <w:jc w:val="right"/>
        <w:rPr>
          <w:rFonts w:ascii="宋体" w:eastAsia="宋体" w:hAnsi="宋体" w:cs="宋体"/>
          <w:sz w:val="10"/>
          <w:szCs w:val="10"/>
        </w:rPr>
      </w:pPr>
      <w:r>
        <w:rPr>
          <w:rFonts w:ascii="Times New Roman" w:eastAsia="Times New Roman" w:hAnsi="Times New Roman" w:cs="Times New Roman"/>
          <w:color w:val="918F91"/>
          <w:w w:val="95"/>
          <w:sz w:val="25"/>
          <w:szCs w:val="25"/>
        </w:rPr>
        <w:t>0'''</w:t>
      </w:r>
      <w:r>
        <w:rPr>
          <w:rFonts w:ascii="Times New Roman" w:eastAsia="Times New Roman" w:hAnsi="Times New Roman" w:cs="Times New Roman"/>
          <w:color w:val="918F91"/>
          <w:spacing w:val="-19"/>
          <w:w w:val="95"/>
          <w:sz w:val="25"/>
          <w:szCs w:val="25"/>
        </w:rPr>
        <w:t>"</w:t>
      </w:r>
      <w:r>
        <w:rPr>
          <w:rFonts w:ascii="宋体" w:eastAsia="宋体" w:hAnsi="宋体" w:cs="宋体"/>
          <w:color w:val="918F91"/>
          <w:w w:val="95"/>
          <w:sz w:val="10"/>
          <w:szCs w:val="10"/>
        </w:rPr>
        <w:t>川</w:t>
      </w:r>
    </w:p>
    <w:p w:rsidR="000B7B9A" w:rsidRDefault="000B7B9A" w:rsidP="000B7B9A">
      <w:pPr>
        <w:spacing w:before="94"/>
        <w:ind w:left="1285"/>
        <w:rPr>
          <w:rFonts w:ascii="Times New Roman" w:eastAsia="Times New Roman" w:hAnsi="Times New Roman" w:cs="Times New Roman"/>
          <w:sz w:val="14"/>
          <w:szCs w:val="14"/>
        </w:rPr>
      </w:pPr>
      <w:r>
        <w:rPr>
          <w:w w:val="140"/>
        </w:rPr>
        <w:br w:type="column"/>
      </w:r>
      <w:r>
        <w:rPr>
          <w:rFonts w:ascii="Times New Roman" w:eastAsia="Times New Roman" w:hAnsi="Times New Roman" w:cs="Times New Roman"/>
          <w:color w:val="9EA0A6"/>
          <w:w w:val="140"/>
          <w:sz w:val="14"/>
          <w:szCs w:val="14"/>
        </w:rPr>
        <w:lastRenderedPageBreak/>
        <w:t>3</w:t>
      </w:r>
    </w:p>
    <w:p w:rsidR="000B7B9A" w:rsidRDefault="00035F6E" w:rsidP="000B7B9A">
      <w:pPr>
        <w:tabs>
          <w:tab w:val="left" w:pos="6954"/>
        </w:tabs>
        <w:spacing w:before="39"/>
        <w:ind w:left="1285"/>
        <w:rPr>
          <w:rFonts w:ascii="宋体" w:eastAsia="宋体" w:hAnsi="宋体" w:cs="宋体"/>
          <w:sz w:val="15"/>
          <w:szCs w:val="15"/>
        </w:rPr>
      </w:pPr>
      <w:r w:rsidRPr="00035F6E">
        <w:rPr>
          <w:rFonts w:eastAsiaTheme="minorHAnsi"/>
        </w:rPr>
        <w:pict>
          <v:group id="_x0000_s4782" style="position:absolute;left:0;text-align:left;margin-left:306pt;margin-top:-3.8pt;width:106.5pt;height:10.5pt;z-index:-251277312;mso-position-horizontal-relative:page" coordorigin="6120,-76" coordsize="2130,210">
            <v:shape id="_x0000_s4783" style="position:absolute;left:6120;top:-76;width:2130;height:210" coordorigin="6120,-76" coordsize="2130,210" path="m6120,-76r2130,l8250,134r-2130,l6120,-76xe" fillcolor="#949498" stroked="f">
              <v:path arrowok="t"/>
            </v:shape>
            <w10:wrap anchorx="page"/>
          </v:group>
        </w:pict>
      </w:r>
      <w:r w:rsidR="000B7B9A">
        <w:rPr>
          <w:rFonts w:ascii="Times New Roman" w:eastAsia="Times New Roman" w:hAnsi="Times New Roman" w:cs="Times New Roman"/>
          <w:color w:val="918F91"/>
          <w:w w:val="130"/>
          <w:position w:val="1"/>
          <w:sz w:val="14"/>
          <w:szCs w:val="14"/>
        </w:rPr>
        <w:t>3</w:t>
      </w:r>
      <w:r w:rsidR="000B7B9A">
        <w:rPr>
          <w:rFonts w:ascii="Times New Roman" w:eastAsia="Times New Roman" w:hAnsi="Times New Roman" w:cs="Times New Roman"/>
          <w:color w:val="918F91"/>
          <w:w w:val="130"/>
          <w:position w:val="1"/>
          <w:sz w:val="14"/>
          <w:szCs w:val="14"/>
        </w:rPr>
        <w:tab/>
      </w:r>
      <w:r w:rsidR="000B7B9A">
        <w:rPr>
          <w:rFonts w:ascii="Times New Roman" w:eastAsia="Times New Roman" w:hAnsi="Times New Roman" w:cs="Times New Roman"/>
          <w:color w:val="A491B7"/>
          <w:spacing w:val="-27"/>
          <w:w w:val="130"/>
          <w:sz w:val="18"/>
          <w:szCs w:val="18"/>
        </w:rPr>
        <w:t>S</w:t>
      </w:r>
      <w:r w:rsidR="000B7B9A">
        <w:rPr>
          <w:rFonts w:ascii="宋体" w:eastAsia="宋体" w:hAnsi="宋体" w:cs="宋体"/>
          <w:color w:val="A491B7"/>
          <w:w w:val="130"/>
          <w:sz w:val="15"/>
          <w:szCs w:val="15"/>
        </w:rPr>
        <w:t>王</w:t>
      </w:r>
    </w:p>
    <w:p w:rsidR="000B7B9A" w:rsidRDefault="000B7B9A" w:rsidP="000B7B9A">
      <w:pPr>
        <w:rPr>
          <w:rFonts w:ascii="宋体" w:eastAsia="宋体" w:hAnsi="宋体" w:cs="宋体"/>
          <w:sz w:val="15"/>
          <w:szCs w:val="15"/>
        </w:rPr>
        <w:sectPr w:rsidR="000B7B9A">
          <w:type w:val="continuous"/>
          <w:pgSz w:w="12240" w:h="15840"/>
          <w:pgMar w:top="1480" w:right="1140" w:bottom="280" w:left="680" w:header="720" w:footer="720" w:gutter="0"/>
          <w:cols w:num="2" w:space="720" w:equalWidth="0">
            <w:col w:w="3006" w:space="40"/>
            <w:col w:w="7374"/>
          </w:cols>
        </w:sectPr>
      </w:pPr>
    </w:p>
    <w:p w:rsidR="000B7B9A" w:rsidRDefault="000B7B9A" w:rsidP="000B7B9A">
      <w:pPr>
        <w:spacing w:before="6" w:line="180" w:lineRule="exact"/>
        <w:rPr>
          <w:sz w:val="18"/>
          <w:szCs w:val="18"/>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473" w:lineRule="exact"/>
        <w:ind w:left="1285"/>
        <w:rPr>
          <w:rFonts w:ascii="Courier New" w:eastAsia="Courier New" w:hAnsi="Courier New" w:cs="Courier New"/>
          <w:sz w:val="36"/>
          <w:szCs w:val="36"/>
        </w:rPr>
      </w:pPr>
      <w:r>
        <w:rPr>
          <w:rFonts w:ascii="宋体" w:eastAsia="宋体" w:hAnsi="宋体" w:cs="宋体"/>
          <w:color w:val="E09978"/>
          <w:spacing w:val="10"/>
          <w:w w:val="125"/>
          <w:sz w:val="30"/>
          <w:szCs w:val="30"/>
        </w:rPr>
        <w:t>牟</w:t>
      </w:r>
      <w:r>
        <w:rPr>
          <w:rFonts w:ascii="宋体" w:eastAsia="宋体" w:hAnsi="宋体" w:cs="宋体"/>
          <w:color w:val="1D1819"/>
          <w:w w:val="125"/>
          <w:sz w:val="30"/>
          <w:szCs w:val="30"/>
        </w:rPr>
        <w:t>&amp;</w:t>
      </w:r>
      <w:r>
        <w:rPr>
          <w:rFonts w:ascii="宋体" w:eastAsia="宋体" w:hAnsi="宋体" w:cs="宋体"/>
          <w:color w:val="1D1819"/>
          <w:spacing w:val="-20"/>
          <w:w w:val="125"/>
          <w:sz w:val="30"/>
          <w:szCs w:val="30"/>
        </w:rPr>
        <w:t>均</w:t>
      </w:r>
      <w:r>
        <w:rPr>
          <w:rFonts w:ascii="Times New Roman" w:eastAsia="Times New Roman" w:hAnsi="Times New Roman" w:cs="Times New Roman"/>
          <w:color w:val="1D1819"/>
          <w:spacing w:val="-28"/>
          <w:w w:val="125"/>
          <w:sz w:val="32"/>
          <w:szCs w:val="32"/>
        </w:rPr>
        <w:t>ω</w:t>
      </w:r>
      <w:r>
        <w:rPr>
          <w:rFonts w:ascii="宋体" w:eastAsia="宋体" w:hAnsi="宋体" w:cs="宋体"/>
          <w:color w:val="1D1819"/>
          <w:spacing w:val="-44"/>
          <w:w w:val="125"/>
        </w:rPr>
        <w:t>阳</w:t>
      </w:r>
      <w:r>
        <w:rPr>
          <w:rFonts w:ascii="Courier New" w:eastAsia="Courier New" w:hAnsi="Courier New" w:cs="Courier New"/>
          <w:color w:val="C27D5C"/>
          <w:w w:val="125"/>
          <w:sz w:val="36"/>
          <w:szCs w:val="36"/>
        </w:rPr>
        <w:t>DB</w:t>
      </w:r>
    </w:p>
    <w:p w:rsidR="000B7B9A" w:rsidRDefault="000B7B9A" w:rsidP="000B7B9A">
      <w:pPr>
        <w:spacing w:before="8" w:line="130" w:lineRule="exact"/>
        <w:rPr>
          <w:sz w:val="13"/>
          <w:szCs w:val="13"/>
        </w:rPr>
      </w:pPr>
    </w:p>
    <w:p w:rsidR="000B7B9A" w:rsidRDefault="000B7B9A" w:rsidP="000B7B9A">
      <w:pPr>
        <w:spacing w:line="200" w:lineRule="exact"/>
        <w:rPr>
          <w:sz w:val="20"/>
          <w:szCs w:val="20"/>
        </w:rPr>
      </w:pPr>
    </w:p>
    <w:p w:rsidR="000B7B9A" w:rsidRDefault="00035F6E" w:rsidP="000B7B9A">
      <w:pPr>
        <w:ind w:left="1420"/>
        <w:rPr>
          <w:rFonts w:ascii="宋体" w:eastAsia="宋体" w:hAnsi="宋体" w:cs="宋体"/>
          <w:sz w:val="14"/>
          <w:szCs w:val="14"/>
          <w:lang w:eastAsia="zh-CN"/>
        </w:rPr>
      </w:pPr>
      <w:r w:rsidRPr="00035F6E">
        <w:rPr>
          <w:rFonts w:eastAsiaTheme="minorHAnsi"/>
        </w:rPr>
        <w:pict>
          <v:group id="_x0000_s4792" style="position:absolute;left:0;text-align:left;margin-left:104.25pt;margin-top:4.65pt;width:52.4pt;height:7.5pt;z-index:-251272192;mso-position-horizontal-relative:page" coordorigin="2085,93" coordsize="1048,150">
            <v:group id="_x0000_s4793" style="position:absolute;left:2100;top:228;width:840;height:2" coordorigin="2100,228" coordsize="840,2">
              <v:shape id="_x0000_s4794" style="position:absolute;left:2100;top:228;width:840;height:2" coordorigin="2100,228" coordsize="840,0" path="m2100,228r840,e" filled="f" strokeweight="1.5pt">
                <v:path arrowok="t"/>
              </v:shape>
            </v:group>
            <v:group id="_x0000_s4795" style="position:absolute;left:2811;top:93;width:322;height:141" coordorigin="2811,93" coordsize="322,141">
              <v:shape id="_x0000_s4796" style="position:absolute;left:2811;top:93;width:322;height:141" coordorigin="2811,93" coordsize="322,141" path="m2811,93r322,l3133,234r-322,l2811,93xe" fillcolor="#2f73c7" stroked="f">
                <v:path arrowok="t"/>
              </v:shape>
            </v:group>
            <w10:wrap anchorx="page"/>
          </v:group>
        </w:pict>
      </w:r>
      <w:r w:rsidR="000B7B9A">
        <w:rPr>
          <w:rFonts w:ascii="宋体" w:eastAsia="宋体" w:hAnsi="宋体" w:cs="宋体"/>
          <w:color w:val="84B5F0"/>
          <w:w w:val="110"/>
          <w:sz w:val="16"/>
          <w:szCs w:val="16"/>
          <w:lang w:eastAsia="zh-CN"/>
        </w:rPr>
        <w:t xml:space="preserve">主页 </w:t>
      </w:r>
      <w:r w:rsidR="000B7B9A">
        <w:rPr>
          <w:rFonts w:ascii="宋体" w:eastAsia="宋体" w:hAnsi="宋体" w:cs="宋体"/>
          <w:color w:val="84B5F0"/>
          <w:spacing w:val="4"/>
          <w:w w:val="110"/>
          <w:sz w:val="16"/>
          <w:szCs w:val="16"/>
          <w:lang w:eastAsia="zh-CN"/>
        </w:rPr>
        <w:t xml:space="preserve"> </w:t>
      </w:r>
      <w:r w:rsidR="000B7B9A">
        <w:rPr>
          <w:rFonts w:ascii="宋体" w:eastAsia="宋体" w:hAnsi="宋体" w:cs="宋体"/>
          <w:color w:val="84B5F0"/>
          <w:w w:val="140"/>
          <w:sz w:val="14"/>
          <w:szCs w:val="14"/>
          <w:lang w:eastAsia="zh-CN"/>
        </w:rPr>
        <w:t>胃</w:t>
      </w:r>
      <w:r w:rsidR="000B7B9A">
        <w:rPr>
          <w:rFonts w:ascii="宋体" w:eastAsia="宋体" w:hAnsi="宋体" w:cs="宋体"/>
          <w:color w:val="84B5F0"/>
          <w:spacing w:val="-37"/>
          <w:w w:val="140"/>
          <w:sz w:val="14"/>
          <w:szCs w:val="14"/>
          <w:lang w:eastAsia="zh-CN"/>
        </w:rPr>
        <w:t>曲</w:t>
      </w:r>
      <w:r w:rsidR="000B7B9A">
        <w:rPr>
          <w:rFonts w:ascii="宋体" w:eastAsia="宋体" w:hAnsi="宋体" w:cs="宋体"/>
          <w:color w:val="A5D9F6"/>
          <w:w w:val="140"/>
          <w:sz w:val="14"/>
          <w:szCs w:val="14"/>
          <w:lang w:eastAsia="zh-CN"/>
        </w:rPr>
        <w:t>·</w:t>
      </w:r>
    </w:p>
    <w:p w:rsidR="000B7B9A" w:rsidRDefault="00035F6E" w:rsidP="000B7B9A">
      <w:pPr>
        <w:tabs>
          <w:tab w:val="left" w:pos="2394"/>
          <w:tab w:val="left" w:pos="4329"/>
          <w:tab w:val="left" w:pos="5409"/>
        </w:tabs>
        <w:spacing w:before="90"/>
        <w:ind w:left="1420"/>
        <w:rPr>
          <w:rFonts w:ascii="宋体" w:eastAsia="宋体" w:hAnsi="宋体" w:cs="宋体"/>
          <w:sz w:val="14"/>
          <w:szCs w:val="14"/>
          <w:lang w:eastAsia="zh-CN"/>
        </w:rPr>
      </w:pPr>
      <w:r w:rsidRPr="00035F6E">
        <w:rPr>
          <w:rFonts w:eastAsiaTheme="minorHAnsi"/>
        </w:rPr>
        <w:pict>
          <v:shape id="_x0000_s4801" type="#_x0000_t202" style="position:absolute;left:0;text-align:left;margin-left:88.8pt;margin-top:7.25pt;width:68.7pt;height:1in;z-index:-251269120;mso-position-horizontal-relative:page" filled="f" stroked="f">
            <v:textbox inset="0,0,0,0">
              <w:txbxContent>
                <w:p w:rsidR="000B7B9A" w:rsidRDefault="000B7B9A" w:rsidP="000B7B9A">
                  <w:pPr>
                    <w:spacing w:line="1440" w:lineRule="exact"/>
                    <w:rPr>
                      <w:rFonts w:ascii="Arial" w:eastAsia="Arial" w:hAnsi="Arial" w:cs="Arial"/>
                      <w:sz w:val="144"/>
                      <w:szCs w:val="144"/>
                    </w:rPr>
                  </w:pPr>
                  <w:r>
                    <w:rPr>
                      <w:rFonts w:ascii="Arial" w:eastAsia="Arial" w:hAnsi="Arial" w:cs="Arial"/>
                      <w:color w:val="5EB55D"/>
                      <w:spacing w:val="-1204"/>
                      <w:sz w:val="144"/>
                      <w:szCs w:val="144"/>
                    </w:rPr>
                    <w:t>-</w:t>
                  </w:r>
                </w:p>
              </w:txbxContent>
            </v:textbox>
            <w10:wrap anchorx="page"/>
          </v:shape>
        </w:pict>
      </w:r>
      <w:r w:rsidR="000B7B9A">
        <w:rPr>
          <w:rFonts w:ascii="Arial" w:eastAsia="Arial" w:hAnsi="Arial" w:cs="Arial"/>
          <w:color w:val="6C6867"/>
          <w:spacing w:val="2"/>
          <w:sz w:val="17"/>
          <w:szCs w:val="17"/>
          <w:lang w:eastAsia="zh-CN"/>
        </w:rPr>
        <w:t>P</w:t>
      </w:r>
      <w:r w:rsidR="000B7B9A">
        <w:rPr>
          <w:rFonts w:ascii="宋体" w:eastAsia="宋体" w:hAnsi="宋体" w:cs="宋体"/>
          <w:color w:val="9EA0A6"/>
          <w:sz w:val="14"/>
          <w:szCs w:val="14"/>
          <w:lang w:eastAsia="zh-CN"/>
        </w:rPr>
        <w:t>tI画主饥</w:t>
      </w:r>
      <w:r w:rsidR="000B7B9A">
        <w:rPr>
          <w:rFonts w:ascii="宋体" w:eastAsia="宋体" w:hAnsi="宋体" w:cs="宋体"/>
          <w:color w:val="9EA0A6"/>
          <w:sz w:val="14"/>
          <w:szCs w:val="14"/>
          <w:lang w:eastAsia="zh-CN"/>
        </w:rPr>
        <w:tab/>
      </w:r>
      <w:r w:rsidR="000B7B9A">
        <w:rPr>
          <w:rFonts w:ascii="宋体" w:eastAsia="宋体" w:hAnsi="宋体" w:cs="宋体"/>
          <w:color w:val="9EA0A6"/>
          <w:sz w:val="13"/>
          <w:szCs w:val="13"/>
          <w:lang w:eastAsia="zh-CN"/>
        </w:rPr>
        <w:t>辙捆</w:t>
      </w:r>
      <w:r w:rsidR="000B7B9A">
        <w:rPr>
          <w:rFonts w:ascii="宋体" w:eastAsia="宋体" w:hAnsi="宋体" w:cs="宋体"/>
          <w:color w:val="9EA0A6"/>
          <w:spacing w:val="-4"/>
          <w:sz w:val="13"/>
          <w:szCs w:val="13"/>
          <w:lang w:eastAsia="zh-CN"/>
        </w:rPr>
        <w:t>草</w:t>
      </w:r>
      <w:r w:rsidR="000B7B9A">
        <w:rPr>
          <w:rFonts w:ascii="Arial" w:eastAsia="Arial" w:hAnsi="Arial" w:cs="Arial"/>
          <w:color w:val="9EA0A6"/>
          <w:sz w:val="17"/>
          <w:szCs w:val="17"/>
          <w:lang w:eastAsia="zh-CN"/>
        </w:rPr>
        <w:t xml:space="preserve">11 </w:t>
      </w:r>
      <w:r w:rsidR="000B7B9A">
        <w:rPr>
          <w:rFonts w:ascii="Arial" w:eastAsia="Arial" w:hAnsi="Arial" w:cs="Arial"/>
          <w:color w:val="9EA0A6"/>
          <w:spacing w:val="29"/>
          <w:sz w:val="17"/>
          <w:szCs w:val="17"/>
          <w:lang w:eastAsia="zh-CN"/>
        </w:rPr>
        <w:t xml:space="preserve"> </w:t>
      </w:r>
      <w:r w:rsidR="000B7B9A">
        <w:rPr>
          <w:rFonts w:ascii="Arial" w:eastAsia="Arial" w:hAnsi="Arial" w:cs="Arial"/>
          <w:color w:val="1D1819"/>
          <w:sz w:val="17"/>
          <w:szCs w:val="17"/>
          <w:lang w:eastAsia="zh-CN"/>
        </w:rPr>
        <w:t>O</w:t>
      </w:r>
      <w:r w:rsidR="000B7B9A">
        <w:rPr>
          <w:rFonts w:ascii="Arial" w:eastAsia="Arial" w:hAnsi="Arial" w:cs="Arial"/>
          <w:color w:val="1D1819"/>
          <w:spacing w:val="-33"/>
          <w:sz w:val="17"/>
          <w:szCs w:val="17"/>
          <w:lang w:eastAsia="zh-CN"/>
        </w:rPr>
        <w:t xml:space="preserve"> </w:t>
      </w:r>
      <w:r w:rsidR="000B7B9A">
        <w:rPr>
          <w:rFonts w:ascii="Arial" w:eastAsia="Arial" w:hAnsi="Arial" w:cs="Arial"/>
          <w:color w:val="918F91"/>
          <w:sz w:val="17"/>
          <w:szCs w:val="17"/>
          <w:lang w:eastAsia="zh-CN"/>
        </w:rPr>
        <w:t>il</w:t>
      </w:r>
      <w:r w:rsidR="000B7B9A">
        <w:rPr>
          <w:rFonts w:ascii="Arial" w:eastAsia="Arial" w:hAnsi="Arial" w:cs="Arial"/>
          <w:color w:val="918F91"/>
          <w:spacing w:val="-37"/>
          <w:sz w:val="17"/>
          <w:szCs w:val="17"/>
          <w:lang w:eastAsia="zh-CN"/>
        </w:rPr>
        <w:t>U</w:t>
      </w:r>
      <w:r w:rsidR="000B7B9A">
        <w:rPr>
          <w:rFonts w:ascii="宋体" w:eastAsia="宋体" w:hAnsi="宋体" w:cs="宋体"/>
          <w:color w:val="918F91"/>
          <w:sz w:val="12"/>
          <w:szCs w:val="12"/>
          <w:lang w:eastAsia="zh-CN"/>
        </w:rPr>
        <w:t>.'I业务笆..</w:t>
      </w:r>
      <w:r w:rsidR="000B7B9A">
        <w:rPr>
          <w:rFonts w:ascii="宋体" w:eastAsia="宋体" w:hAnsi="宋体" w:cs="宋体"/>
          <w:color w:val="918F91"/>
          <w:sz w:val="12"/>
          <w:szCs w:val="12"/>
          <w:lang w:eastAsia="zh-CN"/>
        </w:rPr>
        <w:tab/>
      </w:r>
      <w:r w:rsidR="000B7B9A">
        <w:rPr>
          <w:rFonts w:ascii="宋体" w:eastAsia="宋体" w:hAnsi="宋体" w:cs="宋体"/>
          <w:color w:val="9EA0A6"/>
          <w:sz w:val="12"/>
          <w:szCs w:val="12"/>
          <w:lang w:eastAsia="zh-CN"/>
        </w:rPr>
        <w:t>锣穰童务健..</w:t>
      </w:r>
      <w:r w:rsidR="000B7B9A">
        <w:rPr>
          <w:rFonts w:ascii="宋体" w:eastAsia="宋体" w:hAnsi="宋体" w:cs="宋体"/>
          <w:color w:val="9EA0A6"/>
          <w:sz w:val="12"/>
          <w:szCs w:val="12"/>
          <w:lang w:eastAsia="zh-CN"/>
        </w:rPr>
        <w:tab/>
      </w:r>
      <w:r w:rsidR="000B7B9A">
        <w:rPr>
          <w:rFonts w:ascii="宋体" w:eastAsia="宋体" w:hAnsi="宋体" w:cs="宋体"/>
          <w:color w:val="9EA0A6"/>
          <w:sz w:val="14"/>
          <w:szCs w:val="14"/>
          <w:lang w:eastAsia="zh-CN"/>
        </w:rPr>
        <w:t>安曝盐"</w:t>
      </w:r>
    </w:p>
    <w:p w:rsidR="000B7B9A" w:rsidRDefault="000B7B9A" w:rsidP="000B7B9A">
      <w:pPr>
        <w:spacing w:before="54"/>
        <w:ind w:left="2462"/>
        <w:rPr>
          <w:rFonts w:ascii="宋体" w:eastAsia="宋体" w:hAnsi="宋体" w:cs="宋体"/>
          <w:sz w:val="18"/>
          <w:szCs w:val="18"/>
          <w:lang w:eastAsia="zh-CN"/>
        </w:rPr>
      </w:pPr>
      <w:r>
        <w:rPr>
          <w:rFonts w:ascii="宋体" w:eastAsia="宋体" w:hAnsi="宋体" w:cs="宋体"/>
          <w:color w:val="6C6867"/>
          <w:spacing w:val="-8"/>
          <w:sz w:val="17"/>
          <w:szCs w:val="17"/>
          <w:lang w:eastAsia="zh-CN"/>
        </w:rPr>
        <w:t>业</w:t>
      </w:r>
      <w:r>
        <w:rPr>
          <w:rFonts w:ascii="宋体" w:eastAsia="宋体" w:hAnsi="宋体" w:cs="宋体"/>
          <w:color w:val="6C6867"/>
          <w:sz w:val="17"/>
          <w:szCs w:val="17"/>
          <w:lang w:eastAsia="zh-CN"/>
        </w:rPr>
        <w:t xml:space="preserve">务 </w:t>
      </w:r>
      <w:r>
        <w:rPr>
          <w:rFonts w:ascii="宋体" w:eastAsia="宋体" w:hAnsi="宋体" w:cs="宋体"/>
          <w:color w:val="6C6867"/>
          <w:spacing w:val="23"/>
          <w:sz w:val="17"/>
          <w:szCs w:val="17"/>
          <w:lang w:eastAsia="zh-CN"/>
        </w:rPr>
        <w:t xml:space="preserve"> </w:t>
      </w:r>
      <w:r>
        <w:rPr>
          <w:rFonts w:ascii="Arial" w:eastAsia="Arial" w:hAnsi="Arial" w:cs="Arial"/>
          <w:color w:val="3D393C"/>
          <w:sz w:val="19"/>
          <w:szCs w:val="19"/>
          <w:lang w:eastAsia="zh-CN"/>
        </w:rPr>
        <w:t>m</w:t>
      </w:r>
      <w:r>
        <w:rPr>
          <w:rFonts w:ascii="Arial" w:eastAsia="Arial" w:hAnsi="Arial" w:cs="Arial"/>
          <w:color w:val="3D393C"/>
          <w:spacing w:val="2"/>
          <w:sz w:val="19"/>
          <w:szCs w:val="19"/>
          <w:lang w:eastAsia="zh-CN"/>
        </w:rPr>
        <w:t>y</w:t>
      </w:r>
      <w:r>
        <w:rPr>
          <w:rFonts w:ascii="Arial" w:eastAsia="Arial" w:hAnsi="Arial" w:cs="Arial"/>
          <w:color w:val="1D1819"/>
          <w:spacing w:val="8"/>
          <w:sz w:val="19"/>
          <w:szCs w:val="19"/>
          <w:lang w:eastAsia="zh-CN"/>
        </w:rPr>
        <w:t>B</w:t>
      </w:r>
      <w:r>
        <w:rPr>
          <w:rFonts w:ascii="Arial" w:eastAsia="Arial" w:hAnsi="Arial" w:cs="Arial"/>
          <w:color w:val="3D393C"/>
          <w:sz w:val="19"/>
          <w:szCs w:val="19"/>
          <w:lang w:eastAsia="zh-CN"/>
        </w:rPr>
        <w:t>usìness</w:t>
      </w:r>
      <w:r>
        <w:rPr>
          <w:rFonts w:ascii="Arial" w:eastAsia="Arial" w:hAnsi="Arial" w:cs="Arial"/>
          <w:color w:val="3D393C"/>
          <w:spacing w:val="16"/>
          <w:sz w:val="19"/>
          <w:szCs w:val="19"/>
          <w:lang w:eastAsia="zh-CN"/>
        </w:rPr>
        <w:t xml:space="preserve"> </w:t>
      </w:r>
      <w:r>
        <w:rPr>
          <w:rFonts w:ascii="宋体" w:eastAsia="宋体" w:hAnsi="宋体" w:cs="宋体"/>
          <w:color w:val="817E7E"/>
          <w:sz w:val="18"/>
          <w:szCs w:val="18"/>
          <w:lang w:eastAsia="zh-CN"/>
        </w:rPr>
        <w:t>正在安我</w:t>
      </w:r>
      <w:r>
        <w:rPr>
          <w:rFonts w:ascii="宋体" w:eastAsia="宋体" w:hAnsi="宋体" w:cs="宋体"/>
          <w:color w:val="817E7E"/>
          <w:spacing w:val="-61"/>
          <w:sz w:val="18"/>
          <w:szCs w:val="18"/>
          <w:lang w:eastAsia="zh-CN"/>
        </w:rPr>
        <w:t xml:space="preserve"> </w:t>
      </w:r>
      <w:r>
        <w:rPr>
          <w:rFonts w:ascii="宋体" w:eastAsia="宋体" w:hAnsi="宋体" w:cs="宋体"/>
          <w:color w:val="4D4B4F"/>
          <w:sz w:val="18"/>
          <w:szCs w:val="18"/>
          <w:lang w:eastAsia="zh-CN"/>
        </w:rPr>
        <w:t>...</w:t>
      </w:r>
    </w:p>
    <w:p w:rsidR="000B7B9A" w:rsidRDefault="000B7B9A" w:rsidP="000B7B9A">
      <w:pPr>
        <w:spacing w:before="1" w:line="170" w:lineRule="exact"/>
        <w:rPr>
          <w:sz w:val="17"/>
          <w:szCs w:val="17"/>
          <w:lang w:eastAsia="zh-CN"/>
        </w:rPr>
      </w:pPr>
    </w:p>
    <w:p w:rsidR="000B7B9A" w:rsidRDefault="000B7B9A" w:rsidP="000B7B9A">
      <w:pPr>
        <w:spacing w:line="200" w:lineRule="exact"/>
        <w:rPr>
          <w:sz w:val="20"/>
          <w:szCs w:val="20"/>
          <w:lang w:eastAsia="zh-CN"/>
        </w:rPr>
      </w:pPr>
    </w:p>
    <w:p w:rsidR="000B7B9A" w:rsidRDefault="000B7B9A" w:rsidP="000B7B9A">
      <w:pPr>
        <w:ind w:left="2455"/>
        <w:rPr>
          <w:rFonts w:ascii="宋体" w:eastAsia="宋体" w:hAnsi="宋体" w:cs="宋体"/>
          <w:sz w:val="12"/>
          <w:szCs w:val="12"/>
          <w:lang w:eastAsia="zh-CN"/>
        </w:rPr>
      </w:pPr>
      <w:r>
        <w:rPr>
          <w:rFonts w:ascii="宋体" w:eastAsia="宋体" w:hAnsi="宋体" w:cs="宋体"/>
          <w:color w:val="918F91"/>
          <w:spacing w:val="6"/>
          <w:w w:val="115"/>
          <w:sz w:val="13"/>
          <w:szCs w:val="13"/>
          <w:lang w:eastAsia="zh-CN"/>
        </w:rPr>
        <w:t>只</w:t>
      </w:r>
      <w:r>
        <w:rPr>
          <w:rFonts w:ascii="Times New Roman" w:eastAsia="Times New Roman" w:hAnsi="Times New Roman" w:cs="Times New Roman"/>
          <w:color w:val="918F91"/>
          <w:spacing w:val="5"/>
          <w:w w:val="115"/>
          <w:sz w:val="14"/>
          <w:szCs w:val="14"/>
          <w:lang w:eastAsia="zh-CN"/>
        </w:rPr>
        <w:t>3</w:t>
      </w:r>
      <w:r>
        <w:rPr>
          <w:rFonts w:ascii="宋体" w:eastAsia="宋体" w:hAnsi="宋体" w:cs="宋体"/>
          <w:color w:val="918F91"/>
          <w:w w:val="115"/>
          <w:sz w:val="12"/>
          <w:szCs w:val="12"/>
          <w:lang w:eastAsia="zh-CN"/>
        </w:rPr>
        <w:t>个项目，2WJJ;tJi来</w:t>
      </w:r>
      <w:r>
        <w:rPr>
          <w:rFonts w:ascii="宋体" w:eastAsia="宋体" w:hAnsi="宋体" w:cs="宋体"/>
          <w:color w:val="918F91"/>
          <w:spacing w:val="-51"/>
          <w:w w:val="115"/>
          <w:sz w:val="12"/>
          <w:szCs w:val="12"/>
          <w:lang w:eastAsia="zh-CN"/>
        </w:rPr>
        <w:t xml:space="preserve"> </w:t>
      </w:r>
      <w:r>
        <w:rPr>
          <w:rFonts w:ascii="Times New Roman" w:eastAsia="Times New Roman" w:hAnsi="Times New Roman" w:cs="Times New Roman"/>
          <w:color w:val="918F91"/>
          <w:w w:val="115"/>
          <w:sz w:val="14"/>
          <w:szCs w:val="14"/>
          <w:lang w:eastAsia="zh-CN"/>
        </w:rPr>
        <w:t>0</w:t>
      </w:r>
      <w:r>
        <w:rPr>
          <w:rFonts w:ascii="Times New Roman" w:eastAsia="Times New Roman" w:hAnsi="Times New Roman" w:cs="Times New Roman"/>
          <w:color w:val="918F91"/>
          <w:spacing w:val="-34"/>
          <w:w w:val="115"/>
          <w:sz w:val="14"/>
          <w:szCs w:val="14"/>
          <w:lang w:eastAsia="zh-CN"/>
        </w:rPr>
        <w:t xml:space="preserve"> </w:t>
      </w:r>
      <w:r>
        <w:rPr>
          <w:rFonts w:ascii="宋体" w:eastAsia="宋体" w:hAnsi="宋体" w:cs="宋体"/>
          <w:color w:val="918F91"/>
          <w:w w:val="115"/>
          <w:sz w:val="12"/>
          <w:szCs w:val="12"/>
          <w:lang w:eastAsia="zh-CN"/>
        </w:rPr>
        <w:t>个.</w:t>
      </w:r>
    </w:p>
    <w:p w:rsidR="000B7B9A" w:rsidRDefault="00035F6E" w:rsidP="000B7B9A">
      <w:pPr>
        <w:tabs>
          <w:tab w:val="left" w:pos="1754"/>
          <w:tab w:val="left" w:pos="2879"/>
          <w:tab w:val="left" w:pos="5159"/>
          <w:tab w:val="left" w:pos="7439"/>
        </w:tabs>
        <w:spacing w:before="83"/>
        <w:ind w:right="131"/>
        <w:jc w:val="right"/>
        <w:rPr>
          <w:rFonts w:ascii="宋体" w:eastAsia="宋体" w:hAnsi="宋体" w:cs="宋体"/>
          <w:sz w:val="14"/>
          <w:szCs w:val="14"/>
          <w:lang w:eastAsia="zh-CN"/>
        </w:rPr>
      </w:pPr>
      <w:r w:rsidRPr="00035F6E">
        <w:rPr>
          <w:rFonts w:eastAsiaTheme="minorHAnsi"/>
        </w:rPr>
        <w:pict>
          <v:shape id="_x0000_s4802" type="#_x0000_t202" style="position:absolute;left:0;text-align:left;margin-left:250.5pt;margin-top:9.25pt;width:22.5pt;height:18pt;z-index:-251268096;mso-position-horizontal-relative:page" filled="f" stroked="f">
            <v:textbox inset="0,0,0,0">
              <w:txbxContent>
                <w:p w:rsidR="000B7B9A" w:rsidRDefault="000B7B9A" w:rsidP="000B7B9A">
                  <w:pPr>
                    <w:spacing w:line="360" w:lineRule="exact"/>
                    <w:rPr>
                      <w:rFonts w:ascii="宋体" w:eastAsia="宋体" w:hAnsi="宋体" w:cs="宋体"/>
                      <w:sz w:val="36"/>
                      <w:szCs w:val="36"/>
                    </w:rPr>
                  </w:pPr>
                  <w:r>
                    <w:rPr>
                      <w:rFonts w:ascii="宋体" w:eastAsia="宋体" w:hAnsi="宋体" w:cs="宋体"/>
                      <w:color w:val="918F91"/>
                      <w:w w:val="125"/>
                      <w:sz w:val="36"/>
                      <w:szCs w:val="36"/>
                    </w:rPr>
                    <w:t>，</w:t>
                  </w:r>
                </w:p>
              </w:txbxContent>
            </v:textbox>
            <w10:wrap anchorx="page"/>
          </v:shape>
        </w:pict>
      </w:r>
      <w:r w:rsidR="000B7B9A">
        <w:rPr>
          <w:rFonts w:ascii="宋体" w:eastAsia="宋体" w:hAnsi="宋体" w:cs="宋体"/>
          <w:color w:val="918F91"/>
          <w:sz w:val="12"/>
          <w:szCs w:val="12"/>
          <w:lang w:eastAsia="zh-CN"/>
        </w:rPr>
        <w:t>项目</w:t>
      </w:r>
      <w:r w:rsidR="000B7B9A">
        <w:rPr>
          <w:rFonts w:ascii="宋体" w:eastAsia="宋体" w:hAnsi="宋体" w:cs="宋体"/>
          <w:color w:val="918F91"/>
          <w:sz w:val="12"/>
          <w:szCs w:val="12"/>
          <w:lang w:eastAsia="zh-CN"/>
        </w:rPr>
        <w:tab/>
      </w:r>
      <w:r w:rsidR="000B7B9A">
        <w:rPr>
          <w:rFonts w:ascii="宋体" w:eastAsia="宋体" w:hAnsi="宋体" w:cs="宋体"/>
          <w:color w:val="9EA0A6"/>
          <w:w w:val="85"/>
          <w:sz w:val="14"/>
          <w:szCs w:val="14"/>
          <w:lang w:eastAsia="zh-CN"/>
        </w:rPr>
        <w:t>智商t.Jl</w:t>
      </w:r>
      <w:r w:rsidR="000B7B9A">
        <w:rPr>
          <w:rFonts w:ascii="宋体" w:eastAsia="宋体" w:hAnsi="宋体" w:cs="宋体"/>
          <w:color w:val="9EA0A6"/>
          <w:w w:val="85"/>
          <w:sz w:val="14"/>
          <w:szCs w:val="14"/>
          <w:lang w:eastAsia="zh-CN"/>
        </w:rPr>
        <w:tab/>
      </w:r>
      <w:r w:rsidR="000B7B9A">
        <w:rPr>
          <w:rFonts w:ascii="宋体" w:eastAsia="宋体" w:hAnsi="宋体" w:cs="宋体"/>
          <w:color w:val="918F91"/>
          <w:sz w:val="12"/>
          <w:szCs w:val="12"/>
          <w:lang w:eastAsia="zh-CN"/>
        </w:rPr>
        <w:t>越鑫</w:t>
      </w:r>
      <w:r w:rsidR="000B7B9A">
        <w:rPr>
          <w:rFonts w:ascii="宋体" w:eastAsia="宋体" w:hAnsi="宋体" w:cs="宋体"/>
          <w:color w:val="918F91"/>
          <w:sz w:val="12"/>
          <w:szCs w:val="12"/>
          <w:lang w:eastAsia="zh-CN"/>
        </w:rPr>
        <w:tab/>
      </w:r>
      <w:r w:rsidR="000B7B9A">
        <w:rPr>
          <w:rFonts w:ascii="宋体" w:eastAsia="宋体" w:hAnsi="宋体" w:cs="宋体"/>
          <w:color w:val="918F91"/>
          <w:position w:val="1"/>
          <w:sz w:val="12"/>
          <w:szCs w:val="12"/>
          <w:lang w:eastAsia="zh-CN"/>
        </w:rPr>
        <w:t>仅革</w:t>
      </w:r>
      <w:r w:rsidR="000B7B9A">
        <w:rPr>
          <w:rFonts w:ascii="宋体" w:eastAsia="宋体" w:hAnsi="宋体" w:cs="宋体"/>
          <w:color w:val="918F91"/>
          <w:position w:val="1"/>
          <w:sz w:val="12"/>
          <w:szCs w:val="12"/>
          <w:lang w:eastAsia="zh-CN"/>
        </w:rPr>
        <w:tab/>
      </w:r>
      <w:r w:rsidR="000B7B9A">
        <w:rPr>
          <w:rFonts w:ascii="宋体" w:eastAsia="宋体" w:hAnsi="宋体" w:cs="宋体"/>
          <w:color w:val="9EA0A6"/>
          <w:sz w:val="14"/>
          <w:szCs w:val="14"/>
          <w:lang w:eastAsia="zh-CN"/>
        </w:rPr>
        <w:t>自主</w:t>
      </w:r>
    </w:p>
    <w:p w:rsidR="000B7B9A" w:rsidRDefault="00035F6E" w:rsidP="000B7B9A">
      <w:pPr>
        <w:spacing w:before="5" w:line="116" w:lineRule="exact"/>
        <w:ind w:right="153"/>
        <w:jc w:val="right"/>
        <w:rPr>
          <w:rFonts w:ascii="宋体" w:eastAsia="宋体" w:hAnsi="宋体" w:cs="宋体"/>
          <w:sz w:val="15"/>
          <w:szCs w:val="15"/>
        </w:rPr>
      </w:pPr>
      <w:r w:rsidRPr="00035F6E">
        <w:rPr>
          <w:rFonts w:eastAsiaTheme="minorHAnsi"/>
        </w:rPr>
        <w:pict>
          <v:group id="_x0000_s4786" style="position:absolute;left:0;text-align:left;margin-left:306.75pt;margin-top:8pt;width:105pt;height:.1pt;z-index:-251275264;mso-position-horizontal-relative:page" coordorigin="6135,160" coordsize="2100,2">
            <v:shape id="_x0000_s4787" style="position:absolute;left:6135;top:160;width:2100;height:2" coordorigin="6135,160" coordsize="2100,0" path="m6135,160r2100,e" filled="f" strokecolor="#849c84" strokeweight="6pt">
              <v:path arrowok="t"/>
            </v:shape>
            <w10:wrap anchorx="page"/>
          </v:group>
        </w:pict>
      </w:r>
      <w:r w:rsidR="000B7B9A">
        <w:rPr>
          <w:rFonts w:ascii="Times New Roman" w:eastAsia="Times New Roman" w:hAnsi="Times New Roman" w:cs="Times New Roman"/>
          <w:color w:val="6C6867"/>
          <w:spacing w:val="-43"/>
          <w:w w:val="130"/>
          <w:sz w:val="14"/>
          <w:szCs w:val="14"/>
        </w:rPr>
        <w:t>1</w:t>
      </w:r>
      <w:r w:rsidR="000B7B9A">
        <w:rPr>
          <w:rFonts w:ascii="Times New Roman" w:eastAsia="Times New Roman" w:hAnsi="Times New Roman" w:cs="Times New Roman"/>
          <w:color w:val="918F91"/>
          <w:spacing w:val="-13"/>
          <w:w w:val="130"/>
          <w:sz w:val="14"/>
          <w:szCs w:val="14"/>
        </w:rPr>
        <w:t>0</w:t>
      </w:r>
      <w:r w:rsidR="000B7B9A">
        <w:rPr>
          <w:rFonts w:ascii="宋体" w:eastAsia="宋体" w:hAnsi="宋体" w:cs="宋体"/>
          <w:color w:val="918F91"/>
          <w:w w:val="130"/>
          <w:sz w:val="10"/>
          <w:szCs w:val="10"/>
        </w:rPr>
        <w:t>刷刷呵</w:t>
      </w:r>
      <w:r w:rsidR="000B7B9A">
        <w:rPr>
          <w:rFonts w:ascii="宋体" w:eastAsia="宋体" w:hAnsi="宋体" w:cs="宋体"/>
          <w:color w:val="918F91"/>
          <w:spacing w:val="-7"/>
          <w:w w:val="130"/>
          <w:sz w:val="10"/>
          <w:szCs w:val="10"/>
        </w:rPr>
        <w:t>础</w:t>
      </w:r>
      <w:r w:rsidR="000B7B9A">
        <w:rPr>
          <w:rFonts w:ascii="Arial" w:eastAsia="Arial" w:hAnsi="Arial" w:cs="Arial"/>
          <w:color w:val="918F91"/>
          <w:spacing w:val="-25"/>
          <w:w w:val="130"/>
          <w:sz w:val="14"/>
          <w:szCs w:val="14"/>
        </w:rPr>
        <w:t>a</w:t>
      </w:r>
      <w:r w:rsidR="000B7B9A">
        <w:rPr>
          <w:rFonts w:ascii="宋体" w:eastAsia="宋体" w:hAnsi="宋体" w:cs="宋体"/>
          <w:color w:val="918F91"/>
          <w:spacing w:val="-2"/>
          <w:w w:val="130"/>
          <w:sz w:val="12"/>
          <w:szCs w:val="12"/>
        </w:rPr>
        <w:t>崎</w:t>
      </w:r>
      <w:r w:rsidR="000B7B9A">
        <w:rPr>
          <w:rFonts w:ascii="Arial" w:eastAsia="Arial" w:hAnsi="Arial" w:cs="Arial"/>
          <w:color w:val="918F91"/>
          <w:w w:val="130"/>
          <w:sz w:val="14"/>
          <w:szCs w:val="14"/>
        </w:rPr>
        <w:t>(</w:t>
      </w:r>
      <w:r w:rsidR="000B7B9A">
        <w:rPr>
          <w:rFonts w:ascii="Arial" w:eastAsia="Arial" w:hAnsi="Arial" w:cs="Arial"/>
          <w:color w:val="918F91"/>
          <w:spacing w:val="-40"/>
          <w:w w:val="130"/>
          <w:sz w:val="14"/>
          <w:szCs w:val="14"/>
        </w:rPr>
        <w:t>u</w:t>
      </w:r>
      <w:r w:rsidR="000B7B9A">
        <w:rPr>
          <w:rFonts w:ascii="宋体" w:eastAsia="宋体" w:hAnsi="宋体" w:cs="宋体"/>
          <w:color w:val="918F91"/>
          <w:w w:val="130"/>
          <w:sz w:val="9"/>
          <w:szCs w:val="9"/>
        </w:rPr>
        <w:t>悦剧</w:t>
      </w:r>
      <w:r w:rsidR="000B7B9A">
        <w:rPr>
          <w:rFonts w:ascii="宋体" w:eastAsia="宋体" w:hAnsi="宋体" w:cs="宋体"/>
          <w:color w:val="918F91"/>
          <w:spacing w:val="-9"/>
          <w:w w:val="130"/>
          <w:sz w:val="9"/>
          <w:szCs w:val="9"/>
        </w:rPr>
        <w:t>时</w:t>
      </w:r>
      <w:r w:rsidR="000B7B9A">
        <w:rPr>
          <w:rFonts w:ascii="Times New Roman" w:eastAsia="Times New Roman" w:hAnsi="Times New Roman" w:cs="Times New Roman"/>
          <w:color w:val="918F91"/>
          <w:w w:val="130"/>
          <w:sz w:val="13"/>
          <w:szCs w:val="13"/>
        </w:rPr>
        <w:t>est.</w:t>
      </w:r>
      <w:r w:rsidR="000B7B9A">
        <w:rPr>
          <w:rFonts w:ascii="Times New Roman" w:eastAsia="Times New Roman" w:hAnsi="Times New Roman" w:cs="Times New Roman"/>
          <w:color w:val="918F91"/>
          <w:spacing w:val="-21"/>
          <w:w w:val="130"/>
          <w:sz w:val="13"/>
          <w:szCs w:val="13"/>
        </w:rPr>
        <w:t>(</w:t>
      </w:r>
      <w:r w:rsidR="000B7B9A">
        <w:rPr>
          <w:rFonts w:ascii="宋体" w:eastAsia="宋体" w:hAnsi="宋体" w:cs="宋体"/>
          <w:color w:val="918F91"/>
          <w:w w:val="130"/>
          <w:sz w:val="11"/>
          <w:szCs w:val="11"/>
        </w:rPr>
        <w:t xml:space="preserve">)I:    </w:t>
      </w:r>
      <w:r w:rsidR="000B7B9A">
        <w:rPr>
          <w:rFonts w:ascii="宋体" w:eastAsia="宋体" w:hAnsi="宋体" w:cs="宋体"/>
          <w:color w:val="918F91"/>
          <w:spacing w:val="27"/>
          <w:w w:val="130"/>
          <w:sz w:val="11"/>
          <w:szCs w:val="11"/>
        </w:rPr>
        <w:t xml:space="preserve"> </w:t>
      </w:r>
      <w:r w:rsidR="000B7B9A">
        <w:rPr>
          <w:rFonts w:ascii="Times New Roman" w:eastAsia="Times New Roman" w:hAnsi="Times New Roman" w:cs="Times New Roman"/>
          <w:color w:val="8D7AA2"/>
          <w:spacing w:val="-33"/>
          <w:w w:val="130"/>
          <w:sz w:val="19"/>
          <w:szCs w:val="19"/>
        </w:rPr>
        <w:t>B</w:t>
      </w:r>
      <w:r w:rsidR="000B7B9A">
        <w:rPr>
          <w:rFonts w:ascii="宋体" w:eastAsia="宋体" w:hAnsi="宋体" w:cs="宋体"/>
          <w:color w:val="8D7AA2"/>
          <w:w w:val="130"/>
          <w:sz w:val="15"/>
          <w:szCs w:val="15"/>
        </w:rPr>
        <w:t>王</w:t>
      </w:r>
    </w:p>
    <w:p w:rsidR="000B7B9A" w:rsidRDefault="000B7B9A" w:rsidP="000B7B9A">
      <w:pPr>
        <w:spacing w:line="116" w:lineRule="exact"/>
        <w:jc w:val="right"/>
        <w:rPr>
          <w:rFonts w:ascii="宋体" w:eastAsia="宋体" w:hAnsi="宋体" w:cs="宋体"/>
          <w:sz w:val="15"/>
          <w:szCs w:val="15"/>
        </w:rPr>
        <w:sectPr w:rsidR="000B7B9A">
          <w:type w:val="continuous"/>
          <w:pgSz w:w="12240" w:h="15840"/>
          <w:pgMar w:top="1480" w:right="1140" w:bottom="280" w:left="680" w:header="720" w:footer="720" w:gutter="0"/>
          <w:cols w:space="720"/>
        </w:sectPr>
      </w:pPr>
    </w:p>
    <w:p w:rsidR="000B7B9A" w:rsidRDefault="000B7B9A" w:rsidP="000B7B9A">
      <w:pPr>
        <w:spacing w:line="163" w:lineRule="exact"/>
        <w:ind w:left="2560"/>
        <w:rPr>
          <w:rFonts w:ascii="Times New Roman" w:eastAsia="Times New Roman" w:hAnsi="Times New Roman" w:cs="Times New Roman"/>
          <w:sz w:val="16"/>
          <w:szCs w:val="16"/>
        </w:rPr>
      </w:pPr>
      <w:r>
        <w:rPr>
          <w:rFonts w:ascii="宋体" w:eastAsia="宋体" w:hAnsi="宋体" w:cs="宋体"/>
          <w:color w:val="918F91"/>
          <w:w w:val="140"/>
          <w:sz w:val="13"/>
          <w:szCs w:val="13"/>
        </w:rPr>
        <w:lastRenderedPageBreak/>
        <w:t>0</w:t>
      </w:r>
      <w:r>
        <w:rPr>
          <w:rFonts w:ascii="宋体" w:eastAsia="宋体" w:hAnsi="宋体" w:cs="宋体"/>
          <w:color w:val="918F91"/>
          <w:spacing w:val="-19"/>
          <w:w w:val="140"/>
          <w:sz w:val="13"/>
          <w:szCs w:val="13"/>
        </w:rPr>
        <w:t>&lt;</w:t>
      </w:r>
      <w:r>
        <w:rPr>
          <w:rFonts w:ascii="Times New Roman" w:eastAsia="Times New Roman" w:hAnsi="Times New Roman" w:cs="Times New Roman"/>
          <w:color w:val="918F91"/>
          <w:w w:val="140"/>
          <w:sz w:val="16"/>
          <w:szCs w:val="16"/>
        </w:rPr>
        <w:t>"09</w:t>
      </w:r>
    </w:p>
    <w:p w:rsidR="000B7B9A" w:rsidRDefault="00035F6E" w:rsidP="000B7B9A">
      <w:pPr>
        <w:tabs>
          <w:tab w:val="right" w:pos="4433"/>
        </w:tabs>
        <w:spacing w:line="366" w:lineRule="exact"/>
        <w:ind w:left="2560"/>
        <w:rPr>
          <w:rFonts w:ascii="Times New Roman" w:eastAsia="Times New Roman" w:hAnsi="Times New Roman" w:cs="Times New Roman"/>
          <w:sz w:val="14"/>
          <w:szCs w:val="14"/>
        </w:rPr>
      </w:pPr>
      <w:r w:rsidRPr="00035F6E">
        <w:rPr>
          <w:rFonts w:eastAsiaTheme="minorHAnsi"/>
        </w:rPr>
        <w:pict>
          <v:group id="_x0000_s4788" style="position:absolute;left:0;text-align:left;margin-left:306pt;margin-top:13.65pt;width:106.5pt;height:11.25pt;z-index:-251274240;mso-position-horizontal-relative:page" coordorigin="6120,273" coordsize="2130,225">
            <v:shape id="_x0000_s4789" style="position:absolute;left:6120;top:273;width:2130;height:225" coordorigin="6120,273" coordsize="2130,225" path="m6120,273r2130,l8250,498r-2130,l6120,273xe" fillcolor="#939393" stroked="f">
              <v:path arrowok="t"/>
            </v:shape>
            <w10:wrap anchorx="page"/>
          </v:group>
        </w:pict>
      </w:r>
      <w:r w:rsidR="000B7B9A">
        <w:rPr>
          <w:rFonts w:ascii="Times New Roman" w:eastAsia="Times New Roman" w:hAnsi="Times New Roman" w:cs="Times New Roman"/>
          <w:color w:val="918F91"/>
          <w:spacing w:val="-6"/>
          <w:w w:val="70"/>
          <w:sz w:val="14"/>
          <w:szCs w:val="14"/>
        </w:rPr>
        <w:t>C</w:t>
      </w:r>
      <w:r w:rsidR="000B7B9A">
        <w:rPr>
          <w:rFonts w:ascii="宋体" w:eastAsia="宋体" w:hAnsi="宋体" w:cs="宋体"/>
          <w:color w:val="918F91"/>
          <w:w w:val="70"/>
          <w:sz w:val="29"/>
          <w:szCs w:val="29"/>
        </w:rPr>
        <w:t>..</w:t>
      </w:r>
      <w:r w:rsidR="000B7B9A">
        <w:rPr>
          <w:rFonts w:ascii="宋体" w:eastAsia="宋体" w:hAnsi="宋体" w:cs="宋体"/>
          <w:color w:val="918F91"/>
          <w:spacing w:val="-16"/>
          <w:w w:val="70"/>
          <w:sz w:val="29"/>
          <w:szCs w:val="29"/>
        </w:rPr>
        <w:t>，</w:t>
      </w:r>
      <w:r w:rsidR="000B7B9A">
        <w:rPr>
          <w:rFonts w:ascii="Times New Roman" w:eastAsia="Times New Roman" w:hAnsi="Times New Roman" w:cs="Times New Roman"/>
          <w:color w:val="918F91"/>
          <w:w w:val="70"/>
          <w:sz w:val="14"/>
          <w:szCs w:val="14"/>
        </w:rPr>
        <w:t>d</w:t>
      </w:r>
      <w:r w:rsidR="000B7B9A">
        <w:rPr>
          <w:rFonts w:ascii="Times New Roman" w:eastAsia="Times New Roman" w:hAnsi="Times New Roman" w:cs="Times New Roman"/>
          <w:color w:val="918F91"/>
          <w:sz w:val="14"/>
          <w:szCs w:val="14"/>
        </w:rPr>
        <w:t xml:space="preserve"> </w:t>
      </w:r>
      <w:r w:rsidR="000B7B9A">
        <w:rPr>
          <w:rFonts w:ascii="Times New Roman" w:eastAsia="Times New Roman" w:hAnsi="Times New Roman" w:cs="Times New Roman"/>
          <w:color w:val="918F91"/>
          <w:sz w:val="14"/>
          <w:szCs w:val="14"/>
        </w:rPr>
        <w:tab/>
      </w:r>
      <w:r w:rsidR="000B7B9A">
        <w:rPr>
          <w:rFonts w:ascii="Times New Roman" w:eastAsia="Times New Roman" w:hAnsi="Times New Roman" w:cs="Times New Roman"/>
          <w:color w:val="918F91"/>
          <w:w w:val="140"/>
          <w:sz w:val="14"/>
          <w:szCs w:val="14"/>
        </w:rPr>
        <w:t>3</w:t>
      </w:r>
    </w:p>
    <w:p w:rsidR="000B7B9A" w:rsidRDefault="000B7B9A" w:rsidP="000B7B9A">
      <w:pPr>
        <w:tabs>
          <w:tab w:val="left" w:pos="4314"/>
        </w:tabs>
        <w:spacing w:before="84"/>
        <w:ind w:left="2560"/>
        <w:rPr>
          <w:rFonts w:ascii="Times New Roman" w:eastAsia="Times New Roman" w:hAnsi="Times New Roman" w:cs="Times New Roman"/>
          <w:sz w:val="16"/>
          <w:szCs w:val="16"/>
        </w:rPr>
      </w:pPr>
      <w:r>
        <w:rPr>
          <w:rFonts w:ascii="Times New Roman" w:eastAsia="Times New Roman" w:hAnsi="Times New Roman" w:cs="Times New Roman"/>
          <w:color w:val="9EA0A6"/>
          <w:w w:val="140"/>
          <w:sz w:val="16"/>
          <w:szCs w:val="16"/>
        </w:rPr>
        <w:t>0</w:t>
      </w:r>
      <w:r>
        <w:rPr>
          <w:rFonts w:ascii="Times New Roman" w:eastAsia="Times New Roman" w:hAnsi="Times New Roman" w:cs="Times New Roman"/>
          <w:color w:val="9EA0A6"/>
          <w:spacing w:val="-17"/>
          <w:w w:val="140"/>
          <w:sz w:val="16"/>
          <w:szCs w:val="16"/>
        </w:rPr>
        <w:t>'</w:t>
      </w:r>
      <w:r>
        <w:rPr>
          <w:rFonts w:ascii="宋体" w:eastAsia="宋体" w:hAnsi="宋体" w:cs="宋体"/>
          <w:color w:val="9EA0A6"/>
          <w:w w:val="140"/>
          <w:sz w:val="12"/>
          <w:szCs w:val="12"/>
        </w:rPr>
        <w:t>刷刷</w:t>
      </w:r>
      <w:r>
        <w:rPr>
          <w:rFonts w:ascii="宋体" w:eastAsia="宋体" w:hAnsi="宋体" w:cs="宋体"/>
          <w:color w:val="9EA0A6"/>
          <w:w w:val="140"/>
          <w:sz w:val="12"/>
          <w:szCs w:val="12"/>
        </w:rPr>
        <w:tab/>
      </w:r>
      <w:r>
        <w:rPr>
          <w:rFonts w:ascii="Times New Roman" w:eastAsia="Times New Roman" w:hAnsi="Times New Roman" w:cs="Times New Roman"/>
          <w:color w:val="9EA0A6"/>
          <w:w w:val="140"/>
          <w:position w:val="1"/>
          <w:sz w:val="16"/>
          <w:szCs w:val="16"/>
        </w:rPr>
        <w:t>3</w:t>
      </w:r>
    </w:p>
    <w:p w:rsidR="000B7B9A" w:rsidRDefault="000B7B9A" w:rsidP="000B7B9A">
      <w:pPr>
        <w:spacing w:before="118"/>
        <w:ind w:left="322"/>
        <w:jc w:val="center"/>
        <w:rPr>
          <w:rFonts w:ascii="Times New Roman" w:eastAsia="Times New Roman" w:hAnsi="Times New Roman" w:cs="Times New Roman"/>
          <w:sz w:val="14"/>
          <w:szCs w:val="14"/>
        </w:rPr>
      </w:pPr>
      <w:r>
        <w:rPr>
          <w:w w:val="115"/>
        </w:rPr>
        <w:br w:type="column"/>
      </w:r>
      <w:r>
        <w:rPr>
          <w:rFonts w:ascii="Times New Roman" w:eastAsia="Times New Roman" w:hAnsi="Times New Roman" w:cs="Times New Roman"/>
          <w:color w:val="6C6867"/>
          <w:w w:val="115"/>
          <w:sz w:val="14"/>
          <w:szCs w:val="14"/>
        </w:rPr>
        <w:lastRenderedPageBreak/>
        <w:t>1</w:t>
      </w:r>
      <w:r>
        <w:rPr>
          <w:rFonts w:ascii="Times New Roman" w:eastAsia="Times New Roman" w:hAnsi="Times New Roman" w:cs="Times New Roman"/>
          <w:color w:val="6C6867"/>
          <w:spacing w:val="-20"/>
          <w:w w:val="115"/>
          <w:sz w:val="14"/>
          <w:szCs w:val="14"/>
        </w:rPr>
        <w:t>1</w:t>
      </w:r>
      <w:r>
        <w:rPr>
          <w:rFonts w:ascii="Times New Roman" w:eastAsia="Times New Roman" w:hAnsi="Times New Roman" w:cs="Times New Roman"/>
          <w:color w:val="918F91"/>
          <w:w w:val="115"/>
          <w:sz w:val="14"/>
          <w:szCs w:val="14"/>
        </w:rPr>
        <w:t>820)</w:t>
      </w:r>
    </w:p>
    <w:p w:rsidR="000B7B9A" w:rsidRDefault="000B7B9A" w:rsidP="000B7B9A">
      <w:pPr>
        <w:jc w:val="center"/>
        <w:rPr>
          <w:rFonts w:ascii="Times New Roman" w:eastAsia="Times New Roman" w:hAnsi="Times New Roman" w:cs="Times New Roman"/>
          <w:sz w:val="14"/>
          <w:szCs w:val="14"/>
        </w:rPr>
        <w:sectPr w:rsidR="000B7B9A">
          <w:type w:val="continuous"/>
          <w:pgSz w:w="12240" w:h="15840"/>
          <w:pgMar w:top="1480" w:right="1140" w:bottom="280" w:left="680" w:header="720" w:footer="720" w:gutter="0"/>
          <w:cols w:num="2" w:space="720" w:equalWidth="0">
            <w:col w:w="4434" w:space="756"/>
            <w:col w:w="5230"/>
          </w:cols>
        </w:sectPr>
      </w:pPr>
    </w:p>
    <w:p w:rsidR="000B7B9A" w:rsidRDefault="00035F6E" w:rsidP="000B7B9A">
      <w:pPr>
        <w:spacing w:line="200" w:lineRule="exact"/>
        <w:rPr>
          <w:sz w:val="20"/>
          <w:szCs w:val="20"/>
        </w:rPr>
      </w:pPr>
      <w:r w:rsidRPr="00035F6E">
        <w:lastRenderedPageBreak/>
        <w:pict>
          <v:group id="_x0000_s4784" style="position:absolute;margin-left:96pt;margin-top:343.9pt;width:516pt;height:.1pt;z-index:-251276288;mso-position-horizontal-relative:page;mso-position-vertical-relative:page" coordorigin="1920,6878" coordsize="10320,2">
            <v:shape id="_x0000_s4785" style="position:absolute;left:1920;top:6878;width:10320;height:2" coordorigin="1920,6878" coordsize="10320,0" path="m1920,6878r10320,e" filled="f" strokecolor="#acc4dc" strokeweight="2.25pt">
              <v:path arrowok="t"/>
            </v:shape>
            <w10:wrap anchorx="page" anchory="page"/>
          </v:group>
        </w:pict>
      </w:r>
      <w:r w:rsidRPr="00035F6E">
        <w:pict>
          <v:group id="_x0000_s4790" style="position:absolute;margin-left:3in;margin-top:639pt;width:394.5pt;height:.1pt;z-index:-251273216;mso-position-horizontal-relative:page;mso-position-vertical-relative:page" coordorigin="4320,12780" coordsize="7890,2">
            <v:shape id="_x0000_s4791" style="position:absolute;left:4320;top:12780;width:7890;height:2" coordorigin="4320,12780" coordsize="7890,0" path="m4320,12780r7890,e" filled="f" strokecolor="#d4d4d4" strokeweight="1.5pt">
              <v:path arrowok="t"/>
            </v:shape>
            <w10:wrap anchorx="page" anchory="page"/>
          </v:group>
        </w:pic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40" w:lineRule="exact"/>
        <w:rPr>
          <w:sz w:val="24"/>
          <w:szCs w:val="24"/>
        </w:rPr>
      </w:pPr>
    </w:p>
    <w:p w:rsidR="000B7B9A" w:rsidRDefault="000B7B9A" w:rsidP="000B7B9A">
      <w:pPr>
        <w:ind w:left="1270"/>
        <w:rPr>
          <w:rFonts w:ascii="宋体" w:eastAsia="宋体" w:hAnsi="宋体" w:cs="宋体"/>
        </w:rPr>
      </w:pPr>
      <w:r>
        <w:rPr>
          <w:rFonts w:ascii="宋体" w:eastAsia="宋体" w:hAnsi="宋体" w:cs="宋体"/>
          <w:color w:val="E09978"/>
          <w:spacing w:val="21"/>
          <w:w w:val="150"/>
          <w:sz w:val="42"/>
          <w:szCs w:val="42"/>
        </w:rPr>
        <w:t>牟</w:t>
      </w:r>
      <w:r>
        <w:rPr>
          <w:rFonts w:ascii="Times New Roman" w:eastAsia="Times New Roman" w:hAnsi="Times New Roman" w:cs="Times New Roman"/>
          <w:color w:val="1D1819"/>
          <w:spacing w:val="-49"/>
          <w:w w:val="150"/>
          <w:sz w:val="29"/>
          <w:szCs w:val="29"/>
        </w:rPr>
        <w:t>S</w:t>
      </w:r>
      <w:r>
        <w:rPr>
          <w:rFonts w:ascii="宋体" w:eastAsia="宋体" w:hAnsi="宋体" w:cs="宋体"/>
          <w:color w:val="1D1819"/>
          <w:spacing w:val="-44"/>
          <w:w w:val="150"/>
        </w:rPr>
        <w:t>町</w:t>
      </w:r>
      <w:r>
        <w:rPr>
          <w:rFonts w:ascii="Times New Roman" w:eastAsia="Times New Roman" w:hAnsi="Times New Roman" w:cs="Times New Roman"/>
          <w:color w:val="1D1819"/>
          <w:spacing w:val="-31"/>
          <w:w w:val="150"/>
          <w:sz w:val="29"/>
          <w:szCs w:val="29"/>
        </w:rPr>
        <w:t>ω</w:t>
      </w:r>
      <w:r>
        <w:rPr>
          <w:rFonts w:ascii="宋体" w:eastAsia="宋体" w:hAnsi="宋体" w:cs="宋体"/>
          <w:color w:val="1D1819"/>
          <w:spacing w:val="-50"/>
          <w:w w:val="150"/>
        </w:rPr>
        <w:t>阳</w:t>
      </w:r>
      <w:r>
        <w:rPr>
          <w:rFonts w:ascii="宋体" w:eastAsia="宋体" w:hAnsi="宋体" w:cs="宋体"/>
          <w:color w:val="D37142"/>
          <w:w w:val="150"/>
        </w:rPr>
        <w:t>回</w:t>
      </w:r>
    </w:p>
    <w:p w:rsidR="000B7B9A" w:rsidRDefault="000B7B9A" w:rsidP="000B7B9A">
      <w:pPr>
        <w:rPr>
          <w:rFonts w:ascii="宋体" w:eastAsia="宋体" w:hAnsi="宋体" w:cs="宋体"/>
        </w:rPr>
        <w:sectPr w:rsidR="000B7B9A">
          <w:type w:val="continuous"/>
          <w:pgSz w:w="12240" w:h="15840"/>
          <w:pgMar w:top="1480" w:right="1140" w:bottom="280" w:left="680" w:header="720" w:footer="720" w:gutter="0"/>
          <w:cols w:space="720"/>
        </w:sectPr>
      </w:pPr>
    </w:p>
    <w:p w:rsidR="000B7B9A" w:rsidRDefault="000B7B9A" w:rsidP="000B7B9A">
      <w:pPr>
        <w:spacing w:before="1" w:line="240" w:lineRule="exact"/>
        <w:rPr>
          <w:sz w:val="24"/>
          <w:szCs w:val="24"/>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665855"/>
            <wp:effectExtent l="1905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a:srcRect/>
                    <a:stretch>
                      <a:fillRect/>
                    </a:stretch>
                  </pic:blipFill>
                  <pic:spPr bwMode="auto">
                    <a:xfrm>
                      <a:off x="0" y="0"/>
                      <a:ext cx="6551930" cy="366585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pPr>
      <w:r>
        <w:rPr>
          <w:w w:val="95"/>
        </w:rPr>
        <w:t>5.2</w:t>
      </w:r>
      <w:r>
        <w:rPr>
          <w:spacing w:val="27"/>
          <w:w w:val="95"/>
        </w:rPr>
        <w:t xml:space="preserve"> </w:t>
      </w:r>
      <w:r>
        <w:rPr>
          <w:w w:val="95"/>
        </w:rPr>
        <w:t>安装完成，点击</w:t>
      </w:r>
      <w:r>
        <w:rPr>
          <w:spacing w:val="28"/>
          <w:w w:val="95"/>
        </w:rPr>
        <w:t xml:space="preserve"> </w:t>
      </w:r>
      <w:r>
        <w:rPr>
          <w:w w:val="95"/>
        </w:rPr>
        <w:t>&lt;返回&gt;。</w:t>
      </w:r>
    </w:p>
    <w:p w:rsidR="000B7B9A" w:rsidRDefault="000B7B9A" w:rsidP="000B7B9A">
      <w:pPr>
        <w:spacing w:before="7" w:line="150" w:lineRule="exact"/>
        <w:rPr>
          <w:sz w:val="15"/>
          <w:szCs w:val="15"/>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3641725"/>
            <wp:effectExtent l="1905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a:srcRect/>
                    <a:stretch>
                      <a:fillRect/>
                    </a:stretch>
                  </pic:blipFill>
                  <pic:spPr bwMode="auto">
                    <a:xfrm>
                      <a:off x="0" y="0"/>
                      <a:ext cx="6551930" cy="3641725"/>
                    </a:xfrm>
                    <a:prstGeom prst="rect">
                      <a:avLst/>
                    </a:prstGeom>
                    <a:noFill/>
                    <a:ln w="9525">
                      <a:noFill/>
                      <a:miter lim="800000"/>
                      <a:headEnd/>
                      <a:tailEnd/>
                    </a:ln>
                  </pic:spPr>
                </pic:pic>
              </a:graphicData>
            </a:graphic>
          </wp:inline>
        </w:drawing>
      </w:r>
    </w:p>
    <w:p w:rsidR="000B7B9A" w:rsidRDefault="000B7B9A" w:rsidP="000B7B9A">
      <w:pPr>
        <w:pStyle w:val="BodyText"/>
        <w:spacing w:before="67"/>
        <w:ind w:left="197"/>
      </w:pPr>
      <w:r>
        <w:t>5.3</w:t>
      </w:r>
      <w:r>
        <w:rPr>
          <w:spacing w:val="-4"/>
        </w:rPr>
        <w:t xml:space="preserve"> </w:t>
      </w:r>
      <w:r>
        <w:t>业务安装完成。</w:t>
      </w:r>
    </w:p>
    <w:p w:rsidR="000B7B9A" w:rsidRDefault="000B7B9A" w:rsidP="000B7B9A">
      <w:pPr>
        <w:sectPr w:rsidR="000B7B9A">
          <w:headerReference w:type="even" r:id="rId92"/>
          <w:headerReference w:type="default" r:id="rId93"/>
          <w:pgSz w:w="12240" w:h="15840"/>
          <w:pgMar w:top="900" w:right="0" w:bottom="280" w:left="1720" w:header="713" w:footer="0" w:gutter="0"/>
          <w:pgNumType w:start="29"/>
          <w:cols w:space="720"/>
        </w:sectPr>
      </w:pPr>
    </w:p>
    <w:p w:rsidR="000B7B9A" w:rsidRDefault="000B7B9A" w:rsidP="000B7B9A">
      <w:pPr>
        <w:spacing w:before="1" w:line="240" w:lineRule="exact"/>
        <w:rPr>
          <w:sz w:val="24"/>
          <w:szCs w:val="24"/>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657600"/>
            <wp:effectExtent l="1905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4"/>
                    <a:srcRect/>
                    <a:stretch>
                      <a:fillRect/>
                    </a:stretch>
                  </pic:blipFill>
                  <pic:spPr bwMode="auto">
                    <a:xfrm>
                      <a:off x="0" y="0"/>
                      <a:ext cx="6551930" cy="3657600"/>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rPr>
          <w:lang w:eastAsia="zh-CN"/>
        </w:rPr>
      </w:pPr>
      <w:r>
        <w:rPr>
          <w:noProof/>
          <w:lang w:eastAsia="zh-CN"/>
        </w:rPr>
        <w:drawing>
          <wp:anchor distT="0" distB="0" distL="114300" distR="114300" simplePos="0" relativeHeight="252049408" behindDoc="1" locked="0" layoutInCell="1" allowOverlap="1">
            <wp:simplePos x="0" y="0"/>
            <wp:positionH relativeFrom="page">
              <wp:posOffset>1217295</wp:posOffset>
            </wp:positionH>
            <wp:positionV relativeFrom="paragraph">
              <wp:posOffset>303530</wp:posOffset>
            </wp:positionV>
            <wp:extent cx="6555105" cy="4171950"/>
            <wp:effectExtent l="19050" t="0" r="0" b="0"/>
            <wp:wrapNone/>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pic:cNvPicPr>
                      <a:picLocks noChangeAspect="1" noChangeArrowheads="1"/>
                    </pic:cNvPicPr>
                  </pic:nvPicPr>
                  <pic:blipFill>
                    <a:blip r:embed="rId95"/>
                    <a:srcRect/>
                    <a:stretch>
                      <a:fillRect/>
                    </a:stretch>
                  </pic:blipFill>
                  <pic:spPr bwMode="auto">
                    <a:xfrm>
                      <a:off x="0" y="0"/>
                      <a:ext cx="6555105" cy="4171950"/>
                    </a:xfrm>
                    <a:prstGeom prst="rect">
                      <a:avLst/>
                    </a:prstGeom>
                    <a:noFill/>
                  </pic:spPr>
                </pic:pic>
              </a:graphicData>
            </a:graphic>
          </wp:anchor>
        </w:drawing>
      </w: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步骤六：主页左边是集群列表，右边是集群实时监控信息</w:t>
      </w:r>
    </w:p>
    <w:p w:rsidR="000B7B9A" w:rsidRDefault="000B7B9A" w:rsidP="000B7B9A">
      <w:pPr>
        <w:spacing w:before="4" w:line="100" w:lineRule="exact"/>
        <w:rPr>
          <w:sz w:val="10"/>
          <w:szCs w:val="1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pStyle w:val="BodyTex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步骤七：创建集群</w:t>
      </w:r>
    </w:p>
    <w:p w:rsidR="000B7B9A" w:rsidRDefault="000B7B9A" w:rsidP="000B7B9A">
      <w:pPr>
        <w:rPr>
          <w:lang w:eastAsia="zh-CN"/>
        </w:rPr>
        <w:sectPr w:rsidR="000B7B9A">
          <w:pgSz w:w="12240" w:h="15840"/>
          <w:pgMar w:top="900" w:right="0" w:bottom="280" w:left="700" w:header="713" w:footer="0" w:gutter="0"/>
          <w:cols w:space="720"/>
        </w:sectPr>
      </w:pPr>
    </w:p>
    <w:p w:rsidR="000B7B9A" w:rsidRDefault="000B7B9A" w:rsidP="000B7B9A">
      <w:pPr>
        <w:spacing w:before="4" w:line="130" w:lineRule="exact"/>
        <w:rPr>
          <w:sz w:val="13"/>
          <w:szCs w:val="13"/>
          <w:lang w:eastAsia="zh-CN"/>
        </w:rPr>
      </w:pPr>
    </w:p>
    <w:p w:rsidR="000B7B9A" w:rsidRDefault="000B7B9A" w:rsidP="000B7B9A">
      <w:pPr>
        <w:pStyle w:val="BodyText"/>
        <w:spacing w:line="310" w:lineRule="exact"/>
        <w:ind w:left="197"/>
        <w:rPr>
          <w:lang w:eastAsia="zh-CN"/>
        </w:rPr>
      </w:pPr>
      <w:r>
        <w:rPr>
          <w:lang w:eastAsia="zh-CN"/>
        </w:rPr>
        <w:t>7.1</w:t>
      </w:r>
      <w:r>
        <w:rPr>
          <w:spacing w:val="-26"/>
          <w:lang w:eastAsia="zh-CN"/>
        </w:rPr>
        <w:t xml:space="preserve"> </w:t>
      </w:r>
      <w:r>
        <w:rPr>
          <w:lang w:eastAsia="zh-CN"/>
        </w:rPr>
        <w:t>点击</w:t>
      </w:r>
      <w:r>
        <w:rPr>
          <w:spacing w:val="-25"/>
          <w:lang w:eastAsia="zh-CN"/>
        </w:rPr>
        <w:t xml:space="preserve"> </w:t>
      </w:r>
      <w:r>
        <w:rPr>
          <w:lang w:eastAsia="zh-CN"/>
        </w:rPr>
        <w:t>&lt;状态&gt;</w:t>
      </w:r>
      <w:r>
        <w:rPr>
          <w:spacing w:val="-26"/>
          <w:lang w:eastAsia="zh-CN"/>
        </w:rPr>
        <w:t xml:space="preserve"> </w:t>
      </w:r>
      <w:r>
        <w:rPr>
          <w:lang w:eastAsia="zh-CN"/>
        </w:rPr>
        <w:t>旁边的下拉菜单；</w:t>
      </w:r>
    </w:p>
    <w:p w:rsidR="000B7B9A" w:rsidRDefault="000B7B9A" w:rsidP="000B7B9A">
      <w:pPr>
        <w:spacing w:before="7" w:line="150" w:lineRule="exact"/>
        <w:rPr>
          <w:sz w:val="15"/>
          <w:szCs w:val="15"/>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174490"/>
            <wp:effectExtent l="1905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6"/>
                    <a:srcRect/>
                    <a:stretch>
                      <a:fillRect/>
                    </a:stretch>
                  </pic:blipFill>
                  <pic:spPr bwMode="auto">
                    <a:xfrm>
                      <a:off x="0" y="0"/>
                      <a:ext cx="6551930" cy="4174490"/>
                    </a:xfrm>
                    <a:prstGeom prst="rect">
                      <a:avLst/>
                    </a:prstGeom>
                    <a:noFill/>
                    <a:ln w="9525">
                      <a:noFill/>
                      <a:miter lim="800000"/>
                      <a:headEnd/>
                      <a:tailEnd/>
                    </a:ln>
                  </pic:spPr>
                </pic:pic>
              </a:graphicData>
            </a:graphic>
          </wp:inline>
        </w:drawing>
      </w:r>
    </w:p>
    <w:p w:rsidR="000B7B9A" w:rsidRDefault="000B7B9A" w:rsidP="000B7B9A">
      <w:pPr>
        <w:pStyle w:val="BodyText"/>
        <w:spacing w:before="67"/>
        <w:ind w:left="197"/>
      </w:pPr>
      <w:r>
        <w:rPr>
          <w:w w:val="95"/>
        </w:rPr>
        <w:t>7.2</w:t>
      </w:r>
      <w:r>
        <w:rPr>
          <w:spacing w:val="12"/>
          <w:w w:val="95"/>
        </w:rPr>
        <w:t xml:space="preserve"> </w:t>
      </w:r>
      <w:r>
        <w:rPr>
          <w:w w:val="95"/>
        </w:rPr>
        <w:t>点击</w:t>
      </w:r>
      <w:r>
        <w:rPr>
          <w:spacing w:val="13"/>
          <w:w w:val="95"/>
        </w:rPr>
        <w:t xml:space="preserve"> </w:t>
      </w:r>
      <w:r>
        <w:rPr>
          <w:w w:val="95"/>
        </w:rPr>
        <w:t>&lt;创建集群&gt;；</w:t>
      </w:r>
    </w:p>
    <w:p w:rsidR="000B7B9A" w:rsidRDefault="000B7B9A" w:rsidP="000B7B9A">
      <w:pPr>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158615"/>
            <wp:effectExtent l="1905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a:srcRect/>
                    <a:stretch>
                      <a:fillRect/>
                    </a:stretch>
                  </pic:blipFill>
                  <pic:spPr bwMode="auto">
                    <a:xfrm>
                      <a:off x="0" y="0"/>
                      <a:ext cx="6551930" cy="415861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rPr>
          <w:lang w:eastAsia="zh-CN"/>
        </w:rPr>
      </w:pPr>
      <w:r>
        <w:rPr>
          <w:lang w:eastAsia="zh-CN"/>
        </w:rPr>
        <w:t>7.3</w:t>
      </w:r>
      <w:r>
        <w:rPr>
          <w:spacing w:val="-26"/>
          <w:lang w:eastAsia="zh-CN"/>
        </w:rPr>
        <w:t xml:space="preserve"> </w:t>
      </w:r>
      <w:r>
        <w:rPr>
          <w:lang w:eastAsia="zh-CN"/>
        </w:rPr>
        <w:t>输入集群参数，点击</w:t>
      </w:r>
      <w:r>
        <w:rPr>
          <w:spacing w:val="-25"/>
          <w:lang w:eastAsia="zh-CN"/>
        </w:rPr>
        <w:t xml:space="preserve"> </w:t>
      </w:r>
      <w:r>
        <w:rPr>
          <w:lang w:eastAsia="zh-CN"/>
        </w:rPr>
        <w:t>&lt;高级选项&gt;</w:t>
      </w:r>
      <w:r>
        <w:rPr>
          <w:spacing w:val="-26"/>
          <w:lang w:eastAsia="zh-CN"/>
        </w:rPr>
        <w:t xml:space="preserve"> </w:t>
      </w:r>
      <w:r>
        <w:rPr>
          <w:lang w:eastAsia="zh-CN"/>
        </w:rPr>
        <w:t>可以设置更多参数；</w:t>
      </w:r>
    </w:p>
    <w:p w:rsidR="000B7B9A" w:rsidRDefault="000B7B9A" w:rsidP="000B7B9A">
      <w:pPr>
        <w:spacing w:line="310" w:lineRule="exact"/>
        <w:rPr>
          <w:lang w:eastAsia="zh-CN"/>
        </w:rPr>
        <w:sectPr w:rsidR="000B7B9A">
          <w:pgSz w:w="12240" w:h="15840"/>
          <w:pgMar w:top="900" w:right="0" w:bottom="280" w:left="700" w:header="713" w:footer="0" w:gutter="0"/>
          <w:cols w:space="720"/>
        </w:sectPr>
      </w:pPr>
    </w:p>
    <w:p w:rsidR="000B7B9A" w:rsidRDefault="00035F6E" w:rsidP="000B7B9A">
      <w:pPr>
        <w:spacing w:before="56"/>
        <w:ind w:left="5675"/>
        <w:rPr>
          <w:rFonts w:ascii="Times New Roman" w:eastAsia="Times New Roman" w:hAnsi="Times New Roman" w:cs="Times New Roman"/>
          <w:sz w:val="21"/>
          <w:szCs w:val="21"/>
        </w:rPr>
      </w:pPr>
      <w:r w:rsidRPr="00035F6E">
        <w:rPr>
          <w:rFonts w:eastAsiaTheme="minorHAnsi"/>
        </w:rPr>
        <w:lastRenderedPageBreak/>
        <w:pict>
          <v:group id="_x0000_s4804" style="position:absolute;left:0;text-align:left;margin-left:93pt;margin-top:28.95pt;width:517.5pt;height:186pt;z-index:-251266048;mso-position-horizontal-relative:page" coordorigin="1860,579" coordsize="10350,3720">
            <v:shape id="_x0000_s4805" type="#_x0000_t75" style="position:absolute;left:1860;top:579;width:10350;height:2190">
              <v:imagedata r:id="rId98" o:title=""/>
            </v:shape>
            <v:shape id="_x0000_s4806" type="#_x0000_t75" style="position:absolute;left:1950;top:2349;width:1380;height:1950">
              <v:imagedata r:id="rId99" o:title=""/>
            </v:shape>
            <v:group id="_x0000_s4807" style="position:absolute;left:3270;top:2454;width:1830;height:2" coordorigin="3270,2454" coordsize="1830,2">
              <v:shape id="_x0000_s4808" style="position:absolute;left:3270;top:2454;width:1830;height:2" coordorigin="3270,2454" coordsize="1830,0" path="m3270,2454r1830,e" filled="f" strokecolor="#777" strokeweight="1.5pt">
                <v:path arrowok="t"/>
              </v:shape>
            </v:group>
            <v:group id="_x0000_s4809" style="position:absolute;left:3270;top:2657;width:1830;height:2" coordorigin="3270,2657" coordsize="1830,2">
              <v:shape id="_x0000_s4810" style="position:absolute;left:3270;top:2657;width:1830;height:2" coordorigin="3270,2657" coordsize="1830,0" path="m3270,2657r1830,e" filled="f" strokecolor="#808084" strokeweight="3.75pt">
                <v:path arrowok="t"/>
              </v:shape>
            </v:group>
            <w10:wrap anchorx="page"/>
          </v:group>
        </w:pict>
      </w:r>
      <w:r w:rsidR="000B7B9A">
        <w:rPr>
          <w:rFonts w:ascii="Times New Roman" w:eastAsia="Times New Roman" w:hAnsi="Times New Roman" w:cs="Times New Roman"/>
          <w:w w:val="105"/>
          <w:sz w:val="21"/>
          <w:szCs w:val="21"/>
        </w:rPr>
        <w:t>OpenTopic</w:t>
      </w:r>
      <w:r w:rsidR="000B7B9A">
        <w:rPr>
          <w:rFonts w:ascii="Times New Roman" w:eastAsia="Times New Roman" w:hAnsi="Times New Roman" w:cs="Times New Roman"/>
          <w:spacing w:val="13"/>
          <w:w w:val="105"/>
          <w:sz w:val="21"/>
          <w:szCs w:val="21"/>
        </w:rPr>
        <w:t xml:space="preserve"> </w:t>
      </w:r>
      <w:r w:rsidR="000B7B9A">
        <w:rPr>
          <w:rFonts w:ascii="Arial" w:eastAsia="Arial" w:hAnsi="Arial" w:cs="Arial"/>
          <w:w w:val="105"/>
          <w:sz w:val="27"/>
          <w:szCs w:val="27"/>
        </w:rPr>
        <w:t>I</w:t>
      </w:r>
      <w:r w:rsidR="000B7B9A">
        <w:rPr>
          <w:rFonts w:ascii="Arial" w:eastAsia="Arial" w:hAnsi="Arial" w:cs="Arial"/>
          <w:spacing w:val="-44"/>
          <w:w w:val="105"/>
          <w:sz w:val="27"/>
          <w:szCs w:val="27"/>
        </w:rPr>
        <w:t xml:space="preserve"> </w:t>
      </w:r>
      <w:r w:rsidR="000B7B9A">
        <w:rPr>
          <w:rFonts w:ascii="Times New Roman" w:eastAsia="Times New Roman" w:hAnsi="Times New Roman" w:cs="Times New Roman"/>
          <w:w w:val="105"/>
          <w:sz w:val="21"/>
          <w:szCs w:val="21"/>
        </w:rPr>
        <w:t>SequoiaDB</w:t>
      </w:r>
      <w:r w:rsidR="000B7B9A">
        <w:rPr>
          <w:rFonts w:ascii="Times New Roman" w:eastAsia="Times New Roman" w:hAnsi="Times New Roman" w:cs="Times New Roman"/>
          <w:spacing w:val="-28"/>
          <w:w w:val="105"/>
          <w:sz w:val="21"/>
          <w:szCs w:val="21"/>
        </w:rPr>
        <w:t xml:space="preserve"> </w:t>
      </w:r>
      <w:r w:rsidR="000B7B9A">
        <w:rPr>
          <w:rFonts w:ascii="宋体" w:eastAsia="宋体" w:hAnsi="宋体" w:cs="宋体"/>
          <w:w w:val="105"/>
          <w:sz w:val="19"/>
          <w:szCs w:val="19"/>
        </w:rPr>
        <w:t>服务器安装部窑</w:t>
      </w:r>
      <w:r w:rsidR="000B7B9A">
        <w:rPr>
          <w:rFonts w:ascii="宋体" w:eastAsia="宋体" w:hAnsi="宋体" w:cs="宋体"/>
          <w:spacing w:val="-26"/>
          <w:w w:val="105"/>
          <w:sz w:val="19"/>
          <w:szCs w:val="19"/>
        </w:rPr>
        <w:t xml:space="preserve"> </w:t>
      </w:r>
      <w:r w:rsidR="000B7B9A">
        <w:rPr>
          <w:rFonts w:ascii="Arial" w:eastAsia="Arial" w:hAnsi="Arial" w:cs="Arial"/>
          <w:w w:val="105"/>
          <w:sz w:val="27"/>
          <w:szCs w:val="27"/>
        </w:rPr>
        <w:t>I</w:t>
      </w:r>
      <w:r w:rsidR="000B7B9A">
        <w:rPr>
          <w:rFonts w:ascii="Arial" w:eastAsia="Arial" w:hAnsi="Arial" w:cs="Arial"/>
          <w:spacing w:val="-44"/>
          <w:w w:val="105"/>
          <w:sz w:val="27"/>
          <w:szCs w:val="27"/>
        </w:rPr>
        <w:t xml:space="preserve"> </w:t>
      </w:r>
      <w:r w:rsidR="000B7B9A">
        <w:rPr>
          <w:rFonts w:ascii="Times New Roman" w:eastAsia="Times New Roman" w:hAnsi="Times New Roman" w:cs="Times New Roman"/>
          <w:w w:val="105"/>
          <w:sz w:val="21"/>
          <w:szCs w:val="21"/>
        </w:rPr>
        <w:t>33</w:t>
      </w:r>
    </w:p>
    <w:p w:rsidR="000B7B9A" w:rsidRDefault="000B7B9A" w:rsidP="000B7B9A">
      <w:pPr>
        <w:spacing w:before="8" w:line="100" w:lineRule="exact"/>
        <w:rPr>
          <w:sz w:val="10"/>
          <w:szCs w:val="1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tabs>
          <w:tab w:val="left" w:pos="7729"/>
        </w:tabs>
        <w:ind w:left="455"/>
        <w:rPr>
          <w:rFonts w:ascii="宋体" w:eastAsia="宋体" w:hAnsi="宋体" w:cs="宋体"/>
          <w:sz w:val="27"/>
          <w:szCs w:val="27"/>
        </w:rPr>
      </w:pPr>
      <w:r>
        <w:rPr>
          <w:rFonts w:ascii="宋体" w:eastAsia="宋体" w:hAnsi="宋体" w:cs="宋体"/>
          <w:color w:val="28272A"/>
          <w:w w:val="90"/>
          <w:sz w:val="25"/>
          <w:szCs w:val="25"/>
        </w:rPr>
        <w:t>，则CliIIl'eI'</w:t>
      </w:r>
      <w:r>
        <w:rPr>
          <w:rFonts w:ascii="宋体" w:eastAsia="宋体" w:hAnsi="宋体" w:cs="宋体"/>
          <w:color w:val="28272A"/>
          <w:w w:val="90"/>
          <w:sz w:val="25"/>
          <w:szCs w:val="25"/>
        </w:rPr>
        <w:tab/>
      </w:r>
      <w:r>
        <w:rPr>
          <w:rFonts w:ascii="宋体" w:eastAsia="宋体" w:hAnsi="宋体" w:cs="宋体"/>
          <w:color w:val="4D474F"/>
          <w:spacing w:val="-21"/>
          <w:w w:val="90"/>
          <w:position w:val="1"/>
          <w:sz w:val="27"/>
          <w:szCs w:val="27"/>
        </w:rPr>
        <w:t>翩</w:t>
      </w:r>
      <w:r>
        <w:rPr>
          <w:rFonts w:ascii="宋体" w:eastAsia="宋体" w:hAnsi="宋体" w:cs="宋体"/>
          <w:color w:val="28272A"/>
          <w:w w:val="90"/>
          <w:position w:val="1"/>
          <w:sz w:val="27"/>
          <w:szCs w:val="27"/>
        </w:rPr>
        <w:t>翩，田，</w:t>
      </w:r>
    </w:p>
    <w:p w:rsidR="000B7B9A" w:rsidRDefault="000B7B9A" w:rsidP="000B7B9A">
      <w:pPr>
        <w:tabs>
          <w:tab w:val="right" w:pos="10086"/>
        </w:tabs>
        <w:spacing w:before="453"/>
        <w:ind w:left="1700"/>
        <w:rPr>
          <w:rFonts w:ascii="Arial" w:eastAsia="Arial" w:hAnsi="Arial" w:cs="Arial"/>
          <w:sz w:val="20"/>
          <w:szCs w:val="20"/>
        </w:rPr>
      </w:pPr>
      <w:r>
        <w:rPr>
          <w:rFonts w:ascii="宋体" w:eastAsia="宋体" w:hAnsi="宋体" w:cs="宋体"/>
          <w:color w:val="4D474F"/>
          <w:w w:val="110"/>
          <w:sz w:val="23"/>
          <w:szCs w:val="23"/>
        </w:rPr>
        <w:t>创建集群</w:t>
      </w:r>
      <w:r>
        <w:rPr>
          <w:rFonts w:ascii="Arial" w:eastAsia="Arial" w:hAnsi="Arial" w:cs="Arial"/>
          <w:color w:val="D1D1D1"/>
          <w:w w:val="110"/>
          <w:position w:val="10"/>
          <w:sz w:val="20"/>
          <w:szCs w:val="20"/>
        </w:rPr>
        <w:tab/>
        <w:t>x</w:t>
      </w:r>
    </w:p>
    <w:p w:rsidR="000B7B9A" w:rsidRDefault="000B7B9A" w:rsidP="000B7B9A">
      <w:pPr>
        <w:tabs>
          <w:tab w:val="left" w:pos="2914"/>
          <w:tab w:val="left" w:pos="8074"/>
        </w:tabs>
        <w:spacing w:before="271"/>
        <w:ind w:left="1745"/>
        <w:rPr>
          <w:rFonts w:ascii="宋体" w:eastAsia="宋体" w:hAnsi="宋体" w:cs="宋体"/>
          <w:sz w:val="18"/>
          <w:szCs w:val="18"/>
          <w:lang w:eastAsia="zh-CN"/>
        </w:rPr>
      </w:pPr>
      <w:r>
        <w:rPr>
          <w:rFonts w:ascii="宋体" w:eastAsia="宋体" w:hAnsi="宋体" w:cs="宋体"/>
          <w:color w:val="636263"/>
          <w:w w:val="85"/>
          <w:sz w:val="20"/>
          <w:szCs w:val="20"/>
          <w:lang w:eastAsia="zh-CN"/>
        </w:rPr>
        <w:t>』幅fI</w:t>
      </w:r>
      <w:r>
        <w:rPr>
          <w:rFonts w:ascii="宋体" w:eastAsia="宋体" w:hAnsi="宋体" w:cs="宋体"/>
          <w:color w:val="636263"/>
          <w:spacing w:val="-37"/>
          <w:w w:val="85"/>
          <w:sz w:val="20"/>
          <w:szCs w:val="20"/>
          <w:lang w:eastAsia="zh-CN"/>
        </w:rPr>
        <w:t xml:space="preserve"> </w:t>
      </w:r>
      <w:r>
        <w:rPr>
          <w:rFonts w:ascii="宋体" w:eastAsia="宋体" w:hAnsi="宋体" w:cs="宋体"/>
          <w:color w:val="636263"/>
          <w:w w:val="85"/>
          <w:sz w:val="20"/>
          <w:szCs w:val="20"/>
          <w:lang w:eastAsia="zh-CN"/>
        </w:rPr>
        <w:t>，</w:t>
      </w:r>
      <w:r>
        <w:rPr>
          <w:rFonts w:ascii="宋体" w:eastAsia="宋体" w:hAnsi="宋体" w:cs="宋体"/>
          <w:color w:val="636263"/>
          <w:w w:val="85"/>
          <w:sz w:val="20"/>
          <w:szCs w:val="20"/>
          <w:lang w:eastAsia="zh-CN"/>
        </w:rPr>
        <w:tab/>
      </w:r>
      <w:r>
        <w:rPr>
          <w:rFonts w:ascii="Times New Roman" w:eastAsia="Times New Roman" w:hAnsi="Times New Roman" w:cs="Times New Roman"/>
          <w:color w:val="737374"/>
          <w:spacing w:val="-6"/>
          <w:w w:val="95"/>
          <w:lang w:eastAsia="zh-CN"/>
        </w:rPr>
        <w:t>a</w:t>
      </w:r>
      <w:r>
        <w:rPr>
          <w:rFonts w:ascii="宋体" w:eastAsia="宋体" w:hAnsi="宋体" w:cs="宋体"/>
          <w:color w:val="737374"/>
          <w:spacing w:val="-17"/>
          <w:w w:val="95"/>
          <w:sz w:val="19"/>
          <w:szCs w:val="19"/>
          <w:lang w:eastAsia="zh-CN"/>
        </w:rPr>
        <w:t>训</w:t>
      </w:r>
      <w:r>
        <w:rPr>
          <w:rFonts w:ascii="Times New Roman" w:eastAsia="Times New Roman" w:hAnsi="Times New Roman" w:cs="Times New Roman"/>
          <w:color w:val="737374"/>
          <w:w w:val="95"/>
          <w:sz w:val="21"/>
          <w:szCs w:val="21"/>
          <w:lang w:eastAsia="zh-CN"/>
        </w:rPr>
        <w:t>lu</w:t>
      </w:r>
      <w:r>
        <w:rPr>
          <w:rFonts w:ascii="Times New Roman" w:eastAsia="Times New Roman" w:hAnsi="Times New Roman" w:cs="Times New Roman"/>
          <w:color w:val="737374"/>
          <w:spacing w:val="4"/>
          <w:w w:val="95"/>
          <w:sz w:val="21"/>
          <w:szCs w:val="21"/>
          <w:lang w:eastAsia="zh-CN"/>
        </w:rPr>
        <w:t>s</w:t>
      </w:r>
      <w:r>
        <w:rPr>
          <w:rFonts w:ascii="宋体" w:eastAsia="宋体" w:hAnsi="宋体" w:cs="宋体"/>
          <w:color w:val="737374"/>
          <w:w w:val="95"/>
          <w:sz w:val="11"/>
          <w:szCs w:val="11"/>
          <w:lang w:eastAsia="zh-CN"/>
        </w:rPr>
        <w:t>飞盯</w:t>
      </w:r>
      <w:r>
        <w:rPr>
          <w:rFonts w:ascii="宋体" w:eastAsia="宋体" w:hAnsi="宋体" w:cs="宋体"/>
          <w:color w:val="737374"/>
          <w:w w:val="95"/>
          <w:sz w:val="11"/>
          <w:szCs w:val="11"/>
          <w:lang w:eastAsia="zh-CN"/>
        </w:rPr>
        <w:tab/>
      </w:r>
      <w:r>
        <w:rPr>
          <w:rFonts w:ascii="Arial" w:eastAsia="Arial" w:hAnsi="Arial" w:cs="Arial"/>
          <w:color w:val="A3A2A3"/>
          <w:spacing w:val="-6"/>
          <w:w w:val="95"/>
          <w:lang w:eastAsia="zh-CN"/>
        </w:rPr>
        <w:t>t</w:t>
      </w:r>
      <w:r>
        <w:rPr>
          <w:rFonts w:ascii="宋体" w:eastAsia="宋体" w:hAnsi="宋体" w:cs="宋体"/>
          <w:color w:val="A3A2A3"/>
          <w:w w:val="95"/>
          <w:sz w:val="18"/>
          <w:szCs w:val="18"/>
          <w:lang w:eastAsia="zh-CN"/>
        </w:rPr>
        <w:t>l!ll饥链的集部各</w:t>
      </w:r>
    </w:p>
    <w:p w:rsidR="00606508" w:rsidRDefault="000B7B9A">
      <w:pPr>
        <w:numPr>
          <w:ilvl w:val="0"/>
          <w:numId w:val="45"/>
        </w:numPr>
        <w:tabs>
          <w:tab w:val="left" w:pos="1835"/>
        </w:tabs>
        <w:spacing w:before="128"/>
        <w:ind w:left="1835"/>
        <w:rPr>
          <w:rFonts w:ascii="Times New Roman" w:eastAsia="Times New Roman" w:hAnsi="Times New Roman" w:cs="Times New Roman"/>
          <w:sz w:val="39"/>
          <w:szCs w:val="39"/>
        </w:rPr>
      </w:pPr>
      <w:r>
        <w:rPr>
          <w:rFonts w:ascii="宋体" w:eastAsia="宋体" w:hAnsi="宋体" w:cs="宋体"/>
          <w:color w:val="636263"/>
          <w:w w:val="60"/>
          <w:sz w:val="24"/>
          <w:szCs w:val="24"/>
        </w:rPr>
        <w:t>i'</w:t>
      </w:r>
      <w:r>
        <w:rPr>
          <w:rFonts w:ascii="宋体" w:eastAsia="宋体" w:hAnsi="宋体" w:cs="宋体"/>
          <w:color w:val="636263"/>
          <w:spacing w:val="-25"/>
          <w:w w:val="60"/>
          <w:sz w:val="24"/>
          <w:szCs w:val="24"/>
        </w:rPr>
        <w:t>i</w:t>
      </w:r>
      <w:r>
        <w:rPr>
          <w:rFonts w:ascii="宋体" w:eastAsia="宋体" w:hAnsi="宋体" w:cs="宋体"/>
          <w:color w:val="4D474F"/>
          <w:w w:val="60"/>
          <w:sz w:val="24"/>
          <w:szCs w:val="24"/>
        </w:rPr>
        <w:t>!A</w:t>
      </w:r>
      <w:r>
        <w:rPr>
          <w:rFonts w:ascii="宋体" w:eastAsia="宋体" w:hAnsi="宋体" w:cs="宋体"/>
          <w:color w:val="4D474F"/>
          <w:spacing w:val="-36"/>
          <w:w w:val="60"/>
          <w:sz w:val="24"/>
          <w:szCs w:val="24"/>
        </w:rPr>
        <w:t>l</w:t>
      </w:r>
      <w:r>
        <w:rPr>
          <w:rFonts w:ascii="Times New Roman" w:eastAsia="Times New Roman" w:hAnsi="Times New Roman" w:cs="Times New Roman"/>
          <w:color w:val="636263"/>
          <w:w w:val="60"/>
          <w:sz w:val="26"/>
          <w:szCs w:val="26"/>
        </w:rPr>
        <w:t>il</w:t>
      </w:r>
      <w:r>
        <w:rPr>
          <w:rFonts w:ascii="Times New Roman" w:eastAsia="Times New Roman" w:hAnsi="Times New Roman" w:cs="Times New Roman"/>
          <w:color w:val="636263"/>
          <w:spacing w:val="-6"/>
          <w:w w:val="60"/>
          <w:sz w:val="26"/>
          <w:szCs w:val="26"/>
        </w:rPr>
        <w:t>i</w:t>
      </w:r>
      <w:r>
        <w:rPr>
          <w:rFonts w:ascii="Times New Roman" w:eastAsia="Times New Roman" w:hAnsi="Times New Roman" w:cs="Times New Roman"/>
          <w:color w:val="4D474F"/>
          <w:spacing w:val="-15"/>
          <w:w w:val="60"/>
          <w:sz w:val="26"/>
          <w:szCs w:val="26"/>
        </w:rPr>
        <w:t>J</w:t>
      </w:r>
      <w:r>
        <w:rPr>
          <w:rFonts w:ascii="宋体" w:eastAsia="宋体" w:hAnsi="宋体" w:cs="宋体"/>
          <w:color w:val="636263"/>
          <w:w w:val="60"/>
        </w:rPr>
        <w:t>Jj</w:t>
      </w:r>
      <w:r>
        <w:rPr>
          <w:rFonts w:ascii="宋体" w:eastAsia="宋体" w:hAnsi="宋体" w:cs="宋体"/>
          <w:color w:val="636263"/>
          <w:spacing w:val="47"/>
          <w:w w:val="60"/>
        </w:rPr>
        <w:t xml:space="preserve"> </w:t>
      </w:r>
      <w:r>
        <w:rPr>
          <w:rFonts w:ascii="Times New Roman" w:eastAsia="Times New Roman" w:hAnsi="Times New Roman" w:cs="Times New Roman"/>
          <w:color w:val="3DD73D"/>
          <w:w w:val="60"/>
          <w:sz w:val="39"/>
          <w:szCs w:val="39"/>
        </w:rPr>
        <w:t>1</w:t>
      </w:r>
    </w:p>
    <w:p w:rsidR="000B7B9A" w:rsidRDefault="00035F6E" w:rsidP="000B7B9A">
      <w:pPr>
        <w:spacing w:before="62"/>
        <w:ind w:right="232"/>
        <w:jc w:val="right"/>
        <w:rPr>
          <w:rFonts w:ascii="宋体" w:eastAsia="宋体" w:hAnsi="宋体" w:cs="宋体"/>
          <w:sz w:val="43"/>
          <w:szCs w:val="43"/>
        </w:rPr>
      </w:pPr>
      <w:r w:rsidRPr="00035F6E">
        <w:rPr>
          <w:rFonts w:eastAsiaTheme="minorHAnsi"/>
        </w:rPr>
        <w:pict>
          <v:group id="_x0000_s4811" style="position:absolute;left:0;text-align:left;margin-left:93pt;margin-top:36.3pt;width:517.5pt;height:324pt;z-index:-251265024;mso-position-horizontal-relative:page" coordorigin="1860,726" coordsize="10350,6480">
            <v:shape id="_x0000_s4812" type="#_x0000_t75" style="position:absolute;left:1860;top:726;width:10350;height:6480">
              <v:imagedata r:id="rId100" o:title=""/>
            </v:shape>
            <v:group id="_x0000_s4813" style="position:absolute;left:3180;top:853;width:3330;height:2" coordorigin="3180,853" coordsize="3330,2">
              <v:shape id="_x0000_s4814" style="position:absolute;left:3180;top:853;width:3330;height:2" coordorigin="3180,853" coordsize="3330,0" path="m3180,853r3330,e" filled="f" strokecolor="#848488" strokeweight="5.25pt">
                <v:path arrowok="t"/>
              </v:shape>
            </v:group>
            <w10:wrap anchorx="page"/>
          </v:group>
        </w:pict>
      </w:r>
      <w:r w:rsidR="000B7B9A">
        <w:rPr>
          <w:rFonts w:ascii="宋体" w:eastAsia="宋体" w:hAnsi="宋体" w:cs="宋体"/>
          <w:color w:val="428BCC"/>
          <w:w w:val="155"/>
          <w:sz w:val="43"/>
          <w:szCs w:val="43"/>
        </w:rPr>
        <w:t>国回</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5" w:line="260" w:lineRule="exact"/>
        <w:rPr>
          <w:sz w:val="26"/>
          <w:szCs w:val="26"/>
        </w:rPr>
      </w:pPr>
    </w:p>
    <w:p w:rsidR="000B7B9A" w:rsidRDefault="000B7B9A" w:rsidP="000B7B9A">
      <w:pPr>
        <w:tabs>
          <w:tab w:val="left" w:pos="9979"/>
        </w:tabs>
        <w:spacing w:line="330" w:lineRule="exact"/>
        <w:ind w:left="1715"/>
        <w:rPr>
          <w:rFonts w:ascii="Times New Roman" w:eastAsia="Times New Roman" w:hAnsi="Times New Roman" w:cs="Times New Roman"/>
          <w:sz w:val="24"/>
          <w:szCs w:val="24"/>
        </w:rPr>
      </w:pPr>
      <w:r>
        <w:rPr>
          <w:rFonts w:ascii="宋体" w:eastAsia="宋体" w:hAnsi="宋体" w:cs="宋体"/>
          <w:color w:val="4D474F"/>
          <w:sz w:val="23"/>
          <w:szCs w:val="23"/>
        </w:rPr>
        <w:t>创建集群</w:t>
      </w:r>
      <w:r>
        <w:rPr>
          <w:rFonts w:ascii="Times New Roman" w:eastAsia="Times New Roman" w:hAnsi="Times New Roman" w:cs="Times New Roman"/>
          <w:color w:val="D1D1D1"/>
          <w:position w:val="10"/>
          <w:sz w:val="24"/>
          <w:szCs w:val="24"/>
        </w:rPr>
        <w:tab/>
        <w:t>x</w:t>
      </w:r>
    </w:p>
    <w:p w:rsidR="000B7B9A" w:rsidRDefault="000B7B9A" w:rsidP="000B7B9A">
      <w:pPr>
        <w:tabs>
          <w:tab w:val="left" w:pos="2644"/>
          <w:tab w:val="left" w:pos="8089"/>
        </w:tabs>
        <w:spacing w:line="814" w:lineRule="exact"/>
        <w:ind w:left="1775"/>
        <w:rPr>
          <w:rFonts w:ascii="宋体" w:eastAsia="宋体" w:hAnsi="宋体" w:cs="宋体"/>
          <w:sz w:val="18"/>
          <w:szCs w:val="18"/>
        </w:rPr>
      </w:pPr>
      <w:r>
        <w:rPr>
          <w:rFonts w:ascii="宋体" w:eastAsia="宋体" w:hAnsi="宋体" w:cs="宋体"/>
          <w:color w:val="636263"/>
          <w:w w:val="250"/>
          <w:position w:val="-10"/>
          <w:sz w:val="18"/>
          <w:szCs w:val="18"/>
        </w:rPr>
        <w:t>机</w:t>
      </w:r>
      <w:r>
        <w:rPr>
          <w:rFonts w:ascii="宋体" w:eastAsia="宋体" w:hAnsi="宋体" w:cs="宋体"/>
          <w:color w:val="636263"/>
          <w:w w:val="250"/>
          <w:position w:val="-10"/>
          <w:sz w:val="18"/>
          <w:szCs w:val="18"/>
        </w:rPr>
        <w:tab/>
      </w:r>
      <w:r>
        <w:rPr>
          <w:rFonts w:ascii="Arial" w:eastAsia="Arial" w:hAnsi="Arial" w:cs="Arial"/>
          <w:i/>
          <w:color w:val="B73839"/>
          <w:spacing w:val="-108"/>
          <w:w w:val="90"/>
          <w:position w:val="-10"/>
          <w:sz w:val="66"/>
          <w:szCs w:val="66"/>
        </w:rPr>
        <w:t>G</w:t>
      </w:r>
      <w:r>
        <w:rPr>
          <w:rFonts w:ascii="宋体" w:eastAsia="宋体" w:hAnsi="宋体" w:cs="宋体"/>
          <w:color w:val="B73839"/>
          <w:spacing w:val="-145"/>
          <w:w w:val="90"/>
          <w:position w:val="-10"/>
          <w:sz w:val="81"/>
          <w:szCs w:val="81"/>
        </w:rPr>
        <w:t>二</w:t>
      </w:r>
      <w:r>
        <w:rPr>
          <w:rFonts w:ascii="宋体" w:eastAsia="宋体" w:hAnsi="宋体" w:cs="宋体"/>
          <w:color w:val="D5292B"/>
          <w:w w:val="90"/>
          <w:position w:val="-10"/>
          <w:sz w:val="81"/>
          <w:szCs w:val="81"/>
        </w:rPr>
        <w:t>二〉</w:t>
      </w:r>
      <w:r>
        <w:rPr>
          <w:rFonts w:ascii="宋体" w:eastAsia="宋体" w:hAnsi="宋体" w:cs="宋体"/>
          <w:color w:val="D5292B"/>
          <w:w w:val="90"/>
          <w:position w:val="-10"/>
          <w:sz w:val="81"/>
          <w:szCs w:val="81"/>
        </w:rPr>
        <w:tab/>
      </w:r>
      <w:r>
        <w:rPr>
          <w:rFonts w:ascii="宋体" w:eastAsia="宋体" w:hAnsi="宋体" w:cs="宋体"/>
          <w:color w:val="A3A2A3"/>
          <w:w w:val="70"/>
          <w:sz w:val="18"/>
          <w:szCs w:val="18"/>
        </w:rPr>
        <w:t>仰量机器的，)11</w:t>
      </w:r>
      <w:r>
        <w:rPr>
          <w:rFonts w:ascii="宋体" w:eastAsia="宋体" w:hAnsi="宋体" w:cs="宋体"/>
          <w:color w:val="A3A2A3"/>
          <w:spacing w:val="-8"/>
          <w:w w:val="70"/>
          <w:sz w:val="18"/>
          <w:szCs w:val="18"/>
        </w:rPr>
        <w:t xml:space="preserve"> </w:t>
      </w:r>
      <w:r>
        <w:rPr>
          <w:rFonts w:ascii="Times New Roman" w:eastAsia="Times New Roman" w:hAnsi="Times New Roman" w:cs="Times New Roman"/>
          <w:color w:val="A3A2A3"/>
          <w:spacing w:val="-47"/>
          <w:w w:val="70"/>
          <w:sz w:val="23"/>
          <w:szCs w:val="23"/>
        </w:rPr>
        <w:t>1</w:t>
      </w:r>
      <w:r>
        <w:rPr>
          <w:rFonts w:ascii="宋体" w:eastAsia="宋体" w:hAnsi="宋体" w:cs="宋体"/>
          <w:color w:val="A3A2A3"/>
          <w:w w:val="70"/>
          <w:sz w:val="18"/>
          <w:szCs w:val="18"/>
        </w:rPr>
        <w:t>￥各</w:t>
      </w:r>
    </w:p>
    <w:p w:rsidR="000B7B9A" w:rsidRDefault="000B7B9A" w:rsidP="000B7B9A">
      <w:pPr>
        <w:spacing w:line="814" w:lineRule="exact"/>
        <w:rPr>
          <w:rFonts w:ascii="宋体" w:eastAsia="宋体" w:hAnsi="宋体" w:cs="宋体"/>
          <w:sz w:val="18"/>
          <w:szCs w:val="18"/>
        </w:rPr>
        <w:sectPr w:rsidR="000B7B9A">
          <w:headerReference w:type="default" r:id="rId101"/>
          <w:pgSz w:w="12240" w:h="15840"/>
          <w:pgMar w:top="560" w:right="40" w:bottom="280" w:left="1720" w:header="0" w:footer="0" w:gutter="0"/>
          <w:cols w:space="720"/>
        </w:sectPr>
      </w:pPr>
    </w:p>
    <w:p w:rsidR="000B7B9A" w:rsidRDefault="000B7B9A" w:rsidP="000B7B9A">
      <w:pPr>
        <w:tabs>
          <w:tab w:val="left" w:pos="2944"/>
        </w:tabs>
        <w:spacing w:line="226" w:lineRule="exact"/>
        <w:ind w:left="1760"/>
        <w:rPr>
          <w:rFonts w:ascii="Times New Roman" w:eastAsia="Times New Roman" w:hAnsi="Times New Roman" w:cs="Times New Roman"/>
          <w:sz w:val="19"/>
          <w:szCs w:val="19"/>
        </w:rPr>
      </w:pPr>
      <w:r>
        <w:rPr>
          <w:rFonts w:ascii="宋体" w:eastAsia="宋体" w:hAnsi="宋体" w:cs="宋体"/>
          <w:color w:val="636263"/>
          <w:w w:val="110"/>
          <w:sz w:val="18"/>
          <w:szCs w:val="18"/>
        </w:rPr>
        <w:lastRenderedPageBreak/>
        <w:t>用户各</w:t>
      </w:r>
      <w:r>
        <w:rPr>
          <w:rFonts w:ascii="宋体" w:eastAsia="宋体" w:hAnsi="宋体" w:cs="宋体"/>
          <w:color w:val="636263"/>
          <w:w w:val="110"/>
          <w:sz w:val="18"/>
          <w:szCs w:val="18"/>
        </w:rPr>
        <w:tab/>
      </w:r>
      <w:r>
        <w:rPr>
          <w:rFonts w:ascii="Times New Roman" w:eastAsia="Times New Roman" w:hAnsi="Times New Roman" w:cs="Times New Roman"/>
          <w:color w:val="636263"/>
          <w:w w:val="110"/>
          <w:sz w:val="19"/>
          <w:szCs w:val="19"/>
        </w:rPr>
        <w:t>sdb</w:t>
      </w:r>
      <w:r>
        <w:rPr>
          <w:rFonts w:ascii="Times New Roman" w:eastAsia="Times New Roman" w:hAnsi="Times New Roman" w:cs="Times New Roman"/>
          <w:color w:val="636263"/>
          <w:spacing w:val="-22"/>
          <w:w w:val="110"/>
          <w:sz w:val="19"/>
          <w:szCs w:val="19"/>
        </w:rPr>
        <w:t>.</w:t>
      </w:r>
      <w:r>
        <w:rPr>
          <w:rFonts w:ascii="宋体" w:eastAsia="宋体" w:hAnsi="宋体" w:cs="宋体"/>
          <w:color w:val="636263"/>
          <w:spacing w:val="-17"/>
          <w:w w:val="110"/>
          <w:sz w:val="14"/>
          <w:szCs w:val="14"/>
        </w:rPr>
        <w:t>也</w:t>
      </w:r>
      <w:r>
        <w:rPr>
          <w:rFonts w:ascii="Times New Roman" w:eastAsia="Times New Roman" w:hAnsi="Times New Roman" w:cs="Times New Roman"/>
          <w:color w:val="636263"/>
          <w:w w:val="110"/>
          <w:sz w:val="19"/>
          <w:szCs w:val="19"/>
        </w:rPr>
        <w:t>M</w:t>
      </w:r>
    </w:p>
    <w:p w:rsidR="000B7B9A" w:rsidRDefault="000B7B9A" w:rsidP="000B7B9A">
      <w:pPr>
        <w:spacing w:before="7" w:line="160" w:lineRule="exact"/>
        <w:rPr>
          <w:sz w:val="16"/>
          <w:szCs w:val="16"/>
        </w:rPr>
      </w:pPr>
    </w:p>
    <w:p w:rsidR="000B7B9A" w:rsidRDefault="000B7B9A" w:rsidP="000B7B9A">
      <w:pPr>
        <w:tabs>
          <w:tab w:val="left" w:pos="2929"/>
        </w:tabs>
        <w:ind w:left="1760"/>
        <w:rPr>
          <w:rFonts w:ascii="Arial" w:eastAsia="Arial" w:hAnsi="Arial" w:cs="Arial"/>
          <w:sz w:val="17"/>
          <w:szCs w:val="17"/>
        </w:rPr>
      </w:pPr>
      <w:r>
        <w:rPr>
          <w:rFonts w:ascii="宋体" w:eastAsia="宋体" w:hAnsi="宋体" w:cs="宋体"/>
          <w:color w:val="636263"/>
          <w:w w:val="115"/>
          <w:sz w:val="17"/>
          <w:szCs w:val="17"/>
        </w:rPr>
        <w:t>容</w:t>
      </w:r>
      <w:r>
        <w:rPr>
          <w:rFonts w:ascii="宋体" w:eastAsia="宋体" w:hAnsi="宋体" w:cs="宋体"/>
          <w:color w:val="636263"/>
          <w:spacing w:val="3"/>
          <w:w w:val="115"/>
          <w:sz w:val="17"/>
          <w:szCs w:val="17"/>
        </w:rPr>
        <w:t>码</w:t>
      </w:r>
      <w:r>
        <w:rPr>
          <w:rFonts w:ascii="宋体" w:eastAsia="宋体" w:hAnsi="宋体" w:cs="宋体"/>
          <w:color w:val="131214"/>
          <w:w w:val="115"/>
          <w:sz w:val="17"/>
          <w:szCs w:val="17"/>
        </w:rPr>
        <w:t>，</w:t>
      </w:r>
      <w:r>
        <w:rPr>
          <w:rFonts w:ascii="宋体" w:eastAsia="宋体" w:hAnsi="宋体" w:cs="宋体"/>
          <w:color w:val="131214"/>
          <w:w w:val="115"/>
          <w:sz w:val="17"/>
          <w:szCs w:val="17"/>
        </w:rPr>
        <w:tab/>
      </w:r>
      <w:r>
        <w:rPr>
          <w:rFonts w:ascii="Arial" w:eastAsia="Arial" w:hAnsi="Arial" w:cs="Arial"/>
          <w:color w:val="737374"/>
          <w:spacing w:val="-13"/>
          <w:w w:val="115"/>
          <w:sz w:val="17"/>
          <w:szCs w:val="17"/>
        </w:rPr>
        <w:t>s</w:t>
      </w:r>
      <w:r>
        <w:rPr>
          <w:rFonts w:ascii="宋体" w:eastAsia="宋体" w:hAnsi="宋体" w:cs="宋体"/>
          <w:color w:val="737374"/>
          <w:w w:val="115"/>
          <w:sz w:val="14"/>
          <w:szCs w:val="14"/>
        </w:rPr>
        <w:t>晶:</w:t>
      </w:r>
      <w:r>
        <w:rPr>
          <w:rFonts w:ascii="宋体" w:eastAsia="宋体" w:hAnsi="宋体" w:cs="宋体"/>
          <w:color w:val="737374"/>
          <w:spacing w:val="-20"/>
          <w:w w:val="115"/>
          <w:sz w:val="14"/>
          <w:szCs w:val="14"/>
        </w:rPr>
        <w:t>a</w:t>
      </w:r>
      <w:r>
        <w:rPr>
          <w:rFonts w:ascii="Arial" w:eastAsia="Arial" w:hAnsi="Arial" w:cs="Arial"/>
          <w:color w:val="737374"/>
          <w:w w:val="115"/>
          <w:sz w:val="17"/>
          <w:szCs w:val="17"/>
        </w:rPr>
        <w:t>dmin</w:t>
      </w:r>
    </w:p>
    <w:p w:rsidR="000B7B9A" w:rsidRDefault="000B7B9A" w:rsidP="000B7B9A">
      <w:pPr>
        <w:spacing w:before="4" w:line="170" w:lineRule="exact"/>
        <w:rPr>
          <w:sz w:val="17"/>
          <w:szCs w:val="17"/>
        </w:rPr>
      </w:pPr>
    </w:p>
    <w:p w:rsidR="000B7B9A" w:rsidRDefault="000B7B9A" w:rsidP="000B7B9A">
      <w:pPr>
        <w:tabs>
          <w:tab w:val="left" w:pos="2944"/>
        </w:tabs>
        <w:ind w:left="1760"/>
        <w:rPr>
          <w:rFonts w:ascii="Courier New" w:eastAsia="Courier New" w:hAnsi="Courier New" w:cs="Courier New"/>
          <w:sz w:val="14"/>
          <w:szCs w:val="14"/>
        </w:rPr>
      </w:pPr>
      <w:r>
        <w:rPr>
          <w:rFonts w:ascii="宋体" w:eastAsia="宋体" w:hAnsi="宋体" w:cs="宋体"/>
          <w:color w:val="636263"/>
          <w:w w:val="95"/>
          <w:sz w:val="18"/>
          <w:szCs w:val="18"/>
        </w:rPr>
        <w:t>用户组</w:t>
      </w:r>
      <w:r>
        <w:rPr>
          <w:rFonts w:ascii="宋体" w:eastAsia="宋体" w:hAnsi="宋体" w:cs="宋体"/>
          <w:color w:val="636263"/>
          <w:w w:val="95"/>
          <w:sz w:val="18"/>
          <w:szCs w:val="18"/>
        </w:rPr>
        <w:tab/>
      </w:r>
      <w:r>
        <w:rPr>
          <w:rFonts w:ascii="Times New Roman" w:eastAsia="Times New Roman" w:hAnsi="Times New Roman" w:cs="Times New Roman"/>
          <w:color w:val="636263"/>
          <w:w w:val="95"/>
          <w:sz w:val="19"/>
          <w:szCs w:val="19"/>
        </w:rPr>
        <w:t>sdb</w:t>
      </w:r>
      <w:r>
        <w:rPr>
          <w:rFonts w:ascii="Times New Roman" w:eastAsia="Times New Roman" w:hAnsi="Times New Roman" w:cs="Times New Roman"/>
          <w:color w:val="636263"/>
          <w:spacing w:val="-19"/>
          <w:w w:val="95"/>
          <w:sz w:val="19"/>
          <w:szCs w:val="19"/>
        </w:rPr>
        <w:t>.</w:t>
      </w:r>
      <w:r>
        <w:rPr>
          <w:rFonts w:ascii="宋体" w:eastAsia="宋体" w:hAnsi="宋体" w:cs="宋体"/>
          <w:color w:val="636263"/>
          <w:spacing w:val="-9"/>
          <w:w w:val="95"/>
          <w:sz w:val="16"/>
          <w:szCs w:val="16"/>
        </w:rPr>
        <w:t>缸</w:t>
      </w:r>
      <w:r>
        <w:rPr>
          <w:rFonts w:ascii="宋体" w:eastAsia="宋体" w:hAnsi="宋体" w:cs="宋体"/>
          <w:color w:val="4D474F"/>
          <w:spacing w:val="16"/>
          <w:w w:val="95"/>
          <w:sz w:val="16"/>
          <w:szCs w:val="16"/>
        </w:rPr>
        <w:t>远</w:t>
      </w:r>
      <w:r>
        <w:rPr>
          <w:rFonts w:ascii="Times New Roman" w:eastAsia="Times New Roman" w:hAnsi="Times New Roman" w:cs="Times New Roman"/>
          <w:color w:val="4D474F"/>
          <w:w w:val="95"/>
          <w:sz w:val="19"/>
          <w:szCs w:val="19"/>
        </w:rPr>
        <w:t>n</w:t>
      </w:r>
      <w:r>
        <w:rPr>
          <w:rFonts w:ascii="Times New Roman" w:eastAsia="Times New Roman" w:hAnsi="Times New Roman" w:cs="Times New Roman"/>
          <w:color w:val="4D474F"/>
          <w:spacing w:val="4"/>
          <w:w w:val="95"/>
          <w:sz w:val="19"/>
          <w:szCs w:val="19"/>
        </w:rPr>
        <w:t>_</w:t>
      </w:r>
      <w:r>
        <w:rPr>
          <w:rFonts w:ascii="宋体" w:eastAsia="宋体" w:hAnsi="宋体" w:cs="宋体"/>
          <w:color w:val="737374"/>
          <w:w w:val="95"/>
          <w:sz w:val="12"/>
          <w:szCs w:val="12"/>
        </w:rPr>
        <w:t>g.I</w:t>
      </w:r>
      <w:r>
        <w:rPr>
          <w:rFonts w:ascii="宋体" w:eastAsia="宋体" w:hAnsi="宋体" w:cs="宋体"/>
          <w:color w:val="737374"/>
          <w:spacing w:val="-13"/>
          <w:w w:val="95"/>
          <w:sz w:val="12"/>
          <w:szCs w:val="12"/>
        </w:rPr>
        <w:t>"</w:t>
      </w:r>
      <w:r>
        <w:rPr>
          <w:rFonts w:ascii="Courier New" w:eastAsia="Courier New" w:hAnsi="Courier New" w:cs="Courier New"/>
          <w:color w:val="737374"/>
          <w:w w:val="95"/>
          <w:sz w:val="14"/>
          <w:szCs w:val="14"/>
        </w:rPr>
        <w:t>OUp</w:t>
      </w:r>
    </w:p>
    <w:p w:rsidR="000B7B9A" w:rsidRDefault="000B7B9A" w:rsidP="000B7B9A">
      <w:pPr>
        <w:spacing w:before="3" w:line="150" w:lineRule="exact"/>
        <w:rPr>
          <w:sz w:val="15"/>
          <w:szCs w:val="15"/>
        </w:rPr>
      </w:pPr>
    </w:p>
    <w:p w:rsidR="000B7B9A" w:rsidRDefault="000B7B9A" w:rsidP="000B7B9A">
      <w:pPr>
        <w:tabs>
          <w:tab w:val="left" w:pos="2929"/>
        </w:tabs>
        <w:ind w:left="1760"/>
        <w:rPr>
          <w:rFonts w:ascii="Times New Roman" w:eastAsia="Times New Roman" w:hAnsi="Times New Roman" w:cs="Times New Roman"/>
          <w:sz w:val="21"/>
          <w:szCs w:val="21"/>
        </w:rPr>
      </w:pPr>
      <w:r>
        <w:rPr>
          <w:rFonts w:ascii="宋体" w:eastAsia="宋体" w:hAnsi="宋体" w:cs="宋体"/>
          <w:color w:val="636263"/>
          <w:w w:val="90"/>
          <w:sz w:val="18"/>
          <w:szCs w:val="18"/>
        </w:rPr>
        <w:t>安吉主路径</w:t>
      </w:r>
      <w:r>
        <w:rPr>
          <w:rFonts w:ascii="宋体" w:eastAsia="宋体" w:hAnsi="宋体" w:cs="宋体"/>
          <w:color w:val="636263"/>
          <w:spacing w:val="-64"/>
          <w:w w:val="90"/>
          <w:sz w:val="18"/>
          <w:szCs w:val="18"/>
        </w:rPr>
        <w:t xml:space="preserve"> </w:t>
      </w:r>
      <w:r>
        <w:rPr>
          <w:rFonts w:ascii="宋体" w:eastAsia="宋体" w:hAnsi="宋体" w:cs="宋体"/>
          <w:color w:val="4D474F"/>
          <w:w w:val="90"/>
          <w:sz w:val="18"/>
          <w:szCs w:val="18"/>
        </w:rPr>
        <w:t>。</w:t>
      </w:r>
      <w:r>
        <w:rPr>
          <w:rFonts w:ascii="宋体" w:eastAsia="宋体" w:hAnsi="宋体" w:cs="宋体"/>
          <w:color w:val="4D474F"/>
          <w:w w:val="90"/>
          <w:sz w:val="18"/>
          <w:szCs w:val="18"/>
        </w:rPr>
        <w:tab/>
      </w:r>
      <w:r>
        <w:rPr>
          <w:rFonts w:ascii="Times New Roman" w:eastAsia="Times New Roman" w:hAnsi="Times New Roman" w:cs="Times New Roman"/>
          <w:color w:val="737374"/>
          <w:w w:val="90"/>
          <w:sz w:val="21"/>
          <w:szCs w:val="21"/>
        </w:rPr>
        <w:t>/o?t/sequoi.db/</w:t>
      </w:r>
    </w:p>
    <w:p w:rsidR="000B7B9A" w:rsidRDefault="000B7B9A" w:rsidP="000B7B9A">
      <w:pPr>
        <w:spacing w:before="11" w:line="200" w:lineRule="exact"/>
        <w:rPr>
          <w:sz w:val="20"/>
          <w:szCs w:val="20"/>
        </w:rPr>
      </w:pPr>
    </w:p>
    <w:p w:rsidR="000B7B9A" w:rsidRDefault="000B7B9A" w:rsidP="000B7B9A">
      <w:pPr>
        <w:ind w:left="20"/>
        <w:jc w:val="center"/>
        <w:rPr>
          <w:rFonts w:ascii="宋体" w:eastAsia="宋体" w:hAnsi="宋体" w:cs="宋体"/>
          <w:sz w:val="19"/>
          <w:szCs w:val="19"/>
          <w:lang w:eastAsia="zh-CN"/>
        </w:rPr>
      </w:pPr>
      <w:r>
        <w:rPr>
          <w:rFonts w:ascii="宋体" w:eastAsia="宋体" w:hAnsi="宋体" w:cs="宋体"/>
          <w:color w:val="28272A"/>
          <w:spacing w:val="-166"/>
          <w:w w:val="105"/>
          <w:sz w:val="19"/>
          <w:szCs w:val="19"/>
          <w:lang w:eastAsia="zh-CN"/>
        </w:rPr>
        <w:t>·</w:t>
      </w:r>
      <w:r>
        <w:rPr>
          <w:rFonts w:ascii="宋体" w:eastAsia="宋体" w:hAnsi="宋体" w:cs="宋体"/>
          <w:color w:val="4D474F"/>
          <w:w w:val="105"/>
          <w:sz w:val="19"/>
          <w:szCs w:val="19"/>
          <w:lang w:eastAsia="zh-CN"/>
        </w:rPr>
        <w:t>高级选琐</w:t>
      </w:r>
    </w:p>
    <w:p w:rsidR="000B7B9A" w:rsidRDefault="000B7B9A" w:rsidP="000B7B9A">
      <w:pPr>
        <w:spacing w:line="210" w:lineRule="exact"/>
        <w:ind w:left="1660"/>
        <w:rPr>
          <w:rFonts w:ascii="宋体" w:eastAsia="宋体" w:hAnsi="宋体" w:cs="宋体"/>
          <w:sz w:val="18"/>
          <w:szCs w:val="18"/>
          <w:lang w:eastAsia="zh-CN"/>
        </w:rPr>
      </w:pPr>
      <w:r>
        <w:rPr>
          <w:w w:val="90"/>
          <w:lang w:eastAsia="zh-CN"/>
        </w:rPr>
        <w:br w:type="column"/>
      </w:r>
      <w:r>
        <w:rPr>
          <w:rFonts w:ascii="宋体" w:eastAsia="宋体" w:hAnsi="宋体" w:cs="宋体"/>
          <w:color w:val="A3A2A3"/>
          <w:w w:val="90"/>
          <w:sz w:val="18"/>
          <w:szCs w:val="18"/>
          <w:lang w:eastAsia="zh-CN"/>
        </w:rPr>
        <w:lastRenderedPageBreak/>
        <w:t>袋都业务运行的用户名</w:t>
      </w:r>
    </w:p>
    <w:p w:rsidR="000B7B9A" w:rsidRDefault="000B7B9A" w:rsidP="000B7B9A">
      <w:pPr>
        <w:spacing w:before="10" w:line="160" w:lineRule="exact"/>
        <w:rPr>
          <w:sz w:val="16"/>
          <w:szCs w:val="16"/>
          <w:lang w:eastAsia="zh-CN"/>
        </w:rPr>
      </w:pPr>
    </w:p>
    <w:p w:rsidR="000B7B9A" w:rsidRDefault="000B7B9A" w:rsidP="000B7B9A">
      <w:pPr>
        <w:ind w:left="1660"/>
        <w:rPr>
          <w:rFonts w:ascii="宋体" w:eastAsia="宋体" w:hAnsi="宋体" w:cs="宋体"/>
          <w:sz w:val="18"/>
          <w:szCs w:val="18"/>
          <w:lang w:eastAsia="zh-CN"/>
        </w:rPr>
      </w:pPr>
      <w:r>
        <w:rPr>
          <w:rFonts w:ascii="宋体" w:eastAsia="宋体" w:hAnsi="宋体" w:cs="宋体"/>
          <w:color w:val="A3A2A3"/>
          <w:w w:val="90"/>
          <w:sz w:val="18"/>
          <w:szCs w:val="18"/>
          <w:lang w:eastAsia="zh-CN"/>
        </w:rPr>
        <w:t>鹅群业务运行的用严密码</w:t>
      </w:r>
    </w:p>
    <w:p w:rsidR="000B7B9A" w:rsidRDefault="000B7B9A" w:rsidP="000B7B9A">
      <w:pPr>
        <w:spacing w:before="10" w:line="160" w:lineRule="exact"/>
        <w:rPr>
          <w:sz w:val="16"/>
          <w:szCs w:val="16"/>
          <w:lang w:eastAsia="zh-CN"/>
        </w:rPr>
      </w:pPr>
    </w:p>
    <w:p w:rsidR="000B7B9A" w:rsidRDefault="000B7B9A" w:rsidP="000B7B9A">
      <w:pPr>
        <w:spacing w:line="406" w:lineRule="auto"/>
        <w:ind w:left="1660" w:right="802"/>
        <w:rPr>
          <w:rFonts w:ascii="Arial" w:eastAsia="Arial" w:hAnsi="Arial" w:cs="Arial"/>
          <w:sz w:val="21"/>
          <w:szCs w:val="21"/>
          <w:lang w:eastAsia="zh-CN"/>
        </w:rPr>
      </w:pPr>
      <w:r>
        <w:rPr>
          <w:rFonts w:ascii="宋体" w:eastAsia="宋体" w:hAnsi="宋体" w:cs="宋体"/>
          <w:color w:val="A3A2A3"/>
          <w:w w:val="80"/>
          <w:sz w:val="18"/>
          <w:szCs w:val="18"/>
          <w:lang w:eastAsia="zh-CN"/>
        </w:rPr>
        <w:t>)11部业务运行的用户组</w:t>
      </w:r>
      <w:r>
        <w:rPr>
          <w:rFonts w:ascii="宋体" w:eastAsia="宋体" w:hAnsi="宋体" w:cs="宋体"/>
          <w:color w:val="A3A2A3"/>
          <w:w w:val="84"/>
          <w:sz w:val="18"/>
          <w:szCs w:val="18"/>
          <w:lang w:eastAsia="zh-CN"/>
        </w:rPr>
        <w:t xml:space="preserve"> </w:t>
      </w:r>
      <w:r>
        <w:rPr>
          <w:rFonts w:ascii="宋体" w:eastAsia="宋体" w:hAnsi="宋体" w:cs="宋体"/>
          <w:color w:val="A3A2A3"/>
          <w:w w:val="95"/>
          <w:sz w:val="18"/>
          <w:szCs w:val="18"/>
          <w:lang w:eastAsia="zh-CN"/>
        </w:rPr>
        <w:t>业务的安集路</w:t>
      </w:r>
      <w:r>
        <w:rPr>
          <w:rFonts w:ascii="宋体" w:eastAsia="宋体" w:hAnsi="宋体" w:cs="宋体"/>
          <w:color w:val="A3A2A3"/>
          <w:spacing w:val="-77"/>
          <w:w w:val="95"/>
          <w:sz w:val="18"/>
          <w:szCs w:val="18"/>
          <w:lang w:eastAsia="zh-CN"/>
        </w:rPr>
        <w:t xml:space="preserve"> </w:t>
      </w:r>
      <w:r>
        <w:rPr>
          <w:rFonts w:ascii="Arial" w:eastAsia="Arial" w:hAnsi="Arial" w:cs="Arial"/>
          <w:color w:val="A3A2A3"/>
          <w:w w:val="280"/>
          <w:sz w:val="21"/>
          <w:szCs w:val="21"/>
          <w:lang w:eastAsia="zh-CN"/>
        </w:rPr>
        <w:t>I</w:t>
      </w:r>
    </w:p>
    <w:p w:rsidR="000B7B9A" w:rsidRDefault="000B7B9A" w:rsidP="000B7B9A">
      <w:pPr>
        <w:spacing w:line="200" w:lineRule="exact"/>
        <w:rPr>
          <w:sz w:val="20"/>
          <w:szCs w:val="20"/>
          <w:lang w:eastAsia="zh-CN"/>
        </w:rPr>
      </w:pPr>
    </w:p>
    <w:p w:rsidR="000B7B9A" w:rsidRDefault="000B7B9A" w:rsidP="000B7B9A">
      <w:pPr>
        <w:spacing w:before="19" w:line="260" w:lineRule="exact"/>
        <w:rPr>
          <w:sz w:val="26"/>
          <w:szCs w:val="26"/>
          <w:lang w:eastAsia="zh-CN"/>
        </w:rPr>
      </w:pPr>
    </w:p>
    <w:p w:rsidR="000B7B9A" w:rsidRDefault="00035F6E" w:rsidP="000B7B9A">
      <w:pPr>
        <w:pStyle w:val="Heading2"/>
        <w:ind w:left="2500"/>
      </w:pPr>
      <w:r>
        <w:pict>
          <v:group id="_x0000_s4815" style="position:absolute;left:0;text-align:left;margin-left:157.1pt;margin-top:32.45pt;width:270.4pt;height:31.5pt;z-index:-251264000;mso-position-horizontal-relative:page" coordorigin="3143,649" coordsize="5408,630">
            <v:shape id="_x0000_s4816" type="#_x0000_t75" style="position:absolute;left:5580;top:649;width:2970;height:630">
              <v:imagedata r:id="rId102" o:title=""/>
            </v:shape>
            <v:group id="_x0000_s4817" style="position:absolute;left:3180;top:776;width:2460;height:2" coordorigin="3180,776" coordsize="2460,2">
              <v:shape id="_x0000_s4818" style="position:absolute;left:3180;top:776;width:2460;height:2" coordorigin="3180,776" coordsize="2460,0" path="m3180,776r2460,e" filled="f" strokecolor="#808084" strokeweight="3.75pt">
                <v:path arrowok="t"/>
              </v:shape>
            </v:group>
            <w10:wrap anchorx="page"/>
          </v:group>
        </w:pict>
      </w:r>
      <w:r>
        <w:pict>
          <v:group id="_x0000_s4819" style="position:absolute;left:0;text-align:left;margin-left:93pt;margin-top:50.45pt;width:520.9pt;height:52.5pt;z-index:-251262976;mso-position-horizontal-relative:page" coordorigin="1860,1009" coordsize="10418,1050">
            <v:shape id="_x0000_s4820" type="#_x0000_t75" style="position:absolute;left:1860;top:1009;width:2670;height:1050">
              <v:imagedata r:id="rId103" o:title=""/>
            </v:shape>
            <v:group id="_x0000_s4821" style="position:absolute;left:4470;top:1946;width:7770;height:2" coordorigin="4470,1946" coordsize="7770,2">
              <v:shape id="_x0000_s4822" style="position:absolute;left:4470;top:1946;width:7770;height:2" coordorigin="4470,1946" coordsize="7770,0" path="m4470,1946r7770,e" filled="f" strokecolor="#949498" strokeweight="3.75pt">
                <v:path arrowok="t"/>
              </v:shape>
            </v:group>
            <w10:wrap anchorx="page"/>
          </v:group>
        </w:pict>
      </w:r>
      <w:r w:rsidR="000B7B9A">
        <w:rPr>
          <w:color w:val="428BCC"/>
          <w:w w:val="155"/>
        </w:rPr>
        <w:t>国回</w:t>
      </w:r>
    </w:p>
    <w:p w:rsidR="000B7B9A" w:rsidRDefault="000B7B9A" w:rsidP="000B7B9A">
      <w:pPr>
        <w:sectPr w:rsidR="000B7B9A">
          <w:type w:val="continuous"/>
          <w:pgSz w:w="12240" w:h="15840"/>
          <w:pgMar w:top="1480" w:right="40" w:bottom="280" w:left="1720" w:header="720" w:footer="720" w:gutter="0"/>
          <w:cols w:num="2" w:space="720" w:equalWidth="0">
            <w:col w:w="4296" w:space="2134"/>
            <w:col w:w="4050"/>
          </w:cols>
        </w:sectPr>
      </w:pPr>
    </w:p>
    <w:p w:rsidR="000B7B9A" w:rsidRDefault="000B7B9A" w:rsidP="000B7B9A">
      <w:pPr>
        <w:spacing w:before="15"/>
        <w:ind w:left="8570" w:right="10460"/>
        <w:rPr>
          <w:rFonts w:ascii="Times New Roman" w:eastAsia="Times New Roman" w:hAnsi="Times New Roman" w:cs="Times New Roman"/>
          <w:sz w:val="20"/>
          <w:szCs w:val="20"/>
        </w:rPr>
      </w:pPr>
      <w:r>
        <w:rPr>
          <w:noProof/>
          <w:lang w:eastAsia="zh-CN"/>
        </w:rPr>
        <w:lastRenderedPageBreak/>
        <w:drawing>
          <wp:inline distT="0" distB="0" distL="0" distR="0">
            <wp:extent cx="1144905" cy="39751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4"/>
                    <a:srcRect/>
                    <a:stretch>
                      <a:fillRect/>
                    </a:stretch>
                  </pic:blipFill>
                  <pic:spPr bwMode="auto">
                    <a:xfrm>
                      <a:off x="0" y="0"/>
                      <a:ext cx="1144905" cy="397510"/>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type w:val="continuous"/>
          <w:pgSz w:w="12240" w:h="15840"/>
          <w:pgMar w:top="1480" w:right="40" w:bottom="280" w:left="1720" w:header="720" w:footer="720" w:gutter="0"/>
          <w:cols w:space="720"/>
        </w:sectPr>
      </w:pPr>
    </w:p>
    <w:p w:rsidR="000B7B9A" w:rsidRDefault="000B7B9A" w:rsidP="000B7B9A">
      <w:pPr>
        <w:spacing w:before="4" w:line="130" w:lineRule="exact"/>
        <w:rPr>
          <w:sz w:val="13"/>
          <w:szCs w:val="13"/>
        </w:rPr>
      </w:pPr>
    </w:p>
    <w:p w:rsidR="000B7B9A" w:rsidRDefault="000B7B9A" w:rsidP="000B7B9A">
      <w:pPr>
        <w:pStyle w:val="BodyText"/>
        <w:spacing w:line="310" w:lineRule="exact"/>
        <w:rPr>
          <w:lang w:eastAsia="zh-CN"/>
        </w:rPr>
      </w:pPr>
      <w:r>
        <w:rPr>
          <w:noProof/>
          <w:lang w:eastAsia="zh-CN"/>
        </w:rPr>
        <w:drawing>
          <wp:anchor distT="0" distB="0" distL="114300" distR="114300" simplePos="0" relativeHeight="252054528" behindDoc="1" locked="0" layoutInCell="1" allowOverlap="1">
            <wp:simplePos x="0" y="0"/>
            <wp:positionH relativeFrom="page">
              <wp:posOffset>1217295</wp:posOffset>
            </wp:positionH>
            <wp:positionV relativeFrom="paragraph">
              <wp:posOffset>296545</wp:posOffset>
            </wp:positionV>
            <wp:extent cx="6555105" cy="4152900"/>
            <wp:effectExtent l="19050" t="0" r="0" b="0"/>
            <wp:wrapNone/>
            <wp:docPr id="2775" name="Picture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5"/>
                    <pic:cNvPicPr>
                      <a:picLocks noChangeAspect="1" noChangeArrowheads="1"/>
                    </pic:cNvPicPr>
                  </pic:nvPicPr>
                  <pic:blipFill>
                    <a:blip r:embed="rId105"/>
                    <a:srcRect/>
                    <a:stretch>
                      <a:fillRect/>
                    </a:stretch>
                  </pic:blipFill>
                  <pic:spPr bwMode="auto">
                    <a:xfrm>
                      <a:off x="0" y="0"/>
                      <a:ext cx="6555105" cy="4152900"/>
                    </a:xfrm>
                    <a:prstGeom prst="rect">
                      <a:avLst/>
                    </a:prstGeom>
                    <a:noFill/>
                  </pic:spPr>
                </pic:pic>
              </a:graphicData>
            </a:graphic>
          </wp:anchor>
        </w:drawing>
      </w:r>
      <w:r>
        <w:rPr>
          <w:w w:val="95"/>
          <w:lang w:eastAsia="zh-CN"/>
        </w:rPr>
        <w:t>7.4</w:t>
      </w:r>
      <w:r>
        <w:rPr>
          <w:spacing w:val="26"/>
          <w:w w:val="95"/>
          <w:lang w:eastAsia="zh-CN"/>
        </w:rPr>
        <w:t xml:space="preserve"> </w:t>
      </w:r>
      <w:r>
        <w:rPr>
          <w:w w:val="95"/>
          <w:lang w:eastAsia="zh-CN"/>
        </w:rPr>
        <w:t>点击</w:t>
      </w:r>
      <w:r>
        <w:rPr>
          <w:spacing w:val="27"/>
          <w:w w:val="95"/>
          <w:lang w:eastAsia="zh-CN"/>
        </w:rPr>
        <w:t xml:space="preserve"> </w:t>
      </w:r>
      <w:r>
        <w:rPr>
          <w:w w:val="95"/>
          <w:lang w:eastAsia="zh-CN"/>
        </w:rPr>
        <w:t>&lt;确定&gt;，完成创建。</w:t>
      </w: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before="14" w:line="260" w:lineRule="exact"/>
        <w:rPr>
          <w:sz w:val="26"/>
          <w:szCs w:val="26"/>
          <w:lang w:eastAsia="zh-CN"/>
        </w:rPr>
      </w:pPr>
    </w:p>
    <w:p w:rsidR="000B7B9A" w:rsidRDefault="000B7B9A" w:rsidP="000B7B9A">
      <w:pPr>
        <w:pStyle w:val="BodyText"/>
        <w:ind w:left="0" w:right="6388"/>
        <w:jc w:val="center"/>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步骤八：查看业务信息和删除业务</w:t>
      </w:r>
    </w:p>
    <w:p w:rsidR="000B7B9A" w:rsidRDefault="000B7B9A" w:rsidP="000B7B9A">
      <w:pPr>
        <w:pStyle w:val="BodyText"/>
        <w:spacing w:before="16"/>
        <w:rPr>
          <w:lang w:eastAsia="zh-CN"/>
        </w:rPr>
      </w:pPr>
      <w:r>
        <w:rPr>
          <w:lang w:eastAsia="zh-CN"/>
        </w:rPr>
        <w:t>8.1</w:t>
      </w:r>
      <w:r>
        <w:rPr>
          <w:spacing w:val="-16"/>
          <w:lang w:eastAsia="zh-CN"/>
        </w:rPr>
        <w:t xml:space="preserve"> </w:t>
      </w:r>
      <w:r>
        <w:rPr>
          <w:lang w:eastAsia="zh-CN"/>
        </w:rPr>
        <w:t>查看当前已安装的业务（图中</w:t>
      </w:r>
      <w:r>
        <w:rPr>
          <w:spacing w:val="-16"/>
          <w:lang w:eastAsia="zh-CN"/>
        </w:rPr>
        <w:t xml:space="preserve"> </w:t>
      </w:r>
      <w:r>
        <w:rPr>
          <w:lang w:eastAsia="zh-CN"/>
        </w:rPr>
        <w:t>myBusiness</w:t>
      </w:r>
      <w:r>
        <w:rPr>
          <w:spacing w:val="-16"/>
          <w:lang w:eastAsia="zh-CN"/>
        </w:rPr>
        <w:t xml:space="preserve"> </w:t>
      </w:r>
      <w:r>
        <w:rPr>
          <w:lang w:eastAsia="zh-CN"/>
        </w:rPr>
        <w:t>是已经安装的一个业务，myBusiness</w:t>
      </w:r>
      <w:r>
        <w:rPr>
          <w:spacing w:val="-16"/>
          <w:lang w:eastAsia="zh-CN"/>
        </w:rPr>
        <w:t xml:space="preserve"> </w:t>
      </w:r>
      <w:r>
        <w:rPr>
          <w:lang w:eastAsia="zh-CN"/>
        </w:rPr>
        <w:t>是业务名）；</w:t>
      </w:r>
    </w:p>
    <w:p w:rsidR="000B7B9A" w:rsidRDefault="000B7B9A" w:rsidP="000B7B9A">
      <w:pPr>
        <w:rPr>
          <w:lang w:eastAsia="zh-CN"/>
        </w:rPr>
        <w:sectPr w:rsidR="000B7B9A">
          <w:headerReference w:type="even" r:id="rId106"/>
          <w:pgSz w:w="12240" w:h="15840"/>
          <w:pgMar w:top="900" w:right="0" w:bottom="280" w:left="700" w:header="713" w:footer="0" w:gutter="0"/>
          <w:pgNumType w:start="34"/>
          <w:cols w:space="720"/>
        </w:sectPr>
      </w:pPr>
    </w:p>
    <w:p w:rsidR="000B7B9A" w:rsidRDefault="000B7B9A" w:rsidP="000B7B9A">
      <w:pPr>
        <w:spacing w:before="6" w:line="180" w:lineRule="exact"/>
        <w:rPr>
          <w:sz w:val="18"/>
          <w:szCs w:val="18"/>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pStyle w:val="BodyText"/>
        <w:ind w:left="197"/>
        <w:rPr>
          <w:lang w:eastAsia="zh-CN"/>
        </w:rPr>
      </w:pPr>
      <w:r>
        <w:rPr>
          <w:noProof/>
          <w:lang w:eastAsia="zh-CN"/>
        </w:rPr>
        <w:drawing>
          <wp:anchor distT="0" distB="0" distL="114300" distR="114300" simplePos="0" relativeHeight="252055552" behindDoc="1" locked="0" layoutInCell="1" allowOverlap="1">
            <wp:simplePos x="0" y="0"/>
            <wp:positionH relativeFrom="page">
              <wp:posOffset>1217295</wp:posOffset>
            </wp:positionH>
            <wp:positionV relativeFrom="paragraph">
              <wp:posOffset>-4224020</wp:posOffset>
            </wp:positionV>
            <wp:extent cx="6555105" cy="4181475"/>
            <wp:effectExtent l="19050" t="0" r="0" b="0"/>
            <wp:wrapNone/>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
                    <pic:cNvPicPr>
                      <a:picLocks noChangeAspect="1" noChangeArrowheads="1"/>
                    </pic:cNvPicPr>
                  </pic:nvPicPr>
                  <pic:blipFill>
                    <a:blip r:embed="rId107"/>
                    <a:srcRect/>
                    <a:stretch>
                      <a:fillRect/>
                    </a:stretch>
                  </pic:blipFill>
                  <pic:spPr bwMode="auto">
                    <a:xfrm>
                      <a:off x="0" y="0"/>
                      <a:ext cx="6555105" cy="4181475"/>
                    </a:xfrm>
                    <a:prstGeom prst="rect">
                      <a:avLst/>
                    </a:prstGeom>
                    <a:noFill/>
                  </pic:spPr>
                </pic:pic>
              </a:graphicData>
            </a:graphic>
          </wp:anchor>
        </w:drawing>
      </w:r>
      <w:r>
        <w:rPr>
          <w:lang w:eastAsia="zh-CN"/>
        </w:rPr>
        <w:t>8.2</w:t>
      </w:r>
      <w:r>
        <w:rPr>
          <w:spacing w:val="-26"/>
          <w:lang w:eastAsia="zh-CN"/>
        </w:rPr>
        <w:t xml:space="preserve"> </w:t>
      </w:r>
      <w:r>
        <w:rPr>
          <w:lang w:eastAsia="zh-CN"/>
        </w:rPr>
        <w:t>点击表格</w:t>
      </w:r>
      <w:r>
        <w:rPr>
          <w:spacing w:val="-25"/>
          <w:lang w:eastAsia="zh-CN"/>
        </w:rPr>
        <w:t xml:space="preserve"> </w:t>
      </w:r>
      <w:r>
        <w:rPr>
          <w:lang w:eastAsia="zh-CN"/>
        </w:rPr>
        <w:t>&lt;业务&gt;</w:t>
      </w:r>
      <w:r>
        <w:rPr>
          <w:spacing w:val="-26"/>
          <w:lang w:eastAsia="zh-CN"/>
        </w:rPr>
        <w:t xml:space="preserve"> </w:t>
      </w:r>
      <w:r>
        <w:rPr>
          <w:lang w:eastAsia="zh-CN"/>
        </w:rPr>
        <w:t>查看业务信息（一）；</w:t>
      </w:r>
    </w:p>
    <w:p w:rsidR="000B7B9A" w:rsidRDefault="000B7B9A" w:rsidP="000B7B9A">
      <w:pPr>
        <w:pStyle w:val="BodyText"/>
        <w:spacing w:line="303" w:lineRule="exact"/>
        <w:ind w:left="197"/>
      </w:pPr>
      <w:r>
        <w:rPr>
          <w:lang w:eastAsia="zh-CN"/>
        </w:rPr>
        <w:br w:type="column"/>
      </w:r>
      <w:r>
        <w:lastRenderedPageBreak/>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r>
        <w:t>35</w:t>
      </w:r>
    </w:p>
    <w:p w:rsidR="000B7B9A" w:rsidRDefault="000B7B9A" w:rsidP="000B7B9A">
      <w:pPr>
        <w:spacing w:line="303" w:lineRule="exact"/>
        <w:sectPr w:rsidR="000B7B9A">
          <w:headerReference w:type="default" r:id="rId108"/>
          <w:pgSz w:w="12240" w:h="15840"/>
          <w:pgMar w:top="620" w:right="0" w:bottom="280" w:left="1720" w:header="0" w:footer="0" w:gutter="0"/>
          <w:cols w:num="2" w:space="720" w:equalWidth="0">
            <w:col w:w="4048" w:space="1423"/>
            <w:col w:w="5049"/>
          </w:cols>
        </w:sectPr>
      </w:pPr>
    </w:p>
    <w:p w:rsidR="000B7B9A" w:rsidRDefault="00035F6E" w:rsidP="000B7B9A">
      <w:pPr>
        <w:tabs>
          <w:tab w:val="left" w:pos="3830"/>
        </w:tabs>
        <w:spacing w:before="30"/>
        <w:ind w:left="795"/>
        <w:rPr>
          <w:rFonts w:ascii="宋体" w:eastAsia="宋体" w:hAnsi="宋体" w:cs="宋体"/>
          <w:sz w:val="18"/>
          <w:szCs w:val="18"/>
        </w:rPr>
      </w:pPr>
      <w:r w:rsidRPr="00035F6E">
        <w:rPr>
          <w:rFonts w:eastAsiaTheme="minorHAnsi"/>
        </w:rPr>
        <w:lastRenderedPageBreak/>
        <w:pict>
          <v:shape id="_x0000_s4825" type="#_x0000_t202" style="position:absolute;left:0;text-align:left;margin-left:85.7pt;margin-top:5.4pt;width:105.85pt;height:40.95pt;z-index:-251259904;mso-position-horizontal-relative:page" filled="f" stroked="f">
            <v:textbox inset="0,0,0,0">
              <w:txbxContent>
                <w:p w:rsidR="000B7B9A" w:rsidRDefault="000B7B9A" w:rsidP="000B7B9A">
                  <w:pPr>
                    <w:pStyle w:val="BodyText"/>
                    <w:spacing w:line="204" w:lineRule="exact"/>
                    <w:ind w:left="0"/>
                    <w:rPr>
                      <w:rFonts w:ascii="宋体" w:eastAsia="宋体" w:hAnsi="宋体" w:cs="宋体"/>
                      <w:sz w:val="18"/>
                      <w:szCs w:val="18"/>
                    </w:rPr>
                  </w:pPr>
                  <w:r>
                    <w:rPr>
                      <w:rFonts w:ascii="Arial" w:eastAsia="Arial" w:hAnsi="Arial" w:cs="Arial"/>
                      <w:w w:val="90"/>
                    </w:rPr>
                    <w:t xml:space="preserve">Topic </w:t>
                  </w:r>
                  <w:r>
                    <w:rPr>
                      <w:rFonts w:ascii="Arial" w:eastAsia="Arial" w:hAnsi="Arial" w:cs="Arial"/>
                      <w:spacing w:val="26"/>
                      <w:w w:val="90"/>
                    </w:rPr>
                    <w:t xml:space="preserve"> </w:t>
                  </w:r>
                  <w:r>
                    <w:rPr>
                      <w:rFonts w:ascii="Arial" w:eastAsia="Arial" w:hAnsi="Arial" w:cs="Arial"/>
                      <w:w w:val="85"/>
                    </w:rPr>
                    <w:t xml:space="preserve">1 </w:t>
                  </w:r>
                  <w:r>
                    <w:rPr>
                      <w:rFonts w:ascii="Arial" w:eastAsia="Arial" w:hAnsi="Arial" w:cs="Arial"/>
                      <w:spacing w:val="20"/>
                      <w:w w:val="85"/>
                    </w:rPr>
                    <w:t xml:space="preserve"> </w:t>
                  </w:r>
                  <w:r>
                    <w:rPr>
                      <w:rFonts w:ascii="Arial" w:eastAsia="Arial" w:hAnsi="Arial" w:cs="Arial"/>
                      <w:w w:val="90"/>
                    </w:rPr>
                    <w:t>SequoiaDB</w:t>
                  </w:r>
                  <w:r>
                    <w:rPr>
                      <w:rFonts w:ascii="Arial" w:eastAsia="Arial" w:hAnsi="Arial" w:cs="Arial"/>
                      <w:spacing w:val="41"/>
                      <w:w w:val="90"/>
                    </w:rPr>
                    <w:t xml:space="preserve"> </w:t>
                  </w:r>
                  <w:r>
                    <w:rPr>
                      <w:rFonts w:ascii="宋体" w:eastAsia="宋体" w:hAnsi="宋体" w:cs="宋体"/>
                      <w:w w:val="90"/>
                      <w:sz w:val="18"/>
                      <w:szCs w:val="18"/>
                    </w:rPr>
                    <w:t>服务</w:t>
                  </w:r>
                </w:p>
              </w:txbxContent>
            </v:textbox>
            <w10:wrap anchorx="page"/>
          </v:shape>
        </w:pict>
      </w:r>
      <w:r w:rsidRPr="00035F6E">
        <w:rPr>
          <w:rFonts w:eastAsiaTheme="minorHAnsi"/>
        </w:rPr>
        <w:pict>
          <v:group id="_x0000_s4832" style="position:absolute;left:0;text-align:left;margin-left:93.35pt;margin-top:5.7pt;width:92.95pt;height:40.65pt;z-index:-251253760;mso-position-horizontal-relative:page" coordorigin="1867,114" coordsize="1859,813">
            <v:shape id="_x0000_s4833" style="position:absolute;left:1867;top:114;width:1859;height:813" coordorigin="1867,114" coordsize="1859,813" path="m1867,114r1858,l3725,927r-1858,l1867,114xe" fillcolor="#3274c6" stroked="f">
              <v:path arrowok="t"/>
            </v:shape>
            <w10:wrap anchorx="page"/>
          </v:group>
        </w:pict>
      </w:r>
      <w:r w:rsidR="000B7B9A">
        <w:rPr>
          <w:rFonts w:ascii="Arial" w:eastAsia="Arial" w:hAnsi="Arial" w:cs="Arial"/>
          <w:w w:val="110"/>
          <w:sz w:val="20"/>
          <w:szCs w:val="20"/>
        </w:rPr>
        <w:t>361</w:t>
      </w:r>
      <w:r w:rsidR="000B7B9A">
        <w:rPr>
          <w:rFonts w:ascii="Arial" w:eastAsia="Arial" w:hAnsi="Arial" w:cs="Arial"/>
          <w:spacing w:val="-2"/>
          <w:w w:val="110"/>
          <w:sz w:val="20"/>
          <w:szCs w:val="20"/>
        </w:rPr>
        <w:t xml:space="preserve"> </w:t>
      </w:r>
      <w:r w:rsidR="000B7B9A">
        <w:rPr>
          <w:rFonts w:ascii="Arial" w:eastAsia="Arial" w:hAnsi="Arial" w:cs="Arial"/>
          <w:w w:val="110"/>
          <w:sz w:val="20"/>
          <w:szCs w:val="20"/>
        </w:rPr>
        <w:t>Open</w:t>
      </w:r>
      <w:r w:rsidR="000B7B9A">
        <w:rPr>
          <w:rFonts w:ascii="Arial" w:eastAsia="Arial" w:hAnsi="Arial" w:cs="Arial"/>
          <w:w w:val="110"/>
          <w:sz w:val="20"/>
          <w:szCs w:val="20"/>
        </w:rPr>
        <w:tab/>
      </w:r>
      <w:r w:rsidR="000B7B9A">
        <w:rPr>
          <w:rFonts w:ascii="宋体" w:eastAsia="宋体" w:hAnsi="宋体" w:cs="宋体"/>
          <w:w w:val="110"/>
          <w:sz w:val="18"/>
          <w:szCs w:val="18"/>
        </w:rPr>
        <w:t>器安装部窑</w:t>
      </w:r>
    </w:p>
    <w:p w:rsidR="000B7B9A" w:rsidRDefault="000B7B9A" w:rsidP="000B7B9A">
      <w:pPr>
        <w:spacing w:before="11" w:line="220" w:lineRule="exact"/>
      </w:pPr>
    </w:p>
    <w:p w:rsidR="000B7B9A" w:rsidRDefault="00035F6E" w:rsidP="000B7B9A">
      <w:pPr>
        <w:pStyle w:val="BodyText"/>
        <w:ind w:left="2775"/>
        <w:rPr>
          <w:rFonts w:ascii="宋体" w:eastAsia="宋体" w:hAnsi="宋体" w:cs="宋体"/>
        </w:rPr>
      </w:pPr>
      <w:r w:rsidRPr="00035F6E">
        <w:rPr>
          <w:rFonts w:ascii="Microsoft JhengHei" w:eastAsia="Microsoft JhengHei" w:hAnsi="Microsoft JhengHei"/>
        </w:rPr>
        <w:pict>
          <v:group id="_x0000_s4834" style="position:absolute;left:0;text-align:left;margin-left:208.6pt;margin-top:4.75pt;width:16.05pt;height:10.05pt;z-index:-251252736;mso-position-horizontal-relative:page" coordorigin="4172,95" coordsize="321,201">
            <v:shape id="_x0000_s4835" style="position:absolute;left:4172;top:95;width:321;height:201" coordorigin="4172,95" coordsize="321,201" path="m4172,95r321,l4493,296r-321,l4172,95xe" fillcolor="#3274c6" stroked="f">
              <v:path arrowok="t"/>
            </v:shape>
            <w10:wrap anchorx="page"/>
          </v:group>
        </w:pict>
      </w:r>
      <w:r w:rsidR="000B7B9A">
        <w:rPr>
          <w:rFonts w:ascii="宋体" w:eastAsia="宋体" w:hAnsi="宋体" w:cs="宋体"/>
          <w:color w:val="9ECBF7"/>
          <w:w w:val="130"/>
        </w:rPr>
        <w:t>部署引导帮助</w:t>
      </w:r>
      <w:r w:rsidR="000B7B9A">
        <w:rPr>
          <w:rFonts w:ascii="宋体" w:eastAsia="宋体" w:hAnsi="宋体" w:cs="宋体"/>
          <w:color w:val="9ECBF7"/>
          <w:spacing w:val="-111"/>
          <w:w w:val="130"/>
        </w:rPr>
        <w:t xml:space="preserve"> </w:t>
      </w:r>
      <w:r w:rsidR="000B7B9A">
        <w:rPr>
          <w:rFonts w:ascii="宋体" w:eastAsia="宋体" w:hAnsi="宋体" w:cs="宋体"/>
          <w:color w:val="E0F3F7"/>
          <w:w w:val="150"/>
        </w:rPr>
        <w:t>.</w:t>
      </w:r>
    </w:p>
    <w:p w:rsidR="000B7B9A" w:rsidRDefault="000B7B9A" w:rsidP="000B7B9A">
      <w:pPr>
        <w:spacing w:before="7" w:line="130" w:lineRule="exact"/>
        <w:rPr>
          <w:sz w:val="13"/>
          <w:szCs w:val="13"/>
        </w:rPr>
      </w:pPr>
    </w:p>
    <w:p w:rsidR="000B7B9A" w:rsidRDefault="000B7B9A" w:rsidP="000B7B9A">
      <w:pPr>
        <w:ind w:left="2160"/>
        <w:rPr>
          <w:rFonts w:ascii="宋体" w:eastAsia="宋体" w:hAnsi="宋体" w:cs="宋体"/>
          <w:sz w:val="18"/>
          <w:szCs w:val="18"/>
        </w:rPr>
      </w:pPr>
      <w:r>
        <w:rPr>
          <w:rFonts w:ascii="宋体" w:eastAsia="宋体" w:hAnsi="宋体" w:cs="宋体"/>
          <w:color w:val="120E12"/>
          <w:sz w:val="18"/>
          <w:szCs w:val="18"/>
        </w:rPr>
        <w:t>份</w:t>
      </w:r>
      <w:r>
        <w:rPr>
          <w:rFonts w:ascii="宋体" w:eastAsia="宋体" w:hAnsi="宋体" w:cs="宋体"/>
          <w:color w:val="120E12"/>
          <w:spacing w:val="-67"/>
          <w:sz w:val="18"/>
          <w:szCs w:val="18"/>
        </w:rPr>
        <w:t xml:space="preserve"> </w:t>
      </w:r>
      <w:r>
        <w:rPr>
          <w:rFonts w:ascii="宋体" w:eastAsia="宋体" w:hAnsi="宋体" w:cs="宋体"/>
          <w:color w:val="8E8D8E"/>
          <w:sz w:val="18"/>
          <w:szCs w:val="18"/>
        </w:rPr>
        <w:t>状态</w:t>
      </w:r>
    </w:p>
    <w:p w:rsidR="000B7B9A" w:rsidRDefault="000B7B9A" w:rsidP="000B7B9A">
      <w:pPr>
        <w:spacing w:before="2" w:line="260" w:lineRule="exact"/>
        <w:rPr>
          <w:sz w:val="26"/>
          <w:szCs w:val="26"/>
        </w:rPr>
      </w:pPr>
    </w:p>
    <w:p w:rsidR="000B7B9A" w:rsidRDefault="000B7B9A" w:rsidP="000B7B9A">
      <w:pPr>
        <w:spacing w:line="260" w:lineRule="exact"/>
        <w:rPr>
          <w:sz w:val="26"/>
          <w:szCs w:val="26"/>
        </w:rPr>
        <w:sectPr w:rsidR="000B7B9A">
          <w:headerReference w:type="even" r:id="rId109"/>
          <w:pgSz w:w="12240" w:h="15840"/>
          <w:pgMar w:top="600" w:right="160" w:bottom="280" w:left="0" w:header="0" w:footer="0" w:gutter="0"/>
          <w:cols w:space="720"/>
        </w:sectPr>
      </w:pPr>
    </w:p>
    <w:p w:rsidR="000B7B9A" w:rsidRDefault="000B7B9A" w:rsidP="000B7B9A">
      <w:pPr>
        <w:spacing w:before="4"/>
        <w:ind w:right="198"/>
        <w:jc w:val="center"/>
        <w:rPr>
          <w:rFonts w:ascii="宋体" w:eastAsia="宋体" w:hAnsi="宋体" w:cs="宋体"/>
        </w:rPr>
      </w:pPr>
      <w:r>
        <w:rPr>
          <w:rFonts w:ascii="宋体" w:eastAsia="宋体" w:hAnsi="宋体" w:cs="宋体"/>
          <w:color w:val="4F4C4F"/>
          <w:w w:val="110"/>
        </w:rPr>
        <w:lastRenderedPageBreak/>
        <w:t>状态</w:t>
      </w:r>
    </w:p>
    <w:p w:rsidR="000B7B9A" w:rsidRDefault="000B7B9A" w:rsidP="000B7B9A">
      <w:pPr>
        <w:spacing w:before="4" w:line="170" w:lineRule="exact"/>
        <w:rPr>
          <w:sz w:val="17"/>
          <w:szCs w:val="17"/>
        </w:rPr>
      </w:pPr>
    </w:p>
    <w:p w:rsidR="00606508" w:rsidRDefault="000B7B9A">
      <w:pPr>
        <w:pStyle w:val="BodyText"/>
        <w:numPr>
          <w:ilvl w:val="0"/>
          <w:numId w:val="44"/>
        </w:numPr>
        <w:tabs>
          <w:tab w:val="left" w:pos="2355"/>
        </w:tabs>
        <w:ind w:left="2355"/>
        <w:rPr>
          <w:rFonts w:ascii="Arial" w:eastAsia="Arial" w:hAnsi="Arial" w:cs="Arial"/>
        </w:rPr>
      </w:pPr>
      <w:r>
        <w:rPr>
          <w:rFonts w:ascii="Arial" w:eastAsia="Arial" w:hAnsi="Arial" w:cs="Arial"/>
          <w:color w:val="27222B"/>
          <w:w w:val="115"/>
        </w:rPr>
        <w:t>myC</w:t>
      </w:r>
      <w:r>
        <w:rPr>
          <w:rFonts w:ascii="Arial" w:eastAsia="Arial" w:hAnsi="Arial" w:cs="Arial"/>
          <w:color w:val="27222B"/>
          <w:spacing w:val="5"/>
          <w:w w:val="115"/>
        </w:rPr>
        <w:t>l</w:t>
      </w:r>
      <w:r>
        <w:rPr>
          <w:rFonts w:ascii="宋体" w:eastAsia="宋体" w:hAnsi="宋体" w:cs="宋体"/>
          <w:color w:val="27222B"/>
          <w:w w:val="115"/>
          <w:sz w:val="15"/>
          <w:szCs w:val="15"/>
        </w:rPr>
        <w:t>l</w:t>
      </w:r>
      <w:r>
        <w:rPr>
          <w:rFonts w:ascii="宋体" w:eastAsia="宋体" w:hAnsi="宋体" w:cs="宋体"/>
          <w:color w:val="27222B"/>
          <w:spacing w:val="-11"/>
          <w:w w:val="115"/>
          <w:sz w:val="15"/>
          <w:szCs w:val="15"/>
        </w:rPr>
        <w:t>I</w:t>
      </w:r>
      <w:r>
        <w:rPr>
          <w:rFonts w:ascii="Arial" w:eastAsia="Arial" w:hAnsi="Arial" w:cs="Arial"/>
          <w:color w:val="4F4C4F"/>
          <w:w w:val="115"/>
        </w:rPr>
        <w:t>st</w:t>
      </w:r>
      <w:r>
        <w:rPr>
          <w:rFonts w:ascii="Arial" w:eastAsia="Arial" w:hAnsi="Arial" w:cs="Arial"/>
          <w:color w:val="4F4C4F"/>
          <w:spacing w:val="2"/>
          <w:w w:val="115"/>
        </w:rPr>
        <w:t>e</w:t>
      </w:r>
      <w:r>
        <w:rPr>
          <w:rFonts w:ascii="Arial" w:eastAsia="Arial" w:hAnsi="Arial" w:cs="Arial"/>
          <w:color w:val="27222B"/>
          <w:w w:val="115"/>
        </w:rPr>
        <w:t>r</w:t>
      </w:r>
    </w:p>
    <w:p w:rsidR="000B7B9A" w:rsidRDefault="000B7B9A" w:rsidP="000B7B9A">
      <w:pPr>
        <w:spacing w:line="200" w:lineRule="exact"/>
        <w:rPr>
          <w:sz w:val="20"/>
          <w:szCs w:val="20"/>
        </w:rPr>
      </w:pPr>
    </w:p>
    <w:p w:rsidR="000B7B9A" w:rsidRDefault="000B7B9A" w:rsidP="000B7B9A">
      <w:pPr>
        <w:spacing w:before="16" w:line="200" w:lineRule="exact"/>
        <w:rPr>
          <w:sz w:val="20"/>
          <w:szCs w:val="20"/>
        </w:rPr>
      </w:pPr>
    </w:p>
    <w:p w:rsidR="000B7B9A" w:rsidRDefault="000B7B9A" w:rsidP="000B7B9A">
      <w:pPr>
        <w:ind w:left="2685"/>
        <w:rPr>
          <w:rFonts w:ascii="Arial" w:eastAsia="Arial" w:hAnsi="Arial" w:cs="Arial"/>
          <w:sz w:val="20"/>
          <w:szCs w:val="20"/>
        </w:rPr>
      </w:pPr>
      <w:r>
        <w:rPr>
          <w:rFonts w:ascii="宋体" w:eastAsia="宋体" w:hAnsi="宋体" w:cs="宋体"/>
          <w:color w:val="7F7E7E"/>
          <w:w w:val="70"/>
          <w:sz w:val="23"/>
          <w:szCs w:val="23"/>
        </w:rPr>
        <w:t>阳</w:t>
      </w:r>
      <w:r>
        <w:rPr>
          <w:rFonts w:ascii="宋体" w:eastAsia="宋体" w:hAnsi="宋体" w:cs="宋体"/>
          <w:color w:val="7F7E7E"/>
          <w:spacing w:val="-22"/>
          <w:w w:val="70"/>
          <w:sz w:val="23"/>
          <w:szCs w:val="23"/>
        </w:rPr>
        <w:t>、</w:t>
      </w:r>
      <w:r>
        <w:rPr>
          <w:rFonts w:ascii="Arial" w:eastAsia="Arial" w:hAnsi="Arial" w:cs="Arial"/>
          <w:color w:val="7F7E7E"/>
          <w:w w:val="70"/>
          <w:sz w:val="20"/>
          <w:szCs w:val="20"/>
        </w:rPr>
        <w:t>yB</w:t>
      </w:r>
      <w:r>
        <w:rPr>
          <w:rFonts w:ascii="Arial" w:eastAsia="Arial" w:hAnsi="Arial" w:cs="Arial"/>
          <w:color w:val="7F7E7E"/>
          <w:spacing w:val="-7"/>
          <w:w w:val="70"/>
          <w:sz w:val="20"/>
          <w:szCs w:val="20"/>
        </w:rPr>
        <w:t>u</w:t>
      </w:r>
      <w:r>
        <w:rPr>
          <w:rFonts w:ascii="宋体" w:eastAsia="宋体" w:hAnsi="宋体" w:cs="宋体"/>
          <w:color w:val="7F7E7E"/>
          <w:w w:val="70"/>
          <w:sz w:val="18"/>
          <w:szCs w:val="18"/>
        </w:rPr>
        <w:t>S</w:t>
      </w:r>
      <w:r>
        <w:rPr>
          <w:rFonts w:ascii="宋体" w:eastAsia="宋体" w:hAnsi="宋体" w:cs="宋体"/>
          <w:color w:val="7F7E7E"/>
          <w:spacing w:val="-2"/>
          <w:w w:val="70"/>
          <w:sz w:val="18"/>
          <w:szCs w:val="18"/>
        </w:rPr>
        <w:t>i</w:t>
      </w:r>
      <w:r>
        <w:rPr>
          <w:rFonts w:ascii="Arial" w:eastAsia="Arial" w:hAnsi="Arial" w:cs="Arial"/>
          <w:color w:val="7F7E7E"/>
          <w:w w:val="70"/>
          <w:sz w:val="20"/>
          <w:szCs w:val="20"/>
        </w:rPr>
        <w:t>ness</w:t>
      </w:r>
    </w:p>
    <w:p w:rsidR="000B7B9A" w:rsidRDefault="000B7B9A" w:rsidP="000B7B9A">
      <w:pPr>
        <w:spacing w:before="9"/>
        <w:ind w:left="2355"/>
        <w:rPr>
          <w:rFonts w:ascii="Courier New" w:eastAsia="Courier New" w:hAnsi="Courier New" w:cs="Courier New"/>
          <w:sz w:val="32"/>
          <w:szCs w:val="32"/>
        </w:rPr>
      </w:pPr>
      <w:r>
        <w:rPr>
          <w:rFonts w:ascii="宋体" w:eastAsia="宋体" w:hAnsi="宋体" w:cs="宋体"/>
          <w:color w:val="4F4C4F"/>
          <w:w w:val="95"/>
        </w:rPr>
        <w:t>王饥</w:t>
      </w:r>
      <w:r>
        <w:rPr>
          <w:rFonts w:ascii="宋体" w:eastAsia="宋体" w:hAnsi="宋体" w:cs="宋体"/>
          <w:color w:val="4F4C4F"/>
          <w:spacing w:val="-79"/>
          <w:w w:val="95"/>
        </w:rPr>
        <w:t xml:space="preserve"> </w:t>
      </w:r>
      <w:r>
        <w:rPr>
          <w:rFonts w:ascii="宋体" w:eastAsia="宋体" w:hAnsi="宋体" w:cs="宋体"/>
          <w:color w:val="59C0DE"/>
          <w:w w:val="580"/>
        </w:rPr>
        <w:t>。</w:t>
      </w:r>
      <w:r>
        <w:rPr>
          <w:rFonts w:ascii="宋体" w:eastAsia="宋体" w:hAnsi="宋体" w:cs="宋体"/>
          <w:color w:val="59C0DE"/>
          <w:spacing w:val="-533"/>
          <w:w w:val="580"/>
        </w:rPr>
        <w:t xml:space="preserve"> </w:t>
      </w:r>
      <w:r>
        <w:rPr>
          <w:rFonts w:ascii="Courier New" w:eastAsia="Courier New" w:hAnsi="Courier New" w:cs="Courier New"/>
          <w:color w:val="F8AA34"/>
          <w:spacing w:val="-128"/>
          <w:w w:val="245"/>
          <w:position w:val="-2"/>
          <w:sz w:val="32"/>
          <w:szCs w:val="32"/>
        </w:rPr>
        <w:t>0</w:t>
      </w:r>
      <w:r>
        <w:rPr>
          <w:rFonts w:ascii="Courier New" w:eastAsia="Courier New" w:hAnsi="Courier New" w:cs="Courier New"/>
          <w:color w:val="DD4C4D"/>
          <w:w w:val="245"/>
          <w:position w:val="-2"/>
          <w:sz w:val="32"/>
          <w:szCs w:val="32"/>
        </w:rPr>
        <w:t>0</w:t>
      </w:r>
    </w:p>
    <w:p w:rsidR="000B7B9A" w:rsidRDefault="000B7B9A" w:rsidP="000B7B9A">
      <w:pPr>
        <w:spacing w:before="4" w:line="120" w:lineRule="exact"/>
        <w:rPr>
          <w:sz w:val="12"/>
          <w:szCs w:val="12"/>
        </w:rPr>
      </w:pPr>
    </w:p>
    <w:p w:rsidR="00606508" w:rsidRDefault="000B7B9A">
      <w:pPr>
        <w:pStyle w:val="BodyText"/>
        <w:numPr>
          <w:ilvl w:val="0"/>
          <w:numId w:val="44"/>
        </w:numPr>
        <w:tabs>
          <w:tab w:val="left" w:pos="2310"/>
        </w:tabs>
        <w:ind w:left="2310" w:hanging="120"/>
        <w:rPr>
          <w:rFonts w:ascii="Arial" w:eastAsia="Arial" w:hAnsi="Arial" w:cs="Arial"/>
        </w:rPr>
      </w:pPr>
      <w:r>
        <w:rPr>
          <w:rFonts w:ascii="Arial" w:eastAsia="Arial" w:hAnsi="Arial" w:cs="Arial"/>
          <w:color w:val="27222B"/>
          <w:w w:val="115"/>
        </w:rPr>
        <w:t>myC</w:t>
      </w:r>
      <w:r>
        <w:rPr>
          <w:rFonts w:ascii="Arial" w:eastAsia="Arial" w:hAnsi="Arial" w:cs="Arial"/>
          <w:color w:val="27222B"/>
          <w:spacing w:val="-14"/>
          <w:w w:val="115"/>
        </w:rPr>
        <w:t>I</w:t>
      </w:r>
      <w:r>
        <w:rPr>
          <w:rFonts w:ascii="宋体" w:eastAsia="宋体" w:hAnsi="宋体" w:cs="宋体"/>
          <w:color w:val="27222B"/>
          <w:w w:val="115"/>
          <w:sz w:val="15"/>
          <w:szCs w:val="15"/>
        </w:rPr>
        <w:t>l</w:t>
      </w:r>
      <w:r>
        <w:rPr>
          <w:rFonts w:ascii="宋体" w:eastAsia="宋体" w:hAnsi="宋体" w:cs="宋体"/>
          <w:color w:val="27222B"/>
          <w:spacing w:val="-14"/>
          <w:w w:val="115"/>
          <w:sz w:val="15"/>
          <w:szCs w:val="15"/>
        </w:rPr>
        <w:t>I</w:t>
      </w:r>
      <w:r>
        <w:rPr>
          <w:rFonts w:ascii="Arial" w:eastAsia="Arial" w:hAnsi="Arial" w:cs="Arial"/>
          <w:color w:val="4F4C4F"/>
          <w:spacing w:val="3"/>
          <w:w w:val="115"/>
        </w:rPr>
        <w:t>s</w:t>
      </w:r>
      <w:r>
        <w:rPr>
          <w:rFonts w:ascii="Arial" w:eastAsia="Arial" w:hAnsi="Arial" w:cs="Arial"/>
          <w:color w:val="27222B"/>
          <w:spacing w:val="-5"/>
          <w:w w:val="115"/>
        </w:rPr>
        <w:t>t</w:t>
      </w:r>
      <w:r>
        <w:rPr>
          <w:rFonts w:ascii="Arial" w:eastAsia="Arial" w:hAnsi="Arial" w:cs="Arial"/>
          <w:color w:val="4F4C4F"/>
          <w:spacing w:val="-3"/>
          <w:w w:val="115"/>
        </w:rPr>
        <w:t>e</w:t>
      </w:r>
      <w:r>
        <w:rPr>
          <w:rFonts w:ascii="Arial" w:eastAsia="Arial" w:hAnsi="Arial" w:cs="Arial"/>
          <w:color w:val="27222B"/>
          <w:w w:val="115"/>
        </w:rPr>
        <w:t>r2</w:t>
      </w:r>
    </w:p>
    <w:p w:rsidR="000B7B9A" w:rsidRDefault="000B7B9A" w:rsidP="000B7B9A">
      <w:pPr>
        <w:spacing w:line="340" w:lineRule="exact"/>
        <w:ind w:left="888"/>
        <w:rPr>
          <w:rFonts w:ascii="宋体" w:eastAsia="宋体" w:hAnsi="宋体" w:cs="宋体"/>
          <w:sz w:val="23"/>
          <w:szCs w:val="23"/>
        </w:rPr>
      </w:pPr>
      <w:r>
        <w:rPr>
          <w:w w:val="130"/>
        </w:rPr>
        <w:br w:type="column"/>
      </w:r>
      <w:r>
        <w:rPr>
          <w:rFonts w:ascii="Arial" w:eastAsia="Arial" w:hAnsi="Arial" w:cs="Arial"/>
          <w:color w:val="120E12"/>
          <w:w w:val="130"/>
          <w:sz w:val="20"/>
          <w:szCs w:val="20"/>
        </w:rPr>
        <w:lastRenderedPageBreak/>
        <w:t>myCl</w:t>
      </w:r>
      <w:r>
        <w:rPr>
          <w:rFonts w:ascii="Arial" w:eastAsia="Arial" w:hAnsi="Arial" w:cs="Arial"/>
          <w:color w:val="120E12"/>
          <w:spacing w:val="-15"/>
          <w:w w:val="130"/>
          <w:sz w:val="20"/>
          <w:szCs w:val="20"/>
        </w:rPr>
        <w:t>u</w:t>
      </w:r>
      <w:r>
        <w:rPr>
          <w:rFonts w:ascii="Arial" w:eastAsia="Arial" w:hAnsi="Arial" w:cs="Arial"/>
          <w:color w:val="27222B"/>
          <w:spacing w:val="-17"/>
          <w:w w:val="130"/>
          <w:sz w:val="20"/>
          <w:szCs w:val="20"/>
        </w:rPr>
        <w:t>s</w:t>
      </w:r>
      <w:r>
        <w:rPr>
          <w:rFonts w:ascii="Arial" w:eastAsia="Arial" w:hAnsi="Arial" w:cs="Arial"/>
          <w:color w:val="120E12"/>
          <w:spacing w:val="-7"/>
          <w:w w:val="130"/>
          <w:sz w:val="20"/>
          <w:szCs w:val="20"/>
        </w:rPr>
        <w:t>t</w:t>
      </w:r>
      <w:r>
        <w:rPr>
          <w:rFonts w:ascii="Arial" w:eastAsia="Arial" w:hAnsi="Arial" w:cs="Arial"/>
          <w:color w:val="27222B"/>
          <w:w w:val="130"/>
          <w:sz w:val="20"/>
          <w:szCs w:val="20"/>
        </w:rPr>
        <w:t>er</w:t>
      </w:r>
      <w:r>
        <w:rPr>
          <w:rFonts w:ascii="Arial" w:eastAsia="Arial" w:hAnsi="Arial" w:cs="Arial"/>
          <w:color w:val="27222B"/>
          <w:spacing w:val="-38"/>
          <w:w w:val="130"/>
          <w:sz w:val="20"/>
          <w:szCs w:val="20"/>
        </w:rPr>
        <w:t xml:space="preserve"> </w:t>
      </w:r>
      <w:r>
        <w:rPr>
          <w:rFonts w:ascii="宋体" w:eastAsia="宋体" w:hAnsi="宋体" w:cs="宋体"/>
          <w:color w:val="4F4C4F"/>
          <w:w w:val="125"/>
          <w:sz w:val="23"/>
          <w:szCs w:val="23"/>
        </w:rPr>
        <w:t>实时监控</w:t>
      </w:r>
    </w:p>
    <w:p w:rsidR="000B7B9A" w:rsidRDefault="000B7B9A" w:rsidP="000B7B9A">
      <w:pPr>
        <w:pStyle w:val="BodyText"/>
        <w:tabs>
          <w:tab w:val="left" w:pos="4383"/>
        </w:tabs>
        <w:spacing w:before="82"/>
        <w:rPr>
          <w:rFonts w:ascii="Arial" w:eastAsia="Arial" w:hAnsi="Arial" w:cs="Arial"/>
        </w:rPr>
      </w:pPr>
      <w:r>
        <w:rPr>
          <w:rFonts w:ascii="宋体" w:eastAsia="宋体" w:hAnsi="宋体" w:cs="宋体"/>
          <w:color w:val="6F6E6D"/>
        </w:rPr>
        <w:t>集</w:t>
      </w:r>
      <w:r>
        <w:rPr>
          <w:rFonts w:ascii="宋体" w:eastAsia="宋体" w:hAnsi="宋体" w:cs="宋体"/>
          <w:color w:val="6F6E6D"/>
          <w:spacing w:val="6"/>
        </w:rPr>
        <w:t>群</w:t>
      </w:r>
      <w:r>
        <w:rPr>
          <w:rFonts w:ascii="Arial" w:eastAsia="Arial" w:hAnsi="Arial" w:cs="Arial"/>
          <w:color w:val="4F4C4F"/>
          <w:spacing w:val="-2"/>
        </w:rPr>
        <w:t>C</w:t>
      </w:r>
      <w:r>
        <w:rPr>
          <w:rFonts w:ascii="Arial" w:eastAsia="Arial" w:hAnsi="Arial" w:cs="Arial"/>
          <w:color w:val="27222B"/>
          <w:spacing w:val="-9"/>
        </w:rPr>
        <w:t>P</w:t>
      </w:r>
      <w:r>
        <w:rPr>
          <w:rFonts w:ascii="Arial" w:eastAsia="Arial" w:hAnsi="Arial" w:cs="Arial"/>
          <w:color w:val="4F4C4F"/>
        </w:rPr>
        <w:t>U</w:t>
      </w:r>
      <w:r>
        <w:rPr>
          <w:rFonts w:ascii="Arial" w:eastAsia="Arial" w:hAnsi="Arial" w:cs="Arial"/>
          <w:color w:val="4F4C4F"/>
        </w:rPr>
        <w:tab/>
      </w:r>
      <w:r>
        <w:rPr>
          <w:rFonts w:ascii="宋体" w:eastAsia="宋体" w:hAnsi="宋体" w:cs="宋体"/>
          <w:color w:val="6F6E6D"/>
          <w:sz w:val="21"/>
          <w:szCs w:val="21"/>
        </w:rPr>
        <w:t>集草</w:t>
      </w:r>
      <w:r>
        <w:rPr>
          <w:rFonts w:ascii="宋体" w:eastAsia="宋体" w:hAnsi="宋体" w:cs="宋体"/>
          <w:color w:val="6F6E6D"/>
          <w:spacing w:val="-5"/>
          <w:sz w:val="21"/>
          <w:szCs w:val="21"/>
        </w:rPr>
        <w:t>草</w:t>
      </w:r>
      <w:r>
        <w:rPr>
          <w:rFonts w:ascii="Arial" w:eastAsia="Arial" w:hAnsi="Arial" w:cs="Arial"/>
          <w:color w:val="4F4C4F"/>
        </w:rPr>
        <w:t>Memory</w:t>
      </w:r>
    </w:p>
    <w:p w:rsidR="000B7B9A" w:rsidRDefault="000B7B9A" w:rsidP="000B7B9A">
      <w:pPr>
        <w:tabs>
          <w:tab w:val="left" w:pos="4383"/>
        </w:tabs>
        <w:spacing w:line="217" w:lineRule="exact"/>
        <w:ind w:left="933"/>
        <w:rPr>
          <w:rFonts w:ascii="宋体" w:eastAsia="宋体" w:hAnsi="宋体" w:cs="宋体"/>
          <w:sz w:val="19"/>
          <w:szCs w:val="19"/>
        </w:rPr>
      </w:pPr>
      <w:r>
        <w:rPr>
          <w:rFonts w:eastAsiaTheme="minorHAnsi"/>
          <w:noProof/>
          <w:lang w:eastAsia="zh-CN"/>
        </w:rPr>
        <w:drawing>
          <wp:anchor distT="0" distB="0" distL="114300" distR="114300" simplePos="0" relativeHeight="252057600" behindDoc="1" locked="0" layoutInCell="1" allowOverlap="1">
            <wp:simplePos x="0" y="0"/>
            <wp:positionH relativeFrom="page">
              <wp:posOffset>4343400</wp:posOffset>
            </wp:positionH>
            <wp:positionV relativeFrom="paragraph">
              <wp:posOffset>268605</wp:posOffset>
            </wp:positionV>
            <wp:extent cx="1066800" cy="628650"/>
            <wp:effectExtent l="19050" t="0" r="0" b="0"/>
            <wp:wrapNone/>
            <wp:docPr id="2778" name="Picture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pic:cNvPicPr>
                      <a:picLocks noChangeAspect="1" noChangeArrowheads="1"/>
                    </pic:cNvPicPr>
                  </pic:nvPicPr>
                  <pic:blipFill>
                    <a:blip r:embed="rId110"/>
                    <a:srcRect/>
                    <a:stretch>
                      <a:fillRect/>
                    </a:stretch>
                  </pic:blipFill>
                  <pic:spPr bwMode="auto">
                    <a:xfrm>
                      <a:off x="0" y="0"/>
                      <a:ext cx="1066800" cy="628650"/>
                    </a:xfrm>
                    <a:prstGeom prst="rect">
                      <a:avLst/>
                    </a:prstGeom>
                    <a:noFill/>
                  </pic:spPr>
                </pic:pic>
              </a:graphicData>
            </a:graphic>
          </wp:anchor>
        </w:drawing>
      </w:r>
      <w:r>
        <w:rPr>
          <w:rFonts w:eastAsiaTheme="minorHAnsi"/>
          <w:noProof/>
          <w:lang w:eastAsia="zh-CN"/>
        </w:rPr>
        <w:drawing>
          <wp:anchor distT="0" distB="0" distL="114300" distR="114300" simplePos="0" relativeHeight="252058624" behindDoc="1" locked="0" layoutInCell="1" allowOverlap="1">
            <wp:simplePos x="0" y="0"/>
            <wp:positionH relativeFrom="page">
              <wp:posOffset>6534150</wp:posOffset>
            </wp:positionH>
            <wp:positionV relativeFrom="paragraph">
              <wp:posOffset>211455</wp:posOffset>
            </wp:positionV>
            <wp:extent cx="1066800" cy="685800"/>
            <wp:effectExtent l="19050" t="0" r="0" b="0"/>
            <wp:wrapNone/>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pic:cNvPicPr>
                      <a:picLocks noChangeAspect="1" noChangeArrowheads="1"/>
                    </pic:cNvPicPr>
                  </pic:nvPicPr>
                  <pic:blipFill>
                    <a:blip r:embed="rId111"/>
                    <a:srcRect/>
                    <a:stretch>
                      <a:fillRect/>
                    </a:stretch>
                  </pic:blipFill>
                  <pic:spPr bwMode="auto">
                    <a:xfrm>
                      <a:off x="0" y="0"/>
                      <a:ext cx="1066800" cy="685800"/>
                    </a:xfrm>
                    <a:prstGeom prst="rect">
                      <a:avLst/>
                    </a:prstGeom>
                    <a:noFill/>
                  </pic:spPr>
                </pic:pic>
              </a:graphicData>
            </a:graphic>
          </wp:anchor>
        </w:drawing>
      </w:r>
      <w:r w:rsidR="00035F6E" w:rsidRPr="00035F6E">
        <w:rPr>
          <w:rFonts w:eastAsiaTheme="minorHAnsi"/>
        </w:rPr>
        <w:pict>
          <v:shape id="_x0000_s4841" type="#_x0000_t202" style="position:absolute;left:0;text-align:left;margin-left:495.5pt;margin-top:14.9pt;width:23.9pt;height:65pt;z-index:-251247616;mso-position-horizontal-relative:page;mso-position-vertical-relative:text" filled="f" stroked="f">
            <v:textbox style="layout-flow:vertical-ideographic" inset="0,0,0,0">
              <w:txbxContent>
                <w:p w:rsidR="000B7B9A" w:rsidRDefault="000B7B9A" w:rsidP="000B7B9A">
                  <w:pPr>
                    <w:spacing w:line="84" w:lineRule="auto"/>
                    <w:ind w:right="20"/>
                    <w:jc w:val="right"/>
                    <w:rPr>
                      <w:rFonts w:ascii="宋体" w:eastAsia="宋体" w:hAnsi="宋体" w:cs="宋体"/>
                      <w:sz w:val="16"/>
                      <w:szCs w:val="16"/>
                    </w:rPr>
                  </w:pPr>
                  <w:r>
                    <w:rPr>
                      <w:rFonts w:ascii="宋体" w:eastAsia="宋体" w:hAnsi="宋体" w:cs="宋体"/>
                      <w:color w:val="A1A1A1"/>
                      <w:sz w:val="16"/>
                      <w:szCs w:val="16"/>
                    </w:rPr>
                    <w:t>0</w:t>
                  </w:r>
                </w:p>
                <w:p w:rsidR="000B7B9A" w:rsidRDefault="000B7B9A" w:rsidP="000B7B9A">
                  <w:pPr>
                    <w:spacing w:line="168" w:lineRule="auto"/>
                    <w:ind w:left="20"/>
                    <w:rPr>
                      <w:rFonts w:ascii="宋体" w:eastAsia="宋体" w:hAnsi="宋体" w:cs="宋体"/>
                      <w:sz w:val="17"/>
                      <w:szCs w:val="17"/>
                    </w:rPr>
                  </w:pPr>
                  <w:r>
                    <w:rPr>
                      <w:rFonts w:ascii="宋体" w:eastAsia="宋体" w:hAnsi="宋体" w:cs="宋体"/>
                      <w:color w:val="A1A1A1"/>
                      <w:spacing w:val="10"/>
                      <w:position w:val="1"/>
                      <w:sz w:val="17"/>
                      <w:szCs w:val="17"/>
                    </w:rPr>
                    <w:t>%</w:t>
                  </w:r>
                  <w:r>
                    <w:rPr>
                      <w:rFonts w:ascii="宋体" w:eastAsia="宋体" w:hAnsi="宋体" w:cs="宋体"/>
                      <w:color w:val="A1A1A1"/>
                      <w:position w:val="1"/>
                      <w:sz w:val="17"/>
                      <w:szCs w:val="17"/>
                    </w:rPr>
                    <w:t>%</w:t>
                  </w:r>
                  <w:r>
                    <w:rPr>
                      <w:rFonts w:ascii="宋体" w:eastAsia="宋体" w:hAnsi="宋体" w:cs="宋体"/>
                      <w:color w:val="A1A1A1"/>
                      <w:spacing w:val="-68"/>
                      <w:position w:val="1"/>
                      <w:sz w:val="17"/>
                      <w:szCs w:val="17"/>
                    </w:rPr>
                    <w:t xml:space="preserve"> </w:t>
                  </w:r>
                  <w:r>
                    <w:rPr>
                      <w:rFonts w:ascii="宋体" w:eastAsia="宋体" w:hAnsi="宋体" w:cs="宋体"/>
                      <w:color w:val="A1A1A1"/>
                      <w:position w:val="1"/>
                      <w:sz w:val="17"/>
                      <w:szCs w:val="17"/>
                    </w:rPr>
                    <w:t>%</w:t>
                  </w:r>
                  <w:r>
                    <w:rPr>
                      <w:rFonts w:ascii="宋体" w:eastAsia="宋体" w:hAnsi="宋体" w:cs="宋体"/>
                      <w:color w:val="A1A1A1"/>
                      <w:spacing w:val="-68"/>
                      <w:position w:val="1"/>
                      <w:sz w:val="17"/>
                      <w:szCs w:val="17"/>
                    </w:rPr>
                    <w:t xml:space="preserve"> </w:t>
                  </w:r>
                  <w:r>
                    <w:rPr>
                      <w:rFonts w:ascii="宋体" w:eastAsia="宋体" w:hAnsi="宋体" w:cs="宋体"/>
                      <w:color w:val="A1A1A1"/>
                      <w:spacing w:val="-15"/>
                      <w:position w:val="1"/>
                      <w:sz w:val="17"/>
                      <w:szCs w:val="17"/>
                    </w:rPr>
                    <w:t>%</w:t>
                  </w:r>
                  <w:r>
                    <w:rPr>
                      <w:rFonts w:ascii="宋体" w:eastAsia="宋体" w:hAnsi="宋体" w:cs="宋体"/>
                      <w:color w:val="A1A1A1"/>
                      <w:spacing w:val="-80"/>
                      <w:position w:val="1"/>
                      <w:sz w:val="17"/>
                      <w:szCs w:val="17"/>
                    </w:rPr>
                    <w:t>缸</w:t>
                  </w:r>
                  <w:r>
                    <w:rPr>
                      <w:rFonts w:ascii="宋体" w:eastAsia="宋体" w:hAnsi="宋体" w:cs="宋体"/>
                      <w:color w:val="A1A1A1"/>
                      <w:spacing w:val="-30"/>
                      <w:position w:val="-3"/>
                      <w:sz w:val="17"/>
                      <w:szCs w:val="17"/>
                    </w:rPr>
                    <w:t>，</w:t>
                  </w:r>
                  <w:r>
                    <w:rPr>
                      <w:rFonts w:ascii="宋体" w:eastAsia="宋体" w:hAnsi="宋体" w:cs="宋体"/>
                      <w:color w:val="A1A1A1"/>
                      <w:spacing w:val="-131"/>
                      <w:sz w:val="17"/>
                      <w:szCs w:val="17"/>
                    </w:rPr>
                    <w:t>"</w:t>
                  </w:r>
                  <w:r>
                    <w:rPr>
                      <w:rFonts w:ascii="宋体" w:eastAsia="宋体" w:hAnsi="宋体" w:cs="宋体"/>
                      <w:color w:val="A1A1A1"/>
                      <w:position w:val="-3"/>
                      <w:sz w:val="17"/>
                      <w:szCs w:val="17"/>
                    </w:rPr>
                    <w:t>，</w:t>
                  </w:r>
                </w:p>
                <w:p w:rsidR="000B7B9A" w:rsidRDefault="000B7B9A" w:rsidP="000B7B9A">
                  <w:pPr>
                    <w:spacing w:line="144" w:lineRule="auto"/>
                    <w:ind w:left="40"/>
                    <w:rPr>
                      <w:rFonts w:ascii="宋体" w:eastAsia="宋体" w:hAnsi="宋体" w:cs="宋体"/>
                      <w:sz w:val="13"/>
                      <w:szCs w:val="13"/>
                    </w:rPr>
                  </w:pPr>
                  <w:r>
                    <w:rPr>
                      <w:rFonts w:ascii="宋体" w:eastAsia="宋体" w:hAnsi="宋体" w:cs="宋体"/>
                      <w:color w:val="A1A1A1"/>
                      <w:sz w:val="13"/>
                      <w:szCs w:val="13"/>
                    </w:rPr>
                    <w:t>回</w:t>
                  </w:r>
                  <w:r>
                    <w:rPr>
                      <w:rFonts w:ascii="宋体" w:eastAsia="宋体" w:hAnsi="宋体" w:cs="宋体"/>
                      <w:color w:val="A1A1A1"/>
                      <w:spacing w:val="-11"/>
                      <w:sz w:val="13"/>
                      <w:szCs w:val="13"/>
                    </w:rPr>
                    <w:t xml:space="preserve"> </w:t>
                  </w:r>
                  <w:r>
                    <w:rPr>
                      <w:rFonts w:ascii="宋体" w:eastAsia="宋体" w:hAnsi="宋体" w:cs="宋体"/>
                      <w:color w:val="A1A1A1"/>
                      <w:sz w:val="13"/>
                      <w:szCs w:val="13"/>
                    </w:rPr>
                    <w:t>盹</w:t>
                  </w:r>
                  <w:r>
                    <w:rPr>
                      <w:rFonts w:ascii="宋体" w:eastAsia="宋体" w:hAnsi="宋体" w:cs="宋体"/>
                      <w:color w:val="A1A1A1"/>
                      <w:spacing w:val="-38"/>
                      <w:sz w:val="13"/>
                      <w:szCs w:val="13"/>
                    </w:rPr>
                    <w:t xml:space="preserve"> </w:t>
                  </w:r>
                  <w:r>
                    <w:rPr>
                      <w:rFonts w:ascii="宋体" w:eastAsia="宋体" w:hAnsi="宋体" w:cs="宋体"/>
                      <w:color w:val="A1A1A1"/>
                      <w:spacing w:val="-43"/>
                      <w:sz w:val="11"/>
                      <w:szCs w:val="11"/>
                    </w:rPr>
                    <w:t>M</w:t>
                  </w:r>
                  <w:r>
                    <w:rPr>
                      <w:rFonts w:ascii="宋体" w:eastAsia="宋体" w:hAnsi="宋体" w:cs="宋体"/>
                      <w:color w:val="A1A1A1"/>
                      <w:sz w:val="11"/>
                      <w:szCs w:val="11"/>
                    </w:rPr>
                    <w:t>W</w:t>
                  </w:r>
                  <w:r>
                    <w:rPr>
                      <w:rFonts w:ascii="宋体" w:eastAsia="宋体" w:hAnsi="宋体" w:cs="宋体"/>
                      <w:color w:val="A1A1A1"/>
                      <w:spacing w:val="-24"/>
                      <w:sz w:val="11"/>
                      <w:szCs w:val="11"/>
                    </w:rPr>
                    <w:t xml:space="preserve"> </w:t>
                  </w:r>
                  <w:r>
                    <w:rPr>
                      <w:rFonts w:ascii="宋体" w:eastAsia="宋体" w:hAnsi="宋体" w:cs="宋体"/>
                      <w:color w:val="A1A1A1"/>
                      <w:sz w:val="13"/>
                      <w:szCs w:val="13"/>
                    </w:rPr>
                    <w:t>崎</w:t>
                  </w:r>
                  <w:r>
                    <w:rPr>
                      <w:rFonts w:ascii="宋体" w:eastAsia="宋体" w:hAnsi="宋体" w:cs="宋体"/>
                      <w:color w:val="A1A1A1"/>
                      <w:spacing w:val="-9"/>
                      <w:sz w:val="13"/>
                      <w:szCs w:val="13"/>
                    </w:rPr>
                    <w:t xml:space="preserve"> </w:t>
                  </w:r>
                  <w:r>
                    <w:rPr>
                      <w:rFonts w:ascii="宋体" w:eastAsia="宋体" w:hAnsi="宋体" w:cs="宋体"/>
                      <w:color w:val="A1A1A1"/>
                      <w:sz w:val="13"/>
                      <w:szCs w:val="13"/>
                    </w:rPr>
                    <w:t>囚</w:t>
                  </w:r>
                  <w:r>
                    <w:rPr>
                      <w:rFonts w:ascii="宋体" w:eastAsia="宋体" w:hAnsi="宋体" w:cs="宋体"/>
                      <w:color w:val="A1A1A1"/>
                      <w:spacing w:val="19"/>
                      <w:sz w:val="13"/>
                      <w:szCs w:val="13"/>
                    </w:rPr>
                    <w:t xml:space="preserve"> </w:t>
                  </w:r>
                  <w:r>
                    <w:rPr>
                      <w:rFonts w:ascii="宋体" w:eastAsia="宋体" w:hAnsi="宋体" w:cs="宋体"/>
                      <w:color w:val="A1A1A1"/>
                      <w:position w:val="1"/>
                      <w:sz w:val="13"/>
                      <w:szCs w:val="13"/>
                    </w:rPr>
                    <w:t>。</w:t>
                  </w:r>
                </w:p>
              </w:txbxContent>
            </v:textbox>
            <w10:wrap anchorx="page"/>
          </v:shape>
        </w:pict>
      </w:r>
      <w:r w:rsidR="00035F6E" w:rsidRPr="00035F6E">
        <w:rPr>
          <w:rFonts w:eastAsiaTheme="minorHAnsi"/>
        </w:rPr>
        <w:pict>
          <v:shape id="_x0000_s4848" type="#_x0000_t202" style="position:absolute;left:0;text-align:left;margin-left:326.5pt;margin-top:13.65pt;width:20.4pt;height:66.3pt;z-index:-251240448;mso-position-horizontal-relative:page;mso-position-vertical-relative:text" filled="f" stroked="f">
            <v:textbox style="layout-flow:vertical-ideographic" inset="0,0,0,0">
              <w:txbxContent>
                <w:p w:rsidR="000B7B9A" w:rsidRDefault="000B7B9A" w:rsidP="000B7B9A">
                  <w:pPr>
                    <w:spacing w:line="96" w:lineRule="auto"/>
                    <w:ind w:right="20"/>
                    <w:jc w:val="right"/>
                    <w:rPr>
                      <w:rFonts w:ascii="宋体" w:eastAsia="宋体" w:hAnsi="宋体" w:cs="宋体"/>
                      <w:sz w:val="13"/>
                      <w:szCs w:val="13"/>
                    </w:rPr>
                  </w:pPr>
                  <w:r>
                    <w:rPr>
                      <w:rFonts w:ascii="宋体" w:eastAsia="宋体" w:hAnsi="宋体" w:cs="宋体"/>
                      <w:color w:val="A1A1A1"/>
                      <w:spacing w:val="-71"/>
                      <w:sz w:val="13"/>
                      <w:szCs w:val="13"/>
                    </w:rPr>
                    <w:t>a</w:t>
                  </w:r>
                  <w:r>
                    <w:rPr>
                      <w:rFonts w:ascii="宋体" w:eastAsia="宋体" w:hAnsi="宋体" w:cs="宋体"/>
                      <w:color w:val="A1A1A1"/>
                      <w:sz w:val="13"/>
                      <w:szCs w:val="13"/>
                    </w:rPr>
                    <w:t>v</w:t>
                  </w:r>
                </w:p>
                <w:p w:rsidR="000B7B9A" w:rsidRDefault="000B7B9A" w:rsidP="000B7B9A">
                  <w:pPr>
                    <w:spacing w:line="144" w:lineRule="auto"/>
                    <w:ind w:right="118"/>
                    <w:jc w:val="right"/>
                    <w:rPr>
                      <w:rFonts w:ascii="宋体" w:eastAsia="宋体" w:hAnsi="宋体" w:cs="宋体"/>
                      <w:sz w:val="17"/>
                      <w:szCs w:val="17"/>
                    </w:rPr>
                  </w:pPr>
                  <w:r>
                    <w:rPr>
                      <w:rFonts w:ascii="宋体" w:eastAsia="宋体" w:hAnsi="宋体" w:cs="宋体"/>
                      <w:color w:val="A1A1A1"/>
                      <w:spacing w:val="-67"/>
                      <w:sz w:val="17"/>
                      <w:szCs w:val="17"/>
                    </w:rPr>
                    <w:t>缸</w:t>
                  </w:r>
                  <w:r>
                    <w:rPr>
                      <w:rFonts w:ascii="宋体" w:eastAsia="宋体" w:hAnsi="宋体" w:cs="宋体"/>
                      <w:color w:val="A1A1A1"/>
                      <w:spacing w:val="-94"/>
                      <w:position w:val="2"/>
                      <w:sz w:val="17"/>
                      <w:szCs w:val="17"/>
                    </w:rPr>
                    <w:t>"</w:t>
                  </w:r>
                  <w:r>
                    <w:rPr>
                      <w:rFonts w:ascii="宋体" w:eastAsia="宋体" w:hAnsi="宋体" w:cs="宋体"/>
                      <w:color w:val="A1A1A1"/>
                      <w:spacing w:val="-68"/>
                      <w:sz w:val="17"/>
                      <w:szCs w:val="17"/>
                    </w:rPr>
                    <w:t>缸</w:t>
                  </w:r>
                  <w:r>
                    <w:rPr>
                      <w:rFonts w:ascii="宋体" w:eastAsia="宋体" w:hAnsi="宋体" w:cs="宋体"/>
                      <w:color w:val="A1A1A1"/>
                      <w:spacing w:val="-93"/>
                      <w:position w:val="3"/>
                      <w:sz w:val="17"/>
                      <w:szCs w:val="17"/>
                    </w:rPr>
                    <w:t>'</w:t>
                  </w:r>
                  <w:r>
                    <w:rPr>
                      <w:rFonts w:ascii="宋体" w:eastAsia="宋体" w:hAnsi="宋体" w:cs="宋体"/>
                      <w:color w:val="A1A1A1"/>
                      <w:spacing w:val="-53"/>
                      <w:sz w:val="17"/>
                      <w:szCs w:val="17"/>
                    </w:rPr>
                    <w:t>缸</w:t>
                  </w:r>
                  <w:r>
                    <w:rPr>
                      <w:rFonts w:ascii="宋体" w:eastAsia="宋体" w:hAnsi="宋体" w:cs="宋体"/>
                      <w:color w:val="A1A1A1"/>
                      <w:spacing w:val="-93"/>
                      <w:position w:val="4"/>
                      <w:sz w:val="17"/>
                      <w:szCs w:val="17"/>
                    </w:rPr>
                    <w:t>'</w:t>
                  </w:r>
                  <w:r>
                    <w:rPr>
                      <w:rFonts w:ascii="宋体" w:eastAsia="宋体" w:hAnsi="宋体" w:cs="宋体"/>
                      <w:color w:val="A1A1A1"/>
                      <w:spacing w:val="-68"/>
                      <w:sz w:val="17"/>
                      <w:szCs w:val="17"/>
                    </w:rPr>
                    <w:t>缸</w:t>
                  </w:r>
                  <w:r>
                    <w:rPr>
                      <w:rFonts w:ascii="宋体" w:eastAsia="宋体" w:hAnsi="宋体" w:cs="宋体"/>
                      <w:color w:val="A1A1A1"/>
                      <w:spacing w:val="-93"/>
                      <w:position w:val="4"/>
                      <w:sz w:val="17"/>
                      <w:szCs w:val="17"/>
                    </w:rPr>
                    <w:t>'</w:t>
                  </w:r>
                  <w:r>
                    <w:rPr>
                      <w:rFonts w:ascii="宋体" w:eastAsia="宋体" w:hAnsi="宋体" w:cs="宋体"/>
                      <w:color w:val="A1A1A1"/>
                      <w:spacing w:val="-68"/>
                      <w:sz w:val="17"/>
                      <w:szCs w:val="17"/>
                    </w:rPr>
                    <w:t>缸</w:t>
                  </w:r>
                  <w:r>
                    <w:rPr>
                      <w:rFonts w:ascii="宋体" w:eastAsia="宋体" w:hAnsi="宋体" w:cs="宋体"/>
                      <w:color w:val="A1A1A1"/>
                      <w:spacing w:val="-93"/>
                      <w:position w:val="4"/>
                      <w:sz w:val="17"/>
                      <w:szCs w:val="17"/>
                    </w:rPr>
                    <w:t>'</w:t>
                  </w:r>
                  <w:r>
                    <w:rPr>
                      <w:rFonts w:ascii="宋体" w:eastAsia="宋体" w:hAnsi="宋体" w:cs="宋体"/>
                      <w:color w:val="A1A1A1"/>
                      <w:spacing w:val="-68"/>
                      <w:sz w:val="17"/>
                      <w:szCs w:val="17"/>
                    </w:rPr>
                    <w:t>缸</w:t>
                  </w:r>
                  <w:r>
                    <w:rPr>
                      <w:rFonts w:ascii="宋体" w:eastAsia="宋体" w:hAnsi="宋体" w:cs="宋体"/>
                      <w:color w:val="A1A1A1"/>
                      <w:position w:val="3"/>
                      <w:sz w:val="17"/>
                      <w:szCs w:val="17"/>
                    </w:rPr>
                    <w:t>'</w:t>
                  </w:r>
                </w:p>
                <w:p w:rsidR="000B7B9A" w:rsidRDefault="000B7B9A" w:rsidP="000B7B9A">
                  <w:pPr>
                    <w:spacing w:line="120" w:lineRule="auto"/>
                    <w:ind w:left="44"/>
                    <w:rPr>
                      <w:rFonts w:ascii="宋体" w:eastAsia="宋体" w:hAnsi="宋体" w:cs="宋体"/>
                      <w:sz w:val="17"/>
                      <w:szCs w:val="17"/>
                    </w:rPr>
                  </w:pPr>
                  <w:r>
                    <w:rPr>
                      <w:rFonts w:ascii="宋体" w:eastAsia="宋体" w:hAnsi="宋体" w:cs="宋体"/>
                      <w:color w:val="8E8D8E"/>
                      <w:spacing w:val="10"/>
                      <w:sz w:val="17"/>
                      <w:szCs w:val="17"/>
                    </w:rPr>
                    <w:t>0</w:t>
                  </w:r>
                  <w:r>
                    <w:rPr>
                      <w:rFonts w:ascii="宋体" w:eastAsia="宋体" w:hAnsi="宋体" w:cs="宋体"/>
                      <w:color w:val="8E8D8E"/>
                      <w:sz w:val="17"/>
                      <w:szCs w:val="17"/>
                    </w:rPr>
                    <w:t>8</w:t>
                  </w:r>
                  <w:r>
                    <w:rPr>
                      <w:rFonts w:ascii="宋体" w:eastAsia="宋体" w:hAnsi="宋体" w:cs="宋体"/>
                      <w:color w:val="8E8D8E"/>
                      <w:spacing w:val="-68"/>
                      <w:sz w:val="17"/>
                      <w:szCs w:val="17"/>
                    </w:rPr>
                    <w:t xml:space="preserve"> </w:t>
                  </w:r>
                  <w:r>
                    <w:rPr>
                      <w:rFonts w:ascii="宋体" w:eastAsia="宋体" w:hAnsi="宋体" w:cs="宋体"/>
                      <w:color w:val="8E8D8E"/>
                      <w:spacing w:val="10"/>
                      <w:sz w:val="17"/>
                      <w:szCs w:val="17"/>
                    </w:rPr>
                    <w:t>6</w:t>
                  </w:r>
                  <w:r>
                    <w:rPr>
                      <w:rFonts w:ascii="宋体" w:eastAsia="宋体" w:hAnsi="宋体" w:cs="宋体"/>
                      <w:color w:val="8E8D8E"/>
                      <w:sz w:val="17"/>
                      <w:szCs w:val="17"/>
                    </w:rPr>
                    <w:t>4</w:t>
                  </w:r>
                  <w:r>
                    <w:rPr>
                      <w:rFonts w:ascii="宋体" w:eastAsia="宋体" w:hAnsi="宋体" w:cs="宋体"/>
                      <w:color w:val="8E8D8E"/>
                      <w:spacing w:val="-68"/>
                      <w:sz w:val="17"/>
                      <w:szCs w:val="17"/>
                    </w:rPr>
                    <w:t xml:space="preserve"> </w:t>
                  </w:r>
                  <w:r>
                    <w:rPr>
                      <w:rFonts w:ascii="宋体" w:eastAsia="宋体" w:hAnsi="宋体" w:cs="宋体"/>
                      <w:color w:val="8E8D8E"/>
                      <w:spacing w:val="9"/>
                      <w:sz w:val="17"/>
                      <w:szCs w:val="17"/>
                    </w:rPr>
                    <w:t>2</w:t>
                  </w:r>
                  <w:r>
                    <w:rPr>
                      <w:rFonts w:ascii="宋体" w:eastAsia="宋体" w:hAnsi="宋体" w:cs="宋体"/>
                      <w:color w:val="8E8D8E"/>
                      <w:sz w:val="17"/>
                      <w:szCs w:val="17"/>
                    </w:rPr>
                    <w:t>0</w:t>
                  </w:r>
                </w:p>
              </w:txbxContent>
            </v:textbox>
            <w10:wrap anchorx="page"/>
          </v:shape>
        </w:pict>
      </w:r>
      <w:r>
        <w:rPr>
          <w:rFonts w:ascii="Times New Roman" w:eastAsia="Times New Roman" w:hAnsi="Times New Roman" w:cs="Times New Roman"/>
          <w:color w:val="C8C8C9"/>
          <w:w w:val="90"/>
          <w:sz w:val="16"/>
          <w:szCs w:val="16"/>
        </w:rPr>
        <w:t>peroonl</w:t>
      </w:r>
      <w:r>
        <w:rPr>
          <w:rFonts w:ascii="Times New Roman" w:eastAsia="Times New Roman" w:hAnsi="Times New Roman" w:cs="Times New Roman"/>
          <w:color w:val="C8C8C9"/>
          <w:w w:val="90"/>
          <w:sz w:val="16"/>
          <w:szCs w:val="16"/>
        </w:rPr>
        <w:tab/>
      </w:r>
      <w:r>
        <w:rPr>
          <w:rFonts w:ascii="Times New Roman" w:eastAsia="Times New Roman" w:hAnsi="Times New Roman" w:cs="Times New Roman"/>
          <w:i/>
          <w:color w:val="C8C8C9"/>
          <w:w w:val="80"/>
          <w:sz w:val="16"/>
          <w:szCs w:val="16"/>
        </w:rPr>
        <w:t>per</w:t>
      </w:r>
      <w:r>
        <w:rPr>
          <w:rFonts w:ascii="Times New Roman" w:eastAsia="Times New Roman" w:hAnsi="Times New Roman" w:cs="Times New Roman"/>
          <w:i/>
          <w:color w:val="C8C8C9"/>
          <w:spacing w:val="9"/>
          <w:w w:val="80"/>
          <w:sz w:val="16"/>
          <w:szCs w:val="16"/>
        </w:rPr>
        <w:t xml:space="preserve"> </w:t>
      </w:r>
      <w:r>
        <w:rPr>
          <w:rFonts w:ascii="宋体" w:eastAsia="宋体" w:hAnsi="宋体" w:cs="宋体"/>
          <w:color w:val="C8C8C9"/>
          <w:w w:val="80"/>
          <w:sz w:val="19"/>
          <w:szCs w:val="19"/>
        </w:rPr>
        <w:t>，四"</w:t>
      </w:r>
    </w:p>
    <w:p w:rsidR="000B7B9A" w:rsidRDefault="000B7B9A" w:rsidP="000B7B9A">
      <w:pPr>
        <w:spacing w:line="217" w:lineRule="exact"/>
        <w:rPr>
          <w:rFonts w:ascii="宋体" w:eastAsia="宋体" w:hAnsi="宋体" w:cs="宋体"/>
          <w:sz w:val="19"/>
          <w:szCs w:val="19"/>
        </w:rPr>
        <w:sectPr w:rsidR="000B7B9A">
          <w:type w:val="continuous"/>
          <w:pgSz w:w="12240" w:h="15840"/>
          <w:pgMar w:top="1480" w:right="160" w:bottom="280" w:left="0" w:header="720" w:footer="720" w:gutter="0"/>
          <w:cols w:num="2" w:space="720" w:equalWidth="0">
            <w:col w:w="5042" w:space="40"/>
            <w:col w:w="6998"/>
          </w:cols>
        </w:sectPr>
      </w:pPr>
    </w:p>
    <w:p w:rsidR="000B7B9A" w:rsidRDefault="000B7B9A" w:rsidP="000B7B9A">
      <w:pPr>
        <w:spacing w:before="9" w:line="160" w:lineRule="exact"/>
        <w:rPr>
          <w:sz w:val="16"/>
          <w:szCs w:val="16"/>
        </w:rPr>
      </w:pPr>
    </w:p>
    <w:p w:rsidR="00606508" w:rsidRDefault="00035F6E">
      <w:pPr>
        <w:numPr>
          <w:ilvl w:val="0"/>
          <w:numId w:val="53"/>
        </w:numPr>
        <w:tabs>
          <w:tab w:val="left" w:pos="2355"/>
        </w:tabs>
        <w:ind w:left="2355"/>
        <w:rPr>
          <w:rFonts w:ascii="Arial" w:eastAsia="Arial" w:hAnsi="Arial" w:cs="Arial"/>
          <w:sz w:val="19"/>
          <w:szCs w:val="19"/>
        </w:rPr>
      </w:pPr>
      <w:r w:rsidRPr="00035F6E">
        <w:rPr>
          <w:rFonts w:eastAsiaTheme="minorHAnsi"/>
        </w:rPr>
        <w:pict>
          <v:shape id="_x0000_s4840" type="#_x0000_t202" style="position:absolute;left:0;text-align:left;margin-left:524.6pt;margin-top:-30.05pt;width:74.3pt;height:25.5pt;z-index:-251248640;mso-position-horizontal-relative:page" filled="f" stroked="f">
            <v:textbox style="layout-flow:vertical-ideographic" inset="0,0,0,0">
              <w:txbxContent>
                <w:p w:rsidR="000B7B9A" w:rsidRDefault="000B7B9A" w:rsidP="000B7B9A">
                  <w:pPr>
                    <w:spacing w:line="84" w:lineRule="auto"/>
                    <w:ind w:left="289"/>
                    <w:rPr>
                      <w:rFonts w:ascii="宋体" w:eastAsia="宋体" w:hAnsi="宋体" w:cs="宋体"/>
                      <w:sz w:val="16"/>
                      <w:szCs w:val="16"/>
                    </w:rPr>
                  </w:pPr>
                  <w:r>
                    <w:rPr>
                      <w:rFonts w:ascii="宋体" w:eastAsia="宋体" w:hAnsi="宋体" w:cs="宋体"/>
                      <w:color w:val="A1A1A1"/>
                      <w:sz w:val="16"/>
                      <w:szCs w:val="16"/>
                    </w:rPr>
                    <w:t>8</w:t>
                  </w:r>
                </w:p>
                <w:p w:rsidR="000B7B9A" w:rsidRDefault="000B7B9A" w:rsidP="000B7B9A">
                  <w:pPr>
                    <w:spacing w:line="72" w:lineRule="auto"/>
                    <w:ind w:left="290"/>
                    <w:rPr>
                      <w:rFonts w:ascii="宋体" w:eastAsia="宋体" w:hAnsi="宋体" w:cs="宋体"/>
                      <w:sz w:val="16"/>
                      <w:szCs w:val="16"/>
                    </w:rPr>
                  </w:pPr>
                  <w:r>
                    <w:rPr>
                      <w:rFonts w:ascii="宋体" w:eastAsia="宋体" w:hAnsi="宋体" w:cs="宋体"/>
                      <w:color w:val="A1A1A1"/>
                      <w:sz w:val="16"/>
                      <w:szCs w:val="16"/>
                    </w:rPr>
                    <w:t>2</w:t>
                  </w:r>
                </w:p>
                <w:p w:rsidR="000B7B9A" w:rsidRDefault="000B7B9A" w:rsidP="000B7B9A">
                  <w:pPr>
                    <w:spacing w:line="168" w:lineRule="auto"/>
                    <w:ind w:left="293"/>
                    <w:rPr>
                      <w:rFonts w:ascii="宋体" w:eastAsia="宋体" w:hAnsi="宋体" w:cs="宋体"/>
                      <w:sz w:val="14"/>
                      <w:szCs w:val="14"/>
                    </w:rPr>
                  </w:pPr>
                  <w:r>
                    <w:rPr>
                      <w:rFonts w:ascii="宋体" w:eastAsia="宋体" w:hAnsi="宋体" w:cs="宋体"/>
                      <w:color w:val="7F7E7E"/>
                      <w:sz w:val="14"/>
                      <w:szCs w:val="14"/>
                    </w:rPr>
                    <w:t>4</w:t>
                  </w:r>
                </w:p>
                <w:p w:rsidR="000B7B9A" w:rsidRDefault="000B7B9A" w:rsidP="000B7B9A">
                  <w:pPr>
                    <w:spacing w:line="84" w:lineRule="auto"/>
                    <w:ind w:left="290"/>
                    <w:rPr>
                      <w:rFonts w:ascii="宋体" w:eastAsia="宋体" w:hAnsi="宋体" w:cs="宋体"/>
                      <w:sz w:val="16"/>
                      <w:szCs w:val="16"/>
                    </w:rPr>
                  </w:pPr>
                  <w:r>
                    <w:rPr>
                      <w:rFonts w:ascii="宋体" w:eastAsia="宋体" w:hAnsi="宋体" w:cs="宋体"/>
                      <w:color w:val="A1A1A1"/>
                      <w:sz w:val="16"/>
                      <w:szCs w:val="16"/>
                    </w:rPr>
                    <w:t>2</w:t>
                  </w:r>
                </w:p>
                <w:p w:rsidR="000B7B9A" w:rsidRDefault="000B7B9A" w:rsidP="000B7B9A">
                  <w:pPr>
                    <w:spacing w:before="2"/>
                    <w:ind w:left="296"/>
                    <w:rPr>
                      <w:rFonts w:ascii="宋体" w:eastAsia="宋体" w:hAnsi="宋体" w:cs="宋体"/>
                      <w:sz w:val="9"/>
                      <w:szCs w:val="9"/>
                    </w:rPr>
                  </w:pPr>
                  <w:r>
                    <w:rPr>
                      <w:rFonts w:ascii="宋体" w:eastAsia="宋体" w:hAnsi="宋体" w:cs="宋体"/>
                      <w:color w:val="A1A1A1"/>
                      <w:spacing w:val="-31"/>
                      <w:sz w:val="9"/>
                      <w:szCs w:val="9"/>
                    </w:rPr>
                    <w:t>0</w:t>
                  </w:r>
                  <w:r>
                    <w:rPr>
                      <w:rFonts w:ascii="宋体" w:eastAsia="宋体" w:hAnsi="宋体" w:cs="宋体"/>
                      <w:color w:val="A1A1A1"/>
                      <w:sz w:val="9"/>
                      <w:szCs w:val="9"/>
                    </w:rPr>
                    <w:t>ψ</w:t>
                  </w:r>
                </w:p>
                <w:p w:rsidR="000B7B9A" w:rsidRDefault="000B7B9A" w:rsidP="000B7B9A">
                  <w:pPr>
                    <w:spacing w:line="96" w:lineRule="auto"/>
                    <w:ind w:left="290"/>
                    <w:rPr>
                      <w:rFonts w:ascii="宋体" w:eastAsia="宋体" w:hAnsi="宋体" w:cs="宋体"/>
                      <w:sz w:val="16"/>
                      <w:szCs w:val="16"/>
                    </w:rPr>
                  </w:pPr>
                  <w:r>
                    <w:rPr>
                      <w:rFonts w:ascii="宋体" w:eastAsia="宋体" w:hAnsi="宋体" w:cs="宋体"/>
                      <w:color w:val="8E8D8E"/>
                      <w:sz w:val="16"/>
                      <w:szCs w:val="16"/>
                    </w:rPr>
                    <w:t>2</w:t>
                  </w:r>
                </w:p>
                <w:p w:rsidR="000B7B9A" w:rsidRDefault="000B7B9A" w:rsidP="000B7B9A">
                  <w:pPr>
                    <w:spacing w:line="132" w:lineRule="auto"/>
                    <w:ind w:left="289"/>
                    <w:rPr>
                      <w:rFonts w:ascii="宋体" w:eastAsia="宋体" w:hAnsi="宋体" w:cs="宋体"/>
                      <w:sz w:val="16"/>
                      <w:szCs w:val="16"/>
                    </w:rPr>
                  </w:pPr>
                  <w:r>
                    <w:rPr>
                      <w:rFonts w:ascii="宋体" w:eastAsia="宋体" w:hAnsi="宋体" w:cs="宋体"/>
                      <w:color w:val="A1A1A1"/>
                      <w:sz w:val="16"/>
                      <w:szCs w:val="16"/>
                    </w:rPr>
                    <w:t>6</w:t>
                  </w:r>
                </w:p>
                <w:p w:rsidR="000B7B9A" w:rsidRDefault="000B7B9A" w:rsidP="000B7B9A">
                  <w:pPr>
                    <w:spacing w:line="84" w:lineRule="auto"/>
                    <w:ind w:left="290"/>
                    <w:rPr>
                      <w:rFonts w:ascii="宋体" w:eastAsia="宋体" w:hAnsi="宋体" w:cs="宋体"/>
                      <w:sz w:val="16"/>
                      <w:szCs w:val="16"/>
                    </w:rPr>
                  </w:pPr>
                  <w:r>
                    <w:rPr>
                      <w:rFonts w:ascii="宋体" w:eastAsia="宋体" w:hAnsi="宋体" w:cs="宋体"/>
                      <w:color w:val="A1A1A1"/>
                      <w:sz w:val="16"/>
                      <w:szCs w:val="16"/>
                    </w:rPr>
                    <w:t>1</w:t>
                  </w:r>
                </w:p>
                <w:p w:rsidR="000B7B9A" w:rsidRDefault="000B7B9A" w:rsidP="000B7B9A">
                  <w:pPr>
                    <w:spacing w:line="144" w:lineRule="auto"/>
                    <w:ind w:left="290"/>
                    <w:rPr>
                      <w:rFonts w:ascii="宋体" w:eastAsia="宋体" w:hAnsi="宋体" w:cs="宋体"/>
                      <w:sz w:val="16"/>
                      <w:szCs w:val="16"/>
                    </w:rPr>
                  </w:pPr>
                  <w:r>
                    <w:rPr>
                      <w:rFonts w:ascii="宋体" w:eastAsia="宋体" w:hAnsi="宋体" w:cs="宋体"/>
                      <w:color w:val="A1A1A1"/>
                      <w:sz w:val="16"/>
                      <w:szCs w:val="16"/>
                    </w:rPr>
                    <w:t>2</w:t>
                  </w:r>
                </w:p>
                <w:p w:rsidR="000B7B9A" w:rsidRDefault="000B7B9A" w:rsidP="000B7B9A">
                  <w:pPr>
                    <w:spacing w:line="84" w:lineRule="auto"/>
                    <w:ind w:left="20"/>
                    <w:rPr>
                      <w:rFonts w:ascii="宋体" w:eastAsia="宋体" w:hAnsi="宋体" w:cs="宋体"/>
                      <w:sz w:val="47"/>
                      <w:szCs w:val="47"/>
                    </w:rPr>
                  </w:pPr>
                  <w:r>
                    <w:rPr>
                      <w:rFonts w:ascii="宋体" w:eastAsia="宋体" w:hAnsi="宋体" w:cs="宋体"/>
                      <w:color w:val="A1A1A1"/>
                      <w:sz w:val="47"/>
                      <w:szCs w:val="47"/>
                    </w:rPr>
                    <w:t>.</w:t>
                  </w:r>
                </w:p>
                <w:p w:rsidR="000B7B9A" w:rsidRDefault="000B7B9A" w:rsidP="000B7B9A">
                  <w:pPr>
                    <w:spacing w:before="44"/>
                    <w:ind w:left="298"/>
                    <w:rPr>
                      <w:rFonts w:ascii="宋体" w:eastAsia="宋体" w:hAnsi="宋体" w:cs="宋体"/>
                      <w:sz w:val="13"/>
                      <w:szCs w:val="13"/>
                    </w:rPr>
                  </w:pPr>
                  <w:r>
                    <w:rPr>
                      <w:rFonts w:ascii="宋体" w:eastAsia="宋体" w:hAnsi="宋体" w:cs="宋体"/>
                      <w:color w:val="7F7E7E"/>
                      <w:sz w:val="13"/>
                      <w:szCs w:val="13"/>
                    </w:rPr>
                    <w:t>4</w:t>
                  </w:r>
                </w:p>
              </w:txbxContent>
            </v:textbox>
            <w10:wrap anchorx="page"/>
          </v:shape>
        </w:pict>
      </w:r>
      <w:r w:rsidRPr="00035F6E">
        <w:rPr>
          <w:rFonts w:eastAsiaTheme="minorHAnsi"/>
        </w:rPr>
        <w:pict>
          <v:shape id="_x0000_s4842" type="#_x0000_t202" style="position:absolute;left:0;text-align:left;margin-left:394.65pt;margin-top:-30.05pt;width:38.9pt;height:25.5pt;z-index:-251246592;mso-position-horizontal-relative:page" filled="f" stroked="f">
            <v:textbox style="layout-flow:vertical-ideographic" inset="0,0,0,0">
              <w:txbxContent>
                <w:p w:rsidR="000B7B9A" w:rsidRDefault="000B7B9A" w:rsidP="000B7B9A">
                  <w:pPr>
                    <w:spacing w:line="72" w:lineRule="auto"/>
                    <w:ind w:left="20"/>
                    <w:rPr>
                      <w:rFonts w:ascii="宋体" w:eastAsia="宋体" w:hAnsi="宋体" w:cs="宋体"/>
                      <w:sz w:val="47"/>
                      <w:szCs w:val="47"/>
                    </w:rPr>
                  </w:pPr>
                  <w:r>
                    <w:rPr>
                      <w:rFonts w:ascii="宋体" w:eastAsia="宋体" w:hAnsi="宋体" w:cs="宋体"/>
                      <w:color w:val="A1A1A1"/>
                      <w:sz w:val="47"/>
                      <w:szCs w:val="47"/>
                    </w:rPr>
                    <w:t>.</w:t>
                  </w:r>
                </w:p>
                <w:p w:rsidR="000B7B9A" w:rsidRDefault="000B7B9A" w:rsidP="000B7B9A">
                  <w:pPr>
                    <w:spacing w:line="96" w:lineRule="auto"/>
                    <w:ind w:left="290"/>
                    <w:rPr>
                      <w:rFonts w:ascii="宋体" w:eastAsia="宋体" w:hAnsi="宋体" w:cs="宋体"/>
                      <w:sz w:val="16"/>
                      <w:szCs w:val="16"/>
                    </w:rPr>
                  </w:pPr>
                  <w:r>
                    <w:rPr>
                      <w:rFonts w:ascii="宋体" w:eastAsia="宋体" w:hAnsi="宋体" w:cs="宋体"/>
                      <w:color w:val="8E8D8E"/>
                      <w:sz w:val="16"/>
                      <w:szCs w:val="16"/>
                    </w:rPr>
                    <w:t>2</w:t>
                  </w:r>
                </w:p>
                <w:p w:rsidR="000B7B9A" w:rsidRDefault="000B7B9A" w:rsidP="000B7B9A">
                  <w:pPr>
                    <w:spacing w:line="168" w:lineRule="auto"/>
                    <w:ind w:left="293"/>
                    <w:rPr>
                      <w:rFonts w:ascii="宋体" w:eastAsia="宋体" w:hAnsi="宋体" w:cs="宋体"/>
                      <w:sz w:val="14"/>
                      <w:szCs w:val="14"/>
                    </w:rPr>
                  </w:pPr>
                  <w:r>
                    <w:rPr>
                      <w:rFonts w:ascii="宋体" w:eastAsia="宋体" w:hAnsi="宋体" w:cs="宋体"/>
                      <w:color w:val="7F7E7E"/>
                      <w:sz w:val="14"/>
                      <w:szCs w:val="14"/>
                    </w:rPr>
                    <w:t>4</w:t>
                  </w:r>
                </w:p>
                <w:p w:rsidR="000B7B9A" w:rsidRDefault="000B7B9A" w:rsidP="000B7B9A">
                  <w:pPr>
                    <w:spacing w:line="84" w:lineRule="auto"/>
                    <w:ind w:left="290"/>
                    <w:rPr>
                      <w:rFonts w:ascii="宋体" w:eastAsia="宋体" w:hAnsi="宋体" w:cs="宋体"/>
                      <w:sz w:val="16"/>
                      <w:szCs w:val="16"/>
                    </w:rPr>
                  </w:pPr>
                  <w:r>
                    <w:rPr>
                      <w:rFonts w:ascii="宋体" w:eastAsia="宋体" w:hAnsi="宋体" w:cs="宋体"/>
                      <w:color w:val="8E8D8E"/>
                      <w:sz w:val="16"/>
                      <w:szCs w:val="16"/>
                    </w:rPr>
                    <w:t>2</w:t>
                  </w:r>
                </w:p>
                <w:p w:rsidR="000B7B9A" w:rsidRDefault="000B7B9A" w:rsidP="000B7B9A">
                  <w:pPr>
                    <w:spacing w:line="132" w:lineRule="auto"/>
                    <w:ind w:left="289"/>
                    <w:rPr>
                      <w:rFonts w:ascii="宋体" w:eastAsia="宋体" w:hAnsi="宋体" w:cs="宋体"/>
                      <w:sz w:val="16"/>
                      <w:szCs w:val="16"/>
                    </w:rPr>
                  </w:pPr>
                  <w:r>
                    <w:rPr>
                      <w:rFonts w:ascii="宋体" w:eastAsia="宋体" w:hAnsi="宋体" w:cs="宋体"/>
                      <w:color w:val="A1A1A1"/>
                      <w:sz w:val="16"/>
                      <w:szCs w:val="16"/>
                    </w:rPr>
                    <w:t>0</w:t>
                  </w:r>
                </w:p>
                <w:p w:rsidR="000B7B9A" w:rsidRDefault="000B7B9A" w:rsidP="000B7B9A">
                  <w:pPr>
                    <w:spacing w:line="84" w:lineRule="auto"/>
                    <w:ind w:left="295"/>
                    <w:rPr>
                      <w:rFonts w:ascii="宋体" w:eastAsia="宋体" w:hAnsi="宋体" w:cs="宋体"/>
                      <w:sz w:val="15"/>
                      <w:szCs w:val="15"/>
                    </w:rPr>
                  </w:pPr>
                  <w:r>
                    <w:rPr>
                      <w:rFonts w:ascii="宋体" w:eastAsia="宋体" w:hAnsi="宋体" w:cs="宋体"/>
                      <w:color w:val="A1A1A1"/>
                      <w:sz w:val="15"/>
                      <w:szCs w:val="15"/>
                    </w:rPr>
                    <w:t>2</w:t>
                  </w:r>
                </w:p>
              </w:txbxContent>
            </v:textbox>
            <w10:wrap anchorx="page"/>
          </v:shape>
        </w:pict>
      </w:r>
      <w:r w:rsidRPr="00035F6E">
        <w:rPr>
          <w:rFonts w:eastAsiaTheme="minorHAnsi"/>
        </w:rPr>
        <w:pict>
          <v:shape id="_x0000_s4844" type="#_x0000_t202" style="position:absolute;left:0;text-align:left;margin-left:372.45pt;margin-top:-19.7pt;width:23.8pt;height:23.8pt;z-index:-251244544;mso-position-horizontal-relative:page" filled="f" stroked="f">
            <v:textbox style="layout-flow:vertical-ideographic" inset="0,0,0,0">
              <w:txbxContent>
                <w:p w:rsidR="000B7B9A" w:rsidRDefault="000B7B9A" w:rsidP="000B7B9A">
                  <w:pPr>
                    <w:spacing w:line="132" w:lineRule="auto"/>
                    <w:ind w:left="20"/>
                    <w:rPr>
                      <w:rFonts w:ascii="宋体" w:eastAsia="宋体" w:hAnsi="宋体" w:cs="宋体"/>
                      <w:sz w:val="37"/>
                      <w:szCs w:val="37"/>
                    </w:rPr>
                  </w:pPr>
                  <w:r>
                    <w:rPr>
                      <w:rFonts w:ascii="宋体" w:eastAsia="宋体" w:hAnsi="宋体" w:cs="宋体"/>
                      <w:color w:val="A1A1A1"/>
                      <w:spacing w:val="-308"/>
                      <w:position w:val="-1"/>
                      <w:sz w:val="37"/>
                      <w:szCs w:val="37"/>
                    </w:rPr>
                    <w:t>，</w:t>
                  </w:r>
                  <w:r>
                    <w:rPr>
                      <w:rFonts w:ascii="宋体" w:eastAsia="宋体" w:hAnsi="宋体" w:cs="宋体"/>
                      <w:color w:val="8E8D8E"/>
                      <w:spacing w:val="-157"/>
                      <w:position w:val="-13"/>
                      <w:sz w:val="16"/>
                      <w:szCs w:val="16"/>
                    </w:rPr>
                    <w:t>2</w:t>
                  </w:r>
                  <w:r>
                    <w:rPr>
                      <w:rFonts w:ascii="宋体" w:eastAsia="宋体" w:hAnsi="宋体" w:cs="宋体"/>
                      <w:color w:val="A1A1A1"/>
                      <w:sz w:val="37"/>
                      <w:szCs w:val="37"/>
                    </w:rPr>
                    <w:t>。</w:t>
                  </w:r>
                </w:p>
                <w:p w:rsidR="000B7B9A" w:rsidRDefault="000B7B9A" w:rsidP="000B7B9A">
                  <w:pPr>
                    <w:spacing w:line="96" w:lineRule="auto"/>
                    <w:ind w:left="95"/>
                    <w:rPr>
                      <w:rFonts w:ascii="宋体" w:eastAsia="宋体" w:hAnsi="宋体" w:cs="宋体"/>
                      <w:sz w:val="13"/>
                      <w:szCs w:val="13"/>
                    </w:rPr>
                  </w:pPr>
                  <w:r>
                    <w:rPr>
                      <w:rFonts w:ascii="宋体" w:eastAsia="宋体" w:hAnsi="宋体" w:cs="宋体"/>
                      <w:color w:val="A1A1A1"/>
                      <w:sz w:val="13"/>
                      <w:szCs w:val="13"/>
                    </w:rPr>
                    <w:t>$</w:t>
                  </w:r>
                </w:p>
              </w:txbxContent>
            </v:textbox>
            <w10:wrap anchorx="page"/>
          </v:shape>
        </w:pict>
      </w:r>
      <w:r w:rsidRPr="00035F6E">
        <w:rPr>
          <w:rFonts w:eastAsiaTheme="minorHAnsi"/>
        </w:rPr>
        <w:pict>
          <v:shape id="_x0000_s4845" type="#_x0000_t202" style="position:absolute;left:0;text-align:left;margin-left:363.45pt;margin-top:-16.6pt;width:6pt;height:10pt;z-index:-251243520;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A1A1A1"/>
                      <w:sz w:val="16"/>
                      <w:szCs w:val="16"/>
                    </w:rPr>
                    <w:t>8</w:t>
                  </w:r>
                </w:p>
              </w:txbxContent>
            </v:textbox>
            <w10:wrap anchorx="page"/>
          </v:shape>
        </w:pict>
      </w:r>
      <w:r w:rsidRPr="00035F6E">
        <w:rPr>
          <w:rFonts w:eastAsiaTheme="minorHAnsi"/>
        </w:rPr>
        <w:pict>
          <v:shape id="_x0000_s4846" type="#_x0000_t202" style="position:absolute;left:0;text-align:left;margin-left:352.4pt;margin-top:-16.4pt;width:5.5pt;height:9pt;z-index:-251242496;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4"/>
                      <w:szCs w:val="14"/>
                    </w:rPr>
                  </w:pPr>
                  <w:r>
                    <w:rPr>
                      <w:rFonts w:ascii="宋体" w:eastAsia="宋体" w:hAnsi="宋体" w:cs="宋体"/>
                      <w:color w:val="7F7E7E"/>
                      <w:sz w:val="14"/>
                      <w:szCs w:val="14"/>
                    </w:rPr>
                    <w:t>4</w:t>
                  </w:r>
                </w:p>
              </w:txbxContent>
            </v:textbox>
            <w10:wrap anchorx="page"/>
          </v:shape>
        </w:pict>
      </w:r>
      <w:r w:rsidR="000B7B9A">
        <w:rPr>
          <w:rFonts w:ascii="Arial" w:eastAsia="Arial" w:hAnsi="Arial" w:cs="Arial"/>
          <w:color w:val="3B373B"/>
          <w:spacing w:val="-4"/>
          <w:w w:val="115"/>
          <w:sz w:val="19"/>
          <w:szCs w:val="19"/>
        </w:rPr>
        <w:t>S</w:t>
      </w:r>
      <w:r w:rsidR="000B7B9A">
        <w:rPr>
          <w:rFonts w:ascii="Arial" w:eastAsia="Arial" w:hAnsi="Arial" w:cs="Arial"/>
          <w:color w:val="120E12"/>
          <w:spacing w:val="-17"/>
          <w:w w:val="115"/>
          <w:sz w:val="19"/>
          <w:szCs w:val="19"/>
        </w:rPr>
        <w:t>M</w:t>
      </w:r>
      <w:r w:rsidR="000B7B9A">
        <w:rPr>
          <w:rFonts w:ascii="Arial" w:eastAsia="Arial" w:hAnsi="Arial" w:cs="Arial"/>
          <w:color w:val="3B373B"/>
          <w:w w:val="115"/>
          <w:sz w:val="19"/>
          <w:szCs w:val="19"/>
        </w:rPr>
        <w:t>S</w:t>
      </w:r>
    </w:p>
    <w:p w:rsidR="000B7B9A" w:rsidRDefault="000B7B9A" w:rsidP="000B7B9A">
      <w:pPr>
        <w:pStyle w:val="BodyText"/>
        <w:tabs>
          <w:tab w:val="left" w:pos="6014"/>
          <w:tab w:val="left" w:pos="9464"/>
        </w:tabs>
        <w:spacing w:before="38" w:line="335" w:lineRule="exact"/>
        <w:ind w:left="2355"/>
        <w:rPr>
          <w:rFonts w:ascii="Arial" w:eastAsia="Arial" w:hAnsi="Arial" w:cs="Arial"/>
        </w:rPr>
      </w:pPr>
      <w:r>
        <w:rPr>
          <w:rFonts w:ascii="宋体" w:eastAsia="宋体" w:hAnsi="宋体" w:cs="宋体"/>
          <w:color w:val="4F4C4F"/>
          <w:w w:val="105"/>
          <w:position w:val="-4"/>
          <w:sz w:val="16"/>
          <w:szCs w:val="16"/>
        </w:rPr>
        <w:t>节点</w:t>
      </w:r>
      <w:r>
        <w:rPr>
          <w:rFonts w:ascii="宋体" w:eastAsia="宋体" w:hAnsi="宋体" w:cs="宋体"/>
          <w:color w:val="4F4C4F"/>
          <w:w w:val="105"/>
          <w:position w:val="-4"/>
          <w:sz w:val="16"/>
          <w:szCs w:val="16"/>
        </w:rPr>
        <w:tab/>
      </w:r>
      <w:r>
        <w:rPr>
          <w:rFonts w:ascii="宋体" w:eastAsia="宋体" w:hAnsi="宋体" w:cs="宋体"/>
          <w:color w:val="6F6E6D"/>
          <w:w w:val="105"/>
        </w:rPr>
        <w:t>集</w:t>
      </w:r>
      <w:r>
        <w:rPr>
          <w:rFonts w:ascii="宋体" w:eastAsia="宋体" w:hAnsi="宋体" w:cs="宋体"/>
          <w:color w:val="6F6E6D"/>
          <w:spacing w:val="6"/>
          <w:w w:val="105"/>
        </w:rPr>
        <w:t>群</w:t>
      </w:r>
      <w:r>
        <w:rPr>
          <w:rFonts w:ascii="Arial" w:eastAsia="Arial" w:hAnsi="Arial" w:cs="Arial"/>
          <w:color w:val="3B373B"/>
          <w:w w:val="105"/>
        </w:rPr>
        <w:t>Disk</w:t>
      </w:r>
      <w:r>
        <w:rPr>
          <w:rFonts w:ascii="Arial" w:eastAsia="Arial" w:hAnsi="Arial" w:cs="Arial"/>
          <w:color w:val="3B373B"/>
          <w:w w:val="105"/>
        </w:rPr>
        <w:tab/>
      </w:r>
      <w:r>
        <w:rPr>
          <w:rFonts w:ascii="宋体" w:eastAsia="宋体" w:hAnsi="宋体" w:cs="宋体"/>
          <w:color w:val="6F6E6D"/>
          <w:w w:val="90"/>
        </w:rPr>
        <w:t>集辈革</w:t>
      </w:r>
      <w:r>
        <w:rPr>
          <w:rFonts w:ascii="宋体" w:eastAsia="宋体" w:hAnsi="宋体" w:cs="宋体"/>
          <w:color w:val="6F6E6D"/>
          <w:spacing w:val="-72"/>
          <w:w w:val="90"/>
        </w:rPr>
        <w:t xml:space="preserve"> </w:t>
      </w:r>
      <w:r>
        <w:rPr>
          <w:rFonts w:ascii="Arial" w:eastAsia="Arial" w:hAnsi="Arial" w:cs="Arial"/>
          <w:color w:val="4F4C4F"/>
        </w:rPr>
        <w:t>Network</w:t>
      </w:r>
      <w:r>
        <w:rPr>
          <w:rFonts w:ascii="Arial" w:eastAsia="Arial" w:hAnsi="Arial" w:cs="Arial"/>
          <w:color w:val="4F4C4F"/>
          <w:spacing w:val="-16"/>
        </w:rPr>
        <w:t xml:space="preserve"> </w:t>
      </w:r>
      <w:r>
        <w:rPr>
          <w:rFonts w:ascii="Arial" w:eastAsia="Arial" w:hAnsi="Arial" w:cs="Arial"/>
          <w:color w:val="4F4C4F"/>
        </w:rPr>
        <w:t>In</w:t>
      </w:r>
    </w:p>
    <w:p w:rsidR="000B7B9A" w:rsidRDefault="000B7B9A" w:rsidP="000B7B9A">
      <w:pPr>
        <w:tabs>
          <w:tab w:val="left" w:pos="9464"/>
        </w:tabs>
        <w:spacing w:line="200" w:lineRule="exact"/>
        <w:ind w:left="6015"/>
        <w:rPr>
          <w:rFonts w:ascii="宋体" w:eastAsia="宋体" w:hAnsi="宋体" w:cs="宋体"/>
          <w:sz w:val="15"/>
          <w:szCs w:val="15"/>
        </w:rPr>
      </w:pPr>
      <w:r>
        <w:rPr>
          <w:rFonts w:ascii="宋体" w:eastAsia="宋体" w:hAnsi="宋体" w:cs="宋体"/>
          <w:color w:val="C8C8C9"/>
          <w:w w:val="75"/>
          <w:sz w:val="15"/>
          <w:szCs w:val="15"/>
        </w:rPr>
        <w:t xml:space="preserve">Ø&lt; </w:t>
      </w:r>
      <w:r>
        <w:rPr>
          <w:rFonts w:ascii="Arial" w:eastAsia="Arial" w:hAnsi="Arial" w:cs="Arial"/>
          <w:color w:val="C8C8C9"/>
          <w:spacing w:val="3"/>
          <w:w w:val="75"/>
          <w:sz w:val="11"/>
          <w:szCs w:val="11"/>
        </w:rPr>
        <w:t>f</w:t>
      </w:r>
      <w:r>
        <w:rPr>
          <w:rFonts w:ascii="宋体" w:eastAsia="宋体" w:hAnsi="宋体" w:cs="宋体"/>
          <w:color w:val="C8C8C9"/>
          <w:w w:val="75"/>
          <w:sz w:val="11"/>
          <w:szCs w:val="11"/>
        </w:rPr>
        <w:t>C4</w:t>
      </w:r>
      <w:r>
        <w:rPr>
          <w:rFonts w:ascii="宋体" w:eastAsia="宋体" w:hAnsi="宋体" w:cs="宋体"/>
          <w:color w:val="C8C8C9"/>
          <w:spacing w:val="-28"/>
          <w:w w:val="75"/>
          <w:sz w:val="11"/>
          <w:szCs w:val="11"/>
        </w:rPr>
        <w:t>'</w:t>
      </w:r>
      <w:r>
        <w:rPr>
          <w:rFonts w:ascii="Arial" w:eastAsia="Arial" w:hAnsi="Arial" w:cs="Arial"/>
          <w:color w:val="C8C8C9"/>
          <w:w w:val="75"/>
          <w:sz w:val="20"/>
          <w:szCs w:val="20"/>
        </w:rPr>
        <w:t>nt</w:t>
      </w:r>
      <w:r>
        <w:rPr>
          <w:rFonts w:ascii="Arial" w:eastAsia="Arial" w:hAnsi="Arial" w:cs="Arial"/>
          <w:color w:val="C8C8C9"/>
          <w:w w:val="75"/>
          <w:sz w:val="20"/>
          <w:szCs w:val="20"/>
        </w:rPr>
        <w:tab/>
      </w:r>
      <w:r>
        <w:rPr>
          <w:rFonts w:ascii="宋体" w:eastAsia="宋体" w:hAnsi="宋体" w:cs="宋体"/>
          <w:color w:val="C8C8C9"/>
          <w:w w:val="75"/>
          <w:sz w:val="15"/>
          <w:szCs w:val="15"/>
        </w:rPr>
        <w:t>K1&gt;，</w:t>
      </w:r>
    </w:p>
    <w:p w:rsidR="000B7B9A" w:rsidRDefault="000B7B9A" w:rsidP="000B7B9A">
      <w:pPr>
        <w:spacing w:line="200" w:lineRule="exact"/>
        <w:rPr>
          <w:rFonts w:ascii="宋体" w:eastAsia="宋体" w:hAnsi="宋体" w:cs="宋体"/>
          <w:sz w:val="15"/>
          <w:szCs w:val="15"/>
        </w:rPr>
        <w:sectPr w:rsidR="000B7B9A">
          <w:type w:val="continuous"/>
          <w:pgSz w:w="12240" w:h="15840"/>
          <w:pgMar w:top="1480" w:right="160" w:bottom="280" w:left="0" w:header="720" w:footer="720" w:gutter="0"/>
          <w:cols w:space="720"/>
        </w:sectPr>
      </w:pPr>
    </w:p>
    <w:p w:rsidR="000B7B9A" w:rsidRDefault="000B7B9A" w:rsidP="000B7B9A">
      <w:pPr>
        <w:spacing w:before="67"/>
        <w:ind w:right="5"/>
        <w:jc w:val="right"/>
        <w:rPr>
          <w:rFonts w:ascii="宋体" w:eastAsia="宋体" w:hAnsi="宋体" w:cs="宋体"/>
          <w:sz w:val="12"/>
          <w:szCs w:val="12"/>
        </w:rPr>
      </w:pPr>
      <w:r>
        <w:rPr>
          <w:rFonts w:eastAsiaTheme="minorHAnsi"/>
          <w:noProof/>
          <w:lang w:eastAsia="zh-CN"/>
        </w:rPr>
        <w:lastRenderedPageBreak/>
        <w:drawing>
          <wp:anchor distT="0" distB="0" distL="114300" distR="114300" simplePos="0" relativeHeight="252059648" behindDoc="1" locked="0" layoutInCell="1" allowOverlap="1">
            <wp:simplePos x="0" y="0"/>
            <wp:positionH relativeFrom="page">
              <wp:posOffset>4343400</wp:posOffset>
            </wp:positionH>
            <wp:positionV relativeFrom="paragraph">
              <wp:posOffset>77470</wp:posOffset>
            </wp:positionV>
            <wp:extent cx="1066800" cy="685800"/>
            <wp:effectExtent l="19050" t="0" r="0" b="0"/>
            <wp:wrapNone/>
            <wp:docPr id="2780"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0"/>
                    <pic:cNvPicPr>
                      <a:picLocks noChangeAspect="1" noChangeArrowheads="1"/>
                    </pic:cNvPicPr>
                  </pic:nvPicPr>
                  <pic:blipFill>
                    <a:blip r:embed="rId112"/>
                    <a:srcRect/>
                    <a:stretch>
                      <a:fillRect/>
                    </a:stretch>
                  </pic:blipFill>
                  <pic:spPr bwMode="auto">
                    <a:xfrm>
                      <a:off x="0" y="0"/>
                      <a:ext cx="1066800" cy="685800"/>
                    </a:xfrm>
                    <a:prstGeom prst="rect">
                      <a:avLst/>
                    </a:prstGeom>
                    <a:noFill/>
                  </pic:spPr>
                </pic:pic>
              </a:graphicData>
            </a:graphic>
          </wp:anchor>
        </w:drawing>
      </w:r>
      <w:r w:rsidR="00035F6E" w:rsidRPr="00035F6E">
        <w:rPr>
          <w:rFonts w:eastAsiaTheme="minorHAnsi"/>
        </w:rPr>
        <w:pict>
          <v:shape id="_x0000_s4849" type="#_x0000_t202" style="position:absolute;left:0;text-align:left;margin-left:322.4pt;margin-top:2.35pt;width:24.5pt;height:66.3pt;z-index:-251239424;mso-position-horizontal-relative:page;mso-position-vertical-relative:text" filled="f" stroked="f">
            <v:textbox style="layout-flow:vertical-ideographic" inset="0,0,0,0">
              <w:txbxContent>
                <w:p w:rsidR="000B7B9A" w:rsidRDefault="000B7B9A" w:rsidP="000B7B9A">
                  <w:pPr>
                    <w:spacing w:line="84" w:lineRule="auto"/>
                    <w:ind w:right="20"/>
                    <w:jc w:val="right"/>
                    <w:rPr>
                      <w:rFonts w:ascii="宋体" w:eastAsia="宋体" w:hAnsi="宋体" w:cs="宋体"/>
                      <w:sz w:val="13"/>
                      <w:szCs w:val="13"/>
                    </w:rPr>
                  </w:pPr>
                  <w:r>
                    <w:rPr>
                      <w:rFonts w:ascii="宋体" w:eastAsia="宋体" w:hAnsi="宋体" w:cs="宋体"/>
                      <w:color w:val="8E8D8E"/>
                      <w:spacing w:val="-72"/>
                      <w:sz w:val="13"/>
                      <w:szCs w:val="13"/>
                    </w:rPr>
                    <w:t>n</w:t>
                  </w:r>
                  <w:r>
                    <w:rPr>
                      <w:rFonts w:ascii="宋体" w:eastAsia="宋体" w:hAnsi="宋体" w:cs="宋体"/>
                      <w:color w:val="8E8D8E"/>
                      <w:sz w:val="13"/>
                      <w:szCs w:val="13"/>
                    </w:rPr>
                    <w:t>w</w:t>
                  </w:r>
                </w:p>
                <w:p w:rsidR="000B7B9A" w:rsidRDefault="000B7B9A" w:rsidP="000B7B9A">
                  <w:pPr>
                    <w:spacing w:line="144" w:lineRule="auto"/>
                    <w:ind w:left="20"/>
                    <w:rPr>
                      <w:rFonts w:ascii="宋体" w:eastAsia="宋体" w:hAnsi="宋体" w:cs="宋体"/>
                      <w:sz w:val="17"/>
                      <w:szCs w:val="17"/>
                    </w:rPr>
                  </w:pPr>
                  <w:r>
                    <w:rPr>
                      <w:rFonts w:ascii="宋体" w:eastAsia="宋体" w:hAnsi="宋体" w:cs="宋体"/>
                      <w:color w:val="A1A1A1"/>
                      <w:spacing w:val="-68"/>
                      <w:sz w:val="17"/>
                      <w:szCs w:val="17"/>
                    </w:rPr>
                    <w:t>缸</w:t>
                  </w:r>
                  <w:r>
                    <w:rPr>
                      <w:rFonts w:ascii="宋体" w:eastAsia="宋体" w:hAnsi="宋体" w:cs="宋体"/>
                      <w:color w:val="A1A1A1"/>
                      <w:spacing w:val="-85"/>
                      <w:position w:val="4"/>
                      <w:sz w:val="17"/>
                      <w:szCs w:val="17"/>
                    </w:rPr>
                    <w:t>'</w:t>
                  </w:r>
                  <w:r>
                    <w:rPr>
                      <w:rFonts w:ascii="宋体" w:eastAsia="宋体" w:hAnsi="宋体" w:cs="宋体"/>
                      <w:color w:val="A1A1A1"/>
                      <w:spacing w:val="-115"/>
                      <w:sz w:val="17"/>
                      <w:szCs w:val="17"/>
                    </w:rPr>
                    <w:t>也</w:t>
                  </w:r>
                  <w:r>
                    <w:rPr>
                      <w:rFonts w:ascii="宋体" w:eastAsia="宋体" w:hAnsi="宋体" w:cs="宋体"/>
                      <w:color w:val="A1A1A1"/>
                      <w:spacing w:val="-17"/>
                      <w:position w:val="2"/>
                      <w:sz w:val="17"/>
                      <w:szCs w:val="17"/>
                    </w:rPr>
                    <w:t>勇</w:t>
                  </w:r>
                  <w:r>
                    <w:rPr>
                      <w:rFonts w:ascii="宋体" w:eastAsia="宋体" w:hAnsi="宋体" w:cs="宋体"/>
                      <w:color w:val="A1A1A1"/>
                      <w:spacing w:val="-12"/>
                      <w:position w:val="1"/>
                      <w:sz w:val="17"/>
                      <w:szCs w:val="17"/>
                    </w:rPr>
                    <w:t>钝</w:t>
                  </w:r>
                  <w:r>
                    <w:rPr>
                      <w:rFonts w:ascii="宋体" w:eastAsia="宋体" w:hAnsi="宋体" w:cs="宋体"/>
                      <w:color w:val="A1A1A1"/>
                      <w:spacing w:val="-67"/>
                      <w:sz w:val="17"/>
                      <w:szCs w:val="17"/>
                    </w:rPr>
                    <w:t>缸</w:t>
                  </w:r>
                  <w:r>
                    <w:rPr>
                      <w:rFonts w:ascii="宋体" w:eastAsia="宋体" w:hAnsi="宋体" w:cs="宋体"/>
                      <w:color w:val="A1A1A1"/>
                      <w:spacing w:val="-69"/>
                      <w:position w:val="2"/>
                      <w:sz w:val="17"/>
                      <w:szCs w:val="17"/>
                    </w:rPr>
                    <w:t>"</w:t>
                  </w:r>
                  <w:r>
                    <w:rPr>
                      <w:rFonts w:ascii="宋体" w:eastAsia="宋体" w:hAnsi="宋体" w:cs="宋体"/>
                      <w:color w:val="A1A1A1"/>
                      <w:spacing w:val="-15"/>
                      <w:position w:val="1"/>
                      <w:sz w:val="17"/>
                      <w:szCs w:val="17"/>
                    </w:rPr>
                    <w:t>%</w:t>
                  </w:r>
                  <w:r>
                    <w:rPr>
                      <w:rFonts w:ascii="宋体" w:eastAsia="宋体" w:hAnsi="宋体" w:cs="宋体"/>
                      <w:color w:val="A1A1A1"/>
                      <w:spacing w:val="-68"/>
                      <w:sz w:val="17"/>
                      <w:szCs w:val="17"/>
                    </w:rPr>
                    <w:t>缸</w:t>
                  </w:r>
                  <w:r>
                    <w:rPr>
                      <w:rFonts w:ascii="宋体" w:eastAsia="宋体" w:hAnsi="宋体" w:cs="宋体"/>
                      <w:color w:val="A1A1A1"/>
                      <w:position w:val="3"/>
                      <w:sz w:val="17"/>
                      <w:szCs w:val="17"/>
                    </w:rPr>
                    <w:t>'</w:t>
                  </w:r>
                </w:p>
                <w:p w:rsidR="000B7B9A" w:rsidRDefault="000B7B9A" w:rsidP="000B7B9A">
                  <w:pPr>
                    <w:spacing w:line="120" w:lineRule="auto"/>
                    <w:ind w:left="44"/>
                    <w:rPr>
                      <w:rFonts w:ascii="宋体" w:eastAsia="宋体" w:hAnsi="宋体" w:cs="宋体"/>
                      <w:sz w:val="17"/>
                      <w:szCs w:val="17"/>
                    </w:rPr>
                  </w:pPr>
                  <w:r>
                    <w:rPr>
                      <w:rFonts w:ascii="宋体" w:eastAsia="宋体" w:hAnsi="宋体" w:cs="宋体"/>
                      <w:color w:val="8E8D8E"/>
                      <w:spacing w:val="10"/>
                      <w:sz w:val="17"/>
                      <w:szCs w:val="17"/>
                    </w:rPr>
                    <w:t>0</w:t>
                  </w:r>
                  <w:r>
                    <w:rPr>
                      <w:rFonts w:ascii="宋体" w:eastAsia="宋体" w:hAnsi="宋体" w:cs="宋体"/>
                      <w:color w:val="8E8D8E"/>
                      <w:sz w:val="17"/>
                      <w:szCs w:val="17"/>
                    </w:rPr>
                    <w:t>8</w:t>
                  </w:r>
                  <w:r>
                    <w:rPr>
                      <w:rFonts w:ascii="宋体" w:eastAsia="宋体" w:hAnsi="宋体" w:cs="宋体"/>
                      <w:color w:val="8E8D8E"/>
                      <w:spacing w:val="-68"/>
                      <w:sz w:val="17"/>
                      <w:szCs w:val="17"/>
                    </w:rPr>
                    <w:t xml:space="preserve"> </w:t>
                  </w:r>
                  <w:r>
                    <w:rPr>
                      <w:rFonts w:ascii="宋体" w:eastAsia="宋体" w:hAnsi="宋体" w:cs="宋体"/>
                      <w:color w:val="8E8D8E"/>
                      <w:spacing w:val="10"/>
                      <w:sz w:val="17"/>
                      <w:szCs w:val="17"/>
                    </w:rPr>
                    <w:t>6</w:t>
                  </w:r>
                  <w:r>
                    <w:rPr>
                      <w:rFonts w:ascii="宋体" w:eastAsia="宋体" w:hAnsi="宋体" w:cs="宋体"/>
                      <w:color w:val="8E8D8E"/>
                      <w:sz w:val="17"/>
                      <w:szCs w:val="17"/>
                    </w:rPr>
                    <w:t>4</w:t>
                  </w:r>
                  <w:r>
                    <w:rPr>
                      <w:rFonts w:ascii="宋体" w:eastAsia="宋体" w:hAnsi="宋体" w:cs="宋体"/>
                      <w:color w:val="8E8D8E"/>
                      <w:spacing w:val="-68"/>
                      <w:sz w:val="17"/>
                      <w:szCs w:val="17"/>
                    </w:rPr>
                    <w:t xml:space="preserve"> </w:t>
                  </w:r>
                  <w:r>
                    <w:rPr>
                      <w:rFonts w:ascii="宋体" w:eastAsia="宋体" w:hAnsi="宋体" w:cs="宋体"/>
                      <w:color w:val="8E8D8E"/>
                      <w:sz w:val="17"/>
                      <w:szCs w:val="17"/>
                    </w:rPr>
                    <w:t>2</w:t>
                  </w:r>
                  <w:r>
                    <w:rPr>
                      <w:rFonts w:ascii="宋体" w:eastAsia="宋体" w:hAnsi="宋体" w:cs="宋体"/>
                      <w:color w:val="8E8D8E"/>
                      <w:spacing w:val="-69"/>
                      <w:sz w:val="17"/>
                      <w:szCs w:val="17"/>
                    </w:rPr>
                    <w:t xml:space="preserve"> </w:t>
                  </w:r>
                  <w:r>
                    <w:rPr>
                      <w:rFonts w:ascii="宋体" w:eastAsia="宋体" w:hAnsi="宋体" w:cs="宋体"/>
                      <w:color w:val="8E8D8E"/>
                      <w:sz w:val="17"/>
                      <w:szCs w:val="17"/>
                    </w:rPr>
                    <w:t>0</w:t>
                  </w:r>
                </w:p>
                <w:p w:rsidR="000B7B9A" w:rsidRDefault="000B7B9A" w:rsidP="000B7B9A">
                  <w:pPr>
                    <w:spacing w:line="72" w:lineRule="auto"/>
                    <w:ind w:left="44"/>
                    <w:rPr>
                      <w:rFonts w:ascii="宋体" w:eastAsia="宋体" w:hAnsi="宋体" w:cs="宋体"/>
                      <w:sz w:val="17"/>
                      <w:szCs w:val="17"/>
                    </w:rPr>
                  </w:pPr>
                  <w:r>
                    <w:rPr>
                      <w:rFonts w:ascii="宋体" w:eastAsia="宋体" w:hAnsi="宋体" w:cs="宋体"/>
                      <w:color w:val="A1A1A1"/>
                      <w:spacing w:val="10"/>
                      <w:position w:val="1"/>
                      <w:sz w:val="17"/>
                      <w:szCs w:val="17"/>
                    </w:rPr>
                    <w:t>6</w:t>
                  </w:r>
                  <w:r>
                    <w:rPr>
                      <w:rFonts w:ascii="宋体" w:eastAsia="宋体" w:hAnsi="宋体" w:cs="宋体"/>
                      <w:color w:val="7F7E7E"/>
                      <w:sz w:val="17"/>
                      <w:szCs w:val="17"/>
                    </w:rPr>
                    <w:t>4</w:t>
                  </w:r>
                  <w:r>
                    <w:rPr>
                      <w:rFonts w:ascii="宋体" w:eastAsia="宋体" w:hAnsi="宋体" w:cs="宋体"/>
                      <w:color w:val="7F7E7E"/>
                      <w:spacing w:val="-69"/>
                      <w:sz w:val="17"/>
                      <w:szCs w:val="17"/>
                    </w:rPr>
                    <w:t xml:space="preserve"> </w:t>
                  </w:r>
                  <w:r>
                    <w:rPr>
                      <w:rFonts w:ascii="宋体" w:eastAsia="宋体" w:hAnsi="宋体" w:cs="宋体"/>
                      <w:color w:val="A1A1A1"/>
                      <w:position w:val="1"/>
                      <w:sz w:val="17"/>
                      <w:szCs w:val="17"/>
                    </w:rPr>
                    <w:t>3</w:t>
                  </w:r>
                  <w:r>
                    <w:rPr>
                      <w:rFonts w:ascii="宋体" w:eastAsia="宋体" w:hAnsi="宋体" w:cs="宋体"/>
                      <w:color w:val="A1A1A1"/>
                      <w:spacing w:val="-67"/>
                      <w:position w:val="1"/>
                      <w:sz w:val="17"/>
                      <w:szCs w:val="17"/>
                    </w:rPr>
                    <w:t xml:space="preserve"> </w:t>
                  </w:r>
                  <w:r>
                    <w:rPr>
                      <w:rFonts w:ascii="宋体" w:eastAsia="宋体" w:hAnsi="宋体" w:cs="宋体"/>
                      <w:color w:val="A1A1A1"/>
                      <w:spacing w:val="10"/>
                      <w:position w:val="1"/>
                      <w:sz w:val="17"/>
                      <w:szCs w:val="17"/>
                    </w:rPr>
                    <w:t>2</w:t>
                  </w:r>
                  <w:r>
                    <w:rPr>
                      <w:rFonts w:ascii="宋体" w:eastAsia="宋体" w:hAnsi="宋体" w:cs="宋体"/>
                      <w:color w:val="A1A1A1"/>
                      <w:position w:val="1"/>
                      <w:sz w:val="17"/>
                      <w:szCs w:val="17"/>
                    </w:rPr>
                    <w:t>1</w:t>
                  </w:r>
                </w:p>
              </w:txbxContent>
            </v:textbox>
            <w10:wrap anchorx="page"/>
          </v:shape>
        </w:pict>
      </w:r>
      <w:r>
        <w:rPr>
          <w:rFonts w:ascii="Times New Roman" w:eastAsia="Times New Roman" w:hAnsi="Times New Roman" w:cs="Times New Roman"/>
          <w:color w:val="A1A1A1"/>
          <w:w w:val="85"/>
          <w:sz w:val="16"/>
          <w:szCs w:val="16"/>
        </w:rPr>
        <w:t>1</w:t>
      </w:r>
      <w:r>
        <w:rPr>
          <w:rFonts w:ascii="Times New Roman" w:eastAsia="Times New Roman" w:hAnsi="Times New Roman" w:cs="Times New Roman"/>
          <w:color w:val="A1A1A1"/>
          <w:spacing w:val="7"/>
          <w:w w:val="85"/>
          <w:sz w:val="16"/>
          <w:szCs w:val="16"/>
        </w:rPr>
        <w:t>0</w:t>
      </w:r>
      <w:r>
        <w:rPr>
          <w:rFonts w:ascii="宋体" w:eastAsia="宋体" w:hAnsi="宋体" w:cs="宋体"/>
          <w:color w:val="A1A1A1"/>
          <w:w w:val="85"/>
          <w:sz w:val="12"/>
          <w:szCs w:val="12"/>
        </w:rPr>
        <w:t>1(1)尼</w:t>
      </w:r>
    </w:p>
    <w:p w:rsidR="000B7B9A" w:rsidRDefault="000B7B9A" w:rsidP="000B7B9A">
      <w:pPr>
        <w:spacing w:before="31" w:line="178" w:lineRule="auto"/>
        <w:ind w:left="9855" w:hanging="15"/>
        <w:jc w:val="both"/>
        <w:rPr>
          <w:rFonts w:ascii="宋体" w:eastAsia="宋体" w:hAnsi="宋体" w:cs="宋体"/>
          <w:sz w:val="15"/>
          <w:szCs w:val="15"/>
        </w:rPr>
      </w:pPr>
      <w:r>
        <w:rPr>
          <w:rFonts w:ascii="Times New Roman" w:eastAsia="Times New Roman" w:hAnsi="Times New Roman" w:cs="Times New Roman"/>
          <w:color w:val="A1A1A1"/>
          <w:spacing w:val="2"/>
          <w:w w:val="105"/>
          <w:sz w:val="18"/>
          <w:szCs w:val="18"/>
        </w:rPr>
        <w:t>8</w:t>
      </w:r>
      <w:r>
        <w:rPr>
          <w:rFonts w:ascii="宋体" w:eastAsia="宋体" w:hAnsi="宋体" w:cs="宋体"/>
          <w:color w:val="A1A1A1"/>
          <w:w w:val="105"/>
          <w:sz w:val="13"/>
          <w:szCs w:val="13"/>
        </w:rPr>
        <w:t>陆Is</w:t>
      </w:r>
      <w:r>
        <w:rPr>
          <w:rFonts w:ascii="宋体" w:eastAsia="宋体" w:hAnsi="宋体" w:cs="宋体"/>
          <w:color w:val="A1A1A1"/>
          <w:w w:val="117"/>
          <w:sz w:val="13"/>
          <w:szCs w:val="13"/>
        </w:rPr>
        <w:t xml:space="preserve"> </w:t>
      </w:r>
      <w:r>
        <w:rPr>
          <w:rFonts w:ascii="Times New Roman" w:eastAsia="Times New Roman" w:hAnsi="Times New Roman" w:cs="Times New Roman"/>
          <w:color w:val="A1A1A1"/>
          <w:sz w:val="17"/>
          <w:szCs w:val="17"/>
        </w:rPr>
        <w:t>6</w:t>
      </w:r>
      <w:r>
        <w:rPr>
          <w:rFonts w:ascii="Times New Roman" w:eastAsia="Times New Roman" w:hAnsi="Times New Roman" w:cs="Times New Roman"/>
          <w:color w:val="A1A1A1"/>
          <w:spacing w:val="-28"/>
          <w:sz w:val="17"/>
          <w:szCs w:val="17"/>
        </w:rPr>
        <w:t xml:space="preserve"> </w:t>
      </w:r>
      <w:r>
        <w:rPr>
          <w:rFonts w:ascii="宋体" w:eastAsia="宋体" w:hAnsi="宋体" w:cs="宋体"/>
          <w:color w:val="A1A1A1"/>
          <w:sz w:val="15"/>
          <w:szCs w:val="15"/>
        </w:rPr>
        <w:t>Kh1s</w:t>
      </w:r>
      <w:r>
        <w:rPr>
          <w:rFonts w:ascii="宋体" w:eastAsia="宋体" w:hAnsi="宋体" w:cs="宋体"/>
          <w:color w:val="A1A1A1"/>
          <w:w w:val="98"/>
          <w:sz w:val="15"/>
          <w:szCs w:val="15"/>
        </w:rPr>
        <w:t xml:space="preserve"> </w:t>
      </w:r>
      <w:r>
        <w:rPr>
          <w:rFonts w:ascii="Times New Roman" w:eastAsia="Times New Roman" w:hAnsi="Times New Roman" w:cs="Times New Roman"/>
          <w:color w:val="8E8D8E"/>
          <w:w w:val="105"/>
          <w:sz w:val="14"/>
          <w:szCs w:val="14"/>
        </w:rPr>
        <w:t>4</w:t>
      </w:r>
      <w:r>
        <w:rPr>
          <w:rFonts w:ascii="Times New Roman" w:eastAsia="Times New Roman" w:hAnsi="Times New Roman" w:cs="Times New Roman"/>
          <w:color w:val="8E8D8E"/>
          <w:spacing w:val="-27"/>
          <w:w w:val="105"/>
          <w:sz w:val="14"/>
          <w:szCs w:val="14"/>
        </w:rPr>
        <w:t xml:space="preserve"> </w:t>
      </w:r>
      <w:r>
        <w:rPr>
          <w:rFonts w:ascii="宋体" w:eastAsia="宋体" w:hAnsi="宋体" w:cs="宋体"/>
          <w:color w:val="8E8D8E"/>
          <w:w w:val="105"/>
          <w:sz w:val="15"/>
          <w:szCs w:val="15"/>
        </w:rPr>
        <w:t>Kh1s</w:t>
      </w:r>
    </w:p>
    <w:p w:rsidR="000B7B9A" w:rsidRDefault="00035F6E" w:rsidP="000B7B9A">
      <w:pPr>
        <w:spacing w:line="207" w:lineRule="exact"/>
        <w:ind w:right="10"/>
        <w:jc w:val="right"/>
        <w:rPr>
          <w:rFonts w:ascii="宋体" w:eastAsia="宋体" w:hAnsi="宋体" w:cs="宋体"/>
          <w:sz w:val="15"/>
          <w:szCs w:val="15"/>
        </w:rPr>
      </w:pPr>
      <w:r w:rsidRPr="00035F6E">
        <w:rPr>
          <w:rFonts w:eastAsiaTheme="minorHAnsi"/>
        </w:rPr>
        <w:pict>
          <v:shape id="_x0000_s4843" type="#_x0000_t202" style="position:absolute;left:0;text-align:left;margin-left:363.45pt;margin-top:4.9pt;width:70.15pt;height:34.15pt;z-index:-251245568;mso-position-horizontal-relative:page" filled="f" stroked="f">
            <v:textbox style="layout-flow:vertical-ideographic" inset="0,0,0,0">
              <w:txbxContent>
                <w:p w:rsidR="000B7B9A" w:rsidRDefault="000B7B9A" w:rsidP="000B7B9A">
                  <w:pPr>
                    <w:spacing w:line="72" w:lineRule="auto"/>
                    <w:ind w:left="20"/>
                    <w:rPr>
                      <w:rFonts w:ascii="宋体" w:eastAsia="宋体" w:hAnsi="宋体" w:cs="宋体"/>
                      <w:sz w:val="47"/>
                      <w:szCs w:val="47"/>
                    </w:rPr>
                  </w:pPr>
                  <w:r>
                    <w:rPr>
                      <w:rFonts w:ascii="宋体" w:eastAsia="宋体" w:hAnsi="宋体" w:cs="宋体"/>
                      <w:color w:val="A1A1A1"/>
                      <w:sz w:val="47"/>
                      <w:szCs w:val="47"/>
                    </w:rPr>
                    <w:t>.</w:t>
                  </w:r>
                </w:p>
                <w:p w:rsidR="000B7B9A" w:rsidRDefault="000B7B9A" w:rsidP="000B7B9A">
                  <w:pPr>
                    <w:spacing w:line="96" w:lineRule="auto"/>
                    <w:ind w:left="310" w:right="254"/>
                    <w:jc w:val="center"/>
                    <w:rPr>
                      <w:rFonts w:ascii="宋体" w:eastAsia="宋体" w:hAnsi="宋体" w:cs="宋体"/>
                      <w:sz w:val="16"/>
                      <w:szCs w:val="16"/>
                    </w:rPr>
                  </w:pPr>
                  <w:r>
                    <w:rPr>
                      <w:rFonts w:ascii="宋体" w:eastAsia="宋体" w:hAnsi="宋体" w:cs="宋体"/>
                      <w:color w:val="8E8D8E"/>
                      <w:sz w:val="16"/>
                      <w:szCs w:val="16"/>
                    </w:rPr>
                    <w:t>2</w:t>
                  </w:r>
                </w:p>
                <w:p w:rsidR="000B7B9A" w:rsidRDefault="000B7B9A" w:rsidP="000B7B9A">
                  <w:pPr>
                    <w:spacing w:line="156" w:lineRule="auto"/>
                    <w:ind w:left="56"/>
                    <w:jc w:val="center"/>
                    <w:rPr>
                      <w:rFonts w:ascii="宋体" w:eastAsia="宋体" w:hAnsi="宋体" w:cs="宋体"/>
                      <w:sz w:val="16"/>
                      <w:szCs w:val="16"/>
                    </w:rPr>
                  </w:pPr>
                  <w:r>
                    <w:rPr>
                      <w:rFonts w:ascii="宋体" w:eastAsia="宋体" w:hAnsi="宋体" w:cs="宋体"/>
                      <w:color w:val="7F7E7E"/>
                      <w:sz w:val="16"/>
                      <w:szCs w:val="16"/>
                    </w:rPr>
                    <w:t>4</w:t>
                  </w:r>
                </w:p>
                <w:p w:rsidR="000B7B9A" w:rsidRDefault="000B7B9A" w:rsidP="000B7B9A">
                  <w:pPr>
                    <w:spacing w:line="72" w:lineRule="auto"/>
                    <w:ind w:left="310" w:right="254"/>
                    <w:jc w:val="center"/>
                    <w:rPr>
                      <w:rFonts w:ascii="宋体" w:eastAsia="宋体" w:hAnsi="宋体" w:cs="宋体"/>
                      <w:sz w:val="16"/>
                      <w:szCs w:val="16"/>
                    </w:rPr>
                  </w:pPr>
                  <w:r>
                    <w:rPr>
                      <w:rFonts w:ascii="宋体" w:eastAsia="宋体" w:hAnsi="宋体" w:cs="宋体"/>
                      <w:color w:val="8E8D8E"/>
                      <w:sz w:val="16"/>
                      <w:szCs w:val="16"/>
                    </w:rPr>
                    <w:t>2</w:t>
                  </w:r>
                </w:p>
                <w:p w:rsidR="000B7B9A" w:rsidRDefault="000B7B9A" w:rsidP="000B7B9A">
                  <w:pPr>
                    <w:spacing w:line="132" w:lineRule="auto"/>
                    <w:ind w:left="310" w:right="254"/>
                    <w:jc w:val="center"/>
                    <w:rPr>
                      <w:rFonts w:ascii="宋体" w:eastAsia="宋体" w:hAnsi="宋体" w:cs="宋体"/>
                      <w:sz w:val="16"/>
                      <w:szCs w:val="16"/>
                    </w:rPr>
                  </w:pPr>
                  <w:r>
                    <w:rPr>
                      <w:rFonts w:ascii="宋体" w:eastAsia="宋体" w:hAnsi="宋体" w:cs="宋体"/>
                      <w:color w:val="A1A1A1"/>
                      <w:sz w:val="16"/>
                      <w:szCs w:val="16"/>
                    </w:rPr>
                    <w:t>0</w:t>
                  </w:r>
                </w:p>
                <w:p w:rsidR="000B7B9A" w:rsidRDefault="000B7B9A" w:rsidP="000B7B9A">
                  <w:pPr>
                    <w:spacing w:line="84" w:lineRule="auto"/>
                    <w:ind w:left="57"/>
                    <w:jc w:val="center"/>
                    <w:rPr>
                      <w:rFonts w:ascii="宋体" w:eastAsia="宋体" w:hAnsi="宋体" w:cs="宋体"/>
                      <w:sz w:val="15"/>
                      <w:szCs w:val="15"/>
                    </w:rPr>
                  </w:pPr>
                  <w:r>
                    <w:rPr>
                      <w:rFonts w:ascii="宋体" w:eastAsia="宋体" w:hAnsi="宋体" w:cs="宋体"/>
                      <w:color w:val="8E8D8E"/>
                      <w:sz w:val="15"/>
                      <w:szCs w:val="15"/>
                    </w:rPr>
                    <w:t>2</w:t>
                  </w:r>
                </w:p>
                <w:p w:rsidR="000B7B9A" w:rsidRDefault="000B7B9A" w:rsidP="000B7B9A">
                  <w:pPr>
                    <w:spacing w:line="132" w:lineRule="auto"/>
                    <w:ind w:left="207"/>
                    <w:jc w:val="center"/>
                    <w:rPr>
                      <w:rFonts w:ascii="宋体" w:eastAsia="宋体" w:hAnsi="宋体" w:cs="宋体"/>
                      <w:sz w:val="37"/>
                      <w:szCs w:val="37"/>
                    </w:rPr>
                  </w:pPr>
                  <w:r>
                    <w:rPr>
                      <w:rFonts w:ascii="宋体" w:eastAsia="宋体" w:hAnsi="宋体" w:cs="宋体"/>
                      <w:color w:val="8E8D8E"/>
                      <w:spacing w:val="-308"/>
                      <w:position w:val="-1"/>
                      <w:sz w:val="37"/>
                      <w:szCs w:val="37"/>
                    </w:rPr>
                    <w:t>，</w:t>
                  </w:r>
                  <w:r>
                    <w:rPr>
                      <w:rFonts w:ascii="宋体" w:eastAsia="宋体" w:hAnsi="宋体" w:cs="宋体"/>
                      <w:color w:val="7F7E7E"/>
                      <w:spacing w:val="-157"/>
                      <w:position w:val="-13"/>
                      <w:sz w:val="16"/>
                      <w:szCs w:val="16"/>
                    </w:rPr>
                    <w:t>2</w:t>
                  </w:r>
                  <w:r>
                    <w:rPr>
                      <w:rFonts w:ascii="宋体" w:eastAsia="宋体" w:hAnsi="宋体" w:cs="宋体"/>
                      <w:color w:val="8E8D8E"/>
                      <w:sz w:val="37"/>
                      <w:szCs w:val="37"/>
                    </w:rPr>
                    <w:t>。</w:t>
                  </w:r>
                </w:p>
                <w:p w:rsidR="000B7B9A" w:rsidRDefault="000B7B9A" w:rsidP="000B7B9A">
                  <w:pPr>
                    <w:spacing w:before="14"/>
                    <w:ind w:left="310" w:right="254"/>
                    <w:jc w:val="center"/>
                    <w:rPr>
                      <w:rFonts w:ascii="宋体" w:eastAsia="宋体" w:hAnsi="宋体" w:cs="宋体"/>
                      <w:sz w:val="16"/>
                      <w:szCs w:val="16"/>
                    </w:rPr>
                  </w:pPr>
                  <w:r>
                    <w:rPr>
                      <w:rFonts w:ascii="宋体" w:eastAsia="宋体" w:hAnsi="宋体" w:cs="宋体"/>
                      <w:color w:val="8E8D8E"/>
                      <w:sz w:val="16"/>
                      <w:szCs w:val="16"/>
                    </w:rPr>
                    <w:t>8</w:t>
                  </w:r>
                </w:p>
              </w:txbxContent>
            </v:textbox>
            <w10:wrap anchorx="page"/>
          </v:shape>
        </w:pict>
      </w:r>
      <w:r w:rsidR="000B7B9A">
        <w:rPr>
          <w:rFonts w:ascii="Times New Roman" w:eastAsia="Times New Roman" w:hAnsi="Times New Roman" w:cs="Times New Roman"/>
          <w:color w:val="A1A1A1"/>
          <w:sz w:val="16"/>
          <w:szCs w:val="16"/>
        </w:rPr>
        <w:t>2</w:t>
      </w:r>
      <w:r w:rsidR="000B7B9A">
        <w:rPr>
          <w:rFonts w:ascii="Times New Roman" w:eastAsia="Times New Roman" w:hAnsi="Times New Roman" w:cs="Times New Roman"/>
          <w:color w:val="A1A1A1"/>
          <w:spacing w:val="-21"/>
          <w:sz w:val="16"/>
          <w:szCs w:val="16"/>
        </w:rPr>
        <w:t xml:space="preserve"> </w:t>
      </w:r>
      <w:r w:rsidR="000B7B9A">
        <w:rPr>
          <w:rFonts w:ascii="宋体" w:eastAsia="宋体" w:hAnsi="宋体" w:cs="宋体"/>
          <w:color w:val="A1A1A1"/>
          <w:sz w:val="15"/>
          <w:szCs w:val="15"/>
        </w:rPr>
        <w:t>Kh1s</w:t>
      </w:r>
    </w:p>
    <w:p w:rsidR="000B7B9A" w:rsidRDefault="00035F6E" w:rsidP="000B7B9A">
      <w:pPr>
        <w:spacing w:line="179" w:lineRule="exact"/>
        <w:ind w:right="10"/>
        <w:jc w:val="right"/>
        <w:rPr>
          <w:rFonts w:ascii="宋体" w:eastAsia="宋体" w:hAnsi="宋体" w:cs="宋体"/>
          <w:sz w:val="15"/>
          <w:szCs w:val="15"/>
        </w:rPr>
      </w:pPr>
      <w:r w:rsidRPr="00035F6E">
        <w:rPr>
          <w:rFonts w:eastAsiaTheme="minorHAnsi"/>
        </w:rPr>
        <w:pict>
          <v:shape id="_x0000_s4847" type="#_x0000_t202" style="position:absolute;left:0;text-align:left;margin-left:352.4pt;margin-top:8.2pt;width:5.5pt;height:9pt;z-index:-251241472;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4"/>
                      <w:szCs w:val="14"/>
                    </w:rPr>
                  </w:pPr>
                  <w:r>
                    <w:rPr>
                      <w:rFonts w:ascii="宋体" w:eastAsia="宋体" w:hAnsi="宋体" w:cs="宋体"/>
                      <w:color w:val="7F7E7E"/>
                      <w:sz w:val="14"/>
                      <w:szCs w:val="14"/>
                    </w:rPr>
                    <w:t>4</w:t>
                  </w:r>
                </w:p>
              </w:txbxContent>
            </v:textbox>
            <w10:wrap anchorx="page"/>
          </v:shape>
        </w:pict>
      </w:r>
      <w:r w:rsidR="000B7B9A">
        <w:rPr>
          <w:rFonts w:ascii="Arial" w:eastAsia="Arial" w:hAnsi="Arial" w:cs="Arial"/>
          <w:color w:val="A1A1A1"/>
          <w:w w:val="85"/>
          <w:sz w:val="16"/>
          <w:szCs w:val="16"/>
        </w:rPr>
        <w:t>O</w:t>
      </w:r>
      <w:r w:rsidR="000B7B9A">
        <w:rPr>
          <w:rFonts w:ascii="Arial" w:eastAsia="Arial" w:hAnsi="Arial" w:cs="Arial"/>
          <w:color w:val="A1A1A1"/>
          <w:spacing w:val="-2"/>
          <w:w w:val="85"/>
          <w:sz w:val="16"/>
          <w:szCs w:val="16"/>
        </w:rPr>
        <w:t xml:space="preserve"> </w:t>
      </w:r>
      <w:r w:rsidR="000B7B9A">
        <w:rPr>
          <w:rFonts w:ascii="宋体" w:eastAsia="宋体" w:hAnsi="宋体" w:cs="宋体"/>
          <w:color w:val="A1A1A1"/>
          <w:w w:val="85"/>
          <w:sz w:val="15"/>
          <w:szCs w:val="15"/>
        </w:rPr>
        <w:t>Khls</w:t>
      </w:r>
    </w:p>
    <w:p w:rsidR="000B7B9A" w:rsidRDefault="000B7B9A" w:rsidP="000B7B9A">
      <w:pPr>
        <w:spacing w:before="8" w:line="100" w:lineRule="exact"/>
        <w:rPr>
          <w:sz w:val="10"/>
          <w:szCs w:val="10"/>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ind w:left="-15"/>
        <w:rPr>
          <w:rFonts w:ascii="Times New Roman" w:eastAsia="Times New Roman" w:hAnsi="Times New Roman" w:cs="Times New Roman"/>
          <w:sz w:val="16"/>
          <w:szCs w:val="16"/>
        </w:rPr>
      </w:pPr>
      <w:r>
        <w:rPr>
          <w:rFonts w:eastAsiaTheme="minorHAnsi"/>
          <w:noProof/>
          <w:lang w:eastAsia="zh-CN"/>
        </w:rPr>
        <w:drawing>
          <wp:anchor distT="0" distB="0" distL="114300" distR="114300" simplePos="0" relativeHeight="252060672" behindDoc="1" locked="0" layoutInCell="1" allowOverlap="1">
            <wp:simplePos x="0" y="0"/>
            <wp:positionH relativeFrom="page">
              <wp:posOffset>6534150</wp:posOffset>
            </wp:positionH>
            <wp:positionV relativeFrom="paragraph">
              <wp:posOffset>-587375</wp:posOffset>
            </wp:positionV>
            <wp:extent cx="1047750" cy="647700"/>
            <wp:effectExtent l="19050" t="0" r="0" b="0"/>
            <wp:wrapNone/>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1"/>
                    <pic:cNvPicPr>
                      <a:picLocks noChangeAspect="1" noChangeArrowheads="1"/>
                    </pic:cNvPicPr>
                  </pic:nvPicPr>
                  <pic:blipFill>
                    <a:blip r:embed="rId113"/>
                    <a:srcRect/>
                    <a:stretch>
                      <a:fillRect/>
                    </a:stretch>
                  </pic:blipFill>
                  <pic:spPr bwMode="auto">
                    <a:xfrm>
                      <a:off x="0" y="0"/>
                      <a:ext cx="1047750" cy="647700"/>
                    </a:xfrm>
                    <a:prstGeom prst="rect">
                      <a:avLst/>
                    </a:prstGeom>
                    <a:noFill/>
                  </pic:spPr>
                </pic:pic>
              </a:graphicData>
            </a:graphic>
          </wp:anchor>
        </w:drawing>
      </w:r>
      <w:r w:rsidR="00035F6E" w:rsidRPr="00035F6E">
        <w:rPr>
          <w:rFonts w:eastAsiaTheme="minorHAnsi"/>
        </w:rPr>
        <w:pict>
          <v:group id="_x0000_s4830" style="position:absolute;left:0;text-align:left;margin-left:96pt;margin-top:62.5pt;width:516pt;height:.1pt;z-index:-251254784;mso-position-horizontal-relative:page;mso-position-vertical-relative:text" coordorigin="1920,1250" coordsize="10320,2">
            <v:shape id="_x0000_s4831" style="position:absolute;left:1920;top:1250;width:10320;height:2" coordorigin="1920,1250" coordsize="10320,0" path="m1920,1250r10320,e" filled="f" strokecolor="#ccccd0" strokeweight="1.5pt">
              <v:path arrowok="t"/>
            </v:shape>
            <w10:wrap anchorx="page"/>
          </v:group>
        </w:pict>
      </w:r>
      <w:r w:rsidR="00035F6E" w:rsidRPr="00035F6E">
        <w:rPr>
          <w:rFonts w:eastAsiaTheme="minorHAnsi"/>
        </w:rPr>
        <w:pict>
          <v:group id="_x0000_s4836" style="position:absolute;left:0;text-align:left;margin-left:159.1pt;margin-top:77.9pt;width:19.25pt;height:10.05pt;z-index:-251251712;mso-position-horizontal-relative:page;mso-position-vertical-relative:text" coordorigin="3182,1558" coordsize="385,201">
            <v:shape id="_x0000_s4837" style="position:absolute;left:3182;top:1558;width:385;height:201" coordorigin="3182,1558" coordsize="385,201" path="m3182,1558r385,l3567,1759r-385,l3182,1558xe" fillcolor="#3274c6" stroked="f">
              <v:path arrowok="t"/>
            </v:shape>
            <w10:wrap anchorx="page"/>
          </v:group>
        </w:pict>
      </w:r>
      <w:r w:rsidR="00035F6E" w:rsidRPr="00035F6E">
        <w:rPr>
          <w:rFonts w:eastAsiaTheme="minorHAnsi"/>
        </w:rPr>
        <w:pict>
          <v:shape id="_x0000_s4850" type="#_x0000_t202" style="position:absolute;left:0;text-align:left;margin-left:142pt;margin-top:31.05pt;width:19.5pt;height:19.5pt;z-index:-251238400;mso-position-horizontal-relative:page;mso-position-vertical-relative:text" filled="f" stroked="f">
            <v:textbox style="layout-flow:vertical-ideographic" inset="0,0,0,0">
              <w:txbxContent>
                <w:p w:rsidR="000B7B9A" w:rsidRDefault="000B7B9A" w:rsidP="000B7B9A">
                  <w:pPr>
                    <w:spacing w:line="108" w:lineRule="auto"/>
                    <w:ind w:left="20"/>
                    <w:rPr>
                      <w:rFonts w:ascii="宋体" w:eastAsia="宋体" w:hAnsi="宋体" w:cs="宋体"/>
                      <w:sz w:val="35"/>
                      <w:szCs w:val="35"/>
                    </w:rPr>
                  </w:pPr>
                  <w:r>
                    <w:rPr>
                      <w:rFonts w:ascii="宋体" w:eastAsia="宋体" w:hAnsi="宋体" w:cs="宋体"/>
                      <w:color w:val="120E12"/>
                      <w:sz w:val="35"/>
                      <w:szCs w:val="35"/>
                    </w:rPr>
                    <w:t>倒</w:t>
                  </w:r>
                </w:p>
              </w:txbxContent>
            </v:textbox>
            <w10:wrap anchorx="page"/>
          </v:shape>
        </w:pict>
      </w:r>
      <w:r w:rsidR="00035F6E" w:rsidRPr="00035F6E">
        <w:rPr>
          <w:rFonts w:eastAsiaTheme="minorHAnsi"/>
        </w:rPr>
        <w:pict>
          <v:shape id="_x0000_s4851" type="#_x0000_t202" style="position:absolute;left:0;text-align:left;margin-left:107pt;margin-top:18.55pt;width:17.05pt;height:31.95pt;z-index:-251237376;mso-position-horizontal-relative:page;mso-position-vertical-relative:text" filled="f" stroked="f">
            <v:textbox style="layout-flow:vertical-ideographic" inset="0,0,0,0">
              <w:txbxContent>
                <w:p w:rsidR="000B7B9A" w:rsidRDefault="000B7B9A" w:rsidP="000B7B9A">
                  <w:pPr>
                    <w:spacing w:line="120" w:lineRule="auto"/>
                    <w:ind w:left="20"/>
                    <w:rPr>
                      <w:rFonts w:ascii="宋体" w:eastAsia="宋体" w:hAnsi="宋体" w:cs="宋体"/>
                      <w:sz w:val="27"/>
                      <w:szCs w:val="27"/>
                    </w:rPr>
                  </w:pPr>
                  <w:r>
                    <w:rPr>
                      <w:rFonts w:ascii="宋体" w:eastAsia="宋体" w:hAnsi="宋体" w:cs="宋体"/>
                      <w:color w:val="CC957B"/>
                      <w:spacing w:val="-202"/>
                      <w:position w:val="1"/>
                      <w:sz w:val="27"/>
                      <w:szCs w:val="27"/>
                    </w:rPr>
                    <w:t>止</w:t>
                  </w:r>
                  <w:r>
                    <w:rPr>
                      <w:rFonts w:ascii="宋体" w:eastAsia="宋体" w:hAnsi="宋体" w:cs="宋体"/>
                      <w:color w:val="CC957B"/>
                      <w:spacing w:val="-201"/>
                      <w:sz w:val="27"/>
                      <w:szCs w:val="27"/>
                    </w:rPr>
                    <w:t>一</w:t>
                  </w:r>
                  <w:r>
                    <w:rPr>
                      <w:rFonts w:ascii="宋体" w:eastAsia="宋体" w:hAnsi="宋体" w:cs="宋体"/>
                      <w:color w:val="000000"/>
                      <w:spacing w:val="-125"/>
                      <w:position w:val="1"/>
                      <w:sz w:val="16"/>
                      <w:szCs w:val="16"/>
                    </w:rPr>
                    <w:t>-</w:t>
                  </w:r>
                  <w:r>
                    <w:rPr>
                      <w:rFonts w:ascii="宋体" w:eastAsia="宋体" w:hAnsi="宋体" w:cs="宋体"/>
                      <w:color w:val="CD8563"/>
                      <w:spacing w:val="-100"/>
                      <w:position w:val="1"/>
                      <w:sz w:val="16"/>
                      <w:szCs w:val="16"/>
                    </w:rPr>
                    <w:t>T</w:t>
                  </w:r>
                  <w:r>
                    <w:rPr>
                      <w:rFonts w:ascii="宋体" w:eastAsia="宋体" w:hAnsi="宋体" w:cs="宋体"/>
                      <w:shadow/>
                      <w:color w:val="000000"/>
                      <w:spacing w:val="-176"/>
                      <w:position w:val="-1"/>
                      <w:sz w:val="27"/>
                      <w:szCs w:val="27"/>
                    </w:rPr>
                    <w:t>一</w:t>
                  </w:r>
                  <w:r>
                    <w:rPr>
                      <w:rFonts w:ascii="宋体" w:eastAsia="宋体" w:hAnsi="宋体" w:cs="宋体"/>
                      <w:color w:val="CD8563"/>
                      <w:sz w:val="27"/>
                      <w:szCs w:val="27"/>
                    </w:rPr>
                    <w:t>字</w:t>
                  </w:r>
                </w:p>
              </w:txbxContent>
            </v:textbox>
            <w10:wrap anchorx="page"/>
          </v:shape>
        </w:pict>
      </w:r>
      <w:r>
        <w:rPr>
          <w:rFonts w:ascii="Times New Roman" w:eastAsia="Times New Roman" w:hAnsi="Times New Roman" w:cs="Times New Roman"/>
          <w:color w:val="A1A1A1"/>
          <w:sz w:val="23"/>
          <w:szCs w:val="23"/>
        </w:rPr>
        <w:t xml:space="preserve">o </w:t>
      </w:r>
      <w:r>
        <w:rPr>
          <w:rFonts w:ascii="Times New Roman" w:eastAsia="Times New Roman" w:hAnsi="Times New Roman" w:cs="Times New Roman"/>
          <w:color w:val="A1A1A1"/>
          <w:spacing w:val="34"/>
          <w:sz w:val="23"/>
          <w:szCs w:val="23"/>
        </w:rPr>
        <w:t xml:space="preserve"> </w:t>
      </w:r>
      <w:r>
        <w:rPr>
          <w:rFonts w:ascii="Times New Roman" w:eastAsia="Times New Roman" w:hAnsi="Times New Roman" w:cs="Times New Roman"/>
          <w:color w:val="7F7E7E"/>
          <w:sz w:val="16"/>
          <w:szCs w:val="16"/>
        </w:rPr>
        <w:t xml:space="preserve">4   </w:t>
      </w:r>
      <w:r>
        <w:rPr>
          <w:rFonts w:ascii="Times New Roman" w:eastAsia="Times New Roman" w:hAnsi="Times New Roman" w:cs="Times New Roman"/>
          <w:color w:val="7F7E7E"/>
          <w:spacing w:val="9"/>
          <w:sz w:val="16"/>
          <w:szCs w:val="16"/>
        </w:rPr>
        <w:t xml:space="preserve"> </w:t>
      </w:r>
      <w:r>
        <w:rPr>
          <w:rFonts w:ascii="Times New Roman" w:eastAsia="Times New Roman" w:hAnsi="Times New Roman" w:cs="Times New Roman"/>
          <w:color w:val="A1A1A1"/>
          <w:w w:val="110"/>
          <w:sz w:val="16"/>
          <w:szCs w:val="16"/>
        </w:rPr>
        <w:t xml:space="preserve">8 </w:t>
      </w:r>
      <w:r>
        <w:rPr>
          <w:rFonts w:ascii="Times New Roman" w:eastAsia="Times New Roman" w:hAnsi="Times New Roman" w:cs="Times New Roman"/>
          <w:color w:val="A1A1A1"/>
          <w:spacing w:val="1"/>
          <w:w w:val="110"/>
          <w:sz w:val="16"/>
          <w:szCs w:val="16"/>
        </w:rPr>
        <w:t xml:space="preserve"> </w:t>
      </w:r>
      <w:r>
        <w:rPr>
          <w:rFonts w:ascii="Times New Roman" w:eastAsia="Times New Roman" w:hAnsi="Times New Roman" w:cs="Times New Roman"/>
          <w:color w:val="8E8D8E"/>
          <w:w w:val="110"/>
          <w:sz w:val="16"/>
          <w:szCs w:val="16"/>
        </w:rPr>
        <w:t>12</w:t>
      </w:r>
      <w:r>
        <w:rPr>
          <w:rFonts w:ascii="Times New Roman" w:eastAsia="Times New Roman" w:hAnsi="Times New Roman" w:cs="Times New Roman"/>
          <w:color w:val="8E8D8E"/>
          <w:spacing w:val="9"/>
          <w:w w:val="110"/>
          <w:sz w:val="16"/>
          <w:szCs w:val="16"/>
        </w:rPr>
        <w:t xml:space="preserve"> </w:t>
      </w:r>
      <w:r>
        <w:rPr>
          <w:rFonts w:ascii="Times New Roman" w:eastAsia="Times New Roman" w:hAnsi="Times New Roman" w:cs="Times New Roman"/>
          <w:color w:val="A1A1A1"/>
          <w:w w:val="110"/>
          <w:sz w:val="16"/>
          <w:szCs w:val="16"/>
        </w:rPr>
        <w:t>1620</w:t>
      </w:r>
      <w:r>
        <w:rPr>
          <w:rFonts w:ascii="Times New Roman" w:eastAsia="Times New Roman" w:hAnsi="Times New Roman" w:cs="Times New Roman"/>
          <w:color w:val="A1A1A1"/>
          <w:spacing w:val="-22"/>
          <w:w w:val="110"/>
          <w:sz w:val="16"/>
          <w:szCs w:val="16"/>
        </w:rPr>
        <w:t>2</w:t>
      </w:r>
      <w:r>
        <w:rPr>
          <w:rFonts w:ascii="Times New Roman" w:eastAsia="Times New Roman" w:hAnsi="Times New Roman" w:cs="Times New Roman"/>
          <w:color w:val="7F7E7E"/>
          <w:w w:val="110"/>
          <w:sz w:val="16"/>
          <w:szCs w:val="16"/>
        </w:rPr>
        <w:t>4</w:t>
      </w:r>
      <w:r>
        <w:rPr>
          <w:rFonts w:ascii="Times New Roman" w:eastAsia="Times New Roman" w:hAnsi="Times New Roman" w:cs="Times New Roman"/>
          <w:color w:val="7F7E7E"/>
          <w:spacing w:val="28"/>
          <w:w w:val="110"/>
          <w:sz w:val="16"/>
          <w:szCs w:val="16"/>
        </w:rPr>
        <w:t xml:space="preserve"> </w:t>
      </w:r>
      <w:r>
        <w:rPr>
          <w:rFonts w:ascii="Times New Roman" w:eastAsia="Times New Roman" w:hAnsi="Times New Roman" w:cs="Times New Roman"/>
          <w:color w:val="8E8D8E"/>
          <w:w w:val="110"/>
          <w:sz w:val="16"/>
          <w:szCs w:val="16"/>
        </w:rPr>
        <w:t>28</w:t>
      </w:r>
    </w:p>
    <w:p w:rsidR="000B7B9A" w:rsidRDefault="000B7B9A" w:rsidP="000B7B9A">
      <w:pPr>
        <w:rPr>
          <w:rFonts w:ascii="Times New Roman" w:eastAsia="Times New Roman" w:hAnsi="Times New Roman" w:cs="Times New Roman"/>
          <w:sz w:val="16"/>
          <w:szCs w:val="16"/>
        </w:rPr>
        <w:sectPr w:rsidR="000B7B9A">
          <w:type w:val="continuous"/>
          <w:pgSz w:w="12240" w:h="15840"/>
          <w:pgMar w:top="1480" w:right="160" w:bottom="280" w:left="0" w:header="720" w:footer="720" w:gutter="0"/>
          <w:cols w:num="2" w:space="720" w:equalWidth="0">
            <w:col w:w="10265" w:space="40"/>
            <w:col w:w="1775"/>
          </w:cols>
        </w:sectPr>
      </w:pPr>
    </w:p>
    <w:p w:rsidR="000B7B9A" w:rsidRDefault="00035F6E" w:rsidP="000B7B9A">
      <w:pPr>
        <w:spacing w:before="3" w:line="120" w:lineRule="exact"/>
        <w:rPr>
          <w:sz w:val="12"/>
          <w:szCs w:val="12"/>
        </w:rPr>
      </w:pPr>
      <w:r w:rsidRPr="00035F6E">
        <w:lastRenderedPageBreak/>
        <w:pict>
          <v:shape id="_x0000_s4839" type="#_x0000_t202" style="position:absolute;margin-left:-135pt;margin-top:35.7pt;width:261.65pt;height:40.5pt;z-index:-251249664;mso-position-horizontal-relative:page;mso-position-vertical-relative:page" filled="f" stroked="f">
            <v:textbox inset="0,0,0,0">
              <w:txbxContent>
                <w:p w:rsidR="000B7B9A" w:rsidRDefault="000B7B9A" w:rsidP="000B7B9A">
                  <w:pPr>
                    <w:spacing w:line="810" w:lineRule="exact"/>
                    <w:rPr>
                      <w:rFonts w:ascii="宋体" w:eastAsia="宋体" w:hAnsi="宋体" w:cs="宋体"/>
                      <w:sz w:val="81"/>
                      <w:szCs w:val="81"/>
                    </w:rPr>
                  </w:pPr>
                  <w:r>
                    <w:rPr>
                      <w:rFonts w:ascii="宋体" w:eastAsia="宋体" w:hAnsi="宋体" w:cs="宋体"/>
                      <w:color w:val="C2DDF7"/>
                      <w:spacing w:val="-371"/>
                      <w:w w:val="20"/>
                      <w:sz w:val="81"/>
                      <w:szCs w:val="81"/>
                    </w:rPr>
                    <w:t>.</w:t>
                  </w:r>
                  <w:r>
                    <w:rPr>
                      <w:rFonts w:ascii="宋体" w:eastAsia="宋体" w:hAnsi="宋体" w:cs="宋体"/>
                      <w:color w:val="9ECBF7"/>
                      <w:w w:val="20"/>
                      <w:sz w:val="81"/>
                      <w:szCs w:val="81"/>
                    </w:rPr>
                    <w:t>页</w:t>
                  </w:r>
                </w:p>
              </w:txbxContent>
            </v:textbox>
            <w10:wrap anchorx="page" anchory="page"/>
          </v:shape>
        </w:pic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spacing w:before="24"/>
        <w:ind w:right="513"/>
        <w:jc w:val="right"/>
        <w:rPr>
          <w:rFonts w:ascii="宋体" w:eastAsia="宋体" w:hAnsi="宋体" w:cs="宋体"/>
          <w:sz w:val="16"/>
          <w:szCs w:val="16"/>
        </w:rPr>
      </w:pPr>
      <w:r w:rsidRPr="00035F6E">
        <w:rPr>
          <w:rFonts w:eastAsiaTheme="minorHAnsi"/>
        </w:rPr>
        <w:pict>
          <v:shape id="_x0000_s4838" type="#_x0000_t202" style="position:absolute;left:0;text-align:left;margin-left:92.4pt;margin-top:-126.15pt;width:471.85pt;height:141.9pt;z-index:-251250688;mso-position-horizontal-relative:page" filled="f" stroked="f">
            <v:textbox inset="0,0,0,0">
              <w:txbxContent>
                <w:tbl>
                  <w:tblPr>
                    <w:tblW w:w="0" w:type="auto"/>
                    <w:tblLayout w:type="fixed"/>
                    <w:tblCellMar>
                      <w:left w:w="0" w:type="dxa"/>
                      <w:right w:w="0" w:type="dxa"/>
                    </w:tblCellMar>
                    <w:tblLook w:val="01E0"/>
                  </w:tblPr>
                  <w:tblGrid>
                    <w:gridCol w:w="241"/>
                    <w:gridCol w:w="2600"/>
                    <w:gridCol w:w="2344"/>
                    <w:gridCol w:w="2897"/>
                    <w:gridCol w:w="1340"/>
                  </w:tblGrid>
                  <w:tr w:rsidR="000B7B9A">
                    <w:trPr>
                      <w:trHeight w:hRule="exact" w:val="611"/>
                    </w:trPr>
                    <w:tc>
                      <w:tcPr>
                        <w:tcW w:w="241" w:type="dxa"/>
                        <w:tcBorders>
                          <w:top w:val="single" w:sz="12" w:space="0" w:color="CCCCD0"/>
                          <w:left w:val="nil"/>
                          <w:bottom w:val="nil"/>
                          <w:right w:val="nil"/>
                        </w:tcBorders>
                        <w:shd w:val="clear" w:color="auto" w:fill="3274C6"/>
                      </w:tcPr>
                      <w:p w:rsidR="000B7B9A" w:rsidRDefault="000B7B9A">
                        <w:pPr>
                          <w:pStyle w:val="TableParagraph"/>
                          <w:spacing w:before="43"/>
                          <w:ind w:left="41"/>
                          <w:rPr>
                            <w:rFonts w:ascii="Arial" w:eastAsia="Arial" w:hAnsi="Arial" w:cs="Arial"/>
                            <w:sz w:val="45"/>
                            <w:szCs w:val="45"/>
                          </w:rPr>
                        </w:pPr>
                        <w:r>
                          <w:rPr>
                            <w:rFonts w:ascii="Arial" w:eastAsia="Arial" w:hAnsi="Arial" w:cs="Arial"/>
                            <w:color w:val="C2DDF7"/>
                            <w:sz w:val="45"/>
                            <w:szCs w:val="45"/>
                          </w:rPr>
                          <w:t>I</w:t>
                        </w:r>
                      </w:p>
                    </w:tc>
                    <w:tc>
                      <w:tcPr>
                        <w:tcW w:w="2600" w:type="dxa"/>
                        <w:tcBorders>
                          <w:top w:val="single" w:sz="12" w:space="0" w:color="CCCCD0"/>
                          <w:left w:val="nil"/>
                          <w:bottom w:val="nil"/>
                          <w:right w:val="nil"/>
                        </w:tcBorders>
                      </w:tcPr>
                      <w:p w:rsidR="000B7B9A" w:rsidRDefault="000B7B9A">
                        <w:pPr>
                          <w:pStyle w:val="TableParagraph"/>
                          <w:spacing w:before="8" w:line="190" w:lineRule="exact"/>
                          <w:rPr>
                            <w:sz w:val="19"/>
                            <w:szCs w:val="19"/>
                          </w:rPr>
                        </w:pPr>
                      </w:p>
                      <w:p w:rsidR="000B7B9A" w:rsidRDefault="000B7B9A">
                        <w:pPr>
                          <w:pStyle w:val="TableParagraph"/>
                          <w:ind w:left="70"/>
                          <w:rPr>
                            <w:rFonts w:ascii="宋体" w:eastAsia="宋体" w:hAnsi="宋体" w:cs="宋体"/>
                            <w:sz w:val="20"/>
                            <w:szCs w:val="20"/>
                          </w:rPr>
                        </w:pPr>
                        <w:r>
                          <w:rPr>
                            <w:rFonts w:ascii="宋体" w:eastAsia="宋体" w:hAnsi="宋体" w:cs="宋体"/>
                            <w:color w:val="9ECBF7"/>
                            <w:w w:val="140"/>
                            <w:sz w:val="20"/>
                            <w:szCs w:val="20"/>
                          </w:rPr>
                          <w:t>主页帮助</w:t>
                        </w:r>
                        <w:r>
                          <w:rPr>
                            <w:rFonts w:ascii="宋体" w:eastAsia="宋体" w:hAnsi="宋体" w:cs="宋体"/>
                            <w:color w:val="9ECBF7"/>
                            <w:spacing w:val="-127"/>
                            <w:w w:val="140"/>
                            <w:sz w:val="20"/>
                            <w:szCs w:val="20"/>
                          </w:rPr>
                          <w:t xml:space="preserve"> </w:t>
                        </w:r>
                        <w:r>
                          <w:rPr>
                            <w:rFonts w:ascii="宋体" w:eastAsia="宋体" w:hAnsi="宋体" w:cs="宋体"/>
                            <w:color w:val="E0F3F7"/>
                            <w:w w:val="270"/>
                            <w:sz w:val="20"/>
                            <w:szCs w:val="20"/>
                          </w:rPr>
                          <w:t>.</w:t>
                        </w:r>
                      </w:p>
                    </w:tc>
                    <w:tc>
                      <w:tcPr>
                        <w:tcW w:w="6581" w:type="dxa"/>
                        <w:gridSpan w:val="3"/>
                        <w:tcBorders>
                          <w:top w:val="single" w:sz="12" w:space="0" w:color="CCCCD0"/>
                          <w:left w:val="nil"/>
                          <w:bottom w:val="nil"/>
                          <w:right w:val="nil"/>
                        </w:tcBorders>
                      </w:tcPr>
                      <w:p w:rsidR="000B7B9A" w:rsidRDefault="000B7B9A"/>
                    </w:tc>
                  </w:tr>
                  <w:tr w:rsidR="000B7B9A">
                    <w:trPr>
                      <w:trHeight w:hRule="exact" w:val="447"/>
                    </w:trPr>
                    <w:tc>
                      <w:tcPr>
                        <w:tcW w:w="241" w:type="dxa"/>
                        <w:tcBorders>
                          <w:top w:val="nil"/>
                          <w:left w:val="nil"/>
                          <w:bottom w:val="nil"/>
                          <w:right w:val="nil"/>
                        </w:tcBorders>
                      </w:tcPr>
                      <w:p w:rsidR="000B7B9A" w:rsidRDefault="000B7B9A"/>
                    </w:tc>
                    <w:tc>
                      <w:tcPr>
                        <w:tcW w:w="2600" w:type="dxa"/>
                        <w:tcBorders>
                          <w:top w:val="nil"/>
                          <w:left w:val="nil"/>
                          <w:bottom w:val="nil"/>
                          <w:right w:val="nil"/>
                        </w:tcBorders>
                      </w:tcPr>
                      <w:p w:rsidR="000B7B9A" w:rsidRDefault="000B7B9A">
                        <w:pPr>
                          <w:pStyle w:val="TableParagraph"/>
                          <w:spacing w:before="3"/>
                          <w:ind w:left="70"/>
                          <w:rPr>
                            <w:rFonts w:ascii="宋体" w:eastAsia="宋体" w:hAnsi="宋体" w:cs="宋体"/>
                            <w:sz w:val="18"/>
                            <w:szCs w:val="18"/>
                          </w:rPr>
                        </w:pPr>
                        <w:r>
                          <w:rPr>
                            <w:rFonts w:ascii="宋体" w:eastAsia="宋体" w:hAnsi="宋体" w:cs="宋体"/>
                            <w:color w:val="3B373B"/>
                            <w:spacing w:val="11"/>
                            <w:sz w:val="18"/>
                            <w:szCs w:val="18"/>
                          </w:rPr>
                          <w:t>主</w:t>
                        </w:r>
                        <w:r>
                          <w:rPr>
                            <w:rFonts w:ascii="宋体" w:eastAsia="宋体" w:hAnsi="宋体" w:cs="宋体"/>
                            <w:color w:val="7F7E7E"/>
                            <w:sz w:val="18"/>
                            <w:szCs w:val="18"/>
                          </w:rPr>
                          <w:t>业务列襄</w:t>
                        </w:r>
                      </w:p>
                    </w:tc>
                    <w:tc>
                      <w:tcPr>
                        <w:tcW w:w="2344" w:type="dxa"/>
                        <w:tcBorders>
                          <w:top w:val="nil"/>
                          <w:left w:val="nil"/>
                          <w:bottom w:val="nil"/>
                          <w:right w:val="nil"/>
                        </w:tcBorders>
                      </w:tcPr>
                      <w:p w:rsidR="000B7B9A" w:rsidRDefault="000B7B9A"/>
                    </w:tc>
                    <w:tc>
                      <w:tcPr>
                        <w:tcW w:w="2897" w:type="dxa"/>
                        <w:tcBorders>
                          <w:top w:val="nil"/>
                          <w:left w:val="nil"/>
                          <w:bottom w:val="nil"/>
                          <w:right w:val="nil"/>
                        </w:tcBorders>
                      </w:tcPr>
                      <w:p w:rsidR="000B7B9A" w:rsidRDefault="000B7B9A"/>
                    </w:tc>
                    <w:tc>
                      <w:tcPr>
                        <w:tcW w:w="1340" w:type="dxa"/>
                        <w:tcBorders>
                          <w:top w:val="nil"/>
                          <w:left w:val="nil"/>
                          <w:bottom w:val="nil"/>
                          <w:right w:val="nil"/>
                        </w:tcBorders>
                      </w:tcPr>
                      <w:p w:rsidR="000B7B9A" w:rsidRDefault="000B7B9A"/>
                    </w:tc>
                  </w:tr>
                  <w:tr w:rsidR="000B7B9A">
                    <w:trPr>
                      <w:trHeight w:hRule="exact" w:val="509"/>
                    </w:trPr>
                    <w:tc>
                      <w:tcPr>
                        <w:tcW w:w="241" w:type="dxa"/>
                        <w:tcBorders>
                          <w:top w:val="nil"/>
                          <w:left w:val="nil"/>
                          <w:bottom w:val="nil"/>
                          <w:right w:val="nil"/>
                        </w:tcBorders>
                      </w:tcPr>
                      <w:p w:rsidR="000B7B9A" w:rsidRDefault="000B7B9A"/>
                    </w:tc>
                    <w:tc>
                      <w:tcPr>
                        <w:tcW w:w="2600" w:type="dxa"/>
                        <w:tcBorders>
                          <w:top w:val="nil"/>
                          <w:left w:val="nil"/>
                          <w:bottom w:val="nil"/>
                          <w:right w:val="nil"/>
                        </w:tcBorders>
                      </w:tcPr>
                      <w:p w:rsidR="000B7B9A" w:rsidRDefault="000B7B9A">
                        <w:pPr>
                          <w:pStyle w:val="TableParagraph"/>
                          <w:spacing w:before="73"/>
                          <w:ind w:left="70"/>
                          <w:rPr>
                            <w:rFonts w:ascii="Arial" w:eastAsia="Arial" w:hAnsi="Arial" w:cs="Arial"/>
                            <w:sz w:val="20"/>
                            <w:szCs w:val="20"/>
                          </w:rPr>
                        </w:pPr>
                        <w:r>
                          <w:rPr>
                            <w:rFonts w:ascii="宋体" w:eastAsia="宋体" w:hAnsi="宋体" w:cs="宋体"/>
                            <w:color w:val="4F4C4F"/>
                            <w:w w:val="130"/>
                          </w:rPr>
                          <w:t>集群:</w:t>
                        </w:r>
                        <w:r>
                          <w:rPr>
                            <w:rFonts w:ascii="宋体" w:eastAsia="宋体" w:hAnsi="宋体" w:cs="宋体"/>
                            <w:color w:val="4F4C4F"/>
                            <w:spacing w:val="27"/>
                            <w:w w:val="130"/>
                          </w:rPr>
                          <w:t xml:space="preserve"> </w:t>
                        </w:r>
                        <w:r>
                          <w:rPr>
                            <w:rFonts w:ascii="Arial" w:eastAsia="Arial" w:hAnsi="Arial" w:cs="Arial"/>
                            <w:color w:val="27222B"/>
                            <w:w w:val="130"/>
                            <w:sz w:val="20"/>
                            <w:szCs w:val="20"/>
                          </w:rPr>
                          <w:t>my</w:t>
                        </w:r>
                        <w:r>
                          <w:rPr>
                            <w:rFonts w:ascii="Arial" w:eastAsia="Arial" w:hAnsi="Arial" w:cs="Arial"/>
                            <w:color w:val="27222B"/>
                            <w:spacing w:val="-9"/>
                            <w:w w:val="130"/>
                            <w:sz w:val="20"/>
                            <w:szCs w:val="20"/>
                          </w:rPr>
                          <w:t>C</w:t>
                        </w:r>
                        <w:r>
                          <w:rPr>
                            <w:rFonts w:ascii="Arial" w:eastAsia="Arial" w:hAnsi="Arial" w:cs="Arial"/>
                            <w:color w:val="120E12"/>
                            <w:w w:val="130"/>
                            <w:sz w:val="20"/>
                            <w:szCs w:val="20"/>
                          </w:rPr>
                          <w:t>l</w:t>
                        </w:r>
                        <w:r>
                          <w:rPr>
                            <w:rFonts w:ascii="Arial" w:eastAsia="Arial" w:hAnsi="Arial" w:cs="Arial"/>
                            <w:color w:val="120E12"/>
                            <w:spacing w:val="-23"/>
                            <w:w w:val="130"/>
                            <w:sz w:val="20"/>
                            <w:szCs w:val="20"/>
                          </w:rPr>
                          <w:t>u</w:t>
                        </w:r>
                        <w:r>
                          <w:rPr>
                            <w:rFonts w:ascii="Arial" w:eastAsia="Arial" w:hAnsi="Arial" w:cs="Arial"/>
                            <w:color w:val="27222B"/>
                            <w:spacing w:val="-2"/>
                            <w:w w:val="130"/>
                            <w:sz w:val="20"/>
                            <w:szCs w:val="20"/>
                          </w:rPr>
                          <w:t>s</w:t>
                        </w:r>
                        <w:r>
                          <w:rPr>
                            <w:rFonts w:ascii="Arial" w:eastAsia="Arial" w:hAnsi="Arial" w:cs="Arial"/>
                            <w:color w:val="120E12"/>
                            <w:spacing w:val="5"/>
                            <w:w w:val="130"/>
                            <w:sz w:val="20"/>
                            <w:szCs w:val="20"/>
                          </w:rPr>
                          <w:t>t</w:t>
                        </w:r>
                        <w:r>
                          <w:rPr>
                            <w:rFonts w:ascii="Arial" w:eastAsia="Arial" w:hAnsi="Arial" w:cs="Arial"/>
                            <w:color w:val="27222B"/>
                            <w:w w:val="130"/>
                            <w:sz w:val="20"/>
                            <w:szCs w:val="20"/>
                          </w:rPr>
                          <w:t>er</w:t>
                        </w:r>
                      </w:p>
                    </w:tc>
                    <w:tc>
                      <w:tcPr>
                        <w:tcW w:w="2344" w:type="dxa"/>
                        <w:tcBorders>
                          <w:top w:val="nil"/>
                          <w:left w:val="nil"/>
                          <w:bottom w:val="nil"/>
                          <w:right w:val="nil"/>
                        </w:tcBorders>
                      </w:tcPr>
                      <w:p w:rsidR="000B7B9A" w:rsidRDefault="000B7B9A"/>
                    </w:tc>
                    <w:tc>
                      <w:tcPr>
                        <w:tcW w:w="2897" w:type="dxa"/>
                        <w:tcBorders>
                          <w:top w:val="nil"/>
                          <w:left w:val="nil"/>
                          <w:bottom w:val="nil"/>
                          <w:right w:val="nil"/>
                        </w:tcBorders>
                      </w:tcPr>
                      <w:p w:rsidR="000B7B9A" w:rsidRDefault="000B7B9A"/>
                    </w:tc>
                    <w:tc>
                      <w:tcPr>
                        <w:tcW w:w="1340" w:type="dxa"/>
                        <w:tcBorders>
                          <w:top w:val="nil"/>
                          <w:left w:val="nil"/>
                          <w:bottom w:val="nil"/>
                          <w:right w:val="nil"/>
                        </w:tcBorders>
                      </w:tcPr>
                      <w:p w:rsidR="000B7B9A" w:rsidRDefault="000B7B9A"/>
                    </w:tc>
                  </w:tr>
                  <w:tr w:rsidR="000B7B9A">
                    <w:trPr>
                      <w:trHeight w:hRule="exact" w:val="529"/>
                    </w:trPr>
                    <w:tc>
                      <w:tcPr>
                        <w:tcW w:w="241" w:type="dxa"/>
                        <w:tcBorders>
                          <w:top w:val="nil"/>
                          <w:left w:val="nil"/>
                          <w:bottom w:val="nil"/>
                          <w:right w:val="nil"/>
                        </w:tcBorders>
                      </w:tcPr>
                      <w:p w:rsidR="000B7B9A" w:rsidRDefault="000B7B9A"/>
                    </w:tc>
                    <w:tc>
                      <w:tcPr>
                        <w:tcW w:w="2600" w:type="dxa"/>
                        <w:tcBorders>
                          <w:top w:val="nil"/>
                          <w:left w:val="nil"/>
                          <w:bottom w:val="nil"/>
                          <w:right w:val="nil"/>
                        </w:tcBorders>
                      </w:tcPr>
                      <w:p w:rsidR="000B7B9A" w:rsidRDefault="000B7B9A">
                        <w:pPr>
                          <w:pStyle w:val="TableParagraph"/>
                          <w:spacing w:before="67"/>
                          <w:ind w:left="265"/>
                          <w:rPr>
                            <w:rFonts w:ascii="宋体" w:eastAsia="宋体" w:hAnsi="宋体" w:cs="宋体"/>
                            <w:sz w:val="16"/>
                            <w:szCs w:val="16"/>
                          </w:rPr>
                        </w:pPr>
                        <w:r>
                          <w:rPr>
                            <w:rFonts w:ascii="Times New Roman" w:eastAsia="Times New Roman" w:hAnsi="Times New Roman" w:cs="Times New Roman"/>
                            <w:color w:val="120E12"/>
                            <w:spacing w:val="11"/>
                            <w:w w:val="90"/>
                            <w:sz w:val="29"/>
                            <w:szCs w:val="29"/>
                          </w:rPr>
                          <w:t>a</w:t>
                        </w:r>
                        <w:r>
                          <w:rPr>
                            <w:rFonts w:ascii="宋体" w:eastAsia="宋体" w:hAnsi="宋体" w:cs="宋体"/>
                            <w:color w:val="A1A1A1"/>
                            <w:w w:val="90"/>
                            <w:sz w:val="16"/>
                            <w:szCs w:val="16"/>
                          </w:rPr>
                          <w:t>豆</w:t>
                        </w:r>
                        <w:r>
                          <w:rPr>
                            <w:rFonts w:ascii="宋体" w:eastAsia="宋体" w:hAnsi="宋体" w:cs="宋体"/>
                            <w:color w:val="A1A1A1"/>
                            <w:spacing w:val="-42"/>
                            <w:w w:val="90"/>
                            <w:sz w:val="16"/>
                            <w:szCs w:val="16"/>
                          </w:rPr>
                          <w:t xml:space="preserve"> </w:t>
                        </w:r>
                        <w:r>
                          <w:rPr>
                            <w:rFonts w:ascii="宋体" w:eastAsia="宋体" w:hAnsi="宋体" w:cs="宋体"/>
                            <w:color w:val="6F6E6D"/>
                            <w:w w:val="90"/>
                            <w:sz w:val="16"/>
                            <w:szCs w:val="16"/>
                          </w:rPr>
                          <w:t>1Ä</w:t>
                        </w:r>
                        <w:r>
                          <w:rPr>
                            <w:rFonts w:ascii="宋体" w:eastAsia="宋体" w:hAnsi="宋体" w:cs="宋体"/>
                            <w:color w:val="6F6E6D"/>
                            <w:spacing w:val="9"/>
                            <w:w w:val="90"/>
                            <w:sz w:val="16"/>
                            <w:szCs w:val="16"/>
                          </w:rPr>
                          <w:t>I</w:t>
                        </w:r>
                        <w:r>
                          <w:rPr>
                            <w:rFonts w:ascii="宋体" w:eastAsia="宋体" w:hAnsi="宋体" w:cs="宋体"/>
                            <w:color w:val="8E8D8E"/>
                            <w:w w:val="90"/>
                            <w:sz w:val="16"/>
                            <w:szCs w:val="16"/>
                          </w:rPr>
                          <w:t>业骨</w:t>
                        </w:r>
                      </w:p>
                    </w:tc>
                    <w:tc>
                      <w:tcPr>
                        <w:tcW w:w="2344" w:type="dxa"/>
                        <w:tcBorders>
                          <w:top w:val="nil"/>
                          <w:left w:val="nil"/>
                          <w:bottom w:val="nil"/>
                          <w:right w:val="nil"/>
                        </w:tcBorders>
                      </w:tcPr>
                      <w:p w:rsidR="000B7B9A" w:rsidRDefault="000B7B9A"/>
                    </w:tc>
                    <w:tc>
                      <w:tcPr>
                        <w:tcW w:w="2897" w:type="dxa"/>
                        <w:tcBorders>
                          <w:top w:val="nil"/>
                          <w:left w:val="nil"/>
                          <w:bottom w:val="nil"/>
                          <w:right w:val="nil"/>
                        </w:tcBorders>
                      </w:tcPr>
                      <w:p w:rsidR="000B7B9A" w:rsidRDefault="000B7B9A"/>
                    </w:tc>
                    <w:tc>
                      <w:tcPr>
                        <w:tcW w:w="1340" w:type="dxa"/>
                        <w:tcBorders>
                          <w:top w:val="nil"/>
                          <w:left w:val="nil"/>
                          <w:bottom w:val="nil"/>
                          <w:right w:val="nil"/>
                        </w:tcBorders>
                      </w:tcPr>
                      <w:p w:rsidR="000B7B9A" w:rsidRDefault="000B7B9A"/>
                    </w:tc>
                  </w:tr>
                  <w:tr w:rsidR="000B7B9A">
                    <w:trPr>
                      <w:trHeight w:hRule="exact" w:val="742"/>
                    </w:trPr>
                    <w:tc>
                      <w:tcPr>
                        <w:tcW w:w="241" w:type="dxa"/>
                        <w:tcBorders>
                          <w:top w:val="nil"/>
                          <w:left w:val="nil"/>
                          <w:bottom w:val="nil"/>
                          <w:right w:val="nil"/>
                        </w:tcBorders>
                      </w:tcPr>
                      <w:p w:rsidR="000B7B9A" w:rsidRDefault="000B7B9A"/>
                    </w:tc>
                    <w:tc>
                      <w:tcPr>
                        <w:tcW w:w="2600" w:type="dxa"/>
                        <w:tcBorders>
                          <w:top w:val="nil"/>
                          <w:left w:val="nil"/>
                          <w:bottom w:val="nil"/>
                          <w:right w:val="nil"/>
                        </w:tcBorders>
                      </w:tcPr>
                      <w:p w:rsidR="000B7B9A" w:rsidRDefault="000B7B9A">
                        <w:pPr>
                          <w:pStyle w:val="TableParagraph"/>
                          <w:spacing w:before="49"/>
                          <w:ind w:left="250"/>
                          <w:rPr>
                            <w:rFonts w:ascii="宋体" w:eastAsia="宋体" w:hAnsi="宋体" w:cs="宋体"/>
                            <w:sz w:val="18"/>
                            <w:szCs w:val="18"/>
                          </w:rPr>
                        </w:pPr>
                        <w:r>
                          <w:rPr>
                            <w:rFonts w:ascii="宋体" w:eastAsia="宋体" w:hAnsi="宋体" w:cs="宋体"/>
                            <w:color w:val="8E8D8E"/>
                            <w:w w:val="90"/>
                            <w:sz w:val="18"/>
                            <w:szCs w:val="18"/>
                          </w:rPr>
                          <w:t>业务在</w:t>
                        </w:r>
                      </w:p>
                      <w:p w:rsidR="000B7B9A" w:rsidRDefault="000B7B9A">
                        <w:pPr>
                          <w:pStyle w:val="TableParagraph"/>
                          <w:spacing w:before="2" w:line="100" w:lineRule="exact"/>
                          <w:rPr>
                            <w:sz w:val="10"/>
                            <w:szCs w:val="10"/>
                          </w:rPr>
                        </w:pPr>
                      </w:p>
                      <w:p w:rsidR="000B7B9A" w:rsidRDefault="000B7B9A">
                        <w:pPr>
                          <w:pStyle w:val="TableParagraph"/>
                          <w:ind w:left="265"/>
                          <w:rPr>
                            <w:rFonts w:ascii="宋体" w:eastAsia="宋体" w:hAnsi="宋体" w:cs="宋体"/>
                            <w:sz w:val="10"/>
                            <w:szCs w:val="10"/>
                          </w:rPr>
                        </w:pPr>
                        <w:r>
                          <w:rPr>
                            <w:rFonts w:ascii="Arial" w:eastAsia="Arial" w:hAnsi="Arial" w:cs="Arial"/>
                            <w:color w:val="7F7E7E"/>
                            <w:w w:val="90"/>
                            <w:sz w:val="20"/>
                            <w:szCs w:val="20"/>
                          </w:rPr>
                          <w:t>myBusin</w:t>
                        </w:r>
                        <w:r>
                          <w:rPr>
                            <w:rFonts w:ascii="Arial" w:eastAsia="Arial" w:hAnsi="Arial" w:cs="Arial"/>
                            <w:color w:val="7F7E7E"/>
                            <w:spacing w:val="-19"/>
                            <w:w w:val="90"/>
                            <w:sz w:val="20"/>
                            <w:szCs w:val="20"/>
                          </w:rPr>
                          <w:t>e</w:t>
                        </w:r>
                        <w:r>
                          <w:rPr>
                            <w:rFonts w:ascii="宋体" w:eastAsia="宋体" w:hAnsi="宋体" w:cs="宋体"/>
                            <w:color w:val="7F7E7E"/>
                            <w:w w:val="90"/>
                            <w:sz w:val="10"/>
                            <w:szCs w:val="10"/>
                          </w:rPr>
                          <w:t>台币</w:t>
                        </w:r>
                      </w:p>
                    </w:tc>
                    <w:tc>
                      <w:tcPr>
                        <w:tcW w:w="2344" w:type="dxa"/>
                        <w:tcBorders>
                          <w:top w:val="nil"/>
                          <w:left w:val="nil"/>
                          <w:bottom w:val="nil"/>
                          <w:right w:val="nil"/>
                        </w:tcBorders>
                      </w:tcPr>
                      <w:p w:rsidR="000B7B9A" w:rsidRDefault="000B7B9A">
                        <w:pPr>
                          <w:pStyle w:val="TableParagraph"/>
                          <w:spacing w:before="64"/>
                          <w:ind w:left="500"/>
                          <w:rPr>
                            <w:rFonts w:ascii="宋体" w:eastAsia="宋体" w:hAnsi="宋体" w:cs="宋体"/>
                            <w:sz w:val="18"/>
                            <w:szCs w:val="18"/>
                            <w:lang w:eastAsia="zh-CN"/>
                          </w:rPr>
                        </w:pPr>
                        <w:r>
                          <w:rPr>
                            <w:rFonts w:ascii="宋体" w:eastAsia="宋体" w:hAnsi="宋体" w:cs="宋体"/>
                            <w:color w:val="7F7E7E"/>
                            <w:spacing w:val="-25"/>
                            <w:w w:val="95"/>
                            <w:sz w:val="18"/>
                            <w:szCs w:val="18"/>
                            <w:lang w:eastAsia="zh-CN"/>
                          </w:rPr>
                          <w:t>业</w:t>
                        </w:r>
                        <w:r>
                          <w:rPr>
                            <w:rFonts w:ascii="宋体" w:eastAsia="宋体" w:hAnsi="宋体" w:cs="宋体"/>
                            <w:color w:val="A1A1A1"/>
                            <w:w w:val="95"/>
                            <w:sz w:val="18"/>
                            <w:szCs w:val="18"/>
                            <w:lang w:eastAsia="zh-CN"/>
                          </w:rPr>
                          <w:t>务笑塑</w:t>
                        </w:r>
                      </w:p>
                      <w:p w:rsidR="000B7B9A" w:rsidRDefault="000B7B9A">
                        <w:pPr>
                          <w:pStyle w:val="TableParagraph"/>
                          <w:spacing w:before="5" w:line="110" w:lineRule="exact"/>
                          <w:rPr>
                            <w:sz w:val="11"/>
                            <w:szCs w:val="11"/>
                            <w:lang w:eastAsia="zh-CN"/>
                          </w:rPr>
                        </w:pPr>
                      </w:p>
                      <w:p w:rsidR="000B7B9A" w:rsidRDefault="000B7B9A">
                        <w:pPr>
                          <w:pStyle w:val="TableParagraph"/>
                          <w:ind w:left="500"/>
                          <w:rPr>
                            <w:rFonts w:ascii="Times New Roman" w:eastAsia="Times New Roman" w:hAnsi="Times New Roman" w:cs="Times New Roman"/>
                            <w:sz w:val="17"/>
                            <w:szCs w:val="17"/>
                            <w:lang w:eastAsia="zh-CN"/>
                          </w:rPr>
                        </w:pPr>
                        <w:r>
                          <w:rPr>
                            <w:rFonts w:ascii="Arial" w:eastAsia="Arial" w:hAnsi="Arial" w:cs="Arial"/>
                            <w:color w:val="7F7E7E"/>
                            <w:w w:val="120"/>
                            <w:sz w:val="17"/>
                            <w:szCs w:val="17"/>
                            <w:lang w:eastAsia="zh-CN"/>
                          </w:rPr>
                          <w:t>seq</w:t>
                        </w:r>
                        <w:r>
                          <w:rPr>
                            <w:rFonts w:ascii="Arial" w:eastAsia="Arial" w:hAnsi="Arial" w:cs="Arial"/>
                            <w:color w:val="7F7E7E"/>
                            <w:spacing w:val="-14"/>
                            <w:w w:val="120"/>
                            <w:sz w:val="17"/>
                            <w:szCs w:val="17"/>
                            <w:lang w:eastAsia="zh-CN"/>
                          </w:rPr>
                          <w:t>u</w:t>
                        </w:r>
                        <w:r>
                          <w:rPr>
                            <w:rFonts w:ascii="宋体" w:eastAsia="宋体" w:hAnsi="宋体" w:cs="宋体"/>
                            <w:color w:val="7F7E7E"/>
                            <w:spacing w:val="-1"/>
                            <w:w w:val="120"/>
                            <w:sz w:val="10"/>
                            <w:szCs w:val="10"/>
                            <w:lang w:eastAsia="zh-CN"/>
                          </w:rPr>
                          <w:t>剧</w:t>
                        </w:r>
                        <w:r>
                          <w:rPr>
                            <w:rFonts w:ascii="Times New Roman" w:eastAsia="Times New Roman" w:hAnsi="Times New Roman" w:cs="Times New Roman"/>
                            <w:color w:val="7F7E7E"/>
                            <w:w w:val="120"/>
                            <w:sz w:val="17"/>
                            <w:szCs w:val="17"/>
                            <w:lang w:eastAsia="zh-CN"/>
                          </w:rPr>
                          <w:t>adb</w:t>
                        </w:r>
                      </w:p>
                    </w:tc>
                    <w:tc>
                      <w:tcPr>
                        <w:tcW w:w="2897" w:type="dxa"/>
                        <w:tcBorders>
                          <w:top w:val="nil"/>
                          <w:left w:val="nil"/>
                          <w:bottom w:val="nil"/>
                          <w:right w:val="nil"/>
                        </w:tcBorders>
                      </w:tcPr>
                      <w:p w:rsidR="000B7B9A" w:rsidRDefault="000B7B9A">
                        <w:pPr>
                          <w:pStyle w:val="TableParagraph"/>
                          <w:spacing w:before="49"/>
                          <w:ind w:right="221"/>
                          <w:jc w:val="center"/>
                          <w:rPr>
                            <w:rFonts w:ascii="宋体" w:eastAsia="宋体" w:hAnsi="宋体" w:cs="宋体"/>
                            <w:sz w:val="18"/>
                            <w:szCs w:val="18"/>
                          </w:rPr>
                        </w:pPr>
                        <w:r>
                          <w:rPr>
                            <w:rFonts w:ascii="宋体" w:eastAsia="宋体" w:hAnsi="宋体" w:cs="宋体"/>
                            <w:color w:val="8E8D8E"/>
                            <w:w w:val="90"/>
                            <w:sz w:val="18"/>
                            <w:szCs w:val="18"/>
                          </w:rPr>
                          <w:t>部窑锐武</w:t>
                        </w:r>
                      </w:p>
                      <w:p w:rsidR="000B7B9A" w:rsidRDefault="000B7B9A">
                        <w:pPr>
                          <w:pStyle w:val="TableParagraph"/>
                          <w:spacing w:before="76"/>
                          <w:ind w:left="1006"/>
                          <w:rPr>
                            <w:rFonts w:ascii="宋体" w:eastAsia="宋体" w:hAnsi="宋体" w:cs="宋体"/>
                            <w:sz w:val="16"/>
                            <w:szCs w:val="16"/>
                          </w:rPr>
                        </w:pPr>
                        <w:r>
                          <w:rPr>
                            <w:rFonts w:ascii="Arial" w:eastAsia="Arial" w:hAnsi="Arial" w:cs="Arial"/>
                            <w:color w:val="6F6E6D"/>
                            <w:w w:val="90"/>
                            <w:sz w:val="20"/>
                            <w:szCs w:val="20"/>
                          </w:rPr>
                          <w:t>distri</w:t>
                        </w:r>
                        <w:r>
                          <w:rPr>
                            <w:rFonts w:ascii="Arial" w:eastAsia="Arial" w:hAnsi="Arial" w:cs="Arial"/>
                            <w:color w:val="6F6E6D"/>
                            <w:spacing w:val="12"/>
                            <w:w w:val="90"/>
                            <w:sz w:val="20"/>
                            <w:szCs w:val="20"/>
                          </w:rPr>
                          <w:t>b</w:t>
                        </w:r>
                        <w:r>
                          <w:rPr>
                            <w:rFonts w:ascii="Arial" w:eastAsia="Arial" w:hAnsi="Arial" w:cs="Arial"/>
                            <w:color w:val="8E8D8E"/>
                            <w:w w:val="90"/>
                            <w:sz w:val="20"/>
                            <w:szCs w:val="20"/>
                          </w:rPr>
                          <w:t>ut</w:t>
                        </w:r>
                        <w:r>
                          <w:rPr>
                            <w:rFonts w:ascii="Arial" w:eastAsia="Arial" w:hAnsi="Arial" w:cs="Arial"/>
                            <w:color w:val="8E8D8E"/>
                            <w:spacing w:val="-22"/>
                            <w:w w:val="90"/>
                            <w:sz w:val="20"/>
                            <w:szCs w:val="20"/>
                          </w:rPr>
                          <w:t>i</w:t>
                        </w:r>
                        <w:r>
                          <w:rPr>
                            <w:rFonts w:ascii="宋体" w:eastAsia="宋体" w:hAnsi="宋体" w:cs="宋体"/>
                            <w:color w:val="8E8D8E"/>
                            <w:w w:val="90"/>
                            <w:sz w:val="16"/>
                            <w:szCs w:val="16"/>
                          </w:rPr>
                          <w:t>町、</w:t>
                        </w:r>
                      </w:p>
                    </w:tc>
                    <w:tc>
                      <w:tcPr>
                        <w:tcW w:w="1340" w:type="dxa"/>
                        <w:tcBorders>
                          <w:top w:val="nil"/>
                          <w:left w:val="nil"/>
                          <w:bottom w:val="nil"/>
                          <w:right w:val="nil"/>
                        </w:tcBorders>
                      </w:tcPr>
                      <w:p w:rsidR="000B7B9A" w:rsidRDefault="000B7B9A">
                        <w:pPr>
                          <w:pStyle w:val="TableParagraph"/>
                          <w:spacing w:before="75"/>
                          <w:ind w:right="40"/>
                          <w:jc w:val="right"/>
                          <w:rPr>
                            <w:rFonts w:ascii="宋体" w:eastAsia="宋体" w:hAnsi="宋体" w:cs="宋体"/>
                            <w:sz w:val="16"/>
                            <w:szCs w:val="16"/>
                          </w:rPr>
                        </w:pPr>
                        <w:r>
                          <w:rPr>
                            <w:rFonts w:ascii="宋体" w:eastAsia="宋体" w:hAnsi="宋体" w:cs="宋体"/>
                            <w:color w:val="8E8D8E"/>
                            <w:w w:val="110"/>
                            <w:sz w:val="16"/>
                            <w:szCs w:val="16"/>
                          </w:rPr>
                          <w:t>躁悻</w:t>
                        </w:r>
                      </w:p>
                      <w:p w:rsidR="000B7B9A" w:rsidRDefault="000B7B9A">
                        <w:pPr>
                          <w:pStyle w:val="TableParagraph"/>
                          <w:spacing w:before="9" w:line="130" w:lineRule="exact"/>
                          <w:rPr>
                            <w:sz w:val="13"/>
                            <w:szCs w:val="13"/>
                          </w:rPr>
                        </w:pPr>
                      </w:p>
                      <w:p w:rsidR="000B7B9A" w:rsidRDefault="000B7B9A">
                        <w:pPr>
                          <w:pStyle w:val="TableParagraph"/>
                          <w:ind w:right="19"/>
                          <w:jc w:val="right"/>
                          <w:rPr>
                            <w:rFonts w:ascii="宋体" w:eastAsia="宋体" w:hAnsi="宋体" w:cs="宋体"/>
                            <w:sz w:val="16"/>
                            <w:szCs w:val="16"/>
                          </w:rPr>
                        </w:pPr>
                        <w:r>
                          <w:rPr>
                            <w:rFonts w:ascii="宋体" w:eastAsia="宋体" w:hAnsi="宋体" w:cs="宋体"/>
                            <w:color w:val="6F6E6D"/>
                            <w:w w:val="90"/>
                            <w:sz w:val="16"/>
                            <w:szCs w:val="16"/>
                          </w:rPr>
                          <w:t>删除</w:t>
                        </w:r>
                      </w:p>
                    </w:tc>
                  </w:tr>
                </w:tbl>
                <w:p w:rsidR="000B7B9A" w:rsidRDefault="000B7B9A" w:rsidP="000B7B9A"/>
              </w:txbxContent>
            </v:textbox>
            <w10:wrap anchorx="page"/>
          </v:shape>
        </w:pict>
      </w:r>
      <w:r w:rsidR="000B7B9A">
        <w:rPr>
          <w:rFonts w:ascii="宋体" w:eastAsia="宋体" w:hAnsi="宋体" w:cs="宋体"/>
          <w:color w:val="6F6E6D"/>
          <w:w w:val="90"/>
          <w:sz w:val="16"/>
          <w:szCs w:val="16"/>
        </w:rPr>
        <w:t>业骨</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6" w:line="240" w:lineRule="exact"/>
        <w:rPr>
          <w:sz w:val="24"/>
          <w:szCs w:val="24"/>
        </w:rPr>
      </w:pPr>
    </w:p>
    <w:p w:rsidR="000B7B9A" w:rsidRDefault="000B7B9A" w:rsidP="000B7B9A">
      <w:pPr>
        <w:spacing w:line="660" w:lineRule="exact"/>
        <w:ind w:left="1980"/>
        <w:rPr>
          <w:rFonts w:ascii="Arial" w:eastAsia="Arial" w:hAnsi="Arial" w:cs="Arial"/>
          <w:sz w:val="37"/>
          <w:szCs w:val="37"/>
        </w:rPr>
      </w:pPr>
      <w:r>
        <w:rPr>
          <w:rFonts w:ascii="宋体" w:eastAsia="宋体" w:hAnsi="宋体" w:cs="宋体"/>
          <w:color w:val="CD8563"/>
          <w:w w:val="110"/>
          <w:sz w:val="56"/>
          <w:szCs w:val="56"/>
        </w:rPr>
        <w:t>丰</w:t>
      </w:r>
      <w:r>
        <w:rPr>
          <w:rFonts w:ascii="宋体" w:eastAsia="宋体" w:hAnsi="宋体" w:cs="宋体"/>
          <w:color w:val="CD8563"/>
          <w:spacing w:val="-251"/>
          <w:w w:val="110"/>
          <w:sz w:val="56"/>
          <w:szCs w:val="56"/>
        </w:rPr>
        <w:t xml:space="preserve"> </w:t>
      </w:r>
      <w:r>
        <w:rPr>
          <w:rFonts w:ascii="Arial" w:eastAsia="Arial" w:hAnsi="Arial" w:cs="Arial"/>
          <w:color w:val="120E12"/>
          <w:w w:val="110"/>
          <w:sz w:val="37"/>
          <w:szCs w:val="37"/>
        </w:rPr>
        <w:t>seqωi</w:t>
      </w:r>
      <w:r>
        <w:rPr>
          <w:rFonts w:ascii="Arial" w:eastAsia="Arial" w:hAnsi="Arial" w:cs="Arial"/>
          <w:color w:val="120E12"/>
          <w:spacing w:val="26"/>
          <w:w w:val="110"/>
          <w:sz w:val="37"/>
          <w:szCs w:val="37"/>
        </w:rPr>
        <w:t>a</w:t>
      </w:r>
      <w:r>
        <w:rPr>
          <w:rFonts w:ascii="Arial" w:eastAsia="Arial" w:hAnsi="Arial" w:cs="Arial"/>
          <w:color w:val="BE6B42"/>
          <w:w w:val="110"/>
          <w:sz w:val="37"/>
          <w:szCs w:val="37"/>
        </w:rPr>
        <w:t>DB</w:t>
      </w:r>
    </w:p>
    <w:p w:rsidR="000B7B9A" w:rsidRDefault="000B7B9A" w:rsidP="000B7B9A">
      <w:pPr>
        <w:spacing w:line="660" w:lineRule="exact"/>
        <w:rPr>
          <w:rFonts w:ascii="Arial" w:eastAsia="Arial" w:hAnsi="Arial" w:cs="Arial"/>
          <w:sz w:val="37"/>
          <w:szCs w:val="37"/>
        </w:rPr>
        <w:sectPr w:rsidR="000B7B9A">
          <w:type w:val="continuous"/>
          <w:pgSz w:w="12240" w:h="15840"/>
          <w:pgMar w:top="1480" w:right="160" w:bottom="280" w:left="0" w:header="720" w:footer="720" w:gutter="0"/>
          <w:cols w:space="720"/>
        </w:sectPr>
      </w:pPr>
    </w:p>
    <w:p w:rsidR="000B7B9A" w:rsidRDefault="000B7B9A" w:rsidP="000B7B9A">
      <w:pPr>
        <w:spacing w:before="56"/>
        <w:ind w:left="5675"/>
        <w:rPr>
          <w:rFonts w:ascii="Times New Roman" w:eastAsia="Times New Roman" w:hAnsi="Times New Roman" w:cs="Times New Roman"/>
          <w:sz w:val="20"/>
          <w:szCs w:val="20"/>
        </w:rPr>
      </w:pPr>
      <w:r>
        <w:rPr>
          <w:rFonts w:ascii="Times New Roman" w:eastAsia="Times New Roman" w:hAnsi="Times New Roman" w:cs="Times New Roman"/>
          <w:w w:val="110"/>
          <w:sz w:val="20"/>
          <w:szCs w:val="20"/>
        </w:rPr>
        <w:lastRenderedPageBreak/>
        <w:t>OpenTopic</w:t>
      </w:r>
      <w:r>
        <w:rPr>
          <w:rFonts w:ascii="Times New Roman" w:eastAsia="Times New Roman" w:hAnsi="Times New Roman" w:cs="Times New Roman"/>
          <w:spacing w:val="3"/>
          <w:w w:val="110"/>
          <w:sz w:val="20"/>
          <w:szCs w:val="20"/>
        </w:rPr>
        <w:t xml:space="preserve"> </w:t>
      </w:r>
      <w:r>
        <w:rPr>
          <w:rFonts w:ascii="Arial" w:eastAsia="Arial" w:hAnsi="Arial" w:cs="Arial"/>
          <w:w w:val="110"/>
          <w:sz w:val="27"/>
          <w:szCs w:val="27"/>
        </w:rPr>
        <w:t>I</w:t>
      </w:r>
      <w:r>
        <w:rPr>
          <w:rFonts w:ascii="Arial" w:eastAsia="Arial" w:hAnsi="Arial" w:cs="Arial"/>
          <w:spacing w:val="-53"/>
          <w:w w:val="110"/>
          <w:sz w:val="27"/>
          <w:szCs w:val="27"/>
        </w:rPr>
        <w:t xml:space="preserve"> </w:t>
      </w:r>
      <w:r>
        <w:rPr>
          <w:rFonts w:ascii="Times New Roman" w:eastAsia="Times New Roman" w:hAnsi="Times New Roman" w:cs="Times New Roman"/>
          <w:w w:val="110"/>
          <w:sz w:val="20"/>
          <w:szCs w:val="20"/>
        </w:rPr>
        <w:t>SequoiaDB</w:t>
      </w:r>
      <w:r>
        <w:rPr>
          <w:rFonts w:ascii="Times New Roman" w:eastAsia="Times New Roman" w:hAnsi="Times New Roman" w:cs="Times New Roman"/>
          <w:spacing w:val="-33"/>
          <w:w w:val="110"/>
          <w:sz w:val="20"/>
          <w:szCs w:val="20"/>
        </w:rPr>
        <w:t xml:space="preserve"> </w:t>
      </w:r>
      <w:r>
        <w:rPr>
          <w:rFonts w:ascii="宋体" w:eastAsia="宋体" w:hAnsi="宋体" w:cs="宋体"/>
          <w:w w:val="110"/>
          <w:sz w:val="19"/>
          <w:szCs w:val="19"/>
        </w:rPr>
        <w:t>服务器安装部窑</w:t>
      </w:r>
      <w:r>
        <w:rPr>
          <w:rFonts w:ascii="宋体" w:eastAsia="宋体" w:hAnsi="宋体" w:cs="宋体"/>
          <w:spacing w:val="-42"/>
          <w:w w:val="110"/>
          <w:sz w:val="19"/>
          <w:szCs w:val="19"/>
        </w:rPr>
        <w:t xml:space="preserve"> </w:t>
      </w:r>
      <w:r>
        <w:rPr>
          <w:rFonts w:ascii="Times New Roman" w:eastAsia="Times New Roman" w:hAnsi="Times New Roman" w:cs="Times New Roman"/>
          <w:w w:val="110"/>
          <w:sz w:val="20"/>
          <w:szCs w:val="20"/>
        </w:rPr>
        <w:t>137</w:t>
      </w:r>
    </w:p>
    <w:p w:rsidR="000B7B9A" w:rsidRDefault="000B7B9A" w:rsidP="000B7B9A">
      <w:pPr>
        <w:spacing w:before="9" w:line="100" w:lineRule="exact"/>
        <w:rPr>
          <w:sz w:val="10"/>
          <w:szCs w:val="10"/>
        </w:rPr>
      </w:pPr>
    </w:p>
    <w:p w:rsidR="000B7B9A" w:rsidRDefault="000B7B9A" w:rsidP="000B7B9A">
      <w:pPr>
        <w:ind w:left="200"/>
        <w:rPr>
          <w:rFonts w:ascii="宋体" w:eastAsia="宋体" w:hAnsi="宋体" w:cs="宋体"/>
          <w:sz w:val="19"/>
          <w:szCs w:val="19"/>
          <w:lang w:eastAsia="zh-CN"/>
        </w:rPr>
      </w:pPr>
      <w:r>
        <w:rPr>
          <w:rFonts w:ascii="Courier New" w:eastAsia="Courier New" w:hAnsi="Courier New" w:cs="Courier New"/>
          <w:sz w:val="21"/>
          <w:szCs w:val="21"/>
          <w:lang w:eastAsia="zh-CN"/>
        </w:rPr>
        <w:t>8.3</w:t>
      </w:r>
      <w:r>
        <w:rPr>
          <w:rFonts w:ascii="Courier New" w:eastAsia="Courier New" w:hAnsi="Courier New" w:cs="Courier New"/>
          <w:spacing w:val="-35"/>
          <w:sz w:val="21"/>
          <w:szCs w:val="21"/>
          <w:lang w:eastAsia="zh-CN"/>
        </w:rPr>
        <w:t xml:space="preserve"> </w:t>
      </w:r>
      <w:r>
        <w:rPr>
          <w:rFonts w:ascii="宋体" w:eastAsia="宋体" w:hAnsi="宋体" w:cs="宋体"/>
          <w:sz w:val="19"/>
          <w:szCs w:val="19"/>
          <w:lang w:eastAsia="zh-CN"/>
        </w:rPr>
        <w:t xml:space="preserve">点击业务包旁边的下拉菜单，点击〈业务列表〉霍业务信息(二)  </w:t>
      </w:r>
      <w:r>
        <w:rPr>
          <w:rFonts w:ascii="宋体" w:eastAsia="宋体" w:hAnsi="宋体" w:cs="宋体"/>
          <w:spacing w:val="60"/>
          <w:sz w:val="19"/>
          <w:szCs w:val="19"/>
          <w:lang w:eastAsia="zh-CN"/>
        </w:rPr>
        <w:t xml:space="preserve"> </w:t>
      </w:r>
      <w:r>
        <w:rPr>
          <w:rFonts w:ascii="宋体" w:eastAsia="宋体" w:hAnsi="宋体" w:cs="宋体"/>
          <w:w w:val="230"/>
          <w:sz w:val="19"/>
          <w:szCs w:val="19"/>
          <w:lang w:eastAsia="zh-CN"/>
        </w:rPr>
        <w:t>;</w:t>
      </w:r>
    </w:p>
    <w:p w:rsidR="000B7B9A" w:rsidRDefault="000B7B9A" w:rsidP="000B7B9A">
      <w:pPr>
        <w:spacing w:before="5" w:line="140" w:lineRule="exact"/>
        <w:rPr>
          <w:sz w:val="14"/>
          <w:szCs w:val="14"/>
          <w:lang w:eastAsia="zh-CN"/>
        </w:rPr>
      </w:pPr>
    </w:p>
    <w:p w:rsidR="000B7B9A" w:rsidRDefault="00035F6E" w:rsidP="000B7B9A">
      <w:pPr>
        <w:spacing w:before="5"/>
        <w:ind w:left="185"/>
        <w:rPr>
          <w:rFonts w:ascii="宋体" w:eastAsia="宋体" w:hAnsi="宋体" w:cs="宋体"/>
          <w:sz w:val="20"/>
          <w:szCs w:val="20"/>
          <w:lang w:eastAsia="zh-CN"/>
        </w:rPr>
      </w:pPr>
      <w:r w:rsidRPr="00035F6E">
        <w:rPr>
          <w:rFonts w:eastAsiaTheme="minorHAnsi"/>
        </w:rPr>
        <w:pict>
          <v:group id="_x0000_s4858" style="position:absolute;left:0;text-align:left;margin-left:94.6pt;margin-top:8.55pt;width:4.5pt;height:6.55pt;z-index:-251231232;mso-position-horizontal-relative:page" coordorigin="1892,171" coordsize="89,131">
            <v:group id="_x0000_s4859" style="position:absolute;left:1892;top:171;width:59;height:131" coordorigin="1892,171" coordsize="59,131">
              <v:shape id="_x0000_s4860" style="position:absolute;left:1892;top:171;width:59;height:131" coordorigin="1892,171" coordsize="59,131" path="m1892,171r60,l1952,302r-60,l1892,171xe" fillcolor="#4473a9" stroked="f">
                <v:path arrowok="t"/>
              </v:shape>
            </v:group>
            <v:group id="_x0000_s4861" style="position:absolute;left:1922;top:171;width:59;height:131" coordorigin="1922,171" coordsize="59,131">
              <v:shape id="_x0000_s4862" style="position:absolute;left:1922;top:171;width:59;height:131" coordorigin="1922,171" coordsize="59,131" path="m1922,171r60,l1982,302r-60,l1922,171xe" fillcolor="#3174c6" stroked="f">
                <v:path arrowok="t"/>
              </v:shape>
            </v:group>
            <w10:wrap anchorx="page"/>
          </v:group>
        </w:pict>
      </w:r>
      <w:r w:rsidRPr="00035F6E">
        <w:rPr>
          <w:rFonts w:eastAsiaTheme="minorHAnsi"/>
        </w:rPr>
        <w:pict>
          <v:group id="_x0000_s4863" style="position:absolute;left:0;text-align:left;margin-left:211.1pt;margin-top:5pt;width:.1pt;height:10.05pt;z-index:-251230208;mso-position-horizontal-relative:page" coordorigin="4222,100" coordsize="2,201">
            <v:shape id="_x0000_s4864" style="position:absolute;left:4222;top:100;width:2;height:201" coordorigin="4222,100" coordsize="0,201" path="m4222,301r,-201e" filled="f" strokecolor="#3174c6" strokeweight="4.4pt">
              <v:path arrowok="t"/>
            </v:shape>
            <w10:wrap anchorx="page"/>
          </v:group>
        </w:pict>
      </w:r>
      <w:r w:rsidR="000B7B9A">
        <w:rPr>
          <w:rFonts w:ascii="Times New Roman" w:eastAsia="Times New Roman" w:hAnsi="Times New Roman" w:cs="Times New Roman"/>
          <w:color w:val="F6FCFD"/>
          <w:spacing w:val="-30"/>
          <w:w w:val="125"/>
          <w:sz w:val="10"/>
          <w:szCs w:val="10"/>
          <w:lang w:eastAsia="zh-CN"/>
        </w:rPr>
        <w:t>1</w:t>
      </w:r>
      <w:r w:rsidR="000B7B9A">
        <w:rPr>
          <w:rFonts w:ascii="Times New Roman" w:eastAsia="Times New Roman" w:hAnsi="Times New Roman" w:cs="Times New Roman"/>
          <w:color w:val="A7C1DB"/>
          <w:w w:val="125"/>
          <w:sz w:val="10"/>
          <w:szCs w:val="10"/>
          <w:lang w:eastAsia="zh-CN"/>
        </w:rPr>
        <w:t xml:space="preserve">1         </w:t>
      </w:r>
      <w:r w:rsidR="000B7B9A">
        <w:rPr>
          <w:rFonts w:ascii="Times New Roman" w:eastAsia="Times New Roman" w:hAnsi="Times New Roman" w:cs="Times New Roman"/>
          <w:color w:val="A7C1DB"/>
          <w:spacing w:val="24"/>
          <w:w w:val="125"/>
          <w:sz w:val="10"/>
          <w:szCs w:val="10"/>
          <w:lang w:eastAsia="zh-CN"/>
        </w:rPr>
        <w:t xml:space="preserve"> </w:t>
      </w:r>
      <w:r w:rsidR="000B7B9A">
        <w:rPr>
          <w:rFonts w:ascii="宋体" w:eastAsia="宋体" w:hAnsi="宋体" w:cs="宋体"/>
          <w:color w:val="9AC8F4"/>
          <w:w w:val="125"/>
          <w:sz w:val="20"/>
          <w:szCs w:val="20"/>
          <w:lang w:eastAsia="zh-CN"/>
        </w:rPr>
        <w:t>主页制引导帮助</w:t>
      </w:r>
      <w:r w:rsidR="000B7B9A">
        <w:rPr>
          <w:rFonts w:ascii="宋体" w:eastAsia="宋体" w:hAnsi="宋体" w:cs="宋体"/>
          <w:color w:val="9AC8F4"/>
          <w:spacing w:val="-59"/>
          <w:w w:val="125"/>
          <w:sz w:val="20"/>
          <w:szCs w:val="20"/>
          <w:lang w:eastAsia="zh-CN"/>
        </w:rPr>
        <w:t xml:space="preserve"> </w:t>
      </w:r>
      <w:r w:rsidR="000B7B9A">
        <w:rPr>
          <w:rFonts w:ascii="宋体" w:eastAsia="宋体" w:hAnsi="宋体" w:cs="宋体"/>
          <w:color w:val="F6FCFD"/>
          <w:w w:val="115"/>
          <w:sz w:val="20"/>
          <w:szCs w:val="20"/>
          <w:lang w:eastAsia="zh-CN"/>
        </w:rPr>
        <w:t>-</w:t>
      </w:r>
    </w:p>
    <w:p w:rsidR="000B7B9A" w:rsidRDefault="000B7B9A" w:rsidP="000B7B9A">
      <w:pPr>
        <w:spacing w:before="7" w:line="100" w:lineRule="exact"/>
        <w:rPr>
          <w:sz w:val="10"/>
          <w:szCs w:val="10"/>
          <w:lang w:eastAsia="zh-CN"/>
        </w:rPr>
      </w:pPr>
    </w:p>
    <w:p w:rsidR="000B7B9A" w:rsidRDefault="000B7B9A" w:rsidP="000B7B9A">
      <w:pPr>
        <w:ind w:left="455"/>
        <w:rPr>
          <w:rFonts w:ascii="宋体" w:eastAsia="宋体" w:hAnsi="宋体" w:cs="宋体"/>
          <w:sz w:val="18"/>
          <w:szCs w:val="18"/>
          <w:lang w:eastAsia="zh-CN"/>
        </w:rPr>
      </w:pPr>
      <w:r>
        <w:rPr>
          <w:rFonts w:ascii="宋体" w:eastAsia="宋体" w:hAnsi="宋体" w:cs="宋体"/>
          <w:color w:val="171418"/>
          <w:sz w:val="18"/>
          <w:szCs w:val="18"/>
          <w:lang w:eastAsia="zh-CN"/>
        </w:rPr>
        <w:t>件</w:t>
      </w:r>
      <w:r>
        <w:rPr>
          <w:rFonts w:ascii="宋体" w:eastAsia="宋体" w:hAnsi="宋体" w:cs="宋体"/>
          <w:color w:val="171418"/>
          <w:spacing w:val="-34"/>
          <w:sz w:val="18"/>
          <w:szCs w:val="18"/>
          <w:lang w:eastAsia="zh-CN"/>
        </w:rPr>
        <w:t xml:space="preserve"> </w:t>
      </w:r>
      <w:r>
        <w:rPr>
          <w:rFonts w:ascii="宋体" w:eastAsia="宋体" w:hAnsi="宋体" w:cs="宋体"/>
          <w:color w:val="848280"/>
          <w:spacing w:val="-28"/>
          <w:sz w:val="18"/>
          <w:szCs w:val="18"/>
          <w:lang w:eastAsia="zh-CN"/>
        </w:rPr>
        <w:t>状</w:t>
      </w:r>
      <w:r>
        <w:rPr>
          <w:rFonts w:ascii="宋体" w:eastAsia="宋体" w:hAnsi="宋体" w:cs="宋体"/>
          <w:color w:val="999899"/>
          <w:sz w:val="18"/>
          <w:szCs w:val="18"/>
          <w:lang w:eastAsia="zh-CN"/>
        </w:rPr>
        <w:t>态</w:t>
      </w:r>
    </w:p>
    <w:p w:rsidR="000B7B9A" w:rsidRDefault="000B7B9A" w:rsidP="000B7B9A">
      <w:pPr>
        <w:spacing w:before="7" w:line="240" w:lineRule="exact"/>
        <w:rPr>
          <w:sz w:val="24"/>
          <w:szCs w:val="24"/>
          <w:lang w:eastAsia="zh-CN"/>
        </w:rPr>
      </w:pPr>
    </w:p>
    <w:p w:rsidR="000B7B9A" w:rsidRDefault="000B7B9A" w:rsidP="000B7B9A">
      <w:pPr>
        <w:spacing w:line="240" w:lineRule="exact"/>
        <w:rPr>
          <w:sz w:val="24"/>
          <w:szCs w:val="24"/>
          <w:lang w:eastAsia="zh-CN"/>
        </w:rPr>
        <w:sectPr w:rsidR="000B7B9A">
          <w:headerReference w:type="default" r:id="rId114"/>
          <w:pgSz w:w="12240" w:h="15840"/>
          <w:pgMar w:top="560" w:right="160" w:bottom="280" w:left="1720" w:header="0" w:footer="0" w:gutter="0"/>
          <w:cols w:space="720"/>
        </w:sectPr>
      </w:pPr>
    </w:p>
    <w:p w:rsidR="000B7B9A" w:rsidRDefault="000B7B9A" w:rsidP="000B7B9A">
      <w:pPr>
        <w:spacing w:line="330" w:lineRule="exact"/>
        <w:ind w:left="470"/>
        <w:rPr>
          <w:rFonts w:ascii="宋体" w:eastAsia="宋体" w:hAnsi="宋体" w:cs="宋体"/>
          <w:sz w:val="23"/>
          <w:szCs w:val="23"/>
          <w:lang w:eastAsia="zh-CN"/>
        </w:rPr>
      </w:pPr>
      <w:r>
        <w:rPr>
          <w:rFonts w:ascii="宋体" w:eastAsia="宋体" w:hAnsi="宋体" w:cs="宋体"/>
          <w:color w:val="4C484B"/>
          <w:w w:val="105"/>
          <w:sz w:val="23"/>
          <w:szCs w:val="23"/>
          <w:lang w:eastAsia="zh-CN"/>
        </w:rPr>
        <w:lastRenderedPageBreak/>
        <w:t>状态</w:t>
      </w:r>
    </w:p>
    <w:p w:rsidR="000B7B9A" w:rsidRDefault="000B7B9A" w:rsidP="000B7B9A">
      <w:pPr>
        <w:spacing w:before="16" w:line="200" w:lineRule="exact"/>
        <w:rPr>
          <w:sz w:val="20"/>
          <w:szCs w:val="20"/>
          <w:lang w:eastAsia="zh-CN"/>
        </w:rPr>
      </w:pPr>
    </w:p>
    <w:p w:rsidR="000B7B9A" w:rsidRDefault="000B7B9A" w:rsidP="000B7B9A">
      <w:pPr>
        <w:pStyle w:val="BodyText"/>
        <w:ind w:left="485"/>
        <w:rPr>
          <w:rFonts w:ascii="Times New Roman" w:eastAsia="Times New Roman" w:hAnsi="Times New Roman" w:cs="Times New Roman"/>
        </w:rPr>
      </w:pPr>
      <w:r>
        <w:rPr>
          <w:rFonts w:ascii="Times New Roman" w:eastAsia="Times New Roman" w:hAnsi="Times New Roman" w:cs="Times New Roman"/>
          <w:color w:val="2F2C35"/>
          <w:w w:val="135"/>
        </w:rPr>
        <w:t>-</w:t>
      </w:r>
      <w:r>
        <w:rPr>
          <w:rFonts w:ascii="Times New Roman" w:eastAsia="Times New Roman" w:hAnsi="Times New Roman" w:cs="Times New Roman"/>
          <w:color w:val="2F2C35"/>
          <w:spacing w:val="-51"/>
          <w:w w:val="135"/>
        </w:rPr>
        <w:t xml:space="preserve"> </w:t>
      </w:r>
      <w:r>
        <w:rPr>
          <w:rFonts w:ascii="Times New Roman" w:eastAsia="Times New Roman" w:hAnsi="Times New Roman" w:cs="Times New Roman"/>
          <w:color w:val="2F2C35"/>
          <w:spacing w:val="15"/>
          <w:w w:val="125"/>
        </w:rPr>
        <w:t>m</w:t>
      </w:r>
      <w:r>
        <w:rPr>
          <w:rFonts w:ascii="Times New Roman" w:eastAsia="Times New Roman" w:hAnsi="Times New Roman" w:cs="Times New Roman"/>
          <w:color w:val="171418"/>
          <w:spacing w:val="17"/>
          <w:w w:val="125"/>
        </w:rPr>
        <w:t>y</w:t>
      </w:r>
      <w:r>
        <w:rPr>
          <w:rFonts w:ascii="Times New Roman" w:eastAsia="Times New Roman" w:hAnsi="Times New Roman" w:cs="Times New Roman"/>
          <w:color w:val="5D5A5F"/>
          <w:spacing w:val="3"/>
          <w:w w:val="125"/>
        </w:rPr>
        <w:t>C</w:t>
      </w:r>
      <w:r>
        <w:rPr>
          <w:rFonts w:ascii="Times New Roman" w:eastAsia="Times New Roman" w:hAnsi="Times New Roman" w:cs="Times New Roman"/>
          <w:color w:val="24394C"/>
          <w:w w:val="125"/>
        </w:rPr>
        <w:t>lu</w:t>
      </w:r>
      <w:r>
        <w:rPr>
          <w:rFonts w:ascii="Times New Roman" w:eastAsia="Times New Roman" w:hAnsi="Times New Roman" w:cs="Times New Roman"/>
          <w:color w:val="24394C"/>
          <w:spacing w:val="-53"/>
          <w:w w:val="125"/>
        </w:rPr>
        <w:t xml:space="preserve"> </w:t>
      </w:r>
      <w:r>
        <w:rPr>
          <w:rFonts w:ascii="Times New Roman" w:eastAsia="Times New Roman" w:hAnsi="Times New Roman" w:cs="Times New Roman"/>
          <w:color w:val="4C484B"/>
          <w:w w:val="125"/>
        </w:rPr>
        <w:t>st</w:t>
      </w:r>
      <w:r>
        <w:rPr>
          <w:rFonts w:ascii="Times New Roman" w:eastAsia="Times New Roman" w:hAnsi="Times New Roman" w:cs="Times New Roman"/>
          <w:color w:val="4C484B"/>
          <w:spacing w:val="-3"/>
          <w:w w:val="125"/>
        </w:rPr>
        <w:t>e</w:t>
      </w:r>
      <w:r>
        <w:rPr>
          <w:rFonts w:ascii="Times New Roman" w:eastAsia="Times New Roman" w:hAnsi="Times New Roman" w:cs="Times New Roman"/>
          <w:color w:val="171418"/>
          <w:w w:val="125"/>
        </w:rPr>
        <w:t>r</w:t>
      </w:r>
    </w:p>
    <w:p w:rsidR="000B7B9A" w:rsidRDefault="000B7B9A" w:rsidP="000B7B9A">
      <w:pPr>
        <w:spacing w:before="3" w:line="150" w:lineRule="exact"/>
        <w:rPr>
          <w:sz w:val="15"/>
          <w:szCs w:val="15"/>
        </w:rPr>
      </w:pPr>
    </w:p>
    <w:p w:rsidR="000B7B9A" w:rsidRDefault="000B7B9A" w:rsidP="000B7B9A">
      <w:pPr>
        <w:ind w:left="635"/>
        <w:rPr>
          <w:rFonts w:ascii="宋体" w:eastAsia="宋体" w:hAnsi="宋体" w:cs="宋体"/>
          <w:sz w:val="19"/>
          <w:szCs w:val="19"/>
        </w:rPr>
      </w:pPr>
      <w:r>
        <w:rPr>
          <w:rFonts w:ascii="宋体" w:eastAsia="宋体" w:hAnsi="宋体" w:cs="宋体"/>
          <w:color w:val="4C484B"/>
          <w:w w:val="95"/>
          <w:sz w:val="19"/>
          <w:szCs w:val="19"/>
        </w:rPr>
        <w:t>业务</w:t>
      </w:r>
    </w:p>
    <w:p w:rsidR="000B7B9A" w:rsidRDefault="000B7B9A" w:rsidP="000B7B9A">
      <w:pPr>
        <w:pStyle w:val="BodyText"/>
        <w:spacing w:before="45"/>
        <w:ind w:left="965"/>
        <w:rPr>
          <w:rFonts w:ascii="Times New Roman" w:eastAsia="Times New Roman" w:hAnsi="Times New Roman" w:cs="Times New Roman"/>
        </w:rPr>
      </w:pPr>
      <w:r>
        <w:rPr>
          <w:rFonts w:ascii="宋体" w:eastAsia="宋体" w:hAnsi="宋体" w:cs="宋体"/>
          <w:color w:val="848280"/>
          <w:w w:val="85"/>
          <w:sz w:val="16"/>
          <w:szCs w:val="16"/>
        </w:rPr>
        <w:t>何</w:t>
      </w:r>
      <w:r>
        <w:rPr>
          <w:rFonts w:ascii="宋体" w:eastAsia="宋体" w:hAnsi="宋体" w:cs="宋体"/>
          <w:color w:val="848280"/>
          <w:spacing w:val="8"/>
          <w:w w:val="85"/>
          <w:sz w:val="16"/>
          <w:szCs w:val="16"/>
        </w:rPr>
        <w:t>、</w:t>
      </w:r>
      <w:r>
        <w:rPr>
          <w:rFonts w:ascii="Times New Roman" w:eastAsia="Times New Roman" w:hAnsi="Times New Roman" w:cs="Times New Roman"/>
          <w:color w:val="848280"/>
          <w:w w:val="85"/>
        </w:rPr>
        <w:t>γ8usiness</w:t>
      </w:r>
    </w:p>
    <w:p w:rsidR="000B7B9A" w:rsidRDefault="000B7B9A" w:rsidP="000B7B9A">
      <w:pPr>
        <w:spacing w:line="378" w:lineRule="exact"/>
        <w:ind w:left="635"/>
        <w:rPr>
          <w:rFonts w:ascii="Arial" w:eastAsia="Arial" w:hAnsi="Arial" w:cs="Arial"/>
          <w:sz w:val="36"/>
          <w:szCs w:val="36"/>
        </w:rPr>
      </w:pPr>
      <w:r>
        <w:rPr>
          <w:rFonts w:ascii="宋体" w:eastAsia="宋体" w:hAnsi="宋体" w:cs="宋体"/>
          <w:color w:val="727273"/>
          <w:spacing w:val="-36"/>
          <w:w w:val="135"/>
          <w:sz w:val="16"/>
          <w:szCs w:val="16"/>
        </w:rPr>
        <w:t>主</w:t>
      </w:r>
      <w:r>
        <w:rPr>
          <w:rFonts w:ascii="宋体" w:eastAsia="宋体" w:hAnsi="宋体" w:cs="宋体"/>
          <w:color w:val="4C484B"/>
          <w:w w:val="135"/>
          <w:sz w:val="16"/>
          <w:szCs w:val="16"/>
        </w:rPr>
        <w:t>饥</w:t>
      </w:r>
      <w:r>
        <w:rPr>
          <w:rFonts w:ascii="宋体" w:eastAsia="宋体" w:hAnsi="宋体" w:cs="宋体"/>
          <w:color w:val="4C484B"/>
          <w:spacing w:val="-66"/>
          <w:w w:val="135"/>
          <w:sz w:val="16"/>
          <w:szCs w:val="16"/>
        </w:rPr>
        <w:t xml:space="preserve"> </w:t>
      </w:r>
      <w:r>
        <w:rPr>
          <w:rFonts w:ascii="Arial" w:eastAsia="Arial" w:hAnsi="Arial" w:cs="Arial"/>
          <w:color w:val="55BEDC"/>
          <w:w w:val="135"/>
          <w:sz w:val="36"/>
          <w:szCs w:val="36"/>
        </w:rPr>
        <w:t>o</w:t>
      </w:r>
    </w:p>
    <w:p w:rsidR="000B7B9A" w:rsidRDefault="000B7B9A" w:rsidP="000B7B9A">
      <w:pPr>
        <w:spacing w:before="2" w:line="200" w:lineRule="exact"/>
        <w:rPr>
          <w:sz w:val="20"/>
          <w:szCs w:val="20"/>
        </w:rPr>
      </w:pPr>
    </w:p>
    <w:p w:rsidR="00606508" w:rsidRDefault="000B7B9A">
      <w:pPr>
        <w:pStyle w:val="BodyText"/>
        <w:numPr>
          <w:ilvl w:val="0"/>
          <w:numId w:val="46"/>
        </w:numPr>
        <w:tabs>
          <w:tab w:val="left" w:pos="605"/>
        </w:tabs>
        <w:spacing w:line="71" w:lineRule="exact"/>
        <w:ind w:left="605"/>
        <w:rPr>
          <w:rFonts w:ascii="Times New Roman" w:eastAsia="Times New Roman" w:hAnsi="Times New Roman" w:cs="Times New Roman"/>
        </w:rPr>
      </w:pPr>
      <w:r>
        <w:rPr>
          <w:rFonts w:ascii="Times New Roman" w:eastAsia="Times New Roman" w:hAnsi="Times New Roman" w:cs="Times New Roman"/>
          <w:color w:val="2F2C35"/>
          <w:spacing w:val="14"/>
          <w:w w:val="115"/>
        </w:rPr>
        <w:t>m</w:t>
      </w:r>
      <w:r>
        <w:rPr>
          <w:rFonts w:ascii="Times New Roman" w:eastAsia="Times New Roman" w:hAnsi="Times New Roman" w:cs="Times New Roman"/>
          <w:color w:val="171418"/>
          <w:spacing w:val="16"/>
          <w:w w:val="115"/>
        </w:rPr>
        <w:t>y</w:t>
      </w:r>
      <w:r>
        <w:rPr>
          <w:rFonts w:ascii="Times New Roman" w:eastAsia="Times New Roman" w:hAnsi="Times New Roman" w:cs="Times New Roman"/>
          <w:color w:val="5D5A5F"/>
          <w:spacing w:val="3"/>
          <w:w w:val="115"/>
        </w:rPr>
        <w:t>C</w:t>
      </w:r>
      <w:r>
        <w:rPr>
          <w:rFonts w:ascii="Times New Roman" w:eastAsia="Times New Roman" w:hAnsi="Times New Roman" w:cs="Times New Roman"/>
          <w:color w:val="24394C"/>
          <w:w w:val="115"/>
        </w:rPr>
        <w:t>lu</w:t>
      </w:r>
      <w:r>
        <w:rPr>
          <w:rFonts w:ascii="Times New Roman" w:eastAsia="Times New Roman" w:hAnsi="Times New Roman" w:cs="Times New Roman"/>
          <w:color w:val="24394C"/>
          <w:spacing w:val="-17"/>
          <w:w w:val="115"/>
        </w:rPr>
        <w:t xml:space="preserve"> </w:t>
      </w:r>
      <w:r>
        <w:rPr>
          <w:rFonts w:ascii="Times New Roman" w:eastAsia="Times New Roman" w:hAnsi="Times New Roman" w:cs="Times New Roman"/>
          <w:color w:val="5D5A5F"/>
          <w:w w:val="115"/>
        </w:rPr>
        <w:t>st</w:t>
      </w:r>
      <w:r>
        <w:rPr>
          <w:rFonts w:ascii="Times New Roman" w:eastAsia="Times New Roman" w:hAnsi="Times New Roman" w:cs="Times New Roman"/>
          <w:color w:val="5D5A5F"/>
          <w:spacing w:val="-3"/>
          <w:w w:val="115"/>
        </w:rPr>
        <w:t>e</w:t>
      </w:r>
      <w:r>
        <w:rPr>
          <w:rFonts w:ascii="Times New Roman" w:eastAsia="Times New Roman" w:hAnsi="Times New Roman" w:cs="Times New Roman"/>
          <w:color w:val="0C0B32"/>
          <w:spacing w:val="16"/>
          <w:w w:val="115"/>
        </w:rPr>
        <w:t>r</w:t>
      </w:r>
      <w:r>
        <w:rPr>
          <w:rFonts w:ascii="Times New Roman" w:eastAsia="Times New Roman" w:hAnsi="Times New Roman" w:cs="Times New Roman"/>
          <w:color w:val="5D5A5F"/>
          <w:w w:val="115"/>
        </w:rPr>
        <w:t>2</w:t>
      </w:r>
    </w:p>
    <w:p w:rsidR="000B7B9A" w:rsidRDefault="000B7B9A" w:rsidP="000B7B9A">
      <w:pPr>
        <w:spacing w:before="5"/>
        <w:ind w:left="2195"/>
        <w:rPr>
          <w:rFonts w:ascii="宋体" w:eastAsia="宋体" w:hAnsi="宋体" w:cs="宋体"/>
          <w:sz w:val="23"/>
          <w:szCs w:val="23"/>
        </w:rPr>
      </w:pPr>
      <w:r>
        <w:rPr>
          <w:w w:val="130"/>
        </w:rPr>
        <w:br w:type="column"/>
      </w:r>
      <w:r>
        <w:rPr>
          <w:rFonts w:ascii="Times New Roman" w:eastAsia="Times New Roman" w:hAnsi="Times New Roman" w:cs="Times New Roman"/>
          <w:color w:val="171418"/>
          <w:w w:val="130"/>
          <w:sz w:val="20"/>
          <w:szCs w:val="20"/>
        </w:rPr>
        <w:lastRenderedPageBreak/>
        <w:t>myCluste</w:t>
      </w:r>
      <w:r>
        <w:rPr>
          <w:rFonts w:ascii="Times New Roman" w:eastAsia="Times New Roman" w:hAnsi="Times New Roman" w:cs="Times New Roman"/>
          <w:color w:val="171418"/>
          <w:spacing w:val="-52"/>
          <w:w w:val="130"/>
          <w:sz w:val="20"/>
          <w:szCs w:val="20"/>
        </w:rPr>
        <w:t xml:space="preserve"> </w:t>
      </w:r>
      <w:r>
        <w:rPr>
          <w:rFonts w:ascii="Times New Roman" w:eastAsia="Times New Roman" w:hAnsi="Times New Roman" w:cs="Times New Roman"/>
          <w:color w:val="2F2C35"/>
          <w:w w:val="130"/>
          <w:sz w:val="20"/>
          <w:szCs w:val="20"/>
        </w:rPr>
        <w:t>r</w:t>
      </w:r>
      <w:r>
        <w:rPr>
          <w:rFonts w:ascii="Times New Roman" w:eastAsia="Times New Roman" w:hAnsi="Times New Roman" w:cs="Times New Roman"/>
          <w:color w:val="2F2C35"/>
          <w:spacing w:val="-15"/>
          <w:w w:val="130"/>
          <w:sz w:val="20"/>
          <w:szCs w:val="20"/>
        </w:rPr>
        <w:t xml:space="preserve"> </w:t>
      </w:r>
      <w:r>
        <w:rPr>
          <w:rFonts w:ascii="宋体" w:eastAsia="宋体" w:hAnsi="宋体" w:cs="宋体"/>
          <w:color w:val="4C484B"/>
          <w:w w:val="125"/>
          <w:sz w:val="23"/>
          <w:szCs w:val="23"/>
        </w:rPr>
        <w:t>实时监控</w:t>
      </w:r>
    </w:p>
    <w:p w:rsidR="000B7B9A" w:rsidRDefault="000B7B9A" w:rsidP="000B7B9A">
      <w:pPr>
        <w:spacing w:line="573" w:lineRule="exact"/>
        <w:ind w:left="1205"/>
        <w:rPr>
          <w:rFonts w:ascii="Times New Roman" w:eastAsia="Times New Roman" w:hAnsi="Times New Roman" w:cs="Times New Roman"/>
          <w:sz w:val="20"/>
          <w:szCs w:val="20"/>
        </w:rPr>
      </w:pPr>
      <w:r>
        <w:rPr>
          <w:rFonts w:ascii="宋体" w:eastAsia="宋体" w:hAnsi="宋体" w:cs="宋体"/>
          <w:color w:val="DD2A2D"/>
          <w:spacing w:val="-75"/>
          <w:w w:val="90"/>
          <w:position w:val="-16"/>
          <w:sz w:val="40"/>
          <w:szCs w:val="40"/>
        </w:rPr>
        <w:t>〈</w:t>
      </w:r>
      <w:r>
        <w:rPr>
          <w:rFonts w:ascii="宋体" w:eastAsia="宋体" w:hAnsi="宋体" w:cs="宋体"/>
          <w:color w:val="B92122"/>
          <w:spacing w:val="-51"/>
          <w:w w:val="90"/>
          <w:position w:val="-16"/>
          <w:sz w:val="40"/>
          <w:szCs w:val="40"/>
        </w:rPr>
        <w:t>二</w:t>
      </w:r>
      <w:r>
        <w:rPr>
          <w:rFonts w:ascii="宋体" w:eastAsia="宋体" w:hAnsi="宋体" w:cs="宋体"/>
          <w:color w:val="DD2A2D"/>
          <w:w w:val="90"/>
          <w:position w:val="-16"/>
          <w:sz w:val="40"/>
          <w:szCs w:val="40"/>
        </w:rPr>
        <w:t>〉</w:t>
      </w:r>
      <w:r>
        <w:rPr>
          <w:rFonts w:ascii="宋体" w:eastAsia="宋体" w:hAnsi="宋体" w:cs="宋体"/>
          <w:color w:val="DD2A2D"/>
          <w:spacing w:val="26"/>
          <w:w w:val="90"/>
          <w:position w:val="-16"/>
          <w:sz w:val="40"/>
          <w:szCs w:val="40"/>
        </w:rPr>
        <w:t xml:space="preserve"> </w:t>
      </w:r>
      <w:r>
        <w:rPr>
          <w:rFonts w:ascii="宋体" w:eastAsia="宋体" w:hAnsi="宋体" w:cs="宋体"/>
          <w:color w:val="727273"/>
          <w:w w:val="90"/>
          <w:sz w:val="20"/>
          <w:szCs w:val="20"/>
        </w:rPr>
        <w:t>集</w:t>
      </w:r>
      <w:r>
        <w:rPr>
          <w:rFonts w:ascii="宋体" w:eastAsia="宋体" w:hAnsi="宋体" w:cs="宋体"/>
          <w:color w:val="727273"/>
          <w:spacing w:val="5"/>
          <w:w w:val="90"/>
          <w:sz w:val="20"/>
          <w:szCs w:val="20"/>
        </w:rPr>
        <w:t>群</w:t>
      </w:r>
      <w:r>
        <w:rPr>
          <w:rFonts w:ascii="Times New Roman" w:eastAsia="Times New Roman" w:hAnsi="Times New Roman" w:cs="Times New Roman"/>
          <w:color w:val="4C484B"/>
          <w:w w:val="90"/>
          <w:sz w:val="20"/>
          <w:szCs w:val="20"/>
        </w:rPr>
        <w:t>CPU</w:t>
      </w:r>
    </w:p>
    <w:p w:rsidR="000B7B9A" w:rsidRDefault="000B7B9A" w:rsidP="000B7B9A">
      <w:pPr>
        <w:spacing w:line="140" w:lineRule="exact"/>
        <w:rPr>
          <w:sz w:val="14"/>
          <w:szCs w:val="14"/>
        </w:rPr>
      </w:pPr>
    </w:p>
    <w:p w:rsidR="000B7B9A" w:rsidRDefault="000B7B9A" w:rsidP="000B7B9A">
      <w:pPr>
        <w:spacing w:line="172" w:lineRule="auto"/>
        <w:ind w:left="2690" w:right="1723" w:hanging="7"/>
        <w:jc w:val="center"/>
        <w:rPr>
          <w:rFonts w:ascii="宋体" w:eastAsia="宋体" w:hAnsi="宋体" w:cs="宋体"/>
          <w:sz w:val="26"/>
          <w:szCs w:val="26"/>
        </w:rPr>
      </w:pPr>
      <w:r>
        <w:rPr>
          <w:rFonts w:eastAsiaTheme="minorHAnsi"/>
          <w:noProof/>
          <w:lang w:eastAsia="zh-CN"/>
        </w:rPr>
        <w:drawing>
          <wp:anchor distT="0" distB="0" distL="114300" distR="114300" simplePos="0" relativeHeight="252080128" behindDoc="1" locked="0" layoutInCell="1" allowOverlap="1">
            <wp:simplePos x="0" y="0"/>
            <wp:positionH relativeFrom="page">
              <wp:posOffset>4343400</wp:posOffset>
            </wp:positionH>
            <wp:positionV relativeFrom="paragraph">
              <wp:posOffset>72390</wp:posOffset>
            </wp:positionV>
            <wp:extent cx="1066800" cy="628650"/>
            <wp:effectExtent l="19050" t="0" r="0" b="0"/>
            <wp:wrapNone/>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pic:cNvPicPr>
                      <a:picLocks noChangeAspect="1" noChangeArrowheads="1"/>
                    </pic:cNvPicPr>
                  </pic:nvPicPr>
                  <pic:blipFill>
                    <a:blip r:embed="rId115"/>
                    <a:srcRect/>
                    <a:stretch>
                      <a:fillRect/>
                    </a:stretch>
                  </pic:blipFill>
                  <pic:spPr bwMode="auto">
                    <a:xfrm>
                      <a:off x="0" y="0"/>
                      <a:ext cx="1066800" cy="628650"/>
                    </a:xfrm>
                    <a:prstGeom prst="rect">
                      <a:avLst/>
                    </a:prstGeom>
                    <a:noFill/>
                  </pic:spPr>
                </pic:pic>
              </a:graphicData>
            </a:graphic>
          </wp:anchor>
        </w:drawing>
      </w:r>
      <w:r>
        <w:rPr>
          <w:rFonts w:ascii="宋体" w:eastAsia="宋体" w:hAnsi="宋体" w:cs="宋体"/>
          <w:color w:val="AAA9AA"/>
          <w:w w:val="45"/>
          <w:sz w:val="26"/>
          <w:szCs w:val="26"/>
        </w:rPr>
        <w:t>坤'‘</w:t>
      </w:r>
      <w:r>
        <w:rPr>
          <w:rFonts w:ascii="宋体" w:eastAsia="宋体" w:hAnsi="宋体" w:cs="宋体"/>
          <w:color w:val="AAA9AA"/>
          <w:w w:val="49"/>
          <w:sz w:val="26"/>
          <w:szCs w:val="26"/>
        </w:rPr>
        <w:t xml:space="preserve"> </w:t>
      </w:r>
      <w:r>
        <w:rPr>
          <w:rFonts w:ascii="宋体" w:eastAsia="宋体" w:hAnsi="宋体" w:cs="宋体"/>
          <w:color w:val="AAA9AA"/>
          <w:spacing w:val="-48"/>
          <w:w w:val="55"/>
          <w:position w:val="4"/>
          <w:sz w:val="26"/>
          <w:szCs w:val="26"/>
        </w:rPr>
        <w:t>"</w:t>
      </w:r>
      <w:r>
        <w:rPr>
          <w:rFonts w:ascii="Times New Roman" w:eastAsia="Times New Roman" w:hAnsi="Times New Roman" w:cs="Times New Roman"/>
          <w:color w:val="AAA9AA"/>
          <w:spacing w:val="-9"/>
          <w:w w:val="55"/>
          <w:sz w:val="20"/>
          <w:szCs w:val="20"/>
        </w:rPr>
        <w:t>6</w:t>
      </w:r>
      <w:r>
        <w:rPr>
          <w:rFonts w:ascii="宋体" w:eastAsia="宋体" w:hAnsi="宋体" w:cs="宋体"/>
          <w:color w:val="AAA9AA"/>
          <w:spacing w:val="-130"/>
          <w:w w:val="55"/>
          <w:position w:val="4"/>
          <w:sz w:val="26"/>
          <w:szCs w:val="26"/>
        </w:rPr>
        <w:t>‘</w:t>
      </w:r>
      <w:r>
        <w:rPr>
          <w:rFonts w:ascii="Times New Roman" w:eastAsia="Times New Roman" w:hAnsi="Times New Roman" w:cs="Times New Roman"/>
          <w:color w:val="AAA9AA"/>
          <w:spacing w:val="-15"/>
          <w:w w:val="55"/>
          <w:sz w:val="20"/>
          <w:szCs w:val="20"/>
        </w:rPr>
        <w:t>0</w:t>
      </w:r>
      <w:r>
        <w:rPr>
          <w:rFonts w:ascii="宋体" w:eastAsia="宋体" w:hAnsi="宋体" w:cs="宋体"/>
          <w:color w:val="AAA9AA"/>
          <w:w w:val="55"/>
          <w:sz w:val="26"/>
          <w:szCs w:val="26"/>
        </w:rPr>
        <w:t>‘</w:t>
      </w:r>
    </w:p>
    <w:p w:rsidR="000B7B9A" w:rsidRDefault="00035F6E" w:rsidP="000B7B9A">
      <w:pPr>
        <w:tabs>
          <w:tab w:val="left" w:pos="2764"/>
        </w:tabs>
        <w:spacing w:line="239" w:lineRule="exact"/>
        <w:ind w:left="470"/>
        <w:rPr>
          <w:rFonts w:ascii="宋体" w:eastAsia="宋体" w:hAnsi="宋体" w:cs="宋体"/>
          <w:sz w:val="26"/>
          <w:szCs w:val="26"/>
        </w:rPr>
      </w:pPr>
      <w:r w:rsidRPr="00035F6E">
        <w:rPr>
          <w:rFonts w:eastAsiaTheme="minorHAnsi"/>
        </w:rPr>
        <w:pict>
          <v:shape id="_x0000_s4865" type="#_x0000_t202" style="position:absolute;left:0;text-align:left;margin-left:317.15pt;margin-top:6.8pt;width:23.1pt;height:18.4pt;z-index:-251229184;mso-position-horizontal-relative:page" filled="f" stroked="f">
            <v:textbox inset="0,0,0,0">
              <w:txbxContent>
                <w:p w:rsidR="000B7B9A" w:rsidRDefault="000B7B9A" w:rsidP="000B7B9A">
                  <w:pPr>
                    <w:spacing w:line="368" w:lineRule="exact"/>
                    <w:rPr>
                      <w:rFonts w:ascii="宋体" w:eastAsia="宋体" w:hAnsi="宋体" w:cs="宋体"/>
                      <w:sz w:val="26"/>
                      <w:szCs w:val="26"/>
                    </w:rPr>
                  </w:pPr>
                  <w:r>
                    <w:rPr>
                      <w:rFonts w:ascii="Courier New" w:eastAsia="Courier New" w:hAnsi="Courier New" w:cs="Courier New"/>
                      <w:color w:val="AAA9AA"/>
                      <w:spacing w:val="-196"/>
                      <w:w w:val="85"/>
                      <w:sz w:val="20"/>
                      <w:szCs w:val="20"/>
                    </w:rPr>
                    <w:t>H</w:t>
                  </w:r>
                  <w:r>
                    <w:rPr>
                      <w:rFonts w:ascii="Times New Roman" w:eastAsia="Times New Roman" w:hAnsi="Times New Roman" w:cs="Times New Roman"/>
                      <w:color w:val="AAA9AA"/>
                      <w:w w:val="85"/>
                      <w:position w:val="-10"/>
                      <w:sz w:val="20"/>
                      <w:szCs w:val="20"/>
                    </w:rPr>
                    <w:t>0</w:t>
                  </w:r>
                  <w:r>
                    <w:rPr>
                      <w:rFonts w:ascii="Times New Roman" w:eastAsia="Times New Roman" w:hAnsi="Times New Roman" w:cs="Times New Roman"/>
                      <w:color w:val="AAA9AA"/>
                      <w:spacing w:val="-8"/>
                      <w:w w:val="85"/>
                      <w:position w:val="-10"/>
                      <w:sz w:val="20"/>
                      <w:szCs w:val="20"/>
                    </w:rPr>
                    <w:t xml:space="preserve"> </w:t>
                  </w:r>
                  <w:r>
                    <w:rPr>
                      <w:rFonts w:ascii="宋体" w:eastAsia="宋体" w:hAnsi="宋体" w:cs="宋体"/>
                      <w:color w:val="AAA9AA"/>
                      <w:w w:val="50"/>
                      <w:sz w:val="26"/>
                      <w:szCs w:val="26"/>
                    </w:rPr>
                    <w:t>‘</w:t>
                  </w:r>
                </w:p>
              </w:txbxContent>
            </v:textbox>
            <w10:wrap anchorx="page"/>
          </v:shape>
        </w:pict>
      </w:r>
      <w:r w:rsidR="000B7B9A">
        <w:rPr>
          <w:rFonts w:ascii="Times New Roman" w:eastAsia="Times New Roman" w:hAnsi="Times New Roman" w:cs="Times New Roman"/>
          <w:color w:val="F6A72D"/>
          <w:w w:val="200"/>
          <w:position w:val="-4"/>
          <w:sz w:val="30"/>
          <w:szCs w:val="30"/>
        </w:rPr>
        <w:t>0</w:t>
      </w:r>
      <w:r w:rsidR="000B7B9A">
        <w:rPr>
          <w:rFonts w:ascii="Times New Roman" w:eastAsia="Times New Roman" w:hAnsi="Times New Roman" w:cs="Times New Roman"/>
          <w:color w:val="DC4A4E"/>
          <w:w w:val="200"/>
          <w:position w:val="-4"/>
          <w:sz w:val="30"/>
          <w:szCs w:val="30"/>
        </w:rPr>
        <w:t>0</w:t>
      </w:r>
      <w:r w:rsidR="000B7B9A">
        <w:rPr>
          <w:rFonts w:ascii="Times New Roman" w:eastAsia="Times New Roman" w:hAnsi="Times New Roman" w:cs="Times New Roman"/>
          <w:color w:val="DC4A4E"/>
          <w:w w:val="200"/>
          <w:position w:val="-4"/>
          <w:sz w:val="30"/>
          <w:szCs w:val="30"/>
        </w:rPr>
        <w:tab/>
      </w:r>
      <w:r w:rsidR="000B7B9A">
        <w:rPr>
          <w:rFonts w:ascii="Times New Roman" w:eastAsia="Times New Roman" w:hAnsi="Times New Roman" w:cs="Times New Roman"/>
          <w:color w:val="999899"/>
          <w:w w:val="45"/>
          <w:sz w:val="20"/>
          <w:szCs w:val="20"/>
        </w:rPr>
        <w:t>4</w:t>
      </w:r>
      <w:r w:rsidR="000B7B9A">
        <w:rPr>
          <w:rFonts w:ascii="Times New Roman" w:eastAsia="Times New Roman" w:hAnsi="Times New Roman" w:cs="Times New Roman"/>
          <w:color w:val="999899"/>
          <w:spacing w:val="6"/>
          <w:w w:val="45"/>
          <w:sz w:val="20"/>
          <w:szCs w:val="20"/>
        </w:rPr>
        <w:t xml:space="preserve"> </w:t>
      </w:r>
      <w:r w:rsidR="000B7B9A">
        <w:rPr>
          <w:rFonts w:ascii="宋体" w:eastAsia="宋体" w:hAnsi="宋体" w:cs="宋体"/>
          <w:color w:val="999899"/>
          <w:w w:val="45"/>
          <w:sz w:val="26"/>
          <w:szCs w:val="26"/>
        </w:rPr>
        <w:t>、‘</w:t>
      </w:r>
    </w:p>
    <w:p w:rsidR="000B7B9A" w:rsidRDefault="000B7B9A" w:rsidP="000B7B9A">
      <w:pPr>
        <w:pStyle w:val="BodyText"/>
        <w:spacing w:line="259" w:lineRule="exact"/>
        <w:ind w:left="2885"/>
        <w:rPr>
          <w:rFonts w:ascii="Times New Roman" w:eastAsia="Times New Roman" w:hAnsi="Times New Roman" w:cs="Times New Roman"/>
        </w:rPr>
      </w:pPr>
      <w:r>
        <w:rPr>
          <w:rFonts w:ascii="宋体" w:eastAsia="宋体" w:hAnsi="宋体" w:cs="宋体"/>
          <w:color w:val="AAA9AA"/>
          <w:w w:val="80"/>
          <w:position w:val="18"/>
          <w:sz w:val="14"/>
          <w:szCs w:val="14"/>
        </w:rPr>
        <w:t>'10</w:t>
      </w:r>
      <w:r>
        <w:rPr>
          <w:rFonts w:ascii="宋体" w:eastAsia="宋体" w:hAnsi="宋体" w:cs="宋体"/>
          <w:color w:val="AAA9AA"/>
          <w:spacing w:val="-12"/>
          <w:w w:val="80"/>
          <w:position w:val="18"/>
          <w:sz w:val="14"/>
          <w:szCs w:val="14"/>
        </w:rPr>
        <w:t xml:space="preserve"> </w:t>
      </w:r>
      <w:r>
        <w:rPr>
          <w:rFonts w:ascii="宋体" w:eastAsia="宋体" w:hAnsi="宋体" w:cs="宋体"/>
          <w:color w:val="AAA9AA"/>
          <w:spacing w:val="-175"/>
          <w:w w:val="80"/>
          <w:sz w:val="50"/>
          <w:szCs w:val="50"/>
        </w:rPr>
        <w:t>。</w:t>
      </w:r>
      <w:r>
        <w:rPr>
          <w:rFonts w:ascii="Times New Roman" w:eastAsia="Times New Roman" w:hAnsi="Times New Roman" w:cs="Times New Roman"/>
          <w:color w:val="AAA9AA"/>
          <w:w w:val="80"/>
        </w:rPr>
        <w:t xml:space="preserve">4  </w:t>
      </w:r>
      <w:r>
        <w:rPr>
          <w:rFonts w:ascii="Times New Roman" w:eastAsia="Times New Roman" w:hAnsi="Times New Roman" w:cs="Times New Roman"/>
          <w:color w:val="AAA9AA"/>
          <w:spacing w:val="36"/>
          <w:w w:val="80"/>
        </w:rPr>
        <w:t xml:space="preserve"> </w:t>
      </w:r>
      <w:r>
        <w:rPr>
          <w:rFonts w:ascii="Times New Roman" w:eastAsia="Times New Roman" w:hAnsi="Times New Roman" w:cs="Times New Roman"/>
          <w:color w:val="999899"/>
          <w:w w:val="80"/>
        </w:rPr>
        <w:t xml:space="preserve">8 </w:t>
      </w:r>
      <w:r>
        <w:rPr>
          <w:rFonts w:ascii="Times New Roman" w:eastAsia="Times New Roman" w:hAnsi="Times New Roman" w:cs="Times New Roman"/>
          <w:color w:val="999899"/>
          <w:spacing w:val="27"/>
          <w:w w:val="80"/>
        </w:rPr>
        <w:t xml:space="preserve"> </w:t>
      </w:r>
      <w:r>
        <w:rPr>
          <w:rFonts w:ascii="Times New Roman" w:eastAsia="Times New Roman" w:hAnsi="Times New Roman" w:cs="Times New Roman"/>
          <w:color w:val="AAA9AA"/>
          <w:w w:val="90"/>
        </w:rPr>
        <w:t>'2</w:t>
      </w:r>
      <w:r>
        <w:rPr>
          <w:rFonts w:ascii="Times New Roman" w:eastAsia="Times New Roman" w:hAnsi="Times New Roman" w:cs="Times New Roman"/>
          <w:color w:val="AAA9AA"/>
          <w:spacing w:val="36"/>
          <w:w w:val="90"/>
        </w:rPr>
        <w:t xml:space="preserve"> </w:t>
      </w:r>
      <w:r>
        <w:rPr>
          <w:rFonts w:ascii="Times New Roman" w:eastAsia="Times New Roman" w:hAnsi="Times New Roman" w:cs="Times New Roman"/>
          <w:color w:val="AAA9AA"/>
          <w:w w:val="80"/>
        </w:rPr>
        <w:t>1</w:t>
      </w:r>
      <w:r>
        <w:rPr>
          <w:rFonts w:ascii="Times New Roman" w:eastAsia="Times New Roman" w:hAnsi="Times New Roman" w:cs="Times New Roman"/>
          <w:color w:val="AAA9AA"/>
          <w:spacing w:val="13"/>
          <w:w w:val="80"/>
        </w:rPr>
        <w:t>5</w:t>
      </w:r>
      <w:r>
        <w:rPr>
          <w:rFonts w:ascii="Times New Roman" w:eastAsia="Times New Roman" w:hAnsi="Times New Roman" w:cs="Times New Roman"/>
          <w:color w:val="AAA9AA"/>
          <w:w w:val="80"/>
        </w:rPr>
        <w:t>20</w:t>
      </w:r>
      <w:r>
        <w:rPr>
          <w:rFonts w:ascii="Times New Roman" w:eastAsia="Times New Roman" w:hAnsi="Times New Roman" w:cs="Times New Roman"/>
          <w:color w:val="AAA9AA"/>
          <w:spacing w:val="20"/>
          <w:w w:val="80"/>
        </w:rPr>
        <w:t xml:space="preserve"> </w:t>
      </w:r>
      <w:r>
        <w:rPr>
          <w:rFonts w:ascii="Times New Roman" w:eastAsia="Times New Roman" w:hAnsi="Times New Roman" w:cs="Times New Roman"/>
          <w:color w:val="999899"/>
          <w:w w:val="80"/>
        </w:rPr>
        <w:t>24</w:t>
      </w:r>
      <w:r>
        <w:rPr>
          <w:rFonts w:ascii="Times New Roman" w:eastAsia="Times New Roman" w:hAnsi="Times New Roman" w:cs="Times New Roman"/>
          <w:color w:val="999899"/>
          <w:spacing w:val="37"/>
          <w:w w:val="80"/>
        </w:rPr>
        <w:t xml:space="preserve"> </w:t>
      </w:r>
      <w:r>
        <w:rPr>
          <w:rFonts w:ascii="Times New Roman" w:eastAsia="Times New Roman" w:hAnsi="Times New Roman" w:cs="Times New Roman"/>
          <w:color w:val="AAA9AA"/>
          <w:w w:val="80"/>
        </w:rPr>
        <w:t>28</w:t>
      </w:r>
    </w:p>
    <w:p w:rsidR="000B7B9A" w:rsidRDefault="000B7B9A" w:rsidP="000B7B9A">
      <w:pPr>
        <w:spacing w:line="200" w:lineRule="exact"/>
        <w:rPr>
          <w:sz w:val="20"/>
          <w:szCs w:val="20"/>
        </w:rPr>
      </w:pPr>
      <w:r>
        <w:br w:type="column"/>
      </w:r>
    </w:p>
    <w:p w:rsidR="000B7B9A" w:rsidRDefault="000B7B9A" w:rsidP="000B7B9A">
      <w:pPr>
        <w:spacing w:before="16" w:line="220" w:lineRule="exact"/>
      </w:pPr>
    </w:p>
    <w:p w:rsidR="000B7B9A" w:rsidRDefault="000B7B9A" w:rsidP="000B7B9A">
      <w:pPr>
        <w:pStyle w:val="BodyText"/>
        <w:ind w:left="0" w:right="954"/>
        <w:jc w:val="center"/>
        <w:rPr>
          <w:rFonts w:ascii="Times New Roman" w:eastAsia="Times New Roman" w:hAnsi="Times New Roman" w:cs="Times New Roman"/>
        </w:rPr>
      </w:pPr>
      <w:r>
        <w:rPr>
          <w:rFonts w:ascii="宋体" w:eastAsia="宋体" w:hAnsi="宋体" w:cs="宋体"/>
          <w:color w:val="727273"/>
          <w:w w:val="90"/>
        </w:rPr>
        <w:t>集草</w:t>
      </w:r>
      <w:r>
        <w:rPr>
          <w:rFonts w:ascii="宋体" w:eastAsia="宋体" w:hAnsi="宋体" w:cs="宋体"/>
          <w:color w:val="727273"/>
          <w:spacing w:val="19"/>
          <w:w w:val="90"/>
        </w:rPr>
        <w:t>草</w:t>
      </w:r>
      <w:r>
        <w:rPr>
          <w:rFonts w:ascii="Times New Roman" w:eastAsia="Times New Roman" w:hAnsi="Times New Roman" w:cs="Times New Roman"/>
          <w:color w:val="4C484B"/>
          <w:w w:val="90"/>
        </w:rPr>
        <w:t>Memory</w:t>
      </w:r>
    </w:p>
    <w:p w:rsidR="000B7B9A" w:rsidRDefault="000B7B9A" w:rsidP="000B7B9A">
      <w:pPr>
        <w:spacing w:before="5" w:line="120" w:lineRule="exact"/>
        <w:rPr>
          <w:sz w:val="12"/>
          <w:szCs w:val="12"/>
        </w:rPr>
      </w:pPr>
    </w:p>
    <w:p w:rsidR="000B7B9A" w:rsidRDefault="000B7B9A" w:rsidP="000B7B9A">
      <w:pPr>
        <w:spacing w:line="200" w:lineRule="exact"/>
        <w:rPr>
          <w:sz w:val="20"/>
          <w:szCs w:val="20"/>
        </w:rPr>
      </w:pPr>
    </w:p>
    <w:p w:rsidR="000B7B9A" w:rsidRDefault="000B7B9A" w:rsidP="000B7B9A">
      <w:pPr>
        <w:pStyle w:val="BodyText"/>
        <w:spacing w:line="210" w:lineRule="exact"/>
        <w:ind w:left="0" w:right="957"/>
        <w:jc w:val="center"/>
        <w:rPr>
          <w:rFonts w:ascii="Times New Roman" w:eastAsia="Times New Roman" w:hAnsi="Times New Roman" w:cs="Times New Roman"/>
        </w:rPr>
      </w:pPr>
      <w:r>
        <w:rPr>
          <w:rFonts w:ascii="Microsoft JhengHei" w:eastAsia="Microsoft JhengHei" w:hAnsi="Microsoft JhengHei"/>
          <w:noProof/>
          <w:lang w:eastAsia="zh-CN"/>
        </w:rPr>
        <w:drawing>
          <wp:anchor distT="0" distB="0" distL="114300" distR="114300" simplePos="0" relativeHeight="252081152" behindDoc="1" locked="0" layoutInCell="1" allowOverlap="1">
            <wp:simplePos x="0" y="0"/>
            <wp:positionH relativeFrom="page">
              <wp:posOffset>6534150</wp:posOffset>
            </wp:positionH>
            <wp:positionV relativeFrom="paragraph">
              <wp:posOffset>13970</wp:posOffset>
            </wp:positionV>
            <wp:extent cx="1047750" cy="685800"/>
            <wp:effectExtent l="19050" t="0" r="0" b="0"/>
            <wp:wrapNone/>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pic:cNvPicPr>
                      <a:picLocks noChangeAspect="1" noChangeArrowheads="1"/>
                    </pic:cNvPicPr>
                  </pic:nvPicPr>
                  <pic:blipFill>
                    <a:blip r:embed="rId116"/>
                    <a:srcRect/>
                    <a:stretch>
                      <a:fillRect/>
                    </a:stretch>
                  </pic:blipFill>
                  <pic:spPr bwMode="auto">
                    <a:xfrm>
                      <a:off x="0" y="0"/>
                      <a:ext cx="1047750" cy="685800"/>
                    </a:xfrm>
                    <a:prstGeom prst="rect">
                      <a:avLst/>
                    </a:prstGeom>
                    <a:noFill/>
                  </pic:spPr>
                </pic:pic>
              </a:graphicData>
            </a:graphic>
          </wp:anchor>
        </w:drawing>
      </w:r>
      <w:r>
        <w:rPr>
          <w:rFonts w:ascii="Times New Roman" w:eastAsia="Times New Roman" w:hAnsi="Times New Roman" w:cs="Times New Roman"/>
          <w:color w:val="AAA9AA"/>
          <w:w w:val="110"/>
        </w:rPr>
        <w:t>'00'"</w:t>
      </w:r>
    </w:p>
    <w:p w:rsidR="000B7B9A" w:rsidRDefault="000B7B9A" w:rsidP="000B7B9A">
      <w:pPr>
        <w:pStyle w:val="BodyText"/>
        <w:spacing w:line="185" w:lineRule="exact"/>
        <w:ind w:left="0" w:right="893"/>
        <w:jc w:val="center"/>
        <w:rPr>
          <w:rFonts w:ascii="Times New Roman" w:eastAsia="Times New Roman" w:hAnsi="Times New Roman" w:cs="Times New Roman"/>
        </w:rPr>
      </w:pPr>
      <w:r>
        <w:rPr>
          <w:rFonts w:ascii="Times New Roman" w:eastAsia="Times New Roman" w:hAnsi="Times New Roman" w:cs="Times New Roman"/>
          <w:color w:val="AAA9AA"/>
          <w:w w:val="105"/>
        </w:rPr>
        <w:t>80'"</w:t>
      </w:r>
    </w:p>
    <w:p w:rsidR="000B7B9A" w:rsidRDefault="000B7B9A" w:rsidP="000B7B9A">
      <w:pPr>
        <w:spacing w:line="333" w:lineRule="exact"/>
        <w:ind w:right="926"/>
        <w:jc w:val="center"/>
        <w:rPr>
          <w:rFonts w:ascii="宋体" w:eastAsia="宋体" w:hAnsi="宋体" w:cs="宋体"/>
          <w:sz w:val="14"/>
          <w:szCs w:val="14"/>
        </w:rPr>
      </w:pPr>
      <w:r>
        <w:rPr>
          <w:rFonts w:ascii="宋体" w:eastAsia="宋体" w:hAnsi="宋体" w:cs="宋体"/>
          <w:color w:val="AAA9AA"/>
          <w:spacing w:val="-152"/>
          <w:w w:val="65"/>
          <w:position w:val="7"/>
          <w:sz w:val="26"/>
          <w:szCs w:val="26"/>
        </w:rPr>
        <w:t>剧</w:t>
      </w:r>
      <w:r>
        <w:rPr>
          <w:rFonts w:ascii="Times New Roman" w:eastAsia="Times New Roman" w:hAnsi="Times New Roman" w:cs="Times New Roman"/>
          <w:color w:val="848280"/>
          <w:spacing w:val="-6"/>
          <w:w w:val="65"/>
          <w:sz w:val="20"/>
          <w:szCs w:val="20"/>
        </w:rPr>
        <w:t>4</w:t>
      </w:r>
      <w:r>
        <w:rPr>
          <w:rFonts w:ascii="Times New Roman" w:eastAsia="Times New Roman" w:hAnsi="Times New Roman" w:cs="Times New Roman"/>
          <w:color w:val="AAA9AA"/>
          <w:spacing w:val="-31"/>
          <w:w w:val="65"/>
          <w:sz w:val="20"/>
          <w:szCs w:val="20"/>
        </w:rPr>
        <w:t>0</w:t>
      </w:r>
      <w:r>
        <w:rPr>
          <w:rFonts w:ascii="宋体" w:eastAsia="宋体" w:hAnsi="宋体" w:cs="宋体"/>
          <w:color w:val="AAA9AA"/>
          <w:w w:val="65"/>
          <w:position w:val="7"/>
          <w:sz w:val="26"/>
          <w:szCs w:val="26"/>
        </w:rPr>
        <w:t>'</w:t>
      </w:r>
      <w:r>
        <w:rPr>
          <w:rFonts w:ascii="宋体" w:eastAsia="宋体" w:hAnsi="宋体" w:cs="宋体"/>
          <w:color w:val="AAA9AA"/>
          <w:spacing w:val="-160"/>
          <w:w w:val="65"/>
          <w:position w:val="7"/>
          <w:sz w:val="26"/>
          <w:szCs w:val="26"/>
        </w:rPr>
        <w:t>‘</w:t>
      </w:r>
      <w:r>
        <w:rPr>
          <w:rFonts w:ascii="宋体" w:eastAsia="宋体" w:hAnsi="宋体" w:cs="宋体"/>
          <w:color w:val="AAA9AA"/>
          <w:w w:val="65"/>
          <w:sz w:val="14"/>
          <w:szCs w:val="14"/>
        </w:rPr>
        <w:t>'10</w:t>
      </w:r>
    </w:p>
    <w:p w:rsidR="000B7B9A" w:rsidRDefault="000B7B9A" w:rsidP="000B7B9A">
      <w:pPr>
        <w:spacing w:line="192" w:lineRule="exact"/>
        <w:ind w:left="915" w:right="1824"/>
        <w:jc w:val="center"/>
        <w:rPr>
          <w:rFonts w:ascii="宋体" w:eastAsia="宋体" w:hAnsi="宋体" w:cs="宋体"/>
          <w:sz w:val="14"/>
          <w:szCs w:val="14"/>
        </w:rPr>
      </w:pPr>
      <w:r>
        <w:rPr>
          <w:rFonts w:ascii="Times New Roman" w:eastAsia="Times New Roman" w:hAnsi="Times New Roman" w:cs="Times New Roman"/>
          <w:color w:val="AAA9AA"/>
          <w:w w:val="75"/>
          <w:sz w:val="20"/>
          <w:szCs w:val="20"/>
        </w:rPr>
        <w:t>20</w:t>
      </w:r>
      <w:r>
        <w:rPr>
          <w:rFonts w:ascii="Times New Roman" w:eastAsia="Times New Roman" w:hAnsi="Times New Roman" w:cs="Times New Roman"/>
          <w:color w:val="AAA9AA"/>
          <w:spacing w:val="-25"/>
          <w:w w:val="75"/>
          <w:sz w:val="20"/>
          <w:szCs w:val="20"/>
        </w:rPr>
        <w:t xml:space="preserve"> </w:t>
      </w:r>
      <w:r>
        <w:rPr>
          <w:rFonts w:ascii="宋体" w:eastAsia="宋体" w:hAnsi="宋体" w:cs="宋体"/>
          <w:color w:val="AAA9AA"/>
          <w:w w:val="75"/>
          <w:sz w:val="14"/>
          <w:szCs w:val="14"/>
        </w:rPr>
        <w:t>'10</w:t>
      </w:r>
    </w:p>
    <w:p w:rsidR="000B7B9A" w:rsidRDefault="000B7B9A" w:rsidP="000B7B9A">
      <w:pPr>
        <w:spacing w:line="171" w:lineRule="exact"/>
        <w:ind w:left="915" w:right="1749"/>
        <w:jc w:val="center"/>
        <w:rPr>
          <w:rFonts w:ascii="宋体" w:eastAsia="宋体" w:hAnsi="宋体" w:cs="宋体"/>
          <w:sz w:val="14"/>
          <w:szCs w:val="14"/>
        </w:rPr>
      </w:pPr>
      <w:r>
        <w:rPr>
          <w:rFonts w:ascii="Courier New" w:eastAsia="Courier New" w:hAnsi="Courier New" w:cs="Courier New"/>
          <w:color w:val="999899"/>
          <w:spacing w:val="-10"/>
          <w:w w:val="80"/>
          <w:sz w:val="17"/>
          <w:szCs w:val="17"/>
        </w:rPr>
        <w:t>0</w:t>
      </w:r>
      <w:r>
        <w:rPr>
          <w:rFonts w:ascii="宋体" w:eastAsia="宋体" w:hAnsi="宋体" w:cs="宋体"/>
          <w:color w:val="999899"/>
          <w:w w:val="80"/>
          <w:sz w:val="14"/>
          <w:szCs w:val="14"/>
        </w:rPr>
        <w:t>'10</w:t>
      </w:r>
    </w:p>
    <w:p w:rsidR="000B7B9A" w:rsidRDefault="000B7B9A" w:rsidP="000B7B9A">
      <w:pPr>
        <w:spacing w:line="171" w:lineRule="exact"/>
        <w:jc w:val="center"/>
        <w:rPr>
          <w:rFonts w:ascii="宋体" w:eastAsia="宋体" w:hAnsi="宋体" w:cs="宋体"/>
          <w:sz w:val="14"/>
          <w:szCs w:val="14"/>
        </w:rPr>
        <w:sectPr w:rsidR="000B7B9A">
          <w:type w:val="continuous"/>
          <w:pgSz w:w="12240" w:h="15840"/>
          <w:pgMar w:top="1480" w:right="160" w:bottom="280" w:left="1720" w:header="720" w:footer="720" w:gutter="0"/>
          <w:cols w:num="3" w:space="720" w:equalWidth="0">
            <w:col w:w="1919" w:space="151"/>
            <w:col w:w="4740" w:space="450"/>
            <w:col w:w="3100"/>
          </w:cols>
        </w:sectPr>
      </w:pPr>
    </w:p>
    <w:p w:rsidR="000B7B9A" w:rsidRDefault="000B7B9A" w:rsidP="000B7B9A">
      <w:pPr>
        <w:spacing w:before="1" w:line="120" w:lineRule="exact"/>
        <w:rPr>
          <w:sz w:val="12"/>
          <w:szCs w:val="12"/>
        </w:rPr>
      </w:pPr>
    </w:p>
    <w:p w:rsidR="000B7B9A" w:rsidRDefault="000B7B9A" w:rsidP="000B7B9A">
      <w:pPr>
        <w:spacing w:line="200" w:lineRule="exact"/>
        <w:rPr>
          <w:sz w:val="20"/>
          <w:szCs w:val="20"/>
        </w:rPr>
      </w:pPr>
    </w:p>
    <w:p w:rsidR="000B7B9A" w:rsidRDefault="000B7B9A" w:rsidP="000B7B9A">
      <w:pPr>
        <w:ind w:left="500"/>
        <w:jc w:val="center"/>
        <w:rPr>
          <w:rFonts w:ascii="Courier New" w:eastAsia="Courier New" w:hAnsi="Courier New" w:cs="Courier New"/>
          <w:sz w:val="24"/>
          <w:szCs w:val="24"/>
        </w:rPr>
      </w:pPr>
      <w:r>
        <w:rPr>
          <w:rFonts w:ascii="Courier New" w:eastAsia="Courier New" w:hAnsi="Courier New" w:cs="Courier New"/>
          <w:color w:val="2F2C35"/>
          <w:w w:val="95"/>
          <w:sz w:val="24"/>
          <w:szCs w:val="24"/>
        </w:rPr>
        <w:t>-</w:t>
      </w:r>
      <w:r>
        <w:rPr>
          <w:rFonts w:ascii="Courier New" w:eastAsia="Courier New" w:hAnsi="Courier New" w:cs="Courier New"/>
          <w:color w:val="2F2C35"/>
          <w:spacing w:val="-51"/>
          <w:w w:val="95"/>
          <w:sz w:val="24"/>
          <w:szCs w:val="24"/>
        </w:rPr>
        <w:t xml:space="preserve"> </w:t>
      </w:r>
      <w:r>
        <w:rPr>
          <w:rFonts w:ascii="Courier New" w:eastAsia="Courier New" w:hAnsi="Courier New" w:cs="Courier New"/>
          <w:color w:val="5D5A5F"/>
          <w:spacing w:val="-28"/>
          <w:w w:val="95"/>
          <w:sz w:val="24"/>
          <w:szCs w:val="24"/>
        </w:rPr>
        <w:t>S</w:t>
      </w:r>
      <w:r>
        <w:rPr>
          <w:rFonts w:ascii="Courier New" w:eastAsia="Courier New" w:hAnsi="Courier New" w:cs="Courier New"/>
          <w:color w:val="171418"/>
          <w:spacing w:val="11"/>
          <w:w w:val="95"/>
          <w:sz w:val="24"/>
          <w:szCs w:val="24"/>
        </w:rPr>
        <w:t>M</w:t>
      </w:r>
      <w:r>
        <w:rPr>
          <w:rFonts w:ascii="Courier New" w:eastAsia="Courier New" w:hAnsi="Courier New" w:cs="Courier New"/>
          <w:color w:val="4C484B"/>
          <w:w w:val="95"/>
          <w:sz w:val="24"/>
          <w:szCs w:val="24"/>
        </w:rPr>
        <w:t>S</w:t>
      </w:r>
    </w:p>
    <w:p w:rsidR="000B7B9A" w:rsidRDefault="000B7B9A" w:rsidP="000B7B9A">
      <w:pPr>
        <w:spacing w:before="61"/>
        <w:ind w:left="511"/>
        <w:jc w:val="center"/>
        <w:rPr>
          <w:rFonts w:ascii="宋体" w:eastAsia="宋体" w:hAnsi="宋体" w:cs="宋体"/>
          <w:sz w:val="17"/>
          <w:szCs w:val="17"/>
        </w:rPr>
      </w:pPr>
      <w:r>
        <w:rPr>
          <w:rFonts w:ascii="宋体" w:eastAsia="宋体" w:hAnsi="宋体" w:cs="宋体"/>
          <w:color w:val="5D5A5F"/>
          <w:w w:val="105"/>
          <w:sz w:val="17"/>
          <w:szCs w:val="17"/>
        </w:rPr>
        <w:t>节点</w:t>
      </w:r>
    </w:p>
    <w:p w:rsidR="000B7B9A" w:rsidRDefault="000B7B9A" w:rsidP="000B7B9A">
      <w:pPr>
        <w:spacing w:before="9" w:line="160" w:lineRule="exact"/>
        <w:rPr>
          <w:sz w:val="16"/>
          <w:szCs w:val="16"/>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BodyText"/>
        <w:ind w:left="500"/>
        <w:rPr>
          <w:rFonts w:ascii="Times New Roman" w:eastAsia="Times New Roman" w:hAnsi="Times New Roman" w:cs="Times New Roman"/>
        </w:rPr>
      </w:pPr>
      <w:r>
        <w:rPr>
          <w:rFonts w:ascii="宋体" w:eastAsia="宋体" w:hAnsi="宋体" w:cs="宋体"/>
          <w:color w:val="727273"/>
          <w:w w:val="85"/>
        </w:rPr>
        <w:t>集军</w:t>
      </w:r>
      <w:r>
        <w:rPr>
          <w:rFonts w:ascii="宋体" w:eastAsia="宋体" w:hAnsi="宋体" w:cs="宋体"/>
          <w:color w:val="727273"/>
          <w:spacing w:val="18"/>
          <w:w w:val="85"/>
        </w:rPr>
        <w:t>事</w:t>
      </w:r>
      <w:r>
        <w:rPr>
          <w:rFonts w:ascii="Times New Roman" w:eastAsia="Times New Roman" w:hAnsi="Times New Roman" w:cs="Times New Roman"/>
          <w:color w:val="4C484B"/>
          <w:spacing w:val="1"/>
          <w:w w:val="85"/>
        </w:rPr>
        <w:t>O</w:t>
      </w:r>
      <w:r>
        <w:rPr>
          <w:rFonts w:ascii="Times New Roman" w:eastAsia="Times New Roman" w:hAnsi="Times New Roman" w:cs="Times New Roman"/>
          <w:color w:val="727273"/>
          <w:w w:val="85"/>
        </w:rPr>
        <w:t>is</w:t>
      </w:r>
      <w:r>
        <w:rPr>
          <w:rFonts w:ascii="Times New Roman" w:eastAsia="Times New Roman" w:hAnsi="Times New Roman" w:cs="Times New Roman"/>
          <w:color w:val="4C484B"/>
          <w:w w:val="85"/>
        </w:rPr>
        <w:t>k</w:t>
      </w:r>
    </w:p>
    <w:p w:rsidR="000B7B9A" w:rsidRDefault="000B7B9A" w:rsidP="000B7B9A">
      <w:pPr>
        <w:pStyle w:val="BodyText"/>
        <w:spacing w:line="204" w:lineRule="exact"/>
        <w:ind w:left="1325"/>
        <w:rPr>
          <w:rFonts w:ascii="Times New Roman" w:eastAsia="Times New Roman" w:hAnsi="Times New Roman" w:cs="Times New Roman"/>
        </w:rPr>
      </w:pPr>
      <w:r>
        <w:rPr>
          <w:w w:val="95"/>
        </w:rPr>
        <w:br w:type="column"/>
      </w:r>
      <w:r>
        <w:rPr>
          <w:rFonts w:ascii="Times New Roman" w:eastAsia="Times New Roman" w:hAnsi="Times New Roman" w:cs="Times New Roman"/>
          <w:color w:val="999899"/>
          <w:w w:val="95"/>
        </w:rPr>
        <w:lastRenderedPageBreak/>
        <w:t xml:space="preserve">o  </w:t>
      </w:r>
      <w:r>
        <w:rPr>
          <w:rFonts w:ascii="Times New Roman" w:eastAsia="Times New Roman" w:hAnsi="Times New Roman" w:cs="Times New Roman"/>
          <w:color w:val="999899"/>
          <w:spacing w:val="13"/>
          <w:w w:val="95"/>
        </w:rPr>
        <w:t xml:space="preserve"> </w:t>
      </w:r>
      <w:r>
        <w:rPr>
          <w:rFonts w:ascii="Times New Roman" w:eastAsia="Times New Roman" w:hAnsi="Times New Roman" w:cs="Times New Roman"/>
          <w:color w:val="848280"/>
          <w:w w:val="95"/>
        </w:rPr>
        <w:t xml:space="preserve">4  </w:t>
      </w:r>
      <w:r>
        <w:rPr>
          <w:rFonts w:ascii="Times New Roman" w:eastAsia="Times New Roman" w:hAnsi="Times New Roman" w:cs="Times New Roman"/>
          <w:color w:val="848280"/>
          <w:spacing w:val="17"/>
          <w:w w:val="95"/>
        </w:rPr>
        <w:t xml:space="preserve"> </w:t>
      </w:r>
      <w:r>
        <w:rPr>
          <w:rFonts w:ascii="Times New Roman" w:eastAsia="Times New Roman" w:hAnsi="Times New Roman" w:cs="Times New Roman"/>
          <w:color w:val="999899"/>
          <w:w w:val="95"/>
        </w:rPr>
        <w:t xml:space="preserve">8 </w:t>
      </w:r>
      <w:r>
        <w:rPr>
          <w:rFonts w:ascii="Times New Roman" w:eastAsia="Times New Roman" w:hAnsi="Times New Roman" w:cs="Times New Roman"/>
          <w:color w:val="999899"/>
          <w:spacing w:val="15"/>
          <w:w w:val="95"/>
        </w:rPr>
        <w:t xml:space="preserve"> </w:t>
      </w:r>
      <w:r>
        <w:rPr>
          <w:rFonts w:ascii="Times New Roman" w:eastAsia="Times New Roman" w:hAnsi="Times New Roman" w:cs="Times New Roman"/>
          <w:color w:val="AAA9AA"/>
          <w:w w:val="95"/>
        </w:rPr>
        <w:t>'2</w:t>
      </w:r>
      <w:r>
        <w:rPr>
          <w:rFonts w:ascii="Times New Roman" w:eastAsia="Times New Roman" w:hAnsi="Times New Roman" w:cs="Times New Roman"/>
          <w:color w:val="AAA9AA"/>
          <w:spacing w:val="36"/>
          <w:w w:val="95"/>
        </w:rPr>
        <w:t xml:space="preserve"> </w:t>
      </w:r>
      <w:r>
        <w:rPr>
          <w:rFonts w:ascii="Times New Roman" w:eastAsia="Times New Roman" w:hAnsi="Times New Roman" w:cs="Times New Roman"/>
          <w:color w:val="AAA9AA"/>
          <w:w w:val="95"/>
        </w:rPr>
        <w:t>'620</w:t>
      </w:r>
      <w:r>
        <w:rPr>
          <w:rFonts w:ascii="Times New Roman" w:eastAsia="Times New Roman" w:hAnsi="Times New Roman" w:cs="Times New Roman"/>
          <w:color w:val="AAA9AA"/>
          <w:spacing w:val="-9"/>
          <w:w w:val="95"/>
        </w:rPr>
        <w:t>2</w:t>
      </w:r>
      <w:r>
        <w:rPr>
          <w:rFonts w:ascii="Times New Roman" w:eastAsia="Times New Roman" w:hAnsi="Times New Roman" w:cs="Times New Roman"/>
          <w:color w:val="848280"/>
          <w:w w:val="95"/>
        </w:rPr>
        <w:t>4</w:t>
      </w:r>
      <w:r>
        <w:rPr>
          <w:rFonts w:ascii="Times New Roman" w:eastAsia="Times New Roman" w:hAnsi="Times New Roman" w:cs="Times New Roman"/>
          <w:color w:val="848280"/>
          <w:spacing w:val="28"/>
          <w:w w:val="95"/>
        </w:rPr>
        <w:t xml:space="preserve"> </w:t>
      </w:r>
      <w:r>
        <w:rPr>
          <w:rFonts w:ascii="Times New Roman" w:eastAsia="Times New Roman" w:hAnsi="Times New Roman" w:cs="Times New Roman"/>
          <w:color w:val="AAA9AA"/>
          <w:w w:val="95"/>
        </w:rPr>
        <w:t>28</w:t>
      </w:r>
    </w:p>
    <w:p w:rsidR="000B7B9A" w:rsidRDefault="000B7B9A" w:rsidP="000B7B9A">
      <w:pPr>
        <w:spacing w:before="5" w:line="160" w:lineRule="exact"/>
        <w:rPr>
          <w:sz w:val="16"/>
          <w:szCs w:val="16"/>
        </w:rPr>
      </w:pPr>
    </w:p>
    <w:p w:rsidR="000B7B9A" w:rsidRDefault="000B7B9A" w:rsidP="000B7B9A">
      <w:pPr>
        <w:spacing w:line="200" w:lineRule="exact"/>
        <w:rPr>
          <w:sz w:val="20"/>
          <w:szCs w:val="20"/>
        </w:rPr>
      </w:pPr>
    </w:p>
    <w:p w:rsidR="000B7B9A" w:rsidRDefault="000B7B9A" w:rsidP="000B7B9A">
      <w:pPr>
        <w:pStyle w:val="BodyText"/>
        <w:ind w:left="500"/>
        <w:rPr>
          <w:rFonts w:ascii="Times New Roman" w:eastAsia="Times New Roman" w:hAnsi="Times New Roman" w:cs="Times New Roman"/>
        </w:rPr>
      </w:pPr>
      <w:r>
        <w:rPr>
          <w:rFonts w:ascii="宋体" w:eastAsia="宋体" w:hAnsi="宋体" w:cs="宋体"/>
          <w:color w:val="727273"/>
          <w:w w:val="95"/>
        </w:rPr>
        <w:t>集草</w:t>
      </w:r>
      <w:r>
        <w:rPr>
          <w:rFonts w:ascii="宋体" w:eastAsia="宋体" w:hAnsi="宋体" w:cs="宋体"/>
          <w:color w:val="727273"/>
          <w:spacing w:val="20"/>
          <w:w w:val="95"/>
        </w:rPr>
        <w:t>草</w:t>
      </w:r>
      <w:r>
        <w:rPr>
          <w:rFonts w:ascii="Times New Roman" w:eastAsia="Times New Roman" w:hAnsi="Times New Roman" w:cs="Times New Roman"/>
          <w:color w:val="4C484B"/>
          <w:w w:val="95"/>
        </w:rPr>
        <w:t>Network</w:t>
      </w:r>
      <w:r>
        <w:rPr>
          <w:rFonts w:ascii="Times New Roman" w:eastAsia="Times New Roman" w:hAnsi="Times New Roman" w:cs="Times New Roman"/>
          <w:color w:val="4C484B"/>
          <w:spacing w:val="5"/>
          <w:w w:val="95"/>
        </w:rPr>
        <w:t xml:space="preserve"> </w:t>
      </w:r>
      <w:r>
        <w:rPr>
          <w:rFonts w:ascii="Times New Roman" w:eastAsia="Times New Roman" w:hAnsi="Times New Roman" w:cs="Times New Roman"/>
          <w:color w:val="4C484B"/>
          <w:w w:val="95"/>
        </w:rPr>
        <w:t>In</w:t>
      </w:r>
    </w:p>
    <w:p w:rsidR="000B7B9A" w:rsidRDefault="000B7B9A" w:rsidP="000B7B9A">
      <w:pPr>
        <w:rPr>
          <w:rFonts w:ascii="Times New Roman" w:eastAsia="Times New Roman" w:hAnsi="Times New Roman" w:cs="Times New Roman"/>
        </w:rPr>
        <w:sectPr w:rsidR="000B7B9A">
          <w:type w:val="continuous"/>
          <w:pgSz w:w="12240" w:h="15840"/>
          <w:pgMar w:top="1480" w:right="160" w:bottom="280" w:left="1720" w:header="720" w:footer="720" w:gutter="0"/>
          <w:cols w:num="3" w:space="720" w:equalWidth="0">
            <w:col w:w="1119" w:space="2676"/>
            <w:col w:w="1355" w:space="2080"/>
            <w:col w:w="3130"/>
          </w:cols>
        </w:sectPr>
      </w:pPr>
    </w:p>
    <w:p w:rsidR="000B7B9A" w:rsidRDefault="000B7B9A" w:rsidP="000B7B9A">
      <w:pPr>
        <w:spacing w:line="180" w:lineRule="exact"/>
        <w:rPr>
          <w:sz w:val="18"/>
          <w:szCs w:val="18"/>
        </w:rPr>
      </w:pPr>
    </w:p>
    <w:p w:rsidR="000B7B9A" w:rsidRDefault="000B7B9A" w:rsidP="000B7B9A">
      <w:pPr>
        <w:spacing w:line="180" w:lineRule="exact"/>
        <w:rPr>
          <w:sz w:val="18"/>
          <w:szCs w:val="18"/>
        </w:rPr>
        <w:sectPr w:rsidR="000B7B9A">
          <w:type w:val="continuous"/>
          <w:pgSz w:w="12240" w:h="15840"/>
          <w:pgMar w:top="1480" w:right="160" w:bottom="280" w:left="1720" w:header="720" w:footer="720" w:gutter="0"/>
          <w:cols w:space="720"/>
        </w:sectPr>
      </w:pPr>
    </w:p>
    <w:p w:rsidR="000B7B9A" w:rsidRDefault="000B7B9A" w:rsidP="000B7B9A">
      <w:pPr>
        <w:spacing w:before="5" w:line="120" w:lineRule="exact"/>
        <w:rPr>
          <w:sz w:val="12"/>
          <w:szCs w:val="12"/>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ind w:left="260"/>
        <w:rPr>
          <w:rFonts w:ascii="Arial" w:eastAsia="Arial" w:hAnsi="Arial" w:cs="Arial"/>
          <w:sz w:val="35"/>
          <w:szCs w:val="35"/>
        </w:rPr>
      </w:pPr>
      <w:r w:rsidRPr="00035F6E">
        <w:rPr>
          <w:rFonts w:eastAsiaTheme="minorHAnsi"/>
        </w:rPr>
        <w:pict>
          <v:group id="_x0000_s4856" style="position:absolute;left:0;text-align:left;margin-left:96pt;margin-top:52.5pt;width:516pt;height:.1pt;z-index:-251232256;mso-position-horizontal-relative:page" coordorigin="1920,1050" coordsize="10320,2">
            <v:shape id="_x0000_s4857" style="position:absolute;left:1920;top:1050;width:10320;height:2" coordorigin="1920,1050" coordsize="10320,0" path="m1920,1050r10320,e" filled="f" strokecolor="#a0b8cc" strokeweight="1.5pt">
              <v:path arrowok="t"/>
            </v:shape>
            <w10:wrap anchorx="page"/>
          </v:group>
        </w:pict>
      </w:r>
      <w:r w:rsidR="000B7B9A">
        <w:rPr>
          <w:rFonts w:ascii="宋体" w:eastAsia="宋体" w:hAnsi="宋体" w:cs="宋体"/>
          <w:color w:val="D08867"/>
          <w:spacing w:val="26"/>
          <w:w w:val="115"/>
          <w:sz w:val="54"/>
          <w:szCs w:val="54"/>
        </w:rPr>
        <w:t>幸</w:t>
      </w:r>
      <w:r w:rsidR="000B7B9A">
        <w:rPr>
          <w:rFonts w:ascii="宋体" w:eastAsia="宋体" w:hAnsi="宋体" w:cs="宋体"/>
          <w:color w:val="171418"/>
          <w:spacing w:val="-51"/>
          <w:w w:val="115"/>
          <w:sz w:val="54"/>
          <w:szCs w:val="54"/>
        </w:rPr>
        <w:t>灿</w:t>
      </w:r>
      <w:r w:rsidR="000B7B9A">
        <w:rPr>
          <w:rFonts w:ascii="Arial" w:eastAsia="Arial" w:hAnsi="Arial" w:cs="Arial"/>
          <w:color w:val="171418"/>
          <w:w w:val="115"/>
          <w:sz w:val="35"/>
          <w:szCs w:val="35"/>
        </w:rPr>
        <w:t>uoi</w:t>
      </w:r>
      <w:r w:rsidR="000B7B9A">
        <w:rPr>
          <w:rFonts w:ascii="Arial" w:eastAsia="Arial" w:hAnsi="Arial" w:cs="Arial"/>
          <w:color w:val="171418"/>
          <w:spacing w:val="2"/>
          <w:w w:val="115"/>
          <w:sz w:val="35"/>
          <w:szCs w:val="35"/>
        </w:rPr>
        <w:t>a</w:t>
      </w:r>
      <w:r w:rsidR="000B7B9A">
        <w:rPr>
          <w:rFonts w:ascii="Arial" w:eastAsia="Arial" w:hAnsi="Arial" w:cs="Arial"/>
          <w:color w:val="BF6A42"/>
          <w:w w:val="115"/>
          <w:sz w:val="35"/>
          <w:szCs w:val="35"/>
        </w:rPr>
        <w:t>DB</w:t>
      </w:r>
    </w:p>
    <w:p w:rsidR="000B7B9A" w:rsidRDefault="000B7B9A" w:rsidP="000B7B9A">
      <w:pPr>
        <w:spacing w:before="74"/>
        <w:ind w:left="260"/>
        <w:rPr>
          <w:rFonts w:ascii="宋体" w:eastAsia="宋体" w:hAnsi="宋体" w:cs="宋体"/>
          <w:sz w:val="14"/>
          <w:szCs w:val="14"/>
        </w:rPr>
      </w:pPr>
      <w:r>
        <w:rPr>
          <w:w w:val="75"/>
        </w:rPr>
        <w:br w:type="column"/>
      </w:r>
      <w:r>
        <w:rPr>
          <w:rFonts w:ascii="Times New Roman" w:eastAsia="Times New Roman" w:hAnsi="Times New Roman" w:cs="Times New Roman"/>
          <w:color w:val="AAA9AA"/>
          <w:w w:val="75"/>
          <w:sz w:val="20"/>
          <w:szCs w:val="20"/>
        </w:rPr>
        <w:lastRenderedPageBreak/>
        <w:t>60</w:t>
      </w:r>
      <w:r>
        <w:rPr>
          <w:rFonts w:ascii="Times New Roman" w:eastAsia="Times New Roman" w:hAnsi="Times New Roman" w:cs="Times New Roman"/>
          <w:color w:val="AAA9AA"/>
          <w:spacing w:val="-27"/>
          <w:w w:val="75"/>
          <w:sz w:val="20"/>
          <w:szCs w:val="20"/>
        </w:rPr>
        <w:t xml:space="preserve"> </w:t>
      </w:r>
      <w:r>
        <w:rPr>
          <w:rFonts w:ascii="宋体" w:eastAsia="宋体" w:hAnsi="宋体" w:cs="宋体"/>
          <w:color w:val="AAA9AA"/>
          <w:w w:val="75"/>
          <w:sz w:val="14"/>
          <w:szCs w:val="14"/>
        </w:rPr>
        <w:t>'10</w:t>
      </w:r>
    </w:p>
    <w:p w:rsidR="000B7B9A" w:rsidRDefault="000B7B9A" w:rsidP="000B7B9A">
      <w:pPr>
        <w:spacing w:line="228" w:lineRule="exact"/>
        <w:ind w:left="260"/>
        <w:rPr>
          <w:rFonts w:ascii="宋体" w:eastAsia="宋体" w:hAnsi="宋体" w:cs="宋体"/>
          <w:sz w:val="26"/>
          <w:szCs w:val="26"/>
        </w:rPr>
      </w:pPr>
      <w:r>
        <w:rPr>
          <w:rFonts w:ascii="宋体" w:eastAsia="宋体" w:hAnsi="宋体" w:cs="宋体"/>
          <w:color w:val="999899"/>
          <w:w w:val="50"/>
          <w:sz w:val="26"/>
          <w:szCs w:val="26"/>
        </w:rPr>
        <w:t>睛'‘</w:t>
      </w:r>
    </w:p>
    <w:p w:rsidR="000B7B9A" w:rsidRDefault="000B7B9A" w:rsidP="000B7B9A">
      <w:pPr>
        <w:spacing w:line="184" w:lineRule="exact"/>
        <w:ind w:left="260"/>
        <w:rPr>
          <w:rFonts w:ascii="Courier New" w:eastAsia="Courier New" w:hAnsi="Courier New" w:cs="Courier New"/>
          <w:sz w:val="27"/>
          <w:szCs w:val="27"/>
        </w:rPr>
      </w:pPr>
      <w:r>
        <w:rPr>
          <w:rFonts w:ascii="Courier New" w:eastAsia="Courier New" w:hAnsi="Courier New" w:cs="Courier New"/>
          <w:color w:val="AAA9AA"/>
          <w:w w:val="50"/>
          <w:sz w:val="27"/>
          <w:szCs w:val="27"/>
        </w:rPr>
        <w:t>36'"</w:t>
      </w:r>
    </w:p>
    <w:p w:rsidR="000B7B9A" w:rsidRDefault="000B7B9A" w:rsidP="000B7B9A">
      <w:pPr>
        <w:pStyle w:val="BodyText"/>
        <w:spacing w:line="158" w:lineRule="exact"/>
        <w:ind w:left="260"/>
        <w:rPr>
          <w:rFonts w:ascii="Times New Roman" w:eastAsia="Times New Roman" w:hAnsi="Times New Roman" w:cs="Times New Roman"/>
        </w:rPr>
      </w:pPr>
      <w:r>
        <w:rPr>
          <w:rFonts w:ascii="Times New Roman" w:eastAsia="Times New Roman" w:hAnsi="Times New Roman" w:cs="Times New Roman"/>
          <w:color w:val="999899"/>
          <w:w w:val="105"/>
        </w:rPr>
        <w:t>24'"</w:t>
      </w:r>
    </w:p>
    <w:p w:rsidR="000B7B9A" w:rsidRDefault="000B7B9A" w:rsidP="000B7B9A">
      <w:pPr>
        <w:spacing w:line="158" w:lineRule="exact"/>
        <w:ind w:left="260"/>
        <w:rPr>
          <w:rFonts w:ascii="宋体" w:eastAsia="宋体" w:hAnsi="宋体" w:cs="宋体"/>
          <w:sz w:val="16"/>
          <w:szCs w:val="16"/>
        </w:rPr>
      </w:pPr>
      <w:r>
        <w:rPr>
          <w:rFonts w:ascii="宋体" w:eastAsia="宋体" w:hAnsi="宋体" w:cs="宋体"/>
          <w:color w:val="999899"/>
          <w:w w:val="105"/>
          <w:sz w:val="16"/>
          <w:szCs w:val="16"/>
        </w:rPr>
        <w:t>四‘</w:t>
      </w:r>
    </w:p>
    <w:p w:rsidR="000B7B9A" w:rsidRDefault="000B7B9A" w:rsidP="000B7B9A">
      <w:pPr>
        <w:spacing w:line="187" w:lineRule="exact"/>
        <w:ind w:left="335"/>
        <w:rPr>
          <w:rFonts w:ascii="宋体" w:eastAsia="宋体" w:hAnsi="宋体" w:cs="宋体"/>
          <w:sz w:val="14"/>
          <w:szCs w:val="14"/>
        </w:rPr>
      </w:pPr>
      <w:r>
        <w:rPr>
          <w:rFonts w:ascii="Times New Roman" w:eastAsia="Times New Roman" w:hAnsi="Times New Roman" w:cs="Times New Roman"/>
          <w:color w:val="AAA9AA"/>
          <w:spacing w:val="12"/>
          <w:w w:val="75"/>
          <w:sz w:val="20"/>
          <w:szCs w:val="20"/>
        </w:rPr>
        <w:t>0</w:t>
      </w:r>
      <w:r>
        <w:rPr>
          <w:rFonts w:ascii="宋体" w:eastAsia="宋体" w:hAnsi="宋体" w:cs="宋体"/>
          <w:color w:val="AAA9AA"/>
          <w:w w:val="75"/>
          <w:sz w:val="14"/>
          <w:szCs w:val="14"/>
        </w:rPr>
        <w:t>'10</w:t>
      </w:r>
    </w:p>
    <w:p w:rsidR="000B7B9A" w:rsidRDefault="000B7B9A" w:rsidP="000B7B9A">
      <w:pPr>
        <w:spacing w:before="4" w:line="150" w:lineRule="exact"/>
        <w:rPr>
          <w:sz w:val="15"/>
          <w:szCs w:val="15"/>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BodyText"/>
        <w:ind w:left="-29"/>
        <w:rPr>
          <w:rFonts w:ascii="Times New Roman" w:eastAsia="Times New Roman" w:hAnsi="Times New Roman" w:cs="Times New Roman"/>
        </w:rPr>
      </w:pPr>
      <w:r>
        <w:rPr>
          <w:rFonts w:ascii="Microsoft JhengHei" w:eastAsia="Microsoft JhengHei" w:hAnsi="Microsoft JhengHei"/>
          <w:noProof/>
          <w:lang w:eastAsia="zh-CN"/>
        </w:rPr>
        <w:drawing>
          <wp:anchor distT="0" distB="0" distL="114300" distR="114300" simplePos="0" relativeHeight="252082176" behindDoc="1" locked="0" layoutInCell="1" allowOverlap="1">
            <wp:simplePos x="0" y="0"/>
            <wp:positionH relativeFrom="page">
              <wp:posOffset>4343400</wp:posOffset>
            </wp:positionH>
            <wp:positionV relativeFrom="paragraph">
              <wp:posOffset>-652780</wp:posOffset>
            </wp:positionV>
            <wp:extent cx="1066800" cy="685800"/>
            <wp:effectExtent l="19050" t="0" r="0" b="0"/>
            <wp:wrapNone/>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pic:cNvPicPr>
                      <a:picLocks noChangeAspect="1" noChangeArrowheads="1"/>
                    </pic:cNvPicPr>
                  </pic:nvPicPr>
                  <pic:blipFill>
                    <a:blip r:embed="rId117"/>
                    <a:srcRect/>
                    <a:stretch>
                      <a:fillRect/>
                    </a:stretch>
                  </pic:blipFill>
                  <pic:spPr bwMode="auto">
                    <a:xfrm>
                      <a:off x="0" y="0"/>
                      <a:ext cx="1066800" cy="685800"/>
                    </a:xfrm>
                    <a:prstGeom prst="rect">
                      <a:avLst/>
                    </a:prstGeom>
                    <a:noFill/>
                  </pic:spPr>
                </pic:pic>
              </a:graphicData>
            </a:graphic>
          </wp:anchor>
        </w:drawing>
      </w:r>
      <w:r>
        <w:rPr>
          <w:rFonts w:ascii="Times New Roman" w:eastAsia="Times New Roman" w:hAnsi="Times New Roman" w:cs="Times New Roman"/>
          <w:color w:val="AAA9AA"/>
          <w:w w:val="90"/>
        </w:rPr>
        <w:t xml:space="preserve">o </w:t>
      </w:r>
      <w:r>
        <w:rPr>
          <w:rFonts w:ascii="Times New Roman" w:eastAsia="Times New Roman" w:hAnsi="Times New Roman" w:cs="Times New Roman"/>
          <w:color w:val="AAA9AA"/>
          <w:spacing w:val="26"/>
          <w:w w:val="90"/>
        </w:rPr>
        <w:t xml:space="preserve"> </w:t>
      </w:r>
      <w:r>
        <w:rPr>
          <w:rFonts w:ascii="Times New Roman" w:eastAsia="Times New Roman" w:hAnsi="Times New Roman" w:cs="Times New Roman"/>
          <w:color w:val="848280"/>
          <w:w w:val="90"/>
        </w:rPr>
        <w:t xml:space="preserve">4   </w:t>
      </w:r>
      <w:r>
        <w:rPr>
          <w:rFonts w:ascii="Times New Roman" w:eastAsia="Times New Roman" w:hAnsi="Times New Roman" w:cs="Times New Roman"/>
          <w:color w:val="AAA9AA"/>
          <w:w w:val="90"/>
        </w:rPr>
        <w:t>8</w:t>
      </w:r>
      <w:r>
        <w:rPr>
          <w:rFonts w:ascii="Times New Roman" w:eastAsia="Times New Roman" w:hAnsi="Times New Roman" w:cs="Times New Roman"/>
          <w:color w:val="AAA9AA"/>
          <w:spacing w:val="34"/>
          <w:w w:val="90"/>
        </w:rPr>
        <w:t xml:space="preserve"> </w:t>
      </w:r>
      <w:r>
        <w:rPr>
          <w:rFonts w:ascii="Times New Roman" w:eastAsia="Times New Roman" w:hAnsi="Times New Roman" w:cs="Times New Roman"/>
          <w:color w:val="AAA9AA"/>
          <w:w w:val="90"/>
        </w:rPr>
        <w:t>12</w:t>
      </w:r>
      <w:r>
        <w:rPr>
          <w:rFonts w:ascii="Times New Roman" w:eastAsia="Times New Roman" w:hAnsi="Times New Roman" w:cs="Times New Roman"/>
          <w:color w:val="AAA9AA"/>
          <w:spacing w:val="17"/>
          <w:w w:val="90"/>
        </w:rPr>
        <w:t xml:space="preserve"> </w:t>
      </w:r>
      <w:r>
        <w:rPr>
          <w:rFonts w:ascii="Times New Roman" w:eastAsia="Times New Roman" w:hAnsi="Times New Roman" w:cs="Times New Roman"/>
          <w:color w:val="AAA9AA"/>
          <w:w w:val="90"/>
        </w:rPr>
        <w:t>16</w:t>
      </w:r>
      <w:r>
        <w:rPr>
          <w:rFonts w:ascii="Times New Roman" w:eastAsia="Times New Roman" w:hAnsi="Times New Roman" w:cs="Times New Roman"/>
          <w:color w:val="AAA9AA"/>
          <w:spacing w:val="-25"/>
          <w:w w:val="90"/>
        </w:rPr>
        <w:t xml:space="preserve"> </w:t>
      </w:r>
      <w:r>
        <w:rPr>
          <w:rFonts w:ascii="Times New Roman" w:eastAsia="Times New Roman" w:hAnsi="Times New Roman" w:cs="Times New Roman"/>
          <w:color w:val="999899"/>
          <w:w w:val="90"/>
        </w:rPr>
        <w:t>20</w:t>
      </w:r>
      <w:r>
        <w:rPr>
          <w:rFonts w:ascii="Times New Roman" w:eastAsia="Times New Roman" w:hAnsi="Times New Roman" w:cs="Times New Roman"/>
          <w:color w:val="999899"/>
          <w:spacing w:val="7"/>
          <w:w w:val="90"/>
        </w:rPr>
        <w:t xml:space="preserve"> </w:t>
      </w:r>
      <w:r>
        <w:rPr>
          <w:rFonts w:ascii="Times New Roman" w:eastAsia="Times New Roman" w:hAnsi="Times New Roman" w:cs="Times New Roman"/>
          <w:color w:val="999899"/>
          <w:spacing w:val="-10"/>
          <w:w w:val="90"/>
        </w:rPr>
        <w:t>2</w:t>
      </w:r>
      <w:r>
        <w:rPr>
          <w:rFonts w:ascii="Times New Roman" w:eastAsia="Times New Roman" w:hAnsi="Times New Roman" w:cs="Times New Roman"/>
          <w:color w:val="848280"/>
          <w:w w:val="90"/>
        </w:rPr>
        <w:t>4</w:t>
      </w:r>
      <w:r>
        <w:rPr>
          <w:rFonts w:ascii="Times New Roman" w:eastAsia="Times New Roman" w:hAnsi="Times New Roman" w:cs="Times New Roman"/>
          <w:color w:val="848280"/>
          <w:spacing w:val="20"/>
          <w:w w:val="90"/>
        </w:rPr>
        <w:t xml:space="preserve"> </w:t>
      </w:r>
      <w:r>
        <w:rPr>
          <w:rFonts w:ascii="Times New Roman" w:eastAsia="Times New Roman" w:hAnsi="Times New Roman" w:cs="Times New Roman"/>
          <w:color w:val="999899"/>
          <w:w w:val="90"/>
        </w:rPr>
        <w:t>28</w:t>
      </w:r>
    </w:p>
    <w:p w:rsidR="000B7B9A" w:rsidRDefault="000B7B9A" w:rsidP="000B7B9A">
      <w:pPr>
        <w:spacing w:before="59" w:line="223" w:lineRule="auto"/>
        <w:ind w:left="320" w:hanging="60"/>
        <w:jc w:val="both"/>
        <w:rPr>
          <w:rFonts w:ascii="宋体" w:eastAsia="宋体" w:hAnsi="宋体" w:cs="宋体"/>
          <w:sz w:val="12"/>
          <w:szCs w:val="12"/>
        </w:rPr>
      </w:pPr>
      <w:r>
        <w:rPr>
          <w:w w:val="105"/>
        </w:rPr>
        <w:br w:type="column"/>
      </w:r>
      <w:r>
        <w:rPr>
          <w:rFonts w:ascii="Times New Roman" w:eastAsia="Times New Roman" w:hAnsi="Times New Roman" w:cs="Times New Roman"/>
          <w:color w:val="999899"/>
          <w:w w:val="105"/>
          <w:sz w:val="16"/>
          <w:szCs w:val="16"/>
        </w:rPr>
        <w:lastRenderedPageBreak/>
        <w:t>.</w:t>
      </w:r>
      <w:r>
        <w:rPr>
          <w:rFonts w:ascii="Times New Roman" w:eastAsia="Times New Roman" w:hAnsi="Times New Roman" w:cs="Times New Roman"/>
          <w:color w:val="999899"/>
          <w:spacing w:val="5"/>
          <w:w w:val="105"/>
          <w:sz w:val="16"/>
          <w:szCs w:val="16"/>
        </w:rPr>
        <w:t>0</w:t>
      </w:r>
      <w:r>
        <w:rPr>
          <w:rFonts w:ascii="宋体" w:eastAsia="宋体" w:hAnsi="宋体" w:cs="宋体"/>
          <w:color w:val="999899"/>
          <w:w w:val="105"/>
          <w:sz w:val="15"/>
          <w:szCs w:val="15"/>
        </w:rPr>
        <w:t>Kb危</w:t>
      </w:r>
      <w:r>
        <w:rPr>
          <w:rFonts w:ascii="宋体" w:eastAsia="宋体" w:hAnsi="宋体" w:cs="宋体"/>
          <w:color w:val="999899"/>
          <w:w w:val="91"/>
          <w:sz w:val="15"/>
          <w:szCs w:val="15"/>
        </w:rPr>
        <w:t xml:space="preserve"> </w:t>
      </w:r>
      <w:r>
        <w:rPr>
          <w:rFonts w:ascii="Times New Roman" w:eastAsia="Times New Roman" w:hAnsi="Times New Roman" w:cs="Times New Roman"/>
          <w:color w:val="999899"/>
          <w:w w:val="110"/>
          <w:sz w:val="17"/>
          <w:szCs w:val="17"/>
        </w:rPr>
        <w:t>8</w:t>
      </w:r>
      <w:r>
        <w:rPr>
          <w:rFonts w:ascii="Times New Roman" w:eastAsia="Times New Roman" w:hAnsi="Times New Roman" w:cs="Times New Roman"/>
          <w:color w:val="999899"/>
          <w:spacing w:val="-26"/>
          <w:w w:val="110"/>
          <w:sz w:val="17"/>
          <w:szCs w:val="17"/>
        </w:rPr>
        <w:t xml:space="preserve"> </w:t>
      </w:r>
      <w:r>
        <w:rPr>
          <w:rFonts w:ascii="宋体" w:eastAsia="宋体" w:hAnsi="宋体" w:cs="宋体"/>
          <w:color w:val="AAA9AA"/>
          <w:w w:val="110"/>
          <w:sz w:val="13"/>
          <w:szCs w:val="13"/>
        </w:rPr>
        <w:t>KbI$</w:t>
      </w:r>
      <w:r>
        <w:rPr>
          <w:rFonts w:ascii="宋体" w:eastAsia="宋体" w:hAnsi="宋体" w:cs="宋体"/>
          <w:color w:val="AAA9AA"/>
          <w:w w:val="108"/>
          <w:sz w:val="13"/>
          <w:szCs w:val="13"/>
        </w:rPr>
        <w:t xml:space="preserve"> </w:t>
      </w:r>
      <w:r>
        <w:rPr>
          <w:rFonts w:ascii="Times New Roman" w:eastAsia="Times New Roman" w:hAnsi="Times New Roman" w:cs="Times New Roman"/>
          <w:color w:val="AAA9AA"/>
          <w:w w:val="110"/>
          <w:sz w:val="16"/>
          <w:szCs w:val="16"/>
        </w:rPr>
        <w:t>6κ</w:t>
      </w:r>
      <w:r>
        <w:rPr>
          <w:rFonts w:ascii="Times New Roman" w:eastAsia="Times New Roman" w:hAnsi="Times New Roman" w:cs="Times New Roman"/>
          <w:color w:val="AAA9AA"/>
          <w:spacing w:val="-10"/>
          <w:w w:val="110"/>
          <w:sz w:val="16"/>
          <w:szCs w:val="16"/>
        </w:rPr>
        <w:t>b</w:t>
      </w:r>
      <w:r>
        <w:rPr>
          <w:rFonts w:ascii="宋体" w:eastAsia="宋体" w:hAnsi="宋体" w:cs="宋体"/>
          <w:color w:val="AAA9AA"/>
          <w:w w:val="110"/>
          <w:sz w:val="12"/>
          <w:szCs w:val="12"/>
        </w:rPr>
        <w:t>怨</w:t>
      </w:r>
    </w:p>
    <w:p w:rsidR="000B7B9A" w:rsidRDefault="000B7B9A" w:rsidP="000B7B9A">
      <w:pPr>
        <w:spacing w:line="185" w:lineRule="exact"/>
        <w:ind w:left="320" w:right="7"/>
        <w:jc w:val="both"/>
        <w:rPr>
          <w:rFonts w:ascii="宋体" w:eastAsia="宋体" w:hAnsi="宋体" w:cs="宋体"/>
          <w:sz w:val="16"/>
          <w:szCs w:val="16"/>
        </w:rPr>
      </w:pPr>
      <w:r>
        <w:rPr>
          <w:rFonts w:ascii="宋体" w:eastAsia="宋体" w:hAnsi="宋体" w:cs="宋体"/>
          <w:color w:val="999899"/>
          <w:w w:val="80"/>
          <w:sz w:val="16"/>
          <w:szCs w:val="16"/>
        </w:rPr>
        <w:t>4K1&gt;IS</w:t>
      </w:r>
    </w:p>
    <w:p w:rsidR="000B7B9A" w:rsidRDefault="000B7B9A" w:rsidP="000B7B9A">
      <w:pPr>
        <w:spacing w:line="177" w:lineRule="exact"/>
        <w:ind w:left="320"/>
        <w:jc w:val="both"/>
        <w:rPr>
          <w:rFonts w:ascii="宋体" w:eastAsia="宋体" w:hAnsi="宋体" w:cs="宋体"/>
          <w:sz w:val="13"/>
          <w:szCs w:val="13"/>
        </w:rPr>
      </w:pPr>
      <w:r>
        <w:rPr>
          <w:rFonts w:ascii="Times New Roman" w:eastAsia="Times New Roman" w:hAnsi="Times New Roman" w:cs="Times New Roman"/>
          <w:color w:val="999899"/>
          <w:w w:val="105"/>
          <w:sz w:val="16"/>
          <w:szCs w:val="16"/>
        </w:rPr>
        <w:t>2</w:t>
      </w:r>
      <w:r>
        <w:rPr>
          <w:rFonts w:ascii="Times New Roman" w:eastAsia="Times New Roman" w:hAnsi="Times New Roman" w:cs="Times New Roman"/>
          <w:color w:val="999899"/>
          <w:spacing w:val="1"/>
          <w:w w:val="105"/>
          <w:sz w:val="16"/>
          <w:szCs w:val="16"/>
        </w:rPr>
        <w:t xml:space="preserve"> </w:t>
      </w:r>
      <w:r>
        <w:rPr>
          <w:rFonts w:ascii="宋体" w:eastAsia="宋体" w:hAnsi="宋体" w:cs="宋体"/>
          <w:color w:val="999899"/>
          <w:w w:val="105"/>
          <w:sz w:val="13"/>
          <w:szCs w:val="13"/>
        </w:rPr>
        <w:t>KbI$</w:t>
      </w:r>
    </w:p>
    <w:p w:rsidR="000B7B9A" w:rsidRDefault="000B7B9A" w:rsidP="000B7B9A">
      <w:pPr>
        <w:spacing w:line="217" w:lineRule="exact"/>
        <w:ind w:left="320" w:right="1"/>
        <w:jc w:val="both"/>
        <w:rPr>
          <w:rFonts w:ascii="宋体" w:eastAsia="宋体" w:hAnsi="宋体" w:cs="宋体"/>
          <w:sz w:val="16"/>
          <w:szCs w:val="16"/>
        </w:rPr>
      </w:pPr>
      <w:r>
        <w:rPr>
          <w:rFonts w:ascii="Courier New" w:eastAsia="Courier New" w:hAnsi="Courier New" w:cs="Courier New"/>
          <w:color w:val="AAA9AA"/>
          <w:spacing w:val="10"/>
          <w:w w:val="75"/>
          <w:sz w:val="19"/>
          <w:szCs w:val="19"/>
        </w:rPr>
        <w:t>O</w:t>
      </w:r>
      <w:r>
        <w:rPr>
          <w:rFonts w:ascii="宋体" w:eastAsia="宋体" w:hAnsi="宋体" w:cs="宋体"/>
          <w:color w:val="AAA9AA"/>
          <w:w w:val="75"/>
          <w:sz w:val="16"/>
          <w:szCs w:val="16"/>
        </w:rPr>
        <w:t>Kbi、</w:t>
      </w:r>
    </w:p>
    <w:p w:rsidR="000B7B9A" w:rsidRDefault="000B7B9A" w:rsidP="000B7B9A">
      <w:pPr>
        <w:spacing w:before="4" w:line="150" w:lineRule="exact"/>
        <w:rPr>
          <w:sz w:val="15"/>
          <w:szCs w:val="15"/>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BodyText"/>
        <w:ind w:left="-7"/>
        <w:rPr>
          <w:rFonts w:ascii="Times New Roman" w:eastAsia="Times New Roman" w:hAnsi="Times New Roman" w:cs="Times New Roman"/>
        </w:rPr>
      </w:pPr>
      <w:r>
        <w:rPr>
          <w:rFonts w:ascii="Microsoft JhengHei" w:eastAsia="Microsoft JhengHei" w:hAnsi="Microsoft JhengHei"/>
          <w:noProof/>
          <w:lang w:eastAsia="zh-CN"/>
        </w:rPr>
        <w:drawing>
          <wp:anchor distT="0" distB="0" distL="114300" distR="114300" simplePos="0" relativeHeight="252083200" behindDoc="1" locked="0" layoutInCell="1" allowOverlap="1">
            <wp:simplePos x="0" y="0"/>
            <wp:positionH relativeFrom="page">
              <wp:posOffset>6534150</wp:posOffset>
            </wp:positionH>
            <wp:positionV relativeFrom="paragraph">
              <wp:posOffset>-595630</wp:posOffset>
            </wp:positionV>
            <wp:extent cx="1047750" cy="628650"/>
            <wp:effectExtent l="19050" t="0" r="0" b="0"/>
            <wp:wrapNone/>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
                    <pic:cNvPicPr>
                      <a:picLocks noChangeAspect="1" noChangeArrowheads="1"/>
                    </pic:cNvPicPr>
                  </pic:nvPicPr>
                  <pic:blipFill>
                    <a:blip r:embed="rId118"/>
                    <a:srcRect/>
                    <a:stretch>
                      <a:fillRect/>
                    </a:stretch>
                  </pic:blipFill>
                  <pic:spPr bwMode="auto">
                    <a:xfrm>
                      <a:off x="0" y="0"/>
                      <a:ext cx="1047750" cy="628650"/>
                    </a:xfrm>
                    <a:prstGeom prst="rect">
                      <a:avLst/>
                    </a:prstGeom>
                    <a:noFill/>
                  </pic:spPr>
                </pic:pic>
              </a:graphicData>
            </a:graphic>
          </wp:anchor>
        </w:drawing>
      </w:r>
      <w:r>
        <w:rPr>
          <w:rFonts w:ascii="Times New Roman" w:eastAsia="Times New Roman" w:hAnsi="Times New Roman" w:cs="Times New Roman"/>
          <w:color w:val="999899"/>
          <w:w w:val="95"/>
        </w:rPr>
        <w:t xml:space="preserve">o </w:t>
      </w:r>
      <w:r>
        <w:rPr>
          <w:rFonts w:ascii="Times New Roman" w:eastAsia="Times New Roman" w:hAnsi="Times New Roman" w:cs="Times New Roman"/>
          <w:color w:val="999899"/>
          <w:spacing w:val="18"/>
          <w:w w:val="95"/>
        </w:rPr>
        <w:t xml:space="preserve"> </w:t>
      </w:r>
      <w:r>
        <w:rPr>
          <w:rFonts w:ascii="Times New Roman" w:eastAsia="Times New Roman" w:hAnsi="Times New Roman" w:cs="Times New Roman"/>
          <w:color w:val="848280"/>
          <w:w w:val="95"/>
        </w:rPr>
        <w:t xml:space="preserve">4 </w:t>
      </w:r>
      <w:r>
        <w:rPr>
          <w:rFonts w:ascii="Times New Roman" w:eastAsia="Times New Roman" w:hAnsi="Times New Roman" w:cs="Times New Roman"/>
          <w:color w:val="848280"/>
          <w:spacing w:val="37"/>
          <w:w w:val="95"/>
        </w:rPr>
        <w:t xml:space="preserve"> </w:t>
      </w:r>
      <w:r>
        <w:rPr>
          <w:rFonts w:ascii="Times New Roman" w:eastAsia="Times New Roman" w:hAnsi="Times New Roman" w:cs="Times New Roman"/>
          <w:color w:val="999899"/>
          <w:w w:val="95"/>
        </w:rPr>
        <w:t>8</w:t>
      </w:r>
      <w:r>
        <w:rPr>
          <w:rFonts w:ascii="Times New Roman" w:eastAsia="Times New Roman" w:hAnsi="Times New Roman" w:cs="Times New Roman"/>
          <w:color w:val="999899"/>
          <w:spacing w:val="44"/>
          <w:w w:val="95"/>
        </w:rPr>
        <w:t xml:space="preserve"> </w:t>
      </w:r>
      <w:r>
        <w:rPr>
          <w:rFonts w:ascii="Times New Roman" w:eastAsia="Times New Roman" w:hAnsi="Times New Roman" w:cs="Times New Roman"/>
          <w:color w:val="AAA9AA"/>
          <w:w w:val="95"/>
        </w:rPr>
        <w:t>12</w:t>
      </w:r>
      <w:r>
        <w:rPr>
          <w:rFonts w:ascii="Times New Roman" w:eastAsia="Times New Roman" w:hAnsi="Times New Roman" w:cs="Times New Roman"/>
          <w:color w:val="AAA9AA"/>
          <w:spacing w:val="16"/>
          <w:w w:val="95"/>
        </w:rPr>
        <w:t xml:space="preserve"> </w:t>
      </w:r>
      <w:r>
        <w:rPr>
          <w:rFonts w:ascii="Times New Roman" w:eastAsia="Times New Roman" w:hAnsi="Times New Roman" w:cs="Times New Roman"/>
          <w:color w:val="AAA9AA"/>
          <w:w w:val="95"/>
        </w:rPr>
        <w:t>1620</w:t>
      </w:r>
      <w:r>
        <w:rPr>
          <w:rFonts w:ascii="Times New Roman" w:eastAsia="Times New Roman" w:hAnsi="Times New Roman" w:cs="Times New Roman"/>
          <w:color w:val="AAA9AA"/>
          <w:spacing w:val="-23"/>
          <w:w w:val="95"/>
        </w:rPr>
        <w:t>2</w:t>
      </w:r>
      <w:r>
        <w:rPr>
          <w:rFonts w:ascii="Times New Roman" w:eastAsia="Times New Roman" w:hAnsi="Times New Roman" w:cs="Times New Roman"/>
          <w:color w:val="727273"/>
          <w:w w:val="95"/>
        </w:rPr>
        <w:t>-'</w:t>
      </w:r>
      <w:r>
        <w:rPr>
          <w:rFonts w:ascii="Times New Roman" w:eastAsia="Times New Roman" w:hAnsi="Times New Roman" w:cs="Times New Roman"/>
          <w:color w:val="727273"/>
          <w:spacing w:val="10"/>
          <w:w w:val="95"/>
        </w:rPr>
        <w:t xml:space="preserve"> </w:t>
      </w:r>
      <w:r>
        <w:rPr>
          <w:rFonts w:ascii="Times New Roman" w:eastAsia="Times New Roman" w:hAnsi="Times New Roman" w:cs="Times New Roman"/>
          <w:color w:val="999899"/>
          <w:w w:val="95"/>
        </w:rPr>
        <w:t>28</w:t>
      </w:r>
    </w:p>
    <w:p w:rsidR="000B7B9A" w:rsidRDefault="000B7B9A" w:rsidP="000B7B9A">
      <w:pPr>
        <w:rPr>
          <w:rFonts w:ascii="Times New Roman" w:eastAsia="Times New Roman" w:hAnsi="Times New Roman" w:cs="Times New Roman"/>
        </w:rPr>
        <w:sectPr w:rsidR="000B7B9A">
          <w:type w:val="continuous"/>
          <w:pgSz w:w="12240" w:h="15840"/>
          <w:pgMar w:top="1480" w:right="160" w:bottom="280" w:left="1720" w:header="720" w:footer="720" w:gutter="0"/>
          <w:cols w:num="5" w:space="720" w:equalWidth="0">
            <w:col w:w="2836" w:space="1664"/>
            <w:col w:w="609" w:space="40"/>
            <w:col w:w="1661" w:space="990"/>
            <w:col w:w="722" w:space="40"/>
            <w:col w:w="1798"/>
          </w:cols>
        </w:sectPr>
      </w:pPr>
    </w:p>
    <w:p w:rsidR="000B7B9A" w:rsidRDefault="00035F6E" w:rsidP="000B7B9A">
      <w:pPr>
        <w:spacing w:before="56"/>
        <w:ind w:left="115"/>
        <w:rPr>
          <w:rFonts w:ascii="宋体" w:eastAsia="宋体" w:hAnsi="宋体" w:cs="宋体"/>
          <w:sz w:val="19"/>
          <w:szCs w:val="19"/>
        </w:rPr>
      </w:pPr>
      <w:r w:rsidRPr="00035F6E">
        <w:rPr>
          <w:rFonts w:eastAsiaTheme="minorHAnsi"/>
        </w:rPr>
        <w:lastRenderedPageBreak/>
        <w:pict>
          <v:group id="_x0000_s4873" style="position:absolute;left:0;text-align:left;margin-left:92.95pt;margin-top:18.6pt;width:6.6pt;height:32.6pt;z-index:-251223040;mso-position-horizontal-relative:page" coordorigin="1859,372" coordsize="132,652">
            <v:shape id="_x0000_s4874" style="position:absolute;left:1859;top:372;width:132;height:652" coordorigin="1859,372" coordsize="132,652" path="m1859,372r132,l1991,1024r-132,l1859,372xe" fillcolor="#3173c7" stroked="f">
              <v:path arrowok="t"/>
            </v:shape>
            <w10:wrap anchorx="page"/>
          </v:group>
        </w:pict>
      </w:r>
      <w:r w:rsidR="000B7B9A">
        <w:rPr>
          <w:rFonts w:ascii="宋体" w:eastAsia="宋体" w:hAnsi="宋体" w:cs="宋体"/>
          <w:color w:val="010000"/>
          <w:w w:val="130"/>
          <w:sz w:val="15"/>
          <w:szCs w:val="15"/>
        </w:rPr>
        <w:t>到</w:t>
      </w:r>
      <w:r w:rsidR="000B7B9A">
        <w:rPr>
          <w:rFonts w:ascii="宋体" w:eastAsia="宋体" w:hAnsi="宋体" w:cs="宋体"/>
          <w:color w:val="010000"/>
          <w:spacing w:val="-63"/>
          <w:w w:val="130"/>
          <w:sz w:val="15"/>
          <w:szCs w:val="15"/>
        </w:rPr>
        <w:t xml:space="preserve"> </w:t>
      </w:r>
      <w:r w:rsidR="000B7B9A">
        <w:rPr>
          <w:rFonts w:ascii="Arial" w:eastAsia="Arial" w:hAnsi="Arial" w:cs="Arial"/>
          <w:color w:val="010000"/>
          <w:w w:val="105"/>
          <w:sz w:val="27"/>
          <w:szCs w:val="27"/>
        </w:rPr>
        <w:t>I</w:t>
      </w:r>
      <w:r w:rsidR="000B7B9A">
        <w:rPr>
          <w:rFonts w:ascii="Arial" w:eastAsia="Arial" w:hAnsi="Arial" w:cs="Arial"/>
          <w:color w:val="010000"/>
          <w:spacing w:val="-50"/>
          <w:w w:val="105"/>
          <w:sz w:val="27"/>
          <w:szCs w:val="27"/>
        </w:rPr>
        <w:t xml:space="preserve"> </w:t>
      </w:r>
      <w:r w:rsidR="000B7B9A">
        <w:rPr>
          <w:rFonts w:ascii="Arial" w:eastAsia="Arial" w:hAnsi="Arial" w:cs="Arial"/>
          <w:color w:val="010000"/>
          <w:w w:val="105"/>
          <w:sz w:val="20"/>
          <w:szCs w:val="20"/>
        </w:rPr>
        <w:t>OpenTopic</w:t>
      </w:r>
      <w:r w:rsidR="000B7B9A">
        <w:rPr>
          <w:rFonts w:ascii="Arial" w:eastAsia="Arial" w:hAnsi="Arial" w:cs="Arial"/>
          <w:color w:val="010000"/>
          <w:spacing w:val="-10"/>
          <w:w w:val="105"/>
          <w:sz w:val="20"/>
          <w:szCs w:val="20"/>
        </w:rPr>
        <w:t xml:space="preserve"> </w:t>
      </w:r>
      <w:r w:rsidR="000B7B9A">
        <w:rPr>
          <w:rFonts w:ascii="Arial" w:eastAsia="Arial" w:hAnsi="Arial" w:cs="Arial"/>
          <w:color w:val="010000"/>
          <w:w w:val="105"/>
          <w:sz w:val="27"/>
          <w:szCs w:val="27"/>
        </w:rPr>
        <w:t>I</w:t>
      </w:r>
      <w:r w:rsidR="000B7B9A">
        <w:rPr>
          <w:rFonts w:ascii="Arial" w:eastAsia="Arial" w:hAnsi="Arial" w:cs="Arial"/>
          <w:color w:val="010000"/>
          <w:spacing w:val="-51"/>
          <w:w w:val="105"/>
          <w:sz w:val="27"/>
          <w:szCs w:val="27"/>
        </w:rPr>
        <w:t xml:space="preserve"> </w:t>
      </w:r>
      <w:r w:rsidR="000B7B9A">
        <w:rPr>
          <w:rFonts w:ascii="Arial" w:eastAsia="Arial" w:hAnsi="Arial" w:cs="Arial"/>
          <w:color w:val="010000"/>
          <w:w w:val="105"/>
          <w:sz w:val="20"/>
          <w:szCs w:val="20"/>
        </w:rPr>
        <w:t>SequoiaDB</w:t>
      </w:r>
      <w:r w:rsidR="000B7B9A">
        <w:rPr>
          <w:rFonts w:ascii="Arial" w:eastAsia="Arial" w:hAnsi="Arial" w:cs="Arial"/>
          <w:color w:val="010000"/>
          <w:spacing w:val="-23"/>
          <w:w w:val="105"/>
          <w:sz w:val="20"/>
          <w:szCs w:val="20"/>
        </w:rPr>
        <w:t xml:space="preserve"> </w:t>
      </w:r>
      <w:r w:rsidR="000B7B9A">
        <w:rPr>
          <w:rFonts w:ascii="宋体" w:eastAsia="宋体" w:hAnsi="宋体" w:cs="宋体"/>
          <w:color w:val="010000"/>
          <w:w w:val="105"/>
          <w:sz w:val="19"/>
          <w:szCs w:val="19"/>
        </w:rPr>
        <w:t>服务器安装部窑</w:t>
      </w:r>
    </w:p>
    <w:p w:rsidR="000B7B9A" w:rsidRDefault="00035F6E" w:rsidP="000B7B9A">
      <w:pPr>
        <w:spacing w:before="38"/>
        <w:ind w:left="1225"/>
        <w:rPr>
          <w:rFonts w:ascii="宋体" w:eastAsia="宋体" w:hAnsi="宋体" w:cs="宋体"/>
          <w:sz w:val="19"/>
          <w:szCs w:val="19"/>
        </w:rPr>
      </w:pPr>
      <w:r w:rsidRPr="00035F6E">
        <w:rPr>
          <w:rFonts w:eastAsiaTheme="minorHAnsi"/>
        </w:rPr>
        <w:pict>
          <v:group id="_x0000_s4875" style="position:absolute;left:0;text-align:left;margin-left:208.6pt;margin-top:16.7pt;width:16pt;height:9.55pt;z-index:-251222016;mso-position-horizontal-relative:page" coordorigin="4172,334" coordsize="320,191">
            <v:shape id="_x0000_s4876" style="position:absolute;left:4172;top:334;width:320;height:191" coordorigin="4172,334" coordsize="320,191" path="m4172,334r321,l4493,525r-321,l4172,334xe" fillcolor="#3173c7" stroked="f">
              <v:path arrowok="t"/>
            </v:shape>
            <w10:wrap anchorx="page"/>
          </v:group>
        </w:pict>
      </w:r>
      <w:r w:rsidR="000B7B9A">
        <w:rPr>
          <w:rFonts w:ascii="Arial" w:eastAsia="Arial" w:hAnsi="Arial" w:cs="Arial"/>
          <w:color w:val="D1EAF3"/>
          <w:w w:val="120"/>
          <w:sz w:val="49"/>
          <w:szCs w:val="49"/>
        </w:rPr>
        <w:t>I</w:t>
      </w:r>
      <w:r w:rsidR="000B7B9A">
        <w:rPr>
          <w:rFonts w:ascii="Arial" w:eastAsia="Arial" w:hAnsi="Arial" w:cs="Arial"/>
          <w:color w:val="D1EAF3"/>
          <w:spacing w:val="-116"/>
          <w:w w:val="120"/>
          <w:sz w:val="49"/>
          <w:szCs w:val="49"/>
        </w:rPr>
        <w:t xml:space="preserve"> </w:t>
      </w:r>
      <w:r w:rsidR="000B7B9A">
        <w:rPr>
          <w:rFonts w:ascii="宋体" w:eastAsia="宋体" w:hAnsi="宋体" w:cs="宋体"/>
          <w:color w:val="9CC8F4"/>
          <w:w w:val="160"/>
          <w:sz w:val="19"/>
          <w:szCs w:val="19"/>
        </w:rPr>
        <w:t>颈部窑引导帮助</w:t>
      </w:r>
      <w:r w:rsidR="000B7B9A">
        <w:rPr>
          <w:rFonts w:ascii="宋体" w:eastAsia="宋体" w:hAnsi="宋体" w:cs="宋体"/>
          <w:color w:val="9CC8F4"/>
          <w:spacing w:val="-138"/>
          <w:w w:val="160"/>
          <w:sz w:val="19"/>
          <w:szCs w:val="19"/>
        </w:rPr>
        <w:t xml:space="preserve"> </w:t>
      </w:r>
      <w:r w:rsidR="000B7B9A">
        <w:rPr>
          <w:rFonts w:ascii="宋体" w:eastAsia="宋体" w:hAnsi="宋体" w:cs="宋体"/>
          <w:color w:val="D1EAF3"/>
          <w:w w:val="255"/>
          <w:sz w:val="19"/>
          <w:szCs w:val="19"/>
        </w:rPr>
        <w:t>.</w:t>
      </w:r>
    </w:p>
    <w:p w:rsidR="000B7B9A" w:rsidRDefault="000B7B9A" w:rsidP="000B7B9A">
      <w:pPr>
        <w:spacing w:before="59"/>
        <w:ind w:left="1495"/>
        <w:rPr>
          <w:rFonts w:ascii="Arial" w:eastAsia="Arial" w:hAnsi="Arial" w:cs="Arial"/>
          <w:sz w:val="23"/>
          <w:szCs w:val="23"/>
        </w:rPr>
      </w:pPr>
      <w:r>
        <w:rPr>
          <w:rFonts w:ascii="宋体" w:eastAsia="宋体" w:hAnsi="宋体" w:cs="宋体"/>
          <w:color w:val="010000"/>
          <w:w w:val="115"/>
          <w:sz w:val="17"/>
          <w:szCs w:val="17"/>
        </w:rPr>
        <w:t>件</w:t>
      </w:r>
      <w:r>
        <w:rPr>
          <w:rFonts w:ascii="宋体" w:eastAsia="宋体" w:hAnsi="宋体" w:cs="宋体"/>
          <w:color w:val="010000"/>
          <w:spacing w:val="-76"/>
          <w:w w:val="115"/>
          <w:sz w:val="17"/>
          <w:szCs w:val="17"/>
        </w:rPr>
        <w:t xml:space="preserve"> </w:t>
      </w:r>
      <w:r>
        <w:rPr>
          <w:rFonts w:ascii="宋体" w:eastAsia="宋体" w:hAnsi="宋体" w:cs="宋体"/>
          <w:color w:val="8F8F8E"/>
          <w:spacing w:val="-14"/>
          <w:w w:val="115"/>
          <w:sz w:val="17"/>
          <w:szCs w:val="17"/>
        </w:rPr>
        <w:t>状</w:t>
      </w:r>
      <w:r>
        <w:rPr>
          <w:rFonts w:ascii="Arial" w:eastAsia="Arial" w:hAnsi="Arial" w:cs="Arial"/>
          <w:color w:val="8F8F8E"/>
          <w:w w:val="115"/>
          <w:sz w:val="23"/>
          <w:szCs w:val="23"/>
        </w:rPr>
        <w:t>iti</w:t>
      </w:r>
    </w:p>
    <w:p w:rsidR="000B7B9A" w:rsidRDefault="000B7B9A" w:rsidP="000B7B9A">
      <w:pPr>
        <w:spacing w:before="4" w:line="220" w:lineRule="exact"/>
      </w:pPr>
    </w:p>
    <w:p w:rsidR="000B7B9A" w:rsidRDefault="000B7B9A" w:rsidP="000B7B9A">
      <w:pPr>
        <w:spacing w:line="220" w:lineRule="exact"/>
        <w:sectPr w:rsidR="000B7B9A">
          <w:headerReference w:type="even" r:id="rId119"/>
          <w:pgSz w:w="12240" w:h="15840"/>
          <w:pgMar w:top="560" w:right="160" w:bottom="280" w:left="680" w:header="0" w:footer="0" w:gutter="0"/>
          <w:cols w:space="720"/>
        </w:sectPr>
      </w:pPr>
    </w:p>
    <w:p w:rsidR="000B7B9A" w:rsidRDefault="000B7B9A" w:rsidP="000B7B9A">
      <w:pPr>
        <w:spacing w:before="4"/>
        <w:ind w:left="1510"/>
        <w:rPr>
          <w:rFonts w:ascii="宋体" w:eastAsia="宋体" w:hAnsi="宋体" w:cs="宋体"/>
        </w:rPr>
      </w:pPr>
      <w:r>
        <w:rPr>
          <w:rFonts w:ascii="宋体" w:eastAsia="宋体" w:hAnsi="宋体" w:cs="宋体"/>
          <w:color w:val="4B494C"/>
          <w:w w:val="110"/>
        </w:rPr>
        <w:lastRenderedPageBreak/>
        <w:t>状态</w:t>
      </w:r>
    </w:p>
    <w:p w:rsidR="000B7B9A" w:rsidRDefault="000B7B9A" w:rsidP="000B7B9A">
      <w:pPr>
        <w:spacing w:before="6" w:line="180" w:lineRule="exact"/>
        <w:rPr>
          <w:sz w:val="18"/>
          <w:szCs w:val="18"/>
        </w:rPr>
      </w:pPr>
    </w:p>
    <w:p w:rsidR="00606508" w:rsidRDefault="000B7B9A">
      <w:pPr>
        <w:pStyle w:val="BodyText"/>
        <w:numPr>
          <w:ilvl w:val="0"/>
          <w:numId w:val="43"/>
        </w:numPr>
        <w:tabs>
          <w:tab w:val="left" w:pos="1690"/>
        </w:tabs>
        <w:ind w:left="1690"/>
        <w:rPr>
          <w:rFonts w:ascii="Arial" w:eastAsia="Arial" w:hAnsi="Arial" w:cs="Arial"/>
        </w:rPr>
      </w:pPr>
      <w:r>
        <w:rPr>
          <w:rFonts w:ascii="Arial" w:eastAsia="Arial" w:hAnsi="Arial" w:cs="Arial"/>
          <w:color w:val="323236"/>
          <w:w w:val="115"/>
        </w:rPr>
        <w:t>m</w:t>
      </w:r>
      <w:r>
        <w:rPr>
          <w:rFonts w:ascii="Arial" w:eastAsia="Arial" w:hAnsi="Arial" w:cs="Arial"/>
          <w:color w:val="323236"/>
          <w:spacing w:val="2"/>
          <w:w w:val="115"/>
        </w:rPr>
        <w:t>y</w:t>
      </w:r>
      <w:r>
        <w:rPr>
          <w:rFonts w:ascii="Arial" w:eastAsia="Arial" w:hAnsi="Arial" w:cs="Arial"/>
          <w:color w:val="5C595C"/>
          <w:w w:val="115"/>
        </w:rPr>
        <w:t>C</w:t>
      </w:r>
      <w:r>
        <w:rPr>
          <w:rFonts w:ascii="Arial" w:eastAsia="Arial" w:hAnsi="Arial" w:cs="Arial"/>
          <w:color w:val="543B35"/>
          <w:spacing w:val="-11"/>
          <w:w w:val="115"/>
        </w:rPr>
        <w:t>l</w:t>
      </w:r>
      <w:r>
        <w:rPr>
          <w:rFonts w:ascii="Arial" w:eastAsia="Arial" w:hAnsi="Arial" w:cs="Arial"/>
          <w:color w:val="211F26"/>
          <w:spacing w:val="-16"/>
          <w:w w:val="115"/>
        </w:rPr>
        <w:t>u</w:t>
      </w:r>
      <w:r>
        <w:rPr>
          <w:rFonts w:ascii="Arial" w:eastAsia="Arial" w:hAnsi="Arial" w:cs="Arial"/>
          <w:color w:val="4B494C"/>
          <w:w w:val="115"/>
        </w:rPr>
        <w:t>s</w:t>
      </w:r>
      <w:r>
        <w:rPr>
          <w:rFonts w:ascii="Arial" w:eastAsia="Arial" w:hAnsi="Arial" w:cs="Arial"/>
          <w:color w:val="211F26"/>
          <w:spacing w:val="9"/>
          <w:w w:val="115"/>
        </w:rPr>
        <w:t>t</w:t>
      </w:r>
      <w:r>
        <w:rPr>
          <w:rFonts w:ascii="Arial" w:eastAsia="Arial" w:hAnsi="Arial" w:cs="Arial"/>
          <w:color w:val="4B494C"/>
          <w:spacing w:val="14"/>
          <w:w w:val="115"/>
        </w:rPr>
        <w:t>e</w:t>
      </w:r>
      <w:r>
        <w:rPr>
          <w:rFonts w:ascii="Arial" w:eastAsia="Arial" w:hAnsi="Arial" w:cs="Arial"/>
          <w:color w:val="211F26"/>
          <w:w w:val="115"/>
        </w:rPr>
        <w:t>r</w:t>
      </w:r>
    </w:p>
    <w:p w:rsidR="000B7B9A" w:rsidRDefault="000B7B9A" w:rsidP="000B7B9A">
      <w:pPr>
        <w:spacing w:before="2" w:line="180" w:lineRule="exact"/>
        <w:rPr>
          <w:sz w:val="18"/>
          <w:szCs w:val="18"/>
        </w:rPr>
      </w:pPr>
    </w:p>
    <w:p w:rsidR="000B7B9A" w:rsidRDefault="000B7B9A" w:rsidP="000B7B9A">
      <w:pPr>
        <w:ind w:left="1675"/>
        <w:rPr>
          <w:rFonts w:ascii="宋体" w:eastAsia="宋体" w:hAnsi="宋体" w:cs="宋体"/>
          <w:sz w:val="18"/>
          <w:szCs w:val="18"/>
        </w:rPr>
      </w:pPr>
      <w:r>
        <w:rPr>
          <w:rFonts w:ascii="宋体" w:eastAsia="宋体" w:hAnsi="宋体" w:cs="宋体"/>
          <w:color w:val="4B494C"/>
          <w:w w:val="95"/>
          <w:sz w:val="18"/>
          <w:szCs w:val="18"/>
        </w:rPr>
        <w:t>业务</w:t>
      </w:r>
    </w:p>
    <w:p w:rsidR="000B7B9A" w:rsidRDefault="000B7B9A" w:rsidP="000B7B9A">
      <w:pPr>
        <w:pStyle w:val="BodyText"/>
        <w:spacing w:before="34"/>
        <w:ind w:left="0"/>
        <w:jc w:val="right"/>
        <w:rPr>
          <w:rFonts w:ascii="Arial" w:eastAsia="Arial" w:hAnsi="Arial" w:cs="Arial"/>
        </w:rPr>
      </w:pPr>
      <w:r>
        <w:rPr>
          <w:rFonts w:ascii="Arial" w:eastAsia="Arial" w:hAnsi="Arial" w:cs="Arial"/>
          <w:color w:val="757474"/>
          <w:spacing w:val="-9"/>
          <w:w w:val="90"/>
        </w:rPr>
        <w:t>m</w:t>
      </w:r>
      <w:r>
        <w:rPr>
          <w:rFonts w:ascii="Arial" w:eastAsia="Arial" w:hAnsi="Arial" w:cs="Arial"/>
          <w:color w:val="8F8F8E"/>
          <w:spacing w:val="-3"/>
          <w:w w:val="90"/>
        </w:rPr>
        <w:t>y</w:t>
      </w:r>
      <w:r>
        <w:rPr>
          <w:rFonts w:ascii="Arial" w:eastAsia="Arial" w:hAnsi="Arial" w:cs="Arial"/>
          <w:color w:val="757474"/>
          <w:spacing w:val="-7"/>
          <w:w w:val="90"/>
        </w:rPr>
        <w:t>B</w:t>
      </w:r>
      <w:r>
        <w:rPr>
          <w:rFonts w:ascii="Arial" w:eastAsia="Arial" w:hAnsi="Arial" w:cs="Arial"/>
          <w:color w:val="8F8F8E"/>
          <w:spacing w:val="-24"/>
          <w:w w:val="90"/>
        </w:rPr>
        <w:t>u</w:t>
      </w:r>
      <w:r>
        <w:rPr>
          <w:rFonts w:ascii="宋体" w:eastAsia="宋体" w:hAnsi="宋体" w:cs="宋体"/>
          <w:color w:val="8F8F8E"/>
          <w:w w:val="90"/>
          <w:sz w:val="18"/>
          <w:szCs w:val="18"/>
        </w:rPr>
        <w:t>S</w:t>
      </w:r>
      <w:r>
        <w:rPr>
          <w:rFonts w:ascii="宋体" w:eastAsia="宋体" w:hAnsi="宋体" w:cs="宋体"/>
          <w:color w:val="8F8F8E"/>
          <w:spacing w:val="-3"/>
          <w:w w:val="90"/>
          <w:sz w:val="18"/>
          <w:szCs w:val="18"/>
        </w:rPr>
        <w:t>i</w:t>
      </w:r>
      <w:r>
        <w:rPr>
          <w:rFonts w:ascii="Arial" w:eastAsia="Arial" w:hAnsi="Arial" w:cs="Arial"/>
          <w:color w:val="757474"/>
          <w:spacing w:val="-11"/>
          <w:w w:val="90"/>
        </w:rPr>
        <w:t>n</w:t>
      </w:r>
      <w:r>
        <w:rPr>
          <w:rFonts w:ascii="Arial" w:eastAsia="Arial" w:hAnsi="Arial" w:cs="Arial"/>
          <w:color w:val="8F8F8E"/>
          <w:w w:val="90"/>
        </w:rPr>
        <w:t>e</w:t>
      </w:r>
      <w:r>
        <w:rPr>
          <w:rFonts w:ascii="Arial" w:eastAsia="Arial" w:hAnsi="Arial" w:cs="Arial"/>
          <w:color w:val="8F8F8E"/>
          <w:spacing w:val="-10"/>
          <w:w w:val="90"/>
        </w:rPr>
        <w:t>s</w:t>
      </w:r>
      <w:r>
        <w:rPr>
          <w:rFonts w:ascii="Arial" w:eastAsia="Arial" w:hAnsi="Arial" w:cs="Arial"/>
          <w:color w:val="757474"/>
          <w:w w:val="90"/>
        </w:rPr>
        <w:t>s</w:t>
      </w:r>
    </w:p>
    <w:p w:rsidR="000B7B9A" w:rsidRDefault="000B7B9A" w:rsidP="000B7B9A">
      <w:pPr>
        <w:spacing w:line="173" w:lineRule="exact"/>
        <w:ind w:left="1675"/>
        <w:rPr>
          <w:rFonts w:ascii="Arial" w:eastAsia="Arial" w:hAnsi="Arial" w:cs="Arial"/>
          <w:sz w:val="37"/>
          <w:szCs w:val="37"/>
        </w:rPr>
      </w:pPr>
      <w:r>
        <w:rPr>
          <w:rFonts w:ascii="宋体" w:eastAsia="宋体" w:hAnsi="宋体" w:cs="宋体"/>
          <w:color w:val="757474"/>
          <w:spacing w:val="-54"/>
          <w:w w:val="125"/>
          <w:sz w:val="18"/>
          <w:szCs w:val="18"/>
        </w:rPr>
        <w:t>王</w:t>
      </w:r>
      <w:r>
        <w:rPr>
          <w:rFonts w:ascii="宋体" w:eastAsia="宋体" w:hAnsi="宋体" w:cs="宋体"/>
          <w:color w:val="5C595C"/>
          <w:w w:val="125"/>
          <w:sz w:val="18"/>
          <w:szCs w:val="18"/>
        </w:rPr>
        <w:t>饥</w:t>
      </w:r>
      <w:r>
        <w:rPr>
          <w:rFonts w:ascii="宋体" w:eastAsia="宋体" w:hAnsi="宋体" w:cs="宋体"/>
          <w:color w:val="5C595C"/>
          <w:spacing w:val="-77"/>
          <w:w w:val="125"/>
          <w:sz w:val="18"/>
          <w:szCs w:val="18"/>
        </w:rPr>
        <w:t xml:space="preserve"> </w:t>
      </w:r>
      <w:r>
        <w:rPr>
          <w:rFonts w:ascii="Arial" w:eastAsia="Arial" w:hAnsi="Arial" w:cs="Arial"/>
          <w:color w:val="52C1E0"/>
          <w:w w:val="135"/>
          <w:sz w:val="37"/>
          <w:szCs w:val="37"/>
        </w:rPr>
        <w:t>o</w:t>
      </w:r>
    </w:p>
    <w:p w:rsidR="000B7B9A" w:rsidRDefault="000B7B9A" w:rsidP="000B7B9A">
      <w:pPr>
        <w:tabs>
          <w:tab w:val="left" w:pos="3797"/>
        </w:tabs>
        <w:spacing w:line="340" w:lineRule="exact"/>
        <w:ind w:left="2288"/>
        <w:rPr>
          <w:rFonts w:ascii="宋体" w:eastAsia="宋体" w:hAnsi="宋体" w:cs="宋体"/>
          <w:sz w:val="23"/>
          <w:szCs w:val="23"/>
        </w:rPr>
      </w:pPr>
      <w:r>
        <w:rPr>
          <w:w w:val="130"/>
        </w:rPr>
        <w:br w:type="column"/>
      </w:r>
      <w:r>
        <w:rPr>
          <w:rFonts w:ascii="Arial" w:eastAsia="Arial" w:hAnsi="Arial" w:cs="Arial"/>
          <w:color w:val="211F26"/>
          <w:w w:val="130"/>
          <w:sz w:val="20"/>
          <w:szCs w:val="20"/>
        </w:rPr>
        <w:lastRenderedPageBreak/>
        <w:t>my</w:t>
      </w:r>
      <w:r>
        <w:rPr>
          <w:rFonts w:ascii="Arial" w:eastAsia="Arial" w:hAnsi="Arial" w:cs="Arial"/>
          <w:color w:val="211F26"/>
          <w:spacing w:val="7"/>
          <w:w w:val="130"/>
          <w:sz w:val="20"/>
          <w:szCs w:val="20"/>
        </w:rPr>
        <w:t>C</w:t>
      </w:r>
      <w:r>
        <w:rPr>
          <w:rFonts w:ascii="Arial" w:eastAsia="Arial" w:hAnsi="Arial" w:cs="Arial"/>
          <w:color w:val="010000"/>
          <w:w w:val="130"/>
          <w:sz w:val="20"/>
          <w:szCs w:val="20"/>
        </w:rPr>
        <w:t>l</w:t>
      </w:r>
      <w:r>
        <w:rPr>
          <w:rFonts w:ascii="Arial" w:eastAsia="Arial" w:hAnsi="Arial" w:cs="Arial"/>
          <w:color w:val="010000"/>
          <w:spacing w:val="-23"/>
          <w:w w:val="130"/>
          <w:sz w:val="20"/>
          <w:szCs w:val="20"/>
        </w:rPr>
        <w:t>u</w:t>
      </w:r>
      <w:r>
        <w:rPr>
          <w:rFonts w:ascii="Arial" w:eastAsia="Arial" w:hAnsi="Arial" w:cs="Arial"/>
          <w:color w:val="323236"/>
          <w:w w:val="130"/>
          <w:sz w:val="20"/>
          <w:szCs w:val="20"/>
        </w:rPr>
        <w:t>ster</w:t>
      </w:r>
      <w:r>
        <w:rPr>
          <w:rFonts w:ascii="Arial" w:eastAsia="Arial" w:hAnsi="Arial" w:cs="Arial"/>
          <w:color w:val="323236"/>
          <w:w w:val="130"/>
          <w:sz w:val="20"/>
          <w:szCs w:val="20"/>
        </w:rPr>
        <w:tab/>
      </w:r>
      <w:r>
        <w:rPr>
          <w:rFonts w:ascii="宋体" w:eastAsia="宋体" w:hAnsi="宋体" w:cs="宋体"/>
          <w:color w:val="5C595C"/>
          <w:w w:val="130"/>
          <w:sz w:val="23"/>
          <w:szCs w:val="23"/>
        </w:rPr>
        <w:t>时监控</w:t>
      </w:r>
    </w:p>
    <w:p w:rsidR="000B7B9A" w:rsidRDefault="000B7B9A" w:rsidP="000B7B9A">
      <w:pPr>
        <w:tabs>
          <w:tab w:val="left" w:pos="2317"/>
        </w:tabs>
        <w:spacing w:line="559" w:lineRule="exact"/>
        <w:ind w:left="1508"/>
        <w:rPr>
          <w:rFonts w:ascii="Arial" w:eastAsia="Arial" w:hAnsi="Arial" w:cs="Arial"/>
          <w:sz w:val="20"/>
          <w:szCs w:val="20"/>
        </w:rPr>
      </w:pPr>
      <w:r>
        <w:rPr>
          <w:rFonts w:ascii="宋体" w:eastAsia="宋体" w:hAnsi="宋体" w:cs="宋体"/>
          <w:color w:val="ABBAD6"/>
          <w:w w:val="110"/>
          <w:position w:val="-13"/>
          <w:sz w:val="40"/>
          <w:szCs w:val="40"/>
        </w:rPr>
        <w:t>日</w:t>
      </w:r>
      <w:r>
        <w:rPr>
          <w:rFonts w:ascii="宋体" w:eastAsia="宋体" w:hAnsi="宋体" w:cs="宋体"/>
          <w:color w:val="ABBAD6"/>
          <w:w w:val="110"/>
          <w:position w:val="-13"/>
          <w:sz w:val="40"/>
          <w:szCs w:val="40"/>
        </w:rPr>
        <w:tab/>
      </w:r>
      <w:r>
        <w:rPr>
          <w:rFonts w:ascii="宋体" w:eastAsia="宋体" w:hAnsi="宋体" w:cs="宋体"/>
          <w:color w:val="757474"/>
          <w:w w:val="110"/>
          <w:sz w:val="21"/>
          <w:szCs w:val="21"/>
        </w:rPr>
        <w:t>集</w:t>
      </w:r>
      <w:r>
        <w:rPr>
          <w:rFonts w:ascii="宋体" w:eastAsia="宋体" w:hAnsi="宋体" w:cs="宋体"/>
          <w:color w:val="757474"/>
          <w:spacing w:val="6"/>
          <w:w w:val="110"/>
          <w:sz w:val="21"/>
          <w:szCs w:val="21"/>
        </w:rPr>
        <w:t>群</w:t>
      </w:r>
      <w:r>
        <w:rPr>
          <w:rFonts w:ascii="Arial" w:eastAsia="Arial" w:hAnsi="Arial" w:cs="Arial"/>
          <w:color w:val="4B494C"/>
          <w:w w:val="110"/>
          <w:sz w:val="20"/>
          <w:szCs w:val="20"/>
        </w:rPr>
        <w:t>CPU</w:t>
      </w:r>
    </w:p>
    <w:p w:rsidR="000B7B9A" w:rsidRDefault="000B7B9A" w:rsidP="000B7B9A">
      <w:pPr>
        <w:spacing w:line="264" w:lineRule="exact"/>
        <w:ind w:right="934"/>
        <w:jc w:val="center"/>
        <w:rPr>
          <w:rFonts w:ascii="宋体" w:eastAsia="宋体" w:hAnsi="宋体" w:cs="宋体"/>
          <w:sz w:val="18"/>
          <w:szCs w:val="18"/>
        </w:rPr>
      </w:pPr>
      <w:r>
        <w:rPr>
          <w:rFonts w:ascii="宋体" w:eastAsia="宋体" w:hAnsi="宋体" w:cs="宋体"/>
          <w:color w:val="757474"/>
          <w:w w:val="90"/>
          <w:sz w:val="18"/>
          <w:szCs w:val="18"/>
        </w:rPr>
        <w:t>添加主饥</w:t>
      </w:r>
    </w:p>
    <w:p w:rsidR="000B7B9A" w:rsidRDefault="000B7B9A" w:rsidP="000B7B9A">
      <w:pPr>
        <w:tabs>
          <w:tab w:val="left" w:pos="3367"/>
        </w:tabs>
        <w:spacing w:line="480" w:lineRule="exact"/>
        <w:ind w:left="1643"/>
        <w:rPr>
          <w:rFonts w:ascii="宋体" w:eastAsia="宋体" w:hAnsi="宋体" w:cs="宋体"/>
          <w:sz w:val="24"/>
          <w:szCs w:val="24"/>
        </w:rPr>
      </w:pPr>
      <w:r>
        <w:rPr>
          <w:rFonts w:ascii="宋体" w:eastAsia="宋体" w:hAnsi="宋体" w:cs="宋体"/>
          <w:color w:val="757474"/>
          <w:w w:val="105"/>
          <w:sz w:val="18"/>
          <w:szCs w:val="18"/>
        </w:rPr>
        <w:t>王饥</w:t>
      </w:r>
      <w:r>
        <w:rPr>
          <w:rFonts w:ascii="宋体" w:eastAsia="宋体" w:hAnsi="宋体" w:cs="宋体"/>
          <w:color w:val="757474"/>
          <w:spacing w:val="-65"/>
          <w:w w:val="105"/>
          <w:sz w:val="18"/>
          <w:szCs w:val="18"/>
        </w:rPr>
        <w:t>，</w:t>
      </w:r>
      <w:r>
        <w:rPr>
          <w:rFonts w:ascii="Arial" w:eastAsia="Arial" w:hAnsi="Arial" w:cs="Arial"/>
          <w:color w:val="757474"/>
          <w:spacing w:val="-91"/>
          <w:w w:val="105"/>
          <w:sz w:val="11"/>
          <w:szCs w:val="11"/>
        </w:rPr>
        <w:t>I</w:t>
      </w:r>
      <w:r>
        <w:rPr>
          <w:rFonts w:ascii="宋体" w:eastAsia="宋体" w:hAnsi="宋体" w:cs="宋体"/>
          <w:color w:val="757474"/>
          <w:w w:val="105"/>
          <w:sz w:val="17"/>
          <w:szCs w:val="17"/>
        </w:rPr>
        <w:t>隙</w:t>
      </w:r>
      <w:r>
        <w:rPr>
          <w:rFonts w:ascii="宋体" w:eastAsia="宋体" w:hAnsi="宋体" w:cs="宋体"/>
          <w:color w:val="757474"/>
          <w:w w:val="105"/>
          <w:sz w:val="17"/>
          <w:szCs w:val="17"/>
        </w:rPr>
        <w:tab/>
      </w:r>
      <w:r>
        <w:rPr>
          <w:rFonts w:ascii="宋体" w:eastAsia="宋体" w:hAnsi="宋体" w:cs="宋体"/>
          <w:color w:val="7F849C"/>
          <w:spacing w:val="-46"/>
          <w:w w:val="135"/>
          <w:position w:val="-14"/>
          <w:sz w:val="36"/>
          <w:szCs w:val="36"/>
        </w:rPr>
        <w:t>机</w:t>
      </w:r>
      <w:r>
        <w:rPr>
          <w:rFonts w:ascii="Times New Roman" w:eastAsia="Times New Roman" w:hAnsi="Times New Roman" w:cs="Times New Roman"/>
          <w:color w:val="7F849C"/>
          <w:spacing w:val="-23"/>
          <w:w w:val="135"/>
          <w:position w:val="-14"/>
          <w:sz w:val="35"/>
          <w:szCs w:val="35"/>
        </w:rPr>
        <w:t>4</w:t>
      </w:r>
      <w:r>
        <w:rPr>
          <w:rFonts w:ascii="宋体" w:eastAsia="宋体" w:hAnsi="宋体" w:cs="宋体"/>
          <w:color w:val="7F849C"/>
          <w:w w:val="135"/>
          <w:position w:val="-14"/>
          <w:sz w:val="24"/>
          <w:szCs w:val="24"/>
        </w:rPr>
        <w:t>叭匀</w:t>
      </w:r>
    </w:p>
    <w:p w:rsidR="000B7B9A" w:rsidRDefault="000B7B9A" w:rsidP="000B7B9A">
      <w:pPr>
        <w:spacing w:line="40" w:lineRule="exact"/>
        <w:ind w:left="563"/>
        <w:rPr>
          <w:rFonts w:ascii="Courier New" w:eastAsia="Courier New" w:hAnsi="Courier New" w:cs="Courier New"/>
          <w:sz w:val="32"/>
          <w:szCs w:val="32"/>
        </w:rPr>
      </w:pPr>
      <w:r>
        <w:rPr>
          <w:rFonts w:ascii="Courier New" w:eastAsia="Courier New" w:hAnsi="Courier New" w:cs="Courier New"/>
          <w:color w:val="F7A733"/>
          <w:spacing w:val="-122"/>
          <w:w w:val="235"/>
          <w:sz w:val="32"/>
          <w:szCs w:val="32"/>
        </w:rPr>
        <w:t>0</w:t>
      </w:r>
      <w:r>
        <w:rPr>
          <w:rFonts w:ascii="Courier New" w:eastAsia="Courier New" w:hAnsi="Courier New" w:cs="Courier New"/>
          <w:color w:val="DC4C4B"/>
          <w:w w:val="235"/>
          <w:sz w:val="32"/>
          <w:szCs w:val="32"/>
        </w:rPr>
        <w:t>0</w:t>
      </w:r>
    </w:p>
    <w:p w:rsidR="000B7B9A" w:rsidRDefault="000B7B9A" w:rsidP="000B7B9A">
      <w:pPr>
        <w:spacing w:line="200" w:lineRule="exact"/>
        <w:rPr>
          <w:sz w:val="20"/>
          <w:szCs w:val="20"/>
        </w:rPr>
      </w:pPr>
      <w:r>
        <w:br w:type="column"/>
      </w:r>
    </w:p>
    <w:p w:rsidR="000B7B9A" w:rsidRDefault="000B7B9A" w:rsidP="000B7B9A">
      <w:pPr>
        <w:spacing w:before="2" w:line="220" w:lineRule="exact"/>
      </w:pPr>
    </w:p>
    <w:p w:rsidR="000B7B9A" w:rsidRDefault="000B7B9A" w:rsidP="000B7B9A">
      <w:pPr>
        <w:ind w:right="556"/>
        <w:jc w:val="center"/>
        <w:rPr>
          <w:rFonts w:ascii="Arial" w:eastAsia="Arial" w:hAnsi="Arial" w:cs="Arial"/>
          <w:sz w:val="20"/>
          <w:szCs w:val="20"/>
        </w:rPr>
      </w:pPr>
      <w:r>
        <w:rPr>
          <w:rFonts w:ascii="宋体" w:eastAsia="宋体" w:hAnsi="宋体" w:cs="宋体"/>
          <w:color w:val="757474"/>
          <w:w w:val="105"/>
          <w:sz w:val="21"/>
          <w:szCs w:val="21"/>
        </w:rPr>
        <w:t>集</w:t>
      </w:r>
      <w:r>
        <w:rPr>
          <w:rFonts w:ascii="宋体" w:eastAsia="宋体" w:hAnsi="宋体" w:cs="宋体"/>
          <w:color w:val="757474"/>
          <w:spacing w:val="6"/>
          <w:w w:val="105"/>
          <w:sz w:val="21"/>
          <w:szCs w:val="21"/>
        </w:rPr>
        <w:t>群</w:t>
      </w:r>
      <w:r>
        <w:rPr>
          <w:rFonts w:ascii="Arial" w:eastAsia="Arial" w:hAnsi="Arial" w:cs="Arial"/>
          <w:color w:val="4B494C"/>
          <w:w w:val="105"/>
          <w:sz w:val="20"/>
          <w:szCs w:val="20"/>
        </w:rPr>
        <w:t>Memory</w:t>
      </w:r>
    </w:p>
    <w:p w:rsidR="000B7B9A" w:rsidRDefault="000B7B9A" w:rsidP="000B7B9A">
      <w:pPr>
        <w:spacing w:before="9" w:line="110" w:lineRule="exact"/>
        <w:rPr>
          <w:sz w:val="11"/>
          <w:szCs w:val="11"/>
        </w:rPr>
      </w:pPr>
    </w:p>
    <w:p w:rsidR="000B7B9A" w:rsidRDefault="000B7B9A" w:rsidP="000B7B9A">
      <w:pPr>
        <w:spacing w:line="233" w:lineRule="exact"/>
        <w:ind w:left="851"/>
        <w:rPr>
          <w:rFonts w:ascii="Courier New" w:eastAsia="Courier New" w:hAnsi="Courier New" w:cs="Courier New"/>
        </w:rPr>
      </w:pPr>
      <w:r>
        <w:rPr>
          <w:rFonts w:eastAsiaTheme="minorHAnsi"/>
          <w:noProof/>
          <w:lang w:eastAsia="zh-CN"/>
        </w:rPr>
        <w:drawing>
          <wp:anchor distT="0" distB="0" distL="114300" distR="114300" simplePos="0" relativeHeight="252088320" behindDoc="1" locked="0" layoutInCell="1" allowOverlap="1">
            <wp:simplePos x="0" y="0"/>
            <wp:positionH relativeFrom="page">
              <wp:posOffset>6515100</wp:posOffset>
            </wp:positionH>
            <wp:positionV relativeFrom="paragraph">
              <wp:posOffset>144780</wp:posOffset>
            </wp:positionV>
            <wp:extent cx="1066800" cy="666750"/>
            <wp:effectExtent l="19050" t="0" r="0" b="0"/>
            <wp:wrapNone/>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pic:cNvPicPr>
                      <a:picLocks noChangeAspect="1" noChangeArrowheads="1"/>
                    </pic:cNvPicPr>
                  </pic:nvPicPr>
                  <pic:blipFill>
                    <a:blip r:embed="rId120"/>
                    <a:srcRect/>
                    <a:stretch>
                      <a:fillRect/>
                    </a:stretch>
                  </pic:blipFill>
                  <pic:spPr bwMode="auto">
                    <a:xfrm>
                      <a:off x="0" y="0"/>
                      <a:ext cx="1066800" cy="666750"/>
                    </a:xfrm>
                    <a:prstGeom prst="rect">
                      <a:avLst/>
                    </a:prstGeom>
                    <a:noFill/>
                  </pic:spPr>
                </pic:pic>
              </a:graphicData>
            </a:graphic>
          </wp:anchor>
        </w:drawing>
      </w:r>
      <w:r>
        <w:rPr>
          <w:rFonts w:ascii="Courier New" w:eastAsia="Courier New" w:hAnsi="Courier New" w:cs="Courier New"/>
          <w:i/>
          <w:color w:val="C7C7C8"/>
          <w:w w:val="60"/>
        </w:rPr>
        <w:t>..'</w:t>
      </w:r>
    </w:p>
    <w:p w:rsidR="000B7B9A" w:rsidRDefault="00035F6E" w:rsidP="000B7B9A">
      <w:pPr>
        <w:spacing w:line="154" w:lineRule="exact"/>
        <w:ind w:right="604"/>
        <w:jc w:val="center"/>
        <w:rPr>
          <w:rFonts w:ascii="宋体" w:eastAsia="宋体" w:hAnsi="宋体" w:cs="宋体"/>
          <w:sz w:val="17"/>
          <w:szCs w:val="17"/>
        </w:rPr>
      </w:pPr>
      <w:r w:rsidRPr="00035F6E">
        <w:rPr>
          <w:rFonts w:eastAsiaTheme="minorHAnsi"/>
        </w:rPr>
        <w:pict>
          <v:shape id="_x0000_s4881" type="#_x0000_t202" style="position:absolute;left:0;text-align:left;margin-left:508.5pt;margin-top:2.8pt;width:3.3pt;height:16.5pt;z-index:-251218944;mso-position-horizontal-relative:page" filled="f" stroked="f">
            <v:textbox inset="0,0,0,0">
              <w:txbxContent>
                <w:p w:rsidR="000B7B9A" w:rsidRDefault="000B7B9A" w:rsidP="000B7B9A">
                  <w:pPr>
                    <w:spacing w:line="330" w:lineRule="exact"/>
                    <w:rPr>
                      <w:rFonts w:ascii="宋体" w:eastAsia="宋体" w:hAnsi="宋体" w:cs="宋体"/>
                      <w:sz w:val="33"/>
                      <w:szCs w:val="33"/>
                    </w:rPr>
                  </w:pPr>
                  <w:r>
                    <w:rPr>
                      <w:rFonts w:ascii="宋体" w:eastAsia="宋体" w:hAnsi="宋体" w:cs="宋体"/>
                      <w:color w:val="A7A7A7"/>
                      <w:w w:val="20"/>
                      <w:sz w:val="33"/>
                      <w:szCs w:val="33"/>
                    </w:rPr>
                    <w:t>‘</w:t>
                  </w:r>
                </w:p>
              </w:txbxContent>
            </v:textbox>
            <w10:wrap anchorx="page"/>
          </v:shape>
        </w:pict>
      </w:r>
      <w:r w:rsidR="000B7B9A">
        <w:rPr>
          <w:rFonts w:ascii="宋体" w:eastAsia="宋体" w:hAnsi="宋体" w:cs="宋体"/>
          <w:color w:val="A7A7A7"/>
          <w:w w:val="60"/>
          <w:sz w:val="17"/>
          <w:szCs w:val="17"/>
        </w:rPr>
        <w:t>呻。，‘</w:t>
      </w:r>
    </w:p>
    <w:p w:rsidR="000B7B9A" w:rsidRDefault="000B7B9A" w:rsidP="000B7B9A">
      <w:pPr>
        <w:spacing w:before="27" w:line="161" w:lineRule="exact"/>
        <w:ind w:right="613"/>
        <w:jc w:val="center"/>
        <w:rPr>
          <w:rFonts w:ascii="Times New Roman" w:eastAsia="Times New Roman" w:hAnsi="Times New Roman" w:cs="Times New Roman"/>
          <w:sz w:val="17"/>
          <w:szCs w:val="17"/>
        </w:rPr>
      </w:pPr>
      <w:r>
        <w:rPr>
          <w:rFonts w:ascii="Times New Roman" w:eastAsia="Times New Roman" w:hAnsi="Times New Roman" w:cs="Times New Roman"/>
          <w:color w:val="8F8F8E"/>
          <w:spacing w:val="-31"/>
          <w:w w:val="155"/>
          <w:sz w:val="17"/>
          <w:szCs w:val="17"/>
        </w:rPr>
        <w:t>8</w:t>
      </w:r>
      <w:r>
        <w:rPr>
          <w:rFonts w:ascii="Times New Roman" w:eastAsia="Times New Roman" w:hAnsi="Times New Roman" w:cs="Times New Roman"/>
          <w:color w:val="A7A7A7"/>
          <w:spacing w:val="-11"/>
          <w:w w:val="155"/>
          <w:sz w:val="17"/>
          <w:szCs w:val="17"/>
        </w:rPr>
        <w:t>0</w:t>
      </w:r>
      <w:r>
        <w:rPr>
          <w:rFonts w:ascii="Times New Roman" w:eastAsia="Times New Roman" w:hAnsi="Times New Roman" w:cs="Times New Roman"/>
          <w:color w:val="A7A7A7"/>
          <w:spacing w:val="-90"/>
          <w:w w:val="155"/>
          <w:sz w:val="17"/>
          <w:szCs w:val="17"/>
        </w:rPr>
        <w:t>'</w:t>
      </w:r>
    </w:p>
    <w:p w:rsidR="000B7B9A" w:rsidRDefault="000B7B9A" w:rsidP="000B7B9A">
      <w:pPr>
        <w:pStyle w:val="Heading7"/>
        <w:spacing w:line="221" w:lineRule="exact"/>
        <w:ind w:right="488"/>
        <w:jc w:val="center"/>
        <w:rPr>
          <w:rFonts w:ascii="Courier New" w:eastAsia="Courier New" w:hAnsi="Courier New" w:cs="Courier New"/>
        </w:rPr>
      </w:pPr>
      <w:r>
        <w:rPr>
          <w:rFonts w:ascii="Courier New" w:eastAsia="Courier New" w:hAnsi="Courier New" w:cs="Courier New"/>
          <w:color w:val="A7A7A7"/>
          <w:w w:val="70"/>
        </w:rPr>
        <w:t>60"</w:t>
      </w:r>
    </w:p>
    <w:p w:rsidR="000B7B9A" w:rsidRDefault="000B7B9A" w:rsidP="000B7B9A">
      <w:pPr>
        <w:pStyle w:val="Heading8"/>
        <w:spacing w:line="22" w:lineRule="exact"/>
        <w:ind w:right="526"/>
        <w:jc w:val="center"/>
      </w:pPr>
      <w:r>
        <w:rPr>
          <w:color w:val="A7A7A7"/>
          <w:w w:val="45"/>
        </w:rPr>
        <w:t>崎</w:t>
      </w:r>
      <w:r>
        <w:rPr>
          <w:color w:val="A7A7A7"/>
          <w:w w:val="45"/>
        </w:rPr>
        <w:t>'‘</w:t>
      </w:r>
    </w:p>
    <w:p w:rsidR="000B7B9A" w:rsidRDefault="000B7B9A" w:rsidP="000B7B9A">
      <w:pPr>
        <w:spacing w:line="22" w:lineRule="exact"/>
        <w:jc w:val="center"/>
        <w:sectPr w:rsidR="000B7B9A">
          <w:type w:val="continuous"/>
          <w:pgSz w:w="12240" w:h="15840"/>
          <w:pgMar w:top="1480" w:right="160" w:bottom="280" w:left="680" w:header="720" w:footer="720" w:gutter="0"/>
          <w:cols w:num="3" w:space="720" w:equalWidth="0">
            <w:col w:w="2978" w:space="40"/>
            <w:col w:w="4862" w:space="40"/>
            <w:col w:w="3480"/>
          </w:cols>
        </w:sectPr>
      </w:pPr>
    </w:p>
    <w:p w:rsidR="000B7B9A" w:rsidRDefault="000B7B9A" w:rsidP="000B7B9A">
      <w:pPr>
        <w:spacing w:before="2" w:line="190" w:lineRule="exact"/>
        <w:rPr>
          <w:sz w:val="19"/>
          <w:szCs w:val="19"/>
        </w:rPr>
      </w:pPr>
    </w:p>
    <w:p w:rsidR="000B7B9A" w:rsidRDefault="000B7B9A" w:rsidP="000B7B9A">
      <w:pPr>
        <w:spacing w:line="200" w:lineRule="exact"/>
        <w:rPr>
          <w:sz w:val="20"/>
          <w:szCs w:val="20"/>
        </w:rPr>
      </w:pPr>
    </w:p>
    <w:p w:rsidR="00606508" w:rsidRDefault="000B7B9A">
      <w:pPr>
        <w:pStyle w:val="BodyText"/>
        <w:numPr>
          <w:ilvl w:val="0"/>
          <w:numId w:val="42"/>
        </w:numPr>
        <w:tabs>
          <w:tab w:val="left" w:pos="1645"/>
        </w:tabs>
        <w:spacing w:line="48" w:lineRule="atLeast"/>
        <w:ind w:left="1645"/>
        <w:rPr>
          <w:rFonts w:ascii="Arial" w:eastAsia="Arial" w:hAnsi="Arial" w:cs="Arial"/>
        </w:rPr>
      </w:pPr>
      <w:r>
        <w:rPr>
          <w:rFonts w:ascii="Arial" w:eastAsia="Arial" w:hAnsi="Arial" w:cs="Arial"/>
          <w:color w:val="323236"/>
          <w:w w:val="115"/>
        </w:rPr>
        <w:t>m</w:t>
      </w:r>
      <w:r>
        <w:rPr>
          <w:rFonts w:ascii="Arial" w:eastAsia="Arial" w:hAnsi="Arial" w:cs="Arial"/>
          <w:color w:val="323236"/>
          <w:spacing w:val="2"/>
          <w:w w:val="115"/>
        </w:rPr>
        <w:t>y</w:t>
      </w:r>
      <w:r>
        <w:rPr>
          <w:rFonts w:ascii="Arial" w:eastAsia="Arial" w:hAnsi="Arial" w:cs="Arial"/>
          <w:color w:val="5C595C"/>
          <w:w w:val="115"/>
        </w:rPr>
        <w:t>C</w:t>
      </w:r>
      <w:r>
        <w:rPr>
          <w:rFonts w:ascii="Arial" w:eastAsia="Arial" w:hAnsi="Arial" w:cs="Arial"/>
          <w:color w:val="5C595C"/>
          <w:spacing w:val="-8"/>
          <w:w w:val="115"/>
        </w:rPr>
        <w:t>l</w:t>
      </w:r>
      <w:r>
        <w:rPr>
          <w:rFonts w:ascii="Arial" w:eastAsia="Arial" w:hAnsi="Arial" w:cs="Arial"/>
          <w:color w:val="211F26"/>
          <w:spacing w:val="-16"/>
          <w:w w:val="115"/>
        </w:rPr>
        <w:t>u</w:t>
      </w:r>
      <w:r>
        <w:rPr>
          <w:rFonts w:ascii="Arial" w:eastAsia="Arial" w:hAnsi="Arial" w:cs="Arial"/>
          <w:color w:val="4B494C"/>
          <w:w w:val="115"/>
        </w:rPr>
        <w:t>s</w:t>
      </w:r>
      <w:r>
        <w:rPr>
          <w:rFonts w:ascii="Arial" w:eastAsia="Arial" w:hAnsi="Arial" w:cs="Arial"/>
          <w:color w:val="323236"/>
          <w:spacing w:val="-5"/>
          <w:w w:val="115"/>
        </w:rPr>
        <w:t>t</w:t>
      </w:r>
      <w:r>
        <w:rPr>
          <w:rFonts w:ascii="Arial" w:eastAsia="Arial" w:hAnsi="Arial" w:cs="Arial"/>
          <w:color w:val="5C595C"/>
          <w:w w:val="115"/>
        </w:rPr>
        <w:t>er2</w:t>
      </w:r>
    </w:p>
    <w:p w:rsidR="000B7B9A" w:rsidRDefault="000B7B9A" w:rsidP="000B7B9A">
      <w:pPr>
        <w:tabs>
          <w:tab w:val="left" w:pos="1803"/>
          <w:tab w:val="left" w:pos="3438"/>
        </w:tabs>
        <w:spacing w:before="69"/>
        <w:ind w:left="1503"/>
        <w:rPr>
          <w:rFonts w:ascii="宋体" w:eastAsia="宋体" w:hAnsi="宋体" w:cs="宋体"/>
          <w:sz w:val="18"/>
          <w:szCs w:val="18"/>
        </w:rPr>
      </w:pPr>
      <w:r>
        <w:br w:type="column"/>
      </w:r>
      <w:r>
        <w:rPr>
          <w:rFonts w:ascii="宋体" w:eastAsia="宋体" w:hAnsi="宋体" w:cs="宋体"/>
          <w:color w:val="757474"/>
          <w:sz w:val="18"/>
          <w:szCs w:val="18"/>
          <w:u w:val="single" w:color="D43838"/>
        </w:rPr>
        <w:lastRenderedPageBreak/>
        <w:t xml:space="preserve"> </w:t>
      </w:r>
      <w:r>
        <w:rPr>
          <w:rFonts w:ascii="宋体" w:eastAsia="宋体" w:hAnsi="宋体" w:cs="宋体"/>
          <w:color w:val="757474"/>
          <w:sz w:val="18"/>
          <w:szCs w:val="18"/>
          <w:u w:val="single" w:color="D43838"/>
        </w:rPr>
        <w:tab/>
      </w:r>
      <w:r>
        <w:rPr>
          <w:rFonts w:ascii="宋体" w:eastAsia="宋体" w:hAnsi="宋体" w:cs="宋体"/>
          <w:color w:val="757474"/>
          <w:w w:val="96"/>
          <w:sz w:val="18"/>
          <w:szCs w:val="18"/>
          <w:u w:val="single" w:color="D43838"/>
        </w:rPr>
        <w:t>添</w:t>
      </w:r>
      <w:r>
        <w:rPr>
          <w:rFonts w:ascii="宋体" w:eastAsia="宋体" w:hAnsi="宋体" w:cs="宋体"/>
          <w:color w:val="757474"/>
          <w:spacing w:val="-16"/>
          <w:w w:val="96"/>
          <w:sz w:val="18"/>
          <w:szCs w:val="18"/>
          <w:u w:val="single" w:color="D43838"/>
        </w:rPr>
        <w:t>加</w:t>
      </w:r>
      <w:r>
        <w:rPr>
          <w:rFonts w:ascii="宋体" w:eastAsia="宋体" w:hAnsi="宋体" w:cs="宋体"/>
          <w:color w:val="8F8F8E"/>
          <w:spacing w:val="-9"/>
          <w:w w:val="88"/>
          <w:sz w:val="18"/>
          <w:szCs w:val="18"/>
          <w:u w:val="single" w:color="D43838"/>
        </w:rPr>
        <w:t>业</w:t>
      </w:r>
      <w:r>
        <w:rPr>
          <w:rFonts w:ascii="宋体" w:eastAsia="宋体" w:hAnsi="宋体" w:cs="宋体"/>
          <w:color w:val="757474"/>
          <w:w w:val="99"/>
          <w:sz w:val="18"/>
          <w:szCs w:val="18"/>
          <w:u w:val="single" w:color="D43838"/>
        </w:rPr>
        <w:t>务</w:t>
      </w:r>
      <w:r>
        <w:rPr>
          <w:rFonts w:ascii="宋体" w:eastAsia="宋体" w:hAnsi="宋体" w:cs="宋体"/>
          <w:color w:val="757474"/>
          <w:sz w:val="18"/>
          <w:szCs w:val="18"/>
          <w:u w:val="single" w:color="D43838"/>
        </w:rPr>
        <w:t xml:space="preserve"> </w:t>
      </w:r>
      <w:r>
        <w:rPr>
          <w:rFonts w:ascii="宋体" w:eastAsia="宋体" w:hAnsi="宋体" w:cs="宋体"/>
          <w:color w:val="757474"/>
          <w:sz w:val="18"/>
          <w:szCs w:val="18"/>
          <w:u w:val="single" w:color="D43838"/>
        </w:rPr>
        <w:tab/>
      </w:r>
    </w:p>
    <w:p w:rsidR="000B7B9A" w:rsidRDefault="000B7B9A" w:rsidP="000B7B9A">
      <w:pPr>
        <w:tabs>
          <w:tab w:val="left" w:pos="2943"/>
        </w:tabs>
        <w:spacing w:line="9" w:lineRule="exact"/>
        <w:ind w:left="2112"/>
        <w:rPr>
          <w:rFonts w:ascii="Times New Roman" w:eastAsia="Times New Roman" w:hAnsi="Times New Roman" w:cs="Times New Roman"/>
          <w:sz w:val="17"/>
          <w:szCs w:val="17"/>
        </w:rPr>
      </w:pPr>
      <w:r>
        <w:rPr>
          <w:rFonts w:ascii="Arial" w:eastAsia="Arial" w:hAnsi="Arial" w:cs="Arial"/>
          <w:color w:val="757474"/>
          <w:spacing w:val="-87"/>
          <w:w w:val="115"/>
          <w:sz w:val="11"/>
          <w:szCs w:val="11"/>
        </w:rPr>
        <w:t>l</w:t>
      </w:r>
      <w:r>
        <w:rPr>
          <w:rFonts w:ascii="宋体" w:eastAsia="宋体" w:hAnsi="宋体" w:cs="宋体"/>
          <w:color w:val="757474"/>
          <w:w w:val="115"/>
          <w:sz w:val="17"/>
          <w:szCs w:val="17"/>
        </w:rPr>
        <w:t>贼</w:t>
      </w:r>
      <w:r>
        <w:rPr>
          <w:rFonts w:ascii="宋体" w:eastAsia="宋体" w:hAnsi="宋体" w:cs="宋体"/>
          <w:color w:val="757474"/>
          <w:w w:val="115"/>
          <w:sz w:val="17"/>
          <w:szCs w:val="17"/>
        </w:rPr>
        <w:tab/>
      </w:r>
      <w:r>
        <w:rPr>
          <w:rFonts w:ascii="宋体" w:eastAsia="宋体" w:hAnsi="宋体" w:cs="宋体"/>
          <w:color w:val="D42526"/>
          <w:w w:val="95"/>
          <w:position w:val="-7"/>
          <w:sz w:val="38"/>
          <w:szCs w:val="38"/>
        </w:rPr>
        <w:t>〉</w:t>
      </w:r>
      <w:r>
        <w:rPr>
          <w:rFonts w:ascii="宋体" w:eastAsia="宋体" w:hAnsi="宋体" w:cs="宋体"/>
          <w:color w:val="D42526"/>
          <w:spacing w:val="1"/>
          <w:w w:val="95"/>
          <w:position w:val="-7"/>
          <w:sz w:val="38"/>
          <w:szCs w:val="38"/>
        </w:rPr>
        <w:t xml:space="preserve"> </w:t>
      </w:r>
      <w:r>
        <w:rPr>
          <w:rFonts w:ascii="宋体" w:eastAsia="宋体" w:hAnsi="宋体" w:cs="宋体"/>
          <w:color w:val="757474"/>
          <w:w w:val="60"/>
          <w:position w:val="1"/>
          <w:sz w:val="28"/>
          <w:szCs w:val="28"/>
        </w:rPr>
        <w:t>‘</w:t>
      </w:r>
      <w:r>
        <w:rPr>
          <w:rFonts w:ascii="宋体" w:eastAsia="宋体" w:hAnsi="宋体" w:cs="宋体"/>
          <w:color w:val="757474"/>
          <w:spacing w:val="49"/>
          <w:w w:val="60"/>
          <w:position w:val="1"/>
          <w:sz w:val="28"/>
          <w:szCs w:val="28"/>
        </w:rPr>
        <w:t xml:space="preserve"> </w:t>
      </w:r>
      <w:r>
        <w:rPr>
          <w:rFonts w:ascii="Times New Roman" w:eastAsia="Times New Roman" w:hAnsi="Times New Roman" w:cs="Times New Roman"/>
          <w:color w:val="A7A7A7"/>
          <w:w w:val="95"/>
          <w:position w:val="1"/>
          <w:sz w:val="17"/>
          <w:szCs w:val="17"/>
        </w:rPr>
        <w:t xml:space="preserve">8 </w:t>
      </w:r>
      <w:r>
        <w:rPr>
          <w:rFonts w:ascii="Times New Roman" w:eastAsia="Times New Roman" w:hAnsi="Times New Roman" w:cs="Times New Roman"/>
          <w:color w:val="A7A7A7"/>
          <w:spacing w:val="13"/>
          <w:w w:val="95"/>
          <w:position w:val="1"/>
          <w:sz w:val="17"/>
          <w:szCs w:val="17"/>
        </w:rPr>
        <w:t xml:space="preserve"> </w:t>
      </w:r>
      <w:r>
        <w:rPr>
          <w:rFonts w:ascii="Times New Roman" w:eastAsia="Times New Roman" w:hAnsi="Times New Roman" w:cs="Times New Roman"/>
          <w:color w:val="A7A7A7"/>
          <w:w w:val="95"/>
          <w:position w:val="1"/>
          <w:sz w:val="17"/>
          <w:szCs w:val="17"/>
        </w:rPr>
        <w:t>12</w:t>
      </w:r>
      <w:r>
        <w:rPr>
          <w:rFonts w:ascii="Times New Roman" w:eastAsia="Times New Roman" w:hAnsi="Times New Roman" w:cs="Times New Roman"/>
          <w:color w:val="A7A7A7"/>
          <w:spacing w:val="25"/>
          <w:w w:val="95"/>
          <w:position w:val="1"/>
          <w:sz w:val="17"/>
          <w:szCs w:val="17"/>
        </w:rPr>
        <w:t xml:space="preserve"> </w:t>
      </w:r>
      <w:r>
        <w:rPr>
          <w:rFonts w:ascii="Times New Roman" w:eastAsia="Times New Roman" w:hAnsi="Times New Roman" w:cs="Times New Roman"/>
          <w:color w:val="A7A7A7"/>
          <w:w w:val="95"/>
          <w:position w:val="1"/>
          <w:sz w:val="17"/>
          <w:szCs w:val="17"/>
        </w:rPr>
        <w:t>16</w:t>
      </w:r>
      <w:r>
        <w:rPr>
          <w:rFonts w:ascii="Times New Roman" w:eastAsia="Times New Roman" w:hAnsi="Times New Roman" w:cs="Times New Roman"/>
          <w:color w:val="A7A7A7"/>
          <w:spacing w:val="-3"/>
          <w:w w:val="95"/>
          <w:position w:val="1"/>
          <w:sz w:val="17"/>
          <w:szCs w:val="17"/>
        </w:rPr>
        <w:t xml:space="preserve"> </w:t>
      </w:r>
      <w:r>
        <w:rPr>
          <w:rFonts w:ascii="Times New Roman" w:eastAsia="Times New Roman" w:hAnsi="Times New Roman" w:cs="Times New Roman"/>
          <w:color w:val="A7A7A7"/>
          <w:w w:val="95"/>
          <w:position w:val="1"/>
          <w:sz w:val="17"/>
          <w:szCs w:val="17"/>
        </w:rPr>
        <w:t>20</w:t>
      </w:r>
      <w:r>
        <w:rPr>
          <w:rFonts w:ascii="Times New Roman" w:eastAsia="Times New Roman" w:hAnsi="Times New Roman" w:cs="Times New Roman"/>
          <w:color w:val="A7A7A7"/>
          <w:spacing w:val="10"/>
          <w:w w:val="95"/>
          <w:position w:val="1"/>
          <w:sz w:val="17"/>
          <w:szCs w:val="17"/>
        </w:rPr>
        <w:t xml:space="preserve"> </w:t>
      </w:r>
      <w:r>
        <w:rPr>
          <w:rFonts w:ascii="Times New Roman" w:eastAsia="Times New Roman" w:hAnsi="Times New Roman" w:cs="Times New Roman"/>
          <w:color w:val="8F8F8E"/>
          <w:w w:val="95"/>
          <w:position w:val="1"/>
          <w:sz w:val="17"/>
          <w:szCs w:val="17"/>
        </w:rPr>
        <w:t>24</w:t>
      </w:r>
      <w:r>
        <w:rPr>
          <w:rFonts w:ascii="Times New Roman" w:eastAsia="Times New Roman" w:hAnsi="Times New Roman" w:cs="Times New Roman"/>
          <w:color w:val="8F8F8E"/>
          <w:spacing w:val="27"/>
          <w:w w:val="95"/>
          <w:position w:val="1"/>
          <w:sz w:val="17"/>
          <w:szCs w:val="17"/>
        </w:rPr>
        <w:t xml:space="preserve"> </w:t>
      </w:r>
      <w:r>
        <w:rPr>
          <w:rFonts w:ascii="Times New Roman" w:eastAsia="Times New Roman" w:hAnsi="Times New Roman" w:cs="Times New Roman"/>
          <w:color w:val="A7A7A7"/>
          <w:w w:val="95"/>
          <w:position w:val="1"/>
          <w:sz w:val="17"/>
          <w:szCs w:val="17"/>
        </w:rPr>
        <w:t>28</w:t>
      </w:r>
    </w:p>
    <w:p w:rsidR="000B7B9A" w:rsidRDefault="000B7B9A" w:rsidP="000B7B9A">
      <w:pPr>
        <w:spacing w:line="343" w:lineRule="exact"/>
        <w:jc w:val="right"/>
        <w:rPr>
          <w:rFonts w:ascii="宋体" w:eastAsia="宋体" w:hAnsi="宋体" w:cs="宋体"/>
          <w:sz w:val="36"/>
          <w:szCs w:val="36"/>
        </w:rPr>
      </w:pPr>
      <w:r>
        <w:rPr>
          <w:w w:val="55"/>
        </w:rPr>
        <w:br w:type="column"/>
      </w:r>
      <w:r>
        <w:rPr>
          <w:rFonts w:ascii="Times New Roman" w:eastAsia="Times New Roman" w:hAnsi="Times New Roman" w:cs="Times New Roman"/>
          <w:color w:val="A7A7A7"/>
          <w:w w:val="55"/>
          <w:sz w:val="17"/>
          <w:szCs w:val="17"/>
        </w:rPr>
        <w:lastRenderedPageBreak/>
        <w:t>20</w:t>
      </w:r>
      <w:r>
        <w:rPr>
          <w:rFonts w:ascii="Times New Roman" w:eastAsia="Times New Roman" w:hAnsi="Times New Roman" w:cs="Times New Roman"/>
          <w:color w:val="A7A7A7"/>
          <w:spacing w:val="-11"/>
          <w:w w:val="55"/>
          <w:sz w:val="17"/>
          <w:szCs w:val="17"/>
        </w:rPr>
        <w:t>'</w:t>
      </w:r>
      <w:r>
        <w:rPr>
          <w:rFonts w:ascii="宋体" w:eastAsia="宋体" w:hAnsi="宋体" w:cs="宋体"/>
          <w:color w:val="A7A7A7"/>
          <w:w w:val="55"/>
          <w:sz w:val="36"/>
          <w:szCs w:val="36"/>
        </w:rPr>
        <w:t>‘</w:t>
      </w:r>
    </w:p>
    <w:p w:rsidR="000B7B9A" w:rsidRDefault="000B7B9A" w:rsidP="000B7B9A">
      <w:pPr>
        <w:spacing w:line="343" w:lineRule="exact"/>
        <w:ind w:left="-4"/>
        <w:rPr>
          <w:rFonts w:ascii="Times New Roman" w:eastAsia="Times New Roman" w:hAnsi="Times New Roman" w:cs="Times New Roman"/>
          <w:sz w:val="17"/>
          <w:szCs w:val="17"/>
        </w:rPr>
      </w:pPr>
      <w:r>
        <w:br w:type="column"/>
      </w:r>
      <w:r>
        <w:rPr>
          <w:rFonts w:ascii="宋体" w:eastAsia="宋体" w:hAnsi="宋体" w:cs="宋体"/>
          <w:color w:val="A7A7A7"/>
          <w:spacing w:val="-219"/>
          <w:sz w:val="50"/>
          <w:szCs w:val="50"/>
        </w:rPr>
        <w:lastRenderedPageBreak/>
        <w:t>。</w:t>
      </w:r>
      <w:r>
        <w:rPr>
          <w:rFonts w:ascii="Times New Roman" w:eastAsia="Times New Roman" w:hAnsi="Times New Roman" w:cs="Times New Roman"/>
          <w:color w:val="757474"/>
          <w:sz w:val="17"/>
          <w:szCs w:val="17"/>
        </w:rPr>
        <w:t xml:space="preserve">4  </w:t>
      </w:r>
      <w:r>
        <w:rPr>
          <w:rFonts w:ascii="Times New Roman" w:eastAsia="Times New Roman" w:hAnsi="Times New Roman" w:cs="Times New Roman"/>
          <w:color w:val="757474"/>
          <w:spacing w:val="3"/>
          <w:sz w:val="17"/>
          <w:szCs w:val="17"/>
        </w:rPr>
        <w:t xml:space="preserve"> </w:t>
      </w:r>
      <w:r>
        <w:rPr>
          <w:rFonts w:ascii="Times New Roman" w:eastAsia="Times New Roman" w:hAnsi="Times New Roman" w:cs="Times New Roman"/>
          <w:color w:val="8F8F8E"/>
          <w:sz w:val="17"/>
          <w:szCs w:val="17"/>
        </w:rPr>
        <w:t xml:space="preserve">8 </w:t>
      </w:r>
      <w:r>
        <w:rPr>
          <w:rFonts w:ascii="Times New Roman" w:eastAsia="Times New Roman" w:hAnsi="Times New Roman" w:cs="Times New Roman"/>
          <w:color w:val="8F8F8E"/>
          <w:spacing w:val="5"/>
          <w:sz w:val="17"/>
          <w:szCs w:val="17"/>
        </w:rPr>
        <w:t xml:space="preserve"> </w:t>
      </w:r>
      <w:r>
        <w:rPr>
          <w:rFonts w:ascii="Times New Roman" w:eastAsia="Times New Roman" w:hAnsi="Times New Roman" w:cs="Times New Roman"/>
          <w:color w:val="A7A7A7"/>
          <w:sz w:val="17"/>
          <w:szCs w:val="17"/>
        </w:rPr>
        <w:t>12</w:t>
      </w:r>
      <w:r>
        <w:rPr>
          <w:rFonts w:ascii="Times New Roman" w:eastAsia="Times New Roman" w:hAnsi="Times New Roman" w:cs="Times New Roman"/>
          <w:color w:val="A7A7A7"/>
          <w:spacing w:val="20"/>
          <w:sz w:val="17"/>
          <w:szCs w:val="17"/>
        </w:rPr>
        <w:t xml:space="preserve"> </w:t>
      </w:r>
      <w:r>
        <w:rPr>
          <w:rFonts w:ascii="Times New Roman" w:eastAsia="Times New Roman" w:hAnsi="Times New Roman" w:cs="Times New Roman"/>
          <w:color w:val="8F8F8E"/>
          <w:spacing w:val="-26"/>
          <w:sz w:val="17"/>
          <w:szCs w:val="17"/>
        </w:rPr>
        <w:t>1</w:t>
      </w:r>
      <w:r>
        <w:rPr>
          <w:rFonts w:ascii="Times New Roman" w:eastAsia="Times New Roman" w:hAnsi="Times New Roman" w:cs="Times New Roman"/>
          <w:color w:val="A7A7A7"/>
          <w:sz w:val="17"/>
          <w:szCs w:val="17"/>
        </w:rPr>
        <w:t>6</w:t>
      </w:r>
      <w:r>
        <w:rPr>
          <w:rFonts w:ascii="Times New Roman" w:eastAsia="Times New Roman" w:hAnsi="Times New Roman" w:cs="Times New Roman"/>
          <w:color w:val="A7A7A7"/>
          <w:spacing w:val="-2"/>
          <w:sz w:val="17"/>
          <w:szCs w:val="17"/>
        </w:rPr>
        <w:t xml:space="preserve"> </w:t>
      </w:r>
      <w:r>
        <w:rPr>
          <w:rFonts w:ascii="Times New Roman" w:eastAsia="Times New Roman" w:hAnsi="Times New Roman" w:cs="Times New Roman"/>
          <w:color w:val="A7A7A7"/>
          <w:spacing w:val="-11"/>
          <w:sz w:val="17"/>
          <w:szCs w:val="17"/>
        </w:rPr>
        <w:t>2</w:t>
      </w:r>
      <w:r>
        <w:rPr>
          <w:rFonts w:ascii="Times New Roman" w:eastAsia="Times New Roman" w:hAnsi="Times New Roman" w:cs="Times New Roman"/>
          <w:color w:val="8F8F8E"/>
          <w:sz w:val="17"/>
          <w:szCs w:val="17"/>
        </w:rPr>
        <w:t>0</w:t>
      </w:r>
      <w:r>
        <w:rPr>
          <w:rFonts w:ascii="Times New Roman" w:eastAsia="Times New Roman" w:hAnsi="Times New Roman" w:cs="Times New Roman"/>
          <w:color w:val="8F8F8E"/>
          <w:spacing w:val="2"/>
          <w:sz w:val="17"/>
          <w:szCs w:val="17"/>
        </w:rPr>
        <w:t xml:space="preserve"> </w:t>
      </w:r>
      <w:r>
        <w:rPr>
          <w:rFonts w:ascii="Times New Roman" w:eastAsia="Times New Roman" w:hAnsi="Times New Roman" w:cs="Times New Roman"/>
          <w:color w:val="A7A7A7"/>
          <w:spacing w:val="-11"/>
          <w:sz w:val="17"/>
          <w:szCs w:val="17"/>
        </w:rPr>
        <w:t>2</w:t>
      </w:r>
      <w:r>
        <w:rPr>
          <w:rFonts w:ascii="Times New Roman" w:eastAsia="Times New Roman" w:hAnsi="Times New Roman" w:cs="Times New Roman"/>
          <w:color w:val="8F8F8E"/>
          <w:sz w:val="17"/>
          <w:szCs w:val="17"/>
        </w:rPr>
        <w:t>4</w:t>
      </w:r>
      <w:r>
        <w:rPr>
          <w:rFonts w:ascii="Times New Roman" w:eastAsia="Times New Roman" w:hAnsi="Times New Roman" w:cs="Times New Roman"/>
          <w:color w:val="8F8F8E"/>
          <w:spacing w:val="20"/>
          <w:sz w:val="17"/>
          <w:szCs w:val="17"/>
        </w:rPr>
        <w:t xml:space="preserve"> </w:t>
      </w:r>
      <w:r>
        <w:rPr>
          <w:rFonts w:ascii="Times New Roman" w:eastAsia="Times New Roman" w:hAnsi="Times New Roman" w:cs="Times New Roman"/>
          <w:color w:val="A7A7A7"/>
          <w:sz w:val="17"/>
          <w:szCs w:val="17"/>
        </w:rPr>
        <w:t>28</w:t>
      </w:r>
    </w:p>
    <w:p w:rsidR="000B7B9A" w:rsidRDefault="000B7B9A" w:rsidP="000B7B9A">
      <w:pPr>
        <w:spacing w:line="343" w:lineRule="exact"/>
        <w:rPr>
          <w:rFonts w:ascii="Times New Roman" w:eastAsia="Times New Roman" w:hAnsi="Times New Roman" w:cs="Times New Roman"/>
          <w:sz w:val="17"/>
          <w:szCs w:val="17"/>
        </w:rPr>
        <w:sectPr w:rsidR="000B7B9A">
          <w:type w:val="continuous"/>
          <w:pgSz w:w="12240" w:h="15840"/>
          <w:pgMar w:top="1480" w:right="160" w:bottom="280" w:left="680" w:header="720" w:footer="720" w:gutter="0"/>
          <w:cols w:num="4" w:space="720" w:equalWidth="0">
            <w:col w:w="2817" w:space="40"/>
            <w:col w:w="4994" w:space="40"/>
            <w:col w:w="1669" w:space="40"/>
            <w:col w:w="1800"/>
          </w:cols>
        </w:sectPr>
      </w:pPr>
    </w:p>
    <w:p w:rsidR="000B7B9A" w:rsidRDefault="000B7B9A" w:rsidP="000B7B9A">
      <w:pPr>
        <w:spacing w:line="108" w:lineRule="atLeast"/>
        <w:ind w:right="1778"/>
        <w:jc w:val="right"/>
        <w:rPr>
          <w:rFonts w:ascii="宋体" w:eastAsia="宋体" w:hAnsi="宋体" w:cs="宋体"/>
          <w:sz w:val="17"/>
          <w:szCs w:val="17"/>
        </w:rPr>
      </w:pPr>
      <w:r>
        <w:rPr>
          <w:rFonts w:ascii="宋体" w:eastAsia="宋体" w:hAnsi="宋体" w:cs="宋体"/>
          <w:color w:val="A7A7A7"/>
          <w:w w:val="60"/>
          <w:sz w:val="17"/>
          <w:szCs w:val="17"/>
        </w:rPr>
        <w:lastRenderedPageBreak/>
        <w:t>。，‘</w:t>
      </w:r>
    </w:p>
    <w:p w:rsidR="000B7B9A" w:rsidRDefault="000B7B9A" w:rsidP="000B7B9A">
      <w:pPr>
        <w:spacing w:line="108" w:lineRule="atLeast"/>
        <w:jc w:val="right"/>
        <w:rPr>
          <w:rFonts w:ascii="宋体" w:eastAsia="宋体" w:hAnsi="宋体" w:cs="宋体"/>
          <w:sz w:val="17"/>
          <w:szCs w:val="17"/>
        </w:rPr>
        <w:sectPr w:rsidR="000B7B9A">
          <w:type w:val="continuous"/>
          <w:pgSz w:w="12240" w:h="15840"/>
          <w:pgMar w:top="1480" w:right="160" w:bottom="280" w:left="680" w:header="720" w:footer="720" w:gutter="0"/>
          <w:cols w:space="720"/>
        </w:sectPr>
      </w:pPr>
    </w:p>
    <w:p w:rsidR="000B7B9A" w:rsidRDefault="000B7B9A" w:rsidP="000B7B9A">
      <w:pPr>
        <w:spacing w:before="9" w:line="130" w:lineRule="exact"/>
        <w:rPr>
          <w:sz w:val="13"/>
          <w:szCs w:val="13"/>
        </w:rPr>
      </w:pPr>
    </w:p>
    <w:p w:rsidR="000B7B9A" w:rsidRDefault="000B7B9A" w:rsidP="000B7B9A">
      <w:pPr>
        <w:ind w:left="316"/>
        <w:jc w:val="center"/>
        <w:rPr>
          <w:rFonts w:ascii="Courier New" w:eastAsia="Courier New" w:hAnsi="Courier New" w:cs="Courier New"/>
          <w:sz w:val="25"/>
          <w:szCs w:val="25"/>
        </w:rPr>
      </w:pPr>
      <w:r>
        <w:rPr>
          <w:rFonts w:ascii="Courier New" w:eastAsia="Courier New" w:hAnsi="Courier New" w:cs="Courier New"/>
          <w:color w:val="4B494C"/>
          <w:w w:val="115"/>
          <w:sz w:val="25"/>
          <w:szCs w:val="25"/>
        </w:rPr>
        <w:t>.</w:t>
      </w:r>
      <w:r>
        <w:rPr>
          <w:rFonts w:ascii="Courier New" w:eastAsia="Courier New" w:hAnsi="Courier New" w:cs="Courier New"/>
          <w:color w:val="4B494C"/>
          <w:spacing w:val="-74"/>
          <w:w w:val="115"/>
          <w:sz w:val="25"/>
          <w:szCs w:val="25"/>
        </w:rPr>
        <w:t>S</w:t>
      </w:r>
      <w:r>
        <w:rPr>
          <w:rFonts w:ascii="Courier New" w:eastAsia="Courier New" w:hAnsi="Courier New" w:cs="Courier New"/>
          <w:color w:val="211F26"/>
          <w:spacing w:val="14"/>
          <w:w w:val="115"/>
          <w:sz w:val="25"/>
          <w:szCs w:val="25"/>
        </w:rPr>
        <w:t>M</w:t>
      </w:r>
      <w:r>
        <w:rPr>
          <w:rFonts w:ascii="Courier New" w:eastAsia="Courier New" w:hAnsi="Courier New" w:cs="Courier New"/>
          <w:color w:val="4B494C"/>
          <w:w w:val="115"/>
          <w:sz w:val="25"/>
          <w:szCs w:val="25"/>
        </w:rPr>
        <w:t>S</w:t>
      </w:r>
    </w:p>
    <w:p w:rsidR="000B7B9A" w:rsidRDefault="000B7B9A" w:rsidP="000B7B9A">
      <w:pPr>
        <w:spacing w:before="74"/>
        <w:ind w:left="344"/>
        <w:jc w:val="center"/>
        <w:rPr>
          <w:rFonts w:ascii="宋体" w:eastAsia="宋体" w:hAnsi="宋体" w:cs="宋体"/>
          <w:sz w:val="18"/>
          <w:szCs w:val="18"/>
        </w:rPr>
      </w:pPr>
      <w:r>
        <w:rPr>
          <w:rFonts w:ascii="宋体" w:eastAsia="宋体" w:hAnsi="宋体" w:cs="宋体"/>
          <w:color w:val="4B494C"/>
          <w:spacing w:val="-48"/>
          <w:w w:val="115"/>
          <w:sz w:val="18"/>
          <w:szCs w:val="18"/>
        </w:rPr>
        <w:t>节</w:t>
      </w:r>
      <w:r>
        <w:rPr>
          <w:rFonts w:ascii="宋体" w:eastAsia="宋体" w:hAnsi="宋体" w:cs="宋体"/>
          <w:color w:val="757474"/>
          <w:w w:val="115"/>
          <w:sz w:val="18"/>
          <w:szCs w:val="18"/>
        </w:rPr>
        <w:t>点</w:t>
      </w:r>
    </w:p>
    <w:p w:rsidR="000B7B9A" w:rsidRDefault="000B7B9A" w:rsidP="000B7B9A">
      <w:pPr>
        <w:spacing w:before="4" w:line="100" w:lineRule="exact"/>
        <w:rPr>
          <w:sz w:val="10"/>
          <w:szCs w:val="1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ind w:left="1300"/>
        <w:rPr>
          <w:rFonts w:ascii="Arial" w:eastAsia="Arial" w:hAnsi="Arial" w:cs="Arial"/>
          <w:sz w:val="35"/>
          <w:szCs w:val="35"/>
        </w:rPr>
      </w:pPr>
      <w:r>
        <w:rPr>
          <w:rFonts w:ascii="宋体" w:eastAsia="宋体" w:hAnsi="宋体" w:cs="宋体"/>
          <w:color w:val="D48865"/>
          <w:spacing w:val="29"/>
          <w:w w:val="125"/>
          <w:sz w:val="54"/>
          <w:szCs w:val="54"/>
        </w:rPr>
        <w:t>幸</w:t>
      </w:r>
      <w:r>
        <w:rPr>
          <w:rFonts w:ascii="宋体" w:eastAsia="宋体" w:hAnsi="宋体" w:cs="宋体"/>
          <w:color w:val="010000"/>
          <w:spacing w:val="-164"/>
          <w:w w:val="125"/>
          <w:sz w:val="54"/>
          <w:szCs w:val="54"/>
        </w:rPr>
        <w:t>问</w:t>
      </w:r>
      <w:r>
        <w:rPr>
          <w:rFonts w:ascii="Arial" w:eastAsia="Arial" w:hAnsi="Arial" w:cs="Arial"/>
          <w:color w:val="010000"/>
          <w:w w:val="125"/>
          <w:sz w:val="35"/>
          <w:szCs w:val="35"/>
        </w:rPr>
        <w:t>uoia</w:t>
      </w:r>
    </w:p>
    <w:p w:rsidR="000B7B9A" w:rsidRDefault="000B7B9A" w:rsidP="000B7B9A">
      <w:pPr>
        <w:spacing w:before="19" w:line="240" w:lineRule="exact"/>
        <w:rPr>
          <w:sz w:val="24"/>
          <w:szCs w:val="24"/>
        </w:rPr>
      </w:pPr>
      <w:r>
        <w:br w:type="column"/>
      </w:r>
    </w:p>
    <w:p w:rsidR="000B7B9A" w:rsidRDefault="00035F6E" w:rsidP="000B7B9A">
      <w:pPr>
        <w:ind w:left="1252"/>
        <w:rPr>
          <w:rFonts w:ascii="宋体" w:eastAsia="宋体" w:hAnsi="宋体" w:cs="宋体"/>
          <w:sz w:val="19"/>
          <w:szCs w:val="19"/>
        </w:rPr>
      </w:pPr>
      <w:r w:rsidRPr="00035F6E">
        <w:rPr>
          <w:rFonts w:eastAsiaTheme="minorHAnsi"/>
        </w:rPr>
        <w:pict>
          <v:group id="_x0000_s4871" style="position:absolute;left:0;text-align:left;margin-left:252pt;margin-top:-1.6pt;width:96.75pt;height:.1pt;z-index:-251224064;mso-position-horizontal-relative:page" coordorigin="5040,-32" coordsize="1935,2">
            <v:shape id="_x0000_s4872" style="position:absolute;left:5040;top:-32;width:1935;height:2" coordorigin="5040,-32" coordsize="1935,0" path="m5040,-32r1935,e" filled="f">
              <v:path arrowok="t"/>
            </v:shape>
            <w10:wrap anchorx="page"/>
          </v:group>
        </w:pict>
      </w:r>
      <w:r w:rsidR="000B7B9A">
        <w:rPr>
          <w:rFonts w:ascii="宋体" w:eastAsia="宋体" w:hAnsi="宋体" w:cs="宋体"/>
          <w:color w:val="757474"/>
          <w:w w:val="70"/>
          <w:sz w:val="19"/>
          <w:szCs w:val="19"/>
        </w:rPr>
        <w:t>理</w:t>
      </w:r>
      <w:r w:rsidR="000B7B9A">
        <w:rPr>
          <w:rFonts w:ascii="宋体" w:eastAsia="宋体" w:hAnsi="宋体" w:cs="宋体"/>
          <w:color w:val="757474"/>
          <w:spacing w:val="-31"/>
          <w:w w:val="70"/>
          <w:sz w:val="19"/>
          <w:szCs w:val="19"/>
        </w:rPr>
        <w:t>晤</w:t>
      </w:r>
      <w:r w:rsidR="000B7B9A">
        <w:rPr>
          <w:rFonts w:ascii="宋体" w:eastAsia="宋体" w:hAnsi="宋体" w:cs="宋体"/>
          <w:color w:val="5C595C"/>
          <w:w w:val="70"/>
          <w:sz w:val="19"/>
          <w:szCs w:val="19"/>
        </w:rPr>
        <w:t>:Jl</w:t>
      </w:r>
      <w:r w:rsidR="000B7B9A">
        <w:rPr>
          <w:rFonts w:ascii="宋体" w:eastAsia="宋体" w:hAnsi="宋体" w:cs="宋体"/>
          <w:color w:val="5C595C"/>
          <w:spacing w:val="-30"/>
          <w:w w:val="70"/>
          <w:sz w:val="19"/>
          <w:szCs w:val="19"/>
        </w:rPr>
        <w:t>l</w:t>
      </w:r>
      <w:r w:rsidR="000B7B9A">
        <w:rPr>
          <w:rFonts w:ascii="宋体" w:eastAsia="宋体" w:hAnsi="宋体" w:cs="宋体"/>
          <w:color w:val="757474"/>
          <w:w w:val="70"/>
          <w:sz w:val="19"/>
          <w:szCs w:val="19"/>
        </w:rPr>
        <w:t>fI:</w:t>
      </w:r>
    </w:p>
    <w:p w:rsidR="000B7B9A" w:rsidRDefault="000B7B9A" w:rsidP="000B7B9A">
      <w:pPr>
        <w:spacing w:line="200" w:lineRule="exact"/>
        <w:rPr>
          <w:sz w:val="20"/>
          <w:szCs w:val="20"/>
        </w:rPr>
      </w:pPr>
      <w:r>
        <w:br w:type="column"/>
      </w:r>
    </w:p>
    <w:p w:rsidR="000B7B9A" w:rsidRDefault="000B7B9A" w:rsidP="000B7B9A">
      <w:pPr>
        <w:spacing w:before="2" w:line="280" w:lineRule="exact"/>
        <w:rPr>
          <w:sz w:val="28"/>
          <w:szCs w:val="28"/>
        </w:rPr>
      </w:pPr>
    </w:p>
    <w:p w:rsidR="000B7B9A" w:rsidRDefault="000B7B9A" w:rsidP="000B7B9A">
      <w:pPr>
        <w:ind w:left="-24"/>
        <w:rPr>
          <w:rFonts w:ascii="宋体" w:eastAsia="宋体" w:hAnsi="宋体" w:cs="宋体"/>
          <w:sz w:val="18"/>
          <w:szCs w:val="18"/>
        </w:rPr>
      </w:pPr>
      <w:r>
        <w:rPr>
          <w:rFonts w:ascii="宋体" w:eastAsia="宋体" w:hAnsi="宋体" w:cs="宋体"/>
          <w:color w:val="757474"/>
          <w:w w:val="65"/>
          <w:sz w:val="18"/>
          <w:szCs w:val="18"/>
        </w:rPr>
        <w:t>-</w:t>
      </w:r>
      <w:r>
        <w:rPr>
          <w:rFonts w:ascii="宋体" w:eastAsia="宋体" w:hAnsi="宋体" w:cs="宋体"/>
          <w:color w:val="757474"/>
          <w:spacing w:val="-22"/>
          <w:w w:val="65"/>
          <w:sz w:val="18"/>
          <w:szCs w:val="18"/>
        </w:rPr>
        <w:t>、</w:t>
      </w:r>
      <w:r>
        <w:rPr>
          <w:rFonts w:ascii="宋体" w:eastAsia="宋体" w:hAnsi="宋体" w:cs="宋体"/>
          <w:color w:val="757474"/>
          <w:spacing w:val="-71"/>
          <w:w w:val="65"/>
          <w:sz w:val="18"/>
          <w:szCs w:val="18"/>
        </w:rPr>
        <w:t>'</w:t>
      </w:r>
      <w:r>
        <w:rPr>
          <w:rFonts w:ascii="宋体" w:eastAsia="宋体" w:hAnsi="宋体" w:cs="宋体"/>
          <w:color w:val="8F8F8E"/>
          <w:spacing w:val="-52"/>
          <w:w w:val="65"/>
          <w:sz w:val="18"/>
          <w:szCs w:val="18"/>
        </w:rPr>
        <w:t>叫</w:t>
      </w:r>
      <w:r>
        <w:rPr>
          <w:rFonts w:ascii="宋体" w:eastAsia="宋体" w:hAnsi="宋体" w:cs="宋体"/>
          <w:color w:val="5C595C"/>
          <w:w w:val="65"/>
          <w:sz w:val="18"/>
          <w:szCs w:val="18"/>
        </w:rPr>
        <w:t>‘</w:t>
      </w:r>
      <w:r>
        <w:rPr>
          <w:rFonts w:ascii="宋体" w:eastAsia="宋体" w:hAnsi="宋体" w:cs="宋体"/>
          <w:color w:val="5C595C"/>
          <w:spacing w:val="-67"/>
          <w:w w:val="65"/>
          <w:sz w:val="18"/>
          <w:szCs w:val="18"/>
        </w:rPr>
        <w:t>…</w:t>
      </w:r>
      <w:r>
        <w:rPr>
          <w:rFonts w:ascii="宋体" w:eastAsia="宋体" w:hAnsi="宋体" w:cs="宋体"/>
          <w:color w:val="323236"/>
          <w:w w:val="65"/>
          <w:sz w:val="18"/>
          <w:szCs w:val="18"/>
        </w:rPr>
        <w:t>_</w:t>
      </w:r>
      <w:r>
        <w:rPr>
          <w:rFonts w:ascii="宋体" w:eastAsia="宋体" w:hAnsi="宋体" w:cs="宋体"/>
          <w:color w:val="323236"/>
          <w:spacing w:val="-8"/>
          <w:w w:val="65"/>
          <w:sz w:val="18"/>
          <w:szCs w:val="18"/>
        </w:rPr>
        <w:t xml:space="preserve"> </w:t>
      </w:r>
      <w:r>
        <w:rPr>
          <w:rFonts w:ascii="宋体" w:eastAsia="宋体" w:hAnsi="宋体" w:cs="宋体"/>
          <w:color w:val="4B494C"/>
          <w:w w:val="65"/>
          <w:sz w:val="18"/>
          <w:szCs w:val="18"/>
        </w:rPr>
        <w:t>.咱...</w:t>
      </w:r>
    </w:p>
    <w:p w:rsidR="000B7B9A" w:rsidRDefault="000B7B9A" w:rsidP="000B7B9A">
      <w:pPr>
        <w:spacing w:line="204" w:lineRule="exact"/>
        <w:ind w:left="-39"/>
        <w:rPr>
          <w:rFonts w:ascii="Times New Roman" w:eastAsia="Times New Roman" w:hAnsi="Times New Roman" w:cs="Times New Roman"/>
          <w:sz w:val="16"/>
          <w:szCs w:val="16"/>
        </w:rPr>
      </w:pPr>
      <w:r>
        <w:rPr>
          <w:rFonts w:ascii="宋体" w:eastAsia="宋体" w:hAnsi="宋体" w:cs="宋体"/>
          <w:color w:val="C7C7C8"/>
          <w:w w:val="90"/>
          <w:sz w:val="14"/>
          <w:szCs w:val="14"/>
        </w:rPr>
        <w:t>。o</w:t>
      </w:r>
      <w:r>
        <w:rPr>
          <w:rFonts w:ascii="宋体" w:eastAsia="宋体" w:hAnsi="宋体" w:cs="宋体"/>
          <w:color w:val="C7C7C8"/>
          <w:spacing w:val="-54"/>
          <w:w w:val="90"/>
          <w:sz w:val="14"/>
          <w:szCs w:val="14"/>
        </w:rPr>
        <w:t>P</w:t>
      </w:r>
      <w:r>
        <w:rPr>
          <w:rFonts w:ascii="Arial" w:eastAsia="Arial" w:hAnsi="Arial" w:cs="Arial"/>
          <w:color w:val="C7C7C8"/>
          <w:spacing w:val="-10"/>
          <w:w w:val="90"/>
          <w:sz w:val="15"/>
          <w:szCs w:val="15"/>
        </w:rPr>
        <w:t>r</w:t>
      </w:r>
      <w:r>
        <w:rPr>
          <w:rFonts w:ascii="宋体" w:eastAsia="宋体" w:hAnsi="宋体" w:cs="宋体"/>
          <w:color w:val="C7C7C8"/>
          <w:spacing w:val="-48"/>
          <w:w w:val="90"/>
          <w:sz w:val="10"/>
          <w:szCs w:val="10"/>
        </w:rPr>
        <w:t>C</w:t>
      </w:r>
      <w:r>
        <w:rPr>
          <w:rFonts w:ascii="宋体" w:eastAsia="宋体" w:hAnsi="宋体" w:cs="宋体"/>
          <w:color w:val="C7C7C8"/>
          <w:w w:val="90"/>
          <w:sz w:val="14"/>
          <w:szCs w:val="14"/>
        </w:rPr>
        <w:t>.</w:t>
      </w:r>
      <w:r>
        <w:rPr>
          <w:rFonts w:ascii="宋体" w:eastAsia="宋体" w:hAnsi="宋体" w:cs="宋体"/>
          <w:color w:val="C7C7C8"/>
          <w:w w:val="90"/>
          <w:sz w:val="10"/>
          <w:szCs w:val="10"/>
        </w:rPr>
        <w:t>f</w:t>
      </w:r>
      <w:r>
        <w:rPr>
          <w:rFonts w:ascii="宋体" w:eastAsia="宋体" w:hAnsi="宋体" w:cs="宋体"/>
          <w:color w:val="C7C7C8"/>
          <w:spacing w:val="-8"/>
          <w:w w:val="90"/>
          <w:sz w:val="10"/>
          <w:szCs w:val="10"/>
        </w:rPr>
        <w:t>"</w:t>
      </w:r>
      <w:r>
        <w:rPr>
          <w:rFonts w:ascii="Times New Roman" w:eastAsia="Times New Roman" w:hAnsi="Times New Roman" w:cs="Times New Roman"/>
          <w:color w:val="C7C7C8"/>
          <w:w w:val="90"/>
          <w:sz w:val="16"/>
          <w:szCs w:val="16"/>
        </w:rPr>
        <w:t>"t</w:t>
      </w:r>
    </w:p>
    <w:p w:rsidR="000B7B9A" w:rsidRDefault="000B7B9A" w:rsidP="000B7B9A">
      <w:pPr>
        <w:spacing w:before="7" w:line="100" w:lineRule="exact"/>
        <w:rPr>
          <w:sz w:val="10"/>
          <w:szCs w:val="10"/>
        </w:rPr>
      </w:pPr>
    </w:p>
    <w:p w:rsidR="000B7B9A" w:rsidRDefault="000B7B9A" w:rsidP="000B7B9A">
      <w:pPr>
        <w:ind w:left="426"/>
        <w:rPr>
          <w:rFonts w:ascii="Times New Roman" w:eastAsia="Times New Roman" w:hAnsi="Times New Roman" w:cs="Times New Roman"/>
          <w:sz w:val="17"/>
          <w:szCs w:val="17"/>
        </w:rPr>
      </w:pPr>
      <w:r>
        <w:rPr>
          <w:rFonts w:eastAsiaTheme="minorHAnsi"/>
          <w:noProof/>
          <w:lang w:eastAsia="zh-CN"/>
        </w:rPr>
        <w:drawing>
          <wp:anchor distT="0" distB="0" distL="114300" distR="114300" simplePos="0" relativeHeight="252089344" behindDoc="1" locked="0" layoutInCell="1" allowOverlap="1">
            <wp:simplePos x="0" y="0"/>
            <wp:positionH relativeFrom="page">
              <wp:posOffset>4343400</wp:posOffset>
            </wp:positionH>
            <wp:positionV relativeFrom="paragraph">
              <wp:posOffset>5715</wp:posOffset>
            </wp:positionV>
            <wp:extent cx="1066800" cy="685800"/>
            <wp:effectExtent l="19050" t="0" r="0" b="0"/>
            <wp:wrapNone/>
            <wp:docPr id="2819" name="Picture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pic:cNvPicPr>
                      <a:picLocks noChangeAspect="1" noChangeArrowheads="1"/>
                    </pic:cNvPicPr>
                  </pic:nvPicPr>
                  <pic:blipFill>
                    <a:blip r:embed="rId121"/>
                    <a:srcRect/>
                    <a:stretch>
                      <a:fillRect/>
                    </a:stretch>
                  </pic:blipFill>
                  <pic:spPr bwMode="auto">
                    <a:xfrm>
                      <a:off x="0" y="0"/>
                      <a:ext cx="1066800" cy="685800"/>
                    </a:xfrm>
                    <a:prstGeom prst="rect">
                      <a:avLst/>
                    </a:prstGeom>
                    <a:noFill/>
                  </pic:spPr>
                </pic:pic>
              </a:graphicData>
            </a:graphic>
          </wp:anchor>
        </w:drawing>
      </w:r>
      <w:r w:rsidR="00035F6E" w:rsidRPr="00035F6E">
        <w:rPr>
          <w:rFonts w:eastAsiaTheme="minorHAnsi"/>
        </w:rPr>
        <w:pict>
          <v:shape id="_x0000_s4883" type="#_x0000_t202" style="position:absolute;left:0;text-align:left;margin-left:324pt;margin-top:9.4pt;width:16.15pt;height:14pt;z-index:-251216896;mso-position-horizontal-relative:page;mso-position-vertical-relative:text" filled="f" stroked="f">
            <v:textbox inset="0,0,0,0">
              <w:txbxContent>
                <w:p w:rsidR="000B7B9A" w:rsidRDefault="000B7B9A" w:rsidP="000B7B9A">
                  <w:pPr>
                    <w:spacing w:line="280" w:lineRule="exact"/>
                    <w:rPr>
                      <w:rFonts w:ascii="宋体" w:eastAsia="宋体" w:hAnsi="宋体" w:cs="宋体"/>
                      <w:sz w:val="28"/>
                      <w:szCs w:val="28"/>
                    </w:rPr>
                  </w:pPr>
                  <w:r>
                    <w:rPr>
                      <w:rFonts w:ascii="宋体" w:eastAsia="宋体" w:hAnsi="宋体" w:cs="宋体"/>
                      <w:color w:val="8F8F8E"/>
                      <w:spacing w:val="11"/>
                      <w:w w:val="40"/>
                      <w:sz w:val="28"/>
                      <w:szCs w:val="28"/>
                    </w:rPr>
                    <w:t>崎</w:t>
                  </w:r>
                  <w:r>
                    <w:rPr>
                      <w:rFonts w:ascii="宋体" w:eastAsia="宋体" w:hAnsi="宋体" w:cs="宋体"/>
                      <w:color w:val="A7A7A7"/>
                      <w:w w:val="40"/>
                      <w:sz w:val="28"/>
                      <w:szCs w:val="28"/>
                    </w:rPr>
                    <w:t>'‘</w:t>
                  </w:r>
                </w:p>
              </w:txbxContent>
            </v:textbox>
            <w10:wrap anchorx="page"/>
          </v:shape>
        </w:pict>
      </w:r>
      <w:r>
        <w:rPr>
          <w:rFonts w:ascii="Times New Roman" w:eastAsia="Times New Roman" w:hAnsi="Times New Roman" w:cs="Times New Roman"/>
          <w:color w:val="A7A7A7"/>
          <w:spacing w:val="-15"/>
          <w:w w:val="110"/>
          <w:sz w:val="17"/>
          <w:szCs w:val="17"/>
        </w:rPr>
        <w:t>6</w:t>
      </w:r>
      <w:r>
        <w:rPr>
          <w:rFonts w:ascii="Times New Roman" w:eastAsia="Times New Roman" w:hAnsi="Times New Roman" w:cs="Times New Roman"/>
          <w:color w:val="8F8F8E"/>
          <w:w w:val="110"/>
          <w:sz w:val="17"/>
          <w:szCs w:val="17"/>
        </w:rPr>
        <w:t>0</w:t>
      </w:r>
      <w:r>
        <w:rPr>
          <w:rFonts w:ascii="Times New Roman" w:eastAsia="Times New Roman" w:hAnsi="Times New Roman" w:cs="Times New Roman"/>
          <w:color w:val="8F8F8E"/>
          <w:spacing w:val="-35"/>
          <w:w w:val="110"/>
          <w:sz w:val="17"/>
          <w:szCs w:val="17"/>
        </w:rPr>
        <w:t xml:space="preserve"> </w:t>
      </w:r>
      <w:r>
        <w:rPr>
          <w:rFonts w:ascii="Times New Roman" w:eastAsia="Times New Roman" w:hAnsi="Times New Roman" w:cs="Times New Roman"/>
          <w:color w:val="A7A7A7"/>
          <w:w w:val="110"/>
          <w:sz w:val="17"/>
          <w:szCs w:val="17"/>
        </w:rPr>
        <w:t>'"'</w:t>
      </w:r>
    </w:p>
    <w:p w:rsidR="000B7B9A" w:rsidRDefault="000B7B9A" w:rsidP="000B7B9A">
      <w:pPr>
        <w:spacing w:before="5" w:line="160" w:lineRule="exact"/>
        <w:rPr>
          <w:sz w:val="16"/>
          <w:szCs w:val="16"/>
        </w:rPr>
      </w:pPr>
    </w:p>
    <w:p w:rsidR="000B7B9A" w:rsidRDefault="00035F6E" w:rsidP="000B7B9A">
      <w:pPr>
        <w:ind w:left="426"/>
        <w:rPr>
          <w:rFonts w:ascii="Times New Roman" w:eastAsia="Times New Roman" w:hAnsi="Times New Roman" w:cs="Times New Roman"/>
          <w:sz w:val="17"/>
          <w:szCs w:val="17"/>
        </w:rPr>
      </w:pPr>
      <w:r w:rsidRPr="00035F6E">
        <w:rPr>
          <w:rFonts w:eastAsiaTheme="minorHAnsi"/>
        </w:rPr>
        <w:pict>
          <v:shape id="_x0000_s4882" type="#_x0000_t202" style="position:absolute;left:0;text-align:left;margin-left:327.75pt;margin-top:-2.85pt;width:70.75pt;height:26.5pt;z-index:-251217920;mso-position-horizontal-relative:page" filled="f" stroked="f">
            <v:textbox inset="0,0,0,0">
              <w:txbxContent>
                <w:p w:rsidR="000B7B9A" w:rsidRDefault="000B7B9A" w:rsidP="000B7B9A">
                  <w:pPr>
                    <w:spacing w:line="530" w:lineRule="exact"/>
                    <w:rPr>
                      <w:rFonts w:ascii="宋体" w:eastAsia="宋体" w:hAnsi="宋体" w:cs="宋体"/>
                      <w:sz w:val="53"/>
                      <w:szCs w:val="53"/>
                    </w:rPr>
                  </w:pPr>
                  <w:r>
                    <w:rPr>
                      <w:rFonts w:ascii="宋体" w:eastAsia="宋体" w:hAnsi="宋体" w:cs="宋体"/>
                      <w:color w:val="8F8F8E"/>
                      <w:w w:val="265"/>
                      <w:sz w:val="53"/>
                      <w:szCs w:val="53"/>
                    </w:rPr>
                    <w:t>…</w:t>
                  </w:r>
                </w:p>
              </w:txbxContent>
            </v:textbox>
            <w10:wrap anchorx="page"/>
          </v:shape>
        </w:pict>
      </w:r>
      <w:r w:rsidR="000B7B9A">
        <w:rPr>
          <w:rFonts w:ascii="Times New Roman" w:eastAsia="Times New Roman" w:hAnsi="Times New Roman" w:cs="Times New Roman"/>
          <w:color w:val="A7A7A7"/>
          <w:spacing w:val="-21"/>
          <w:w w:val="105"/>
          <w:sz w:val="17"/>
          <w:szCs w:val="17"/>
        </w:rPr>
        <w:t>3</w:t>
      </w:r>
      <w:r w:rsidR="000B7B9A">
        <w:rPr>
          <w:rFonts w:ascii="Times New Roman" w:eastAsia="Times New Roman" w:hAnsi="Times New Roman" w:cs="Times New Roman"/>
          <w:color w:val="8F8F8E"/>
          <w:w w:val="105"/>
          <w:sz w:val="17"/>
          <w:szCs w:val="17"/>
        </w:rPr>
        <w:t>6</w:t>
      </w:r>
      <w:r w:rsidR="000B7B9A">
        <w:rPr>
          <w:rFonts w:ascii="Times New Roman" w:eastAsia="Times New Roman" w:hAnsi="Times New Roman" w:cs="Times New Roman"/>
          <w:color w:val="8F8F8E"/>
          <w:spacing w:val="-13"/>
          <w:w w:val="105"/>
          <w:sz w:val="17"/>
          <w:szCs w:val="17"/>
        </w:rPr>
        <w:t xml:space="preserve"> </w:t>
      </w:r>
      <w:r w:rsidR="000B7B9A">
        <w:rPr>
          <w:rFonts w:ascii="Times New Roman" w:eastAsia="Times New Roman" w:hAnsi="Times New Roman" w:cs="Times New Roman"/>
          <w:color w:val="A7A7A7"/>
          <w:w w:val="105"/>
          <w:sz w:val="17"/>
          <w:szCs w:val="17"/>
        </w:rPr>
        <w:t>'"'</w:t>
      </w:r>
    </w:p>
    <w:p w:rsidR="000B7B9A" w:rsidRDefault="000B7B9A" w:rsidP="000B7B9A">
      <w:pPr>
        <w:spacing w:before="44" w:line="176" w:lineRule="exact"/>
        <w:ind w:left="426"/>
        <w:rPr>
          <w:rFonts w:ascii="Times New Roman" w:eastAsia="Times New Roman" w:hAnsi="Times New Roman" w:cs="Times New Roman"/>
          <w:sz w:val="17"/>
          <w:szCs w:val="17"/>
        </w:rPr>
      </w:pPr>
      <w:r>
        <w:rPr>
          <w:rFonts w:ascii="Times New Roman" w:eastAsia="Times New Roman" w:hAnsi="Times New Roman" w:cs="Times New Roman"/>
          <w:color w:val="A7A7A7"/>
          <w:sz w:val="17"/>
          <w:szCs w:val="17"/>
        </w:rPr>
        <w:t>2</w:t>
      </w:r>
    </w:p>
    <w:p w:rsidR="000B7B9A" w:rsidRDefault="000B7B9A" w:rsidP="000B7B9A">
      <w:pPr>
        <w:spacing w:line="146" w:lineRule="exact"/>
        <w:ind w:left="441"/>
        <w:rPr>
          <w:rFonts w:ascii="Times New Roman" w:eastAsia="Times New Roman" w:hAnsi="Times New Roman" w:cs="Times New Roman"/>
          <w:sz w:val="17"/>
          <w:szCs w:val="17"/>
        </w:rPr>
      </w:pPr>
      <w:r>
        <w:rPr>
          <w:rFonts w:ascii="Times New Roman" w:eastAsia="Times New Roman" w:hAnsi="Times New Roman" w:cs="Times New Roman"/>
          <w:color w:val="8F8F8E"/>
          <w:w w:val="145"/>
          <w:sz w:val="17"/>
          <w:szCs w:val="17"/>
        </w:rPr>
        <w:t>1</w:t>
      </w:r>
      <w:r>
        <w:rPr>
          <w:rFonts w:ascii="Times New Roman" w:eastAsia="Times New Roman" w:hAnsi="Times New Roman" w:cs="Times New Roman"/>
          <w:color w:val="8F8F8E"/>
          <w:spacing w:val="12"/>
          <w:w w:val="145"/>
          <w:sz w:val="17"/>
          <w:szCs w:val="17"/>
        </w:rPr>
        <w:t>2</w:t>
      </w:r>
      <w:r>
        <w:rPr>
          <w:rFonts w:ascii="Times New Roman" w:eastAsia="Times New Roman" w:hAnsi="Times New Roman" w:cs="Times New Roman"/>
          <w:color w:val="A7A7A7"/>
          <w:w w:val="145"/>
          <w:sz w:val="17"/>
          <w:szCs w:val="17"/>
        </w:rPr>
        <w:t>"</w:t>
      </w:r>
    </w:p>
    <w:p w:rsidR="000B7B9A" w:rsidRDefault="000B7B9A" w:rsidP="000B7B9A">
      <w:pPr>
        <w:spacing w:line="353" w:lineRule="exact"/>
        <w:ind w:left="501"/>
        <w:rPr>
          <w:rFonts w:ascii="Times New Roman" w:eastAsia="Times New Roman" w:hAnsi="Times New Roman" w:cs="Times New Roman"/>
          <w:sz w:val="17"/>
          <w:szCs w:val="17"/>
        </w:rPr>
      </w:pPr>
      <w:r>
        <w:rPr>
          <w:rFonts w:ascii="Times New Roman" w:eastAsia="Times New Roman" w:hAnsi="Times New Roman" w:cs="Times New Roman"/>
          <w:color w:val="8F8F8E"/>
          <w:w w:val="120"/>
          <w:position w:val="13"/>
          <w:sz w:val="17"/>
          <w:szCs w:val="17"/>
        </w:rPr>
        <w:t>0</w:t>
      </w:r>
      <w:r>
        <w:rPr>
          <w:rFonts w:ascii="Times New Roman" w:eastAsia="Times New Roman" w:hAnsi="Times New Roman" w:cs="Times New Roman"/>
          <w:color w:val="8F8F8E"/>
          <w:spacing w:val="-16"/>
          <w:w w:val="120"/>
          <w:position w:val="13"/>
          <w:sz w:val="17"/>
          <w:szCs w:val="17"/>
        </w:rPr>
        <w:t xml:space="preserve"> </w:t>
      </w:r>
      <w:r>
        <w:rPr>
          <w:rFonts w:ascii="Times New Roman" w:eastAsia="Times New Roman" w:hAnsi="Times New Roman" w:cs="Times New Roman"/>
          <w:color w:val="A7A7A7"/>
          <w:spacing w:val="-5"/>
          <w:w w:val="125"/>
          <w:position w:val="13"/>
          <w:sz w:val="17"/>
          <w:szCs w:val="17"/>
        </w:rPr>
        <w:t>"</w:t>
      </w:r>
      <w:r>
        <w:rPr>
          <w:rFonts w:ascii="Times New Roman" w:eastAsia="Times New Roman" w:hAnsi="Times New Roman" w:cs="Times New Roman"/>
          <w:color w:val="A7A7A7"/>
          <w:w w:val="125"/>
          <w:sz w:val="24"/>
          <w:szCs w:val="24"/>
        </w:rPr>
        <w:t>o</w:t>
      </w:r>
      <w:r>
        <w:rPr>
          <w:rFonts w:ascii="Times New Roman" w:eastAsia="Times New Roman" w:hAnsi="Times New Roman" w:cs="Times New Roman"/>
          <w:color w:val="A7A7A7"/>
          <w:spacing w:val="56"/>
          <w:w w:val="125"/>
          <w:sz w:val="24"/>
          <w:szCs w:val="24"/>
        </w:rPr>
        <w:t xml:space="preserve"> </w:t>
      </w:r>
      <w:r>
        <w:rPr>
          <w:rFonts w:ascii="宋体" w:eastAsia="宋体" w:hAnsi="宋体" w:cs="宋体"/>
          <w:color w:val="8F8F8E"/>
          <w:spacing w:val="-225"/>
          <w:w w:val="125"/>
          <w:sz w:val="36"/>
          <w:szCs w:val="36"/>
        </w:rPr>
        <w:t>，</w:t>
      </w:r>
      <w:r>
        <w:rPr>
          <w:rFonts w:ascii="Times New Roman" w:eastAsia="Times New Roman" w:hAnsi="Times New Roman" w:cs="Times New Roman"/>
          <w:color w:val="A7A7A7"/>
          <w:w w:val="125"/>
          <w:sz w:val="17"/>
          <w:szCs w:val="17"/>
        </w:rPr>
        <w:t>8</w:t>
      </w:r>
      <w:r>
        <w:rPr>
          <w:rFonts w:ascii="Times New Roman" w:eastAsia="Times New Roman" w:hAnsi="Times New Roman" w:cs="Times New Roman"/>
          <w:color w:val="A7A7A7"/>
          <w:spacing w:val="51"/>
          <w:w w:val="125"/>
          <w:sz w:val="17"/>
          <w:szCs w:val="17"/>
        </w:rPr>
        <w:t xml:space="preserve"> </w:t>
      </w:r>
      <w:r>
        <w:rPr>
          <w:rFonts w:ascii="Times New Roman" w:eastAsia="Times New Roman" w:hAnsi="Times New Roman" w:cs="Times New Roman"/>
          <w:color w:val="A7A7A7"/>
          <w:w w:val="120"/>
          <w:sz w:val="17"/>
          <w:szCs w:val="17"/>
        </w:rPr>
        <w:t>12</w:t>
      </w:r>
      <w:r>
        <w:rPr>
          <w:rFonts w:ascii="Times New Roman" w:eastAsia="Times New Roman" w:hAnsi="Times New Roman" w:cs="Times New Roman"/>
          <w:color w:val="A7A7A7"/>
          <w:spacing w:val="21"/>
          <w:w w:val="120"/>
          <w:sz w:val="17"/>
          <w:szCs w:val="17"/>
        </w:rPr>
        <w:t xml:space="preserve"> </w:t>
      </w:r>
      <w:r>
        <w:rPr>
          <w:rFonts w:ascii="Times New Roman" w:eastAsia="Times New Roman" w:hAnsi="Times New Roman" w:cs="Times New Roman"/>
          <w:color w:val="A7A7A7"/>
          <w:w w:val="125"/>
          <w:sz w:val="17"/>
          <w:szCs w:val="17"/>
        </w:rPr>
        <w:t>1620</w:t>
      </w:r>
      <w:r>
        <w:rPr>
          <w:rFonts w:ascii="Times New Roman" w:eastAsia="Times New Roman" w:hAnsi="Times New Roman" w:cs="Times New Roman"/>
          <w:color w:val="A7A7A7"/>
          <w:spacing w:val="-25"/>
          <w:w w:val="125"/>
          <w:sz w:val="17"/>
          <w:szCs w:val="17"/>
        </w:rPr>
        <w:t>2</w:t>
      </w:r>
      <w:r>
        <w:rPr>
          <w:rFonts w:ascii="Times New Roman" w:eastAsia="Times New Roman" w:hAnsi="Times New Roman" w:cs="Times New Roman"/>
          <w:color w:val="8F8F8E"/>
          <w:spacing w:val="3"/>
          <w:w w:val="125"/>
          <w:sz w:val="17"/>
          <w:szCs w:val="17"/>
        </w:rPr>
        <w:t>'</w:t>
      </w:r>
      <w:r>
        <w:rPr>
          <w:rFonts w:ascii="Times New Roman" w:eastAsia="Times New Roman" w:hAnsi="Times New Roman" w:cs="Times New Roman"/>
          <w:color w:val="A7A7A7"/>
          <w:w w:val="125"/>
          <w:sz w:val="17"/>
          <w:szCs w:val="17"/>
        </w:rPr>
        <w:t>28</w:t>
      </w:r>
    </w:p>
    <w:p w:rsidR="000B7B9A" w:rsidRDefault="000B7B9A" w:rsidP="000B7B9A">
      <w:pPr>
        <w:spacing w:before="7" w:line="190" w:lineRule="exact"/>
        <w:rPr>
          <w:sz w:val="19"/>
          <w:szCs w:val="19"/>
        </w:rPr>
      </w:pPr>
      <w:r>
        <w:br w:type="column"/>
      </w:r>
    </w:p>
    <w:p w:rsidR="000B7B9A" w:rsidRDefault="000B7B9A" w:rsidP="000B7B9A">
      <w:pPr>
        <w:spacing w:line="200" w:lineRule="exact"/>
        <w:rPr>
          <w:sz w:val="20"/>
          <w:szCs w:val="20"/>
        </w:rPr>
      </w:pPr>
    </w:p>
    <w:p w:rsidR="000B7B9A" w:rsidRDefault="000B7B9A" w:rsidP="000B7B9A">
      <w:pPr>
        <w:pStyle w:val="BodyText"/>
        <w:ind w:left="879"/>
        <w:rPr>
          <w:rFonts w:ascii="Arial" w:eastAsia="Arial" w:hAnsi="Arial" w:cs="Arial"/>
        </w:rPr>
      </w:pPr>
      <w:r>
        <w:rPr>
          <w:rFonts w:ascii="宋体" w:eastAsia="宋体" w:hAnsi="宋体" w:cs="宋体"/>
          <w:color w:val="757474"/>
          <w:w w:val="110"/>
          <w:sz w:val="21"/>
          <w:szCs w:val="21"/>
        </w:rPr>
        <w:t>集</w:t>
      </w:r>
      <w:r>
        <w:rPr>
          <w:rFonts w:ascii="宋体" w:eastAsia="宋体" w:hAnsi="宋体" w:cs="宋体"/>
          <w:color w:val="757474"/>
          <w:spacing w:val="6"/>
          <w:w w:val="110"/>
          <w:sz w:val="21"/>
          <w:szCs w:val="21"/>
        </w:rPr>
        <w:t>群</w:t>
      </w:r>
      <w:r>
        <w:rPr>
          <w:rFonts w:ascii="Arial" w:eastAsia="Arial" w:hAnsi="Arial" w:cs="Arial"/>
          <w:color w:val="4B494C"/>
          <w:w w:val="110"/>
        </w:rPr>
        <w:t>Network</w:t>
      </w:r>
      <w:r>
        <w:rPr>
          <w:rFonts w:ascii="Arial" w:eastAsia="Arial" w:hAnsi="Arial" w:cs="Arial"/>
          <w:color w:val="4B494C"/>
          <w:spacing w:val="-23"/>
          <w:w w:val="110"/>
        </w:rPr>
        <w:t xml:space="preserve"> </w:t>
      </w:r>
      <w:r>
        <w:rPr>
          <w:rFonts w:ascii="Arial" w:eastAsia="Arial" w:hAnsi="Arial" w:cs="Arial"/>
          <w:color w:val="5C595C"/>
          <w:w w:val="110"/>
        </w:rPr>
        <w:t>In</w:t>
      </w:r>
    </w:p>
    <w:p w:rsidR="000B7B9A" w:rsidRDefault="000B7B9A" w:rsidP="000B7B9A">
      <w:pPr>
        <w:pStyle w:val="BodyText"/>
        <w:spacing w:before="5"/>
        <w:ind w:left="879"/>
        <w:rPr>
          <w:rFonts w:ascii="宋体" w:eastAsia="宋体" w:hAnsi="宋体" w:cs="宋体"/>
          <w:lang w:eastAsia="zh-CN"/>
        </w:rPr>
      </w:pPr>
      <w:r>
        <w:rPr>
          <w:rFonts w:ascii="Microsoft JhengHei" w:eastAsia="Microsoft JhengHei" w:hAnsi="Microsoft JhengHei"/>
          <w:noProof/>
          <w:lang w:eastAsia="zh-CN"/>
        </w:rPr>
        <w:drawing>
          <wp:anchor distT="0" distB="0" distL="114300" distR="114300" simplePos="0" relativeHeight="252090368" behindDoc="1" locked="0" layoutInCell="1" allowOverlap="1">
            <wp:simplePos x="0" y="0"/>
            <wp:positionH relativeFrom="page">
              <wp:posOffset>6534150</wp:posOffset>
            </wp:positionH>
            <wp:positionV relativeFrom="paragraph">
              <wp:posOffset>277495</wp:posOffset>
            </wp:positionV>
            <wp:extent cx="1047750" cy="628650"/>
            <wp:effectExtent l="19050" t="0" r="0" b="0"/>
            <wp:wrapNone/>
            <wp:docPr id="2820" name="Picture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pic:cNvPicPr>
                      <a:picLocks noChangeAspect="1" noChangeArrowheads="1"/>
                    </pic:cNvPicPr>
                  </pic:nvPicPr>
                  <pic:blipFill>
                    <a:blip r:embed="rId122"/>
                    <a:srcRect/>
                    <a:stretch>
                      <a:fillRect/>
                    </a:stretch>
                  </pic:blipFill>
                  <pic:spPr bwMode="auto">
                    <a:xfrm>
                      <a:off x="0" y="0"/>
                      <a:ext cx="1047750" cy="628650"/>
                    </a:xfrm>
                    <a:prstGeom prst="rect">
                      <a:avLst/>
                    </a:prstGeom>
                    <a:noFill/>
                  </pic:spPr>
                </pic:pic>
              </a:graphicData>
            </a:graphic>
          </wp:anchor>
        </w:drawing>
      </w:r>
      <w:r w:rsidR="00035F6E" w:rsidRPr="00035F6E">
        <w:rPr>
          <w:rFonts w:ascii="Microsoft JhengHei" w:eastAsia="Microsoft JhengHei" w:hAnsi="Microsoft JhengHei"/>
        </w:rPr>
        <w:pict>
          <v:shape id="_x0000_s4884" type="#_x0000_t202" style="position:absolute;left:0;text-align:left;margin-left:500.55pt;margin-top:16.7pt;width:8.5pt;height:54.25pt;z-index:-251215872;mso-position-horizontal-relative:page;mso-position-vertical-relative:text" filled="f" stroked="f">
            <v:textbox style="layout-flow:vertical-ideographic" inset="0,0,0,0">
              <w:txbxContent>
                <w:p w:rsidR="000B7B9A" w:rsidRDefault="000B7B9A" w:rsidP="000B7B9A">
                  <w:pPr>
                    <w:spacing w:line="132" w:lineRule="auto"/>
                    <w:ind w:left="20"/>
                    <w:rPr>
                      <w:rFonts w:ascii="宋体" w:eastAsia="宋体" w:hAnsi="宋体" w:cs="宋体"/>
                      <w:sz w:val="13"/>
                      <w:szCs w:val="13"/>
                    </w:rPr>
                  </w:pPr>
                  <w:r>
                    <w:rPr>
                      <w:rFonts w:ascii="宋体" w:eastAsia="宋体" w:hAnsi="宋体" w:cs="宋体"/>
                      <w:color w:val="A7A7A7"/>
                      <w:sz w:val="13"/>
                      <w:szCs w:val="13"/>
                    </w:rPr>
                    <w:t>翩</w:t>
                  </w:r>
                  <w:r>
                    <w:rPr>
                      <w:rFonts w:ascii="宋体" w:eastAsia="宋体" w:hAnsi="宋体" w:cs="宋体"/>
                      <w:color w:val="A7A7A7"/>
                      <w:spacing w:val="-15"/>
                      <w:sz w:val="13"/>
                      <w:szCs w:val="13"/>
                    </w:rPr>
                    <w:t xml:space="preserve"> </w:t>
                  </w:r>
                  <w:r>
                    <w:rPr>
                      <w:rFonts w:ascii="宋体" w:eastAsia="宋体" w:hAnsi="宋体" w:cs="宋体"/>
                      <w:color w:val="A7A7A7"/>
                      <w:sz w:val="13"/>
                      <w:szCs w:val="13"/>
                    </w:rPr>
                    <w:t>翩</w:t>
                  </w:r>
                  <w:r>
                    <w:rPr>
                      <w:rFonts w:ascii="宋体" w:eastAsia="宋体" w:hAnsi="宋体" w:cs="宋体"/>
                      <w:color w:val="A7A7A7"/>
                      <w:spacing w:val="-15"/>
                      <w:sz w:val="13"/>
                      <w:szCs w:val="13"/>
                    </w:rPr>
                    <w:t xml:space="preserve"> </w:t>
                  </w:r>
                  <w:r>
                    <w:rPr>
                      <w:rFonts w:ascii="宋体" w:eastAsia="宋体" w:hAnsi="宋体" w:cs="宋体"/>
                      <w:color w:val="8F8F8E"/>
                      <w:sz w:val="13"/>
                      <w:szCs w:val="13"/>
                    </w:rPr>
                    <w:t>翩</w:t>
                  </w:r>
                  <w:r>
                    <w:rPr>
                      <w:rFonts w:ascii="宋体" w:eastAsia="宋体" w:hAnsi="宋体" w:cs="宋体"/>
                      <w:color w:val="8F8F8E"/>
                      <w:spacing w:val="-8"/>
                      <w:sz w:val="13"/>
                      <w:szCs w:val="13"/>
                    </w:rPr>
                    <w:t xml:space="preserve"> </w:t>
                  </w:r>
                  <w:r>
                    <w:rPr>
                      <w:rFonts w:ascii="宋体" w:eastAsia="宋体" w:hAnsi="宋体" w:cs="宋体"/>
                      <w:color w:val="A7A7A7"/>
                      <w:sz w:val="13"/>
                      <w:szCs w:val="13"/>
                    </w:rPr>
                    <w:t>翩</w:t>
                  </w:r>
                  <w:r>
                    <w:rPr>
                      <w:rFonts w:ascii="宋体" w:eastAsia="宋体" w:hAnsi="宋体" w:cs="宋体"/>
                      <w:color w:val="A7A7A7"/>
                      <w:spacing w:val="-8"/>
                      <w:sz w:val="13"/>
                      <w:szCs w:val="13"/>
                    </w:rPr>
                    <w:t xml:space="preserve"> </w:t>
                  </w:r>
                  <w:r>
                    <w:rPr>
                      <w:rFonts w:ascii="宋体" w:eastAsia="宋体" w:hAnsi="宋体" w:cs="宋体"/>
                      <w:color w:val="A7A7A7"/>
                      <w:sz w:val="13"/>
                      <w:szCs w:val="13"/>
                    </w:rPr>
                    <w:t>翩</w:t>
                  </w:r>
                  <w:r>
                    <w:rPr>
                      <w:rFonts w:ascii="宋体" w:eastAsia="宋体" w:hAnsi="宋体" w:cs="宋体"/>
                      <w:color w:val="A7A7A7"/>
                      <w:spacing w:val="-15"/>
                      <w:sz w:val="13"/>
                      <w:szCs w:val="13"/>
                    </w:rPr>
                    <w:t xml:space="preserve"> </w:t>
                  </w:r>
                  <w:r>
                    <w:rPr>
                      <w:rFonts w:ascii="宋体" w:eastAsia="宋体" w:hAnsi="宋体" w:cs="宋体"/>
                      <w:color w:val="A7A7A7"/>
                      <w:sz w:val="13"/>
                      <w:szCs w:val="13"/>
                    </w:rPr>
                    <w:t>翩</w:t>
                  </w:r>
                </w:p>
              </w:txbxContent>
            </v:textbox>
            <w10:wrap anchorx="page"/>
          </v:shape>
        </w:pict>
      </w:r>
      <w:r>
        <w:rPr>
          <w:rFonts w:ascii="宋体" w:eastAsia="宋体" w:hAnsi="宋体" w:cs="宋体"/>
          <w:color w:val="C7C7C8"/>
          <w:w w:val="55"/>
          <w:lang w:eastAsia="zh-CN"/>
        </w:rPr>
        <w:t>筑'"</w:t>
      </w:r>
    </w:p>
    <w:p w:rsidR="000B7B9A" w:rsidRDefault="000B7B9A" w:rsidP="000B7B9A">
      <w:pPr>
        <w:rPr>
          <w:rFonts w:ascii="宋体" w:eastAsia="宋体" w:hAnsi="宋体" w:cs="宋体"/>
          <w:lang w:eastAsia="zh-CN"/>
        </w:rPr>
        <w:sectPr w:rsidR="000B7B9A">
          <w:type w:val="continuous"/>
          <w:pgSz w:w="12240" w:h="15840"/>
          <w:pgMar w:top="1480" w:right="160" w:bottom="280" w:left="680" w:header="720" w:footer="720" w:gutter="0"/>
          <w:cols w:num="4" w:space="720" w:equalWidth="0">
            <w:col w:w="3368" w:space="40"/>
            <w:col w:w="1926" w:space="40"/>
            <w:col w:w="2477" w:space="40"/>
            <w:col w:w="3509"/>
          </w:cols>
        </w:sectPr>
      </w:pPr>
    </w:p>
    <w:p w:rsidR="000B7B9A" w:rsidRDefault="000B7B9A" w:rsidP="000B7B9A">
      <w:pPr>
        <w:spacing w:line="200" w:lineRule="exact"/>
        <w:rPr>
          <w:sz w:val="20"/>
          <w:szCs w:val="20"/>
          <w:lang w:eastAsia="zh-CN"/>
        </w:rPr>
      </w:pPr>
    </w:p>
    <w:p w:rsidR="000B7B9A" w:rsidRDefault="000B7B9A" w:rsidP="000B7B9A">
      <w:pPr>
        <w:spacing w:before="11" w:line="200" w:lineRule="exact"/>
        <w:rPr>
          <w:sz w:val="20"/>
          <w:szCs w:val="20"/>
          <w:lang w:eastAsia="zh-CN"/>
        </w:rPr>
      </w:pPr>
    </w:p>
    <w:p w:rsidR="000B7B9A" w:rsidRDefault="00035F6E" w:rsidP="000B7B9A">
      <w:pPr>
        <w:spacing w:before="9"/>
        <w:ind w:left="1240"/>
        <w:rPr>
          <w:rFonts w:ascii="宋体" w:eastAsia="宋体" w:hAnsi="宋体" w:cs="宋体"/>
          <w:sz w:val="19"/>
          <w:szCs w:val="19"/>
          <w:lang w:eastAsia="zh-CN"/>
        </w:rPr>
      </w:pPr>
      <w:r w:rsidRPr="00035F6E">
        <w:rPr>
          <w:rFonts w:eastAsiaTheme="minorHAnsi"/>
        </w:rPr>
        <w:pict>
          <v:group id="_x0000_s4877" style="position:absolute;left:0;text-align:left;margin-left:93.8pt;margin-top:4.95pt;width:16.3pt;height:9.55pt;z-index:-251220992;mso-position-horizontal-relative:page" coordorigin="1876,99" coordsize="326,191">
            <v:shape id="_x0000_s4878" style="position:absolute;left:1876;top:99;width:326;height:191" coordorigin="1876,99" coordsize="326,191" path="m1876,99r325,l2201,290r-325,l1876,99xe" fillcolor="#3173c7" stroked="f">
              <v:path arrowok="t"/>
            </v:shape>
            <w10:wrap anchorx="page"/>
          </v:group>
        </w:pict>
      </w:r>
      <w:r w:rsidRPr="00035F6E">
        <w:rPr>
          <w:rFonts w:eastAsiaTheme="minorHAnsi"/>
        </w:rPr>
        <w:pict>
          <v:group id="_x0000_s4879" style="position:absolute;left:0;text-align:left;margin-left:155.35pt;margin-top:4.95pt;width:19.3pt;height:9.55pt;z-index:-251219968;mso-position-horizontal-relative:page" coordorigin="3107,99" coordsize="386,191">
            <v:shape id="_x0000_s4880" style="position:absolute;left:3107;top:99;width:386;height:191" coordorigin="3107,99" coordsize="386,191" path="m3107,99r386,l3493,290r-386,l3107,99xe" fillcolor="#3173c7" stroked="f">
              <v:path arrowok="t"/>
            </v:shape>
            <w10:wrap anchorx="page"/>
          </v:group>
        </w:pict>
      </w:r>
      <w:r w:rsidR="000B7B9A">
        <w:rPr>
          <w:rFonts w:ascii="宋体" w:eastAsia="宋体" w:hAnsi="宋体" w:cs="宋体"/>
          <w:color w:val="FFFFFF"/>
          <w:spacing w:val="-39"/>
          <w:w w:val="155"/>
          <w:sz w:val="19"/>
          <w:szCs w:val="19"/>
          <w:lang w:eastAsia="zh-CN"/>
        </w:rPr>
        <w:t>|</w:t>
      </w:r>
      <w:r w:rsidR="000B7B9A">
        <w:rPr>
          <w:rFonts w:ascii="宋体" w:eastAsia="宋体" w:hAnsi="宋体" w:cs="宋体"/>
          <w:color w:val="9CC8F4"/>
          <w:w w:val="155"/>
          <w:sz w:val="19"/>
          <w:szCs w:val="19"/>
          <w:lang w:eastAsia="zh-CN"/>
        </w:rPr>
        <w:t>主页帮助</w:t>
      </w:r>
      <w:r w:rsidR="000B7B9A">
        <w:rPr>
          <w:rFonts w:ascii="宋体" w:eastAsia="宋体" w:hAnsi="宋体" w:cs="宋体"/>
          <w:color w:val="9CC8F4"/>
          <w:spacing w:val="-87"/>
          <w:w w:val="155"/>
          <w:sz w:val="19"/>
          <w:szCs w:val="19"/>
          <w:lang w:eastAsia="zh-CN"/>
        </w:rPr>
        <w:t xml:space="preserve"> </w:t>
      </w:r>
      <w:r w:rsidR="000B7B9A">
        <w:rPr>
          <w:rFonts w:ascii="宋体" w:eastAsia="宋体" w:hAnsi="宋体" w:cs="宋体"/>
          <w:color w:val="D1EAF3"/>
          <w:w w:val="155"/>
          <w:sz w:val="19"/>
          <w:szCs w:val="19"/>
          <w:lang w:eastAsia="zh-CN"/>
        </w:rPr>
        <w:t>·</w:t>
      </w:r>
    </w:p>
    <w:p w:rsidR="000B7B9A" w:rsidRDefault="000B7B9A" w:rsidP="000B7B9A">
      <w:pPr>
        <w:spacing w:before="9" w:line="100" w:lineRule="exact"/>
        <w:rPr>
          <w:sz w:val="10"/>
          <w:szCs w:val="10"/>
          <w:lang w:eastAsia="zh-CN"/>
        </w:rPr>
      </w:pPr>
    </w:p>
    <w:p w:rsidR="000B7B9A" w:rsidRDefault="000B7B9A" w:rsidP="000B7B9A">
      <w:pPr>
        <w:spacing w:before="14"/>
        <w:ind w:left="1480"/>
        <w:rPr>
          <w:rFonts w:ascii="宋体" w:eastAsia="宋体" w:hAnsi="宋体" w:cs="宋体"/>
          <w:sz w:val="18"/>
          <w:szCs w:val="18"/>
          <w:lang w:eastAsia="zh-CN"/>
        </w:rPr>
      </w:pPr>
      <w:r>
        <w:rPr>
          <w:rFonts w:ascii="宋体" w:eastAsia="宋体" w:hAnsi="宋体" w:cs="宋体"/>
          <w:color w:val="323236"/>
          <w:sz w:val="18"/>
          <w:szCs w:val="18"/>
          <w:lang w:eastAsia="zh-CN"/>
        </w:rPr>
        <w:t>主</w:t>
      </w:r>
      <w:r>
        <w:rPr>
          <w:rFonts w:ascii="宋体" w:eastAsia="宋体" w:hAnsi="宋体" w:cs="宋体"/>
          <w:color w:val="323236"/>
          <w:spacing w:val="-67"/>
          <w:sz w:val="18"/>
          <w:szCs w:val="18"/>
          <w:lang w:eastAsia="zh-CN"/>
        </w:rPr>
        <w:t xml:space="preserve"> </w:t>
      </w:r>
      <w:r>
        <w:rPr>
          <w:rFonts w:ascii="宋体" w:eastAsia="宋体" w:hAnsi="宋体" w:cs="宋体"/>
          <w:color w:val="757474"/>
          <w:spacing w:val="-25"/>
          <w:sz w:val="18"/>
          <w:szCs w:val="18"/>
          <w:lang w:eastAsia="zh-CN"/>
        </w:rPr>
        <w:t>业</w:t>
      </w:r>
      <w:r>
        <w:rPr>
          <w:rFonts w:ascii="宋体" w:eastAsia="宋体" w:hAnsi="宋体" w:cs="宋体"/>
          <w:color w:val="8F8F8E"/>
          <w:sz w:val="18"/>
          <w:szCs w:val="18"/>
          <w:lang w:eastAsia="zh-CN"/>
        </w:rPr>
        <w:t>务列襄</w:t>
      </w:r>
    </w:p>
    <w:p w:rsidR="000B7B9A" w:rsidRDefault="000B7B9A" w:rsidP="000B7B9A">
      <w:pPr>
        <w:spacing w:before="16" w:line="240" w:lineRule="exact"/>
        <w:rPr>
          <w:sz w:val="24"/>
          <w:szCs w:val="24"/>
          <w:lang w:eastAsia="zh-CN"/>
        </w:rPr>
      </w:pPr>
    </w:p>
    <w:p w:rsidR="000B7B9A" w:rsidRDefault="000B7B9A" w:rsidP="000B7B9A">
      <w:pPr>
        <w:spacing w:line="331" w:lineRule="exact"/>
        <w:ind w:left="1480"/>
        <w:rPr>
          <w:rFonts w:ascii="Arial" w:eastAsia="Arial" w:hAnsi="Arial" w:cs="Arial"/>
          <w:sz w:val="20"/>
          <w:szCs w:val="20"/>
        </w:rPr>
      </w:pPr>
      <w:r>
        <w:rPr>
          <w:rFonts w:ascii="宋体" w:eastAsia="宋体" w:hAnsi="宋体" w:cs="宋体"/>
          <w:color w:val="4B494C"/>
          <w:w w:val="130"/>
        </w:rPr>
        <w:t>集群:</w:t>
      </w:r>
      <w:r>
        <w:rPr>
          <w:rFonts w:ascii="宋体" w:eastAsia="宋体" w:hAnsi="宋体" w:cs="宋体"/>
          <w:color w:val="4B494C"/>
          <w:spacing w:val="27"/>
          <w:w w:val="130"/>
        </w:rPr>
        <w:t xml:space="preserve"> </w:t>
      </w:r>
      <w:r>
        <w:rPr>
          <w:rFonts w:ascii="Arial" w:eastAsia="Arial" w:hAnsi="Arial" w:cs="Arial"/>
          <w:color w:val="211F26"/>
          <w:w w:val="130"/>
          <w:sz w:val="20"/>
          <w:szCs w:val="20"/>
        </w:rPr>
        <w:t>my</w:t>
      </w:r>
      <w:r>
        <w:rPr>
          <w:rFonts w:ascii="Arial" w:eastAsia="Arial" w:hAnsi="Arial" w:cs="Arial"/>
          <w:color w:val="211F26"/>
          <w:spacing w:val="-9"/>
          <w:w w:val="130"/>
          <w:sz w:val="20"/>
          <w:szCs w:val="20"/>
        </w:rPr>
        <w:t>C</w:t>
      </w:r>
      <w:r>
        <w:rPr>
          <w:rFonts w:ascii="Arial" w:eastAsia="Arial" w:hAnsi="Arial" w:cs="Arial"/>
          <w:color w:val="010000"/>
          <w:w w:val="130"/>
          <w:sz w:val="20"/>
          <w:szCs w:val="20"/>
        </w:rPr>
        <w:t>l</w:t>
      </w:r>
      <w:r>
        <w:rPr>
          <w:rFonts w:ascii="Arial" w:eastAsia="Arial" w:hAnsi="Arial" w:cs="Arial"/>
          <w:color w:val="010000"/>
          <w:spacing w:val="-23"/>
          <w:w w:val="130"/>
          <w:sz w:val="20"/>
          <w:szCs w:val="20"/>
        </w:rPr>
        <w:t>u</w:t>
      </w:r>
      <w:r>
        <w:rPr>
          <w:rFonts w:ascii="Arial" w:eastAsia="Arial" w:hAnsi="Arial" w:cs="Arial"/>
          <w:color w:val="211F26"/>
          <w:spacing w:val="-2"/>
          <w:w w:val="130"/>
          <w:sz w:val="20"/>
          <w:szCs w:val="20"/>
        </w:rPr>
        <w:t>s</w:t>
      </w:r>
      <w:r>
        <w:rPr>
          <w:rFonts w:ascii="Arial" w:eastAsia="Arial" w:hAnsi="Arial" w:cs="Arial"/>
          <w:color w:val="010000"/>
          <w:spacing w:val="5"/>
          <w:w w:val="130"/>
          <w:sz w:val="20"/>
          <w:szCs w:val="20"/>
        </w:rPr>
        <w:t>t</w:t>
      </w:r>
      <w:r>
        <w:rPr>
          <w:rFonts w:ascii="Arial" w:eastAsia="Arial" w:hAnsi="Arial" w:cs="Arial"/>
          <w:color w:val="323236"/>
          <w:w w:val="130"/>
          <w:sz w:val="20"/>
          <w:szCs w:val="20"/>
        </w:rPr>
        <w:t>er</w:t>
      </w:r>
    </w:p>
    <w:p w:rsidR="000B7B9A" w:rsidRDefault="000B7B9A" w:rsidP="000B7B9A">
      <w:pPr>
        <w:spacing w:before="19" w:line="220" w:lineRule="exact"/>
      </w:pPr>
    </w:p>
    <w:p w:rsidR="000B7B9A" w:rsidRDefault="000B7B9A" w:rsidP="000B7B9A">
      <w:pPr>
        <w:ind w:left="1675"/>
        <w:rPr>
          <w:rFonts w:ascii="宋体" w:eastAsia="宋体" w:hAnsi="宋体" w:cs="宋体"/>
          <w:sz w:val="16"/>
          <w:szCs w:val="16"/>
        </w:rPr>
      </w:pPr>
      <w:r>
        <w:rPr>
          <w:rFonts w:ascii="Times New Roman" w:eastAsia="Times New Roman" w:hAnsi="Times New Roman" w:cs="Times New Roman"/>
          <w:color w:val="010000"/>
          <w:spacing w:val="-12"/>
          <w:w w:val="135"/>
          <w:sz w:val="20"/>
          <w:szCs w:val="20"/>
        </w:rPr>
        <w:t>8</w:t>
      </w:r>
      <w:r>
        <w:rPr>
          <w:rFonts w:ascii="宋体" w:eastAsia="宋体" w:hAnsi="宋体" w:cs="宋体"/>
          <w:color w:val="8F8F8E"/>
          <w:spacing w:val="-17"/>
          <w:w w:val="135"/>
          <w:sz w:val="16"/>
          <w:szCs w:val="16"/>
        </w:rPr>
        <w:t>藩</w:t>
      </w:r>
      <w:r>
        <w:rPr>
          <w:rFonts w:ascii="宋体" w:eastAsia="宋体" w:hAnsi="宋体" w:cs="宋体"/>
          <w:color w:val="757474"/>
          <w:spacing w:val="-26"/>
          <w:w w:val="135"/>
          <w:sz w:val="16"/>
          <w:szCs w:val="16"/>
        </w:rPr>
        <w:t>"</w:t>
      </w:r>
      <w:r>
        <w:rPr>
          <w:rFonts w:ascii="宋体" w:eastAsia="宋体" w:hAnsi="宋体" w:cs="宋体"/>
          <w:color w:val="8F8F8E"/>
          <w:spacing w:val="-13"/>
          <w:w w:val="135"/>
          <w:sz w:val="16"/>
          <w:szCs w:val="16"/>
        </w:rPr>
        <w:t>业</w:t>
      </w:r>
      <w:r>
        <w:rPr>
          <w:rFonts w:ascii="宋体" w:eastAsia="宋体" w:hAnsi="宋体" w:cs="宋体"/>
          <w:color w:val="757474"/>
          <w:w w:val="135"/>
          <w:sz w:val="16"/>
          <w:szCs w:val="16"/>
        </w:rPr>
        <w:t>骨</w:t>
      </w:r>
    </w:p>
    <w:p w:rsidR="000B7B9A" w:rsidRDefault="000B7B9A" w:rsidP="000B7B9A">
      <w:pPr>
        <w:spacing w:before="7" w:line="160" w:lineRule="exact"/>
        <w:rPr>
          <w:sz w:val="16"/>
          <w:szCs w:val="16"/>
        </w:rPr>
      </w:pPr>
    </w:p>
    <w:p w:rsidR="000B7B9A" w:rsidRDefault="000B7B9A" w:rsidP="000B7B9A">
      <w:pPr>
        <w:spacing w:line="160" w:lineRule="exact"/>
        <w:rPr>
          <w:sz w:val="16"/>
          <w:szCs w:val="16"/>
        </w:rPr>
        <w:sectPr w:rsidR="000B7B9A">
          <w:type w:val="continuous"/>
          <w:pgSz w:w="12240" w:h="15840"/>
          <w:pgMar w:top="1480" w:right="160" w:bottom="280" w:left="680" w:header="720" w:footer="720" w:gutter="0"/>
          <w:cols w:space="720"/>
        </w:sectPr>
      </w:pPr>
    </w:p>
    <w:p w:rsidR="000B7B9A" w:rsidRDefault="000B7B9A" w:rsidP="000B7B9A">
      <w:pPr>
        <w:spacing w:before="29"/>
        <w:jc w:val="right"/>
        <w:rPr>
          <w:rFonts w:ascii="宋体" w:eastAsia="宋体" w:hAnsi="宋体" w:cs="宋体"/>
          <w:sz w:val="18"/>
          <w:szCs w:val="18"/>
        </w:rPr>
      </w:pPr>
      <w:r>
        <w:rPr>
          <w:rFonts w:ascii="宋体" w:eastAsia="宋体" w:hAnsi="宋体" w:cs="宋体"/>
          <w:color w:val="8F8F8E"/>
          <w:w w:val="90"/>
          <w:sz w:val="18"/>
          <w:szCs w:val="18"/>
        </w:rPr>
        <w:lastRenderedPageBreak/>
        <w:t>业务各</w:t>
      </w:r>
    </w:p>
    <w:p w:rsidR="000B7B9A" w:rsidRDefault="000B7B9A" w:rsidP="000B7B9A">
      <w:pPr>
        <w:tabs>
          <w:tab w:val="left" w:pos="4494"/>
          <w:tab w:val="left" w:pos="7344"/>
        </w:tabs>
        <w:spacing w:before="19"/>
        <w:ind w:left="1660"/>
        <w:rPr>
          <w:rFonts w:ascii="宋体" w:eastAsia="宋体" w:hAnsi="宋体" w:cs="宋体"/>
          <w:sz w:val="16"/>
          <w:szCs w:val="16"/>
        </w:rPr>
      </w:pPr>
      <w:r>
        <w:br w:type="column"/>
      </w:r>
      <w:r>
        <w:rPr>
          <w:rFonts w:ascii="宋体" w:eastAsia="宋体" w:hAnsi="宋体" w:cs="宋体"/>
          <w:color w:val="8F8F8E"/>
          <w:sz w:val="18"/>
          <w:szCs w:val="18"/>
        </w:rPr>
        <w:lastRenderedPageBreak/>
        <w:t>业务突型</w:t>
      </w:r>
      <w:r>
        <w:rPr>
          <w:rFonts w:ascii="宋体" w:eastAsia="宋体" w:hAnsi="宋体" w:cs="宋体"/>
          <w:color w:val="8F8F8E"/>
          <w:sz w:val="18"/>
          <w:szCs w:val="18"/>
        </w:rPr>
        <w:tab/>
      </w:r>
      <w:r>
        <w:rPr>
          <w:rFonts w:ascii="宋体" w:eastAsia="宋体" w:hAnsi="宋体" w:cs="宋体"/>
          <w:color w:val="8F8F8E"/>
          <w:position w:val="1"/>
          <w:sz w:val="18"/>
          <w:szCs w:val="18"/>
        </w:rPr>
        <w:t>部喜悦式</w:t>
      </w:r>
      <w:r>
        <w:rPr>
          <w:rFonts w:ascii="宋体" w:eastAsia="宋体" w:hAnsi="宋体" w:cs="宋体"/>
          <w:color w:val="8F8F8E"/>
          <w:position w:val="1"/>
          <w:sz w:val="18"/>
          <w:szCs w:val="18"/>
        </w:rPr>
        <w:tab/>
      </w:r>
      <w:r>
        <w:rPr>
          <w:rFonts w:ascii="宋体" w:eastAsia="宋体" w:hAnsi="宋体" w:cs="宋体"/>
          <w:color w:val="8F8F8E"/>
          <w:position w:val="1"/>
          <w:sz w:val="16"/>
          <w:szCs w:val="16"/>
        </w:rPr>
        <w:t>躁悻</w:t>
      </w:r>
    </w:p>
    <w:p w:rsidR="000B7B9A" w:rsidRDefault="000B7B9A" w:rsidP="000B7B9A">
      <w:pPr>
        <w:rPr>
          <w:rFonts w:ascii="宋体" w:eastAsia="宋体" w:hAnsi="宋体" w:cs="宋体"/>
          <w:sz w:val="16"/>
          <w:szCs w:val="16"/>
        </w:rPr>
        <w:sectPr w:rsidR="000B7B9A">
          <w:type w:val="continuous"/>
          <w:pgSz w:w="12240" w:h="15840"/>
          <w:pgMar w:top="1480" w:right="160" w:bottom="280" w:left="680" w:header="720" w:footer="720" w:gutter="0"/>
          <w:cols w:num="2" w:space="720" w:equalWidth="0">
            <w:col w:w="2157" w:space="693"/>
            <w:col w:w="8550"/>
          </w:cols>
        </w:sectPr>
      </w:pPr>
    </w:p>
    <w:p w:rsidR="000B7B9A" w:rsidRDefault="000B7B9A" w:rsidP="000B7B9A">
      <w:pPr>
        <w:spacing w:before="87"/>
        <w:ind w:left="1675"/>
        <w:rPr>
          <w:rFonts w:ascii="Times New Roman" w:eastAsia="Times New Roman" w:hAnsi="Times New Roman" w:cs="Times New Roman"/>
          <w:sz w:val="14"/>
          <w:szCs w:val="14"/>
        </w:rPr>
      </w:pPr>
      <w:r>
        <w:rPr>
          <w:rFonts w:ascii="Arial" w:eastAsia="Arial" w:hAnsi="Arial" w:cs="Arial"/>
          <w:color w:val="757474"/>
          <w:w w:val="110"/>
          <w:sz w:val="20"/>
          <w:szCs w:val="20"/>
        </w:rPr>
        <w:lastRenderedPageBreak/>
        <w:t>my</w:t>
      </w:r>
      <w:r>
        <w:rPr>
          <w:rFonts w:ascii="Arial" w:eastAsia="Arial" w:hAnsi="Arial" w:cs="Arial"/>
          <w:color w:val="757474"/>
          <w:spacing w:val="-19"/>
          <w:w w:val="110"/>
          <w:sz w:val="20"/>
          <w:szCs w:val="20"/>
        </w:rPr>
        <w:t>B</w:t>
      </w:r>
      <w:r>
        <w:rPr>
          <w:rFonts w:ascii="Arial" w:eastAsia="Arial" w:hAnsi="Arial" w:cs="Arial"/>
          <w:color w:val="8F8F8E"/>
          <w:w w:val="110"/>
          <w:sz w:val="20"/>
          <w:szCs w:val="20"/>
        </w:rPr>
        <w:t>usl</w:t>
      </w:r>
      <w:r>
        <w:rPr>
          <w:rFonts w:ascii="Arial" w:eastAsia="Arial" w:hAnsi="Arial" w:cs="Arial"/>
          <w:color w:val="8F8F8E"/>
          <w:spacing w:val="-22"/>
          <w:w w:val="110"/>
          <w:sz w:val="20"/>
          <w:szCs w:val="20"/>
        </w:rPr>
        <w:t>n</w:t>
      </w:r>
      <w:r>
        <w:rPr>
          <w:rFonts w:ascii="宋体" w:eastAsia="宋体" w:hAnsi="宋体" w:cs="宋体"/>
          <w:color w:val="757474"/>
          <w:spacing w:val="-40"/>
          <w:w w:val="110"/>
          <w:sz w:val="11"/>
          <w:szCs w:val="11"/>
        </w:rPr>
        <w:t>臼</w:t>
      </w:r>
      <w:r>
        <w:rPr>
          <w:rFonts w:ascii="Times New Roman" w:eastAsia="Times New Roman" w:hAnsi="Times New Roman" w:cs="Times New Roman"/>
          <w:color w:val="757474"/>
          <w:w w:val="110"/>
          <w:sz w:val="14"/>
          <w:szCs w:val="14"/>
        </w:rPr>
        <w:t>S</w:t>
      </w:r>
    </w:p>
    <w:p w:rsidR="000B7B9A" w:rsidRDefault="000B7B9A" w:rsidP="000B7B9A">
      <w:pPr>
        <w:pStyle w:val="BodyText"/>
        <w:tabs>
          <w:tab w:val="left" w:pos="4524"/>
        </w:tabs>
        <w:spacing w:before="74"/>
        <w:ind w:left="1675"/>
        <w:rPr>
          <w:rFonts w:ascii="宋体" w:eastAsia="宋体" w:hAnsi="宋体" w:cs="宋体"/>
          <w:sz w:val="15"/>
          <w:szCs w:val="15"/>
        </w:rPr>
      </w:pPr>
      <w:r>
        <w:rPr>
          <w:w w:val="95"/>
        </w:rPr>
        <w:br w:type="column"/>
      </w:r>
      <w:r>
        <w:rPr>
          <w:rFonts w:ascii="Arial" w:eastAsia="Arial" w:hAnsi="Arial" w:cs="Arial"/>
          <w:color w:val="757474"/>
          <w:w w:val="95"/>
        </w:rPr>
        <w:lastRenderedPageBreak/>
        <w:t>seq</w:t>
      </w:r>
      <w:r>
        <w:rPr>
          <w:rFonts w:ascii="Arial" w:eastAsia="Arial" w:hAnsi="Arial" w:cs="Arial"/>
          <w:color w:val="757474"/>
          <w:spacing w:val="-12"/>
          <w:w w:val="95"/>
        </w:rPr>
        <w:t>u</w:t>
      </w:r>
      <w:r>
        <w:rPr>
          <w:rFonts w:ascii="宋体" w:eastAsia="宋体" w:hAnsi="宋体" w:cs="宋体"/>
          <w:color w:val="757474"/>
          <w:spacing w:val="-20"/>
          <w:w w:val="95"/>
          <w:sz w:val="11"/>
          <w:szCs w:val="11"/>
        </w:rPr>
        <w:t>由</w:t>
      </w:r>
      <w:r>
        <w:rPr>
          <w:rFonts w:ascii="Arial" w:eastAsia="Arial" w:hAnsi="Arial" w:cs="Arial"/>
          <w:color w:val="757474"/>
          <w:w w:val="95"/>
        </w:rPr>
        <w:t>adb</w:t>
      </w:r>
      <w:r>
        <w:rPr>
          <w:rFonts w:ascii="Arial" w:eastAsia="Arial" w:hAnsi="Arial" w:cs="Arial"/>
          <w:color w:val="757474"/>
          <w:w w:val="95"/>
        </w:rPr>
        <w:tab/>
      </w:r>
      <w:r>
        <w:rPr>
          <w:rFonts w:ascii="Arial" w:eastAsia="Arial" w:hAnsi="Arial" w:cs="Arial"/>
          <w:color w:val="757474"/>
          <w:spacing w:val="-63"/>
          <w:w w:val="95"/>
        </w:rPr>
        <w:t>d</w:t>
      </w:r>
      <w:r>
        <w:rPr>
          <w:rFonts w:ascii="Arial" w:eastAsia="Arial" w:hAnsi="Arial" w:cs="Arial"/>
          <w:color w:val="8F8F8E"/>
          <w:spacing w:val="-108"/>
          <w:w w:val="95"/>
        </w:rPr>
        <w:t>l</w:t>
      </w:r>
      <w:r>
        <w:rPr>
          <w:rFonts w:ascii="Arial" w:eastAsia="Arial" w:hAnsi="Arial" w:cs="Arial"/>
          <w:color w:val="757474"/>
          <w:w w:val="95"/>
        </w:rPr>
        <w:t>s</w:t>
      </w:r>
      <w:r>
        <w:rPr>
          <w:rFonts w:ascii="Arial" w:eastAsia="Arial" w:hAnsi="Arial" w:cs="Arial"/>
          <w:color w:val="757474"/>
          <w:spacing w:val="11"/>
          <w:w w:val="95"/>
        </w:rPr>
        <w:t>t</w:t>
      </w:r>
      <w:r>
        <w:rPr>
          <w:rFonts w:ascii="Arial" w:eastAsia="Arial" w:hAnsi="Arial" w:cs="Arial"/>
          <w:color w:val="8F8F8E"/>
          <w:w w:val="95"/>
        </w:rPr>
        <w:t>r</w:t>
      </w:r>
      <w:r>
        <w:rPr>
          <w:rFonts w:ascii="Arial" w:eastAsia="Arial" w:hAnsi="Arial" w:cs="Arial"/>
          <w:color w:val="8F8F8E"/>
          <w:spacing w:val="-13"/>
          <w:w w:val="95"/>
        </w:rPr>
        <w:t>i</w:t>
      </w:r>
      <w:r>
        <w:rPr>
          <w:rFonts w:ascii="Arial" w:eastAsia="Arial" w:hAnsi="Arial" w:cs="Arial"/>
          <w:color w:val="757474"/>
          <w:spacing w:val="-4"/>
          <w:w w:val="95"/>
        </w:rPr>
        <w:t>b</w:t>
      </w:r>
      <w:r>
        <w:rPr>
          <w:rFonts w:ascii="Arial" w:eastAsia="Arial" w:hAnsi="Arial" w:cs="Arial"/>
          <w:color w:val="8F8F8E"/>
          <w:w w:val="95"/>
        </w:rPr>
        <w:t>ut</w:t>
      </w:r>
      <w:r>
        <w:rPr>
          <w:rFonts w:ascii="Arial" w:eastAsia="Arial" w:hAnsi="Arial" w:cs="Arial"/>
          <w:color w:val="8F8F8E"/>
          <w:spacing w:val="-23"/>
          <w:w w:val="95"/>
        </w:rPr>
        <w:t>l</w:t>
      </w:r>
      <w:r>
        <w:rPr>
          <w:rFonts w:ascii="宋体" w:eastAsia="宋体" w:hAnsi="宋体" w:cs="宋体"/>
          <w:color w:val="8F8F8E"/>
          <w:w w:val="95"/>
          <w:sz w:val="15"/>
          <w:szCs w:val="15"/>
        </w:rPr>
        <w:t>田、</w:t>
      </w:r>
    </w:p>
    <w:p w:rsidR="000B7B9A" w:rsidRDefault="000B7B9A" w:rsidP="000B7B9A">
      <w:pPr>
        <w:spacing w:before="1" w:line="120" w:lineRule="exact"/>
        <w:rPr>
          <w:sz w:val="12"/>
          <w:szCs w:val="12"/>
        </w:rPr>
      </w:pPr>
      <w:r>
        <w:br w:type="column"/>
      </w:r>
    </w:p>
    <w:p w:rsidR="000B7B9A" w:rsidRDefault="000B7B9A" w:rsidP="000B7B9A">
      <w:pPr>
        <w:ind w:left="1675"/>
        <w:rPr>
          <w:rFonts w:ascii="宋体" w:eastAsia="宋体" w:hAnsi="宋体" w:cs="宋体"/>
          <w:sz w:val="16"/>
          <w:szCs w:val="16"/>
          <w:lang w:eastAsia="zh-CN"/>
        </w:rPr>
      </w:pPr>
      <w:r>
        <w:rPr>
          <w:rFonts w:ascii="宋体" w:eastAsia="宋体" w:hAnsi="宋体" w:cs="宋体"/>
          <w:color w:val="757474"/>
          <w:w w:val="95"/>
          <w:sz w:val="16"/>
          <w:szCs w:val="16"/>
          <w:lang w:eastAsia="zh-CN"/>
        </w:rPr>
        <w:t>唰隙业骨</w:t>
      </w:r>
    </w:p>
    <w:p w:rsidR="000B7B9A" w:rsidRDefault="000B7B9A" w:rsidP="000B7B9A">
      <w:pPr>
        <w:rPr>
          <w:rFonts w:ascii="宋体" w:eastAsia="宋体" w:hAnsi="宋体" w:cs="宋体"/>
          <w:sz w:val="16"/>
          <w:szCs w:val="16"/>
          <w:lang w:eastAsia="zh-CN"/>
        </w:rPr>
        <w:sectPr w:rsidR="000B7B9A">
          <w:type w:val="continuous"/>
          <w:pgSz w:w="12240" w:h="15840"/>
          <w:pgMar w:top="1480" w:right="160" w:bottom="280" w:left="680" w:header="720" w:footer="720" w:gutter="0"/>
          <w:cols w:num="3" w:space="720" w:equalWidth="0">
            <w:col w:w="2661" w:space="174"/>
            <w:col w:w="5483" w:space="277"/>
            <w:col w:w="2805"/>
          </w:cols>
        </w:sect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before="8" w:line="280" w:lineRule="exact"/>
        <w:rPr>
          <w:sz w:val="28"/>
          <w:szCs w:val="28"/>
          <w:lang w:eastAsia="zh-CN"/>
        </w:rPr>
      </w:pPr>
    </w:p>
    <w:p w:rsidR="000B7B9A" w:rsidRDefault="00035F6E" w:rsidP="000B7B9A">
      <w:pPr>
        <w:spacing w:line="640" w:lineRule="exact"/>
        <w:ind w:left="1285"/>
        <w:rPr>
          <w:rFonts w:ascii="Arial" w:eastAsia="Arial" w:hAnsi="Arial" w:cs="Arial"/>
          <w:sz w:val="35"/>
          <w:szCs w:val="35"/>
          <w:lang w:eastAsia="zh-CN"/>
        </w:rPr>
      </w:pPr>
      <w:r w:rsidRPr="00035F6E">
        <w:rPr>
          <w:rFonts w:eastAsiaTheme="minorHAnsi"/>
        </w:rPr>
        <w:pict>
          <v:group id="_x0000_s4869" style="position:absolute;left:0;text-align:left;margin-left:96pt;margin-top:44.7pt;width:516pt;height:.1pt;z-index:-251225088;mso-position-horizontal-relative:page" coordorigin="1920,894" coordsize="10320,2">
            <v:shape id="_x0000_s4870" style="position:absolute;left:1920;top:894;width:10320;height:2" coordorigin="1920,894" coordsize="10320,0" path="m1920,894r10320,e" filled="f" strokecolor="#94b4d8" strokeweight="1.5pt">
              <v:path arrowok="t"/>
            </v:shape>
            <w10:wrap anchorx="page"/>
          </v:group>
        </w:pict>
      </w:r>
      <w:r w:rsidR="000B7B9A">
        <w:rPr>
          <w:rFonts w:ascii="宋体" w:eastAsia="宋体" w:hAnsi="宋体" w:cs="宋体"/>
          <w:color w:val="D48865"/>
          <w:spacing w:val="-1"/>
          <w:w w:val="115"/>
          <w:sz w:val="54"/>
          <w:szCs w:val="54"/>
          <w:lang w:eastAsia="zh-CN"/>
        </w:rPr>
        <w:t>辛</w:t>
      </w:r>
      <w:r w:rsidR="000B7B9A">
        <w:rPr>
          <w:rFonts w:ascii="Arial" w:eastAsia="Arial" w:hAnsi="Arial" w:cs="Arial"/>
          <w:color w:val="010000"/>
          <w:spacing w:val="-38"/>
          <w:w w:val="115"/>
          <w:sz w:val="35"/>
          <w:szCs w:val="35"/>
          <w:lang w:eastAsia="zh-CN"/>
        </w:rPr>
        <w:t>S</w:t>
      </w:r>
      <w:r w:rsidR="000B7B9A">
        <w:rPr>
          <w:rFonts w:ascii="宋体" w:eastAsia="宋体" w:hAnsi="宋体" w:cs="宋体"/>
          <w:color w:val="010000"/>
          <w:spacing w:val="-15"/>
          <w:w w:val="115"/>
          <w:sz w:val="28"/>
          <w:szCs w:val="28"/>
          <w:lang w:eastAsia="zh-CN"/>
        </w:rPr>
        <w:t>饲</w:t>
      </w:r>
      <w:r w:rsidR="000B7B9A">
        <w:rPr>
          <w:rFonts w:ascii="Arial" w:eastAsia="Arial" w:hAnsi="Arial" w:cs="Arial"/>
          <w:color w:val="010000"/>
          <w:w w:val="115"/>
          <w:sz w:val="35"/>
          <w:szCs w:val="35"/>
          <w:lang w:eastAsia="zh-CN"/>
        </w:rPr>
        <w:t>uoi</w:t>
      </w:r>
      <w:r w:rsidR="000B7B9A">
        <w:rPr>
          <w:rFonts w:ascii="Arial" w:eastAsia="Arial" w:hAnsi="Arial" w:cs="Arial"/>
          <w:color w:val="010000"/>
          <w:spacing w:val="2"/>
          <w:w w:val="115"/>
          <w:sz w:val="35"/>
          <w:szCs w:val="35"/>
          <w:lang w:eastAsia="zh-CN"/>
        </w:rPr>
        <w:t>a</w:t>
      </w:r>
      <w:r w:rsidR="000B7B9A">
        <w:rPr>
          <w:rFonts w:ascii="Arial" w:eastAsia="Arial" w:hAnsi="Arial" w:cs="Arial"/>
          <w:color w:val="BE6B44"/>
          <w:w w:val="115"/>
          <w:sz w:val="35"/>
          <w:szCs w:val="35"/>
          <w:lang w:eastAsia="zh-CN"/>
        </w:rPr>
        <w:t>OB</w:t>
      </w:r>
    </w:p>
    <w:p w:rsidR="000B7B9A" w:rsidRDefault="000B7B9A" w:rsidP="000B7B9A">
      <w:pPr>
        <w:spacing w:line="640" w:lineRule="exact"/>
        <w:rPr>
          <w:rFonts w:ascii="Arial" w:eastAsia="Arial" w:hAnsi="Arial" w:cs="Arial"/>
          <w:sz w:val="35"/>
          <w:szCs w:val="35"/>
          <w:lang w:eastAsia="zh-CN"/>
        </w:rPr>
        <w:sectPr w:rsidR="000B7B9A">
          <w:type w:val="continuous"/>
          <w:pgSz w:w="12240" w:h="15840"/>
          <w:pgMar w:top="1480" w:right="160" w:bottom="280" w:left="680" w:header="720" w:footer="720" w:gutter="0"/>
          <w:cols w:space="720"/>
        </w:sectPr>
      </w:pPr>
    </w:p>
    <w:p w:rsidR="000B7B9A" w:rsidRDefault="000B7B9A" w:rsidP="000B7B9A">
      <w:pPr>
        <w:pStyle w:val="BodyText"/>
        <w:spacing w:line="303" w:lineRule="exact"/>
        <w:ind w:left="5668"/>
        <w:rPr>
          <w:lang w:eastAsia="zh-CN"/>
        </w:rPr>
      </w:pPr>
      <w:r>
        <w:rPr>
          <w:lang w:eastAsia="zh-CN"/>
        </w:rPr>
        <w:lastRenderedPageBreak/>
        <w:t>OpenTopic</w:t>
      </w:r>
      <w:r>
        <w:rPr>
          <w:spacing w:val="-4"/>
          <w:lang w:eastAsia="zh-CN"/>
        </w:rPr>
        <w:t xml:space="preserve"> </w:t>
      </w:r>
      <w:r>
        <w:rPr>
          <w:lang w:eastAsia="zh-CN"/>
        </w:rPr>
        <w:t>|</w:t>
      </w:r>
      <w:r>
        <w:rPr>
          <w:spacing w:val="-4"/>
          <w:lang w:eastAsia="zh-CN"/>
        </w:rPr>
        <w:t xml:space="preserve"> </w:t>
      </w:r>
      <w:r>
        <w:rPr>
          <w:lang w:eastAsia="zh-CN"/>
        </w:rPr>
        <w:t>SequoiaDB</w:t>
      </w:r>
      <w:r>
        <w:rPr>
          <w:spacing w:val="-4"/>
          <w:lang w:eastAsia="zh-CN"/>
        </w:rPr>
        <w:t xml:space="preserve"> </w:t>
      </w:r>
      <w:r>
        <w:rPr>
          <w:lang w:eastAsia="zh-CN"/>
        </w:rPr>
        <w:t>服务器安装部署</w:t>
      </w:r>
      <w:r>
        <w:rPr>
          <w:spacing w:val="-4"/>
          <w:lang w:eastAsia="zh-CN"/>
        </w:rPr>
        <w:t xml:space="preserve"> </w:t>
      </w:r>
      <w:r>
        <w:rPr>
          <w:lang w:eastAsia="zh-CN"/>
        </w:rPr>
        <w:t>|</w:t>
      </w:r>
      <w:r>
        <w:rPr>
          <w:spacing w:val="-4"/>
          <w:lang w:eastAsia="zh-CN"/>
        </w:rPr>
        <w:t xml:space="preserve"> </w:t>
      </w:r>
      <w:r>
        <w:rPr>
          <w:lang w:eastAsia="zh-CN"/>
        </w:rPr>
        <w:t>39</w:t>
      </w:r>
    </w:p>
    <w:p w:rsidR="000B7B9A" w:rsidRDefault="000B7B9A" w:rsidP="000B7B9A">
      <w:pPr>
        <w:spacing w:before="8" w:line="170" w:lineRule="exact"/>
        <w:rPr>
          <w:sz w:val="17"/>
          <w:szCs w:val="17"/>
          <w:lang w:eastAsia="zh-CN"/>
        </w:rPr>
      </w:pPr>
    </w:p>
    <w:p w:rsidR="000B7B9A" w:rsidRDefault="000B7B9A" w:rsidP="000B7B9A">
      <w:pPr>
        <w:pStyle w:val="BodyText"/>
        <w:spacing w:line="167" w:lineRule="auto"/>
        <w:ind w:left="197"/>
        <w:rPr>
          <w:lang w:eastAsia="zh-CN"/>
        </w:rPr>
      </w:pPr>
      <w:r>
        <w:rPr>
          <w:lang w:eastAsia="zh-CN"/>
        </w:rPr>
        <w:t>8.4</w:t>
      </w:r>
      <w:r>
        <w:rPr>
          <w:spacing w:val="-30"/>
          <w:lang w:eastAsia="zh-CN"/>
        </w:rPr>
        <w:t xml:space="preserve"> </w:t>
      </w:r>
      <w:r>
        <w:rPr>
          <w:lang w:eastAsia="zh-CN"/>
        </w:rPr>
        <w:t>删除业务，在业务列表，点击业务对应的</w:t>
      </w:r>
      <w:r>
        <w:rPr>
          <w:spacing w:val="-30"/>
          <w:lang w:eastAsia="zh-CN"/>
        </w:rPr>
        <w:t xml:space="preserve"> </w:t>
      </w:r>
      <w:r>
        <w:rPr>
          <w:lang w:eastAsia="zh-CN"/>
        </w:rPr>
        <w:t>&lt;删除业务&gt;</w:t>
      </w:r>
      <w:r>
        <w:rPr>
          <w:spacing w:val="-30"/>
          <w:lang w:eastAsia="zh-CN"/>
        </w:rPr>
        <w:t xml:space="preserve"> </w:t>
      </w:r>
      <w:r>
        <w:rPr>
          <w:lang w:eastAsia="zh-CN"/>
        </w:rPr>
        <w:t>按钮，弹出警告窗口，点击</w:t>
      </w:r>
      <w:r>
        <w:rPr>
          <w:spacing w:val="-30"/>
          <w:lang w:eastAsia="zh-CN"/>
        </w:rPr>
        <w:t xml:space="preserve"> </w:t>
      </w:r>
      <w:r>
        <w:rPr>
          <w:lang w:eastAsia="zh-CN"/>
        </w:rPr>
        <w:t>&lt;确定&gt;</w:t>
      </w:r>
      <w:r>
        <w:rPr>
          <w:spacing w:val="-29"/>
          <w:lang w:eastAsia="zh-CN"/>
        </w:rPr>
        <w:t xml:space="preserve"> </w:t>
      </w:r>
      <w:r>
        <w:rPr>
          <w:lang w:eastAsia="zh-CN"/>
        </w:rPr>
        <w:t xml:space="preserve">开始删除业 </w:t>
      </w:r>
      <w:r>
        <w:rPr>
          <w:w w:val="95"/>
          <w:lang w:eastAsia="zh-CN"/>
        </w:rPr>
        <w:t xml:space="preserve">务，等待卸载完成，完成后弹出提示，点击   </w:t>
      </w:r>
      <w:r>
        <w:rPr>
          <w:spacing w:val="20"/>
          <w:w w:val="95"/>
          <w:lang w:eastAsia="zh-CN"/>
        </w:rPr>
        <w:t xml:space="preserve"> </w:t>
      </w:r>
      <w:r>
        <w:rPr>
          <w:w w:val="95"/>
          <w:lang w:eastAsia="zh-CN"/>
        </w:rPr>
        <w:t>&lt;返回&gt;。</w:t>
      </w:r>
    </w:p>
    <w:p w:rsidR="000B7B9A" w:rsidRDefault="000B7B9A" w:rsidP="000B7B9A">
      <w:pPr>
        <w:spacing w:before="2" w:line="170" w:lineRule="exact"/>
        <w:rPr>
          <w:sz w:val="17"/>
          <w:szCs w:val="17"/>
          <w:lang w:eastAsia="zh-CN"/>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174490"/>
            <wp:effectExtent l="1905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a:srcRect/>
                    <a:stretch>
                      <a:fillRect/>
                    </a:stretch>
                  </pic:blipFill>
                  <pic:spPr bwMode="auto">
                    <a:xfrm>
                      <a:off x="0" y="0"/>
                      <a:ext cx="6551930" cy="4174490"/>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headerReference w:type="default" r:id="rId124"/>
          <w:pgSz w:w="12240" w:h="15840"/>
          <w:pgMar w:top="620" w:right="0" w:bottom="280" w:left="1720" w:header="0" w:footer="0" w:gutter="0"/>
          <w:cols w:space="720"/>
        </w:sectPr>
      </w:pPr>
    </w:p>
    <w:p w:rsidR="000B7B9A" w:rsidRDefault="00035F6E" w:rsidP="000B7B9A">
      <w:pPr>
        <w:spacing w:line="200" w:lineRule="exact"/>
        <w:rPr>
          <w:sz w:val="20"/>
          <w:szCs w:val="20"/>
        </w:rPr>
      </w:pPr>
      <w:r w:rsidRPr="00035F6E">
        <w:lastRenderedPageBreak/>
        <w:pict>
          <v:group id="_x0000_s4885" style="position:absolute;margin-left:91.5pt;margin-top:57pt;width:519pt;height:330pt;z-index:-251214848;mso-position-horizontal-relative:page;mso-position-vertical-relative:page" coordorigin="1830,1140" coordsize="10380,6600">
            <v:shape id="_x0000_s4886" type="#_x0000_t75" style="position:absolute;left:1830;top:1140;width:10380;height:6600">
              <v:imagedata r:id="rId125" o:title=""/>
            </v:shape>
            <v:group id="_x0000_s4887" style="position:absolute;left:3540;top:4020;width:4260;height:2" coordorigin="3540,4020" coordsize="4260,2">
              <v:shape id="_x0000_s4888" style="position:absolute;left:3540;top:4020;width:4260;height:2" coordorigin="3540,4020" coordsize="4260,0" path="m3540,4020r4260,e" filled="f" strokecolor="#14f814" strokeweight="1.5pt">
                <v:path arrowok="t"/>
              </v:shape>
            </v:group>
            <v:group id="_x0000_s4889" style="position:absolute;left:3540;top:4658;width:4260;height:2" coordorigin="3540,4658" coordsize="4260,2">
              <v:shape id="_x0000_s4890" style="position:absolute;left:3540;top:4658;width:4260;height:2" coordorigin="3540,4658" coordsize="4260,0" path="m3540,4658r4260,e" filled="f" strokecolor="#48ec4c" strokeweight="2.25pt">
                <v:path arrowok="t"/>
              </v:shape>
            </v:group>
            <w10:wrap anchorx="page" anchory="page"/>
          </v:group>
        </w:pict>
      </w:r>
      <w:r w:rsidRPr="00035F6E">
        <w:pict>
          <v:group id="_x0000_s4891" style="position:absolute;margin-left:96pt;margin-top:724.1pt;width:516pt;height:.1pt;z-index:-251213824;mso-position-horizontal-relative:page;mso-position-vertical-relative:page" coordorigin="1920,14483" coordsize="10320,2">
            <v:shape id="_x0000_s4892" style="position:absolute;left:1920;top:14483;width:10320;height:2" coordorigin="1920,14483" coordsize="10320,0" path="m1920,14483r10320,e" filled="f" strokecolor="#84a8c4">
              <v:path arrowok="t"/>
            </v:shape>
            <w10:wrap anchorx="page" anchory="page"/>
          </v:group>
        </w:pic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9" w:line="260" w:lineRule="exact"/>
        <w:rPr>
          <w:sz w:val="26"/>
          <w:szCs w:val="26"/>
        </w:rPr>
      </w:pPr>
    </w:p>
    <w:p w:rsidR="000B7B9A" w:rsidRDefault="000B7B9A" w:rsidP="000B7B9A">
      <w:pPr>
        <w:spacing w:before="61"/>
        <w:ind w:left="2935"/>
        <w:rPr>
          <w:rFonts w:ascii="宋体" w:eastAsia="宋体" w:hAnsi="宋体" w:cs="宋体"/>
          <w:sz w:val="18"/>
          <w:szCs w:val="18"/>
          <w:lang w:eastAsia="zh-CN"/>
        </w:rPr>
      </w:pPr>
      <w:r>
        <w:rPr>
          <w:rFonts w:ascii="宋体" w:eastAsia="宋体" w:hAnsi="宋体" w:cs="宋体"/>
          <w:color w:val="B4A78D"/>
          <w:w w:val="90"/>
          <w:sz w:val="18"/>
          <w:szCs w:val="18"/>
          <w:lang w:eastAsia="zh-CN"/>
        </w:rPr>
        <w:t>警告</w:t>
      </w:r>
      <w:r>
        <w:rPr>
          <w:rFonts w:ascii="宋体" w:eastAsia="宋体" w:hAnsi="宋体" w:cs="宋体"/>
          <w:color w:val="B4A78D"/>
          <w:spacing w:val="-22"/>
          <w:w w:val="90"/>
          <w:sz w:val="18"/>
          <w:szCs w:val="18"/>
          <w:lang w:eastAsia="zh-CN"/>
        </w:rPr>
        <w:t>该</w:t>
      </w:r>
      <w:r>
        <w:rPr>
          <w:rFonts w:ascii="Arial" w:eastAsia="Arial" w:hAnsi="Arial" w:cs="Arial"/>
          <w:color w:val="B4A78D"/>
          <w:spacing w:val="-4"/>
          <w:w w:val="90"/>
          <w:sz w:val="18"/>
          <w:szCs w:val="18"/>
          <w:lang w:eastAsia="zh-CN"/>
        </w:rPr>
        <w:t>j</w:t>
      </w:r>
      <w:r>
        <w:rPr>
          <w:rFonts w:ascii="宋体" w:eastAsia="宋体" w:hAnsi="宋体" w:cs="宋体"/>
          <w:color w:val="B4A78D"/>
          <w:spacing w:val="-11"/>
          <w:w w:val="90"/>
          <w:sz w:val="18"/>
          <w:szCs w:val="18"/>
          <w:lang w:eastAsia="zh-CN"/>
        </w:rPr>
        <w:t>呈</w:t>
      </w:r>
      <w:r>
        <w:rPr>
          <w:rFonts w:ascii="Arial" w:eastAsia="Arial" w:hAnsi="Arial" w:cs="Arial"/>
          <w:color w:val="B4A78D"/>
          <w:spacing w:val="-10"/>
          <w:w w:val="90"/>
          <w:sz w:val="23"/>
          <w:szCs w:val="23"/>
          <w:lang w:eastAsia="zh-CN"/>
        </w:rPr>
        <w:t>f</w:t>
      </w:r>
      <w:r>
        <w:rPr>
          <w:rFonts w:ascii="宋体" w:eastAsia="宋体" w:hAnsi="宋体" w:cs="宋体"/>
          <w:color w:val="B4A78D"/>
          <w:w w:val="90"/>
          <w:sz w:val="18"/>
          <w:szCs w:val="18"/>
          <w:lang w:eastAsia="zh-CN"/>
        </w:rPr>
        <w:t>l'</w:t>
      </w:r>
      <w:r>
        <w:rPr>
          <w:rFonts w:ascii="宋体" w:eastAsia="宋体" w:hAnsi="宋体" w:cs="宋体"/>
          <w:color w:val="B4A78D"/>
          <w:spacing w:val="77"/>
          <w:w w:val="90"/>
          <w:sz w:val="18"/>
          <w:szCs w:val="18"/>
          <w:lang w:eastAsia="zh-CN"/>
        </w:rPr>
        <w:t xml:space="preserve"> </w:t>
      </w:r>
      <w:r>
        <w:rPr>
          <w:rFonts w:ascii="宋体" w:eastAsia="宋体" w:hAnsi="宋体" w:cs="宋体"/>
          <w:color w:val="B4A78D"/>
          <w:w w:val="90"/>
          <w:sz w:val="18"/>
          <w:szCs w:val="18"/>
          <w:lang w:eastAsia="zh-CN"/>
        </w:rPr>
        <w:t>不可恢</w:t>
      </w:r>
      <w:r>
        <w:rPr>
          <w:rFonts w:ascii="宋体" w:eastAsia="宋体" w:hAnsi="宋体" w:cs="宋体"/>
          <w:color w:val="B4A78D"/>
          <w:spacing w:val="-41"/>
          <w:w w:val="90"/>
          <w:sz w:val="18"/>
          <w:szCs w:val="18"/>
          <w:lang w:eastAsia="zh-CN"/>
        </w:rPr>
        <w:t>复</w:t>
      </w:r>
      <w:r>
        <w:rPr>
          <w:rFonts w:ascii="Arial" w:eastAsia="Arial" w:hAnsi="Arial" w:cs="Arial"/>
          <w:color w:val="B4A78D"/>
          <w:spacing w:val="-43"/>
          <w:w w:val="90"/>
          <w:sz w:val="23"/>
          <w:szCs w:val="23"/>
          <w:lang w:eastAsia="zh-CN"/>
        </w:rPr>
        <w:t>i</w:t>
      </w:r>
      <w:r>
        <w:rPr>
          <w:rFonts w:ascii="宋体" w:eastAsia="宋体" w:hAnsi="宋体" w:cs="宋体"/>
          <w:color w:val="B4A78D"/>
          <w:w w:val="90"/>
          <w:sz w:val="18"/>
          <w:szCs w:val="18"/>
          <w:lang w:eastAsia="zh-CN"/>
        </w:rPr>
        <w:t>呈佬，并且不会保留</w:t>
      </w:r>
      <w:r>
        <w:rPr>
          <w:rFonts w:ascii="宋体" w:eastAsia="宋体" w:hAnsi="宋体" w:cs="宋体"/>
          <w:color w:val="B4A78D"/>
          <w:spacing w:val="-47"/>
          <w:w w:val="90"/>
          <w:sz w:val="18"/>
          <w:szCs w:val="18"/>
          <w:lang w:eastAsia="zh-CN"/>
        </w:rPr>
        <w:t xml:space="preserve"> </w:t>
      </w:r>
      <w:r>
        <w:rPr>
          <w:rFonts w:ascii="Arial" w:eastAsia="Arial" w:hAnsi="Arial" w:cs="Arial"/>
          <w:color w:val="B4A78D"/>
          <w:w w:val="90"/>
          <w:sz w:val="30"/>
          <w:szCs w:val="30"/>
          <w:lang w:eastAsia="zh-CN"/>
        </w:rPr>
        <w:t>ìr</w:t>
      </w:r>
      <w:r>
        <w:rPr>
          <w:rFonts w:ascii="Arial" w:eastAsia="Arial" w:hAnsi="Arial" w:cs="Arial"/>
          <w:color w:val="B4A78D"/>
          <w:spacing w:val="-20"/>
          <w:w w:val="90"/>
          <w:sz w:val="30"/>
          <w:szCs w:val="30"/>
          <w:lang w:eastAsia="zh-CN"/>
        </w:rPr>
        <w:t>u</w:t>
      </w:r>
      <w:r>
        <w:rPr>
          <w:rFonts w:ascii="宋体" w:eastAsia="宋体" w:hAnsi="宋体" w:cs="宋体"/>
          <w:color w:val="B4A78D"/>
          <w:w w:val="90"/>
          <w:sz w:val="18"/>
          <w:szCs w:val="18"/>
          <w:lang w:eastAsia="zh-CN"/>
        </w:rPr>
        <w:t>务鼓l1ì.</w:t>
      </w:r>
    </w:p>
    <w:p w:rsidR="000B7B9A" w:rsidRDefault="000B7B9A" w:rsidP="000B7B9A">
      <w:pPr>
        <w:spacing w:before="10" w:line="170" w:lineRule="exact"/>
        <w:rPr>
          <w:sz w:val="17"/>
          <w:szCs w:val="17"/>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35F6E" w:rsidP="000B7B9A">
      <w:pPr>
        <w:pStyle w:val="BodyText"/>
        <w:spacing w:before="5"/>
        <w:ind w:left="1225"/>
        <w:rPr>
          <w:rFonts w:ascii="宋体" w:eastAsia="宋体" w:hAnsi="宋体" w:cs="宋体"/>
          <w:lang w:eastAsia="zh-CN"/>
        </w:rPr>
      </w:pPr>
      <w:r w:rsidRPr="00035F6E">
        <w:rPr>
          <w:rFonts w:ascii="Microsoft JhengHei" w:eastAsia="Microsoft JhengHei" w:hAnsi="Microsoft JhengHei"/>
        </w:rPr>
        <w:pict>
          <v:group id="_x0000_s4893" style="position:absolute;left:0;text-align:left;margin-left:94.95pt;margin-top:5pt;width:36.3pt;height:10.05pt;z-index:-251212800;mso-position-horizontal-relative:page" coordorigin="1899,100" coordsize="726,201">
            <v:shape id="_x0000_s4894" style="position:absolute;left:1899;top:100;width:726;height:201" coordorigin="1899,100" coordsize="726,201" path="m1899,100r726,l2625,301r-726,l1899,100xe" fillcolor="#3075c8" stroked="f">
              <v:path arrowok="t"/>
            </v:shape>
            <w10:wrap anchorx="page"/>
          </v:group>
        </w:pict>
      </w:r>
      <w:r w:rsidRPr="00035F6E">
        <w:rPr>
          <w:rFonts w:ascii="Microsoft JhengHei" w:eastAsia="Microsoft JhengHei" w:hAnsi="Microsoft JhengHei"/>
        </w:rPr>
        <w:pict>
          <v:group id="_x0000_s4895" style="position:absolute;left:0;text-align:left;margin-left:138.9pt;margin-top:5pt;width:39.45pt;height:10.05pt;z-index:-251211776;mso-position-horizontal-relative:page" coordorigin="2778,100" coordsize="789,201">
            <v:shape id="_x0000_s4896" style="position:absolute;left:2778;top:100;width:789;height:201" coordorigin="2778,100" coordsize="789,201" path="m2778,100r789,l3567,301r-789,l2778,100xe" fillcolor="#3075c8" stroked="f">
              <v:path arrowok="t"/>
            </v:shape>
            <w10:wrap anchorx="page"/>
          </v:group>
        </w:pict>
      </w:r>
      <w:r w:rsidR="000B7B9A">
        <w:rPr>
          <w:rFonts w:ascii="宋体" w:eastAsia="宋体" w:hAnsi="宋体" w:cs="宋体"/>
          <w:color w:val="C0DCF4"/>
          <w:w w:val="580"/>
          <w:lang w:eastAsia="zh-CN"/>
        </w:rPr>
        <w:t>-</w:t>
      </w:r>
      <w:r w:rsidR="000B7B9A">
        <w:rPr>
          <w:rFonts w:ascii="宋体" w:eastAsia="宋体" w:hAnsi="宋体" w:cs="宋体"/>
          <w:color w:val="C0DCF4"/>
          <w:spacing w:val="-458"/>
          <w:w w:val="580"/>
          <w:lang w:eastAsia="zh-CN"/>
        </w:rPr>
        <w:t xml:space="preserve"> </w:t>
      </w:r>
      <w:r w:rsidR="000B7B9A">
        <w:rPr>
          <w:rFonts w:ascii="宋体" w:eastAsia="宋体" w:hAnsi="宋体" w:cs="宋体"/>
          <w:color w:val="A4CFFA"/>
          <w:w w:val="115"/>
          <w:lang w:eastAsia="zh-CN"/>
        </w:rPr>
        <w:t>帮助</w:t>
      </w:r>
      <w:r w:rsidR="000B7B9A">
        <w:rPr>
          <w:rFonts w:ascii="宋体" w:eastAsia="宋体" w:hAnsi="宋体" w:cs="宋体"/>
          <w:color w:val="A4CFFA"/>
          <w:spacing w:val="-93"/>
          <w:w w:val="115"/>
          <w:lang w:eastAsia="zh-CN"/>
        </w:rPr>
        <w:t xml:space="preserve"> </w:t>
      </w:r>
      <w:r w:rsidR="000B7B9A">
        <w:rPr>
          <w:rFonts w:ascii="宋体" w:eastAsia="宋体" w:hAnsi="宋体" w:cs="宋体"/>
          <w:color w:val="C0DCF4"/>
          <w:w w:val="365"/>
          <w:lang w:eastAsia="zh-CN"/>
        </w:rPr>
        <w:t>.</w:t>
      </w:r>
    </w:p>
    <w:p w:rsidR="000B7B9A" w:rsidRDefault="000B7B9A" w:rsidP="000B7B9A">
      <w:pPr>
        <w:spacing w:before="45"/>
        <w:ind w:left="1495"/>
        <w:rPr>
          <w:rFonts w:ascii="宋体" w:eastAsia="宋体" w:hAnsi="宋体" w:cs="宋体"/>
          <w:sz w:val="17"/>
          <w:szCs w:val="17"/>
          <w:lang w:eastAsia="zh-CN"/>
        </w:rPr>
      </w:pPr>
      <w:r>
        <w:rPr>
          <w:rFonts w:ascii="宋体" w:eastAsia="宋体" w:hAnsi="宋体" w:cs="宋体"/>
          <w:color w:val="3A373A"/>
          <w:spacing w:val="-12"/>
          <w:w w:val="105"/>
          <w:sz w:val="17"/>
          <w:szCs w:val="17"/>
          <w:lang w:eastAsia="zh-CN"/>
        </w:rPr>
        <w:t>由</w:t>
      </w:r>
      <w:r>
        <w:rPr>
          <w:rFonts w:ascii="宋体" w:eastAsia="宋体" w:hAnsi="宋体" w:cs="宋体"/>
          <w:color w:val="848084"/>
          <w:spacing w:val="-7"/>
          <w:w w:val="105"/>
          <w:sz w:val="17"/>
          <w:szCs w:val="17"/>
          <w:lang w:eastAsia="zh-CN"/>
        </w:rPr>
        <w:t>自</w:t>
      </w:r>
      <w:r>
        <w:rPr>
          <w:rFonts w:ascii="宋体" w:eastAsia="宋体" w:hAnsi="宋体" w:cs="宋体"/>
          <w:color w:val="848084"/>
          <w:w w:val="105"/>
          <w:sz w:val="17"/>
          <w:szCs w:val="17"/>
          <w:lang w:eastAsia="zh-CN"/>
        </w:rPr>
        <w:t>磁业务</w:t>
      </w:r>
    </w:p>
    <w:p w:rsidR="000B7B9A" w:rsidRDefault="000B7B9A" w:rsidP="000B7B9A">
      <w:pPr>
        <w:spacing w:before="7" w:line="110" w:lineRule="exact"/>
        <w:rPr>
          <w:sz w:val="11"/>
          <w:szCs w:val="11"/>
          <w:lang w:eastAsia="zh-CN"/>
        </w:rPr>
      </w:pPr>
    </w:p>
    <w:p w:rsidR="000B7B9A" w:rsidRDefault="000B7B9A" w:rsidP="000B7B9A">
      <w:pPr>
        <w:spacing w:before="1"/>
        <w:ind w:left="2515"/>
        <w:rPr>
          <w:rFonts w:ascii="宋体" w:eastAsia="宋体" w:hAnsi="宋体" w:cs="宋体"/>
          <w:lang w:eastAsia="zh-CN"/>
        </w:rPr>
      </w:pPr>
      <w:r>
        <w:rPr>
          <w:rFonts w:ascii="宋体" w:eastAsia="宋体" w:hAnsi="宋体" w:cs="宋体"/>
          <w:color w:val="4B484A"/>
          <w:w w:val="105"/>
          <w:lang w:eastAsia="zh-CN"/>
        </w:rPr>
        <w:t>业务:</w:t>
      </w:r>
      <w:r>
        <w:rPr>
          <w:rFonts w:ascii="宋体" w:eastAsia="宋体" w:hAnsi="宋体" w:cs="宋体"/>
          <w:color w:val="4B484A"/>
          <w:spacing w:val="62"/>
          <w:w w:val="105"/>
          <w:lang w:eastAsia="zh-CN"/>
        </w:rPr>
        <w:t xml:space="preserve"> </w:t>
      </w:r>
      <w:r>
        <w:rPr>
          <w:rFonts w:ascii="Arial" w:eastAsia="Arial" w:hAnsi="Arial" w:cs="Arial"/>
          <w:color w:val="181216"/>
          <w:w w:val="105"/>
          <w:sz w:val="24"/>
          <w:szCs w:val="24"/>
          <w:lang w:eastAsia="zh-CN"/>
        </w:rPr>
        <w:t>myBusiness</w:t>
      </w:r>
      <w:r>
        <w:rPr>
          <w:rFonts w:ascii="Arial" w:eastAsia="Arial" w:hAnsi="Arial" w:cs="Arial"/>
          <w:color w:val="181216"/>
          <w:spacing w:val="55"/>
          <w:w w:val="105"/>
          <w:sz w:val="24"/>
          <w:szCs w:val="24"/>
          <w:lang w:eastAsia="zh-CN"/>
        </w:rPr>
        <w:t xml:space="preserve"> </w:t>
      </w:r>
      <w:r>
        <w:rPr>
          <w:rFonts w:ascii="宋体" w:eastAsia="宋体" w:hAnsi="宋体" w:cs="宋体"/>
          <w:color w:val="4B484A"/>
          <w:w w:val="105"/>
          <w:lang w:eastAsia="zh-CN"/>
        </w:rPr>
        <w:t>正在卸我</w:t>
      </w:r>
      <w:r>
        <w:rPr>
          <w:rFonts w:ascii="宋体" w:eastAsia="宋体" w:hAnsi="宋体" w:cs="宋体"/>
          <w:color w:val="4B484A"/>
          <w:spacing w:val="-79"/>
          <w:w w:val="105"/>
          <w:lang w:eastAsia="zh-CN"/>
        </w:rPr>
        <w:t xml:space="preserve"> </w:t>
      </w:r>
      <w:r>
        <w:rPr>
          <w:rFonts w:ascii="宋体" w:eastAsia="宋体" w:hAnsi="宋体" w:cs="宋体"/>
          <w:color w:val="000000"/>
          <w:w w:val="105"/>
          <w:lang w:eastAsia="zh-CN"/>
        </w:rPr>
        <w:t>...</w:t>
      </w:r>
    </w:p>
    <w:p w:rsidR="000B7B9A" w:rsidRDefault="000B7B9A" w:rsidP="000B7B9A">
      <w:pPr>
        <w:spacing w:before="4" w:line="100" w:lineRule="exact"/>
        <w:rPr>
          <w:sz w:val="10"/>
          <w:szCs w:val="1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ind w:left="2515"/>
        <w:rPr>
          <w:rFonts w:ascii="宋体" w:eastAsia="宋体" w:hAnsi="宋体" w:cs="宋体"/>
          <w:sz w:val="18"/>
          <w:szCs w:val="18"/>
          <w:lang w:eastAsia="zh-CN"/>
        </w:rPr>
      </w:pPr>
      <w:r>
        <w:rPr>
          <w:rFonts w:ascii="宋体" w:eastAsia="宋体" w:hAnsi="宋体" w:cs="宋体"/>
          <w:color w:val="656465"/>
          <w:w w:val="115"/>
          <w:sz w:val="17"/>
          <w:szCs w:val="17"/>
          <w:lang w:eastAsia="zh-CN"/>
        </w:rPr>
        <w:t>共</w:t>
      </w:r>
      <w:r>
        <w:rPr>
          <w:rFonts w:ascii="宋体" w:eastAsia="宋体" w:hAnsi="宋体" w:cs="宋体"/>
          <w:color w:val="656465"/>
          <w:spacing w:val="-78"/>
          <w:w w:val="115"/>
          <w:sz w:val="17"/>
          <w:szCs w:val="17"/>
          <w:lang w:eastAsia="zh-CN"/>
        </w:rPr>
        <w:t xml:space="preserve"> </w:t>
      </w:r>
      <w:r>
        <w:rPr>
          <w:rFonts w:ascii="Times New Roman" w:eastAsia="Times New Roman" w:hAnsi="Times New Roman" w:cs="Times New Roman"/>
          <w:color w:val="848084"/>
          <w:w w:val="115"/>
          <w:sz w:val="18"/>
          <w:szCs w:val="18"/>
          <w:lang w:eastAsia="zh-CN"/>
        </w:rPr>
        <w:t>0</w:t>
      </w:r>
      <w:r>
        <w:rPr>
          <w:rFonts w:ascii="Times New Roman" w:eastAsia="Times New Roman" w:hAnsi="Times New Roman" w:cs="Times New Roman"/>
          <w:color w:val="848084"/>
          <w:spacing w:val="-40"/>
          <w:w w:val="115"/>
          <w:sz w:val="18"/>
          <w:szCs w:val="18"/>
          <w:lang w:eastAsia="zh-CN"/>
        </w:rPr>
        <w:t xml:space="preserve"> </w:t>
      </w:r>
      <w:r>
        <w:rPr>
          <w:rFonts w:ascii="宋体" w:eastAsia="宋体" w:hAnsi="宋体" w:cs="宋体"/>
          <w:color w:val="848084"/>
          <w:w w:val="115"/>
          <w:sz w:val="18"/>
          <w:szCs w:val="18"/>
          <w:lang w:eastAsia="zh-CN"/>
        </w:rPr>
        <w:t>个</w:t>
      </w:r>
      <w:r>
        <w:rPr>
          <w:rFonts w:ascii="宋体" w:eastAsia="宋体" w:hAnsi="宋体" w:cs="宋体"/>
          <w:color w:val="848084"/>
          <w:spacing w:val="-15"/>
          <w:w w:val="115"/>
          <w:sz w:val="18"/>
          <w:szCs w:val="18"/>
          <w:lang w:eastAsia="zh-CN"/>
        </w:rPr>
        <w:t>项</w:t>
      </w:r>
      <w:r>
        <w:rPr>
          <w:rFonts w:ascii="宋体" w:eastAsia="宋体" w:hAnsi="宋体" w:cs="宋体"/>
          <w:color w:val="4B484A"/>
          <w:spacing w:val="-62"/>
          <w:w w:val="115"/>
          <w:sz w:val="18"/>
          <w:szCs w:val="18"/>
          <w:lang w:eastAsia="zh-CN"/>
        </w:rPr>
        <w:t>目</w:t>
      </w:r>
      <w:r>
        <w:rPr>
          <w:rFonts w:ascii="宋体" w:eastAsia="宋体" w:hAnsi="宋体" w:cs="宋体"/>
          <w:color w:val="656465"/>
          <w:spacing w:val="-92"/>
          <w:w w:val="115"/>
          <w:sz w:val="18"/>
          <w:szCs w:val="18"/>
          <w:lang w:eastAsia="zh-CN"/>
        </w:rPr>
        <w:t>，</w:t>
      </w:r>
      <w:r>
        <w:rPr>
          <w:rFonts w:ascii="宋体" w:eastAsia="宋体" w:hAnsi="宋体" w:cs="宋体"/>
          <w:color w:val="848084"/>
          <w:w w:val="115"/>
          <w:sz w:val="18"/>
          <w:szCs w:val="18"/>
          <w:lang w:eastAsia="zh-CN"/>
        </w:rPr>
        <w:t>巴</w:t>
      </w:r>
      <w:r>
        <w:rPr>
          <w:rFonts w:ascii="宋体" w:eastAsia="宋体" w:hAnsi="宋体" w:cs="宋体"/>
          <w:color w:val="848084"/>
          <w:spacing w:val="-51"/>
          <w:w w:val="115"/>
          <w:sz w:val="18"/>
          <w:szCs w:val="18"/>
          <w:lang w:eastAsia="zh-CN"/>
        </w:rPr>
        <w:t>戚</w:t>
      </w:r>
      <w:r>
        <w:rPr>
          <w:rFonts w:ascii="宋体" w:eastAsia="宋体" w:hAnsi="宋体" w:cs="宋体"/>
          <w:color w:val="656465"/>
          <w:w w:val="115"/>
          <w:sz w:val="18"/>
          <w:szCs w:val="18"/>
          <w:lang w:eastAsia="zh-CN"/>
        </w:rPr>
        <w:t>朋完戚</w:t>
      </w:r>
      <w:r>
        <w:rPr>
          <w:rFonts w:ascii="宋体" w:eastAsia="宋体" w:hAnsi="宋体" w:cs="宋体"/>
          <w:color w:val="656465"/>
          <w:spacing w:val="-80"/>
          <w:w w:val="115"/>
          <w:sz w:val="18"/>
          <w:szCs w:val="18"/>
          <w:lang w:eastAsia="zh-CN"/>
        </w:rPr>
        <w:t xml:space="preserve"> </w:t>
      </w:r>
      <w:r>
        <w:rPr>
          <w:rFonts w:ascii="Times New Roman" w:eastAsia="Times New Roman" w:hAnsi="Times New Roman" w:cs="Times New Roman"/>
          <w:color w:val="848084"/>
          <w:w w:val="115"/>
          <w:sz w:val="18"/>
          <w:szCs w:val="18"/>
          <w:lang w:eastAsia="zh-CN"/>
        </w:rPr>
        <w:t>0</w:t>
      </w:r>
      <w:r>
        <w:rPr>
          <w:rFonts w:ascii="Times New Roman" w:eastAsia="Times New Roman" w:hAnsi="Times New Roman" w:cs="Times New Roman"/>
          <w:color w:val="848084"/>
          <w:spacing w:val="-40"/>
          <w:w w:val="115"/>
          <w:sz w:val="18"/>
          <w:szCs w:val="18"/>
          <w:lang w:eastAsia="zh-CN"/>
        </w:rPr>
        <w:t xml:space="preserve"> </w:t>
      </w:r>
      <w:r>
        <w:rPr>
          <w:rFonts w:ascii="宋体" w:eastAsia="宋体" w:hAnsi="宋体" w:cs="宋体"/>
          <w:color w:val="848084"/>
          <w:spacing w:val="4"/>
          <w:w w:val="155"/>
          <w:sz w:val="18"/>
          <w:szCs w:val="18"/>
          <w:lang w:eastAsia="zh-CN"/>
        </w:rPr>
        <w:t>个</w:t>
      </w:r>
      <w:r>
        <w:rPr>
          <w:rFonts w:ascii="宋体" w:eastAsia="宋体" w:hAnsi="宋体" w:cs="宋体"/>
          <w:color w:val="656465"/>
          <w:w w:val="155"/>
          <w:sz w:val="18"/>
          <w:szCs w:val="18"/>
          <w:lang w:eastAsia="zh-CN"/>
        </w:rPr>
        <w:t>.</w:t>
      </w:r>
    </w:p>
    <w:p w:rsidR="000B7B9A" w:rsidRDefault="000B7B9A" w:rsidP="000B7B9A">
      <w:pPr>
        <w:tabs>
          <w:tab w:val="left" w:pos="4359"/>
          <w:tab w:val="left" w:pos="5499"/>
          <w:tab w:val="left" w:pos="7749"/>
          <w:tab w:val="left" w:pos="10014"/>
        </w:tabs>
        <w:spacing w:before="97"/>
        <w:ind w:left="2635"/>
        <w:rPr>
          <w:rFonts w:ascii="宋体" w:eastAsia="宋体" w:hAnsi="宋体" w:cs="宋体"/>
          <w:sz w:val="19"/>
          <w:szCs w:val="19"/>
          <w:lang w:eastAsia="zh-CN"/>
        </w:rPr>
      </w:pPr>
      <w:r>
        <w:rPr>
          <w:rFonts w:ascii="宋体" w:eastAsia="宋体" w:hAnsi="宋体" w:cs="宋体"/>
          <w:color w:val="848084"/>
          <w:position w:val="1"/>
          <w:sz w:val="18"/>
          <w:szCs w:val="18"/>
          <w:lang w:eastAsia="zh-CN"/>
        </w:rPr>
        <w:t>项目</w:t>
      </w:r>
      <w:r>
        <w:rPr>
          <w:rFonts w:ascii="宋体" w:eastAsia="宋体" w:hAnsi="宋体" w:cs="宋体"/>
          <w:color w:val="848084"/>
          <w:position w:val="1"/>
          <w:sz w:val="18"/>
          <w:szCs w:val="18"/>
          <w:lang w:eastAsia="zh-CN"/>
        </w:rPr>
        <w:tab/>
      </w:r>
      <w:r>
        <w:rPr>
          <w:rFonts w:ascii="宋体" w:eastAsia="宋体" w:hAnsi="宋体" w:cs="宋体"/>
          <w:color w:val="848084"/>
          <w:position w:val="1"/>
          <w:sz w:val="16"/>
          <w:szCs w:val="16"/>
          <w:lang w:eastAsia="zh-CN"/>
        </w:rPr>
        <w:t>节点搬</w:t>
      </w:r>
      <w:r>
        <w:rPr>
          <w:rFonts w:ascii="宋体" w:eastAsia="宋体" w:hAnsi="宋体" w:cs="宋体"/>
          <w:color w:val="848084"/>
          <w:position w:val="1"/>
          <w:sz w:val="16"/>
          <w:szCs w:val="16"/>
          <w:lang w:eastAsia="zh-CN"/>
        </w:rPr>
        <w:tab/>
        <w:t>边应</w:t>
      </w:r>
      <w:r>
        <w:rPr>
          <w:rFonts w:ascii="宋体" w:eastAsia="宋体" w:hAnsi="宋体" w:cs="宋体"/>
          <w:color w:val="848084"/>
          <w:position w:val="1"/>
          <w:sz w:val="16"/>
          <w:szCs w:val="16"/>
          <w:lang w:eastAsia="zh-CN"/>
        </w:rPr>
        <w:tab/>
      </w:r>
      <w:r>
        <w:rPr>
          <w:rFonts w:ascii="宋体" w:eastAsia="宋体" w:hAnsi="宋体" w:cs="宋体"/>
          <w:color w:val="848084"/>
          <w:position w:val="1"/>
          <w:sz w:val="17"/>
          <w:szCs w:val="17"/>
          <w:lang w:eastAsia="zh-CN"/>
        </w:rPr>
        <w:t>状态</w:t>
      </w:r>
      <w:r>
        <w:rPr>
          <w:rFonts w:ascii="宋体" w:eastAsia="宋体" w:hAnsi="宋体" w:cs="宋体"/>
          <w:color w:val="848084"/>
          <w:position w:val="1"/>
          <w:sz w:val="17"/>
          <w:szCs w:val="17"/>
          <w:lang w:eastAsia="zh-CN"/>
        </w:rPr>
        <w:tab/>
      </w:r>
      <w:r>
        <w:rPr>
          <w:rFonts w:ascii="宋体" w:eastAsia="宋体" w:hAnsi="宋体" w:cs="宋体"/>
          <w:color w:val="848084"/>
          <w:sz w:val="19"/>
          <w:szCs w:val="19"/>
          <w:lang w:eastAsia="zh-CN"/>
        </w:rPr>
        <w:t>自1:.</w:t>
      </w: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before="8" w:line="220" w:lineRule="exact"/>
        <w:rPr>
          <w:lang w:eastAsia="zh-CN"/>
        </w:rPr>
      </w:pPr>
    </w:p>
    <w:p w:rsidR="000B7B9A" w:rsidRDefault="000B7B9A" w:rsidP="000B7B9A">
      <w:pPr>
        <w:ind w:left="1300"/>
        <w:rPr>
          <w:rFonts w:ascii="Arial" w:eastAsia="Arial" w:hAnsi="Arial" w:cs="Arial"/>
          <w:sz w:val="37"/>
          <w:szCs w:val="37"/>
        </w:rPr>
      </w:pPr>
      <w:r>
        <w:rPr>
          <w:rFonts w:ascii="宋体" w:eastAsia="宋体" w:hAnsi="宋体" w:cs="宋体"/>
          <w:color w:val="CE8562"/>
          <w:spacing w:val="27"/>
          <w:w w:val="120"/>
          <w:sz w:val="54"/>
          <w:szCs w:val="54"/>
        </w:rPr>
        <w:t>幸</w:t>
      </w:r>
      <w:r>
        <w:rPr>
          <w:rFonts w:ascii="Arial" w:eastAsia="Arial" w:hAnsi="Arial" w:cs="Arial"/>
          <w:color w:val="181216"/>
          <w:spacing w:val="-39"/>
          <w:w w:val="120"/>
          <w:sz w:val="37"/>
          <w:szCs w:val="37"/>
        </w:rPr>
        <w:t>S</w:t>
      </w:r>
      <w:r>
        <w:rPr>
          <w:rFonts w:ascii="宋体" w:eastAsia="宋体" w:hAnsi="宋体" w:cs="宋体"/>
          <w:color w:val="181216"/>
          <w:spacing w:val="-28"/>
          <w:w w:val="120"/>
          <w:sz w:val="28"/>
          <w:szCs w:val="28"/>
        </w:rPr>
        <w:t>饲</w:t>
      </w:r>
      <w:r>
        <w:rPr>
          <w:rFonts w:ascii="Arial" w:eastAsia="Arial" w:hAnsi="Arial" w:cs="Arial"/>
          <w:color w:val="181216"/>
          <w:w w:val="120"/>
          <w:sz w:val="37"/>
          <w:szCs w:val="37"/>
        </w:rPr>
        <w:t>ωi</w:t>
      </w:r>
      <w:r>
        <w:rPr>
          <w:rFonts w:ascii="Arial" w:eastAsia="Arial" w:hAnsi="Arial" w:cs="Arial"/>
          <w:color w:val="181216"/>
          <w:spacing w:val="-1"/>
          <w:w w:val="120"/>
          <w:sz w:val="37"/>
          <w:szCs w:val="37"/>
        </w:rPr>
        <w:t>a</w:t>
      </w:r>
      <w:r>
        <w:rPr>
          <w:rFonts w:ascii="Arial" w:eastAsia="Arial" w:hAnsi="Arial" w:cs="Arial"/>
          <w:color w:val="C16A43"/>
          <w:w w:val="120"/>
          <w:sz w:val="37"/>
          <w:szCs w:val="37"/>
        </w:rPr>
        <w:t>DB</w:t>
      </w:r>
    </w:p>
    <w:p w:rsidR="000B7B9A" w:rsidRDefault="000B7B9A" w:rsidP="000B7B9A">
      <w:pPr>
        <w:rPr>
          <w:rFonts w:ascii="Arial" w:eastAsia="Arial" w:hAnsi="Arial" w:cs="Arial"/>
          <w:sz w:val="37"/>
          <w:szCs w:val="37"/>
        </w:rPr>
        <w:sectPr w:rsidR="000B7B9A">
          <w:headerReference w:type="even" r:id="rId126"/>
          <w:pgSz w:w="12240" w:h="15840"/>
          <w:pgMar w:top="920" w:right="1020" w:bottom="280" w:left="680" w:header="651" w:footer="0" w:gutter="0"/>
          <w:pgNumType w:start="40"/>
          <w:cols w:space="720"/>
        </w:sectPr>
      </w:pPr>
    </w:p>
    <w:p w:rsidR="000B7B9A" w:rsidRDefault="000B7B9A" w:rsidP="000B7B9A">
      <w:pPr>
        <w:spacing w:before="59"/>
        <w:ind w:left="5675"/>
        <w:rPr>
          <w:rFonts w:ascii="Times New Roman" w:eastAsia="Times New Roman" w:hAnsi="Times New Roman" w:cs="Times New Roman"/>
          <w:sz w:val="29"/>
          <w:szCs w:val="29"/>
        </w:rPr>
      </w:pPr>
      <w:r>
        <w:rPr>
          <w:rFonts w:ascii="Times New Roman" w:eastAsia="Times New Roman" w:hAnsi="Times New Roman" w:cs="Times New Roman"/>
          <w:w w:val="95"/>
        </w:rPr>
        <w:lastRenderedPageBreak/>
        <w:t>OpenTopic</w:t>
      </w:r>
      <w:r>
        <w:rPr>
          <w:rFonts w:ascii="Times New Roman" w:eastAsia="Times New Roman" w:hAnsi="Times New Roman" w:cs="Times New Roman"/>
          <w:spacing w:val="50"/>
          <w:w w:val="95"/>
        </w:rPr>
        <w:t xml:space="preserve"> </w:t>
      </w:r>
      <w:r>
        <w:rPr>
          <w:rFonts w:ascii="Times New Roman" w:eastAsia="Times New Roman" w:hAnsi="Times New Roman" w:cs="Times New Roman"/>
          <w:w w:val="65"/>
          <w:sz w:val="29"/>
          <w:szCs w:val="29"/>
        </w:rPr>
        <w:t>1</w:t>
      </w:r>
      <w:r>
        <w:rPr>
          <w:rFonts w:ascii="Times New Roman" w:eastAsia="Times New Roman" w:hAnsi="Times New Roman" w:cs="Times New Roman"/>
          <w:spacing w:val="45"/>
          <w:w w:val="65"/>
          <w:sz w:val="29"/>
          <w:szCs w:val="29"/>
        </w:rPr>
        <w:t xml:space="preserve"> </w:t>
      </w:r>
      <w:r>
        <w:rPr>
          <w:rFonts w:ascii="Times New Roman" w:eastAsia="Times New Roman" w:hAnsi="Times New Roman" w:cs="Times New Roman"/>
          <w:w w:val="95"/>
        </w:rPr>
        <w:t>SequoiaDB</w:t>
      </w:r>
      <w:r>
        <w:rPr>
          <w:rFonts w:ascii="Times New Roman" w:eastAsia="Times New Roman" w:hAnsi="Times New Roman" w:cs="Times New Roman"/>
          <w:spacing w:val="-5"/>
          <w:w w:val="95"/>
        </w:rPr>
        <w:t xml:space="preserve"> </w:t>
      </w:r>
      <w:r>
        <w:rPr>
          <w:rFonts w:ascii="宋体" w:eastAsia="宋体" w:hAnsi="宋体" w:cs="宋体"/>
          <w:w w:val="95"/>
          <w:sz w:val="19"/>
          <w:szCs w:val="19"/>
        </w:rPr>
        <w:t>服务器安装部窑</w:t>
      </w:r>
      <w:r>
        <w:rPr>
          <w:rFonts w:ascii="宋体" w:eastAsia="宋体" w:hAnsi="宋体" w:cs="宋体"/>
          <w:spacing w:val="27"/>
          <w:w w:val="95"/>
          <w:sz w:val="19"/>
          <w:szCs w:val="19"/>
        </w:rPr>
        <w:t xml:space="preserve"> </w:t>
      </w:r>
      <w:r>
        <w:rPr>
          <w:rFonts w:ascii="Times New Roman" w:eastAsia="Times New Roman" w:hAnsi="Times New Roman" w:cs="Times New Roman"/>
          <w:w w:val="95"/>
          <w:sz w:val="29"/>
          <w:szCs w:val="29"/>
        </w:rPr>
        <w:t>141</w:t>
      </w:r>
    </w:p>
    <w:p w:rsidR="000B7B9A" w:rsidRDefault="000B7B9A" w:rsidP="000B7B9A">
      <w:pPr>
        <w:spacing w:before="5" w:line="200" w:lineRule="exact"/>
        <w:rPr>
          <w:sz w:val="20"/>
          <w:szCs w:val="20"/>
        </w:rPr>
      </w:pPr>
    </w:p>
    <w:p w:rsidR="000B7B9A" w:rsidRDefault="00035F6E" w:rsidP="000B7B9A">
      <w:pPr>
        <w:pStyle w:val="BodyText"/>
        <w:spacing w:before="5"/>
        <w:ind w:left="455"/>
        <w:rPr>
          <w:rFonts w:ascii="宋体" w:eastAsia="宋体" w:hAnsi="宋体" w:cs="宋体"/>
        </w:rPr>
      </w:pPr>
      <w:r w:rsidRPr="00035F6E">
        <w:rPr>
          <w:rFonts w:ascii="Microsoft JhengHei" w:eastAsia="Microsoft JhengHei" w:hAnsi="Microsoft JhengHei"/>
        </w:rPr>
        <w:pict>
          <v:group id="_x0000_s4906" style="position:absolute;left:0;text-align:left;margin-left:95.25pt;margin-top:5pt;width:.1pt;height:10.05pt;z-index:-251205632;mso-position-horizontal-relative:page" coordorigin="1905,100" coordsize="2,201">
            <v:shape id="_x0000_s4907" style="position:absolute;left:1905;top:100;width:2;height:201" coordorigin="1905,100" coordsize="0,201" path="m1905,100r,201l1905,100xe" fillcolor="#2f74c5" stroked="f">
              <v:path arrowok="t"/>
            </v:shape>
            <w10:wrap anchorx="page"/>
          </v:group>
        </w:pict>
      </w:r>
      <w:r w:rsidRPr="00035F6E">
        <w:rPr>
          <w:rFonts w:ascii="Microsoft JhengHei" w:eastAsia="Microsoft JhengHei" w:hAnsi="Microsoft JhengHei"/>
        </w:rPr>
        <w:pict>
          <v:group id="_x0000_s4908" style="position:absolute;left:0;text-align:left;margin-left:159.85pt;margin-top:5pt;width:16.05pt;height:10.05pt;z-index:-251204608;mso-position-horizontal-relative:page" coordorigin="3197,100" coordsize="321,201">
            <v:shape id="_x0000_s4909" style="position:absolute;left:3197;top:100;width:321;height:201" coordorigin="3197,100" coordsize="321,201" path="m3197,100r321,l3518,301r-321,l3197,100xe" fillcolor="#2f74c5" stroked="f">
              <v:path arrowok="t"/>
            </v:shape>
            <w10:wrap anchorx="page"/>
          </v:group>
        </w:pict>
      </w:r>
      <w:r w:rsidR="000B7B9A">
        <w:rPr>
          <w:rFonts w:ascii="宋体" w:eastAsia="宋体" w:hAnsi="宋体" w:cs="宋体"/>
          <w:color w:val="9DC9F8"/>
          <w:w w:val="145"/>
        </w:rPr>
        <w:t>主页帮助</w:t>
      </w:r>
      <w:r w:rsidR="000B7B9A">
        <w:rPr>
          <w:rFonts w:ascii="宋体" w:eastAsia="宋体" w:hAnsi="宋体" w:cs="宋体"/>
          <w:color w:val="9DC9F8"/>
          <w:spacing w:val="-131"/>
          <w:w w:val="145"/>
        </w:rPr>
        <w:t xml:space="preserve"> </w:t>
      </w:r>
      <w:r w:rsidR="000B7B9A">
        <w:rPr>
          <w:rFonts w:ascii="宋体" w:eastAsia="宋体" w:hAnsi="宋体" w:cs="宋体"/>
          <w:color w:val="DEEEFD"/>
          <w:w w:val="180"/>
        </w:rPr>
        <w:t>.</w:t>
      </w:r>
    </w:p>
    <w:p w:rsidR="000B7B9A" w:rsidRDefault="000B7B9A" w:rsidP="000B7B9A">
      <w:pPr>
        <w:spacing w:before="7" w:line="100" w:lineRule="exact"/>
        <w:rPr>
          <w:sz w:val="10"/>
          <w:szCs w:val="10"/>
        </w:rPr>
      </w:pPr>
    </w:p>
    <w:p w:rsidR="000B7B9A" w:rsidRDefault="000B7B9A" w:rsidP="000B7B9A">
      <w:pPr>
        <w:spacing w:line="100" w:lineRule="exact"/>
        <w:rPr>
          <w:sz w:val="10"/>
          <w:szCs w:val="10"/>
        </w:rPr>
        <w:sectPr w:rsidR="000B7B9A">
          <w:headerReference w:type="default" r:id="rId127"/>
          <w:pgSz w:w="12240" w:h="15840"/>
          <w:pgMar w:top="540" w:right="0" w:bottom="280" w:left="1720" w:header="0" w:footer="0" w:gutter="0"/>
          <w:cols w:space="720"/>
        </w:sectPr>
      </w:pPr>
    </w:p>
    <w:p w:rsidR="000B7B9A" w:rsidRDefault="000B7B9A" w:rsidP="000B7B9A">
      <w:pPr>
        <w:spacing w:before="14"/>
        <w:ind w:left="455"/>
        <w:rPr>
          <w:rFonts w:ascii="宋体" w:eastAsia="宋体" w:hAnsi="宋体" w:cs="宋体"/>
          <w:sz w:val="18"/>
          <w:szCs w:val="18"/>
        </w:rPr>
      </w:pPr>
      <w:r>
        <w:rPr>
          <w:rFonts w:ascii="宋体" w:eastAsia="宋体" w:hAnsi="宋体" w:cs="宋体"/>
          <w:color w:val="3A3A3A"/>
          <w:w w:val="80"/>
          <w:sz w:val="18"/>
          <w:szCs w:val="18"/>
        </w:rPr>
        <w:lastRenderedPageBreak/>
        <w:t>由</w:t>
      </w:r>
      <w:r>
        <w:rPr>
          <w:rFonts w:ascii="宋体" w:eastAsia="宋体" w:hAnsi="宋体" w:cs="宋体"/>
          <w:color w:val="7A7578"/>
          <w:w w:val="80"/>
          <w:sz w:val="18"/>
          <w:szCs w:val="18"/>
        </w:rPr>
        <w:t>捆西班业务</w:t>
      </w:r>
    </w:p>
    <w:p w:rsidR="000B7B9A" w:rsidRDefault="000B7B9A" w:rsidP="000B7B9A">
      <w:pPr>
        <w:spacing w:before="6" w:line="190" w:lineRule="exact"/>
        <w:rPr>
          <w:sz w:val="19"/>
          <w:szCs w:val="19"/>
        </w:rPr>
      </w:pPr>
      <w:r>
        <w:br w:type="column"/>
      </w:r>
    </w:p>
    <w:p w:rsidR="000B7B9A" w:rsidRDefault="000B7B9A" w:rsidP="000B7B9A">
      <w:pPr>
        <w:spacing w:line="200" w:lineRule="exact"/>
        <w:rPr>
          <w:sz w:val="20"/>
          <w:szCs w:val="20"/>
        </w:rPr>
      </w:pPr>
    </w:p>
    <w:p w:rsidR="000B7B9A" w:rsidRDefault="000B7B9A" w:rsidP="000B7B9A">
      <w:pPr>
        <w:ind w:left="113"/>
        <w:rPr>
          <w:rFonts w:ascii="宋体" w:eastAsia="宋体" w:hAnsi="宋体" w:cs="宋体"/>
        </w:rPr>
      </w:pPr>
      <w:r>
        <w:rPr>
          <w:rFonts w:ascii="宋体" w:eastAsia="宋体" w:hAnsi="宋体" w:cs="宋体"/>
          <w:color w:val="4F4C4F"/>
          <w:w w:val="110"/>
        </w:rPr>
        <w:t>业</w:t>
      </w:r>
      <w:r>
        <w:rPr>
          <w:rFonts w:ascii="宋体" w:eastAsia="宋体" w:hAnsi="宋体" w:cs="宋体"/>
          <w:color w:val="4F4C4F"/>
          <w:spacing w:val="4"/>
          <w:w w:val="110"/>
        </w:rPr>
        <w:t>务</w:t>
      </w:r>
      <w:r>
        <w:rPr>
          <w:rFonts w:ascii="宋体" w:eastAsia="宋体" w:hAnsi="宋体" w:cs="宋体"/>
          <w:color w:val="232025"/>
          <w:spacing w:val="-15"/>
          <w:w w:val="110"/>
        </w:rPr>
        <w:t>:</w:t>
      </w:r>
      <w:r>
        <w:rPr>
          <w:rFonts w:ascii="Arial" w:eastAsia="Arial" w:hAnsi="Arial" w:cs="Arial"/>
          <w:color w:val="1A0E0F"/>
          <w:w w:val="110"/>
          <w:sz w:val="23"/>
          <w:szCs w:val="23"/>
        </w:rPr>
        <w:t>m</w:t>
      </w:r>
      <w:r>
        <w:rPr>
          <w:rFonts w:ascii="Arial" w:eastAsia="Arial" w:hAnsi="Arial" w:cs="Arial"/>
          <w:color w:val="1A0E0F"/>
          <w:spacing w:val="-3"/>
          <w:w w:val="110"/>
          <w:sz w:val="23"/>
          <w:szCs w:val="23"/>
        </w:rPr>
        <w:t>y</w:t>
      </w:r>
      <w:r>
        <w:rPr>
          <w:rFonts w:ascii="Arial" w:eastAsia="Arial" w:hAnsi="Arial" w:cs="Arial"/>
          <w:color w:val="000000"/>
          <w:spacing w:val="-17"/>
          <w:w w:val="110"/>
          <w:sz w:val="23"/>
          <w:szCs w:val="23"/>
        </w:rPr>
        <w:t>B</w:t>
      </w:r>
      <w:r>
        <w:rPr>
          <w:rFonts w:ascii="Arial" w:eastAsia="Arial" w:hAnsi="Arial" w:cs="Arial"/>
          <w:color w:val="1A0E0F"/>
          <w:w w:val="110"/>
          <w:sz w:val="23"/>
          <w:szCs w:val="23"/>
        </w:rPr>
        <w:t xml:space="preserve">usiness  </w:t>
      </w:r>
      <w:r>
        <w:rPr>
          <w:rFonts w:ascii="Arial" w:eastAsia="Arial" w:hAnsi="Arial" w:cs="Arial"/>
          <w:color w:val="1A0E0F"/>
          <w:spacing w:val="23"/>
          <w:w w:val="110"/>
          <w:sz w:val="23"/>
          <w:szCs w:val="23"/>
        </w:rPr>
        <w:t xml:space="preserve"> </w:t>
      </w:r>
      <w:r>
        <w:rPr>
          <w:rFonts w:ascii="宋体" w:eastAsia="宋体" w:hAnsi="宋体" w:cs="宋体"/>
          <w:color w:val="6A534F"/>
          <w:w w:val="110"/>
        </w:rPr>
        <w:t>i</w:t>
      </w:r>
      <w:r>
        <w:rPr>
          <w:rFonts w:ascii="宋体" w:eastAsia="宋体" w:hAnsi="宋体" w:cs="宋体"/>
          <w:color w:val="6A534F"/>
          <w:spacing w:val="-17"/>
          <w:w w:val="110"/>
        </w:rPr>
        <w:t>E</w:t>
      </w:r>
      <w:r>
        <w:rPr>
          <w:rFonts w:ascii="宋体" w:eastAsia="宋体" w:hAnsi="宋体" w:cs="宋体"/>
          <w:color w:val="4F4C4F"/>
          <w:w w:val="110"/>
        </w:rPr>
        <w:t>在卸载</w:t>
      </w:r>
      <w:r>
        <w:rPr>
          <w:rFonts w:ascii="宋体" w:eastAsia="宋体" w:hAnsi="宋体" w:cs="宋体"/>
          <w:color w:val="4F4C4F"/>
          <w:spacing w:val="-36"/>
          <w:w w:val="110"/>
        </w:rPr>
        <w:t xml:space="preserve"> </w:t>
      </w:r>
      <w:r>
        <w:rPr>
          <w:rFonts w:ascii="宋体" w:eastAsia="宋体" w:hAnsi="宋体" w:cs="宋体"/>
          <w:color w:val="000000"/>
          <w:w w:val="105"/>
        </w:rPr>
        <w:t>...</w:t>
      </w:r>
    </w:p>
    <w:p w:rsidR="000B7B9A" w:rsidRDefault="000B7B9A" w:rsidP="000B7B9A">
      <w:pPr>
        <w:spacing w:before="4" w:line="100" w:lineRule="exact"/>
        <w:rPr>
          <w:sz w:val="10"/>
          <w:szCs w:val="1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ind w:left="98"/>
        <w:rPr>
          <w:rFonts w:ascii="宋体" w:eastAsia="宋体" w:hAnsi="宋体" w:cs="宋体"/>
          <w:sz w:val="18"/>
          <w:szCs w:val="18"/>
        </w:rPr>
      </w:pPr>
      <w:r>
        <w:rPr>
          <w:rFonts w:eastAsiaTheme="minorHAnsi"/>
          <w:noProof/>
          <w:lang w:eastAsia="zh-CN"/>
        </w:rPr>
        <w:drawing>
          <wp:anchor distT="0" distB="0" distL="114300" distR="114300" simplePos="0" relativeHeight="252105728" behindDoc="1" locked="0" layoutInCell="1" allowOverlap="1">
            <wp:simplePos x="0" y="0"/>
            <wp:positionH relativeFrom="page">
              <wp:posOffset>7543800</wp:posOffset>
            </wp:positionH>
            <wp:positionV relativeFrom="paragraph">
              <wp:posOffset>249555</wp:posOffset>
            </wp:positionV>
            <wp:extent cx="209550" cy="914400"/>
            <wp:effectExtent l="19050" t="0" r="0" b="0"/>
            <wp:wrapNone/>
            <wp:docPr id="2849" name="Picture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pic:cNvPicPr>
                      <a:picLocks noChangeAspect="1" noChangeArrowheads="1"/>
                    </pic:cNvPicPr>
                  </pic:nvPicPr>
                  <pic:blipFill>
                    <a:blip r:embed="rId128"/>
                    <a:srcRect/>
                    <a:stretch>
                      <a:fillRect/>
                    </a:stretch>
                  </pic:blipFill>
                  <pic:spPr bwMode="auto">
                    <a:xfrm>
                      <a:off x="0" y="0"/>
                      <a:ext cx="209550" cy="914400"/>
                    </a:xfrm>
                    <a:prstGeom prst="rect">
                      <a:avLst/>
                    </a:prstGeom>
                    <a:noFill/>
                  </pic:spPr>
                </pic:pic>
              </a:graphicData>
            </a:graphic>
          </wp:anchor>
        </w:drawing>
      </w:r>
      <w:r w:rsidR="00035F6E" w:rsidRPr="00035F6E">
        <w:rPr>
          <w:rFonts w:eastAsiaTheme="minorHAnsi"/>
        </w:rPr>
        <w:pict>
          <v:group id="_x0000_s4900" style="position:absolute;left:0;text-align:left;margin-left:309.75pt;margin-top:40.65pt;width:87.75pt;height:.1pt;z-index:-251208704;mso-position-horizontal-relative:page;mso-position-vertical-relative:text" coordorigin="6195,813" coordsize="1755,2">
            <v:shape id="_x0000_s4901" style="position:absolute;left:6195;top:813;width:1755;height:2" coordorigin="6195,813" coordsize="1755,0" path="m6195,813r1755,e" filled="f" strokecolor="#878787" strokeweight="1.5pt">
              <v:path arrowok="t"/>
            </v:shape>
            <w10:wrap anchorx="page"/>
          </v:group>
        </w:pict>
      </w:r>
      <w:r w:rsidR="00035F6E" w:rsidRPr="00035F6E">
        <w:rPr>
          <w:rFonts w:eastAsiaTheme="minorHAnsi"/>
        </w:rPr>
        <w:pict>
          <v:group id="_x0000_s4902" style="position:absolute;left:0;text-align:left;margin-left:309.75pt;margin-top:57.9pt;width:87.75pt;height:.1pt;z-index:-251207680;mso-position-horizontal-relative:page;mso-position-vertical-relative:text" coordorigin="6195,1158" coordsize="1755,2">
            <v:shape id="_x0000_s4903" style="position:absolute;left:6195;top:1158;width:1755;height:2" coordorigin="6195,1158" coordsize="1755,0" path="m6195,1158r1755,e" filled="f" strokecolor="#8c8888" strokeweight="1.5pt">
              <v:path arrowok="t"/>
            </v:shape>
            <w10:wrap anchorx="page"/>
          </v:group>
        </w:pict>
      </w:r>
      <w:r w:rsidR="00035F6E" w:rsidRPr="00035F6E">
        <w:rPr>
          <w:rFonts w:eastAsiaTheme="minorHAnsi"/>
        </w:rPr>
        <w:pict>
          <v:group id="_x0000_s4904" style="position:absolute;left:0;text-align:left;margin-left:309.75pt;margin-top:77.75pt;width:102pt;height:.1pt;z-index:-251206656;mso-position-horizontal-relative:page;mso-position-vertical-relative:text" coordorigin="6195,1555" coordsize="2040,2">
            <v:shape id="_x0000_s4905" style="position:absolute;left:6195;top:1555;width:2040;height:2" coordorigin="6195,1555" coordsize="2040,0" path="m6195,1555r2040,e" filled="f" strokecolor="#909090" strokeweight="6pt">
              <v:path arrowok="t"/>
            </v:shape>
            <w10:wrap anchorx="page"/>
          </v:group>
        </w:pict>
      </w:r>
      <w:r w:rsidR="00035F6E" w:rsidRPr="00035F6E">
        <w:rPr>
          <w:rFonts w:eastAsiaTheme="minorHAnsi"/>
        </w:rPr>
        <w:pict>
          <v:shape id="_x0000_s4910" type="#_x0000_t202" style="position:absolute;left:0;text-align:left;margin-left:537.9pt;margin-top:22pt;width:12pt;height:72.85pt;z-index:-251203584;mso-position-horizontal-relative:page;mso-position-vertical-relative:text" filled="f" stroked="f">
            <v:textbox style="layout-flow:vertical-ideographic" inset="0,0,0,0">
              <w:txbxContent>
                <w:p w:rsidR="000B7B9A" w:rsidRDefault="000B7B9A" w:rsidP="000B7B9A">
                  <w:pPr>
                    <w:spacing w:line="96" w:lineRule="auto"/>
                    <w:ind w:left="20"/>
                    <w:rPr>
                      <w:rFonts w:ascii="宋体" w:eastAsia="宋体" w:hAnsi="宋体" w:cs="宋体"/>
                      <w:sz w:val="26"/>
                      <w:szCs w:val="26"/>
                    </w:rPr>
                  </w:pPr>
                  <w:r>
                    <w:rPr>
                      <w:rFonts w:ascii="宋体" w:eastAsia="宋体" w:hAnsi="宋体" w:cs="宋体"/>
                      <w:color w:val="898789"/>
                      <w:sz w:val="20"/>
                      <w:szCs w:val="20"/>
                    </w:rPr>
                    <w:t>院</w:t>
                  </w:r>
                  <w:r>
                    <w:rPr>
                      <w:rFonts w:ascii="宋体" w:eastAsia="宋体" w:hAnsi="宋体" w:cs="宋体"/>
                      <w:color w:val="898789"/>
                      <w:spacing w:val="-10"/>
                      <w:sz w:val="20"/>
                      <w:szCs w:val="20"/>
                    </w:rPr>
                    <w:t xml:space="preserve"> </w:t>
                  </w:r>
                  <w:r>
                    <w:rPr>
                      <w:rFonts w:ascii="宋体" w:eastAsia="宋体" w:hAnsi="宋体" w:cs="宋体"/>
                      <w:color w:val="8F76A9"/>
                      <w:sz w:val="26"/>
                      <w:szCs w:val="26"/>
                    </w:rPr>
                    <w:t>B</w:t>
                  </w:r>
                  <w:r>
                    <w:rPr>
                      <w:rFonts w:ascii="宋体" w:eastAsia="宋体" w:hAnsi="宋体" w:cs="宋体"/>
                      <w:color w:val="8F76A9"/>
                      <w:spacing w:val="-45"/>
                      <w:sz w:val="26"/>
                      <w:szCs w:val="26"/>
                    </w:rPr>
                    <w:t xml:space="preserve"> </w:t>
                  </w:r>
                  <w:r>
                    <w:rPr>
                      <w:rFonts w:ascii="宋体" w:eastAsia="宋体" w:hAnsi="宋体" w:cs="宋体"/>
                      <w:color w:val="8F76A9"/>
                      <w:sz w:val="26"/>
                      <w:szCs w:val="26"/>
                    </w:rPr>
                    <w:t>B</w:t>
                  </w:r>
                  <w:r>
                    <w:rPr>
                      <w:rFonts w:ascii="宋体" w:eastAsia="宋体" w:hAnsi="宋体" w:cs="宋体"/>
                      <w:color w:val="8F76A9"/>
                      <w:spacing w:val="-45"/>
                      <w:sz w:val="26"/>
                      <w:szCs w:val="26"/>
                    </w:rPr>
                    <w:t xml:space="preserve"> </w:t>
                  </w:r>
                  <w:r>
                    <w:rPr>
                      <w:rFonts w:ascii="宋体" w:eastAsia="宋体" w:hAnsi="宋体" w:cs="宋体"/>
                      <w:color w:val="8F76A9"/>
                      <w:spacing w:val="-84"/>
                      <w:sz w:val="26"/>
                      <w:szCs w:val="26"/>
                    </w:rPr>
                    <w:t>B</w:t>
                  </w:r>
                  <w:r>
                    <w:rPr>
                      <w:rFonts w:ascii="宋体" w:eastAsia="宋体" w:hAnsi="宋体" w:cs="宋体"/>
                      <w:color w:val="CFCECF"/>
                      <w:sz w:val="26"/>
                      <w:szCs w:val="26"/>
                    </w:rPr>
                    <w:t>-</w:t>
                  </w:r>
                </w:p>
              </w:txbxContent>
            </v:textbox>
            <w10:wrap anchorx="page"/>
          </v:shape>
        </w:pict>
      </w:r>
      <w:r>
        <w:rPr>
          <w:rFonts w:ascii="宋体" w:eastAsia="宋体" w:hAnsi="宋体" w:cs="宋体"/>
          <w:color w:val="676769"/>
          <w:w w:val="110"/>
          <w:sz w:val="17"/>
          <w:szCs w:val="17"/>
        </w:rPr>
        <w:t>共</w:t>
      </w:r>
      <w:r>
        <w:rPr>
          <w:rFonts w:ascii="宋体" w:eastAsia="宋体" w:hAnsi="宋体" w:cs="宋体"/>
          <w:color w:val="676769"/>
          <w:spacing w:val="-70"/>
          <w:w w:val="110"/>
          <w:sz w:val="17"/>
          <w:szCs w:val="17"/>
        </w:rPr>
        <w:t xml:space="preserve"> </w:t>
      </w:r>
      <w:r>
        <w:rPr>
          <w:rFonts w:ascii="Times New Roman" w:eastAsia="Times New Roman" w:hAnsi="Times New Roman" w:cs="Times New Roman"/>
          <w:color w:val="898789"/>
          <w:w w:val="110"/>
          <w:sz w:val="18"/>
          <w:szCs w:val="18"/>
        </w:rPr>
        <w:t>3</w:t>
      </w:r>
      <w:r>
        <w:rPr>
          <w:rFonts w:ascii="Times New Roman" w:eastAsia="Times New Roman" w:hAnsi="Times New Roman" w:cs="Times New Roman"/>
          <w:color w:val="898789"/>
          <w:spacing w:val="-37"/>
          <w:w w:val="110"/>
          <w:sz w:val="18"/>
          <w:szCs w:val="18"/>
        </w:rPr>
        <w:t xml:space="preserve"> </w:t>
      </w:r>
      <w:r>
        <w:rPr>
          <w:rFonts w:ascii="宋体" w:eastAsia="宋体" w:hAnsi="宋体" w:cs="宋体"/>
          <w:color w:val="898789"/>
          <w:w w:val="110"/>
          <w:sz w:val="18"/>
          <w:szCs w:val="18"/>
        </w:rPr>
        <w:t>个</w:t>
      </w:r>
      <w:r>
        <w:rPr>
          <w:rFonts w:ascii="宋体" w:eastAsia="宋体" w:hAnsi="宋体" w:cs="宋体"/>
          <w:color w:val="898789"/>
          <w:spacing w:val="7"/>
          <w:w w:val="110"/>
          <w:sz w:val="18"/>
          <w:szCs w:val="18"/>
        </w:rPr>
        <w:t>项</w:t>
      </w:r>
      <w:r>
        <w:rPr>
          <w:rFonts w:ascii="宋体" w:eastAsia="宋体" w:hAnsi="宋体" w:cs="宋体"/>
          <w:color w:val="4F4C4F"/>
          <w:spacing w:val="-49"/>
          <w:w w:val="110"/>
          <w:sz w:val="18"/>
          <w:szCs w:val="18"/>
        </w:rPr>
        <w:t>吕</w:t>
      </w:r>
      <w:r>
        <w:rPr>
          <w:rFonts w:ascii="宋体" w:eastAsia="宋体" w:hAnsi="宋体" w:cs="宋体"/>
          <w:color w:val="676769"/>
          <w:w w:val="110"/>
          <w:sz w:val="18"/>
          <w:szCs w:val="18"/>
        </w:rPr>
        <w:t>，已</w:t>
      </w:r>
      <w:r>
        <w:rPr>
          <w:rFonts w:ascii="宋体" w:eastAsia="宋体" w:hAnsi="宋体" w:cs="宋体"/>
          <w:color w:val="676769"/>
          <w:spacing w:val="-154"/>
          <w:w w:val="110"/>
          <w:sz w:val="18"/>
          <w:szCs w:val="18"/>
        </w:rPr>
        <w:t>回</w:t>
      </w:r>
      <w:r>
        <w:rPr>
          <w:rFonts w:ascii="宋体" w:eastAsia="宋体" w:hAnsi="宋体" w:cs="宋体"/>
          <w:color w:val="898789"/>
          <w:w w:val="110"/>
          <w:sz w:val="18"/>
          <w:szCs w:val="18"/>
        </w:rPr>
        <w:t>!</w:t>
      </w:r>
      <w:r>
        <w:rPr>
          <w:rFonts w:ascii="宋体" w:eastAsia="宋体" w:hAnsi="宋体" w:cs="宋体"/>
          <w:color w:val="898789"/>
          <w:spacing w:val="-91"/>
          <w:w w:val="110"/>
          <w:sz w:val="18"/>
          <w:szCs w:val="18"/>
        </w:rPr>
        <w:t>l</w:t>
      </w:r>
      <w:r>
        <w:rPr>
          <w:rFonts w:ascii="Times New Roman" w:eastAsia="Times New Roman" w:hAnsi="Times New Roman" w:cs="Times New Roman"/>
          <w:color w:val="898789"/>
          <w:w w:val="110"/>
          <w:sz w:val="24"/>
          <w:szCs w:val="24"/>
        </w:rPr>
        <w:t>J</w:t>
      </w:r>
      <w:r>
        <w:rPr>
          <w:rFonts w:ascii="Times New Roman" w:eastAsia="Times New Roman" w:hAnsi="Times New Roman" w:cs="Times New Roman"/>
          <w:color w:val="898789"/>
          <w:spacing w:val="-4"/>
          <w:w w:val="110"/>
          <w:sz w:val="24"/>
          <w:szCs w:val="24"/>
        </w:rPr>
        <w:t>J</w:t>
      </w:r>
      <w:r>
        <w:rPr>
          <w:rFonts w:ascii="宋体" w:eastAsia="宋体" w:hAnsi="宋体" w:cs="宋体"/>
          <w:color w:val="676769"/>
          <w:spacing w:val="-50"/>
          <w:w w:val="110"/>
          <w:sz w:val="18"/>
          <w:szCs w:val="18"/>
        </w:rPr>
        <w:t>芫</w:t>
      </w:r>
      <w:r>
        <w:rPr>
          <w:rFonts w:ascii="宋体" w:eastAsia="宋体" w:hAnsi="宋体" w:cs="宋体"/>
          <w:color w:val="4F4C4F"/>
          <w:spacing w:val="-41"/>
          <w:w w:val="110"/>
          <w:sz w:val="18"/>
          <w:szCs w:val="18"/>
        </w:rPr>
        <w:t>，</w:t>
      </w:r>
      <w:r>
        <w:rPr>
          <w:rFonts w:ascii="Times New Roman" w:eastAsia="Times New Roman" w:hAnsi="Times New Roman" w:cs="Times New Roman"/>
          <w:color w:val="7A7578"/>
          <w:w w:val="110"/>
          <w:sz w:val="26"/>
          <w:szCs w:val="26"/>
        </w:rPr>
        <w:t>o</w:t>
      </w:r>
      <w:r>
        <w:rPr>
          <w:rFonts w:ascii="Times New Roman" w:eastAsia="Times New Roman" w:hAnsi="Times New Roman" w:cs="Times New Roman"/>
          <w:color w:val="7A7578"/>
          <w:spacing w:val="-59"/>
          <w:w w:val="110"/>
          <w:sz w:val="26"/>
          <w:szCs w:val="26"/>
        </w:rPr>
        <w:t xml:space="preserve"> </w:t>
      </w:r>
      <w:r>
        <w:rPr>
          <w:rFonts w:ascii="宋体" w:eastAsia="宋体" w:hAnsi="宋体" w:cs="宋体"/>
          <w:color w:val="7A7578"/>
          <w:w w:val="110"/>
          <w:sz w:val="18"/>
          <w:szCs w:val="18"/>
        </w:rPr>
        <w:t>个.</w:t>
      </w:r>
    </w:p>
    <w:p w:rsidR="000B7B9A" w:rsidRDefault="000B7B9A" w:rsidP="000B7B9A">
      <w:pPr>
        <w:rPr>
          <w:rFonts w:ascii="宋体" w:eastAsia="宋体" w:hAnsi="宋体" w:cs="宋体"/>
          <w:sz w:val="18"/>
          <w:szCs w:val="18"/>
        </w:rPr>
        <w:sectPr w:rsidR="000B7B9A">
          <w:type w:val="continuous"/>
          <w:pgSz w:w="12240" w:h="15840"/>
          <w:pgMar w:top="1480" w:right="0" w:bottom="280" w:left="1720" w:header="720" w:footer="720" w:gutter="0"/>
          <w:cols w:num="2" w:space="720" w:equalWidth="0">
            <w:col w:w="1338" w:space="40"/>
            <w:col w:w="9142"/>
          </w:cols>
        </w:sectPr>
      </w:pPr>
    </w:p>
    <w:p w:rsidR="000B7B9A" w:rsidRDefault="000B7B9A" w:rsidP="000B7B9A">
      <w:pPr>
        <w:spacing w:before="1" w:line="40" w:lineRule="exact"/>
        <w:rPr>
          <w:sz w:val="4"/>
          <w:szCs w:val="4"/>
        </w:rPr>
      </w:pPr>
    </w:p>
    <w:tbl>
      <w:tblPr>
        <w:tblW w:w="0" w:type="auto"/>
        <w:tblInd w:w="1570" w:type="dxa"/>
        <w:tblLayout w:type="fixed"/>
        <w:tblCellMar>
          <w:left w:w="0" w:type="dxa"/>
          <w:right w:w="0" w:type="dxa"/>
        </w:tblCellMar>
        <w:tblLook w:val="01E0"/>
      </w:tblPr>
      <w:tblGrid>
        <w:gridCol w:w="1204"/>
        <w:gridCol w:w="1390"/>
        <w:gridCol w:w="1614"/>
        <w:gridCol w:w="1341"/>
      </w:tblGrid>
      <w:tr w:rsidR="000B7B9A" w:rsidTr="0080374A">
        <w:trPr>
          <w:trHeight w:hRule="exact" w:val="386"/>
        </w:trPr>
        <w:tc>
          <w:tcPr>
            <w:tcW w:w="1204" w:type="dxa"/>
            <w:tcBorders>
              <w:top w:val="nil"/>
              <w:left w:val="nil"/>
              <w:bottom w:val="nil"/>
              <w:right w:val="nil"/>
            </w:tcBorders>
          </w:tcPr>
          <w:p w:rsidR="000B7B9A" w:rsidRDefault="000B7B9A" w:rsidP="0080374A">
            <w:pPr>
              <w:pStyle w:val="TableParagraph"/>
              <w:spacing w:before="39"/>
              <w:ind w:left="40"/>
              <w:rPr>
                <w:rFonts w:ascii="宋体" w:eastAsia="宋体" w:hAnsi="宋体" w:cs="宋体"/>
                <w:sz w:val="19"/>
                <w:szCs w:val="19"/>
              </w:rPr>
            </w:pPr>
            <w:r>
              <w:rPr>
                <w:rFonts w:ascii="宋体" w:eastAsia="宋体" w:hAnsi="宋体" w:cs="宋体"/>
                <w:color w:val="898789"/>
                <w:w w:val="95"/>
                <w:sz w:val="19"/>
                <w:szCs w:val="19"/>
              </w:rPr>
              <w:t>项目</w:t>
            </w:r>
          </w:p>
        </w:tc>
        <w:tc>
          <w:tcPr>
            <w:tcW w:w="1390" w:type="dxa"/>
            <w:tcBorders>
              <w:top w:val="nil"/>
              <w:left w:val="nil"/>
              <w:bottom w:val="nil"/>
              <w:right w:val="nil"/>
            </w:tcBorders>
          </w:tcPr>
          <w:p w:rsidR="000B7B9A" w:rsidRDefault="000B7B9A" w:rsidP="0080374A">
            <w:pPr>
              <w:pStyle w:val="TableParagraph"/>
              <w:spacing w:before="53"/>
              <w:ind w:left="561"/>
              <w:rPr>
                <w:rFonts w:ascii="宋体" w:eastAsia="宋体" w:hAnsi="宋体" w:cs="宋体"/>
                <w:sz w:val="18"/>
                <w:szCs w:val="18"/>
              </w:rPr>
            </w:pPr>
            <w:r>
              <w:rPr>
                <w:rFonts w:ascii="宋体" w:eastAsia="宋体" w:hAnsi="宋体" w:cs="宋体"/>
                <w:color w:val="898789"/>
                <w:w w:val="95"/>
                <w:sz w:val="17"/>
                <w:szCs w:val="17"/>
              </w:rPr>
              <w:t>节</w:t>
            </w:r>
            <w:r>
              <w:rPr>
                <w:rFonts w:ascii="宋体" w:eastAsia="宋体" w:hAnsi="宋体" w:cs="宋体"/>
                <w:color w:val="898789"/>
                <w:spacing w:val="-56"/>
                <w:w w:val="95"/>
                <w:sz w:val="17"/>
                <w:szCs w:val="17"/>
              </w:rPr>
              <w:t>点</w:t>
            </w:r>
            <w:r>
              <w:rPr>
                <w:rFonts w:ascii="Times New Roman" w:eastAsia="Times New Roman" w:hAnsi="Times New Roman" w:cs="Times New Roman"/>
                <w:color w:val="898789"/>
                <w:spacing w:val="-27"/>
                <w:w w:val="95"/>
                <w:sz w:val="24"/>
                <w:szCs w:val="24"/>
              </w:rPr>
              <w:t>3</w:t>
            </w:r>
            <w:r>
              <w:rPr>
                <w:rFonts w:ascii="宋体" w:eastAsia="宋体" w:hAnsi="宋体" w:cs="宋体"/>
                <w:color w:val="898789"/>
                <w:w w:val="95"/>
                <w:sz w:val="18"/>
                <w:szCs w:val="18"/>
              </w:rPr>
              <w:t>由</w:t>
            </w:r>
          </w:p>
        </w:tc>
        <w:tc>
          <w:tcPr>
            <w:tcW w:w="1614" w:type="dxa"/>
            <w:tcBorders>
              <w:top w:val="nil"/>
              <w:left w:val="nil"/>
              <w:bottom w:val="nil"/>
              <w:right w:val="nil"/>
            </w:tcBorders>
          </w:tcPr>
          <w:p w:rsidR="000B7B9A" w:rsidRDefault="000B7B9A" w:rsidP="0080374A">
            <w:pPr>
              <w:pStyle w:val="TableParagraph"/>
              <w:spacing w:before="26"/>
              <w:ind w:left="296"/>
              <w:rPr>
                <w:rFonts w:ascii="宋体" w:eastAsia="宋体" w:hAnsi="宋体" w:cs="宋体"/>
                <w:sz w:val="19"/>
                <w:szCs w:val="19"/>
              </w:rPr>
            </w:pPr>
            <w:r>
              <w:rPr>
                <w:rFonts w:ascii="宋体" w:eastAsia="宋体" w:hAnsi="宋体" w:cs="宋体"/>
                <w:color w:val="898789"/>
                <w:spacing w:val="-32"/>
                <w:w w:val="105"/>
                <w:sz w:val="20"/>
                <w:szCs w:val="20"/>
              </w:rPr>
              <w:t>逃</w:t>
            </w:r>
            <w:r>
              <w:rPr>
                <w:rFonts w:ascii="宋体" w:eastAsia="宋体" w:hAnsi="宋体" w:cs="宋体"/>
                <w:color w:val="898789"/>
                <w:w w:val="105"/>
                <w:sz w:val="19"/>
                <w:szCs w:val="19"/>
              </w:rPr>
              <w:t>$t</w:t>
            </w:r>
          </w:p>
        </w:tc>
        <w:tc>
          <w:tcPr>
            <w:tcW w:w="1341" w:type="dxa"/>
            <w:tcBorders>
              <w:top w:val="nil"/>
              <w:left w:val="nil"/>
              <w:bottom w:val="nil"/>
              <w:right w:val="nil"/>
            </w:tcBorders>
          </w:tcPr>
          <w:p w:rsidR="000B7B9A" w:rsidRDefault="000B7B9A" w:rsidP="0080374A">
            <w:pPr>
              <w:pStyle w:val="TableParagraph"/>
              <w:spacing w:before="51"/>
              <w:ind w:right="40"/>
              <w:jc w:val="right"/>
              <w:rPr>
                <w:rFonts w:ascii="宋体" w:eastAsia="宋体" w:hAnsi="宋体" w:cs="宋体"/>
                <w:sz w:val="17"/>
                <w:szCs w:val="17"/>
              </w:rPr>
            </w:pPr>
            <w:r>
              <w:rPr>
                <w:rFonts w:ascii="宋体" w:eastAsia="宋体" w:hAnsi="宋体" w:cs="宋体"/>
                <w:color w:val="898789"/>
                <w:sz w:val="17"/>
                <w:szCs w:val="17"/>
              </w:rPr>
              <w:t>状态</w:t>
            </w:r>
          </w:p>
        </w:tc>
      </w:tr>
      <w:tr w:rsidR="000B7B9A" w:rsidTr="0080374A">
        <w:trPr>
          <w:trHeight w:hRule="exact" w:val="673"/>
        </w:trPr>
        <w:tc>
          <w:tcPr>
            <w:tcW w:w="1204" w:type="dxa"/>
            <w:tcBorders>
              <w:top w:val="nil"/>
              <w:left w:val="nil"/>
              <w:bottom w:val="nil"/>
              <w:right w:val="nil"/>
            </w:tcBorders>
          </w:tcPr>
          <w:p w:rsidR="000B7B9A" w:rsidRDefault="000B7B9A" w:rsidP="0080374A">
            <w:pPr>
              <w:pStyle w:val="TableParagraph"/>
              <w:spacing w:before="17"/>
              <w:ind w:left="40"/>
              <w:rPr>
                <w:rFonts w:ascii="Times New Roman" w:eastAsia="Times New Roman" w:hAnsi="Times New Roman" w:cs="Times New Roman"/>
              </w:rPr>
            </w:pPr>
            <w:r>
              <w:rPr>
                <w:rFonts w:ascii="Times New Roman" w:eastAsia="Times New Roman" w:hAnsi="Times New Roman" w:cs="Times New Roman"/>
                <w:color w:val="898789"/>
                <w:w w:val="85"/>
              </w:rPr>
              <w:t>Cata</w:t>
            </w:r>
            <w:r>
              <w:rPr>
                <w:rFonts w:ascii="Times New Roman" w:eastAsia="Times New Roman" w:hAnsi="Times New Roman" w:cs="Times New Roman"/>
                <w:color w:val="676769"/>
                <w:w w:val="85"/>
              </w:rPr>
              <w:t>log</w:t>
            </w:r>
          </w:p>
          <w:p w:rsidR="000B7B9A" w:rsidRDefault="000B7B9A" w:rsidP="0080374A">
            <w:pPr>
              <w:pStyle w:val="TableParagraph"/>
              <w:spacing w:before="92"/>
              <w:ind w:left="40"/>
              <w:rPr>
                <w:rFonts w:ascii="Times New Roman" w:eastAsia="Times New Roman" w:hAnsi="Times New Roman" w:cs="Times New Roman"/>
              </w:rPr>
            </w:pPr>
            <w:r>
              <w:rPr>
                <w:rFonts w:ascii="Times New Roman" w:eastAsia="Times New Roman" w:hAnsi="Times New Roman" w:cs="Times New Roman"/>
                <w:color w:val="898789"/>
                <w:w w:val="85"/>
              </w:rPr>
              <w:t>Coo</w:t>
            </w:r>
            <w:r>
              <w:rPr>
                <w:rFonts w:ascii="Times New Roman" w:eastAsia="Times New Roman" w:hAnsi="Times New Roman" w:cs="Times New Roman"/>
                <w:color w:val="898789"/>
                <w:spacing w:val="1"/>
                <w:w w:val="85"/>
              </w:rPr>
              <w:t>r</w:t>
            </w:r>
            <w:r>
              <w:rPr>
                <w:rFonts w:ascii="Times New Roman" w:eastAsia="Times New Roman" w:hAnsi="Times New Roman" w:cs="Times New Roman"/>
                <w:color w:val="676769"/>
                <w:w w:val="85"/>
              </w:rPr>
              <w:t>d</w:t>
            </w:r>
          </w:p>
        </w:tc>
        <w:tc>
          <w:tcPr>
            <w:tcW w:w="1390" w:type="dxa"/>
            <w:tcBorders>
              <w:top w:val="nil"/>
              <w:left w:val="nil"/>
              <w:bottom w:val="nil"/>
              <w:right w:val="nil"/>
            </w:tcBorders>
          </w:tcPr>
          <w:p w:rsidR="000B7B9A" w:rsidRDefault="000B7B9A" w:rsidP="0080374A">
            <w:pPr>
              <w:pStyle w:val="TableParagraph"/>
              <w:spacing w:before="2" w:line="160" w:lineRule="exact"/>
              <w:rPr>
                <w:sz w:val="16"/>
                <w:szCs w:val="16"/>
              </w:rPr>
            </w:pPr>
          </w:p>
          <w:p w:rsidR="000B7B9A" w:rsidRDefault="000B7B9A" w:rsidP="0080374A">
            <w:pPr>
              <w:pStyle w:val="TableParagraph"/>
              <w:spacing w:line="200" w:lineRule="exact"/>
              <w:rPr>
                <w:sz w:val="20"/>
                <w:szCs w:val="20"/>
              </w:rPr>
            </w:pPr>
          </w:p>
          <w:p w:rsidR="000B7B9A" w:rsidRDefault="000B7B9A" w:rsidP="0080374A">
            <w:pPr>
              <w:pStyle w:val="TableParagraph"/>
              <w:ind w:right="128"/>
              <w:jc w:val="center"/>
              <w:rPr>
                <w:rFonts w:ascii="Times New Roman" w:eastAsia="Times New Roman" w:hAnsi="Times New Roman" w:cs="Times New Roman"/>
              </w:rPr>
            </w:pPr>
            <w:r>
              <w:rPr>
                <w:rFonts w:ascii="Times New Roman" w:eastAsia="Times New Roman" w:hAnsi="Times New Roman" w:cs="Times New Roman"/>
                <w:color w:val="4F4C4F"/>
                <w:w w:val="175"/>
              </w:rPr>
              <w:t>l</w:t>
            </w:r>
          </w:p>
        </w:tc>
        <w:tc>
          <w:tcPr>
            <w:tcW w:w="1614" w:type="dxa"/>
            <w:tcBorders>
              <w:top w:val="nil"/>
              <w:left w:val="nil"/>
              <w:bottom w:val="nil"/>
              <w:right w:val="nil"/>
            </w:tcBorders>
          </w:tcPr>
          <w:p w:rsidR="000B7B9A" w:rsidRDefault="000B7B9A" w:rsidP="0080374A"/>
        </w:tc>
        <w:tc>
          <w:tcPr>
            <w:tcW w:w="1341" w:type="dxa"/>
            <w:tcBorders>
              <w:top w:val="nil"/>
              <w:left w:val="nil"/>
              <w:bottom w:val="nil"/>
              <w:right w:val="nil"/>
            </w:tcBorders>
          </w:tcPr>
          <w:p w:rsidR="000B7B9A" w:rsidRDefault="000B7B9A" w:rsidP="0080374A"/>
        </w:tc>
      </w:tr>
      <w:tr w:rsidR="000B7B9A" w:rsidTr="0080374A">
        <w:trPr>
          <w:trHeight w:hRule="exact" w:val="383"/>
        </w:trPr>
        <w:tc>
          <w:tcPr>
            <w:tcW w:w="1204" w:type="dxa"/>
            <w:tcBorders>
              <w:top w:val="nil"/>
              <w:left w:val="nil"/>
              <w:bottom w:val="nil"/>
              <w:right w:val="nil"/>
            </w:tcBorders>
          </w:tcPr>
          <w:p w:rsidR="000B7B9A" w:rsidRDefault="000B7B9A" w:rsidP="0080374A">
            <w:pPr>
              <w:pStyle w:val="TableParagraph"/>
              <w:spacing w:before="34"/>
              <w:ind w:left="40"/>
              <w:rPr>
                <w:rFonts w:ascii="Times New Roman" w:eastAsia="Times New Roman" w:hAnsi="Times New Roman" w:cs="Times New Roman"/>
              </w:rPr>
            </w:pPr>
            <w:r>
              <w:rPr>
                <w:rFonts w:ascii="Times New Roman" w:eastAsia="Times New Roman" w:hAnsi="Times New Roman" w:cs="Times New Roman"/>
                <w:color w:val="898789"/>
              </w:rPr>
              <w:t>grou</w:t>
            </w:r>
            <w:r>
              <w:rPr>
                <w:rFonts w:ascii="Times New Roman" w:eastAsia="Times New Roman" w:hAnsi="Times New Roman" w:cs="Times New Roman"/>
                <w:color w:val="898789"/>
                <w:spacing w:val="12"/>
              </w:rPr>
              <w:t>p</w:t>
            </w:r>
            <w:r>
              <w:rPr>
                <w:rFonts w:ascii="Times New Roman" w:eastAsia="Times New Roman" w:hAnsi="Times New Roman" w:cs="Times New Roman"/>
                <w:color w:val="7C605F"/>
              </w:rPr>
              <w:t>l</w:t>
            </w:r>
          </w:p>
        </w:tc>
        <w:tc>
          <w:tcPr>
            <w:tcW w:w="1390" w:type="dxa"/>
            <w:tcBorders>
              <w:top w:val="nil"/>
              <w:left w:val="nil"/>
              <w:bottom w:val="nil"/>
              <w:right w:val="nil"/>
            </w:tcBorders>
          </w:tcPr>
          <w:p w:rsidR="000B7B9A" w:rsidRDefault="000B7B9A" w:rsidP="0080374A">
            <w:pPr>
              <w:pStyle w:val="TableParagraph"/>
              <w:spacing w:before="99"/>
              <w:ind w:right="51"/>
              <w:jc w:val="center"/>
              <w:rPr>
                <w:rFonts w:ascii="Arial" w:eastAsia="Arial" w:hAnsi="Arial" w:cs="Arial"/>
                <w:sz w:val="15"/>
                <w:szCs w:val="15"/>
              </w:rPr>
            </w:pPr>
            <w:r>
              <w:rPr>
                <w:rFonts w:ascii="Arial" w:eastAsia="Arial" w:hAnsi="Arial" w:cs="Arial"/>
                <w:color w:val="6A534F"/>
                <w:w w:val="185"/>
                <w:sz w:val="15"/>
                <w:szCs w:val="15"/>
              </w:rPr>
              <w:t>1</w:t>
            </w:r>
          </w:p>
        </w:tc>
        <w:tc>
          <w:tcPr>
            <w:tcW w:w="1614" w:type="dxa"/>
            <w:tcBorders>
              <w:top w:val="nil"/>
              <w:left w:val="nil"/>
              <w:bottom w:val="nil"/>
              <w:right w:val="nil"/>
            </w:tcBorders>
          </w:tcPr>
          <w:p w:rsidR="000B7B9A" w:rsidRDefault="000B7B9A" w:rsidP="0080374A"/>
        </w:tc>
        <w:tc>
          <w:tcPr>
            <w:tcW w:w="1341" w:type="dxa"/>
            <w:tcBorders>
              <w:top w:val="nil"/>
              <w:left w:val="nil"/>
              <w:bottom w:val="nil"/>
              <w:right w:val="nil"/>
            </w:tcBorders>
          </w:tcPr>
          <w:p w:rsidR="000B7B9A" w:rsidRDefault="000B7B9A" w:rsidP="0080374A"/>
        </w:tc>
      </w:tr>
    </w:tbl>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8" w:line="260" w:lineRule="exact"/>
        <w:rPr>
          <w:sz w:val="26"/>
          <w:szCs w:val="26"/>
        </w:rPr>
      </w:pPr>
    </w:p>
    <w:p w:rsidR="000B7B9A" w:rsidRDefault="00035F6E" w:rsidP="000B7B9A">
      <w:pPr>
        <w:spacing w:line="642" w:lineRule="exact"/>
        <w:ind w:left="260"/>
        <w:rPr>
          <w:rFonts w:ascii="Arial" w:eastAsia="Arial" w:hAnsi="Arial" w:cs="Arial"/>
          <w:sz w:val="37"/>
          <w:szCs w:val="37"/>
        </w:rPr>
      </w:pPr>
      <w:r w:rsidRPr="00035F6E">
        <w:rPr>
          <w:rFonts w:eastAsiaTheme="minorHAnsi"/>
        </w:rPr>
        <w:pict>
          <v:group id="_x0000_s4898" style="position:absolute;left:0;text-align:left;margin-left:246pt;margin-top:43.95pt;width:366pt;height:.1pt;z-index:-251209728;mso-position-horizontal-relative:page" coordorigin="4920,879" coordsize="7320,2">
            <v:shape id="_x0000_s4899" style="position:absolute;left:4920;top:879;width:7320;height:2" coordorigin="4920,879" coordsize="7320,0" path="m4920,879r7320,e" filled="f" strokecolor="#ccc" strokeweight="1.5pt">
              <v:path arrowok="t"/>
            </v:shape>
            <w10:wrap anchorx="page"/>
          </v:group>
        </w:pict>
      </w:r>
      <w:r w:rsidR="000B7B9A">
        <w:rPr>
          <w:rFonts w:ascii="宋体" w:eastAsia="宋体" w:hAnsi="宋体" w:cs="宋体"/>
          <w:color w:val="D18663"/>
          <w:spacing w:val="38"/>
          <w:w w:val="120"/>
          <w:sz w:val="54"/>
          <w:szCs w:val="54"/>
        </w:rPr>
        <w:t>拿</w:t>
      </w:r>
      <w:r w:rsidR="000B7B9A">
        <w:rPr>
          <w:rFonts w:ascii="Arial" w:eastAsia="Arial" w:hAnsi="Arial" w:cs="Arial"/>
          <w:color w:val="1A0E0F"/>
          <w:spacing w:val="-39"/>
          <w:w w:val="120"/>
          <w:sz w:val="37"/>
          <w:szCs w:val="37"/>
        </w:rPr>
        <w:t>S</w:t>
      </w:r>
      <w:r w:rsidR="000B7B9A">
        <w:rPr>
          <w:rFonts w:ascii="宋体" w:eastAsia="宋体" w:hAnsi="宋体" w:cs="宋体"/>
          <w:color w:val="1A0E0F"/>
          <w:spacing w:val="-17"/>
          <w:w w:val="120"/>
          <w:sz w:val="29"/>
          <w:szCs w:val="29"/>
        </w:rPr>
        <w:t>饲</w:t>
      </w:r>
      <w:r w:rsidR="000B7B9A">
        <w:rPr>
          <w:rFonts w:ascii="Arial" w:eastAsia="Arial" w:hAnsi="Arial" w:cs="Arial"/>
          <w:color w:val="1A0E0F"/>
          <w:spacing w:val="-88"/>
          <w:w w:val="120"/>
          <w:sz w:val="37"/>
          <w:szCs w:val="37"/>
        </w:rPr>
        <w:t>ω</w:t>
      </w:r>
      <w:r w:rsidR="000B7B9A">
        <w:rPr>
          <w:rFonts w:ascii="Arial" w:eastAsia="Arial" w:hAnsi="Arial" w:cs="Arial"/>
          <w:color w:val="000000"/>
          <w:spacing w:val="-96"/>
          <w:w w:val="120"/>
          <w:sz w:val="37"/>
          <w:szCs w:val="37"/>
        </w:rPr>
        <w:t>i</w:t>
      </w:r>
      <w:r w:rsidR="000B7B9A">
        <w:rPr>
          <w:rFonts w:ascii="Arial" w:eastAsia="Arial" w:hAnsi="Arial" w:cs="Arial"/>
          <w:color w:val="1A0E0F"/>
          <w:spacing w:val="2"/>
          <w:w w:val="120"/>
          <w:sz w:val="37"/>
          <w:szCs w:val="37"/>
        </w:rPr>
        <w:t>a</w:t>
      </w:r>
      <w:r w:rsidR="000B7B9A">
        <w:rPr>
          <w:rFonts w:ascii="Arial" w:eastAsia="Arial" w:hAnsi="Arial" w:cs="Arial"/>
          <w:color w:val="C96335"/>
          <w:w w:val="120"/>
          <w:sz w:val="37"/>
          <w:szCs w:val="37"/>
        </w:rPr>
        <w:t>DB</w:t>
      </w:r>
    </w:p>
    <w:p w:rsidR="000B7B9A" w:rsidRDefault="000B7B9A" w:rsidP="000B7B9A">
      <w:pPr>
        <w:spacing w:before="2" w:line="190" w:lineRule="exact"/>
        <w:rPr>
          <w:sz w:val="19"/>
          <w:szCs w:val="19"/>
        </w:rPr>
      </w:pPr>
    </w:p>
    <w:p w:rsidR="000B7B9A" w:rsidRDefault="000B7B9A" w:rsidP="000B7B9A">
      <w:pPr>
        <w:ind w:left="140" w:right="10500"/>
        <w:rPr>
          <w:rFonts w:ascii="Times New Roman" w:eastAsia="Times New Roman" w:hAnsi="Times New Roman" w:cs="Times New Roman"/>
          <w:sz w:val="9"/>
          <w:szCs w:val="9"/>
        </w:rPr>
      </w:pPr>
      <w:r>
        <w:rPr>
          <w:noProof/>
          <w:lang w:eastAsia="zh-CN"/>
        </w:rPr>
        <w:drawing>
          <wp:inline distT="0" distB="0" distL="0" distR="0">
            <wp:extent cx="707390" cy="55880"/>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9"/>
                    <a:srcRect/>
                    <a:stretch>
                      <a:fillRect/>
                    </a:stretch>
                  </pic:blipFill>
                  <pic:spPr bwMode="auto">
                    <a:xfrm>
                      <a:off x="0" y="0"/>
                      <a:ext cx="707390" cy="55880"/>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9"/>
          <w:szCs w:val="9"/>
        </w:rPr>
        <w:sectPr w:rsidR="000B7B9A">
          <w:type w:val="continuous"/>
          <w:pgSz w:w="12240" w:h="15840"/>
          <w:pgMar w:top="1480" w:right="0" w:bottom="280" w:left="1720" w:header="720" w:footer="720" w:gutter="0"/>
          <w:cols w:space="720"/>
        </w:sectPr>
      </w:pPr>
    </w:p>
    <w:p w:rsidR="000B7B9A" w:rsidRDefault="000B7B9A" w:rsidP="000B7B9A">
      <w:pPr>
        <w:spacing w:before="1" w:line="140" w:lineRule="exact"/>
        <w:rPr>
          <w:sz w:val="14"/>
          <w:szCs w:val="14"/>
        </w:rPr>
      </w:pPr>
    </w:p>
    <w:p w:rsidR="000B7B9A" w:rsidRDefault="00035F6E" w:rsidP="000B7B9A">
      <w:pPr>
        <w:tabs>
          <w:tab w:val="left" w:pos="2804"/>
        </w:tabs>
        <w:spacing w:line="380" w:lineRule="exact"/>
        <w:ind w:left="-2129"/>
        <w:rPr>
          <w:rFonts w:ascii="宋体" w:eastAsia="宋体" w:hAnsi="宋体" w:cs="宋体"/>
          <w:sz w:val="20"/>
          <w:szCs w:val="20"/>
          <w:lang w:eastAsia="zh-CN"/>
        </w:rPr>
      </w:pPr>
      <w:r w:rsidRPr="00035F6E">
        <w:rPr>
          <w:rFonts w:eastAsiaTheme="minorHAnsi"/>
        </w:rPr>
        <w:pict>
          <v:group id="_x0000_s4923" style="position:absolute;left:0;text-align:left;margin-left:155.9pt;margin-top:8.45pt;width:19.3pt;height:10.05pt;z-index:-251198464;mso-position-horizontal-relative:page" coordorigin="3118,169" coordsize="386,201">
            <v:shape id="_x0000_s4924" style="position:absolute;left:3118;top:169;width:386;height:201" coordorigin="3118,169" coordsize="386,201" path="m3118,169r386,l3504,370r-386,l3118,169xe" fillcolor="#3072c6" stroked="f">
              <v:path arrowok="t"/>
            </v:shape>
            <w10:wrap anchorx="page"/>
          </v:group>
        </w:pict>
      </w:r>
      <w:r w:rsidR="000B7B9A">
        <w:rPr>
          <w:rFonts w:ascii="宋体" w:eastAsia="宋体" w:hAnsi="宋体" w:cs="宋体"/>
          <w:color w:val="7CA6D6"/>
          <w:spacing w:val="-630"/>
          <w:w w:val="75"/>
          <w:sz w:val="28"/>
          <w:szCs w:val="28"/>
          <w:lang w:eastAsia="zh-CN"/>
        </w:rPr>
        <w:t>|</w:t>
      </w:r>
      <w:r w:rsidR="000B7B9A">
        <w:rPr>
          <w:rFonts w:ascii="宋体" w:eastAsia="宋体" w:hAnsi="宋体" w:cs="宋体"/>
          <w:color w:val="84B8F6"/>
          <w:w w:val="75"/>
          <w:sz w:val="28"/>
          <w:szCs w:val="28"/>
          <w:lang w:eastAsia="zh-CN"/>
        </w:rPr>
        <w:t>;主页</w:t>
      </w:r>
      <w:r w:rsidR="000B7B9A">
        <w:rPr>
          <w:rFonts w:ascii="宋体" w:eastAsia="宋体" w:hAnsi="宋体" w:cs="宋体"/>
          <w:color w:val="84B8F6"/>
          <w:w w:val="75"/>
          <w:sz w:val="28"/>
          <w:szCs w:val="28"/>
          <w:lang w:eastAsia="zh-CN"/>
        </w:rPr>
        <w:tab/>
      </w:r>
      <w:r w:rsidR="000B7B9A">
        <w:rPr>
          <w:rFonts w:ascii="宋体" w:eastAsia="宋体" w:hAnsi="宋体" w:cs="宋体"/>
          <w:color w:val="97C5F5"/>
          <w:w w:val="105"/>
          <w:sz w:val="20"/>
          <w:szCs w:val="20"/>
          <w:lang w:eastAsia="zh-CN"/>
        </w:rPr>
        <w:t>帮</w:t>
      </w:r>
      <w:r w:rsidR="000B7B9A">
        <w:rPr>
          <w:rFonts w:ascii="宋体" w:eastAsia="宋体" w:hAnsi="宋体" w:cs="宋体"/>
          <w:color w:val="97C5F5"/>
          <w:spacing w:val="15"/>
          <w:w w:val="105"/>
          <w:sz w:val="20"/>
          <w:szCs w:val="20"/>
          <w:lang w:eastAsia="zh-CN"/>
        </w:rPr>
        <w:t>助</w:t>
      </w:r>
      <w:r w:rsidR="000B7B9A">
        <w:rPr>
          <w:rFonts w:ascii="宋体" w:eastAsia="宋体" w:hAnsi="宋体" w:cs="宋体"/>
          <w:color w:val="CAE7F9"/>
          <w:w w:val="105"/>
          <w:sz w:val="20"/>
          <w:szCs w:val="20"/>
          <w:lang w:eastAsia="zh-CN"/>
        </w:rPr>
        <w:t>·</w:t>
      </w:r>
    </w:p>
    <w:p w:rsidR="000B7B9A" w:rsidRDefault="000B7B9A" w:rsidP="000B7B9A">
      <w:pPr>
        <w:spacing w:before="4" w:line="120" w:lineRule="exact"/>
        <w:rPr>
          <w:sz w:val="12"/>
          <w:szCs w:val="12"/>
          <w:lang w:eastAsia="zh-CN"/>
        </w:rPr>
      </w:pPr>
    </w:p>
    <w:p w:rsidR="000B7B9A" w:rsidRDefault="000B7B9A" w:rsidP="000B7B9A">
      <w:pPr>
        <w:ind w:left="2190"/>
        <w:rPr>
          <w:rFonts w:ascii="宋体" w:eastAsia="宋体" w:hAnsi="宋体" w:cs="宋体"/>
          <w:sz w:val="17"/>
          <w:szCs w:val="17"/>
          <w:lang w:eastAsia="zh-CN"/>
        </w:rPr>
      </w:pPr>
      <w:r>
        <w:rPr>
          <w:rFonts w:ascii="宋体" w:eastAsia="宋体" w:hAnsi="宋体" w:cs="宋体"/>
          <w:color w:val="302F32"/>
          <w:spacing w:val="-33"/>
          <w:sz w:val="17"/>
          <w:szCs w:val="17"/>
          <w:lang w:eastAsia="zh-CN"/>
        </w:rPr>
        <w:t>自</w:t>
      </w:r>
      <w:r>
        <w:rPr>
          <w:rFonts w:ascii="宋体" w:eastAsia="宋体" w:hAnsi="宋体" w:cs="宋体"/>
          <w:color w:val="737070"/>
          <w:spacing w:val="-16"/>
          <w:sz w:val="17"/>
          <w:szCs w:val="17"/>
          <w:lang w:eastAsia="zh-CN"/>
        </w:rPr>
        <w:t>古</w:t>
      </w:r>
      <w:r>
        <w:rPr>
          <w:rFonts w:ascii="Times New Roman" w:eastAsia="Times New Roman" w:hAnsi="Times New Roman" w:cs="Times New Roman"/>
          <w:color w:val="737070"/>
          <w:spacing w:val="-47"/>
          <w:sz w:val="21"/>
          <w:szCs w:val="21"/>
          <w:lang w:eastAsia="zh-CN"/>
        </w:rPr>
        <w:t>R</w:t>
      </w:r>
      <w:r>
        <w:rPr>
          <w:rFonts w:ascii="宋体" w:eastAsia="宋体" w:hAnsi="宋体" w:cs="宋体"/>
          <w:color w:val="737070"/>
          <w:sz w:val="17"/>
          <w:szCs w:val="17"/>
          <w:lang w:eastAsia="zh-CN"/>
        </w:rPr>
        <w:t>峨业务</w:t>
      </w:r>
    </w:p>
    <w:p w:rsidR="000B7B9A" w:rsidRDefault="000B7B9A" w:rsidP="000B7B9A">
      <w:pPr>
        <w:spacing w:before="1" w:line="100" w:lineRule="exact"/>
        <w:rPr>
          <w:sz w:val="10"/>
          <w:szCs w:val="10"/>
          <w:lang w:eastAsia="zh-CN"/>
        </w:rPr>
      </w:pPr>
    </w:p>
    <w:p w:rsidR="000B7B9A" w:rsidRDefault="000B7B9A" w:rsidP="000B7B9A">
      <w:pPr>
        <w:spacing w:line="338" w:lineRule="exact"/>
        <w:ind w:left="3210"/>
        <w:rPr>
          <w:rFonts w:ascii="宋体" w:eastAsia="宋体" w:hAnsi="宋体" w:cs="宋体"/>
        </w:rPr>
      </w:pPr>
      <w:r>
        <w:rPr>
          <w:rFonts w:ascii="宋体" w:eastAsia="宋体" w:hAnsi="宋体" w:cs="宋体"/>
          <w:color w:val="524D50"/>
          <w:w w:val="125"/>
        </w:rPr>
        <w:t>业务</w:t>
      </w:r>
      <w:r>
        <w:rPr>
          <w:rFonts w:ascii="宋体" w:eastAsia="宋体" w:hAnsi="宋体" w:cs="宋体"/>
          <w:color w:val="524D50"/>
          <w:spacing w:val="-128"/>
          <w:w w:val="125"/>
        </w:rPr>
        <w:t xml:space="preserve"> </w:t>
      </w:r>
      <w:r>
        <w:rPr>
          <w:rFonts w:ascii="宋体" w:eastAsia="宋体" w:hAnsi="宋体" w:cs="宋体"/>
          <w:color w:val="302F32"/>
          <w:w w:val="125"/>
        </w:rPr>
        <w:t>:</w:t>
      </w:r>
      <w:r>
        <w:rPr>
          <w:rFonts w:ascii="宋体" w:eastAsia="宋体" w:hAnsi="宋体" w:cs="宋体"/>
          <w:color w:val="302F32"/>
          <w:spacing w:val="-127"/>
          <w:w w:val="125"/>
        </w:rPr>
        <w:t xml:space="preserve"> </w:t>
      </w:r>
      <w:r>
        <w:rPr>
          <w:rFonts w:ascii="Arial" w:eastAsia="Arial" w:hAnsi="Arial" w:cs="Arial"/>
          <w:color w:val="181114"/>
          <w:w w:val="125"/>
          <w:sz w:val="23"/>
          <w:szCs w:val="23"/>
        </w:rPr>
        <w:t>myBusiness</w:t>
      </w:r>
      <w:r>
        <w:rPr>
          <w:rFonts w:ascii="Arial" w:eastAsia="Arial" w:hAnsi="Arial" w:cs="Arial"/>
          <w:color w:val="181114"/>
          <w:spacing w:val="-37"/>
          <w:w w:val="125"/>
          <w:sz w:val="23"/>
          <w:szCs w:val="23"/>
        </w:rPr>
        <w:t xml:space="preserve"> </w:t>
      </w:r>
      <w:r>
        <w:rPr>
          <w:rFonts w:ascii="宋体" w:eastAsia="宋体" w:hAnsi="宋体" w:cs="宋体"/>
          <w:color w:val="524D50"/>
          <w:w w:val="125"/>
        </w:rPr>
        <w:t>正在卸</w:t>
      </w:r>
      <w:r>
        <w:rPr>
          <w:rFonts w:ascii="宋体" w:eastAsia="宋体" w:hAnsi="宋体" w:cs="宋体"/>
          <w:color w:val="524D50"/>
          <w:spacing w:val="-134"/>
          <w:w w:val="125"/>
        </w:rPr>
        <w:t>我</w:t>
      </w:r>
      <w:r>
        <w:rPr>
          <w:rFonts w:ascii="宋体" w:eastAsia="宋体" w:hAnsi="宋体" w:cs="宋体"/>
          <w:color w:val="302F32"/>
          <w:spacing w:val="-318"/>
          <w:w w:val="125"/>
        </w:rPr>
        <w:t>.</w:t>
      </w:r>
      <w:r>
        <w:rPr>
          <w:rFonts w:ascii="宋体" w:eastAsia="宋体" w:hAnsi="宋体" w:cs="宋体"/>
          <w:color w:val="000000"/>
          <w:spacing w:val="-91"/>
          <w:w w:val="125"/>
        </w:rPr>
        <w:t>.</w:t>
      </w:r>
      <w:r>
        <w:rPr>
          <w:rFonts w:ascii="宋体" w:eastAsia="宋体" w:hAnsi="宋体" w:cs="宋体"/>
          <w:color w:val="302F32"/>
          <w:w w:val="125"/>
        </w:rPr>
        <w:t>.</w:t>
      </w:r>
    </w:p>
    <w:p w:rsidR="000B7B9A" w:rsidRDefault="000B7B9A" w:rsidP="000B7B9A">
      <w:pPr>
        <w:spacing w:before="6" w:line="110" w:lineRule="exact"/>
        <w:rPr>
          <w:sz w:val="11"/>
          <w:szCs w:val="11"/>
        </w:rPr>
      </w:pPr>
    </w:p>
    <w:p w:rsidR="000B7B9A" w:rsidRDefault="000B7B9A" w:rsidP="000B7B9A">
      <w:pPr>
        <w:ind w:left="3210" w:right="12220"/>
        <w:rPr>
          <w:rFonts w:ascii="Times New Roman" w:eastAsia="Times New Roman" w:hAnsi="Times New Roman" w:cs="Times New Roman"/>
          <w:sz w:val="20"/>
          <w:szCs w:val="20"/>
        </w:rPr>
      </w:pPr>
      <w:r>
        <w:rPr>
          <w:noProof/>
          <w:lang w:eastAsia="zh-CN"/>
        </w:rPr>
        <w:drawing>
          <wp:inline distT="0" distB="0" distL="0" distR="0">
            <wp:extent cx="3736975" cy="230505"/>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0"/>
                    <a:srcRect/>
                    <a:stretch>
                      <a:fillRect/>
                    </a:stretch>
                  </pic:blipFill>
                  <pic:spPr bwMode="auto">
                    <a:xfrm>
                      <a:off x="0" y="0"/>
                      <a:ext cx="3736975" cy="230505"/>
                    </a:xfrm>
                    <a:prstGeom prst="rect">
                      <a:avLst/>
                    </a:prstGeom>
                    <a:noFill/>
                    <a:ln w="9525">
                      <a:noFill/>
                      <a:miter lim="800000"/>
                      <a:headEnd/>
                      <a:tailEnd/>
                    </a:ln>
                  </pic:spPr>
                </pic:pic>
              </a:graphicData>
            </a:graphic>
          </wp:inline>
        </w:drawing>
      </w:r>
    </w:p>
    <w:p w:rsidR="000B7B9A" w:rsidRDefault="00035F6E" w:rsidP="000B7B9A">
      <w:pPr>
        <w:spacing w:before="30"/>
        <w:ind w:left="3195"/>
        <w:rPr>
          <w:rFonts w:ascii="宋体" w:eastAsia="宋体" w:hAnsi="宋体" w:cs="宋体"/>
          <w:sz w:val="18"/>
          <w:szCs w:val="18"/>
          <w:lang w:eastAsia="zh-CN"/>
        </w:rPr>
      </w:pPr>
      <w:r w:rsidRPr="00035F6E">
        <w:rPr>
          <w:rFonts w:eastAsiaTheme="minorHAnsi"/>
        </w:rPr>
        <w:pict>
          <v:group id="_x0000_s4917" style="position:absolute;left:0;text-align:left;margin-left:160.5pt;margin-top:90pt;width:439.5pt;height:.1pt;z-index:-251201536;mso-position-horizontal-relative:page" coordorigin="3210,1800" coordsize="8790,2">
            <v:shape id="_x0000_s4918" style="position:absolute;left:3210;top:1800;width:8790;height:2" coordorigin="3210,1800" coordsize="8790,0" path="m3210,1800r8790,e" filled="f" strokecolor="#ccc" strokeweight="1.5pt">
              <v:path arrowok="t"/>
            </v:shape>
            <w10:wrap anchorx="page"/>
          </v:group>
        </w:pict>
      </w:r>
      <w:r w:rsidRPr="00035F6E">
        <w:rPr>
          <w:rFonts w:eastAsiaTheme="minorHAnsi"/>
        </w:rPr>
        <w:pict>
          <v:shape id="_x0000_s4925" type="#_x0000_t202" style="position:absolute;left:0;text-align:left;margin-left:538.65pt;margin-top:54.85pt;width:8.85pt;height:33.15pt;z-index:-251197440;mso-position-horizontal-relative:page" filled="f" stroked="f">
            <v:textbox style="layout-flow:vertical-ideographic" inset="0,0,0,0">
              <w:txbxContent>
                <w:p w:rsidR="000B7B9A" w:rsidRDefault="000B7B9A" w:rsidP="000B7B9A">
                  <w:pPr>
                    <w:spacing w:line="72" w:lineRule="auto"/>
                    <w:ind w:left="20"/>
                    <w:rPr>
                      <w:rFonts w:ascii="宋体" w:eastAsia="宋体" w:hAnsi="宋体" w:cs="宋体"/>
                      <w:sz w:val="27"/>
                      <w:szCs w:val="27"/>
                    </w:rPr>
                  </w:pPr>
                  <w:r>
                    <w:rPr>
                      <w:rFonts w:ascii="宋体" w:eastAsia="宋体" w:hAnsi="宋体" w:cs="宋体"/>
                      <w:color w:val="866C9F"/>
                      <w:sz w:val="27"/>
                      <w:szCs w:val="27"/>
                    </w:rPr>
                    <w:t>E</w:t>
                  </w:r>
                  <w:r>
                    <w:rPr>
                      <w:rFonts w:ascii="宋体" w:eastAsia="宋体" w:hAnsi="宋体" w:cs="宋体"/>
                      <w:color w:val="866C9F"/>
                      <w:spacing w:val="-53"/>
                      <w:sz w:val="27"/>
                      <w:szCs w:val="27"/>
                    </w:rPr>
                    <w:t xml:space="preserve"> </w:t>
                  </w:r>
                  <w:r>
                    <w:rPr>
                      <w:rFonts w:ascii="宋体" w:eastAsia="宋体" w:hAnsi="宋体" w:cs="宋体"/>
                      <w:color w:val="866C9F"/>
                      <w:sz w:val="27"/>
                      <w:szCs w:val="27"/>
                    </w:rPr>
                    <w:t>B</w:t>
                  </w:r>
                </w:p>
              </w:txbxContent>
            </v:textbox>
            <w10:wrap anchorx="page"/>
          </v:shape>
        </w:pict>
      </w:r>
      <w:r w:rsidR="000B7B9A">
        <w:rPr>
          <w:rFonts w:ascii="宋体" w:eastAsia="宋体" w:hAnsi="宋体" w:cs="宋体"/>
          <w:color w:val="737070"/>
          <w:w w:val="95"/>
          <w:sz w:val="17"/>
          <w:szCs w:val="17"/>
          <w:lang w:eastAsia="zh-CN"/>
        </w:rPr>
        <w:t>共</w:t>
      </w:r>
      <w:r w:rsidR="000B7B9A">
        <w:rPr>
          <w:rFonts w:ascii="宋体" w:eastAsia="宋体" w:hAnsi="宋体" w:cs="宋体"/>
          <w:color w:val="737070"/>
          <w:spacing w:val="-27"/>
          <w:w w:val="95"/>
          <w:sz w:val="17"/>
          <w:szCs w:val="17"/>
          <w:lang w:eastAsia="zh-CN"/>
        </w:rPr>
        <w:t xml:space="preserve"> </w:t>
      </w:r>
      <w:r w:rsidR="000B7B9A">
        <w:rPr>
          <w:rFonts w:ascii="Arial" w:eastAsia="Arial" w:hAnsi="Arial" w:cs="Arial"/>
          <w:color w:val="737070"/>
          <w:w w:val="95"/>
          <w:sz w:val="17"/>
          <w:szCs w:val="17"/>
          <w:lang w:eastAsia="zh-CN"/>
        </w:rPr>
        <w:t>3</w:t>
      </w:r>
      <w:r w:rsidR="000B7B9A">
        <w:rPr>
          <w:rFonts w:ascii="Arial" w:eastAsia="Arial" w:hAnsi="Arial" w:cs="Arial"/>
          <w:color w:val="737070"/>
          <w:spacing w:val="7"/>
          <w:w w:val="95"/>
          <w:sz w:val="17"/>
          <w:szCs w:val="17"/>
          <w:lang w:eastAsia="zh-CN"/>
        </w:rPr>
        <w:t xml:space="preserve"> </w:t>
      </w:r>
      <w:r w:rsidR="000B7B9A">
        <w:rPr>
          <w:rFonts w:ascii="宋体" w:eastAsia="宋体" w:hAnsi="宋体" w:cs="宋体"/>
          <w:color w:val="737070"/>
          <w:w w:val="95"/>
          <w:sz w:val="18"/>
          <w:szCs w:val="18"/>
          <w:lang w:eastAsia="zh-CN"/>
        </w:rPr>
        <w:t>个</w:t>
      </w:r>
      <w:r w:rsidR="000B7B9A">
        <w:rPr>
          <w:rFonts w:ascii="宋体" w:eastAsia="宋体" w:hAnsi="宋体" w:cs="宋体"/>
          <w:color w:val="737070"/>
          <w:spacing w:val="6"/>
          <w:w w:val="95"/>
          <w:sz w:val="18"/>
          <w:szCs w:val="18"/>
          <w:lang w:eastAsia="zh-CN"/>
        </w:rPr>
        <w:t>项</w:t>
      </w:r>
      <w:r w:rsidR="000B7B9A">
        <w:rPr>
          <w:rFonts w:ascii="宋体" w:eastAsia="宋体" w:hAnsi="宋体" w:cs="宋体"/>
          <w:color w:val="524D50"/>
          <w:spacing w:val="-61"/>
          <w:w w:val="95"/>
          <w:sz w:val="18"/>
          <w:szCs w:val="18"/>
          <w:lang w:eastAsia="zh-CN"/>
        </w:rPr>
        <w:t>目</w:t>
      </w:r>
      <w:r w:rsidR="000B7B9A">
        <w:rPr>
          <w:rFonts w:ascii="宋体" w:eastAsia="宋体" w:hAnsi="宋体" w:cs="宋体"/>
          <w:color w:val="737070"/>
          <w:w w:val="95"/>
          <w:sz w:val="18"/>
          <w:szCs w:val="18"/>
          <w:lang w:eastAsia="zh-CN"/>
        </w:rPr>
        <w:t>，已回!l)J夷</w:t>
      </w:r>
      <w:r w:rsidR="000B7B9A">
        <w:rPr>
          <w:rFonts w:ascii="宋体" w:eastAsia="宋体" w:hAnsi="宋体" w:cs="宋体"/>
          <w:color w:val="737070"/>
          <w:spacing w:val="-30"/>
          <w:w w:val="95"/>
          <w:sz w:val="18"/>
          <w:szCs w:val="18"/>
          <w:lang w:eastAsia="zh-CN"/>
        </w:rPr>
        <w:t>成</w:t>
      </w:r>
      <w:r w:rsidR="000B7B9A">
        <w:rPr>
          <w:rFonts w:ascii="Arial" w:eastAsia="Arial" w:hAnsi="Arial" w:cs="Arial"/>
          <w:color w:val="737070"/>
          <w:w w:val="95"/>
          <w:sz w:val="17"/>
          <w:szCs w:val="17"/>
          <w:lang w:eastAsia="zh-CN"/>
        </w:rPr>
        <w:t>2</w:t>
      </w:r>
      <w:r w:rsidR="000B7B9A">
        <w:rPr>
          <w:rFonts w:ascii="Arial" w:eastAsia="Arial" w:hAnsi="Arial" w:cs="Arial"/>
          <w:color w:val="737070"/>
          <w:spacing w:val="8"/>
          <w:w w:val="95"/>
          <w:sz w:val="17"/>
          <w:szCs w:val="17"/>
          <w:lang w:eastAsia="zh-CN"/>
        </w:rPr>
        <w:t xml:space="preserve"> </w:t>
      </w:r>
      <w:r w:rsidR="000B7B9A">
        <w:rPr>
          <w:rFonts w:ascii="宋体" w:eastAsia="宋体" w:hAnsi="宋体" w:cs="宋体"/>
          <w:color w:val="737070"/>
          <w:w w:val="95"/>
          <w:sz w:val="18"/>
          <w:szCs w:val="18"/>
          <w:lang w:eastAsia="zh-CN"/>
        </w:rPr>
        <w:t>个.</w:t>
      </w:r>
    </w:p>
    <w:p w:rsidR="000B7B9A" w:rsidRDefault="000B7B9A" w:rsidP="000B7B9A">
      <w:pPr>
        <w:spacing w:before="1" w:line="60" w:lineRule="exact"/>
        <w:rPr>
          <w:sz w:val="6"/>
          <w:szCs w:val="6"/>
          <w:lang w:eastAsia="zh-CN"/>
        </w:rPr>
      </w:pPr>
    </w:p>
    <w:tbl>
      <w:tblPr>
        <w:tblW w:w="0" w:type="auto"/>
        <w:tblInd w:w="3250" w:type="dxa"/>
        <w:tblLayout w:type="fixed"/>
        <w:tblCellMar>
          <w:left w:w="0" w:type="dxa"/>
          <w:right w:w="0" w:type="dxa"/>
        </w:tblCellMar>
        <w:tblLook w:val="01E0"/>
      </w:tblPr>
      <w:tblGrid>
        <w:gridCol w:w="1250"/>
        <w:gridCol w:w="1368"/>
        <w:gridCol w:w="1079"/>
        <w:gridCol w:w="986"/>
        <w:gridCol w:w="2630"/>
        <w:gridCol w:w="985"/>
      </w:tblGrid>
      <w:tr w:rsidR="000B7B9A" w:rsidTr="0080374A">
        <w:trPr>
          <w:trHeight w:hRule="exact" w:val="333"/>
        </w:trPr>
        <w:tc>
          <w:tcPr>
            <w:tcW w:w="1250" w:type="dxa"/>
            <w:tcBorders>
              <w:top w:val="nil"/>
              <w:left w:val="nil"/>
              <w:bottom w:val="nil"/>
              <w:right w:val="nil"/>
            </w:tcBorders>
          </w:tcPr>
          <w:p w:rsidR="000B7B9A" w:rsidRDefault="000B7B9A" w:rsidP="0080374A">
            <w:pPr>
              <w:pStyle w:val="TableParagraph"/>
              <w:spacing w:before="38"/>
              <w:ind w:left="80"/>
              <w:rPr>
                <w:rFonts w:ascii="宋体" w:eastAsia="宋体" w:hAnsi="宋体" w:cs="宋体"/>
                <w:sz w:val="18"/>
                <w:szCs w:val="18"/>
              </w:rPr>
            </w:pPr>
            <w:r>
              <w:rPr>
                <w:rFonts w:ascii="宋体" w:eastAsia="宋体" w:hAnsi="宋体" w:cs="宋体"/>
                <w:color w:val="868385"/>
                <w:spacing w:val="-25"/>
                <w:w w:val="130"/>
                <w:sz w:val="18"/>
                <w:szCs w:val="18"/>
              </w:rPr>
              <w:t>项</w:t>
            </w:r>
            <w:r>
              <w:rPr>
                <w:rFonts w:ascii="宋体" w:eastAsia="宋体" w:hAnsi="宋体" w:cs="宋体"/>
                <w:color w:val="9FA29E"/>
                <w:w w:val="130"/>
                <w:sz w:val="18"/>
                <w:szCs w:val="18"/>
              </w:rPr>
              <w:t>目</w:t>
            </w:r>
          </w:p>
        </w:tc>
        <w:tc>
          <w:tcPr>
            <w:tcW w:w="1368" w:type="dxa"/>
            <w:tcBorders>
              <w:top w:val="nil"/>
              <w:left w:val="nil"/>
              <w:bottom w:val="nil"/>
              <w:right w:val="nil"/>
            </w:tcBorders>
          </w:tcPr>
          <w:p w:rsidR="000B7B9A" w:rsidRDefault="000B7B9A" w:rsidP="0080374A">
            <w:pPr>
              <w:pStyle w:val="TableParagraph"/>
              <w:spacing w:before="66" w:line="267" w:lineRule="exact"/>
              <w:ind w:left="554"/>
              <w:rPr>
                <w:rFonts w:ascii="宋体" w:eastAsia="宋体" w:hAnsi="宋体" w:cs="宋体"/>
                <w:sz w:val="17"/>
                <w:szCs w:val="17"/>
              </w:rPr>
            </w:pPr>
            <w:r>
              <w:rPr>
                <w:rFonts w:ascii="宋体" w:eastAsia="宋体" w:hAnsi="宋体" w:cs="宋体"/>
                <w:color w:val="868385"/>
                <w:spacing w:val="-13"/>
                <w:w w:val="95"/>
                <w:sz w:val="17"/>
                <w:szCs w:val="17"/>
              </w:rPr>
              <w:t>节</w:t>
            </w:r>
            <w:r>
              <w:rPr>
                <w:rFonts w:ascii="Arial" w:eastAsia="Arial" w:hAnsi="Arial" w:cs="Arial"/>
                <w:color w:val="868385"/>
                <w:w w:val="95"/>
              </w:rPr>
              <w:t>#</w:t>
            </w:r>
            <w:r>
              <w:rPr>
                <w:rFonts w:ascii="Arial" w:eastAsia="Arial" w:hAnsi="Arial" w:cs="Arial"/>
                <w:color w:val="868385"/>
                <w:spacing w:val="-29"/>
                <w:w w:val="95"/>
              </w:rPr>
              <w:t>J</w:t>
            </w:r>
            <w:r>
              <w:rPr>
                <w:rFonts w:ascii="宋体" w:eastAsia="宋体" w:hAnsi="宋体" w:cs="宋体"/>
                <w:color w:val="868385"/>
                <w:w w:val="95"/>
                <w:sz w:val="17"/>
                <w:szCs w:val="17"/>
              </w:rPr>
              <w:t>事</w:t>
            </w:r>
          </w:p>
        </w:tc>
        <w:tc>
          <w:tcPr>
            <w:tcW w:w="1079" w:type="dxa"/>
            <w:tcBorders>
              <w:top w:val="nil"/>
              <w:left w:val="nil"/>
              <w:bottom w:val="nil"/>
              <w:right w:val="nil"/>
            </w:tcBorders>
          </w:tcPr>
          <w:p w:rsidR="000B7B9A" w:rsidRDefault="000B7B9A" w:rsidP="0080374A">
            <w:pPr>
              <w:pStyle w:val="TableParagraph"/>
              <w:spacing w:before="64"/>
              <w:ind w:left="311"/>
              <w:rPr>
                <w:rFonts w:ascii="宋体" w:eastAsia="宋体" w:hAnsi="宋体" w:cs="宋体"/>
                <w:sz w:val="16"/>
                <w:szCs w:val="16"/>
              </w:rPr>
            </w:pPr>
            <w:r>
              <w:rPr>
                <w:rFonts w:ascii="宋体" w:eastAsia="宋体" w:hAnsi="宋体" w:cs="宋体"/>
                <w:color w:val="868385"/>
                <w:w w:val="105"/>
                <w:sz w:val="16"/>
                <w:szCs w:val="16"/>
              </w:rPr>
              <w:t>逃应</w:t>
            </w:r>
          </w:p>
        </w:tc>
        <w:tc>
          <w:tcPr>
            <w:tcW w:w="986" w:type="dxa"/>
            <w:tcBorders>
              <w:top w:val="nil"/>
              <w:left w:val="nil"/>
              <w:bottom w:val="nil"/>
              <w:right w:val="nil"/>
            </w:tcBorders>
          </w:tcPr>
          <w:p w:rsidR="000B7B9A" w:rsidRDefault="000B7B9A" w:rsidP="0080374A"/>
        </w:tc>
        <w:tc>
          <w:tcPr>
            <w:tcW w:w="2630" w:type="dxa"/>
            <w:tcBorders>
              <w:top w:val="nil"/>
              <w:left w:val="nil"/>
              <w:bottom w:val="nil"/>
              <w:right w:val="nil"/>
            </w:tcBorders>
          </w:tcPr>
          <w:p w:rsidR="000B7B9A" w:rsidRDefault="000B7B9A" w:rsidP="0080374A">
            <w:pPr>
              <w:pStyle w:val="TableParagraph"/>
              <w:spacing w:before="53"/>
              <w:ind w:left="495"/>
              <w:rPr>
                <w:rFonts w:ascii="宋体" w:eastAsia="宋体" w:hAnsi="宋体" w:cs="宋体"/>
                <w:sz w:val="18"/>
                <w:szCs w:val="18"/>
              </w:rPr>
            </w:pPr>
            <w:r>
              <w:rPr>
                <w:rFonts w:ascii="宋体" w:eastAsia="宋体" w:hAnsi="宋体" w:cs="宋体"/>
                <w:color w:val="868385"/>
                <w:w w:val="135"/>
                <w:sz w:val="18"/>
                <w:szCs w:val="18"/>
              </w:rPr>
              <w:t>状$</w:t>
            </w:r>
          </w:p>
        </w:tc>
        <w:tc>
          <w:tcPr>
            <w:tcW w:w="985" w:type="dxa"/>
            <w:tcBorders>
              <w:top w:val="nil"/>
              <w:left w:val="nil"/>
              <w:bottom w:val="nil"/>
              <w:right w:val="nil"/>
            </w:tcBorders>
          </w:tcPr>
          <w:p w:rsidR="000B7B9A" w:rsidRDefault="000B7B9A" w:rsidP="0080374A">
            <w:pPr>
              <w:pStyle w:val="TableParagraph"/>
              <w:spacing w:before="69" w:line="264" w:lineRule="exact"/>
              <w:ind w:left="146"/>
              <w:rPr>
                <w:rFonts w:ascii="Times New Roman" w:eastAsia="Times New Roman" w:hAnsi="Times New Roman" w:cs="Times New Roman"/>
                <w:sz w:val="24"/>
                <w:szCs w:val="24"/>
              </w:rPr>
            </w:pPr>
            <w:r>
              <w:rPr>
                <w:rFonts w:ascii="Times New Roman" w:eastAsia="Times New Roman" w:hAnsi="Times New Roman" w:cs="Times New Roman"/>
                <w:color w:val="868385"/>
                <w:w w:val="145"/>
                <w:sz w:val="24"/>
                <w:szCs w:val="24"/>
              </w:rPr>
              <w:t>8$</w:t>
            </w:r>
          </w:p>
        </w:tc>
      </w:tr>
      <w:tr w:rsidR="000B7B9A" w:rsidTr="0080374A">
        <w:trPr>
          <w:trHeight w:hRule="exact" w:val="329"/>
        </w:trPr>
        <w:tc>
          <w:tcPr>
            <w:tcW w:w="1250" w:type="dxa"/>
            <w:tcBorders>
              <w:top w:val="nil"/>
              <w:left w:val="nil"/>
              <w:bottom w:val="nil"/>
              <w:right w:val="nil"/>
            </w:tcBorders>
          </w:tcPr>
          <w:p w:rsidR="000B7B9A" w:rsidRDefault="000B7B9A" w:rsidP="0080374A">
            <w:pPr>
              <w:pStyle w:val="TableParagraph"/>
              <w:spacing w:before="91" w:line="237" w:lineRule="exact"/>
              <w:ind w:left="95"/>
              <w:rPr>
                <w:rFonts w:ascii="Courier New" w:eastAsia="Courier New" w:hAnsi="Courier New" w:cs="Courier New"/>
              </w:rPr>
            </w:pPr>
            <w:r>
              <w:rPr>
                <w:rFonts w:ascii="Courier New" w:eastAsia="Courier New" w:hAnsi="Courier New" w:cs="Courier New"/>
                <w:color w:val="737070"/>
                <w:w w:val="65"/>
              </w:rPr>
              <w:t>Catalog</w:t>
            </w:r>
          </w:p>
        </w:tc>
        <w:tc>
          <w:tcPr>
            <w:tcW w:w="1368" w:type="dxa"/>
            <w:tcBorders>
              <w:top w:val="nil"/>
              <w:left w:val="nil"/>
              <w:bottom w:val="nil"/>
              <w:right w:val="nil"/>
            </w:tcBorders>
          </w:tcPr>
          <w:p w:rsidR="000B7B9A" w:rsidRDefault="000B7B9A" w:rsidP="0080374A">
            <w:pPr>
              <w:pStyle w:val="TableParagraph"/>
              <w:spacing w:before="9" w:line="110" w:lineRule="exact"/>
              <w:rPr>
                <w:sz w:val="11"/>
                <w:szCs w:val="11"/>
              </w:rPr>
            </w:pPr>
          </w:p>
          <w:p w:rsidR="000B7B9A" w:rsidRDefault="000B7B9A" w:rsidP="0080374A">
            <w:pPr>
              <w:pStyle w:val="TableParagraph"/>
              <w:ind w:right="72"/>
              <w:jc w:val="center"/>
              <w:rPr>
                <w:rFonts w:ascii="Arial" w:eastAsia="Arial" w:hAnsi="Arial" w:cs="Arial"/>
                <w:sz w:val="15"/>
                <w:szCs w:val="15"/>
              </w:rPr>
            </w:pPr>
            <w:r>
              <w:rPr>
                <w:rFonts w:ascii="Arial" w:eastAsia="Arial" w:hAnsi="Arial" w:cs="Arial"/>
                <w:color w:val="6C4A4B"/>
                <w:w w:val="185"/>
                <w:sz w:val="15"/>
                <w:szCs w:val="15"/>
              </w:rPr>
              <w:t>1</w:t>
            </w:r>
          </w:p>
        </w:tc>
        <w:tc>
          <w:tcPr>
            <w:tcW w:w="1079" w:type="dxa"/>
            <w:tcBorders>
              <w:top w:val="nil"/>
              <w:left w:val="nil"/>
              <w:bottom w:val="nil"/>
              <w:right w:val="nil"/>
            </w:tcBorders>
          </w:tcPr>
          <w:p w:rsidR="000B7B9A" w:rsidRDefault="000B7B9A" w:rsidP="0080374A"/>
        </w:tc>
        <w:tc>
          <w:tcPr>
            <w:tcW w:w="986" w:type="dxa"/>
            <w:tcBorders>
              <w:top w:val="nil"/>
              <w:left w:val="nil"/>
              <w:bottom w:val="nil"/>
              <w:right w:val="nil"/>
            </w:tcBorders>
          </w:tcPr>
          <w:p w:rsidR="000B7B9A" w:rsidRDefault="000B7B9A" w:rsidP="0080374A">
            <w:pPr>
              <w:pStyle w:val="TableParagraph"/>
              <w:spacing w:before="59"/>
              <w:ind w:left="132"/>
              <w:rPr>
                <w:rFonts w:ascii="宋体" w:eastAsia="宋体" w:hAnsi="宋体" w:cs="宋体"/>
                <w:sz w:val="15"/>
                <w:szCs w:val="15"/>
              </w:rPr>
            </w:pPr>
            <w:r>
              <w:rPr>
                <w:rFonts w:ascii="宋体" w:eastAsia="宋体" w:hAnsi="宋体" w:cs="宋体"/>
                <w:color w:val="868385"/>
                <w:w w:val="55"/>
                <w:sz w:val="15"/>
                <w:szCs w:val="15"/>
              </w:rPr>
              <w:t>i]i;.'l</w:t>
            </w:r>
          </w:p>
        </w:tc>
        <w:tc>
          <w:tcPr>
            <w:tcW w:w="2630" w:type="dxa"/>
            <w:tcBorders>
              <w:top w:val="nil"/>
              <w:left w:val="nil"/>
              <w:bottom w:val="nil"/>
              <w:right w:val="nil"/>
            </w:tcBorders>
          </w:tcPr>
          <w:p w:rsidR="000B7B9A" w:rsidRDefault="000B7B9A" w:rsidP="0080374A">
            <w:pPr>
              <w:pStyle w:val="TableParagraph"/>
              <w:spacing w:before="91" w:line="237" w:lineRule="exact"/>
              <w:ind w:left="510"/>
              <w:rPr>
                <w:rFonts w:ascii="Arial" w:eastAsia="Arial" w:hAnsi="Arial" w:cs="Arial"/>
                <w:sz w:val="17"/>
                <w:szCs w:val="17"/>
              </w:rPr>
            </w:pPr>
            <w:r>
              <w:rPr>
                <w:rFonts w:ascii="Courier New" w:eastAsia="Courier New" w:hAnsi="Courier New" w:cs="Courier New"/>
                <w:color w:val="737070"/>
                <w:w w:val="80"/>
              </w:rPr>
              <w:t>Removing</w:t>
            </w:r>
            <w:r>
              <w:rPr>
                <w:rFonts w:ascii="Courier New" w:eastAsia="Courier New" w:hAnsi="Courier New" w:cs="Courier New"/>
                <w:color w:val="737070"/>
                <w:spacing w:val="-80"/>
                <w:w w:val="80"/>
              </w:rPr>
              <w:t xml:space="preserve"> </w:t>
            </w:r>
            <w:r>
              <w:rPr>
                <w:rFonts w:ascii="Courier New" w:eastAsia="Courier New" w:hAnsi="Courier New" w:cs="Courier New"/>
                <w:color w:val="868385"/>
                <w:w w:val="80"/>
              </w:rPr>
              <w:t>catalog</w:t>
            </w:r>
            <w:r>
              <w:rPr>
                <w:rFonts w:ascii="Courier New" w:eastAsia="Courier New" w:hAnsi="Courier New" w:cs="Courier New"/>
                <w:color w:val="868385"/>
                <w:spacing w:val="-76"/>
                <w:w w:val="80"/>
              </w:rPr>
              <w:t xml:space="preserve"> </w:t>
            </w:r>
            <w:r>
              <w:rPr>
                <w:rFonts w:ascii="Courier New" w:eastAsia="Courier New" w:hAnsi="Courier New" w:cs="Courier New"/>
                <w:color w:val="868385"/>
                <w:w w:val="90"/>
              </w:rPr>
              <w:t>g</w:t>
            </w:r>
            <w:r>
              <w:rPr>
                <w:rFonts w:ascii="Courier New" w:eastAsia="Courier New" w:hAnsi="Courier New" w:cs="Courier New"/>
                <w:color w:val="868385"/>
                <w:spacing w:val="-56"/>
                <w:w w:val="90"/>
              </w:rPr>
              <w:t>r</w:t>
            </w:r>
            <w:r>
              <w:rPr>
                <w:rFonts w:ascii="宋体" w:eastAsia="宋体" w:hAnsi="宋体" w:cs="宋体"/>
                <w:color w:val="868385"/>
                <w:spacing w:val="-10"/>
                <w:w w:val="90"/>
                <w:sz w:val="10"/>
                <w:szCs w:val="10"/>
              </w:rPr>
              <w:t>剧</w:t>
            </w:r>
            <w:r>
              <w:rPr>
                <w:rFonts w:ascii="Arial" w:eastAsia="Arial" w:hAnsi="Arial" w:cs="Arial"/>
                <w:color w:val="868385"/>
                <w:w w:val="90"/>
                <w:sz w:val="17"/>
                <w:szCs w:val="17"/>
              </w:rPr>
              <w:t>p</w:t>
            </w:r>
          </w:p>
        </w:tc>
        <w:tc>
          <w:tcPr>
            <w:tcW w:w="985" w:type="dxa"/>
            <w:tcBorders>
              <w:top w:val="nil"/>
              <w:left w:val="nil"/>
              <w:bottom w:val="nil"/>
              <w:right w:val="nil"/>
            </w:tcBorders>
          </w:tcPr>
          <w:p w:rsidR="000B7B9A" w:rsidRDefault="000B7B9A" w:rsidP="0080374A">
            <w:pPr>
              <w:pStyle w:val="TableParagraph"/>
              <w:spacing w:line="329" w:lineRule="exact"/>
              <w:ind w:left="131"/>
              <w:rPr>
                <w:rFonts w:ascii="Times New Roman" w:eastAsia="Times New Roman" w:hAnsi="Times New Roman" w:cs="Times New Roman"/>
                <w:sz w:val="35"/>
                <w:szCs w:val="35"/>
              </w:rPr>
            </w:pPr>
            <w:r>
              <w:rPr>
                <w:rFonts w:ascii="Times New Roman" w:eastAsia="Times New Roman" w:hAnsi="Times New Roman" w:cs="Times New Roman"/>
                <w:color w:val="866C9F"/>
                <w:w w:val="155"/>
                <w:sz w:val="35"/>
                <w:szCs w:val="35"/>
              </w:rPr>
              <w:t>æ</w:t>
            </w:r>
          </w:p>
        </w:tc>
      </w:tr>
      <w:tr w:rsidR="000B7B9A" w:rsidTr="0080374A">
        <w:trPr>
          <w:trHeight w:hRule="exact" w:val="340"/>
        </w:trPr>
        <w:tc>
          <w:tcPr>
            <w:tcW w:w="1250" w:type="dxa"/>
            <w:tcBorders>
              <w:top w:val="nil"/>
              <w:left w:val="nil"/>
              <w:bottom w:val="nil"/>
              <w:right w:val="nil"/>
            </w:tcBorders>
          </w:tcPr>
          <w:p w:rsidR="000B7B9A" w:rsidRDefault="000B7B9A" w:rsidP="0080374A">
            <w:pPr>
              <w:pStyle w:val="TableParagraph"/>
              <w:spacing w:before="92" w:line="247" w:lineRule="exact"/>
              <w:ind w:left="95"/>
              <w:rPr>
                <w:rFonts w:ascii="宋体" w:eastAsia="宋体" w:hAnsi="宋体" w:cs="宋体"/>
                <w:sz w:val="13"/>
                <w:szCs w:val="13"/>
              </w:rPr>
            </w:pPr>
            <w:r>
              <w:rPr>
                <w:rFonts w:ascii="Courier New" w:eastAsia="Courier New" w:hAnsi="Courier New" w:cs="Courier New"/>
                <w:color w:val="868385"/>
                <w:w w:val="125"/>
              </w:rPr>
              <w:t>C</w:t>
            </w:r>
            <w:r>
              <w:rPr>
                <w:rFonts w:ascii="Courier New" w:eastAsia="Courier New" w:hAnsi="Courier New" w:cs="Courier New"/>
                <w:color w:val="868385"/>
                <w:spacing w:val="-51"/>
                <w:w w:val="125"/>
              </w:rPr>
              <w:t>o</w:t>
            </w:r>
            <w:r>
              <w:rPr>
                <w:rFonts w:ascii="宋体" w:eastAsia="宋体" w:hAnsi="宋体" w:cs="宋体"/>
                <w:color w:val="868385"/>
                <w:w w:val="125"/>
                <w:sz w:val="13"/>
                <w:szCs w:val="13"/>
              </w:rPr>
              <w:t>。叫</w:t>
            </w:r>
          </w:p>
        </w:tc>
        <w:tc>
          <w:tcPr>
            <w:tcW w:w="1368" w:type="dxa"/>
            <w:tcBorders>
              <w:top w:val="nil"/>
              <w:left w:val="nil"/>
              <w:bottom w:val="nil"/>
              <w:right w:val="nil"/>
            </w:tcBorders>
          </w:tcPr>
          <w:p w:rsidR="000B7B9A" w:rsidRDefault="000B7B9A" w:rsidP="0080374A">
            <w:pPr>
              <w:pStyle w:val="TableParagraph"/>
              <w:spacing w:before="5" w:line="130" w:lineRule="exact"/>
              <w:rPr>
                <w:sz w:val="13"/>
                <w:szCs w:val="13"/>
              </w:rPr>
            </w:pPr>
          </w:p>
          <w:p w:rsidR="000B7B9A" w:rsidRDefault="000B7B9A" w:rsidP="0080374A">
            <w:pPr>
              <w:pStyle w:val="TableParagraph"/>
              <w:ind w:left="550" w:right="591"/>
              <w:jc w:val="center"/>
              <w:rPr>
                <w:rFonts w:ascii="Arial" w:eastAsia="Arial" w:hAnsi="Arial" w:cs="Arial"/>
                <w:sz w:val="15"/>
                <w:szCs w:val="15"/>
              </w:rPr>
            </w:pPr>
            <w:r>
              <w:rPr>
                <w:rFonts w:ascii="Arial" w:eastAsia="Arial" w:hAnsi="Arial" w:cs="Arial"/>
                <w:color w:val="524D50"/>
                <w:w w:val="225"/>
                <w:sz w:val="15"/>
                <w:szCs w:val="15"/>
              </w:rPr>
              <w:t>1</w:t>
            </w:r>
          </w:p>
        </w:tc>
        <w:tc>
          <w:tcPr>
            <w:tcW w:w="1079" w:type="dxa"/>
            <w:tcBorders>
              <w:top w:val="nil"/>
              <w:left w:val="nil"/>
              <w:bottom w:val="nil"/>
              <w:right w:val="nil"/>
            </w:tcBorders>
          </w:tcPr>
          <w:p w:rsidR="000B7B9A" w:rsidRDefault="000B7B9A" w:rsidP="0080374A">
            <w:pPr>
              <w:pStyle w:val="TableParagraph"/>
              <w:spacing w:before="44"/>
              <w:ind w:left="311"/>
              <w:rPr>
                <w:rFonts w:ascii="宋体" w:eastAsia="宋体" w:hAnsi="宋体" w:cs="宋体"/>
                <w:sz w:val="14"/>
                <w:szCs w:val="14"/>
              </w:rPr>
            </w:pPr>
            <w:r>
              <w:rPr>
                <w:rFonts w:ascii="宋体" w:eastAsia="宋体" w:hAnsi="宋体" w:cs="宋体"/>
                <w:color w:val="64B663"/>
                <w:w w:val="495"/>
                <w:sz w:val="14"/>
                <w:szCs w:val="14"/>
              </w:rPr>
              <w:t>·</w:t>
            </w:r>
          </w:p>
        </w:tc>
        <w:tc>
          <w:tcPr>
            <w:tcW w:w="986" w:type="dxa"/>
            <w:tcBorders>
              <w:top w:val="nil"/>
              <w:left w:val="nil"/>
              <w:bottom w:val="nil"/>
              <w:right w:val="nil"/>
            </w:tcBorders>
          </w:tcPr>
          <w:p w:rsidR="000B7B9A" w:rsidRDefault="000B7B9A" w:rsidP="0080374A">
            <w:pPr>
              <w:pStyle w:val="TableParagraph"/>
              <w:spacing w:before="24"/>
              <w:ind w:left="252"/>
              <w:rPr>
                <w:rFonts w:ascii="Arial" w:eastAsia="Arial" w:hAnsi="Arial" w:cs="Arial"/>
              </w:rPr>
            </w:pPr>
            <w:r>
              <w:rPr>
                <w:rFonts w:ascii="Arial" w:eastAsia="Arial" w:hAnsi="Arial" w:cs="Arial"/>
                <w:color w:val="64B663"/>
                <w:w w:val="95"/>
              </w:rPr>
              <w:t>t</w:t>
            </w:r>
            <w:r>
              <w:rPr>
                <w:rFonts w:ascii="Arial" w:eastAsia="Arial" w:hAnsi="Arial" w:cs="Arial"/>
                <w:color w:val="64B663"/>
                <w:spacing w:val="-30"/>
                <w:w w:val="95"/>
              </w:rPr>
              <w:t>l</w:t>
            </w:r>
            <w:r>
              <w:rPr>
                <w:rFonts w:ascii="Arial" w:eastAsia="Arial" w:hAnsi="Arial" w:cs="Arial"/>
                <w:color w:val="5F9564"/>
                <w:w w:val="95"/>
              </w:rPr>
              <w:t>::</w:t>
            </w:r>
            <w:r>
              <w:rPr>
                <w:rFonts w:ascii="Arial" w:eastAsia="Arial" w:hAnsi="Arial" w:cs="Arial"/>
                <w:color w:val="5F9564"/>
                <w:spacing w:val="-43"/>
                <w:w w:val="95"/>
              </w:rPr>
              <w:t xml:space="preserve"> </w:t>
            </w:r>
            <w:r>
              <w:rPr>
                <w:rFonts w:ascii="Arial" w:eastAsia="Arial" w:hAnsi="Arial" w:cs="Arial"/>
                <w:color w:val="9FA29E"/>
                <w:w w:val="110"/>
              </w:rPr>
              <w:t>.</w:t>
            </w:r>
          </w:p>
        </w:tc>
        <w:tc>
          <w:tcPr>
            <w:tcW w:w="2630" w:type="dxa"/>
            <w:tcBorders>
              <w:top w:val="nil"/>
              <w:left w:val="nil"/>
              <w:bottom w:val="nil"/>
              <w:right w:val="nil"/>
            </w:tcBorders>
          </w:tcPr>
          <w:p w:rsidR="000B7B9A" w:rsidRDefault="000B7B9A" w:rsidP="0080374A">
            <w:pPr>
              <w:pStyle w:val="TableParagraph"/>
              <w:spacing w:line="306" w:lineRule="exact"/>
              <w:ind w:left="510"/>
              <w:rPr>
                <w:rFonts w:ascii="宋体" w:eastAsia="宋体" w:hAnsi="宋体" w:cs="宋体"/>
                <w:sz w:val="32"/>
                <w:szCs w:val="32"/>
              </w:rPr>
            </w:pPr>
            <w:r>
              <w:rPr>
                <w:rFonts w:ascii="宋体" w:eastAsia="宋体" w:hAnsi="宋体" w:cs="宋体"/>
                <w:color w:val="3CAC23"/>
                <w:w w:val="50"/>
                <w:sz w:val="32"/>
                <w:szCs w:val="32"/>
              </w:rPr>
              <w:t>、，</w:t>
            </w:r>
          </w:p>
        </w:tc>
        <w:tc>
          <w:tcPr>
            <w:tcW w:w="985" w:type="dxa"/>
            <w:tcBorders>
              <w:top w:val="nil"/>
              <w:left w:val="nil"/>
              <w:bottom w:val="nil"/>
              <w:right w:val="nil"/>
            </w:tcBorders>
          </w:tcPr>
          <w:p w:rsidR="000B7B9A" w:rsidRDefault="000B7B9A" w:rsidP="0080374A"/>
        </w:tc>
      </w:tr>
      <w:tr w:rsidR="000B7B9A" w:rsidTr="0080374A">
        <w:trPr>
          <w:trHeight w:hRule="exact" w:val="446"/>
        </w:trPr>
        <w:tc>
          <w:tcPr>
            <w:tcW w:w="1250" w:type="dxa"/>
            <w:tcBorders>
              <w:top w:val="nil"/>
              <w:left w:val="nil"/>
              <w:bottom w:val="single" w:sz="12" w:space="0" w:color="CCCCCC"/>
              <w:right w:val="nil"/>
            </w:tcBorders>
          </w:tcPr>
          <w:p w:rsidR="000B7B9A" w:rsidRDefault="000B7B9A" w:rsidP="0080374A">
            <w:pPr>
              <w:pStyle w:val="TableParagraph"/>
              <w:spacing w:before="8" w:line="150" w:lineRule="exact"/>
              <w:rPr>
                <w:sz w:val="15"/>
                <w:szCs w:val="15"/>
              </w:rPr>
            </w:pPr>
          </w:p>
          <w:p w:rsidR="000B7B9A" w:rsidRDefault="000B7B9A" w:rsidP="0080374A">
            <w:pPr>
              <w:pStyle w:val="TableParagraph"/>
              <w:ind w:left="80"/>
              <w:rPr>
                <w:rFonts w:ascii="Times New Roman" w:eastAsia="Times New Roman" w:hAnsi="Times New Roman" w:cs="Times New Roman"/>
                <w:sz w:val="18"/>
                <w:szCs w:val="18"/>
              </w:rPr>
            </w:pPr>
            <w:r>
              <w:rPr>
                <w:rFonts w:ascii="Times New Roman" w:eastAsia="Times New Roman" w:hAnsi="Times New Roman" w:cs="Times New Roman"/>
                <w:color w:val="868385"/>
                <w:w w:val="105"/>
                <w:sz w:val="18"/>
                <w:szCs w:val="18"/>
              </w:rPr>
              <w:t>9'OUP1</w:t>
            </w:r>
          </w:p>
        </w:tc>
        <w:tc>
          <w:tcPr>
            <w:tcW w:w="1368" w:type="dxa"/>
            <w:tcBorders>
              <w:top w:val="nil"/>
              <w:left w:val="nil"/>
              <w:bottom w:val="single" w:sz="12" w:space="0" w:color="CCCCCC"/>
              <w:right w:val="nil"/>
            </w:tcBorders>
          </w:tcPr>
          <w:p w:rsidR="000B7B9A" w:rsidRDefault="000B7B9A" w:rsidP="0080374A">
            <w:pPr>
              <w:pStyle w:val="TableParagraph"/>
              <w:spacing w:before="5" w:line="150" w:lineRule="exact"/>
              <w:rPr>
                <w:sz w:val="15"/>
                <w:szCs w:val="15"/>
              </w:rPr>
            </w:pPr>
          </w:p>
          <w:p w:rsidR="000B7B9A" w:rsidRDefault="000B7B9A" w:rsidP="0080374A">
            <w:pPr>
              <w:pStyle w:val="TableParagraph"/>
              <w:ind w:left="550" w:right="591"/>
              <w:jc w:val="center"/>
              <w:rPr>
                <w:rFonts w:ascii="Arial" w:eastAsia="Arial" w:hAnsi="Arial" w:cs="Arial"/>
                <w:sz w:val="15"/>
                <w:szCs w:val="15"/>
              </w:rPr>
            </w:pPr>
            <w:r>
              <w:rPr>
                <w:rFonts w:ascii="Arial" w:eastAsia="Arial" w:hAnsi="Arial" w:cs="Arial"/>
                <w:color w:val="775C5C"/>
                <w:w w:val="225"/>
                <w:sz w:val="15"/>
                <w:szCs w:val="15"/>
              </w:rPr>
              <w:t>1</w:t>
            </w:r>
          </w:p>
        </w:tc>
        <w:tc>
          <w:tcPr>
            <w:tcW w:w="1079" w:type="dxa"/>
            <w:tcBorders>
              <w:top w:val="nil"/>
              <w:left w:val="nil"/>
              <w:bottom w:val="single" w:sz="12" w:space="0" w:color="CCCCCC"/>
              <w:right w:val="nil"/>
            </w:tcBorders>
          </w:tcPr>
          <w:p w:rsidR="000B7B9A" w:rsidRDefault="000B7B9A" w:rsidP="0080374A"/>
        </w:tc>
        <w:tc>
          <w:tcPr>
            <w:tcW w:w="986" w:type="dxa"/>
            <w:tcBorders>
              <w:top w:val="nil"/>
              <w:left w:val="nil"/>
              <w:bottom w:val="single" w:sz="12" w:space="0" w:color="CCCCCC"/>
              <w:right w:val="nil"/>
            </w:tcBorders>
          </w:tcPr>
          <w:p w:rsidR="000B7B9A" w:rsidRDefault="000B7B9A" w:rsidP="0080374A">
            <w:pPr>
              <w:pStyle w:val="TableParagraph"/>
              <w:spacing w:before="70"/>
              <w:ind w:left="72"/>
              <w:rPr>
                <w:rFonts w:ascii="Arial" w:eastAsia="Arial" w:hAnsi="Arial" w:cs="Arial"/>
                <w:sz w:val="24"/>
                <w:szCs w:val="24"/>
              </w:rPr>
            </w:pPr>
            <w:r>
              <w:rPr>
                <w:rFonts w:ascii="宋体" w:eastAsia="宋体" w:hAnsi="宋体" w:cs="宋体"/>
                <w:color w:val="5F9564"/>
                <w:spacing w:val="-18"/>
                <w:w w:val="170"/>
                <w:sz w:val="15"/>
                <w:szCs w:val="15"/>
              </w:rPr>
              <w:t>且</w:t>
            </w:r>
            <w:r>
              <w:rPr>
                <w:rFonts w:ascii="Arial" w:eastAsia="Arial" w:hAnsi="Arial" w:cs="Arial"/>
                <w:color w:val="5F9564"/>
                <w:w w:val="170"/>
                <w:sz w:val="24"/>
                <w:szCs w:val="24"/>
              </w:rPr>
              <w:t>ιι</w:t>
            </w:r>
          </w:p>
        </w:tc>
        <w:tc>
          <w:tcPr>
            <w:tcW w:w="2630" w:type="dxa"/>
            <w:tcBorders>
              <w:top w:val="nil"/>
              <w:left w:val="nil"/>
              <w:bottom w:val="single" w:sz="12" w:space="0" w:color="CCCCCC"/>
              <w:right w:val="nil"/>
            </w:tcBorders>
          </w:tcPr>
          <w:p w:rsidR="000B7B9A" w:rsidRDefault="000B7B9A" w:rsidP="0080374A">
            <w:pPr>
              <w:pStyle w:val="TableParagraph"/>
              <w:spacing w:line="326" w:lineRule="exact"/>
              <w:ind w:left="510"/>
              <w:rPr>
                <w:rFonts w:ascii="宋体" w:eastAsia="宋体" w:hAnsi="宋体" w:cs="宋体"/>
                <w:sz w:val="32"/>
                <w:szCs w:val="32"/>
              </w:rPr>
            </w:pPr>
            <w:r>
              <w:rPr>
                <w:rFonts w:ascii="宋体" w:eastAsia="宋体" w:hAnsi="宋体" w:cs="宋体"/>
                <w:color w:val="3CAC23"/>
                <w:w w:val="50"/>
                <w:sz w:val="32"/>
                <w:szCs w:val="32"/>
              </w:rPr>
              <w:t>、，</w:t>
            </w:r>
          </w:p>
        </w:tc>
        <w:tc>
          <w:tcPr>
            <w:tcW w:w="985" w:type="dxa"/>
            <w:tcBorders>
              <w:top w:val="nil"/>
              <w:left w:val="nil"/>
              <w:bottom w:val="single" w:sz="12" w:space="0" w:color="CCCCCC"/>
              <w:right w:val="nil"/>
            </w:tcBorders>
          </w:tcPr>
          <w:p w:rsidR="000B7B9A" w:rsidRDefault="000B7B9A" w:rsidP="0080374A"/>
        </w:tc>
      </w:tr>
    </w:tbl>
    <w:p w:rsidR="000B7B9A" w:rsidRDefault="000B7B9A" w:rsidP="000B7B9A">
      <w:pPr>
        <w:spacing w:before="1" w:line="130" w:lineRule="exact"/>
        <w:rPr>
          <w:sz w:val="13"/>
          <w:szCs w:val="13"/>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spacing w:line="518" w:lineRule="exact"/>
        <w:ind w:left="1980"/>
        <w:rPr>
          <w:rFonts w:ascii="Arial" w:eastAsia="Arial" w:hAnsi="Arial" w:cs="Arial"/>
          <w:sz w:val="35"/>
          <w:szCs w:val="35"/>
        </w:rPr>
      </w:pPr>
      <w:r w:rsidRPr="00035F6E">
        <w:rPr>
          <w:rFonts w:eastAsiaTheme="minorHAnsi"/>
        </w:rPr>
        <w:pict>
          <v:group id="_x0000_s4919" style="position:absolute;left:0;text-align:left;margin-left:96pt;margin-top:38.7pt;width:516pt;height:.1pt;z-index:-251200512;mso-position-horizontal-relative:page" coordorigin="1920,774" coordsize="10320,2">
            <v:shape id="_x0000_s4920" style="position:absolute;left:1920;top:774;width:10320;height:2" coordorigin="1920,774" coordsize="10320,0" path="m1920,774r10320,e" filled="f" strokecolor="#98b0d0" strokeweight="1.5pt">
              <v:path arrowok="t"/>
            </v:shape>
            <w10:wrap anchorx="page"/>
          </v:group>
        </w:pict>
      </w:r>
      <w:r w:rsidR="000B7B9A">
        <w:rPr>
          <w:rFonts w:ascii="宋体" w:eastAsia="宋体" w:hAnsi="宋体" w:cs="宋体"/>
          <w:color w:val="D68862"/>
          <w:spacing w:val="-5"/>
          <w:w w:val="125"/>
          <w:sz w:val="40"/>
          <w:szCs w:val="40"/>
        </w:rPr>
        <w:t>辛</w:t>
      </w:r>
      <w:r w:rsidR="000B7B9A">
        <w:rPr>
          <w:rFonts w:ascii="宋体" w:eastAsia="宋体" w:hAnsi="宋体" w:cs="宋体"/>
          <w:color w:val="181114"/>
          <w:w w:val="125"/>
          <w:sz w:val="40"/>
          <w:szCs w:val="40"/>
        </w:rPr>
        <w:t>&amp;</w:t>
      </w:r>
      <w:r w:rsidR="000B7B9A">
        <w:rPr>
          <w:rFonts w:ascii="宋体" w:eastAsia="宋体" w:hAnsi="宋体" w:cs="宋体"/>
          <w:color w:val="181114"/>
          <w:spacing w:val="-25"/>
          <w:w w:val="125"/>
          <w:sz w:val="40"/>
          <w:szCs w:val="40"/>
        </w:rPr>
        <w:t>均</w:t>
      </w:r>
      <w:r w:rsidR="000B7B9A">
        <w:rPr>
          <w:rFonts w:ascii="Arial" w:eastAsia="Arial" w:hAnsi="Arial" w:cs="Arial"/>
          <w:color w:val="181114"/>
          <w:w w:val="125"/>
          <w:sz w:val="35"/>
          <w:szCs w:val="35"/>
        </w:rPr>
        <w:t>uoia</w:t>
      </w:r>
    </w:p>
    <w:p w:rsidR="000B7B9A" w:rsidRDefault="000B7B9A" w:rsidP="000B7B9A">
      <w:pPr>
        <w:spacing w:line="200" w:lineRule="exact"/>
        <w:rPr>
          <w:sz w:val="20"/>
          <w:szCs w:val="20"/>
        </w:rPr>
      </w:pPr>
    </w:p>
    <w:p w:rsidR="000B7B9A" w:rsidRDefault="000B7B9A" w:rsidP="000B7B9A">
      <w:pPr>
        <w:spacing w:before="16" w:line="280" w:lineRule="exact"/>
        <w:rPr>
          <w:sz w:val="28"/>
          <w:szCs w:val="28"/>
        </w:rPr>
      </w:pPr>
    </w:p>
    <w:p w:rsidR="000B7B9A" w:rsidRDefault="000B7B9A" w:rsidP="000B7B9A">
      <w:pPr>
        <w:ind w:left="1830" w:right="12220"/>
        <w:rPr>
          <w:rFonts w:ascii="Times New Roman" w:eastAsia="Times New Roman" w:hAnsi="Times New Roman" w:cs="Times New Roman"/>
          <w:sz w:val="20"/>
          <w:szCs w:val="20"/>
        </w:rPr>
      </w:pPr>
      <w:r>
        <w:rPr>
          <w:noProof/>
          <w:lang w:eastAsia="zh-CN"/>
        </w:rPr>
        <w:drawing>
          <wp:inline distT="0" distB="0" distL="0" distR="0">
            <wp:extent cx="6591935" cy="1431290"/>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1"/>
                    <a:srcRect/>
                    <a:stretch>
                      <a:fillRect/>
                    </a:stretch>
                  </pic:blipFill>
                  <pic:spPr bwMode="auto">
                    <a:xfrm>
                      <a:off x="0" y="0"/>
                      <a:ext cx="6591935" cy="1431290"/>
                    </a:xfrm>
                    <a:prstGeom prst="rect">
                      <a:avLst/>
                    </a:prstGeom>
                    <a:noFill/>
                    <a:ln w="9525">
                      <a:noFill/>
                      <a:miter lim="800000"/>
                      <a:headEnd/>
                      <a:tailEnd/>
                    </a:ln>
                  </pic:spPr>
                </pic:pic>
              </a:graphicData>
            </a:graphic>
          </wp:inline>
        </w:drawing>
      </w:r>
    </w:p>
    <w:p w:rsidR="000B7B9A" w:rsidRDefault="000B7B9A" w:rsidP="000B7B9A">
      <w:pPr>
        <w:spacing w:before="51"/>
        <w:ind w:left="3450"/>
        <w:rPr>
          <w:rFonts w:ascii="宋体" w:eastAsia="宋体" w:hAnsi="宋体" w:cs="宋体"/>
          <w:lang w:eastAsia="zh-CN"/>
        </w:rPr>
      </w:pPr>
      <w:r>
        <w:rPr>
          <w:rFonts w:ascii="宋体" w:eastAsia="宋体" w:hAnsi="宋体" w:cs="宋体"/>
          <w:color w:val="524D50"/>
          <w:w w:val="105"/>
          <w:lang w:eastAsia="zh-CN"/>
        </w:rPr>
        <w:t>卸载结果</w:t>
      </w:r>
    </w:p>
    <w:p w:rsidR="000B7B9A" w:rsidRDefault="000B7B9A" w:rsidP="000B7B9A">
      <w:pPr>
        <w:spacing w:before="6" w:line="140" w:lineRule="exact"/>
        <w:rPr>
          <w:sz w:val="14"/>
          <w:szCs w:val="14"/>
          <w:lang w:eastAsia="zh-CN"/>
        </w:rPr>
      </w:pPr>
    </w:p>
    <w:p w:rsidR="000B7B9A" w:rsidRDefault="000B7B9A" w:rsidP="000B7B9A">
      <w:pPr>
        <w:spacing w:line="200" w:lineRule="exact"/>
        <w:rPr>
          <w:sz w:val="20"/>
          <w:szCs w:val="20"/>
          <w:lang w:eastAsia="zh-CN"/>
        </w:rPr>
      </w:pPr>
    </w:p>
    <w:p w:rsidR="000B7B9A" w:rsidRDefault="000B7B9A" w:rsidP="000B7B9A">
      <w:pPr>
        <w:ind w:left="3615"/>
        <w:rPr>
          <w:rFonts w:ascii="宋体" w:eastAsia="宋体" w:hAnsi="宋体" w:cs="宋体"/>
          <w:sz w:val="19"/>
          <w:szCs w:val="19"/>
          <w:lang w:eastAsia="zh-CN"/>
        </w:rPr>
      </w:pPr>
      <w:r>
        <w:rPr>
          <w:rFonts w:ascii="宋体" w:eastAsia="宋体" w:hAnsi="宋体" w:cs="宋体"/>
          <w:color w:val="83A2B4"/>
          <w:w w:val="90"/>
          <w:sz w:val="17"/>
          <w:szCs w:val="17"/>
          <w:lang w:eastAsia="zh-CN"/>
        </w:rPr>
        <w:t>业务部就亮戚，革统将会在</w:t>
      </w:r>
      <w:r>
        <w:rPr>
          <w:rFonts w:ascii="宋体" w:eastAsia="宋体" w:hAnsi="宋体" w:cs="宋体"/>
          <w:color w:val="83A2B4"/>
          <w:spacing w:val="-49"/>
          <w:w w:val="90"/>
          <w:sz w:val="17"/>
          <w:szCs w:val="17"/>
          <w:lang w:eastAsia="zh-CN"/>
        </w:rPr>
        <w:t xml:space="preserve"> </w:t>
      </w:r>
      <w:r>
        <w:rPr>
          <w:rFonts w:ascii="Times New Roman" w:eastAsia="Times New Roman" w:hAnsi="Times New Roman" w:cs="Times New Roman"/>
          <w:color w:val="83A2B4"/>
          <w:w w:val="90"/>
          <w:sz w:val="18"/>
          <w:szCs w:val="18"/>
          <w:lang w:eastAsia="zh-CN"/>
        </w:rPr>
        <w:t>1</w:t>
      </w:r>
      <w:r>
        <w:rPr>
          <w:rFonts w:ascii="Times New Roman" w:eastAsia="Times New Roman" w:hAnsi="Times New Roman" w:cs="Times New Roman"/>
          <w:color w:val="83A2B4"/>
          <w:spacing w:val="-23"/>
          <w:w w:val="90"/>
          <w:sz w:val="18"/>
          <w:szCs w:val="18"/>
          <w:lang w:eastAsia="zh-CN"/>
        </w:rPr>
        <w:t>0</w:t>
      </w:r>
      <w:r>
        <w:rPr>
          <w:rFonts w:ascii="宋体" w:eastAsia="宋体" w:hAnsi="宋体" w:cs="宋体"/>
          <w:color w:val="83A2B4"/>
          <w:w w:val="90"/>
          <w:sz w:val="19"/>
          <w:szCs w:val="19"/>
          <w:lang w:eastAsia="zh-CN"/>
        </w:rPr>
        <w:t>秒后返回.或Æi.击下列按</w:t>
      </w:r>
      <w:r>
        <w:rPr>
          <w:rFonts w:ascii="宋体" w:eastAsia="宋体" w:hAnsi="宋体" w:cs="宋体"/>
          <w:color w:val="83A2B4"/>
          <w:spacing w:val="-64"/>
          <w:w w:val="90"/>
          <w:sz w:val="19"/>
          <w:szCs w:val="19"/>
          <w:lang w:eastAsia="zh-CN"/>
        </w:rPr>
        <w:t xml:space="preserve"> </w:t>
      </w:r>
      <w:r>
        <w:rPr>
          <w:rFonts w:ascii="Courier New" w:eastAsia="Courier New" w:hAnsi="Courier New" w:cs="Courier New"/>
          <w:color w:val="83A2B4"/>
          <w:w w:val="90"/>
          <w:sz w:val="27"/>
          <w:szCs w:val="27"/>
          <w:lang w:eastAsia="zh-CN"/>
        </w:rPr>
        <w:t>I</w:t>
      </w:r>
      <w:r>
        <w:rPr>
          <w:rFonts w:ascii="Courier New" w:eastAsia="Courier New" w:hAnsi="Courier New" w:cs="Courier New"/>
          <w:color w:val="83A2B4"/>
          <w:spacing w:val="-56"/>
          <w:w w:val="90"/>
          <w:sz w:val="27"/>
          <w:szCs w:val="27"/>
          <w:lang w:eastAsia="zh-CN"/>
        </w:rPr>
        <w:t>H</w:t>
      </w:r>
      <w:r>
        <w:rPr>
          <w:rFonts w:ascii="宋体" w:eastAsia="宋体" w:hAnsi="宋体" w:cs="宋体"/>
          <w:color w:val="83A2B4"/>
          <w:w w:val="90"/>
          <w:sz w:val="19"/>
          <w:szCs w:val="19"/>
          <w:lang w:eastAsia="zh-CN"/>
        </w:rPr>
        <w:t>马上返回.</w:t>
      </w:r>
    </w:p>
    <w:p w:rsidR="000B7B9A" w:rsidRDefault="000B7B9A" w:rsidP="000B7B9A">
      <w:pPr>
        <w:spacing w:before="3" w:line="170" w:lineRule="exact"/>
        <w:rPr>
          <w:sz w:val="17"/>
          <w:szCs w:val="17"/>
          <w:lang w:eastAsia="zh-CN"/>
        </w:rPr>
      </w:pPr>
    </w:p>
    <w:p w:rsidR="000B7B9A" w:rsidRDefault="000B7B9A" w:rsidP="000B7B9A">
      <w:pPr>
        <w:spacing w:line="200" w:lineRule="exact"/>
        <w:rPr>
          <w:sz w:val="20"/>
          <w:szCs w:val="20"/>
          <w:lang w:eastAsia="zh-CN"/>
        </w:rPr>
      </w:pPr>
    </w:p>
    <w:p w:rsidR="000B7B9A" w:rsidRDefault="00035F6E" w:rsidP="000B7B9A">
      <w:pPr>
        <w:spacing w:line="520" w:lineRule="exact"/>
        <w:ind w:right="227"/>
        <w:jc w:val="right"/>
        <w:rPr>
          <w:rFonts w:ascii="宋体" w:eastAsia="宋体" w:hAnsi="宋体" w:cs="宋体"/>
          <w:sz w:val="42"/>
          <w:szCs w:val="42"/>
        </w:rPr>
      </w:pPr>
      <w:r w:rsidRPr="00035F6E">
        <w:rPr>
          <w:rFonts w:eastAsiaTheme="minorHAnsi"/>
        </w:rPr>
        <w:pict>
          <v:group id="_x0000_s4911" style="position:absolute;left:0;text-align:left;margin-left:91.5pt;margin-top:101.05pt;width:522pt;height:46.5pt;z-index:-251202560;mso-position-horizontal-relative:page" coordorigin="1830,2021" coordsize="10440,930">
            <v:shape id="_x0000_s4912" type="#_x0000_t75" style="position:absolute;left:1830;top:2021;width:2700;height:930">
              <v:imagedata r:id="rId132" o:title=""/>
            </v:shape>
            <v:group id="_x0000_s4913" style="position:absolute;left:4470;top:2111;width:7755;height:2" coordorigin="4470,2111" coordsize="7755,2">
              <v:shape id="_x0000_s4914" style="position:absolute;left:4470;top:2111;width:7755;height:2" coordorigin="4470,2111" coordsize="7755,0" path="m4470,2111r7755,e" filled="f" strokecolor="#787478" strokeweight="1.5pt">
                <v:path arrowok="t"/>
              </v:shape>
            </v:group>
            <v:group id="_x0000_s4915" style="position:absolute;left:4530;top:2831;width:7710;height:2" coordorigin="4530,2831" coordsize="7710,2">
              <v:shape id="_x0000_s4916" style="position:absolute;left:4530;top:2831;width:7710;height:2" coordorigin="4530,2831" coordsize="7710,0" path="m4530,2831r7710,e" filled="f" strokecolor="gray" strokeweight="3pt">
                <v:path arrowok="t"/>
              </v:shape>
            </v:group>
            <w10:wrap anchorx="page"/>
          </v:group>
        </w:pict>
      </w:r>
      <w:r w:rsidRPr="00035F6E">
        <w:rPr>
          <w:rFonts w:eastAsiaTheme="minorHAnsi"/>
        </w:rPr>
        <w:pict>
          <v:group id="_x0000_s4921" style="position:absolute;left:0;text-align:left;margin-left:159pt;margin-top:33.9pt;width:447pt;height:.1pt;z-index:-251199488;mso-position-horizontal-relative:page" coordorigin="3180,678" coordsize="8940,2">
            <v:shape id="_x0000_s4922" style="position:absolute;left:3180;top:678;width:8940;height:2" coordorigin="3180,678" coordsize="8940,0" path="m3180,678r8940,e" filled="f" strokecolor="#838383" strokeweight="5.25pt">
              <v:path arrowok="t"/>
            </v:shape>
            <w10:wrap anchorx="page"/>
          </v:group>
        </w:pict>
      </w:r>
      <w:r w:rsidR="000B7B9A">
        <w:rPr>
          <w:rFonts w:ascii="宋体" w:eastAsia="宋体" w:hAnsi="宋体" w:cs="宋体"/>
          <w:color w:val="438BCD"/>
          <w:w w:val="175"/>
          <w:sz w:val="42"/>
          <w:szCs w:val="42"/>
        </w:rPr>
        <w:t>回</w:t>
      </w:r>
    </w:p>
    <w:p w:rsidR="000B7B9A" w:rsidRDefault="000B7B9A" w:rsidP="000B7B9A">
      <w:pPr>
        <w:spacing w:line="520" w:lineRule="exact"/>
        <w:jc w:val="right"/>
        <w:rPr>
          <w:rFonts w:ascii="宋体" w:eastAsia="宋体" w:hAnsi="宋体" w:cs="宋体"/>
          <w:sz w:val="42"/>
          <w:szCs w:val="42"/>
        </w:rPr>
        <w:sectPr w:rsidR="000B7B9A">
          <w:headerReference w:type="even" r:id="rId133"/>
          <w:pgSz w:w="12240" w:h="15840"/>
          <w:pgMar w:top="920" w:right="0" w:bottom="280" w:left="0" w:header="651" w:footer="0" w:gutter="0"/>
          <w:pgNumType w:start="42"/>
          <w:cols w:space="720"/>
        </w:sectPr>
      </w:pPr>
    </w:p>
    <w:p w:rsidR="000B7B9A" w:rsidRDefault="000B7B9A" w:rsidP="000B7B9A">
      <w:pPr>
        <w:pStyle w:val="BodyText"/>
        <w:spacing w:line="303" w:lineRule="exact"/>
        <w:ind w:left="5868"/>
      </w:pPr>
      <w:r>
        <w:lastRenderedPageBreak/>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r>
        <w:t>43</w:t>
      </w:r>
    </w:p>
    <w:p w:rsidR="000B7B9A" w:rsidRDefault="000B7B9A" w:rsidP="000B7B9A">
      <w:pPr>
        <w:spacing w:before="4" w:line="120" w:lineRule="exact"/>
        <w:rPr>
          <w:sz w:val="12"/>
          <w:szCs w:val="12"/>
        </w:rPr>
      </w:pPr>
    </w:p>
    <w:p w:rsidR="000B7B9A" w:rsidRDefault="000B7B9A" w:rsidP="000B7B9A">
      <w:pPr>
        <w:pStyle w:val="BodyText"/>
        <w:spacing w:line="310" w:lineRule="exact"/>
        <w:ind w:left="113"/>
      </w:pPr>
      <w:r>
        <w:rPr>
          <w:rFonts w:ascii="Courier New" w:eastAsia="Courier New" w:hAnsi="Courier New" w:cs="Courier New"/>
          <w:position w:val="1"/>
        </w:rPr>
        <w:t>•</w:t>
      </w:r>
      <w:r>
        <w:rPr>
          <w:rFonts w:ascii="Courier New" w:eastAsia="Courier New" w:hAnsi="Courier New" w:cs="Courier New"/>
          <w:spacing w:val="43"/>
          <w:position w:val="1"/>
        </w:rPr>
        <w:t xml:space="preserve"> </w:t>
      </w:r>
      <w:r>
        <w:t>步骤九：查看集群主机数量和主机详细信息，删除主机</w:t>
      </w:r>
    </w:p>
    <w:p w:rsidR="000B7B9A" w:rsidRDefault="000B7B9A" w:rsidP="000B7B9A">
      <w:pPr>
        <w:pStyle w:val="BodyText"/>
        <w:spacing w:before="16"/>
        <w:ind w:left="397"/>
      </w:pPr>
      <w:r>
        <w:t>9.1</w:t>
      </w:r>
      <w:r>
        <w:rPr>
          <w:spacing w:val="-4"/>
        </w:rPr>
        <w:t xml:space="preserve"> </w:t>
      </w:r>
      <w:r>
        <w:t>点击要查看的集群名；</w:t>
      </w:r>
    </w:p>
    <w:p w:rsidR="000B7B9A" w:rsidRDefault="000B7B9A" w:rsidP="000B7B9A">
      <w:pPr>
        <w:spacing w:before="7" w:line="150" w:lineRule="exact"/>
        <w:rPr>
          <w:sz w:val="15"/>
          <w:szCs w:val="15"/>
        </w:rPr>
      </w:pPr>
    </w:p>
    <w:p w:rsidR="000B7B9A" w:rsidRDefault="000B7B9A" w:rsidP="000B7B9A">
      <w:pPr>
        <w:ind w:left="397" w:right="10700"/>
        <w:rPr>
          <w:rFonts w:ascii="Times New Roman" w:eastAsia="Times New Roman" w:hAnsi="Times New Roman" w:cs="Times New Roman"/>
          <w:sz w:val="20"/>
          <w:szCs w:val="20"/>
        </w:rPr>
      </w:pPr>
      <w:r>
        <w:rPr>
          <w:noProof/>
          <w:lang w:eastAsia="zh-CN"/>
        </w:rPr>
        <w:drawing>
          <wp:inline distT="0" distB="0" distL="0" distR="0">
            <wp:extent cx="6551930" cy="4158615"/>
            <wp:effectExtent l="1905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4"/>
                    <a:srcRect/>
                    <a:stretch>
                      <a:fillRect/>
                    </a:stretch>
                  </pic:blipFill>
                  <pic:spPr bwMode="auto">
                    <a:xfrm>
                      <a:off x="0" y="0"/>
                      <a:ext cx="6551930" cy="4158615"/>
                    </a:xfrm>
                    <a:prstGeom prst="rect">
                      <a:avLst/>
                    </a:prstGeom>
                    <a:noFill/>
                    <a:ln w="9525">
                      <a:noFill/>
                      <a:miter lim="800000"/>
                      <a:headEnd/>
                      <a:tailEnd/>
                    </a:ln>
                  </pic:spPr>
                </pic:pic>
              </a:graphicData>
            </a:graphic>
          </wp:inline>
        </w:drawing>
      </w:r>
    </w:p>
    <w:p w:rsidR="000B7B9A" w:rsidRDefault="000B7B9A" w:rsidP="000B7B9A">
      <w:pPr>
        <w:pStyle w:val="BodyText"/>
        <w:spacing w:before="67"/>
        <w:ind w:left="397"/>
        <w:rPr>
          <w:lang w:eastAsia="zh-CN"/>
        </w:rPr>
      </w:pPr>
      <w:r>
        <w:rPr>
          <w:lang w:eastAsia="zh-CN"/>
        </w:rPr>
        <w:t>9.2</w:t>
      </w:r>
      <w:r>
        <w:rPr>
          <w:spacing w:val="-4"/>
          <w:lang w:eastAsia="zh-CN"/>
        </w:rPr>
        <w:t xml:space="preserve"> </w:t>
      </w:r>
      <w:r>
        <w:rPr>
          <w:lang w:eastAsia="zh-CN"/>
        </w:rPr>
        <w:t>鼠标移动到主机旁边蓝色的徽章，徽章上面的数字就是当前主机数量；</w:t>
      </w:r>
    </w:p>
    <w:p w:rsidR="000B7B9A" w:rsidRDefault="000B7B9A" w:rsidP="000B7B9A">
      <w:pPr>
        <w:rPr>
          <w:lang w:eastAsia="zh-CN"/>
        </w:rPr>
        <w:sectPr w:rsidR="000B7B9A">
          <w:headerReference w:type="default" r:id="rId135"/>
          <w:pgSz w:w="12240" w:h="15840"/>
          <w:pgMar w:top="620" w:right="0" w:bottom="280" w:left="1520" w:header="0"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174490"/>
            <wp:effectExtent l="1905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6"/>
                    <a:srcRect/>
                    <a:stretch>
                      <a:fillRect/>
                    </a:stretch>
                  </pic:blipFill>
                  <pic:spPr bwMode="auto">
                    <a:xfrm>
                      <a:off x="0" y="0"/>
                      <a:ext cx="6551930" cy="417449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pPr>
      <w:r>
        <w:t>9.3</w:t>
      </w:r>
      <w:r>
        <w:rPr>
          <w:spacing w:val="-27"/>
        </w:rPr>
        <w:t xml:space="preserve"> </w:t>
      </w:r>
      <w:r>
        <w:t>表格第二列是显示当前状态信息，黄色表示</w:t>
      </w:r>
      <w:r>
        <w:rPr>
          <w:spacing w:val="-26"/>
        </w:rPr>
        <w:t xml:space="preserve"> </w:t>
      </w:r>
      <w:r>
        <w:t>warning，红色表示</w:t>
      </w:r>
      <w:r>
        <w:rPr>
          <w:spacing w:val="-26"/>
        </w:rPr>
        <w:t xml:space="preserve"> </w:t>
      </w:r>
      <w:r>
        <w:t>danger；</w:t>
      </w:r>
    </w:p>
    <w:p w:rsidR="000B7B9A" w:rsidRDefault="000B7B9A" w:rsidP="000B7B9A">
      <w:pPr>
        <w:spacing w:line="310" w:lineRule="exact"/>
        <w:sectPr w:rsidR="000B7B9A">
          <w:headerReference w:type="even" r:id="rId137"/>
          <w:pgSz w:w="12240" w:h="15840"/>
          <w:pgMar w:top="900" w:right="0" w:bottom="280" w:left="700" w:header="713" w:footer="0" w:gutter="0"/>
          <w:pgNumType w:start="44"/>
          <w:cols w:space="720"/>
        </w:sectPr>
      </w:pPr>
    </w:p>
    <w:p w:rsidR="000B7B9A" w:rsidRDefault="000B7B9A" w:rsidP="000B7B9A">
      <w:pPr>
        <w:spacing w:before="16"/>
        <w:ind w:left="7395"/>
        <w:rPr>
          <w:rFonts w:ascii="Arial" w:eastAsia="Arial" w:hAnsi="Arial" w:cs="Arial"/>
          <w:sz w:val="20"/>
          <w:szCs w:val="20"/>
        </w:rPr>
      </w:pPr>
      <w:r>
        <w:rPr>
          <w:rFonts w:ascii="Arial" w:eastAsia="Arial" w:hAnsi="Arial" w:cs="Arial"/>
          <w:color w:val="000001"/>
          <w:w w:val="95"/>
          <w:sz w:val="20"/>
          <w:szCs w:val="20"/>
        </w:rPr>
        <w:lastRenderedPageBreak/>
        <w:t xml:space="preserve">OpenTopic </w:t>
      </w:r>
      <w:r>
        <w:rPr>
          <w:rFonts w:ascii="Arial" w:eastAsia="Arial" w:hAnsi="Arial" w:cs="Arial"/>
          <w:color w:val="000001"/>
          <w:spacing w:val="45"/>
          <w:w w:val="95"/>
          <w:sz w:val="20"/>
          <w:szCs w:val="20"/>
        </w:rPr>
        <w:t xml:space="preserve"> </w:t>
      </w:r>
      <w:r>
        <w:rPr>
          <w:rFonts w:ascii="Arial" w:eastAsia="Arial" w:hAnsi="Arial" w:cs="Arial"/>
          <w:color w:val="000001"/>
          <w:w w:val="85"/>
          <w:sz w:val="20"/>
          <w:szCs w:val="20"/>
        </w:rPr>
        <w:t xml:space="preserve">1 </w:t>
      </w:r>
      <w:r>
        <w:rPr>
          <w:rFonts w:ascii="Arial" w:eastAsia="Arial" w:hAnsi="Arial" w:cs="Arial"/>
          <w:color w:val="000001"/>
          <w:spacing w:val="16"/>
          <w:w w:val="85"/>
          <w:sz w:val="20"/>
          <w:szCs w:val="20"/>
        </w:rPr>
        <w:t xml:space="preserve"> </w:t>
      </w:r>
      <w:r>
        <w:rPr>
          <w:rFonts w:ascii="Arial" w:eastAsia="Arial" w:hAnsi="Arial" w:cs="Arial"/>
          <w:color w:val="000001"/>
          <w:w w:val="95"/>
          <w:sz w:val="20"/>
          <w:szCs w:val="20"/>
        </w:rPr>
        <w:t>5equoiaDB</w:t>
      </w:r>
      <w:r>
        <w:rPr>
          <w:rFonts w:ascii="Arial" w:eastAsia="Arial" w:hAnsi="Arial" w:cs="Arial"/>
          <w:color w:val="000001"/>
          <w:spacing w:val="13"/>
          <w:w w:val="95"/>
          <w:sz w:val="20"/>
          <w:szCs w:val="20"/>
        </w:rPr>
        <w:t xml:space="preserve"> </w:t>
      </w:r>
      <w:r>
        <w:rPr>
          <w:rFonts w:ascii="宋体" w:eastAsia="宋体" w:hAnsi="宋体" w:cs="宋体"/>
          <w:color w:val="000001"/>
          <w:w w:val="95"/>
          <w:sz w:val="19"/>
          <w:szCs w:val="19"/>
        </w:rPr>
        <w:t>服务器安装部窑</w:t>
      </w:r>
      <w:r>
        <w:rPr>
          <w:rFonts w:ascii="宋体" w:eastAsia="宋体" w:hAnsi="宋体" w:cs="宋体"/>
          <w:color w:val="000001"/>
          <w:spacing w:val="64"/>
          <w:w w:val="95"/>
          <w:sz w:val="19"/>
          <w:szCs w:val="19"/>
        </w:rPr>
        <w:t xml:space="preserve"> </w:t>
      </w:r>
      <w:r>
        <w:rPr>
          <w:rFonts w:ascii="Arial" w:eastAsia="Arial" w:hAnsi="Arial" w:cs="Arial"/>
          <w:color w:val="000001"/>
          <w:w w:val="95"/>
          <w:sz w:val="20"/>
          <w:szCs w:val="20"/>
        </w:rPr>
        <w:t>145</w:t>
      </w:r>
    </w:p>
    <w:p w:rsidR="000B7B9A" w:rsidRDefault="000B7B9A" w:rsidP="000B7B9A">
      <w:pPr>
        <w:spacing w:before="6" w:line="220" w:lineRule="exact"/>
      </w:pPr>
    </w:p>
    <w:p w:rsidR="000B7B9A" w:rsidRDefault="00035F6E" w:rsidP="000B7B9A">
      <w:pPr>
        <w:pStyle w:val="BodyText"/>
        <w:tabs>
          <w:tab w:val="left" w:pos="2789"/>
          <w:tab w:val="left" w:pos="3764"/>
        </w:tabs>
        <w:spacing w:before="5"/>
        <w:ind w:left="-9551"/>
        <w:rPr>
          <w:rFonts w:ascii="宋体" w:eastAsia="宋体" w:hAnsi="宋体" w:cs="宋体"/>
        </w:rPr>
      </w:pPr>
      <w:r w:rsidRPr="00035F6E">
        <w:rPr>
          <w:rFonts w:ascii="Microsoft JhengHei" w:eastAsia="Microsoft JhengHei" w:hAnsi="Microsoft JhengHei"/>
        </w:rPr>
        <w:pict>
          <v:group id="_x0000_s4942" style="position:absolute;left:0;text-align:left;margin-left:94.6pt;margin-top:5pt;width:64.1pt;height:10.05pt;z-index:-251184128;mso-position-horizontal-relative:page" coordorigin="1892,100" coordsize="1282,201">
            <v:shape id="_x0000_s4943" style="position:absolute;left:1892;top:100;width:1282;height:201" coordorigin="1892,100" coordsize="1282,201" path="m1892,100r1282,l3174,301r-1282,l1892,100xe" fillcolor="#2f73c7" stroked="f">
              <v:path arrowok="t"/>
            </v:shape>
            <w10:wrap anchorx="page"/>
          </v:group>
        </w:pict>
      </w:r>
      <w:r w:rsidRPr="00035F6E">
        <w:rPr>
          <w:rFonts w:ascii="Microsoft JhengHei" w:eastAsia="Microsoft JhengHei" w:hAnsi="Microsoft JhengHei"/>
        </w:rPr>
        <w:pict>
          <v:group id="_x0000_s4944" style="position:absolute;left:0;text-align:left;margin-left:207.85pt;margin-top:5pt;width:19.25pt;height:10.05pt;z-index:-251183104;mso-position-horizontal-relative:page" coordorigin="4157,100" coordsize="385,201">
            <v:shape id="_x0000_s4945" style="position:absolute;left:4157;top:100;width:385;height:201" coordorigin="4157,100" coordsize="385,201" path="m4157,100r385,l4542,301r-385,l4157,100xe" fillcolor="#2f73c7" stroked="f">
              <v:path arrowok="t"/>
            </v:shape>
            <w10:wrap anchorx="page"/>
          </v:group>
        </w:pict>
      </w:r>
      <w:r w:rsidR="000B7B9A">
        <w:rPr>
          <w:rFonts w:ascii="宋体" w:eastAsia="宋体" w:hAnsi="宋体" w:cs="宋体"/>
          <w:color w:val="F3F7FC"/>
          <w:spacing w:val="-630"/>
          <w:w w:val="105"/>
        </w:rPr>
        <w:t>.</w:t>
      </w:r>
      <w:r w:rsidR="000B7B9A">
        <w:rPr>
          <w:rFonts w:ascii="宋体" w:eastAsia="宋体" w:hAnsi="宋体" w:cs="宋体"/>
          <w:color w:val="9CC8F3"/>
          <w:w w:val="105"/>
        </w:rPr>
        <w:t>主页</w:t>
      </w:r>
      <w:r w:rsidR="000B7B9A">
        <w:rPr>
          <w:rFonts w:ascii="宋体" w:eastAsia="宋体" w:hAnsi="宋体" w:cs="宋体"/>
          <w:color w:val="9CC8F3"/>
          <w:w w:val="105"/>
        </w:rPr>
        <w:tab/>
        <w:t>部署引导</w:t>
      </w:r>
      <w:r w:rsidR="000B7B9A">
        <w:rPr>
          <w:rFonts w:ascii="宋体" w:eastAsia="宋体" w:hAnsi="宋体" w:cs="宋体"/>
          <w:color w:val="9CC8F3"/>
          <w:w w:val="105"/>
        </w:rPr>
        <w:tab/>
      </w:r>
      <w:r w:rsidR="000B7B9A">
        <w:rPr>
          <w:rFonts w:ascii="宋体" w:eastAsia="宋体" w:hAnsi="宋体" w:cs="宋体"/>
          <w:color w:val="9CC8F3"/>
          <w:w w:val="135"/>
        </w:rPr>
        <w:t>帮</w:t>
      </w:r>
      <w:r w:rsidR="000B7B9A">
        <w:rPr>
          <w:rFonts w:ascii="宋体" w:eastAsia="宋体" w:hAnsi="宋体" w:cs="宋体"/>
          <w:color w:val="9CC8F3"/>
          <w:spacing w:val="17"/>
          <w:w w:val="135"/>
        </w:rPr>
        <w:t>助</w:t>
      </w:r>
      <w:r w:rsidR="000B7B9A">
        <w:rPr>
          <w:rFonts w:ascii="宋体" w:eastAsia="宋体" w:hAnsi="宋体" w:cs="宋体"/>
          <w:color w:val="BBDAF4"/>
          <w:w w:val="135"/>
        </w:rPr>
        <w:t>.</w:t>
      </w:r>
    </w:p>
    <w:p w:rsidR="000B7B9A" w:rsidRDefault="000B7B9A" w:rsidP="000B7B9A">
      <w:pPr>
        <w:spacing w:before="2" w:line="120" w:lineRule="exact"/>
        <w:rPr>
          <w:sz w:val="12"/>
          <w:szCs w:val="12"/>
        </w:rPr>
      </w:pPr>
    </w:p>
    <w:p w:rsidR="000B7B9A" w:rsidRDefault="000B7B9A" w:rsidP="000B7B9A">
      <w:pPr>
        <w:ind w:left="2160"/>
        <w:rPr>
          <w:rFonts w:ascii="宋体" w:eastAsia="宋体" w:hAnsi="宋体" w:cs="宋体"/>
          <w:sz w:val="18"/>
          <w:szCs w:val="18"/>
        </w:rPr>
      </w:pPr>
      <w:r>
        <w:rPr>
          <w:rFonts w:ascii="宋体" w:eastAsia="宋体" w:hAnsi="宋体" w:cs="宋体"/>
          <w:color w:val="151012"/>
          <w:sz w:val="18"/>
          <w:szCs w:val="18"/>
        </w:rPr>
        <w:t>而</w:t>
      </w:r>
      <w:r>
        <w:rPr>
          <w:rFonts w:ascii="宋体" w:eastAsia="宋体" w:hAnsi="宋体" w:cs="宋体"/>
          <w:color w:val="151012"/>
          <w:spacing w:val="-68"/>
          <w:sz w:val="18"/>
          <w:szCs w:val="18"/>
        </w:rPr>
        <w:t xml:space="preserve"> </w:t>
      </w:r>
      <w:r>
        <w:rPr>
          <w:rFonts w:ascii="宋体" w:eastAsia="宋体" w:hAnsi="宋体" w:cs="宋体"/>
          <w:color w:val="908F8F"/>
          <w:sz w:val="18"/>
          <w:szCs w:val="18"/>
        </w:rPr>
        <w:t>状态</w:t>
      </w:r>
    </w:p>
    <w:p w:rsidR="000B7B9A" w:rsidRDefault="000B7B9A" w:rsidP="000B7B9A">
      <w:pPr>
        <w:spacing w:before="7" w:line="240" w:lineRule="exact"/>
        <w:rPr>
          <w:sz w:val="24"/>
          <w:szCs w:val="24"/>
        </w:rPr>
      </w:pPr>
    </w:p>
    <w:p w:rsidR="000B7B9A" w:rsidRDefault="000B7B9A" w:rsidP="000B7B9A">
      <w:pPr>
        <w:spacing w:line="240" w:lineRule="exact"/>
        <w:rPr>
          <w:sz w:val="24"/>
          <w:szCs w:val="24"/>
        </w:rPr>
        <w:sectPr w:rsidR="000B7B9A">
          <w:headerReference w:type="default" r:id="rId138"/>
          <w:pgSz w:w="12240" w:h="15840"/>
          <w:pgMar w:top="600" w:right="160" w:bottom="280" w:left="0" w:header="0" w:footer="0" w:gutter="0"/>
          <w:cols w:space="720"/>
        </w:sectPr>
      </w:pPr>
    </w:p>
    <w:p w:rsidR="000B7B9A" w:rsidRDefault="000B7B9A" w:rsidP="000B7B9A">
      <w:pPr>
        <w:spacing w:line="330" w:lineRule="exact"/>
        <w:ind w:left="2175"/>
        <w:rPr>
          <w:rFonts w:ascii="宋体" w:eastAsia="宋体" w:hAnsi="宋体" w:cs="宋体"/>
          <w:sz w:val="23"/>
          <w:szCs w:val="23"/>
        </w:rPr>
      </w:pPr>
      <w:r>
        <w:rPr>
          <w:rFonts w:ascii="宋体" w:eastAsia="宋体" w:hAnsi="宋体" w:cs="宋体"/>
          <w:color w:val="49464A"/>
          <w:w w:val="105"/>
          <w:sz w:val="23"/>
          <w:szCs w:val="23"/>
        </w:rPr>
        <w:lastRenderedPageBreak/>
        <w:t>状态</w:t>
      </w:r>
    </w:p>
    <w:p w:rsidR="000B7B9A" w:rsidRDefault="000B7B9A" w:rsidP="000B7B9A">
      <w:pPr>
        <w:spacing w:before="8" w:line="180" w:lineRule="exact"/>
        <w:rPr>
          <w:sz w:val="18"/>
          <w:szCs w:val="18"/>
        </w:rPr>
      </w:pPr>
    </w:p>
    <w:p w:rsidR="000B7B9A" w:rsidRDefault="000B7B9A" w:rsidP="000B7B9A">
      <w:pPr>
        <w:ind w:left="2205"/>
        <w:rPr>
          <w:rFonts w:ascii="Arial" w:eastAsia="Arial" w:hAnsi="Arial" w:cs="Arial"/>
          <w:sz w:val="20"/>
          <w:szCs w:val="20"/>
        </w:rPr>
      </w:pPr>
      <w:r>
        <w:rPr>
          <w:rFonts w:ascii="宋体" w:eastAsia="宋体" w:hAnsi="宋体" w:cs="宋体"/>
          <w:color w:val="353138"/>
          <w:spacing w:val="-1"/>
          <w:w w:val="120"/>
          <w:sz w:val="15"/>
          <w:szCs w:val="15"/>
        </w:rPr>
        <w:t>•</w:t>
      </w:r>
      <w:r>
        <w:rPr>
          <w:rFonts w:ascii="宋体" w:eastAsia="宋体" w:hAnsi="宋体" w:cs="宋体"/>
          <w:color w:val="353138"/>
          <w:w w:val="120"/>
          <w:sz w:val="15"/>
          <w:szCs w:val="15"/>
        </w:rPr>
        <w:t>11</w:t>
      </w:r>
      <w:r>
        <w:rPr>
          <w:rFonts w:ascii="宋体" w:eastAsia="宋体" w:hAnsi="宋体" w:cs="宋体"/>
          <w:color w:val="353138"/>
          <w:spacing w:val="-14"/>
          <w:w w:val="120"/>
          <w:sz w:val="15"/>
          <w:szCs w:val="15"/>
        </w:rPr>
        <w:t>l</w:t>
      </w:r>
      <w:r>
        <w:rPr>
          <w:rFonts w:ascii="Arial" w:eastAsia="Arial" w:hAnsi="Arial" w:cs="Arial"/>
          <w:color w:val="353138"/>
          <w:w w:val="120"/>
          <w:sz w:val="20"/>
          <w:szCs w:val="20"/>
        </w:rPr>
        <w:t>yCl</w:t>
      </w:r>
      <w:r>
        <w:rPr>
          <w:rFonts w:ascii="Arial" w:eastAsia="Arial" w:hAnsi="Arial" w:cs="Arial"/>
          <w:color w:val="353138"/>
          <w:spacing w:val="2"/>
          <w:w w:val="120"/>
          <w:sz w:val="20"/>
          <w:szCs w:val="20"/>
        </w:rPr>
        <w:t>u</w:t>
      </w:r>
      <w:r>
        <w:rPr>
          <w:rFonts w:ascii="Arial" w:eastAsia="Arial" w:hAnsi="Arial" w:cs="Arial"/>
          <w:color w:val="5A575B"/>
          <w:w w:val="120"/>
          <w:sz w:val="20"/>
          <w:szCs w:val="20"/>
        </w:rPr>
        <w:t>st</w:t>
      </w:r>
      <w:r>
        <w:rPr>
          <w:rFonts w:ascii="Arial" w:eastAsia="Arial" w:hAnsi="Arial" w:cs="Arial"/>
          <w:color w:val="5A575B"/>
          <w:spacing w:val="3"/>
          <w:w w:val="120"/>
          <w:sz w:val="20"/>
          <w:szCs w:val="20"/>
        </w:rPr>
        <w:t>e</w:t>
      </w:r>
      <w:r>
        <w:rPr>
          <w:rFonts w:ascii="Arial" w:eastAsia="Arial" w:hAnsi="Arial" w:cs="Arial"/>
          <w:color w:val="353138"/>
          <w:w w:val="120"/>
          <w:sz w:val="20"/>
          <w:szCs w:val="20"/>
        </w:rPr>
        <w:t>r</w:t>
      </w:r>
    </w:p>
    <w:p w:rsidR="000B7B9A" w:rsidRDefault="000B7B9A" w:rsidP="000B7B9A">
      <w:pPr>
        <w:spacing w:before="7" w:line="160" w:lineRule="exact"/>
        <w:rPr>
          <w:sz w:val="16"/>
          <w:szCs w:val="16"/>
        </w:rPr>
      </w:pPr>
    </w:p>
    <w:p w:rsidR="000B7B9A" w:rsidRDefault="000B7B9A" w:rsidP="000B7B9A">
      <w:pPr>
        <w:ind w:left="2340"/>
        <w:rPr>
          <w:rFonts w:ascii="宋体" w:eastAsia="宋体" w:hAnsi="宋体" w:cs="宋体"/>
          <w:sz w:val="18"/>
          <w:szCs w:val="18"/>
        </w:rPr>
      </w:pPr>
      <w:r>
        <w:rPr>
          <w:rFonts w:ascii="宋体" w:eastAsia="宋体" w:hAnsi="宋体" w:cs="宋体"/>
          <w:color w:val="49464A"/>
          <w:sz w:val="18"/>
          <w:szCs w:val="18"/>
        </w:rPr>
        <w:t>业务</w:t>
      </w:r>
    </w:p>
    <w:p w:rsidR="000B7B9A" w:rsidRDefault="000B7B9A" w:rsidP="000B7B9A">
      <w:pPr>
        <w:spacing w:before="87"/>
        <w:jc w:val="right"/>
        <w:rPr>
          <w:rFonts w:ascii="Times New Roman" w:eastAsia="Times New Roman" w:hAnsi="Times New Roman" w:cs="Times New Roman"/>
          <w:sz w:val="14"/>
          <w:szCs w:val="14"/>
        </w:rPr>
      </w:pPr>
      <w:r>
        <w:rPr>
          <w:rFonts w:ascii="Arial" w:eastAsia="Arial" w:hAnsi="Arial" w:cs="Arial"/>
          <w:color w:val="908F8F"/>
          <w:spacing w:val="-27"/>
          <w:w w:val="110"/>
          <w:sz w:val="20"/>
          <w:szCs w:val="20"/>
        </w:rPr>
        <w:t>m</w:t>
      </w:r>
      <w:r>
        <w:rPr>
          <w:rFonts w:ascii="Arial" w:eastAsia="Arial" w:hAnsi="Arial" w:cs="Arial"/>
          <w:color w:val="757576"/>
          <w:w w:val="110"/>
          <w:sz w:val="20"/>
          <w:szCs w:val="20"/>
        </w:rPr>
        <w:t>y</w:t>
      </w:r>
      <w:r>
        <w:rPr>
          <w:rFonts w:ascii="Arial" w:eastAsia="Arial" w:hAnsi="Arial" w:cs="Arial"/>
          <w:color w:val="757576"/>
          <w:spacing w:val="-12"/>
          <w:w w:val="110"/>
          <w:sz w:val="20"/>
          <w:szCs w:val="20"/>
        </w:rPr>
        <w:t>B</w:t>
      </w:r>
      <w:r>
        <w:rPr>
          <w:rFonts w:ascii="Arial" w:eastAsia="Arial" w:hAnsi="Arial" w:cs="Arial"/>
          <w:color w:val="908F8F"/>
          <w:w w:val="110"/>
          <w:sz w:val="20"/>
          <w:szCs w:val="20"/>
        </w:rPr>
        <w:t>usl</w:t>
      </w:r>
      <w:r>
        <w:rPr>
          <w:rFonts w:ascii="Arial" w:eastAsia="Arial" w:hAnsi="Arial" w:cs="Arial"/>
          <w:color w:val="908F8F"/>
          <w:spacing w:val="-22"/>
          <w:w w:val="110"/>
          <w:sz w:val="20"/>
          <w:szCs w:val="20"/>
        </w:rPr>
        <w:t>n</w:t>
      </w:r>
      <w:r>
        <w:rPr>
          <w:rFonts w:ascii="宋体" w:eastAsia="宋体" w:hAnsi="宋体" w:cs="宋体"/>
          <w:color w:val="908F8F"/>
          <w:spacing w:val="-40"/>
          <w:w w:val="110"/>
          <w:sz w:val="11"/>
          <w:szCs w:val="11"/>
        </w:rPr>
        <w:t>臼</w:t>
      </w:r>
      <w:r>
        <w:rPr>
          <w:rFonts w:ascii="Times New Roman" w:eastAsia="Times New Roman" w:hAnsi="Times New Roman" w:cs="Times New Roman"/>
          <w:color w:val="908F8F"/>
          <w:w w:val="110"/>
          <w:sz w:val="14"/>
          <w:szCs w:val="14"/>
        </w:rPr>
        <w:t>S</w:t>
      </w:r>
    </w:p>
    <w:p w:rsidR="000B7B9A" w:rsidRDefault="000B7B9A" w:rsidP="000B7B9A">
      <w:pPr>
        <w:spacing w:before="49"/>
        <w:ind w:left="2340"/>
        <w:rPr>
          <w:rFonts w:ascii="Arial" w:eastAsia="Arial" w:hAnsi="Arial" w:cs="Arial"/>
          <w:sz w:val="27"/>
          <w:szCs w:val="27"/>
        </w:rPr>
      </w:pPr>
      <w:r>
        <w:rPr>
          <w:rFonts w:ascii="宋体" w:eastAsia="宋体" w:hAnsi="宋体" w:cs="宋体"/>
          <w:color w:val="757576"/>
          <w:spacing w:val="-37"/>
          <w:w w:val="125"/>
          <w:sz w:val="18"/>
          <w:szCs w:val="18"/>
        </w:rPr>
        <w:t>主</w:t>
      </w:r>
      <w:r>
        <w:rPr>
          <w:rFonts w:ascii="宋体" w:eastAsia="宋体" w:hAnsi="宋体" w:cs="宋体"/>
          <w:color w:val="353138"/>
          <w:w w:val="125"/>
          <w:sz w:val="18"/>
          <w:szCs w:val="18"/>
        </w:rPr>
        <w:t>饥</w:t>
      </w:r>
      <w:r>
        <w:rPr>
          <w:rFonts w:ascii="宋体" w:eastAsia="宋体" w:hAnsi="宋体" w:cs="宋体"/>
          <w:color w:val="353138"/>
          <w:spacing w:val="-81"/>
          <w:w w:val="125"/>
          <w:sz w:val="18"/>
          <w:szCs w:val="18"/>
        </w:rPr>
        <w:t xml:space="preserve"> </w:t>
      </w:r>
      <w:r>
        <w:rPr>
          <w:rFonts w:ascii="Arial" w:eastAsia="Arial" w:hAnsi="Arial" w:cs="Arial"/>
          <w:color w:val="56BFDE"/>
          <w:w w:val="135"/>
          <w:sz w:val="27"/>
          <w:szCs w:val="27"/>
        </w:rPr>
        <w:t>Ð</w:t>
      </w:r>
    </w:p>
    <w:p w:rsidR="000B7B9A" w:rsidRDefault="000B7B9A" w:rsidP="000B7B9A">
      <w:pPr>
        <w:spacing w:before="8" w:line="200" w:lineRule="exact"/>
        <w:rPr>
          <w:sz w:val="20"/>
          <w:szCs w:val="20"/>
        </w:rPr>
      </w:pPr>
    </w:p>
    <w:p w:rsidR="00606508" w:rsidRDefault="000B7B9A">
      <w:pPr>
        <w:numPr>
          <w:ilvl w:val="1"/>
          <w:numId w:val="42"/>
        </w:numPr>
        <w:tabs>
          <w:tab w:val="left" w:pos="2310"/>
        </w:tabs>
        <w:ind w:left="2310"/>
        <w:rPr>
          <w:rFonts w:ascii="Arial" w:eastAsia="Arial" w:hAnsi="Arial" w:cs="Arial"/>
          <w:sz w:val="20"/>
          <w:szCs w:val="20"/>
        </w:rPr>
      </w:pPr>
      <w:r>
        <w:rPr>
          <w:rFonts w:ascii="宋体" w:eastAsia="宋体" w:hAnsi="宋体" w:cs="宋体"/>
          <w:color w:val="353138"/>
          <w:w w:val="115"/>
          <w:sz w:val="15"/>
          <w:szCs w:val="15"/>
        </w:rPr>
        <w:t>11</w:t>
      </w:r>
      <w:r>
        <w:rPr>
          <w:rFonts w:ascii="宋体" w:eastAsia="宋体" w:hAnsi="宋体" w:cs="宋体"/>
          <w:color w:val="353138"/>
          <w:spacing w:val="-13"/>
          <w:w w:val="115"/>
          <w:sz w:val="15"/>
          <w:szCs w:val="15"/>
        </w:rPr>
        <w:t>l</w:t>
      </w:r>
      <w:r>
        <w:rPr>
          <w:rFonts w:ascii="Arial" w:eastAsia="Arial" w:hAnsi="Arial" w:cs="Arial"/>
          <w:color w:val="353138"/>
          <w:spacing w:val="11"/>
          <w:w w:val="115"/>
          <w:sz w:val="20"/>
          <w:szCs w:val="20"/>
        </w:rPr>
        <w:t>y</w:t>
      </w:r>
      <w:r>
        <w:rPr>
          <w:rFonts w:ascii="Arial" w:eastAsia="Arial" w:hAnsi="Arial" w:cs="Arial"/>
          <w:color w:val="5A575B"/>
          <w:w w:val="115"/>
          <w:sz w:val="20"/>
          <w:szCs w:val="20"/>
        </w:rPr>
        <w:t>C</w:t>
      </w:r>
      <w:r>
        <w:rPr>
          <w:rFonts w:ascii="Arial" w:eastAsia="Arial" w:hAnsi="Arial" w:cs="Arial"/>
          <w:color w:val="232028"/>
          <w:w w:val="115"/>
          <w:sz w:val="20"/>
          <w:szCs w:val="20"/>
        </w:rPr>
        <w:t>l</w:t>
      </w:r>
      <w:r>
        <w:rPr>
          <w:rFonts w:ascii="Arial" w:eastAsia="Arial" w:hAnsi="Arial" w:cs="Arial"/>
          <w:color w:val="232028"/>
          <w:spacing w:val="-17"/>
          <w:w w:val="115"/>
          <w:sz w:val="20"/>
          <w:szCs w:val="20"/>
        </w:rPr>
        <w:t>u</w:t>
      </w:r>
      <w:r>
        <w:rPr>
          <w:rFonts w:ascii="Arial" w:eastAsia="Arial" w:hAnsi="Arial" w:cs="Arial"/>
          <w:color w:val="5A575B"/>
          <w:w w:val="115"/>
          <w:sz w:val="20"/>
          <w:szCs w:val="20"/>
        </w:rPr>
        <w:t>st</w:t>
      </w:r>
      <w:r>
        <w:rPr>
          <w:rFonts w:ascii="Arial" w:eastAsia="Arial" w:hAnsi="Arial" w:cs="Arial"/>
          <w:color w:val="5A575B"/>
          <w:spacing w:val="2"/>
          <w:w w:val="115"/>
          <w:sz w:val="20"/>
          <w:szCs w:val="20"/>
        </w:rPr>
        <w:t>e</w:t>
      </w:r>
      <w:r>
        <w:rPr>
          <w:rFonts w:ascii="Arial" w:eastAsia="Arial" w:hAnsi="Arial" w:cs="Arial"/>
          <w:color w:val="353138"/>
          <w:spacing w:val="-12"/>
          <w:w w:val="115"/>
          <w:sz w:val="20"/>
          <w:szCs w:val="20"/>
        </w:rPr>
        <w:t>r</w:t>
      </w:r>
      <w:r>
        <w:rPr>
          <w:rFonts w:ascii="Arial" w:eastAsia="Arial" w:hAnsi="Arial" w:cs="Arial"/>
          <w:color w:val="5A575B"/>
          <w:w w:val="115"/>
          <w:sz w:val="20"/>
          <w:szCs w:val="20"/>
        </w:rPr>
        <w:t>2</w:t>
      </w:r>
    </w:p>
    <w:p w:rsidR="000B7B9A" w:rsidRDefault="000B7B9A" w:rsidP="000B7B9A">
      <w:pPr>
        <w:spacing w:before="7" w:line="130" w:lineRule="exact"/>
        <w:rPr>
          <w:sz w:val="13"/>
          <w:szCs w:val="13"/>
        </w:rPr>
      </w:pPr>
    </w:p>
    <w:p w:rsidR="000B7B9A" w:rsidRDefault="000B7B9A" w:rsidP="000B7B9A">
      <w:pPr>
        <w:ind w:left="2205"/>
        <w:rPr>
          <w:rFonts w:ascii="Times New Roman" w:eastAsia="Times New Roman" w:hAnsi="Times New Roman" w:cs="Times New Roman"/>
          <w:sz w:val="21"/>
          <w:szCs w:val="21"/>
        </w:rPr>
      </w:pPr>
      <w:r>
        <w:rPr>
          <w:rFonts w:ascii="Times New Roman" w:eastAsia="Times New Roman" w:hAnsi="Times New Roman" w:cs="Times New Roman"/>
          <w:color w:val="353138"/>
          <w:spacing w:val="-10"/>
          <w:w w:val="130"/>
          <w:sz w:val="21"/>
          <w:szCs w:val="21"/>
        </w:rPr>
        <w:t>.</w:t>
      </w:r>
      <w:r>
        <w:rPr>
          <w:rFonts w:ascii="Times New Roman" w:eastAsia="Times New Roman" w:hAnsi="Times New Roman" w:cs="Times New Roman"/>
          <w:color w:val="5A575B"/>
          <w:spacing w:val="-16"/>
          <w:w w:val="130"/>
          <w:sz w:val="21"/>
          <w:szCs w:val="21"/>
        </w:rPr>
        <w:t>S</w:t>
      </w:r>
      <w:r>
        <w:rPr>
          <w:rFonts w:ascii="Times New Roman" w:eastAsia="Times New Roman" w:hAnsi="Times New Roman" w:cs="Times New Roman"/>
          <w:color w:val="151012"/>
          <w:w w:val="130"/>
          <w:sz w:val="21"/>
          <w:szCs w:val="21"/>
        </w:rPr>
        <w:t>M</w:t>
      </w:r>
      <w:r>
        <w:rPr>
          <w:rFonts w:ascii="Times New Roman" w:eastAsia="Times New Roman" w:hAnsi="Times New Roman" w:cs="Times New Roman"/>
          <w:color w:val="151012"/>
          <w:spacing w:val="-44"/>
          <w:w w:val="130"/>
          <w:sz w:val="21"/>
          <w:szCs w:val="21"/>
        </w:rPr>
        <w:t xml:space="preserve"> </w:t>
      </w:r>
      <w:r>
        <w:rPr>
          <w:rFonts w:ascii="Times New Roman" w:eastAsia="Times New Roman" w:hAnsi="Times New Roman" w:cs="Times New Roman"/>
          <w:color w:val="5A575B"/>
          <w:w w:val="130"/>
          <w:sz w:val="21"/>
          <w:szCs w:val="21"/>
        </w:rPr>
        <w:t>S</w:t>
      </w:r>
    </w:p>
    <w:p w:rsidR="000B7B9A" w:rsidRDefault="000B7B9A" w:rsidP="000B7B9A">
      <w:pPr>
        <w:spacing w:before="4" w:line="100" w:lineRule="exact"/>
        <w:rPr>
          <w:sz w:val="10"/>
          <w:szCs w:val="10"/>
        </w:rPr>
      </w:pPr>
    </w:p>
    <w:p w:rsidR="000B7B9A" w:rsidRDefault="000B7B9A" w:rsidP="000B7B9A">
      <w:pPr>
        <w:ind w:left="2355"/>
        <w:rPr>
          <w:rFonts w:ascii="宋体" w:eastAsia="宋体" w:hAnsi="宋体" w:cs="宋体"/>
          <w:sz w:val="18"/>
          <w:szCs w:val="18"/>
        </w:rPr>
      </w:pPr>
      <w:r>
        <w:rPr>
          <w:rFonts w:ascii="宋体" w:eastAsia="宋体" w:hAnsi="宋体" w:cs="宋体"/>
          <w:color w:val="5A575B"/>
          <w:w w:val="95"/>
          <w:sz w:val="18"/>
          <w:szCs w:val="18"/>
        </w:rPr>
        <w:t>节点</w:t>
      </w:r>
    </w:p>
    <w:p w:rsidR="000B7B9A" w:rsidRDefault="000B7B9A" w:rsidP="000B7B9A">
      <w:pPr>
        <w:spacing w:line="340" w:lineRule="exact"/>
        <w:ind w:left="2277"/>
        <w:rPr>
          <w:rFonts w:ascii="宋体" w:eastAsia="宋体" w:hAnsi="宋体" w:cs="宋体"/>
          <w:sz w:val="23"/>
          <w:szCs w:val="23"/>
        </w:rPr>
      </w:pPr>
      <w:r>
        <w:rPr>
          <w:w w:val="125"/>
        </w:rPr>
        <w:br w:type="column"/>
      </w:r>
      <w:r>
        <w:rPr>
          <w:rFonts w:ascii="Arial" w:eastAsia="Arial" w:hAnsi="Arial" w:cs="Arial"/>
          <w:color w:val="151012"/>
          <w:w w:val="125"/>
          <w:sz w:val="20"/>
          <w:szCs w:val="20"/>
        </w:rPr>
        <w:lastRenderedPageBreak/>
        <w:t>myCluster</w:t>
      </w:r>
      <w:r>
        <w:rPr>
          <w:rFonts w:ascii="Arial" w:eastAsia="Arial" w:hAnsi="Arial" w:cs="Arial"/>
          <w:color w:val="151012"/>
          <w:spacing w:val="-35"/>
          <w:w w:val="125"/>
          <w:sz w:val="20"/>
          <w:szCs w:val="20"/>
        </w:rPr>
        <w:t xml:space="preserve"> </w:t>
      </w:r>
      <w:r>
        <w:rPr>
          <w:rFonts w:ascii="宋体" w:eastAsia="宋体" w:hAnsi="宋体" w:cs="宋体"/>
          <w:color w:val="49464A"/>
          <w:w w:val="125"/>
          <w:sz w:val="23"/>
          <w:szCs w:val="23"/>
        </w:rPr>
        <w:t>实时监控</w:t>
      </w:r>
    </w:p>
    <w:p w:rsidR="000B7B9A" w:rsidRDefault="000B7B9A" w:rsidP="000B7B9A">
      <w:pPr>
        <w:pStyle w:val="BodyText"/>
        <w:spacing w:before="95"/>
        <w:ind w:left="663"/>
        <w:jc w:val="center"/>
        <w:rPr>
          <w:rFonts w:ascii="Arial" w:eastAsia="Arial" w:hAnsi="Arial" w:cs="Arial"/>
        </w:rPr>
      </w:pPr>
      <w:r>
        <w:rPr>
          <w:rFonts w:ascii="宋体" w:eastAsia="宋体" w:hAnsi="宋体" w:cs="宋体"/>
          <w:color w:val="757576"/>
          <w:w w:val="105"/>
        </w:rPr>
        <w:t>集</w:t>
      </w:r>
      <w:r>
        <w:rPr>
          <w:rFonts w:ascii="宋体" w:eastAsia="宋体" w:hAnsi="宋体" w:cs="宋体"/>
          <w:color w:val="757576"/>
          <w:spacing w:val="6"/>
          <w:w w:val="105"/>
        </w:rPr>
        <w:t>群</w:t>
      </w:r>
      <w:r>
        <w:rPr>
          <w:rFonts w:ascii="Arial" w:eastAsia="Arial" w:hAnsi="Arial" w:cs="Arial"/>
          <w:color w:val="49464A"/>
          <w:w w:val="105"/>
        </w:rPr>
        <w:t>CPU</w:t>
      </w:r>
    </w:p>
    <w:p w:rsidR="000B7B9A" w:rsidRDefault="000B7B9A" w:rsidP="000B7B9A">
      <w:pPr>
        <w:spacing w:before="13" w:line="280" w:lineRule="exact"/>
        <w:rPr>
          <w:sz w:val="28"/>
          <w:szCs w:val="28"/>
        </w:rPr>
      </w:pPr>
    </w:p>
    <w:p w:rsidR="000B7B9A" w:rsidRDefault="000B7B9A" w:rsidP="000B7B9A">
      <w:pPr>
        <w:spacing w:line="235" w:lineRule="exact"/>
        <w:ind w:left="2752" w:right="1620"/>
        <w:jc w:val="center"/>
        <w:rPr>
          <w:rFonts w:ascii="Courier New" w:eastAsia="Courier New" w:hAnsi="Courier New" w:cs="Courier New"/>
          <w:sz w:val="21"/>
          <w:szCs w:val="21"/>
        </w:rPr>
      </w:pPr>
      <w:r>
        <w:rPr>
          <w:rFonts w:ascii="Courier New" w:eastAsia="Courier New" w:hAnsi="Courier New" w:cs="Courier New"/>
          <w:color w:val="A5A5A5"/>
          <w:w w:val="145"/>
          <w:sz w:val="21"/>
          <w:szCs w:val="21"/>
        </w:rPr>
        <w:t>.O</w:t>
      </w:r>
    </w:p>
    <w:p w:rsidR="000B7B9A" w:rsidRDefault="000B7B9A" w:rsidP="000B7B9A">
      <w:pPr>
        <w:spacing w:line="171" w:lineRule="exact"/>
        <w:ind w:left="1158"/>
        <w:jc w:val="center"/>
        <w:rPr>
          <w:rFonts w:ascii="Times New Roman" w:eastAsia="Times New Roman" w:hAnsi="Times New Roman" w:cs="Times New Roman"/>
          <w:sz w:val="17"/>
          <w:szCs w:val="17"/>
        </w:rPr>
      </w:pPr>
      <w:r>
        <w:rPr>
          <w:rFonts w:ascii="Times New Roman" w:eastAsia="Times New Roman" w:hAnsi="Times New Roman" w:cs="Times New Roman"/>
          <w:color w:val="A5A5A5"/>
          <w:w w:val="320"/>
          <w:sz w:val="17"/>
          <w:szCs w:val="17"/>
        </w:rPr>
        <w:t>8</w:t>
      </w:r>
    </w:p>
    <w:p w:rsidR="000B7B9A" w:rsidRDefault="000B7B9A" w:rsidP="000B7B9A">
      <w:pPr>
        <w:tabs>
          <w:tab w:val="left" w:pos="2847"/>
          <w:tab w:val="left" w:pos="3342"/>
        </w:tabs>
        <w:spacing w:line="181" w:lineRule="exact"/>
        <w:ind w:left="357"/>
        <w:rPr>
          <w:rFonts w:ascii="宋体" w:eastAsia="宋体" w:hAnsi="宋体" w:cs="宋体"/>
          <w:sz w:val="16"/>
          <w:szCs w:val="16"/>
        </w:rPr>
      </w:pPr>
      <w:r>
        <w:rPr>
          <w:rFonts w:eastAsiaTheme="minorHAnsi"/>
          <w:noProof/>
          <w:lang w:eastAsia="zh-CN"/>
        </w:rPr>
        <w:drawing>
          <wp:anchor distT="0" distB="0" distL="114300" distR="114300" simplePos="0" relativeHeight="252120064" behindDoc="1" locked="0" layoutInCell="1" allowOverlap="1">
            <wp:simplePos x="0" y="0"/>
            <wp:positionH relativeFrom="page">
              <wp:posOffset>2914650</wp:posOffset>
            </wp:positionH>
            <wp:positionV relativeFrom="paragraph">
              <wp:posOffset>14605</wp:posOffset>
            </wp:positionV>
            <wp:extent cx="171450" cy="457200"/>
            <wp:effectExtent l="19050" t="0" r="0" b="0"/>
            <wp:wrapNone/>
            <wp:docPr id="2878" name="Picture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139"/>
                    <a:srcRect/>
                    <a:stretch>
                      <a:fillRect/>
                    </a:stretch>
                  </pic:blipFill>
                  <pic:spPr bwMode="auto">
                    <a:xfrm>
                      <a:off x="0" y="0"/>
                      <a:ext cx="171450" cy="457200"/>
                    </a:xfrm>
                    <a:prstGeom prst="rect">
                      <a:avLst/>
                    </a:prstGeom>
                    <a:noFill/>
                  </pic:spPr>
                </pic:pic>
              </a:graphicData>
            </a:graphic>
          </wp:anchor>
        </w:drawing>
      </w:r>
      <w:r>
        <w:rPr>
          <w:rFonts w:ascii="宋体" w:eastAsia="宋体" w:hAnsi="宋体" w:cs="宋体"/>
          <w:color w:val="3DC443"/>
          <w:sz w:val="16"/>
          <w:szCs w:val="16"/>
          <w:u w:val="thick" w:color="7CE878"/>
        </w:rPr>
        <w:t xml:space="preserve"> </w:t>
      </w:r>
      <w:r>
        <w:rPr>
          <w:rFonts w:ascii="宋体" w:eastAsia="宋体" w:hAnsi="宋体" w:cs="宋体"/>
          <w:color w:val="3DC443"/>
          <w:sz w:val="16"/>
          <w:szCs w:val="16"/>
          <w:u w:val="thick" w:color="7CE878"/>
        </w:rPr>
        <w:tab/>
      </w:r>
      <w:r>
        <w:rPr>
          <w:rFonts w:ascii="宋体" w:eastAsia="宋体" w:hAnsi="宋体" w:cs="宋体"/>
          <w:color w:val="3DC443"/>
          <w:w w:val="85"/>
          <w:sz w:val="16"/>
          <w:szCs w:val="16"/>
          <w:u w:val="thick" w:color="7CE878"/>
        </w:rPr>
        <w:t>‘巾</w:t>
      </w:r>
      <w:r>
        <w:rPr>
          <w:rFonts w:ascii="宋体" w:eastAsia="宋体" w:hAnsi="宋体" w:cs="宋体"/>
          <w:color w:val="3DC443"/>
          <w:sz w:val="16"/>
          <w:szCs w:val="16"/>
          <w:u w:val="thick" w:color="7CE878"/>
        </w:rPr>
        <w:t xml:space="preserve"> </w:t>
      </w:r>
      <w:r>
        <w:rPr>
          <w:rFonts w:ascii="宋体" w:eastAsia="宋体" w:hAnsi="宋体" w:cs="宋体"/>
          <w:color w:val="3DC443"/>
          <w:sz w:val="16"/>
          <w:szCs w:val="16"/>
          <w:u w:val="thick" w:color="7CE878"/>
        </w:rPr>
        <w:tab/>
      </w:r>
    </w:p>
    <w:p w:rsidR="000B7B9A" w:rsidRDefault="000B7B9A" w:rsidP="000B7B9A">
      <w:pPr>
        <w:spacing w:before="2"/>
        <w:ind w:left="204"/>
        <w:rPr>
          <w:rFonts w:ascii="宋体" w:eastAsia="宋体" w:hAnsi="宋体" w:cs="宋体"/>
          <w:sz w:val="15"/>
          <w:szCs w:val="15"/>
          <w:lang w:eastAsia="zh-CN"/>
        </w:rPr>
      </w:pPr>
      <w:r>
        <w:rPr>
          <w:rFonts w:ascii="宋体" w:eastAsia="宋体" w:hAnsi="宋体" w:cs="宋体"/>
          <w:color w:val="757576"/>
          <w:spacing w:val="-455"/>
          <w:sz w:val="14"/>
          <w:szCs w:val="14"/>
          <w:lang w:eastAsia="zh-CN"/>
        </w:rPr>
        <w:t>，</w:t>
      </w:r>
      <w:r>
        <w:rPr>
          <w:rFonts w:ascii="宋体" w:eastAsia="宋体" w:hAnsi="宋体" w:cs="宋体"/>
          <w:color w:val="908F8F"/>
          <w:sz w:val="14"/>
          <w:szCs w:val="14"/>
          <w:lang w:eastAsia="zh-CN"/>
        </w:rPr>
        <w:t>回</w:t>
      </w:r>
      <w:r>
        <w:rPr>
          <w:rFonts w:ascii="宋体" w:eastAsia="宋体" w:hAnsi="宋体" w:cs="宋体"/>
          <w:color w:val="908F8F"/>
          <w:spacing w:val="-14"/>
          <w:sz w:val="14"/>
          <w:szCs w:val="14"/>
          <w:lang w:eastAsia="zh-CN"/>
        </w:rPr>
        <w:t xml:space="preserve"> </w:t>
      </w:r>
      <w:r>
        <w:rPr>
          <w:rFonts w:ascii="Times New Roman" w:eastAsia="Times New Roman" w:hAnsi="Times New Roman" w:cs="Times New Roman"/>
          <w:color w:val="908F8F"/>
          <w:sz w:val="16"/>
          <w:szCs w:val="16"/>
          <w:lang w:eastAsia="zh-CN"/>
        </w:rPr>
        <w:t>3</w:t>
      </w:r>
      <w:r>
        <w:rPr>
          <w:rFonts w:ascii="Times New Roman" w:eastAsia="Times New Roman" w:hAnsi="Times New Roman" w:cs="Times New Roman"/>
          <w:color w:val="908F8F"/>
          <w:spacing w:val="15"/>
          <w:sz w:val="16"/>
          <w:szCs w:val="16"/>
          <w:lang w:eastAsia="zh-CN"/>
        </w:rPr>
        <w:t xml:space="preserve"> </w:t>
      </w:r>
      <w:r>
        <w:rPr>
          <w:rFonts w:ascii="宋体" w:eastAsia="宋体" w:hAnsi="宋体" w:cs="宋体"/>
          <w:color w:val="908F8F"/>
          <w:sz w:val="15"/>
          <w:szCs w:val="15"/>
          <w:lang w:eastAsia="zh-CN"/>
        </w:rPr>
        <w:t>臼主凯的内部站到怕牺以</w:t>
      </w:r>
    </w:p>
    <w:p w:rsidR="000B7B9A" w:rsidRDefault="000B7B9A" w:rsidP="000B7B9A">
      <w:pPr>
        <w:spacing w:before="5" w:line="100" w:lineRule="exact"/>
        <w:rPr>
          <w:sz w:val="10"/>
          <w:szCs w:val="10"/>
          <w:lang w:eastAsia="zh-CN"/>
        </w:rPr>
      </w:pPr>
    </w:p>
    <w:p w:rsidR="000B7B9A" w:rsidRDefault="000B7B9A" w:rsidP="000B7B9A">
      <w:pPr>
        <w:tabs>
          <w:tab w:val="left" w:pos="2847"/>
          <w:tab w:val="left" w:pos="4812"/>
        </w:tabs>
        <w:ind w:left="357"/>
        <w:rPr>
          <w:rFonts w:ascii="宋体" w:eastAsia="宋体" w:hAnsi="宋体" w:cs="宋体"/>
          <w:sz w:val="12"/>
          <w:szCs w:val="12"/>
        </w:rPr>
      </w:pPr>
      <w:r>
        <w:rPr>
          <w:rFonts w:ascii="Times New Roman" w:eastAsia="Times New Roman" w:hAnsi="Times New Roman" w:cs="Times New Roman"/>
          <w:color w:val="58C158"/>
          <w:sz w:val="16"/>
          <w:szCs w:val="16"/>
          <w:u w:val="thick" w:color="54CC64"/>
          <w:lang w:eastAsia="zh-CN"/>
        </w:rPr>
        <w:t xml:space="preserve"> </w:t>
      </w:r>
      <w:r>
        <w:rPr>
          <w:rFonts w:ascii="Times New Roman" w:eastAsia="Times New Roman" w:hAnsi="Times New Roman" w:cs="Times New Roman"/>
          <w:color w:val="58C158"/>
          <w:sz w:val="16"/>
          <w:szCs w:val="16"/>
          <w:u w:val="thick" w:color="54CC64"/>
          <w:lang w:eastAsia="zh-CN"/>
        </w:rPr>
        <w:tab/>
      </w:r>
      <w:r>
        <w:rPr>
          <w:rFonts w:ascii="Times New Roman" w:eastAsia="Times New Roman" w:hAnsi="Times New Roman" w:cs="Times New Roman"/>
          <w:color w:val="58C158"/>
          <w:w w:val="60"/>
          <w:sz w:val="16"/>
          <w:szCs w:val="16"/>
          <w:u w:val="thick" w:color="54CC64"/>
        </w:rPr>
        <w:t>400</w:t>
      </w:r>
      <w:r>
        <w:rPr>
          <w:rFonts w:ascii="Times New Roman" w:eastAsia="Times New Roman" w:hAnsi="Times New Roman" w:cs="Times New Roman"/>
          <w:color w:val="58C158"/>
          <w:spacing w:val="-22"/>
          <w:w w:val="60"/>
          <w:sz w:val="16"/>
          <w:szCs w:val="16"/>
          <w:u w:val="thick" w:color="54CC64"/>
        </w:rPr>
        <w:t>1</w:t>
      </w:r>
      <w:r>
        <w:rPr>
          <w:rFonts w:ascii="宋体" w:eastAsia="宋体" w:hAnsi="宋体" w:cs="宋体"/>
          <w:color w:val="58C158"/>
          <w:w w:val="60"/>
          <w:sz w:val="12"/>
          <w:szCs w:val="12"/>
          <w:u w:val="thick" w:color="54CC64"/>
        </w:rPr>
        <w:t>峰</w:t>
      </w:r>
      <w:r>
        <w:rPr>
          <w:rFonts w:ascii="宋体" w:eastAsia="宋体" w:hAnsi="宋体" w:cs="宋体"/>
          <w:color w:val="58C158"/>
          <w:sz w:val="12"/>
          <w:szCs w:val="12"/>
          <w:u w:val="thick" w:color="54CC64"/>
        </w:rPr>
        <w:t xml:space="preserve"> </w:t>
      </w:r>
      <w:r>
        <w:rPr>
          <w:rFonts w:ascii="宋体" w:eastAsia="宋体" w:hAnsi="宋体" w:cs="宋体"/>
          <w:color w:val="58C158"/>
          <w:sz w:val="12"/>
          <w:szCs w:val="12"/>
          <w:u w:val="thick" w:color="54CC64"/>
        </w:rPr>
        <w:tab/>
      </w:r>
    </w:p>
    <w:p w:rsidR="000B7B9A" w:rsidRDefault="000B7B9A" w:rsidP="000B7B9A">
      <w:pPr>
        <w:spacing w:before="9" w:line="160" w:lineRule="exact"/>
        <w:rPr>
          <w:sz w:val="16"/>
          <w:szCs w:val="16"/>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BodyText"/>
        <w:ind w:left="672"/>
        <w:jc w:val="center"/>
        <w:rPr>
          <w:rFonts w:ascii="Arial" w:eastAsia="Arial" w:hAnsi="Arial" w:cs="Arial"/>
        </w:rPr>
      </w:pPr>
      <w:r>
        <w:rPr>
          <w:rFonts w:ascii="宋体" w:eastAsia="宋体" w:hAnsi="宋体" w:cs="宋体"/>
          <w:color w:val="757576"/>
          <w:w w:val="110"/>
        </w:rPr>
        <w:t>集</w:t>
      </w:r>
      <w:r>
        <w:rPr>
          <w:rFonts w:ascii="宋体" w:eastAsia="宋体" w:hAnsi="宋体" w:cs="宋体"/>
          <w:color w:val="757576"/>
          <w:spacing w:val="7"/>
          <w:w w:val="110"/>
        </w:rPr>
        <w:t>静</w:t>
      </w:r>
      <w:r>
        <w:rPr>
          <w:rFonts w:ascii="Arial" w:eastAsia="Arial" w:hAnsi="Arial" w:cs="Arial"/>
          <w:color w:val="353138"/>
          <w:spacing w:val="-12"/>
          <w:w w:val="110"/>
        </w:rPr>
        <w:t>D</w:t>
      </w:r>
      <w:r>
        <w:rPr>
          <w:rFonts w:ascii="Arial" w:eastAsia="Arial" w:hAnsi="Arial" w:cs="Arial"/>
          <w:color w:val="5A575B"/>
          <w:w w:val="110"/>
        </w:rPr>
        <w:t>isk</w:t>
      </w:r>
    </w:p>
    <w:p w:rsidR="000B7B9A" w:rsidRDefault="000B7B9A" w:rsidP="000B7B9A">
      <w:pPr>
        <w:spacing w:before="8" w:line="110" w:lineRule="exact"/>
        <w:rPr>
          <w:sz w:val="11"/>
          <w:szCs w:val="11"/>
        </w:rPr>
      </w:pPr>
    </w:p>
    <w:p w:rsidR="000B7B9A" w:rsidRDefault="000B7B9A" w:rsidP="000B7B9A">
      <w:pPr>
        <w:spacing w:line="200" w:lineRule="exact"/>
        <w:rPr>
          <w:sz w:val="20"/>
          <w:szCs w:val="20"/>
        </w:rPr>
      </w:pPr>
    </w:p>
    <w:p w:rsidR="000B7B9A" w:rsidRDefault="000B7B9A" w:rsidP="000B7B9A">
      <w:pPr>
        <w:ind w:left="2700" w:right="1650"/>
        <w:jc w:val="center"/>
        <w:rPr>
          <w:rFonts w:ascii="Times New Roman" w:eastAsia="Times New Roman" w:hAnsi="Times New Roman" w:cs="Times New Roman"/>
          <w:sz w:val="16"/>
          <w:szCs w:val="16"/>
        </w:rPr>
      </w:pPr>
      <w:r>
        <w:rPr>
          <w:rFonts w:eastAsiaTheme="minorHAnsi"/>
          <w:noProof/>
          <w:lang w:eastAsia="zh-CN"/>
        </w:rPr>
        <w:drawing>
          <wp:anchor distT="0" distB="0" distL="114300" distR="114300" simplePos="0" relativeHeight="252122112" behindDoc="1" locked="0" layoutInCell="1" allowOverlap="1">
            <wp:simplePos x="0" y="0"/>
            <wp:positionH relativeFrom="page">
              <wp:posOffset>4343400</wp:posOffset>
            </wp:positionH>
            <wp:positionV relativeFrom="paragraph">
              <wp:posOffset>56515</wp:posOffset>
            </wp:positionV>
            <wp:extent cx="1066800" cy="647700"/>
            <wp:effectExtent l="19050" t="0" r="0" b="0"/>
            <wp:wrapNone/>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pic:cNvPicPr>
                      <a:picLocks noChangeAspect="1" noChangeArrowheads="1"/>
                    </pic:cNvPicPr>
                  </pic:nvPicPr>
                  <pic:blipFill>
                    <a:blip r:embed="rId140"/>
                    <a:srcRect/>
                    <a:stretch>
                      <a:fillRect/>
                    </a:stretch>
                  </pic:blipFill>
                  <pic:spPr bwMode="auto">
                    <a:xfrm>
                      <a:off x="0" y="0"/>
                      <a:ext cx="1066800" cy="647700"/>
                    </a:xfrm>
                    <a:prstGeom prst="rect">
                      <a:avLst/>
                    </a:prstGeom>
                    <a:noFill/>
                  </pic:spPr>
                </pic:pic>
              </a:graphicData>
            </a:graphic>
          </wp:anchor>
        </w:drawing>
      </w:r>
      <w:r>
        <w:rPr>
          <w:rFonts w:ascii="Times New Roman" w:eastAsia="Times New Roman" w:hAnsi="Times New Roman" w:cs="Times New Roman"/>
          <w:color w:val="A5A5A5"/>
          <w:w w:val="215"/>
          <w:sz w:val="16"/>
          <w:szCs w:val="16"/>
        </w:rPr>
        <w:t>60</w:t>
      </w:r>
    </w:p>
    <w:p w:rsidR="000B7B9A" w:rsidRDefault="000B7B9A" w:rsidP="000B7B9A">
      <w:pPr>
        <w:spacing w:line="238" w:lineRule="exact"/>
        <w:ind w:left="1051"/>
        <w:jc w:val="center"/>
        <w:rPr>
          <w:rFonts w:ascii="宋体" w:eastAsia="宋体" w:hAnsi="宋体" w:cs="宋体"/>
          <w:sz w:val="27"/>
          <w:szCs w:val="27"/>
        </w:rPr>
      </w:pPr>
      <w:r>
        <w:rPr>
          <w:rFonts w:ascii="宋体" w:eastAsia="宋体" w:hAnsi="宋体" w:cs="宋体"/>
          <w:color w:val="908F8F"/>
          <w:w w:val="50"/>
          <w:sz w:val="27"/>
          <w:szCs w:val="27"/>
        </w:rPr>
        <w:t>睛'‘</w:t>
      </w:r>
    </w:p>
    <w:p w:rsidR="000B7B9A" w:rsidRDefault="000B7B9A" w:rsidP="000B7B9A">
      <w:pPr>
        <w:spacing w:line="139" w:lineRule="exact"/>
        <w:ind w:left="1061"/>
        <w:jc w:val="center"/>
        <w:rPr>
          <w:rFonts w:ascii="Times New Roman" w:eastAsia="Times New Roman" w:hAnsi="Times New Roman" w:cs="Times New Roman"/>
          <w:sz w:val="17"/>
          <w:szCs w:val="17"/>
        </w:rPr>
      </w:pPr>
      <w:r>
        <w:rPr>
          <w:rFonts w:ascii="Times New Roman" w:eastAsia="Times New Roman" w:hAnsi="Times New Roman" w:cs="Times New Roman"/>
          <w:color w:val="A5A5A5"/>
          <w:w w:val="190"/>
          <w:sz w:val="17"/>
          <w:szCs w:val="17"/>
        </w:rPr>
        <w:t>36</w:t>
      </w:r>
    </w:p>
    <w:p w:rsidR="000B7B9A" w:rsidRDefault="000B7B9A" w:rsidP="000B7B9A">
      <w:pPr>
        <w:spacing w:line="177" w:lineRule="exact"/>
        <w:ind w:left="1086"/>
        <w:jc w:val="center"/>
        <w:rPr>
          <w:rFonts w:ascii="Arial" w:eastAsia="Arial" w:hAnsi="Arial" w:cs="Arial"/>
          <w:sz w:val="16"/>
          <w:szCs w:val="16"/>
        </w:rPr>
      </w:pPr>
      <w:r>
        <w:rPr>
          <w:rFonts w:ascii="Arial" w:eastAsia="Arial" w:hAnsi="Arial" w:cs="Arial"/>
          <w:color w:val="908F8F"/>
          <w:w w:val="305"/>
          <w:sz w:val="16"/>
          <w:szCs w:val="16"/>
        </w:rPr>
        <w:t>N</w:t>
      </w:r>
    </w:p>
    <w:p w:rsidR="000B7B9A" w:rsidRDefault="000B7B9A" w:rsidP="000B7B9A">
      <w:pPr>
        <w:spacing w:line="191" w:lineRule="exact"/>
        <w:ind w:left="1131"/>
        <w:jc w:val="center"/>
        <w:rPr>
          <w:rFonts w:ascii="Courier New" w:eastAsia="Courier New" w:hAnsi="Courier New" w:cs="Courier New"/>
          <w:sz w:val="18"/>
          <w:szCs w:val="18"/>
        </w:rPr>
      </w:pPr>
      <w:r>
        <w:rPr>
          <w:rFonts w:ascii="Courier New" w:eastAsia="Courier New" w:hAnsi="Courier New" w:cs="Courier New"/>
          <w:color w:val="A5A5A5"/>
          <w:w w:val="170"/>
          <w:sz w:val="18"/>
          <w:szCs w:val="18"/>
        </w:rPr>
        <w:t>.2</w:t>
      </w:r>
    </w:p>
    <w:p w:rsidR="000B7B9A" w:rsidRDefault="000B7B9A" w:rsidP="000B7B9A">
      <w:pPr>
        <w:spacing w:line="3" w:lineRule="exact"/>
        <w:ind w:left="3147"/>
        <w:rPr>
          <w:rFonts w:ascii="Times New Roman" w:eastAsia="Times New Roman" w:hAnsi="Times New Roman" w:cs="Times New Roman"/>
          <w:sz w:val="16"/>
          <w:szCs w:val="16"/>
        </w:rPr>
      </w:pPr>
      <w:r>
        <w:rPr>
          <w:rFonts w:eastAsiaTheme="minorHAnsi"/>
          <w:noProof/>
          <w:lang w:eastAsia="zh-CN"/>
        </w:rPr>
        <w:drawing>
          <wp:anchor distT="0" distB="0" distL="114300" distR="114300" simplePos="0" relativeHeight="252121088" behindDoc="1" locked="0" layoutInCell="1" allowOverlap="1">
            <wp:simplePos x="0" y="0"/>
            <wp:positionH relativeFrom="page">
              <wp:posOffset>6534150</wp:posOffset>
            </wp:positionH>
            <wp:positionV relativeFrom="paragraph">
              <wp:posOffset>-533400</wp:posOffset>
            </wp:positionV>
            <wp:extent cx="1047750" cy="647700"/>
            <wp:effectExtent l="19050" t="0" r="0" b="0"/>
            <wp:wrapNone/>
            <wp:docPr id="2879" name="Picture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9"/>
                    <pic:cNvPicPr>
                      <a:picLocks noChangeAspect="1" noChangeArrowheads="1"/>
                    </pic:cNvPicPr>
                  </pic:nvPicPr>
                  <pic:blipFill>
                    <a:blip r:embed="rId141"/>
                    <a:srcRect/>
                    <a:stretch>
                      <a:fillRect/>
                    </a:stretch>
                  </pic:blipFill>
                  <pic:spPr bwMode="auto">
                    <a:xfrm>
                      <a:off x="0" y="0"/>
                      <a:ext cx="1047750" cy="647700"/>
                    </a:xfrm>
                    <a:prstGeom prst="rect">
                      <a:avLst/>
                    </a:prstGeom>
                    <a:noFill/>
                  </pic:spPr>
                </pic:pic>
              </a:graphicData>
            </a:graphic>
          </wp:anchor>
        </w:drawing>
      </w:r>
      <w:r w:rsidR="00035F6E" w:rsidRPr="00035F6E">
        <w:rPr>
          <w:rFonts w:eastAsiaTheme="minorHAnsi"/>
        </w:rPr>
        <w:pict>
          <v:shape id="_x0000_s4958" type="#_x0000_t202" style="position:absolute;left:0;text-align:left;margin-left:500.55pt;margin-top:-46.4pt;width:8.9pt;height:54.25pt;z-index:-251170816;mso-position-horizontal-relative:page;mso-position-vertical-relative:text" filled="f" stroked="f">
            <v:textbox style="layout-flow:vertical-ideographic" inset="0,0,0,0">
              <w:txbxContent>
                <w:p w:rsidR="000B7B9A" w:rsidRDefault="000B7B9A" w:rsidP="000B7B9A">
                  <w:pPr>
                    <w:spacing w:line="132" w:lineRule="auto"/>
                    <w:ind w:left="20"/>
                    <w:rPr>
                      <w:rFonts w:ascii="宋体" w:eastAsia="宋体" w:hAnsi="宋体" w:cs="宋体"/>
                      <w:sz w:val="13"/>
                      <w:szCs w:val="13"/>
                    </w:rPr>
                  </w:pPr>
                  <w:r>
                    <w:rPr>
                      <w:rFonts w:ascii="宋体" w:eastAsia="宋体" w:hAnsi="宋体" w:cs="宋体"/>
                      <w:color w:val="A5A5A5"/>
                      <w:sz w:val="13"/>
                      <w:szCs w:val="13"/>
                    </w:rPr>
                    <w:t>翩</w:t>
                  </w:r>
                  <w:r>
                    <w:rPr>
                      <w:rFonts w:ascii="宋体" w:eastAsia="宋体" w:hAnsi="宋体" w:cs="宋体"/>
                      <w:color w:val="A5A5A5"/>
                      <w:spacing w:val="-8"/>
                      <w:sz w:val="13"/>
                      <w:szCs w:val="13"/>
                    </w:rPr>
                    <w:t xml:space="preserve"> </w:t>
                  </w:r>
                  <w:r>
                    <w:rPr>
                      <w:rFonts w:ascii="宋体" w:eastAsia="宋体" w:hAnsi="宋体" w:cs="宋体"/>
                      <w:color w:val="A5A5A5"/>
                      <w:sz w:val="13"/>
                      <w:szCs w:val="13"/>
                    </w:rPr>
                    <w:t>翩</w:t>
                  </w:r>
                  <w:r>
                    <w:rPr>
                      <w:rFonts w:ascii="宋体" w:eastAsia="宋体" w:hAnsi="宋体" w:cs="宋体"/>
                      <w:color w:val="A5A5A5"/>
                      <w:spacing w:val="-15"/>
                      <w:sz w:val="13"/>
                      <w:szCs w:val="13"/>
                    </w:rPr>
                    <w:t xml:space="preserve"> </w:t>
                  </w:r>
                  <w:r>
                    <w:rPr>
                      <w:rFonts w:ascii="宋体" w:eastAsia="宋体" w:hAnsi="宋体" w:cs="宋体"/>
                      <w:color w:val="A5A5A5"/>
                      <w:sz w:val="13"/>
                      <w:szCs w:val="13"/>
                    </w:rPr>
                    <w:t>翩</w:t>
                  </w:r>
                  <w:r>
                    <w:rPr>
                      <w:rFonts w:ascii="宋体" w:eastAsia="宋体" w:hAnsi="宋体" w:cs="宋体"/>
                      <w:color w:val="A5A5A5"/>
                      <w:spacing w:val="-8"/>
                      <w:sz w:val="13"/>
                      <w:szCs w:val="13"/>
                    </w:rPr>
                    <w:t xml:space="preserve"> </w:t>
                  </w:r>
                  <w:r>
                    <w:rPr>
                      <w:rFonts w:ascii="宋体" w:eastAsia="宋体" w:hAnsi="宋体" w:cs="宋体"/>
                      <w:color w:val="A5A5A5"/>
                      <w:sz w:val="13"/>
                      <w:szCs w:val="13"/>
                    </w:rPr>
                    <w:t>翩</w:t>
                  </w:r>
                  <w:r>
                    <w:rPr>
                      <w:rFonts w:ascii="宋体" w:eastAsia="宋体" w:hAnsi="宋体" w:cs="宋体"/>
                      <w:color w:val="A5A5A5"/>
                      <w:spacing w:val="-15"/>
                      <w:sz w:val="13"/>
                      <w:szCs w:val="13"/>
                    </w:rPr>
                    <w:t xml:space="preserve"> </w:t>
                  </w:r>
                  <w:r>
                    <w:rPr>
                      <w:rFonts w:ascii="宋体" w:eastAsia="宋体" w:hAnsi="宋体" w:cs="宋体"/>
                      <w:color w:val="A5A5A5"/>
                      <w:position w:val="1"/>
                      <w:sz w:val="13"/>
                      <w:szCs w:val="13"/>
                    </w:rPr>
                    <w:t>翩</w:t>
                  </w:r>
                  <w:r>
                    <w:rPr>
                      <w:rFonts w:ascii="宋体" w:eastAsia="宋体" w:hAnsi="宋体" w:cs="宋体"/>
                      <w:color w:val="A5A5A5"/>
                      <w:spacing w:val="-15"/>
                      <w:position w:val="1"/>
                      <w:sz w:val="13"/>
                      <w:szCs w:val="13"/>
                    </w:rPr>
                    <w:t xml:space="preserve"> </w:t>
                  </w:r>
                  <w:r>
                    <w:rPr>
                      <w:rFonts w:ascii="宋体" w:eastAsia="宋体" w:hAnsi="宋体" w:cs="宋体"/>
                      <w:color w:val="A5A5A5"/>
                      <w:position w:val="1"/>
                      <w:sz w:val="13"/>
                      <w:szCs w:val="13"/>
                    </w:rPr>
                    <w:t>翩</w:t>
                  </w:r>
                </w:p>
              </w:txbxContent>
            </v:textbox>
            <w10:wrap anchorx="page"/>
          </v:shape>
        </w:pict>
      </w:r>
      <w:r>
        <w:rPr>
          <w:rFonts w:ascii="Times New Roman" w:eastAsia="Times New Roman" w:hAnsi="Times New Roman" w:cs="Times New Roman"/>
          <w:color w:val="908F8F"/>
          <w:w w:val="90"/>
          <w:position w:val="1"/>
          <w:sz w:val="24"/>
          <w:szCs w:val="24"/>
        </w:rPr>
        <w:t xml:space="preserve">o </w:t>
      </w:r>
      <w:r>
        <w:rPr>
          <w:rFonts w:ascii="Times New Roman" w:eastAsia="Times New Roman" w:hAnsi="Times New Roman" w:cs="Times New Roman"/>
          <w:color w:val="908F8F"/>
          <w:spacing w:val="21"/>
          <w:w w:val="90"/>
          <w:position w:val="1"/>
          <w:sz w:val="24"/>
          <w:szCs w:val="24"/>
        </w:rPr>
        <w:t xml:space="preserve"> </w:t>
      </w:r>
      <w:r>
        <w:rPr>
          <w:rFonts w:ascii="宋体" w:eastAsia="宋体" w:hAnsi="宋体" w:cs="宋体"/>
          <w:color w:val="757576"/>
          <w:spacing w:val="-149"/>
          <w:w w:val="110"/>
          <w:position w:val="1"/>
          <w:sz w:val="36"/>
          <w:szCs w:val="36"/>
        </w:rPr>
        <w:t>，</w:t>
      </w:r>
      <w:r>
        <w:rPr>
          <w:rFonts w:ascii="Times New Roman" w:eastAsia="Times New Roman" w:hAnsi="Times New Roman" w:cs="Times New Roman"/>
          <w:color w:val="A5A5A5"/>
          <w:w w:val="110"/>
          <w:sz w:val="16"/>
          <w:szCs w:val="16"/>
        </w:rPr>
        <w:t>8</w:t>
      </w:r>
      <w:r>
        <w:rPr>
          <w:rFonts w:ascii="Times New Roman" w:eastAsia="Times New Roman" w:hAnsi="Times New Roman" w:cs="Times New Roman"/>
          <w:color w:val="A5A5A5"/>
          <w:spacing w:val="33"/>
          <w:w w:val="110"/>
          <w:sz w:val="16"/>
          <w:szCs w:val="16"/>
        </w:rPr>
        <w:t xml:space="preserve"> </w:t>
      </w:r>
      <w:r>
        <w:rPr>
          <w:rFonts w:ascii="Times New Roman" w:eastAsia="Times New Roman" w:hAnsi="Times New Roman" w:cs="Times New Roman"/>
          <w:color w:val="908F8F"/>
          <w:w w:val="135"/>
          <w:sz w:val="16"/>
          <w:szCs w:val="16"/>
        </w:rPr>
        <w:t>'2</w:t>
      </w:r>
      <w:r>
        <w:rPr>
          <w:rFonts w:ascii="Times New Roman" w:eastAsia="Times New Roman" w:hAnsi="Times New Roman" w:cs="Times New Roman"/>
          <w:color w:val="908F8F"/>
          <w:spacing w:val="11"/>
          <w:w w:val="135"/>
          <w:sz w:val="16"/>
          <w:szCs w:val="16"/>
        </w:rPr>
        <w:t xml:space="preserve"> </w:t>
      </w:r>
      <w:r>
        <w:rPr>
          <w:rFonts w:ascii="Times New Roman" w:eastAsia="Times New Roman" w:hAnsi="Times New Roman" w:cs="Times New Roman"/>
          <w:color w:val="A5A5A5"/>
          <w:w w:val="135"/>
          <w:sz w:val="16"/>
          <w:szCs w:val="16"/>
        </w:rPr>
        <w:t>'6</w:t>
      </w:r>
      <w:r>
        <w:rPr>
          <w:rFonts w:ascii="Times New Roman" w:eastAsia="Times New Roman" w:hAnsi="Times New Roman" w:cs="Times New Roman"/>
          <w:color w:val="A5A5A5"/>
          <w:spacing w:val="-14"/>
          <w:w w:val="135"/>
          <w:sz w:val="16"/>
          <w:szCs w:val="16"/>
        </w:rPr>
        <w:t xml:space="preserve"> </w:t>
      </w:r>
      <w:r>
        <w:rPr>
          <w:rFonts w:ascii="Times New Roman" w:eastAsia="Times New Roman" w:hAnsi="Times New Roman" w:cs="Times New Roman"/>
          <w:color w:val="908F8F"/>
          <w:w w:val="110"/>
          <w:sz w:val="16"/>
          <w:szCs w:val="16"/>
        </w:rPr>
        <w:t>20</w:t>
      </w:r>
      <w:r>
        <w:rPr>
          <w:rFonts w:ascii="Times New Roman" w:eastAsia="Times New Roman" w:hAnsi="Times New Roman" w:cs="Times New Roman"/>
          <w:color w:val="908F8F"/>
          <w:spacing w:val="5"/>
          <w:w w:val="110"/>
          <w:sz w:val="16"/>
          <w:szCs w:val="16"/>
        </w:rPr>
        <w:t xml:space="preserve"> </w:t>
      </w:r>
      <w:r>
        <w:rPr>
          <w:rFonts w:ascii="Times New Roman" w:eastAsia="Times New Roman" w:hAnsi="Times New Roman" w:cs="Times New Roman"/>
          <w:color w:val="908F8F"/>
          <w:w w:val="110"/>
          <w:sz w:val="16"/>
          <w:szCs w:val="16"/>
        </w:rPr>
        <w:t>24</w:t>
      </w:r>
      <w:r>
        <w:rPr>
          <w:rFonts w:ascii="Times New Roman" w:eastAsia="Times New Roman" w:hAnsi="Times New Roman" w:cs="Times New Roman"/>
          <w:color w:val="908F8F"/>
          <w:spacing w:val="19"/>
          <w:w w:val="110"/>
          <w:sz w:val="16"/>
          <w:szCs w:val="16"/>
        </w:rPr>
        <w:t xml:space="preserve"> </w:t>
      </w:r>
      <w:r>
        <w:rPr>
          <w:rFonts w:ascii="Times New Roman" w:eastAsia="Times New Roman" w:hAnsi="Times New Roman" w:cs="Times New Roman"/>
          <w:color w:val="908F8F"/>
          <w:w w:val="110"/>
          <w:sz w:val="16"/>
          <w:szCs w:val="16"/>
        </w:rPr>
        <w:t>28</w:t>
      </w:r>
    </w:p>
    <w:p w:rsidR="000B7B9A" w:rsidRDefault="000B7B9A" w:rsidP="000B7B9A">
      <w:pPr>
        <w:spacing w:line="200" w:lineRule="exact"/>
        <w:rPr>
          <w:sz w:val="20"/>
          <w:szCs w:val="20"/>
        </w:rPr>
      </w:pPr>
      <w:r>
        <w:br w:type="column"/>
      </w:r>
    </w:p>
    <w:p w:rsidR="000B7B9A" w:rsidRDefault="000B7B9A" w:rsidP="000B7B9A">
      <w:pPr>
        <w:spacing w:before="16" w:line="220" w:lineRule="exact"/>
      </w:pPr>
    </w:p>
    <w:p w:rsidR="000B7B9A" w:rsidRDefault="000B7B9A" w:rsidP="000B7B9A">
      <w:pPr>
        <w:pStyle w:val="BodyText"/>
        <w:ind w:left="879"/>
        <w:rPr>
          <w:rFonts w:ascii="Arial" w:eastAsia="Arial" w:hAnsi="Arial" w:cs="Arial"/>
        </w:rPr>
      </w:pPr>
      <w:r>
        <w:rPr>
          <w:rFonts w:ascii="宋体" w:eastAsia="宋体" w:hAnsi="宋体" w:cs="宋体"/>
          <w:color w:val="757576"/>
          <w:w w:val="90"/>
        </w:rPr>
        <w:t>集草</w:t>
      </w:r>
      <w:r>
        <w:rPr>
          <w:rFonts w:ascii="宋体" w:eastAsia="宋体" w:hAnsi="宋体" w:cs="宋体"/>
          <w:color w:val="757576"/>
          <w:spacing w:val="19"/>
          <w:w w:val="90"/>
        </w:rPr>
        <w:t>草</w:t>
      </w:r>
      <w:r>
        <w:rPr>
          <w:rFonts w:ascii="Arial" w:eastAsia="Arial" w:hAnsi="Arial" w:cs="Arial"/>
          <w:color w:val="49464A"/>
          <w:w w:val="90"/>
        </w:rPr>
        <w:t>Memory</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35F6E" w:rsidP="000B7B9A">
      <w:pPr>
        <w:ind w:left="1719"/>
        <w:rPr>
          <w:rFonts w:ascii="Times New Roman" w:eastAsia="Times New Roman" w:hAnsi="Times New Roman" w:cs="Times New Roman"/>
          <w:sz w:val="20"/>
          <w:szCs w:val="20"/>
        </w:rPr>
      </w:pPr>
      <w:r w:rsidRPr="00035F6E">
        <w:rPr>
          <w:rFonts w:eastAsiaTheme="minorHAnsi"/>
        </w:rPr>
        <w:pict>
          <v:shape id="_x0000_s4950" type="#_x0000_t202" style="position:absolute;left:0;text-align:left;margin-left:570.4pt;margin-top:53.25pt;width:28.55pt;height:10.05pt;z-index:-251179008;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A5A5A5"/>
                      <w:sz w:val="16"/>
                      <w:szCs w:val="16"/>
                    </w:rPr>
                    <w:t>8</w:t>
                  </w:r>
                </w:p>
                <w:p w:rsidR="000B7B9A" w:rsidRDefault="000B7B9A" w:rsidP="000B7B9A">
                  <w:pPr>
                    <w:spacing w:line="84" w:lineRule="auto"/>
                    <w:ind w:left="25"/>
                    <w:rPr>
                      <w:rFonts w:ascii="宋体" w:eastAsia="宋体" w:hAnsi="宋体" w:cs="宋体"/>
                      <w:sz w:val="15"/>
                      <w:szCs w:val="15"/>
                    </w:rPr>
                  </w:pPr>
                  <w:r>
                    <w:rPr>
                      <w:rFonts w:ascii="宋体" w:eastAsia="宋体" w:hAnsi="宋体" w:cs="宋体"/>
                      <w:color w:val="A5A5A5"/>
                      <w:sz w:val="15"/>
                      <w:szCs w:val="15"/>
                    </w:rPr>
                    <w:t>2</w:t>
                  </w:r>
                </w:p>
                <w:p w:rsidR="000B7B9A" w:rsidRDefault="000B7B9A" w:rsidP="000B7B9A">
                  <w:pPr>
                    <w:spacing w:line="180" w:lineRule="auto"/>
                    <w:ind w:left="28"/>
                    <w:rPr>
                      <w:rFonts w:ascii="宋体" w:eastAsia="宋体" w:hAnsi="宋体" w:cs="宋体"/>
                      <w:sz w:val="13"/>
                      <w:szCs w:val="13"/>
                    </w:rPr>
                  </w:pPr>
                  <w:r>
                    <w:rPr>
                      <w:rFonts w:ascii="宋体" w:eastAsia="宋体" w:hAnsi="宋体" w:cs="宋体"/>
                      <w:color w:val="908F8F"/>
                      <w:sz w:val="13"/>
                      <w:szCs w:val="13"/>
                    </w:rPr>
                    <w:t>4</w:t>
                  </w:r>
                </w:p>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A5A5A5"/>
                      <w:sz w:val="16"/>
                      <w:szCs w:val="16"/>
                    </w:rPr>
                    <w:t>2</w:t>
                  </w:r>
                </w:p>
                <w:p w:rsidR="000B7B9A" w:rsidRDefault="000B7B9A" w:rsidP="000B7B9A">
                  <w:pPr>
                    <w:spacing w:line="132" w:lineRule="auto"/>
                    <w:ind w:left="20"/>
                    <w:rPr>
                      <w:rFonts w:ascii="宋体" w:eastAsia="宋体" w:hAnsi="宋体" w:cs="宋体"/>
                      <w:sz w:val="16"/>
                      <w:szCs w:val="16"/>
                    </w:rPr>
                  </w:pPr>
                  <w:r>
                    <w:rPr>
                      <w:rFonts w:ascii="宋体" w:eastAsia="宋体" w:hAnsi="宋体" w:cs="宋体"/>
                      <w:color w:val="A5A5A5"/>
                      <w:sz w:val="16"/>
                      <w:szCs w:val="16"/>
                    </w:rPr>
                    <w:t>0</w:t>
                  </w:r>
                </w:p>
              </w:txbxContent>
            </v:textbox>
            <w10:wrap anchorx="page"/>
          </v:shape>
        </w:pict>
      </w:r>
      <w:r w:rsidRPr="00035F6E">
        <w:rPr>
          <w:rFonts w:eastAsiaTheme="minorHAnsi"/>
        </w:rPr>
        <w:pict>
          <v:shape id="_x0000_s4952" type="#_x0000_t202" style="position:absolute;left:0;text-align:left;margin-left:547.9pt;margin-top:39.4pt;width:24.4pt;height:25.5pt;z-index:-251176960;mso-position-horizontal-relative:page" filled="f" stroked="f">
            <v:textbox style="layout-flow:vertical-ideographic" inset="0,0,0,0">
              <w:txbxContent>
                <w:p w:rsidR="000B7B9A" w:rsidRDefault="000B7B9A" w:rsidP="000B7B9A">
                  <w:pPr>
                    <w:spacing w:line="72" w:lineRule="auto"/>
                    <w:ind w:left="20"/>
                    <w:rPr>
                      <w:rFonts w:ascii="宋体" w:eastAsia="宋体" w:hAnsi="宋体" w:cs="宋体"/>
                      <w:sz w:val="47"/>
                      <w:szCs w:val="47"/>
                    </w:rPr>
                  </w:pPr>
                  <w:r>
                    <w:rPr>
                      <w:rFonts w:ascii="宋体" w:eastAsia="宋体" w:hAnsi="宋体" w:cs="宋体"/>
                      <w:color w:val="A5A5A5"/>
                      <w:sz w:val="47"/>
                      <w:szCs w:val="47"/>
                    </w:rPr>
                    <w:t>.</w:t>
                  </w:r>
                </w:p>
                <w:p w:rsidR="000B7B9A" w:rsidRDefault="000B7B9A" w:rsidP="000B7B9A">
                  <w:pPr>
                    <w:spacing w:before="11"/>
                    <w:ind w:left="297"/>
                    <w:rPr>
                      <w:rFonts w:ascii="宋体" w:eastAsia="宋体" w:hAnsi="宋体" w:cs="宋体"/>
                      <w:sz w:val="16"/>
                      <w:szCs w:val="16"/>
                    </w:rPr>
                  </w:pPr>
                  <w:r>
                    <w:rPr>
                      <w:rFonts w:ascii="宋体" w:eastAsia="宋体" w:hAnsi="宋体" w:cs="宋体"/>
                      <w:color w:val="A5A5A5"/>
                      <w:sz w:val="16"/>
                      <w:szCs w:val="16"/>
                    </w:rPr>
                    <w:t>2</w:t>
                  </w:r>
                </w:p>
              </w:txbxContent>
            </v:textbox>
            <w10:wrap anchorx="page"/>
          </v:shape>
        </w:pict>
      </w:r>
      <w:r w:rsidRPr="00035F6E">
        <w:rPr>
          <w:rFonts w:eastAsiaTheme="minorHAnsi"/>
        </w:rPr>
        <w:pict>
          <v:shape id="_x0000_s4953" type="#_x0000_t202" style="position:absolute;left:0;text-align:left;margin-left:566.4pt;margin-top:53.55pt;width:5.75pt;height:9.5pt;z-index:-251175936;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5"/>
                      <w:szCs w:val="15"/>
                    </w:rPr>
                  </w:pPr>
                  <w:r>
                    <w:rPr>
                      <w:rFonts w:ascii="宋体" w:eastAsia="宋体" w:hAnsi="宋体" w:cs="宋体"/>
                      <w:color w:val="A5A5A5"/>
                      <w:sz w:val="15"/>
                      <w:szCs w:val="15"/>
                    </w:rPr>
                    <w:t>2</w:t>
                  </w:r>
                </w:p>
              </w:txbxContent>
            </v:textbox>
            <w10:wrap anchorx="page"/>
          </v:shape>
        </w:pict>
      </w:r>
      <w:r w:rsidRPr="00035F6E">
        <w:rPr>
          <w:rFonts w:eastAsiaTheme="minorHAnsi"/>
        </w:rPr>
        <w:pict>
          <v:shape id="_x0000_s4955" type="#_x0000_t202" style="position:absolute;left:0;text-align:left;margin-left:523.5pt;margin-top:39.8pt;width:24.8pt;height:25.5pt;z-index:-251173888;mso-position-horizontal-relative:page" filled="f" stroked="f">
            <v:textbox style="layout-flow:vertical-ideographic" inset="0,0,0,0">
              <w:txbxContent>
                <w:p w:rsidR="000B7B9A" w:rsidRDefault="000B7B9A" w:rsidP="000B7B9A">
                  <w:pPr>
                    <w:spacing w:line="72" w:lineRule="auto"/>
                    <w:ind w:left="118" w:right="118"/>
                    <w:jc w:val="center"/>
                    <w:rPr>
                      <w:rFonts w:ascii="宋体" w:eastAsia="宋体" w:hAnsi="宋体" w:cs="宋体"/>
                      <w:sz w:val="47"/>
                      <w:szCs w:val="47"/>
                    </w:rPr>
                  </w:pPr>
                  <w:r>
                    <w:rPr>
                      <w:rFonts w:ascii="宋体" w:eastAsia="宋体" w:hAnsi="宋体" w:cs="宋体"/>
                      <w:color w:val="A5A5A5"/>
                      <w:sz w:val="47"/>
                      <w:szCs w:val="47"/>
                    </w:rPr>
                    <w:t>.</w:t>
                  </w:r>
                </w:p>
                <w:p w:rsidR="000B7B9A" w:rsidRDefault="000B7B9A" w:rsidP="000B7B9A">
                  <w:pPr>
                    <w:spacing w:line="228" w:lineRule="auto"/>
                    <w:ind w:left="186"/>
                    <w:jc w:val="center"/>
                    <w:rPr>
                      <w:rFonts w:ascii="宋体" w:eastAsia="宋体" w:hAnsi="宋体" w:cs="宋体"/>
                      <w:sz w:val="18"/>
                      <w:szCs w:val="18"/>
                    </w:rPr>
                  </w:pPr>
                  <w:r>
                    <w:rPr>
                      <w:rFonts w:ascii="宋体" w:eastAsia="宋体" w:hAnsi="宋体" w:cs="宋体"/>
                      <w:color w:val="908F8F"/>
                      <w:sz w:val="18"/>
                      <w:szCs w:val="18"/>
                    </w:rPr>
                    <w:t>a</w:t>
                  </w:r>
                </w:p>
              </w:txbxContent>
            </v:textbox>
            <w10:wrap anchorx="page"/>
          </v:shape>
        </w:pict>
      </w:r>
      <w:r w:rsidRPr="00035F6E">
        <w:rPr>
          <w:rFonts w:eastAsiaTheme="minorHAnsi"/>
        </w:rPr>
        <w:pict>
          <v:shape id="_x0000_s4956" type="#_x0000_t202" style="position:absolute;left:0;text-align:left;margin-left:495.25pt;margin-top:-.45pt;width:24.7pt;height:70.3pt;z-index:-251172864;mso-position-horizontal-relative:page" filled="f" stroked="f">
            <v:textbox style="layout-flow:vertical-ideographic" inset="0,0,0,0">
              <w:txbxContent>
                <w:p w:rsidR="000B7B9A" w:rsidRDefault="000B7B9A" w:rsidP="000B7B9A">
                  <w:pPr>
                    <w:spacing w:line="84" w:lineRule="auto"/>
                    <w:ind w:right="20"/>
                    <w:jc w:val="right"/>
                    <w:rPr>
                      <w:rFonts w:ascii="宋体" w:eastAsia="宋体" w:hAnsi="宋体" w:cs="宋体"/>
                      <w:sz w:val="23"/>
                      <w:szCs w:val="23"/>
                    </w:rPr>
                  </w:pPr>
                  <w:r>
                    <w:rPr>
                      <w:rFonts w:ascii="宋体" w:eastAsia="宋体" w:hAnsi="宋体" w:cs="宋体"/>
                      <w:color w:val="A5A5A5"/>
                      <w:spacing w:val="-76"/>
                      <w:sz w:val="23"/>
                      <w:szCs w:val="23"/>
                    </w:rPr>
                    <w:t>a</w:t>
                  </w:r>
                  <w:r>
                    <w:rPr>
                      <w:rFonts w:ascii="宋体" w:eastAsia="宋体" w:hAnsi="宋体" w:cs="宋体"/>
                      <w:color w:val="A5A5A5"/>
                      <w:sz w:val="23"/>
                      <w:szCs w:val="23"/>
                    </w:rPr>
                    <w:t>"</w:t>
                  </w:r>
                </w:p>
                <w:p w:rsidR="000B7B9A" w:rsidRDefault="000B7B9A" w:rsidP="000B7B9A">
                  <w:pPr>
                    <w:spacing w:line="132" w:lineRule="auto"/>
                    <w:ind w:left="46"/>
                    <w:rPr>
                      <w:rFonts w:ascii="宋体" w:eastAsia="宋体" w:hAnsi="宋体" w:cs="宋体"/>
                      <w:sz w:val="17"/>
                      <w:szCs w:val="17"/>
                    </w:rPr>
                  </w:pPr>
                  <w:r>
                    <w:rPr>
                      <w:rFonts w:ascii="宋体" w:eastAsia="宋体" w:hAnsi="宋体" w:cs="宋体"/>
                      <w:color w:val="A5A5A5"/>
                      <w:spacing w:val="-17"/>
                      <w:position w:val="-1"/>
                      <w:sz w:val="17"/>
                      <w:szCs w:val="17"/>
                    </w:rPr>
                    <w:t>、</w:t>
                  </w:r>
                  <w:r>
                    <w:rPr>
                      <w:rFonts w:ascii="宋体" w:eastAsia="宋体" w:hAnsi="宋体" w:cs="宋体"/>
                      <w:color w:val="C8C8C9"/>
                      <w:spacing w:val="-116"/>
                      <w:sz w:val="17"/>
                      <w:szCs w:val="17"/>
                    </w:rPr>
                    <w:t>"</w:t>
                  </w:r>
                  <w:r>
                    <w:rPr>
                      <w:rFonts w:ascii="宋体" w:eastAsia="宋体" w:hAnsi="宋体" w:cs="宋体"/>
                      <w:color w:val="A5A5A5"/>
                      <w:spacing w:val="-12"/>
                      <w:position w:val="-2"/>
                      <w:sz w:val="17"/>
                      <w:szCs w:val="17"/>
                    </w:rPr>
                    <w:t>，</w:t>
                  </w:r>
                  <w:r>
                    <w:rPr>
                      <w:rFonts w:ascii="宋体" w:eastAsia="宋体" w:hAnsi="宋体" w:cs="宋体"/>
                      <w:color w:val="A5A5A5"/>
                      <w:spacing w:val="-35"/>
                      <w:position w:val="-2"/>
                      <w:sz w:val="17"/>
                      <w:szCs w:val="17"/>
                    </w:rPr>
                    <w:t>、</w:t>
                  </w:r>
                  <w:r>
                    <w:rPr>
                      <w:rFonts w:ascii="宋体" w:eastAsia="宋体" w:hAnsi="宋体" w:cs="宋体"/>
                      <w:color w:val="A5A5A5"/>
                      <w:position w:val="2"/>
                      <w:sz w:val="17"/>
                      <w:szCs w:val="17"/>
                    </w:rPr>
                    <w:t>%</w:t>
                  </w:r>
                  <w:r>
                    <w:rPr>
                      <w:rFonts w:ascii="宋体" w:eastAsia="宋体" w:hAnsi="宋体" w:cs="宋体"/>
                      <w:color w:val="A5A5A5"/>
                      <w:spacing w:val="-68"/>
                      <w:position w:val="2"/>
                      <w:sz w:val="17"/>
                      <w:szCs w:val="17"/>
                    </w:rPr>
                    <w:t xml:space="preserve"> </w:t>
                  </w:r>
                  <w:r>
                    <w:rPr>
                      <w:rFonts w:ascii="宋体" w:eastAsia="宋体" w:hAnsi="宋体" w:cs="宋体"/>
                      <w:color w:val="A5A5A5"/>
                      <w:spacing w:val="-23"/>
                      <w:position w:val="2"/>
                      <w:sz w:val="17"/>
                      <w:szCs w:val="17"/>
                    </w:rPr>
                    <w:t>%</w:t>
                  </w:r>
                  <w:r>
                    <w:rPr>
                      <w:rFonts w:ascii="宋体" w:eastAsia="宋体" w:hAnsi="宋体" w:cs="宋体"/>
                      <w:color w:val="A5A5A5"/>
                      <w:spacing w:val="-53"/>
                      <w:sz w:val="17"/>
                      <w:szCs w:val="17"/>
                    </w:rPr>
                    <w:t>缸</w:t>
                  </w:r>
                  <w:r>
                    <w:rPr>
                      <w:rFonts w:ascii="宋体" w:eastAsia="宋体" w:hAnsi="宋体" w:cs="宋体"/>
                      <w:color w:val="A5A5A5"/>
                      <w:position w:val="4"/>
                      <w:sz w:val="17"/>
                      <w:szCs w:val="17"/>
                    </w:rPr>
                    <w:t>'</w:t>
                  </w:r>
                </w:p>
                <w:p w:rsidR="000B7B9A" w:rsidRDefault="000B7B9A" w:rsidP="000B7B9A">
                  <w:pPr>
                    <w:spacing w:line="144" w:lineRule="auto"/>
                    <w:ind w:left="20"/>
                    <w:rPr>
                      <w:rFonts w:ascii="宋体" w:eastAsia="宋体" w:hAnsi="宋体" w:cs="宋体"/>
                      <w:sz w:val="14"/>
                      <w:szCs w:val="14"/>
                    </w:rPr>
                  </w:pPr>
                  <w:r>
                    <w:rPr>
                      <w:rFonts w:ascii="宋体" w:eastAsia="宋体" w:hAnsi="宋体" w:cs="宋体"/>
                      <w:color w:val="A5A5A5"/>
                      <w:sz w:val="14"/>
                      <w:szCs w:val="14"/>
                    </w:rPr>
                    <w:t>曲</w:t>
                  </w:r>
                  <w:r>
                    <w:rPr>
                      <w:rFonts w:ascii="宋体" w:eastAsia="宋体" w:hAnsi="宋体" w:cs="宋体"/>
                      <w:color w:val="A5A5A5"/>
                      <w:spacing w:val="-30"/>
                      <w:sz w:val="14"/>
                      <w:szCs w:val="14"/>
                    </w:rPr>
                    <w:t xml:space="preserve"> </w:t>
                  </w:r>
                  <w:r>
                    <w:rPr>
                      <w:rFonts w:ascii="宋体" w:eastAsia="宋体" w:hAnsi="宋体" w:cs="宋体"/>
                      <w:color w:val="A5A5A5"/>
                      <w:sz w:val="14"/>
                      <w:szCs w:val="14"/>
                    </w:rPr>
                    <w:t>曲</w:t>
                  </w:r>
                  <w:r>
                    <w:rPr>
                      <w:rFonts w:ascii="宋体" w:eastAsia="宋体" w:hAnsi="宋体" w:cs="宋体"/>
                      <w:color w:val="A5A5A5"/>
                      <w:spacing w:val="-30"/>
                      <w:sz w:val="14"/>
                      <w:szCs w:val="14"/>
                    </w:rPr>
                    <w:t xml:space="preserve"> </w:t>
                  </w:r>
                  <w:r>
                    <w:rPr>
                      <w:rFonts w:ascii="宋体" w:eastAsia="宋体" w:hAnsi="宋体" w:cs="宋体"/>
                      <w:color w:val="A5A5A5"/>
                      <w:sz w:val="14"/>
                      <w:szCs w:val="14"/>
                    </w:rPr>
                    <w:t>曲</w:t>
                  </w:r>
                  <w:r>
                    <w:rPr>
                      <w:rFonts w:ascii="宋体" w:eastAsia="宋体" w:hAnsi="宋体" w:cs="宋体"/>
                      <w:color w:val="A5A5A5"/>
                      <w:spacing w:val="-24"/>
                      <w:sz w:val="14"/>
                      <w:szCs w:val="14"/>
                    </w:rPr>
                    <w:t xml:space="preserve"> </w:t>
                  </w:r>
                  <w:r>
                    <w:rPr>
                      <w:rFonts w:ascii="宋体" w:eastAsia="宋体" w:hAnsi="宋体" w:cs="宋体"/>
                      <w:color w:val="A5A5A5"/>
                      <w:sz w:val="14"/>
                      <w:szCs w:val="14"/>
                    </w:rPr>
                    <w:t>崎</w:t>
                  </w:r>
                  <w:r>
                    <w:rPr>
                      <w:rFonts w:ascii="宋体" w:eastAsia="宋体" w:hAnsi="宋体" w:cs="宋体"/>
                      <w:color w:val="A5A5A5"/>
                      <w:spacing w:val="-24"/>
                      <w:sz w:val="14"/>
                      <w:szCs w:val="14"/>
                    </w:rPr>
                    <w:t xml:space="preserve"> </w:t>
                  </w:r>
                  <w:r>
                    <w:rPr>
                      <w:rFonts w:ascii="宋体" w:eastAsia="宋体" w:hAnsi="宋体" w:cs="宋体"/>
                      <w:color w:val="A5A5A5"/>
                      <w:sz w:val="14"/>
                      <w:szCs w:val="14"/>
                    </w:rPr>
                    <w:t>甜</w:t>
                  </w:r>
                  <w:r>
                    <w:rPr>
                      <w:rFonts w:ascii="宋体" w:eastAsia="宋体" w:hAnsi="宋体" w:cs="宋体"/>
                      <w:color w:val="A5A5A5"/>
                      <w:spacing w:val="7"/>
                      <w:sz w:val="14"/>
                      <w:szCs w:val="14"/>
                    </w:rPr>
                    <w:t xml:space="preserve"> </w:t>
                  </w:r>
                  <w:r>
                    <w:rPr>
                      <w:rFonts w:ascii="宋体" w:eastAsia="宋体" w:hAnsi="宋体" w:cs="宋体"/>
                      <w:color w:val="A5A5A5"/>
                      <w:sz w:val="14"/>
                      <w:szCs w:val="14"/>
                    </w:rPr>
                    <w:t>。</w:t>
                  </w:r>
                </w:p>
              </w:txbxContent>
            </v:textbox>
            <w10:wrap anchorx="page"/>
          </v:shape>
        </w:pict>
      </w:r>
      <w:r w:rsidR="000B7B9A">
        <w:rPr>
          <w:noProof/>
          <w:lang w:eastAsia="zh-CN"/>
        </w:rPr>
        <w:drawing>
          <wp:inline distT="0" distB="0" distL="0" distR="0">
            <wp:extent cx="1065530" cy="683895"/>
            <wp:effectExtent l="1905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2"/>
                    <a:srcRect/>
                    <a:stretch>
                      <a:fillRect/>
                    </a:stretch>
                  </pic:blipFill>
                  <pic:spPr bwMode="auto">
                    <a:xfrm>
                      <a:off x="0" y="0"/>
                      <a:ext cx="1065530" cy="683895"/>
                    </a:xfrm>
                    <a:prstGeom prst="rect">
                      <a:avLst/>
                    </a:prstGeom>
                    <a:noFill/>
                    <a:ln w="9525">
                      <a:noFill/>
                      <a:miter lim="800000"/>
                      <a:headEnd/>
                      <a:tailEnd/>
                    </a:ln>
                  </pic:spPr>
                </pic:pic>
              </a:graphicData>
            </a:graphic>
          </wp:inline>
        </w:drawing>
      </w:r>
    </w:p>
    <w:p w:rsidR="000B7B9A" w:rsidRDefault="000B7B9A" w:rsidP="000B7B9A">
      <w:pPr>
        <w:spacing w:before="3" w:line="170" w:lineRule="exact"/>
        <w:rPr>
          <w:sz w:val="17"/>
          <w:szCs w:val="17"/>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pStyle w:val="BodyText"/>
        <w:ind w:left="879"/>
        <w:rPr>
          <w:rFonts w:ascii="Arial" w:eastAsia="Arial" w:hAnsi="Arial" w:cs="Arial"/>
        </w:rPr>
      </w:pPr>
      <w:r>
        <w:rPr>
          <w:rFonts w:ascii="宋体" w:eastAsia="宋体" w:hAnsi="宋体" w:cs="宋体"/>
          <w:color w:val="757576"/>
          <w:w w:val="95"/>
        </w:rPr>
        <w:t>集喜</w:t>
      </w:r>
      <w:r>
        <w:rPr>
          <w:rFonts w:ascii="宋体" w:eastAsia="宋体" w:hAnsi="宋体" w:cs="宋体"/>
          <w:color w:val="757576"/>
          <w:spacing w:val="20"/>
          <w:w w:val="95"/>
        </w:rPr>
        <w:t>事</w:t>
      </w:r>
      <w:r>
        <w:rPr>
          <w:rFonts w:ascii="Arial" w:eastAsia="Arial" w:hAnsi="Arial" w:cs="Arial"/>
          <w:color w:val="49464A"/>
          <w:w w:val="95"/>
        </w:rPr>
        <w:t>Network</w:t>
      </w:r>
      <w:r>
        <w:rPr>
          <w:rFonts w:ascii="Arial" w:eastAsia="Arial" w:hAnsi="Arial" w:cs="Arial"/>
          <w:color w:val="49464A"/>
          <w:spacing w:val="-1"/>
          <w:w w:val="95"/>
        </w:rPr>
        <w:t xml:space="preserve"> </w:t>
      </w:r>
      <w:r>
        <w:rPr>
          <w:rFonts w:ascii="Arial" w:eastAsia="Arial" w:hAnsi="Arial" w:cs="Arial"/>
          <w:color w:val="5A575B"/>
          <w:w w:val="95"/>
        </w:rPr>
        <w:t>In</w:t>
      </w:r>
    </w:p>
    <w:p w:rsidR="000B7B9A" w:rsidRDefault="000B7B9A" w:rsidP="000B7B9A">
      <w:pPr>
        <w:rPr>
          <w:rFonts w:ascii="Arial" w:eastAsia="Arial" w:hAnsi="Arial" w:cs="Arial"/>
        </w:rPr>
        <w:sectPr w:rsidR="000B7B9A">
          <w:type w:val="continuous"/>
          <w:pgSz w:w="12240" w:h="15840"/>
          <w:pgMar w:top="1480" w:right="160" w:bottom="280" w:left="0" w:header="720" w:footer="720" w:gutter="0"/>
          <w:cols w:num="3" w:space="720" w:equalWidth="0">
            <w:col w:w="3653" w:space="40"/>
            <w:col w:w="4839" w:space="40"/>
            <w:col w:w="3508"/>
          </w:cols>
        </w:sectPr>
      </w:pPr>
    </w:p>
    <w:p w:rsidR="000B7B9A" w:rsidRDefault="000B7B9A" w:rsidP="000B7B9A">
      <w:pPr>
        <w:spacing w:line="186" w:lineRule="exact"/>
        <w:ind w:left="1290"/>
        <w:jc w:val="center"/>
        <w:rPr>
          <w:rFonts w:ascii="Courier New" w:eastAsia="Courier New" w:hAnsi="Courier New" w:cs="Courier New"/>
          <w:sz w:val="18"/>
          <w:szCs w:val="18"/>
        </w:rPr>
      </w:pPr>
      <w:r>
        <w:rPr>
          <w:rFonts w:ascii="Courier New" w:eastAsia="Courier New" w:hAnsi="Courier New" w:cs="Courier New"/>
          <w:color w:val="908F8F"/>
          <w:w w:val="240"/>
          <w:sz w:val="18"/>
          <w:szCs w:val="18"/>
        </w:rPr>
        <w:lastRenderedPageBreak/>
        <w:t>O</w:t>
      </w:r>
    </w:p>
    <w:p w:rsidR="000B7B9A" w:rsidRDefault="000B7B9A" w:rsidP="000B7B9A">
      <w:pPr>
        <w:spacing w:before="95"/>
        <w:ind w:left="1965"/>
        <w:rPr>
          <w:rFonts w:ascii="Arial" w:eastAsia="Arial" w:hAnsi="Arial" w:cs="Arial"/>
          <w:sz w:val="35"/>
          <w:szCs w:val="35"/>
        </w:rPr>
      </w:pPr>
      <w:r>
        <w:rPr>
          <w:rFonts w:eastAsiaTheme="minorHAnsi"/>
          <w:noProof/>
          <w:lang w:eastAsia="zh-CN"/>
        </w:rPr>
        <w:drawing>
          <wp:anchor distT="0" distB="0" distL="114300" distR="114300" simplePos="0" relativeHeight="252123136" behindDoc="1" locked="0" layoutInCell="1" allowOverlap="1">
            <wp:simplePos x="0" y="0"/>
            <wp:positionH relativeFrom="page">
              <wp:posOffset>2038350</wp:posOffset>
            </wp:positionH>
            <wp:positionV relativeFrom="paragraph">
              <wp:posOffset>146050</wp:posOffset>
            </wp:positionV>
            <wp:extent cx="742950" cy="76200"/>
            <wp:effectExtent l="19050" t="0" r="0" b="0"/>
            <wp:wrapNone/>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143"/>
                    <a:srcRect/>
                    <a:stretch>
                      <a:fillRect/>
                    </a:stretch>
                  </pic:blipFill>
                  <pic:spPr bwMode="auto">
                    <a:xfrm>
                      <a:off x="0" y="0"/>
                      <a:ext cx="742950" cy="76200"/>
                    </a:xfrm>
                    <a:prstGeom prst="rect">
                      <a:avLst/>
                    </a:prstGeom>
                    <a:noFill/>
                  </pic:spPr>
                </pic:pic>
              </a:graphicData>
            </a:graphic>
          </wp:anchor>
        </w:drawing>
      </w:r>
      <w:r>
        <w:rPr>
          <w:rFonts w:ascii="宋体" w:eastAsia="宋体" w:hAnsi="宋体" w:cs="宋体"/>
          <w:color w:val="D68963"/>
          <w:spacing w:val="25"/>
          <w:w w:val="115"/>
          <w:sz w:val="54"/>
          <w:szCs w:val="54"/>
        </w:rPr>
        <w:t>幸</w:t>
      </w:r>
      <w:r>
        <w:rPr>
          <w:rFonts w:ascii="宋体" w:eastAsia="宋体" w:hAnsi="宋体" w:cs="宋体"/>
          <w:color w:val="151012"/>
          <w:spacing w:val="-38"/>
          <w:w w:val="115"/>
          <w:sz w:val="54"/>
          <w:szCs w:val="54"/>
        </w:rPr>
        <w:t>饲</w:t>
      </w:r>
      <w:r>
        <w:rPr>
          <w:rFonts w:ascii="Arial" w:eastAsia="Arial" w:hAnsi="Arial" w:cs="Arial"/>
          <w:color w:val="151012"/>
          <w:w w:val="115"/>
          <w:sz w:val="35"/>
          <w:szCs w:val="35"/>
        </w:rPr>
        <w:t>uoi</w:t>
      </w:r>
      <w:r>
        <w:rPr>
          <w:rFonts w:ascii="Arial" w:eastAsia="Arial" w:hAnsi="Arial" w:cs="Arial"/>
          <w:color w:val="151012"/>
          <w:spacing w:val="3"/>
          <w:w w:val="115"/>
          <w:sz w:val="35"/>
          <w:szCs w:val="35"/>
        </w:rPr>
        <w:t>a</w:t>
      </w:r>
      <w:r>
        <w:rPr>
          <w:rFonts w:ascii="Arial" w:eastAsia="Arial" w:hAnsi="Arial" w:cs="Arial"/>
          <w:color w:val="CA6437"/>
          <w:w w:val="115"/>
          <w:sz w:val="35"/>
          <w:szCs w:val="35"/>
        </w:rPr>
        <w:t>DB</w:t>
      </w:r>
    </w:p>
    <w:p w:rsidR="000B7B9A" w:rsidRDefault="000B7B9A" w:rsidP="000B7B9A">
      <w:pPr>
        <w:spacing w:before="9" w:line="140" w:lineRule="exact"/>
        <w:rPr>
          <w:sz w:val="14"/>
          <w:szCs w:val="14"/>
        </w:rPr>
      </w:pPr>
    </w:p>
    <w:p w:rsidR="000B7B9A" w:rsidRDefault="00035F6E" w:rsidP="000B7B9A">
      <w:pPr>
        <w:ind w:left="3210" w:right="12220"/>
        <w:rPr>
          <w:rFonts w:ascii="Times New Roman" w:eastAsia="Times New Roman" w:hAnsi="Times New Roman" w:cs="Times New Roman"/>
          <w:sz w:val="20"/>
          <w:szCs w:val="20"/>
        </w:rPr>
      </w:pPr>
      <w:r w:rsidRPr="00035F6E">
        <w:rPr>
          <w:rFonts w:eastAsiaTheme="minorHAnsi"/>
        </w:rPr>
        <w:pict>
          <v:group id="_x0000_s4934" style="position:absolute;left:0;text-align:left;margin-left:244.5pt;margin-top:5.25pt;width:367.5pt;height:.1pt;z-index:-251188224;mso-position-horizontal-relative:page" coordorigin="4890,105" coordsize="7350,2">
            <v:shape id="_x0000_s4935" style="position:absolute;left:4890;top:105;width:7350;height:2" coordorigin="4890,105" coordsize="7350,0" path="m4890,105r7350,e" filled="f" strokecolor="#cfcfcf" strokeweight="1.5pt">
              <v:path arrowok="t"/>
            </v:shape>
            <w10:wrap anchorx="page"/>
          </v:group>
        </w:pict>
      </w:r>
      <w:r w:rsidR="000B7B9A">
        <w:rPr>
          <w:noProof/>
          <w:lang w:eastAsia="zh-CN"/>
        </w:rPr>
        <w:drawing>
          <wp:inline distT="0" distB="0" distL="0" distR="0">
            <wp:extent cx="747395" cy="20701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4"/>
                    <a:srcRect/>
                    <a:stretch>
                      <a:fillRect/>
                    </a:stretch>
                  </pic:blipFill>
                  <pic:spPr bwMode="auto">
                    <a:xfrm>
                      <a:off x="0" y="0"/>
                      <a:ext cx="747395" cy="207010"/>
                    </a:xfrm>
                    <a:prstGeom prst="rect">
                      <a:avLst/>
                    </a:prstGeom>
                    <a:noFill/>
                    <a:ln w="9525">
                      <a:noFill/>
                      <a:miter lim="800000"/>
                      <a:headEnd/>
                      <a:tailEnd/>
                    </a:ln>
                  </pic:spPr>
                </pic:pic>
              </a:graphicData>
            </a:graphic>
          </wp:inline>
        </w:drawing>
      </w:r>
    </w:p>
    <w:p w:rsidR="000B7B9A" w:rsidRDefault="00035F6E" w:rsidP="000B7B9A">
      <w:pPr>
        <w:pStyle w:val="BodyText"/>
        <w:spacing w:before="3"/>
        <w:ind w:left="1920"/>
        <w:rPr>
          <w:rFonts w:ascii="宋体" w:eastAsia="宋体" w:hAnsi="宋体" w:cs="宋体"/>
          <w:lang w:eastAsia="zh-CN"/>
        </w:rPr>
      </w:pPr>
      <w:r w:rsidRPr="00035F6E">
        <w:rPr>
          <w:rFonts w:ascii="Microsoft JhengHei" w:eastAsia="Microsoft JhengHei" w:hAnsi="Microsoft JhengHei"/>
        </w:rPr>
        <w:pict>
          <v:group id="_x0000_s4946" style="position:absolute;left:0;text-align:left;margin-left:204.65pt;margin-top:4.9pt;width:22.5pt;height:10.05pt;z-index:-251182080;mso-position-horizontal-relative:page" coordorigin="4093,98" coordsize="450,201">
            <v:shape id="_x0000_s4947" style="position:absolute;left:4093;top:98;width:450;height:201" coordorigin="4093,98" coordsize="450,201" path="m4093,98r450,l4543,299r-450,l4093,98xe" fillcolor="#2f73c7" stroked="f">
              <v:path arrowok="t"/>
            </v:shape>
            <w10:wrap anchorx="page"/>
          </v:group>
        </w:pict>
      </w:r>
      <w:r w:rsidR="000B7B9A">
        <w:rPr>
          <w:rFonts w:ascii="宋体" w:eastAsia="宋体" w:hAnsi="宋体" w:cs="宋体"/>
          <w:color w:val="9CC8F3"/>
          <w:w w:val="160"/>
          <w:lang w:eastAsia="zh-CN"/>
        </w:rPr>
        <w:t>|主页晴引导帮</w:t>
      </w:r>
      <w:r w:rsidR="000B7B9A">
        <w:rPr>
          <w:rFonts w:ascii="宋体" w:eastAsia="宋体" w:hAnsi="宋体" w:cs="宋体"/>
          <w:color w:val="9CC8F3"/>
          <w:spacing w:val="-32"/>
          <w:w w:val="160"/>
          <w:lang w:eastAsia="zh-CN"/>
        </w:rPr>
        <w:t>助</w:t>
      </w:r>
      <w:r w:rsidR="000B7B9A">
        <w:rPr>
          <w:rFonts w:ascii="宋体" w:eastAsia="宋体" w:hAnsi="宋体" w:cs="宋体"/>
          <w:color w:val="BBDAF4"/>
          <w:w w:val="160"/>
          <w:lang w:eastAsia="zh-CN"/>
        </w:rPr>
        <w:t>·</w:t>
      </w:r>
    </w:p>
    <w:p w:rsidR="000B7B9A" w:rsidRDefault="000B7B9A" w:rsidP="000B7B9A">
      <w:pPr>
        <w:spacing w:before="2" w:line="120" w:lineRule="exact"/>
        <w:rPr>
          <w:sz w:val="12"/>
          <w:szCs w:val="12"/>
          <w:lang w:eastAsia="zh-CN"/>
        </w:rPr>
      </w:pPr>
    </w:p>
    <w:p w:rsidR="000B7B9A" w:rsidRDefault="000B7B9A" w:rsidP="000B7B9A">
      <w:pPr>
        <w:ind w:left="2175"/>
        <w:rPr>
          <w:rFonts w:ascii="宋体" w:eastAsia="宋体" w:hAnsi="宋体" w:cs="宋体"/>
          <w:sz w:val="18"/>
          <w:szCs w:val="18"/>
          <w:lang w:eastAsia="zh-CN"/>
        </w:rPr>
      </w:pPr>
      <w:r>
        <w:rPr>
          <w:rFonts w:eastAsiaTheme="minorHAnsi"/>
          <w:noProof/>
          <w:lang w:eastAsia="zh-CN"/>
        </w:rPr>
        <w:drawing>
          <wp:anchor distT="0" distB="0" distL="114300" distR="114300" simplePos="0" relativeHeight="252124160" behindDoc="1" locked="0" layoutInCell="1" allowOverlap="1">
            <wp:simplePos x="0" y="0"/>
            <wp:positionH relativeFrom="page">
              <wp:posOffset>2038350</wp:posOffset>
            </wp:positionH>
            <wp:positionV relativeFrom="paragraph">
              <wp:posOffset>-19050</wp:posOffset>
            </wp:positionV>
            <wp:extent cx="742950" cy="133350"/>
            <wp:effectExtent l="19050" t="0" r="0" b="0"/>
            <wp:wrapNone/>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pic:cNvPicPr>
                      <a:picLocks noChangeAspect="1" noChangeArrowheads="1"/>
                    </pic:cNvPicPr>
                  </pic:nvPicPr>
                  <pic:blipFill>
                    <a:blip r:embed="rId145"/>
                    <a:srcRect/>
                    <a:stretch>
                      <a:fillRect/>
                    </a:stretch>
                  </pic:blipFill>
                  <pic:spPr bwMode="auto">
                    <a:xfrm>
                      <a:off x="0" y="0"/>
                      <a:ext cx="742950" cy="133350"/>
                    </a:xfrm>
                    <a:prstGeom prst="rect">
                      <a:avLst/>
                    </a:prstGeom>
                    <a:noFill/>
                  </pic:spPr>
                </pic:pic>
              </a:graphicData>
            </a:graphic>
          </wp:anchor>
        </w:drawing>
      </w:r>
      <w:r>
        <w:rPr>
          <w:rFonts w:ascii="宋体" w:eastAsia="宋体" w:hAnsi="宋体" w:cs="宋体"/>
          <w:color w:val="151012"/>
          <w:w w:val="95"/>
          <w:sz w:val="18"/>
          <w:szCs w:val="18"/>
          <w:lang w:eastAsia="zh-CN"/>
        </w:rPr>
        <w:t>骨</w:t>
      </w:r>
      <w:r>
        <w:rPr>
          <w:rFonts w:ascii="宋体" w:eastAsia="宋体" w:hAnsi="宋体" w:cs="宋体"/>
          <w:color w:val="151012"/>
          <w:spacing w:val="-36"/>
          <w:w w:val="95"/>
          <w:sz w:val="18"/>
          <w:szCs w:val="18"/>
          <w:lang w:eastAsia="zh-CN"/>
        </w:rPr>
        <w:t xml:space="preserve"> </w:t>
      </w:r>
      <w:r>
        <w:rPr>
          <w:rFonts w:ascii="宋体" w:eastAsia="宋体" w:hAnsi="宋体" w:cs="宋体"/>
          <w:color w:val="908F8F"/>
          <w:w w:val="95"/>
          <w:sz w:val="18"/>
          <w:szCs w:val="18"/>
          <w:lang w:eastAsia="zh-CN"/>
        </w:rPr>
        <w:t>找态</w:t>
      </w:r>
    </w:p>
    <w:p w:rsidR="000B7B9A" w:rsidRDefault="000B7B9A" w:rsidP="000B7B9A">
      <w:pPr>
        <w:spacing w:before="7" w:line="240" w:lineRule="exact"/>
        <w:rPr>
          <w:sz w:val="24"/>
          <w:szCs w:val="24"/>
          <w:lang w:eastAsia="zh-CN"/>
        </w:rPr>
      </w:pPr>
    </w:p>
    <w:p w:rsidR="000B7B9A" w:rsidRDefault="000B7B9A" w:rsidP="000B7B9A">
      <w:pPr>
        <w:spacing w:line="240" w:lineRule="exact"/>
        <w:rPr>
          <w:sz w:val="24"/>
          <w:szCs w:val="24"/>
          <w:lang w:eastAsia="zh-CN"/>
        </w:rPr>
        <w:sectPr w:rsidR="000B7B9A">
          <w:type w:val="continuous"/>
          <w:pgSz w:w="12240" w:h="15840"/>
          <w:pgMar w:top="1480" w:right="160" w:bottom="280" w:left="0" w:header="720" w:footer="720" w:gutter="0"/>
          <w:cols w:space="720"/>
        </w:sectPr>
      </w:pPr>
    </w:p>
    <w:p w:rsidR="000B7B9A" w:rsidRDefault="000B7B9A" w:rsidP="000B7B9A">
      <w:pPr>
        <w:spacing w:line="330" w:lineRule="exact"/>
        <w:ind w:right="748"/>
        <w:jc w:val="right"/>
        <w:rPr>
          <w:rFonts w:ascii="宋体" w:eastAsia="宋体" w:hAnsi="宋体" w:cs="宋体"/>
          <w:sz w:val="23"/>
          <w:szCs w:val="23"/>
        </w:rPr>
      </w:pPr>
      <w:r>
        <w:rPr>
          <w:rFonts w:ascii="宋体" w:eastAsia="宋体" w:hAnsi="宋体" w:cs="宋体"/>
          <w:color w:val="49464A"/>
          <w:sz w:val="23"/>
          <w:szCs w:val="23"/>
        </w:rPr>
        <w:lastRenderedPageBreak/>
        <w:t>状态</w:t>
      </w:r>
    </w:p>
    <w:p w:rsidR="000B7B9A" w:rsidRDefault="000B7B9A" w:rsidP="000B7B9A">
      <w:pPr>
        <w:pStyle w:val="BodyText"/>
        <w:spacing w:line="441" w:lineRule="exact"/>
        <w:ind w:left="2220"/>
        <w:rPr>
          <w:rFonts w:ascii="Arial" w:eastAsia="Arial" w:hAnsi="Arial" w:cs="Arial"/>
        </w:rPr>
      </w:pPr>
      <w:r>
        <w:rPr>
          <w:rFonts w:ascii="Arial" w:eastAsia="Arial" w:hAnsi="Arial" w:cs="Arial"/>
          <w:color w:val="232028"/>
          <w:w w:val="105"/>
        </w:rPr>
        <w:t>..</w:t>
      </w:r>
      <w:r>
        <w:rPr>
          <w:rFonts w:ascii="Arial" w:eastAsia="Arial" w:hAnsi="Arial" w:cs="Arial"/>
          <w:color w:val="232028"/>
          <w:spacing w:val="24"/>
          <w:w w:val="105"/>
        </w:rPr>
        <w:t xml:space="preserve"> </w:t>
      </w:r>
      <w:r>
        <w:rPr>
          <w:rFonts w:ascii="Arial" w:eastAsia="Arial" w:hAnsi="Arial" w:cs="Arial"/>
          <w:color w:val="353138"/>
          <w:spacing w:val="-15"/>
          <w:w w:val="105"/>
        </w:rPr>
        <w:t>n</w:t>
      </w:r>
      <w:r>
        <w:rPr>
          <w:rFonts w:ascii="宋体" w:eastAsia="宋体" w:hAnsi="宋体" w:cs="宋体"/>
          <w:color w:val="353138"/>
          <w:spacing w:val="-275"/>
          <w:w w:val="105"/>
          <w:sz w:val="38"/>
          <w:szCs w:val="38"/>
        </w:rPr>
        <w:t>、</w:t>
      </w:r>
      <w:r>
        <w:rPr>
          <w:rFonts w:ascii="Arial" w:eastAsia="Arial" w:hAnsi="Arial" w:cs="Arial"/>
          <w:color w:val="353138"/>
          <w:spacing w:val="10"/>
          <w:w w:val="105"/>
        </w:rPr>
        <w:t>y</w:t>
      </w:r>
      <w:r>
        <w:rPr>
          <w:rFonts w:ascii="Arial" w:eastAsia="Arial" w:hAnsi="Arial" w:cs="Arial"/>
          <w:color w:val="5A575B"/>
          <w:spacing w:val="-24"/>
          <w:w w:val="105"/>
        </w:rPr>
        <w:t>C</w:t>
      </w:r>
      <w:r>
        <w:rPr>
          <w:rFonts w:ascii="Arial" w:eastAsia="Arial" w:hAnsi="Arial" w:cs="Arial"/>
          <w:color w:val="203846"/>
          <w:spacing w:val="-31"/>
          <w:w w:val="105"/>
        </w:rPr>
        <w:t>l</w:t>
      </w:r>
      <w:r>
        <w:rPr>
          <w:rFonts w:ascii="Arial" w:eastAsia="Arial" w:hAnsi="Arial" w:cs="Arial"/>
          <w:color w:val="49464A"/>
          <w:w w:val="105"/>
        </w:rPr>
        <w:t>ust</w:t>
      </w:r>
      <w:r>
        <w:rPr>
          <w:rFonts w:ascii="Arial" w:eastAsia="Arial" w:hAnsi="Arial" w:cs="Arial"/>
          <w:color w:val="49464A"/>
          <w:spacing w:val="-4"/>
          <w:w w:val="105"/>
        </w:rPr>
        <w:t>e</w:t>
      </w:r>
      <w:r>
        <w:rPr>
          <w:rFonts w:ascii="Arial" w:eastAsia="Arial" w:hAnsi="Arial" w:cs="Arial"/>
          <w:color w:val="232028"/>
          <w:w w:val="105"/>
        </w:rPr>
        <w:t>r</w:t>
      </w:r>
    </w:p>
    <w:p w:rsidR="000B7B9A" w:rsidRDefault="000B7B9A" w:rsidP="000B7B9A">
      <w:pPr>
        <w:spacing w:before="6" w:line="150" w:lineRule="exact"/>
        <w:rPr>
          <w:sz w:val="15"/>
          <w:szCs w:val="15"/>
        </w:rPr>
      </w:pPr>
    </w:p>
    <w:p w:rsidR="000B7B9A" w:rsidRDefault="000B7B9A" w:rsidP="000B7B9A">
      <w:pPr>
        <w:ind w:right="709"/>
        <w:jc w:val="right"/>
        <w:rPr>
          <w:rFonts w:ascii="宋体" w:eastAsia="宋体" w:hAnsi="宋体" w:cs="宋体"/>
          <w:sz w:val="18"/>
          <w:szCs w:val="18"/>
        </w:rPr>
      </w:pPr>
      <w:r>
        <w:rPr>
          <w:rFonts w:ascii="宋体" w:eastAsia="宋体" w:hAnsi="宋体" w:cs="宋体"/>
          <w:color w:val="49464A"/>
          <w:w w:val="95"/>
          <w:sz w:val="18"/>
          <w:szCs w:val="18"/>
        </w:rPr>
        <w:t>业务</w:t>
      </w:r>
    </w:p>
    <w:p w:rsidR="000B7B9A" w:rsidRDefault="000B7B9A" w:rsidP="000B7B9A">
      <w:pPr>
        <w:spacing w:line="340" w:lineRule="exact"/>
        <w:ind w:left="2190"/>
        <w:rPr>
          <w:rFonts w:ascii="宋体" w:eastAsia="宋体" w:hAnsi="宋体" w:cs="宋体"/>
          <w:sz w:val="23"/>
          <w:szCs w:val="23"/>
        </w:rPr>
      </w:pPr>
      <w:r>
        <w:rPr>
          <w:w w:val="125"/>
        </w:rPr>
        <w:br w:type="column"/>
      </w:r>
      <w:r>
        <w:rPr>
          <w:rFonts w:ascii="Arial" w:eastAsia="Arial" w:hAnsi="Arial" w:cs="Arial"/>
          <w:color w:val="151012"/>
          <w:w w:val="125"/>
          <w:sz w:val="20"/>
          <w:szCs w:val="20"/>
        </w:rPr>
        <w:lastRenderedPageBreak/>
        <w:t>myCl</w:t>
      </w:r>
      <w:r>
        <w:rPr>
          <w:rFonts w:ascii="Arial" w:eastAsia="Arial" w:hAnsi="Arial" w:cs="Arial"/>
          <w:color w:val="151012"/>
          <w:spacing w:val="-13"/>
          <w:w w:val="125"/>
          <w:sz w:val="20"/>
          <w:szCs w:val="20"/>
        </w:rPr>
        <w:t>u</w:t>
      </w:r>
      <w:r>
        <w:rPr>
          <w:rFonts w:ascii="Arial" w:eastAsia="Arial" w:hAnsi="Arial" w:cs="Arial"/>
          <w:color w:val="353138"/>
          <w:w w:val="125"/>
          <w:sz w:val="20"/>
          <w:szCs w:val="20"/>
        </w:rPr>
        <w:t>ster</w:t>
      </w:r>
      <w:r>
        <w:rPr>
          <w:rFonts w:ascii="Arial" w:eastAsia="Arial" w:hAnsi="Arial" w:cs="Arial"/>
          <w:color w:val="353138"/>
          <w:spacing w:val="10"/>
          <w:w w:val="125"/>
          <w:sz w:val="20"/>
          <w:szCs w:val="20"/>
        </w:rPr>
        <w:t xml:space="preserve"> </w:t>
      </w:r>
      <w:r>
        <w:rPr>
          <w:rFonts w:ascii="宋体" w:eastAsia="宋体" w:hAnsi="宋体" w:cs="宋体"/>
          <w:color w:val="5A575B"/>
          <w:w w:val="120"/>
          <w:sz w:val="23"/>
          <w:szCs w:val="23"/>
        </w:rPr>
        <w:t>实时监控</w:t>
      </w:r>
    </w:p>
    <w:p w:rsidR="000B7B9A" w:rsidRDefault="000B7B9A" w:rsidP="000B7B9A">
      <w:pPr>
        <w:spacing w:before="55"/>
        <w:ind w:left="588"/>
        <w:jc w:val="center"/>
        <w:rPr>
          <w:rFonts w:ascii="Arial" w:eastAsia="Arial" w:hAnsi="Arial" w:cs="Arial"/>
          <w:sz w:val="20"/>
          <w:szCs w:val="20"/>
        </w:rPr>
      </w:pPr>
      <w:r>
        <w:rPr>
          <w:rFonts w:ascii="宋体" w:eastAsia="宋体" w:hAnsi="宋体" w:cs="宋体"/>
          <w:color w:val="757576"/>
          <w:sz w:val="23"/>
          <w:szCs w:val="23"/>
        </w:rPr>
        <w:t>集</w:t>
      </w:r>
      <w:r>
        <w:rPr>
          <w:rFonts w:ascii="宋体" w:eastAsia="宋体" w:hAnsi="宋体" w:cs="宋体"/>
          <w:color w:val="757576"/>
          <w:spacing w:val="7"/>
          <w:sz w:val="23"/>
          <w:szCs w:val="23"/>
        </w:rPr>
        <w:t>辫</w:t>
      </w:r>
      <w:r>
        <w:rPr>
          <w:rFonts w:ascii="Arial" w:eastAsia="Arial" w:hAnsi="Arial" w:cs="Arial"/>
          <w:color w:val="49464A"/>
          <w:sz w:val="20"/>
          <w:szCs w:val="20"/>
        </w:rPr>
        <w:t>CPU</w:t>
      </w:r>
    </w:p>
    <w:p w:rsidR="000B7B9A" w:rsidRDefault="000B7B9A" w:rsidP="000B7B9A">
      <w:pPr>
        <w:spacing w:before="6" w:line="190" w:lineRule="exact"/>
        <w:rPr>
          <w:sz w:val="19"/>
          <w:szCs w:val="19"/>
        </w:rPr>
      </w:pPr>
      <w:r>
        <w:br w:type="column"/>
      </w:r>
    </w:p>
    <w:p w:rsidR="000B7B9A" w:rsidRDefault="000B7B9A" w:rsidP="000B7B9A">
      <w:pPr>
        <w:spacing w:line="200" w:lineRule="exact"/>
        <w:rPr>
          <w:sz w:val="20"/>
          <w:szCs w:val="20"/>
        </w:rPr>
      </w:pPr>
    </w:p>
    <w:p w:rsidR="000B7B9A" w:rsidRDefault="000B7B9A" w:rsidP="000B7B9A">
      <w:pPr>
        <w:ind w:left="890"/>
        <w:rPr>
          <w:rFonts w:ascii="Arial" w:eastAsia="Arial" w:hAnsi="Arial" w:cs="Arial"/>
          <w:sz w:val="20"/>
          <w:szCs w:val="20"/>
        </w:rPr>
      </w:pPr>
      <w:r>
        <w:rPr>
          <w:rFonts w:ascii="宋体" w:eastAsia="宋体" w:hAnsi="宋体" w:cs="宋体"/>
          <w:color w:val="757576"/>
          <w:w w:val="95"/>
          <w:sz w:val="23"/>
          <w:szCs w:val="23"/>
        </w:rPr>
        <w:t>集:8</w:t>
      </w:r>
      <w:r>
        <w:rPr>
          <w:rFonts w:ascii="宋体" w:eastAsia="宋体" w:hAnsi="宋体" w:cs="宋体"/>
          <w:color w:val="757576"/>
          <w:spacing w:val="19"/>
          <w:w w:val="95"/>
          <w:sz w:val="23"/>
          <w:szCs w:val="23"/>
        </w:rPr>
        <w:t>J</w:t>
      </w:r>
      <w:r>
        <w:rPr>
          <w:rFonts w:ascii="Arial" w:eastAsia="Arial" w:hAnsi="Arial" w:cs="Arial"/>
          <w:color w:val="49464A"/>
          <w:w w:val="95"/>
          <w:sz w:val="20"/>
          <w:szCs w:val="20"/>
        </w:rPr>
        <w:t>Memory</w:t>
      </w:r>
    </w:p>
    <w:p w:rsidR="000B7B9A" w:rsidRDefault="000B7B9A" w:rsidP="000B7B9A">
      <w:pPr>
        <w:spacing w:before="33"/>
        <w:ind w:left="890"/>
        <w:rPr>
          <w:rFonts w:ascii="Times New Roman" w:eastAsia="Times New Roman" w:hAnsi="Times New Roman" w:cs="Times New Roman"/>
          <w:sz w:val="16"/>
          <w:szCs w:val="16"/>
        </w:rPr>
      </w:pPr>
      <w:r>
        <w:rPr>
          <w:rFonts w:ascii="Arial" w:eastAsia="Arial" w:hAnsi="Arial" w:cs="Arial"/>
          <w:color w:val="C8C8C9"/>
          <w:w w:val="225"/>
          <w:sz w:val="9"/>
          <w:szCs w:val="9"/>
        </w:rPr>
        <w:t>r}((</w:t>
      </w:r>
      <w:r>
        <w:rPr>
          <w:rFonts w:ascii="Arial" w:eastAsia="Arial" w:hAnsi="Arial" w:cs="Arial"/>
          <w:color w:val="C8C8C9"/>
          <w:spacing w:val="45"/>
          <w:w w:val="225"/>
          <w:sz w:val="9"/>
          <w:szCs w:val="9"/>
        </w:rPr>
        <w:t xml:space="preserve"> </w:t>
      </w:r>
      <w:r>
        <w:rPr>
          <w:rFonts w:ascii="Times New Roman" w:eastAsia="Times New Roman" w:hAnsi="Times New Roman" w:cs="Times New Roman"/>
          <w:color w:val="C8C8C9"/>
          <w:w w:val="80"/>
          <w:sz w:val="16"/>
          <w:szCs w:val="16"/>
        </w:rPr>
        <w:t>11</w:t>
      </w:r>
    </w:p>
    <w:p w:rsidR="000B7B9A" w:rsidRDefault="000B7B9A" w:rsidP="000B7B9A">
      <w:pPr>
        <w:rPr>
          <w:rFonts w:ascii="Times New Roman" w:eastAsia="Times New Roman" w:hAnsi="Times New Roman" w:cs="Times New Roman"/>
          <w:sz w:val="16"/>
          <w:szCs w:val="16"/>
        </w:rPr>
        <w:sectPr w:rsidR="000B7B9A">
          <w:type w:val="continuous"/>
          <w:pgSz w:w="12240" w:h="15840"/>
          <w:pgMar w:top="1480" w:right="160" w:bottom="280" w:left="0" w:header="720" w:footer="720" w:gutter="0"/>
          <w:cols w:num="3" w:space="720" w:equalWidth="0">
            <w:col w:w="3418" w:space="377"/>
            <w:col w:w="4725" w:space="40"/>
            <w:col w:w="3520"/>
          </w:cols>
        </w:sectPr>
      </w:pPr>
    </w:p>
    <w:p w:rsidR="000B7B9A" w:rsidRDefault="000B7B9A" w:rsidP="000B7B9A">
      <w:pPr>
        <w:tabs>
          <w:tab w:val="left" w:pos="3974"/>
          <w:tab w:val="left" w:pos="6344"/>
        </w:tabs>
        <w:spacing w:before="87"/>
        <w:ind w:left="2685"/>
        <w:rPr>
          <w:rFonts w:ascii="宋体" w:eastAsia="宋体" w:hAnsi="宋体" w:cs="宋体"/>
          <w:sz w:val="13"/>
          <w:szCs w:val="13"/>
        </w:rPr>
      </w:pPr>
      <w:r>
        <w:rPr>
          <w:rFonts w:eastAsiaTheme="minorHAnsi"/>
          <w:noProof/>
          <w:lang w:eastAsia="zh-CN"/>
        </w:rPr>
        <w:lastRenderedPageBreak/>
        <w:drawing>
          <wp:anchor distT="0" distB="0" distL="114300" distR="114300" simplePos="0" relativeHeight="252125184" behindDoc="1" locked="0" layoutInCell="1" allowOverlap="1">
            <wp:simplePos x="0" y="0"/>
            <wp:positionH relativeFrom="page">
              <wp:posOffset>6515100</wp:posOffset>
            </wp:positionH>
            <wp:positionV relativeFrom="paragraph">
              <wp:posOffset>-73025</wp:posOffset>
            </wp:positionV>
            <wp:extent cx="1066800" cy="685800"/>
            <wp:effectExtent l="19050" t="0" r="0" b="0"/>
            <wp:wrapNone/>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pic:cNvPicPr>
                      <a:picLocks noChangeAspect="1" noChangeArrowheads="1"/>
                    </pic:cNvPicPr>
                  </pic:nvPicPr>
                  <pic:blipFill>
                    <a:blip r:embed="rId146"/>
                    <a:srcRect/>
                    <a:stretch>
                      <a:fillRect/>
                    </a:stretch>
                  </pic:blipFill>
                  <pic:spPr bwMode="auto">
                    <a:xfrm>
                      <a:off x="0" y="0"/>
                      <a:ext cx="1066800" cy="685800"/>
                    </a:xfrm>
                    <a:prstGeom prst="rect">
                      <a:avLst/>
                    </a:prstGeom>
                    <a:noFill/>
                  </pic:spPr>
                </pic:pic>
              </a:graphicData>
            </a:graphic>
          </wp:anchor>
        </w:drawing>
      </w:r>
      <w:r>
        <w:rPr>
          <w:rFonts w:eastAsiaTheme="minorHAnsi"/>
          <w:noProof/>
          <w:lang w:eastAsia="zh-CN"/>
        </w:rPr>
        <w:drawing>
          <wp:anchor distT="0" distB="0" distL="114300" distR="114300" simplePos="0" relativeHeight="252126208" behindDoc="1" locked="0" layoutInCell="1" allowOverlap="1">
            <wp:simplePos x="0" y="0"/>
            <wp:positionH relativeFrom="page">
              <wp:posOffset>4343400</wp:posOffset>
            </wp:positionH>
            <wp:positionV relativeFrom="paragraph">
              <wp:posOffset>-15875</wp:posOffset>
            </wp:positionV>
            <wp:extent cx="1066800" cy="628650"/>
            <wp:effectExtent l="19050" t="0" r="0" b="0"/>
            <wp:wrapNone/>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pic:cNvPicPr>
                      <a:picLocks noChangeAspect="1" noChangeArrowheads="1"/>
                    </pic:cNvPicPr>
                  </pic:nvPicPr>
                  <pic:blipFill>
                    <a:blip r:embed="rId147"/>
                    <a:srcRect/>
                    <a:stretch>
                      <a:fillRect/>
                    </a:stretch>
                  </pic:blipFill>
                  <pic:spPr bwMode="auto">
                    <a:xfrm>
                      <a:off x="0" y="0"/>
                      <a:ext cx="1066800" cy="628650"/>
                    </a:xfrm>
                    <a:prstGeom prst="rect">
                      <a:avLst/>
                    </a:prstGeom>
                    <a:noFill/>
                  </pic:spPr>
                </pic:pic>
              </a:graphicData>
            </a:graphic>
          </wp:anchor>
        </w:drawing>
      </w:r>
      <w:r w:rsidR="00035F6E" w:rsidRPr="00035F6E">
        <w:rPr>
          <w:rFonts w:eastAsiaTheme="minorHAnsi"/>
        </w:rPr>
        <w:pict>
          <v:shape id="_x0000_s4957" type="#_x0000_t202" style="position:absolute;left:0;text-align:left;margin-left:502.85pt;margin-top:-9.05pt;width:11.25pt;height:56.5pt;z-index:-251171840;mso-position-horizontal-relative:page;mso-position-vertical-relative:text" filled="f" stroked="f">
            <v:textbox style="layout-flow:vertical-ideographic" inset="0,0,0,0">
              <w:txbxContent>
                <w:p w:rsidR="000B7B9A" w:rsidRDefault="000B7B9A" w:rsidP="000B7B9A">
                  <w:pPr>
                    <w:spacing w:line="120" w:lineRule="auto"/>
                    <w:ind w:left="20"/>
                    <w:rPr>
                      <w:rFonts w:ascii="宋体" w:eastAsia="宋体" w:hAnsi="宋体" w:cs="宋体"/>
                      <w:sz w:val="7"/>
                      <w:szCs w:val="7"/>
                    </w:rPr>
                  </w:pPr>
                  <w:r>
                    <w:rPr>
                      <w:rFonts w:ascii="宋体" w:eastAsia="宋体" w:hAnsi="宋体" w:cs="宋体"/>
                      <w:color w:val="A5A5A5"/>
                      <w:spacing w:val="-140"/>
                      <w:sz w:val="17"/>
                      <w:szCs w:val="17"/>
                    </w:rPr>
                    <w:t>M</w:t>
                  </w:r>
                  <w:r>
                    <w:rPr>
                      <w:rFonts w:ascii="宋体" w:eastAsia="宋体" w:hAnsi="宋体" w:cs="宋体"/>
                      <w:color w:val="A5A5A5"/>
                      <w:spacing w:val="-146"/>
                      <w:position w:val="1"/>
                      <w:sz w:val="17"/>
                      <w:szCs w:val="17"/>
                    </w:rPr>
                    <w:t>%</w:t>
                  </w:r>
                  <w:r>
                    <w:rPr>
                      <w:rFonts w:ascii="宋体" w:eastAsia="宋体" w:hAnsi="宋体" w:cs="宋体"/>
                      <w:color w:val="A5A5A5"/>
                      <w:spacing w:val="-41"/>
                      <w:position w:val="1"/>
                      <w:sz w:val="17"/>
                      <w:szCs w:val="17"/>
                    </w:rPr>
                    <w:t>商</w:t>
                  </w:r>
                  <w:r>
                    <w:rPr>
                      <w:rFonts w:ascii="宋体" w:eastAsia="宋体" w:hAnsi="宋体" w:cs="宋体"/>
                      <w:color w:val="A5A5A5"/>
                      <w:spacing w:val="-169"/>
                      <w:position w:val="1"/>
                      <w:sz w:val="17"/>
                      <w:szCs w:val="17"/>
                    </w:rPr>
                    <w:t>‘</w:t>
                  </w:r>
                  <w:r>
                    <w:rPr>
                      <w:rFonts w:ascii="宋体" w:eastAsia="宋体" w:hAnsi="宋体" w:cs="宋体"/>
                      <w:color w:val="A5A5A5"/>
                      <w:spacing w:val="-115"/>
                      <w:sz w:val="17"/>
                      <w:szCs w:val="17"/>
                    </w:rPr>
                    <w:t>缸</w:t>
                  </w:r>
                  <w:r>
                    <w:rPr>
                      <w:rFonts w:ascii="宋体" w:eastAsia="宋体" w:hAnsi="宋体" w:cs="宋体"/>
                      <w:color w:val="A5A5A5"/>
                      <w:spacing w:val="-47"/>
                      <w:position w:val="1"/>
                      <w:sz w:val="17"/>
                      <w:szCs w:val="17"/>
                    </w:rPr>
                    <w:t>鄂</w:t>
                  </w:r>
                  <w:r>
                    <w:rPr>
                      <w:rFonts w:ascii="宋体" w:eastAsia="宋体" w:hAnsi="宋体" w:cs="宋体"/>
                      <w:color w:val="A5A5A5"/>
                      <w:spacing w:val="-111"/>
                      <w:position w:val="1"/>
                      <w:sz w:val="17"/>
                      <w:szCs w:val="17"/>
                    </w:rPr>
                    <w:t>‘</w:t>
                  </w:r>
                  <w:r>
                    <w:rPr>
                      <w:rFonts w:ascii="宋体" w:eastAsia="宋体" w:hAnsi="宋体" w:cs="宋体"/>
                      <w:color w:val="A5A5A5"/>
                      <w:spacing w:val="-157"/>
                      <w:position w:val="1"/>
                      <w:sz w:val="17"/>
                      <w:szCs w:val="17"/>
                    </w:rPr>
                    <w:t>"</w:t>
                  </w:r>
                  <w:r>
                    <w:rPr>
                      <w:rFonts w:ascii="宋体" w:eastAsia="宋体" w:hAnsi="宋体" w:cs="宋体"/>
                      <w:color w:val="A5A5A5"/>
                      <w:spacing w:val="-70"/>
                      <w:position w:val="1"/>
                      <w:sz w:val="17"/>
                      <w:szCs w:val="17"/>
                    </w:rPr>
                    <w:t>啕</w:t>
                  </w:r>
                  <w:r>
                    <w:rPr>
                      <w:rFonts w:ascii="宋体" w:eastAsia="宋体" w:hAnsi="宋体" w:cs="宋体"/>
                      <w:color w:val="A5A5A5"/>
                      <w:spacing w:val="-123"/>
                      <w:sz w:val="17"/>
                      <w:szCs w:val="17"/>
                    </w:rPr>
                    <w:t>u</w:t>
                  </w:r>
                  <w:r>
                    <w:rPr>
                      <w:rFonts w:ascii="宋体" w:eastAsia="宋体" w:hAnsi="宋体" w:cs="宋体"/>
                      <w:color w:val="A5A5A5"/>
                      <w:spacing w:val="-93"/>
                      <w:position w:val="1"/>
                      <w:sz w:val="17"/>
                      <w:szCs w:val="17"/>
                    </w:rPr>
                    <w:t>%</w:t>
                  </w:r>
                  <w:r>
                    <w:rPr>
                      <w:rFonts w:ascii="宋体" w:eastAsia="宋体" w:hAnsi="宋体" w:cs="宋体"/>
                      <w:color w:val="A5A5A5"/>
                      <w:spacing w:val="-116"/>
                      <w:position w:val="3"/>
                      <w:sz w:val="17"/>
                      <w:szCs w:val="17"/>
                    </w:rPr>
                    <w:t>'</w:t>
                  </w:r>
                  <w:r>
                    <w:rPr>
                      <w:rFonts w:ascii="宋体" w:eastAsia="宋体" w:hAnsi="宋体" w:cs="宋体"/>
                      <w:color w:val="A5A5A5"/>
                      <w:spacing w:val="-123"/>
                      <w:sz w:val="17"/>
                      <w:szCs w:val="17"/>
                    </w:rPr>
                    <w:t>u</w:t>
                  </w:r>
                  <w:r>
                    <w:rPr>
                      <w:rFonts w:ascii="宋体" w:eastAsia="宋体" w:hAnsi="宋体" w:cs="宋体"/>
                      <w:color w:val="A5A5A5"/>
                      <w:spacing w:val="-95"/>
                      <w:position w:val="1"/>
                      <w:sz w:val="17"/>
                      <w:szCs w:val="17"/>
                    </w:rPr>
                    <w:t>%</w:t>
                  </w:r>
                  <w:r>
                    <w:rPr>
                      <w:rFonts w:ascii="宋体" w:eastAsia="宋体" w:hAnsi="宋体" w:cs="宋体"/>
                      <w:color w:val="A5A5A5"/>
                      <w:spacing w:val="-14"/>
                      <w:position w:val="1"/>
                      <w:sz w:val="7"/>
                      <w:szCs w:val="7"/>
                    </w:rPr>
                    <w:t>布</w:t>
                  </w:r>
                  <w:r>
                    <w:rPr>
                      <w:rFonts w:ascii="宋体" w:eastAsia="宋体" w:hAnsi="宋体" w:cs="宋体"/>
                      <w:color w:val="A5A5A5"/>
                      <w:spacing w:val="-123"/>
                      <w:sz w:val="17"/>
                      <w:szCs w:val="17"/>
                    </w:rPr>
                    <w:t>u</w:t>
                  </w:r>
                  <w:r>
                    <w:rPr>
                      <w:rFonts w:ascii="宋体" w:eastAsia="宋体" w:hAnsi="宋体" w:cs="宋体"/>
                      <w:color w:val="A5A5A5"/>
                      <w:spacing w:val="-95"/>
                      <w:position w:val="1"/>
                      <w:sz w:val="17"/>
                      <w:szCs w:val="17"/>
                    </w:rPr>
                    <w:t>%</w:t>
                  </w:r>
                  <w:r>
                    <w:rPr>
                      <w:rFonts w:ascii="宋体" w:eastAsia="宋体" w:hAnsi="宋体" w:cs="宋体"/>
                      <w:color w:val="908F8F"/>
                      <w:position w:val="1"/>
                      <w:sz w:val="7"/>
                      <w:szCs w:val="7"/>
                    </w:rPr>
                    <w:t>羽</w:t>
                  </w:r>
                </w:p>
              </w:txbxContent>
            </v:textbox>
            <w10:wrap anchorx="page"/>
          </v:shape>
        </w:pict>
      </w:r>
      <w:r w:rsidR="00035F6E" w:rsidRPr="00035F6E">
        <w:rPr>
          <w:rFonts w:eastAsiaTheme="minorHAnsi"/>
        </w:rPr>
        <w:pict>
          <v:shape id="_x0000_s4959" type="#_x0000_t202" style="position:absolute;left:0;text-align:left;margin-left:481.8pt;margin-top:-7.55pt;width:27pt;height:70.75pt;z-index:-251169792;mso-position-horizontal-relative:page;mso-position-vertical-relative:text" filled="f" stroked="f">
            <v:textbox style="layout-flow:vertical-ideographic" inset="0,0,0,0">
              <w:txbxContent>
                <w:p w:rsidR="000B7B9A" w:rsidRDefault="000B7B9A" w:rsidP="000B7B9A">
                  <w:pPr>
                    <w:spacing w:line="108" w:lineRule="auto"/>
                    <w:ind w:left="20"/>
                    <w:rPr>
                      <w:rFonts w:ascii="宋体" w:eastAsia="宋体" w:hAnsi="宋体" w:cs="宋体"/>
                      <w:sz w:val="50"/>
                      <w:szCs w:val="50"/>
                    </w:rPr>
                  </w:pPr>
                  <w:r>
                    <w:rPr>
                      <w:rFonts w:ascii="宋体" w:eastAsia="宋体" w:hAnsi="宋体" w:cs="宋体"/>
                      <w:color w:val="A5A5A5"/>
                      <w:position w:val="1"/>
                      <w:sz w:val="17"/>
                      <w:szCs w:val="17"/>
                    </w:rPr>
                    <w:t>0</w:t>
                  </w:r>
                  <w:r>
                    <w:rPr>
                      <w:rFonts w:ascii="宋体" w:eastAsia="宋体" w:hAnsi="宋体" w:cs="宋体"/>
                      <w:color w:val="A5A5A5"/>
                      <w:spacing w:val="-68"/>
                      <w:position w:val="1"/>
                      <w:sz w:val="17"/>
                      <w:szCs w:val="17"/>
                    </w:rPr>
                    <w:t xml:space="preserve"> </w:t>
                  </w:r>
                  <w:r>
                    <w:rPr>
                      <w:rFonts w:ascii="宋体" w:eastAsia="宋体" w:hAnsi="宋体" w:cs="宋体"/>
                      <w:color w:val="A5A5A5"/>
                      <w:spacing w:val="10"/>
                      <w:position w:val="1"/>
                      <w:sz w:val="17"/>
                      <w:szCs w:val="17"/>
                    </w:rPr>
                    <w:t>0</w:t>
                  </w:r>
                  <w:r>
                    <w:rPr>
                      <w:rFonts w:ascii="宋体" w:eastAsia="宋体" w:hAnsi="宋体" w:cs="宋体"/>
                      <w:color w:val="A5A5A5"/>
                      <w:position w:val="1"/>
                      <w:sz w:val="17"/>
                      <w:szCs w:val="17"/>
                    </w:rPr>
                    <w:t>0</w:t>
                  </w:r>
                  <w:r>
                    <w:rPr>
                      <w:rFonts w:ascii="宋体" w:eastAsia="宋体" w:hAnsi="宋体" w:cs="宋体"/>
                      <w:color w:val="A5A5A5"/>
                      <w:spacing w:val="-68"/>
                      <w:position w:val="1"/>
                      <w:sz w:val="17"/>
                      <w:szCs w:val="17"/>
                    </w:rPr>
                    <w:t xml:space="preserve"> </w:t>
                  </w:r>
                  <w:r>
                    <w:rPr>
                      <w:rFonts w:ascii="宋体" w:eastAsia="宋体" w:hAnsi="宋体" w:cs="宋体"/>
                      <w:color w:val="A5A5A5"/>
                      <w:spacing w:val="10"/>
                      <w:position w:val="1"/>
                      <w:sz w:val="17"/>
                      <w:szCs w:val="17"/>
                    </w:rPr>
                    <w:t>0</w:t>
                  </w:r>
                  <w:r>
                    <w:rPr>
                      <w:rFonts w:ascii="宋体" w:eastAsia="宋体" w:hAnsi="宋体" w:cs="宋体"/>
                      <w:color w:val="A5A5A5"/>
                      <w:spacing w:val="-30"/>
                      <w:sz w:val="17"/>
                      <w:szCs w:val="17"/>
                    </w:rPr>
                    <w:t>0</w:t>
                  </w:r>
                  <w:r>
                    <w:rPr>
                      <w:rFonts w:ascii="宋体" w:eastAsia="宋体" w:hAnsi="宋体" w:cs="宋体"/>
                      <w:color w:val="A5A5A5"/>
                      <w:position w:val="-12"/>
                      <w:sz w:val="50"/>
                      <w:szCs w:val="50"/>
                    </w:rPr>
                    <w:t>。</w:t>
                  </w:r>
                </w:p>
              </w:txbxContent>
            </v:textbox>
            <w10:wrap anchorx="page"/>
          </v:shape>
        </w:pict>
      </w:r>
      <w:r w:rsidR="00035F6E" w:rsidRPr="00035F6E">
        <w:rPr>
          <w:rFonts w:eastAsiaTheme="minorHAnsi"/>
        </w:rPr>
        <w:pict>
          <v:shape id="_x0000_s4960" type="#_x0000_t202" style="position:absolute;left:0;text-align:left;margin-left:494.5pt;margin-top:-7.55pt;width:6.3pt;height:47.3pt;z-index:-251168768;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7"/>
                      <w:szCs w:val="17"/>
                    </w:rPr>
                  </w:pPr>
                  <w:r>
                    <w:rPr>
                      <w:rFonts w:ascii="宋体" w:eastAsia="宋体" w:hAnsi="宋体" w:cs="宋体"/>
                      <w:color w:val="908F8F"/>
                      <w:sz w:val="17"/>
                      <w:szCs w:val="17"/>
                    </w:rPr>
                    <w:t>0</w:t>
                  </w:r>
                  <w:r>
                    <w:rPr>
                      <w:rFonts w:ascii="宋体" w:eastAsia="宋体" w:hAnsi="宋体" w:cs="宋体"/>
                      <w:color w:val="908F8F"/>
                      <w:spacing w:val="-68"/>
                      <w:sz w:val="17"/>
                      <w:szCs w:val="17"/>
                    </w:rPr>
                    <w:t xml:space="preserve"> </w:t>
                  </w:r>
                  <w:r>
                    <w:rPr>
                      <w:rFonts w:ascii="宋体" w:eastAsia="宋体" w:hAnsi="宋体" w:cs="宋体"/>
                      <w:color w:val="908F8F"/>
                      <w:spacing w:val="10"/>
                      <w:sz w:val="17"/>
                      <w:szCs w:val="17"/>
                    </w:rPr>
                    <w:t>86</w:t>
                  </w:r>
                  <w:r>
                    <w:rPr>
                      <w:rFonts w:ascii="宋体" w:eastAsia="宋体" w:hAnsi="宋体" w:cs="宋体"/>
                      <w:color w:val="908F8F"/>
                      <w:sz w:val="17"/>
                      <w:szCs w:val="17"/>
                    </w:rPr>
                    <w:t>4</w:t>
                  </w:r>
                  <w:r>
                    <w:rPr>
                      <w:rFonts w:ascii="宋体" w:eastAsia="宋体" w:hAnsi="宋体" w:cs="宋体"/>
                      <w:color w:val="908F8F"/>
                      <w:spacing w:val="-68"/>
                      <w:sz w:val="17"/>
                      <w:szCs w:val="17"/>
                    </w:rPr>
                    <w:t xml:space="preserve"> </w:t>
                  </w:r>
                  <w:r>
                    <w:rPr>
                      <w:rFonts w:ascii="宋体" w:eastAsia="宋体" w:hAnsi="宋体" w:cs="宋体"/>
                      <w:color w:val="908F8F"/>
                      <w:sz w:val="17"/>
                      <w:szCs w:val="17"/>
                    </w:rPr>
                    <w:t>2</w:t>
                  </w:r>
                </w:p>
              </w:txbxContent>
            </v:textbox>
            <w10:wrap anchorx="page"/>
          </v:shape>
        </w:pict>
      </w:r>
      <w:r w:rsidR="00035F6E" w:rsidRPr="00035F6E">
        <w:rPr>
          <w:rFonts w:eastAsiaTheme="minorHAnsi"/>
        </w:rPr>
        <w:pict>
          <v:shape id="_x0000_s4964" type="#_x0000_t202" style="position:absolute;left:0;text-align:left;margin-left:329pt;margin-top:-9.9pt;width:13.1pt;height:58.65pt;z-index:-251164672;mso-position-horizontal-relative:page;mso-position-vertical-relative:text" filled="f" stroked="f">
            <v:textbox style="layout-flow:vertical-ideographic" inset="0,0,0,0">
              <w:txbxContent>
                <w:p w:rsidR="000B7B9A" w:rsidRDefault="000B7B9A" w:rsidP="000B7B9A">
                  <w:pPr>
                    <w:spacing w:line="132" w:lineRule="auto"/>
                    <w:ind w:left="20"/>
                    <w:rPr>
                      <w:rFonts w:ascii="宋体" w:eastAsia="宋体" w:hAnsi="宋体" w:cs="宋体"/>
                      <w:sz w:val="17"/>
                      <w:szCs w:val="17"/>
                    </w:rPr>
                  </w:pPr>
                  <w:r>
                    <w:rPr>
                      <w:rFonts w:ascii="宋体" w:eastAsia="宋体" w:hAnsi="宋体" w:cs="宋体"/>
                      <w:color w:val="A5A5A5"/>
                      <w:spacing w:val="-57"/>
                      <w:sz w:val="17"/>
                      <w:szCs w:val="17"/>
                    </w:rPr>
                    <w:t>u</w:t>
                  </w:r>
                  <w:r>
                    <w:rPr>
                      <w:rFonts w:ascii="宋体" w:eastAsia="宋体" w:hAnsi="宋体" w:cs="宋体"/>
                      <w:color w:val="A5A5A5"/>
                      <w:spacing w:val="-30"/>
                      <w:position w:val="-3"/>
                      <w:sz w:val="17"/>
                      <w:szCs w:val="17"/>
                    </w:rPr>
                    <w:t>，</w:t>
                  </w:r>
                  <w:r>
                    <w:rPr>
                      <w:rFonts w:ascii="宋体" w:eastAsia="宋体" w:hAnsi="宋体" w:cs="宋体"/>
                      <w:color w:val="A5A5A5"/>
                      <w:spacing w:val="-166"/>
                      <w:sz w:val="17"/>
                      <w:szCs w:val="17"/>
                    </w:rPr>
                    <w:t>"</w:t>
                  </w:r>
                  <w:r>
                    <w:rPr>
                      <w:rFonts w:ascii="宋体" w:eastAsia="宋体" w:hAnsi="宋体" w:cs="宋体"/>
                      <w:color w:val="A5A5A5"/>
                      <w:position w:val="1"/>
                      <w:sz w:val="17"/>
                      <w:szCs w:val="17"/>
                    </w:rPr>
                    <w:t>鄂</w:t>
                  </w:r>
                  <w:r>
                    <w:rPr>
                      <w:rFonts w:ascii="宋体" w:eastAsia="宋体" w:hAnsi="宋体" w:cs="宋体"/>
                      <w:color w:val="A5A5A5"/>
                      <w:spacing w:val="-54"/>
                      <w:position w:val="1"/>
                      <w:sz w:val="17"/>
                      <w:szCs w:val="17"/>
                    </w:rPr>
                    <w:t xml:space="preserve"> </w:t>
                  </w:r>
                  <w:r>
                    <w:rPr>
                      <w:rFonts w:ascii="宋体" w:eastAsia="宋体" w:hAnsi="宋体" w:cs="宋体"/>
                      <w:color w:val="A5A5A5"/>
                      <w:spacing w:val="-55"/>
                      <w:position w:val="-2"/>
                      <w:sz w:val="17"/>
                      <w:szCs w:val="17"/>
                    </w:rPr>
                    <w:t>、</w:t>
                  </w:r>
                  <w:r>
                    <w:rPr>
                      <w:rFonts w:ascii="宋体" w:eastAsia="宋体" w:hAnsi="宋体" w:cs="宋体"/>
                      <w:color w:val="A5A5A5"/>
                      <w:spacing w:val="-65"/>
                      <w:sz w:val="17"/>
                      <w:szCs w:val="17"/>
                    </w:rPr>
                    <w:t>筐</w:t>
                  </w:r>
                  <w:r>
                    <w:rPr>
                      <w:rFonts w:ascii="宋体" w:eastAsia="宋体" w:hAnsi="宋体" w:cs="宋体"/>
                      <w:color w:val="A5A5A5"/>
                      <w:spacing w:val="-68"/>
                      <w:position w:val="3"/>
                      <w:sz w:val="17"/>
                      <w:szCs w:val="17"/>
                    </w:rPr>
                    <w:t>'</w:t>
                  </w:r>
                  <w:r>
                    <w:rPr>
                      <w:rFonts w:ascii="宋体" w:eastAsia="宋体" w:hAnsi="宋体" w:cs="宋体"/>
                      <w:color w:val="A5A5A5"/>
                      <w:spacing w:val="10"/>
                      <w:position w:val="1"/>
                      <w:sz w:val="17"/>
                      <w:szCs w:val="17"/>
                    </w:rPr>
                    <w:t>%</w:t>
                  </w:r>
                  <w:r>
                    <w:rPr>
                      <w:rFonts w:ascii="宋体" w:eastAsia="宋体" w:hAnsi="宋体" w:cs="宋体"/>
                      <w:color w:val="A5A5A5"/>
                      <w:position w:val="1"/>
                      <w:sz w:val="17"/>
                      <w:szCs w:val="17"/>
                    </w:rPr>
                    <w:t>%</w:t>
                  </w:r>
                </w:p>
              </w:txbxContent>
            </v:textbox>
            <w10:wrap anchorx="page"/>
          </v:shape>
        </w:pict>
      </w:r>
      <w:r w:rsidR="00035F6E" w:rsidRPr="00035F6E">
        <w:rPr>
          <w:rFonts w:eastAsiaTheme="minorHAnsi"/>
        </w:rPr>
        <w:pict>
          <v:shape id="_x0000_s4965" type="#_x0000_t202" style="position:absolute;left:0;text-align:left;margin-left:322.8pt;margin-top:-7.55pt;width:10.35pt;height:56.25pt;z-index:-251163648;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7"/>
                      <w:szCs w:val="17"/>
                    </w:rPr>
                  </w:pPr>
                  <w:r>
                    <w:rPr>
                      <w:rFonts w:ascii="宋体" w:eastAsia="宋体" w:hAnsi="宋体" w:cs="宋体"/>
                      <w:color w:val="A5A5A5"/>
                      <w:position w:val="1"/>
                      <w:sz w:val="17"/>
                      <w:szCs w:val="17"/>
                    </w:rPr>
                    <w:t>0</w:t>
                  </w:r>
                  <w:r>
                    <w:rPr>
                      <w:rFonts w:ascii="宋体" w:eastAsia="宋体" w:hAnsi="宋体" w:cs="宋体"/>
                      <w:color w:val="A5A5A5"/>
                      <w:spacing w:val="-68"/>
                      <w:position w:val="1"/>
                      <w:sz w:val="17"/>
                      <w:szCs w:val="17"/>
                    </w:rPr>
                    <w:t xml:space="preserve"> </w:t>
                  </w:r>
                  <w:r>
                    <w:rPr>
                      <w:rFonts w:ascii="宋体" w:eastAsia="宋体" w:hAnsi="宋体" w:cs="宋体"/>
                      <w:color w:val="A5A5A5"/>
                      <w:spacing w:val="10"/>
                      <w:position w:val="1"/>
                      <w:sz w:val="17"/>
                      <w:szCs w:val="17"/>
                    </w:rPr>
                    <w:t>8</w:t>
                  </w:r>
                  <w:r>
                    <w:rPr>
                      <w:rFonts w:ascii="宋体" w:eastAsia="宋体" w:hAnsi="宋体" w:cs="宋体"/>
                      <w:color w:val="A5A5A5"/>
                      <w:position w:val="1"/>
                      <w:sz w:val="17"/>
                      <w:szCs w:val="17"/>
                    </w:rPr>
                    <w:t>2</w:t>
                  </w:r>
                  <w:r>
                    <w:rPr>
                      <w:rFonts w:ascii="宋体" w:eastAsia="宋体" w:hAnsi="宋体" w:cs="宋体"/>
                      <w:color w:val="A5A5A5"/>
                      <w:spacing w:val="-69"/>
                      <w:position w:val="1"/>
                      <w:sz w:val="17"/>
                      <w:szCs w:val="17"/>
                    </w:rPr>
                    <w:t xml:space="preserve"> </w:t>
                  </w:r>
                  <w:r>
                    <w:rPr>
                      <w:rFonts w:ascii="宋体" w:eastAsia="宋体" w:hAnsi="宋体" w:cs="宋体"/>
                      <w:color w:val="A5A5A5"/>
                      <w:spacing w:val="10"/>
                      <w:position w:val="1"/>
                      <w:sz w:val="17"/>
                      <w:szCs w:val="17"/>
                    </w:rPr>
                    <w:t>8</w:t>
                  </w:r>
                  <w:r>
                    <w:rPr>
                      <w:rFonts w:ascii="宋体" w:eastAsia="宋体" w:hAnsi="宋体" w:cs="宋体"/>
                      <w:color w:val="A5A5A5"/>
                      <w:spacing w:val="9"/>
                      <w:sz w:val="17"/>
                      <w:szCs w:val="17"/>
                    </w:rPr>
                    <w:t>4</w:t>
                  </w:r>
                  <w:r>
                    <w:rPr>
                      <w:rFonts w:ascii="宋体" w:eastAsia="宋体" w:hAnsi="宋体" w:cs="宋体"/>
                      <w:color w:val="A5A5A5"/>
                      <w:position w:val="1"/>
                      <w:sz w:val="17"/>
                      <w:szCs w:val="17"/>
                    </w:rPr>
                    <w:t>0</w:t>
                  </w:r>
                </w:p>
                <w:p w:rsidR="000B7B9A" w:rsidRDefault="000B7B9A" w:rsidP="000B7B9A">
                  <w:pPr>
                    <w:spacing w:line="72" w:lineRule="auto"/>
                    <w:ind w:left="25"/>
                    <w:rPr>
                      <w:rFonts w:ascii="宋体" w:eastAsia="宋体" w:hAnsi="宋体" w:cs="宋体"/>
                      <w:sz w:val="16"/>
                      <w:szCs w:val="16"/>
                    </w:rPr>
                  </w:pPr>
                  <w:r>
                    <w:rPr>
                      <w:rFonts w:ascii="宋体" w:eastAsia="宋体" w:hAnsi="宋体" w:cs="宋体"/>
                      <w:color w:val="A5A5A5"/>
                      <w:sz w:val="16"/>
                      <w:szCs w:val="16"/>
                    </w:rPr>
                    <w:t>2</w:t>
                  </w:r>
                  <w:r>
                    <w:rPr>
                      <w:rFonts w:ascii="宋体" w:eastAsia="宋体" w:hAnsi="宋体" w:cs="宋体"/>
                      <w:color w:val="A5A5A5"/>
                      <w:spacing w:val="-53"/>
                      <w:sz w:val="16"/>
                      <w:szCs w:val="16"/>
                    </w:rPr>
                    <w:t xml:space="preserve"> </w:t>
                  </w:r>
                  <w:r>
                    <w:rPr>
                      <w:rFonts w:ascii="宋体" w:eastAsia="宋体" w:hAnsi="宋体" w:cs="宋体"/>
                      <w:color w:val="A5A5A5"/>
                      <w:sz w:val="16"/>
                      <w:szCs w:val="16"/>
                    </w:rPr>
                    <w:t>1</w:t>
                  </w:r>
                  <w:r>
                    <w:rPr>
                      <w:rFonts w:ascii="宋体" w:eastAsia="宋体" w:hAnsi="宋体" w:cs="宋体"/>
                      <w:color w:val="A5A5A5"/>
                      <w:spacing w:val="-60"/>
                      <w:sz w:val="16"/>
                      <w:szCs w:val="16"/>
                    </w:rPr>
                    <w:t xml:space="preserve"> </w:t>
                  </w:r>
                  <w:r>
                    <w:rPr>
                      <w:rFonts w:ascii="宋体" w:eastAsia="宋体" w:hAnsi="宋体" w:cs="宋体"/>
                      <w:color w:val="A5A5A5"/>
                      <w:sz w:val="16"/>
                      <w:szCs w:val="16"/>
                    </w:rPr>
                    <w:t>1</w:t>
                  </w:r>
                </w:p>
              </w:txbxContent>
            </v:textbox>
            <w10:wrap anchorx="page"/>
          </v:shape>
        </w:pict>
      </w:r>
      <w:r>
        <w:rPr>
          <w:rFonts w:ascii="Arial" w:eastAsia="Arial" w:hAnsi="Arial" w:cs="Arial"/>
          <w:color w:val="908F8F"/>
          <w:spacing w:val="-11"/>
          <w:w w:val="110"/>
          <w:sz w:val="20"/>
          <w:szCs w:val="20"/>
        </w:rPr>
        <w:t>m</w:t>
      </w:r>
      <w:r>
        <w:rPr>
          <w:rFonts w:ascii="Arial" w:eastAsia="Arial" w:hAnsi="Arial" w:cs="Arial"/>
          <w:color w:val="757576"/>
          <w:w w:val="110"/>
          <w:sz w:val="20"/>
          <w:szCs w:val="20"/>
        </w:rPr>
        <w:t>y8</w:t>
      </w:r>
      <w:r>
        <w:rPr>
          <w:rFonts w:ascii="Arial" w:eastAsia="Arial" w:hAnsi="Arial" w:cs="Arial"/>
          <w:color w:val="757576"/>
          <w:spacing w:val="5"/>
          <w:w w:val="110"/>
          <w:sz w:val="20"/>
          <w:szCs w:val="20"/>
        </w:rPr>
        <w:t>u</w:t>
      </w:r>
      <w:r>
        <w:rPr>
          <w:rFonts w:ascii="Arial" w:eastAsia="Arial" w:hAnsi="Arial" w:cs="Arial"/>
          <w:color w:val="908F8F"/>
          <w:w w:val="110"/>
          <w:sz w:val="20"/>
          <w:szCs w:val="20"/>
        </w:rPr>
        <w:t>si</w:t>
      </w:r>
      <w:r>
        <w:rPr>
          <w:rFonts w:ascii="Arial" w:eastAsia="Arial" w:hAnsi="Arial" w:cs="Arial"/>
          <w:color w:val="908F8F"/>
          <w:spacing w:val="-19"/>
          <w:w w:val="110"/>
          <w:sz w:val="20"/>
          <w:szCs w:val="20"/>
        </w:rPr>
        <w:t>n</w:t>
      </w:r>
      <w:r>
        <w:rPr>
          <w:rFonts w:ascii="宋体" w:eastAsia="宋体" w:hAnsi="宋体" w:cs="宋体"/>
          <w:color w:val="908F8F"/>
          <w:w w:val="110"/>
          <w:sz w:val="13"/>
          <w:szCs w:val="13"/>
        </w:rPr>
        <w:t>回$</w:t>
      </w:r>
      <w:r>
        <w:rPr>
          <w:rFonts w:ascii="宋体" w:eastAsia="宋体" w:hAnsi="宋体" w:cs="宋体"/>
          <w:color w:val="908F8F"/>
          <w:sz w:val="13"/>
          <w:szCs w:val="13"/>
        </w:rPr>
        <w:tab/>
      </w:r>
      <w:r>
        <w:rPr>
          <w:rFonts w:ascii="宋体" w:eastAsia="宋体" w:hAnsi="宋体" w:cs="宋体"/>
          <w:color w:val="908F8F"/>
          <w:sz w:val="13"/>
          <w:szCs w:val="13"/>
          <w:u w:val="thick" w:color="18F81C"/>
        </w:rPr>
        <w:t xml:space="preserve"> </w:t>
      </w:r>
      <w:r>
        <w:rPr>
          <w:rFonts w:ascii="宋体" w:eastAsia="宋体" w:hAnsi="宋体" w:cs="宋体"/>
          <w:color w:val="908F8F"/>
          <w:sz w:val="13"/>
          <w:szCs w:val="13"/>
          <w:u w:val="thick" w:color="18F81C"/>
        </w:rPr>
        <w:tab/>
      </w:r>
    </w:p>
    <w:p w:rsidR="000B7B9A" w:rsidRDefault="000B7B9A" w:rsidP="000B7B9A">
      <w:pPr>
        <w:rPr>
          <w:rFonts w:ascii="宋体" w:eastAsia="宋体" w:hAnsi="宋体" w:cs="宋体"/>
          <w:sz w:val="13"/>
          <w:szCs w:val="13"/>
        </w:rPr>
        <w:sectPr w:rsidR="000B7B9A">
          <w:type w:val="continuous"/>
          <w:pgSz w:w="12240" w:h="15840"/>
          <w:pgMar w:top="1480" w:right="160" w:bottom="280" w:left="0" w:header="720" w:footer="720" w:gutter="0"/>
          <w:cols w:space="720"/>
        </w:sectPr>
      </w:pPr>
    </w:p>
    <w:p w:rsidR="000B7B9A" w:rsidRDefault="000B7B9A" w:rsidP="000B7B9A">
      <w:pPr>
        <w:spacing w:before="49"/>
        <w:ind w:right="458"/>
        <w:jc w:val="right"/>
        <w:rPr>
          <w:rFonts w:ascii="Arial" w:eastAsia="Arial" w:hAnsi="Arial" w:cs="Arial"/>
          <w:sz w:val="27"/>
          <w:szCs w:val="27"/>
        </w:rPr>
      </w:pPr>
      <w:r>
        <w:rPr>
          <w:rFonts w:ascii="宋体" w:eastAsia="宋体" w:hAnsi="宋体" w:cs="宋体"/>
          <w:color w:val="5A575B"/>
          <w:w w:val="110"/>
          <w:sz w:val="19"/>
          <w:szCs w:val="19"/>
        </w:rPr>
        <w:lastRenderedPageBreak/>
        <w:t>王饥</w:t>
      </w:r>
      <w:r>
        <w:rPr>
          <w:rFonts w:ascii="宋体" w:eastAsia="宋体" w:hAnsi="宋体" w:cs="宋体"/>
          <w:color w:val="5A575B"/>
          <w:spacing w:val="-76"/>
          <w:w w:val="110"/>
          <w:sz w:val="19"/>
          <w:szCs w:val="19"/>
        </w:rPr>
        <w:t xml:space="preserve"> </w:t>
      </w:r>
      <w:r>
        <w:rPr>
          <w:rFonts w:ascii="Arial" w:eastAsia="Arial" w:hAnsi="Arial" w:cs="Arial"/>
          <w:color w:val="56BFDE"/>
          <w:w w:val="125"/>
          <w:sz w:val="27"/>
          <w:szCs w:val="27"/>
        </w:rPr>
        <w:t>Ð</w:t>
      </w:r>
    </w:p>
    <w:p w:rsidR="000B7B9A" w:rsidRDefault="000B7B9A" w:rsidP="000B7B9A">
      <w:pPr>
        <w:spacing w:before="9" w:line="170" w:lineRule="exact"/>
        <w:rPr>
          <w:sz w:val="17"/>
          <w:szCs w:val="17"/>
        </w:rPr>
      </w:pPr>
    </w:p>
    <w:p w:rsidR="00606508" w:rsidRDefault="000B7B9A">
      <w:pPr>
        <w:numPr>
          <w:ilvl w:val="0"/>
          <w:numId w:val="52"/>
        </w:numPr>
        <w:tabs>
          <w:tab w:val="left" w:pos="2325"/>
        </w:tabs>
        <w:ind w:left="2325"/>
        <w:rPr>
          <w:rFonts w:ascii="Arial" w:eastAsia="Arial" w:hAnsi="Arial" w:cs="Arial"/>
          <w:sz w:val="20"/>
          <w:szCs w:val="20"/>
        </w:rPr>
      </w:pPr>
      <w:r>
        <w:rPr>
          <w:rFonts w:ascii="宋体" w:eastAsia="宋体" w:hAnsi="宋体" w:cs="宋体"/>
          <w:color w:val="353138"/>
          <w:w w:val="105"/>
          <w:sz w:val="16"/>
          <w:szCs w:val="16"/>
        </w:rPr>
        <w:t>1l</w:t>
      </w:r>
      <w:r>
        <w:rPr>
          <w:rFonts w:ascii="宋体" w:eastAsia="宋体" w:hAnsi="宋体" w:cs="宋体"/>
          <w:color w:val="353138"/>
          <w:spacing w:val="-12"/>
          <w:w w:val="105"/>
          <w:sz w:val="16"/>
          <w:szCs w:val="16"/>
        </w:rPr>
        <w:t>l</w:t>
      </w:r>
      <w:r>
        <w:rPr>
          <w:rFonts w:ascii="Arial" w:eastAsia="Arial" w:hAnsi="Arial" w:cs="Arial"/>
          <w:color w:val="353138"/>
          <w:spacing w:val="10"/>
          <w:w w:val="105"/>
          <w:sz w:val="20"/>
          <w:szCs w:val="20"/>
        </w:rPr>
        <w:t>y</w:t>
      </w:r>
      <w:r>
        <w:rPr>
          <w:rFonts w:ascii="Arial" w:eastAsia="Arial" w:hAnsi="Arial" w:cs="Arial"/>
          <w:color w:val="5A575B"/>
          <w:w w:val="105"/>
          <w:sz w:val="20"/>
          <w:szCs w:val="20"/>
        </w:rPr>
        <w:t>C</w:t>
      </w:r>
      <w:r>
        <w:rPr>
          <w:rFonts w:ascii="Arial" w:eastAsia="Arial" w:hAnsi="Arial" w:cs="Arial"/>
          <w:color w:val="232028"/>
          <w:w w:val="105"/>
          <w:sz w:val="20"/>
          <w:szCs w:val="20"/>
        </w:rPr>
        <w:t>l</w:t>
      </w:r>
      <w:r>
        <w:rPr>
          <w:rFonts w:ascii="Arial" w:eastAsia="Arial" w:hAnsi="Arial" w:cs="Arial"/>
          <w:color w:val="232028"/>
          <w:spacing w:val="-3"/>
          <w:w w:val="105"/>
          <w:sz w:val="20"/>
          <w:szCs w:val="20"/>
        </w:rPr>
        <w:t>u</w:t>
      </w:r>
      <w:r>
        <w:rPr>
          <w:rFonts w:ascii="Arial" w:eastAsia="Arial" w:hAnsi="Arial" w:cs="Arial"/>
          <w:color w:val="49464A"/>
          <w:w w:val="105"/>
          <w:sz w:val="20"/>
          <w:szCs w:val="20"/>
        </w:rPr>
        <w:t>st</w:t>
      </w:r>
      <w:r>
        <w:rPr>
          <w:rFonts w:ascii="Arial" w:eastAsia="Arial" w:hAnsi="Arial" w:cs="Arial"/>
          <w:color w:val="49464A"/>
          <w:spacing w:val="2"/>
          <w:w w:val="105"/>
          <w:sz w:val="20"/>
          <w:szCs w:val="20"/>
        </w:rPr>
        <w:t>e</w:t>
      </w:r>
      <w:r>
        <w:rPr>
          <w:rFonts w:ascii="Arial" w:eastAsia="Arial" w:hAnsi="Arial" w:cs="Arial"/>
          <w:color w:val="232028"/>
          <w:w w:val="105"/>
          <w:sz w:val="20"/>
          <w:szCs w:val="20"/>
        </w:rPr>
        <w:t>r2</w:t>
      </w:r>
    </w:p>
    <w:p w:rsidR="000B7B9A" w:rsidRDefault="000B7B9A" w:rsidP="000B7B9A">
      <w:pPr>
        <w:spacing w:before="2" w:line="150" w:lineRule="exact"/>
        <w:rPr>
          <w:sz w:val="15"/>
          <w:szCs w:val="15"/>
        </w:rPr>
      </w:pPr>
    </w:p>
    <w:p w:rsidR="000B7B9A" w:rsidRDefault="000B7B9A" w:rsidP="000B7B9A">
      <w:pPr>
        <w:ind w:left="2205"/>
        <w:rPr>
          <w:rFonts w:ascii="Times New Roman" w:eastAsia="Times New Roman" w:hAnsi="Times New Roman" w:cs="Times New Roman"/>
          <w:sz w:val="21"/>
          <w:szCs w:val="21"/>
        </w:rPr>
      </w:pPr>
      <w:r>
        <w:rPr>
          <w:rFonts w:ascii="Times New Roman" w:eastAsia="Times New Roman" w:hAnsi="Times New Roman" w:cs="Times New Roman"/>
          <w:color w:val="49464A"/>
          <w:w w:val="130"/>
          <w:sz w:val="21"/>
          <w:szCs w:val="21"/>
        </w:rPr>
        <w:t>.</w:t>
      </w:r>
      <w:r>
        <w:rPr>
          <w:rFonts w:ascii="Times New Roman" w:eastAsia="Times New Roman" w:hAnsi="Times New Roman" w:cs="Times New Roman"/>
          <w:color w:val="49464A"/>
          <w:spacing w:val="-23"/>
          <w:w w:val="130"/>
          <w:sz w:val="21"/>
          <w:szCs w:val="21"/>
        </w:rPr>
        <w:t>S</w:t>
      </w:r>
      <w:r>
        <w:rPr>
          <w:rFonts w:ascii="Times New Roman" w:eastAsia="Times New Roman" w:hAnsi="Times New Roman" w:cs="Times New Roman"/>
          <w:color w:val="151012"/>
          <w:spacing w:val="17"/>
          <w:w w:val="130"/>
          <w:sz w:val="21"/>
          <w:szCs w:val="21"/>
        </w:rPr>
        <w:t>M</w:t>
      </w:r>
      <w:r>
        <w:rPr>
          <w:rFonts w:ascii="Times New Roman" w:eastAsia="Times New Roman" w:hAnsi="Times New Roman" w:cs="Times New Roman"/>
          <w:color w:val="353138"/>
          <w:w w:val="130"/>
          <w:sz w:val="21"/>
          <w:szCs w:val="21"/>
        </w:rPr>
        <w:t>S</w:t>
      </w:r>
    </w:p>
    <w:p w:rsidR="000B7B9A" w:rsidRDefault="000B7B9A" w:rsidP="000B7B9A">
      <w:pPr>
        <w:spacing w:before="4" w:line="100" w:lineRule="exact"/>
        <w:rPr>
          <w:sz w:val="10"/>
          <w:szCs w:val="10"/>
        </w:rPr>
      </w:pPr>
    </w:p>
    <w:p w:rsidR="000B7B9A" w:rsidRDefault="000B7B9A" w:rsidP="000B7B9A">
      <w:pPr>
        <w:ind w:right="790"/>
        <w:jc w:val="right"/>
        <w:rPr>
          <w:rFonts w:ascii="宋体" w:eastAsia="宋体" w:hAnsi="宋体" w:cs="宋体"/>
          <w:sz w:val="18"/>
          <w:szCs w:val="18"/>
        </w:rPr>
      </w:pPr>
      <w:r>
        <w:rPr>
          <w:rFonts w:ascii="宋体" w:eastAsia="宋体" w:hAnsi="宋体" w:cs="宋体"/>
          <w:color w:val="5A575B"/>
          <w:sz w:val="18"/>
          <w:szCs w:val="18"/>
        </w:rPr>
        <w:t>节点</w:t>
      </w:r>
    </w:p>
    <w:p w:rsidR="000B7B9A" w:rsidRDefault="000B7B9A" w:rsidP="000B7B9A">
      <w:pPr>
        <w:spacing w:line="481" w:lineRule="exact"/>
        <w:ind w:left="714"/>
        <w:rPr>
          <w:rFonts w:ascii="宋体" w:eastAsia="宋体" w:hAnsi="宋体" w:cs="宋体"/>
          <w:sz w:val="41"/>
          <w:szCs w:val="41"/>
        </w:rPr>
      </w:pPr>
      <w:r>
        <w:rPr>
          <w:w w:val="200"/>
        </w:rPr>
        <w:br w:type="column"/>
      </w:r>
      <w:r>
        <w:rPr>
          <w:rFonts w:ascii="Times New Roman" w:eastAsia="Times New Roman" w:hAnsi="Times New Roman" w:cs="Times New Roman"/>
          <w:color w:val="F7A730"/>
          <w:spacing w:val="-2"/>
          <w:w w:val="200"/>
          <w:sz w:val="41"/>
          <w:szCs w:val="41"/>
        </w:rPr>
        <w:lastRenderedPageBreak/>
        <w:t>e</w:t>
      </w:r>
      <w:r>
        <w:rPr>
          <w:rFonts w:ascii="Times New Roman" w:eastAsia="Times New Roman" w:hAnsi="Times New Roman" w:cs="Times New Roman"/>
          <w:color w:val="DA4C4C"/>
          <w:spacing w:val="-18"/>
          <w:w w:val="200"/>
          <w:sz w:val="41"/>
          <w:szCs w:val="41"/>
        </w:rPr>
        <w:t>e</w:t>
      </w:r>
      <w:r>
        <w:rPr>
          <w:rFonts w:ascii="宋体" w:eastAsia="宋体" w:hAnsi="宋体" w:cs="宋体"/>
          <w:color w:val="908F8F"/>
          <w:w w:val="200"/>
          <w:sz w:val="41"/>
          <w:szCs w:val="41"/>
        </w:rPr>
        <w:t>出</w:t>
      </w:r>
    </w:p>
    <w:p w:rsidR="000B7B9A" w:rsidRDefault="000B7B9A" w:rsidP="000B7B9A">
      <w:pPr>
        <w:spacing w:line="200" w:lineRule="exact"/>
        <w:rPr>
          <w:sz w:val="20"/>
          <w:szCs w:val="20"/>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 w:line="220" w:lineRule="exact"/>
      </w:pPr>
    </w:p>
    <w:p w:rsidR="000B7B9A" w:rsidRDefault="00035F6E" w:rsidP="000B7B9A">
      <w:pPr>
        <w:pStyle w:val="BodyText"/>
        <w:ind w:left="163"/>
        <w:rPr>
          <w:rFonts w:ascii="Arial" w:eastAsia="Arial" w:hAnsi="Arial" w:cs="Arial"/>
        </w:rPr>
      </w:pPr>
      <w:r w:rsidRPr="00035F6E">
        <w:rPr>
          <w:rFonts w:ascii="Microsoft JhengHei" w:eastAsia="Microsoft JhengHei" w:hAnsi="Microsoft JhengHei"/>
        </w:rPr>
        <w:pict>
          <v:shape id="_x0000_s4962" type="#_x0000_t202" style="position:absolute;left:0;text-align:left;margin-left:374.7pt;margin-top:-32.5pt;width:21.5pt;height:23.8pt;z-index:-251166720;mso-position-horizontal-relative:page" filled="f" stroked="f">
            <v:textbox style="layout-flow:vertical-ideographic" inset="0,0,0,0">
              <w:txbxContent>
                <w:p w:rsidR="000B7B9A" w:rsidRDefault="000B7B9A" w:rsidP="000B7B9A">
                  <w:pPr>
                    <w:spacing w:line="120" w:lineRule="auto"/>
                    <w:ind w:left="20"/>
                    <w:rPr>
                      <w:rFonts w:ascii="宋体" w:eastAsia="宋体" w:hAnsi="宋体" w:cs="宋体"/>
                      <w:sz w:val="37"/>
                      <w:szCs w:val="37"/>
                    </w:rPr>
                  </w:pPr>
                  <w:r>
                    <w:rPr>
                      <w:rFonts w:ascii="宋体" w:eastAsia="宋体" w:hAnsi="宋体" w:cs="宋体"/>
                      <w:color w:val="A5A5A5"/>
                      <w:spacing w:val="-308"/>
                      <w:position w:val="-1"/>
                      <w:sz w:val="37"/>
                      <w:szCs w:val="37"/>
                    </w:rPr>
                    <w:t>，</w:t>
                  </w:r>
                  <w:r>
                    <w:rPr>
                      <w:rFonts w:ascii="宋体" w:eastAsia="宋体" w:hAnsi="宋体" w:cs="宋体"/>
                      <w:color w:val="A5A5A5"/>
                      <w:spacing w:val="-157"/>
                      <w:position w:val="1"/>
                      <w:sz w:val="16"/>
                      <w:szCs w:val="16"/>
                    </w:rPr>
                    <w:t>1</w:t>
                  </w:r>
                  <w:r>
                    <w:rPr>
                      <w:rFonts w:ascii="宋体" w:eastAsia="宋体" w:hAnsi="宋体" w:cs="宋体"/>
                      <w:color w:val="A5A5A5"/>
                      <w:sz w:val="37"/>
                      <w:szCs w:val="37"/>
                    </w:rPr>
                    <w:t>。</w:t>
                  </w:r>
                </w:p>
              </w:txbxContent>
            </v:textbox>
            <w10:wrap anchorx="page"/>
          </v:shape>
        </w:pict>
      </w:r>
      <w:r w:rsidRPr="00035F6E">
        <w:rPr>
          <w:rFonts w:ascii="Microsoft JhengHei" w:eastAsia="Microsoft JhengHei" w:hAnsi="Microsoft JhengHei"/>
        </w:rPr>
        <w:pict>
          <v:shape id="_x0000_s4963" type="#_x0000_t202" style="position:absolute;left:0;text-align:left;margin-left:341.7pt;margin-top:-43.25pt;width:42.8pt;height:25.5pt;z-index:-251165696;mso-position-horizontal-relative:page" filled="f" stroked="f">
            <v:textbox style="layout-flow:vertical-ideographic" inset="0,0,0,0">
              <w:txbxContent>
                <w:p w:rsidR="000B7B9A" w:rsidRDefault="000B7B9A" w:rsidP="000B7B9A">
                  <w:pPr>
                    <w:spacing w:line="72" w:lineRule="auto"/>
                    <w:ind w:left="294"/>
                    <w:rPr>
                      <w:rFonts w:ascii="宋体" w:eastAsia="宋体" w:hAnsi="宋体" w:cs="宋体"/>
                      <w:sz w:val="16"/>
                      <w:szCs w:val="16"/>
                    </w:rPr>
                  </w:pPr>
                  <w:r>
                    <w:rPr>
                      <w:rFonts w:ascii="宋体" w:eastAsia="宋体" w:hAnsi="宋体" w:cs="宋体"/>
                      <w:color w:val="A5A5A5"/>
                      <w:spacing w:val="-427"/>
                      <w:position w:val="-1"/>
                      <w:sz w:val="43"/>
                      <w:szCs w:val="43"/>
                    </w:rPr>
                    <w:t>'</w:t>
                  </w:r>
                  <w:r>
                    <w:rPr>
                      <w:rFonts w:ascii="宋体" w:eastAsia="宋体" w:hAnsi="宋体" w:cs="宋体"/>
                      <w:color w:val="A5A5A5"/>
                      <w:sz w:val="16"/>
                      <w:szCs w:val="16"/>
                    </w:rPr>
                    <w:t>2</w:t>
                  </w:r>
                </w:p>
                <w:p w:rsidR="000B7B9A" w:rsidRDefault="000B7B9A" w:rsidP="000B7B9A">
                  <w:pPr>
                    <w:spacing w:line="60" w:lineRule="auto"/>
                    <w:ind w:left="20"/>
                    <w:rPr>
                      <w:rFonts w:ascii="宋体" w:eastAsia="宋体" w:hAnsi="宋体" w:cs="宋体"/>
                      <w:sz w:val="47"/>
                      <w:szCs w:val="47"/>
                    </w:rPr>
                  </w:pPr>
                  <w:r>
                    <w:rPr>
                      <w:rFonts w:ascii="宋体" w:eastAsia="宋体" w:hAnsi="宋体" w:cs="宋体"/>
                      <w:color w:val="A5A5A5"/>
                      <w:sz w:val="47"/>
                      <w:szCs w:val="47"/>
                    </w:rPr>
                    <w:t>.</w:t>
                  </w:r>
                </w:p>
                <w:p w:rsidR="000B7B9A" w:rsidRDefault="000B7B9A" w:rsidP="000B7B9A">
                  <w:pPr>
                    <w:spacing w:line="84" w:lineRule="auto"/>
                    <w:ind w:left="53"/>
                    <w:rPr>
                      <w:rFonts w:ascii="宋体" w:eastAsia="宋体" w:hAnsi="宋体" w:cs="宋体"/>
                      <w:sz w:val="42"/>
                      <w:szCs w:val="42"/>
                    </w:rPr>
                  </w:pPr>
                  <w:r>
                    <w:rPr>
                      <w:rFonts w:ascii="宋体" w:eastAsia="宋体" w:hAnsi="宋体" w:cs="宋体"/>
                      <w:shadow/>
                      <w:color w:val="908F8F"/>
                      <w:sz w:val="42"/>
                      <w:szCs w:val="42"/>
                    </w:rPr>
                    <w:t>.</w:t>
                  </w:r>
                </w:p>
                <w:p w:rsidR="000B7B9A" w:rsidRDefault="000B7B9A" w:rsidP="000B7B9A">
                  <w:pPr>
                    <w:spacing w:before="52"/>
                    <w:ind w:left="274"/>
                    <w:rPr>
                      <w:rFonts w:ascii="宋体" w:eastAsia="宋体" w:hAnsi="宋体" w:cs="宋体"/>
                      <w:sz w:val="12"/>
                      <w:szCs w:val="12"/>
                    </w:rPr>
                  </w:pPr>
                  <w:r>
                    <w:rPr>
                      <w:rFonts w:ascii="宋体" w:eastAsia="宋体" w:hAnsi="宋体" w:cs="宋体"/>
                      <w:color w:val="A5A5A5"/>
                      <w:spacing w:val="-61"/>
                      <w:sz w:val="12"/>
                      <w:szCs w:val="12"/>
                    </w:rPr>
                    <w:t>a</w:t>
                  </w:r>
                  <w:r>
                    <w:rPr>
                      <w:rFonts w:ascii="宋体" w:eastAsia="宋体" w:hAnsi="宋体" w:cs="宋体"/>
                      <w:color w:val="A5A5A5"/>
                      <w:sz w:val="12"/>
                      <w:szCs w:val="12"/>
                    </w:rPr>
                    <w:t>v</w:t>
                  </w:r>
                </w:p>
              </w:txbxContent>
            </v:textbox>
            <w10:wrap anchorx="page"/>
          </v:shape>
        </w:pict>
      </w:r>
      <w:r w:rsidR="000B7B9A">
        <w:rPr>
          <w:rFonts w:ascii="宋体" w:eastAsia="宋体" w:hAnsi="宋体" w:cs="宋体"/>
          <w:color w:val="757576"/>
          <w:w w:val="110"/>
        </w:rPr>
        <w:t>集</w:t>
      </w:r>
      <w:r w:rsidR="000B7B9A">
        <w:rPr>
          <w:rFonts w:ascii="宋体" w:eastAsia="宋体" w:hAnsi="宋体" w:cs="宋体"/>
          <w:color w:val="757576"/>
          <w:spacing w:val="7"/>
          <w:w w:val="110"/>
        </w:rPr>
        <w:t>群</w:t>
      </w:r>
      <w:r w:rsidR="000B7B9A">
        <w:rPr>
          <w:rFonts w:ascii="Arial" w:eastAsia="Arial" w:hAnsi="Arial" w:cs="Arial"/>
          <w:color w:val="353138"/>
          <w:spacing w:val="-12"/>
          <w:w w:val="110"/>
        </w:rPr>
        <w:t>D</w:t>
      </w:r>
      <w:r w:rsidR="000B7B9A">
        <w:rPr>
          <w:rFonts w:ascii="Arial" w:eastAsia="Arial" w:hAnsi="Arial" w:cs="Arial"/>
          <w:color w:val="5A575B"/>
          <w:w w:val="110"/>
        </w:rPr>
        <w:t>isk</w:t>
      </w:r>
    </w:p>
    <w:p w:rsidR="000B7B9A" w:rsidRDefault="000B7B9A" w:rsidP="000B7B9A">
      <w:pPr>
        <w:spacing w:before="42"/>
        <w:ind w:left="163"/>
        <w:rPr>
          <w:rFonts w:ascii="Arial" w:eastAsia="Arial" w:hAnsi="Arial" w:cs="Arial"/>
          <w:sz w:val="14"/>
          <w:szCs w:val="14"/>
        </w:rPr>
      </w:pPr>
      <w:r>
        <w:rPr>
          <w:rFonts w:ascii="Arial" w:eastAsia="Arial" w:hAnsi="Arial" w:cs="Arial"/>
          <w:color w:val="C8C8C9"/>
          <w:spacing w:val="-18"/>
          <w:w w:val="115"/>
          <w:sz w:val="15"/>
          <w:szCs w:val="15"/>
        </w:rPr>
        <w:t>p</w:t>
      </w:r>
      <w:r>
        <w:rPr>
          <w:rFonts w:ascii="宋体" w:eastAsia="宋体" w:hAnsi="宋体" w:cs="宋体"/>
          <w:color w:val="C8C8C9"/>
          <w:spacing w:val="-11"/>
          <w:w w:val="115"/>
          <w:sz w:val="9"/>
          <w:szCs w:val="9"/>
        </w:rPr>
        <w:t>创</w:t>
      </w:r>
      <w:r>
        <w:rPr>
          <w:rFonts w:ascii="Arial" w:eastAsia="Arial" w:hAnsi="Arial" w:cs="Arial"/>
          <w:color w:val="C8C8C9"/>
          <w:w w:val="115"/>
          <w:sz w:val="14"/>
          <w:szCs w:val="14"/>
        </w:rPr>
        <w:t>c</w:t>
      </w:r>
      <w:r>
        <w:rPr>
          <w:rFonts w:ascii="Arial" w:eastAsia="Arial" w:hAnsi="Arial" w:cs="Arial"/>
          <w:color w:val="C8C8C9"/>
          <w:spacing w:val="20"/>
          <w:w w:val="115"/>
          <w:sz w:val="14"/>
          <w:szCs w:val="14"/>
        </w:rPr>
        <w:t xml:space="preserve"> </w:t>
      </w:r>
      <w:r>
        <w:rPr>
          <w:rFonts w:ascii="Arial" w:eastAsia="Arial" w:hAnsi="Arial" w:cs="Arial"/>
          <w:color w:val="C8C8C9"/>
          <w:w w:val="115"/>
          <w:sz w:val="14"/>
          <w:szCs w:val="14"/>
        </w:rPr>
        <w:t>'nt</w:t>
      </w:r>
    </w:p>
    <w:p w:rsidR="000B7B9A" w:rsidRDefault="000B7B9A" w:rsidP="000B7B9A">
      <w:pPr>
        <w:spacing w:before="4" w:line="160" w:lineRule="exact"/>
        <w:rPr>
          <w:sz w:val="16"/>
          <w:szCs w:val="16"/>
        </w:rPr>
      </w:pPr>
    </w:p>
    <w:p w:rsidR="000B7B9A" w:rsidRDefault="00035F6E" w:rsidP="000B7B9A">
      <w:pPr>
        <w:ind w:left="628"/>
        <w:rPr>
          <w:rFonts w:ascii="Times New Roman" w:eastAsia="Times New Roman" w:hAnsi="Times New Roman" w:cs="Times New Roman"/>
          <w:sz w:val="16"/>
          <w:szCs w:val="16"/>
        </w:rPr>
      </w:pPr>
      <w:r w:rsidRPr="00035F6E">
        <w:rPr>
          <w:rFonts w:eastAsiaTheme="minorHAnsi"/>
        </w:rPr>
        <w:pict>
          <v:group id="_x0000_s4936" style="position:absolute;left:0;text-align:left;margin-left:334.5pt;margin-top:4.1pt;width:90.75pt;height:.1pt;z-index:-251187200;mso-position-horizontal-relative:page" coordorigin="6690,82" coordsize="1815,2">
            <v:shape id="_x0000_s4937" style="position:absolute;left:6690;top:82;width:1815;height:2" coordorigin="6690,82" coordsize="1815,0" path="m6690,82r1815,e" filled="f" strokecolor="#a4909c" strokeweight="1.5pt">
              <v:path arrowok="t"/>
            </v:shape>
            <w10:wrap anchorx="page"/>
          </v:group>
        </w:pict>
      </w:r>
      <w:r w:rsidR="000B7B9A">
        <w:rPr>
          <w:rFonts w:ascii="Times New Roman" w:eastAsia="Times New Roman" w:hAnsi="Times New Roman" w:cs="Times New Roman"/>
          <w:color w:val="A5A5A5"/>
          <w:w w:val="130"/>
          <w:sz w:val="16"/>
          <w:szCs w:val="16"/>
        </w:rPr>
        <w:t>60</w:t>
      </w:r>
      <w:r w:rsidR="000B7B9A">
        <w:rPr>
          <w:rFonts w:ascii="Times New Roman" w:eastAsia="Times New Roman" w:hAnsi="Times New Roman" w:cs="Times New Roman"/>
          <w:color w:val="A5A5A5"/>
          <w:spacing w:val="-45"/>
          <w:w w:val="130"/>
          <w:sz w:val="16"/>
          <w:szCs w:val="16"/>
        </w:rPr>
        <w:t xml:space="preserve"> </w:t>
      </w:r>
      <w:r w:rsidR="000B7B9A">
        <w:rPr>
          <w:rFonts w:ascii="Times New Roman" w:eastAsia="Times New Roman" w:hAnsi="Times New Roman" w:cs="Times New Roman"/>
          <w:color w:val="A5A5A5"/>
          <w:w w:val="235"/>
          <w:sz w:val="16"/>
          <w:szCs w:val="16"/>
        </w:rPr>
        <w:t>"</w:t>
      </w:r>
    </w:p>
    <w:p w:rsidR="000B7B9A" w:rsidRDefault="000B7B9A" w:rsidP="000B7B9A">
      <w:pPr>
        <w:spacing w:line="180" w:lineRule="exact"/>
        <w:ind w:left="628"/>
        <w:rPr>
          <w:rFonts w:ascii="Times New Roman" w:eastAsia="Times New Roman" w:hAnsi="Times New Roman" w:cs="Times New Roman"/>
          <w:sz w:val="16"/>
          <w:szCs w:val="16"/>
        </w:rPr>
      </w:pPr>
      <w:r>
        <w:rPr>
          <w:rFonts w:ascii="Times New Roman" w:eastAsia="Times New Roman" w:hAnsi="Times New Roman" w:cs="Times New Roman"/>
          <w:color w:val="908F8F"/>
          <w:w w:val="125"/>
          <w:sz w:val="16"/>
          <w:szCs w:val="16"/>
        </w:rPr>
        <w:t>48</w:t>
      </w:r>
      <w:r>
        <w:rPr>
          <w:rFonts w:ascii="Times New Roman" w:eastAsia="Times New Roman" w:hAnsi="Times New Roman" w:cs="Times New Roman"/>
          <w:color w:val="908F8F"/>
          <w:spacing w:val="-42"/>
          <w:w w:val="125"/>
          <w:sz w:val="16"/>
          <w:szCs w:val="16"/>
        </w:rPr>
        <w:t xml:space="preserve"> </w:t>
      </w:r>
      <w:r>
        <w:rPr>
          <w:rFonts w:ascii="Times New Roman" w:eastAsia="Times New Roman" w:hAnsi="Times New Roman" w:cs="Times New Roman"/>
          <w:color w:val="A5A5A5"/>
          <w:w w:val="245"/>
          <w:sz w:val="16"/>
          <w:szCs w:val="16"/>
        </w:rPr>
        <w:t>"</w:t>
      </w:r>
    </w:p>
    <w:p w:rsidR="000B7B9A" w:rsidRDefault="000B7B9A" w:rsidP="000B7B9A">
      <w:pPr>
        <w:spacing w:before="1" w:line="188" w:lineRule="exact"/>
        <w:ind w:left="628"/>
        <w:rPr>
          <w:rFonts w:ascii="Times New Roman" w:eastAsia="Times New Roman" w:hAnsi="Times New Roman" w:cs="Times New Roman"/>
          <w:sz w:val="17"/>
          <w:szCs w:val="17"/>
        </w:rPr>
      </w:pPr>
      <w:r>
        <w:rPr>
          <w:rFonts w:ascii="Times New Roman" w:eastAsia="Times New Roman" w:hAnsi="Times New Roman" w:cs="Times New Roman"/>
          <w:color w:val="A5A5A5"/>
          <w:w w:val="120"/>
          <w:sz w:val="17"/>
          <w:szCs w:val="17"/>
        </w:rPr>
        <w:t>36</w:t>
      </w:r>
      <w:r>
        <w:rPr>
          <w:rFonts w:ascii="Times New Roman" w:eastAsia="Times New Roman" w:hAnsi="Times New Roman" w:cs="Times New Roman"/>
          <w:color w:val="A5A5A5"/>
          <w:spacing w:val="-43"/>
          <w:w w:val="120"/>
          <w:sz w:val="17"/>
          <w:szCs w:val="17"/>
        </w:rPr>
        <w:t xml:space="preserve"> </w:t>
      </w:r>
      <w:r>
        <w:rPr>
          <w:rFonts w:ascii="Times New Roman" w:eastAsia="Times New Roman" w:hAnsi="Times New Roman" w:cs="Times New Roman"/>
          <w:color w:val="A5A5A5"/>
          <w:w w:val="225"/>
          <w:sz w:val="17"/>
          <w:szCs w:val="17"/>
        </w:rPr>
        <w:t>"</w:t>
      </w:r>
    </w:p>
    <w:p w:rsidR="000B7B9A" w:rsidRDefault="00035F6E" w:rsidP="000B7B9A">
      <w:pPr>
        <w:spacing w:line="156" w:lineRule="exact"/>
        <w:ind w:left="628"/>
        <w:rPr>
          <w:rFonts w:ascii="宋体" w:eastAsia="宋体" w:hAnsi="宋体" w:cs="宋体"/>
          <w:sz w:val="14"/>
          <w:szCs w:val="14"/>
        </w:rPr>
      </w:pPr>
      <w:r w:rsidRPr="00035F6E">
        <w:rPr>
          <w:rFonts w:eastAsiaTheme="minorHAnsi"/>
        </w:rPr>
        <w:pict>
          <v:shape id="_x0000_s4948" type="#_x0000_t202" style="position:absolute;left:0;text-align:left;margin-left:342pt;margin-top:8.55pt;width:11.6pt;height:25pt;z-index:-251181056;mso-position-horizontal-relative:page" filled="f" stroked="f">
            <v:textbox inset="0,0,0,0">
              <w:txbxContent>
                <w:p w:rsidR="000B7B9A" w:rsidRDefault="000B7B9A" w:rsidP="000B7B9A">
                  <w:pPr>
                    <w:spacing w:line="500" w:lineRule="exact"/>
                    <w:rPr>
                      <w:rFonts w:ascii="宋体" w:eastAsia="宋体" w:hAnsi="宋体" w:cs="宋体"/>
                      <w:sz w:val="50"/>
                      <w:szCs w:val="50"/>
                    </w:rPr>
                  </w:pPr>
                  <w:r>
                    <w:rPr>
                      <w:rFonts w:ascii="宋体" w:eastAsia="宋体" w:hAnsi="宋体" w:cs="宋体"/>
                      <w:strike/>
                      <w:color w:val="A5A5A5"/>
                      <w:spacing w:val="-168"/>
                      <w:w w:val="80"/>
                      <w:sz w:val="50"/>
                      <w:szCs w:val="50"/>
                    </w:rPr>
                    <w:t>。</w:t>
                  </w:r>
                </w:p>
              </w:txbxContent>
            </v:textbox>
            <w10:wrap anchorx="page"/>
          </v:shape>
        </w:pict>
      </w:r>
      <w:r w:rsidR="000B7B9A">
        <w:rPr>
          <w:rFonts w:ascii="Times New Roman" w:eastAsia="Times New Roman" w:hAnsi="Times New Roman" w:cs="Times New Roman"/>
          <w:color w:val="A5A5A5"/>
          <w:w w:val="85"/>
          <w:sz w:val="16"/>
          <w:szCs w:val="16"/>
        </w:rPr>
        <w:t>24</w:t>
      </w:r>
      <w:r w:rsidR="000B7B9A">
        <w:rPr>
          <w:rFonts w:ascii="Times New Roman" w:eastAsia="Times New Roman" w:hAnsi="Times New Roman" w:cs="Times New Roman"/>
          <w:color w:val="A5A5A5"/>
          <w:spacing w:val="-18"/>
          <w:w w:val="85"/>
          <w:sz w:val="16"/>
          <w:szCs w:val="16"/>
        </w:rPr>
        <w:t xml:space="preserve"> </w:t>
      </w:r>
      <w:r w:rsidR="000B7B9A">
        <w:rPr>
          <w:rFonts w:ascii="宋体" w:eastAsia="宋体" w:hAnsi="宋体" w:cs="宋体"/>
          <w:color w:val="A5A5A5"/>
          <w:w w:val="85"/>
          <w:sz w:val="14"/>
          <w:szCs w:val="14"/>
        </w:rPr>
        <w:t>，‘</w:t>
      </w:r>
    </w:p>
    <w:p w:rsidR="000B7B9A" w:rsidRDefault="000B7B9A" w:rsidP="000B7B9A">
      <w:pPr>
        <w:spacing w:before="46" w:line="184" w:lineRule="exact"/>
        <w:ind w:left="643"/>
        <w:rPr>
          <w:rFonts w:ascii="Times New Roman" w:eastAsia="Times New Roman" w:hAnsi="Times New Roman" w:cs="Times New Roman"/>
          <w:sz w:val="17"/>
          <w:szCs w:val="17"/>
        </w:rPr>
      </w:pPr>
      <w:r>
        <w:rPr>
          <w:rFonts w:ascii="Times New Roman" w:eastAsia="Times New Roman" w:hAnsi="Times New Roman" w:cs="Times New Roman"/>
          <w:color w:val="908F8F"/>
          <w:w w:val="185"/>
          <w:sz w:val="17"/>
          <w:szCs w:val="17"/>
        </w:rPr>
        <w:t>'</w:t>
      </w:r>
      <w:r>
        <w:rPr>
          <w:rFonts w:ascii="Times New Roman" w:eastAsia="Times New Roman" w:hAnsi="Times New Roman" w:cs="Times New Roman"/>
          <w:color w:val="908F8F"/>
          <w:spacing w:val="13"/>
          <w:w w:val="185"/>
          <w:sz w:val="17"/>
          <w:szCs w:val="17"/>
        </w:rPr>
        <w:t>2</w:t>
      </w:r>
      <w:r>
        <w:rPr>
          <w:rFonts w:ascii="Times New Roman" w:eastAsia="Times New Roman" w:hAnsi="Times New Roman" w:cs="Times New Roman"/>
          <w:color w:val="A5A5A5"/>
          <w:w w:val="185"/>
          <w:sz w:val="17"/>
          <w:szCs w:val="17"/>
        </w:rPr>
        <w:t>"</w:t>
      </w:r>
    </w:p>
    <w:p w:rsidR="000B7B9A" w:rsidRDefault="00035F6E" w:rsidP="000B7B9A">
      <w:pPr>
        <w:spacing w:line="263" w:lineRule="exact"/>
        <w:ind w:left="703"/>
        <w:rPr>
          <w:rFonts w:ascii="Times New Roman" w:eastAsia="Times New Roman" w:hAnsi="Times New Roman" w:cs="Times New Roman"/>
          <w:sz w:val="20"/>
          <w:szCs w:val="20"/>
        </w:rPr>
      </w:pPr>
      <w:r w:rsidRPr="00035F6E">
        <w:rPr>
          <w:rFonts w:eastAsiaTheme="minorHAnsi"/>
        </w:rPr>
        <w:pict>
          <v:group id="_x0000_s4938" style="position:absolute;left:0;text-align:left;margin-left:343.5pt;margin-top:.95pt;width:81.75pt;height:.1pt;z-index:-251186176;mso-position-horizontal-relative:page" coordorigin="6870,19" coordsize="1635,2">
            <v:shape id="_x0000_s4939" style="position:absolute;left:6870;top:19;width:1635;height:2" coordorigin="6870,19" coordsize="1635,0" path="m6870,19r1635,e" filled="f" strokecolor="#8098b0" strokeweight="1.5pt">
              <v:path arrowok="t"/>
            </v:shape>
            <w10:wrap anchorx="page"/>
          </v:group>
        </w:pict>
      </w:r>
      <w:r w:rsidR="000B7B9A">
        <w:rPr>
          <w:rFonts w:ascii="宋体" w:eastAsia="宋体" w:hAnsi="宋体" w:cs="宋体"/>
          <w:color w:val="A5A5A5"/>
          <w:w w:val="75"/>
          <w:sz w:val="14"/>
          <w:szCs w:val="14"/>
        </w:rPr>
        <w:t xml:space="preserve">。，‘  </w:t>
      </w:r>
      <w:r w:rsidR="000B7B9A">
        <w:rPr>
          <w:rFonts w:ascii="宋体" w:eastAsia="宋体" w:hAnsi="宋体" w:cs="宋体"/>
          <w:color w:val="A5A5A5"/>
          <w:spacing w:val="33"/>
          <w:w w:val="75"/>
          <w:sz w:val="14"/>
          <w:szCs w:val="14"/>
        </w:rPr>
        <w:t xml:space="preserve"> </w:t>
      </w:r>
      <w:r w:rsidR="000B7B9A">
        <w:rPr>
          <w:rFonts w:ascii="Times New Roman" w:eastAsia="Times New Roman" w:hAnsi="Times New Roman" w:cs="Times New Roman"/>
          <w:color w:val="A5A5A5"/>
          <w:w w:val="75"/>
          <w:position w:val="-10"/>
          <w:sz w:val="20"/>
          <w:szCs w:val="20"/>
        </w:rPr>
        <w:t>a</w:t>
      </w:r>
    </w:p>
    <w:p w:rsidR="000B7B9A" w:rsidRDefault="000B7B9A" w:rsidP="000B7B9A">
      <w:pPr>
        <w:spacing w:line="200" w:lineRule="exact"/>
        <w:rPr>
          <w:sz w:val="20"/>
          <w:szCs w:val="20"/>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4" w:line="260" w:lineRule="exact"/>
        <w:rPr>
          <w:sz w:val="26"/>
          <w:szCs w:val="26"/>
        </w:rPr>
      </w:pPr>
    </w:p>
    <w:p w:rsidR="000B7B9A" w:rsidRDefault="000B7B9A" w:rsidP="000B7B9A">
      <w:pPr>
        <w:ind w:left="121"/>
        <w:rPr>
          <w:rFonts w:ascii="Times New Roman" w:eastAsia="Times New Roman" w:hAnsi="Times New Roman" w:cs="Times New Roman"/>
          <w:sz w:val="16"/>
          <w:szCs w:val="16"/>
        </w:rPr>
      </w:pPr>
      <w:r>
        <w:rPr>
          <w:rFonts w:ascii="Times New Roman" w:eastAsia="Times New Roman" w:hAnsi="Times New Roman" w:cs="Times New Roman"/>
          <w:color w:val="A5A5A5"/>
          <w:w w:val="125"/>
          <w:sz w:val="16"/>
          <w:szCs w:val="16"/>
        </w:rPr>
        <w:t>8</w:t>
      </w:r>
      <w:r>
        <w:rPr>
          <w:rFonts w:ascii="Times New Roman" w:eastAsia="Times New Roman" w:hAnsi="Times New Roman" w:cs="Times New Roman"/>
          <w:color w:val="A5A5A5"/>
          <w:spacing w:val="23"/>
          <w:w w:val="125"/>
          <w:sz w:val="16"/>
          <w:szCs w:val="16"/>
        </w:rPr>
        <w:t xml:space="preserve"> </w:t>
      </w:r>
      <w:r>
        <w:rPr>
          <w:rFonts w:ascii="Times New Roman" w:eastAsia="Times New Roman" w:hAnsi="Times New Roman" w:cs="Times New Roman"/>
          <w:color w:val="A5A5A5"/>
          <w:w w:val="105"/>
          <w:sz w:val="16"/>
          <w:szCs w:val="16"/>
        </w:rPr>
        <w:t>12</w:t>
      </w:r>
      <w:r>
        <w:rPr>
          <w:rFonts w:ascii="Times New Roman" w:eastAsia="Times New Roman" w:hAnsi="Times New Roman" w:cs="Times New Roman"/>
          <w:color w:val="A5A5A5"/>
          <w:spacing w:val="22"/>
          <w:w w:val="105"/>
          <w:sz w:val="16"/>
          <w:szCs w:val="16"/>
        </w:rPr>
        <w:t xml:space="preserve"> </w:t>
      </w:r>
      <w:r>
        <w:rPr>
          <w:rFonts w:ascii="Times New Roman" w:eastAsia="Times New Roman" w:hAnsi="Times New Roman" w:cs="Times New Roman"/>
          <w:color w:val="A5A5A5"/>
          <w:w w:val="105"/>
          <w:sz w:val="16"/>
          <w:szCs w:val="16"/>
        </w:rPr>
        <w:t>16</w:t>
      </w:r>
      <w:r>
        <w:rPr>
          <w:rFonts w:ascii="Times New Roman" w:eastAsia="Times New Roman" w:hAnsi="Times New Roman" w:cs="Times New Roman"/>
          <w:color w:val="A5A5A5"/>
          <w:spacing w:val="-23"/>
          <w:w w:val="105"/>
          <w:sz w:val="16"/>
          <w:szCs w:val="16"/>
        </w:rPr>
        <w:t xml:space="preserve"> </w:t>
      </w:r>
      <w:r>
        <w:rPr>
          <w:rFonts w:ascii="Times New Roman" w:eastAsia="Times New Roman" w:hAnsi="Times New Roman" w:cs="Times New Roman"/>
          <w:color w:val="A5A5A5"/>
          <w:w w:val="105"/>
          <w:sz w:val="16"/>
          <w:szCs w:val="16"/>
        </w:rPr>
        <w:t>20</w:t>
      </w:r>
      <w:r>
        <w:rPr>
          <w:rFonts w:ascii="Times New Roman" w:eastAsia="Times New Roman" w:hAnsi="Times New Roman" w:cs="Times New Roman"/>
          <w:color w:val="A5A5A5"/>
          <w:spacing w:val="7"/>
          <w:w w:val="105"/>
          <w:sz w:val="16"/>
          <w:szCs w:val="16"/>
        </w:rPr>
        <w:t xml:space="preserve"> </w:t>
      </w:r>
      <w:r>
        <w:rPr>
          <w:rFonts w:ascii="宋体" w:eastAsia="宋体" w:hAnsi="宋体" w:cs="宋体"/>
          <w:color w:val="908F8F"/>
          <w:w w:val="85"/>
          <w:sz w:val="16"/>
          <w:szCs w:val="16"/>
        </w:rPr>
        <w:t>2-1</w:t>
      </w:r>
      <w:r>
        <w:rPr>
          <w:rFonts w:ascii="宋体" w:eastAsia="宋体" w:hAnsi="宋体" w:cs="宋体"/>
          <w:color w:val="908F8F"/>
          <w:spacing w:val="-11"/>
          <w:w w:val="85"/>
          <w:sz w:val="16"/>
          <w:szCs w:val="16"/>
        </w:rPr>
        <w:t xml:space="preserve"> </w:t>
      </w:r>
      <w:r>
        <w:rPr>
          <w:rFonts w:ascii="Times New Roman" w:eastAsia="Times New Roman" w:hAnsi="Times New Roman" w:cs="Times New Roman"/>
          <w:color w:val="A5A5A5"/>
          <w:w w:val="105"/>
          <w:sz w:val="16"/>
          <w:szCs w:val="16"/>
        </w:rPr>
        <w:t>28</w:t>
      </w:r>
    </w:p>
    <w:p w:rsidR="000B7B9A" w:rsidRDefault="000B7B9A" w:rsidP="000B7B9A">
      <w:pPr>
        <w:spacing w:line="200" w:lineRule="exact"/>
        <w:rPr>
          <w:sz w:val="20"/>
          <w:szCs w:val="20"/>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 w:line="220" w:lineRule="exact"/>
      </w:pPr>
    </w:p>
    <w:p w:rsidR="000B7B9A" w:rsidRDefault="00035F6E" w:rsidP="000B7B9A">
      <w:pPr>
        <w:pStyle w:val="BodyText"/>
        <w:ind w:left="879"/>
        <w:rPr>
          <w:rFonts w:ascii="Arial" w:eastAsia="Arial" w:hAnsi="Arial" w:cs="Arial"/>
        </w:rPr>
      </w:pPr>
      <w:r w:rsidRPr="00035F6E">
        <w:rPr>
          <w:rFonts w:ascii="Microsoft JhengHei" w:eastAsia="Microsoft JhengHei" w:hAnsi="Microsoft JhengHei"/>
        </w:rPr>
        <w:pict>
          <v:shape id="_x0000_s4949" type="#_x0000_t202" style="position:absolute;left:0;text-align:left;margin-left:577.15pt;margin-top:-42.85pt;width:28.15pt;height:25.5pt;z-index:-251180032;mso-position-horizontal-relative:page" filled="f" stroked="f">
            <v:textbox style="layout-flow:vertical-ideographic" inset="0,0,0,0">
              <w:txbxContent>
                <w:p w:rsidR="000B7B9A" w:rsidRDefault="000B7B9A" w:rsidP="000B7B9A">
                  <w:pPr>
                    <w:spacing w:line="72" w:lineRule="auto"/>
                    <w:ind w:left="118" w:right="118"/>
                    <w:jc w:val="center"/>
                    <w:rPr>
                      <w:rFonts w:ascii="宋体" w:eastAsia="宋体" w:hAnsi="宋体" w:cs="宋体"/>
                      <w:sz w:val="47"/>
                      <w:szCs w:val="47"/>
                    </w:rPr>
                  </w:pPr>
                  <w:r>
                    <w:rPr>
                      <w:rFonts w:ascii="宋体" w:eastAsia="宋体" w:hAnsi="宋体" w:cs="宋体"/>
                      <w:color w:val="A5A5A5"/>
                      <w:sz w:val="47"/>
                      <w:szCs w:val="47"/>
                    </w:rPr>
                    <w:t>.</w:t>
                  </w:r>
                </w:p>
                <w:p w:rsidR="000B7B9A" w:rsidRDefault="000B7B9A" w:rsidP="000B7B9A">
                  <w:pPr>
                    <w:spacing w:line="96" w:lineRule="auto"/>
                    <w:ind w:left="310" w:right="80"/>
                    <w:jc w:val="center"/>
                    <w:rPr>
                      <w:rFonts w:ascii="宋体" w:eastAsia="宋体" w:hAnsi="宋体" w:cs="宋体"/>
                      <w:sz w:val="16"/>
                      <w:szCs w:val="16"/>
                    </w:rPr>
                  </w:pPr>
                  <w:r>
                    <w:rPr>
                      <w:rFonts w:ascii="宋体" w:eastAsia="宋体" w:hAnsi="宋体" w:cs="宋体"/>
                      <w:color w:val="908F8F"/>
                      <w:sz w:val="16"/>
                      <w:szCs w:val="16"/>
                    </w:rPr>
                    <w:t>2</w:t>
                  </w:r>
                </w:p>
                <w:p w:rsidR="000B7B9A" w:rsidRDefault="000B7B9A" w:rsidP="000B7B9A">
                  <w:pPr>
                    <w:spacing w:line="84" w:lineRule="auto"/>
                    <w:ind w:left="74"/>
                    <w:jc w:val="center"/>
                    <w:rPr>
                      <w:rFonts w:ascii="宋体" w:eastAsia="宋体" w:hAnsi="宋体" w:cs="宋体"/>
                      <w:sz w:val="14"/>
                      <w:szCs w:val="14"/>
                    </w:rPr>
                  </w:pPr>
                  <w:r>
                    <w:rPr>
                      <w:rFonts w:ascii="宋体" w:eastAsia="宋体" w:hAnsi="宋体" w:cs="宋体"/>
                      <w:color w:val="757576"/>
                      <w:spacing w:val="-230"/>
                      <w:position w:val="1"/>
                      <w:sz w:val="30"/>
                      <w:szCs w:val="30"/>
                    </w:rPr>
                    <w:t>.</w:t>
                  </w:r>
                  <w:r>
                    <w:rPr>
                      <w:rFonts w:ascii="宋体" w:eastAsia="宋体" w:hAnsi="宋体" w:cs="宋体"/>
                      <w:color w:val="757576"/>
                      <w:spacing w:val="-70"/>
                      <w:sz w:val="14"/>
                      <w:szCs w:val="14"/>
                    </w:rPr>
                    <w:t>.</w:t>
                  </w:r>
                  <w:r>
                    <w:rPr>
                      <w:rFonts w:ascii="宋体" w:eastAsia="宋体" w:hAnsi="宋体" w:cs="宋体"/>
                      <w:color w:val="757576"/>
                      <w:position w:val="-2"/>
                      <w:sz w:val="14"/>
                      <w:szCs w:val="14"/>
                    </w:rPr>
                    <w:t>4</w:t>
                  </w:r>
                </w:p>
                <w:p w:rsidR="000B7B9A" w:rsidRDefault="000B7B9A" w:rsidP="000B7B9A">
                  <w:pPr>
                    <w:spacing w:line="72" w:lineRule="auto"/>
                    <w:ind w:left="310" w:right="80"/>
                    <w:jc w:val="center"/>
                    <w:rPr>
                      <w:rFonts w:ascii="宋体" w:eastAsia="宋体" w:hAnsi="宋体" w:cs="宋体"/>
                      <w:sz w:val="16"/>
                      <w:szCs w:val="16"/>
                    </w:rPr>
                  </w:pPr>
                  <w:r>
                    <w:rPr>
                      <w:rFonts w:ascii="宋体" w:eastAsia="宋体" w:hAnsi="宋体" w:cs="宋体"/>
                      <w:color w:val="908F8F"/>
                      <w:sz w:val="16"/>
                      <w:szCs w:val="16"/>
                    </w:rPr>
                    <w:t>2</w:t>
                  </w:r>
                </w:p>
              </w:txbxContent>
            </v:textbox>
            <w10:wrap anchorx="page"/>
          </v:shape>
        </w:pict>
      </w:r>
      <w:r w:rsidRPr="00035F6E">
        <w:rPr>
          <w:rFonts w:ascii="Microsoft JhengHei" w:eastAsia="Microsoft JhengHei" w:hAnsi="Microsoft JhengHei"/>
        </w:rPr>
        <w:pict>
          <v:shape id="_x0000_s4951" type="#_x0000_t202" style="position:absolute;left:0;text-align:left;margin-left:559.8pt;margin-top:-32.9pt;width:17.55pt;height:14pt;z-index:-251177984;mso-position-horizontal-relative:page" filled="f" stroked="f">
            <v:textbox style="layout-flow:vertical-ideographic" inset="0,0,0,0">
              <w:txbxContent>
                <w:p w:rsidR="000B7B9A" w:rsidRDefault="000B7B9A" w:rsidP="000B7B9A">
                  <w:pPr>
                    <w:spacing w:line="72" w:lineRule="auto"/>
                    <w:jc w:val="center"/>
                    <w:rPr>
                      <w:rFonts w:ascii="宋体" w:eastAsia="宋体" w:hAnsi="宋体" w:cs="宋体"/>
                      <w:sz w:val="24"/>
                      <w:szCs w:val="24"/>
                    </w:rPr>
                  </w:pPr>
                  <w:r>
                    <w:rPr>
                      <w:rFonts w:ascii="宋体" w:eastAsia="宋体" w:hAnsi="宋体" w:cs="宋体"/>
                      <w:color w:val="A5A5A5"/>
                      <w:sz w:val="24"/>
                      <w:szCs w:val="24"/>
                    </w:rPr>
                    <w:t>o</w:t>
                  </w:r>
                </w:p>
                <w:p w:rsidR="000B7B9A" w:rsidRDefault="000B7B9A" w:rsidP="000B7B9A">
                  <w:pPr>
                    <w:spacing w:line="72" w:lineRule="auto"/>
                    <w:ind w:left="61"/>
                    <w:jc w:val="center"/>
                    <w:rPr>
                      <w:rFonts w:ascii="宋体" w:eastAsia="宋体" w:hAnsi="宋体" w:cs="宋体"/>
                      <w:sz w:val="15"/>
                      <w:szCs w:val="15"/>
                    </w:rPr>
                  </w:pPr>
                  <w:r>
                    <w:rPr>
                      <w:rFonts w:ascii="宋体" w:eastAsia="宋体" w:hAnsi="宋体" w:cs="宋体"/>
                      <w:color w:val="A5A5A5"/>
                      <w:sz w:val="15"/>
                      <w:szCs w:val="15"/>
                    </w:rPr>
                    <w:t>2</w:t>
                  </w:r>
                </w:p>
                <w:p w:rsidR="000B7B9A" w:rsidRDefault="000B7B9A" w:rsidP="000B7B9A">
                  <w:pPr>
                    <w:spacing w:before="20"/>
                    <w:ind w:left="22"/>
                    <w:jc w:val="center"/>
                    <w:rPr>
                      <w:rFonts w:ascii="宋体" w:eastAsia="宋体" w:hAnsi="宋体" w:cs="宋体"/>
                      <w:sz w:val="7"/>
                      <w:szCs w:val="7"/>
                    </w:rPr>
                  </w:pPr>
                  <w:r>
                    <w:rPr>
                      <w:rFonts w:ascii="宋体" w:eastAsia="宋体" w:hAnsi="宋体" w:cs="宋体"/>
                      <w:color w:val="A5A5A5"/>
                      <w:sz w:val="7"/>
                      <w:szCs w:val="7"/>
                    </w:rPr>
                    <w:t>虞</w:t>
                  </w:r>
                </w:p>
              </w:txbxContent>
            </v:textbox>
            <w10:wrap anchorx="page"/>
          </v:shape>
        </w:pict>
      </w:r>
      <w:r w:rsidRPr="00035F6E">
        <w:rPr>
          <w:rFonts w:ascii="Microsoft JhengHei" w:eastAsia="Microsoft JhengHei" w:hAnsi="Microsoft JhengHei"/>
        </w:rPr>
        <w:pict>
          <v:shape id="_x0000_s4954" type="#_x0000_t202" style="position:absolute;left:0;text-align:left;margin-left:513.45pt;margin-top:-45.85pt;width:40.5pt;height:35.25pt;z-index:-251174912;mso-position-horizontal-relative:page" filled="f" stroked="f">
            <v:textbox style="layout-flow:vertical-ideographic" inset="0,0,0,0">
              <w:txbxContent>
                <w:p w:rsidR="000B7B9A" w:rsidRDefault="000B7B9A" w:rsidP="000B7B9A">
                  <w:pPr>
                    <w:spacing w:line="84" w:lineRule="auto"/>
                    <w:ind w:left="215" w:right="60"/>
                    <w:jc w:val="center"/>
                    <w:rPr>
                      <w:rFonts w:ascii="宋体" w:eastAsia="宋体" w:hAnsi="宋体" w:cs="宋体"/>
                      <w:sz w:val="16"/>
                      <w:szCs w:val="16"/>
                    </w:rPr>
                  </w:pPr>
                  <w:r>
                    <w:rPr>
                      <w:rFonts w:ascii="宋体" w:eastAsia="宋体" w:hAnsi="宋体" w:cs="宋体"/>
                      <w:color w:val="A5A5A5"/>
                      <w:sz w:val="16"/>
                      <w:szCs w:val="16"/>
                    </w:rPr>
                    <w:t>2</w:t>
                  </w:r>
                </w:p>
                <w:p w:rsidR="000B7B9A" w:rsidRDefault="000B7B9A" w:rsidP="000B7B9A">
                  <w:pPr>
                    <w:spacing w:line="96" w:lineRule="auto"/>
                    <w:ind w:left="215" w:right="215"/>
                    <w:jc w:val="center"/>
                    <w:rPr>
                      <w:rFonts w:ascii="宋体" w:eastAsia="宋体" w:hAnsi="宋体" w:cs="宋体"/>
                      <w:sz w:val="47"/>
                      <w:szCs w:val="47"/>
                    </w:rPr>
                  </w:pPr>
                  <w:r>
                    <w:rPr>
                      <w:rFonts w:ascii="宋体" w:eastAsia="宋体" w:hAnsi="宋体" w:cs="宋体"/>
                      <w:color w:val="A5A5A5"/>
                      <w:spacing w:val="-275"/>
                      <w:sz w:val="47"/>
                      <w:szCs w:val="47"/>
                    </w:rPr>
                    <w:t>.</w:t>
                  </w:r>
                  <w:r>
                    <w:rPr>
                      <w:rFonts w:ascii="宋体" w:eastAsia="宋体" w:hAnsi="宋体" w:cs="宋体"/>
                      <w:color w:val="A5A5A5"/>
                      <w:position w:val="-5"/>
                      <w:sz w:val="47"/>
                      <w:szCs w:val="47"/>
                    </w:rPr>
                    <w:t>@</w:t>
                  </w:r>
                </w:p>
                <w:p w:rsidR="000B7B9A" w:rsidRDefault="000B7B9A" w:rsidP="000B7B9A">
                  <w:pPr>
                    <w:spacing w:line="204" w:lineRule="auto"/>
                    <w:ind w:left="120"/>
                    <w:jc w:val="center"/>
                    <w:rPr>
                      <w:rFonts w:ascii="宋体" w:eastAsia="宋体" w:hAnsi="宋体" w:cs="宋体"/>
                      <w:sz w:val="12"/>
                      <w:szCs w:val="12"/>
                    </w:rPr>
                  </w:pPr>
                  <w:r>
                    <w:rPr>
                      <w:rFonts w:ascii="宋体" w:eastAsia="宋体" w:hAnsi="宋体" w:cs="宋体"/>
                      <w:color w:val="908F8F"/>
                      <w:spacing w:val="-108"/>
                      <w:position w:val="1"/>
                      <w:sz w:val="12"/>
                      <w:szCs w:val="12"/>
                    </w:rPr>
                    <w:t>a</w:t>
                  </w:r>
                  <w:r>
                    <w:rPr>
                      <w:rFonts w:ascii="宋体" w:eastAsia="宋体" w:hAnsi="宋体" w:cs="宋体"/>
                      <w:color w:val="908F8F"/>
                      <w:spacing w:val="-117"/>
                      <w:sz w:val="14"/>
                      <w:szCs w:val="14"/>
                    </w:rPr>
                    <w:t>‘</w:t>
                  </w:r>
                  <w:r>
                    <w:rPr>
                      <w:rFonts w:ascii="宋体" w:eastAsia="宋体" w:hAnsi="宋体" w:cs="宋体"/>
                      <w:color w:val="908F8F"/>
                      <w:sz w:val="12"/>
                      <w:szCs w:val="12"/>
                    </w:rPr>
                    <w:t>4</w:t>
                  </w:r>
                </w:p>
                <w:p w:rsidR="000B7B9A" w:rsidRDefault="000B7B9A" w:rsidP="000B7B9A">
                  <w:pPr>
                    <w:spacing w:line="144" w:lineRule="auto"/>
                    <w:ind w:left="77"/>
                    <w:jc w:val="center"/>
                    <w:rPr>
                      <w:rFonts w:ascii="宋体" w:eastAsia="宋体" w:hAnsi="宋体" w:cs="宋体"/>
                      <w:sz w:val="12"/>
                      <w:szCs w:val="12"/>
                    </w:rPr>
                  </w:pPr>
                  <w:r>
                    <w:rPr>
                      <w:rFonts w:ascii="宋体" w:eastAsia="宋体" w:hAnsi="宋体" w:cs="宋体"/>
                      <w:color w:val="A5A5A5"/>
                      <w:spacing w:val="-189"/>
                      <w:position w:val="3"/>
                      <w:sz w:val="24"/>
                      <w:szCs w:val="24"/>
                    </w:rPr>
                    <w:t>.</w:t>
                  </w:r>
                  <w:r>
                    <w:rPr>
                      <w:rFonts w:ascii="宋体" w:eastAsia="宋体" w:hAnsi="宋体" w:cs="宋体"/>
                      <w:color w:val="A5A5A5"/>
                      <w:spacing w:val="-75"/>
                      <w:sz w:val="12"/>
                      <w:szCs w:val="12"/>
                    </w:rPr>
                    <w:t>a</w:t>
                  </w:r>
                  <w:r>
                    <w:rPr>
                      <w:rFonts w:ascii="宋体" w:eastAsia="宋体" w:hAnsi="宋体" w:cs="宋体"/>
                      <w:color w:val="A5A5A5"/>
                      <w:spacing w:val="-107"/>
                      <w:sz w:val="12"/>
                      <w:szCs w:val="12"/>
                    </w:rPr>
                    <w:t>u</w:t>
                  </w:r>
                  <w:r>
                    <w:rPr>
                      <w:rFonts w:ascii="宋体" w:eastAsia="宋体" w:hAnsi="宋体" w:cs="宋体"/>
                      <w:color w:val="A5A5A5"/>
                      <w:sz w:val="12"/>
                      <w:szCs w:val="12"/>
                    </w:rPr>
                    <w:t>v</w:t>
                  </w:r>
                </w:p>
              </w:txbxContent>
            </v:textbox>
            <w10:wrap anchorx="page"/>
          </v:shape>
        </w:pict>
      </w:r>
      <w:r w:rsidRPr="00035F6E">
        <w:rPr>
          <w:rFonts w:ascii="Microsoft JhengHei" w:eastAsia="Microsoft JhengHei" w:hAnsi="Microsoft JhengHei"/>
        </w:rPr>
        <w:pict>
          <v:shape id="_x0000_s4961" type="#_x0000_t202" style="position:absolute;left:0;text-align:left;margin-left:394.15pt;margin-top:-42.85pt;width:39.4pt;height:25.5pt;z-index:-251167744;mso-position-horizontal-relative:page" filled="f" stroked="f">
            <v:textbox style="layout-flow:vertical-ideographic" inset="0,0,0,0">
              <w:txbxContent>
                <w:p w:rsidR="000B7B9A" w:rsidRDefault="000B7B9A" w:rsidP="000B7B9A">
                  <w:pPr>
                    <w:spacing w:line="72" w:lineRule="auto"/>
                    <w:ind w:left="20"/>
                    <w:rPr>
                      <w:rFonts w:ascii="宋体" w:eastAsia="宋体" w:hAnsi="宋体" w:cs="宋体"/>
                      <w:sz w:val="47"/>
                      <w:szCs w:val="47"/>
                    </w:rPr>
                  </w:pPr>
                  <w:r>
                    <w:rPr>
                      <w:rFonts w:ascii="宋体" w:eastAsia="宋体" w:hAnsi="宋体" w:cs="宋体"/>
                      <w:color w:val="A5A5A5"/>
                      <w:sz w:val="47"/>
                      <w:szCs w:val="47"/>
                    </w:rPr>
                    <w:t>.</w:t>
                  </w:r>
                </w:p>
                <w:p w:rsidR="000B7B9A" w:rsidRDefault="000B7B9A" w:rsidP="000B7B9A">
                  <w:pPr>
                    <w:spacing w:line="96" w:lineRule="auto"/>
                    <w:ind w:left="290"/>
                    <w:rPr>
                      <w:rFonts w:ascii="宋体" w:eastAsia="宋体" w:hAnsi="宋体" w:cs="宋体"/>
                      <w:sz w:val="16"/>
                      <w:szCs w:val="16"/>
                    </w:rPr>
                  </w:pPr>
                  <w:r>
                    <w:rPr>
                      <w:rFonts w:ascii="宋体" w:eastAsia="宋体" w:hAnsi="宋体" w:cs="宋体"/>
                      <w:color w:val="908F8F"/>
                      <w:sz w:val="16"/>
                      <w:szCs w:val="16"/>
                    </w:rPr>
                    <w:t>2</w:t>
                  </w:r>
                </w:p>
                <w:p w:rsidR="000B7B9A" w:rsidRDefault="000B7B9A" w:rsidP="000B7B9A">
                  <w:pPr>
                    <w:spacing w:line="168" w:lineRule="auto"/>
                    <w:ind w:left="293"/>
                    <w:rPr>
                      <w:rFonts w:ascii="宋体" w:eastAsia="宋体" w:hAnsi="宋体" w:cs="宋体"/>
                      <w:sz w:val="14"/>
                      <w:szCs w:val="14"/>
                    </w:rPr>
                  </w:pPr>
                  <w:r>
                    <w:rPr>
                      <w:rFonts w:ascii="宋体" w:eastAsia="宋体" w:hAnsi="宋体" w:cs="宋体"/>
                      <w:color w:val="757576"/>
                      <w:sz w:val="14"/>
                      <w:szCs w:val="14"/>
                    </w:rPr>
                    <w:t>4</w:t>
                  </w:r>
                </w:p>
                <w:p w:rsidR="000B7B9A" w:rsidRDefault="000B7B9A" w:rsidP="000B7B9A">
                  <w:pPr>
                    <w:spacing w:line="84" w:lineRule="auto"/>
                    <w:ind w:left="290"/>
                    <w:rPr>
                      <w:rFonts w:ascii="宋体" w:eastAsia="宋体" w:hAnsi="宋体" w:cs="宋体"/>
                      <w:sz w:val="16"/>
                      <w:szCs w:val="16"/>
                    </w:rPr>
                  </w:pPr>
                  <w:r>
                    <w:rPr>
                      <w:rFonts w:ascii="宋体" w:eastAsia="宋体" w:hAnsi="宋体" w:cs="宋体"/>
                      <w:color w:val="A5A5A5"/>
                      <w:sz w:val="16"/>
                      <w:szCs w:val="16"/>
                    </w:rPr>
                    <w:t>2</w:t>
                  </w:r>
                </w:p>
                <w:p w:rsidR="000B7B9A" w:rsidRDefault="000B7B9A" w:rsidP="000B7B9A">
                  <w:pPr>
                    <w:spacing w:line="132" w:lineRule="auto"/>
                    <w:ind w:left="289"/>
                    <w:rPr>
                      <w:rFonts w:ascii="宋体" w:eastAsia="宋体" w:hAnsi="宋体" w:cs="宋体"/>
                      <w:sz w:val="16"/>
                      <w:szCs w:val="16"/>
                    </w:rPr>
                  </w:pPr>
                  <w:r>
                    <w:rPr>
                      <w:rFonts w:ascii="宋体" w:eastAsia="宋体" w:hAnsi="宋体" w:cs="宋体"/>
                      <w:color w:val="A5A5A5"/>
                      <w:sz w:val="16"/>
                      <w:szCs w:val="16"/>
                    </w:rPr>
                    <w:t>0</w:t>
                  </w:r>
                </w:p>
                <w:p w:rsidR="000B7B9A" w:rsidRDefault="000B7B9A" w:rsidP="000B7B9A">
                  <w:pPr>
                    <w:spacing w:line="96" w:lineRule="auto"/>
                    <w:ind w:left="290"/>
                    <w:rPr>
                      <w:rFonts w:ascii="宋体" w:eastAsia="宋体" w:hAnsi="宋体" w:cs="宋体"/>
                      <w:sz w:val="16"/>
                      <w:szCs w:val="16"/>
                    </w:rPr>
                  </w:pPr>
                  <w:r>
                    <w:rPr>
                      <w:rFonts w:ascii="宋体" w:eastAsia="宋体" w:hAnsi="宋体" w:cs="宋体"/>
                      <w:color w:val="A5A5A5"/>
                      <w:sz w:val="16"/>
                      <w:szCs w:val="16"/>
                    </w:rPr>
                    <w:t>2</w:t>
                  </w:r>
                </w:p>
              </w:txbxContent>
            </v:textbox>
            <w10:wrap anchorx="page"/>
          </v:shape>
        </w:pict>
      </w:r>
      <w:r w:rsidR="000B7B9A">
        <w:rPr>
          <w:rFonts w:ascii="宋体" w:eastAsia="宋体" w:hAnsi="宋体" w:cs="宋体"/>
          <w:color w:val="757576"/>
          <w:w w:val="95"/>
        </w:rPr>
        <w:t>集草</w:t>
      </w:r>
      <w:r w:rsidR="000B7B9A">
        <w:rPr>
          <w:rFonts w:ascii="宋体" w:eastAsia="宋体" w:hAnsi="宋体" w:cs="宋体"/>
          <w:color w:val="757576"/>
          <w:spacing w:val="20"/>
          <w:w w:val="95"/>
        </w:rPr>
        <w:t>草</w:t>
      </w:r>
      <w:r w:rsidR="000B7B9A">
        <w:rPr>
          <w:rFonts w:ascii="Arial" w:eastAsia="Arial" w:hAnsi="Arial" w:cs="Arial"/>
          <w:color w:val="49464A"/>
          <w:w w:val="95"/>
        </w:rPr>
        <w:t>Network</w:t>
      </w:r>
      <w:r w:rsidR="000B7B9A">
        <w:rPr>
          <w:rFonts w:ascii="Arial" w:eastAsia="Arial" w:hAnsi="Arial" w:cs="Arial"/>
          <w:color w:val="49464A"/>
          <w:spacing w:val="-1"/>
          <w:w w:val="95"/>
        </w:rPr>
        <w:t xml:space="preserve"> </w:t>
      </w:r>
      <w:r w:rsidR="000B7B9A">
        <w:rPr>
          <w:rFonts w:ascii="Arial" w:eastAsia="Arial" w:hAnsi="Arial" w:cs="Arial"/>
          <w:color w:val="5A575B"/>
          <w:w w:val="95"/>
        </w:rPr>
        <w:t>In</w:t>
      </w:r>
    </w:p>
    <w:p w:rsidR="000B7B9A" w:rsidRDefault="000B7B9A" w:rsidP="000B7B9A">
      <w:pPr>
        <w:spacing w:before="79"/>
        <w:ind w:left="894"/>
        <w:rPr>
          <w:rFonts w:ascii="Arial" w:eastAsia="Arial" w:hAnsi="Arial" w:cs="Arial"/>
          <w:sz w:val="11"/>
          <w:szCs w:val="11"/>
        </w:rPr>
      </w:pPr>
      <w:r>
        <w:rPr>
          <w:rFonts w:ascii="Arial" w:eastAsia="Arial" w:hAnsi="Arial" w:cs="Arial"/>
          <w:color w:val="C8C8C9"/>
          <w:w w:val="130"/>
          <w:sz w:val="11"/>
          <w:szCs w:val="11"/>
        </w:rPr>
        <w:t>IU</w:t>
      </w:r>
    </w:p>
    <w:p w:rsidR="000B7B9A" w:rsidRDefault="000B7B9A" w:rsidP="000B7B9A">
      <w:pPr>
        <w:spacing w:before="89" w:line="218" w:lineRule="auto"/>
        <w:ind w:left="1209" w:right="1819"/>
        <w:jc w:val="both"/>
        <w:rPr>
          <w:rFonts w:ascii="Arial" w:eastAsia="Arial" w:hAnsi="Arial" w:cs="Arial"/>
          <w:sz w:val="16"/>
          <w:szCs w:val="16"/>
        </w:rPr>
      </w:pPr>
      <w:r>
        <w:rPr>
          <w:rFonts w:eastAsiaTheme="minorHAnsi"/>
          <w:noProof/>
          <w:lang w:eastAsia="zh-CN"/>
        </w:rPr>
        <w:drawing>
          <wp:anchor distT="0" distB="0" distL="114300" distR="114300" simplePos="0" relativeHeight="252127232" behindDoc="1" locked="0" layoutInCell="1" allowOverlap="1">
            <wp:simplePos x="0" y="0"/>
            <wp:positionH relativeFrom="page">
              <wp:posOffset>6534150</wp:posOffset>
            </wp:positionH>
            <wp:positionV relativeFrom="paragraph">
              <wp:posOffset>128270</wp:posOffset>
            </wp:positionV>
            <wp:extent cx="1047750" cy="628650"/>
            <wp:effectExtent l="19050" t="0" r="0" b="0"/>
            <wp:wrapNone/>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pic:cNvPicPr>
                      <a:picLocks noChangeAspect="1" noChangeArrowheads="1"/>
                    </pic:cNvPicPr>
                  </pic:nvPicPr>
                  <pic:blipFill>
                    <a:blip r:embed="rId148"/>
                    <a:srcRect/>
                    <a:stretch>
                      <a:fillRect/>
                    </a:stretch>
                  </pic:blipFill>
                  <pic:spPr bwMode="auto">
                    <a:xfrm>
                      <a:off x="0" y="0"/>
                      <a:ext cx="1047750" cy="628650"/>
                    </a:xfrm>
                    <a:prstGeom prst="rect">
                      <a:avLst/>
                    </a:prstGeom>
                    <a:noFill/>
                  </pic:spPr>
                </pic:pic>
              </a:graphicData>
            </a:graphic>
          </wp:anchor>
        </w:drawing>
      </w:r>
      <w:r>
        <w:rPr>
          <w:rFonts w:ascii="Courier New" w:eastAsia="Courier New" w:hAnsi="Courier New" w:cs="Courier New"/>
          <w:color w:val="908F8F"/>
          <w:w w:val="90"/>
          <w:sz w:val="18"/>
          <w:szCs w:val="18"/>
        </w:rPr>
        <w:t>1SK</w:t>
      </w:r>
      <w:r>
        <w:rPr>
          <w:rFonts w:ascii="Courier New" w:eastAsia="Courier New" w:hAnsi="Courier New" w:cs="Courier New"/>
          <w:color w:val="908F8F"/>
          <w:spacing w:val="-34"/>
          <w:w w:val="90"/>
          <w:sz w:val="18"/>
          <w:szCs w:val="18"/>
        </w:rPr>
        <w:t>b</w:t>
      </w:r>
      <w:r>
        <w:rPr>
          <w:rFonts w:ascii="宋体" w:eastAsia="宋体" w:hAnsi="宋体" w:cs="宋体"/>
          <w:color w:val="908F8F"/>
          <w:w w:val="90"/>
          <w:sz w:val="13"/>
          <w:szCs w:val="13"/>
        </w:rPr>
        <w:t>地</w:t>
      </w:r>
      <w:r>
        <w:rPr>
          <w:rFonts w:ascii="宋体" w:eastAsia="宋体" w:hAnsi="宋体" w:cs="宋体"/>
          <w:color w:val="908F8F"/>
          <w:w w:val="73"/>
          <w:sz w:val="13"/>
          <w:szCs w:val="13"/>
        </w:rPr>
        <w:t xml:space="preserve"> </w:t>
      </w:r>
      <w:r>
        <w:rPr>
          <w:rFonts w:ascii="Times New Roman" w:eastAsia="Times New Roman" w:hAnsi="Times New Roman" w:cs="Times New Roman"/>
          <w:color w:val="908F8F"/>
          <w:w w:val="110"/>
          <w:sz w:val="17"/>
          <w:szCs w:val="17"/>
        </w:rPr>
        <w:t>'2</w:t>
      </w:r>
      <w:r>
        <w:rPr>
          <w:rFonts w:ascii="Times New Roman" w:eastAsia="Times New Roman" w:hAnsi="Times New Roman" w:cs="Times New Roman"/>
          <w:color w:val="908F8F"/>
          <w:spacing w:val="-2"/>
          <w:w w:val="110"/>
          <w:sz w:val="17"/>
          <w:szCs w:val="17"/>
        </w:rPr>
        <w:t>K</w:t>
      </w:r>
      <w:r>
        <w:rPr>
          <w:rFonts w:ascii="宋体" w:eastAsia="宋体" w:hAnsi="宋体" w:cs="宋体"/>
          <w:color w:val="908F8F"/>
          <w:w w:val="110"/>
          <w:sz w:val="13"/>
          <w:szCs w:val="13"/>
        </w:rPr>
        <w:t>峙</w:t>
      </w:r>
      <w:r>
        <w:rPr>
          <w:rFonts w:ascii="宋体" w:eastAsia="宋体" w:hAnsi="宋体" w:cs="宋体"/>
          <w:color w:val="908F8F"/>
          <w:w w:val="156"/>
          <w:sz w:val="13"/>
          <w:szCs w:val="13"/>
        </w:rPr>
        <w:t xml:space="preserve"> </w:t>
      </w:r>
      <w:r>
        <w:rPr>
          <w:rFonts w:ascii="Arial" w:eastAsia="Arial" w:hAnsi="Arial" w:cs="Arial"/>
          <w:color w:val="A5A5A5"/>
          <w:w w:val="110"/>
          <w:sz w:val="16"/>
          <w:szCs w:val="16"/>
        </w:rPr>
        <w:t>9</w:t>
      </w:r>
      <w:r>
        <w:rPr>
          <w:rFonts w:ascii="Arial" w:eastAsia="Arial" w:hAnsi="Arial" w:cs="Arial"/>
          <w:color w:val="A5A5A5"/>
          <w:spacing w:val="-5"/>
          <w:w w:val="110"/>
          <w:sz w:val="16"/>
          <w:szCs w:val="16"/>
        </w:rPr>
        <w:t>K</w:t>
      </w:r>
      <w:r>
        <w:rPr>
          <w:rFonts w:ascii="Arial" w:eastAsia="Arial" w:hAnsi="Arial" w:cs="Arial"/>
          <w:color w:val="A5A5A5"/>
          <w:w w:val="110"/>
          <w:sz w:val="16"/>
          <w:szCs w:val="16"/>
        </w:rPr>
        <w:t>....</w:t>
      </w:r>
    </w:p>
    <w:p w:rsidR="000B7B9A" w:rsidRDefault="000B7B9A" w:rsidP="000B7B9A">
      <w:pPr>
        <w:spacing w:line="183" w:lineRule="exact"/>
        <w:ind w:right="550"/>
        <w:jc w:val="center"/>
        <w:rPr>
          <w:rFonts w:ascii="Arial" w:eastAsia="Arial" w:hAnsi="Arial" w:cs="Arial"/>
          <w:sz w:val="16"/>
          <w:szCs w:val="16"/>
        </w:rPr>
      </w:pPr>
      <w:r>
        <w:rPr>
          <w:rFonts w:ascii="Arial" w:eastAsia="Arial" w:hAnsi="Arial" w:cs="Arial"/>
          <w:color w:val="A5A5A5"/>
          <w:w w:val="115"/>
          <w:sz w:val="16"/>
          <w:szCs w:val="16"/>
        </w:rPr>
        <w:t>6</w:t>
      </w:r>
      <w:r>
        <w:rPr>
          <w:rFonts w:ascii="Arial" w:eastAsia="Arial" w:hAnsi="Arial" w:cs="Arial"/>
          <w:color w:val="A5A5A5"/>
          <w:spacing w:val="-5"/>
          <w:w w:val="115"/>
          <w:sz w:val="16"/>
          <w:szCs w:val="16"/>
        </w:rPr>
        <w:t>K</w:t>
      </w:r>
      <w:r>
        <w:rPr>
          <w:rFonts w:ascii="Arial" w:eastAsia="Arial" w:hAnsi="Arial" w:cs="Arial"/>
          <w:color w:val="A5A5A5"/>
          <w:w w:val="115"/>
          <w:sz w:val="16"/>
          <w:szCs w:val="16"/>
        </w:rPr>
        <w:t>....</w:t>
      </w:r>
    </w:p>
    <w:p w:rsidR="000B7B9A" w:rsidRDefault="000B7B9A" w:rsidP="000B7B9A">
      <w:pPr>
        <w:spacing w:line="180" w:lineRule="exact"/>
        <w:ind w:right="559"/>
        <w:jc w:val="center"/>
        <w:rPr>
          <w:rFonts w:ascii="宋体" w:eastAsia="宋体" w:hAnsi="宋体" w:cs="宋体"/>
          <w:sz w:val="15"/>
          <w:szCs w:val="15"/>
        </w:rPr>
      </w:pPr>
      <w:r>
        <w:rPr>
          <w:rFonts w:ascii="Arial" w:eastAsia="Arial" w:hAnsi="Arial" w:cs="Arial"/>
          <w:color w:val="A5A5A5"/>
          <w:w w:val="90"/>
          <w:sz w:val="16"/>
          <w:szCs w:val="16"/>
        </w:rPr>
        <w:t>3</w:t>
      </w:r>
      <w:r>
        <w:rPr>
          <w:rFonts w:ascii="Arial" w:eastAsia="Arial" w:hAnsi="Arial" w:cs="Arial"/>
          <w:color w:val="A5A5A5"/>
          <w:spacing w:val="-30"/>
          <w:w w:val="90"/>
          <w:sz w:val="16"/>
          <w:szCs w:val="16"/>
        </w:rPr>
        <w:t xml:space="preserve"> </w:t>
      </w:r>
      <w:r>
        <w:rPr>
          <w:rFonts w:ascii="Arial" w:eastAsia="Arial" w:hAnsi="Arial" w:cs="Arial"/>
          <w:color w:val="908F8F"/>
          <w:spacing w:val="-10"/>
          <w:w w:val="90"/>
          <w:sz w:val="16"/>
          <w:szCs w:val="16"/>
        </w:rPr>
        <w:t>K</w:t>
      </w:r>
      <w:r>
        <w:rPr>
          <w:rFonts w:ascii="宋体" w:eastAsia="宋体" w:hAnsi="宋体" w:cs="宋体"/>
          <w:color w:val="908F8F"/>
          <w:w w:val="90"/>
          <w:sz w:val="15"/>
          <w:szCs w:val="15"/>
        </w:rPr>
        <w:t>bIS</w:t>
      </w:r>
    </w:p>
    <w:p w:rsidR="000B7B9A" w:rsidRDefault="000B7B9A" w:rsidP="000B7B9A">
      <w:pPr>
        <w:spacing w:line="161" w:lineRule="exact"/>
        <w:ind w:right="576"/>
        <w:jc w:val="center"/>
        <w:rPr>
          <w:rFonts w:ascii="宋体" w:eastAsia="宋体" w:hAnsi="宋体" w:cs="宋体"/>
          <w:sz w:val="13"/>
          <w:szCs w:val="13"/>
        </w:rPr>
      </w:pPr>
      <w:r>
        <w:rPr>
          <w:rFonts w:ascii="Arial" w:eastAsia="Arial" w:hAnsi="Arial" w:cs="Arial"/>
          <w:color w:val="A5A5A5"/>
          <w:w w:val="115"/>
          <w:sz w:val="16"/>
          <w:szCs w:val="16"/>
        </w:rPr>
        <w:t>O</w:t>
      </w:r>
      <w:r>
        <w:rPr>
          <w:rFonts w:ascii="Arial" w:eastAsia="Arial" w:hAnsi="Arial" w:cs="Arial"/>
          <w:color w:val="A5A5A5"/>
          <w:spacing w:val="-18"/>
          <w:w w:val="115"/>
          <w:sz w:val="16"/>
          <w:szCs w:val="16"/>
        </w:rPr>
        <w:t>K</w:t>
      </w:r>
      <w:r>
        <w:rPr>
          <w:rFonts w:ascii="宋体" w:eastAsia="宋体" w:hAnsi="宋体" w:cs="宋体"/>
          <w:color w:val="A5A5A5"/>
          <w:w w:val="115"/>
          <w:sz w:val="13"/>
          <w:szCs w:val="13"/>
        </w:rPr>
        <w:t>地</w:t>
      </w:r>
    </w:p>
    <w:p w:rsidR="000B7B9A" w:rsidRDefault="000B7B9A" w:rsidP="000B7B9A">
      <w:pPr>
        <w:spacing w:line="215" w:lineRule="exact"/>
        <w:ind w:left="1704"/>
        <w:rPr>
          <w:rFonts w:ascii="Times New Roman" w:eastAsia="Times New Roman" w:hAnsi="Times New Roman" w:cs="Times New Roman"/>
          <w:sz w:val="16"/>
          <w:szCs w:val="16"/>
        </w:rPr>
      </w:pPr>
      <w:r>
        <w:rPr>
          <w:rFonts w:ascii="Times New Roman" w:eastAsia="Times New Roman" w:hAnsi="Times New Roman" w:cs="Times New Roman"/>
          <w:color w:val="A5A5A5"/>
          <w:w w:val="105"/>
          <w:sz w:val="23"/>
          <w:szCs w:val="23"/>
        </w:rPr>
        <w:t>o</w:t>
      </w:r>
      <w:r>
        <w:rPr>
          <w:rFonts w:ascii="Times New Roman" w:eastAsia="Times New Roman" w:hAnsi="Times New Roman" w:cs="Times New Roman"/>
          <w:color w:val="A5A5A5"/>
          <w:spacing w:val="51"/>
          <w:w w:val="105"/>
          <w:sz w:val="23"/>
          <w:szCs w:val="23"/>
        </w:rPr>
        <w:t xml:space="preserve"> </w:t>
      </w:r>
      <w:r>
        <w:rPr>
          <w:rFonts w:ascii="Times New Roman" w:eastAsia="Times New Roman" w:hAnsi="Times New Roman" w:cs="Times New Roman"/>
          <w:color w:val="908F8F"/>
          <w:w w:val="105"/>
          <w:sz w:val="23"/>
          <w:szCs w:val="23"/>
        </w:rPr>
        <w:t>"</w:t>
      </w:r>
      <w:r>
        <w:rPr>
          <w:rFonts w:ascii="Times New Roman" w:eastAsia="Times New Roman" w:hAnsi="Times New Roman" w:cs="Times New Roman"/>
          <w:color w:val="908F8F"/>
          <w:spacing w:val="48"/>
          <w:w w:val="105"/>
          <w:sz w:val="23"/>
          <w:szCs w:val="23"/>
        </w:rPr>
        <w:t xml:space="preserve"> </w:t>
      </w:r>
      <w:r>
        <w:rPr>
          <w:rFonts w:ascii="Times New Roman" w:eastAsia="Times New Roman" w:hAnsi="Times New Roman" w:cs="Times New Roman"/>
          <w:color w:val="A5A5A5"/>
          <w:w w:val="125"/>
          <w:sz w:val="16"/>
          <w:szCs w:val="16"/>
        </w:rPr>
        <w:t>8</w:t>
      </w:r>
      <w:r>
        <w:rPr>
          <w:rFonts w:ascii="Times New Roman" w:eastAsia="Times New Roman" w:hAnsi="Times New Roman" w:cs="Times New Roman"/>
          <w:color w:val="A5A5A5"/>
          <w:spacing w:val="22"/>
          <w:w w:val="125"/>
          <w:sz w:val="16"/>
          <w:szCs w:val="16"/>
        </w:rPr>
        <w:t xml:space="preserve"> </w:t>
      </w:r>
      <w:r>
        <w:rPr>
          <w:rFonts w:ascii="Times New Roman" w:eastAsia="Times New Roman" w:hAnsi="Times New Roman" w:cs="Times New Roman"/>
          <w:color w:val="A5A5A5"/>
          <w:w w:val="105"/>
          <w:sz w:val="16"/>
          <w:szCs w:val="16"/>
        </w:rPr>
        <w:t>12</w:t>
      </w:r>
      <w:r>
        <w:rPr>
          <w:rFonts w:ascii="Times New Roman" w:eastAsia="Times New Roman" w:hAnsi="Times New Roman" w:cs="Times New Roman"/>
          <w:color w:val="A5A5A5"/>
          <w:spacing w:val="21"/>
          <w:w w:val="105"/>
          <w:sz w:val="16"/>
          <w:szCs w:val="16"/>
        </w:rPr>
        <w:t xml:space="preserve"> </w:t>
      </w:r>
      <w:r>
        <w:rPr>
          <w:rFonts w:ascii="Times New Roman" w:eastAsia="Times New Roman" w:hAnsi="Times New Roman" w:cs="Times New Roman"/>
          <w:color w:val="908F8F"/>
          <w:w w:val="105"/>
          <w:sz w:val="16"/>
          <w:szCs w:val="16"/>
        </w:rPr>
        <w:t>18</w:t>
      </w:r>
      <w:r>
        <w:rPr>
          <w:rFonts w:ascii="Times New Roman" w:eastAsia="Times New Roman" w:hAnsi="Times New Roman" w:cs="Times New Roman"/>
          <w:color w:val="908F8F"/>
          <w:spacing w:val="-12"/>
          <w:w w:val="105"/>
          <w:sz w:val="16"/>
          <w:szCs w:val="16"/>
        </w:rPr>
        <w:t xml:space="preserve"> </w:t>
      </w:r>
      <w:r>
        <w:rPr>
          <w:rFonts w:ascii="Times New Roman" w:eastAsia="Times New Roman" w:hAnsi="Times New Roman" w:cs="Times New Roman"/>
          <w:color w:val="A5A5A5"/>
          <w:w w:val="105"/>
          <w:sz w:val="16"/>
          <w:szCs w:val="16"/>
        </w:rPr>
        <w:t>20</w:t>
      </w:r>
      <w:r>
        <w:rPr>
          <w:rFonts w:ascii="Times New Roman" w:eastAsia="Times New Roman" w:hAnsi="Times New Roman" w:cs="Times New Roman"/>
          <w:color w:val="A5A5A5"/>
          <w:spacing w:val="7"/>
          <w:w w:val="105"/>
          <w:sz w:val="16"/>
          <w:szCs w:val="16"/>
        </w:rPr>
        <w:t xml:space="preserve"> </w:t>
      </w:r>
      <w:r>
        <w:rPr>
          <w:rFonts w:ascii="Times New Roman" w:eastAsia="Times New Roman" w:hAnsi="Times New Roman" w:cs="Times New Roman"/>
          <w:color w:val="A5A5A5"/>
          <w:w w:val="85"/>
          <w:sz w:val="16"/>
          <w:szCs w:val="16"/>
        </w:rPr>
        <w:t>201</w:t>
      </w:r>
      <w:r>
        <w:rPr>
          <w:rFonts w:ascii="Times New Roman" w:eastAsia="Times New Roman" w:hAnsi="Times New Roman" w:cs="Times New Roman"/>
          <w:color w:val="A5A5A5"/>
          <w:spacing w:val="25"/>
          <w:w w:val="85"/>
          <w:sz w:val="16"/>
          <w:szCs w:val="16"/>
        </w:rPr>
        <w:t xml:space="preserve"> </w:t>
      </w:r>
      <w:r>
        <w:rPr>
          <w:rFonts w:ascii="Times New Roman" w:eastAsia="Times New Roman" w:hAnsi="Times New Roman" w:cs="Times New Roman"/>
          <w:color w:val="A5A5A5"/>
          <w:w w:val="105"/>
          <w:sz w:val="16"/>
          <w:szCs w:val="16"/>
        </w:rPr>
        <w:t>28</w:t>
      </w:r>
    </w:p>
    <w:p w:rsidR="000B7B9A" w:rsidRDefault="000B7B9A" w:rsidP="000B7B9A">
      <w:pPr>
        <w:spacing w:line="215" w:lineRule="exact"/>
        <w:rPr>
          <w:rFonts w:ascii="Times New Roman" w:eastAsia="Times New Roman" w:hAnsi="Times New Roman" w:cs="Times New Roman"/>
          <w:sz w:val="16"/>
          <w:szCs w:val="16"/>
        </w:rPr>
        <w:sectPr w:rsidR="000B7B9A">
          <w:type w:val="continuous"/>
          <w:pgSz w:w="12240" w:h="15840"/>
          <w:pgMar w:top="1480" w:right="160" w:bottom="280" w:left="0" w:header="720" w:footer="720" w:gutter="0"/>
          <w:cols w:num="5" w:space="720" w:equalWidth="0">
            <w:col w:w="3506" w:space="40"/>
            <w:col w:w="2266" w:space="40"/>
            <w:col w:w="1278" w:space="40"/>
            <w:col w:w="1363" w:space="40"/>
            <w:col w:w="3507"/>
          </w:cols>
        </w:sectPr>
      </w:pPr>
    </w:p>
    <w:p w:rsidR="000B7B9A" w:rsidRDefault="00035F6E" w:rsidP="000B7B9A">
      <w:pPr>
        <w:spacing w:line="731" w:lineRule="exact"/>
        <w:ind w:left="1980"/>
        <w:rPr>
          <w:rFonts w:ascii="Arial" w:eastAsia="Arial" w:hAnsi="Arial" w:cs="Arial"/>
          <w:sz w:val="35"/>
          <w:szCs w:val="35"/>
        </w:rPr>
      </w:pPr>
      <w:r w:rsidRPr="00035F6E">
        <w:rPr>
          <w:rFonts w:eastAsiaTheme="minorHAnsi"/>
        </w:rPr>
        <w:lastRenderedPageBreak/>
        <w:pict>
          <v:group id="_x0000_s4940" style="position:absolute;left:0;text-align:left;margin-left:96pt;margin-top:48.9pt;width:516pt;height:.1pt;z-index:-251185152;mso-position-horizontal-relative:page" coordorigin="1920,978" coordsize="10320,2">
            <v:shape id="_x0000_s4941" style="position:absolute;left:1920;top:978;width:10320;height:2" coordorigin="1920,978" coordsize="10320,0" path="m1920,978r10320,e" filled="f" strokecolor="#b4bcc4">
              <v:path arrowok="t"/>
            </v:shape>
            <w10:wrap anchorx="page"/>
          </v:group>
        </w:pict>
      </w:r>
      <w:r w:rsidR="000B7B9A">
        <w:rPr>
          <w:rFonts w:ascii="宋体" w:eastAsia="宋体" w:hAnsi="宋体" w:cs="宋体"/>
          <w:color w:val="D68963"/>
          <w:spacing w:val="29"/>
          <w:w w:val="125"/>
          <w:sz w:val="54"/>
          <w:szCs w:val="54"/>
        </w:rPr>
        <w:t>幸</w:t>
      </w:r>
      <w:r w:rsidR="000B7B9A">
        <w:rPr>
          <w:rFonts w:ascii="Arial" w:eastAsia="Arial" w:hAnsi="Arial" w:cs="Arial"/>
          <w:color w:val="151012"/>
          <w:spacing w:val="-41"/>
          <w:w w:val="125"/>
          <w:sz w:val="35"/>
          <w:szCs w:val="35"/>
        </w:rPr>
        <w:t>S</w:t>
      </w:r>
      <w:r w:rsidR="000B7B9A">
        <w:rPr>
          <w:rFonts w:ascii="宋体" w:eastAsia="宋体" w:hAnsi="宋体" w:cs="宋体"/>
          <w:color w:val="151012"/>
          <w:spacing w:val="-51"/>
          <w:w w:val="125"/>
          <w:sz w:val="31"/>
          <w:szCs w:val="31"/>
        </w:rPr>
        <w:t>町</w:t>
      </w:r>
      <w:r w:rsidR="000B7B9A">
        <w:rPr>
          <w:rFonts w:ascii="Arial" w:eastAsia="Arial" w:hAnsi="Arial" w:cs="Arial"/>
          <w:color w:val="151012"/>
          <w:w w:val="125"/>
          <w:sz w:val="35"/>
          <w:szCs w:val="35"/>
        </w:rPr>
        <w:t>ωia</w:t>
      </w:r>
      <w:r w:rsidR="000B7B9A">
        <w:rPr>
          <w:rFonts w:ascii="Arial" w:eastAsia="Arial" w:hAnsi="Arial" w:cs="Arial"/>
          <w:color w:val="CA6437"/>
          <w:w w:val="125"/>
          <w:sz w:val="35"/>
          <w:szCs w:val="35"/>
        </w:rPr>
        <w:t>DB</w:t>
      </w:r>
    </w:p>
    <w:p w:rsidR="000B7B9A" w:rsidRDefault="000B7B9A" w:rsidP="000B7B9A">
      <w:pPr>
        <w:spacing w:line="731" w:lineRule="exact"/>
        <w:rPr>
          <w:rFonts w:ascii="Arial" w:eastAsia="Arial" w:hAnsi="Arial" w:cs="Arial"/>
          <w:sz w:val="35"/>
          <w:szCs w:val="35"/>
        </w:rPr>
        <w:sectPr w:rsidR="000B7B9A">
          <w:type w:val="continuous"/>
          <w:pgSz w:w="12240" w:h="15840"/>
          <w:pgMar w:top="1480" w:right="160" w:bottom="280" w:left="0" w:header="720" w:footer="720" w:gutter="0"/>
          <w:cols w:space="720"/>
        </w:sectPr>
      </w:pPr>
    </w:p>
    <w:p w:rsidR="000B7B9A" w:rsidRDefault="000B7B9A" w:rsidP="000B7B9A">
      <w:pPr>
        <w:spacing w:before="4" w:line="130" w:lineRule="exact"/>
        <w:rPr>
          <w:sz w:val="13"/>
          <w:szCs w:val="13"/>
        </w:rPr>
      </w:pPr>
    </w:p>
    <w:p w:rsidR="000B7B9A" w:rsidRDefault="000B7B9A" w:rsidP="000B7B9A">
      <w:pPr>
        <w:pStyle w:val="BodyText"/>
        <w:spacing w:before="55" w:line="167" w:lineRule="auto"/>
        <w:rPr>
          <w:lang w:eastAsia="zh-CN"/>
        </w:rPr>
      </w:pPr>
      <w:r>
        <w:rPr>
          <w:lang w:eastAsia="zh-CN"/>
        </w:rPr>
        <w:t>9.4</w:t>
      </w:r>
      <w:r>
        <w:rPr>
          <w:spacing w:val="-19"/>
          <w:lang w:eastAsia="zh-CN"/>
        </w:rPr>
        <w:t xml:space="preserve"> </w:t>
      </w:r>
      <w:r>
        <w:rPr>
          <w:lang w:eastAsia="zh-CN"/>
        </w:rPr>
        <w:t>主页右边的</w:t>
      </w:r>
      <w:r>
        <w:rPr>
          <w:spacing w:val="-19"/>
          <w:lang w:eastAsia="zh-CN"/>
        </w:rPr>
        <w:t xml:space="preserve"> </w:t>
      </w:r>
      <w:r>
        <w:rPr>
          <w:lang w:eastAsia="zh-CN"/>
        </w:rPr>
        <w:t>&lt;实时监控&gt;，监控集群的平均</w:t>
      </w:r>
      <w:r>
        <w:rPr>
          <w:spacing w:val="-19"/>
          <w:lang w:eastAsia="zh-CN"/>
        </w:rPr>
        <w:t xml:space="preserve"> </w:t>
      </w:r>
      <w:r>
        <w:rPr>
          <w:lang w:eastAsia="zh-CN"/>
        </w:rPr>
        <w:t>CPU</w:t>
      </w:r>
      <w:r>
        <w:rPr>
          <w:spacing w:val="-18"/>
          <w:lang w:eastAsia="zh-CN"/>
        </w:rPr>
        <w:t xml:space="preserve"> </w:t>
      </w:r>
      <w:r>
        <w:rPr>
          <w:lang w:eastAsia="zh-CN"/>
        </w:rPr>
        <w:t>使用率，</w:t>
      </w:r>
      <w:r>
        <w:rPr>
          <w:spacing w:val="-19"/>
          <w:lang w:eastAsia="zh-CN"/>
        </w:rPr>
        <w:t xml:space="preserve"> </w:t>
      </w:r>
      <w:r>
        <w:rPr>
          <w:lang w:eastAsia="zh-CN"/>
        </w:rPr>
        <w:t>平均内存使用率，</w:t>
      </w:r>
      <w:r>
        <w:rPr>
          <w:spacing w:val="-19"/>
          <w:lang w:eastAsia="zh-CN"/>
        </w:rPr>
        <w:t xml:space="preserve"> </w:t>
      </w:r>
      <w:r>
        <w:rPr>
          <w:lang w:eastAsia="zh-CN"/>
        </w:rPr>
        <w:t>平均磁盘使用率，网络入 口流量，网络出口流量，网络每秒接收数据包个数，网络每秒发送数据包个数；</w:t>
      </w:r>
    </w:p>
    <w:p w:rsidR="000B7B9A" w:rsidRDefault="000B7B9A" w:rsidP="000B7B9A">
      <w:pPr>
        <w:spacing w:before="2" w:line="170" w:lineRule="exact"/>
        <w:rPr>
          <w:sz w:val="17"/>
          <w:szCs w:val="17"/>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3713480"/>
            <wp:effectExtent l="1905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9"/>
                    <a:srcRect/>
                    <a:stretch>
                      <a:fillRect/>
                    </a:stretch>
                  </pic:blipFill>
                  <pic:spPr bwMode="auto">
                    <a:xfrm>
                      <a:off x="0" y="0"/>
                      <a:ext cx="6551930" cy="3713480"/>
                    </a:xfrm>
                    <a:prstGeom prst="rect">
                      <a:avLst/>
                    </a:prstGeom>
                    <a:noFill/>
                    <a:ln w="9525">
                      <a:noFill/>
                      <a:miter lim="800000"/>
                      <a:headEnd/>
                      <a:tailEnd/>
                    </a:ln>
                  </pic:spPr>
                </pic:pic>
              </a:graphicData>
            </a:graphic>
          </wp:inline>
        </w:drawing>
      </w:r>
    </w:p>
    <w:p w:rsidR="000B7B9A" w:rsidRDefault="000B7B9A" w:rsidP="000B7B9A">
      <w:pPr>
        <w:pStyle w:val="BodyText"/>
        <w:spacing w:before="67"/>
        <w:rPr>
          <w:lang w:eastAsia="zh-CN"/>
        </w:rPr>
      </w:pPr>
      <w:r>
        <w:rPr>
          <w:w w:val="95"/>
          <w:lang w:eastAsia="zh-CN"/>
        </w:rPr>
        <w:t>9.5</w:t>
      </w:r>
      <w:r>
        <w:rPr>
          <w:spacing w:val="40"/>
          <w:w w:val="95"/>
          <w:lang w:eastAsia="zh-CN"/>
        </w:rPr>
        <w:t xml:space="preserve"> </w:t>
      </w:r>
      <w:r>
        <w:rPr>
          <w:w w:val="95"/>
          <w:lang w:eastAsia="zh-CN"/>
        </w:rPr>
        <w:t>点击表格</w:t>
      </w:r>
      <w:r>
        <w:rPr>
          <w:spacing w:val="41"/>
          <w:w w:val="95"/>
          <w:lang w:eastAsia="zh-CN"/>
        </w:rPr>
        <w:t xml:space="preserve"> </w:t>
      </w:r>
      <w:r>
        <w:rPr>
          <w:w w:val="95"/>
          <w:lang w:eastAsia="zh-CN"/>
        </w:rPr>
        <w:t>&lt;主机&gt;，查看主机列表；</w:t>
      </w:r>
    </w:p>
    <w:p w:rsidR="000B7B9A" w:rsidRDefault="000B7B9A" w:rsidP="000B7B9A">
      <w:pPr>
        <w:rPr>
          <w:lang w:eastAsia="zh-CN"/>
        </w:rPr>
        <w:sectPr w:rsidR="000B7B9A">
          <w:headerReference w:type="even" r:id="rId150"/>
          <w:headerReference w:type="default" r:id="rId151"/>
          <w:pgSz w:w="12240" w:h="15840"/>
          <w:pgMar w:top="900" w:right="0" w:bottom="280" w:left="700" w:header="713" w:footer="0" w:gutter="0"/>
          <w:pgNumType w:start="46"/>
          <w:cols w:space="720"/>
        </w:sectPr>
      </w:pPr>
    </w:p>
    <w:p w:rsidR="000B7B9A" w:rsidRDefault="00035F6E" w:rsidP="000B7B9A">
      <w:pPr>
        <w:spacing w:before="58"/>
        <w:ind w:left="185"/>
        <w:rPr>
          <w:rFonts w:ascii="宋体" w:eastAsia="宋体" w:hAnsi="宋体" w:cs="宋体"/>
          <w:sz w:val="19"/>
          <w:szCs w:val="19"/>
          <w:lang w:eastAsia="zh-CN"/>
        </w:rPr>
      </w:pPr>
      <w:r w:rsidRPr="00035F6E">
        <w:rPr>
          <w:rFonts w:eastAsiaTheme="minorHAnsi"/>
        </w:rPr>
        <w:lastRenderedPageBreak/>
        <w:pict>
          <v:group id="_x0000_s4986" style="position:absolute;left:0;text-align:left;margin-left:92.95pt;margin-top:1.25pt;width:6.6pt;height:32.6pt;z-index:-251156480;mso-position-horizontal-relative:page" coordorigin="1859,25" coordsize="132,652">
            <v:shape id="_x0000_s4987" style="position:absolute;left:1859;top:25;width:132;height:652" coordorigin="1859,25" coordsize="132,652" path="m1859,25r132,l1991,677r-132,l1859,25xe" fillcolor="#2f73c7" stroked="f">
              <v:path arrowok="t"/>
            </v:shape>
            <w10:wrap anchorx="page"/>
          </v:group>
        </w:pict>
      </w:r>
      <w:r w:rsidRPr="00035F6E">
        <w:rPr>
          <w:rFonts w:eastAsiaTheme="minorHAnsi"/>
        </w:rPr>
        <w:pict>
          <v:group id="_x0000_s4988" style="position:absolute;left:0;text-align:left;margin-left:208.6pt;margin-top:17.7pt;width:16pt;height:9.55pt;z-index:-251155456;mso-position-horizontal-relative:page" coordorigin="4172,354" coordsize="320,191">
            <v:shape id="_x0000_s4989" style="position:absolute;left:4172;top:354;width:320;height:191" coordorigin="4172,354" coordsize="320,191" path="m4172,354r321,l4493,545r-321,l4172,354xe" fillcolor="#2f73c7" stroked="f">
              <v:path arrowok="t"/>
            </v:shape>
            <w10:wrap anchorx="page"/>
          </v:group>
        </w:pict>
      </w:r>
      <w:r w:rsidR="000B7B9A">
        <w:rPr>
          <w:rFonts w:ascii="Arial" w:eastAsia="Arial" w:hAnsi="Arial" w:cs="Arial"/>
          <w:color w:val="CBDAEE"/>
          <w:w w:val="125"/>
          <w:sz w:val="49"/>
          <w:szCs w:val="49"/>
          <w:lang w:eastAsia="zh-CN"/>
        </w:rPr>
        <w:t>I</w:t>
      </w:r>
      <w:r w:rsidR="000B7B9A">
        <w:rPr>
          <w:rFonts w:ascii="Arial" w:eastAsia="Arial" w:hAnsi="Arial" w:cs="Arial"/>
          <w:color w:val="CBDAEE"/>
          <w:spacing w:val="-126"/>
          <w:w w:val="125"/>
          <w:sz w:val="49"/>
          <w:szCs w:val="49"/>
          <w:lang w:eastAsia="zh-CN"/>
        </w:rPr>
        <w:t xml:space="preserve"> </w:t>
      </w:r>
      <w:r w:rsidR="000B7B9A">
        <w:rPr>
          <w:rFonts w:ascii="宋体" w:eastAsia="宋体" w:hAnsi="宋体" w:cs="宋体"/>
          <w:color w:val="97C5F2"/>
          <w:w w:val="185"/>
          <w:sz w:val="19"/>
          <w:szCs w:val="19"/>
          <w:lang w:eastAsia="zh-CN"/>
        </w:rPr>
        <w:t>到调引导帮助</w:t>
      </w:r>
      <w:r w:rsidR="000B7B9A">
        <w:rPr>
          <w:rFonts w:ascii="宋体" w:eastAsia="宋体" w:hAnsi="宋体" w:cs="宋体"/>
          <w:color w:val="97C5F2"/>
          <w:spacing w:val="-165"/>
          <w:w w:val="185"/>
          <w:sz w:val="19"/>
          <w:szCs w:val="19"/>
          <w:lang w:eastAsia="zh-CN"/>
        </w:rPr>
        <w:t xml:space="preserve"> </w:t>
      </w:r>
      <w:r w:rsidR="000B7B9A">
        <w:rPr>
          <w:rFonts w:ascii="宋体" w:eastAsia="宋体" w:hAnsi="宋体" w:cs="宋体"/>
          <w:color w:val="D1EFFA"/>
          <w:w w:val="275"/>
          <w:sz w:val="19"/>
          <w:szCs w:val="19"/>
          <w:lang w:eastAsia="zh-CN"/>
        </w:rPr>
        <w:t>.</w:t>
      </w:r>
    </w:p>
    <w:p w:rsidR="000B7B9A" w:rsidRDefault="000B7B9A" w:rsidP="000B7B9A">
      <w:pPr>
        <w:spacing w:before="61"/>
        <w:ind w:left="455"/>
        <w:rPr>
          <w:rFonts w:ascii="宋体" w:eastAsia="宋体" w:hAnsi="宋体" w:cs="宋体"/>
          <w:sz w:val="18"/>
          <w:szCs w:val="18"/>
          <w:lang w:eastAsia="zh-CN"/>
        </w:rPr>
      </w:pPr>
      <w:r>
        <w:rPr>
          <w:rFonts w:ascii="宋体" w:eastAsia="宋体" w:hAnsi="宋体" w:cs="宋体"/>
          <w:w w:val="85"/>
          <w:sz w:val="18"/>
          <w:szCs w:val="18"/>
          <w:lang w:eastAsia="zh-CN"/>
        </w:rPr>
        <w:t>'喳</w:t>
      </w:r>
      <w:r>
        <w:rPr>
          <w:rFonts w:ascii="宋体" w:eastAsia="宋体" w:hAnsi="宋体" w:cs="宋体"/>
          <w:spacing w:val="-64"/>
          <w:w w:val="85"/>
          <w:sz w:val="18"/>
          <w:szCs w:val="18"/>
          <w:lang w:eastAsia="zh-CN"/>
        </w:rPr>
        <w:t xml:space="preserve"> </w:t>
      </w:r>
      <w:r>
        <w:rPr>
          <w:rFonts w:ascii="宋体" w:eastAsia="宋体" w:hAnsi="宋体" w:cs="宋体"/>
          <w:color w:val="868585"/>
          <w:sz w:val="18"/>
          <w:szCs w:val="18"/>
          <w:lang w:eastAsia="zh-CN"/>
        </w:rPr>
        <w:t>软</w:t>
      </w:r>
    </w:p>
    <w:p w:rsidR="000B7B9A" w:rsidRDefault="000B7B9A" w:rsidP="000B7B9A">
      <w:pPr>
        <w:spacing w:before="1" w:line="240" w:lineRule="exact"/>
        <w:rPr>
          <w:sz w:val="24"/>
          <w:szCs w:val="24"/>
          <w:lang w:eastAsia="zh-CN"/>
        </w:rPr>
      </w:pPr>
    </w:p>
    <w:p w:rsidR="000B7B9A" w:rsidRDefault="000B7B9A" w:rsidP="000B7B9A">
      <w:pPr>
        <w:spacing w:line="240" w:lineRule="exact"/>
        <w:rPr>
          <w:sz w:val="24"/>
          <w:szCs w:val="24"/>
          <w:lang w:eastAsia="zh-CN"/>
        </w:rPr>
        <w:sectPr w:rsidR="000B7B9A">
          <w:pgSz w:w="12240" w:h="15840"/>
          <w:pgMar w:top="900" w:right="20" w:bottom="280" w:left="1720" w:header="707" w:footer="0" w:gutter="0"/>
          <w:cols w:space="720"/>
        </w:sectPr>
      </w:pPr>
    </w:p>
    <w:p w:rsidR="000B7B9A" w:rsidRDefault="000B7B9A" w:rsidP="000B7B9A">
      <w:pPr>
        <w:spacing w:line="320" w:lineRule="exact"/>
        <w:ind w:left="470"/>
        <w:rPr>
          <w:rFonts w:ascii="宋体" w:eastAsia="宋体" w:hAnsi="宋体" w:cs="宋体"/>
          <w:lang w:eastAsia="zh-CN"/>
        </w:rPr>
      </w:pPr>
      <w:r>
        <w:rPr>
          <w:rFonts w:ascii="宋体" w:eastAsia="宋体" w:hAnsi="宋体" w:cs="宋体"/>
          <w:color w:val="3F3C42"/>
          <w:w w:val="110"/>
          <w:lang w:eastAsia="zh-CN"/>
        </w:rPr>
        <w:lastRenderedPageBreak/>
        <w:t>状</w:t>
      </w:r>
      <w:r>
        <w:rPr>
          <w:rFonts w:ascii="宋体" w:eastAsia="宋体" w:hAnsi="宋体" w:cs="宋体"/>
          <w:color w:val="595457"/>
          <w:w w:val="110"/>
          <w:lang w:eastAsia="zh-CN"/>
        </w:rPr>
        <w:t>态</w:t>
      </w:r>
    </w:p>
    <w:p w:rsidR="000B7B9A" w:rsidRDefault="000B7B9A" w:rsidP="000B7B9A">
      <w:pPr>
        <w:spacing w:before="4" w:line="170" w:lineRule="exact"/>
        <w:rPr>
          <w:sz w:val="17"/>
          <w:szCs w:val="17"/>
          <w:lang w:eastAsia="zh-CN"/>
        </w:rPr>
      </w:pPr>
    </w:p>
    <w:p w:rsidR="00606508" w:rsidRDefault="000B7B9A">
      <w:pPr>
        <w:numPr>
          <w:ilvl w:val="0"/>
          <w:numId w:val="51"/>
        </w:numPr>
        <w:tabs>
          <w:tab w:val="left" w:pos="650"/>
        </w:tabs>
        <w:ind w:left="650"/>
        <w:rPr>
          <w:rFonts w:ascii="Times New Roman" w:eastAsia="Times New Roman" w:hAnsi="Times New Roman" w:cs="Times New Roman"/>
          <w:sz w:val="18"/>
          <w:szCs w:val="18"/>
        </w:rPr>
      </w:pPr>
      <w:r>
        <w:rPr>
          <w:rFonts w:ascii="Times New Roman" w:eastAsia="Times New Roman" w:hAnsi="Times New Roman" w:cs="Times New Roman"/>
          <w:color w:val="3F3C42"/>
          <w:w w:val="125"/>
          <w:sz w:val="18"/>
          <w:szCs w:val="18"/>
        </w:rPr>
        <w:t>lll</w:t>
      </w:r>
      <w:r>
        <w:rPr>
          <w:rFonts w:ascii="Times New Roman" w:eastAsia="Times New Roman" w:hAnsi="Times New Roman" w:cs="Times New Roman"/>
          <w:color w:val="3F3C42"/>
          <w:spacing w:val="-41"/>
          <w:w w:val="125"/>
          <w:sz w:val="18"/>
          <w:szCs w:val="18"/>
        </w:rPr>
        <w:t xml:space="preserve"> </w:t>
      </w:r>
      <w:r>
        <w:rPr>
          <w:rFonts w:ascii="Times New Roman" w:eastAsia="Times New Roman" w:hAnsi="Times New Roman" w:cs="Times New Roman"/>
          <w:color w:val="252328"/>
          <w:spacing w:val="14"/>
          <w:w w:val="125"/>
          <w:sz w:val="18"/>
          <w:szCs w:val="18"/>
        </w:rPr>
        <w:t>y</w:t>
      </w:r>
      <w:r>
        <w:rPr>
          <w:rFonts w:ascii="Times New Roman" w:eastAsia="Times New Roman" w:hAnsi="Times New Roman" w:cs="Times New Roman"/>
          <w:color w:val="595457"/>
          <w:spacing w:val="3"/>
          <w:w w:val="125"/>
          <w:sz w:val="18"/>
          <w:szCs w:val="18"/>
        </w:rPr>
        <w:t>C</w:t>
      </w:r>
      <w:r>
        <w:rPr>
          <w:rFonts w:ascii="Times New Roman" w:eastAsia="Times New Roman" w:hAnsi="Times New Roman" w:cs="Times New Roman"/>
          <w:color w:val="3F3C42"/>
          <w:spacing w:val="7"/>
          <w:w w:val="125"/>
          <w:sz w:val="18"/>
          <w:szCs w:val="18"/>
        </w:rPr>
        <w:t>l</w:t>
      </w:r>
      <w:r>
        <w:rPr>
          <w:rFonts w:ascii="宋体" w:eastAsia="宋体" w:hAnsi="宋体" w:cs="宋体"/>
          <w:color w:val="3F3C42"/>
          <w:w w:val="125"/>
          <w:sz w:val="15"/>
          <w:szCs w:val="15"/>
        </w:rPr>
        <w:t>l</w:t>
      </w:r>
      <w:r>
        <w:rPr>
          <w:rFonts w:ascii="宋体" w:eastAsia="宋体" w:hAnsi="宋体" w:cs="宋体"/>
          <w:color w:val="3F3C42"/>
          <w:spacing w:val="-12"/>
          <w:w w:val="125"/>
          <w:sz w:val="15"/>
          <w:szCs w:val="15"/>
        </w:rPr>
        <w:t>I</w:t>
      </w:r>
      <w:r>
        <w:rPr>
          <w:rFonts w:ascii="Times New Roman" w:eastAsia="Times New Roman" w:hAnsi="Times New Roman" w:cs="Times New Roman"/>
          <w:color w:val="595457"/>
          <w:spacing w:val="-9"/>
          <w:w w:val="125"/>
          <w:sz w:val="18"/>
          <w:szCs w:val="18"/>
        </w:rPr>
        <w:t>s</w:t>
      </w:r>
      <w:r>
        <w:rPr>
          <w:rFonts w:ascii="Times New Roman" w:eastAsia="Times New Roman" w:hAnsi="Times New Roman" w:cs="Times New Roman"/>
          <w:color w:val="3F3C42"/>
          <w:spacing w:val="-1"/>
          <w:w w:val="125"/>
          <w:sz w:val="18"/>
          <w:szCs w:val="18"/>
        </w:rPr>
        <w:t>t</w:t>
      </w:r>
      <w:r>
        <w:rPr>
          <w:rFonts w:ascii="Times New Roman" w:eastAsia="Times New Roman" w:hAnsi="Times New Roman" w:cs="Times New Roman"/>
          <w:color w:val="595457"/>
          <w:spacing w:val="-14"/>
          <w:w w:val="125"/>
          <w:sz w:val="18"/>
          <w:szCs w:val="18"/>
        </w:rPr>
        <w:t>e</w:t>
      </w:r>
      <w:r>
        <w:rPr>
          <w:rFonts w:ascii="Times New Roman" w:eastAsia="Times New Roman" w:hAnsi="Times New Roman" w:cs="Times New Roman"/>
          <w:color w:val="252328"/>
          <w:w w:val="125"/>
          <w:sz w:val="18"/>
          <w:szCs w:val="18"/>
        </w:rPr>
        <w:t>r</w:t>
      </w:r>
    </w:p>
    <w:p w:rsidR="000B7B9A" w:rsidRDefault="000B7B9A" w:rsidP="000B7B9A">
      <w:pPr>
        <w:spacing w:before="3" w:line="170" w:lineRule="exact"/>
        <w:rPr>
          <w:sz w:val="17"/>
          <w:szCs w:val="17"/>
        </w:rPr>
      </w:pPr>
    </w:p>
    <w:p w:rsidR="000B7B9A" w:rsidRDefault="000B7B9A" w:rsidP="000B7B9A">
      <w:pPr>
        <w:ind w:right="1227"/>
        <w:jc w:val="center"/>
        <w:rPr>
          <w:rFonts w:ascii="宋体" w:eastAsia="宋体" w:hAnsi="宋体" w:cs="宋体"/>
          <w:sz w:val="19"/>
          <w:szCs w:val="19"/>
        </w:rPr>
      </w:pPr>
      <w:r>
        <w:rPr>
          <w:rFonts w:ascii="宋体" w:eastAsia="宋体" w:hAnsi="宋体" w:cs="宋体"/>
          <w:color w:val="595457"/>
          <w:w w:val="90"/>
          <w:sz w:val="19"/>
          <w:szCs w:val="19"/>
        </w:rPr>
        <w:t>业务</w:t>
      </w:r>
    </w:p>
    <w:p w:rsidR="000B7B9A" w:rsidRDefault="000B7B9A" w:rsidP="000B7B9A">
      <w:pPr>
        <w:spacing w:before="23"/>
        <w:ind w:left="515"/>
        <w:rPr>
          <w:rFonts w:ascii="Times New Roman" w:eastAsia="Times New Roman" w:hAnsi="Times New Roman" w:cs="Times New Roman"/>
          <w:sz w:val="30"/>
          <w:szCs w:val="30"/>
        </w:rPr>
      </w:pPr>
      <w:r>
        <w:rPr>
          <w:rFonts w:ascii="Times New Roman" w:eastAsia="Times New Roman" w:hAnsi="Times New Roman" w:cs="Times New Roman"/>
          <w:color w:val="806067"/>
          <w:w w:val="130"/>
          <w:sz w:val="30"/>
          <w:szCs w:val="30"/>
        </w:rPr>
        <w:t>@&gt;&gt;</w:t>
      </w:r>
    </w:p>
    <w:p w:rsidR="000B7B9A" w:rsidRDefault="000B7B9A" w:rsidP="000B7B9A">
      <w:pPr>
        <w:spacing w:before="17" w:line="200" w:lineRule="exact"/>
        <w:rPr>
          <w:sz w:val="20"/>
          <w:szCs w:val="20"/>
        </w:rPr>
      </w:pPr>
    </w:p>
    <w:p w:rsidR="00606508" w:rsidRDefault="000B7B9A">
      <w:pPr>
        <w:numPr>
          <w:ilvl w:val="0"/>
          <w:numId w:val="51"/>
        </w:numPr>
        <w:tabs>
          <w:tab w:val="left" w:pos="605"/>
        </w:tabs>
        <w:ind w:left="605" w:hanging="135"/>
        <w:rPr>
          <w:rFonts w:ascii="Times New Roman" w:eastAsia="Times New Roman" w:hAnsi="Times New Roman" w:cs="Times New Roman"/>
          <w:sz w:val="18"/>
          <w:szCs w:val="18"/>
        </w:rPr>
      </w:pPr>
      <w:r>
        <w:rPr>
          <w:rFonts w:ascii="Times New Roman" w:eastAsia="Times New Roman" w:hAnsi="Times New Roman" w:cs="Times New Roman"/>
          <w:color w:val="3F3C42"/>
          <w:w w:val="125"/>
          <w:sz w:val="18"/>
          <w:szCs w:val="18"/>
        </w:rPr>
        <w:t>ll</w:t>
      </w:r>
      <w:r>
        <w:rPr>
          <w:rFonts w:ascii="Times New Roman" w:eastAsia="Times New Roman" w:hAnsi="Times New Roman" w:cs="Times New Roman"/>
          <w:color w:val="3F3C42"/>
          <w:spacing w:val="8"/>
          <w:w w:val="125"/>
          <w:sz w:val="18"/>
          <w:szCs w:val="18"/>
        </w:rPr>
        <w:t>l</w:t>
      </w:r>
      <w:r>
        <w:rPr>
          <w:rFonts w:ascii="Times New Roman" w:eastAsia="Times New Roman" w:hAnsi="Times New Roman" w:cs="Times New Roman"/>
          <w:color w:val="252328"/>
          <w:spacing w:val="13"/>
          <w:w w:val="125"/>
          <w:sz w:val="18"/>
          <w:szCs w:val="18"/>
        </w:rPr>
        <w:t>y</w:t>
      </w:r>
      <w:r>
        <w:rPr>
          <w:rFonts w:ascii="Times New Roman" w:eastAsia="Times New Roman" w:hAnsi="Times New Roman" w:cs="Times New Roman"/>
          <w:color w:val="595457"/>
          <w:spacing w:val="3"/>
          <w:w w:val="125"/>
          <w:sz w:val="18"/>
          <w:szCs w:val="18"/>
        </w:rPr>
        <w:t>C</w:t>
      </w:r>
      <w:r>
        <w:rPr>
          <w:rFonts w:ascii="Times New Roman" w:eastAsia="Times New Roman" w:hAnsi="Times New Roman" w:cs="Times New Roman"/>
          <w:color w:val="3F3C42"/>
          <w:w w:val="125"/>
          <w:sz w:val="18"/>
          <w:szCs w:val="18"/>
        </w:rPr>
        <w:t>l</w:t>
      </w:r>
      <w:r>
        <w:rPr>
          <w:rFonts w:ascii="Times New Roman" w:eastAsia="Times New Roman" w:hAnsi="Times New Roman" w:cs="Times New Roman"/>
          <w:color w:val="3F3C42"/>
          <w:spacing w:val="-29"/>
          <w:w w:val="125"/>
          <w:sz w:val="18"/>
          <w:szCs w:val="18"/>
        </w:rPr>
        <w:t xml:space="preserve"> </w:t>
      </w:r>
      <w:r>
        <w:rPr>
          <w:rFonts w:ascii="Times New Roman" w:eastAsia="Times New Roman" w:hAnsi="Times New Roman" w:cs="Times New Roman"/>
          <w:color w:val="252328"/>
          <w:w w:val="125"/>
          <w:sz w:val="18"/>
          <w:szCs w:val="18"/>
        </w:rPr>
        <w:t>u</w:t>
      </w:r>
      <w:r>
        <w:rPr>
          <w:rFonts w:ascii="Times New Roman" w:eastAsia="Times New Roman" w:hAnsi="Times New Roman" w:cs="Times New Roman"/>
          <w:color w:val="252328"/>
          <w:spacing w:val="-38"/>
          <w:w w:val="125"/>
          <w:sz w:val="18"/>
          <w:szCs w:val="18"/>
        </w:rPr>
        <w:t xml:space="preserve"> </w:t>
      </w:r>
      <w:r>
        <w:rPr>
          <w:rFonts w:ascii="Times New Roman" w:eastAsia="Times New Roman" w:hAnsi="Times New Roman" w:cs="Times New Roman"/>
          <w:color w:val="595457"/>
          <w:w w:val="135"/>
          <w:sz w:val="18"/>
          <w:szCs w:val="18"/>
        </w:rPr>
        <w:t>st</w:t>
      </w:r>
      <w:r>
        <w:rPr>
          <w:rFonts w:ascii="Times New Roman" w:eastAsia="Times New Roman" w:hAnsi="Times New Roman" w:cs="Times New Roman"/>
          <w:color w:val="595457"/>
          <w:spacing w:val="-3"/>
          <w:w w:val="135"/>
          <w:sz w:val="18"/>
          <w:szCs w:val="18"/>
        </w:rPr>
        <w:t>e</w:t>
      </w:r>
      <w:r>
        <w:rPr>
          <w:rFonts w:ascii="Times New Roman" w:eastAsia="Times New Roman" w:hAnsi="Times New Roman" w:cs="Times New Roman"/>
          <w:color w:val="3F3C42"/>
          <w:w w:val="135"/>
          <w:sz w:val="18"/>
          <w:szCs w:val="18"/>
        </w:rPr>
        <w:t>r</w:t>
      </w:r>
      <w:r>
        <w:rPr>
          <w:rFonts w:ascii="Times New Roman" w:eastAsia="Times New Roman" w:hAnsi="Times New Roman" w:cs="Times New Roman"/>
          <w:color w:val="595457"/>
          <w:w w:val="135"/>
          <w:sz w:val="18"/>
          <w:szCs w:val="18"/>
        </w:rPr>
        <w:t>2</w:t>
      </w:r>
    </w:p>
    <w:p w:rsidR="000B7B9A" w:rsidRDefault="000B7B9A" w:rsidP="000B7B9A">
      <w:pPr>
        <w:spacing w:before="3" w:line="140" w:lineRule="exact"/>
        <w:rPr>
          <w:sz w:val="14"/>
          <w:szCs w:val="14"/>
        </w:rPr>
      </w:pPr>
    </w:p>
    <w:p w:rsidR="000B7B9A" w:rsidRDefault="000B7B9A" w:rsidP="000B7B9A">
      <w:pPr>
        <w:ind w:right="1366"/>
        <w:jc w:val="center"/>
        <w:rPr>
          <w:rFonts w:ascii="Courier New" w:eastAsia="Courier New" w:hAnsi="Courier New" w:cs="Courier New"/>
          <w:sz w:val="25"/>
          <w:szCs w:val="25"/>
        </w:rPr>
      </w:pPr>
      <w:r>
        <w:rPr>
          <w:rFonts w:ascii="Courier New" w:eastAsia="Courier New" w:hAnsi="Courier New" w:cs="Courier New"/>
          <w:color w:val="3F3C42"/>
          <w:spacing w:val="-166"/>
          <w:w w:val="115"/>
          <w:sz w:val="25"/>
          <w:szCs w:val="25"/>
        </w:rPr>
        <w:t>.</w:t>
      </w:r>
      <w:r>
        <w:rPr>
          <w:rFonts w:ascii="Courier New" w:eastAsia="Courier New" w:hAnsi="Courier New" w:cs="Courier New"/>
          <w:color w:val="595457"/>
          <w:spacing w:val="-38"/>
          <w:w w:val="115"/>
          <w:sz w:val="25"/>
          <w:szCs w:val="25"/>
        </w:rPr>
        <w:t>S</w:t>
      </w:r>
      <w:r>
        <w:rPr>
          <w:rFonts w:ascii="Courier New" w:eastAsia="Courier New" w:hAnsi="Courier New" w:cs="Courier New"/>
          <w:color w:val="252328"/>
          <w:spacing w:val="14"/>
          <w:w w:val="115"/>
          <w:sz w:val="25"/>
          <w:szCs w:val="25"/>
        </w:rPr>
        <w:t>M</w:t>
      </w:r>
      <w:r>
        <w:rPr>
          <w:rFonts w:ascii="Courier New" w:eastAsia="Courier New" w:hAnsi="Courier New" w:cs="Courier New"/>
          <w:color w:val="595457"/>
          <w:w w:val="115"/>
          <w:sz w:val="25"/>
          <w:szCs w:val="25"/>
        </w:rPr>
        <w:t>S</w:t>
      </w:r>
    </w:p>
    <w:p w:rsidR="000B7B9A" w:rsidRDefault="000B7B9A" w:rsidP="000B7B9A">
      <w:pPr>
        <w:spacing w:before="61"/>
        <w:ind w:right="1219"/>
        <w:jc w:val="center"/>
        <w:rPr>
          <w:rFonts w:ascii="宋体" w:eastAsia="宋体" w:hAnsi="宋体" w:cs="宋体"/>
          <w:sz w:val="19"/>
          <w:szCs w:val="19"/>
        </w:rPr>
      </w:pPr>
      <w:r>
        <w:rPr>
          <w:rFonts w:ascii="宋体" w:eastAsia="宋体" w:hAnsi="宋体" w:cs="宋体"/>
          <w:color w:val="595457"/>
          <w:w w:val="90"/>
          <w:sz w:val="19"/>
          <w:szCs w:val="19"/>
        </w:rPr>
        <w:t>节点</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3" w:line="220" w:lineRule="exact"/>
      </w:pPr>
    </w:p>
    <w:p w:rsidR="000B7B9A" w:rsidRDefault="000B7B9A" w:rsidP="000B7B9A">
      <w:pPr>
        <w:ind w:left="260"/>
        <w:rPr>
          <w:rFonts w:ascii="Arial" w:eastAsia="Arial" w:hAnsi="Arial" w:cs="Arial"/>
          <w:sz w:val="35"/>
          <w:szCs w:val="35"/>
        </w:rPr>
      </w:pPr>
      <w:r>
        <w:rPr>
          <w:rFonts w:ascii="宋体" w:eastAsia="宋体" w:hAnsi="宋体" w:cs="宋体"/>
          <w:color w:val="D48864"/>
          <w:spacing w:val="26"/>
          <w:w w:val="115"/>
          <w:sz w:val="54"/>
          <w:szCs w:val="54"/>
        </w:rPr>
        <w:t>幸</w:t>
      </w:r>
      <w:r>
        <w:rPr>
          <w:rFonts w:ascii="Arial" w:eastAsia="Arial" w:hAnsi="Arial" w:cs="Arial"/>
          <w:color w:val="000000"/>
          <w:spacing w:val="-52"/>
          <w:w w:val="115"/>
          <w:sz w:val="35"/>
          <w:szCs w:val="35"/>
        </w:rPr>
        <w:t>S</w:t>
      </w:r>
      <w:r>
        <w:rPr>
          <w:rFonts w:ascii="宋体" w:eastAsia="宋体" w:hAnsi="宋体" w:cs="宋体"/>
          <w:color w:val="000000"/>
          <w:spacing w:val="-16"/>
          <w:w w:val="115"/>
          <w:sz w:val="28"/>
          <w:szCs w:val="28"/>
        </w:rPr>
        <w:t>饲</w:t>
      </w:r>
      <w:r>
        <w:rPr>
          <w:rFonts w:ascii="Arial" w:eastAsia="Arial" w:hAnsi="Arial" w:cs="Arial"/>
          <w:color w:val="000000"/>
          <w:w w:val="115"/>
          <w:sz w:val="35"/>
          <w:szCs w:val="35"/>
        </w:rPr>
        <w:t>uoi</w:t>
      </w:r>
      <w:r>
        <w:rPr>
          <w:rFonts w:ascii="Arial" w:eastAsia="Arial" w:hAnsi="Arial" w:cs="Arial"/>
          <w:color w:val="000000"/>
          <w:spacing w:val="2"/>
          <w:w w:val="115"/>
          <w:sz w:val="35"/>
          <w:szCs w:val="35"/>
        </w:rPr>
        <w:t>a</w:t>
      </w:r>
      <w:r>
        <w:rPr>
          <w:rFonts w:ascii="Arial" w:eastAsia="Arial" w:hAnsi="Arial" w:cs="Arial"/>
          <w:color w:val="C5683D"/>
          <w:w w:val="115"/>
          <w:sz w:val="35"/>
          <w:szCs w:val="35"/>
        </w:rPr>
        <w:t>DB</w:t>
      </w:r>
    </w:p>
    <w:p w:rsidR="000B7B9A" w:rsidRDefault="000B7B9A" w:rsidP="000B7B9A">
      <w:pPr>
        <w:spacing w:line="328" w:lineRule="exact"/>
        <w:ind w:left="260"/>
        <w:rPr>
          <w:rFonts w:ascii="宋体" w:eastAsia="宋体" w:hAnsi="宋体" w:cs="宋体"/>
        </w:rPr>
      </w:pPr>
      <w:r>
        <w:rPr>
          <w:w w:val="150"/>
        </w:rPr>
        <w:br w:type="column"/>
      </w:r>
      <w:r>
        <w:rPr>
          <w:rFonts w:ascii="Times New Roman" w:eastAsia="Times New Roman" w:hAnsi="Times New Roman" w:cs="Times New Roman"/>
          <w:color w:val="252328"/>
          <w:w w:val="150"/>
          <w:sz w:val="18"/>
          <w:szCs w:val="18"/>
        </w:rPr>
        <w:lastRenderedPageBreak/>
        <w:t>m</w:t>
      </w:r>
      <w:r>
        <w:rPr>
          <w:rFonts w:ascii="Times New Roman" w:eastAsia="Times New Roman" w:hAnsi="Times New Roman" w:cs="Times New Roman"/>
          <w:color w:val="252328"/>
          <w:spacing w:val="13"/>
          <w:w w:val="150"/>
          <w:sz w:val="18"/>
          <w:szCs w:val="18"/>
        </w:rPr>
        <w:t>y</w:t>
      </w:r>
      <w:r>
        <w:rPr>
          <w:rFonts w:ascii="Times New Roman" w:eastAsia="Times New Roman" w:hAnsi="Times New Roman" w:cs="Times New Roman"/>
          <w:color w:val="000000"/>
          <w:w w:val="150"/>
          <w:sz w:val="18"/>
          <w:szCs w:val="18"/>
        </w:rPr>
        <w:t>Cl</w:t>
      </w:r>
      <w:r>
        <w:rPr>
          <w:rFonts w:ascii="Times New Roman" w:eastAsia="Times New Roman" w:hAnsi="Times New Roman" w:cs="Times New Roman"/>
          <w:color w:val="000000"/>
          <w:spacing w:val="9"/>
          <w:w w:val="150"/>
          <w:sz w:val="18"/>
          <w:szCs w:val="18"/>
        </w:rPr>
        <w:t>u</w:t>
      </w:r>
      <w:r>
        <w:rPr>
          <w:rFonts w:ascii="Times New Roman" w:eastAsia="Times New Roman" w:hAnsi="Times New Roman" w:cs="Times New Roman"/>
          <w:color w:val="252328"/>
          <w:w w:val="150"/>
          <w:sz w:val="18"/>
          <w:szCs w:val="18"/>
        </w:rPr>
        <w:t>ster</w:t>
      </w:r>
      <w:r>
        <w:rPr>
          <w:rFonts w:ascii="Times New Roman" w:eastAsia="Times New Roman" w:hAnsi="Times New Roman" w:cs="Times New Roman"/>
          <w:color w:val="252328"/>
          <w:spacing w:val="-15"/>
          <w:w w:val="150"/>
          <w:sz w:val="18"/>
          <w:szCs w:val="18"/>
        </w:rPr>
        <w:t xml:space="preserve"> </w:t>
      </w:r>
      <w:r>
        <w:rPr>
          <w:rFonts w:ascii="宋体" w:eastAsia="宋体" w:hAnsi="宋体" w:cs="宋体"/>
          <w:color w:val="595457"/>
          <w:spacing w:val="-11"/>
          <w:w w:val="130"/>
        </w:rPr>
        <w:t>实</w:t>
      </w:r>
      <w:r>
        <w:rPr>
          <w:rFonts w:ascii="宋体" w:eastAsia="宋体" w:hAnsi="宋体" w:cs="宋体"/>
          <w:color w:val="3F3C42"/>
          <w:spacing w:val="-21"/>
          <w:w w:val="130"/>
        </w:rPr>
        <w:t>时</w:t>
      </w:r>
      <w:r>
        <w:rPr>
          <w:rFonts w:ascii="宋体" w:eastAsia="宋体" w:hAnsi="宋体" w:cs="宋体"/>
          <w:color w:val="595457"/>
          <w:w w:val="130"/>
        </w:rPr>
        <w:t>监控</w:t>
      </w:r>
    </w:p>
    <w:p w:rsidR="000B7B9A" w:rsidRDefault="000B7B9A" w:rsidP="000B7B9A">
      <w:pPr>
        <w:tabs>
          <w:tab w:val="left" w:pos="3434"/>
        </w:tabs>
        <w:spacing w:before="86"/>
        <w:ind w:right="1255"/>
        <w:jc w:val="center"/>
        <w:rPr>
          <w:rFonts w:ascii="Times New Roman" w:eastAsia="Times New Roman" w:hAnsi="Times New Roman" w:cs="Times New Roman"/>
          <w:sz w:val="18"/>
          <w:szCs w:val="18"/>
        </w:rPr>
      </w:pPr>
      <w:r>
        <w:rPr>
          <w:rFonts w:ascii="宋体" w:eastAsia="宋体" w:hAnsi="宋体" w:cs="宋体"/>
          <w:color w:val="747273"/>
          <w:sz w:val="21"/>
          <w:szCs w:val="21"/>
        </w:rPr>
        <w:t>集</w:t>
      </w:r>
      <w:r>
        <w:rPr>
          <w:rFonts w:ascii="宋体" w:eastAsia="宋体" w:hAnsi="宋体" w:cs="宋体"/>
          <w:color w:val="747273"/>
          <w:spacing w:val="5"/>
          <w:sz w:val="21"/>
          <w:szCs w:val="21"/>
        </w:rPr>
        <w:t>群</w:t>
      </w:r>
      <w:r>
        <w:rPr>
          <w:rFonts w:ascii="Times New Roman" w:eastAsia="Times New Roman" w:hAnsi="Times New Roman" w:cs="Times New Roman"/>
          <w:color w:val="3F3C42"/>
          <w:sz w:val="18"/>
          <w:szCs w:val="18"/>
        </w:rPr>
        <w:t>C</w:t>
      </w:r>
      <w:r>
        <w:rPr>
          <w:rFonts w:ascii="Times New Roman" w:eastAsia="Times New Roman" w:hAnsi="Times New Roman" w:cs="Times New Roman"/>
          <w:color w:val="3F3C42"/>
          <w:spacing w:val="2"/>
          <w:sz w:val="18"/>
          <w:szCs w:val="18"/>
        </w:rPr>
        <w:t>P</w:t>
      </w:r>
      <w:r>
        <w:rPr>
          <w:rFonts w:ascii="Times New Roman" w:eastAsia="Times New Roman" w:hAnsi="Times New Roman" w:cs="Times New Roman"/>
          <w:color w:val="595457"/>
          <w:sz w:val="18"/>
          <w:szCs w:val="18"/>
        </w:rPr>
        <w:t>U</w:t>
      </w:r>
      <w:r>
        <w:rPr>
          <w:rFonts w:ascii="Times New Roman" w:eastAsia="Times New Roman" w:hAnsi="Times New Roman" w:cs="Times New Roman"/>
          <w:color w:val="595457"/>
          <w:sz w:val="18"/>
          <w:szCs w:val="18"/>
        </w:rPr>
        <w:tab/>
      </w:r>
      <w:r>
        <w:rPr>
          <w:rFonts w:ascii="宋体" w:eastAsia="宋体" w:hAnsi="宋体" w:cs="宋体"/>
          <w:color w:val="747273"/>
          <w:sz w:val="21"/>
          <w:szCs w:val="21"/>
        </w:rPr>
        <w:t>集在</w:t>
      </w:r>
      <w:r>
        <w:rPr>
          <w:rFonts w:ascii="宋体" w:eastAsia="宋体" w:hAnsi="宋体" w:cs="宋体"/>
          <w:color w:val="747273"/>
          <w:spacing w:val="17"/>
          <w:sz w:val="21"/>
          <w:szCs w:val="21"/>
        </w:rPr>
        <w:t>乎</w:t>
      </w:r>
      <w:r>
        <w:rPr>
          <w:rFonts w:ascii="Times New Roman" w:eastAsia="Times New Roman" w:hAnsi="Times New Roman" w:cs="Times New Roman"/>
          <w:color w:val="595457"/>
          <w:sz w:val="18"/>
          <w:szCs w:val="18"/>
        </w:rPr>
        <w:t>Memory</w:t>
      </w:r>
    </w:p>
    <w:p w:rsidR="000B7B9A" w:rsidRDefault="000B7B9A" w:rsidP="000B7B9A">
      <w:pPr>
        <w:spacing w:before="40"/>
        <w:ind w:left="305"/>
        <w:rPr>
          <w:rFonts w:ascii="Times New Roman" w:eastAsia="Times New Roman" w:hAnsi="Times New Roman" w:cs="Times New Roman"/>
          <w:sz w:val="14"/>
          <w:szCs w:val="14"/>
        </w:rPr>
      </w:pPr>
      <w:r>
        <w:rPr>
          <w:rFonts w:ascii="Times New Roman" w:eastAsia="Times New Roman" w:hAnsi="Times New Roman" w:cs="Times New Roman"/>
          <w:color w:val="CAC9CA"/>
          <w:w w:val="110"/>
          <w:sz w:val="14"/>
          <w:szCs w:val="14"/>
        </w:rPr>
        <w:t>p</w:t>
      </w:r>
    </w:p>
    <w:p w:rsidR="000B7B9A" w:rsidRDefault="000B7B9A" w:rsidP="000B7B9A">
      <w:pPr>
        <w:spacing w:before="7" w:line="110" w:lineRule="exact"/>
        <w:rPr>
          <w:sz w:val="11"/>
          <w:szCs w:val="11"/>
        </w:rPr>
      </w:pPr>
    </w:p>
    <w:p w:rsidR="000B7B9A" w:rsidRDefault="000B7B9A" w:rsidP="000B7B9A">
      <w:pPr>
        <w:tabs>
          <w:tab w:val="left" w:pos="3419"/>
        </w:tabs>
        <w:spacing w:line="215" w:lineRule="exact"/>
        <w:ind w:right="1185"/>
        <w:jc w:val="center"/>
        <w:rPr>
          <w:rFonts w:ascii="Times New Roman" w:eastAsia="Times New Roman" w:hAnsi="Times New Roman" w:cs="Times New Roman"/>
          <w:sz w:val="18"/>
          <w:szCs w:val="18"/>
        </w:rPr>
      </w:pPr>
      <w:r>
        <w:rPr>
          <w:rFonts w:eastAsiaTheme="minorHAnsi"/>
          <w:noProof/>
          <w:lang w:eastAsia="zh-CN"/>
        </w:rPr>
        <w:drawing>
          <wp:anchor distT="0" distB="0" distL="114300" distR="114300" simplePos="0" relativeHeight="252153856" behindDoc="1" locked="0" layoutInCell="1" allowOverlap="1">
            <wp:simplePos x="0" y="0"/>
            <wp:positionH relativeFrom="page">
              <wp:posOffset>6515100</wp:posOffset>
            </wp:positionH>
            <wp:positionV relativeFrom="paragraph">
              <wp:posOffset>40005</wp:posOffset>
            </wp:positionV>
            <wp:extent cx="1066800" cy="666750"/>
            <wp:effectExtent l="19050" t="0" r="0" b="0"/>
            <wp:wrapNone/>
            <wp:docPr id="2918" name="Picture 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8"/>
                    <pic:cNvPicPr>
                      <a:picLocks noChangeAspect="1" noChangeArrowheads="1"/>
                    </pic:cNvPicPr>
                  </pic:nvPicPr>
                  <pic:blipFill>
                    <a:blip r:embed="rId152"/>
                    <a:srcRect/>
                    <a:stretch>
                      <a:fillRect/>
                    </a:stretch>
                  </pic:blipFill>
                  <pic:spPr bwMode="auto">
                    <a:xfrm>
                      <a:off x="0" y="0"/>
                      <a:ext cx="1066800" cy="666750"/>
                    </a:xfrm>
                    <a:prstGeom prst="rect">
                      <a:avLst/>
                    </a:prstGeom>
                    <a:noFill/>
                  </pic:spPr>
                </pic:pic>
              </a:graphicData>
            </a:graphic>
          </wp:anchor>
        </w:drawing>
      </w:r>
      <w:r w:rsidR="00035F6E" w:rsidRPr="00035F6E">
        <w:rPr>
          <w:rFonts w:eastAsiaTheme="minorHAnsi"/>
        </w:rPr>
        <w:pict>
          <v:group id="_x0000_s4972" style="position:absolute;left:0;text-align:left;margin-left:340.1pt;margin-top:-2.45pt;width:109.5pt;height:65.6pt;z-index:-251158528;mso-position-horizontal-relative:page;mso-position-vertical-relative:text" coordorigin="6803,-49" coordsize="2190,1313">
            <v:group id="_x0000_s4973" style="position:absolute;left:6825;top:-42;width:2;height:240" coordorigin="6825,-42" coordsize="2,240">
              <v:shape id="_x0000_s4974" style="position:absolute;left:6825;top:-42;width:2;height:240" coordorigin="6825,-42" coordsize="0,240" path="m6825,198r,-240e" filled="f">
                <v:path arrowok="t"/>
              </v:shape>
            </v:group>
            <v:group id="_x0000_s4975" style="position:absolute;left:6885;top:93;width:2;height:1155" coordorigin="6885,93" coordsize="2,1155">
              <v:shape id="_x0000_s4976" style="position:absolute;left:6885;top:93;width:2;height:1155" coordorigin="6885,93" coordsize="0,1155" path="m6885,1248r,-1155e" filled="f" strokecolor="#8c98a8" strokeweight="1.5pt">
                <v:path arrowok="t"/>
              </v:shape>
            </v:group>
            <v:group id="_x0000_s4977" style="position:absolute;left:6810;top:918;width:2175;height:2" coordorigin="6810,918" coordsize="2175,2">
              <v:shape id="_x0000_s4978" style="position:absolute;left:6810;top:918;width:2175;height:2" coordorigin="6810,918" coordsize="2175,0" path="m6810,918r2175,e" filled="f" strokecolor="#7c9cbc">
                <v:path arrowok="t"/>
              </v:shape>
            </v:group>
            <w10:wrap anchorx="page"/>
          </v:group>
        </w:pict>
      </w:r>
      <w:r>
        <w:rPr>
          <w:rFonts w:ascii="Times New Roman" w:eastAsia="Times New Roman" w:hAnsi="Times New Roman" w:cs="Times New Roman"/>
          <w:color w:val="A3A2A3"/>
          <w:w w:val="150"/>
          <w:position w:val="-2"/>
          <w:sz w:val="18"/>
          <w:szCs w:val="18"/>
        </w:rPr>
        <w:t>'0"</w:t>
      </w:r>
      <w:r>
        <w:rPr>
          <w:rFonts w:ascii="Times New Roman" w:eastAsia="Times New Roman" w:hAnsi="Times New Roman" w:cs="Times New Roman"/>
          <w:color w:val="A3A2A3"/>
          <w:w w:val="150"/>
          <w:position w:val="-2"/>
          <w:sz w:val="18"/>
          <w:szCs w:val="18"/>
        </w:rPr>
        <w:tab/>
      </w:r>
      <w:r>
        <w:rPr>
          <w:rFonts w:ascii="Times New Roman" w:eastAsia="Times New Roman" w:hAnsi="Times New Roman" w:cs="Times New Roman"/>
          <w:color w:val="A3A2A3"/>
          <w:w w:val="150"/>
          <w:sz w:val="18"/>
          <w:szCs w:val="18"/>
        </w:rPr>
        <w:t>30"</w:t>
      </w:r>
    </w:p>
    <w:p w:rsidR="000B7B9A" w:rsidRDefault="000B7B9A" w:rsidP="000B7B9A">
      <w:pPr>
        <w:tabs>
          <w:tab w:val="left" w:pos="3359"/>
        </w:tabs>
        <w:spacing w:line="215" w:lineRule="exact"/>
        <w:ind w:right="1135"/>
        <w:jc w:val="center"/>
        <w:rPr>
          <w:rFonts w:ascii="宋体" w:eastAsia="宋体" w:hAnsi="宋体" w:cs="宋体"/>
          <w:sz w:val="25"/>
          <w:szCs w:val="25"/>
        </w:rPr>
      </w:pPr>
      <w:r>
        <w:rPr>
          <w:rFonts w:ascii="Times New Roman" w:eastAsia="Times New Roman" w:hAnsi="Times New Roman" w:cs="Times New Roman"/>
          <w:color w:val="A3A2A3"/>
          <w:w w:val="150"/>
          <w:position w:val="4"/>
          <w:sz w:val="18"/>
          <w:szCs w:val="18"/>
        </w:rPr>
        <w:t>8"</w:t>
      </w:r>
      <w:r>
        <w:rPr>
          <w:rFonts w:ascii="Times New Roman" w:eastAsia="Times New Roman" w:hAnsi="Times New Roman" w:cs="Times New Roman"/>
          <w:color w:val="A3A2A3"/>
          <w:w w:val="150"/>
          <w:position w:val="4"/>
          <w:sz w:val="18"/>
          <w:szCs w:val="18"/>
        </w:rPr>
        <w:tab/>
      </w:r>
      <w:r>
        <w:rPr>
          <w:rFonts w:ascii="Times New Roman" w:eastAsia="Times New Roman" w:hAnsi="Times New Roman" w:cs="Times New Roman"/>
          <w:color w:val="A3A2A3"/>
          <w:sz w:val="18"/>
          <w:szCs w:val="18"/>
        </w:rPr>
        <w:t>2</w:t>
      </w:r>
      <w:r>
        <w:rPr>
          <w:rFonts w:ascii="Times New Roman" w:eastAsia="Times New Roman" w:hAnsi="Times New Roman" w:cs="Times New Roman"/>
          <w:color w:val="A3A2A3"/>
          <w:spacing w:val="-23"/>
          <w:sz w:val="18"/>
          <w:szCs w:val="18"/>
        </w:rPr>
        <w:t>"</w:t>
      </w:r>
      <w:r>
        <w:rPr>
          <w:rFonts w:ascii="宋体" w:eastAsia="宋体" w:hAnsi="宋体" w:cs="宋体"/>
          <w:color w:val="A3A2A3"/>
          <w:sz w:val="25"/>
          <w:szCs w:val="25"/>
        </w:rPr>
        <w:t>‘</w:t>
      </w:r>
    </w:p>
    <w:p w:rsidR="000B7B9A" w:rsidRDefault="000B7B9A" w:rsidP="000B7B9A">
      <w:pPr>
        <w:tabs>
          <w:tab w:val="left" w:pos="3374"/>
        </w:tabs>
        <w:spacing w:line="145" w:lineRule="exact"/>
        <w:ind w:right="1117"/>
        <w:jc w:val="center"/>
        <w:rPr>
          <w:rFonts w:ascii="Times New Roman" w:eastAsia="Times New Roman" w:hAnsi="Times New Roman" w:cs="Times New Roman"/>
          <w:sz w:val="18"/>
          <w:szCs w:val="18"/>
        </w:rPr>
      </w:pPr>
      <w:r>
        <w:rPr>
          <w:rFonts w:ascii="Times New Roman" w:eastAsia="Times New Roman" w:hAnsi="Times New Roman" w:cs="Times New Roman"/>
          <w:color w:val="A3A2A3"/>
          <w:w w:val="165"/>
          <w:sz w:val="18"/>
          <w:szCs w:val="18"/>
        </w:rPr>
        <w:t>6"</w:t>
      </w:r>
      <w:r>
        <w:rPr>
          <w:rFonts w:ascii="Times New Roman" w:eastAsia="Times New Roman" w:hAnsi="Times New Roman" w:cs="Times New Roman"/>
          <w:color w:val="A3A2A3"/>
          <w:w w:val="165"/>
          <w:sz w:val="18"/>
          <w:szCs w:val="18"/>
        </w:rPr>
        <w:tab/>
        <w:t>'8"</w:t>
      </w:r>
    </w:p>
    <w:p w:rsidR="000B7B9A" w:rsidRDefault="000B7B9A" w:rsidP="000B7B9A">
      <w:pPr>
        <w:tabs>
          <w:tab w:val="left" w:pos="3374"/>
        </w:tabs>
        <w:spacing w:line="214" w:lineRule="exact"/>
        <w:ind w:right="1135"/>
        <w:jc w:val="center"/>
        <w:rPr>
          <w:rFonts w:ascii="宋体" w:eastAsia="宋体" w:hAnsi="宋体" w:cs="宋体"/>
          <w:sz w:val="25"/>
          <w:szCs w:val="25"/>
        </w:rPr>
      </w:pPr>
      <w:r>
        <w:rPr>
          <w:rFonts w:ascii="Times New Roman" w:eastAsia="Times New Roman" w:hAnsi="Times New Roman" w:cs="Times New Roman"/>
          <w:color w:val="868585"/>
          <w:w w:val="85"/>
          <w:position w:val="4"/>
          <w:sz w:val="18"/>
          <w:szCs w:val="18"/>
        </w:rPr>
        <w:t>4</w:t>
      </w:r>
      <w:r>
        <w:rPr>
          <w:rFonts w:ascii="Times New Roman" w:eastAsia="Times New Roman" w:hAnsi="Times New Roman" w:cs="Times New Roman"/>
          <w:color w:val="868585"/>
          <w:spacing w:val="6"/>
          <w:w w:val="85"/>
          <w:position w:val="4"/>
          <w:sz w:val="18"/>
          <w:szCs w:val="18"/>
        </w:rPr>
        <w:t xml:space="preserve"> </w:t>
      </w:r>
      <w:r>
        <w:rPr>
          <w:rFonts w:ascii="Times New Roman" w:eastAsia="Times New Roman" w:hAnsi="Times New Roman" w:cs="Times New Roman"/>
          <w:color w:val="A3A2A3"/>
          <w:w w:val="245"/>
          <w:position w:val="4"/>
          <w:sz w:val="18"/>
          <w:szCs w:val="18"/>
        </w:rPr>
        <w:t>"</w:t>
      </w:r>
      <w:r>
        <w:rPr>
          <w:rFonts w:ascii="Times New Roman" w:eastAsia="Times New Roman" w:hAnsi="Times New Roman" w:cs="Times New Roman"/>
          <w:color w:val="A3A2A3"/>
          <w:w w:val="245"/>
          <w:position w:val="4"/>
          <w:sz w:val="18"/>
          <w:szCs w:val="18"/>
        </w:rPr>
        <w:tab/>
      </w:r>
      <w:r>
        <w:rPr>
          <w:rFonts w:ascii="Times New Roman" w:eastAsia="Times New Roman" w:hAnsi="Times New Roman" w:cs="Times New Roman"/>
          <w:color w:val="A3A2A3"/>
          <w:w w:val="85"/>
          <w:sz w:val="17"/>
          <w:szCs w:val="17"/>
        </w:rPr>
        <w:t>'2</w:t>
      </w:r>
      <w:r>
        <w:rPr>
          <w:rFonts w:ascii="Times New Roman" w:eastAsia="Times New Roman" w:hAnsi="Times New Roman" w:cs="Times New Roman"/>
          <w:color w:val="A3A2A3"/>
          <w:spacing w:val="-19"/>
          <w:w w:val="85"/>
          <w:sz w:val="17"/>
          <w:szCs w:val="17"/>
        </w:rPr>
        <w:t>0</w:t>
      </w:r>
      <w:r>
        <w:rPr>
          <w:rFonts w:ascii="宋体" w:eastAsia="宋体" w:hAnsi="宋体" w:cs="宋体"/>
          <w:color w:val="A3A2A3"/>
          <w:w w:val="85"/>
          <w:sz w:val="25"/>
          <w:szCs w:val="25"/>
        </w:rPr>
        <w:t>‘</w:t>
      </w:r>
    </w:p>
    <w:p w:rsidR="000B7B9A" w:rsidRDefault="00035F6E" w:rsidP="000B7B9A">
      <w:pPr>
        <w:tabs>
          <w:tab w:val="left" w:pos="3434"/>
        </w:tabs>
        <w:spacing w:line="166" w:lineRule="exact"/>
        <w:ind w:right="1116"/>
        <w:jc w:val="center"/>
        <w:rPr>
          <w:rFonts w:ascii="Times New Roman" w:eastAsia="Times New Roman" w:hAnsi="Times New Roman" w:cs="Times New Roman"/>
          <w:sz w:val="18"/>
          <w:szCs w:val="18"/>
        </w:rPr>
      </w:pPr>
      <w:r w:rsidRPr="00035F6E">
        <w:rPr>
          <w:rFonts w:eastAsiaTheme="minorHAnsi"/>
        </w:rPr>
        <w:pict>
          <v:shape id="_x0000_s4995" type="#_x0000_t202" style="position:absolute;left:0;text-align:left;margin-left:513.75pt;margin-top:1.05pt;width:21.4pt;height:25.5pt;z-index:-251151360;mso-position-horizontal-relative:page" filled="f" stroked="f">
            <v:textbox inset="0,0,0,0">
              <w:txbxContent>
                <w:p w:rsidR="000B7B9A" w:rsidRDefault="000B7B9A" w:rsidP="000B7B9A">
                  <w:pPr>
                    <w:spacing w:line="510" w:lineRule="exact"/>
                    <w:rPr>
                      <w:rFonts w:ascii="宋体" w:eastAsia="宋体" w:hAnsi="宋体" w:cs="宋体"/>
                      <w:sz w:val="51"/>
                      <w:szCs w:val="51"/>
                    </w:rPr>
                  </w:pPr>
                  <w:r>
                    <w:rPr>
                      <w:rFonts w:ascii="宋体" w:eastAsia="宋体" w:hAnsi="宋体" w:cs="宋体"/>
                      <w:color w:val="A3A2A3"/>
                      <w:spacing w:val="-215"/>
                      <w:w w:val="95"/>
                      <w:sz w:val="51"/>
                      <w:szCs w:val="51"/>
                    </w:rPr>
                    <w:t>。</w:t>
                  </w:r>
                  <w:r>
                    <w:rPr>
                      <w:rFonts w:ascii="宋体" w:eastAsia="宋体" w:hAnsi="宋体" w:cs="宋体"/>
                      <w:color w:val="868585"/>
                      <w:spacing w:val="-88"/>
                      <w:w w:val="95"/>
                      <w:sz w:val="51"/>
                      <w:szCs w:val="51"/>
                    </w:rPr>
                    <w:t>.</w:t>
                  </w:r>
                </w:p>
              </w:txbxContent>
            </v:textbox>
            <w10:wrap anchorx="page"/>
          </v:shape>
        </w:pict>
      </w:r>
      <w:r w:rsidR="000B7B9A">
        <w:rPr>
          <w:rFonts w:ascii="Times New Roman" w:eastAsia="Times New Roman" w:hAnsi="Times New Roman" w:cs="Times New Roman"/>
          <w:color w:val="A3A2A3"/>
          <w:w w:val="160"/>
          <w:sz w:val="18"/>
          <w:szCs w:val="18"/>
        </w:rPr>
        <w:t>2"</w:t>
      </w:r>
      <w:r w:rsidR="000B7B9A">
        <w:rPr>
          <w:rFonts w:ascii="Times New Roman" w:eastAsia="Times New Roman" w:hAnsi="Times New Roman" w:cs="Times New Roman"/>
          <w:color w:val="A3A2A3"/>
          <w:w w:val="160"/>
          <w:sz w:val="18"/>
          <w:szCs w:val="18"/>
        </w:rPr>
        <w:tab/>
        <w:t>6"</w:t>
      </w:r>
    </w:p>
    <w:p w:rsidR="000B7B9A" w:rsidRDefault="000B7B9A" w:rsidP="000B7B9A">
      <w:pPr>
        <w:tabs>
          <w:tab w:val="left" w:pos="4279"/>
          <w:tab w:val="left" w:pos="5014"/>
        </w:tabs>
        <w:spacing w:line="332" w:lineRule="exact"/>
        <w:ind w:left="845"/>
        <w:rPr>
          <w:rFonts w:ascii="Times New Roman" w:eastAsia="Times New Roman" w:hAnsi="Times New Roman" w:cs="Times New Roman"/>
          <w:sz w:val="18"/>
          <w:szCs w:val="18"/>
        </w:rPr>
      </w:pPr>
      <w:r>
        <w:rPr>
          <w:rFonts w:ascii="Times New Roman" w:eastAsia="Times New Roman" w:hAnsi="Times New Roman" w:cs="Times New Roman"/>
          <w:color w:val="A3A2A3"/>
          <w:w w:val="135"/>
          <w:position w:val="15"/>
          <w:sz w:val="18"/>
          <w:szCs w:val="18"/>
        </w:rPr>
        <w:t>0"</w:t>
      </w:r>
      <w:r>
        <w:rPr>
          <w:rFonts w:ascii="Times New Roman" w:eastAsia="Times New Roman" w:hAnsi="Times New Roman" w:cs="Times New Roman"/>
          <w:color w:val="A3A2A3"/>
          <w:spacing w:val="-43"/>
          <w:w w:val="135"/>
          <w:position w:val="15"/>
          <w:sz w:val="18"/>
          <w:szCs w:val="18"/>
        </w:rPr>
        <w:t xml:space="preserve"> </w:t>
      </w:r>
      <w:r>
        <w:rPr>
          <w:rFonts w:ascii="Times New Roman" w:eastAsia="Times New Roman" w:hAnsi="Times New Roman" w:cs="Times New Roman"/>
          <w:color w:val="A3A2A3"/>
          <w:w w:val="115"/>
          <w:sz w:val="18"/>
          <w:szCs w:val="18"/>
        </w:rPr>
        <w:t xml:space="preserve">o </w:t>
      </w:r>
      <w:r>
        <w:rPr>
          <w:rFonts w:ascii="Times New Roman" w:eastAsia="Times New Roman" w:hAnsi="Times New Roman" w:cs="Times New Roman"/>
          <w:color w:val="A3A2A3"/>
          <w:spacing w:val="42"/>
          <w:w w:val="115"/>
          <w:sz w:val="18"/>
          <w:szCs w:val="18"/>
        </w:rPr>
        <w:t xml:space="preserve"> </w:t>
      </w:r>
      <w:r>
        <w:rPr>
          <w:rFonts w:ascii="Times New Roman" w:eastAsia="Times New Roman" w:hAnsi="Times New Roman" w:cs="Times New Roman"/>
          <w:color w:val="868585"/>
          <w:w w:val="115"/>
          <w:sz w:val="18"/>
          <w:szCs w:val="18"/>
        </w:rPr>
        <w:t xml:space="preserve">4 </w:t>
      </w:r>
      <w:r>
        <w:rPr>
          <w:rFonts w:ascii="Times New Roman" w:eastAsia="Times New Roman" w:hAnsi="Times New Roman" w:cs="Times New Roman"/>
          <w:color w:val="868585"/>
          <w:spacing w:val="44"/>
          <w:w w:val="115"/>
          <w:sz w:val="18"/>
          <w:szCs w:val="18"/>
        </w:rPr>
        <w:t xml:space="preserve"> </w:t>
      </w:r>
      <w:r>
        <w:rPr>
          <w:rFonts w:ascii="Times New Roman" w:eastAsia="Times New Roman" w:hAnsi="Times New Roman" w:cs="Times New Roman"/>
          <w:color w:val="A3A2A3"/>
          <w:w w:val="115"/>
          <w:sz w:val="18"/>
          <w:szCs w:val="18"/>
        </w:rPr>
        <w:t>8</w:t>
      </w:r>
      <w:r>
        <w:rPr>
          <w:rFonts w:ascii="Times New Roman" w:eastAsia="Times New Roman" w:hAnsi="Times New Roman" w:cs="Times New Roman"/>
          <w:color w:val="A3A2A3"/>
          <w:spacing w:val="50"/>
          <w:w w:val="115"/>
          <w:sz w:val="18"/>
          <w:szCs w:val="18"/>
        </w:rPr>
        <w:t xml:space="preserve"> </w:t>
      </w:r>
      <w:r>
        <w:rPr>
          <w:rFonts w:ascii="Times New Roman" w:eastAsia="Times New Roman" w:hAnsi="Times New Roman" w:cs="Times New Roman"/>
          <w:color w:val="A3A2A3"/>
          <w:w w:val="125"/>
          <w:sz w:val="18"/>
          <w:szCs w:val="18"/>
        </w:rPr>
        <w:t>'2</w:t>
      </w:r>
      <w:r>
        <w:rPr>
          <w:rFonts w:ascii="Times New Roman" w:eastAsia="Times New Roman" w:hAnsi="Times New Roman" w:cs="Times New Roman"/>
          <w:color w:val="A3A2A3"/>
          <w:spacing w:val="20"/>
          <w:w w:val="125"/>
          <w:sz w:val="18"/>
          <w:szCs w:val="18"/>
        </w:rPr>
        <w:t xml:space="preserve"> </w:t>
      </w:r>
      <w:r>
        <w:rPr>
          <w:rFonts w:ascii="Times New Roman" w:eastAsia="Times New Roman" w:hAnsi="Times New Roman" w:cs="Times New Roman"/>
          <w:color w:val="A3A2A3"/>
          <w:w w:val="125"/>
          <w:sz w:val="18"/>
          <w:szCs w:val="18"/>
        </w:rPr>
        <w:t>'620</w:t>
      </w:r>
      <w:r>
        <w:rPr>
          <w:rFonts w:ascii="Times New Roman" w:eastAsia="Times New Roman" w:hAnsi="Times New Roman" w:cs="Times New Roman"/>
          <w:color w:val="A3A2A3"/>
          <w:spacing w:val="-12"/>
          <w:w w:val="125"/>
          <w:sz w:val="18"/>
          <w:szCs w:val="18"/>
        </w:rPr>
        <w:t>2</w:t>
      </w:r>
      <w:r>
        <w:rPr>
          <w:rFonts w:ascii="Times New Roman" w:eastAsia="Times New Roman" w:hAnsi="Times New Roman" w:cs="Times New Roman"/>
          <w:color w:val="868585"/>
          <w:spacing w:val="4"/>
          <w:w w:val="125"/>
          <w:sz w:val="18"/>
          <w:szCs w:val="18"/>
        </w:rPr>
        <w:t>'</w:t>
      </w:r>
      <w:r>
        <w:rPr>
          <w:rFonts w:ascii="Times New Roman" w:eastAsia="Times New Roman" w:hAnsi="Times New Roman" w:cs="Times New Roman"/>
          <w:color w:val="A3A2A3"/>
          <w:w w:val="125"/>
          <w:sz w:val="18"/>
          <w:szCs w:val="18"/>
        </w:rPr>
        <w:t>28</w:t>
      </w:r>
      <w:r>
        <w:rPr>
          <w:rFonts w:ascii="Times New Roman" w:eastAsia="Times New Roman" w:hAnsi="Times New Roman" w:cs="Times New Roman"/>
          <w:color w:val="A3A2A3"/>
          <w:w w:val="125"/>
          <w:sz w:val="18"/>
          <w:szCs w:val="18"/>
        </w:rPr>
        <w:tab/>
      </w:r>
      <w:r>
        <w:rPr>
          <w:rFonts w:ascii="Times New Roman" w:eastAsia="Times New Roman" w:hAnsi="Times New Roman" w:cs="Times New Roman"/>
          <w:color w:val="A3A2A3"/>
          <w:w w:val="135"/>
          <w:position w:val="15"/>
          <w:sz w:val="18"/>
          <w:szCs w:val="18"/>
        </w:rPr>
        <w:t>0"</w:t>
      </w:r>
      <w:r>
        <w:rPr>
          <w:rFonts w:ascii="Times New Roman" w:eastAsia="Times New Roman" w:hAnsi="Times New Roman" w:cs="Times New Roman"/>
          <w:color w:val="A3A2A3"/>
          <w:w w:val="135"/>
          <w:position w:val="15"/>
          <w:sz w:val="18"/>
          <w:szCs w:val="18"/>
        </w:rPr>
        <w:tab/>
      </w:r>
      <w:r>
        <w:rPr>
          <w:rFonts w:ascii="Times New Roman" w:eastAsia="Times New Roman" w:hAnsi="Times New Roman" w:cs="Times New Roman"/>
          <w:color w:val="A3A2A3"/>
          <w:w w:val="125"/>
          <w:sz w:val="18"/>
          <w:szCs w:val="18"/>
        </w:rPr>
        <w:t>8</w:t>
      </w:r>
      <w:r>
        <w:rPr>
          <w:rFonts w:ascii="Times New Roman" w:eastAsia="Times New Roman" w:hAnsi="Times New Roman" w:cs="Times New Roman"/>
          <w:color w:val="A3A2A3"/>
          <w:spacing w:val="-5"/>
          <w:w w:val="125"/>
          <w:sz w:val="18"/>
          <w:szCs w:val="18"/>
        </w:rPr>
        <w:t xml:space="preserve"> </w:t>
      </w:r>
      <w:r>
        <w:rPr>
          <w:rFonts w:ascii="Times New Roman" w:eastAsia="Times New Roman" w:hAnsi="Times New Roman" w:cs="Times New Roman"/>
          <w:color w:val="A3A2A3"/>
          <w:w w:val="125"/>
          <w:sz w:val="18"/>
          <w:szCs w:val="18"/>
        </w:rPr>
        <w:t>'2</w:t>
      </w:r>
      <w:r>
        <w:rPr>
          <w:rFonts w:ascii="Times New Roman" w:eastAsia="Times New Roman" w:hAnsi="Times New Roman" w:cs="Times New Roman"/>
          <w:color w:val="A3A2A3"/>
          <w:spacing w:val="-7"/>
          <w:w w:val="125"/>
          <w:sz w:val="18"/>
          <w:szCs w:val="18"/>
        </w:rPr>
        <w:t xml:space="preserve"> </w:t>
      </w:r>
      <w:r>
        <w:rPr>
          <w:rFonts w:ascii="Times New Roman" w:eastAsia="Times New Roman" w:hAnsi="Times New Roman" w:cs="Times New Roman"/>
          <w:color w:val="A3A2A3"/>
          <w:w w:val="125"/>
          <w:sz w:val="18"/>
          <w:szCs w:val="18"/>
        </w:rPr>
        <w:t>'6</w:t>
      </w:r>
      <w:r>
        <w:rPr>
          <w:rFonts w:ascii="Times New Roman" w:eastAsia="Times New Roman" w:hAnsi="Times New Roman" w:cs="Times New Roman"/>
          <w:color w:val="A3A2A3"/>
          <w:spacing w:val="-27"/>
          <w:w w:val="125"/>
          <w:sz w:val="18"/>
          <w:szCs w:val="18"/>
        </w:rPr>
        <w:t xml:space="preserve"> </w:t>
      </w:r>
      <w:r>
        <w:rPr>
          <w:rFonts w:ascii="Times New Roman" w:eastAsia="Times New Roman" w:hAnsi="Times New Roman" w:cs="Times New Roman"/>
          <w:color w:val="A3A2A3"/>
          <w:w w:val="115"/>
          <w:sz w:val="18"/>
          <w:szCs w:val="18"/>
        </w:rPr>
        <w:t>20</w:t>
      </w:r>
      <w:r>
        <w:rPr>
          <w:rFonts w:ascii="Times New Roman" w:eastAsia="Times New Roman" w:hAnsi="Times New Roman" w:cs="Times New Roman"/>
          <w:color w:val="A3A2A3"/>
          <w:spacing w:val="-17"/>
          <w:w w:val="115"/>
          <w:sz w:val="18"/>
          <w:szCs w:val="18"/>
        </w:rPr>
        <w:t xml:space="preserve"> </w:t>
      </w:r>
      <w:r>
        <w:rPr>
          <w:rFonts w:ascii="Times New Roman" w:eastAsia="Times New Roman" w:hAnsi="Times New Roman" w:cs="Times New Roman"/>
          <w:color w:val="A3A2A3"/>
          <w:spacing w:val="-12"/>
          <w:w w:val="115"/>
          <w:sz w:val="18"/>
          <w:szCs w:val="18"/>
        </w:rPr>
        <w:t>2</w:t>
      </w:r>
      <w:r>
        <w:rPr>
          <w:rFonts w:ascii="Times New Roman" w:eastAsia="Times New Roman" w:hAnsi="Times New Roman" w:cs="Times New Roman"/>
          <w:color w:val="868585"/>
          <w:w w:val="115"/>
          <w:sz w:val="18"/>
          <w:szCs w:val="18"/>
        </w:rPr>
        <w:t>4</w:t>
      </w:r>
      <w:r>
        <w:rPr>
          <w:rFonts w:ascii="Times New Roman" w:eastAsia="Times New Roman" w:hAnsi="Times New Roman" w:cs="Times New Roman"/>
          <w:color w:val="868585"/>
          <w:spacing w:val="-6"/>
          <w:w w:val="115"/>
          <w:sz w:val="18"/>
          <w:szCs w:val="18"/>
        </w:rPr>
        <w:t xml:space="preserve"> </w:t>
      </w:r>
      <w:r>
        <w:rPr>
          <w:rFonts w:ascii="Times New Roman" w:eastAsia="Times New Roman" w:hAnsi="Times New Roman" w:cs="Times New Roman"/>
          <w:color w:val="A3A2A3"/>
          <w:w w:val="115"/>
          <w:sz w:val="18"/>
          <w:szCs w:val="18"/>
        </w:rPr>
        <w:t>28</w:t>
      </w:r>
    </w:p>
    <w:p w:rsidR="000B7B9A" w:rsidRDefault="000B7B9A" w:rsidP="000B7B9A">
      <w:pPr>
        <w:spacing w:before="1" w:line="170" w:lineRule="exact"/>
        <w:rPr>
          <w:sz w:val="17"/>
          <w:szCs w:val="17"/>
        </w:rPr>
      </w:pPr>
    </w:p>
    <w:p w:rsidR="000B7B9A" w:rsidRDefault="000B7B9A" w:rsidP="000B7B9A">
      <w:pPr>
        <w:spacing w:line="200" w:lineRule="exact"/>
        <w:rPr>
          <w:sz w:val="20"/>
          <w:szCs w:val="20"/>
        </w:rPr>
      </w:pPr>
    </w:p>
    <w:p w:rsidR="000B7B9A" w:rsidRDefault="000B7B9A" w:rsidP="000B7B9A">
      <w:pPr>
        <w:tabs>
          <w:tab w:val="left" w:pos="3434"/>
        </w:tabs>
        <w:ind w:right="992"/>
        <w:jc w:val="center"/>
        <w:rPr>
          <w:rFonts w:ascii="Times New Roman" w:eastAsia="Times New Roman" w:hAnsi="Times New Roman" w:cs="Times New Roman"/>
          <w:sz w:val="18"/>
          <w:szCs w:val="18"/>
        </w:rPr>
      </w:pPr>
      <w:r>
        <w:rPr>
          <w:rFonts w:ascii="宋体" w:eastAsia="宋体" w:hAnsi="宋体" w:cs="宋体"/>
          <w:color w:val="747273"/>
          <w:w w:val="105"/>
          <w:sz w:val="21"/>
          <w:szCs w:val="21"/>
        </w:rPr>
        <w:t>集</w:t>
      </w:r>
      <w:r>
        <w:rPr>
          <w:rFonts w:ascii="宋体" w:eastAsia="宋体" w:hAnsi="宋体" w:cs="宋体"/>
          <w:color w:val="747273"/>
          <w:spacing w:val="6"/>
          <w:w w:val="105"/>
          <w:sz w:val="21"/>
          <w:szCs w:val="21"/>
        </w:rPr>
        <w:t>群</w:t>
      </w:r>
      <w:r>
        <w:rPr>
          <w:rFonts w:ascii="Times New Roman" w:eastAsia="Times New Roman" w:hAnsi="Times New Roman" w:cs="Times New Roman"/>
          <w:color w:val="3F3C42"/>
          <w:spacing w:val="6"/>
          <w:w w:val="105"/>
          <w:sz w:val="18"/>
          <w:szCs w:val="18"/>
        </w:rPr>
        <w:t>D</w:t>
      </w:r>
      <w:r>
        <w:rPr>
          <w:rFonts w:ascii="Times New Roman" w:eastAsia="Times New Roman" w:hAnsi="Times New Roman" w:cs="Times New Roman"/>
          <w:color w:val="595457"/>
          <w:w w:val="105"/>
          <w:sz w:val="18"/>
          <w:szCs w:val="18"/>
        </w:rPr>
        <w:t>lsk</w:t>
      </w:r>
      <w:r>
        <w:rPr>
          <w:rFonts w:ascii="Times New Roman" w:eastAsia="Times New Roman" w:hAnsi="Times New Roman" w:cs="Times New Roman"/>
          <w:color w:val="595457"/>
          <w:w w:val="105"/>
          <w:sz w:val="18"/>
          <w:szCs w:val="18"/>
        </w:rPr>
        <w:tab/>
      </w:r>
      <w:r>
        <w:rPr>
          <w:rFonts w:ascii="宋体" w:eastAsia="宋体" w:hAnsi="宋体" w:cs="宋体"/>
          <w:color w:val="747273"/>
          <w:sz w:val="21"/>
          <w:szCs w:val="21"/>
        </w:rPr>
        <w:t>集军</w:t>
      </w:r>
      <w:r>
        <w:rPr>
          <w:rFonts w:ascii="宋体" w:eastAsia="宋体" w:hAnsi="宋体" w:cs="宋体"/>
          <w:color w:val="747273"/>
          <w:spacing w:val="17"/>
          <w:sz w:val="21"/>
          <w:szCs w:val="21"/>
        </w:rPr>
        <w:t>事</w:t>
      </w:r>
      <w:r>
        <w:rPr>
          <w:rFonts w:ascii="Times New Roman" w:eastAsia="Times New Roman" w:hAnsi="Times New Roman" w:cs="Times New Roman"/>
          <w:color w:val="595457"/>
          <w:sz w:val="18"/>
          <w:szCs w:val="18"/>
        </w:rPr>
        <w:t>Network</w:t>
      </w:r>
      <w:r>
        <w:rPr>
          <w:rFonts w:ascii="Times New Roman" w:eastAsia="Times New Roman" w:hAnsi="Times New Roman" w:cs="Times New Roman"/>
          <w:color w:val="595457"/>
          <w:spacing w:val="-7"/>
          <w:sz w:val="18"/>
          <w:szCs w:val="18"/>
        </w:rPr>
        <w:t xml:space="preserve"> </w:t>
      </w:r>
      <w:r>
        <w:rPr>
          <w:rFonts w:ascii="Times New Roman" w:eastAsia="Times New Roman" w:hAnsi="Times New Roman" w:cs="Times New Roman"/>
          <w:color w:val="595457"/>
          <w:sz w:val="18"/>
          <w:szCs w:val="18"/>
        </w:rPr>
        <w:t>In</w:t>
      </w:r>
    </w:p>
    <w:p w:rsidR="000B7B9A" w:rsidRDefault="000B7B9A" w:rsidP="000B7B9A">
      <w:pPr>
        <w:spacing w:before="18"/>
        <w:ind w:left="305"/>
        <w:rPr>
          <w:rFonts w:ascii="Times New Roman" w:eastAsia="Times New Roman" w:hAnsi="Times New Roman" w:cs="Times New Roman"/>
          <w:sz w:val="18"/>
          <w:szCs w:val="18"/>
        </w:rPr>
      </w:pPr>
      <w:r>
        <w:rPr>
          <w:rFonts w:ascii="宋体" w:eastAsia="宋体" w:hAnsi="宋体" w:cs="宋体"/>
          <w:color w:val="CAC9CA"/>
          <w:w w:val="85"/>
          <w:sz w:val="12"/>
          <w:szCs w:val="12"/>
        </w:rPr>
        <w:t>，</w:t>
      </w:r>
      <w:r>
        <w:rPr>
          <w:rFonts w:ascii="宋体" w:eastAsia="宋体" w:hAnsi="宋体" w:cs="宋体"/>
          <w:color w:val="CAC9CA"/>
          <w:spacing w:val="-23"/>
          <w:w w:val="85"/>
          <w:sz w:val="12"/>
          <w:szCs w:val="12"/>
        </w:rPr>
        <w:t>，</w:t>
      </w:r>
      <w:r>
        <w:rPr>
          <w:rFonts w:ascii="Times New Roman" w:eastAsia="Times New Roman" w:hAnsi="Times New Roman" w:cs="Times New Roman"/>
          <w:color w:val="CAC9CA"/>
          <w:spacing w:val="-50"/>
          <w:w w:val="85"/>
          <w:sz w:val="18"/>
          <w:szCs w:val="18"/>
        </w:rPr>
        <w:t>1</w:t>
      </w:r>
      <w:r>
        <w:rPr>
          <w:rFonts w:ascii="宋体" w:eastAsia="宋体" w:hAnsi="宋体" w:cs="宋体"/>
          <w:color w:val="CAC9CA"/>
          <w:w w:val="85"/>
          <w:sz w:val="12"/>
          <w:szCs w:val="12"/>
        </w:rPr>
        <w:t>*</w:t>
      </w:r>
      <w:r>
        <w:rPr>
          <w:rFonts w:ascii="宋体" w:eastAsia="宋体" w:hAnsi="宋体" w:cs="宋体"/>
          <w:color w:val="CAC9CA"/>
          <w:spacing w:val="-30"/>
          <w:w w:val="85"/>
          <w:sz w:val="12"/>
          <w:szCs w:val="12"/>
        </w:rPr>
        <w:t xml:space="preserve"> </w:t>
      </w:r>
      <w:r>
        <w:rPr>
          <w:rFonts w:ascii="Times New Roman" w:eastAsia="Times New Roman" w:hAnsi="Times New Roman" w:cs="Times New Roman"/>
          <w:color w:val="CAC9CA"/>
          <w:spacing w:val="3"/>
          <w:w w:val="85"/>
          <w:sz w:val="18"/>
          <w:szCs w:val="18"/>
        </w:rPr>
        <w:t>.</w:t>
      </w:r>
      <w:r>
        <w:rPr>
          <w:rFonts w:ascii="宋体" w:eastAsia="宋体" w:hAnsi="宋体" w:cs="宋体"/>
          <w:color w:val="CAC9CA"/>
          <w:w w:val="85"/>
          <w:sz w:val="10"/>
          <w:szCs w:val="10"/>
        </w:rPr>
        <w:t>"'</w:t>
      </w:r>
      <w:r>
        <w:rPr>
          <w:rFonts w:ascii="宋体" w:eastAsia="宋体" w:hAnsi="宋体" w:cs="宋体"/>
          <w:color w:val="CAC9CA"/>
          <w:spacing w:val="-12"/>
          <w:w w:val="85"/>
          <w:sz w:val="10"/>
          <w:szCs w:val="10"/>
        </w:rPr>
        <w:t>l</w:t>
      </w:r>
      <w:r>
        <w:rPr>
          <w:rFonts w:ascii="Times New Roman" w:eastAsia="Times New Roman" w:hAnsi="Times New Roman" w:cs="Times New Roman"/>
          <w:color w:val="CAC9CA"/>
          <w:w w:val="85"/>
          <w:sz w:val="18"/>
          <w:szCs w:val="18"/>
        </w:rPr>
        <w:t>t</w:t>
      </w:r>
    </w:p>
    <w:p w:rsidR="000B7B9A" w:rsidRDefault="000B7B9A" w:rsidP="000B7B9A">
      <w:pPr>
        <w:tabs>
          <w:tab w:val="left" w:pos="4069"/>
        </w:tabs>
        <w:spacing w:before="63" w:line="238" w:lineRule="exact"/>
        <w:ind w:left="770"/>
        <w:rPr>
          <w:rFonts w:ascii="宋体" w:eastAsia="宋体" w:hAnsi="宋体" w:cs="宋体"/>
          <w:sz w:val="12"/>
          <w:szCs w:val="12"/>
        </w:rPr>
      </w:pPr>
      <w:r>
        <w:rPr>
          <w:rFonts w:eastAsiaTheme="minorHAnsi"/>
          <w:noProof/>
          <w:lang w:eastAsia="zh-CN"/>
        </w:rPr>
        <w:drawing>
          <wp:anchor distT="0" distB="0" distL="114300" distR="114300" simplePos="0" relativeHeight="252154880" behindDoc="1" locked="0" layoutInCell="1" allowOverlap="1">
            <wp:simplePos x="0" y="0"/>
            <wp:positionH relativeFrom="page">
              <wp:posOffset>6534150</wp:posOffset>
            </wp:positionH>
            <wp:positionV relativeFrom="paragraph">
              <wp:posOffset>127635</wp:posOffset>
            </wp:positionV>
            <wp:extent cx="1047750" cy="628650"/>
            <wp:effectExtent l="19050" t="0" r="0" b="0"/>
            <wp:wrapNone/>
            <wp:docPr id="2919" name="Picture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
                    <pic:cNvPicPr>
                      <a:picLocks noChangeAspect="1" noChangeArrowheads="1"/>
                    </pic:cNvPicPr>
                  </pic:nvPicPr>
                  <pic:blipFill>
                    <a:blip r:embed="rId153"/>
                    <a:srcRect/>
                    <a:stretch>
                      <a:fillRect/>
                    </a:stretch>
                  </pic:blipFill>
                  <pic:spPr bwMode="auto">
                    <a:xfrm>
                      <a:off x="0" y="0"/>
                      <a:ext cx="1047750" cy="628650"/>
                    </a:xfrm>
                    <a:prstGeom prst="rect">
                      <a:avLst/>
                    </a:prstGeom>
                    <a:noFill/>
                  </pic:spPr>
                </pic:pic>
              </a:graphicData>
            </a:graphic>
          </wp:anchor>
        </w:drawing>
      </w:r>
      <w:r w:rsidR="00035F6E" w:rsidRPr="00035F6E">
        <w:rPr>
          <w:rFonts w:eastAsiaTheme="minorHAnsi"/>
        </w:rPr>
        <w:pict>
          <v:group id="_x0000_s4979" style="position:absolute;left:0;text-align:left;margin-left:342pt;margin-top:8.55pt;width:84pt;height:59.25pt;z-index:-251157504;mso-position-horizontal-relative:page;mso-position-vertical-relative:text" coordorigin="6840,171" coordsize="1680,1185">
            <v:group id="_x0000_s4980" style="position:absolute;left:6855;top:291;width:1650;height:2" coordorigin="6855,291" coordsize="1650,2">
              <v:shape id="_x0000_s4981" style="position:absolute;left:6855;top:291;width:1650;height:2" coordorigin="6855,291" coordsize="1650,0" path="m6855,291r1650,e" filled="f" strokecolor="#ac8c8c" strokeweight="1.5pt">
                <v:path arrowok="t"/>
              </v:shape>
            </v:group>
            <v:group id="_x0000_s4982" style="position:absolute;left:6885;top:186;width:2;height:1155" coordorigin="6885,186" coordsize="2,1155">
              <v:shape id="_x0000_s4983" style="position:absolute;left:6885;top:186;width:2;height:1155" coordorigin="6885,186" coordsize="0,1155" path="m6885,1341r,-1155e" filled="f" strokecolor="#8c98a8" strokeweight="1.5pt">
                <v:path arrowok="t"/>
              </v:shape>
            </v:group>
            <v:group id="_x0000_s4984" style="position:absolute;left:6870;top:1124;width:1635;height:2" coordorigin="6870,1124" coordsize="1635,2">
              <v:shape id="_x0000_s4985" style="position:absolute;left:6870;top:1124;width:1635;height:2" coordorigin="6870,1124" coordsize="1635,0" path="m6870,1124r1635,e" filled="f" strokecolor="#6088ac">
                <v:path arrowok="t"/>
              </v:shape>
            </v:group>
            <w10:wrap anchorx="page"/>
          </v:group>
        </w:pict>
      </w:r>
      <w:r>
        <w:rPr>
          <w:rFonts w:ascii="Times New Roman" w:eastAsia="Times New Roman" w:hAnsi="Times New Roman" w:cs="Times New Roman"/>
          <w:color w:val="A3A2A3"/>
          <w:w w:val="95"/>
          <w:position w:val="-7"/>
          <w:sz w:val="18"/>
          <w:szCs w:val="18"/>
        </w:rPr>
        <w:t>35</w:t>
      </w:r>
      <w:r>
        <w:rPr>
          <w:rFonts w:ascii="Times New Roman" w:eastAsia="Times New Roman" w:hAnsi="Times New Roman" w:cs="Times New Roman"/>
          <w:color w:val="A3A2A3"/>
          <w:spacing w:val="-12"/>
          <w:w w:val="95"/>
          <w:position w:val="-7"/>
          <w:sz w:val="18"/>
          <w:szCs w:val="18"/>
        </w:rPr>
        <w:t xml:space="preserve"> </w:t>
      </w:r>
      <w:r>
        <w:rPr>
          <w:rFonts w:ascii="Times New Roman" w:eastAsia="Times New Roman" w:hAnsi="Times New Roman" w:cs="Times New Roman"/>
          <w:color w:val="A3A2A3"/>
          <w:w w:val="210"/>
          <w:position w:val="-7"/>
          <w:sz w:val="18"/>
          <w:szCs w:val="18"/>
        </w:rPr>
        <w:t>"</w:t>
      </w:r>
      <w:r>
        <w:rPr>
          <w:rFonts w:ascii="Times New Roman" w:eastAsia="Times New Roman" w:hAnsi="Times New Roman" w:cs="Times New Roman"/>
          <w:color w:val="A3A2A3"/>
          <w:w w:val="210"/>
          <w:position w:val="-7"/>
          <w:sz w:val="18"/>
          <w:szCs w:val="18"/>
        </w:rPr>
        <w:tab/>
      </w:r>
      <w:r>
        <w:rPr>
          <w:rFonts w:ascii="Times New Roman" w:eastAsia="Times New Roman" w:hAnsi="Times New Roman" w:cs="Times New Roman"/>
          <w:color w:val="A3A2A3"/>
          <w:w w:val="95"/>
          <w:sz w:val="18"/>
          <w:szCs w:val="18"/>
        </w:rPr>
        <w:t>.</w:t>
      </w:r>
      <w:r>
        <w:rPr>
          <w:rFonts w:ascii="Times New Roman" w:eastAsia="Times New Roman" w:hAnsi="Times New Roman" w:cs="Times New Roman"/>
          <w:color w:val="A3A2A3"/>
          <w:spacing w:val="5"/>
          <w:w w:val="95"/>
          <w:sz w:val="18"/>
          <w:szCs w:val="18"/>
        </w:rPr>
        <w:t>0</w:t>
      </w:r>
      <w:r>
        <w:rPr>
          <w:rFonts w:ascii="宋体" w:eastAsia="宋体" w:hAnsi="宋体" w:cs="宋体"/>
          <w:color w:val="A3A2A3"/>
          <w:w w:val="95"/>
          <w:sz w:val="12"/>
          <w:szCs w:val="12"/>
        </w:rPr>
        <w:t>I(þ，德</w:t>
      </w:r>
    </w:p>
    <w:p w:rsidR="000B7B9A" w:rsidRDefault="000B7B9A" w:rsidP="000B7B9A">
      <w:pPr>
        <w:tabs>
          <w:tab w:val="left" w:pos="4129"/>
        </w:tabs>
        <w:spacing w:line="163" w:lineRule="exact"/>
        <w:ind w:left="770"/>
        <w:rPr>
          <w:rFonts w:ascii="Times New Roman" w:eastAsia="Times New Roman" w:hAnsi="Times New Roman" w:cs="Times New Roman"/>
          <w:sz w:val="18"/>
          <w:szCs w:val="18"/>
        </w:rPr>
      </w:pPr>
      <w:r>
        <w:rPr>
          <w:rFonts w:ascii="Times New Roman" w:eastAsia="Times New Roman" w:hAnsi="Times New Roman" w:cs="Times New Roman"/>
          <w:color w:val="A3A2A3"/>
          <w:w w:val="150"/>
          <w:sz w:val="18"/>
          <w:szCs w:val="18"/>
        </w:rPr>
        <w:t>28"</w:t>
      </w:r>
      <w:r>
        <w:rPr>
          <w:rFonts w:ascii="Times New Roman" w:eastAsia="Times New Roman" w:hAnsi="Times New Roman" w:cs="Times New Roman"/>
          <w:color w:val="A3A2A3"/>
          <w:w w:val="150"/>
          <w:sz w:val="18"/>
          <w:szCs w:val="18"/>
        </w:rPr>
        <w:tab/>
      </w:r>
      <w:r>
        <w:rPr>
          <w:rFonts w:ascii="Times New Roman" w:eastAsia="Times New Roman" w:hAnsi="Times New Roman" w:cs="Times New Roman"/>
          <w:color w:val="A3A2A3"/>
          <w:w w:val="205"/>
          <w:position w:val="4"/>
          <w:sz w:val="18"/>
          <w:szCs w:val="18"/>
        </w:rPr>
        <w:t>8_</w:t>
      </w:r>
    </w:p>
    <w:p w:rsidR="000B7B9A" w:rsidRDefault="000B7B9A" w:rsidP="000B7B9A">
      <w:pPr>
        <w:tabs>
          <w:tab w:val="left" w:pos="4129"/>
        </w:tabs>
        <w:spacing w:line="197" w:lineRule="exact"/>
        <w:ind w:left="770"/>
        <w:rPr>
          <w:rFonts w:ascii="Times New Roman" w:eastAsia="Times New Roman" w:hAnsi="Times New Roman" w:cs="Times New Roman"/>
          <w:sz w:val="18"/>
          <w:szCs w:val="18"/>
        </w:rPr>
      </w:pPr>
      <w:r>
        <w:rPr>
          <w:rFonts w:ascii="Times New Roman" w:eastAsia="Times New Roman" w:hAnsi="Times New Roman" w:cs="Times New Roman"/>
          <w:color w:val="A3A2A3"/>
          <w:w w:val="130"/>
          <w:sz w:val="18"/>
          <w:szCs w:val="18"/>
        </w:rPr>
        <w:t>2.</w:t>
      </w:r>
      <w:r>
        <w:rPr>
          <w:rFonts w:ascii="Times New Roman" w:eastAsia="Times New Roman" w:hAnsi="Times New Roman" w:cs="Times New Roman"/>
          <w:color w:val="A3A2A3"/>
          <w:spacing w:val="-31"/>
          <w:w w:val="130"/>
          <w:sz w:val="18"/>
          <w:szCs w:val="18"/>
        </w:rPr>
        <w:t xml:space="preserve"> </w:t>
      </w:r>
      <w:r>
        <w:rPr>
          <w:rFonts w:ascii="Times New Roman" w:eastAsia="Times New Roman" w:hAnsi="Times New Roman" w:cs="Times New Roman"/>
          <w:color w:val="A3A2A3"/>
          <w:w w:val="245"/>
          <w:sz w:val="18"/>
          <w:szCs w:val="18"/>
        </w:rPr>
        <w:t>"</w:t>
      </w:r>
      <w:r>
        <w:rPr>
          <w:rFonts w:ascii="Times New Roman" w:eastAsia="Times New Roman" w:hAnsi="Times New Roman" w:cs="Times New Roman"/>
          <w:color w:val="A3A2A3"/>
          <w:w w:val="245"/>
          <w:sz w:val="18"/>
          <w:szCs w:val="18"/>
        </w:rPr>
        <w:tab/>
      </w:r>
      <w:r>
        <w:rPr>
          <w:rFonts w:ascii="Times New Roman" w:eastAsia="Times New Roman" w:hAnsi="Times New Roman" w:cs="Times New Roman"/>
          <w:color w:val="A3A2A3"/>
          <w:w w:val="210"/>
          <w:position w:val="7"/>
          <w:sz w:val="18"/>
          <w:szCs w:val="18"/>
        </w:rPr>
        <w:t>6_</w:t>
      </w:r>
    </w:p>
    <w:p w:rsidR="000B7B9A" w:rsidRDefault="000B7B9A" w:rsidP="000B7B9A">
      <w:pPr>
        <w:tabs>
          <w:tab w:val="left" w:pos="4129"/>
        </w:tabs>
        <w:spacing w:line="186" w:lineRule="exact"/>
        <w:ind w:left="785"/>
        <w:rPr>
          <w:rFonts w:ascii="宋体" w:eastAsia="宋体" w:hAnsi="宋体" w:cs="宋体"/>
          <w:sz w:val="15"/>
          <w:szCs w:val="15"/>
        </w:rPr>
      </w:pPr>
      <w:r>
        <w:rPr>
          <w:rFonts w:ascii="宋体" w:eastAsia="宋体" w:hAnsi="宋体" w:cs="宋体"/>
          <w:color w:val="A3A2A3"/>
          <w:w w:val="60"/>
          <w:position w:val="-4"/>
          <w:sz w:val="25"/>
          <w:szCs w:val="25"/>
        </w:rPr>
        <w:t>..，‘</w:t>
      </w:r>
      <w:r>
        <w:rPr>
          <w:rFonts w:ascii="宋体" w:eastAsia="宋体" w:hAnsi="宋体" w:cs="宋体"/>
          <w:color w:val="A3A2A3"/>
          <w:w w:val="60"/>
          <w:position w:val="-4"/>
          <w:sz w:val="25"/>
          <w:szCs w:val="25"/>
        </w:rPr>
        <w:tab/>
      </w:r>
      <w:r>
        <w:rPr>
          <w:rFonts w:ascii="Times New Roman" w:eastAsia="Times New Roman" w:hAnsi="Times New Roman" w:cs="Times New Roman"/>
          <w:color w:val="868585"/>
          <w:w w:val="70"/>
          <w:sz w:val="18"/>
          <w:szCs w:val="18"/>
        </w:rPr>
        <w:t xml:space="preserve">4 </w:t>
      </w:r>
      <w:r>
        <w:rPr>
          <w:rFonts w:ascii="Times New Roman" w:eastAsia="Times New Roman" w:hAnsi="Times New Roman" w:cs="Times New Roman"/>
          <w:color w:val="868585"/>
          <w:spacing w:val="20"/>
          <w:w w:val="70"/>
          <w:sz w:val="18"/>
          <w:szCs w:val="18"/>
        </w:rPr>
        <w:t xml:space="preserve"> </w:t>
      </w:r>
      <w:r>
        <w:rPr>
          <w:rFonts w:ascii="Times New Roman" w:eastAsia="Times New Roman" w:hAnsi="Times New Roman" w:cs="Times New Roman"/>
          <w:color w:val="A3A2A3"/>
          <w:spacing w:val="1"/>
          <w:w w:val="70"/>
          <w:sz w:val="18"/>
          <w:szCs w:val="18"/>
        </w:rPr>
        <w:t>K</w:t>
      </w:r>
      <w:r>
        <w:rPr>
          <w:rFonts w:ascii="宋体" w:eastAsia="宋体" w:hAnsi="宋体" w:cs="宋体"/>
          <w:color w:val="A3A2A3"/>
          <w:w w:val="70"/>
          <w:sz w:val="15"/>
          <w:szCs w:val="15"/>
        </w:rPr>
        <w:t>bIS</w:t>
      </w:r>
    </w:p>
    <w:p w:rsidR="000B7B9A" w:rsidRDefault="000B7B9A" w:rsidP="000B7B9A">
      <w:pPr>
        <w:tabs>
          <w:tab w:val="left" w:pos="3284"/>
        </w:tabs>
        <w:spacing w:line="174" w:lineRule="exact"/>
        <w:ind w:right="1139"/>
        <w:jc w:val="center"/>
        <w:rPr>
          <w:rFonts w:ascii="宋体" w:eastAsia="宋体" w:hAnsi="宋体" w:cs="宋体"/>
          <w:sz w:val="12"/>
          <w:szCs w:val="12"/>
        </w:rPr>
      </w:pPr>
      <w:r>
        <w:rPr>
          <w:rFonts w:ascii="Times New Roman" w:eastAsia="Times New Roman" w:hAnsi="Times New Roman" w:cs="Times New Roman"/>
          <w:color w:val="A3A2A3"/>
          <w:w w:val="145"/>
          <w:position w:val="-4"/>
          <w:sz w:val="18"/>
          <w:szCs w:val="18"/>
        </w:rPr>
        <w:t>7"</w:t>
      </w:r>
      <w:r>
        <w:rPr>
          <w:rFonts w:ascii="Times New Roman" w:eastAsia="Times New Roman" w:hAnsi="Times New Roman" w:cs="Times New Roman"/>
          <w:color w:val="A3A2A3"/>
          <w:w w:val="145"/>
          <w:position w:val="-4"/>
          <w:sz w:val="18"/>
          <w:szCs w:val="18"/>
        </w:rPr>
        <w:tab/>
      </w:r>
      <w:r>
        <w:rPr>
          <w:rFonts w:ascii="Times New Roman" w:eastAsia="Times New Roman" w:hAnsi="Times New Roman" w:cs="Times New Roman"/>
          <w:color w:val="A3A2A3"/>
          <w:w w:val="95"/>
          <w:sz w:val="18"/>
          <w:szCs w:val="18"/>
        </w:rPr>
        <w:t>2</w:t>
      </w:r>
      <w:r>
        <w:rPr>
          <w:rFonts w:ascii="Times New Roman" w:eastAsia="Times New Roman" w:hAnsi="Times New Roman" w:cs="Times New Roman"/>
          <w:color w:val="A3A2A3"/>
          <w:spacing w:val="-18"/>
          <w:w w:val="95"/>
          <w:sz w:val="18"/>
          <w:szCs w:val="18"/>
        </w:rPr>
        <w:t xml:space="preserve"> </w:t>
      </w:r>
      <w:r>
        <w:rPr>
          <w:rFonts w:ascii="宋体" w:eastAsia="宋体" w:hAnsi="宋体" w:cs="宋体"/>
          <w:color w:val="A3A2A3"/>
          <w:w w:val="95"/>
          <w:sz w:val="12"/>
          <w:szCs w:val="12"/>
        </w:rPr>
        <w:t>1(þ，</w:t>
      </w:r>
    </w:p>
    <w:p w:rsidR="000B7B9A" w:rsidRDefault="000B7B9A" w:rsidP="000B7B9A">
      <w:pPr>
        <w:tabs>
          <w:tab w:val="left" w:pos="3284"/>
        </w:tabs>
        <w:spacing w:line="193" w:lineRule="exact"/>
        <w:ind w:right="1137"/>
        <w:jc w:val="center"/>
        <w:rPr>
          <w:rFonts w:ascii="Times New Roman" w:eastAsia="Times New Roman" w:hAnsi="Times New Roman" w:cs="Times New Roman"/>
          <w:sz w:val="18"/>
          <w:szCs w:val="18"/>
        </w:rPr>
      </w:pPr>
      <w:r>
        <w:rPr>
          <w:rFonts w:ascii="Times New Roman" w:eastAsia="Times New Roman" w:hAnsi="Times New Roman" w:cs="Times New Roman"/>
          <w:color w:val="868585"/>
          <w:w w:val="125"/>
          <w:position w:val="-5"/>
          <w:sz w:val="18"/>
          <w:szCs w:val="18"/>
        </w:rPr>
        <w:t>0</w:t>
      </w:r>
      <w:r>
        <w:rPr>
          <w:rFonts w:ascii="Times New Roman" w:eastAsia="Times New Roman" w:hAnsi="Times New Roman" w:cs="Times New Roman"/>
          <w:color w:val="868585"/>
          <w:spacing w:val="-38"/>
          <w:w w:val="125"/>
          <w:position w:val="-5"/>
          <w:sz w:val="18"/>
          <w:szCs w:val="18"/>
        </w:rPr>
        <w:t xml:space="preserve"> </w:t>
      </w:r>
      <w:r>
        <w:rPr>
          <w:rFonts w:ascii="Times New Roman" w:eastAsia="Times New Roman" w:hAnsi="Times New Roman" w:cs="Times New Roman"/>
          <w:color w:val="A3A2A3"/>
          <w:w w:val="245"/>
          <w:position w:val="-5"/>
          <w:sz w:val="18"/>
          <w:szCs w:val="18"/>
        </w:rPr>
        <w:t>"</w:t>
      </w:r>
      <w:r>
        <w:rPr>
          <w:rFonts w:ascii="Times New Roman" w:eastAsia="Times New Roman" w:hAnsi="Times New Roman" w:cs="Times New Roman"/>
          <w:color w:val="A3A2A3"/>
          <w:w w:val="245"/>
          <w:position w:val="-5"/>
          <w:sz w:val="18"/>
          <w:szCs w:val="18"/>
        </w:rPr>
        <w:tab/>
      </w:r>
      <w:r>
        <w:rPr>
          <w:rFonts w:ascii="Times New Roman" w:eastAsia="Times New Roman" w:hAnsi="Times New Roman" w:cs="Times New Roman"/>
          <w:color w:val="A3A2A3"/>
          <w:w w:val="210"/>
          <w:sz w:val="18"/>
          <w:szCs w:val="18"/>
        </w:rPr>
        <w:t>0_</w:t>
      </w:r>
    </w:p>
    <w:p w:rsidR="000B7B9A" w:rsidRDefault="000B7B9A" w:rsidP="000B7B9A">
      <w:pPr>
        <w:tabs>
          <w:tab w:val="left" w:pos="4564"/>
        </w:tabs>
        <w:spacing w:line="167" w:lineRule="exact"/>
        <w:ind w:left="1130"/>
        <w:rPr>
          <w:rFonts w:ascii="Times New Roman" w:eastAsia="Times New Roman" w:hAnsi="Times New Roman" w:cs="Times New Roman"/>
          <w:sz w:val="18"/>
          <w:szCs w:val="18"/>
        </w:rPr>
      </w:pPr>
      <w:r>
        <w:rPr>
          <w:rFonts w:ascii="Times New Roman" w:eastAsia="Times New Roman" w:hAnsi="Times New Roman" w:cs="Times New Roman"/>
          <w:color w:val="A3A2A3"/>
          <w:w w:val="110"/>
          <w:sz w:val="18"/>
          <w:szCs w:val="18"/>
        </w:rPr>
        <w:t xml:space="preserve">o </w:t>
      </w:r>
      <w:r>
        <w:rPr>
          <w:rFonts w:ascii="Times New Roman" w:eastAsia="Times New Roman" w:hAnsi="Times New Roman" w:cs="Times New Roman"/>
          <w:color w:val="A3A2A3"/>
          <w:spacing w:val="39"/>
          <w:w w:val="110"/>
          <w:sz w:val="18"/>
          <w:szCs w:val="18"/>
        </w:rPr>
        <w:t xml:space="preserve"> </w:t>
      </w:r>
      <w:r>
        <w:rPr>
          <w:rFonts w:ascii="Times New Roman" w:eastAsia="Times New Roman" w:hAnsi="Times New Roman" w:cs="Times New Roman"/>
          <w:color w:val="747273"/>
          <w:w w:val="110"/>
          <w:sz w:val="18"/>
          <w:szCs w:val="18"/>
        </w:rPr>
        <w:t xml:space="preserve">4 </w:t>
      </w:r>
      <w:r>
        <w:rPr>
          <w:rFonts w:ascii="Times New Roman" w:eastAsia="Times New Roman" w:hAnsi="Times New Roman" w:cs="Times New Roman"/>
          <w:color w:val="747273"/>
          <w:spacing w:val="42"/>
          <w:w w:val="110"/>
          <w:sz w:val="18"/>
          <w:szCs w:val="18"/>
        </w:rPr>
        <w:t xml:space="preserve"> </w:t>
      </w:r>
      <w:r>
        <w:rPr>
          <w:rFonts w:ascii="Times New Roman" w:eastAsia="Times New Roman" w:hAnsi="Times New Roman" w:cs="Times New Roman"/>
          <w:color w:val="A3A2A3"/>
          <w:w w:val="110"/>
          <w:sz w:val="18"/>
          <w:szCs w:val="18"/>
        </w:rPr>
        <w:t>8</w:t>
      </w:r>
      <w:r>
        <w:rPr>
          <w:rFonts w:ascii="Times New Roman" w:eastAsia="Times New Roman" w:hAnsi="Times New Roman" w:cs="Times New Roman"/>
          <w:color w:val="A3A2A3"/>
          <w:spacing w:val="33"/>
          <w:w w:val="110"/>
          <w:sz w:val="18"/>
          <w:szCs w:val="18"/>
        </w:rPr>
        <w:t xml:space="preserve"> </w:t>
      </w:r>
      <w:r>
        <w:rPr>
          <w:rFonts w:ascii="Times New Roman" w:eastAsia="Times New Roman" w:hAnsi="Times New Roman" w:cs="Times New Roman"/>
          <w:color w:val="A3A2A3"/>
          <w:w w:val="110"/>
          <w:sz w:val="18"/>
          <w:szCs w:val="18"/>
        </w:rPr>
        <w:t>12</w:t>
      </w:r>
      <w:r>
        <w:rPr>
          <w:rFonts w:ascii="Times New Roman" w:eastAsia="Times New Roman" w:hAnsi="Times New Roman" w:cs="Times New Roman"/>
          <w:color w:val="A3A2A3"/>
          <w:spacing w:val="15"/>
          <w:w w:val="110"/>
          <w:sz w:val="18"/>
          <w:szCs w:val="18"/>
        </w:rPr>
        <w:t xml:space="preserve"> </w:t>
      </w:r>
      <w:r>
        <w:rPr>
          <w:rFonts w:ascii="Times New Roman" w:eastAsia="Times New Roman" w:hAnsi="Times New Roman" w:cs="Times New Roman"/>
          <w:color w:val="A3A2A3"/>
          <w:w w:val="110"/>
          <w:sz w:val="18"/>
          <w:szCs w:val="18"/>
        </w:rPr>
        <w:t>'620</w:t>
      </w:r>
      <w:r>
        <w:rPr>
          <w:rFonts w:ascii="Times New Roman" w:eastAsia="Times New Roman" w:hAnsi="Times New Roman" w:cs="Times New Roman"/>
          <w:color w:val="A3A2A3"/>
          <w:spacing w:val="-11"/>
          <w:w w:val="110"/>
          <w:sz w:val="18"/>
          <w:szCs w:val="18"/>
        </w:rPr>
        <w:t>2</w:t>
      </w:r>
      <w:r>
        <w:rPr>
          <w:rFonts w:ascii="Times New Roman" w:eastAsia="Times New Roman" w:hAnsi="Times New Roman" w:cs="Times New Roman"/>
          <w:color w:val="868585"/>
          <w:w w:val="110"/>
          <w:sz w:val="18"/>
          <w:szCs w:val="18"/>
        </w:rPr>
        <w:t>4</w:t>
      </w:r>
      <w:r>
        <w:rPr>
          <w:rFonts w:ascii="Times New Roman" w:eastAsia="Times New Roman" w:hAnsi="Times New Roman" w:cs="Times New Roman"/>
          <w:color w:val="868585"/>
          <w:spacing w:val="18"/>
          <w:w w:val="110"/>
          <w:sz w:val="18"/>
          <w:szCs w:val="18"/>
        </w:rPr>
        <w:t xml:space="preserve"> </w:t>
      </w:r>
      <w:r>
        <w:rPr>
          <w:rFonts w:ascii="Times New Roman" w:eastAsia="Times New Roman" w:hAnsi="Times New Roman" w:cs="Times New Roman"/>
          <w:color w:val="A3A2A3"/>
          <w:w w:val="110"/>
          <w:sz w:val="18"/>
          <w:szCs w:val="18"/>
        </w:rPr>
        <w:t>28</w:t>
      </w:r>
      <w:r>
        <w:rPr>
          <w:rFonts w:ascii="Times New Roman" w:eastAsia="Times New Roman" w:hAnsi="Times New Roman" w:cs="Times New Roman"/>
          <w:color w:val="A3A2A3"/>
          <w:w w:val="110"/>
          <w:sz w:val="18"/>
          <w:szCs w:val="18"/>
        </w:rPr>
        <w:tab/>
        <w:t xml:space="preserve">o </w:t>
      </w:r>
      <w:r>
        <w:rPr>
          <w:rFonts w:ascii="Times New Roman" w:eastAsia="Times New Roman" w:hAnsi="Times New Roman" w:cs="Times New Roman"/>
          <w:color w:val="A3A2A3"/>
          <w:spacing w:val="1"/>
          <w:w w:val="110"/>
          <w:sz w:val="18"/>
          <w:szCs w:val="18"/>
        </w:rPr>
        <w:t xml:space="preserve"> </w:t>
      </w:r>
      <w:r>
        <w:rPr>
          <w:rFonts w:ascii="Times New Roman" w:eastAsia="Times New Roman" w:hAnsi="Times New Roman" w:cs="Times New Roman"/>
          <w:color w:val="868585"/>
          <w:w w:val="110"/>
          <w:sz w:val="18"/>
          <w:szCs w:val="18"/>
        </w:rPr>
        <w:t xml:space="preserve">4 </w:t>
      </w:r>
      <w:r>
        <w:rPr>
          <w:rFonts w:ascii="Times New Roman" w:eastAsia="Times New Roman" w:hAnsi="Times New Roman" w:cs="Times New Roman"/>
          <w:color w:val="868585"/>
          <w:spacing w:val="19"/>
          <w:w w:val="110"/>
          <w:sz w:val="18"/>
          <w:szCs w:val="18"/>
        </w:rPr>
        <w:t xml:space="preserve"> </w:t>
      </w:r>
      <w:r>
        <w:rPr>
          <w:rFonts w:ascii="Times New Roman" w:eastAsia="Times New Roman" w:hAnsi="Times New Roman" w:cs="Times New Roman"/>
          <w:color w:val="A3A2A3"/>
          <w:w w:val="110"/>
          <w:sz w:val="18"/>
          <w:szCs w:val="18"/>
        </w:rPr>
        <w:t>8</w:t>
      </w:r>
      <w:r>
        <w:rPr>
          <w:rFonts w:ascii="Times New Roman" w:eastAsia="Times New Roman" w:hAnsi="Times New Roman" w:cs="Times New Roman"/>
          <w:color w:val="A3A2A3"/>
          <w:spacing w:val="15"/>
          <w:w w:val="110"/>
          <w:sz w:val="18"/>
          <w:szCs w:val="18"/>
        </w:rPr>
        <w:t xml:space="preserve"> </w:t>
      </w:r>
      <w:r>
        <w:rPr>
          <w:rFonts w:ascii="Times New Roman" w:eastAsia="Times New Roman" w:hAnsi="Times New Roman" w:cs="Times New Roman"/>
          <w:color w:val="A3A2A3"/>
          <w:w w:val="110"/>
          <w:sz w:val="18"/>
          <w:szCs w:val="18"/>
        </w:rPr>
        <w:t>'2</w:t>
      </w:r>
      <w:r>
        <w:rPr>
          <w:rFonts w:ascii="Times New Roman" w:eastAsia="Times New Roman" w:hAnsi="Times New Roman" w:cs="Times New Roman"/>
          <w:color w:val="A3A2A3"/>
          <w:spacing w:val="11"/>
          <w:w w:val="110"/>
          <w:sz w:val="18"/>
          <w:szCs w:val="18"/>
        </w:rPr>
        <w:t xml:space="preserve"> </w:t>
      </w:r>
      <w:r>
        <w:rPr>
          <w:rFonts w:ascii="Times New Roman" w:eastAsia="Times New Roman" w:hAnsi="Times New Roman" w:cs="Times New Roman"/>
          <w:color w:val="A3A2A3"/>
          <w:w w:val="110"/>
          <w:sz w:val="18"/>
          <w:szCs w:val="18"/>
        </w:rPr>
        <w:t>16</w:t>
      </w:r>
      <w:r>
        <w:rPr>
          <w:rFonts w:ascii="Times New Roman" w:eastAsia="Times New Roman" w:hAnsi="Times New Roman" w:cs="Times New Roman"/>
          <w:color w:val="A3A2A3"/>
          <w:spacing w:val="-20"/>
          <w:w w:val="110"/>
          <w:sz w:val="18"/>
          <w:szCs w:val="18"/>
        </w:rPr>
        <w:t xml:space="preserve"> </w:t>
      </w:r>
      <w:r>
        <w:rPr>
          <w:rFonts w:ascii="Times New Roman" w:eastAsia="Times New Roman" w:hAnsi="Times New Roman" w:cs="Times New Roman"/>
          <w:color w:val="A3A2A3"/>
          <w:w w:val="110"/>
          <w:sz w:val="18"/>
          <w:szCs w:val="18"/>
        </w:rPr>
        <w:t>20</w:t>
      </w:r>
      <w:r>
        <w:rPr>
          <w:rFonts w:ascii="Times New Roman" w:eastAsia="Times New Roman" w:hAnsi="Times New Roman" w:cs="Times New Roman"/>
          <w:color w:val="A3A2A3"/>
          <w:spacing w:val="-4"/>
          <w:w w:val="110"/>
          <w:sz w:val="18"/>
          <w:szCs w:val="18"/>
        </w:rPr>
        <w:t xml:space="preserve"> </w:t>
      </w:r>
      <w:r>
        <w:rPr>
          <w:rFonts w:ascii="Times New Roman" w:eastAsia="Times New Roman" w:hAnsi="Times New Roman" w:cs="Times New Roman"/>
          <w:color w:val="A3A2A3"/>
          <w:spacing w:val="-11"/>
          <w:w w:val="110"/>
          <w:sz w:val="18"/>
          <w:szCs w:val="18"/>
        </w:rPr>
        <w:t>2</w:t>
      </w:r>
      <w:r>
        <w:rPr>
          <w:rFonts w:ascii="Times New Roman" w:eastAsia="Times New Roman" w:hAnsi="Times New Roman" w:cs="Times New Roman"/>
          <w:color w:val="868585"/>
          <w:w w:val="110"/>
          <w:sz w:val="18"/>
          <w:szCs w:val="18"/>
        </w:rPr>
        <w:t>4</w:t>
      </w:r>
      <w:r>
        <w:rPr>
          <w:rFonts w:ascii="Times New Roman" w:eastAsia="Times New Roman" w:hAnsi="Times New Roman" w:cs="Times New Roman"/>
          <w:color w:val="868585"/>
          <w:spacing w:val="6"/>
          <w:w w:val="110"/>
          <w:sz w:val="18"/>
          <w:szCs w:val="18"/>
        </w:rPr>
        <w:t xml:space="preserve"> </w:t>
      </w:r>
      <w:r>
        <w:rPr>
          <w:rFonts w:ascii="Times New Roman" w:eastAsia="Times New Roman" w:hAnsi="Times New Roman" w:cs="Times New Roman"/>
          <w:color w:val="A3A2A3"/>
          <w:w w:val="110"/>
          <w:sz w:val="18"/>
          <w:szCs w:val="18"/>
        </w:rPr>
        <w:t>28</w:t>
      </w:r>
    </w:p>
    <w:p w:rsidR="000B7B9A" w:rsidRDefault="000B7B9A" w:rsidP="000B7B9A">
      <w:pPr>
        <w:spacing w:line="167" w:lineRule="exact"/>
        <w:rPr>
          <w:rFonts w:ascii="Times New Roman" w:eastAsia="Times New Roman" w:hAnsi="Times New Roman" w:cs="Times New Roman"/>
          <w:sz w:val="18"/>
          <w:szCs w:val="18"/>
        </w:rPr>
        <w:sectPr w:rsidR="000B7B9A">
          <w:type w:val="continuous"/>
          <w:pgSz w:w="12240" w:h="15840"/>
          <w:pgMar w:top="1480" w:right="20" w:bottom="280" w:left="1720" w:header="720" w:footer="720" w:gutter="0"/>
          <w:cols w:num="2" w:space="720" w:equalWidth="0">
            <w:col w:w="2836" w:space="1154"/>
            <w:col w:w="6510"/>
          </w:cols>
        </w:sectPr>
      </w:pPr>
    </w:p>
    <w:p w:rsidR="000B7B9A" w:rsidRDefault="000B7B9A" w:rsidP="000B7B9A">
      <w:pPr>
        <w:spacing w:line="200" w:lineRule="exact"/>
        <w:rPr>
          <w:sz w:val="20"/>
          <w:szCs w:val="20"/>
        </w:rPr>
      </w:pPr>
    </w:p>
    <w:p w:rsidR="000B7B9A" w:rsidRDefault="000B7B9A" w:rsidP="000B7B9A">
      <w:pPr>
        <w:spacing w:before="12" w:line="220" w:lineRule="exact"/>
      </w:pPr>
    </w:p>
    <w:p w:rsidR="000B7B9A" w:rsidRDefault="00035F6E" w:rsidP="000B7B9A">
      <w:pPr>
        <w:tabs>
          <w:tab w:val="left" w:pos="1054"/>
        </w:tabs>
        <w:spacing w:before="5"/>
        <w:ind w:left="200"/>
        <w:rPr>
          <w:rFonts w:ascii="宋体" w:eastAsia="宋体" w:hAnsi="宋体" w:cs="宋体"/>
          <w:sz w:val="19"/>
          <w:szCs w:val="19"/>
        </w:rPr>
      </w:pPr>
      <w:r w:rsidRPr="00035F6E">
        <w:rPr>
          <w:rFonts w:eastAsiaTheme="minorHAnsi"/>
        </w:rPr>
        <w:pict>
          <v:group id="_x0000_s4968" style="position:absolute;left:0;text-align:left;margin-left:96pt;margin-top:-9.3pt;width:516pt;height:.1pt;z-index:-251160576;mso-position-horizontal-relative:page" coordorigin="1920,-186" coordsize="10320,2">
            <v:shape id="_x0000_s4969" style="position:absolute;left:1920;top:-186;width:10320;height:2" coordorigin="1920,-186" coordsize="10320,0" path="m1920,-186r10320,e" filled="f" strokecolor="#c8ccd0" strokeweight="1.5pt">
              <v:path arrowok="t"/>
            </v:shape>
            <w10:wrap anchorx="page"/>
          </v:group>
        </w:pict>
      </w:r>
      <w:r w:rsidRPr="00035F6E">
        <w:rPr>
          <w:rFonts w:eastAsiaTheme="minorHAnsi"/>
        </w:rPr>
        <w:pict>
          <v:group id="_x0000_s4990" style="position:absolute;left:0;text-align:left;margin-left:93.65pt;margin-top:5pt;width:16.3pt;height:10.05pt;z-index:-251154432;mso-position-horizontal-relative:page" coordorigin="1873,100" coordsize="326,201">
            <v:shape id="_x0000_s4991" style="position:absolute;left:1873;top:100;width:326;height:201" coordorigin="1873,100" coordsize="326,201" path="m1873,100r326,l2199,301r-326,l1873,100xe" fillcolor="#2f73c7" stroked="f">
              <v:path arrowok="t"/>
            </v:shape>
            <w10:wrap anchorx="page"/>
          </v:group>
        </w:pict>
      </w:r>
      <w:r w:rsidRPr="00035F6E">
        <w:rPr>
          <w:rFonts w:eastAsiaTheme="minorHAnsi"/>
        </w:rPr>
        <w:pict>
          <v:group id="_x0000_s4992" style="position:absolute;left:0;text-align:left;margin-left:151.5pt;margin-top:5.45pt;width:32pt;height:9.55pt;z-index:-251153408;mso-position-horizontal-relative:page" coordorigin="3030,109" coordsize="640,191">
            <v:shape id="_x0000_s4993" style="position:absolute;left:3030;top:109;width:640;height:191" coordorigin="3030,109" coordsize="640,191" path="m3030,109r640,l3670,299r-640,l3030,109xe" fillcolor="#2f73c7" stroked="f">
              <v:path arrowok="t"/>
            </v:shape>
            <w10:wrap anchorx="page"/>
          </v:group>
        </w:pict>
      </w:r>
      <w:r w:rsidR="000B7B9A">
        <w:rPr>
          <w:rFonts w:ascii="宋体" w:eastAsia="宋体" w:hAnsi="宋体" w:cs="宋体"/>
          <w:color w:val="FFFFFF"/>
          <w:spacing w:val="-32"/>
          <w:w w:val="150"/>
          <w:sz w:val="20"/>
          <w:szCs w:val="20"/>
        </w:rPr>
        <w:t>|</w:t>
      </w:r>
      <w:r w:rsidR="000B7B9A">
        <w:rPr>
          <w:rFonts w:ascii="宋体" w:eastAsia="宋体" w:hAnsi="宋体" w:cs="宋体"/>
          <w:color w:val="97C5F2"/>
          <w:w w:val="150"/>
          <w:sz w:val="20"/>
          <w:szCs w:val="20"/>
        </w:rPr>
        <w:t>主页</w:t>
      </w:r>
      <w:r w:rsidR="000B7B9A">
        <w:rPr>
          <w:rFonts w:ascii="宋体" w:eastAsia="宋体" w:hAnsi="宋体" w:cs="宋体"/>
          <w:color w:val="97C5F2"/>
          <w:w w:val="150"/>
          <w:sz w:val="20"/>
          <w:szCs w:val="20"/>
        </w:rPr>
        <w:tab/>
      </w:r>
      <w:r w:rsidR="000B7B9A">
        <w:rPr>
          <w:rFonts w:ascii="宋体" w:eastAsia="宋体" w:hAnsi="宋体" w:cs="宋体"/>
          <w:color w:val="97C5F2"/>
          <w:w w:val="160"/>
          <w:sz w:val="19"/>
          <w:szCs w:val="19"/>
        </w:rPr>
        <w:t>帮</w:t>
      </w:r>
      <w:r w:rsidR="000B7B9A">
        <w:rPr>
          <w:rFonts w:ascii="宋体" w:eastAsia="宋体" w:hAnsi="宋体" w:cs="宋体"/>
          <w:color w:val="97C5F2"/>
          <w:spacing w:val="-4"/>
          <w:w w:val="160"/>
          <w:sz w:val="19"/>
          <w:szCs w:val="19"/>
        </w:rPr>
        <w:t>助</w:t>
      </w:r>
      <w:r w:rsidR="000B7B9A">
        <w:rPr>
          <w:rFonts w:ascii="宋体" w:eastAsia="宋体" w:hAnsi="宋体" w:cs="宋体"/>
          <w:color w:val="CBDAEE"/>
          <w:w w:val="160"/>
          <w:sz w:val="19"/>
          <w:szCs w:val="19"/>
        </w:rPr>
        <w:t>，</w:t>
      </w:r>
    </w:p>
    <w:p w:rsidR="000B7B9A" w:rsidRDefault="000B7B9A" w:rsidP="000B7B9A">
      <w:pPr>
        <w:spacing w:before="7" w:line="130" w:lineRule="exact"/>
        <w:rPr>
          <w:sz w:val="13"/>
          <w:szCs w:val="13"/>
        </w:rPr>
      </w:pPr>
    </w:p>
    <w:p w:rsidR="000B7B9A" w:rsidRDefault="000B7B9A" w:rsidP="000B7B9A">
      <w:pPr>
        <w:ind w:left="455"/>
        <w:rPr>
          <w:rFonts w:ascii="宋体" w:eastAsia="宋体" w:hAnsi="宋体" w:cs="宋体"/>
          <w:sz w:val="18"/>
          <w:szCs w:val="18"/>
        </w:rPr>
      </w:pPr>
      <w:r>
        <w:rPr>
          <w:rFonts w:ascii="宋体" w:eastAsia="宋体" w:hAnsi="宋体" w:cs="宋体"/>
          <w:color w:val="252328"/>
          <w:w w:val="95"/>
          <w:sz w:val="18"/>
          <w:szCs w:val="18"/>
        </w:rPr>
        <w:t>三</w:t>
      </w:r>
      <w:r>
        <w:rPr>
          <w:rFonts w:ascii="宋体" w:eastAsia="宋体" w:hAnsi="宋体" w:cs="宋体"/>
          <w:color w:val="252328"/>
          <w:spacing w:val="-51"/>
          <w:w w:val="95"/>
          <w:sz w:val="18"/>
          <w:szCs w:val="18"/>
        </w:rPr>
        <w:t xml:space="preserve"> </w:t>
      </w:r>
      <w:r>
        <w:rPr>
          <w:rFonts w:ascii="宋体" w:eastAsia="宋体" w:hAnsi="宋体" w:cs="宋体"/>
          <w:color w:val="868585"/>
          <w:w w:val="95"/>
          <w:sz w:val="18"/>
          <w:szCs w:val="18"/>
        </w:rPr>
        <w:t>状态</w:t>
      </w:r>
    </w:p>
    <w:p w:rsidR="000B7B9A" w:rsidRDefault="000B7B9A" w:rsidP="000B7B9A">
      <w:pPr>
        <w:spacing w:before="5" w:line="260" w:lineRule="exact"/>
        <w:rPr>
          <w:sz w:val="26"/>
          <w:szCs w:val="26"/>
        </w:rPr>
      </w:pPr>
    </w:p>
    <w:p w:rsidR="000B7B9A" w:rsidRDefault="000B7B9A" w:rsidP="000B7B9A">
      <w:pPr>
        <w:ind w:left="455"/>
        <w:rPr>
          <w:rFonts w:ascii="Times New Roman" w:eastAsia="Times New Roman" w:hAnsi="Times New Roman" w:cs="Times New Roman"/>
          <w:sz w:val="18"/>
          <w:szCs w:val="18"/>
        </w:rPr>
      </w:pPr>
      <w:r>
        <w:rPr>
          <w:rFonts w:ascii="宋体" w:eastAsia="宋体" w:hAnsi="宋体" w:cs="宋体"/>
          <w:color w:val="595457"/>
          <w:w w:val="135"/>
          <w:sz w:val="21"/>
          <w:szCs w:val="21"/>
        </w:rPr>
        <w:t>集群</w:t>
      </w:r>
      <w:r>
        <w:rPr>
          <w:rFonts w:ascii="宋体" w:eastAsia="宋体" w:hAnsi="宋体" w:cs="宋体"/>
          <w:color w:val="595457"/>
          <w:spacing w:val="-113"/>
          <w:w w:val="135"/>
          <w:sz w:val="21"/>
          <w:szCs w:val="21"/>
        </w:rPr>
        <w:t xml:space="preserve"> </w:t>
      </w:r>
      <w:r>
        <w:rPr>
          <w:rFonts w:ascii="宋体" w:eastAsia="宋体" w:hAnsi="宋体" w:cs="宋体"/>
          <w:color w:val="3F3C42"/>
          <w:spacing w:val="3"/>
          <w:w w:val="155"/>
          <w:sz w:val="21"/>
          <w:szCs w:val="21"/>
        </w:rPr>
        <w:t>:</w:t>
      </w:r>
      <w:r>
        <w:rPr>
          <w:rFonts w:ascii="Times New Roman" w:eastAsia="Times New Roman" w:hAnsi="Times New Roman" w:cs="Times New Roman"/>
          <w:color w:val="000000"/>
          <w:spacing w:val="12"/>
          <w:w w:val="155"/>
          <w:sz w:val="18"/>
          <w:szCs w:val="18"/>
        </w:rPr>
        <w:t>m</w:t>
      </w:r>
      <w:r>
        <w:rPr>
          <w:rFonts w:ascii="Times New Roman" w:eastAsia="Times New Roman" w:hAnsi="Times New Roman" w:cs="Times New Roman"/>
          <w:color w:val="252328"/>
          <w:w w:val="155"/>
          <w:sz w:val="18"/>
          <w:szCs w:val="18"/>
        </w:rPr>
        <w:t>yC</w:t>
      </w:r>
      <w:r>
        <w:rPr>
          <w:rFonts w:ascii="Times New Roman" w:eastAsia="Times New Roman" w:hAnsi="Times New Roman" w:cs="Times New Roman"/>
          <w:color w:val="252328"/>
          <w:spacing w:val="-36"/>
          <w:w w:val="155"/>
          <w:sz w:val="18"/>
          <w:szCs w:val="18"/>
        </w:rPr>
        <w:t xml:space="preserve"> </w:t>
      </w:r>
      <w:r>
        <w:rPr>
          <w:rFonts w:ascii="Times New Roman" w:eastAsia="Times New Roman" w:hAnsi="Times New Roman" w:cs="Times New Roman"/>
          <w:color w:val="000000"/>
          <w:w w:val="170"/>
          <w:sz w:val="18"/>
          <w:szCs w:val="18"/>
        </w:rPr>
        <w:t>l</w:t>
      </w:r>
      <w:r>
        <w:rPr>
          <w:rFonts w:ascii="Times New Roman" w:eastAsia="Times New Roman" w:hAnsi="Times New Roman" w:cs="Times New Roman"/>
          <w:color w:val="000000"/>
          <w:spacing w:val="8"/>
          <w:w w:val="170"/>
          <w:sz w:val="18"/>
          <w:szCs w:val="18"/>
        </w:rPr>
        <w:t>u</w:t>
      </w:r>
      <w:r>
        <w:rPr>
          <w:rFonts w:ascii="Times New Roman" w:eastAsia="Times New Roman" w:hAnsi="Times New Roman" w:cs="Times New Roman"/>
          <w:color w:val="252328"/>
          <w:spacing w:val="-26"/>
          <w:w w:val="170"/>
          <w:sz w:val="18"/>
          <w:szCs w:val="18"/>
        </w:rPr>
        <w:t>s</w:t>
      </w:r>
      <w:r>
        <w:rPr>
          <w:rFonts w:ascii="Times New Roman" w:eastAsia="Times New Roman" w:hAnsi="Times New Roman" w:cs="Times New Roman"/>
          <w:color w:val="000000"/>
          <w:spacing w:val="-2"/>
          <w:w w:val="170"/>
          <w:sz w:val="18"/>
          <w:szCs w:val="18"/>
        </w:rPr>
        <w:t>t</w:t>
      </w:r>
      <w:r>
        <w:rPr>
          <w:rFonts w:ascii="Times New Roman" w:eastAsia="Times New Roman" w:hAnsi="Times New Roman" w:cs="Times New Roman"/>
          <w:color w:val="252328"/>
          <w:w w:val="170"/>
          <w:sz w:val="18"/>
          <w:szCs w:val="18"/>
        </w:rPr>
        <w:t>er</w:t>
      </w:r>
    </w:p>
    <w:p w:rsidR="000B7B9A" w:rsidRDefault="000B7B9A" w:rsidP="000B7B9A">
      <w:pPr>
        <w:spacing w:before="13" w:line="200" w:lineRule="exact"/>
        <w:rPr>
          <w:sz w:val="20"/>
          <w:szCs w:val="20"/>
        </w:rPr>
      </w:pPr>
    </w:p>
    <w:p w:rsidR="000B7B9A" w:rsidRDefault="00035F6E" w:rsidP="000B7B9A">
      <w:pPr>
        <w:ind w:left="635"/>
        <w:rPr>
          <w:rFonts w:ascii="宋体" w:eastAsia="宋体" w:hAnsi="宋体" w:cs="宋体"/>
          <w:sz w:val="15"/>
          <w:szCs w:val="15"/>
          <w:lang w:eastAsia="zh-CN"/>
        </w:rPr>
      </w:pPr>
      <w:r w:rsidRPr="00035F6E">
        <w:rPr>
          <w:rFonts w:eastAsiaTheme="minorHAnsi"/>
        </w:rPr>
        <w:pict>
          <v:shape id="_x0000_s4994" type="#_x0000_t202" style="position:absolute;left:0;text-align:left;margin-left:167.5pt;margin-top:22.7pt;width:438.35pt;height:99.75pt;z-index:-251152384;mso-position-horizontal-relative:page" filled="f" stroked="f">
            <v:textbox inset="0,0,0,0">
              <w:txbxContent>
                <w:tbl>
                  <w:tblPr>
                    <w:tblW w:w="0" w:type="auto"/>
                    <w:tblLayout w:type="fixed"/>
                    <w:tblCellMar>
                      <w:left w:w="0" w:type="dxa"/>
                      <w:right w:w="0" w:type="dxa"/>
                    </w:tblCellMar>
                    <w:tblLook w:val="01E0"/>
                  </w:tblPr>
                  <w:tblGrid>
                    <w:gridCol w:w="1091"/>
                    <w:gridCol w:w="1181"/>
                    <w:gridCol w:w="1133"/>
                    <w:gridCol w:w="1004"/>
                    <w:gridCol w:w="1221"/>
                    <w:gridCol w:w="958"/>
                    <w:gridCol w:w="1301"/>
                    <w:gridCol w:w="878"/>
                  </w:tblGrid>
                  <w:tr w:rsidR="000B7B9A">
                    <w:trPr>
                      <w:trHeight w:hRule="exact" w:val="351"/>
                    </w:trPr>
                    <w:tc>
                      <w:tcPr>
                        <w:tcW w:w="1091" w:type="dxa"/>
                        <w:tcBorders>
                          <w:top w:val="nil"/>
                          <w:left w:val="nil"/>
                          <w:bottom w:val="nil"/>
                          <w:right w:val="nil"/>
                        </w:tcBorders>
                      </w:tcPr>
                      <w:p w:rsidR="000B7B9A" w:rsidRDefault="000B7B9A">
                        <w:pPr>
                          <w:pStyle w:val="TableParagraph"/>
                          <w:spacing w:before="41"/>
                          <w:ind w:left="40"/>
                          <w:rPr>
                            <w:rFonts w:ascii="宋体" w:eastAsia="宋体" w:hAnsi="宋体" w:cs="宋体"/>
                            <w:sz w:val="16"/>
                            <w:szCs w:val="16"/>
                          </w:rPr>
                        </w:pPr>
                        <w:r>
                          <w:rPr>
                            <w:rFonts w:ascii="宋体" w:eastAsia="宋体" w:hAnsi="宋体" w:cs="宋体"/>
                            <w:color w:val="A3A2A3"/>
                            <w:spacing w:val="-16"/>
                            <w:w w:val="110"/>
                            <w:sz w:val="16"/>
                            <w:szCs w:val="16"/>
                          </w:rPr>
                          <w:t>主</w:t>
                        </w:r>
                        <w:r>
                          <w:rPr>
                            <w:rFonts w:ascii="宋体" w:eastAsia="宋体" w:hAnsi="宋体" w:cs="宋体"/>
                            <w:color w:val="868585"/>
                            <w:w w:val="110"/>
                            <w:sz w:val="16"/>
                            <w:szCs w:val="16"/>
                          </w:rPr>
                          <w:t>饥</w:t>
                        </w:r>
                      </w:p>
                    </w:tc>
                    <w:tc>
                      <w:tcPr>
                        <w:tcW w:w="1181" w:type="dxa"/>
                        <w:tcBorders>
                          <w:top w:val="nil"/>
                          <w:left w:val="nil"/>
                          <w:bottom w:val="nil"/>
                          <w:right w:val="nil"/>
                        </w:tcBorders>
                      </w:tcPr>
                      <w:p w:rsidR="000B7B9A" w:rsidRDefault="000B7B9A">
                        <w:pPr>
                          <w:pStyle w:val="TableParagraph"/>
                          <w:spacing w:before="86"/>
                          <w:ind w:left="118"/>
                          <w:rPr>
                            <w:rFonts w:ascii="Times New Roman" w:eastAsia="Times New Roman" w:hAnsi="Times New Roman" w:cs="Times New Roman"/>
                            <w:sz w:val="18"/>
                            <w:szCs w:val="18"/>
                          </w:rPr>
                        </w:pPr>
                        <w:r>
                          <w:rPr>
                            <w:rFonts w:ascii="Times New Roman" w:eastAsia="Times New Roman" w:hAnsi="Times New Roman" w:cs="Times New Roman"/>
                            <w:color w:val="868585"/>
                            <w:w w:val="140"/>
                            <w:sz w:val="18"/>
                            <w:szCs w:val="18"/>
                          </w:rPr>
                          <w:t>IP</w:t>
                        </w:r>
                      </w:p>
                    </w:tc>
                    <w:tc>
                      <w:tcPr>
                        <w:tcW w:w="1133" w:type="dxa"/>
                        <w:tcBorders>
                          <w:top w:val="nil"/>
                          <w:left w:val="nil"/>
                          <w:bottom w:val="nil"/>
                          <w:right w:val="nil"/>
                        </w:tcBorders>
                      </w:tcPr>
                      <w:p w:rsidR="000B7B9A" w:rsidRDefault="000B7B9A">
                        <w:pPr>
                          <w:pStyle w:val="TableParagraph"/>
                          <w:spacing w:before="41"/>
                          <w:ind w:left="77"/>
                          <w:rPr>
                            <w:rFonts w:ascii="宋体" w:eastAsia="宋体" w:hAnsi="宋体" w:cs="宋体"/>
                            <w:sz w:val="16"/>
                            <w:szCs w:val="16"/>
                          </w:rPr>
                        </w:pPr>
                        <w:r>
                          <w:rPr>
                            <w:rFonts w:ascii="宋体" w:eastAsia="宋体" w:hAnsi="宋体" w:cs="宋体"/>
                            <w:color w:val="A3A2A3"/>
                            <w:spacing w:val="-19"/>
                            <w:w w:val="115"/>
                            <w:sz w:val="16"/>
                            <w:szCs w:val="16"/>
                          </w:rPr>
                          <w:t>安</w:t>
                        </w:r>
                        <w:r>
                          <w:rPr>
                            <w:rFonts w:ascii="宋体" w:eastAsia="宋体" w:hAnsi="宋体" w:cs="宋体"/>
                            <w:color w:val="868585"/>
                            <w:w w:val="115"/>
                            <w:sz w:val="16"/>
                            <w:szCs w:val="16"/>
                          </w:rPr>
                          <w:t>裳</w:t>
                        </w:r>
                        <w:r>
                          <w:rPr>
                            <w:rFonts w:ascii="宋体" w:eastAsia="宋体" w:hAnsi="宋体" w:cs="宋体"/>
                            <w:color w:val="868585"/>
                            <w:spacing w:val="-23"/>
                            <w:w w:val="115"/>
                            <w:sz w:val="16"/>
                            <w:szCs w:val="16"/>
                          </w:rPr>
                          <w:t>路</w:t>
                        </w:r>
                        <w:r>
                          <w:rPr>
                            <w:rFonts w:ascii="宋体" w:eastAsia="宋体" w:hAnsi="宋体" w:cs="宋体"/>
                            <w:color w:val="A3A2A3"/>
                            <w:w w:val="115"/>
                            <w:sz w:val="16"/>
                            <w:szCs w:val="16"/>
                          </w:rPr>
                          <w:t>径</w:t>
                        </w:r>
                      </w:p>
                    </w:tc>
                    <w:tc>
                      <w:tcPr>
                        <w:tcW w:w="1004" w:type="dxa"/>
                        <w:tcBorders>
                          <w:top w:val="nil"/>
                          <w:left w:val="nil"/>
                          <w:bottom w:val="nil"/>
                          <w:right w:val="nil"/>
                        </w:tcBorders>
                      </w:tcPr>
                      <w:p w:rsidR="000B7B9A" w:rsidRDefault="000B7B9A">
                        <w:pPr>
                          <w:pStyle w:val="TableParagraph"/>
                          <w:spacing w:before="41"/>
                          <w:ind w:left="114"/>
                          <w:rPr>
                            <w:rFonts w:ascii="宋体" w:eastAsia="宋体" w:hAnsi="宋体" w:cs="宋体"/>
                            <w:sz w:val="16"/>
                            <w:szCs w:val="16"/>
                          </w:rPr>
                        </w:pPr>
                        <w:r>
                          <w:rPr>
                            <w:rFonts w:ascii="Times New Roman" w:eastAsia="Times New Roman" w:hAnsi="Times New Roman" w:cs="Times New Roman"/>
                            <w:color w:val="868585"/>
                            <w:w w:val="105"/>
                            <w:sz w:val="18"/>
                            <w:szCs w:val="18"/>
                          </w:rPr>
                          <w:t>O</w:t>
                        </w:r>
                        <w:r>
                          <w:rPr>
                            <w:rFonts w:ascii="Times New Roman" w:eastAsia="Times New Roman" w:hAnsi="Times New Roman" w:cs="Times New Roman"/>
                            <w:color w:val="595457"/>
                            <w:spacing w:val="-4"/>
                            <w:w w:val="105"/>
                            <w:sz w:val="18"/>
                            <w:szCs w:val="18"/>
                          </w:rPr>
                          <w:t>M</w:t>
                        </w:r>
                        <w:r>
                          <w:rPr>
                            <w:rFonts w:ascii="宋体" w:eastAsia="宋体" w:hAnsi="宋体" w:cs="宋体"/>
                            <w:color w:val="868585"/>
                            <w:w w:val="105"/>
                            <w:sz w:val="16"/>
                            <w:szCs w:val="16"/>
                          </w:rPr>
                          <w:t>版本</w:t>
                        </w:r>
                      </w:p>
                    </w:tc>
                    <w:tc>
                      <w:tcPr>
                        <w:tcW w:w="1221" w:type="dxa"/>
                        <w:tcBorders>
                          <w:top w:val="nil"/>
                          <w:left w:val="nil"/>
                          <w:bottom w:val="nil"/>
                          <w:right w:val="nil"/>
                        </w:tcBorders>
                      </w:tcPr>
                      <w:p w:rsidR="000B7B9A" w:rsidRDefault="000B7B9A">
                        <w:pPr>
                          <w:pStyle w:val="TableParagraph"/>
                          <w:spacing w:before="41"/>
                          <w:ind w:left="265"/>
                          <w:rPr>
                            <w:rFonts w:ascii="宋体" w:eastAsia="宋体" w:hAnsi="宋体" w:cs="宋体"/>
                            <w:sz w:val="16"/>
                            <w:szCs w:val="16"/>
                          </w:rPr>
                        </w:pPr>
                        <w:r>
                          <w:rPr>
                            <w:rFonts w:ascii="宋体" w:eastAsia="宋体" w:hAnsi="宋体" w:cs="宋体"/>
                            <w:color w:val="868585"/>
                            <w:w w:val="120"/>
                            <w:sz w:val="16"/>
                            <w:szCs w:val="16"/>
                          </w:rPr>
                          <w:t>代理</w:t>
                        </w:r>
                        <w:r>
                          <w:rPr>
                            <w:rFonts w:ascii="宋体" w:eastAsia="宋体" w:hAnsi="宋体" w:cs="宋体"/>
                            <w:color w:val="868585"/>
                            <w:spacing w:val="-27"/>
                            <w:w w:val="120"/>
                            <w:sz w:val="16"/>
                            <w:szCs w:val="16"/>
                          </w:rPr>
                          <w:t>措</w:t>
                        </w:r>
                        <w:r>
                          <w:rPr>
                            <w:rFonts w:ascii="宋体" w:eastAsia="宋体" w:hAnsi="宋体" w:cs="宋体"/>
                            <w:color w:val="A3A2A3"/>
                            <w:w w:val="120"/>
                            <w:sz w:val="16"/>
                            <w:szCs w:val="16"/>
                          </w:rPr>
                          <w:t>口</w:t>
                        </w:r>
                      </w:p>
                    </w:tc>
                    <w:tc>
                      <w:tcPr>
                        <w:tcW w:w="958" w:type="dxa"/>
                        <w:tcBorders>
                          <w:top w:val="nil"/>
                          <w:left w:val="nil"/>
                          <w:bottom w:val="nil"/>
                          <w:right w:val="nil"/>
                        </w:tcBorders>
                      </w:tcPr>
                      <w:p w:rsidR="000B7B9A" w:rsidRDefault="000B7B9A">
                        <w:pPr>
                          <w:pStyle w:val="TableParagraph"/>
                          <w:spacing w:before="29"/>
                          <w:ind w:left="214"/>
                          <w:rPr>
                            <w:rFonts w:ascii="宋体" w:eastAsia="宋体" w:hAnsi="宋体" w:cs="宋体"/>
                            <w:sz w:val="18"/>
                            <w:szCs w:val="18"/>
                          </w:rPr>
                        </w:pPr>
                        <w:r>
                          <w:rPr>
                            <w:rFonts w:ascii="宋体" w:eastAsia="宋体" w:hAnsi="宋体" w:cs="宋体"/>
                            <w:color w:val="A3A2A3"/>
                            <w:spacing w:val="-24"/>
                            <w:sz w:val="18"/>
                            <w:szCs w:val="18"/>
                          </w:rPr>
                          <w:t>系</w:t>
                        </w:r>
                        <w:r>
                          <w:rPr>
                            <w:rFonts w:ascii="宋体" w:eastAsia="宋体" w:hAnsi="宋体" w:cs="宋体"/>
                            <w:color w:val="868585"/>
                            <w:sz w:val="18"/>
                            <w:szCs w:val="18"/>
                          </w:rPr>
                          <w:t>统</w:t>
                        </w:r>
                      </w:p>
                    </w:tc>
                    <w:tc>
                      <w:tcPr>
                        <w:tcW w:w="2178" w:type="dxa"/>
                        <w:gridSpan w:val="2"/>
                        <w:tcBorders>
                          <w:top w:val="nil"/>
                          <w:left w:val="nil"/>
                          <w:bottom w:val="nil"/>
                          <w:right w:val="nil"/>
                        </w:tcBorders>
                      </w:tcPr>
                      <w:p w:rsidR="000B7B9A" w:rsidRDefault="000B7B9A">
                        <w:pPr>
                          <w:pStyle w:val="TableParagraph"/>
                          <w:tabs>
                            <w:tab w:val="left" w:pos="1566"/>
                          </w:tabs>
                          <w:spacing w:before="19"/>
                          <w:ind w:left="411"/>
                          <w:rPr>
                            <w:rFonts w:ascii="Arial" w:eastAsia="Arial" w:hAnsi="Arial" w:cs="Arial"/>
                            <w:lang w:eastAsia="zh-CN"/>
                          </w:rPr>
                        </w:pPr>
                        <w:r>
                          <w:rPr>
                            <w:rFonts w:ascii="Times New Roman" w:eastAsia="Times New Roman" w:hAnsi="Times New Roman" w:cs="Times New Roman"/>
                            <w:color w:val="A3A2A3"/>
                            <w:spacing w:val="-12"/>
                            <w:w w:val="105"/>
                            <w:position w:val="1"/>
                            <w:sz w:val="18"/>
                            <w:szCs w:val="18"/>
                            <w:lang w:eastAsia="zh-CN"/>
                          </w:rPr>
                          <w:t>C</w:t>
                        </w:r>
                        <w:r>
                          <w:rPr>
                            <w:rFonts w:ascii="Times New Roman" w:eastAsia="Times New Roman" w:hAnsi="Times New Roman" w:cs="Times New Roman"/>
                            <w:color w:val="868585"/>
                            <w:w w:val="105"/>
                            <w:position w:val="1"/>
                            <w:sz w:val="18"/>
                            <w:szCs w:val="18"/>
                            <w:lang w:eastAsia="zh-CN"/>
                          </w:rPr>
                          <w:t>P</w:t>
                        </w:r>
                        <w:r>
                          <w:rPr>
                            <w:rFonts w:ascii="Times New Roman" w:eastAsia="Times New Roman" w:hAnsi="Times New Roman" w:cs="Times New Roman"/>
                            <w:color w:val="868585"/>
                            <w:spacing w:val="-20"/>
                            <w:w w:val="105"/>
                            <w:position w:val="1"/>
                            <w:sz w:val="18"/>
                            <w:szCs w:val="18"/>
                          </w:rPr>
                          <w:t>υ</w:t>
                        </w:r>
                        <w:r>
                          <w:rPr>
                            <w:rFonts w:ascii="宋体" w:eastAsia="宋体" w:hAnsi="宋体" w:cs="宋体"/>
                            <w:color w:val="868585"/>
                            <w:w w:val="105"/>
                            <w:position w:val="1"/>
                            <w:sz w:val="18"/>
                            <w:szCs w:val="18"/>
                            <w:lang w:eastAsia="zh-CN"/>
                          </w:rPr>
                          <w:t>锁，心鼓</w:t>
                        </w:r>
                        <w:r>
                          <w:rPr>
                            <w:rFonts w:ascii="宋体" w:eastAsia="宋体" w:hAnsi="宋体" w:cs="宋体"/>
                            <w:color w:val="868585"/>
                            <w:w w:val="105"/>
                            <w:position w:val="1"/>
                            <w:sz w:val="18"/>
                            <w:szCs w:val="18"/>
                            <w:lang w:eastAsia="zh-CN"/>
                          </w:rPr>
                          <w:tab/>
                        </w:r>
                        <w:r>
                          <w:rPr>
                            <w:rFonts w:ascii="宋体" w:eastAsia="宋体" w:hAnsi="宋体" w:cs="宋体"/>
                            <w:color w:val="A3A2A3"/>
                            <w:spacing w:val="-55"/>
                            <w:w w:val="110"/>
                            <w:sz w:val="17"/>
                            <w:szCs w:val="17"/>
                            <w:lang w:eastAsia="zh-CN"/>
                          </w:rPr>
                          <w:t>内</w:t>
                        </w:r>
                        <w:r>
                          <w:rPr>
                            <w:rFonts w:ascii="Arial" w:eastAsia="Arial" w:hAnsi="Arial" w:cs="Arial"/>
                            <w:color w:val="A3A2A3"/>
                            <w:w w:val="110"/>
                            <w:lang w:eastAsia="zh-CN"/>
                          </w:rPr>
                          <w:t>ff</w:t>
                        </w:r>
                      </w:p>
                    </w:tc>
                  </w:tr>
                  <w:tr w:rsidR="000B7B9A">
                    <w:trPr>
                      <w:trHeight w:hRule="exact" w:val="272"/>
                    </w:trPr>
                    <w:tc>
                      <w:tcPr>
                        <w:tcW w:w="1091" w:type="dxa"/>
                        <w:tcBorders>
                          <w:top w:val="nil"/>
                          <w:left w:val="nil"/>
                          <w:bottom w:val="nil"/>
                          <w:right w:val="nil"/>
                        </w:tcBorders>
                      </w:tcPr>
                      <w:p w:rsidR="000B7B9A" w:rsidRDefault="000B7B9A">
                        <w:pPr>
                          <w:pStyle w:val="TableParagraph"/>
                          <w:spacing w:before="50"/>
                          <w:ind w:left="55"/>
                          <w:rPr>
                            <w:rFonts w:ascii="Times New Roman" w:eastAsia="Times New Roman" w:hAnsi="Times New Roman" w:cs="Times New Roman"/>
                            <w:sz w:val="18"/>
                            <w:szCs w:val="18"/>
                          </w:rPr>
                        </w:pPr>
                        <w:r>
                          <w:rPr>
                            <w:rFonts w:ascii="Times New Roman" w:eastAsia="Times New Roman" w:hAnsi="Times New Roman" w:cs="Times New Roman"/>
                            <w:color w:val="868585"/>
                            <w:w w:val="140"/>
                            <w:sz w:val="18"/>
                            <w:szCs w:val="18"/>
                          </w:rPr>
                          <w:t>ubuntu-t</w:t>
                        </w:r>
                      </w:p>
                    </w:tc>
                    <w:tc>
                      <w:tcPr>
                        <w:tcW w:w="1181" w:type="dxa"/>
                        <w:tcBorders>
                          <w:top w:val="nil"/>
                          <w:left w:val="nil"/>
                          <w:bottom w:val="nil"/>
                          <w:right w:val="nil"/>
                        </w:tcBorders>
                      </w:tcPr>
                      <w:p w:rsidR="000B7B9A" w:rsidRDefault="000B7B9A">
                        <w:pPr>
                          <w:pStyle w:val="TableParagraph"/>
                          <w:spacing w:before="6"/>
                          <w:ind w:left="133"/>
                          <w:rPr>
                            <w:rFonts w:ascii="宋体" w:eastAsia="宋体" w:hAnsi="宋体" w:cs="宋体"/>
                            <w:sz w:val="17"/>
                            <w:szCs w:val="17"/>
                          </w:rPr>
                        </w:pPr>
                        <w:r>
                          <w:rPr>
                            <w:rFonts w:ascii="Times New Roman" w:eastAsia="Times New Roman" w:hAnsi="Times New Roman" w:cs="Times New Roman"/>
                            <w:color w:val="595457"/>
                            <w:spacing w:val="-38"/>
                            <w:w w:val="125"/>
                            <w:sz w:val="18"/>
                            <w:szCs w:val="18"/>
                          </w:rPr>
                          <w:t>1</w:t>
                        </w:r>
                        <w:r>
                          <w:rPr>
                            <w:rFonts w:ascii="Times New Roman" w:eastAsia="Times New Roman" w:hAnsi="Times New Roman" w:cs="Times New Roman"/>
                            <w:color w:val="747273"/>
                            <w:w w:val="125"/>
                            <w:sz w:val="18"/>
                            <w:szCs w:val="18"/>
                          </w:rPr>
                          <w:t>92</w:t>
                        </w:r>
                        <w:r>
                          <w:rPr>
                            <w:rFonts w:ascii="Times New Roman" w:eastAsia="Times New Roman" w:hAnsi="Times New Roman" w:cs="Times New Roman"/>
                            <w:color w:val="595457"/>
                            <w:spacing w:val="4"/>
                            <w:w w:val="125"/>
                            <w:sz w:val="18"/>
                            <w:szCs w:val="18"/>
                          </w:rPr>
                          <w:t>.</w:t>
                        </w:r>
                        <w:r>
                          <w:rPr>
                            <w:rFonts w:ascii="Times New Roman" w:eastAsia="Times New Roman" w:hAnsi="Times New Roman" w:cs="Times New Roman"/>
                            <w:color w:val="747273"/>
                            <w:w w:val="125"/>
                            <w:sz w:val="18"/>
                            <w:szCs w:val="18"/>
                          </w:rPr>
                          <w:t>168</w:t>
                        </w:r>
                        <w:r>
                          <w:rPr>
                            <w:rFonts w:ascii="Times New Roman" w:eastAsia="Times New Roman" w:hAnsi="Times New Roman" w:cs="Times New Roman"/>
                            <w:color w:val="747273"/>
                            <w:spacing w:val="-4"/>
                            <w:w w:val="125"/>
                            <w:sz w:val="18"/>
                            <w:szCs w:val="18"/>
                          </w:rPr>
                          <w:t>.</w:t>
                        </w:r>
                        <w:r>
                          <w:rPr>
                            <w:rFonts w:ascii="宋体" w:eastAsia="宋体" w:hAnsi="宋体" w:cs="宋体"/>
                            <w:color w:val="747273"/>
                            <w:w w:val="125"/>
                            <w:sz w:val="17"/>
                            <w:szCs w:val="17"/>
                          </w:rPr>
                          <w:t>1.</w:t>
                        </w:r>
                      </w:p>
                    </w:tc>
                    <w:tc>
                      <w:tcPr>
                        <w:tcW w:w="1133" w:type="dxa"/>
                        <w:tcBorders>
                          <w:top w:val="nil"/>
                          <w:left w:val="nil"/>
                          <w:bottom w:val="nil"/>
                          <w:right w:val="nil"/>
                        </w:tcBorders>
                      </w:tcPr>
                      <w:p w:rsidR="000B7B9A" w:rsidRDefault="000B7B9A">
                        <w:pPr>
                          <w:pStyle w:val="TableParagraph"/>
                          <w:spacing w:before="20" w:line="253" w:lineRule="exact"/>
                          <w:ind w:left="77"/>
                          <w:rPr>
                            <w:rFonts w:ascii="Times New Roman" w:eastAsia="Times New Roman" w:hAnsi="Times New Roman" w:cs="Times New Roman"/>
                            <w:sz w:val="18"/>
                            <w:szCs w:val="18"/>
                          </w:rPr>
                        </w:pPr>
                        <w:r>
                          <w:rPr>
                            <w:rFonts w:ascii="宋体" w:eastAsia="宋体" w:hAnsi="宋体" w:cs="宋体"/>
                            <w:color w:val="A3A2A3"/>
                            <w:spacing w:val="-44"/>
                            <w:w w:val="130"/>
                            <w:sz w:val="16"/>
                            <w:szCs w:val="16"/>
                          </w:rPr>
                          <w:t>/</w:t>
                        </w:r>
                        <w:r>
                          <w:rPr>
                            <w:rFonts w:ascii="宋体" w:eastAsia="宋体" w:hAnsi="宋体" w:cs="宋体"/>
                            <w:color w:val="868585"/>
                            <w:spacing w:val="-47"/>
                            <w:w w:val="130"/>
                            <w:sz w:val="16"/>
                            <w:szCs w:val="16"/>
                          </w:rPr>
                          <w:t>叩</w:t>
                        </w:r>
                        <w:r>
                          <w:rPr>
                            <w:rFonts w:ascii="Times New Roman" w:eastAsia="Times New Roman" w:hAnsi="Times New Roman" w:cs="Times New Roman"/>
                            <w:color w:val="A3A2A3"/>
                            <w:spacing w:val="-22"/>
                            <w:w w:val="130"/>
                          </w:rPr>
                          <w:t>U</w:t>
                        </w:r>
                        <w:r>
                          <w:rPr>
                            <w:rFonts w:ascii="宋体" w:eastAsia="宋体" w:hAnsi="宋体" w:cs="宋体"/>
                            <w:color w:val="868585"/>
                            <w:spacing w:val="-60"/>
                            <w:w w:val="130"/>
                            <w:sz w:val="14"/>
                            <w:szCs w:val="14"/>
                          </w:rPr>
                          <w:t>臼</w:t>
                        </w:r>
                        <w:r>
                          <w:rPr>
                            <w:rFonts w:ascii="Times New Roman" w:eastAsia="Times New Roman" w:hAnsi="Times New Roman" w:cs="Times New Roman"/>
                            <w:color w:val="868585"/>
                            <w:w w:val="130"/>
                            <w:sz w:val="18"/>
                            <w:szCs w:val="18"/>
                          </w:rPr>
                          <w:t>q</w:t>
                        </w:r>
                        <w:r>
                          <w:rPr>
                            <w:rFonts w:ascii="Times New Roman" w:eastAsia="Times New Roman" w:hAnsi="Times New Roman" w:cs="Times New Roman"/>
                            <w:color w:val="868585"/>
                            <w:spacing w:val="-5"/>
                            <w:w w:val="130"/>
                            <w:sz w:val="18"/>
                            <w:szCs w:val="18"/>
                          </w:rPr>
                          <w:t>u</w:t>
                        </w:r>
                        <w:r>
                          <w:rPr>
                            <w:rFonts w:ascii="Times New Roman" w:eastAsia="Times New Roman" w:hAnsi="Times New Roman" w:cs="Times New Roman"/>
                            <w:color w:val="A3A2A3"/>
                            <w:w w:val="130"/>
                            <w:sz w:val="18"/>
                            <w:szCs w:val="18"/>
                          </w:rPr>
                          <w:t>ol</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pPr>
                          <w:pStyle w:val="TableParagraph"/>
                          <w:spacing w:before="65"/>
                          <w:ind w:left="295"/>
                          <w:rPr>
                            <w:rFonts w:ascii="Times New Roman" w:eastAsia="Times New Roman" w:hAnsi="Times New Roman" w:cs="Times New Roman"/>
                            <w:sz w:val="18"/>
                            <w:szCs w:val="18"/>
                          </w:rPr>
                        </w:pPr>
                        <w:r>
                          <w:rPr>
                            <w:rFonts w:ascii="Times New Roman" w:eastAsia="Times New Roman" w:hAnsi="Times New Roman" w:cs="Times New Roman"/>
                            <w:color w:val="595457"/>
                            <w:w w:val="115"/>
                            <w:sz w:val="18"/>
                            <w:szCs w:val="18"/>
                          </w:rPr>
                          <w:t>1</w:t>
                        </w:r>
                        <w:r>
                          <w:rPr>
                            <w:rFonts w:ascii="Times New Roman" w:eastAsia="Times New Roman" w:hAnsi="Times New Roman" w:cs="Times New Roman"/>
                            <w:color w:val="595457"/>
                            <w:spacing w:val="-18"/>
                            <w:w w:val="115"/>
                            <w:sz w:val="18"/>
                            <w:szCs w:val="18"/>
                          </w:rPr>
                          <w:t>1</w:t>
                        </w:r>
                        <w:r>
                          <w:rPr>
                            <w:rFonts w:ascii="Times New Roman" w:eastAsia="Times New Roman" w:hAnsi="Times New Roman" w:cs="Times New Roman"/>
                            <w:color w:val="747273"/>
                            <w:w w:val="115"/>
                            <w:sz w:val="18"/>
                            <w:szCs w:val="18"/>
                          </w:rPr>
                          <w:t>790</w:t>
                        </w:r>
                      </w:p>
                    </w:tc>
                    <w:tc>
                      <w:tcPr>
                        <w:tcW w:w="2258" w:type="dxa"/>
                        <w:gridSpan w:val="2"/>
                        <w:tcBorders>
                          <w:top w:val="nil"/>
                          <w:left w:val="nil"/>
                          <w:bottom w:val="nil"/>
                          <w:right w:val="nil"/>
                        </w:tcBorders>
                      </w:tcPr>
                      <w:p w:rsidR="000B7B9A" w:rsidRDefault="000B7B9A">
                        <w:pPr>
                          <w:pStyle w:val="TableParagraph"/>
                          <w:tabs>
                            <w:tab w:val="left" w:pos="1384"/>
                          </w:tabs>
                          <w:spacing w:before="55"/>
                          <w:ind w:left="214"/>
                          <w:rPr>
                            <w:rFonts w:ascii="Times New Roman" w:eastAsia="Times New Roman" w:hAnsi="Times New Roman" w:cs="Times New Roman"/>
                            <w:sz w:val="18"/>
                            <w:szCs w:val="18"/>
                          </w:rPr>
                        </w:pPr>
                        <w:r>
                          <w:rPr>
                            <w:rFonts w:ascii="Times New Roman" w:eastAsia="Times New Roman" w:hAnsi="Times New Roman" w:cs="Times New Roman"/>
                            <w:color w:val="747273"/>
                            <w:spacing w:val="-2"/>
                            <w:w w:val="120"/>
                            <w:sz w:val="18"/>
                            <w:szCs w:val="18"/>
                          </w:rPr>
                          <w:t>U</w:t>
                        </w:r>
                        <w:r>
                          <w:rPr>
                            <w:rFonts w:ascii="Times New Roman" w:eastAsia="Times New Roman" w:hAnsi="Times New Roman" w:cs="Times New Roman"/>
                            <w:color w:val="A3A2A3"/>
                            <w:spacing w:val="-6"/>
                            <w:w w:val="120"/>
                            <w:sz w:val="18"/>
                            <w:szCs w:val="18"/>
                          </w:rPr>
                          <w:t>b</w:t>
                        </w:r>
                        <w:r>
                          <w:rPr>
                            <w:rFonts w:ascii="Times New Roman" w:eastAsia="Times New Roman" w:hAnsi="Times New Roman" w:cs="Times New Roman"/>
                            <w:color w:val="868585"/>
                            <w:w w:val="120"/>
                            <w:sz w:val="18"/>
                            <w:szCs w:val="18"/>
                          </w:rPr>
                          <w:t>untu</w:t>
                        </w:r>
                        <w:r>
                          <w:rPr>
                            <w:rFonts w:ascii="Times New Roman" w:eastAsia="Times New Roman" w:hAnsi="Times New Roman" w:cs="Times New Roman"/>
                            <w:color w:val="868585"/>
                            <w:spacing w:val="24"/>
                            <w:w w:val="120"/>
                            <w:sz w:val="18"/>
                            <w:szCs w:val="18"/>
                          </w:rPr>
                          <w:t xml:space="preserve"> </w:t>
                        </w:r>
                        <w:r>
                          <w:rPr>
                            <w:rFonts w:ascii="Times New Roman" w:eastAsia="Times New Roman" w:hAnsi="Times New Roman" w:cs="Times New Roman"/>
                            <w:color w:val="747273"/>
                            <w:w w:val="120"/>
                            <w:sz w:val="18"/>
                            <w:szCs w:val="18"/>
                          </w:rPr>
                          <w:t>12</w:t>
                        </w:r>
                        <w:r>
                          <w:rPr>
                            <w:rFonts w:ascii="Times New Roman" w:eastAsia="Times New Roman" w:hAnsi="Times New Roman" w:cs="Times New Roman"/>
                            <w:color w:val="747273"/>
                            <w:w w:val="120"/>
                            <w:sz w:val="18"/>
                            <w:szCs w:val="18"/>
                          </w:rPr>
                          <w:tab/>
                        </w:r>
                        <w:r>
                          <w:rPr>
                            <w:rFonts w:ascii="Times New Roman" w:eastAsia="Times New Roman" w:hAnsi="Times New Roman" w:cs="Times New Roman"/>
                            <w:color w:val="747273"/>
                            <w:w w:val="130"/>
                            <w:position w:val="1"/>
                            <w:sz w:val="18"/>
                            <w:szCs w:val="18"/>
                          </w:rPr>
                          <w:t>1</w:t>
                        </w:r>
                      </w:p>
                    </w:tc>
                    <w:tc>
                      <w:tcPr>
                        <w:tcW w:w="878" w:type="dxa"/>
                        <w:tcBorders>
                          <w:top w:val="nil"/>
                          <w:left w:val="nil"/>
                          <w:bottom w:val="nil"/>
                          <w:right w:val="nil"/>
                        </w:tcBorders>
                      </w:tcPr>
                      <w:p w:rsidR="000B7B9A" w:rsidRDefault="000B7B9A">
                        <w:pPr>
                          <w:pStyle w:val="TableParagraph"/>
                          <w:spacing w:before="65"/>
                          <w:ind w:left="266"/>
                          <w:rPr>
                            <w:rFonts w:ascii="Times New Roman" w:eastAsia="Times New Roman" w:hAnsi="Times New Roman" w:cs="Times New Roman"/>
                            <w:sz w:val="18"/>
                            <w:szCs w:val="18"/>
                          </w:rPr>
                        </w:pPr>
                        <w:r>
                          <w:rPr>
                            <w:rFonts w:ascii="Times New Roman" w:eastAsia="Times New Roman" w:hAnsi="Times New Roman" w:cs="Times New Roman"/>
                            <w:color w:val="747273"/>
                            <w:w w:val="105"/>
                            <w:sz w:val="18"/>
                            <w:szCs w:val="18"/>
                          </w:rPr>
                          <w:t>483MB</w:t>
                        </w:r>
                      </w:p>
                    </w:tc>
                  </w:tr>
                  <w:tr w:rsidR="000B7B9A">
                    <w:trPr>
                      <w:trHeight w:hRule="exact" w:val="266"/>
                    </w:trPr>
                    <w:tc>
                      <w:tcPr>
                        <w:tcW w:w="1091" w:type="dxa"/>
                        <w:tcBorders>
                          <w:top w:val="nil"/>
                          <w:left w:val="nil"/>
                          <w:bottom w:val="nil"/>
                          <w:right w:val="nil"/>
                        </w:tcBorders>
                      </w:tcPr>
                      <w:p w:rsidR="000B7B9A" w:rsidRDefault="000B7B9A">
                        <w:pPr>
                          <w:pStyle w:val="TableParagraph"/>
                          <w:spacing w:line="180" w:lineRule="exact"/>
                          <w:ind w:left="55"/>
                          <w:rPr>
                            <w:rFonts w:ascii="Times New Roman" w:eastAsia="Times New Roman" w:hAnsi="Times New Roman" w:cs="Times New Roman"/>
                            <w:sz w:val="18"/>
                            <w:szCs w:val="18"/>
                          </w:rPr>
                        </w:pPr>
                        <w:r>
                          <w:rPr>
                            <w:rFonts w:ascii="Times New Roman" w:eastAsia="Times New Roman" w:hAnsi="Times New Roman" w:cs="Times New Roman"/>
                            <w:color w:val="868585"/>
                            <w:spacing w:val="14"/>
                            <w:w w:val="120"/>
                            <w:sz w:val="18"/>
                            <w:szCs w:val="18"/>
                          </w:rPr>
                          <w:t>t</w:t>
                        </w:r>
                        <w:r>
                          <w:rPr>
                            <w:rFonts w:ascii="Times New Roman" w:eastAsia="Times New Roman" w:hAnsi="Times New Roman" w:cs="Times New Roman"/>
                            <w:color w:val="595457"/>
                            <w:spacing w:val="-18"/>
                            <w:w w:val="120"/>
                            <w:sz w:val="18"/>
                            <w:szCs w:val="18"/>
                          </w:rPr>
                          <w:t>-</w:t>
                        </w:r>
                        <w:r>
                          <w:rPr>
                            <w:rFonts w:ascii="Times New Roman" w:eastAsia="Times New Roman" w:hAnsi="Times New Roman" w:cs="Times New Roman"/>
                            <w:color w:val="868585"/>
                            <w:w w:val="120"/>
                            <w:sz w:val="18"/>
                            <w:szCs w:val="18"/>
                          </w:rPr>
                          <w:t>01</w:t>
                        </w:r>
                      </w:p>
                    </w:tc>
                    <w:tc>
                      <w:tcPr>
                        <w:tcW w:w="1181" w:type="dxa"/>
                        <w:tcBorders>
                          <w:top w:val="nil"/>
                          <w:left w:val="nil"/>
                          <w:bottom w:val="nil"/>
                          <w:right w:val="nil"/>
                        </w:tcBorders>
                      </w:tcPr>
                      <w:p w:rsidR="000B7B9A" w:rsidRDefault="000B7B9A">
                        <w:pPr>
                          <w:pStyle w:val="TableParagraph"/>
                          <w:spacing w:line="195" w:lineRule="exact"/>
                          <w:ind w:left="118"/>
                          <w:rPr>
                            <w:rFonts w:ascii="Times New Roman" w:eastAsia="Times New Roman" w:hAnsi="Times New Roman" w:cs="Times New Roman"/>
                            <w:sz w:val="18"/>
                            <w:szCs w:val="18"/>
                          </w:rPr>
                        </w:pPr>
                        <w:r>
                          <w:rPr>
                            <w:rFonts w:ascii="Times New Roman" w:eastAsia="Times New Roman" w:hAnsi="Times New Roman" w:cs="Times New Roman"/>
                            <w:color w:val="747273"/>
                            <w:w w:val="115"/>
                            <w:sz w:val="18"/>
                            <w:szCs w:val="18"/>
                          </w:rPr>
                          <w:t>2</w:t>
                        </w:r>
                        <w:r>
                          <w:rPr>
                            <w:rFonts w:ascii="Times New Roman" w:eastAsia="Times New Roman" w:hAnsi="Times New Roman" w:cs="Times New Roman"/>
                            <w:color w:val="747273"/>
                            <w:spacing w:val="-27"/>
                            <w:w w:val="115"/>
                            <w:sz w:val="18"/>
                            <w:szCs w:val="18"/>
                          </w:rPr>
                          <w:t xml:space="preserve"> </w:t>
                        </w:r>
                        <w:r>
                          <w:rPr>
                            <w:rFonts w:ascii="Times New Roman" w:eastAsia="Times New Roman" w:hAnsi="Times New Roman" w:cs="Times New Roman"/>
                            <w:color w:val="595457"/>
                            <w:w w:val="115"/>
                            <w:sz w:val="18"/>
                            <w:szCs w:val="18"/>
                          </w:rPr>
                          <w:t>15</w:t>
                        </w:r>
                      </w:p>
                    </w:tc>
                    <w:tc>
                      <w:tcPr>
                        <w:tcW w:w="1133" w:type="dxa"/>
                        <w:tcBorders>
                          <w:top w:val="nil"/>
                          <w:left w:val="nil"/>
                          <w:bottom w:val="nil"/>
                          <w:right w:val="nil"/>
                        </w:tcBorders>
                      </w:tcPr>
                      <w:p w:rsidR="000B7B9A" w:rsidRDefault="000B7B9A">
                        <w:pPr>
                          <w:pStyle w:val="TableParagraph"/>
                          <w:spacing w:line="195" w:lineRule="exact"/>
                          <w:ind w:left="92"/>
                          <w:rPr>
                            <w:rFonts w:ascii="Times New Roman" w:eastAsia="Times New Roman" w:hAnsi="Times New Roman" w:cs="Times New Roman"/>
                            <w:sz w:val="18"/>
                            <w:szCs w:val="18"/>
                          </w:rPr>
                        </w:pPr>
                        <w:r>
                          <w:rPr>
                            <w:rFonts w:ascii="Times New Roman" w:eastAsia="Times New Roman" w:hAnsi="Times New Roman" w:cs="Times New Roman"/>
                            <w:color w:val="868585"/>
                            <w:w w:val="135"/>
                            <w:sz w:val="18"/>
                            <w:szCs w:val="18"/>
                          </w:rPr>
                          <w:t>ad</w:t>
                        </w:r>
                        <w:r>
                          <w:rPr>
                            <w:rFonts w:ascii="Times New Roman" w:eastAsia="Times New Roman" w:hAnsi="Times New Roman" w:cs="Times New Roman"/>
                            <w:color w:val="868585"/>
                            <w:spacing w:val="-29"/>
                            <w:w w:val="135"/>
                            <w:sz w:val="18"/>
                            <w:szCs w:val="18"/>
                          </w:rPr>
                          <w:t>b</w:t>
                        </w:r>
                        <w:r>
                          <w:rPr>
                            <w:rFonts w:ascii="Times New Roman" w:eastAsia="Times New Roman" w:hAnsi="Times New Roman" w:cs="Times New Roman"/>
                            <w:color w:val="A3A2A3"/>
                            <w:w w:val="135"/>
                            <w:sz w:val="18"/>
                            <w:szCs w:val="18"/>
                          </w:rPr>
                          <w:t>l</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tc>
                    <w:tc>
                      <w:tcPr>
                        <w:tcW w:w="958" w:type="dxa"/>
                        <w:tcBorders>
                          <w:top w:val="nil"/>
                          <w:left w:val="nil"/>
                          <w:bottom w:val="nil"/>
                          <w:right w:val="nil"/>
                        </w:tcBorders>
                      </w:tcPr>
                      <w:p w:rsidR="000B7B9A" w:rsidRDefault="000B7B9A"/>
                    </w:tc>
                    <w:tc>
                      <w:tcPr>
                        <w:tcW w:w="1301" w:type="dxa"/>
                        <w:tcBorders>
                          <w:top w:val="nil"/>
                          <w:left w:val="nil"/>
                          <w:bottom w:val="nil"/>
                          <w:right w:val="nil"/>
                        </w:tcBorders>
                      </w:tcPr>
                      <w:p w:rsidR="000B7B9A" w:rsidRDefault="000B7B9A"/>
                    </w:tc>
                    <w:tc>
                      <w:tcPr>
                        <w:tcW w:w="878" w:type="dxa"/>
                        <w:tcBorders>
                          <w:top w:val="nil"/>
                          <w:left w:val="nil"/>
                          <w:bottom w:val="nil"/>
                          <w:right w:val="nil"/>
                        </w:tcBorders>
                      </w:tcPr>
                      <w:p w:rsidR="000B7B9A" w:rsidRDefault="000B7B9A"/>
                    </w:tc>
                  </w:tr>
                  <w:tr w:rsidR="000B7B9A">
                    <w:trPr>
                      <w:trHeight w:hRule="exact" w:val="270"/>
                    </w:trPr>
                    <w:tc>
                      <w:tcPr>
                        <w:tcW w:w="1091" w:type="dxa"/>
                        <w:tcBorders>
                          <w:top w:val="nil"/>
                          <w:left w:val="nil"/>
                          <w:bottom w:val="nil"/>
                          <w:right w:val="nil"/>
                        </w:tcBorders>
                      </w:tcPr>
                      <w:p w:rsidR="000B7B9A" w:rsidRDefault="000B7B9A">
                        <w:pPr>
                          <w:pStyle w:val="TableParagraph"/>
                          <w:spacing w:before="51"/>
                          <w:ind w:left="55"/>
                          <w:rPr>
                            <w:rFonts w:ascii="Times New Roman" w:eastAsia="Times New Roman" w:hAnsi="Times New Roman" w:cs="Times New Roman"/>
                            <w:sz w:val="18"/>
                            <w:szCs w:val="18"/>
                          </w:rPr>
                        </w:pPr>
                        <w:r>
                          <w:rPr>
                            <w:rFonts w:ascii="Times New Roman" w:eastAsia="Times New Roman" w:hAnsi="Times New Roman" w:cs="Times New Roman"/>
                            <w:color w:val="868585"/>
                            <w:w w:val="115"/>
                            <w:sz w:val="18"/>
                            <w:szCs w:val="18"/>
                          </w:rPr>
                          <w:t>ubuntu</w:t>
                        </w:r>
                        <w:r>
                          <w:rPr>
                            <w:rFonts w:ascii="Times New Roman" w:eastAsia="Times New Roman" w:hAnsi="Times New Roman" w:cs="Times New Roman"/>
                            <w:color w:val="868585"/>
                            <w:spacing w:val="-26"/>
                            <w:w w:val="115"/>
                            <w:sz w:val="18"/>
                            <w:szCs w:val="18"/>
                          </w:rPr>
                          <w:t xml:space="preserve"> </w:t>
                        </w:r>
                        <w:r>
                          <w:rPr>
                            <w:rFonts w:ascii="Times New Roman" w:eastAsia="Times New Roman" w:hAnsi="Times New Roman" w:cs="Times New Roman"/>
                            <w:color w:val="595457"/>
                            <w:spacing w:val="-16"/>
                            <w:w w:val="115"/>
                            <w:sz w:val="18"/>
                            <w:szCs w:val="18"/>
                          </w:rPr>
                          <w:t>-</w:t>
                        </w:r>
                        <w:r>
                          <w:rPr>
                            <w:rFonts w:ascii="Times New Roman" w:eastAsia="Times New Roman" w:hAnsi="Times New Roman" w:cs="Times New Roman"/>
                            <w:color w:val="747273"/>
                            <w:w w:val="115"/>
                            <w:sz w:val="18"/>
                            <w:szCs w:val="18"/>
                          </w:rPr>
                          <w:t>tes</w:t>
                        </w:r>
                      </w:p>
                    </w:tc>
                    <w:tc>
                      <w:tcPr>
                        <w:tcW w:w="1181" w:type="dxa"/>
                        <w:tcBorders>
                          <w:top w:val="nil"/>
                          <w:left w:val="nil"/>
                          <w:bottom w:val="nil"/>
                          <w:right w:val="nil"/>
                        </w:tcBorders>
                      </w:tcPr>
                      <w:p w:rsidR="000B7B9A" w:rsidRDefault="000B7B9A">
                        <w:pPr>
                          <w:pStyle w:val="TableParagraph"/>
                          <w:spacing w:before="8" w:line="262" w:lineRule="exact"/>
                          <w:ind w:left="133"/>
                          <w:rPr>
                            <w:rFonts w:ascii="宋体" w:eastAsia="宋体" w:hAnsi="宋体" w:cs="宋体"/>
                            <w:sz w:val="17"/>
                            <w:szCs w:val="17"/>
                          </w:rPr>
                        </w:pPr>
                        <w:r>
                          <w:rPr>
                            <w:rFonts w:ascii="Times New Roman" w:eastAsia="Times New Roman" w:hAnsi="Times New Roman" w:cs="Times New Roman"/>
                            <w:color w:val="595457"/>
                            <w:spacing w:val="-58"/>
                            <w:w w:val="135"/>
                            <w:sz w:val="18"/>
                            <w:szCs w:val="18"/>
                          </w:rPr>
                          <w:t>1</w:t>
                        </w:r>
                        <w:r>
                          <w:rPr>
                            <w:rFonts w:ascii="Times New Roman" w:eastAsia="Times New Roman" w:hAnsi="Times New Roman" w:cs="Times New Roman"/>
                            <w:color w:val="747273"/>
                            <w:w w:val="135"/>
                            <w:sz w:val="18"/>
                            <w:szCs w:val="18"/>
                          </w:rPr>
                          <w:t>92</w:t>
                        </w:r>
                        <w:r>
                          <w:rPr>
                            <w:rFonts w:ascii="Times New Roman" w:eastAsia="Times New Roman" w:hAnsi="Times New Roman" w:cs="Times New Roman"/>
                            <w:color w:val="595457"/>
                            <w:spacing w:val="-8"/>
                            <w:w w:val="135"/>
                            <w:sz w:val="18"/>
                            <w:szCs w:val="18"/>
                          </w:rPr>
                          <w:t>.</w:t>
                        </w:r>
                        <w:r>
                          <w:rPr>
                            <w:rFonts w:ascii="Times New Roman" w:eastAsia="Times New Roman" w:hAnsi="Times New Roman" w:cs="Times New Roman"/>
                            <w:color w:val="806067"/>
                            <w:w w:val="135"/>
                            <w:sz w:val="18"/>
                            <w:szCs w:val="18"/>
                          </w:rPr>
                          <w:t>16</w:t>
                        </w:r>
                        <w:r>
                          <w:rPr>
                            <w:rFonts w:ascii="Times New Roman" w:eastAsia="Times New Roman" w:hAnsi="Times New Roman" w:cs="Times New Roman"/>
                            <w:color w:val="806067"/>
                            <w:spacing w:val="-22"/>
                            <w:w w:val="135"/>
                            <w:sz w:val="18"/>
                            <w:szCs w:val="18"/>
                          </w:rPr>
                          <w:t>8</w:t>
                        </w:r>
                        <w:r>
                          <w:rPr>
                            <w:rFonts w:ascii="Times New Roman" w:eastAsia="Times New Roman" w:hAnsi="Times New Roman" w:cs="Times New Roman"/>
                            <w:color w:val="868585"/>
                            <w:spacing w:val="-8"/>
                            <w:w w:val="135"/>
                            <w:sz w:val="18"/>
                            <w:szCs w:val="18"/>
                          </w:rPr>
                          <w:t>.</w:t>
                        </w:r>
                        <w:r>
                          <w:rPr>
                            <w:rFonts w:ascii="宋体" w:eastAsia="宋体" w:hAnsi="宋体" w:cs="宋体"/>
                            <w:color w:val="806067"/>
                            <w:w w:val="135"/>
                            <w:sz w:val="17"/>
                            <w:szCs w:val="17"/>
                          </w:rPr>
                          <w:t>1.</w:t>
                        </w:r>
                      </w:p>
                    </w:tc>
                    <w:tc>
                      <w:tcPr>
                        <w:tcW w:w="1133" w:type="dxa"/>
                        <w:tcBorders>
                          <w:top w:val="nil"/>
                          <w:left w:val="nil"/>
                          <w:bottom w:val="nil"/>
                          <w:right w:val="nil"/>
                        </w:tcBorders>
                      </w:tcPr>
                      <w:p w:rsidR="000B7B9A" w:rsidRDefault="000B7B9A">
                        <w:pPr>
                          <w:pStyle w:val="TableParagraph"/>
                          <w:spacing w:before="21" w:line="249" w:lineRule="exact"/>
                          <w:ind w:left="77"/>
                          <w:rPr>
                            <w:rFonts w:ascii="Times New Roman" w:eastAsia="Times New Roman" w:hAnsi="Times New Roman" w:cs="Times New Roman"/>
                            <w:sz w:val="18"/>
                            <w:szCs w:val="18"/>
                          </w:rPr>
                        </w:pPr>
                        <w:r>
                          <w:rPr>
                            <w:rFonts w:ascii="宋体" w:eastAsia="宋体" w:hAnsi="宋体" w:cs="宋体"/>
                            <w:color w:val="A3A2A3"/>
                            <w:spacing w:val="-36"/>
                            <w:w w:val="105"/>
                            <w:sz w:val="16"/>
                            <w:szCs w:val="16"/>
                          </w:rPr>
                          <w:t>/</w:t>
                        </w:r>
                        <w:r>
                          <w:rPr>
                            <w:rFonts w:ascii="宋体" w:eastAsia="宋体" w:hAnsi="宋体" w:cs="宋体"/>
                            <w:color w:val="868585"/>
                            <w:spacing w:val="-29"/>
                            <w:w w:val="105"/>
                            <w:sz w:val="16"/>
                            <w:szCs w:val="16"/>
                          </w:rPr>
                          <w:t>叩</w:t>
                        </w:r>
                        <w:r>
                          <w:rPr>
                            <w:rFonts w:ascii="宋体" w:eastAsia="宋体" w:hAnsi="宋体" w:cs="宋体"/>
                            <w:color w:val="A3A2A3"/>
                            <w:w w:val="105"/>
                            <w:sz w:val="16"/>
                            <w:szCs w:val="16"/>
                          </w:rPr>
                          <w:t>t</w:t>
                        </w:r>
                        <w:r>
                          <w:rPr>
                            <w:rFonts w:ascii="宋体" w:eastAsia="宋体" w:hAnsi="宋体" w:cs="宋体"/>
                            <w:color w:val="A3A2A3"/>
                            <w:spacing w:val="-15"/>
                            <w:w w:val="105"/>
                            <w:sz w:val="16"/>
                            <w:szCs w:val="16"/>
                          </w:rPr>
                          <w:t>/</w:t>
                        </w:r>
                        <w:r>
                          <w:rPr>
                            <w:rFonts w:ascii="宋体" w:eastAsia="宋体" w:hAnsi="宋体" w:cs="宋体"/>
                            <w:color w:val="868585"/>
                            <w:w w:val="105"/>
                            <w:sz w:val="16"/>
                            <w:szCs w:val="16"/>
                          </w:rPr>
                          <w:t>s&lt;</w:t>
                        </w:r>
                        <w:r>
                          <w:rPr>
                            <w:rFonts w:ascii="宋体" w:eastAsia="宋体" w:hAnsi="宋体" w:cs="宋体"/>
                            <w:color w:val="868585"/>
                            <w:spacing w:val="-15"/>
                            <w:w w:val="105"/>
                            <w:sz w:val="16"/>
                            <w:szCs w:val="16"/>
                          </w:rPr>
                          <w:t>吨</w:t>
                        </w:r>
                        <w:r>
                          <w:rPr>
                            <w:rFonts w:ascii="Times New Roman" w:eastAsia="Times New Roman" w:hAnsi="Times New Roman" w:cs="Times New Roman"/>
                            <w:color w:val="868585"/>
                            <w:w w:val="105"/>
                            <w:sz w:val="18"/>
                            <w:szCs w:val="18"/>
                          </w:rPr>
                          <w:t>uol</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pPr>
                          <w:pStyle w:val="TableParagraph"/>
                          <w:spacing w:before="51"/>
                          <w:ind w:left="295"/>
                          <w:rPr>
                            <w:rFonts w:ascii="Times New Roman" w:eastAsia="Times New Roman" w:hAnsi="Times New Roman" w:cs="Times New Roman"/>
                            <w:sz w:val="18"/>
                            <w:szCs w:val="18"/>
                          </w:rPr>
                        </w:pPr>
                        <w:r>
                          <w:rPr>
                            <w:rFonts w:ascii="Times New Roman" w:eastAsia="Times New Roman" w:hAnsi="Times New Roman" w:cs="Times New Roman"/>
                            <w:color w:val="595457"/>
                            <w:w w:val="115"/>
                            <w:sz w:val="18"/>
                            <w:szCs w:val="18"/>
                          </w:rPr>
                          <w:t>1</w:t>
                        </w:r>
                        <w:r>
                          <w:rPr>
                            <w:rFonts w:ascii="Times New Roman" w:eastAsia="Times New Roman" w:hAnsi="Times New Roman" w:cs="Times New Roman"/>
                            <w:color w:val="595457"/>
                            <w:spacing w:val="-18"/>
                            <w:w w:val="115"/>
                            <w:sz w:val="18"/>
                            <w:szCs w:val="18"/>
                          </w:rPr>
                          <w:t>1</w:t>
                        </w:r>
                        <w:r>
                          <w:rPr>
                            <w:rFonts w:ascii="Times New Roman" w:eastAsia="Times New Roman" w:hAnsi="Times New Roman" w:cs="Times New Roman"/>
                            <w:color w:val="747273"/>
                            <w:w w:val="115"/>
                            <w:sz w:val="18"/>
                            <w:szCs w:val="18"/>
                          </w:rPr>
                          <w:t>790</w:t>
                        </w:r>
                      </w:p>
                    </w:tc>
                    <w:tc>
                      <w:tcPr>
                        <w:tcW w:w="2258" w:type="dxa"/>
                        <w:gridSpan w:val="2"/>
                        <w:tcBorders>
                          <w:top w:val="nil"/>
                          <w:left w:val="nil"/>
                          <w:bottom w:val="nil"/>
                          <w:right w:val="nil"/>
                        </w:tcBorders>
                      </w:tcPr>
                      <w:p w:rsidR="000B7B9A" w:rsidRDefault="000B7B9A">
                        <w:pPr>
                          <w:pStyle w:val="TableParagraph"/>
                          <w:tabs>
                            <w:tab w:val="left" w:pos="1384"/>
                          </w:tabs>
                          <w:spacing w:before="51"/>
                          <w:ind w:left="214"/>
                          <w:rPr>
                            <w:rFonts w:ascii="Times New Roman" w:eastAsia="Times New Roman" w:hAnsi="Times New Roman" w:cs="Times New Roman"/>
                            <w:sz w:val="18"/>
                            <w:szCs w:val="18"/>
                          </w:rPr>
                        </w:pPr>
                        <w:r>
                          <w:rPr>
                            <w:rFonts w:ascii="Times New Roman" w:eastAsia="Times New Roman" w:hAnsi="Times New Roman" w:cs="Times New Roman"/>
                            <w:color w:val="747273"/>
                            <w:w w:val="120"/>
                            <w:sz w:val="18"/>
                            <w:szCs w:val="18"/>
                          </w:rPr>
                          <w:t>Ubuntu</w:t>
                        </w:r>
                        <w:r>
                          <w:rPr>
                            <w:rFonts w:ascii="Times New Roman" w:eastAsia="Times New Roman" w:hAnsi="Times New Roman" w:cs="Times New Roman"/>
                            <w:color w:val="747273"/>
                            <w:spacing w:val="22"/>
                            <w:w w:val="120"/>
                            <w:sz w:val="18"/>
                            <w:szCs w:val="18"/>
                          </w:rPr>
                          <w:t xml:space="preserve"> </w:t>
                        </w:r>
                        <w:r>
                          <w:rPr>
                            <w:rFonts w:ascii="Times New Roman" w:eastAsia="Times New Roman" w:hAnsi="Times New Roman" w:cs="Times New Roman"/>
                            <w:color w:val="806067"/>
                            <w:w w:val="120"/>
                            <w:sz w:val="18"/>
                            <w:szCs w:val="18"/>
                          </w:rPr>
                          <w:t>12</w:t>
                        </w:r>
                        <w:r>
                          <w:rPr>
                            <w:rFonts w:ascii="Times New Roman" w:eastAsia="Times New Roman" w:hAnsi="Times New Roman" w:cs="Times New Roman"/>
                            <w:color w:val="806067"/>
                            <w:w w:val="120"/>
                            <w:sz w:val="18"/>
                            <w:szCs w:val="18"/>
                          </w:rPr>
                          <w:tab/>
                        </w:r>
                        <w:r>
                          <w:rPr>
                            <w:rFonts w:ascii="Times New Roman" w:eastAsia="Times New Roman" w:hAnsi="Times New Roman" w:cs="Times New Roman"/>
                            <w:color w:val="747273"/>
                            <w:w w:val="130"/>
                            <w:sz w:val="18"/>
                            <w:szCs w:val="18"/>
                          </w:rPr>
                          <w:t>1</w:t>
                        </w:r>
                      </w:p>
                    </w:tc>
                    <w:tc>
                      <w:tcPr>
                        <w:tcW w:w="878" w:type="dxa"/>
                        <w:tcBorders>
                          <w:top w:val="nil"/>
                          <w:left w:val="nil"/>
                          <w:bottom w:val="nil"/>
                          <w:right w:val="nil"/>
                        </w:tcBorders>
                      </w:tcPr>
                      <w:p w:rsidR="000B7B9A" w:rsidRDefault="000B7B9A">
                        <w:pPr>
                          <w:pStyle w:val="TableParagraph"/>
                          <w:spacing w:before="51"/>
                          <w:ind w:left="266"/>
                          <w:rPr>
                            <w:rFonts w:ascii="Times New Roman" w:eastAsia="Times New Roman" w:hAnsi="Times New Roman" w:cs="Times New Roman"/>
                            <w:sz w:val="18"/>
                            <w:szCs w:val="18"/>
                          </w:rPr>
                        </w:pPr>
                        <w:r>
                          <w:rPr>
                            <w:rFonts w:ascii="Times New Roman" w:eastAsia="Times New Roman" w:hAnsi="Times New Roman" w:cs="Times New Roman"/>
                            <w:color w:val="747273"/>
                            <w:w w:val="105"/>
                            <w:sz w:val="18"/>
                            <w:szCs w:val="18"/>
                          </w:rPr>
                          <w:t>483MB</w:t>
                        </w:r>
                      </w:p>
                    </w:tc>
                  </w:tr>
                  <w:tr w:rsidR="000B7B9A">
                    <w:trPr>
                      <w:trHeight w:hRule="exact" w:val="261"/>
                    </w:trPr>
                    <w:tc>
                      <w:tcPr>
                        <w:tcW w:w="1091" w:type="dxa"/>
                        <w:tcBorders>
                          <w:top w:val="nil"/>
                          <w:left w:val="nil"/>
                          <w:bottom w:val="nil"/>
                          <w:right w:val="nil"/>
                        </w:tcBorders>
                      </w:tcPr>
                      <w:p w:rsidR="000B7B9A" w:rsidRDefault="000B7B9A">
                        <w:pPr>
                          <w:pStyle w:val="TableParagraph"/>
                          <w:spacing w:line="184" w:lineRule="exact"/>
                          <w:ind w:left="40"/>
                          <w:rPr>
                            <w:rFonts w:ascii="Times New Roman" w:eastAsia="Times New Roman" w:hAnsi="Times New Roman" w:cs="Times New Roman"/>
                            <w:sz w:val="18"/>
                            <w:szCs w:val="18"/>
                          </w:rPr>
                        </w:pPr>
                        <w:r>
                          <w:rPr>
                            <w:rFonts w:ascii="Times New Roman" w:eastAsia="Times New Roman" w:hAnsi="Times New Roman" w:cs="Times New Roman"/>
                            <w:color w:val="868585"/>
                            <w:spacing w:val="-1"/>
                            <w:w w:val="125"/>
                            <w:sz w:val="18"/>
                            <w:szCs w:val="18"/>
                          </w:rPr>
                          <w:t>t</w:t>
                        </w:r>
                        <w:r>
                          <w:rPr>
                            <w:rFonts w:ascii="Times New Roman" w:eastAsia="Times New Roman" w:hAnsi="Times New Roman" w:cs="Times New Roman"/>
                            <w:color w:val="595457"/>
                            <w:spacing w:val="-3"/>
                            <w:w w:val="125"/>
                            <w:sz w:val="18"/>
                            <w:szCs w:val="18"/>
                          </w:rPr>
                          <w:t>-</w:t>
                        </w:r>
                        <w:r>
                          <w:rPr>
                            <w:rFonts w:ascii="Times New Roman" w:eastAsia="Times New Roman" w:hAnsi="Times New Roman" w:cs="Times New Roman"/>
                            <w:color w:val="868585"/>
                            <w:w w:val="125"/>
                            <w:sz w:val="18"/>
                            <w:szCs w:val="18"/>
                          </w:rPr>
                          <w:t>02</w:t>
                        </w:r>
                      </w:p>
                    </w:tc>
                    <w:tc>
                      <w:tcPr>
                        <w:tcW w:w="1181" w:type="dxa"/>
                        <w:tcBorders>
                          <w:top w:val="nil"/>
                          <w:left w:val="nil"/>
                          <w:bottom w:val="nil"/>
                          <w:right w:val="nil"/>
                        </w:tcBorders>
                      </w:tcPr>
                      <w:p w:rsidR="000B7B9A" w:rsidRDefault="000B7B9A">
                        <w:pPr>
                          <w:pStyle w:val="TableParagraph"/>
                          <w:spacing w:line="199" w:lineRule="exact"/>
                          <w:ind w:left="118"/>
                          <w:rPr>
                            <w:rFonts w:ascii="Times New Roman" w:eastAsia="Times New Roman" w:hAnsi="Times New Roman" w:cs="Times New Roman"/>
                            <w:sz w:val="18"/>
                            <w:szCs w:val="18"/>
                          </w:rPr>
                        </w:pPr>
                        <w:r>
                          <w:rPr>
                            <w:rFonts w:ascii="Times New Roman" w:eastAsia="Times New Roman" w:hAnsi="Times New Roman" w:cs="Times New Roman"/>
                            <w:color w:val="747273"/>
                            <w:w w:val="115"/>
                            <w:sz w:val="18"/>
                            <w:szCs w:val="18"/>
                          </w:rPr>
                          <w:t>2</w:t>
                        </w:r>
                        <w:r>
                          <w:rPr>
                            <w:rFonts w:ascii="Times New Roman" w:eastAsia="Times New Roman" w:hAnsi="Times New Roman" w:cs="Times New Roman"/>
                            <w:color w:val="747273"/>
                            <w:spacing w:val="-31"/>
                            <w:w w:val="115"/>
                            <w:sz w:val="18"/>
                            <w:szCs w:val="18"/>
                          </w:rPr>
                          <w:t xml:space="preserve"> </w:t>
                        </w:r>
                        <w:r>
                          <w:rPr>
                            <w:rFonts w:ascii="Times New Roman" w:eastAsia="Times New Roman" w:hAnsi="Times New Roman" w:cs="Times New Roman"/>
                            <w:color w:val="595457"/>
                            <w:spacing w:val="-22"/>
                            <w:w w:val="115"/>
                            <w:sz w:val="18"/>
                            <w:szCs w:val="18"/>
                          </w:rPr>
                          <w:t>1</w:t>
                        </w:r>
                        <w:r>
                          <w:rPr>
                            <w:rFonts w:ascii="Times New Roman" w:eastAsia="Times New Roman" w:hAnsi="Times New Roman" w:cs="Times New Roman"/>
                            <w:color w:val="747273"/>
                            <w:w w:val="115"/>
                            <w:sz w:val="18"/>
                            <w:szCs w:val="18"/>
                          </w:rPr>
                          <w:t>2</w:t>
                        </w:r>
                      </w:p>
                    </w:tc>
                    <w:tc>
                      <w:tcPr>
                        <w:tcW w:w="1133" w:type="dxa"/>
                        <w:tcBorders>
                          <w:top w:val="nil"/>
                          <w:left w:val="nil"/>
                          <w:bottom w:val="nil"/>
                          <w:right w:val="nil"/>
                        </w:tcBorders>
                      </w:tcPr>
                      <w:p w:rsidR="000B7B9A" w:rsidRDefault="000B7B9A">
                        <w:pPr>
                          <w:pStyle w:val="TableParagraph"/>
                          <w:spacing w:line="199" w:lineRule="exact"/>
                          <w:ind w:left="92"/>
                          <w:rPr>
                            <w:rFonts w:ascii="Times New Roman" w:eastAsia="Times New Roman" w:hAnsi="Times New Roman" w:cs="Times New Roman"/>
                            <w:sz w:val="18"/>
                            <w:szCs w:val="18"/>
                          </w:rPr>
                        </w:pPr>
                        <w:r>
                          <w:rPr>
                            <w:rFonts w:ascii="Times New Roman" w:eastAsia="Times New Roman" w:hAnsi="Times New Roman" w:cs="Times New Roman"/>
                            <w:color w:val="747273"/>
                            <w:w w:val="135"/>
                            <w:sz w:val="18"/>
                            <w:szCs w:val="18"/>
                          </w:rPr>
                          <w:t>ad</w:t>
                        </w:r>
                        <w:r>
                          <w:rPr>
                            <w:rFonts w:ascii="Times New Roman" w:eastAsia="Times New Roman" w:hAnsi="Times New Roman" w:cs="Times New Roman"/>
                            <w:color w:val="747273"/>
                            <w:spacing w:val="-29"/>
                            <w:w w:val="135"/>
                            <w:sz w:val="18"/>
                            <w:szCs w:val="18"/>
                          </w:rPr>
                          <w:t>b</w:t>
                        </w:r>
                        <w:r>
                          <w:rPr>
                            <w:rFonts w:ascii="Times New Roman" w:eastAsia="Times New Roman" w:hAnsi="Times New Roman" w:cs="Times New Roman"/>
                            <w:color w:val="A3A2A3"/>
                            <w:w w:val="135"/>
                            <w:sz w:val="18"/>
                            <w:szCs w:val="18"/>
                          </w:rPr>
                          <w:t>l</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tc>
                    <w:tc>
                      <w:tcPr>
                        <w:tcW w:w="958" w:type="dxa"/>
                        <w:tcBorders>
                          <w:top w:val="nil"/>
                          <w:left w:val="nil"/>
                          <w:bottom w:val="nil"/>
                          <w:right w:val="nil"/>
                        </w:tcBorders>
                      </w:tcPr>
                      <w:p w:rsidR="000B7B9A" w:rsidRDefault="000B7B9A">
                        <w:pPr>
                          <w:pStyle w:val="TableParagraph"/>
                          <w:spacing w:line="184" w:lineRule="exact"/>
                          <w:ind w:left="214"/>
                          <w:rPr>
                            <w:rFonts w:ascii="Times New Roman" w:eastAsia="Times New Roman" w:hAnsi="Times New Roman" w:cs="Times New Roman"/>
                            <w:sz w:val="18"/>
                            <w:szCs w:val="18"/>
                          </w:rPr>
                        </w:pPr>
                        <w:r>
                          <w:rPr>
                            <w:rFonts w:ascii="Times New Roman" w:eastAsia="Times New Roman" w:hAnsi="Times New Roman" w:cs="Times New Roman"/>
                            <w:color w:val="868585"/>
                            <w:w w:val="115"/>
                            <w:sz w:val="18"/>
                            <w:szCs w:val="18"/>
                          </w:rPr>
                          <w:t>04</w:t>
                        </w:r>
                        <w:r>
                          <w:rPr>
                            <w:rFonts w:ascii="Times New Roman" w:eastAsia="Times New Roman" w:hAnsi="Times New Roman" w:cs="Times New Roman"/>
                            <w:color w:val="868585"/>
                            <w:spacing w:val="-10"/>
                            <w:w w:val="115"/>
                            <w:sz w:val="18"/>
                            <w:szCs w:val="18"/>
                          </w:rPr>
                          <w:t xml:space="preserve"> </w:t>
                        </w:r>
                        <w:r>
                          <w:rPr>
                            <w:rFonts w:ascii="Times New Roman" w:eastAsia="Times New Roman" w:hAnsi="Times New Roman" w:cs="Times New Roman"/>
                            <w:color w:val="747273"/>
                            <w:w w:val="115"/>
                            <w:sz w:val="18"/>
                            <w:szCs w:val="18"/>
                          </w:rPr>
                          <w:t>x64</w:t>
                        </w:r>
                      </w:p>
                    </w:tc>
                    <w:tc>
                      <w:tcPr>
                        <w:tcW w:w="1301" w:type="dxa"/>
                        <w:tcBorders>
                          <w:top w:val="nil"/>
                          <w:left w:val="nil"/>
                          <w:bottom w:val="nil"/>
                          <w:right w:val="nil"/>
                        </w:tcBorders>
                      </w:tcPr>
                      <w:p w:rsidR="000B7B9A" w:rsidRDefault="000B7B9A"/>
                    </w:tc>
                    <w:tc>
                      <w:tcPr>
                        <w:tcW w:w="878" w:type="dxa"/>
                        <w:tcBorders>
                          <w:top w:val="nil"/>
                          <w:left w:val="nil"/>
                          <w:bottom w:val="nil"/>
                          <w:right w:val="nil"/>
                        </w:tcBorders>
                      </w:tcPr>
                      <w:p w:rsidR="000B7B9A" w:rsidRDefault="000B7B9A"/>
                    </w:tc>
                  </w:tr>
                  <w:tr w:rsidR="000B7B9A">
                    <w:trPr>
                      <w:trHeight w:hRule="exact" w:val="283"/>
                    </w:trPr>
                    <w:tc>
                      <w:tcPr>
                        <w:tcW w:w="1091" w:type="dxa"/>
                        <w:tcBorders>
                          <w:top w:val="nil"/>
                          <w:left w:val="nil"/>
                          <w:bottom w:val="nil"/>
                          <w:right w:val="nil"/>
                        </w:tcBorders>
                      </w:tcPr>
                      <w:p w:rsidR="000B7B9A" w:rsidRDefault="000B7B9A">
                        <w:pPr>
                          <w:pStyle w:val="TableParagraph"/>
                          <w:spacing w:before="60"/>
                          <w:ind w:left="55"/>
                          <w:rPr>
                            <w:rFonts w:ascii="宋体" w:eastAsia="宋体" w:hAnsi="宋体" w:cs="宋体"/>
                            <w:sz w:val="11"/>
                            <w:szCs w:val="11"/>
                          </w:rPr>
                        </w:pPr>
                        <w:r>
                          <w:rPr>
                            <w:rFonts w:ascii="Times New Roman" w:eastAsia="Times New Roman" w:hAnsi="Times New Roman" w:cs="Times New Roman"/>
                            <w:color w:val="868585"/>
                            <w:w w:val="125"/>
                            <w:sz w:val="18"/>
                            <w:szCs w:val="18"/>
                          </w:rPr>
                          <w:t>ubuntu</w:t>
                        </w:r>
                        <w:r>
                          <w:rPr>
                            <w:rFonts w:ascii="Times New Roman" w:eastAsia="Times New Roman" w:hAnsi="Times New Roman" w:cs="Times New Roman"/>
                            <w:color w:val="868585"/>
                            <w:spacing w:val="-45"/>
                            <w:w w:val="125"/>
                            <w:sz w:val="18"/>
                            <w:szCs w:val="18"/>
                          </w:rPr>
                          <w:t xml:space="preserve"> </w:t>
                        </w:r>
                        <w:r>
                          <w:rPr>
                            <w:rFonts w:ascii="宋体" w:eastAsia="宋体" w:hAnsi="宋体" w:cs="宋体"/>
                            <w:color w:val="868585"/>
                            <w:w w:val="125"/>
                            <w:sz w:val="11"/>
                            <w:szCs w:val="11"/>
                          </w:rPr>
                          <w:t>吃白</w:t>
                        </w:r>
                      </w:p>
                    </w:tc>
                    <w:tc>
                      <w:tcPr>
                        <w:tcW w:w="1181" w:type="dxa"/>
                        <w:tcBorders>
                          <w:top w:val="nil"/>
                          <w:left w:val="nil"/>
                          <w:bottom w:val="nil"/>
                          <w:right w:val="nil"/>
                        </w:tcBorders>
                      </w:tcPr>
                      <w:p w:rsidR="000B7B9A" w:rsidRDefault="000B7B9A">
                        <w:pPr>
                          <w:pStyle w:val="TableParagraph"/>
                          <w:spacing w:before="16"/>
                          <w:ind w:left="133"/>
                          <w:rPr>
                            <w:rFonts w:ascii="宋体" w:eastAsia="宋体" w:hAnsi="宋体" w:cs="宋体"/>
                            <w:sz w:val="17"/>
                            <w:szCs w:val="17"/>
                          </w:rPr>
                        </w:pPr>
                        <w:r>
                          <w:rPr>
                            <w:rFonts w:ascii="Times New Roman" w:eastAsia="Times New Roman" w:hAnsi="Times New Roman" w:cs="Times New Roman"/>
                            <w:color w:val="595457"/>
                            <w:spacing w:val="-58"/>
                            <w:w w:val="135"/>
                            <w:sz w:val="18"/>
                            <w:szCs w:val="18"/>
                          </w:rPr>
                          <w:t>1</w:t>
                        </w:r>
                        <w:r>
                          <w:rPr>
                            <w:rFonts w:ascii="Times New Roman" w:eastAsia="Times New Roman" w:hAnsi="Times New Roman" w:cs="Times New Roman"/>
                            <w:color w:val="747273"/>
                            <w:w w:val="135"/>
                            <w:sz w:val="18"/>
                            <w:szCs w:val="18"/>
                          </w:rPr>
                          <w:t>92</w:t>
                        </w:r>
                        <w:r>
                          <w:rPr>
                            <w:rFonts w:ascii="Times New Roman" w:eastAsia="Times New Roman" w:hAnsi="Times New Roman" w:cs="Times New Roman"/>
                            <w:color w:val="595457"/>
                            <w:spacing w:val="-8"/>
                            <w:w w:val="135"/>
                            <w:sz w:val="18"/>
                            <w:szCs w:val="18"/>
                          </w:rPr>
                          <w:t>.</w:t>
                        </w:r>
                        <w:r>
                          <w:rPr>
                            <w:rFonts w:ascii="Times New Roman" w:eastAsia="Times New Roman" w:hAnsi="Times New Roman" w:cs="Times New Roman"/>
                            <w:color w:val="806067"/>
                            <w:spacing w:val="-45"/>
                            <w:w w:val="135"/>
                            <w:sz w:val="18"/>
                            <w:szCs w:val="18"/>
                          </w:rPr>
                          <w:t>1</w:t>
                        </w:r>
                        <w:r>
                          <w:rPr>
                            <w:rFonts w:ascii="Times New Roman" w:eastAsia="Times New Roman" w:hAnsi="Times New Roman" w:cs="Times New Roman"/>
                            <w:color w:val="868585"/>
                            <w:w w:val="135"/>
                            <w:sz w:val="18"/>
                            <w:szCs w:val="18"/>
                          </w:rPr>
                          <w:t>68</w:t>
                        </w:r>
                        <w:r>
                          <w:rPr>
                            <w:rFonts w:ascii="Times New Roman" w:eastAsia="Times New Roman" w:hAnsi="Times New Roman" w:cs="Times New Roman"/>
                            <w:color w:val="868585"/>
                            <w:spacing w:val="8"/>
                            <w:w w:val="135"/>
                            <w:sz w:val="18"/>
                            <w:szCs w:val="18"/>
                          </w:rPr>
                          <w:t>.</w:t>
                        </w:r>
                        <w:r>
                          <w:rPr>
                            <w:rFonts w:ascii="宋体" w:eastAsia="宋体" w:hAnsi="宋体" w:cs="宋体"/>
                            <w:color w:val="806067"/>
                            <w:w w:val="135"/>
                            <w:sz w:val="17"/>
                            <w:szCs w:val="17"/>
                          </w:rPr>
                          <w:t>1.</w:t>
                        </w:r>
                      </w:p>
                    </w:tc>
                    <w:tc>
                      <w:tcPr>
                        <w:tcW w:w="1133" w:type="dxa"/>
                        <w:tcBorders>
                          <w:top w:val="nil"/>
                          <w:left w:val="nil"/>
                          <w:bottom w:val="nil"/>
                          <w:right w:val="nil"/>
                        </w:tcBorders>
                      </w:tcPr>
                      <w:p w:rsidR="000B7B9A" w:rsidRDefault="000B7B9A">
                        <w:pPr>
                          <w:pStyle w:val="TableParagraph"/>
                          <w:spacing w:before="30" w:line="253" w:lineRule="exact"/>
                          <w:ind w:left="77"/>
                          <w:rPr>
                            <w:rFonts w:ascii="宋体" w:eastAsia="宋体" w:hAnsi="宋体" w:cs="宋体"/>
                            <w:sz w:val="13"/>
                            <w:szCs w:val="13"/>
                          </w:rPr>
                        </w:pPr>
                        <w:r>
                          <w:rPr>
                            <w:rFonts w:ascii="宋体" w:eastAsia="宋体" w:hAnsi="宋体" w:cs="宋体"/>
                            <w:color w:val="A3A2A3"/>
                            <w:spacing w:val="-26"/>
                            <w:w w:val="115"/>
                            <w:sz w:val="16"/>
                            <w:szCs w:val="16"/>
                          </w:rPr>
                          <w:t>/</w:t>
                        </w:r>
                        <w:r>
                          <w:rPr>
                            <w:rFonts w:ascii="宋体" w:eastAsia="宋体" w:hAnsi="宋体" w:cs="宋体"/>
                            <w:color w:val="868585"/>
                            <w:spacing w:val="-41"/>
                            <w:w w:val="115"/>
                            <w:sz w:val="16"/>
                            <w:szCs w:val="16"/>
                          </w:rPr>
                          <w:t>叩</w:t>
                        </w:r>
                        <w:r>
                          <w:rPr>
                            <w:rFonts w:ascii="Times New Roman" w:eastAsia="Times New Roman" w:hAnsi="Times New Roman" w:cs="Times New Roman"/>
                            <w:color w:val="A3A2A3"/>
                            <w:spacing w:val="-20"/>
                            <w:w w:val="115"/>
                          </w:rPr>
                          <w:t>U</w:t>
                        </w:r>
                        <w:r>
                          <w:rPr>
                            <w:rFonts w:ascii="宋体" w:eastAsia="宋体" w:hAnsi="宋体" w:cs="宋体"/>
                            <w:color w:val="868585"/>
                            <w:w w:val="115"/>
                            <w:sz w:val="14"/>
                            <w:szCs w:val="14"/>
                          </w:rPr>
                          <w:t>白</w:t>
                        </w:r>
                        <w:r>
                          <w:rPr>
                            <w:rFonts w:ascii="宋体" w:eastAsia="宋体" w:hAnsi="宋体" w:cs="宋体"/>
                            <w:color w:val="868585"/>
                            <w:spacing w:val="-36"/>
                            <w:w w:val="115"/>
                            <w:sz w:val="14"/>
                            <w:szCs w:val="14"/>
                          </w:rPr>
                          <w:t>吗</w:t>
                        </w:r>
                        <w:r>
                          <w:rPr>
                            <w:rFonts w:ascii="Times New Roman" w:eastAsia="Times New Roman" w:hAnsi="Times New Roman" w:cs="Times New Roman"/>
                            <w:color w:val="868585"/>
                            <w:spacing w:val="-2"/>
                            <w:w w:val="115"/>
                            <w:sz w:val="18"/>
                            <w:szCs w:val="18"/>
                          </w:rPr>
                          <w:t>U</w:t>
                        </w:r>
                        <w:r>
                          <w:rPr>
                            <w:rFonts w:ascii="宋体" w:eastAsia="宋体" w:hAnsi="宋体" w:cs="宋体"/>
                            <w:color w:val="A3A2A3"/>
                            <w:w w:val="115"/>
                            <w:sz w:val="13"/>
                            <w:szCs w:val="13"/>
                          </w:rPr>
                          <w:t>面</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pPr>
                          <w:pStyle w:val="TableParagraph"/>
                          <w:spacing w:before="75"/>
                          <w:ind w:left="280"/>
                          <w:rPr>
                            <w:rFonts w:ascii="Times New Roman" w:eastAsia="Times New Roman" w:hAnsi="Times New Roman" w:cs="Times New Roman"/>
                            <w:sz w:val="18"/>
                            <w:szCs w:val="18"/>
                          </w:rPr>
                        </w:pPr>
                        <w:r>
                          <w:rPr>
                            <w:rFonts w:ascii="Times New Roman" w:eastAsia="Times New Roman" w:hAnsi="Times New Roman" w:cs="Times New Roman"/>
                            <w:color w:val="595457"/>
                            <w:w w:val="120"/>
                            <w:sz w:val="18"/>
                            <w:szCs w:val="18"/>
                          </w:rPr>
                          <w:t>1</w:t>
                        </w:r>
                        <w:r>
                          <w:rPr>
                            <w:rFonts w:ascii="Times New Roman" w:eastAsia="Times New Roman" w:hAnsi="Times New Roman" w:cs="Times New Roman"/>
                            <w:color w:val="595457"/>
                            <w:spacing w:val="-22"/>
                            <w:w w:val="120"/>
                            <w:sz w:val="18"/>
                            <w:szCs w:val="18"/>
                          </w:rPr>
                          <w:t>1</w:t>
                        </w:r>
                        <w:r>
                          <w:rPr>
                            <w:rFonts w:ascii="Times New Roman" w:eastAsia="Times New Roman" w:hAnsi="Times New Roman" w:cs="Times New Roman"/>
                            <w:color w:val="747273"/>
                            <w:w w:val="120"/>
                            <w:sz w:val="18"/>
                            <w:szCs w:val="18"/>
                          </w:rPr>
                          <w:t>790</w:t>
                        </w:r>
                      </w:p>
                    </w:tc>
                    <w:tc>
                      <w:tcPr>
                        <w:tcW w:w="2258" w:type="dxa"/>
                        <w:gridSpan w:val="2"/>
                        <w:tcBorders>
                          <w:top w:val="nil"/>
                          <w:left w:val="nil"/>
                          <w:bottom w:val="nil"/>
                          <w:right w:val="nil"/>
                        </w:tcBorders>
                      </w:tcPr>
                      <w:p w:rsidR="000B7B9A" w:rsidRDefault="000B7B9A">
                        <w:pPr>
                          <w:pStyle w:val="TableParagraph"/>
                          <w:tabs>
                            <w:tab w:val="left" w:pos="1384"/>
                          </w:tabs>
                          <w:spacing w:before="60"/>
                          <w:ind w:left="214"/>
                          <w:rPr>
                            <w:rFonts w:ascii="Times New Roman" w:eastAsia="Times New Roman" w:hAnsi="Times New Roman" w:cs="Times New Roman"/>
                            <w:sz w:val="18"/>
                            <w:szCs w:val="18"/>
                          </w:rPr>
                        </w:pPr>
                        <w:r>
                          <w:rPr>
                            <w:rFonts w:ascii="Times New Roman" w:eastAsia="Times New Roman" w:hAnsi="Times New Roman" w:cs="Times New Roman"/>
                            <w:color w:val="747273"/>
                            <w:w w:val="120"/>
                            <w:sz w:val="18"/>
                            <w:szCs w:val="18"/>
                          </w:rPr>
                          <w:t>Ubuntu</w:t>
                        </w:r>
                        <w:r>
                          <w:rPr>
                            <w:rFonts w:ascii="Times New Roman" w:eastAsia="Times New Roman" w:hAnsi="Times New Roman" w:cs="Times New Roman"/>
                            <w:color w:val="747273"/>
                            <w:spacing w:val="22"/>
                            <w:w w:val="120"/>
                            <w:sz w:val="18"/>
                            <w:szCs w:val="18"/>
                          </w:rPr>
                          <w:t xml:space="preserve"> </w:t>
                        </w:r>
                        <w:r>
                          <w:rPr>
                            <w:rFonts w:ascii="Times New Roman" w:eastAsia="Times New Roman" w:hAnsi="Times New Roman" w:cs="Times New Roman"/>
                            <w:color w:val="747273"/>
                            <w:w w:val="120"/>
                            <w:sz w:val="18"/>
                            <w:szCs w:val="18"/>
                          </w:rPr>
                          <w:t>12</w:t>
                        </w:r>
                        <w:r>
                          <w:rPr>
                            <w:rFonts w:ascii="Times New Roman" w:eastAsia="Times New Roman" w:hAnsi="Times New Roman" w:cs="Times New Roman"/>
                            <w:color w:val="747273"/>
                            <w:w w:val="120"/>
                            <w:sz w:val="18"/>
                            <w:szCs w:val="18"/>
                          </w:rPr>
                          <w:tab/>
                        </w:r>
                        <w:r>
                          <w:rPr>
                            <w:rFonts w:ascii="Times New Roman" w:eastAsia="Times New Roman" w:hAnsi="Times New Roman" w:cs="Times New Roman"/>
                            <w:color w:val="747273"/>
                            <w:w w:val="130"/>
                            <w:sz w:val="18"/>
                            <w:szCs w:val="18"/>
                          </w:rPr>
                          <w:t>1</w:t>
                        </w:r>
                      </w:p>
                    </w:tc>
                    <w:tc>
                      <w:tcPr>
                        <w:tcW w:w="878" w:type="dxa"/>
                        <w:tcBorders>
                          <w:top w:val="nil"/>
                          <w:left w:val="nil"/>
                          <w:bottom w:val="nil"/>
                          <w:right w:val="nil"/>
                        </w:tcBorders>
                      </w:tcPr>
                      <w:p w:rsidR="000B7B9A" w:rsidRDefault="000B7B9A">
                        <w:pPr>
                          <w:pStyle w:val="TableParagraph"/>
                          <w:spacing w:before="75"/>
                          <w:ind w:left="266"/>
                          <w:rPr>
                            <w:rFonts w:ascii="Times New Roman" w:eastAsia="Times New Roman" w:hAnsi="Times New Roman" w:cs="Times New Roman"/>
                            <w:sz w:val="18"/>
                            <w:szCs w:val="18"/>
                          </w:rPr>
                        </w:pPr>
                        <w:r>
                          <w:rPr>
                            <w:rFonts w:ascii="Times New Roman" w:eastAsia="Times New Roman" w:hAnsi="Times New Roman" w:cs="Times New Roman"/>
                            <w:color w:val="747273"/>
                            <w:w w:val="125"/>
                            <w:sz w:val="18"/>
                            <w:szCs w:val="18"/>
                          </w:rPr>
                          <w:t>483</w:t>
                        </w:r>
                        <w:r>
                          <w:rPr>
                            <w:rFonts w:ascii="Times New Roman" w:eastAsia="Times New Roman" w:hAnsi="Times New Roman" w:cs="Times New Roman"/>
                            <w:color w:val="747273"/>
                            <w:spacing w:val="-12"/>
                            <w:w w:val="125"/>
                            <w:sz w:val="18"/>
                            <w:szCs w:val="18"/>
                          </w:rPr>
                          <w:t xml:space="preserve"> </w:t>
                        </w:r>
                        <w:r>
                          <w:rPr>
                            <w:rFonts w:ascii="Times New Roman" w:eastAsia="Times New Roman" w:hAnsi="Times New Roman" w:cs="Times New Roman"/>
                            <w:color w:val="747273"/>
                            <w:w w:val="125"/>
                            <w:sz w:val="18"/>
                            <w:szCs w:val="18"/>
                          </w:rPr>
                          <w:t>'B</w:t>
                        </w:r>
                      </w:p>
                    </w:tc>
                  </w:tr>
                  <w:tr w:rsidR="000B7B9A">
                    <w:trPr>
                      <w:trHeight w:hRule="exact" w:val="291"/>
                    </w:trPr>
                    <w:tc>
                      <w:tcPr>
                        <w:tcW w:w="1091" w:type="dxa"/>
                        <w:tcBorders>
                          <w:top w:val="nil"/>
                          <w:left w:val="nil"/>
                          <w:bottom w:val="nil"/>
                          <w:right w:val="nil"/>
                        </w:tcBorders>
                      </w:tcPr>
                      <w:p w:rsidR="000B7B9A" w:rsidRDefault="000B7B9A">
                        <w:pPr>
                          <w:pStyle w:val="TableParagraph"/>
                          <w:spacing w:line="180" w:lineRule="exact"/>
                          <w:ind w:left="40"/>
                          <w:rPr>
                            <w:rFonts w:ascii="Times New Roman" w:eastAsia="Times New Roman" w:hAnsi="Times New Roman" w:cs="Times New Roman"/>
                            <w:sz w:val="18"/>
                            <w:szCs w:val="18"/>
                          </w:rPr>
                        </w:pPr>
                        <w:r>
                          <w:rPr>
                            <w:rFonts w:ascii="Times New Roman" w:eastAsia="Times New Roman" w:hAnsi="Times New Roman" w:cs="Times New Roman"/>
                            <w:color w:val="868585"/>
                            <w:spacing w:val="-1"/>
                            <w:w w:val="135"/>
                            <w:sz w:val="18"/>
                            <w:szCs w:val="18"/>
                          </w:rPr>
                          <w:t>t</w:t>
                        </w:r>
                        <w:r>
                          <w:rPr>
                            <w:rFonts w:ascii="Times New Roman" w:eastAsia="Times New Roman" w:hAnsi="Times New Roman" w:cs="Times New Roman"/>
                            <w:color w:val="595457"/>
                            <w:spacing w:val="-19"/>
                            <w:w w:val="135"/>
                            <w:sz w:val="18"/>
                            <w:szCs w:val="18"/>
                          </w:rPr>
                          <w:t>-</w:t>
                        </w:r>
                        <w:r>
                          <w:rPr>
                            <w:rFonts w:ascii="Times New Roman" w:eastAsia="Times New Roman" w:hAnsi="Times New Roman" w:cs="Times New Roman"/>
                            <w:color w:val="868585"/>
                            <w:w w:val="135"/>
                            <w:sz w:val="18"/>
                            <w:szCs w:val="18"/>
                          </w:rPr>
                          <w:t>03</w:t>
                        </w:r>
                      </w:p>
                    </w:tc>
                    <w:tc>
                      <w:tcPr>
                        <w:tcW w:w="1181" w:type="dxa"/>
                        <w:tcBorders>
                          <w:top w:val="nil"/>
                          <w:left w:val="nil"/>
                          <w:bottom w:val="nil"/>
                          <w:right w:val="nil"/>
                        </w:tcBorders>
                      </w:tcPr>
                      <w:p w:rsidR="000B7B9A" w:rsidRDefault="000B7B9A">
                        <w:pPr>
                          <w:pStyle w:val="TableParagraph"/>
                          <w:spacing w:line="195" w:lineRule="exact"/>
                          <w:ind w:left="118"/>
                          <w:rPr>
                            <w:rFonts w:ascii="Times New Roman" w:eastAsia="Times New Roman" w:hAnsi="Times New Roman" w:cs="Times New Roman"/>
                            <w:sz w:val="18"/>
                            <w:szCs w:val="18"/>
                          </w:rPr>
                        </w:pPr>
                        <w:r>
                          <w:rPr>
                            <w:rFonts w:ascii="Times New Roman" w:eastAsia="Times New Roman" w:hAnsi="Times New Roman" w:cs="Times New Roman"/>
                            <w:color w:val="747273"/>
                            <w:w w:val="125"/>
                            <w:sz w:val="18"/>
                            <w:szCs w:val="18"/>
                          </w:rPr>
                          <w:t>2</w:t>
                        </w:r>
                        <w:r>
                          <w:rPr>
                            <w:rFonts w:ascii="Times New Roman" w:eastAsia="Times New Roman" w:hAnsi="Times New Roman" w:cs="Times New Roman"/>
                            <w:color w:val="747273"/>
                            <w:spacing w:val="-44"/>
                            <w:w w:val="125"/>
                            <w:sz w:val="18"/>
                            <w:szCs w:val="18"/>
                          </w:rPr>
                          <w:t xml:space="preserve"> </w:t>
                        </w:r>
                        <w:r>
                          <w:rPr>
                            <w:rFonts w:ascii="Times New Roman" w:eastAsia="Times New Roman" w:hAnsi="Times New Roman" w:cs="Times New Roman"/>
                            <w:color w:val="595457"/>
                            <w:spacing w:val="-23"/>
                            <w:w w:val="125"/>
                            <w:sz w:val="18"/>
                            <w:szCs w:val="18"/>
                          </w:rPr>
                          <w:t>1</w:t>
                        </w:r>
                        <w:r>
                          <w:rPr>
                            <w:rFonts w:ascii="Times New Roman" w:eastAsia="Times New Roman" w:hAnsi="Times New Roman" w:cs="Times New Roman"/>
                            <w:color w:val="868585"/>
                            <w:w w:val="125"/>
                            <w:sz w:val="18"/>
                            <w:szCs w:val="18"/>
                          </w:rPr>
                          <w:t>3</w:t>
                        </w:r>
                      </w:p>
                    </w:tc>
                    <w:tc>
                      <w:tcPr>
                        <w:tcW w:w="1133" w:type="dxa"/>
                        <w:tcBorders>
                          <w:top w:val="nil"/>
                          <w:left w:val="nil"/>
                          <w:bottom w:val="nil"/>
                          <w:right w:val="nil"/>
                        </w:tcBorders>
                      </w:tcPr>
                      <w:p w:rsidR="000B7B9A" w:rsidRDefault="000B7B9A">
                        <w:pPr>
                          <w:pStyle w:val="TableParagraph"/>
                          <w:spacing w:line="195" w:lineRule="exact"/>
                          <w:ind w:left="92"/>
                          <w:rPr>
                            <w:rFonts w:ascii="Times New Roman" w:eastAsia="Times New Roman" w:hAnsi="Times New Roman" w:cs="Times New Roman"/>
                            <w:sz w:val="18"/>
                            <w:szCs w:val="18"/>
                          </w:rPr>
                        </w:pPr>
                        <w:r>
                          <w:rPr>
                            <w:rFonts w:ascii="Times New Roman" w:eastAsia="Times New Roman" w:hAnsi="Times New Roman" w:cs="Times New Roman"/>
                            <w:color w:val="747273"/>
                            <w:w w:val="135"/>
                            <w:sz w:val="18"/>
                            <w:szCs w:val="18"/>
                          </w:rPr>
                          <w:t>ad</w:t>
                        </w:r>
                        <w:r>
                          <w:rPr>
                            <w:rFonts w:ascii="Times New Roman" w:eastAsia="Times New Roman" w:hAnsi="Times New Roman" w:cs="Times New Roman"/>
                            <w:color w:val="747273"/>
                            <w:spacing w:val="-29"/>
                            <w:w w:val="135"/>
                            <w:sz w:val="18"/>
                            <w:szCs w:val="18"/>
                          </w:rPr>
                          <w:t>b</w:t>
                        </w:r>
                        <w:r>
                          <w:rPr>
                            <w:rFonts w:ascii="Times New Roman" w:eastAsia="Times New Roman" w:hAnsi="Times New Roman" w:cs="Times New Roman"/>
                            <w:color w:val="A3A2A3"/>
                            <w:w w:val="135"/>
                            <w:sz w:val="18"/>
                            <w:szCs w:val="18"/>
                          </w:rPr>
                          <w:t>l</w:t>
                        </w:r>
                      </w:p>
                    </w:tc>
                    <w:tc>
                      <w:tcPr>
                        <w:tcW w:w="1004" w:type="dxa"/>
                        <w:tcBorders>
                          <w:top w:val="nil"/>
                          <w:left w:val="nil"/>
                          <w:bottom w:val="nil"/>
                          <w:right w:val="nil"/>
                        </w:tcBorders>
                      </w:tcPr>
                      <w:p w:rsidR="000B7B9A" w:rsidRDefault="000B7B9A"/>
                    </w:tc>
                    <w:tc>
                      <w:tcPr>
                        <w:tcW w:w="1221" w:type="dxa"/>
                        <w:tcBorders>
                          <w:top w:val="nil"/>
                          <w:left w:val="nil"/>
                          <w:bottom w:val="nil"/>
                          <w:right w:val="nil"/>
                        </w:tcBorders>
                      </w:tcPr>
                      <w:p w:rsidR="000B7B9A" w:rsidRDefault="000B7B9A"/>
                    </w:tc>
                    <w:tc>
                      <w:tcPr>
                        <w:tcW w:w="958" w:type="dxa"/>
                        <w:tcBorders>
                          <w:top w:val="nil"/>
                          <w:left w:val="nil"/>
                          <w:bottom w:val="nil"/>
                          <w:right w:val="nil"/>
                        </w:tcBorders>
                      </w:tcPr>
                      <w:p w:rsidR="000B7B9A" w:rsidRDefault="000B7B9A">
                        <w:pPr>
                          <w:pStyle w:val="TableParagraph"/>
                          <w:spacing w:line="180" w:lineRule="exact"/>
                          <w:ind w:left="214"/>
                          <w:rPr>
                            <w:rFonts w:ascii="Times New Roman" w:eastAsia="Times New Roman" w:hAnsi="Times New Roman" w:cs="Times New Roman"/>
                            <w:sz w:val="18"/>
                            <w:szCs w:val="18"/>
                          </w:rPr>
                        </w:pPr>
                        <w:r>
                          <w:rPr>
                            <w:rFonts w:ascii="Times New Roman" w:eastAsia="Times New Roman" w:hAnsi="Times New Roman" w:cs="Times New Roman"/>
                            <w:color w:val="868585"/>
                            <w:w w:val="115"/>
                            <w:sz w:val="18"/>
                            <w:szCs w:val="18"/>
                          </w:rPr>
                          <w:t>04</w:t>
                        </w:r>
                        <w:r>
                          <w:rPr>
                            <w:rFonts w:ascii="Times New Roman" w:eastAsia="Times New Roman" w:hAnsi="Times New Roman" w:cs="Times New Roman"/>
                            <w:color w:val="868585"/>
                            <w:spacing w:val="-10"/>
                            <w:w w:val="115"/>
                            <w:sz w:val="18"/>
                            <w:szCs w:val="18"/>
                          </w:rPr>
                          <w:t xml:space="preserve"> </w:t>
                        </w:r>
                        <w:r>
                          <w:rPr>
                            <w:rFonts w:ascii="Times New Roman" w:eastAsia="Times New Roman" w:hAnsi="Times New Roman" w:cs="Times New Roman"/>
                            <w:color w:val="747273"/>
                            <w:w w:val="115"/>
                            <w:sz w:val="18"/>
                            <w:szCs w:val="18"/>
                          </w:rPr>
                          <w:t>x64</w:t>
                        </w:r>
                      </w:p>
                    </w:tc>
                    <w:tc>
                      <w:tcPr>
                        <w:tcW w:w="1301" w:type="dxa"/>
                        <w:tcBorders>
                          <w:top w:val="nil"/>
                          <w:left w:val="nil"/>
                          <w:bottom w:val="nil"/>
                          <w:right w:val="nil"/>
                        </w:tcBorders>
                      </w:tcPr>
                      <w:p w:rsidR="000B7B9A" w:rsidRDefault="000B7B9A"/>
                    </w:tc>
                    <w:tc>
                      <w:tcPr>
                        <w:tcW w:w="878" w:type="dxa"/>
                        <w:tcBorders>
                          <w:top w:val="nil"/>
                          <w:left w:val="nil"/>
                          <w:bottom w:val="nil"/>
                          <w:right w:val="nil"/>
                        </w:tcBorders>
                      </w:tcPr>
                      <w:p w:rsidR="000B7B9A" w:rsidRDefault="000B7B9A"/>
                    </w:tc>
                  </w:tr>
                </w:tbl>
                <w:p w:rsidR="000B7B9A" w:rsidRDefault="000B7B9A" w:rsidP="000B7B9A"/>
              </w:txbxContent>
            </v:textbox>
            <w10:wrap anchorx="page"/>
          </v:shape>
        </w:pict>
      </w:r>
      <w:r w:rsidR="000B7B9A">
        <w:rPr>
          <w:rFonts w:ascii="宋体" w:eastAsia="宋体" w:hAnsi="宋体" w:cs="宋体"/>
          <w:color w:val="868585"/>
          <w:w w:val="115"/>
          <w:sz w:val="15"/>
          <w:szCs w:val="15"/>
          <w:lang w:eastAsia="zh-CN"/>
        </w:rPr>
        <w:t>埠嚣</w:t>
      </w:r>
      <w:r w:rsidR="000B7B9A">
        <w:rPr>
          <w:rFonts w:ascii="宋体" w:eastAsia="宋体" w:hAnsi="宋体" w:cs="宋体"/>
          <w:color w:val="868585"/>
          <w:spacing w:val="-79"/>
          <w:w w:val="115"/>
          <w:sz w:val="15"/>
          <w:szCs w:val="15"/>
          <w:lang w:eastAsia="zh-CN"/>
        </w:rPr>
        <w:t xml:space="preserve"> </w:t>
      </w:r>
      <w:r w:rsidR="000B7B9A">
        <w:rPr>
          <w:rFonts w:ascii="宋体" w:eastAsia="宋体" w:hAnsi="宋体" w:cs="宋体"/>
          <w:color w:val="595457"/>
          <w:spacing w:val="1"/>
          <w:w w:val="115"/>
          <w:sz w:val="15"/>
          <w:szCs w:val="15"/>
          <w:lang w:eastAsia="zh-CN"/>
        </w:rPr>
        <w:t>幢</w:t>
      </w:r>
      <w:r w:rsidR="000B7B9A">
        <w:rPr>
          <w:rFonts w:ascii="宋体" w:eastAsia="宋体" w:hAnsi="宋体" w:cs="宋体"/>
          <w:color w:val="747273"/>
          <w:w w:val="115"/>
          <w:sz w:val="15"/>
          <w:szCs w:val="15"/>
          <w:lang w:eastAsia="zh-CN"/>
        </w:rPr>
        <w:t>悻</w:t>
      </w:r>
      <w:r w:rsidR="000B7B9A">
        <w:rPr>
          <w:rFonts w:ascii="宋体" w:eastAsia="宋体" w:hAnsi="宋体" w:cs="宋体"/>
          <w:color w:val="747273"/>
          <w:spacing w:val="-80"/>
          <w:w w:val="115"/>
          <w:sz w:val="15"/>
          <w:szCs w:val="15"/>
          <w:lang w:eastAsia="zh-CN"/>
        </w:rPr>
        <w:t xml:space="preserve"> </w:t>
      </w:r>
      <w:r w:rsidR="000B7B9A">
        <w:rPr>
          <w:rFonts w:ascii="宋体" w:eastAsia="宋体" w:hAnsi="宋体" w:cs="宋体"/>
          <w:color w:val="252328"/>
          <w:w w:val="445"/>
          <w:sz w:val="15"/>
          <w:szCs w:val="15"/>
          <w:lang w:eastAsia="zh-CN"/>
        </w:rPr>
        <w:t>.</w:t>
      </w:r>
      <w:r w:rsidR="000B7B9A">
        <w:rPr>
          <w:rFonts w:ascii="宋体" w:eastAsia="宋体" w:hAnsi="宋体" w:cs="宋体"/>
          <w:color w:val="252328"/>
          <w:spacing w:val="-285"/>
          <w:w w:val="445"/>
          <w:sz w:val="15"/>
          <w:szCs w:val="15"/>
          <w:lang w:eastAsia="zh-CN"/>
        </w:rPr>
        <w:t xml:space="preserve"> </w:t>
      </w:r>
      <w:r w:rsidR="000B7B9A">
        <w:rPr>
          <w:rFonts w:ascii="Arial" w:eastAsia="Arial" w:hAnsi="Arial" w:cs="Arial"/>
          <w:color w:val="868585"/>
          <w:spacing w:val="-28"/>
          <w:w w:val="115"/>
          <w:sz w:val="19"/>
          <w:szCs w:val="19"/>
          <w:lang w:eastAsia="zh-CN"/>
        </w:rPr>
        <w:t>E</w:t>
      </w:r>
      <w:r w:rsidR="000B7B9A">
        <w:rPr>
          <w:rFonts w:ascii="宋体" w:eastAsia="宋体" w:hAnsi="宋体" w:cs="宋体"/>
          <w:color w:val="868585"/>
          <w:spacing w:val="4"/>
          <w:w w:val="115"/>
          <w:sz w:val="15"/>
          <w:szCs w:val="15"/>
          <w:lang w:eastAsia="zh-CN"/>
        </w:rPr>
        <w:t>埠</w:t>
      </w:r>
      <w:r w:rsidR="000B7B9A">
        <w:rPr>
          <w:rFonts w:ascii="Arial" w:eastAsia="Arial" w:hAnsi="Arial" w:cs="Arial"/>
          <w:color w:val="868585"/>
          <w:spacing w:val="-1"/>
          <w:w w:val="115"/>
          <w:sz w:val="19"/>
          <w:szCs w:val="19"/>
          <w:lang w:eastAsia="zh-CN"/>
        </w:rPr>
        <w:t>E</w:t>
      </w:r>
      <w:r w:rsidR="000B7B9A">
        <w:rPr>
          <w:rFonts w:ascii="宋体" w:eastAsia="宋体" w:hAnsi="宋体" w:cs="宋体"/>
          <w:color w:val="595457"/>
          <w:spacing w:val="-2"/>
          <w:w w:val="115"/>
          <w:sz w:val="16"/>
          <w:szCs w:val="16"/>
          <w:lang w:eastAsia="zh-CN"/>
        </w:rPr>
        <w:t>幅</w:t>
      </w:r>
      <w:r w:rsidR="000B7B9A">
        <w:rPr>
          <w:rFonts w:ascii="宋体" w:eastAsia="宋体" w:hAnsi="宋体" w:cs="宋体"/>
          <w:color w:val="747273"/>
          <w:w w:val="115"/>
          <w:sz w:val="16"/>
          <w:szCs w:val="16"/>
          <w:lang w:eastAsia="zh-CN"/>
        </w:rPr>
        <w:t>阳</w:t>
      </w:r>
      <w:r w:rsidR="000B7B9A">
        <w:rPr>
          <w:rFonts w:ascii="宋体" w:eastAsia="宋体" w:hAnsi="宋体" w:cs="宋体"/>
          <w:color w:val="747273"/>
          <w:spacing w:val="-87"/>
          <w:w w:val="115"/>
          <w:sz w:val="16"/>
          <w:szCs w:val="16"/>
          <w:lang w:eastAsia="zh-CN"/>
        </w:rPr>
        <w:t xml:space="preserve"> </w:t>
      </w:r>
      <w:r w:rsidR="000B7B9A">
        <w:rPr>
          <w:rFonts w:ascii="宋体" w:eastAsia="宋体" w:hAnsi="宋体" w:cs="宋体"/>
          <w:color w:val="252328"/>
          <w:w w:val="445"/>
          <w:sz w:val="16"/>
          <w:szCs w:val="16"/>
          <w:lang w:eastAsia="zh-CN"/>
        </w:rPr>
        <w:t>.</w:t>
      </w:r>
      <w:r w:rsidR="000B7B9A">
        <w:rPr>
          <w:rFonts w:ascii="宋体" w:eastAsia="宋体" w:hAnsi="宋体" w:cs="宋体"/>
          <w:color w:val="252328"/>
          <w:spacing w:val="-328"/>
          <w:w w:val="445"/>
          <w:sz w:val="16"/>
          <w:szCs w:val="16"/>
          <w:lang w:eastAsia="zh-CN"/>
        </w:rPr>
        <w:t xml:space="preserve"> </w:t>
      </w:r>
      <w:r w:rsidR="000B7B9A">
        <w:rPr>
          <w:rFonts w:ascii="宋体" w:eastAsia="宋体" w:hAnsi="宋体" w:cs="宋体"/>
          <w:color w:val="595457"/>
          <w:w w:val="80"/>
          <w:sz w:val="15"/>
          <w:szCs w:val="15"/>
          <w:lang w:eastAsia="zh-CN"/>
        </w:rPr>
        <w:t>C;IO</w:t>
      </w:r>
      <w:r w:rsidR="000B7B9A">
        <w:rPr>
          <w:rFonts w:ascii="宋体" w:eastAsia="宋体" w:hAnsi="宋体" w:cs="宋体"/>
          <w:color w:val="595457"/>
          <w:spacing w:val="-50"/>
          <w:w w:val="80"/>
          <w:sz w:val="15"/>
          <w:szCs w:val="15"/>
          <w:lang w:eastAsia="zh-CN"/>
        </w:rPr>
        <w:t xml:space="preserve"> </w:t>
      </w:r>
      <w:r w:rsidR="000B7B9A">
        <w:rPr>
          <w:rFonts w:ascii="宋体" w:eastAsia="宋体" w:hAnsi="宋体" w:cs="宋体"/>
          <w:color w:val="868585"/>
          <w:w w:val="115"/>
          <w:sz w:val="15"/>
          <w:szCs w:val="15"/>
          <w:lang w:eastAsia="zh-CN"/>
        </w:rPr>
        <w:t>添加主盹</w:t>
      </w:r>
    </w:p>
    <w:p w:rsidR="000B7B9A" w:rsidRDefault="000B7B9A" w:rsidP="000B7B9A">
      <w:pPr>
        <w:spacing w:before="10" w:line="170" w:lineRule="exact"/>
        <w:rPr>
          <w:sz w:val="17"/>
          <w:szCs w:val="17"/>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sectPr w:rsidR="000B7B9A">
          <w:type w:val="continuous"/>
          <w:pgSz w:w="12240" w:h="15840"/>
          <w:pgMar w:top="1480" w:right="20" w:bottom="280" w:left="1720" w:header="720" w:footer="720" w:gutter="0"/>
          <w:cols w:space="720"/>
        </w:sectPr>
      </w:pPr>
    </w:p>
    <w:p w:rsidR="000B7B9A" w:rsidRDefault="000B7B9A" w:rsidP="000B7B9A">
      <w:pPr>
        <w:spacing w:line="394" w:lineRule="exact"/>
        <w:ind w:right="47"/>
        <w:jc w:val="right"/>
        <w:rPr>
          <w:rFonts w:ascii="宋体" w:eastAsia="宋体" w:hAnsi="宋体" w:cs="宋体"/>
          <w:sz w:val="32"/>
          <w:szCs w:val="32"/>
        </w:rPr>
      </w:pPr>
      <w:r>
        <w:rPr>
          <w:rFonts w:ascii="宋体" w:eastAsia="宋体" w:hAnsi="宋体" w:cs="宋体"/>
          <w:color w:val="35AB18"/>
          <w:w w:val="45"/>
          <w:sz w:val="32"/>
          <w:szCs w:val="32"/>
        </w:rPr>
        <w:lastRenderedPageBreak/>
        <w:t>、，</w:t>
      </w:r>
    </w:p>
    <w:p w:rsidR="000B7B9A" w:rsidRDefault="000B7B9A" w:rsidP="000B7B9A">
      <w:pPr>
        <w:spacing w:line="591" w:lineRule="exact"/>
        <w:ind w:right="36"/>
        <w:jc w:val="right"/>
        <w:rPr>
          <w:rFonts w:ascii="宋体" w:eastAsia="宋体" w:hAnsi="宋体" w:cs="宋体"/>
          <w:sz w:val="32"/>
          <w:szCs w:val="32"/>
        </w:rPr>
      </w:pPr>
      <w:r>
        <w:rPr>
          <w:rFonts w:ascii="宋体" w:eastAsia="宋体" w:hAnsi="宋体" w:cs="宋体"/>
          <w:color w:val="CAC9CA"/>
          <w:spacing w:val="-239"/>
          <w:w w:val="70"/>
          <w:position w:val="-4"/>
          <w:sz w:val="69"/>
          <w:szCs w:val="69"/>
        </w:rPr>
        <w:t>。</w:t>
      </w:r>
      <w:r>
        <w:rPr>
          <w:rFonts w:ascii="宋体" w:eastAsia="宋体" w:hAnsi="宋体" w:cs="宋体"/>
          <w:color w:val="35AB18"/>
          <w:w w:val="70"/>
          <w:sz w:val="32"/>
          <w:szCs w:val="32"/>
        </w:rPr>
        <w:t>、，</w:t>
      </w:r>
    </w:p>
    <w:p w:rsidR="000B7B9A" w:rsidRDefault="000B7B9A" w:rsidP="000B7B9A">
      <w:pPr>
        <w:spacing w:line="618" w:lineRule="exact"/>
        <w:ind w:right="36"/>
        <w:jc w:val="right"/>
        <w:rPr>
          <w:rFonts w:ascii="宋体" w:eastAsia="宋体" w:hAnsi="宋体" w:cs="宋体"/>
          <w:sz w:val="32"/>
          <w:szCs w:val="32"/>
        </w:rPr>
      </w:pPr>
      <w:r>
        <w:rPr>
          <w:rFonts w:ascii="宋体" w:eastAsia="宋体" w:hAnsi="宋体" w:cs="宋体"/>
          <w:color w:val="CAC9CA"/>
          <w:spacing w:val="-239"/>
          <w:w w:val="70"/>
          <w:position w:val="-4"/>
          <w:sz w:val="69"/>
          <w:szCs w:val="69"/>
        </w:rPr>
        <w:t>。</w:t>
      </w:r>
      <w:r>
        <w:rPr>
          <w:rFonts w:ascii="宋体" w:eastAsia="宋体" w:hAnsi="宋体" w:cs="宋体"/>
          <w:color w:val="35AB18"/>
          <w:w w:val="70"/>
          <w:sz w:val="32"/>
          <w:szCs w:val="32"/>
        </w:rPr>
        <w:t>、，</w:t>
      </w:r>
    </w:p>
    <w:p w:rsidR="000B7B9A" w:rsidRDefault="000B7B9A" w:rsidP="000B7B9A">
      <w:pPr>
        <w:spacing w:line="680" w:lineRule="exact"/>
        <w:ind w:left="665"/>
        <w:rPr>
          <w:rFonts w:ascii="Times New Roman" w:eastAsia="Times New Roman" w:hAnsi="Times New Roman" w:cs="Times New Roman"/>
          <w:sz w:val="18"/>
          <w:szCs w:val="18"/>
        </w:rPr>
      </w:pPr>
      <w:r>
        <w:rPr>
          <w:w w:val="110"/>
        </w:rPr>
        <w:br w:type="column"/>
      </w:r>
      <w:r>
        <w:rPr>
          <w:rFonts w:ascii="宋体" w:eastAsia="宋体" w:hAnsi="宋体" w:cs="宋体"/>
          <w:color w:val="868585"/>
          <w:spacing w:val="-505"/>
          <w:w w:val="110"/>
          <w:sz w:val="57"/>
          <w:szCs w:val="57"/>
        </w:rPr>
        <w:lastRenderedPageBreak/>
        <w:t>。</w:t>
      </w:r>
      <w:r>
        <w:rPr>
          <w:rFonts w:ascii="Times New Roman" w:eastAsia="Times New Roman" w:hAnsi="Times New Roman" w:cs="Times New Roman"/>
          <w:color w:val="868585"/>
          <w:w w:val="110"/>
          <w:sz w:val="18"/>
          <w:szCs w:val="18"/>
        </w:rPr>
        <w:t>4</w:t>
      </w:r>
      <w:r>
        <w:rPr>
          <w:rFonts w:ascii="Times New Roman" w:eastAsia="Times New Roman" w:hAnsi="Times New Roman" w:cs="Times New Roman"/>
          <w:color w:val="868585"/>
          <w:spacing w:val="6"/>
          <w:w w:val="110"/>
          <w:sz w:val="18"/>
          <w:szCs w:val="18"/>
        </w:rPr>
        <w:t xml:space="preserve"> </w:t>
      </w:r>
      <w:r>
        <w:rPr>
          <w:rFonts w:ascii="Times New Roman" w:eastAsia="Times New Roman" w:hAnsi="Times New Roman" w:cs="Times New Roman"/>
          <w:color w:val="747273"/>
          <w:w w:val="110"/>
          <w:sz w:val="18"/>
          <w:szCs w:val="18"/>
        </w:rPr>
        <w:t>x64</w:t>
      </w:r>
    </w:p>
    <w:p w:rsidR="000B7B9A" w:rsidRDefault="000B7B9A" w:rsidP="000B7B9A">
      <w:pPr>
        <w:spacing w:line="680" w:lineRule="exact"/>
        <w:rPr>
          <w:rFonts w:ascii="Times New Roman" w:eastAsia="Times New Roman" w:hAnsi="Times New Roman" w:cs="Times New Roman"/>
          <w:sz w:val="18"/>
          <w:szCs w:val="18"/>
        </w:rPr>
        <w:sectPr w:rsidR="000B7B9A">
          <w:type w:val="continuous"/>
          <w:pgSz w:w="12240" w:h="15840"/>
          <w:pgMar w:top="1480" w:right="20" w:bottom="280" w:left="1720" w:header="720" w:footer="720" w:gutter="0"/>
          <w:cols w:num="2" w:space="720" w:equalWidth="0">
            <w:col w:w="1404" w:space="5391"/>
            <w:col w:w="3705"/>
          </w:cols>
        </w:sectPr>
      </w:pPr>
    </w:p>
    <w:p w:rsidR="000B7B9A" w:rsidRDefault="000B7B9A" w:rsidP="000B7B9A">
      <w:pPr>
        <w:spacing w:before="10" w:line="160" w:lineRule="exact"/>
        <w:rPr>
          <w:sz w:val="16"/>
          <w:szCs w:val="16"/>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35F6E" w:rsidP="000B7B9A">
      <w:pPr>
        <w:spacing w:line="612" w:lineRule="exact"/>
        <w:ind w:left="245"/>
        <w:rPr>
          <w:rFonts w:ascii="Arial" w:eastAsia="Arial" w:hAnsi="Arial" w:cs="Arial"/>
          <w:sz w:val="35"/>
          <w:szCs w:val="35"/>
        </w:rPr>
      </w:pPr>
      <w:r w:rsidRPr="00035F6E">
        <w:rPr>
          <w:rFonts w:eastAsiaTheme="minorHAnsi"/>
        </w:rPr>
        <w:pict>
          <v:group id="_x0000_s4970" style="position:absolute;left:0;text-align:left;margin-left:96pt;margin-top:43.4pt;width:516pt;height:.1pt;z-index:-251159552;mso-position-horizontal-relative:page" coordorigin="1920,868" coordsize="10320,2">
            <v:shape id="_x0000_s4971" style="position:absolute;left:1920;top:868;width:10320;height:2" coordorigin="1920,868" coordsize="10320,0" path="m1920,868r10320,e" filled="f" strokecolor="#a4b0cc" strokeweight="1.5pt">
              <v:path arrowok="t"/>
            </v:shape>
            <w10:wrap anchorx="page"/>
          </v:group>
        </w:pict>
      </w:r>
      <w:r w:rsidR="000B7B9A">
        <w:rPr>
          <w:rFonts w:ascii="宋体" w:eastAsia="宋体" w:hAnsi="宋体" w:cs="宋体"/>
          <w:color w:val="D48864"/>
          <w:w w:val="105"/>
          <w:sz w:val="51"/>
          <w:szCs w:val="51"/>
        </w:rPr>
        <w:t>幸</w:t>
      </w:r>
      <w:r w:rsidR="000B7B9A">
        <w:rPr>
          <w:rFonts w:ascii="宋体" w:eastAsia="宋体" w:hAnsi="宋体" w:cs="宋体"/>
          <w:color w:val="D48864"/>
          <w:spacing w:val="-243"/>
          <w:w w:val="105"/>
          <w:sz w:val="51"/>
          <w:szCs w:val="51"/>
        </w:rPr>
        <w:t xml:space="preserve"> </w:t>
      </w:r>
      <w:r w:rsidR="000B7B9A">
        <w:rPr>
          <w:rFonts w:ascii="宋体" w:eastAsia="宋体" w:hAnsi="宋体" w:cs="宋体"/>
          <w:color w:val="000000"/>
          <w:w w:val="105"/>
          <w:sz w:val="51"/>
          <w:szCs w:val="51"/>
        </w:rPr>
        <w:t>Se</w:t>
      </w:r>
      <w:r w:rsidR="000B7B9A">
        <w:rPr>
          <w:rFonts w:ascii="宋体" w:eastAsia="宋体" w:hAnsi="宋体" w:cs="宋体"/>
          <w:color w:val="000000"/>
          <w:spacing w:val="-7"/>
          <w:w w:val="105"/>
          <w:sz w:val="51"/>
          <w:szCs w:val="51"/>
        </w:rPr>
        <w:t>q</w:t>
      </w:r>
      <w:r w:rsidR="000B7B9A">
        <w:rPr>
          <w:rFonts w:ascii="Arial" w:eastAsia="Arial" w:hAnsi="Arial" w:cs="Arial"/>
          <w:color w:val="000000"/>
          <w:w w:val="105"/>
          <w:sz w:val="35"/>
          <w:szCs w:val="35"/>
        </w:rPr>
        <w:t>uoi</w:t>
      </w:r>
      <w:r w:rsidR="000B7B9A">
        <w:rPr>
          <w:rFonts w:ascii="Arial" w:eastAsia="Arial" w:hAnsi="Arial" w:cs="Arial"/>
          <w:color w:val="000000"/>
          <w:spacing w:val="2"/>
          <w:w w:val="105"/>
          <w:sz w:val="35"/>
          <w:szCs w:val="35"/>
        </w:rPr>
        <w:t>a</w:t>
      </w:r>
      <w:r w:rsidR="000B7B9A">
        <w:rPr>
          <w:rFonts w:ascii="Arial" w:eastAsia="Arial" w:hAnsi="Arial" w:cs="Arial"/>
          <w:color w:val="C5683D"/>
          <w:w w:val="105"/>
          <w:sz w:val="35"/>
          <w:szCs w:val="35"/>
        </w:rPr>
        <w:t>DB</w:t>
      </w:r>
    </w:p>
    <w:p w:rsidR="000B7B9A" w:rsidRDefault="000B7B9A" w:rsidP="000B7B9A">
      <w:pPr>
        <w:spacing w:line="612" w:lineRule="exact"/>
        <w:rPr>
          <w:rFonts w:ascii="Arial" w:eastAsia="Arial" w:hAnsi="Arial" w:cs="Arial"/>
          <w:sz w:val="35"/>
          <w:szCs w:val="35"/>
        </w:rPr>
        <w:sectPr w:rsidR="000B7B9A">
          <w:type w:val="continuous"/>
          <w:pgSz w:w="12240" w:h="15840"/>
          <w:pgMar w:top="1480" w:right="20" w:bottom="280" w:left="1720" w:header="720" w:footer="720" w:gutter="0"/>
          <w:cols w:space="720"/>
        </w:sectPr>
      </w:pPr>
    </w:p>
    <w:p w:rsidR="000B7B9A" w:rsidRDefault="000B7B9A" w:rsidP="000B7B9A">
      <w:pPr>
        <w:spacing w:before="56"/>
        <w:ind w:left="100"/>
        <w:rPr>
          <w:rFonts w:ascii="宋体" w:eastAsia="宋体" w:hAnsi="宋体" w:cs="宋体"/>
          <w:sz w:val="18"/>
          <w:szCs w:val="18"/>
        </w:rPr>
      </w:pPr>
      <w:r>
        <w:rPr>
          <w:rFonts w:ascii="Arial" w:eastAsia="Arial" w:hAnsi="Arial" w:cs="Arial"/>
          <w:w w:val="110"/>
          <w:sz w:val="19"/>
          <w:szCs w:val="19"/>
        </w:rPr>
        <w:lastRenderedPageBreak/>
        <w:t>48</w:t>
      </w:r>
      <w:r>
        <w:rPr>
          <w:rFonts w:ascii="Arial" w:eastAsia="Arial" w:hAnsi="Arial" w:cs="Arial"/>
          <w:spacing w:val="-19"/>
          <w:w w:val="110"/>
          <w:sz w:val="19"/>
          <w:szCs w:val="19"/>
        </w:rPr>
        <w:t xml:space="preserve"> </w:t>
      </w:r>
      <w:r>
        <w:rPr>
          <w:rFonts w:ascii="Arial" w:eastAsia="Arial" w:hAnsi="Arial" w:cs="Arial"/>
          <w:w w:val="110"/>
          <w:sz w:val="27"/>
          <w:szCs w:val="27"/>
        </w:rPr>
        <w:t>I</w:t>
      </w:r>
      <w:r>
        <w:rPr>
          <w:rFonts w:ascii="Arial" w:eastAsia="Arial" w:hAnsi="Arial" w:cs="Arial"/>
          <w:spacing w:val="-59"/>
          <w:w w:val="110"/>
          <w:sz w:val="27"/>
          <w:szCs w:val="27"/>
        </w:rPr>
        <w:t xml:space="preserve"> </w:t>
      </w:r>
      <w:r>
        <w:rPr>
          <w:rFonts w:ascii="Arial" w:eastAsia="Arial" w:hAnsi="Arial" w:cs="Arial"/>
          <w:w w:val="110"/>
          <w:sz w:val="19"/>
          <w:szCs w:val="19"/>
        </w:rPr>
        <w:t>OpenTopic</w:t>
      </w:r>
      <w:r>
        <w:rPr>
          <w:rFonts w:ascii="Arial" w:eastAsia="Arial" w:hAnsi="Arial" w:cs="Arial"/>
          <w:spacing w:val="-18"/>
          <w:w w:val="110"/>
          <w:sz w:val="19"/>
          <w:szCs w:val="19"/>
        </w:rPr>
        <w:t xml:space="preserve"> </w:t>
      </w:r>
      <w:r>
        <w:rPr>
          <w:rFonts w:ascii="Arial" w:eastAsia="Arial" w:hAnsi="Arial" w:cs="Arial"/>
          <w:w w:val="110"/>
          <w:sz w:val="27"/>
          <w:szCs w:val="27"/>
        </w:rPr>
        <w:t>I</w:t>
      </w:r>
      <w:r>
        <w:rPr>
          <w:rFonts w:ascii="Arial" w:eastAsia="Arial" w:hAnsi="Arial" w:cs="Arial"/>
          <w:spacing w:val="-59"/>
          <w:w w:val="110"/>
          <w:sz w:val="27"/>
          <w:szCs w:val="27"/>
        </w:rPr>
        <w:t xml:space="preserve"> </w:t>
      </w:r>
      <w:r>
        <w:rPr>
          <w:rFonts w:ascii="Arial" w:eastAsia="Arial" w:hAnsi="Arial" w:cs="Arial"/>
          <w:w w:val="110"/>
          <w:sz w:val="19"/>
          <w:szCs w:val="19"/>
        </w:rPr>
        <w:t>SequoiaDB</w:t>
      </w:r>
      <w:r>
        <w:rPr>
          <w:rFonts w:ascii="Arial" w:eastAsia="Arial" w:hAnsi="Arial" w:cs="Arial"/>
          <w:spacing w:val="-29"/>
          <w:w w:val="110"/>
          <w:sz w:val="19"/>
          <w:szCs w:val="19"/>
        </w:rPr>
        <w:t xml:space="preserve"> </w:t>
      </w:r>
      <w:r>
        <w:rPr>
          <w:rFonts w:ascii="宋体" w:eastAsia="宋体" w:hAnsi="宋体" w:cs="宋体"/>
          <w:w w:val="110"/>
          <w:sz w:val="18"/>
          <w:szCs w:val="18"/>
        </w:rPr>
        <w:t>服务器安装部窑</w:t>
      </w:r>
    </w:p>
    <w:p w:rsidR="000B7B9A" w:rsidRDefault="000B7B9A" w:rsidP="000B7B9A">
      <w:pPr>
        <w:spacing w:before="9" w:line="100" w:lineRule="exact"/>
        <w:rPr>
          <w:sz w:val="10"/>
          <w:szCs w:val="10"/>
        </w:rPr>
      </w:pPr>
    </w:p>
    <w:p w:rsidR="000B7B9A" w:rsidRDefault="000B7B9A" w:rsidP="000B7B9A">
      <w:pPr>
        <w:ind w:left="1240"/>
        <w:rPr>
          <w:rFonts w:ascii="宋体" w:eastAsia="宋体" w:hAnsi="宋体" w:cs="宋体"/>
          <w:sz w:val="19"/>
          <w:szCs w:val="19"/>
          <w:lang w:eastAsia="zh-CN"/>
        </w:rPr>
      </w:pPr>
      <w:r>
        <w:rPr>
          <w:rFonts w:ascii="Courier New" w:eastAsia="Courier New" w:hAnsi="Courier New" w:cs="Courier New"/>
          <w:w w:val="95"/>
          <w:sz w:val="21"/>
          <w:szCs w:val="21"/>
          <w:lang w:eastAsia="zh-CN"/>
        </w:rPr>
        <w:t xml:space="preserve">9.6 </w:t>
      </w:r>
      <w:r>
        <w:rPr>
          <w:rFonts w:ascii="Courier New" w:eastAsia="Courier New" w:hAnsi="Courier New" w:cs="Courier New"/>
          <w:spacing w:val="96"/>
          <w:w w:val="95"/>
          <w:sz w:val="21"/>
          <w:szCs w:val="21"/>
          <w:lang w:eastAsia="zh-CN"/>
        </w:rPr>
        <w:t xml:space="preserve"> </w:t>
      </w:r>
      <w:r>
        <w:rPr>
          <w:rFonts w:ascii="宋体" w:eastAsia="宋体" w:hAnsi="宋体" w:cs="宋体"/>
          <w:w w:val="95"/>
          <w:sz w:val="19"/>
          <w:szCs w:val="19"/>
          <w:lang w:eastAsia="zh-CN"/>
        </w:rPr>
        <w:t>点击业务包旁边的下拉菜单，点击〈主矶列表〉查霍主矶列表;</w:t>
      </w:r>
    </w:p>
    <w:p w:rsidR="000B7B9A" w:rsidRDefault="000B7B9A" w:rsidP="000B7B9A">
      <w:pPr>
        <w:spacing w:line="100" w:lineRule="exact"/>
        <w:rPr>
          <w:sz w:val="10"/>
          <w:szCs w:val="10"/>
          <w:lang w:eastAsia="zh-CN"/>
        </w:rPr>
      </w:pPr>
    </w:p>
    <w:p w:rsidR="000B7B9A" w:rsidRDefault="00035F6E" w:rsidP="000B7B9A">
      <w:pPr>
        <w:ind w:left="1255"/>
        <w:rPr>
          <w:rFonts w:ascii="宋体" w:eastAsia="宋体" w:hAnsi="宋体" w:cs="宋体"/>
          <w:sz w:val="26"/>
          <w:szCs w:val="26"/>
        </w:rPr>
      </w:pPr>
      <w:r w:rsidRPr="00035F6E">
        <w:rPr>
          <w:rFonts w:eastAsiaTheme="minorHAnsi"/>
        </w:rPr>
        <w:pict>
          <v:group id="_x0000_s5002" style="position:absolute;left:0;text-align:left;margin-left:94.6pt;margin-top:12.3pt;width:4.5pt;height:6.55pt;z-index:-251145216;mso-position-horizontal-relative:page" coordorigin="1892,246" coordsize="89,131">
            <v:group id="_x0000_s5003" style="position:absolute;left:1892;top:246;width:59;height:131" coordorigin="1892,246" coordsize="59,131">
              <v:shape id="_x0000_s5004" style="position:absolute;left:1892;top:246;width:59;height:131" coordorigin="1892,246" coordsize="59,131" path="m1892,246r60,l1952,378r-60,l1892,246xe" fillcolor="#4979b4" stroked="f">
                <v:path arrowok="t"/>
              </v:shape>
            </v:group>
            <v:group id="_x0000_s5005" style="position:absolute;left:1922;top:246;width:59;height:131" coordorigin="1922,246" coordsize="59,131">
              <v:shape id="_x0000_s5006" style="position:absolute;left:1922;top:246;width:59;height:131" coordorigin="1922,246" coordsize="59,131" path="m1922,246r60,l1982,378r-60,l1922,246xe" fillcolor="#3174c7" stroked="f">
                <v:path arrowok="t"/>
              </v:shape>
            </v:group>
            <w10:wrap anchorx="page"/>
          </v:group>
        </w:pict>
      </w:r>
      <w:r w:rsidRPr="00035F6E">
        <w:rPr>
          <w:rFonts w:eastAsiaTheme="minorHAnsi"/>
        </w:rPr>
        <w:pict>
          <v:group id="_x0000_s5007" style="position:absolute;left:0;text-align:left;margin-left:211pt;margin-top:6.15pt;width:.1pt;height:13.05pt;z-index:-251144192;mso-position-horizontal-relative:page" coordorigin="4220,123" coordsize="2,261">
            <v:shape id="_x0000_s5008" style="position:absolute;left:4220;top:123;width:2;height:261" coordorigin="4220,123" coordsize="0,261" path="m4220,384r,-261e" filled="f" strokecolor="#3174c7" strokeweight="4.39pt">
              <v:path arrowok="t"/>
            </v:shape>
            <w10:wrap anchorx="page"/>
          </v:group>
        </w:pict>
      </w:r>
      <w:r w:rsidR="000B7B9A">
        <w:rPr>
          <w:rFonts w:ascii="Times New Roman" w:eastAsia="Times New Roman" w:hAnsi="Times New Roman" w:cs="Times New Roman"/>
          <w:color w:val="A3BAD6"/>
          <w:w w:val="115"/>
          <w:sz w:val="10"/>
          <w:szCs w:val="10"/>
        </w:rPr>
        <w:t xml:space="preserve">1          </w:t>
      </w:r>
      <w:r w:rsidR="000B7B9A">
        <w:rPr>
          <w:rFonts w:ascii="宋体" w:eastAsia="宋体" w:hAnsi="宋体" w:cs="宋体"/>
          <w:color w:val="9BC8F3"/>
          <w:w w:val="115"/>
          <w:sz w:val="26"/>
          <w:szCs w:val="26"/>
        </w:rPr>
        <w:t>扫描引导帮助</w:t>
      </w:r>
      <w:r w:rsidR="000B7B9A">
        <w:rPr>
          <w:rFonts w:ascii="宋体" w:eastAsia="宋体" w:hAnsi="宋体" w:cs="宋体"/>
          <w:color w:val="9BC8F3"/>
          <w:spacing w:val="-80"/>
          <w:w w:val="115"/>
          <w:sz w:val="26"/>
          <w:szCs w:val="26"/>
        </w:rPr>
        <w:t xml:space="preserve"> </w:t>
      </w:r>
      <w:r w:rsidR="000B7B9A">
        <w:rPr>
          <w:rFonts w:ascii="宋体" w:eastAsia="宋体" w:hAnsi="宋体" w:cs="宋体"/>
          <w:color w:val="B8DDFB"/>
          <w:w w:val="95"/>
          <w:sz w:val="26"/>
          <w:szCs w:val="26"/>
        </w:rPr>
        <w:t>-</w:t>
      </w:r>
    </w:p>
    <w:p w:rsidR="000B7B9A" w:rsidRDefault="000B7B9A" w:rsidP="000B7B9A">
      <w:pPr>
        <w:spacing w:before="83"/>
        <w:ind w:left="1495"/>
        <w:rPr>
          <w:rFonts w:ascii="宋体" w:eastAsia="宋体" w:hAnsi="宋体" w:cs="宋体"/>
          <w:sz w:val="18"/>
          <w:szCs w:val="18"/>
        </w:rPr>
      </w:pPr>
      <w:r>
        <w:rPr>
          <w:rFonts w:ascii="宋体" w:eastAsia="宋体" w:hAnsi="宋体" w:cs="宋体"/>
          <w:color w:val="141018"/>
          <w:w w:val="120"/>
          <w:sz w:val="18"/>
          <w:szCs w:val="18"/>
        </w:rPr>
        <w:t>而</w:t>
      </w:r>
      <w:r>
        <w:rPr>
          <w:rFonts w:ascii="宋体" w:eastAsia="宋体" w:hAnsi="宋体" w:cs="宋体"/>
          <w:color w:val="141018"/>
          <w:spacing w:val="-85"/>
          <w:w w:val="120"/>
          <w:sz w:val="18"/>
          <w:szCs w:val="18"/>
        </w:rPr>
        <w:t xml:space="preserve"> </w:t>
      </w:r>
      <w:r>
        <w:rPr>
          <w:rFonts w:ascii="宋体" w:eastAsia="宋体" w:hAnsi="宋体" w:cs="宋体"/>
          <w:color w:val="919090"/>
          <w:w w:val="180"/>
          <w:sz w:val="18"/>
          <w:szCs w:val="18"/>
        </w:rPr>
        <w:t>状</w:t>
      </w:r>
    </w:p>
    <w:p w:rsidR="000B7B9A" w:rsidRDefault="000B7B9A" w:rsidP="000B7B9A">
      <w:pPr>
        <w:spacing w:before="3" w:line="220" w:lineRule="exact"/>
      </w:pPr>
    </w:p>
    <w:p w:rsidR="000B7B9A" w:rsidRDefault="000B7B9A" w:rsidP="000B7B9A">
      <w:pPr>
        <w:tabs>
          <w:tab w:val="left" w:pos="5304"/>
        </w:tabs>
        <w:ind w:left="1510"/>
        <w:rPr>
          <w:rFonts w:ascii="宋体" w:eastAsia="宋体" w:hAnsi="宋体" w:cs="宋体"/>
          <w:sz w:val="23"/>
          <w:szCs w:val="23"/>
        </w:rPr>
      </w:pPr>
      <w:r>
        <w:rPr>
          <w:rFonts w:ascii="宋体" w:eastAsia="宋体" w:hAnsi="宋体" w:cs="宋体"/>
          <w:color w:val="454145"/>
          <w:w w:val="115"/>
          <w:sz w:val="23"/>
          <w:szCs w:val="23"/>
        </w:rPr>
        <w:t>状态</w:t>
      </w:r>
      <w:r>
        <w:rPr>
          <w:rFonts w:ascii="宋体" w:eastAsia="宋体" w:hAnsi="宋体" w:cs="宋体"/>
          <w:color w:val="454145"/>
          <w:w w:val="115"/>
          <w:sz w:val="23"/>
          <w:szCs w:val="23"/>
        </w:rPr>
        <w:tab/>
      </w:r>
      <w:r>
        <w:rPr>
          <w:rFonts w:ascii="Arial" w:eastAsia="Arial" w:hAnsi="Arial" w:cs="Arial"/>
          <w:color w:val="141018"/>
          <w:w w:val="115"/>
          <w:sz w:val="21"/>
          <w:szCs w:val="21"/>
        </w:rPr>
        <w:t xml:space="preserve">myCluster </w:t>
      </w:r>
      <w:r>
        <w:rPr>
          <w:rFonts w:ascii="Arial" w:eastAsia="Arial" w:hAnsi="Arial" w:cs="Arial"/>
          <w:color w:val="141018"/>
          <w:spacing w:val="11"/>
          <w:w w:val="115"/>
          <w:sz w:val="21"/>
          <w:szCs w:val="21"/>
        </w:rPr>
        <w:t xml:space="preserve"> </w:t>
      </w:r>
      <w:r>
        <w:rPr>
          <w:rFonts w:ascii="宋体" w:eastAsia="宋体" w:hAnsi="宋体" w:cs="宋体"/>
          <w:color w:val="454145"/>
          <w:w w:val="115"/>
          <w:sz w:val="23"/>
          <w:szCs w:val="23"/>
        </w:rPr>
        <w:t>实时监控</w:t>
      </w:r>
    </w:p>
    <w:p w:rsidR="000B7B9A" w:rsidRDefault="00035F6E" w:rsidP="000B7B9A">
      <w:pPr>
        <w:tabs>
          <w:tab w:val="left" w:pos="4299"/>
          <w:tab w:val="left" w:pos="8769"/>
        </w:tabs>
        <w:spacing w:line="602" w:lineRule="exact"/>
        <w:ind w:left="1525"/>
        <w:rPr>
          <w:rFonts w:ascii="Arial" w:eastAsia="Arial" w:hAnsi="Arial" w:cs="Arial"/>
          <w:sz w:val="19"/>
          <w:szCs w:val="19"/>
        </w:rPr>
      </w:pPr>
      <w:r w:rsidRPr="00035F6E">
        <w:rPr>
          <w:rFonts w:eastAsiaTheme="minorHAnsi"/>
        </w:rPr>
        <w:pict>
          <v:shape id="_x0000_s5009" type="#_x0000_t202" style="position:absolute;left:0;text-align:left;margin-left:321pt;margin-top:10.5pt;width:159.75pt;height:25pt;z-index:-251143168;mso-position-horizontal-relative:page" filled="f" stroked="f">
            <v:textbox inset="0,0,0,0">
              <w:txbxContent>
                <w:p w:rsidR="000B7B9A" w:rsidRDefault="000B7B9A" w:rsidP="000B7B9A">
                  <w:pPr>
                    <w:tabs>
                      <w:tab w:val="left" w:pos="3044"/>
                    </w:tabs>
                    <w:spacing w:line="500" w:lineRule="exact"/>
                    <w:rPr>
                      <w:rFonts w:ascii="Arial" w:eastAsia="Arial" w:hAnsi="Arial" w:cs="Arial"/>
                      <w:sz w:val="50"/>
                      <w:szCs w:val="50"/>
                    </w:rPr>
                  </w:pPr>
                  <w:r>
                    <w:rPr>
                      <w:rFonts w:ascii="Times New Roman" w:eastAsia="Times New Roman" w:hAnsi="Times New Roman" w:cs="Times New Roman"/>
                      <w:color w:val="C7C7C8"/>
                      <w:w w:val="90"/>
                      <w:sz w:val="13"/>
                      <w:szCs w:val="13"/>
                    </w:rPr>
                    <w:t>'1</w:t>
                  </w:r>
                  <w:r>
                    <w:rPr>
                      <w:rFonts w:ascii="Times New Roman" w:eastAsia="Times New Roman" w:hAnsi="Times New Roman" w:cs="Times New Roman"/>
                      <w:color w:val="C7C7C8"/>
                      <w:w w:val="90"/>
                      <w:sz w:val="13"/>
                      <w:szCs w:val="13"/>
                    </w:rPr>
                    <w:tab/>
                  </w:r>
                  <w:r>
                    <w:rPr>
                      <w:rFonts w:ascii="Arial" w:eastAsia="Arial" w:hAnsi="Arial" w:cs="Arial"/>
                      <w:color w:val="C7C7C8"/>
                      <w:w w:val="50"/>
                      <w:sz w:val="50"/>
                      <w:szCs w:val="50"/>
                    </w:rPr>
                    <w:t>..</w:t>
                  </w:r>
                </w:p>
              </w:txbxContent>
            </v:textbox>
            <w10:wrap anchorx="page"/>
          </v:shape>
        </w:pict>
      </w:r>
      <w:r w:rsidR="000B7B9A">
        <w:rPr>
          <w:rFonts w:ascii="宋体" w:eastAsia="宋体" w:hAnsi="宋体" w:cs="宋体"/>
          <w:color w:val="27242A"/>
          <w:w w:val="105"/>
          <w:position w:val="-2"/>
          <w:sz w:val="15"/>
          <w:szCs w:val="15"/>
        </w:rPr>
        <w:t>-</w:t>
      </w:r>
      <w:r w:rsidR="000B7B9A">
        <w:rPr>
          <w:rFonts w:ascii="宋体" w:eastAsia="宋体" w:hAnsi="宋体" w:cs="宋体"/>
          <w:color w:val="27242A"/>
          <w:spacing w:val="-14"/>
          <w:w w:val="105"/>
          <w:position w:val="-2"/>
          <w:sz w:val="15"/>
          <w:szCs w:val="15"/>
        </w:rPr>
        <w:t xml:space="preserve"> </w:t>
      </w:r>
      <w:r w:rsidR="000B7B9A">
        <w:rPr>
          <w:rFonts w:ascii="宋体" w:eastAsia="宋体" w:hAnsi="宋体" w:cs="宋体"/>
          <w:color w:val="454145"/>
          <w:position w:val="-2"/>
          <w:sz w:val="15"/>
          <w:szCs w:val="15"/>
        </w:rPr>
        <w:t>ll</w:t>
      </w:r>
      <w:r w:rsidR="000B7B9A">
        <w:rPr>
          <w:rFonts w:ascii="宋体" w:eastAsia="宋体" w:hAnsi="宋体" w:cs="宋体"/>
          <w:color w:val="454145"/>
          <w:spacing w:val="-26"/>
          <w:position w:val="-2"/>
          <w:sz w:val="15"/>
          <w:szCs w:val="15"/>
        </w:rPr>
        <w:t>I</w:t>
      </w:r>
      <w:r w:rsidR="000B7B9A">
        <w:rPr>
          <w:rFonts w:ascii="Arial" w:eastAsia="Arial" w:hAnsi="Arial" w:cs="Arial"/>
          <w:color w:val="27242A"/>
          <w:spacing w:val="9"/>
          <w:position w:val="-2"/>
          <w:sz w:val="21"/>
          <w:szCs w:val="21"/>
        </w:rPr>
        <w:t>y</w:t>
      </w:r>
      <w:r w:rsidR="000B7B9A">
        <w:rPr>
          <w:rFonts w:ascii="Arial" w:eastAsia="Arial" w:hAnsi="Arial" w:cs="Arial"/>
          <w:color w:val="5B575B"/>
          <w:position w:val="-2"/>
          <w:sz w:val="21"/>
          <w:szCs w:val="21"/>
        </w:rPr>
        <w:t>Cluster</w:t>
      </w:r>
      <w:r w:rsidR="000B7B9A">
        <w:rPr>
          <w:rFonts w:ascii="Arial" w:eastAsia="Arial" w:hAnsi="Arial" w:cs="Arial"/>
          <w:color w:val="5B575B"/>
          <w:position w:val="-2"/>
          <w:sz w:val="21"/>
          <w:szCs w:val="21"/>
        </w:rPr>
        <w:tab/>
      </w:r>
      <w:r w:rsidR="000B7B9A">
        <w:rPr>
          <w:rFonts w:ascii="宋体" w:eastAsia="宋体" w:hAnsi="宋体" w:cs="宋体"/>
          <w:color w:val="DC2729"/>
          <w:spacing w:val="-67"/>
          <w:w w:val="90"/>
          <w:position w:val="-17"/>
          <w:sz w:val="44"/>
          <w:szCs w:val="44"/>
        </w:rPr>
        <w:t>〈</w:t>
      </w:r>
      <w:r w:rsidR="000B7B9A">
        <w:rPr>
          <w:rFonts w:ascii="宋体" w:eastAsia="宋体" w:hAnsi="宋体" w:cs="宋体"/>
          <w:color w:val="BE2224"/>
          <w:spacing w:val="-33"/>
          <w:w w:val="90"/>
          <w:position w:val="-17"/>
          <w:sz w:val="44"/>
          <w:szCs w:val="44"/>
        </w:rPr>
        <w:t>二</w:t>
      </w:r>
      <w:r w:rsidR="000B7B9A">
        <w:rPr>
          <w:rFonts w:ascii="宋体" w:eastAsia="宋体" w:hAnsi="宋体" w:cs="宋体"/>
          <w:color w:val="DC2729"/>
          <w:w w:val="90"/>
          <w:position w:val="-17"/>
          <w:sz w:val="44"/>
          <w:szCs w:val="44"/>
        </w:rPr>
        <w:t>〉</w:t>
      </w:r>
      <w:r w:rsidR="000B7B9A">
        <w:rPr>
          <w:rFonts w:ascii="宋体" w:eastAsia="宋体" w:hAnsi="宋体" w:cs="宋体"/>
          <w:color w:val="DC2729"/>
          <w:spacing w:val="-14"/>
          <w:w w:val="90"/>
          <w:position w:val="-17"/>
          <w:sz w:val="44"/>
          <w:szCs w:val="44"/>
        </w:rPr>
        <w:t xml:space="preserve"> </w:t>
      </w:r>
      <w:r w:rsidR="000B7B9A">
        <w:rPr>
          <w:rFonts w:ascii="宋体" w:eastAsia="宋体" w:hAnsi="宋体" w:cs="宋体"/>
          <w:color w:val="757475"/>
          <w:sz w:val="20"/>
          <w:szCs w:val="20"/>
        </w:rPr>
        <w:t>集草</w:t>
      </w:r>
      <w:r w:rsidR="000B7B9A">
        <w:rPr>
          <w:rFonts w:ascii="宋体" w:eastAsia="宋体" w:hAnsi="宋体" w:cs="宋体"/>
          <w:color w:val="757475"/>
          <w:spacing w:val="21"/>
          <w:sz w:val="20"/>
          <w:szCs w:val="20"/>
        </w:rPr>
        <w:t>草</w:t>
      </w:r>
      <w:r w:rsidR="000B7B9A">
        <w:rPr>
          <w:rFonts w:ascii="Arial" w:eastAsia="Arial" w:hAnsi="Arial" w:cs="Arial"/>
          <w:color w:val="454145"/>
          <w:sz w:val="19"/>
          <w:szCs w:val="19"/>
        </w:rPr>
        <w:t>CPU</w:t>
      </w:r>
      <w:r w:rsidR="000B7B9A">
        <w:rPr>
          <w:rFonts w:ascii="Arial" w:eastAsia="Arial" w:hAnsi="Arial" w:cs="Arial"/>
          <w:color w:val="454145"/>
          <w:sz w:val="19"/>
          <w:szCs w:val="19"/>
        </w:rPr>
        <w:tab/>
      </w:r>
      <w:r w:rsidR="000B7B9A">
        <w:rPr>
          <w:rFonts w:ascii="宋体" w:eastAsia="宋体" w:hAnsi="宋体" w:cs="宋体"/>
          <w:color w:val="757475"/>
          <w:sz w:val="20"/>
          <w:szCs w:val="20"/>
        </w:rPr>
        <w:t>集草</w:t>
      </w:r>
      <w:r w:rsidR="000B7B9A">
        <w:rPr>
          <w:rFonts w:ascii="宋体" w:eastAsia="宋体" w:hAnsi="宋体" w:cs="宋体"/>
          <w:color w:val="757475"/>
          <w:spacing w:val="21"/>
          <w:sz w:val="20"/>
          <w:szCs w:val="20"/>
        </w:rPr>
        <w:t>草</w:t>
      </w:r>
      <w:r w:rsidR="000B7B9A">
        <w:rPr>
          <w:rFonts w:ascii="Arial" w:eastAsia="Arial" w:hAnsi="Arial" w:cs="Arial"/>
          <w:color w:val="454145"/>
          <w:sz w:val="19"/>
          <w:szCs w:val="19"/>
        </w:rPr>
        <w:t>Memory</w:t>
      </w:r>
    </w:p>
    <w:p w:rsidR="000B7B9A" w:rsidRDefault="000B7B9A" w:rsidP="000B7B9A">
      <w:pPr>
        <w:spacing w:line="207" w:lineRule="exact"/>
        <w:ind w:left="1675"/>
        <w:rPr>
          <w:rFonts w:ascii="宋体" w:eastAsia="宋体" w:hAnsi="宋体" w:cs="宋体"/>
          <w:sz w:val="19"/>
          <w:szCs w:val="19"/>
          <w:lang w:eastAsia="zh-CN"/>
        </w:rPr>
      </w:pPr>
      <w:r>
        <w:rPr>
          <w:rFonts w:eastAsiaTheme="minorHAnsi"/>
          <w:noProof/>
          <w:lang w:eastAsia="zh-CN"/>
        </w:rPr>
        <w:drawing>
          <wp:anchor distT="0" distB="0" distL="114300" distR="114300" simplePos="0" relativeHeight="252167168" behindDoc="1" locked="0" layoutInCell="1" allowOverlap="1">
            <wp:simplePos x="0" y="0"/>
            <wp:positionH relativeFrom="page">
              <wp:posOffset>6534150</wp:posOffset>
            </wp:positionH>
            <wp:positionV relativeFrom="paragraph">
              <wp:posOffset>113030</wp:posOffset>
            </wp:positionV>
            <wp:extent cx="1047750" cy="666750"/>
            <wp:effectExtent l="19050" t="0" r="0" b="0"/>
            <wp:wrapNone/>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
                    <pic:cNvPicPr>
                      <a:picLocks noChangeAspect="1" noChangeArrowheads="1"/>
                    </pic:cNvPicPr>
                  </pic:nvPicPr>
                  <pic:blipFill>
                    <a:blip r:embed="rId154"/>
                    <a:srcRect/>
                    <a:stretch>
                      <a:fillRect/>
                    </a:stretch>
                  </pic:blipFill>
                  <pic:spPr bwMode="auto">
                    <a:xfrm>
                      <a:off x="0" y="0"/>
                      <a:ext cx="1047750" cy="666750"/>
                    </a:xfrm>
                    <a:prstGeom prst="rect">
                      <a:avLst/>
                    </a:prstGeom>
                    <a:noFill/>
                  </pic:spPr>
                </pic:pic>
              </a:graphicData>
            </a:graphic>
          </wp:anchor>
        </w:drawing>
      </w:r>
      <w:r w:rsidR="00035F6E" w:rsidRPr="00035F6E">
        <w:rPr>
          <w:rFonts w:eastAsiaTheme="minorHAnsi"/>
        </w:rPr>
        <w:pict>
          <v:shape id="_x0000_s5018" type="#_x0000_t202" style="position:absolute;left:0;text-align:left;margin-left:502.5pt;margin-top:5.65pt;width:10.6pt;height:60.15pt;z-index:-251133952;mso-position-horizontal-relative:page;mso-position-vertical-relative:text" filled="f" stroked="f">
            <v:textbox style="layout-flow:vertical-ideographic" inset="0,0,0,0">
              <w:txbxContent>
                <w:p w:rsidR="000B7B9A" w:rsidRDefault="000B7B9A" w:rsidP="000B7B9A">
                  <w:pPr>
                    <w:spacing w:line="108" w:lineRule="auto"/>
                    <w:ind w:left="20"/>
                    <w:rPr>
                      <w:rFonts w:ascii="宋体" w:eastAsia="宋体" w:hAnsi="宋体" w:cs="宋体"/>
                      <w:sz w:val="17"/>
                      <w:szCs w:val="17"/>
                    </w:rPr>
                  </w:pPr>
                  <w:r>
                    <w:rPr>
                      <w:rFonts w:ascii="宋体" w:eastAsia="宋体" w:hAnsi="宋体" w:cs="宋体"/>
                      <w:color w:val="A6A5A6"/>
                      <w:spacing w:val="10"/>
                      <w:sz w:val="17"/>
                      <w:szCs w:val="17"/>
                    </w:rPr>
                    <w:t>%%%</w:t>
                  </w:r>
                  <w:r>
                    <w:rPr>
                      <w:rFonts w:ascii="宋体" w:eastAsia="宋体" w:hAnsi="宋体" w:cs="宋体"/>
                      <w:color w:val="A6A5A6"/>
                      <w:spacing w:val="-15"/>
                      <w:sz w:val="17"/>
                      <w:szCs w:val="17"/>
                    </w:rPr>
                    <w:t>%</w:t>
                  </w:r>
                  <w:r>
                    <w:rPr>
                      <w:rFonts w:ascii="宋体" w:eastAsia="宋体" w:hAnsi="宋体" w:cs="宋体"/>
                      <w:color w:val="A6A5A6"/>
                      <w:spacing w:val="-53"/>
                      <w:position w:val="-1"/>
                      <w:sz w:val="17"/>
                      <w:szCs w:val="17"/>
                    </w:rPr>
                    <w:t>缸</w:t>
                  </w:r>
                  <w:r>
                    <w:rPr>
                      <w:rFonts w:ascii="宋体" w:eastAsia="宋体" w:hAnsi="宋体" w:cs="宋体"/>
                      <w:color w:val="A6A5A6"/>
                      <w:spacing w:val="-108"/>
                      <w:position w:val="2"/>
                      <w:sz w:val="17"/>
                      <w:szCs w:val="17"/>
                    </w:rPr>
                    <w:t>'</w:t>
                  </w:r>
                  <w:r>
                    <w:rPr>
                      <w:rFonts w:ascii="宋体" w:eastAsia="宋体" w:hAnsi="宋体" w:cs="宋体"/>
                      <w:color w:val="C7C7C8"/>
                      <w:spacing w:val="-53"/>
                      <w:position w:val="-1"/>
                      <w:sz w:val="17"/>
                      <w:szCs w:val="17"/>
                    </w:rPr>
                    <w:t>缸</w:t>
                  </w:r>
                  <w:r>
                    <w:rPr>
                      <w:rFonts w:ascii="宋体" w:eastAsia="宋体" w:hAnsi="宋体" w:cs="宋体"/>
                      <w:color w:val="A6A5A6"/>
                      <w:position w:val="2"/>
                      <w:sz w:val="17"/>
                      <w:szCs w:val="17"/>
                    </w:rPr>
                    <w:t>'</w:t>
                  </w:r>
                </w:p>
              </w:txbxContent>
            </v:textbox>
            <w10:wrap anchorx="page"/>
          </v:shape>
        </w:pict>
      </w:r>
      <w:r w:rsidR="00035F6E" w:rsidRPr="00035F6E">
        <w:rPr>
          <w:rFonts w:eastAsiaTheme="minorHAnsi"/>
        </w:rPr>
        <w:pict>
          <v:shape id="_x0000_s5019" type="#_x0000_t202" style="position:absolute;left:0;text-align:left;margin-left:479.15pt;margin-top:2.4pt;width:30.5pt;height:59.15pt;z-index:-251132928;mso-position-horizontal-relative:page;mso-position-vertical-relative:text" filled="f" stroked="f">
            <v:textbox style="layout-flow:vertical-ideographic" inset="0,0,0,0">
              <w:txbxContent>
                <w:p w:rsidR="000B7B9A" w:rsidRDefault="000B7B9A" w:rsidP="000B7B9A">
                  <w:pPr>
                    <w:spacing w:line="108" w:lineRule="auto"/>
                    <w:ind w:left="20"/>
                    <w:rPr>
                      <w:rFonts w:ascii="宋体" w:eastAsia="宋体" w:hAnsi="宋体" w:cs="宋体"/>
                      <w:sz w:val="17"/>
                      <w:szCs w:val="17"/>
                    </w:rPr>
                  </w:pPr>
                  <w:r>
                    <w:rPr>
                      <w:rFonts w:ascii="宋体" w:eastAsia="宋体" w:hAnsi="宋体" w:cs="宋体"/>
                      <w:color w:val="A6A5A6"/>
                      <w:spacing w:val="-332"/>
                      <w:position w:val="-14"/>
                      <w:sz w:val="57"/>
                      <w:szCs w:val="57"/>
                    </w:rPr>
                    <w:t>。</w:t>
                  </w:r>
                  <w:r>
                    <w:rPr>
                      <w:rFonts w:ascii="宋体" w:eastAsia="宋体" w:hAnsi="宋体" w:cs="宋体"/>
                      <w:color w:val="A6A5A6"/>
                      <w:sz w:val="17"/>
                      <w:szCs w:val="17"/>
                    </w:rPr>
                    <w:t>4</w:t>
                  </w:r>
                  <w:r>
                    <w:rPr>
                      <w:rFonts w:ascii="宋体" w:eastAsia="宋体" w:hAnsi="宋体" w:cs="宋体"/>
                      <w:color w:val="A6A5A6"/>
                      <w:spacing w:val="-69"/>
                      <w:sz w:val="17"/>
                      <w:szCs w:val="17"/>
                    </w:rPr>
                    <w:t xml:space="preserve"> </w:t>
                  </w:r>
                  <w:r>
                    <w:rPr>
                      <w:rFonts w:ascii="宋体" w:eastAsia="宋体" w:hAnsi="宋体" w:cs="宋体"/>
                      <w:color w:val="A6A5A6"/>
                      <w:sz w:val="17"/>
                      <w:szCs w:val="17"/>
                    </w:rPr>
                    <w:t>8</w:t>
                  </w:r>
                  <w:r>
                    <w:rPr>
                      <w:rFonts w:ascii="宋体" w:eastAsia="宋体" w:hAnsi="宋体" w:cs="宋体"/>
                      <w:color w:val="A6A5A6"/>
                      <w:spacing w:val="-67"/>
                      <w:sz w:val="17"/>
                      <w:szCs w:val="17"/>
                    </w:rPr>
                    <w:t xml:space="preserve"> </w:t>
                  </w:r>
                  <w:r>
                    <w:rPr>
                      <w:rFonts w:ascii="宋体" w:eastAsia="宋体" w:hAnsi="宋体" w:cs="宋体"/>
                      <w:color w:val="A6A5A6"/>
                      <w:spacing w:val="9"/>
                      <w:position w:val="1"/>
                      <w:sz w:val="17"/>
                      <w:szCs w:val="17"/>
                    </w:rPr>
                    <w:t>2</w:t>
                  </w:r>
                  <w:r>
                    <w:rPr>
                      <w:rFonts w:ascii="宋体" w:eastAsia="宋体" w:hAnsi="宋体" w:cs="宋体"/>
                      <w:color w:val="A6A5A6"/>
                      <w:spacing w:val="10"/>
                      <w:sz w:val="17"/>
                      <w:szCs w:val="17"/>
                    </w:rPr>
                    <w:t>6</w:t>
                  </w:r>
                  <w:r>
                    <w:rPr>
                      <w:rFonts w:ascii="宋体" w:eastAsia="宋体" w:hAnsi="宋体" w:cs="宋体"/>
                      <w:color w:val="A6A5A6"/>
                      <w:sz w:val="17"/>
                      <w:szCs w:val="17"/>
                    </w:rPr>
                    <w:t>0</w:t>
                  </w:r>
                </w:p>
              </w:txbxContent>
            </v:textbox>
            <w10:wrap anchorx="page"/>
          </v:shape>
        </w:pict>
      </w:r>
      <w:r w:rsidR="00035F6E" w:rsidRPr="00035F6E">
        <w:rPr>
          <w:rFonts w:eastAsiaTheme="minorHAnsi"/>
        </w:rPr>
        <w:pict>
          <v:shape id="_x0000_s5020" type="#_x0000_t202" style="position:absolute;left:0;text-align:left;margin-left:494.4pt;margin-top:5pt;width:6.95pt;height:38.4pt;z-index:-251131904;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A6A5A6"/>
                      <w:sz w:val="18"/>
                      <w:szCs w:val="18"/>
                    </w:rPr>
                    <w:t>3</w:t>
                  </w:r>
                  <w:r>
                    <w:rPr>
                      <w:rFonts w:ascii="宋体" w:eastAsia="宋体" w:hAnsi="宋体" w:cs="宋体"/>
                      <w:color w:val="A6A5A6"/>
                      <w:spacing w:val="3"/>
                      <w:sz w:val="18"/>
                      <w:szCs w:val="18"/>
                    </w:rPr>
                    <w:t>2</w:t>
                  </w:r>
                  <w:r>
                    <w:rPr>
                      <w:rFonts w:ascii="宋体" w:eastAsia="宋体" w:hAnsi="宋体" w:cs="宋体"/>
                      <w:color w:val="A6A5A6"/>
                      <w:spacing w:val="3"/>
                      <w:position w:val="1"/>
                      <w:sz w:val="18"/>
                      <w:szCs w:val="18"/>
                    </w:rPr>
                    <w:t>$</w:t>
                  </w:r>
                  <w:r>
                    <w:rPr>
                      <w:rFonts w:ascii="宋体" w:eastAsia="宋体" w:hAnsi="宋体" w:cs="宋体"/>
                      <w:color w:val="A6A5A6"/>
                      <w:position w:val="1"/>
                      <w:sz w:val="18"/>
                      <w:szCs w:val="18"/>
                    </w:rPr>
                    <w:t>1</w:t>
                  </w:r>
                </w:p>
              </w:txbxContent>
            </v:textbox>
            <w10:wrap anchorx="page"/>
          </v:shape>
        </w:pict>
      </w:r>
      <w:r>
        <w:rPr>
          <w:rFonts w:ascii="宋体" w:eastAsia="宋体" w:hAnsi="宋体" w:cs="宋体"/>
          <w:color w:val="454145"/>
          <w:w w:val="90"/>
          <w:sz w:val="19"/>
          <w:szCs w:val="19"/>
          <w:lang w:eastAsia="zh-CN"/>
        </w:rPr>
        <w:t>业务</w:t>
      </w:r>
    </w:p>
    <w:p w:rsidR="000B7B9A" w:rsidRDefault="000B7B9A" w:rsidP="000B7B9A">
      <w:pPr>
        <w:tabs>
          <w:tab w:val="left" w:pos="5799"/>
        </w:tabs>
        <w:spacing w:line="340" w:lineRule="exact"/>
        <w:ind w:left="1675"/>
        <w:rPr>
          <w:rFonts w:ascii="宋体" w:eastAsia="宋体" w:hAnsi="宋体" w:cs="宋体"/>
          <w:sz w:val="14"/>
          <w:szCs w:val="14"/>
          <w:lang w:eastAsia="zh-CN"/>
        </w:rPr>
      </w:pPr>
      <w:r>
        <w:rPr>
          <w:rFonts w:eastAsiaTheme="minorHAnsi"/>
          <w:noProof/>
          <w:lang w:eastAsia="zh-CN"/>
        </w:rPr>
        <w:drawing>
          <wp:anchor distT="0" distB="0" distL="114300" distR="114300" simplePos="0" relativeHeight="252166144" behindDoc="1" locked="0" layoutInCell="1" allowOverlap="1">
            <wp:simplePos x="0" y="0"/>
            <wp:positionH relativeFrom="page">
              <wp:posOffset>4343400</wp:posOffset>
            </wp:positionH>
            <wp:positionV relativeFrom="paragraph">
              <wp:posOffset>19685</wp:posOffset>
            </wp:positionV>
            <wp:extent cx="1066800" cy="628650"/>
            <wp:effectExtent l="19050" t="0" r="0" b="0"/>
            <wp:wrapNone/>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pic:cNvPicPr>
                      <a:picLocks noChangeAspect="1" noChangeArrowheads="1"/>
                    </pic:cNvPicPr>
                  </pic:nvPicPr>
                  <pic:blipFill>
                    <a:blip r:embed="rId155"/>
                    <a:srcRect/>
                    <a:stretch>
                      <a:fillRect/>
                    </a:stretch>
                  </pic:blipFill>
                  <pic:spPr bwMode="auto">
                    <a:xfrm>
                      <a:off x="0" y="0"/>
                      <a:ext cx="1066800" cy="628650"/>
                    </a:xfrm>
                    <a:prstGeom prst="rect">
                      <a:avLst/>
                    </a:prstGeom>
                    <a:noFill/>
                  </pic:spPr>
                </pic:pic>
              </a:graphicData>
            </a:graphic>
          </wp:anchor>
        </w:drawing>
      </w:r>
      <w:r w:rsidR="00035F6E" w:rsidRPr="00035F6E">
        <w:rPr>
          <w:rFonts w:eastAsiaTheme="minorHAnsi"/>
        </w:rPr>
        <w:pict>
          <v:shape id="_x0000_s5010" type="#_x0000_t202" style="position:absolute;left:0;text-align:left;margin-left:137.25pt;margin-top:2.3pt;width:16.05pt;height:18.5pt;z-index:-251142144;mso-position-horizontal-relative:page;mso-position-vertical-relative:text" filled="f" stroked="f">
            <v:textbox inset="0,0,0,0">
              <w:txbxContent>
                <w:p w:rsidR="000B7B9A" w:rsidRDefault="000B7B9A" w:rsidP="000B7B9A">
                  <w:pPr>
                    <w:spacing w:line="370" w:lineRule="exact"/>
                    <w:rPr>
                      <w:rFonts w:ascii="Arial" w:eastAsia="Arial" w:hAnsi="Arial" w:cs="Arial"/>
                      <w:sz w:val="37"/>
                      <w:szCs w:val="37"/>
                    </w:rPr>
                  </w:pPr>
                  <w:r>
                    <w:rPr>
                      <w:rFonts w:ascii="Arial" w:eastAsia="Arial" w:hAnsi="Arial" w:cs="Arial"/>
                      <w:color w:val="57BFDE"/>
                      <w:w w:val="155"/>
                      <w:sz w:val="37"/>
                      <w:szCs w:val="37"/>
                    </w:rPr>
                    <w:t>o</w:t>
                  </w:r>
                </w:p>
              </w:txbxContent>
            </v:textbox>
            <w10:wrap anchorx="page"/>
          </v:shape>
        </w:pict>
      </w:r>
      <w:r>
        <w:rPr>
          <w:rFonts w:ascii="宋体" w:eastAsia="宋体" w:hAnsi="宋体" w:cs="宋体"/>
          <w:color w:val="5B575B"/>
          <w:w w:val="75"/>
          <w:position w:val="-8"/>
          <w:sz w:val="19"/>
          <w:szCs w:val="19"/>
          <w:lang w:eastAsia="zh-CN"/>
        </w:rPr>
        <w:t>王饥</w:t>
      </w:r>
      <w:r>
        <w:rPr>
          <w:rFonts w:ascii="宋体" w:eastAsia="宋体" w:hAnsi="宋体" w:cs="宋体"/>
          <w:color w:val="5B575B"/>
          <w:w w:val="75"/>
          <w:position w:val="-8"/>
          <w:sz w:val="19"/>
          <w:szCs w:val="19"/>
          <w:lang w:eastAsia="zh-CN"/>
        </w:rPr>
        <w:tab/>
      </w:r>
      <w:r>
        <w:rPr>
          <w:rFonts w:ascii="宋体" w:eastAsia="宋体" w:hAnsi="宋体" w:cs="宋体"/>
          <w:color w:val="A6A5A6"/>
          <w:spacing w:val="-83"/>
          <w:w w:val="75"/>
          <w:position w:val="7"/>
          <w:sz w:val="26"/>
          <w:szCs w:val="26"/>
          <w:lang w:eastAsia="zh-CN"/>
        </w:rPr>
        <w:t>吨</w:t>
      </w:r>
      <w:r>
        <w:rPr>
          <w:rFonts w:ascii="Courier New" w:eastAsia="Courier New" w:hAnsi="Courier New" w:cs="Courier New"/>
          <w:color w:val="919090"/>
          <w:spacing w:val="-42"/>
          <w:w w:val="75"/>
          <w:sz w:val="17"/>
          <w:szCs w:val="17"/>
          <w:lang w:eastAsia="zh-CN"/>
        </w:rPr>
        <w:t>8</w:t>
      </w:r>
      <w:r>
        <w:rPr>
          <w:rFonts w:ascii="宋体" w:eastAsia="宋体" w:hAnsi="宋体" w:cs="宋体"/>
          <w:color w:val="A6A5A6"/>
          <w:w w:val="75"/>
          <w:position w:val="7"/>
          <w:sz w:val="26"/>
          <w:szCs w:val="26"/>
          <w:lang w:eastAsia="zh-CN"/>
        </w:rPr>
        <w:t>'</w:t>
      </w:r>
      <w:r>
        <w:rPr>
          <w:rFonts w:ascii="宋体" w:eastAsia="宋体" w:hAnsi="宋体" w:cs="宋体"/>
          <w:color w:val="919090"/>
          <w:spacing w:val="-31"/>
          <w:w w:val="75"/>
          <w:sz w:val="14"/>
          <w:szCs w:val="14"/>
          <w:lang w:eastAsia="zh-CN"/>
        </w:rPr>
        <w:t>'</w:t>
      </w:r>
      <w:r>
        <w:rPr>
          <w:rFonts w:ascii="宋体" w:eastAsia="宋体" w:hAnsi="宋体" w:cs="宋体"/>
          <w:color w:val="A6A5A6"/>
          <w:spacing w:val="-134"/>
          <w:w w:val="75"/>
          <w:position w:val="7"/>
          <w:sz w:val="26"/>
          <w:szCs w:val="26"/>
          <w:lang w:eastAsia="zh-CN"/>
        </w:rPr>
        <w:t>‘</w:t>
      </w:r>
      <w:r>
        <w:rPr>
          <w:rFonts w:ascii="宋体" w:eastAsia="宋体" w:hAnsi="宋体" w:cs="宋体"/>
          <w:color w:val="919090"/>
          <w:w w:val="75"/>
          <w:sz w:val="14"/>
          <w:szCs w:val="14"/>
          <w:lang w:eastAsia="zh-CN"/>
        </w:rPr>
        <w:t>16</w:t>
      </w:r>
    </w:p>
    <w:p w:rsidR="000B7B9A" w:rsidRDefault="000B7B9A" w:rsidP="000B7B9A">
      <w:pPr>
        <w:spacing w:line="131" w:lineRule="exact"/>
        <w:ind w:left="593"/>
        <w:jc w:val="center"/>
        <w:rPr>
          <w:rFonts w:ascii="宋体" w:eastAsia="宋体" w:hAnsi="宋体" w:cs="宋体"/>
          <w:sz w:val="14"/>
          <w:szCs w:val="14"/>
          <w:lang w:eastAsia="zh-CN"/>
        </w:rPr>
      </w:pPr>
      <w:r>
        <w:rPr>
          <w:rFonts w:ascii="Times New Roman" w:eastAsia="Times New Roman" w:hAnsi="Times New Roman" w:cs="Times New Roman"/>
          <w:color w:val="A6A5A6"/>
          <w:spacing w:val="7"/>
          <w:w w:val="80"/>
          <w:sz w:val="16"/>
          <w:szCs w:val="16"/>
          <w:lang w:eastAsia="zh-CN"/>
        </w:rPr>
        <w:t>6</w:t>
      </w:r>
      <w:r>
        <w:rPr>
          <w:rFonts w:ascii="宋体" w:eastAsia="宋体" w:hAnsi="宋体" w:cs="宋体"/>
          <w:color w:val="A6A5A6"/>
          <w:w w:val="80"/>
          <w:sz w:val="14"/>
          <w:szCs w:val="14"/>
          <w:lang w:eastAsia="zh-CN"/>
        </w:rPr>
        <w:t>'16</w:t>
      </w:r>
    </w:p>
    <w:p w:rsidR="000B7B9A" w:rsidRDefault="000B7B9A" w:rsidP="000B7B9A">
      <w:pPr>
        <w:spacing w:line="170" w:lineRule="exact"/>
        <w:ind w:left="596"/>
        <w:jc w:val="center"/>
        <w:rPr>
          <w:rFonts w:ascii="宋体" w:eastAsia="宋体" w:hAnsi="宋体" w:cs="宋体"/>
          <w:sz w:val="14"/>
          <w:szCs w:val="14"/>
          <w:lang w:eastAsia="zh-CN"/>
        </w:rPr>
      </w:pPr>
      <w:r>
        <w:rPr>
          <w:rFonts w:ascii="宋体" w:eastAsia="宋体" w:hAnsi="宋体" w:cs="宋体"/>
          <w:color w:val="919090"/>
          <w:w w:val="90"/>
          <w:sz w:val="14"/>
          <w:szCs w:val="14"/>
          <w:lang w:eastAsia="zh-CN"/>
        </w:rPr>
        <w:t>''16</w:t>
      </w:r>
    </w:p>
    <w:p w:rsidR="000B7B9A" w:rsidRDefault="000B7B9A" w:rsidP="000B7B9A">
      <w:pPr>
        <w:spacing w:line="170" w:lineRule="exact"/>
        <w:jc w:val="center"/>
        <w:rPr>
          <w:rFonts w:ascii="宋体" w:eastAsia="宋体" w:hAnsi="宋体" w:cs="宋体"/>
          <w:sz w:val="14"/>
          <w:szCs w:val="14"/>
          <w:lang w:eastAsia="zh-CN"/>
        </w:rPr>
        <w:sectPr w:rsidR="000B7B9A">
          <w:headerReference w:type="even" r:id="rId156"/>
          <w:pgSz w:w="12240" w:h="15840"/>
          <w:pgMar w:top="560" w:right="160" w:bottom="280" w:left="680" w:header="0" w:footer="0" w:gutter="0"/>
          <w:cols w:space="720"/>
        </w:sectPr>
      </w:pPr>
    </w:p>
    <w:p w:rsidR="000B7B9A" w:rsidRDefault="000B7B9A" w:rsidP="000B7B9A">
      <w:pPr>
        <w:spacing w:line="215" w:lineRule="exact"/>
        <w:ind w:left="1510"/>
        <w:rPr>
          <w:rFonts w:ascii="Arial" w:eastAsia="Arial" w:hAnsi="Arial" w:cs="Arial"/>
          <w:sz w:val="21"/>
          <w:szCs w:val="21"/>
        </w:rPr>
      </w:pPr>
      <w:r>
        <w:rPr>
          <w:rFonts w:ascii="宋体" w:eastAsia="宋体" w:hAnsi="宋体" w:cs="宋体"/>
          <w:color w:val="454145"/>
          <w:w w:val="110"/>
          <w:sz w:val="15"/>
          <w:szCs w:val="15"/>
        </w:rPr>
        <w:lastRenderedPageBreak/>
        <w:t>•</w:t>
      </w:r>
      <w:r>
        <w:rPr>
          <w:rFonts w:ascii="宋体" w:eastAsia="宋体" w:hAnsi="宋体" w:cs="宋体"/>
          <w:color w:val="454145"/>
          <w:spacing w:val="-72"/>
          <w:w w:val="110"/>
          <w:sz w:val="15"/>
          <w:szCs w:val="15"/>
        </w:rPr>
        <w:t xml:space="preserve"> </w:t>
      </w:r>
      <w:r>
        <w:rPr>
          <w:rFonts w:ascii="宋体" w:eastAsia="宋体" w:hAnsi="宋体" w:cs="宋体"/>
          <w:color w:val="454145"/>
          <w:w w:val="110"/>
          <w:sz w:val="15"/>
          <w:szCs w:val="15"/>
        </w:rPr>
        <w:t>ll</w:t>
      </w:r>
      <w:r>
        <w:rPr>
          <w:rFonts w:ascii="宋体" w:eastAsia="宋体" w:hAnsi="宋体" w:cs="宋体"/>
          <w:color w:val="454145"/>
          <w:spacing w:val="-7"/>
          <w:w w:val="110"/>
          <w:sz w:val="15"/>
          <w:szCs w:val="15"/>
        </w:rPr>
        <w:t>I</w:t>
      </w:r>
      <w:r>
        <w:rPr>
          <w:rFonts w:ascii="Arial" w:eastAsia="Arial" w:hAnsi="Arial" w:cs="Arial"/>
          <w:color w:val="27242A"/>
          <w:spacing w:val="10"/>
          <w:w w:val="110"/>
          <w:sz w:val="21"/>
          <w:szCs w:val="21"/>
        </w:rPr>
        <w:t>y</w:t>
      </w:r>
      <w:r>
        <w:rPr>
          <w:rFonts w:ascii="Arial" w:eastAsia="Arial" w:hAnsi="Arial" w:cs="Arial"/>
          <w:color w:val="5B575B"/>
          <w:w w:val="110"/>
          <w:sz w:val="21"/>
          <w:szCs w:val="21"/>
        </w:rPr>
        <w:t>C</w:t>
      </w:r>
      <w:r>
        <w:rPr>
          <w:rFonts w:ascii="Arial" w:eastAsia="Arial" w:hAnsi="Arial" w:cs="Arial"/>
          <w:color w:val="5B575B"/>
          <w:spacing w:val="-13"/>
          <w:w w:val="110"/>
          <w:sz w:val="21"/>
          <w:szCs w:val="21"/>
        </w:rPr>
        <w:t>I</w:t>
      </w:r>
      <w:r>
        <w:rPr>
          <w:rFonts w:ascii="Arial" w:eastAsia="Arial" w:hAnsi="Arial" w:cs="Arial"/>
          <w:color w:val="27242A"/>
          <w:w w:val="110"/>
          <w:sz w:val="21"/>
          <w:szCs w:val="21"/>
        </w:rPr>
        <w:t>I</w:t>
      </w:r>
      <w:r>
        <w:rPr>
          <w:rFonts w:ascii="Arial" w:eastAsia="Arial" w:hAnsi="Arial" w:cs="Arial"/>
          <w:color w:val="27242A"/>
          <w:spacing w:val="-29"/>
          <w:w w:val="110"/>
          <w:sz w:val="21"/>
          <w:szCs w:val="21"/>
        </w:rPr>
        <w:t>I</w:t>
      </w:r>
      <w:r>
        <w:rPr>
          <w:rFonts w:ascii="Arial" w:eastAsia="Arial" w:hAnsi="Arial" w:cs="Arial"/>
          <w:color w:val="5B575B"/>
          <w:w w:val="110"/>
          <w:sz w:val="21"/>
          <w:szCs w:val="21"/>
        </w:rPr>
        <w:t>s</w:t>
      </w:r>
      <w:r>
        <w:rPr>
          <w:rFonts w:ascii="Arial" w:eastAsia="Arial" w:hAnsi="Arial" w:cs="Arial"/>
          <w:color w:val="27242A"/>
          <w:spacing w:val="10"/>
          <w:w w:val="110"/>
          <w:sz w:val="21"/>
          <w:szCs w:val="21"/>
        </w:rPr>
        <w:t>t</w:t>
      </w:r>
      <w:r>
        <w:rPr>
          <w:rFonts w:ascii="Arial" w:eastAsia="Arial" w:hAnsi="Arial" w:cs="Arial"/>
          <w:color w:val="5B575B"/>
          <w:w w:val="110"/>
          <w:sz w:val="21"/>
          <w:szCs w:val="21"/>
        </w:rPr>
        <w:t>er2</w:t>
      </w:r>
    </w:p>
    <w:p w:rsidR="000B7B9A" w:rsidRDefault="000B7B9A" w:rsidP="000B7B9A">
      <w:pPr>
        <w:spacing w:before="9" w:line="140" w:lineRule="exact"/>
        <w:rPr>
          <w:sz w:val="14"/>
          <w:szCs w:val="14"/>
        </w:rPr>
      </w:pPr>
    </w:p>
    <w:p w:rsidR="000B7B9A" w:rsidRDefault="000B7B9A" w:rsidP="000B7B9A">
      <w:pPr>
        <w:ind w:left="1525"/>
        <w:rPr>
          <w:rFonts w:ascii="Arial" w:eastAsia="Arial" w:hAnsi="Arial" w:cs="Arial"/>
          <w:sz w:val="21"/>
          <w:szCs w:val="21"/>
        </w:rPr>
      </w:pPr>
      <w:r>
        <w:rPr>
          <w:rFonts w:ascii="Arial" w:eastAsia="Arial" w:hAnsi="Arial" w:cs="Arial"/>
          <w:color w:val="27242A"/>
          <w:w w:val="115"/>
          <w:sz w:val="21"/>
          <w:szCs w:val="21"/>
        </w:rPr>
        <w:t>-</w:t>
      </w:r>
      <w:r>
        <w:rPr>
          <w:rFonts w:ascii="Arial" w:eastAsia="Arial" w:hAnsi="Arial" w:cs="Arial"/>
          <w:color w:val="27242A"/>
          <w:spacing w:val="-49"/>
          <w:w w:val="115"/>
          <w:sz w:val="21"/>
          <w:szCs w:val="21"/>
        </w:rPr>
        <w:t xml:space="preserve"> </w:t>
      </w:r>
      <w:r>
        <w:rPr>
          <w:rFonts w:ascii="Arial" w:eastAsia="Arial" w:hAnsi="Arial" w:cs="Arial"/>
          <w:color w:val="5B575B"/>
          <w:spacing w:val="-7"/>
          <w:w w:val="115"/>
          <w:sz w:val="21"/>
          <w:szCs w:val="21"/>
        </w:rPr>
        <w:t>S</w:t>
      </w:r>
      <w:r>
        <w:rPr>
          <w:rFonts w:ascii="Arial" w:eastAsia="Arial" w:hAnsi="Arial" w:cs="Arial"/>
          <w:color w:val="27242A"/>
          <w:spacing w:val="-18"/>
          <w:w w:val="115"/>
          <w:sz w:val="21"/>
          <w:szCs w:val="21"/>
        </w:rPr>
        <w:t>M</w:t>
      </w:r>
      <w:r>
        <w:rPr>
          <w:rFonts w:ascii="Arial" w:eastAsia="Arial" w:hAnsi="Arial" w:cs="Arial"/>
          <w:color w:val="5B575B"/>
          <w:w w:val="115"/>
          <w:sz w:val="21"/>
          <w:szCs w:val="21"/>
        </w:rPr>
        <w:t>S</w:t>
      </w:r>
    </w:p>
    <w:p w:rsidR="000B7B9A" w:rsidRDefault="000B7B9A" w:rsidP="000B7B9A">
      <w:pPr>
        <w:spacing w:before="4" w:line="100" w:lineRule="exact"/>
        <w:rPr>
          <w:sz w:val="10"/>
          <w:szCs w:val="10"/>
        </w:rPr>
      </w:pPr>
    </w:p>
    <w:p w:rsidR="000B7B9A" w:rsidRDefault="000B7B9A" w:rsidP="000B7B9A">
      <w:pPr>
        <w:ind w:left="877"/>
        <w:jc w:val="center"/>
        <w:rPr>
          <w:rFonts w:ascii="宋体" w:eastAsia="宋体" w:hAnsi="宋体" w:cs="宋体"/>
          <w:sz w:val="17"/>
          <w:szCs w:val="17"/>
        </w:rPr>
      </w:pPr>
      <w:r>
        <w:rPr>
          <w:rFonts w:ascii="宋体" w:eastAsia="宋体" w:hAnsi="宋体" w:cs="宋体"/>
          <w:color w:val="5B575B"/>
          <w:sz w:val="17"/>
          <w:szCs w:val="17"/>
        </w:rPr>
        <w:t>节点</w:t>
      </w:r>
    </w:p>
    <w:p w:rsidR="000B7B9A" w:rsidRDefault="000B7B9A" w:rsidP="000B7B9A">
      <w:pPr>
        <w:spacing w:line="194" w:lineRule="exact"/>
        <w:ind w:left="2050"/>
        <w:rPr>
          <w:rFonts w:ascii="宋体" w:eastAsia="宋体" w:hAnsi="宋体" w:cs="宋体"/>
          <w:sz w:val="14"/>
          <w:szCs w:val="14"/>
        </w:rPr>
      </w:pPr>
      <w:r>
        <w:rPr>
          <w:w w:val="75"/>
        </w:rPr>
        <w:br w:type="column"/>
      </w:r>
      <w:r>
        <w:rPr>
          <w:rFonts w:ascii="Times New Roman" w:eastAsia="Times New Roman" w:hAnsi="Times New Roman" w:cs="Times New Roman"/>
          <w:color w:val="A6A5A6"/>
          <w:w w:val="75"/>
          <w:sz w:val="18"/>
          <w:szCs w:val="18"/>
        </w:rPr>
        <w:lastRenderedPageBreak/>
        <w:t>2</w:t>
      </w:r>
      <w:r>
        <w:rPr>
          <w:rFonts w:ascii="Times New Roman" w:eastAsia="Times New Roman" w:hAnsi="Times New Roman" w:cs="Times New Roman"/>
          <w:color w:val="A6A5A6"/>
          <w:spacing w:val="-16"/>
          <w:w w:val="75"/>
          <w:sz w:val="18"/>
          <w:szCs w:val="18"/>
        </w:rPr>
        <w:t xml:space="preserve"> </w:t>
      </w:r>
      <w:r>
        <w:rPr>
          <w:rFonts w:ascii="宋体" w:eastAsia="宋体" w:hAnsi="宋体" w:cs="宋体"/>
          <w:color w:val="A6A5A6"/>
          <w:w w:val="75"/>
          <w:sz w:val="14"/>
          <w:szCs w:val="14"/>
        </w:rPr>
        <w:t>'16</w:t>
      </w:r>
    </w:p>
    <w:p w:rsidR="000B7B9A" w:rsidRDefault="00035F6E" w:rsidP="000B7B9A">
      <w:pPr>
        <w:spacing w:line="190" w:lineRule="exact"/>
        <w:ind w:left="2050"/>
        <w:rPr>
          <w:rFonts w:ascii="宋体" w:eastAsia="宋体" w:hAnsi="宋体" w:cs="宋体"/>
          <w:sz w:val="14"/>
          <w:szCs w:val="14"/>
        </w:rPr>
      </w:pPr>
      <w:r w:rsidRPr="00035F6E">
        <w:rPr>
          <w:rFonts w:eastAsiaTheme="minorHAnsi"/>
        </w:rPr>
        <w:pict>
          <v:shape id="_x0000_s5011" type="#_x0000_t202" style="position:absolute;left:0;text-align:left;margin-left:342pt;margin-top:-6.7pt;width:41.35pt;height:26.5pt;z-index:-251141120;mso-position-horizontal-relative:page" filled="f" stroked="f">
            <v:textbox inset="0,0,0,0">
              <w:txbxContent>
                <w:p w:rsidR="000B7B9A" w:rsidRDefault="000B7B9A" w:rsidP="000B7B9A">
                  <w:pPr>
                    <w:spacing w:line="530" w:lineRule="exact"/>
                    <w:rPr>
                      <w:rFonts w:ascii="宋体" w:eastAsia="宋体" w:hAnsi="宋体" w:cs="宋体"/>
                      <w:sz w:val="53"/>
                      <w:szCs w:val="53"/>
                    </w:rPr>
                  </w:pPr>
                  <w:r>
                    <w:rPr>
                      <w:rFonts w:ascii="宋体" w:eastAsia="宋体" w:hAnsi="宋体" w:cs="宋体"/>
                      <w:color w:val="A6A5A6"/>
                      <w:sz w:val="53"/>
                      <w:szCs w:val="53"/>
                    </w:rPr>
                    <w:t>。.</w:t>
                  </w:r>
                </w:p>
              </w:txbxContent>
            </v:textbox>
            <w10:wrap anchorx="page"/>
          </v:shape>
        </w:pict>
      </w:r>
      <w:r w:rsidRPr="00035F6E">
        <w:rPr>
          <w:rFonts w:eastAsiaTheme="minorHAnsi"/>
        </w:rPr>
        <w:pict>
          <v:shape id="_x0000_s5013" type="#_x0000_t202" style="position:absolute;left:0;text-align:left;margin-left:559.65pt;margin-top:7.65pt;width:39.55pt;height:11.05pt;z-index:-251139072;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A6A5A6"/>
                      <w:sz w:val="18"/>
                      <w:szCs w:val="18"/>
                    </w:rPr>
                    <w:t>8</w:t>
                  </w:r>
                </w:p>
                <w:p w:rsidR="000B7B9A" w:rsidRDefault="000B7B9A" w:rsidP="000B7B9A">
                  <w:pPr>
                    <w:spacing w:line="72" w:lineRule="auto"/>
                    <w:ind w:left="20"/>
                    <w:rPr>
                      <w:rFonts w:ascii="宋体" w:eastAsia="宋体" w:hAnsi="宋体" w:cs="宋体"/>
                      <w:sz w:val="18"/>
                      <w:szCs w:val="18"/>
                    </w:rPr>
                  </w:pPr>
                  <w:r>
                    <w:rPr>
                      <w:rFonts w:ascii="宋体" w:eastAsia="宋体" w:hAnsi="宋体" w:cs="宋体"/>
                      <w:color w:val="A6A5A6"/>
                      <w:sz w:val="18"/>
                      <w:szCs w:val="18"/>
                    </w:rPr>
                    <w:t>2</w:t>
                  </w:r>
                </w:p>
                <w:p w:rsidR="000B7B9A" w:rsidRDefault="000B7B9A" w:rsidP="000B7B9A">
                  <w:pPr>
                    <w:spacing w:line="180" w:lineRule="auto"/>
                    <w:ind w:left="46"/>
                    <w:rPr>
                      <w:rFonts w:ascii="宋体" w:eastAsia="宋体" w:hAnsi="宋体" w:cs="宋体"/>
                      <w:sz w:val="13"/>
                      <w:szCs w:val="13"/>
                    </w:rPr>
                  </w:pPr>
                  <w:r>
                    <w:rPr>
                      <w:rFonts w:ascii="宋体" w:eastAsia="宋体" w:hAnsi="宋体" w:cs="宋体"/>
                      <w:color w:val="919090"/>
                      <w:sz w:val="13"/>
                      <w:szCs w:val="13"/>
                    </w:rPr>
                    <w:t>4</w:t>
                  </w:r>
                </w:p>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A6A5A6"/>
                      <w:sz w:val="18"/>
                      <w:szCs w:val="18"/>
                    </w:rPr>
                    <w:t>2</w:t>
                  </w:r>
                </w:p>
                <w:p w:rsidR="000B7B9A" w:rsidRDefault="000B7B9A" w:rsidP="000B7B9A">
                  <w:pPr>
                    <w:spacing w:line="132" w:lineRule="auto"/>
                    <w:ind w:left="23"/>
                    <w:rPr>
                      <w:rFonts w:ascii="宋体" w:eastAsia="宋体" w:hAnsi="宋体" w:cs="宋体"/>
                      <w:sz w:val="16"/>
                      <w:szCs w:val="16"/>
                    </w:rPr>
                  </w:pPr>
                  <w:r>
                    <w:rPr>
                      <w:rFonts w:ascii="宋体" w:eastAsia="宋体" w:hAnsi="宋体" w:cs="宋体"/>
                      <w:color w:val="A6A5A6"/>
                      <w:sz w:val="16"/>
                      <w:szCs w:val="16"/>
                    </w:rPr>
                    <w:t>0</w:t>
                  </w:r>
                </w:p>
                <w:p w:rsidR="000B7B9A" w:rsidRDefault="000B7B9A" w:rsidP="000B7B9A">
                  <w:pPr>
                    <w:spacing w:line="72" w:lineRule="auto"/>
                    <w:ind w:left="20"/>
                    <w:rPr>
                      <w:rFonts w:ascii="宋体" w:eastAsia="宋体" w:hAnsi="宋体" w:cs="宋体"/>
                      <w:sz w:val="18"/>
                      <w:szCs w:val="18"/>
                    </w:rPr>
                  </w:pPr>
                  <w:r>
                    <w:rPr>
                      <w:rFonts w:ascii="宋体" w:eastAsia="宋体" w:hAnsi="宋体" w:cs="宋体"/>
                      <w:color w:val="A6A5A6"/>
                      <w:sz w:val="18"/>
                      <w:szCs w:val="18"/>
                    </w:rPr>
                    <w:t>2</w:t>
                  </w:r>
                </w:p>
                <w:p w:rsidR="000B7B9A" w:rsidRDefault="000B7B9A" w:rsidP="000B7B9A">
                  <w:pPr>
                    <w:spacing w:line="120" w:lineRule="auto"/>
                    <w:ind w:left="20"/>
                    <w:rPr>
                      <w:rFonts w:ascii="宋体" w:eastAsia="宋体" w:hAnsi="宋体" w:cs="宋体"/>
                      <w:sz w:val="18"/>
                      <w:szCs w:val="18"/>
                    </w:rPr>
                  </w:pPr>
                  <w:r>
                    <w:rPr>
                      <w:rFonts w:ascii="宋体" w:eastAsia="宋体" w:hAnsi="宋体" w:cs="宋体"/>
                      <w:color w:val="A6A5A6"/>
                      <w:sz w:val="18"/>
                      <w:szCs w:val="18"/>
                    </w:rPr>
                    <w:t>6</w:t>
                  </w:r>
                </w:p>
              </w:txbxContent>
            </v:textbox>
            <w10:wrap anchorx="page"/>
          </v:shape>
        </w:pict>
      </w:r>
      <w:r w:rsidRPr="00035F6E">
        <w:rPr>
          <w:rFonts w:eastAsiaTheme="minorHAnsi"/>
        </w:rPr>
        <w:pict>
          <v:shape id="_x0000_s5014" type="#_x0000_t202" style="position:absolute;left:0;text-align:left;margin-left:547.65pt;margin-top:7.7pt;width:6.5pt;height:11pt;z-index:-251138048;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A6A5A6"/>
                      <w:sz w:val="18"/>
                      <w:szCs w:val="18"/>
                    </w:rPr>
                    <w:t>2</w:t>
                  </w:r>
                </w:p>
              </w:txbxContent>
            </v:textbox>
            <w10:wrap anchorx="page"/>
          </v:shape>
        </w:pict>
      </w:r>
      <w:r w:rsidRPr="00035F6E">
        <w:rPr>
          <w:rFonts w:eastAsiaTheme="minorHAnsi"/>
        </w:rPr>
        <w:pict>
          <v:shape id="_x0000_s5015" type="#_x0000_t202" style="position:absolute;left:0;text-align:left;margin-left:534.95pt;margin-top:7.65pt;width:6.5pt;height:11pt;z-index:-251137024;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A6A5A6"/>
                      <w:sz w:val="18"/>
                      <w:szCs w:val="18"/>
                    </w:rPr>
                    <w:t>8</w:t>
                  </w:r>
                </w:p>
              </w:txbxContent>
            </v:textbox>
            <w10:wrap anchorx="page"/>
          </v:shape>
        </w:pict>
      </w:r>
      <w:r w:rsidRPr="00035F6E">
        <w:rPr>
          <w:rFonts w:eastAsiaTheme="minorHAnsi"/>
        </w:rPr>
        <w:pict>
          <v:shape id="_x0000_s5016" type="#_x0000_t202" style="position:absolute;left:0;text-align:left;margin-left:524.1pt;margin-top:8.75pt;width:5.5pt;height:9pt;z-index:-251136000;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4"/>
                      <w:szCs w:val="14"/>
                    </w:rPr>
                  </w:pPr>
                  <w:r>
                    <w:rPr>
                      <w:rFonts w:ascii="宋体" w:eastAsia="宋体" w:hAnsi="宋体" w:cs="宋体"/>
                      <w:color w:val="919090"/>
                      <w:sz w:val="14"/>
                      <w:szCs w:val="14"/>
                    </w:rPr>
                    <w:t>4</w:t>
                  </w:r>
                </w:p>
              </w:txbxContent>
            </v:textbox>
            <w10:wrap anchorx="page"/>
          </v:shape>
        </w:pict>
      </w:r>
      <w:r w:rsidRPr="00035F6E">
        <w:rPr>
          <w:rFonts w:eastAsiaTheme="minorHAnsi"/>
        </w:rPr>
        <w:pict>
          <v:shape id="_x0000_s5017" type="#_x0000_t202" style="position:absolute;left:0;text-align:left;margin-left:513.8pt;margin-top:7.95pt;width:4.5pt;height:10.35pt;z-index:-251134976;mso-position-horizontal-relative:page" filled="f" stroked="f">
            <v:textbox style="layout-flow:vertical-ideographic" inset="0,0,0,0">
              <w:txbxContent>
                <w:p w:rsidR="000B7B9A" w:rsidRDefault="000B7B9A" w:rsidP="000B7B9A">
                  <w:pPr>
                    <w:spacing w:line="96" w:lineRule="auto"/>
                    <w:ind w:left="20"/>
                    <w:rPr>
                      <w:rFonts w:ascii="宋体" w:eastAsia="宋体" w:hAnsi="宋体" w:cs="宋体"/>
                      <w:sz w:val="10"/>
                      <w:szCs w:val="10"/>
                    </w:rPr>
                  </w:pPr>
                  <w:r>
                    <w:rPr>
                      <w:rFonts w:ascii="宋体" w:eastAsia="宋体" w:hAnsi="宋体" w:cs="宋体"/>
                      <w:color w:val="A6A5A6"/>
                      <w:spacing w:val="-34"/>
                      <w:sz w:val="10"/>
                      <w:szCs w:val="10"/>
                    </w:rPr>
                    <w:t>A</w:t>
                  </w:r>
                  <w:r>
                    <w:rPr>
                      <w:rFonts w:ascii="宋体" w:eastAsia="宋体" w:hAnsi="宋体" w:cs="宋体"/>
                      <w:color w:val="A6A5A6"/>
                      <w:sz w:val="10"/>
                      <w:szCs w:val="10"/>
                    </w:rPr>
                    <w:t>V</w:t>
                  </w:r>
                </w:p>
              </w:txbxContent>
            </v:textbox>
            <w10:wrap anchorx="page"/>
          </v:shape>
        </w:pict>
      </w:r>
      <w:r w:rsidR="000B7B9A">
        <w:rPr>
          <w:rFonts w:ascii="Times New Roman" w:eastAsia="Times New Roman" w:hAnsi="Times New Roman" w:cs="Times New Roman"/>
          <w:color w:val="A6A5A6"/>
          <w:sz w:val="16"/>
          <w:szCs w:val="16"/>
        </w:rPr>
        <w:t>0</w:t>
      </w:r>
      <w:r w:rsidR="000B7B9A">
        <w:rPr>
          <w:rFonts w:ascii="Times New Roman" w:eastAsia="Times New Roman" w:hAnsi="Times New Roman" w:cs="Times New Roman"/>
          <w:color w:val="A6A5A6"/>
          <w:spacing w:val="-35"/>
          <w:sz w:val="16"/>
          <w:szCs w:val="16"/>
        </w:rPr>
        <w:t xml:space="preserve"> </w:t>
      </w:r>
      <w:r w:rsidR="000B7B9A">
        <w:rPr>
          <w:rFonts w:ascii="宋体" w:eastAsia="宋体" w:hAnsi="宋体" w:cs="宋体"/>
          <w:color w:val="A6A5A6"/>
          <w:w w:val="75"/>
          <w:sz w:val="14"/>
          <w:szCs w:val="14"/>
        </w:rPr>
        <w:t>'16</w:t>
      </w:r>
    </w:p>
    <w:p w:rsidR="000B7B9A" w:rsidRDefault="000B7B9A" w:rsidP="000B7B9A">
      <w:pPr>
        <w:spacing w:line="185" w:lineRule="exact"/>
        <w:ind w:right="747"/>
        <w:jc w:val="center"/>
        <w:rPr>
          <w:rFonts w:ascii="Courier New" w:eastAsia="Courier New" w:hAnsi="Courier New" w:cs="Courier New"/>
          <w:sz w:val="18"/>
          <w:szCs w:val="18"/>
        </w:rPr>
      </w:pPr>
      <w:r>
        <w:rPr>
          <w:rFonts w:ascii="Courier New" w:eastAsia="Courier New" w:hAnsi="Courier New" w:cs="Courier New"/>
          <w:color w:val="919090"/>
          <w:w w:val="90"/>
          <w:sz w:val="18"/>
          <w:szCs w:val="18"/>
        </w:rPr>
        <w:t>8</w:t>
      </w:r>
      <w:r>
        <w:rPr>
          <w:rFonts w:ascii="Courier New" w:eastAsia="Courier New" w:hAnsi="Courier New" w:cs="Courier New"/>
          <w:color w:val="919090"/>
          <w:spacing w:val="-37"/>
          <w:w w:val="90"/>
          <w:sz w:val="18"/>
          <w:szCs w:val="18"/>
        </w:rPr>
        <w:t xml:space="preserve"> </w:t>
      </w:r>
      <w:r>
        <w:rPr>
          <w:rFonts w:ascii="Courier New" w:eastAsia="Courier New" w:hAnsi="Courier New" w:cs="Courier New"/>
          <w:color w:val="A6A5A6"/>
          <w:w w:val="90"/>
          <w:sz w:val="18"/>
          <w:szCs w:val="18"/>
        </w:rPr>
        <w:t>12</w:t>
      </w:r>
      <w:r>
        <w:rPr>
          <w:rFonts w:ascii="Courier New" w:eastAsia="Courier New" w:hAnsi="Courier New" w:cs="Courier New"/>
          <w:color w:val="A6A5A6"/>
          <w:spacing w:val="-47"/>
          <w:w w:val="90"/>
          <w:sz w:val="18"/>
          <w:szCs w:val="18"/>
        </w:rPr>
        <w:t xml:space="preserve"> </w:t>
      </w:r>
      <w:r>
        <w:rPr>
          <w:rFonts w:ascii="Courier New" w:eastAsia="Courier New" w:hAnsi="Courier New" w:cs="Courier New"/>
          <w:color w:val="A6A5A6"/>
          <w:w w:val="90"/>
          <w:sz w:val="18"/>
          <w:szCs w:val="18"/>
        </w:rPr>
        <w:t>1$</w:t>
      </w:r>
      <w:r>
        <w:rPr>
          <w:rFonts w:ascii="Courier New" w:eastAsia="Courier New" w:hAnsi="Courier New" w:cs="Courier New"/>
          <w:color w:val="A6A5A6"/>
          <w:spacing w:val="-85"/>
          <w:w w:val="90"/>
          <w:sz w:val="18"/>
          <w:szCs w:val="18"/>
        </w:rPr>
        <w:t xml:space="preserve"> </w:t>
      </w:r>
      <w:r>
        <w:rPr>
          <w:rFonts w:ascii="Courier New" w:eastAsia="Courier New" w:hAnsi="Courier New" w:cs="Courier New"/>
          <w:color w:val="A6A5A6"/>
          <w:w w:val="90"/>
          <w:sz w:val="18"/>
          <w:szCs w:val="18"/>
        </w:rPr>
        <w:t>20</w:t>
      </w:r>
      <w:r>
        <w:rPr>
          <w:rFonts w:ascii="Courier New" w:eastAsia="Courier New" w:hAnsi="Courier New" w:cs="Courier New"/>
          <w:color w:val="A6A5A6"/>
          <w:spacing w:val="-72"/>
          <w:w w:val="90"/>
          <w:sz w:val="18"/>
          <w:szCs w:val="18"/>
        </w:rPr>
        <w:t xml:space="preserve"> </w:t>
      </w:r>
      <w:r>
        <w:rPr>
          <w:rFonts w:ascii="Courier New" w:eastAsia="Courier New" w:hAnsi="Courier New" w:cs="Courier New"/>
          <w:color w:val="A6A5A6"/>
          <w:w w:val="90"/>
          <w:sz w:val="18"/>
          <w:szCs w:val="18"/>
        </w:rPr>
        <w:t>24</w:t>
      </w:r>
      <w:r>
        <w:rPr>
          <w:rFonts w:ascii="Courier New" w:eastAsia="Courier New" w:hAnsi="Courier New" w:cs="Courier New"/>
          <w:color w:val="A6A5A6"/>
          <w:spacing w:val="-60"/>
          <w:w w:val="90"/>
          <w:sz w:val="18"/>
          <w:szCs w:val="18"/>
        </w:rPr>
        <w:t xml:space="preserve"> </w:t>
      </w:r>
      <w:r>
        <w:rPr>
          <w:rFonts w:ascii="Courier New" w:eastAsia="Courier New" w:hAnsi="Courier New" w:cs="Courier New"/>
          <w:color w:val="A6A5A6"/>
          <w:w w:val="90"/>
          <w:sz w:val="18"/>
          <w:szCs w:val="18"/>
        </w:rPr>
        <w:t>28</w:t>
      </w:r>
    </w:p>
    <w:p w:rsidR="000B7B9A" w:rsidRDefault="000B7B9A" w:rsidP="000B7B9A">
      <w:pPr>
        <w:spacing w:before="9" w:line="160" w:lineRule="exact"/>
        <w:rPr>
          <w:sz w:val="16"/>
          <w:szCs w:val="16"/>
        </w:rPr>
      </w:pPr>
    </w:p>
    <w:p w:rsidR="000B7B9A" w:rsidRDefault="000B7B9A" w:rsidP="000B7B9A">
      <w:pPr>
        <w:spacing w:line="200" w:lineRule="exact"/>
        <w:rPr>
          <w:sz w:val="20"/>
          <w:szCs w:val="20"/>
        </w:rPr>
      </w:pPr>
    </w:p>
    <w:p w:rsidR="000B7B9A" w:rsidRDefault="000B7B9A" w:rsidP="000B7B9A">
      <w:pPr>
        <w:tabs>
          <w:tab w:val="left" w:pos="4944"/>
        </w:tabs>
        <w:ind w:left="1510"/>
        <w:rPr>
          <w:rFonts w:ascii="Arial" w:eastAsia="Arial" w:hAnsi="Arial" w:cs="Arial"/>
          <w:sz w:val="21"/>
          <w:szCs w:val="21"/>
        </w:rPr>
      </w:pPr>
      <w:r>
        <w:rPr>
          <w:rFonts w:ascii="宋体" w:eastAsia="宋体" w:hAnsi="宋体" w:cs="宋体"/>
          <w:color w:val="757475"/>
          <w:w w:val="95"/>
          <w:sz w:val="20"/>
          <w:szCs w:val="20"/>
        </w:rPr>
        <w:t>集草</w:t>
      </w:r>
      <w:r>
        <w:rPr>
          <w:rFonts w:ascii="宋体" w:eastAsia="宋体" w:hAnsi="宋体" w:cs="宋体"/>
          <w:color w:val="757475"/>
          <w:spacing w:val="20"/>
          <w:w w:val="95"/>
          <w:sz w:val="20"/>
          <w:szCs w:val="20"/>
        </w:rPr>
        <w:t>草</w:t>
      </w:r>
      <w:r>
        <w:rPr>
          <w:rFonts w:ascii="Arial" w:eastAsia="Arial" w:hAnsi="Arial" w:cs="Arial"/>
          <w:color w:val="454145"/>
          <w:w w:val="95"/>
          <w:sz w:val="19"/>
          <w:szCs w:val="19"/>
        </w:rPr>
        <w:t>Oisk</w:t>
      </w:r>
      <w:r>
        <w:rPr>
          <w:rFonts w:ascii="Arial" w:eastAsia="Arial" w:hAnsi="Arial" w:cs="Arial"/>
          <w:color w:val="454145"/>
          <w:w w:val="95"/>
          <w:sz w:val="19"/>
          <w:szCs w:val="19"/>
        </w:rPr>
        <w:tab/>
      </w:r>
      <w:r>
        <w:rPr>
          <w:rFonts w:ascii="宋体" w:eastAsia="宋体" w:hAnsi="宋体" w:cs="宋体"/>
          <w:color w:val="757475"/>
          <w:w w:val="90"/>
          <w:sz w:val="20"/>
          <w:szCs w:val="20"/>
        </w:rPr>
        <w:t>集草</w:t>
      </w:r>
      <w:r>
        <w:rPr>
          <w:rFonts w:ascii="宋体" w:eastAsia="宋体" w:hAnsi="宋体" w:cs="宋体"/>
          <w:color w:val="757475"/>
          <w:spacing w:val="19"/>
          <w:w w:val="90"/>
          <w:sz w:val="20"/>
          <w:szCs w:val="20"/>
        </w:rPr>
        <w:t>草</w:t>
      </w:r>
      <w:r>
        <w:rPr>
          <w:rFonts w:ascii="Arial" w:eastAsia="Arial" w:hAnsi="Arial" w:cs="Arial"/>
          <w:color w:val="454145"/>
          <w:w w:val="90"/>
          <w:sz w:val="21"/>
          <w:szCs w:val="21"/>
        </w:rPr>
        <w:t>Network</w:t>
      </w:r>
      <w:r>
        <w:rPr>
          <w:rFonts w:ascii="Arial" w:eastAsia="Arial" w:hAnsi="Arial" w:cs="Arial"/>
          <w:color w:val="454145"/>
          <w:spacing w:val="34"/>
          <w:w w:val="90"/>
          <w:sz w:val="21"/>
          <w:szCs w:val="21"/>
        </w:rPr>
        <w:t xml:space="preserve"> </w:t>
      </w:r>
      <w:r>
        <w:rPr>
          <w:rFonts w:ascii="Arial" w:eastAsia="Arial" w:hAnsi="Arial" w:cs="Arial"/>
          <w:color w:val="5B575B"/>
          <w:w w:val="90"/>
          <w:sz w:val="21"/>
          <w:szCs w:val="21"/>
        </w:rPr>
        <w:t>In</w:t>
      </w:r>
    </w:p>
    <w:p w:rsidR="00606508" w:rsidRDefault="000B7B9A">
      <w:pPr>
        <w:numPr>
          <w:ilvl w:val="1"/>
          <w:numId w:val="50"/>
        </w:numPr>
        <w:tabs>
          <w:tab w:val="left" w:pos="1724"/>
          <w:tab w:val="left" w:pos="3449"/>
        </w:tabs>
        <w:spacing w:line="206" w:lineRule="exact"/>
        <w:ind w:left="1724" w:right="874"/>
        <w:jc w:val="center"/>
        <w:rPr>
          <w:rFonts w:ascii="宋体" w:eastAsia="宋体" w:hAnsi="宋体" w:cs="宋体"/>
          <w:sz w:val="8"/>
          <w:szCs w:val="8"/>
        </w:rPr>
      </w:pPr>
      <w:r>
        <w:rPr>
          <w:rFonts w:ascii="Arial" w:eastAsia="Arial" w:hAnsi="Arial" w:cs="Arial"/>
          <w:color w:val="C7C7C8"/>
          <w:w w:val="105"/>
          <w:sz w:val="12"/>
          <w:szCs w:val="12"/>
        </w:rPr>
        <w:t>'n</w:t>
      </w:r>
      <w:r>
        <w:rPr>
          <w:rFonts w:ascii="Arial" w:eastAsia="Arial" w:hAnsi="Arial" w:cs="Arial"/>
          <w:color w:val="C7C7C8"/>
          <w:w w:val="105"/>
          <w:sz w:val="12"/>
          <w:szCs w:val="12"/>
        </w:rPr>
        <w:tab/>
      </w:r>
      <w:r>
        <w:rPr>
          <w:rFonts w:ascii="宋体" w:eastAsia="宋体" w:hAnsi="宋体" w:cs="宋体"/>
          <w:color w:val="C7C7C8"/>
          <w:w w:val="105"/>
          <w:sz w:val="8"/>
          <w:szCs w:val="8"/>
        </w:rPr>
        <w:t>、画画</w:t>
      </w:r>
    </w:p>
    <w:p w:rsidR="000B7B9A" w:rsidRDefault="000B7B9A" w:rsidP="000B7B9A">
      <w:pPr>
        <w:spacing w:line="206" w:lineRule="exact"/>
        <w:jc w:val="center"/>
        <w:rPr>
          <w:rFonts w:ascii="宋体" w:eastAsia="宋体" w:hAnsi="宋体" w:cs="宋体"/>
          <w:sz w:val="8"/>
          <w:szCs w:val="8"/>
        </w:rPr>
        <w:sectPr w:rsidR="000B7B9A">
          <w:type w:val="continuous"/>
          <w:pgSz w:w="12240" w:h="15840"/>
          <w:pgMar w:top="1480" w:right="160" w:bottom="280" w:left="680" w:header="720" w:footer="720" w:gutter="0"/>
          <w:cols w:num="2" w:space="720" w:equalWidth="0">
            <w:col w:w="2816" w:space="1009"/>
            <w:col w:w="7575"/>
          </w:cols>
        </w:sectPr>
      </w:pPr>
    </w:p>
    <w:p w:rsidR="000B7B9A" w:rsidRDefault="000B7B9A" w:rsidP="000B7B9A">
      <w:pPr>
        <w:spacing w:before="61"/>
        <w:ind w:right="1728"/>
        <w:jc w:val="right"/>
        <w:rPr>
          <w:rFonts w:ascii="宋体" w:eastAsia="宋体" w:hAnsi="宋体" w:cs="宋体"/>
          <w:sz w:val="16"/>
          <w:szCs w:val="16"/>
        </w:rPr>
      </w:pPr>
      <w:r>
        <w:rPr>
          <w:rFonts w:eastAsiaTheme="minorHAnsi"/>
          <w:noProof/>
          <w:lang w:eastAsia="zh-CN"/>
        </w:rPr>
        <w:lastRenderedPageBreak/>
        <w:drawing>
          <wp:anchor distT="0" distB="0" distL="114300" distR="114300" simplePos="0" relativeHeight="252168192" behindDoc="1" locked="0" layoutInCell="1" allowOverlap="1">
            <wp:simplePos x="0" y="0"/>
            <wp:positionH relativeFrom="page">
              <wp:posOffset>4343400</wp:posOffset>
            </wp:positionH>
            <wp:positionV relativeFrom="paragraph">
              <wp:posOffset>135890</wp:posOffset>
            </wp:positionV>
            <wp:extent cx="1066800" cy="628650"/>
            <wp:effectExtent l="19050" t="0" r="0" b="0"/>
            <wp:wrapNone/>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pic:cNvPicPr>
                      <a:picLocks noChangeAspect="1" noChangeArrowheads="1"/>
                    </pic:cNvPicPr>
                  </pic:nvPicPr>
                  <pic:blipFill>
                    <a:blip r:embed="rId157"/>
                    <a:srcRect/>
                    <a:stretch>
                      <a:fillRect/>
                    </a:stretch>
                  </pic:blipFill>
                  <pic:spPr bwMode="auto">
                    <a:xfrm>
                      <a:off x="0" y="0"/>
                      <a:ext cx="1066800" cy="628650"/>
                    </a:xfrm>
                    <a:prstGeom prst="rect">
                      <a:avLst/>
                    </a:prstGeom>
                    <a:noFill/>
                  </pic:spPr>
                </pic:pic>
              </a:graphicData>
            </a:graphic>
          </wp:anchor>
        </w:drawing>
      </w:r>
      <w:r>
        <w:rPr>
          <w:rFonts w:ascii="Times New Roman" w:eastAsia="Times New Roman" w:hAnsi="Times New Roman" w:cs="Times New Roman"/>
          <w:color w:val="A6A5A6"/>
          <w:w w:val="80"/>
          <w:sz w:val="17"/>
          <w:szCs w:val="17"/>
        </w:rPr>
        <w:t>35</w:t>
      </w:r>
      <w:r>
        <w:rPr>
          <w:rFonts w:ascii="Times New Roman" w:eastAsia="Times New Roman" w:hAnsi="Times New Roman" w:cs="Times New Roman"/>
          <w:color w:val="A6A5A6"/>
          <w:spacing w:val="-24"/>
          <w:w w:val="80"/>
          <w:sz w:val="17"/>
          <w:szCs w:val="17"/>
        </w:rPr>
        <w:t xml:space="preserve"> </w:t>
      </w:r>
      <w:r>
        <w:rPr>
          <w:rFonts w:ascii="宋体" w:eastAsia="宋体" w:hAnsi="宋体" w:cs="宋体"/>
          <w:color w:val="A6A5A6"/>
          <w:w w:val="80"/>
          <w:sz w:val="16"/>
          <w:szCs w:val="16"/>
        </w:rPr>
        <w:t>!‘</w:t>
      </w:r>
    </w:p>
    <w:p w:rsidR="000B7B9A" w:rsidRDefault="000B7B9A" w:rsidP="000B7B9A">
      <w:pPr>
        <w:spacing w:line="187" w:lineRule="exact"/>
        <w:ind w:right="1748"/>
        <w:jc w:val="right"/>
        <w:rPr>
          <w:rFonts w:ascii="宋体" w:eastAsia="宋体" w:hAnsi="宋体" w:cs="宋体"/>
          <w:sz w:val="14"/>
          <w:szCs w:val="14"/>
        </w:rPr>
      </w:pPr>
      <w:r>
        <w:rPr>
          <w:rFonts w:ascii="Courier New" w:eastAsia="Courier New" w:hAnsi="Courier New" w:cs="Courier New"/>
          <w:color w:val="919090"/>
          <w:w w:val="70"/>
          <w:sz w:val="18"/>
          <w:szCs w:val="18"/>
        </w:rPr>
        <w:t>28</w:t>
      </w:r>
      <w:r>
        <w:rPr>
          <w:rFonts w:ascii="Courier New" w:eastAsia="Courier New" w:hAnsi="Courier New" w:cs="Courier New"/>
          <w:color w:val="919090"/>
          <w:spacing w:val="-55"/>
          <w:w w:val="70"/>
          <w:sz w:val="18"/>
          <w:szCs w:val="18"/>
        </w:rPr>
        <w:t xml:space="preserve"> </w:t>
      </w:r>
      <w:r>
        <w:rPr>
          <w:rFonts w:ascii="宋体" w:eastAsia="宋体" w:hAnsi="宋体" w:cs="宋体"/>
          <w:color w:val="A6A5A6"/>
          <w:w w:val="70"/>
          <w:sz w:val="14"/>
          <w:szCs w:val="14"/>
        </w:rPr>
        <w:t>'16</w:t>
      </w:r>
    </w:p>
    <w:p w:rsidR="000B7B9A" w:rsidRDefault="000B7B9A" w:rsidP="000B7B9A">
      <w:pPr>
        <w:spacing w:line="176" w:lineRule="exact"/>
        <w:ind w:right="1748"/>
        <w:jc w:val="right"/>
        <w:rPr>
          <w:rFonts w:ascii="宋体" w:eastAsia="宋体" w:hAnsi="宋体" w:cs="宋体"/>
          <w:sz w:val="14"/>
          <w:szCs w:val="14"/>
        </w:rPr>
      </w:pPr>
      <w:r>
        <w:rPr>
          <w:rFonts w:ascii="Courier New" w:eastAsia="Courier New" w:hAnsi="Courier New" w:cs="Courier New"/>
          <w:color w:val="919090"/>
          <w:w w:val="70"/>
          <w:sz w:val="18"/>
          <w:szCs w:val="18"/>
        </w:rPr>
        <w:t>21</w:t>
      </w:r>
      <w:r>
        <w:rPr>
          <w:rFonts w:ascii="Courier New" w:eastAsia="Courier New" w:hAnsi="Courier New" w:cs="Courier New"/>
          <w:color w:val="919090"/>
          <w:spacing w:val="-56"/>
          <w:w w:val="70"/>
          <w:sz w:val="18"/>
          <w:szCs w:val="18"/>
        </w:rPr>
        <w:t xml:space="preserve"> </w:t>
      </w:r>
      <w:r>
        <w:rPr>
          <w:rFonts w:ascii="宋体" w:eastAsia="宋体" w:hAnsi="宋体" w:cs="宋体"/>
          <w:color w:val="A6A5A6"/>
          <w:w w:val="70"/>
          <w:sz w:val="14"/>
          <w:szCs w:val="14"/>
        </w:rPr>
        <w:t>'16</w:t>
      </w:r>
    </w:p>
    <w:p w:rsidR="000B7B9A" w:rsidRDefault="000B7B9A" w:rsidP="000B7B9A">
      <w:pPr>
        <w:spacing w:line="201" w:lineRule="exact"/>
        <w:ind w:right="1671"/>
        <w:jc w:val="right"/>
        <w:rPr>
          <w:rFonts w:ascii="宋体" w:eastAsia="宋体" w:hAnsi="宋体" w:cs="宋体"/>
          <w:sz w:val="17"/>
          <w:szCs w:val="17"/>
        </w:rPr>
      </w:pPr>
      <w:r>
        <w:rPr>
          <w:rFonts w:ascii="宋体" w:eastAsia="宋体" w:hAnsi="宋体" w:cs="宋体"/>
          <w:color w:val="919090"/>
          <w:w w:val="60"/>
          <w:sz w:val="17"/>
          <w:szCs w:val="17"/>
        </w:rPr>
        <w:t>，.，‘</w:t>
      </w:r>
    </w:p>
    <w:p w:rsidR="000B7B9A" w:rsidRDefault="000B7B9A" w:rsidP="000B7B9A">
      <w:pPr>
        <w:spacing w:line="155" w:lineRule="exact"/>
        <w:ind w:right="1748"/>
        <w:jc w:val="right"/>
        <w:rPr>
          <w:rFonts w:ascii="宋体" w:eastAsia="宋体" w:hAnsi="宋体" w:cs="宋体"/>
          <w:sz w:val="14"/>
          <w:szCs w:val="14"/>
        </w:rPr>
      </w:pPr>
      <w:r>
        <w:rPr>
          <w:rFonts w:ascii="Times New Roman" w:eastAsia="Times New Roman" w:hAnsi="Times New Roman" w:cs="Times New Roman"/>
          <w:color w:val="A6A5A6"/>
          <w:w w:val="70"/>
          <w:sz w:val="16"/>
          <w:szCs w:val="16"/>
        </w:rPr>
        <w:t>7</w:t>
      </w:r>
      <w:r>
        <w:rPr>
          <w:rFonts w:ascii="Times New Roman" w:eastAsia="Times New Roman" w:hAnsi="Times New Roman" w:cs="Times New Roman"/>
          <w:color w:val="A6A5A6"/>
          <w:spacing w:val="-3"/>
          <w:w w:val="70"/>
          <w:sz w:val="16"/>
          <w:szCs w:val="16"/>
        </w:rPr>
        <w:t xml:space="preserve"> </w:t>
      </w:r>
      <w:r>
        <w:rPr>
          <w:rFonts w:ascii="宋体" w:eastAsia="宋体" w:hAnsi="宋体" w:cs="宋体"/>
          <w:color w:val="A6A5A6"/>
          <w:w w:val="70"/>
          <w:sz w:val="14"/>
          <w:szCs w:val="14"/>
        </w:rPr>
        <w:t>'16</w:t>
      </w:r>
    </w:p>
    <w:p w:rsidR="000B7B9A" w:rsidRDefault="000B7B9A" w:rsidP="000B7B9A">
      <w:pPr>
        <w:spacing w:line="164" w:lineRule="exact"/>
        <w:ind w:right="1748"/>
        <w:jc w:val="right"/>
        <w:rPr>
          <w:rFonts w:ascii="宋体" w:eastAsia="宋体" w:hAnsi="宋体" w:cs="宋体"/>
          <w:sz w:val="14"/>
          <w:szCs w:val="14"/>
        </w:rPr>
      </w:pPr>
      <w:r>
        <w:rPr>
          <w:rFonts w:ascii="Times New Roman" w:eastAsia="Times New Roman" w:hAnsi="Times New Roman" w:cs="Times New Roman"/>
          <w:color w:val="A6A5A6"/>
          <w:sz w:val="16"/>
          <w:szCs w:val="16"/>
        </w:rPr>
        <w:t>0</w:t>
      </w:r>
      <w:r>
        <w:rPr>
          <w:rFonts w:ascii="Times New Roman" w:eastAsia="Times New Roman" w:hAnsi="Times New Roman" w:cs="Times New Roman"/>
          <w:color w:val="A6A5A6"/>
          <w:spacing w:val="-35"/>
          <w:sz w:val="16"/>
          <w:szCs w:val="16"/>
        </w:rPr>
        <w:t xml:space="preserve"> </w:t>
      </w:r>
      <w:r>
        <w:rPr>
          <w:rFonts w:ascii="宋体" w:eastAsia="宋体" w:hAnsi="宋体" w:cs="宋体"/>
          <w:color w:val="A6A5A6"/>
          <w:w w:val="75"/>
          <w:sz w:val="14"/>
          <w:szCs w:val="14"/>
        </w:rPr>
        <w:t>'16</w:t>
      </w:r>
    </w:p>
    <w:p w:rsidR="000B7B9A" w:rsidRDefault="00035F6E" w:rsidP="000B7B9A">
      <w:pPr>
        <w:spacing w:line="216" w:lineRule="exact"/>
        <w:jc w:val="right"/>
        <w:rPr>
          <w:rFonts w:ascii="Courier New" w:eastAsia="Courier New" w:hAnsi="Courier New" w:cs="Courier New"/>
          <w:sz w:val="18"/>
          <w:szCs w:val="18"/>
        </w:rPr>
      </w:pPr>
      <w:r w:rsidRPr="00035F6E">
        <w:rPr>
          <w:rFonts w:eastAsiaTheme="minorHAnsi"/>
        </w:rPr>
        <w:pict>
          <v:group id="_x0000_s5000" style="position:absolute;left:0;text-align:left;margin-left:96pt;margin-top:59.45pt;width:516pt;height:.1pt;z-index:-251146240;mso-position-horizontal-relative:page" coordorigin="1920,1189" coordsize="10320,2">
            <v:shape id="_x0000_s5001" style="position:absolute;left:1920;top:1189;width:10320;height:2" coordorigin="1920,1189" coordsize="10320,0" path="m1920,1189r10320,e" filled="f" strokecolor="#84a4c8">
              <v:path arrowok="t"/>
            </v:shape>
            <w10:wrap anchorx="page"/>
          </v:group>
        </w:pict>
      </w:r>
      <w:r w:rsidRPr="00035F6E">
        <w:rPr>
          <w:rFonts w:eastAsiaTheme="minorHAnsi"/>
        </w:rPr>
        <w:pict>
          <v:shape id="_x0000_s5021" type="#_x0000_t202" style="position:absolute;left:0;text-align:left;margin-left:100.75pt;margin-top:18.2pt;width:61.65pt;height:29.8pt;z-index:-251130880;mso-position-horizontal-relative:page" filled="f" stroked="f">
            <v:textbox style="layout-flow:vertical-ideographic" inset="0,0,0,0">
              <w:txbxContent>
                <w:p w:rsidR="000B7B9A" w:rsidRDefault="000B7B9A" w:rsidP="000B7B9A">
                  <w:pPr>
                    <w:spacing w:line="108" w:lineRule="auto"/>
                    <w:ind w:left="186"/>
                    <w:jc w:val="center"/>
                    <w:rPr>
                      <w:rFonts w:ascii="宋体" w:eastAsia="宋体" w:hAnsi="宋体" w:cs="宋体"/>
                      <w:sz w:val="37"/>
                      <w:szCs w:val="37"/>
                    </w:rPr>
                  </w:pPr>
                  <w:r>
                    <w:rPr>
                      <w:rFonts w:ascii="宋体" w:eastAsia="宋体" w:hAnsi="宋体" w:cs="宋体"/>
                      <w:color w:val="141018"/>
                      <w:sz w:val="37"/>
                      <w:szCs w:val="37"/>
                    </w:rPr>
                    <w:t>倒</w:t>
                  </w:r>
                </w:p>
                <w:p w:rsidR="000B7B9A" w:rsidRDefault="000B7B9A" w:rsidP="000B7B9A">
                  <w:pPr>
                    <w:spacing w:line="228" w:lineRule="auto"/>
                    <w:ind w:right="6"/>
                    <w:jc w:val="center"/>
                    <w:rPr>
                      <w:rFonts w:ascii="宋体" w:eastAsia="宋体" w:hAnsi="宋体" w:cs="宋体"/>
                      <w:sz w:val="55"/>
                      <w:szCs w:val="55"/>
                    </w:rPr>
                  </w:pPr>
                  <w:r>
                    <w:rPr>
                      <w:rFonts w:ascii="宋体" w:eastAsia="宋体" w:hAnsi="宋体" w:cs="宋体"/>
                      <w:color w:val="D58D6C"/>
                      <w:sz w:val="55"/>
                      <w:szCs w:val="55"/>
                    </w:rPr>
                    <w:t>幸</w:t>
                  </w:r>
                </w:p>
              </w:txbxContent>
            </v:textbox>
            <w10:wrap anchorx="page"/>
          </v:shape>
        </w:pict>
      </w:r>
      <w:r w:rsidR="000B7B9A">
        <w:rPr>
          <w:rFonts w:ascii="Times New Roman" w:eastAsia="Times New Roman" w:hAnsi="Times New Roman" w:cs="Times New Roman"/>
          <w:color w:val="A6A5A6"/>
          <w:w w:val="85"/>
          <w:sz w:val="24"/>
          <w:szCs w:val="24"/>
        </w:rPr>
        <w:t xml:space="preserve">o </w:t>
      </w:r>
      <w:r w:rsidR="000B7B9A">
        <w:rPr>
          <w:rFonts w:ascii="Times New Roman" w:eastAsia="Times New Roman" w:hAnsi="Times New Roman" w:cs="Times New Roman"/>
          <w:color w:val="A6A5A6"/>
          <w:spacing w:val="26"/>
          <w:w w:val="85"/>
          <w:sz w:val="24"/>
          <w:szCs w:val="24"/>
        </w:rPr>
        <w:t xml:space="preserve"> </w:t>
      </w:r>
      <w:r w:rsidR="000B7B9A">
        <w:rPr>
          <w:rFonts w:ascii="Courier New" w:eastAsia="Courier New" w:hAnsi="Courier New" w:cs="Courier New"/>
          <w:color w:val="919090"/>
          <w:w w:val="85"/>
          <w:sz w:val="18"/>
          <w:szCs w:val="18"/>
        </w:rPr>
        <w:t>4</w:t>
      </w:r>
      <w:r w:rsidR="000B7B9A">
        <w:rPr>
          <w:rFonts w:ascii="Courier New" w:eastAsia="Courier New" w:hAnsi="Courier New" w:cs="Courier New"/>
          <w:color w:val="919090"/>
          <w:spacing w:val="19"/>
          <w:w w:val="85"/>
          <w:sz w:val="18"/>
          <w:szCs w:val="18"/>
        </w:rPr>
        <w:t xml:space="preserve"> </w:t>
      </w:r>
      <w:r w:rsidR="000B7B9A">
        <w:rPr>
          <w:rFonts w:ascii="Times New Roman" w:eastAsia="Times New Roman" w:hAnsi="Times New Roman" w:cs="Times New Roman"/>
          <w:color w:val="A6A5A6"/>
          <w:w w:val="85"/>
          <w:sz w:val="24"/>
          <w:szCs w:val="24"/>
        </w:rPr>
        <w:t xml:space="preserve">a </w:t>
      </w:r>
      <w:r w:rsidR="000B7B9A">
        <w:rPr>
          <w:rFonts w:ascii="Times New Roman" w:eastAsia="Times New Roman" w:hAnsi="Times New Roman" w:cs="Times New Roman"/>
          <w:color w:val="A6A5A6"/>
          <w:spacing w:val="18"/>
          <w:w w:val="85"/>
          <w:sz w:val="24"/>
          <w:szCs w:val="24"/>
        </w:rPr>
        <w:t xml:space="preserve"> </w:t>
      </w:r>
      <w:r w:rsidR="000B7B9A">
        <w:rPr>
          <w:rFonts w:ascii="Courier New" w:eastAsia="Courier New" w:hAnsi="Courier New" w:cs="Courier New"/>
          <w:color w:val="A6A5A6"/>
          <w:w w:val="85"/>
          <w:sz w:val="18"/>
          <w:szCs w:val="18"/>
        </w:rPr>
        <w:t>12</w:t>
      </w:r>
      <w:r w:rsidR="000B7B9A">
        <w:rPr>
          <w:rFonts w:ascii="Courier New" w:eastAsia="Courier New" w:hAnsi="Courier New" w:cs="Courier New"/>
          <w:color w:val="A6A5A6"/>
          <w:spacing w:val="-26"/>
          <w:w w:val="85"/>
          <w:sz w:val="18"/>
          <w:szCs w:val="18"/>
        </w:rPr>
        <w:t xml:space="preserve"> </w:t>
      </w:r>
      <w:r w:rsidR="000B7B9A">
        <w:rPr>
          <w:rFonts w:ascii="Courier New" w:eastAsia="Courier New" w:hAnsi="Courier New" w:cs="Courier New"/>
          <w:color w:val="A6A5A6"/>
          <w:w w:val="85"/>
          <w:sz w:val="18"/>
          <w:szCs w:val="18"/>
        </w:rPr>
        <w:t>'</w:t>
      </w:r>
      <w:r w:rsidR="000B7B9A">
        <w:rPr>
          <w:rFonts w:ascii="Courier New" w:eastAsia="Courier New" w:hAnsi="Courier New" w:cs="Courier New"/>
          <w:color w:val="A6A5A6"/>
          <w:spacing w:val="-6"/>
          <w:w w:val="85"/>
          <w:sz w:val="18"/>
          <w:szCs w:val="18"/>
        </w:rPr>
        <w:t>6</w:t>
      </w:r>
      <w:r w:rsidR="000B7B9A">
        <w:rPr>
          <w:rFonts w:ascii="Courier New" w:eastAsia="Courier New" w:hAnsi="Courier New" w:cs="Courier New"/>
          <w:color w:val="A6A5A6"/>
          <w:w w:val="85"/>
          <w:sz w:val="18"/>
          <w:szCs w:val="18"/>
        </w:rPr>
        <w:t>20</w:t>
      </w:r>
      <w:r w:rsidR="000B7B9A">
        <w:rPr>
          <w:rFonts w:ascii="Courier New" w:eastAsia="Courier New" w:hAnsi="Courier New" w:cs="Courier New"/>
          <w:color w:val="A6A5A6"/>
          <w:spacing w:val="-58"/>
          <w:w w:val="85"/>
          <w:sz w:val="18"/>
          <w:szCs w:val="18"/>
        </w:rPr>
        <w:t xml:space="preserve"> </w:t>
      </w:r>
      <w:r w:rsidR="000B7B9A">
        <w:rPr>
          <w:rFonts w:ascii="Courier New" w:eastAsia="Courier New" w:hAnsi="Courier New" w:cs="Courier New"/>
          <w:color w:val="A6A5A6"/>
          <w:w w:val="85"/>
          <w:sz w:val="18"/>
          <w:szCs w:val="18"/>
        </w:rPr>
        <w:t>24</w:t>
      </w:r>
      <w:r w:rsidR="000B7B9A">
        <w:rPr>
          <w:rFonts w:ascii="Courier New" w:eastAsia="Courier New" w:hAnsi="Courier New" w:cs="Courier New"/>
          <w:color w:val="A6A5A6"/>
          <w:spacing w:val="-43"/>
          <w:w w:val="85"/>
          <w:sz w:val="18"/>
          <w:szCs w:val="18"/>
        </w:rPr>
        <w:t xml:space="preserve"> </w:t>
      </w:r>
      <w:r w:rsidR="000B7B9A">
        <w:rPr>
          <w:rFonts w:ascii="Courier New" w:eastAsia="Courier New" w:hAnsi="Courier New" w:cs="Courier New"/>
          <w:color w:val="A6A5A6"/>
          <w:w w:val="85"/>
          <w:sz w:val="18"/>
          <w:szCs w:val="18"/>
        </w:rPr>
        <w:t>28</w:t>
      </w:r>
    </w:p>
    <w:p w:rsidR="000B7B9A" w:rsidRDefault="000B7B9A" w:rsidP="000B7B9A">
      <w:pPr>
        <w:spacing w:before="84"/>
        <w:ind w:left="1176" w:right="1790"/>
        <w:jc w:val="center"/>
        <w:rPr>
          <w:rFonts w:ascii="宋体" w:eastAsia="宋体" w:hAnsi="宋体" w:cs="宋体"/>
          <w:sz w:val="12"/>
          <w:szCs w:val="12"/>
        </w:rPr>
      </w:pPr>
      <w:r>
        <w:rPr>
          <w:w w:val="135"/>
        </w:rPr>
        <w:br w:type="column"/>
      </w:r>
      <w:r>
        <w:rPr>
          <w:rFonts w:ascii="宋体" w:eastAsia="宋体" w:hAnsi="宋体" w:cs="宋体"/>
          <w:color w:val="A6A5A6"/>
          <w:w w:val="135"/>
          <w:sz w:val="12"/>
          <w:szCs w:val="12"/>
        </w:rPr>
        <w:lastRenderedPageBreak/>
        <w:t>呻盹由</w:t>
      </w:r>
    </w:p>
    <w:p w:rsidR="000B7B9A" w:rsidRDefault="000B7B9A" w:rsidP="000B7B9A">
      <w:pPr>
        <w:spacing w:line="230" w:lineRule="exact"/>
        <w:ind w:left="1176" w:right="1768"/>
        <w:jc w:val="center"/>
        <w:rPr>
          <w:rFonts w:ascii="宋体" w:eastAsia="宋体" w:hAnsi="宋体" w:cs="宋体"/>
          <w:sz w:val="16"/>
          <w:szCs w:val="16"/>
        </w:rPr>
      </w:pPr>
      <w:r>
        <w:rPr>
          <w:rFonts w:eastAsiaTheme="minorHAnsi"/>
          <w:noProof/>
          <w:lang w:eastAsia="zh-CN"/>
        </w:rPr>
        <w:drawing>
          <wp:anchor distT="0" distB="0" distL="114300" distR="114300" simplePos="0" relativeHeight="252169216" behindDoc="1" locked="0" layoutInCell="1" allowOverlap="1">
            <wp:simplePos x="0" y="0"/>
            <wp:positionH relativeFrom="page">
              <wp:posOffset>6534150</wp:posOffset>
            </wp:positionH>
            <wp:positionV relativeFrom="paragraph">
              <wp:posOffset>-29845</wp:posOffset>
            </wp:positionV>
            <wp:extent cx="1047750" cy="628650"/>
            <wp:effectExtent l="19050" t="0" r="0" b="0"/>
            <wp:wrapNone/>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pic:cNvPicPr>
                      <a:picLocks noChangeAspect="1" noChangeArrowheads="1"/>
                    </pic:cNvPicPr>
                  </pic:nvPicPr>
                  <pic:blipFill>
                    <a:blip r:embed="rId158"/>
                    <a:srcRect/>
                    <a:stretch>
                      <a:fillRect/>
                    </a:stretch>
                  </pic:blipFill>
                  <pic:spPr bwMode="auto">
                    <a:xfrm>
                      <a:off x="0" y="0"/>
                      <a:ext cx="1047750" cy="628650"/>
                    </a:xfrm>
                    <a:prstGeom prst="rect">
                      <a:avLst/>
                    </a:prstGeom>
                    <a:noFill/>
                  </pic:spPr>
                </pic:pic>
              </a:graphicData>
            </a:graphic>
          </wp:anchor>
        </w:drawing>
      </w:r>
      <w:r>
        <w:rPr>
          <w:rFonts w:ascii="Times New Roman" w:eastAsia="Times New Roman" w:hAnsi="Times New Roman" w:cs="Times New Roman"/>
          <w:color w:val="A6A5A6"/>
          <w:spacing w:val="2"/>
          <w:w w:val="95"/>
          <w:sz w:val="17"/>
          <w:szCs w:val="17"/>
        </w:rPr>
        <w:t>8</w:t>
      </w:r>
      <w:r>
        <w:rPr>
          <w:rFonts w:ascii="宋体" w:eastAsia="宋体" w:hAnsi="宋体" w:cs="宋体"/>
          <w:color w:val="A6A5A6"/>
          <w:w w:val="95"/>
          <w:sz w:val="16"/>
          <w:szCs w:val="16"/>
        </w:rPr>
        <w:t>KÞ1S</w:t>
      </w:r>
    </w:p>
    <w:p w:rsidR="000B7B9A" w:rsidRDefault="000B7B9A" w:rsidP="000B7B9A">
      <w:pPr>
        <w:spacing w:line="174" w:lineRule="exact"/>
        <w:ind w:left="1176" w:right="1737"/>
        <w:jc w:val="center"/>
        <w:rPr>
          <w:rFonts w:ascii="宋体" w:eastAsia="宋体" w:hAnsi="宋体" w:cs="宋体"/>
          <w:sz w:val="16"/>
          <w:szCs w:val="16"/>
        </w:rPr>
      </w:pPr>
      <w:r>
        <w:rPr>
          <w:rFonts w:ascii="Times New Roman" w:eastAsia="Times New Roman" w:hAnsi="Times New Roman" w:cs="Times New Roman"/>
          <w:color w:val="A6A5A6"/>
          <w:w w:val="95"/>
          <w:sz w:val="16"/>
          <w:szCs w:val="16"/>
        </w:rPr>
        <w:t>6</w:t>
      </w:r>
      <w:r>
        <w:rPr>
          <w:rFonts w:ascii="Times New Roman" w:eastAsia="Times New Roman" w:hAnsi="Times New Roman" w:cs="Times New Roman"/>
          <w:color w:val="A6A5A6"/>
          <w:spacing w:val="-22"/>
          <w:w w:val="95"/>
          <w:sz w:val="16"/>
          <w:szCs w:val="16"/>
        </w:rPr>
        <w:t xml:space="preserve"> </w:t>
      </w:r>
      <w:r>
        <w:rPr>
          <w:rFonts w:ascii="宋体" w:eastAsia="宋体" w:hAnsi="宋体" w:cs="宋体"/>
          <w:color w:val="A6A5A6"/>
          <w:w w:val="95"/>
          <w:sz w:val="16"/>
          <w:szCs w:val="16"/>
        </w:rPr>
        <w:t>KÞ1S</w:t>
      </w:r>
    </w:p>
    <w:p w:rsidR="000B7B9A" w:rsidRDefault="000B7B9A" w:rsidP="000B7B9A">
      <w:pPr>
        <w:spacing w:line="156" w:lineRule="exact"/>
        <w:ind w:right="555"/>
        <w:jc w:val="center"/>
        <w:rPr>
          <w:rFonts w:ascii="宋体" w:eastAsia="宋体" w:hAnsi="宋体" w:cs="宋体"/>
          <w:sz w:val="16"/>
          <w:szCs w:val="16"/>
        </w:rPr>
      </w:pPr>
      <w:r>
        <w:rPr>
          <w:rFonts w:ascii="宋体" w:eastAsia="宋体" w:hAnsi="宋体" w:cs="宋体"/>
          <w:color w:val="919090"/>
          <w:w w:val="135"/>
          <w:sz w:val="16"/>
          <w:szCs w:val="16"/>
        </w:rPr>
        <w:t>4K出</w:t>
      </w:r>
    </w:p>
    <w:p w:rsidR="000B7B9A" w:rsidRDefault="000B7B9A" w:rsidP="000B7B9A">
      <w:pPr>
        <w:spacing w:line="227" w:lineRule="exact"/>
        <w:ind w:right="568"/>
        <w:jc w:val="center"/>
        <w:rPr>
          <w:rFonts w:ascii="宋体" w:eastAsia="宋体" w:hAnsi="宋体" w:cs="宋体"/>
          <w:sz w:val="13"/>
          <w:szCs w:val="13"/>
        </w:rPr>
      </w:pPr>
      <w:r>
        <w:rPr>
          <w:rFonts w:ascii="Courier New" w:eastAsia="Courier New" w:hAnsi="Courier New" w:cs="Courier New"/>
          <w:color w:val="A6A5A6"/>
          <w:w w:val="120"/>
          <w:sz w:val="19"/>
          <w:szCs w:val="19"/>
        </w:rPr>
        <w:t>2</w:t>
      </w:r>
      <w:r>
        <w:rPr>
          <w:rFonts w:ascii="Courier New" w:eastAsia="Courier New" w:hAnsi="Courier New" w:cs="Courier New"/>
          <w:color w:val="A6A5A6"/>
          <w:spacing w:val="-38"/>
          <w:w w:val="120"/>
          <w:sz w:val="19"/>
          <w:szCs w:val="19"/>
        </w:rPr>
        <w:t>K</w:t>
      </w:r>
      <w:r>
        <w:rPr>
          <w:rFonts w:ascii="宋体" w:eastAsia="宋体" w:hAnsi="宋体" w:cs="宋体"/>
          <w:color w:val="A6A5A6"/>
          <w:w w:val="120"/>
          <w:sz w:val="13"/>
          <w:szCs w:val="13"/>
        </w:rPr>
        <w:t>胁</w:t>
      </w:r>
    </w:p>
    <w:p w:rsidR="000B7B9A" w:rsidRDefault="00035F6E" w:rsidP="000B7B9A">
      <w:pPr>
        <w:spacing w:line="147" w:lineRule="exact"/>
        <w:ind w:right="548"/>
        <w:jc w:val="center"/>
        <w:rPr>
          <w:rFonts w:ascii="宋体" w:eastAsia="宋体" w:hAnsi="宋体" w:cs="宋体"/>
          <w:sz w:val="15"/>
          <w:szCs w:val="15"/>
        </w:rPr>
      </w:pPr>
      <w:r w:rsidRPr="00035F6E">
        <w:rPr>
          <w:rFonts w:eastAsiaTheme="minorHAnsi"/>
        </w:rPr>
        <w:pict>
          <v:shape id="_x0000_s5012" type="#_x0000_t202" style="position:absolute;left:0;text-align:left;margin-left:513.75pt;margin-top:1.25pt;width:23.25pt;height:15.5pt;z-index:-251140096;mso-position-horizontal-relative:page" filled="f" stroked="f">
            <v:textbox inset="0,0,0,0">
              <w:txbxContent>
                <w:p w:rsidR="000B7B9A" w:rsidRDefault="000B7B9A" w:rsidP="000B7B9A">
                  <w:pPr>
                    <w:spacing w:line="310" w:lineRule="exact"/>
                    <w:rPr>
                      <w:rFonts w:ascii="宋体" w:eastAsia="宋体" w:hAnsi="宋体" w:cs="宋体"/>
                      <w:sz w:val="31"/>
                      <w:szCs w:val="31"/>
                    </w:rPr>
                  </w:pPr>
                  <w:r>
                    <w:rPr>
                      <w:rFonts w:ascii="宋体" w:eastAsia="宋体" w:hAnsi="宋体" w:cs="宋体"/>
                      <w:color w:val="A6A5A6"/>
                      <w:w w:val="75"/>
                      <w:sz w:val="31"/>
                      <w:szCs w:val="31"/>
                    </w:rPr>
                    <w:t>。&lt;1</w:t>
                  </w:r>
                </w:p>
              </w:txbxContent>
            </v:textbox>
            <w10:wrap anchorx="page"/>
          </v:shape>
        </w:pict>
      </w:r>
      <w:r w:rsidR="000B7B9A">
        <w:rPr>
          <w:rFonts w:ascii="宋体" w:eastAsia="宋体" w:hAnsi="宋体" w:cs="宋体"/>
          <w:color w:val="A6A5A6"/>
          <w:w w:val="90"/>
          <w:sz w:val="15"/>
          <w:szCs w:val="15"/>
        </w:rPr>
        <w:t>。Kl&gt;</w:t>
      </w:r>
      <w:r w:rsidR="000B7B9A">
        <w:rPr>
          <w:rFonts w:ascii="宋体" w:eastAsia="宋体" w:hAnsi="宋体" w:cs="宋体"/>
          <w:color w:val="A6A5A6"/>
          <w:spacing w:val="-45"/>
          <w:w w:val="90"/>
          <w:sz w:val="15"/>
          <w:szCs w:val="15"/>
        </w:rPr>
        <w:t>句</w:t>
      </w:r>
    </w:p>
    <w:p w:rsidR="000B7B9A" w:rsidRDefault="000B7B9A" w:rsidP="000B7B9A">
      <w:pPr>
        <w:spacing w:line="198" w:lineRule="exact"/>
        <w:ind w:left="2137"/>
        <w:rPr>
          <w:rFonts w:ascii="Courier New" w:eastAsia="Courier New" w:hAnsi="Courier New" w:cs="Courier New"/>
          <w:sz w:val="18"/>
          <w:szCs w:val="18"/>
        </w:rPr>
      </w:pPr>
      <w:r>
        <w:rPr>
          <w:rFonts w:ascii="Courier New" w:eastAsia="Courier New" w:hAnsi="Courier New" w:cs="Courier New"/>
          <w:color w:val="919090"/>
          <w:w w:val="90"/>
          <w:sz w:val="18"/>
          <w:szCs w:val="18"/>
        </w:rPr>
        <w:t>8</w:t>
      </w:r>
      <w:r>
        <w:rPr>
          <w:rFonts w:ascii="Courier New" w:eastAsia="Courier New" w:hAnsi="Courier New" w:cs="Courier New"/>
          <w:color w:val="919090"/>
          <w:spacing w:val="-30"/>
          <w:w w:val="90"/>
          <w:sz w:val="18"/>
          <w:szCs w:val="18"/>
        </w:rPr>
        <w:t xml:space="preserve"> </w:t>
      </w:r>
      <w:r>
        <w:rPr>
          <w:rFonts w:ascii="Courier New" w:eastAsia="Courier New" w:hAnsi="Courier New" w:cs="Courier New"/>
          <w:color w:val="A6A5A6"/>
          <w:w w:val="85"/>
          <w:sz w:val="18"/>
          <w:szCs w:val="18"/>
        </w:rPr>
        <w:t>12</w:t>
      </w:r>
      <w:r>
        <w:rPr>
          <w:rFonts w:ascii="Courier New" w:eastAsia="Courier New" w:hAnsi="Courier New" w:cs="Courier New"/>
          <w:color w:val="A6A5A6"/>
          <w:spacing w:val="-36"/>
          <w:w w:val="85"/>
          <w:sz w:val="18"/>
          <w:szCs w:val="18"/>
        </w:rPr>
        <w:t xml:space="preserve"> </w:t>
      </w:r>
      <w:r>
        <w:rPr>
          <w:rFonts w:ascii="Courier New" w:eastAsia="Courier New" w:hAnsi="Courier New" w:cs="Courier New"/>
          <w:color w:val="919090"/>
          <w:w w:val="85"/>
          <w:sz w:val="18"/>
          <w:szCs w:val="18"/>
        </w:rPr>
        <w:t>1&amp;</w:t>
      </w:r>
      <w:r>
        <w:rPr>
          <w:rFonts w:ascii="Courier New" w:eastAsia="Courier New" w:hAnsi="Courier New" w:cs="Courier New"/>
          <w:color w:val="919090"/>
          <w:spacing w:val="-63"/>
          <w:w w:val="85"/>
          <w:sz w:val="18"/>
          <w:szCs w:val="18"/>
        </w:rPr>
        <w:t xml:space="preserve"> </w:t>
      </w:r>
      <w:r>
        <w:rPr>
          <w:rFonts w:ascii="Courier New" w:eastAsia="Courier New" w:hAnsi="Courier New" w:cs="Courier New"/>
          <w:color w:val="A6A5A6"/>
          <w:w w:val="85"/>
          <w:sz w:val="18"/>
          <w:szCs w:val="18"/>
        </w:rPr>
        <w:t>20</w:t>
      </w:r>
      <w:r>
        <w:rPr>
          <w:rFonts w:ascii="Courier New" w:eastAsia="Courier New" w:hAnsi="Courier New" w:cs="Courier New"/>
          <w:color w:val="A6A5A6"/>
          <w:spacing w:val="-61"/>
          <w:w w:val="85"/>
          <w:sz w:val="18"/>
          <w:szCs w:val="18"/>
        </w:rPr>
        <w:t xml:space="preserve"> </w:t>
      </w:r>
      <w:r>
        <w:rPr>
          <w:rFonts w:ascii="Courier New" w:eastAsia="Courier New" w:hAnsi="Courier New" w:cs="Courier New"/>
          <w:color w:val="A6A5A6"/>
          <w:w w:val="85"/>
          <w:sz w:val="18"/>
          <w:szCs w:val="18"/>
        </w:rPr>
        <w:t>24</w:t>
      </w:r>
      <w:r>
        <w:rPr>
          <w:rFonts w:ascii="Courier New" w:eastAsia="Courier New" w:hAnsi="Courier New" w:cs="Courier New"/>
          <w:color w:val="A6A5A6"/>
          <w:spacing w:val="-37"/>
          <w:w w:val="85"/>
          <w:sz w:val="18"/>
          <w:szCs w:val="18"/>
        </w:rPr>
        <w:t xml:space="preserve"> </w:t>
      </w:r>
      <w:r>
        <w:rPr>
          <w:rFonts w:ascii="Courier New" w:eastAsia="Courier New" w:hAnsi="Courier New" w:cs="Courier New"/>
          <w:color w:val="A6A5A6"/>
          <w:w w:val="85"/>
          <w:sz w:val="18"/>
          <w:szCs w:val="18"/>
        </w:rPr>
        <w:t>28</w:t>
      </w:r>
    </w:p>
    <w:p w:rsidR="000B7B9A" w:rsidRDefault="000B7B9A" w:rsidP="000B7B9A">
      <w:pPr>
        <w:spacing w:line="198" w:lineRule="exact"/>
        <w:rPr>
          <w:rFonts w:ascii="Courier New" w:eastAsia="Courier New" w:hAnsi="Courier New" w:cs="Courier New"/>
          <w:sz w:val="18"/>
          <w:szCs w:val="18"/>
        </w:rPr>
        <w:sectPr w:rsidR="000B7B9A">
          <w:type w:val="continuous"/>
          <w:pgSz w:w="12240" w:h="15840"/>
          <w:pgMar w:top="1480" w:right="160" w:bottom="280" w:left="680" w:header="720" w:footer="720" w:gutter="0"/>
          <w:cols w:num="2" w:space="720" w:equalWidth="0">
            <w:col w:w="7868" w:space="40"/>
            <w:col w:w="3492"/>
          </w:cols>
        </w:sectPr>
      </w:pPr>
    </w:p>
    <w:p w:rsidR="000B7B9A" w:rsidRDefault="000B7B9A" w:rsidP="000B7B9A">
      <w:pPr>
        <w:spacing w:before="1" w:line="260" w:lineRule="exact"/>
        <w:rPr>
          <w:sz w:val="26"/>
          <w:szCs w:val="26"/>
        </w:rPr>
      </w:pPr>
    </w:p>
    <w:p w:rsidR="000B7B9A" w:rsidRDefault="00035F6E" w:rsidP="000B7B9A">
      <w:pPr>
        <w:pStyle w:val="BodyText"/>
        <w:spacing w:before="5"/>
        <w:ind w:left="-4918"/>
        <w:rPr>
          <w:rFonts w:ascii="宋体" w:eastAsia="宋体" w:hAnsi="宋体" w:cs="宋体"/>
        </w:rPr>
      </w:pPr>
      <w:r w:rsidRPr="00035F6E">
        <w:rPr>
          <w:rFonts w:ascii="Microsoft JhengHei" w:eastAsia="Microsoft JhengHei" w:hAnsi="Microsoft JhengHei"/>
        </w:rPr>
        <w:pict>
          <v:group id="_x0000_s5031" style="position:absolute;left:0;text-align:left;margin-left:91.4pt;margin-top:5pt;width:48.9pt;height:10.05pt;z-index:-251123712;mso-position-horizontal-relative:page" coordorigin="1828,100" coordsize="978,201">
            <v:shape id="_x0000_s5032" style="position:absolute;left:1828;top:100;width:978;height:201" coordorigin="1828,100" coordsize="978,201" path="m1828,100r978,l2806,301r-978,l1828,100xe" fillcolor="#87a2c1" stroked="f">
              <v:path arrowok="t"/>
            </v:shape>
            <w10:wrap anchorx="page"/>
          </v:group>
        </w:pict>
      </w:r>
      <w:r w:rsidRPr="00035F6E">
        <w:rPr>
          <w:rFonts w:ascii="Microsoft JhengHei" w:eastAsia="Microsoft JhengHei" w:hAnsi="Microsoft JhengHei"/>
        </w:rPr>
        <w:pict>
          <v:group id="_x0000_s5033" style="position:absolute;left:0;text-align:left;margin-left:208.6pt;margin-top:5pt;width:16.05pt;height:10.05pt;z-index:-251122688;mso-position-horizontal-relative:page" coordorigin="4172,100" coordsize="321,201">
            <v:shape id="_x0000_s5034" style="position:absolute;left:4172;top:100;width:321;height:201" coordorigin="4172,100" coordsize="321,201" path="m4172,100r321,l4493,301r-321,l4172,100xe" fillcolor="#2f73c6" stroked="f">
              <v:path arrowok="t"/>
            </v:shape>
            <w10:wrap anchorx="page"/>
          </v:group>
        </w:pict>
      </w:r>
      <w:r w:rsidR="000B7B9A">
        <w:rPr>
          <w:rFonts w:ascii="宋体" w:eastAsia="宋体" w:hAnsi="宋体" w:cs="宋体"/>
          <w:color w:val="FFFFFF"/>
          <w:spacing w:val="-960"/>
          <w:w w:val="160"/>
        </w:rPr>
        <w:t>|</w:t>
      </w:r>
      <w:r w:rsidR="000B7B9A">
        <w:rPr>
          <w:rFonts w:ascii="宋体" w:eastAsia="宋体" w:hAnsi="宋体" w:cs="宋体"/>
          <w:color w:val="9BC9F4"/>
          <w:w w:val="160"/>
        </w:rPr>
        <w:t>王军拥引导帮助</w:t>
      </w:r>
      <w:r w:rsidR="000B7B9A">
        <w:rPr>
          <w:rFonts w:ascii="宋体" w:eastAsia="宋体" w:hAnsi="宋体" w:cs="宋体"/>
          <w:color w:val="9BC9F4"/>
          <w:spacing w:val="-111"/>
          <w:w w:val="160"/>
        </w:rPr>
        <w:t xml:space="preserve"> </w:t>
      </w:r>
      <w:r w:rsidR="000B7B9A">
        <w:rPr>
          <w:rFonts w:ascii="宋体" w:eastAsia="宋体" w:hAnsi="宋体" w:cs="宋体"/>
          <w:color w:val="BFDEF3"/>
          <w:w w:val="160"/>
        </w:rPr>
        <w:t>.</w:t>
      </w:r>
    </w:p>
    <w:p w:rsidR="000B7B9A" w:rsidRDefault="000B7B9A" w:rsidP="000B7B9A">
      <w:pPr>
        <w:spacing w:before="1" w:line="100" w:lineRule="exact"/>
        <w:rPr>
          <w:sz w:val="10"/>
          <w:szCs w:val="10"/>
        </w:rPr>
      </w:pPr>
    </w:p>
    <w:p w:rsidR="000B7B9A" w:rsidRDefault="000B7B9A" w:rsidP="000B7B9A">
      <w:pPr>
        <w:spacing w:line="100" w:lineRule="exact"/>
        <w:rPr>
          <w:sz w:val="10"/>
          <w:szCs w:val="10"/>
        </w:rPr>
        <w:sectPr w:rsidR="000B7B9A">
          <w:headerReference w:type="default" r:id="rId159"/>
          <w:pgSz w:w="12240" w:h="15840"/>
          <w:pgMar w:top="900" w:right="40" w:bottom="280" w:left="0" w:header="707" w:footer="0" w:gutter="0"/>
          <w:pgNumType w:start="149"/>
          <w:cols w:space="720"/>
        </w:sectPr>
      </w:pPr>
    </w:p>
    <w:p w:rsidR="000B7B9A" w:rsidRDefault="000B7B9A" w:rsidP="000B7B9A">
      <w:pPr>
        <w:spacing w:before="19"/>
        <w:ind w:left="2175"/>
        <w:rPr>
          <w:rFonts w:ascii="宋体" w:eastAsia="宋体" w:hAnsi="宋体" w:cs="宋体"/>
          <w:sz w:val="17"/>
          <w:szCs w:val="17"/>
        </w:rPr>
      </w:pPr>
      <w:r>
        <w:rPr>
          <w:rFonts w:ascii="宋体" w:eastAsia="宋体" w:hAnsi="宋体" w:cs="宋体"/>
          <w:color w:val="151114"/>
          <w:w w:val="105"/>
          <w:sz w:val="17"/>
          <w:szCs w:val="17"/>
        </w:rPr>
        <w:lastRenderedPageBreak/>
        <w:t>份</w:t>
      </w:r>
      <w:r>
        <w:rPr>
          <w:rFonts w:ascii="宋体" w:eastAsia="宋体" w:hAnsi="宋体" w:cs="宋体"/>
          <w:color w:val="151114"/>
          <w:spacing w:val="-62"/>
          <w:w w:val="105"/>
          <w:sz w:val="17"/>
          <w:szCs w:val="17"/>
        </w:rPr>
        <w:t xml:space="preserve"> </w:t>
      </w:r>
      <w:r>
        <w:rPr>
          <w:rFonts w:ascii="宋体" w:eastAsia="宋体" w:hAnsi="宋体" w:cs="宋体"/>
          <w:color w:val="848384"/>
          <w:w w:val="105"/>
          <w:sz w:val="17"/>
          <w:szCs w:val="17"/>
        </w:rPr>
        <w:t>状态</w:t>
      </w:r>
    </w:p>
    <w:p w:rsidR="000B7B9A" w:rsidRDefault="000B7B9A" w:rsidP="000B7B9A">
      <w:pPr>
        <w:spacing w:before="19" w:line="220" w:lineRule="exact"/>
      </w:pPr>
    </w:p>
    <w:p w:rsidR="000B7B9A" w:rsidRDefault="000B7B9A" w:rsidP="000B7B9A">
      <w:pPr>
        <w:tabs>
          <w:tab w:val="left" w:pos="5144"/>
          <w:tab w:val="left" w:pos="5969"/>
        </w:tabs>
        <w:ind w:left="2175"/>
        <w:rPr>
          <w:rFonts w:ascii="宋体" w:eastAsia="宋体" w:hAnsi="宋体" w:cs="宋体"/>
          <w:sz w:val="23"/>
          <w:szCs w:val="23"/>
        </w:rPr>
      </w:pPr>
      <w:r>
        <w:rPr>
          <w:rFonts w:ascii="宋体" w:eastAsia="宋体" w:hAnsi="宋体" w:cs="宋体"/>
          <w:color w:val="464246"/>
          <w:w w:val="120"/>
          <w:sz w:val="21"/>
          <w:szCs w:val="21"/>
        </w:rPr>
        <w:t>状态</w:t>
      </w:r>
      <w:r>
        <w:rPr>
          <w:rFonts w:ascii="宋体" w:eastAsia="宋体" w:hAnsi="宋体" w:cs="宋体"/>
          <w:color w:val="464246"/>
          <w:w w:val="120"/>
          <w:sz w:val="21"/>
          <w:szCs w:val="21"/>
        </w:rPr>
        <w:tab/>
      </w:r>
      <w:r>
        <w:rPr>
          <w:rFonts w:ascii="Arial" w:eastAsia="Arial" w:hAnsi="Arial" w:cs="Arial"/>
          <w:i/>
          <w:color w:val="2C2A2E"/>
          <w:w w:val="120"/>
          <w:position w:val="-11"/>
          <w:sz w:val="40"/>
          <w:szCs w:val="40"/>
        </w:rPr>
        <w:t>-</w:t>
      </w:r>
      <w:r>
        <w:rPr>
          <w:rFonts w:ascii="Arial" w:eastAsia="Arial" w:hAnsi="Arial" w:cs="Arial"/>
          <w:i/>
          <w:color w:val="2C2A2E"/>
          <w:w w:val="120"/>
          <w:position w:val="-11"/>
          <w:sz w:val="40"/>
          <w:szCs w:val="40"/>
        </w:rPr>
        <w:tab/>
      </w:r>
      <w:r>
        <w:rPr>
          <w:rFonts w:ascii="Times New Roman" w:eastAsia="Times New Roman" w:hAnsi="Times New Roman" w:cs="Times New Roman"/>
          <w:color w:val="2C2A2E"/>
          <w:w w:val="145"/>
          <w:sz w:val="19"/>
          <w:szCs w:val="19"/>
        </w:rPr>
        <w:t>m</w:t>
      </w:r>
      <w:r>
        <w:rPr>
          <w:rFonts w:ascii="Times New Roman" w:eastAsia="Times New Roman" w:hAnsi="Times New Roman" w:cs="Times New Roman"/>
          <w:color w:val="2C2A2E"/>
          <w:spacing w:val="15"/>
          <w:w w:val="145"/>
          <w:sz w:val="19"/>
          <w:szCs w:val="19"/>
        </w:rPr>
        <w:t>y</w:t>
      </w:r>
      <w:r>
        <w:rPr>
          <w:rFonts w:ascii="Times New Roman" w:eastAsia="Times New Roman" w:hAnsi="Times New Roman" w:cs="Times New Roman"/>
          <w:color w:val="151114"/>
          <w:w w:val="145"/>
          <w:sz w:val="19"/>
          <w:szCs w:val="19"/>
        </w:rPr>
        <w:t>Cl</w:t>
      </w:r>
      <w:r>
        <w:rPr>
          <w:rFonts w:ascii="Times New Roman" w:eastAsia="Times New Roman" w:hAnsi="Times New Roman" w:cs="Times New Roman"/>
          <w:color w:val="151114"/>
          <w:spacing w:val="10"/>
          <w:w w:val="145"/>
          <w:sz w:val="19"/>
          <w:szCs w:val="19"/>
        </w:rPr>
        <w:t>u</w:t>
      </w:r>
      <w:r>
        <w:rPr>
          <w:rFonts w:ascii="Times New Roman" w:eastAsia="Times New Roman" w:hAnsi="Times New Roman" w:cs="Times New Roman"/>
          <w:color w:val="2C2A2E"/>
          <w:spacing w:val="-12"/>
          <w:w w:val="145"/>
          <w:sz w:val="19"/>
          <w:szCs w:val="19"/>
        </w:rPr>
        <w:t>s</w:t>
      </w:r>
      <w:r>
        <w:rPr>
          <w:rFonts w:ascii="Times New Roman" w:eastAsia="Times New Roman" w:hAnsi="Times New Roman" w:cs="Times New Roman"/>
          <w:color w:val="151114"/>
          <w:spacing w:val="-2"/>
          <w:w w:val="145"/>
          <w:sz w:val="19"/>
          <w:szCs w:val="19"/>
        </w:rPr>
        <w:t>t</w:t>
      </w:r>
      <w:r>
        <w:rPr>
          <w:rFonts w:ascii="Times New Roman" w:eastAsia="Times New Roman" w:hAnsi="Times New Roman" w:cs="Times New Roman"/>
          <w:color w:val="2C2A2E"/>
          <w:spacing w:val="-8"/>
          <w:w w:val="145"/>
          <w:sz w:val="19"/>
          <w:szCs w:val="19"/>
        </w:rPr>
        <w:t>e</w:t>
      </w:r>
      <w:r>
        <w:rPr>
          <w:rFonts w:ascii="Times New Roman" w:eastAsia="Times New Roman" w:hAnsi="Times New Roman" w:cs="Times New Roman"/>
          <w:color w:val="151114"/>
          <w:w w:val="145"/>
          <w:sz w:val="19"/>
          <w:szCs w:val="19"/>
        </w:rPr>
        <w:t>r</w:t>
      </w:r>
      <w:r>
        <w:rPr>
          <w:rFonts w:ascii="Times New Roman" w:eastAsia="Times New Roman" w:hAnsi="Times New Roman" w:cs="Times New Roman"/>
          <w:color w:val="151114"/>
          <w:spacing w:val="-14"/>
          <w:w w:val="145"/>
          <w:sz w:val="19"/>
          <w:szCs w:val="19"/>
        </w:rPr>
        <w:t xml:space="preserve"> </w:t>
      </w:r>
      <w:r>
        <w:rPr>
          <w:rFonts w:ascii="宋体" w:eastAsia="宋体" w:hAnsi="宋体" w:cs="宋体"/>
          <w:color w:val="5B565A"/>
          <w:w w:val="120"/>
          <w:sz w:val="23"/>
          <w:szCs w:val="23"/>
        </w:rPr>
        <w:t>实时监控</w:t>
      </w:r>
    </w:p>
    <w:p w:rsidR="00606508" w:rsidRDefault="000B7B9A">
      <w:pPr>
        <w:numPr>
          <w:ilvl w:val="2"/>
          <w:numId w:val="50"/>
        </w:numPr>
        <w:tabs>
          <w:tab w:val="left" w:pos="2370"/>
        </w:tabs>
        <w:spacing w:before="23"/>
        <w:ind w:left="2370"/>
        <w:rPr>
          <w:rFonts w:ascii="Times New Roman" w:eastAsia="Times New Roman" w:hAnsi="Times New Roman" w:cs="Times New Roman"/>
          <w:sz w:val="19"/>
          <w:szCs w:val="19"/>
        </w:rPr>
      </w:pPr>
      <w:r>
        <w:rPr>
          <w:rFonts w:ascii="Times New Roman" w:eastAsia="Times New Roman" w:hAnsi="Times New Roman" w:cs="Times New Roman"/>
          <w:color w:val="464246"/>
          <w:w w:val="125"/>
          <w:sz w:val="19"/>
          <w:szCs w:val="19"/>
        </w:rPr>
        <w:t>r</w:t>
      </w:r>
      <w:r>
        <w:rPr>
          <w:rFonts w:ascii="Times New Roman" w:eastAsia="Times New Roman" w:hAnsi="Times New Roman" w:cs="Times New Roman"/>
          <w:color w:val="464246"/>
          <w:spacing w:val="18"/>
          <w:w w:val="125"/>
          <w:sz w:val="19"/>
          <w:szCs w:val="19"/>
        </w:rPr>
        <w:t>n</w:t>
      </w:r>
      <w:r>
        <w:rPr>
          <w:rFonts w:ascii="Times New Roman" w:eastAsia="Times New Roman" w:hAnsi="Times New Roman" w:cs="Times New Roman"/>
          <w:color w:val="2C2A2E"/>
          <w:spacing w:val="-1"/>
          <w:w w:val="125"/>
          <w:sz w:val="19"/>
          <w:szCs w:val="19"/>
        </w:rPr>
        <w:t>y</w:t>
      </w:r>
      <w:r>
        <w:rPr>
          <w:rFonts w:ascii="Times New Roman" w:eastAsia="Times New Roman" w:hAnsi="Times New Roman" w:cs="Times New Roman"/>
          <w:color w:val="464246"/>
          <w:w w:val="125"/>
          <w:sz w:val="19"/>
          <w:szCs w:val="19"/>
        </w:rPr>
        <w:t>Cluster</w:t>
      </w:r>
    </w:p>
    <w:p w:rsidR="000B7B9A" w:rsidRDefault="000B7B9A" w:rsidP="000B7B9A">
      <w:pPr>
        <w:spacing w:before="1" w:line="140" w:lineRule="exact"/>
        <w:rPr>
          <w:sz w:val="14"/>
          <w:szCs w:val="14"/>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ind w:left="1121"/>
        <w:rPr>
          <w:rFonts w:ascii="Arial" w:eastAsia="Arial" w:hAnsi="Arial" w:cs="Arial"/>
          <w:sz w:val="20"/>
          <w:szCs w:val="20"/>
        </w:rPr>
      </w:pPr>
      <w:r>
        <w:rPr>
          <w:rFonts w:ascii="宋体" w:eastAsia="宋体" w:hAnsi="宋体" w:cs="宋体"/>
          <w:color w:val="716E6D"/>
          <w:w w:val="90"/>
          <w:sz w:val="21"/>
          <w:szCs w:val="21"/>
        </w:rPr>
        <w:t>集草</w:t>
      </w:r>
      <w:r>
        <w:rPr>
          <w:rFonts w:ascii="宋体" w:eastAsia="宋体" w:hAnsi="宋体" w:cs="宋体"/>
          <w:color w:val="716E6D"/>
          <w:spacing w:val="16"/>
          <w:w w:val="90"/>
          <w:sz w:val="21"/>
          <w:szCs w:val="21"/>
        </w:rPr>
        <w:t>草</w:t>
      </w:r>
      <w:r>
        <w:rPr>
          <w:rFonts w:ascii="Arial" w:eastAsia="Arial" w:hAnsi="Arial" w:cs="Arial"/>
          <w:color w:val="464246"/>
          <w:w w:val="90"/>
          <w:sz w:val="20"/>
          <w:szCs w:val="20"/>
        </w:rPr>
        <w:t>Memory</w:t>
      </w:r>
    </w:p>
    <w:p w:rsidR="000B7B9A" w:rsidRDefault="000B7B9A" w:rsidP="000B7B9A">
      <w:pPr>
        <w:spacing w:before="26"/>
        <w:ind w:left="1121"/>
        <w:rPr>
          <w:rFonts w:ascii="宋体" w:eastAsia="宋体" w:hAnsi="宋体" w:cs="宋体"/>
          <w:sz w:val="14"/>
          <w:szCs w:val="14"/>
        </w:rPr>
      </w:pPr>
      <w:r>
        <w:rPr>
          <w:rFonts w:ascii="宋体" w:eastAsia="宋体" w:hAnsi="宋体" w:cs="宋体"/>
          <w:color w:val="C6C6C7"/>
          <w:w w:val="80"/>
          <w:sz w:val="14"/>
          <w:szCs w:val="14"/>
        </w:rPr>
        <w:t>1&gt;""</w:t>
      </w:r>
    </w:p>
    <w:p w:rsidR="000B7B9A" w:rsidRDefault="000B7B9A" w:rsidP="000B7B9A">
      <w:pPr>
        <w:rPr>
          <w:rFonts w:ascii="宋体" w:eastAsia="宋体" w:hAnsi="宋体" w:cs="宋体"/>
          <w:sz w:val="14"/>
          <w:szCs w:val="14"/>
        </w:rPr>
        <w:sectPr w:rsidR="000B7B9A">
          <w:type w:val="continuous"/>
          <w:pgSz w:w="12240" w:h="15840"/>
          <w:pgMar w:top="1480" w:right="40" w:bottom="280" w:left="0" w:header="720" w:footer="720" w:gutter="0"/>
          <w:cols w:num="2" w:space="720" w:equalWidth="0">
            <w:col w:w="8289" w:space="40"/>
            <w:col w:w="3871"/>
          </w:cols>
        </w:sectPr>
      </w:pPr>
    </w:p>
    <w:p w:rsidR="000B7B9A" w:rsidRDefault="000B7B9A" w:rsidP="000B7B9A">
      <w:pPr>
        <w:spacing w:line="216" w:lineRule="exact"/>
        <w:ind w:right="419"/>
        <w:jc w:val="right"/>
        <w:rPr>
          <w:rFonts w:ascii="宋体" w:eastAsia="宋体" w:hAnsi="宋体" w:cs="宋体"/>
          <w:sz w:val="18"/>
          <w:szCs w:val="18"/>
        </w:rPr>
      </w:pPr>
      <w:r>
        <w:rPr>
          <w:rFonts w:ascii="宋体" w:eastAsia="宋体" w:hAnsi="宋体" w:cs="宋体"/>
          <w:color w:val="464246"/>
          <w:w w:val="90"/>
          <w:sz w:val="18"/>
          <w:szCs w:val="18"/>
        </w:rPr>
        <w:lastRenderedPageBreak/>
        <w:t>业务</w:t>
      </w:r>
    </w:p>
    <w:p w:rsidR="000B7B9A" w:rsidRDefault="000B7B9A" w:rsidP="000B7B9A">
      <w:pPr>
        <w:spacing w:before="66"/>
        <w:jc w:val="right"/>
        <w:rPr>
          <w:rFonts w:ascii="宋体" w:eastAsia="宋体" w:hAnsi="宋体" w:cs="宋体"/>
          <w:sz w:val="19"/>
          <w:szCs w:val="19"/>
        </w:rPr>
      </w:pPr>
      <w:r>
        <w:rPr>
          <w:rFonts w:ascii="宋体" w:eastAsia="宋体" w:hAnsi="宋体" w:cs="宋体"/>
          <w:color w:val="5B565A"/>
          <w:w w:val="110"/>
          <w:sz w:val="19"/>
          <w:szCs w:val="19"/>
        </w:rPr>
        <w:t>主饥</w:t>
      </w:r>
      <w:r>
        <w:rPr>
          <w:rFonts w:ascii="宋体" w:eastAsia="宋体" w:hAnsi="宋体" w:cs="宋体"/>
          <w:color w:val="5B565A"/>
          <w:spacing w:val="-80"/>
          <w:w w:val="110"/>
          <w:sz w:val="19"/>
          <w:szCs w:val="19"/>
        </w:rPr>
        <w:t xml:space="preserve"> </w:t>
      </w:r>
      <w:r>
        <w:rPr>
          <w:rFonts w:ascii="宋体" w:eastAsia="宋体" w:hAnsi="宋体" w:cs="宋体"/>
          <w:color w:val="54BFE0"/>
          <w:w w:val="110"/>
          <w:sz w:val="19"/>
          <w:szCs w:val="19"/>
        </w:rPr>
        <w:t>毡'</w:t>
      </w:r>
    </w:p>
    <w:p w:rsidR="000B7B9A" w:rsidRDefault="000B7B9A" w:rsidP="000B7B9A">
      <w:pPr>
        <w:tabs>
          <w:tab w:val="left" w:pos="4677"/>
        </w:tabs>
        <w:spacing w:line="817" w:lineRule="exact"/>
        <w:ind w:left="1962"/>
        <w:rPr>
          <w:rFonts w:ascii="Times New Roman" w:eastAsia="Times New Roman" w:hAnsi="Times New Roman" w:cs="Times New Roman"/>
          <w:sz w:val="101"/>
          <w:szCs w:val="101"/>
        </w:rPr>
      </w:pPr>
      <w:r>
        <w:rPr>
          <w:w w:val="105"/>
        </w:rPr>
        <w:br w:type="column"/>
      </w:r>
      <w:r>
        <w:rPr>
          <w:rFonts w:ascii="宋体" w:eastAsia="宋体" w:hAnsi="宋体" w:cs="宋体"/>
          <w:color w:val="9E5758"/>
          <w:spacing w:val="-79"/>
          <w:w w:val="105"/>
          <w:sz w:val="105"/>
          <w:szCs w:val="105"/>
        </w:rPr>
        <w:lastRenderedPageBreak/>
        <w:t>苦</w:t>
      </w:r>
      <w:r>
        <w:rPr>
          <w:rFonts w:ascii="宋体" w:eastAsia="宋体" w:hAnsi="宋体" w:cs="宋体"/>
          <w:color w:val="DA1D20"/>
          <w:spacing w:val="-144"/>
          <w:w w:val="105"/>
          <w:sz w:val="105"/>
          <w:szCs w:val="105"/>
        </w:rPr>
        <w:t>〉</w:t>
      </w:r>
      <w:r>
        <w:rPr>
          <w:rFonts w:ascii="Times New Roman" w:eastAsia="Times New Roman" w:hAnsi="Times New Roman" w:cs="Times New Roman"/>
          <w:color w:val="7586AB"/>
          <w:spacing w:val="-144"/>
          <w:w w:val="105"/>
          <w:sz w:val="101"/>
          <w:szCs w:val="101"/>
          <w:u w:val="thick" w:color="6898C0"/>
        </w:rPr>
        <w:tab/>
      </w:r>
      <w:r>
        <w:rPr>
          <w:rFonts w:ascii="Times New Roman" w:eastAsia="Times New Roman" w:hAnsi="Times New Roman" w:cs="Times New Roman"/>
          <w:color w:val="7586AB"/>
          <w:w w:val="105"/>
          <w:sz w:val="101"/>
          <w:szCs w:val="101"/>
          <w:u w:val="thick" w:color="6898C0"/>
        </w:rPr>
        <w:t>L</w:t>
      </w:r>
    </w:p>
    <w:p w:rsidR="000B7B9A" w:rsidRDefault="000B7B9A" w:rsidP="000B7B9A">
      <w:pPr>
        <w:spacing w:line="817" w:lineRule="exact"/>
        <w:rPr>
          <w:rFonts w:ascii="Times New Roman" w:eastAsia="Times New Roman" w:hAnsi="Times New Roman" w:cs="Times New Roman"/>
          <w:sz w:val="101"/>
          <w:szCs w:val="101"/>
        </w:rPr>
        <w:sectPr w:rsidR="000B7B9A">
          <w:type w:val="continuous"/>
          <w:pgSz w:w="12240" w:h="15840"/>
          <w:pgMar w:top="1480" w:right="40" w:bottom="280" w:left="0" w:header="720" w:footer="720" w:gutter="0"/>
          <w:cols w:num="2" w:space="720" w:equalWidth="0">
            <w:col w:w="3113" w:space="40"/>
            <w:col w:w="9047"/>
          </w:cols>
        </w:sectPr>
      </w:pPr>
    </w:p>
    <w:p w:rsidR="00606508" w:rsidRDefault="000B7B9A">
      <w:pPr>
        <w:numPr>
          <w:ilvl w:val="2"/>
          <w:numId w:val="50"/>
        </w:numPr>
        <w:tabs>
          <w:tab w:val="left" w:pos="2325"/>
        </w:tabs>
        <w:spacing w:line="194" w:lineRule="exact"/>
        <w:ind w:left="2325" w:hanging="135"/>
        <w:rPr>
          <w:rFonts w:ascii="Times New Roman" w:eastAsia="Times New Roman" w:hAnsi="Times New Roman" w:cs="Times New Roman"/>
          <w:sz w:val="19"/>
          <w:szCs w:val="19"/>
        </w:rPr>
      </w:pPr>
      <w:r>
        <w:rPr>
          <w:rFonts w:eastAsiaTheme="minorHAnsi"/>
          <w:noProof/>
          <w:lang w:eastAsia="zh-CN"/>
        </w:rPr>
        <w:lastRenderedPageBreak/>
        <w:drawing>
          <wp:anchor distT="0" distB="0" distL="114300" distR="114300" simplePos="0" relativeHeight="252187648" behindDoc="1" locked="0" layoutInCell="1" allowOverlap="1">
            <wp:simplePos x="0" y="0"/>
            <wp:positionH relativeFrom="page">
              <wp:posOffset>6515100</wp:posOffset>
            </wp:positionH>
            <wp:positionV relativeFrom="paragraph">
              <wp:posOffset>-445770</wp:posOffset>
            </wp:positionV>
            <wp:extent cx="1066800" cy="685800"/>
            <wp:effectExtent l="19050" t="0" r="0" b="0"/>
            <wp:wrapNone/>
            <wp:docPr id="2975" name="Picture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pic:cNvPicPr>
                      <a:picLocks noChangeAspect="1" noChangeArrowheads="1"/>
                    </pic:cNvPicPr>
                  </pic:nvPicPr>
                  <pic:blipFill>
                    <a:blip r:embed="rId160"/>
                    <a:srcRect/>
                    <a:stretch>
                      <a:fillRect/>
                    </a:stretch>
                  </pic:blipFill>
                  <pic:spPr bwMode="auto">
                    <a:xfrm>
                      <a:off x="0" y="0"/>
                      <a:ext cx="1066800" cy="685800"/>
                    </a:xfrm>
                    <a:prstGeom prst="rect">
                      <a:avLst/>
                    </a:prstGeom>
                    <a:noFill/>
                  </pic:spPr>
                </pic:pic>
              </a:graphicData>
            </a:graphic>
          </wp:anchor>
        </w:drawing>
      </w:r>
      <w:r w:rsidR="00035F6E" w:rsidRPr="00035F6E">
        <w:rPr>
          <w:rFonts w:eastAsiaTheme="minorHAnsi"/>
        </w:rPr>
        <w:pict>
          <v:shape id="_x0000_s5041" type="#_x0000_t202" style="position:absolute;left:0;text-align:left;margin-left:559.15pt;margin-top:3.55pt;width:46.2pt;height:25.5pt;z-index:-251117568;mso-position-horizontal-relative:page;mso-position-vertical-relative:text" filled="f" stroked="f">
            <v:textbox style="layout-flow:vertical-ideographic" inset="0,0,0,0">
              <w:txbxContent>
                <w:p w:rsidR="000B7B9A" w:rsidRDefault="000B7B9A" w:rsidP="000B7B9A">
                  <w:pPr>
                    <w:spacing w:line="72" w:lineRule="auto"/>
                    <w:ind w:left="20"/>
                    <w:rPr>
                      <w:rFonts w:ascii="宋体" w:eastAsia="宋体" w:hAnsi="宋体" w:cs="宋体"/>
                      <w:sz w:val="47"/>
                      <w:szCs w:val="47"/>
                    </w:rPr>
                  </w:pPr>
                  <w:r>
                    <w:rPr>
                      <w:rFonts w:ascii="宋体" w:eastAsia="宋体" w:hAnsi="宋体" w:cs="宋体"/>
                      <w:color w:val="A8A7A8"/>
                      <w:sz w:val="47"/>
                      <w:szCs w:val="47"/>
                    </w:rPr>
                    <w:t>.</w:t>
                  </w:r>
                </w:p>
                <w:p w:rsidR="000B7B9A" w:rsidRDefault="000B7B9A" w:rsidP="000B7B9A">
                  <w:pPr>
                    <w:spacing w:line="96" w:lineRule="auto"/>
                    <w:ind w:left="297"/>
                    <w:rPr>
                      <w:rFonts w:ascii="宋体" w:eastAsia="宋体" w:hAnsi="宋体" w:cs="宋体"/>
                      <w:sz w:val="16"/>
                      <w:szCs w:val="16"/>
                    </w:rPr>
                  </w:pPr>
                  <w:r>
                    <w:rPr>
                      <w:rFonts w:ascii="宋体" w:eastAsia="宋体" w:hAnsi="宋体" w:cs="宋体"/>
                      <w:color w:val="A8A7A8"/>
                      <w:sz w:val="16"/>
                      <w:szCs w:val="16"/>
                    </w:rPr>
                    <w:t>2</w:t>
                  </w:r>
                </w:p>
                <w:p w:rsidR="000B7B9A" w:rsidRDefault="000B7B9A" w:rsidP="000B7B9A">
                  <w:pPr>
                    <w:spacing w:line="168" w:lineRule="auto"/>
                    <w:ind w:left="300"/>
                    <w:rPr>
                      <w:rFonts w:ascii="宋体" w:eastAsia="宋体" w:hAnsi="宋体" w:cs="宋体"/>
                      <w:sz w:val="14"/>
                      <w:szCs w:val="14"/>
                    </w:rPr>
                  </w:pPr>
                  <w:r>
                    <w:rPr>
                      <w:rFonts w:ascii="宋体" w:eastAsia="宋体" w:hAnsi="宋体" w:cs="宋体"/>
                      <w:color w:val="848384"/>
                      <w:sz w:val="14"/>
                      <w:szCs w:val="14"/>
                    </w:rPr>
                    <w:t>4</w:t>
                  </w:r>
                </w:p>
                <w:p w:rsidR="000B7B9A" w:rsidRDefault="000B7B9A" w:rsidP="000B7B9A">
                  <w:pPr>
                    <w:spacing w:line="84" w:lineRule="auto"/>
                    <w:ind w:left="297"/>
                    <w:rPr>
                      <w:rFonts w:ascii="宋体" w:eastAsia="宋体" w:hAnsi="宋体" w:cs="宋体"/>
                      <w:sz w:val="16"/>
                      <w:szCs w:val="16"/>
                    </w:rPr>
                  </w:pPr>
                  <w:r>
                    <w:rPr>
                      <w:rFonts w:ascii="宋体" w:eastAsia="宋体" w:hAnsi="宋体" w:cs="宋体"/>
                      <w:color w:val="A8A7A8"/>
                      <w:sz w:val="16"/>
                      <w:szCs w:val="16"/>
                    </w:rPr>
                    <w:t>2</w:t>
                  </w:r>
                </w:p>
                <w:p w:rsidR="000B7B9A" w:rsidRDefault="000B7B9A" w:rsidP="000B7B9A">
                  <w:pPr>
                    <w:spacing w:line="132" w:lineRule="auto"/>
                    <w:ind w:left="296"/>
                    <w:rPr>
                      <w:rFonts w:ascii="宋体" w:eastAsia="宋体" w:hAnsi="宋体" w:cs="宋体"/>
                      <w:sz w:val="16"/>
                      <w:szCs w:val="16"/>
                    </w:rPr>
                  </w:pPr>
                  <w:r>
                    <w:rPr>
                      <w:rFonts w:ascii="宋体" w:eastAsia="宋体" w:hAnsi="宋体" w:cs="宋体"/>
                      <w:color w:val="A8A7A8"/>
                      <w:sz w:val="16"/>
                      <w:szCs w:val="16"/>
                    </w:rPr>
                    <w:t>0</w:t>
                  </w:r>
                </w:p>
                <w:p w:rsidR="000B7B9A" w:rsidRDefault="000B7B9A" w:rsidP="000B7B9A">
                  <w:pPr>
                    <w:spacing w:line="96" w:lineRule="auto"/>
                    <w:ind w:left="297"/>
                    <w:rPr>
                      <w:rFonts w:ascii="宋体" w:eastAsia="宋体" w:hAnsi="宋体" w:cs="宋体"/>
                      <w:sz w:val="16"/>
                      <w:szCs w:val="16"/>
                    </w:rPr>
                  </w:pPr>
                  <w:r>
                    <w:rPr>
                      <w:rFonts w:ascii="宋体" w:eastAsia="宋体" w:hAnsi="宋体" w:cs="宋体"/>
                      <w:color w:val="A8A7A8"/>
                      <w:sz w:val="16"/>
                      <w:szCs w:val="16"/>
                    </w:rPr>
                    <w:t>2</w:t>
                  </w:r>
                </w:p>
                <w:p w:rsidR="000B7B9A" w:rsidRDefault="000B7B9A" w:rsidP="000B7B9A">
                  <w:pPr>
                    <w:spacing w:line="132" w:lineRule="auto"/>
                    <w:ind w:left="296"/>
                    <w:rPr>
                      <w:rFonts w:ascii="宋体" w:eastAsia="宋体" w:hAnsi="宋体" w:cs="宋体"/>
                      <w:sz w:val="16"/>
                      <w:szCs w:val="16"/>
                    </w:rPr>
                  </w:pPr>
                  <w:r>
                    <w:rPr>
                      <w:rFonts w:ascii="宋体" w:eastAsia="宋体" w:hAnsi="宋体" w:cs="宋体"/>
                      <w:color w:val="A8A7A8"/>
                      <w:sz w:val="16"/>
                      <w:szCs w:val="16"/>
                    </w:rPr>
                    <w:t>6</w:t>
                  </w:r>
                </w:p>
              </w:txbxContent>
            </v:textbox>
            <w10:wrap anchorx="page"/>
          </v:shape>
        </w:pict>
      </w:r>
      <w:r w:rsidR="00035F6E" w:rsidRPr="00035F6E">
        <w:rPr>
          <w:rFonts w:eastAsiaTheme="minorHAnsi"/>
        </w:rPr>
        <w:pict>
          <v:shape id="_x0000_s5046" type="#_x0000_t202" style="position:absolute;left:0;text-align:left;margin-left:500.4pt;margin-top:-37.6pt;width:13.35pt;height:60.15pt;z-index:-251112448;mso-position-horizontal-relative:page;mso-position-vertical-relative:text" filled="f" stroked="f">
            <v:textbox style="layout-flow:vertical-ideographic" inset="0,0,0,0">
              <w:txbxContent>
                <w:p w:rsidR="000B7B9A" w:rsidRDefault="000B7B9A" w:rsidP="000B7B9A">
                  <w:pPr>
                    <w:spacing w:line="132" w:lineRule="auto"/>
                    <w:ind w:left="20"/>
                    <w:rPr>
                      <w:rFonts w:ascii="宋体" w:eastAsia="宋体" w:hAnsi="宋体" w:cs="宋体"/>
                      <w:sz w:val="17"/>
                      <w:szCs w:val="17"/>
                    </w:rPr>
                  </w:pPr>
                  <w:r>
                    <w:rPr>
                      <w:rFonts w:ascii="宋体" w:eastAsia="宋体" w:hAnsi="宋体" w:cs="宋体"/>
                      <w:color w:val="A8A7A8"/>
                      <w:spacing w:val="-15"/>
                      <w:position w:val="2"/>
                      <w:sz w:val="17"/>
                      <w:szCs w:val="17"/>
                    </w:rPr>
                    <w:t>%</w:t>
                  </w:r>
                  <w:r>
                    <w:rPr>
                      <w:rFonts w:ascii="宋体" w:eastAsia="宋体" w:hAnsi="宋体" w:cs="宋体"/>
                      <w:color w:val="A8A7A8"/>
                      <w:spacing w:val="-80"/>
                      <w:sz w:val="17"/>
                      <w:szCs w:val="17"/>
                    </w:rPr>
                    <w:t>缸</w:t>
                  </w:r>
                  <w:r>
                    <w:rPr>
                      <w:rFonts w:ascii="宋体" w:eastAsia="宋体" w:hAnsi="宋体" w:cs="宋体"/>
                      <w:color w:val="A8A7A8"/>
                      <w:spacing w:val="-81"/>
                      <w:position w:val="-3"/>
                      <w:sz w:val="17"/>
                      <w:szCs w:val="17"/>
                    </w:rPr>
                    <w:t>，</w:t>
                  </w:r>
                  <w:r>
                    <w:rPr>
                      <w:rFonts w:ascii="宋体" w:eastAsia="宋体" w:hAnsi="宋体" w:cs="宋体"/>
                      <w:color w:val="C6C6C7"/>
                      <w:spacing w:val="-53"/>
                      <w:sz w:val="17"/>
                      <w:szCs w:val="17"/>
                    </w:rPr>
                    <w:t>缸</w:t>
                  </w:r>
                  <w:r>
                    <w:rPr>
                      <w:rFonts w:ascii="宋体" w:eastAsia="宋体" w:hAnsi="宋体" w:cs="宋体"/>
                      <w:color w:val="A8A7A8"/>
                      <w:spacing w:val="-93"/>
                      <w:position w:val="3"/>
                      <w:sz w:val="17"/>
                      <w:szCs w:val="17"/>
                    </w:rPr>
                    <w:t>'</w:t>
                  </w:r>
                  <w:r>
                    <w:rPr>
                      <w:rFonts w:ascii="宋体" w:eastAsia="宋体" w:hAnsi="宋体" w:cs="宋体"/>
                      <w:color w:val="A8A7A8"/>
                      <w:spacing w:val="-121"/>
                      <w:sz w:val="17"/>
                      <w:szCs w:val="17"/>
                    </w:rPr>
                    <w:t>也</w:t>
                  </w:r>
                  <w:r>
                    <w:rPr>
                      <w:rFonts w:ascii="宋体" w:eastAsia="宋体" w:hAnsi="宋体" w:cs="宋体"/>
                      <w:color w:val="A8A7A8"/>
                      <w:position w:val="2"/>
                      <w:sz w:val="17"/>
                      <w:szCs w:val="17"/>
                    </w:rPr>
                    <w:t>南</w:t>
                  </w:r>
                  <w:r>
                    <w:rPr>
                      <w:rFonts w:ascii="宋体" w:eastAsia="宋体" w:hAnsi="宋体" w:cs="宋体"/>
                      <w:color w:val="A8A7A8"/>
                      <w:spacing w:val="-55"/>
                      <w:position w:val="2"/>
                      <w:sz w:val="17"/>
                      <w:szCs w:val="17"/>
                    </w:rPr>
                    <w:t xml:space="preserve"> </w:t>
                  </w:r>
                  <w:r>
                    <w:rPr>
                      <w:rFonts w:ascii="宋体" w:eastAsia="宋体" w:hAnsi="宋体" w:cs="宋体"/>
                      <w:color w:val="A8A7A8"/>
                      <w:spacing w:val="-60"/>
                      <w:position w:val="-2"/>
                      <w:sz w:val="17"/>
                      <w:szCs w:val="17"/>
                    </w:rPr>
                    <w:t>、</w:t>
                  </w:r>
                  <w:r>
                    <w:rPr>
                      <w:rFonts w:ascii="宋体" w:eastAsia="宋体" w:hAnsi="宋体" w:cs="宋体"/>
                      <w:color w:val="A8A7A8"/>
                      <w:spacing w:val="-68"/>
                      <w:sz w:val="17"/>
                      <w:szCs w:val="17"/>
                    </w:rPr>
                    <w:t>缸</w:t>
                  </w:r>
                  <w:r>
                    <w:rPr>
                      <w:rFonts w:ascii="宋体" w:eastAsia="宋体" w:hAnsi="宋体" w:cs="宋体"/>
                      <w:color w:val="A8A7A8"/>
                      <w:position w:val="3"/>
                      <w:sz w:val="17"/>
                      <w:szCs w:val="17"/>
                    </w:rPr>
                    <w:t>'</w:t>
                  </w:r>
                </w:p>
              </w:txbxContent>
            </v:textbox>
            <w10:wrap anchorx="page"/>
          </v:shape>
        </w:pict>
      </w:r>
      <w:r w:rsidR="00035F6E" w:rsidRPr="00035F6E">
        <w:rPr>
          <w:rFonts w:eastAsiaTheme="minorHAnsi"/>
        </w:rPr>
        <w:pict>
          <v:shape id="_x0000_s5047" type="#_x0000_t202" style="position:absolute;left:0;text-align:left;margin-left:498.25pt;margin-top:-37.6pt;width:6.65pt;height:56.25pt;z-index:-251111424;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7"/>
                      <w:szCs w:val="17"/>
                    </w:rPr>
                  </w:pPr>
                  <w:r>
                    <w:rPr>
                      <w:rFonts w:ascii="宋体" w:eastAsia="宋体" w:hAnsi="宋体" w:cs="宋体"/>
                      <w:color w:val="999796"/>
                      <w:sz w:val="17"/>
                      <w:szCs w:val="17"/>
                    </w:rPr>
                    <w:t>0</w:t>
                  </w:r>
                  <w:r>
                    <w:rPr>
                      <w:rFonts w:ascii="宋体" w:eastAsia="宋体" w:hAnsi="宋体" w:cs="宋体"/>
                      <w:color w:val="999796"/>
                      <w:spacing w:val="-67"/>
                      <w:sz w:val="17"/>
                      <w:szCs w:val="17"/>
                    </w:rPr>
                    <w:t xml:space="preserve"> </w:t>
                  </w:r>
                  <w:r>
                    <w:rPr>
                      <w:rFonts w:ascii="宋体" w:eastAsia="宋体" w:hAnsi="宋体" w:cs="宋体"/>
                      <w:color w:val="999796"/>
                      <w:spacing w:val="9"/>
                      <w:sz w:val="17"/>
                      <w:szCs w:val="17"/>
                    </w:rPr>
                    <w:t>4</w:t>
                  </w:r>
                  <w:r>
                    <w:rPr>
                      <w:rFonts w:ascii="宋体" w:eastAsia="宋体" w:hAnsi="宋体" w:cs="宋体"/>
                      <w:color w:val="999796"/>
                      <w:sz w:val="17"/>
                      <w:szCs w:val="17"/>
                    </w:rPr>
                    <w:t>8</w:t>
                  </w:r>
                  <w:r>
                    <w:rPr>
                      <w:rFonts w:ascii="宋体" w:eastAsia="宋体" w:hAnsi="宋体" w:cs="宋体"/>
                      <w:color w:val="999796"/>
                      <w:spacing w:val="-67"/>
                      <w:sz w:val="17"/>
                      <w:szCs w:val="17"/>
                    </w:rPr>
                    <w:t xml:space="preserve"> </w:t>
                  </w:r>
                  <w:r>
                    <w:rPr>
                      <w:rFonts w:ascii="宋体" w:eastAsia="宋体" w:hAnsi="宋体" w:cs="宋体"/>
                      <w:color w:val="999796"/>
                      <w:spacing w:val="9"/>
                      <w:sz w:val="17"/>
                      <w:szCs w:val="17"/>
                    </w:rPr>
                    <w:t>2</w:t>
                  </w:r>
                  <w:r>
                    <w:rPr>
                      <w:rFonts w:ascii="宋体" w:eastAsia="宋体" w:hAnsi="宋体" w:cs="宋体"/>
                      <w:color w:val="999796"/>
                      <w:spacing w:val="10"/>
                      <w:sz w:val="17"/>
                      <w:szCs w:val="17"/>
                    </w:rPr>
                    <w:t>6</w:t>
                  </w:r>
                  <w:r>
                    <w:rPr>
                      <w:rFonts w:ascii="宋体" w:eastAsia="宋体" w:hAnsi="宋体" w:cs="宋体"/>
                      <w:color w:val="999796"/>
                      <w:position w:val="1"/>
                      <w:sz w:val="17"/>
                      <w:szCs w:val="17"/>
                    </w:rPr>
                    <w:t>0</w:t>
                  </w:r>
                </w:p>
              </w:txbxContent>
            </v:textbox>
            <w10:wrap anchorx="page"/>
          </v:shape>
        </w:pict>
      </w:r>
      <w:r w:rsidR="00035F6E" w:rsidRPr="00035F6E">
        <w:rPr>
          <w:rFonts w:eastAsiaTheme="minorHAnsi"/>
        </w:rPr>
        <w:pict>
          <v:shape id="_x0000_s5048" type="#_x0000_t202" style="position:absolute;left:0;text-align:left;margin-left:494.5pt;margin-top:-37.6pt;width:7.3pt;height:41pt;z-index:-251110400;mso-position-horizontal-relative:page;mso-position-vertical-relative:text" filled="f" stroked="f">
            <v:textbox style="layout-flow:vertical-ideographic" inset="0,0,0,0">
              <w:txbxContent>
                <w:p w:rsidR="000B7B9A" w:rsidRDefault="000B7B9A" w:rsidP="000B7B9A">
                  <w:pPr>
                    <w:spacing w:line="96" w:lineRule="auto"/>
                    <w:ind w:left="20"/>
                    <w:rPr>
                      <w:rFonts w:ascii="宋体" w:eastAsia="宋体" w:hAnsi="宋体" w:cs="宋体"/>
                      <w:sz w:val="17"/>
                      <w:szCs w:val="17"/>
                    </w:rPr>
                  </w:pPr>
                  <w:r>
                    <w:rPr>
                      <w:rFonts w:ascii="宋体" w:eastAsia="宋体" w:hAnsi="宋体" w:cs="宋体"/>
                      <w:color w:val="999796"/>
                      <w:spacing w:val="10"/>
                      <w:position w:val="-1"/>
                      <w:sz w:val="17"/>
                      <w:szCs w:val="17"/>
                    </w:rPr>
                    <w:t>3</w:t>
                  </w:r>
                  <w:r>
                    <w:rPr>
                      <w:rFonts w:ascii="宋体" w:eastAsia="宋体" w:hAnsi="宋体" w:cs="宋体"/>
                      <w:color w:val="999796"/>
                      <w:position w:val="-1"/>
                      <w:sz w:val="17"/>
                      <w:szCs w:val="17"/>
                    </w:rPr>
                    <w:t>2</w:t>
                  </w:r>
                  <w:r>
                    <w:rPr>
                      <w:rFonts w:ascii="宋体" w:eastAsia="宋体" w:hAnsi="宋体" w:cs="宋体"/>
                      <w:color w:val="999796"/>
                      <w:spacing w:val="-13"/>
                      <w:position w:val="-1"/>
                      <w:sz w:val="17"/>
                      <w:szCs w:val="17"/>
                    </w:rPr>
                    <w:t xml:space="preserve"> </w:t>
                  </w:r>
                  <w:r>
                    <w:rPr>
                      <w:rFonts w:ascii="宋体" w:eastAsia="宋体" w:hAnsi="宋体" w:cs="宋体"/>
                      <w:color w:val="999796"/>
                      <w:sz w:val="17"/>
                      <w:szCs w:val="17"/>
                    </w:rPr>
                    <w:t>'</w:t>
                  </w:r>
                  <w:r>
                    <w:rPr>
                      <w:rFonts w:ascii="宋体" w:eastAsia="宋体" w:hAnsi="宋体" w:cs="宋体"/>
                      <w:color w:val="999796"/>
                      <w:spacing w:val="-68"/>
                      <w:sz w:val="17"/>
                      <w:szCs w:val="17"/>
                    </w:rPr>
                    <w:t xml:space="preserve"> </w:t>
                  </w:r>
                  <w:r>
                    <w:rPr>
                      <w:rFonts w:ascii="宋体" w:eastAsia="宋体" w:hAnsi="宋体" w:cs="宋体"/>
                      <w:color w:val="999796"/>
                      <w:sz w:val="17"/>
                      <w:szCs w:val="17"/>
                    </w:rPr>
                    <w:t>'</w:t>
                  </w:r>
                </w:p>
              </w:txbxContent>
            </v:textbox>
            <w10:wrap anchorx="page"/>
          </v:shape>
        </w:pict>
      </w:r>
      <w:r>
        <w:rPr>
          <w:rFonts w:ascii="Times New Roman" w:eastAsia="Times New Roman" w:hAnsi="Times New Roman" w:cs="Times New Roman"/>
          <w:color w:val="2C2A2E"/>
          <w:w w:val="120"/>
          <w:sz w:val="19"/>
          <w:szCs w:val="19"/>
        </w:rPr>
        <w:t>rn</w:t>
      </w:r>
      <w:r>
        <w:rPr>
          <w:rFonts w:ascii="Times New Roman" w:eastAsia="Times New Roman" w:hAnsi="Times New Roman" w:cs="Times New Roman"/>
          <w:color w:val="2C2A2E"/>
          <w:spacing w:val="1"/>
          <w:w w:val="120"/>
          <w:sz w:val="19"/>
          <w:szCs w:val="19"/>
        </w:rPr>
        <w:t>y</w:t>
      </w:r>
      <w:r>
        <w:rPr>
          <w:rFonts w:ascii="Times New Roman" w:eastAsia="Times New Roman" w:hAnsi="Times New Roman" w:cs="Times New Roman"/>
          <w:color w:val="5B565A"/>
          <w:spacing w:val="-15"/>
          <w:w w:val="120"/>
          <w:sz w:val="19"/>
          <w:szCs w:val="19"/>
        </w:rPr>
        <w:t>C</w:t>
      </w:r>
      <w:r>
        <w:rPr>
          <w:rFonts w:ascii="Times New Roman" w:eastAsia="Times New Roman" w:hAnsi="Times New Roman" w:cs="Times New Roman"/>
          <w:color w:val="2C2A2E"/>
          <w:w w:val="120"/>
          <w:sz w:val="19"/>
          <w:szCs w:val="19"/>
        </w:rPr>
        <w:t>I</w:t>
      </w:r>
      <w:r>
        <w:rPr>
          <w:rFonts w:ascii="Times New Roman" w:eastAsia="Times New Roman" w:hAnsi="Times New Roman" w:cs="Times New Roman"/>
          <w:color w:val="2C2A2E"/>
          <w:spacing w:val="-18"/>
          <w:w w:val="120"/>
          <w:sz w:val="19"/>
          <w:szCs w:val="19"/>
        </w:rPr>
        <w:t xml:space="preserve"> </w:t>
      </w:r>
      <w:r>
        <w:rPr>
          <w:rFonts w:ascii="宋体" w:eastAsia="宋体" w:hAnsi="宋体" w:cs="宋体"/>
          <w:color w:val="464246"/>
          <w:w w:val="120"/>
          <w:sz w:val="15"/>
          <w:szCs w:val="15"/>
        </w:rPr>
        <w:t>l</w:t>
      </w:r>
      <w:r>
        <w:rPr>
          <w:rFonts w:ascii="宋体" w:eastAsia="宋体" w:hAnsi="宋体" w:cs="宋体"/>
          <w:color w:val="464246"/>
          <w:spacing w:val="-12"/>
          <w:w w:val="120"/>
          <w:sz w:val="15"/>
          <w:szCs w:val="15"/>
        </w:rPr>
        <w:t>I</w:t>
      </w:r>
      <w:r>
        <w:rPr>
          <w:rFonts w:ascii="Times New Roman" w:eastAsia="Times New Roman" w:hAnsi="Times New Roman" w:cs="Times New Roman"/>
          <w:color w:val="464246"/>
          <w:w w:val="120"/>
          <w:sz w:val="19"/>
          <w:szCs w:val="19"/>
        </w:rPr>
        <w:t>st</w:t>
      </w:r>
      <w:r>
        <w:rPr>
          <w:rFonts w:ascii="Times New Roman" w:eastAsia="Times New Roman" w:hAnsi="Times New Roman" w:cs="Times New Roman"/>
          <w:color w:val="464246"/>
          <w:spacing w:val="-4"/>
          <w:w w:val="120"/>
          <w:sz w:val="19"/>
          <w:szCs w:val="19"/>
        </w:rPr>
        <w:t>e</w:t>
      </w:r>
      <w:r>
        <w:rPr>
          <w:rFonts w:ascii="Times New Roman" w:eastAsia="Times New Roman" w:hAnsi="Times New Roman" w:cs="Times New Roman"/>
          <w:color w:val="2C2A2E"/>
          <w:w w:val="120"/>
          <w:sz w:val="19"/>
          <w:szCs w:val="19"/>
        </w:rPr>
        <w:t>r</w:t>
      </w:r>
      <w:r>
        <w:rPr>
          <w:rFonts w:ascii="Times New Roman" w:eastAsia="Times New Roman" w:hAnsi="Times New Roman" w:cs="Times New Roman"/>
          <w:color w:val="464246"/>
          <w:w w:val="120"/>
          <w:sz w:val="19"/>
          <w:szCs w:val="19"/>
        </w:rPr>
        <w:t>2</w:t>
      </w:r>
    </w:p>
    <w:p w:rsidR="000B7B9A" w:rsidRDefault="000B7B9A" w:rsidP="000B7B9A">
      <w:pPr>
        <w:spacing w:before="4" w:line="140" w:lineRule="exact"/>
        <w:rPr>
          <w:sz w:val="14"/>
          <w:szCs w:val="14"/>
        </w:rPr>
      </w:pPr>
    </w:p>
    <w:p w:rsidR="000B7B9A" w:rsidRDefault="000B7B9A" w:rsidP="000B7B9A">
      <w:pPr>
        <w:ind w:left="2205"/>
        <w:rPr>
          <w:rFonts w:ascii="Times New Roman" w:eastAsia="Times New Roman" w:hAnsi="Times New Roman" w:cs="Times New Roman"/>
        </w:rPr>
      </w:pPr>
      <w:r>
        <w:rPr>
          <w:rFonts w:ascii="Times New Roman" w:eastAsia="Times New Roman" w:hAnsi="Times New Roman" w:cs="Times New Roman"/>
          <w:color w:val="464246"/>
          <w:w w:val="125"/>
        </w:rPr>
        <w:t>.</w:t>
      </w:r>
      <w:r>
        <w:rPr>
          <w:rFonts w:ascii="Times New Roman" w:eastAsia="Times New Roman" w:hAnsi="Times New Roman" w:cs="Times New Roman"/>
          <w:color w:val="464246"/>
          <w:spacing w:val="-33"/>
          <w:w w:val="125"/>
        </w:rPr>
        <w:t>S</w:t>
      </w:r>
      <w:r>
        <w:rPr>
          <w:rFonts w:ascii="Times New Roman" w:eastAsia="Times New Roman" w:hAnsi="Times New Roman" w:cs="Times New Roman"/>
          <w:color w:val="2C2A2E"/>
          <w:spacing w:val="16"/>
          <w:w w:val="125"/>
        </w:rPr>
        <w:t>M</w:t>
      </w:r>
      <w:r>
        <w:rPr>
          <w:rFonts w:ascii="Times New Roman" w:eastAsia="Times New Roman" w:hAnsi="Times New Roman" w:cs="Times New Roman"/>
          <w:color w:val="5B565A"/>
          <w:w w:val="125"/>
        </w:rPr>
        <w:t>S</w:t>
      </w:r>
    </w:p>
    <w:p w:rsidR="000B7B9A" w:rsidRDefault="000B7B9A" w:rsidP="000B7B9A">
      <w:pPr>
        <w:spacing w:before="1" w:line="100" w:lineRule="exact"/>
        <w:rPr>
          <w:sz w:val="10"/>
          <w:szCs w:val="10"/>
        </w:rPr>
      </w:pPr>
    </w:p>
    <w:p w:rsidR="000B7B9A" w:rsidRDefault="000B7B9A" w:rsidP="000B7B9A">
      <w:pPr>
        <w:ind w:right="797"/>
        <w:jc w:val="right"/>
        <w:rPr>
          <w:rFonts w:ascii="宋体" w:eastAsia="宋体" w:hAnsi="宋体" w:cs="宋体"/>
          <w:sz w:val="17"/>
          <w:szCs w:val="17"/>
        </w:rPr>
      </w:pPr>
      <w:r>
        <w:rPr>
          <w:rFonts w:ascii="宋体" w:eastAsia="宋体" w:hAnsi="宋体" w:cs="宋体"/>
          <w:color w:val="5B565A"/>
          <w:sz w:val="17"/>
          <w:szCs w:val="17"/>
        </w:rPr>
        <w:t>节点</w:t>
      </w:r>
    </w:p>
    <w:p w:rsidR="000B7B9A" w:rsidRDefault="000B7B9A" w:rsidP="000B7B9A">
      <w:pPr>
        <w:spacing w:before="13" w:line="260" w:lineRule="exact"/>
        <w:rPr>
          <w:sz w:val="26"/>
          <w:szCs w:val="26"/>
        </w:rPr>
      </w:pPr>
      <w:r>
        <w:br w:type="column"/>
      </w:r>
    </w:p>
    <w:p w:rsidR="000B7B9A" w:rsidRDefault="00035F6E" w:rsidP="000B7B9A">
      <w:pPr>
        <w:ind w:right="6"/>
        <w:jc w:val="right"/>
        <w:rPr>
          <w:rFonts w:ascii="Times New Roman" w:eastAsia="Times New Roman" w:hAnsi="Times New Roman" w:cs="Times New Roman"/>
          <w:sz w:val="23"/>
          <w:szCs w:val="23"/>
        </w:rPr>
      </w:pPr>
      <w:r w:rsidRPr="00035F6E">
        <w:rPr>
          <w:rFonts w:eastAsiaTheme="minorHAnsi"/>
        </w:rPr>
        <w:pict>
          <v:shape id="_x0000_s5042" type="#_x0000_t202" style="position:absolute;left:0;text-align:left;margin-left:547.9pt;margin-top:3.8pt;width:6pt;height:10pt;z-index:-251116544;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A8A7A8"/>
                      <w:sz w:val="16"/>
                      <w:szCs w:val="16"/>
                    </w:rPr>
                    <w:t>2</w:t>
                  </w:r>
                </w:p>
              </w:txbxContent>
            </v:textbox>
            <w10:wrap anchorx="page"/>
          </v:shape>
        </w:pict>
      </w:r>
      <w:r w:rsidRPr="00035F6E">
        <w:rPr>
          <w:rFonts w:eastAsiaTheme="minorHAnsi"/>
        </w:rPr>
        <w:pict>
          <v:shape id="_x0000_s5043" type="#_x0000_t202" style="position:absolute;left:0;text-align:left;margin-left:535.2pt;margin-top:3.75pt;width:6pt;height:10pt;z-index:-251115520;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A8A7A8"/>
                      <w:sz w:val="16"/>
                      <w:szCs w:val="16"/>
                    </w:rPr>
                    <w:t>8</w:t>
                  </w:r>
                </w:p>
              </w:txbxContent>
            </v:textbox>
            <w10:wrap anchorx="page"/>
          </v:shape>
        </w:pict>
      </w:r>
      <w:r w:rsidRPr="00035F6E">
        <w:rPr>
          <w:rFonts w:eastAsiaTheme="minorHAnsi"/>
        </w:rPr>
        <w:pict>
          <v:shape id="_x0000_s5044" type="#_x0000_t202" style="position:absolute;left:0;text-align:left;margin-left:524.1pt;margin-top:3.95pt;width:5.5pt;height:9pt;z-index:-251114496;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4"/>
                      <w:szCs w:val="14"/>
                    </w:rPr>
                  </w:pPr>
                  <w:r>
                    <w:rPr>
                      <w:rFonts w:ascii="宋体" w:eastAsia="宋体" w:hAnsi="宋体" w:cs="宋体"/>
                      <w:color w:val="848384"/>
                      <w:sz w:val="14"/>
                      <w:szCs w:val="14"/>
                    </w:rPr>
                    <w:t>4</w:t>
                  </w:r>
                </w:p>
              </w:txbxContent>
            </v:textbox>
            <w10:wrap anchorx="page"/>
          </v:shape>
        </w:pict>
      </w:r>
      <w:r w:rsidRPr="00035F6E">
        <w:rPr>
          <w:rFonts w:eastAsiaTheme="minorHAnsi"/>
        </w:rPr>
        <w:pict>
          <v:shape id="_x0000_s5045" type="#_x0000_t202" style="position:absolute;left:0;text-align:left;margin-left:512.65pt;margin-top:3.75pt;width:6pt;height:10pt;z-index:-251113472;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999796"/>
                      <w:sz w:val="16"/>
                      <w:szCs w:val="16"/>
                    </w:rPr>
                    <w:t>0</w:t>
                  </w:r>
                </w:p>
              </w:txbxContent>
            </v:textbox>
            <w10:wrap anchorx="page"/>
          </v:shape>
        </w:pict>
      </w:r>
      <w:r w:rsidR="000B7B9A">
        <w:rPr>
          <w:rFonts w:ascii="宋体" w:eastAsia="宋体" w:hAnsi="宋体" w:cs="宋体"/>
          <w:color w:val="848384"/>
          <w:w w:val="80"/>
          <w:sz w:val="18"/>
          <w:szCs w:val="18"/>
        </w:rPr>
        <w:t>业务</w:t>
      </w:r>
      <w:r w:rsidR="000B7B9A">
        <w:rPr>
          <w:rFonts w:ascii="宋体" w:eastAsia="宋体" w:hAnsi="宋体" w:cs="宋体"/>
          <w:color w:val="848384"/>
          <w:spacing w:val="-3"/>
          <w:w w:val="80"/>
          <w:sz w:val="18"/>
          <w:szCs w:val="18"/>
        </w:rPr>
        <w:t>费</w:t>
      </w:r>
      <w:r w:rsidR="000B7B9A">
        <w:rPr>
          <w:rFonts w:ascii="Times New Roman" w:eastAsia="Times New Roman" w:hAnsi="Times New Roman" w:cs="Times New Roman"/>
          <w:color w:val="848384"/>
          <w:w w:val="80"/>
          <w:sz w:val="23"/>
          <w:szCs w:val="23"/>
        </w:rPr>
        <w:t>'lfi</w:t>
      </w:r>
    </w:p>
    <w:p w:rsidR="000B7B9A" w:rsidRDefault="000B7B9A" w:rsidP="000B7B9A">
      <w:pPr>
        <w:spacing w:line="220" w:lineRule="exact"/>
      </w:pPr>
    </w:p>
    <w:p w:rsidR="000B7B9A" w:rsidRDefault="000B7B9A" w:rsidP="000B7B9A">
      <w:pPr>
        <w:spacing w:line="225" w:lineRule="exact"/>
        <w:jc w:val="right"/>
        <w:rPr>
          <w:rFonts w:ascii="宋体" w:eastAsia="宋体" w:hAnsi="宋体" w:cs="宋体"/>
          <w:sz w:val="17"/>
          <w:szCs w:val="17"/>
        </w:rPr>
      </w:pPr>
      <w:r>
        <w:rPr>
          <w:rFonts w:ascii="宋体" w:eastAsia="宋体" w:hAnsi="宋体" w:cs="宋体"/>
          <w:color w:val="716E6D"/>
          <w:spacing w:val="-14"/>
          <w:w w:val="95"/>
          <w:sz w:val="17"/>
          <w:szCs w:val="17"/>
        </w:rPr>
        <w:t>戴</w:t>
      </w:r>
      <w:r>
        <w:rPr>
          <w:rFonts w:ascii="Arial" w:eastAsia="Arial" w:hAnsi="Arial" w:cs="Arial"/>
          <w:color w:val="716E6D"/>
          <w:spacing w:val="-14"/>
          <w:w w:val="95"/>
          <w:sz w:val="24"/>
          <w:szCs w:val="24"/>
        </w:rPr>
        <w:t>t</w:t>
      </w:r>
      <w:r>
        <w:rPr>
          <w:rFonts w:ascii="宋体" w:eastAsia="宋体" w:hAnsi="宋体" w:cs="宋体"/>
          <w:color w:val="716E6D"/>
          <w:spacing w:val="-13"/>
          <w:w w:val="95"/>
          <w:sz w:val="18"/>
          <w:szCs w:val="18"/>
        </w:rPr>
        <w:t>戴</w:t>
      </w:r>
      <w:r>
        <w:rPr>
          <w:rFonts w:ascii="Arial" w:eastAsia="Arial" w:hAnsi="Arial" w:cs="Arial"/>
          <w:color w:val="716E6D"/>
          <w:spacing w:val="-26"/>
          <w:w w:val="95"/>
          <w:sz w:val="23"/>
          <w:szCs w:val="23"/>
        </w:rPr>
        <w:t>E</w:t>
      </w:r>
      <w:r>
        <w:rPr>
          <w:rFonts w:ascii="宋体" w:eastAsia="宋体" w:hAnsi="宋体" w:cs="宋体"/>
          <w:color w:val="716E6D"/>
          <w:w w:val="95"/>
          <w:sz w:val="17"/>
          <w:szCs w:val="17"/>
        </w:rPr>
        <w:t>￥</w:t>
      </w:r>
    </w:p>
    <w:p w:rsidR="000B7B9A" w:rsidRDefault="000B7B9A" w:rsidP="000B7B9A">
      <w:pPr>
        <w:spacing w:before="17"/>
        <w:ind w:left="1024"/>
        <w:rPr>
          <w:rFonts w:ascii="Times New Roman" w:eastAsia="Times New Roman" w:hAnsi="Times New Roman" w:cs="Times New Roman"/>
          <w:sz w:val="19"/>
          <w:szCs w:val="19"/>
        </w:rPr>
      </w:pPr>
      <w:r>
        <w:rPr>
          <w:w w:val="90"/>
        </w:rPr>
        <w:br w:type="column"/>
      </w:r>
      <w:r>
        <w:rPr>
          <w:rFonts w:ascii="宋体" w:eastAsia="宋体" w:hAnsi="宋体" w:cs="宋体"/>
          <w:color w:val="848384"/>
          <w:spacing w:val="-122"/>
          <w:w w:val="90"/>
          <w:sz w:val="36"/>
          <w:szCs w:val="36"/>
        </w:rPr>
        <w:lastRenderedPageBreak/>
        <w:t>，</w:t>
      </w:r>
      <w:r>
        <w:rPr>
          <w:rFonts w:ascii="Times New Roman" w:eastAsia="Times New Roman" w:hAnsi="Times New Roman" w:cs="Times New Roman"/>
          <w:color w:val="A8A7A8"/>
          <w:w w:val="90"/>
          <w:sz w:val="19"/>
          <w:szCs w:val="19"/>
        </w:rPr>
        <w:t>8</w:t>
      </w:r>
      <w:r>
        <w:rPr>
          <w:rFonts w:ascii="Times New Roman" w:eastAsia="Times New Roman" w:hAnsi="Times New Roman" w:cs="Times New Roman"/>
          <w:color w:val="A8A7A8"/>
          <w:spacing w:val="40"/>
          <w:w w:val="90"/>
          <w:sz w:val="19"/>
          <w:szCs w:val="19"/>
        </w:rPr>
        <w:t xml:space="preserve"> </w:t>
      </w:r>
      <w:r>
        <w:rPr>
          <w:rFonts w:ascii="Times New Roman" w:eastAsia="Times New Roman" w:hAnsi="Times New Roman" w:cs="Times New Roman"/>
          <w:color w:val="A8A7A8"/>
          <w:w w:val="90"/>
          <w:sz w:val="19"/>
          <w:szCs w:val="19"/>
        </w:rPr>
        <w:t>12</w:t>
      </w:r>
      <w:r>
        <w:rPr>
          <w:rFonts w:ascii="Times New Roman" w:eastAsia="Times New Roman" w:hAnsi="Times New Roman" w:cs="Times New Roman"/>
          <w:color w:val="A8A7A8"/>
          <w:spacing w:val="20"/>
          <w:w w:val="90"/>
          <w:sz w:val="19"/>
          <w:szCs w:val="19"/>
        </w:rPr>
        <w:t xml:space="preserve"> </w:t>
      </w:r>
      <w:r>
        <w:rPr>
          <w:rFonts w:ascii="Times New Roman" w:eastAsia="Times New Roman" w:hAnsi="Times New Roman" w:cs="Times New Roman"/>
          <w:color w:val="A8A7A8"/>
          <w:w w:val="90"/>
          <w:sz w:val="19"/>
          <w:szCs w:val="19"/>
        </w:rPr>
        <w:t>16</w:t>
      </w:r>
      <w:r>
        <w:rPr>
          <w:rFonts w:ascii="Times New Roman" w:eastAsia="Times New Roman" w:hAnsi="Times New Roman" w:cs="Times New Roman"/>
          <w:color w:val="A8A7A8"/>
          <w:spacing w:val="-4"/>
          <w:w w:val="90"/>
          <w:sz w:val="19"/>
          <w:szCs w:val="19"/>
        </w:rPr>
        <w:t xml:space="preserve"> </w:t>
      </w:r>
      <w:r>
        <w:rPr>
          <w:rFonts w:ascii="Times New Roman" w:eastAsia="Times New Roman" w:hAnsi="Times New Roman" w:cs="Times New Roman"/>
          <w:color w:val="A8A7A8"/>
          <w:w w:val="90"/>
          <w:sz w:val="19"/>
          <w:szCs w:val="19"/>
        </w:rPr>
        <w:t>20</w:t>
      </w:r>
      <w:r>
        <w:rPr>
          <w:rFonts w:ascii="Times New Roman" w:eastAsia="Times New Roman" w:hAnsi="Times New Roman" w:cs="Times New Roman"/>
          <w:color w:val="A8A7A8"/>
          <w:spacing w:val="9"/>
          <w:w w:val="90"/>
          <w:sz w:val="19"/>
          <w:szCs w:val="19"/>
        </w:rPr>
        <w:t xml:space="preserve"> </w:t>
      </w:r>
      <w:r>
        <w:rPr>
          <w:rFonts w:ascii="Times New Roman" w:eastAsia="Times New Roman" w:hAnsi="Times New Roman" w:cs="Times New Roman"/>
          <w:color w:val="999796"/>
          <w:w w:val="90"/>
          <w:sz w:val="19"/>
          <w:szCs w:val="19"/>
        </w:rPr>
        <w:t>24</w:t>
      </w:r>
      <w:r>
        <w:rPr>
          <w:rFonts w:ascii="Times New Roman" w:eastAsia="Times New Roman" w:hAnsi="Times New Roman" w:cs="Times New Roman"/>
          <w:color w:val="999796"/>
          <w:spacing w:val="25"/>
          <w:w w:val="90"/>
          <w:sz w:val="19"/>
          <w:szCs w:val="19"/>
        </w:rPr>
        <w:t xml:space="preserve"> </w:t>
      </w:r>
      <w:r>
        <w:rPr>
          <w:rFonts w:ascii="Times New Roman" w:eastAsia="Times New Roman" w:hAnsi="Times New Roman" w:cs="Times New Roman"/>
          <w:color w:val="A8A7A8"/>
          <w:w w:val="90"/>
          <w:sz w:val="19"/>
          <w:szCs w:val="19"/>
        </w:rPr>
        <w:t>28</w:t>
      </w:r>
    </w:p>
    <w:p w:rsidR="000B7B9A" w:rsidRDefault="000B7B9A" w:rsidP="000B7B9A">
      <w:pPr>
        <w:rPr>
          <w:rFonts w:ascii="Times New Roman" w:eastAsia="Times New Roman" w:hAnsi="Times New Roman" w:cs="Times New Roman"/>
          <w:sz w:val="19"/>
          <w:szCs w:val="19"/>
        </w:rPr>
        <w:sectPr w:rsidR="000B7B9A">
          <w:type w:val="continuous"/>
          <w:pgSz w:w="12240" w:h="15840"/>
          <w:pgMar w:top="1480" w:right="40" w:bottom="280" w:left="0" w:header="720" w:footer="720" w:gutter="0"/>
          <w:cols w:num="3" w:space="720" w:equalWidth="0">
            <w:col w:w="3496" w:space="40"/>
            <w:col w:w="2465" w:space="40"/>
            <w:col w:w="6159"/>
          </w:cols>
        </w:sectPr>
      </w:pPr>
    </w:p>
    <w:p w:rsidR="000B7B9A" w:rsidRDefault="00035F6E" w:rsidP="000B7B9A">
      <w:pPr>
        <w:spacing w:line="315" w:lineRule="exact"/>
        <w:ind w:left="-7035"/>
        <w:rPr>
          <w:rFonts w:ascii="宋体" w:eastAsia="宋体" w:hAnsi="宋体" w:cs="宋体"/>
          <w:sz w:val="24"/>
          <w:szCs w:val="24"/>
        </w:rPr>
      </w:pPr>
      <w:r w:rsidRPr="00035F6E">
        <w:rPr>
          <w:rFonts w:eastAsiaTheme="minorHAnsi"/>
        </w:rPr>
        <w:lastRenderedPageBreak/>
        <w:pict>
          <v:shape id="_x0000_s5053" type="#_x0000_t202" style="position:absolute;left:0;text-align:left;margin-left:328.65pt;margin-top:26.75pt;width:12.6pt;height:60.15pt;z-index:-251105280;mso-position-horizontal-relative:page" filled="f" stroked="f">
            <v:textbox style="layout-flow:vertical-ideographic" inset="0,0,0,0">
              <w:txbxContent>
                <w:p w:rsidR="000B7B9A" w:rsidRDefault="000B7B9A" w:rsidP="000B7B9A">
                  <w:pPr>
                    <w:spacing w:line="120" w:lineRule="auto"/>
                    <w:ind w:left="20"/>
                    <w:rPr>
                      <w:rFonts w:ascii="宋体" w:eastAsia="宋体" w:hAnsi="宋体" w:cs="宋体"/>
                      <w:sz w:val="17"/>
                      <w:szCs w:val="17"/>
                    </w:rPr>
                  </w:pPr>
                  <w:r>
                    <w:rPr>
                      <w:rFonts w:ascii="宋体" w:eastAsia="宋体" w:hAnsi="宋体" w:cs="宋体"/>
                      <w:color w:val="A8A7A8"/>
                      <w:spacing w:val="-15"/>
                      <w:position w:val="2"/>
                      <w:sz w:val="17"/>
                      <w:szCs w:val="17"/>
                    </w:rPr>
                    <w:t>%</w:t>
                  </w:r>
                  <w:r>
                    <w:rPr>
                      <w:rFonts w:ascii="宋体" w:eastAsia="宋体" w:hAnsi="宋体" w:cs="宋体"/>
                      <w:color w:val="A8A7A8"/>
                      <w:spacing w:val="-80"/>
                      <w:position w:val="1"/>
                      <w:sz w:val="17"/>
                      <w:szCs w:val="17"/>
                    </w:rPr>
                    <w:t>缸</w:t>
                  </w:r>
                  <w:r>
                    <w:rPr>
                      <w:rFonts w:ascii="宋体" w:eastAsia="宋体" w:hAnsi="宋体" w:cs="宋体"/>
                      <w:color w:val="A8A7A8"/>
                      <w:spacing w:val="-30"/>
                      <w:position w:val="-2"/>
                      <w:sz w:val="17"/>
                      <w:szCs w:val="17"/>
                    </w:rPr>
                    <w:t>，</w:t>
                  </w:r>
                  <w:r>
                    <w:rPr>
                      <w:rFonts w:ascii="宋体" w:eastAsia="宋体" w:hAnsi="宋体" w:cs="宋体"/>
                      <w:color w:val="A8A7A8"/>
                      <w:spacing w:val="-131"/>
                      <w:position w:val="1"/>
                      <w:sz w:val="17"/>
                      <w:szCs w:val="17"/>
                    </w:rPr>
                    <w:t>"</w:t>
                  </w:r>
                  <w:r>
                    <w:rPr>
                      <w:rFonts w:ascii="宋体" w:eastAsia="宋体" w:hAnsi="宋体" w:cs="宋体"/>
                      <w:color w:val="A8A7A8"/>
                      <w:spacing w:val="-81"/>
                      <w:position w:val="-2"/>
                      <w:sz w:val="17"/>
                      <w:szCs w:val="17"/>
                    </w:rPr>
                    <w:t>，</w:t>
                  </w:r>
                  <w:r>
                    <w:rPr>
                      <w:rFonts w:ascii="宋体" w:eastAsia="宋体" w:hAnsi="宋体" w:cs="宋体"/>
                      <w:color w:val="A8A7A8"/>
                      <w:spacing w:val="-53"/>
                      <w:position w:val="1"/>
                      <w:sz w:val="17"/>
                      <w:szCs w:val="17"/>
                    </w:rPr>
                    <w:t>缸</w:t>
                  </w:r>
                  <w:r>
                    <w:rPr>
                      <w:rFonts w:ascii="宋体" w:eastAsia="宋体" w:hAnsi="宋体" w:cs="宋体"/>
                      <w:color w:val="A8A7A8"/>
                      <w:spacing w:val="-108"/>
                      <w:position w:val="4"/>
                      <w:sz w:val="17"/>
                      <w:szCs w:val="17"/>
                    </w:rPr>
                    <w:t>'</w:t>
                  </w:r>
                  <w:r>
                    <w:rPr>
                      <w:rFonts w:ascii="宋体" w:eastAsia="宋体" w:hAnsi="宋体" w:cs="宋体"/>
                      <w:color w:val="A8A7A8"/>
                      <w:spacing w:val="-53"/>
                      <w:position w:val="1"/>
                      <w:sz w:val="17"/>
                      <w:szCs w:val="17"/>
                    </w:rPr>
                    <w:t>缸</w:t>
                  </w:r>
                  <w:r>
                    <w:rPr>
                      <w:rFonts w:ascii="宋体" w:eastAsia="宋体" w:hAnsi="宋体" w:cs="宋体"/>
                      <w:color w:val="A8A7A8"/>
                      <w:spacing w:val="-108"/>
                      <w:position w:val="4"/>
                      <w:sz w:val="17"/>
                      <w:szCs w:val="17"/>
                    </w:rPr>
                    <w:t>'</w:t>
                  </w:r>
                  <w:r>
                    <w:rPr>
                      <w:rFonts w:ascii="宋体" w:eastAsia="宋体" w:hAnsi="宋体" w:cs="宋体"/>
                      <w:color w:val="A8A7A8"/>
                      <w:spacing w:val="-53"/>
                      <w:sz w:val="17"/>
                      <w:szCs w:val="17"/>
                    </w:rPr>
                    <w:t>缸</w:t>
                  </w:r>
                  <w:r>
                    <w:rPr>
                      <w:rFonts w:ascii="宋体" w:eastAsia="宋体" w:hAnsi="宋体" w:cs="宋体"/>
                      <w:color w:val="A8A7A8"/>
                      <w:position w:val="4"/>
                      <w:sz w:val="17"/>
                      <w:szCs w:val="17"/>
                    </w:rPr>
                    <w:t>'</w:t>
                  </w:r>
                </w:p>
              </w:txbxContent>
            </v:textbox>
            <w10:wrap anchorx="page"/>
          </v:shape>
        </w:pict>
      </w:r>
      <w:r w:rsidRPr="00035F6E">
        <w:rPr>
          <w:rFonts w:eastAsiaTheme="minorHAnsi"/>
        </w:rPr>
        <w:pict>
          <v:shape id="_x0000_s5054" type="#_x0000_t202" style="position:absolute;left:0;text-align:left;margin-left:326.45pt;margin-top:26.65pt;width:6.35pt;height:56pt;z-index:-251104256;mso-position-horizontal-relative:page" filled="f" stroked="f">
            <v:textbox style="layout-flow:vertical-ideographic" inset="0,0,0,0">
              <w:txbxContent>
                <w:p w:rsidR="000B7B9A" w:rsidRDefault="000B7B9A" w:rsidP="000B7B9A">
                  <w:pPr>
                    <w:spacing w:line="84" w:lineRule="auto"/>
                    <w:ind w:left="20"/>
                    <w:rPr>
                      <w:rFonts w:ascii="宋体" w:eastAsia="宋体" w:hAnsi="宋体" w:cs="宋体"/>
                      <w:sz w:val="17"/>
                      <w:szCs w:val="17"/>
                    </w:rPr>
                  </w:pPr>
                  <w:r>
                    <w:rPr>
                      <w:rFonts w:ascii="宋体" w:eastAsia="宋体" w:hAnsi="宋体" w:cs="宋体"/>
                      <w:color w:val="999796"/>
                      <w:spacing w:val="12"/>
                      <w:sz w:val="17"/>
                      <w:szCs w:val="17"/>
                    </w:rPr>
                    <w:t>$</w:t>
                  </w:r>
                  <w:r>
                    <w:rPr>
                      <w:rFonts w:ascii="宋体" w:eastAsia="宋体" w:hAnsi="宋体" w:cs="宋体"/>
                      <w:color w:val="999796"/>
                      <w:spacing w:val="10"/>
                      <w:sz w:val="17"/>
                      <w:szCs w:val="17"/>
                    </w:rPr>
                    <w:t>8</w:t>
                  </w:r>
                  <w:r>
                    <w:rPr>
                      <w:rFonts w:ascii="宋体" w:eastAsia="宋体" w:hAnsi="宋体" w:cs="宋体"/>
                      <w:color w:val="999796"/>
                      <w:sz w:val="17"/>
                      <w:szCs w:val="17"/>
                    </w:rPr>
                    <w:t>1</w:t>
                  </w:r>
                  <w:r>
                    <w:rPr>
                      <w:rFonts w:ascii="宋体" w:eastAsia="宋体" w:hAnsi="宋体" w:cs="宋体"/>
                      <w:color w:val="999796"/>
                      <w:spacing w:val="-68"/>
                      <w:sz w:val="17"/>
                      <w:szCs w:val="17"/>
                    </w:rPr>
                    <w:t xml:space="preserve"> </w:t>
                  </w:r>
                  <w:r>
                    <w:rPr>
                      <w:rFonts w:ascii="宋体" w:eastAsia="宋体" w:hAnsi="宋体" w:cs="宋体"/>
                      <w:color w:val="999796"/>
                      <w:spacing w:val="1"/>
                      <w:sz w:val="17"/>
                      <w:szCs w:val="17"/>
                    </w:rPr>
                    <w:t>4</w:t>
                  </w:r>
                  <w:r>
                    <w:rPr>
                      <w:rFonts w:ascii="宋体" w:eastAsia="宋体" w:hAnsi="宋体" w:cs="宋体"/>
                      <w:color w:val="999796"/>
                      <w:sz w:val="17"/>
                      <w:szCs w:val="17"/>
                    </w:rPr>
                    <w:t>7</w:t>
                  </w:r>
                  <w:r>
                    <w:rPr>
                      <w:rFonts w:ascii="宋体" w:eastAsia="宋体" w:hAnsi="宋体" w:cs="宋体"/>
                      <w:color w:val="999796"/>
                      <w:spacing w:val="-67"/>
                      <w:sz w:val="17"/>
                      <w:szCs w:val="17"/>
                    </w:rPr>
                    <w:t xml:space="preserve"> </w:t>
                  </w:r>
                  <w:r>
                    <w:rPr>
                      <w:rFonts w:ascii="宋体" w:eastAsia="宋体" w:hAnsi="宋体" w:cs="宋体"/>
                      <w:color w:val="999796"/>
                      <w:sz w:val="17"/>
                      <w:szCs w:val="17"/>
                    </w:rPr>
                    <w:t>0</w:t>
                  </w:r>
                </w:p>
              </w:txbxContent>
            </v:textbox>
            <w10:wrap anchorx="page"/>
          </v:shape>
        </w:pict>
      </w:r>
      <w:r w:rsidRPr="00035F6E">
        <w:rPr>
          <w:rFonts w:eastAsiaTheme="minorHAnsi"/>
        </w:rPr>
        <w:pict>
          <v:shape id="_x0000_s5055" type="#_x0000_t202" style="position:absolute;left:0;text-align:left;margin-left:310.6pt;margin-top:26.75pt;width:20pt;height:46.95pt;z-index:-251103232;mso-position-horizontal-relative:page" filled="f" stroked="f">
            <v:textbox style="layout-flow:vertical-ideographic" inset="0,0,0,0">
              <w:txbxContent>
                <w:p w:rsidR="000B7B9A" w:rsidRDefault="000B7B9A" w:rsidP="000B7B9A">
                  <w:pPr>
                    <w:spacing w:line="108" w:lineRule="auto"/>
                    <w:ind w:left="20"/>
                    <w:rPr>
                      <w:rFonts w:ascii="宋体" w:eastAsia="宋体" w:hAnsi="宋体" w:cs="宋体"/>
                      <w:sz w:val="36"/>
                      <w:szCs w:val="36"/>
                    </w:rPr>
                  </w:pPr>
                  <w:r>
                    <w:rPr>
                      <w:rFonts w:ascii="宋体" w:eastAsia="宋体" w:hAnsi="宋体" w:cs="宋体"/>
                      <w:color w:val="A8A7A8"/>
                      <w:spacing w:val="10"/>
                      <w:position w:val="1"/>
                      <w:sz w:val="17"/>
                      <w:szCs w:val="17"/>
                    </w:rPr>
                    <w:t>32</w:t>
                  </w:r>
                  <w:r>
                    <w:rPr>
                      <w:rFonts w:ascii="宋体" w:eastAsia="宋体" w:hAnsi="宋体" w:cs="宋体"/>
                      <w:color w:val="A8A7A8"/>
                      <w:spacing w:val="7"/>
                      <w:sz w:val="17"/>
                      <w:szCs w:val="17"/>
                    </w:rPr>
                    <w:t>2</w:t>
                  </w:r>
                  <w:r>
                    <w:rPr>
                      <w:rFonts w:ascii="宋体" w:eastAsia="宋体" w:hAnsi="宋体" w:cs="宋体"/>
                      <w:color w:val="A8A7A8"/>
                      <w:position w:val="-9"/>
                      <w:sz w:val="36"/>
                      <w:szCs w:val="36"/>
                    </w:rPr>
                    <w:t>，</w:t>
                  </w:r>
                </w:p>
              </w:txbxContent>
            </v:textbox>
            <w10:wrap anchorx="page"/>
          </v:shape>
        </w:pict>
      </w:r>
      <w:r w:rsidR="000B7B9A">
        <w:rPr>
          <w:rFonts w:ascii="宋体" w:eastAsia="宋体" w:hAnsi="宋体" w:cs="宋体"/>
          <w:color w:val="716E6D"/>
          <w:spacing w:val="-8640"/>
          <w:w w:val="600"/>
          <w:sz w:val="24"/>
          <w:szCs w:val="24"/>
        </w:rPr>
        <w:t>…</w:t>
      </w:r>
      <w:r w:rsidR="000B7B9A">
        <w:rPr>
          <w:rFonts w:ascii="宋体" w:eastAsia="宋体" w:hAnsi="宋体" w:cs="宋体"/>
          <w:color w:val="2C2A2E"/>
          <w:spacing w:val="-2283"/>
          <w:w w:val="600"/>
          <w:sz w:val="24"/>
          <w:szCs w:val="24"/>
        </w:rPr>
        <w:t>'</w:t>
      </w:r>
      <w:r w:rsidR="000B7B9A">
        <w:rPr>
          <w:rFonts w:ascii="宋体" w:eastAsia="宋体" w:hAnsi="宋体" w:cs="宋体"/>
          <w:color w:val="464246"/>
          <w:w w:val="600"/>
          <w:sz w:val="24"/>
          <w:szCs w:val="24"/>
        </w:rPr>
        <w:t>…</w:t>
      </w:r>
    </w:p>
    <w:p w:rsidR="000B7B9A" w:rsidRDefault="000B7B9A" w:rsidP="000B7B9A">
      <w:pPr>
        <w:spacing w:line="222" w:lineRule="exact"/>
        <w:ind w:left="-7035"/>
        <w:rPr>
          <w:rFonts w:ascii="Times New Roman" w:eastAsia="Times New Roman" w:hAnsi="Times New Roman" w:cs="Times New Roman"/>
          <w:sz w:val="19"/>
          <w:szCs w:val="19"/>
        </w:rPr>
      </w:pPr>
      <w:r>
        <w:rPr>
          <w:w w:val="110"/>
        </w:rPr>
        <w:br w:type="column"/>
      </w:r>
      <w:r>
        <w:rPr>
          <w:rFonts w:ascii="宋体" w:eastAsia="宋体" w:hAnsi="宋体" w:cs="宋体"/>
          <w:color w:val="716E6D"/>
          <w:w w:val="110"/>
          <w:sz w:val="21"/>
          <w:szCs w:val="21"/>
        </w:rPr>
        <w:t>集</w:t>
      </w:r>
      <w:r>
        <w:rPr>
          <w:rFonts w:ascii="宋体" w:eastAsia="宋体" w:hAnsi="宋体" w:cs="宋体"/>
          <w:color w:val="716E6D"/>
          <w:spacing w:val="6"/>
          <w:w w:val="110"/>
          <w:sz w:val="21"/>
          <w:szCs w:val="21"/>
        </w:rPr>
        <w:t>群</w:t>
      </w:r>
      <w:r>
        <w:rPr>
          <w:rFonts w:ascii="Times New Roman" w:eastAsia="Times New Roman" w:hAnsi="Times New Roman" w:cs="Times New Roman"/>
          <w:color w:val="464246"/>
          <w:w w:val="110"/>
          <w:sz w:val="19"/>
          <w:szCs w:val="19"/>
        </w:rPr>
        <w:t>Nelwork</w:t>
      </w:r>
      <w:r>
        <w:rPr>
          <w:rFonts w:ascii="Times New Roman" w:eastAsia="Times New Roman" w:hAnsi="Times New Roman" w:cs="Times New Roman"/>
          <w:color w:val="464246"/>
          <w:spacing w:val="39"/>
          <w:w w:val="110"/>
          <w:sz w:val="19"/>
          <w:szCs w:val="19"/>
        </w:rPr>
        <w:t xml:space="preserve"> </w:t>
      </w:r>
      <w:r>
        <w:rPr>
          <w:rFonts w:ascii="Times New Roman" w:eastAsia="Times New Roman" w:hAnsi="Times New Roman" w:cs="Times New Roman"/>
          <w:color w:val="464246"/>
          <w:w w:val="110"/>
          <w:sz w:val="19"/>
          <w:szCs w:val="19"/>
        </w:rPr>
        <w:t>In</w:t>
      </w:r>
    </w:p>
    <w:p w:rsidR="000B7B9A" w:rsidRDefault="000B7B9A" w:rsidP="000B7B9A">
      <w:pPr>
        <w:spacing w:line="222" w:lineRule="exact"/>
        <w:rPr>
          <w:rFonts w:ascii="Times New Roman" w:eastAsia="Times New Roman" w:hAnsi="Times New Roman" w:cs="Times New Roman"/>
          <w:sz w:val="19"/>
          <w:szCs w:val="19"/>
        </w:rPr>
        <w:sectPr w:rsidR="000B7B9A">
          <w:type w:val="continuous"/>
          <w:pgSz w:w="12240" w:h="15840"/>
          <w:pgMar w:top="1480" w:right="40" w:bottom="280" w:left="0" w:header="720" w:footer="720" w:gutter="0"/>
          <w:cols w:num="2" w:space="720" w:equalWidth="0">
            <w:col w:w="8197" w:space="8288"/>
            <w:col w:w="-1"/>
          </w:cols>
        </w:sectPr>
      </w:pPr>
    </w:p>
    <w:p w:rsidR="000B7B9A" w:rsidRDefault="000B7B9A" w:rsidP="000B7B9A">
      <w:pPr>
        <w:spacing w:before="5" w:line="110" w:lineRule="exact"/>
        <w:rPr>
          <w:sz w:val="11"/>
          <w:szCs w:val="11"/>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ind w:left="1980"/>
        <w:rPr>
          <w:rFonts w:ascii="宋体" w:eastAsia="宋体" w:hAnsi="宋体" w:cs="宋体"/>
          <w:sz w:val="54"/>
          <w:szCs w:val="54"/>
        </w:rPr>
      </w:pPr>
      <w:r>
        <w:rPr>
          <w:rFonts w:eastAsiaTheme="minorHAnsi"/>
          <w:noProof/>
          <w:lang w:eastAsia="zh-CN"/>
        </w:rPr>
        <w:drawing>
          <wp:anchor distT="0" distB="0" distL="114300" distR="114300" simplePos="0" relativeHeight="252186624" behindDoc="1" locked="0" layoutInCell="1" allowOverlap="1">
            <wp:simplePos x="0" y="0"/>
            <wp:positionH relativeFrom="page">
              <wp:posOffset>4343400</wp:posOffset>
            </wp:positionH>
            <wp:positionV relativeFrom="paragraph">
              <wp:posOffset>-742950</wp:posOffset>
            </wp:positionV>
            <wp:extent cx="1047750" cy="628650"/>
            <wp:effectExtent l="19050" t="0" r="0" b="0"/>
            <wp:wrapNone/>
            <wp:docPr id="2974" name="Picture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pic:cNvPicPr>
                      <a:picLocks noChangeAspect="1" noChangeArrowheads="1"/>
                    </pic:cNvPicPr>
                  </pic:nvPicPr>
                  <pic:blipFill>
                    <a:blip r:embed="rId161"/>
                    <a:srcRect/>
                    <a:stretch>
                      <a:fillRect/>
                    </a:stretch>
                  </pic:blipFill>
                  <pic:spPr bwMode="auto">
                    <a:xfrm>
                      <a:off x="0" y="0"/>
                      <a:ext cx="1047750" cy="628650"/>
                    </a:xfrm>
                    <a:prstGeom prst="rect">
                      <a:avLst/>
                    </a:prstGeom>
                    <a:noFill/>
                  </pic:spPr>
                </pic:pic>
              </a:graphicData>
            </a:graphic>
          </wp:anchor>
        </w:drawing>
      </w:r>
      <w:r w:rsidR="00035F6E" w:rsidRPr="00035F6E">
        <w:rPr>
          <w:rFonts w:eastAsiaTheme="minorHAnsi"/>
        </w:rPr>
        <w:pict>
          <v:group id="_x0000_s5025" style="position:absolute;left:0;text-align:left;margin-left:96pt;margin-top:49.5pt;width:516pt;height:.1pt;z-index:-251126784;mso-position-horizontal-relative:page;mso-position-vertical-relative:text" coordorigin="1920,990" coordsize="10320,2">
            <v:shape id="_x0000_s5026" style="position:absolute;left:1920;top:990;width:10320;height:2" coordorigin="1920,990" coordsize="10320,0" path="m1920,990r10320,e" filled="f" strokecolor="#a0b4d0" strokeweight="1.5pt">
              <v:path arrowok="t"/>
            </v:shape>
            <w10:wrap anchorx="page"/>
          </v:group>
        </w:pict>
      </w:r>
      <w:r w:rsidR="00035F6E" w:rsidRPr="00035F6E">
        <w:rPr>
          <w:rFonts w:eastAsiaTheme="minorHAnsi"/>
        </w:rPr>
        <w:pict>
          <v:shape id="_x0000_s5050" type="#_x0000_t202" style="position:absolute;left:0;text-align:left;margin-left:363.2pt;margin-top:-10.6pt;width:6.5pt;height:11pt;z-index:-251108352;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8"/>
                      <w:szCs w:val="18"/>
                    </w:rPr>
                  </w:pPr>
                  <w:r>
                    <w:rPr>
                      <w:rFonts w:ascii="宋体" w:eastAsia="宋体" w:hAnsi="宋体" w:cs="宋体"/>
                      <w:color w:val="999796"/>
                      <w:sz w:val="18"/>
                      <w:szCs w:val="18"/>
                    </w:rPr>
                    <w:t>8</w:t>
                  </w:r>
                </w:p>
              </w:txbxContent>
            </v:textbox>
            <w10:wrap anchorx="page"/>
          </v:shape>
        </w:pict>
      </w:r>
      <w:r w:rsidR="00035F6E" w:rsidRPr="00035F6E">
        <w:rPr>
          <w:rFonts w:eastAsiaTheme="minorHAnsi"/>
        </w:rPr>
        <w:pict>
          <v:shape id="_x0000_s5051" type="#_x0000_t202" style="position:absolute;left:0;text-align:left;margin-left:351.6pt;margin-top:-9.55pt;width:5.5pt;height:9pt;z-index:-251107328;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4"/>
                      <w:szCs w:val="14"/>
                    </w:rPr>
                  </w:pPr>
                  <w:r>
                    <w:rPr>
                      <w:rFonts w:ascii="宋体" w:eastAsia="宋体" w:hAnsi="宋体" w:cs="宋体"/>
                      <w:color w:val="848384"/>
                      <w:sz w:val="14"/>
                      <w:szCs w:val="14"/>
                    </w:rPr>
                    <w:t>4</w:t>
                  </w:r>
                </w:p>
              </w:txbxContent>
            </v:textbox>
            <w10:wrap anchorx="page"/>
          </v:shape>
        </w:pict>
      </w:r>
      <w:r w:rsidR="00035F6E" w:rsidRPr="00035F6E">
        <w:rPr>
          <w:rFonts w:eastAsiaTheme="minorHAnsi"/>
        </w:rPr>
        <w:pict>
          <v:shape id="_x0000_s5052" type="#_x0000_t202" style="position:absolute;left:0;text-align:left;margin-left:340.9pt;margin-top:-10.45pt;width:6pt;height:10pt;z-index:-251106304;mso-position-horizontal-relative:page;mso-position-vertical-relative:text" filled="f" stroked="f">
            <v:textbox style="layout-flow:vertical-ideographic" inset="0,0,0,0">
              <w:txbxContent>
                <w:p w:rsidR="000B7B9A" w:rsidRDefault="000B7B9A" w:rsidP="000B7B9A">
                  <w:pPr>
                    <w:spacing w:line="84" w:lineRule="auto"/>
                    <w:ind w:left="20"/>
                    <w:rPr>
                      <w:rFonts w:ascii="宋体" w:eastAsia="宋体" w:hAnsi="宋体" w:cs="宋体"/>
                      <w:sz w:val="16"/>
                      <w:szCs w:val="16"/>
                    </w:rPr>
                  </w:pPr>
                  <w:r>
                    <w:rPr>
                      <w:rFonts w:ascii="宋体" w:eastAsia="宋体" w:hAnsi="宋体" w:cs="宋体"/>
                      <w:color w:val="999796"/>
                      <w:sz w:val="16"/>
                      <w:szCs w:val="16"/>
                    </w:rPr>
                    <w:t>0</w:t>
                  </w:r>
                </w:p>
              </w:txbxContent>
            </v:textbox>
            <w10:wrap anchorx="page"/>
          </v:shape>
        </w:pict>
      </w:r>
      <w:r>
        <w:rPr>
          <w:rFonts w:ascii="宋体" w:eastAsia="宋体" w:hAnsi="宋体" w:cs="宋体"/>
          <w:color w:val="DB8E6B"/>
          <w:spacing w:val="18"/>
          <w:w w:val="115"/>
          <w:sz w:val="41"/>
          <w:szCs w:val="41"/>
        </w:rPr>
        <w:t>幸</w:t>
      </w:r>
      <w:r>
        <w:rPr>
          <w:rFonts w:ascii="宋体" w:eastAsia="宋体" w:hAnsi="宋体" w:cs="宋体"/>
          <w:color w:val="151114"/>
          <w:w w:val="115"/>
          <w:sz w:val="41"/>
          <w:szCs w:val="41"/>
        </w:rPr>
        <w:t>&amp;</w:t>
      </w:r>
      <w:r>
        <w:rPr>
          <w:rFonts w:ascii="宋体" w:eastAsia="宋体" w:hAnsi="宋体" w:cs="宋体"/>
          <w:color w:val="151114"/>
          <w:spacing w:val="-28"/>
          <w:w w:val="115"/>
          <w:sz w:val="41"/>
          <w:szCs w:val="41"/>
        </w:rPr>
        <w:t>均</w:t>
      </w:r>
      <w:r>
        <w:rPr>
          <w:rFonts w:ascii="Arial" w:eastAsia="Arial" w:hAnsi="Arial" w:cs="Arial"/>
          <w:color w:val="151114"/>
          <w:spacing w:val="-96"/>
          <w:w w:val="115"/>
          <w:sz w:val="58"/>
          <w:szCs w:val="58"/>
        </w:rPr>
        <w:t>U</w:t>
      </w:r>
      <w:r>
        <w:rPr>
          <w:rFonts w:ascii="Arial" w:eastAsia="Arial" w:hAnsi="Arial" w:cs="Arial"/>
          <w:color w:val="532D1D"/>
          <w:spacing w:val="-80"/>
          <w:w w:val="115"/>
          <w:sz w:val="58"/>
          <w:szCs w:val="58"/>
        </w:rPr>
        <w:t>E</w:t>
      </w:r>
      <w:r>
        <w:rPr>
          <w:rFonts w:ascii="宋体" w:eastAsia="宋体" w:hAnsi="宋体" w:cs="宋体"/>
          <w:color w:val="A15633"/>
          <w:w w:val="115"/>
          <w:sz w:val="54"/>
          <w:szCs w:val="54"/>
        </w:rPr>
        <w:t>黯</w:t>
      </w:r>
    </w:p>
    <w:p w:rsidR="000B7B9A" w:rsidRDefault="000B7B9A" w:rsidP="000B7B9A">
      <w:pPr>
        <w:spacing w:line="280" w:lineRule="exact"/>
        <w:ind w:right="529"/>
        <w:jc w:val="center"/>
        <w:rPr>
          <w:rFonts w:ascii="宋体" w:eastAsia="宋体" w:hAnsi="宋体" w:cs="宋体"/>
          <w:sz w:val="28"/>
          <w:szCs w:val="28"/>
        </w:rPr>
      </w:pPr>
      <w:r>
        <w:rPr>
          <w:w w:val="55"/>
        </w:rPr>
        <w:br w:type="column"/>
      </w:r>
      <w:r>
        <w:rPr>
          <w:rFonts w:ascii="宋体" w:eastAsia="宋体" w:hAnsi="宋体" w:cs="宋体"/>
          <w:color w:val="C6C6C7"/>
          <w:w w:val="55"/>
          <w:sz w:val="28"/>
          <w:szCs w:val="28"/>
        </w:rPr>
        <w:lastRenderedPageBreak/>
        <w:t>.."‘"'</w:t>
      </w:r>
    </w:p>
    <w:p w:rsidR="000B7B9A" w:rsidRDefault="000B7B9A" w:rsidP="000B7B9A">
      <w:pPr>
        <w:spacing w:before="8" w:line="190" w:lineRule="exact"/>
        <w:rPr>
          <w:sz w:val="19"/>
          <w:szCs w:val="19"/>
        </w:rPr>
      </w:pPr>
      <w:r>
        <w:br w:type="column"/>
      </w:r>
    </w:p>
    <w:p w:rsidR="000B7B9A" w:rsidRDefault="000B7B9A" w:rsidP="000B7B9A">
      <w:pPr>
        <w:ind w:right="7"/>
        <w:jc w:val="right"/>
        <w:rPr>
          <w:rFonts w:ascii="宋体" w:eastAsia="宋体" w:hAnsi="宋体" w:cs="宋体"/>
          <w:sz w:val="13"/>
          <w:szCs w:val="13"/>
        </w:rPr>
      </w:pPr>
      <w:r>
        <w:rPr>
          <w:rFonts w:ascii="Times New Roman" w:eastAsia="Times New Roman" w:hAnsi="Times New Roman" w:cs="Times New Roman"/>
          <w:color w:val="A8A7A8"/>
          <w:w w:val="85"/>
          <w:sz w:val="19"/>
          <w:szCs w:val="19"/>
        </w:rPr>
        <w:t>1</w:t>
      </w:r>
      <w:r>
        <w:rPr>
          <w:rFonts w:ascii="Times New Roman" w:eastAsia="Times New Roman" w:hAnsi="Times New Roman" w:cs="Times New Roman"/>
          <w:color w:val="A8A7A8"/>
          <w:spacing w:val="6"/>
          <w:w w:val="85"/>
          <w:sz w:val="19"/>
          <w:szCs w:val="19"/>
        </w:rPr>
        <w:t>0</w:t>
      </w:r>
      <w:r>
        <w:rPr>
          <w:rFonts w:ascii="宋体" w:eastAsia="宋体" w:hAnsi="宋体" w:cs="宋体"/>
          <w:color w:val="A8A7A8"/>
          <w:w w:val="85"/>
          <w:sz w:val="13"/>
          <w:szCs w:val="13"/>
        </w:rPr>
        <w:t>l&lt;hI$</w:t>
      </w:r>
    </w:p>
    <w:p w:rsidR="000B7B9A" w:rsidRDefault="000B7B9A" w:rsidP="000B7B9A">
      <w:pPr>
        <w:spacing w:line="190" w:lineRule="exact"/>
        <w:jc w:val="right"/>
        <w:rPr>
          <w:rFonts w:ascii="宋体" w:eastAsia="宋体" w:hAnsi="宋体" w:cs="宋体"/>
          <w:sz w:val="13"/>
          <w:szCs w:val="13"/>
        </w:rPr>
      </w:pPr>
      <w:r>
        <w:rPr>
          <w:rFonts w:ascii="Courier New" w:eastAsia="Courier New" w:hAnsi="Courier New" w:cs="Courier New"/>
          <w:color w:val="999796"/>
          <w:spacing w:val="-19"/>
          <w:w w:val="115"/>
          <w:sz w:val="17"/>
          <w:szCs w:val="17"/>
        </w:rPr>
        <w:t>8</w:t>
      </w:r>
      <w:r>
        <w:rPr>
          <w:rFonts w:ascii="宋体" w:eastAsia="宋体" w:hAnsi="宋体" w:cs="宋体"/>
          <w:color w:val="999796"/>
          <w:w w:val="115"/>
          <w:sz w:val="13"/>
          <w:szCs w:val="13"/>
        </w:rPr>
        <w:t>1&lt;拙</w:t>
      </w:r>
    </w:p>
    <w:p w:rsidR="000B7B9A" w:rsidRDefault="000B7B9A" w:rsidP="000B7B9A">
      <w:pPr>
        <w:spacing w:line="179" w:lineRule="exact"/>
        <w:ind w:right="18"/>
        <w:jc w:val="right"/>
        <w:rPr>
          <w:rFonts w:ascii="Times New Roman" w:eastAsia="Times New Roman" w:hAnsi="Times New Roman" w:cs="Times New Roman"/>
          <w:sz w:val="16"/>
          <w:szCs w:val="16"/>
        </w:rPr>
      </w:pPr>
      <w:r>
        <w:rPr>
          <w:rFonts w:ascii="Times New Roman" w:eastAsia="Times New Roman" w:hAnsi="Times New Roman" w:cs="Times New Roman"/>
          <w:color w:val="A8A7A8"/>
          <w:spacing w:val="11"/>
          <w:w w:val="120"/>
          <w:sz w:val="16"/>
          <w:szCs w:val="16"/>
        </w:rPr>
        <w:t>6</w:t>
      </w:r>
      <w:r>
        <w:rPr>
          <w:rFonts w:ascii="Times New Roman" w:eastAsia="Times New Roman" w:hAnsi="Times New Roman" w:cs="Times New Roman"/>
          <w:color w:val="848384"/>
          <w:spacing w:val="-22"/>
          <w:w w:val="120"/>
          <w:sz w:val="16"/>
          <w:szCs w:val="16"/>
        </w:rPr>
        <w:t>K</w:t>
      </w:r>
      <w:r>
        <w:rPr>
          <w:rFonts w:ascii="Times New Roman" w:eastAsia="Times New Roman" w:hAnsi="Times New Roman" w:cs="Times New Roman"/>
          <w:color w:val="A8A7A8"/>
          <w:w w:val="120"/>
          <w:sz w:val="16"/>
          <w:szCs w:val="16"/>
        </w:rPr>
        <w:t>M</w:t>
      </w:r>
    </w:p>
    <w:p w:rsidR="000B7B9A" w:rsidRDefault="000B7B9A" w:rsidP="000B7B9A">
      <w:pPr>
        <w:spacing w:line="161" w:lineRule="exact"/>
        <w:ind w:right="3"/>
        <w:jc w:val="right"/>
        <w:rPr>
          <w:rFonts w:ascii="宋体" w:eastAsia="宋体" w:hAnsi="宋体" w:cs="宋体"/>
          <w:sz w:val="13"/>
          <w:szCs w:val="13"/>
        </w:rPr>
      </w:pPr>
      <w:r>
        <w:rPr>
          <w:rFonts w:ascii="Times New Roman" w:eastAsia="Times New Roman" w:hAnsi="Times New Roman" w:cs="Times New Roman"/>
          <w:color w:val="848384"/>
          <w:w w:val="125"/>
          <w:sz w:val="14"/>
          <w:szCs w:val="14"/>
        </w:rPr>
        <w:t>4</w:t>
      </w:r>
      <w:r>
        <w:rPr>
          <w:rFonts w:ascii="Times New Roman" w:eastAsia="Times New Roman" w:hAnsi="Times New Roman" w:cs="Times New Roman"/>
          <w:color w:val="848384"/>
          <w:spacing w:val="-17"/>
          <w:w w:val="125"/>
          <w:sz w:val="14"/>
          <w:szCs w:val="14"/>
        </w:rPr>
        <w:t xml:space="preserve"> </w:t>
      </w:r>
      <w:r>
        <w:rPr>
          <w:rFonts w:ascii="宋体" w:eastAsia="宋体" w:hAnsi="宋体" w:cs="宋体"/>
          <w:color w:val="848384"/>
          <w:spacing w:val="-30"/>
          <w:w w:val="125"/>
          <w:sz w:val="13"/>
          <w:szCs w:val="13"/>
        </w:rPr>
        <w:t>民</w:t>
      </w:r>
      <w:r>
        <w:rPr>
          <w:rFonts w:ascii="宋体" w:eastAsia="宋体" w:hAnsi="宋体" w:cs="宋体"/>
          <w:color w:val="A8A7A8"/>
          <w:w w:val="125"/>
          <w:sz w:val="13"/>
          <w:szCs w:val="13"/>
        </w:rPr>
        <w:t>抽</w:t>
      </w:r>
    </w:p>
    <w:p w:rsidR="000B7B9A" w:rsidRDefault="000B7B9A" w:rsidP="000B7B9A">
      <w:pPr>
        <w:spacing w:before="4"/>
        <w:ind w:right="18"/>
        <w:jc w:val="right"/>
        <w:rPr>
          <w:rFonts w:ascii="Times New Roman" w:eastAsia="Times New Roman" w:hAnsi="Times New Roman" w:cs="Times New Roman"/>
          <w:sz w:val="16"/>
          <w:szCs w:val="16"/>
        </w:rPr>
      </w:pPr>
      <w:r>
        <w:rPr>
          <w:rFonts w:ascii="Times New Roman" w:eastAsia="Times New Roman" w:hAnsi="Times New Roman" w:cs="Times New Roman"/>
          <w:color w:val="A8A7A8"/>
          <w:w w:val="115"/>
          <w:sz w:val="16"/>
          <w:szCs w:val="16"/>
        </w:rPr>
        <w:t>2</w:t>
      </w:r>
      <w:r>
        <w:rPr>
          <w:rFonts w:ascii="Times New Roman" w:eastAsia="Times New Roman" w:hAnsi="Times New Roman" w:cs="Times New Roman"/>
          <w:color w:val="A8A7A8"/>
          <w:spacing w:val="-21"/>
          <w:w w:val="115"/>
          <w:sz w:val="16"/>
          <w:szCs w:val="16"/>
        </w:rPr>
        <w:t xml:space="preserve"> </w:t>
      </w:r>
      <w:r>
        <w:rPr>
          <w:rFonts w:ascii="宋体" w:eastAsia="宋体" w:hAnsi="宋体" w:cs="宋体"/>
          <w:color w:val="848384"/>
          <w:spacing w:val="-25"/>
          <w:w w:val="115"/>
          <w:sz w:val="12"/>
          <w:szCs w:val="12"/>
        </w:rPr>
        <w:t>民</w:t>
      </w:r>
      <w:r>
        <w:rPr>
          <w:rFonts w:ascii="Times New Roman" w:eastAsia="Times New Roman" w:hAnsi="Times New Roman" w:cs="Times New Roman"/>
          <w:color w:val="A8A7A8"/>
          <w:w w:val="115"/>
          <w:sz w:val="16"/>
          <w:szCs w:val="16"/>
        </w:rPr>
        <w:t>M</w:t>
      </w:r>
    </w:p>
    <w:p w:rsidR="000B7B9A" w:rsidRDefault="00035F6E" w:rsidP="000B7B9A">
      <w:pPr>
        <w:spacing w:line="194" w:lineRule="exact"/>
        <w:ind w:right="17"/>
        <w:jc w:val="right"/>
        <w:rPr>
          <w:rFonts w:ascii="宋体" w:eastAsia="宋体" w:hAnsi="宋体" w:cs="宋体"/>
          <w:sz w:val="15"/>
          <w:szCs w:val="15"/>
        </w:rPr>
      </w:pPr>
      <w:r w:rsidRPr="00035F6E">
        <w:rPr>
          <w:rFonts w:eastAsiaTheme="minorHAnsi"/>
        </w:rPr>
        <w:pict>
          <v:shape id="_x0000_s5049" type="#_x0000_t202" style="position:absolute;left:0;text-align:left;margin-left:372.25pt;margin-top:3.95pt;width:54.45pt;height:15.5pt;z-index:-251109376;mso-position-horizontal-relative:page" filled="f" stroked="f">
            <v:textbox style="layout-flow:vertical-ideographic" inset="0,0,0,0">
              <w:txbxContent>
                <w:p w:rsidR="000B7B9A" w:rsidRDefault="000B7B9A" w:rsidP="000B7B9A">
                  <w:pPr>
                    <w:spacing w:line="84" w:lineRule="auto"/>
                    <w:ind w:left="98"/>
                    <w:rPr>
                      <w:rFonts w:ascii="宋体" w:eastAsia="宋体" w:hAnsi="宋体" w:cs="宋体"/>
                      <w:sz w:val="18"/>
                      <w:szCs w:val="18"/>
                    </w:rPr>
                  </w:pPr>
                  <w:r>
                    <w:rPr>
                      <w:rFonts w:ascii="宋体" w:eastAsia="宋体" w:hAnsi="宋体" w:cs="宋体"/>
                      <w:color w:val="999796"/>
                      <w:sz w:val="18"/>
                      <w:szCs w:val="18"/>
                    </w:rPr>
                    <w:t>8</w:t>
                  </w:r>
                </w:p>
                <w:p w:rsidR="000B7B9A" w:rsidRDefault="000B7B9A" w:rsidP="000B7B9A">
                  <w:pPr>
                    <w:spacing w:line="72" w:lineRule="auto"/>
                    <w:ind w:left="104"/>
                    <w:rPr>
                      <w:rFonts w:ascii="宋体" w:eastAsia="宋体" w:hAnsi="宋体" w:cs="宋体"/>
                      <w:sz w:val="17"/>
                      <w:szCs w:val="17"/>
                    </w:rPr>
                  </w:pPr>
                  <w:r>
                    <w:rPr>
                      <w:rFonts w:ascii="宋体" w:eastAsia="宋体" w:hAnsi="宋体" w:cs="宋体"/>
                      <w:color w:val="A8A7A8"/>
                      <w:sz w:val="17"/>
                      <w:szCs w:val="17"/>
                    </w:rPr>
                    <w:t>2</w:t>
                  </w:r>
                </w:p>
                <w:p w:rsidR="000B7B9A" w:rsidRDefault="000B7B9A" w:rsidP="000B7B9A">
                  <w:pPr>
                    <w:spacing w:line="168" w:lineRule="auto"/>
                    <w:ind w:left="70"/>
                    <w:jc w:val="center"/>
                    <w:rPr>
                      <w:rFonts w:ascii="宋体" w:eastAsia="宋体" w:hAnsi="宋体" w:cs="宋体"/>
                      <w:sz w:val="14"/>
                      <w:szCs w:val="14"/>
                    </w:rPr>
                  </w:pPr>
                  <w:r>
                    <w:rPr>
                      <w:rFonts w:ascii="宋体" w:eastAsia="宋体" w:hAnsi="宋体" w:cs="宋体"/>
                      <w:color w:val="848384"/>
                      <w:sz w:val="14"/>
                      <w:szCs w:val="14"/>
                    </w:rPr>
                    <w:t>4</w:t>
                  </w:r>
                </w:p>
                <w:p w:rsidR="000B7B9A" w:rsidRDefault="000B7B9A" w:rsidP="000B7B9A">
                  <w:pPr>
                    <w:spacing w:line="72" w:lineRule="auto"/>
                    <w:ind w:left="99"/>
                    <w:rPr>
                      <w:rFonts w:ascii="宋体" w:eastAsia="宋体" w:hAnsi="宋体" w:cs="宋体"/>
                      <w:sz w:val="18"/>
                      <w:szCs w:val="18"/>
                    </w:rPr>
                  </w:pPr>
                  <w:r>
                    <w:rPr>
                      <w:rFonts w:ascii="宋体" w:eastAsia="宋体" w:hAnsi="宋体" w:cs="宋体"/>
                      <w:color w:val="A8A7A8"/>
                      <w:sz w:val="18"/>
                      <w:szCs w:val="18"/>
                    </w:rPr>
                    <w:t>2</w:t>
                  </w:r>
                </w:p>
                <w:p w:rsidR="000B7B9A" w:rsidRDefault="000B7B9A" w:rsidP="000B7B9A">
                  <w:pPr>
                    <w:spacing w:before="25"/>
                    <w:ind w:left="74"/>
                    <w:jc w:val="center"/>
                    <w:rPr>
                      <w:rFonts w:ascii="宋体" w:eastAsia="宋体" w:hAnsi="宋体" w:cs="宋体"/>
                      <w:sz w:val="7"/>
                      <w:szCs w:val="7"/>
                    </w:rPr>
                  </w:pPr>
                  <w:r>
                    <w:rPr>
                      <w:rFonts w:ascii="宋体" w:eastAsia="宋体" w:hAnsi="宋体" w:cs="宋体"/>
                      <w:color w:val="A8A7A8"/>
                      <w:spacing w:val="-34"/>
                      <w:sz w:val="7"/>
                      <w:szCs w:val="7"/>
                    </w:rPr>
                    <w:t>A</w:t>
                  </w:r>
                  <w:r>
                    <w:rPr>
                      <w:rFonts w:ascii="宋体" w:eastAsia="宋体" w:hAnsi="宋体" w:cs="宋体"/>
                      <w:color w:val="A8A7A8"/>
                      <w:spacing w:val="-33"/>
                      <w:sz w:val="7"/>
                      <w:szCs w:val="7"/>
                    </w:rPr>
                    <w:t>M</w:t>
                  </w:r>
                  <w:r>
                    <w:rPr>
                      <w:rFonts w:ascii="宋体" w:eastAsia="宋体" w:hAnsi="宋体" w:cs="宋体"/>
                      <w:color w:val="A8A7A8"/>
                      <w:sz w:val="7"/>
                      <w:szCs w:val="7"/>
                    </w:rPr>
                    <w:t>V</w:t>
                  </w:r>
                </w:p>
                <w:p w:rsidR="000B7B9A" w:rsidRDefault="000B7B9A" w:rsidP="000B7B9A">
                  <w:pPr>
                    <w:spacing w:line="84" w:lineRule="auto"/>
                    <w:ind w:left="99"/>
                    <w:rPr>
                      <w:rFonts w:ascii="宋体" w:eastAsia="宋体" w:hAnsi="宋体" w:cs="宋体"/>
                      <w:sz w:val="18"/>
                      <w:szCs w:val="18"/>
                    </w:rPr>
                  </w:pPr>
                  <w:r>
                    <w:rPr>
                      <w:rFonts w:ascii="宋体" w:eastAsia="宋体" w:hAnsi="宋体" w:cs="宋体"/>
                      <w:color w:val="A8A7A8"/>
                      <w:sz w:val="18"/>
                      <w:szCs w:val="18"/>
                    </w:rPr>
                    <w:t>2</w:t>
                  </w:r>
                </w:p>
                <w:p w:rsidR="000B7B9A" w:rsidRDefault="000B7B9A" w:rsidP="000B7B9A">
                  <w:pPr>
                    <w:spacing w:line="84" w:lineRule="auto"/>
                    <w:jc w:val="center"/>
                    <w:rPr>
                      <w:rFonts w:ascii="宋体" w:eastAsia="宋体" w:hAnsi="宋体" w:cs="宋体"/>
                      <w:sz w:val="27"/>
                      <w:szCs w:val="27"/>
                    </w:rPr>
                  </w:pPr>
                  <w:r>
                    <w:rPr>
                      <w:rFonts w:ascii="宋体" w:eastAsia="宋体" w:hAnsi="宋体" w:cs="宋体"/>
                      <w:color w:val="A8A7A8"/>
                      <w:sz w:val="27"/>
                      <w:szCs w:val="27"/>
                    </w:rPr>
                    <w:t>e</w:t>
                  </w:r>
                </w:p>
                <w:p w:rsidR="000B7B9A" w:rsidRDefault="000B7B9A" w:rsidP="000B7B9A">
                  <w:pPr>
                    <w:spacing w:line="192" w:lineRule="auto"/>
                    <w:ind w:left="99"/>
                    <w:rPr>
                      <w:rFonts w:ascii="宋体" w:eastAsia="宋体" w:hAnsi="宋体" w:cs="宋体"/>
                      <w:sz w:val="18"/>
                      <w:szCs w:val="18"/>
                    </w:rPr>
                  </w:pPr>
                  <w:r>
                    <w:rPr>
                      <w:rFonts w:ascii="宋体" w:eastAsia="宋体" w:hAnsi="宋体" w:cs="宋体"/>
                      <w:color w:val="A8A7A8"/>
                      <w:sz w:val="18"/>
                      <w:szCs w:val="18"/>
                    </w:rPr>
                    <w:t>2</w:t>
                  </w:r>
                </w:p>
                <w:p w:rsidR="000B7B9A" w:rsidRDefault="000B7B9A" w:rsidP="000B7B9A">
                  <w:pPr>
                    <w:spacing w:line="96" w:lineRule="auto"/>
                    <w:ind w:left="119"/>
                    <w:rPr>
                      <w:rFonts w:ascii="宋体" w:eastAsia="宋体" w:hAnsi="宋体" w:cs="宋体"/>
                      <w:sz w:val="14"/>
                      <w:szCs w:val="14"/>
                    </w:rPr>
                  </w:pPr>
                  <w:r>
                    <w:rPr>
                      <w:rFonts w:ascii="宋体" w:eastAsia="宋体" w:hAnsi="宋体" w:cs="宋体"/>
                      <w:color w:val="A8A7A8"/>
                      <w:sz w:val="14"/>
                      <w:szCs w:val="14"/>
                    </w:rPr>
                    <w:t>3</w:t>
                  </w:r>
                </w:p>
              </w:txbxContent>
            </v:textbox>
            <w10:wrap anchorx="page"/>
          </v:shape>
        </w:pict>
      </w:r>
      <w:r w:rsidR="000B7B9A">
        <w:rPr>
          <w:rFonts w:ascii="Arial" w:eastAsia="Arial" w:hAnsi="Arial" w:cs="Arial"/>
          <w:color w:val="A8A7A8"/>
          <w:w w:val="90"/>
          <w:sz w:val="16"/>
          <w:szCs w:val="16"/>
        </w:rPr>
        <w:t>O</w:t>
      </w:r>
      <w:r w:rsidR="000B7B9A">
        <w:rPr>
          <w:rFonts w:ascii="Arial" w:eastAsia="Arial" w:hAnsi="Arial" w:cs="Arial"/>
          <w:color w:val="A8A7A8"/>
          <w:spacing w:val="-28"/>
          <w:w w:val="90"/>
          <w:sz w:val="16"/>
          <w:szCs w:val="16"/>
        </w:rPr>
        <w:t xml:space="preserve"> </w:t>
      </w:r>
      <w:r w:rsidR="000B7B9A">
        <w:rPr>
          <w:rFonts w:ascii="宋体" w:eastAsia="宋体" w:hAnsi="宋体" w:cs="宋体"/>
          <w:color w:val="A8A7A8"/>
          <w:w w:val="90"/>
          <w:sz w:val="15"/>
          <w:szCs w:val="15"/>
        </w:rPr>
        <w:t>KblS</w:t>
      </w:r>
    </w:p>
    <w:p w:rsidR="000B7B9A" w:rsidRDefault="000B7B9A" w:rsidP="000B7B9A">
      <w:pPr>
        <w:spacing w:line="200" w:lineRule="exact"/>
        <w:rPr>
          <w:sz w:val="20"/>
          <w:szCs w:val="20"/>
        </w:rPr>
      </w:pPr>
      <w:r>
        <w:br w:type="column"/>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7" w:line="240" w:lineRule="exact"/>
        <w:rPr>
          <w:sz w:val="24"/>
          <w:szCs w:val="24"/>
        </w:rPr>
      </w:pPr>
    </w:p>
    <w:p w:rsidR="000B7B9A" w:rsidRDefault="000B7B9A" w:rsidP="000B7B9A">
      <w:pPr>
        <w:ind w:left="-19"/>
        <w:rPr>
          <w:rFonts w:ascii="Times New Roman" w:eastAsia="Times New Roman" w:hAnsi="Times New Roman" w:cs="Times New Roman"/>
          <w:sz w:val="19"/>
          <w:szCs w:val="19"/>
        </w:rPr>
      </w:pPr>
      <w:r>
        <w:rPr>
          <w:rFonts w:eastAsiaTheme="minorHAnsi"/>
          <w:noProof/>
          <w:lang w:eastAsia="zh-CN"/>
        </w:rPr>
        <w:drawing>
          <wp:anchor distT="0" distB="0" distL="114300" distR="114300" simplePos="0" relativeHeight="252188672" behindDoc="1" locked="0" layoutInCell="1" allowOverlap="1">
            <wp:simplePos x="0" y="0"/>
            <wp:positionH relativeFrom="page">
              <wp:posOffset>6534150</wp:posOffset>
            </wp:positionH>
            <wp:positionV relativeFrom="paragraph">
              <wp:posOffset>-572135</wp:posOffset>
            </wp:positionV>
            <wp:extent cx="1047750" cy="628650"/>
            <wp:effectExtent l="19050" t="0" r="0" b="0"/>
            <wp:wrapNone/>
            <wp:docPr id="2976" name="Picture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6"/>
                    <pic:cNvPicPr>
                      <a:picLocks noChangeAspect="1" noChangeArrowheads="1"/>
                    </pic:cNvPicPr>
                  </pic:nvPicPr>
                  <pic:blipFill>
                    <a:blip r:embed="rId162"/>
                    <a:srcRect/>
                    <a:stretch>
                      <a:fillRect/>
                    </a:stretch>
                  </pic:blipFill>
                  <pic:spPr bwMode="auto">
                    <a:xfrm>
                      <a:off x="0" y="0"/>
                      <a:ext cx="1047750" cy="628650"/>
                    </a:xfrm>
                    <a:prstGeom prst="rect">
                      <a:avLst/>
                    </a:prstGeom>
                    <a:noFill/>
                  </pic:spPr>
                </pic:pic>
              </a:graphicData>
            </a:graphic>
          </wp:anchor>
        </w:drawing>
      </w:r>
      <w:r>
        <w:rPr>
          <w:rFonts w:ascii="Times New Roman" w:eastAsia="Times New Roman" w:hAnsi="Times New Roman" w:cs="Times New Roman"/>
          <w:color w:val="A8A7A8"/>
          <w:w w:val="85"/>
          <w:sz w:val="24"/>
          <w:szCs w:val="24"/>
        </w:rPr>
        <w:t xml:space="preserve">o </w:t>
      </w:r>
      <w:r>
        <w:rPr>
          <w:rFonts w:ascii="Times New Roman" w:eastAsia="Times New Roman" w:hAnsi="Times New Roman" w:cs="Times New Roman"/>
          <w:color w:val="A8A7A8"/>
          <w:spacing w:val="42"/>
          <w:w w:val="85"/>
          <w:sz w:val="24"/>
          <w:szCs w:val="24"/>
        </w:rPr>
        <w:t xml:space="preserve"> </w:t>
      </w:r>
      <w:r>
        <w:rPr>
          <w:rFonts w:ascii="Times New Roman" w:eastAsia="Times New Roman" w:hAnsi="Times New Roman" w:cs="Times New Roman"/>
          <w:color w:val="848384"/>
          <w:w w:val="85"/>
          <w:sz w:val="19"/>
          <w:szCs w:val="19"/>
        </w:rPr>
        <w:t xml:space="preserve">4  </w:t>
      </w:r>
      <w:r>
        <w:rPr>
          <w:rFonts w:ascii="Times New Roman" w:eastAsia="Times New Roman" w:hAnsi="Times New Roman" w:cs="Times New Roman"/>
          <w:color w:val="848384"/>
          <w:spacing w:val="24"/>
          <w:w w:val="85"/>
          <w:sz w:val="19"/>
          <w:szCs w:val="19"/>
        </w:rPr>
        <w:t xml:space="preserve"> </w:t>
      </w:r>
      <w:r>
        <w:rPr>
          <w:rFonts w:ascii="Times New Roman" w:eastAsia="Times New Roman" w:hAnsi="Times New Roman" w:cs="Times New Roman"/>
          <w:color w:val="999796"/>
          <w:w w:val="85"/>
          <w:sz w:val="19"/>
          <w:szCs w:val="19"/>
        </w:rPr>
        <w:t xml:space="preserve">8 </w:t>
      </w:r>
      <w:r>
        <w:rPr>
          <w:rFonts w:ascii="Times New Roman" w:eastAsia="Times New Roman" w:hAnsi="Times New Roman" w:cs="Times New Roman"/>
          <w:color w:val="999796"/>
          <w:spacing w:val="21"/>
          <w:w w:val="85"/>
          <w:sz w:val="19"/>
          <w:szCs w:val="19"/>
        </w:rPr>
        <w:t xml:space="preserve"> </w:t>
      </w:r>
      <w:r>
        <w:rPr>
          <w:rFonts w:ascii="Times New Roman" w:eastAsia="Times New Roman" w:hAnsi="Times New Roman" w:cs="Times New Roman"/>
          <w:color w:val="A8A7A8"/>
          <w:w w:val="85"/>
          <w:sz w:val="19"/>
          <w:szCs w:val="19"/>
        </w:rPr>
        <w:t>12</w:t>
      </w:r>
      <w:r>
        <w:rPr>
          <w:rFonts w:ascii="Times New Roman" w:eastAsia="Times New Roman" w:hAnsi="Times New Roman" w:cs="Times New Roman"/>
          <w:color w:val="A8A7A8"/>
          <w:spacing w:val="29"/>
          <w:w w:val="85"/>
          <w:sz w:val="19"/>
          <w:szCs w:val="19"/>
        </w:rPr>
        <w:t xml:space="preserve"> </w:t>
      </w:r>
      <w:r>
        <w:rPr>
          <w:rFonts w:ascii="Times New Roman" w:eastAsia="Times New Roman" w:hAnsi="Times New Roman" w:cs="Times New Roman"/>
          <w:color w:val="A8A7A8"/>
          <w:w w:val="85"/>
          <w:sz w:val="19"/>
          <w:szCs w:val="19"/>
        </w:rPr>
        <w:t>16</w:t>
      </w:r>
      <w:r>
        <w:rPr>
          <w:rFonts w:ascii="Times New Roman" w:eastAsia="Times New Roman" w:hAnsi="Times New Roman" w:cs="Times New Roman"/>
          <w:color w:val="A8A7A8"/>
          <w:spacing w:val="-1"/>
          <w:w w:val="85"/>
          <w:sz w:val="19"/>
          <w:szCs w:val="19"/>
        </w:rPr>
        <w:t xml:space="preserve"> </w:t>
      </w:r>
      <w:r>
        <w:rPr>
          <w:rFonts w:ascii="Times New Roman" w:eastAsia="Times New Roman" w:hAnsi="Times New Roman" w:cs="Times New Roman"/>
          <w:color w:val="A8A7A8"/>
          <w:w w:val="85"/>
          <w:sz w:val="19"/>
          <w:szCs w:val="19"/>
        </w:rPr>
        <w:t>20</w:t>
      </w:r>
      <w:r>
        <w:rPr>
          <w:rFonts w:ascii="Times New Roman" w:eastAsia="Times New Roman" w:hAnsi="Times New Roman" w:cs="Times New Roman"/>
          <w:color w:val="A8A7A8"/>
          <w:spacing w:val="14"/>
          <w:w w:val="85"/>
          <w:sz w:val="19"/>
          <w:szCs w:val="19"/>
        </w:rPr>
        <w:t xml:space="preserve"> </w:t>
      </w:r>
      <w:r>
        <w:rPr>
          <w:rFonts w:ascii="Times New Roman" w:eastAsia="Times New Roman" w:hAnsi="Times New Roman" w:cs="Times New Roman"/>
          <w:color w:val="A8A7A8"/>
          <w:spacing w:val="-9"/>
          <w:w w:val="85"/>
          <w:sz w:val="19"/>
          <w:szCs w:val="19"/>
        </w:rPr>
        <w:t>2</w:t>
      </w:r>
      <w:r>
        <w:rPr>
          <w:rFonts w:ascii="Times New Roman" w:eastAsia="Times New Roman" w:hAnsi="Times New Roman" w:cs="Times New Roman"/>
          <w:color w:val="848384"/>
          <w:w w:val="85"/>
          <w:sz w:val="19"/>
          <w:szCs w:val="19"/>
        </w:rPr>
        <w:t>4</w:t>
      </w:r>
      <w:r>
        <w:rPr>
          <w:rFonts w:ascii="Times New Roman" w:eastAsia="Times New Roman" w:hAnsi="Times New Roman" w:cs="Times New Roman"/>
          <w:color w:val="848384"/>
          <w:spacing w:val="29"/>
          <w:w w:val="85"/>
          <w:sz w:val="19"/>
          <w:szCs w:val="19"/>
        </w:rPr>
        <w:t xml:space="preserve"> </w:t>
      </w:r>
      <w:r>
        <w:rPr>
          <w:rFonts w:ascii="Times New Roman" w:eastAsia="Times New Roman" w:hAnsi="Times New Roman" w:cs="Times New Roman"/>
          <w:color w:val="A8A7A8"/>
          <w:w w:val="85"/>
          <w:sz w:val="19"/>
          <w:szCs w:val="19"/>
        </w:rPr>
        <w:t>28</w:t>
      </w:r>
    </w:p>
    <w:p w:rsidR="000B7B9A" w:rsidRDefault="000B7B9A" w:rsidP="000B7B9A">
      <w:pPr>
        <w:rPr>
          <w:rFonts w:ascii="Times New Roman" w:eastAsia="Times New Roman" w:hAnsi="Times New Roman" w:cs="Times New Roman"/>
          <w:sz w:val="19"/>
          <w:szCs w:val="19"/>
        </w:rPr>
        <w:sectPr w:rsidR="000B7B9A">
          <w:type w:val="continuous"/>
          <w:pgSz w:w="12240" w:h="15840"/>
          <w:pgMar w:top="1480" w:right="40" w:bottom="280" w:left="0" w:header="720" w:footer="720" w:gutter="0"/>
          <w:cols w:num="4" w:space="720" w:equalWidth="0">
            <w:col w:w="4550" w:space="40"/>
            <w:col w:w="3901" w:space="40"/>
            <w:col w:w="1724" w:space="40"/>
            <w:col w:w="1905"/>
          </w:cols>
        </w:sectPr>
      </w:pPr>
    </w:p>
    <w:p w:rsidR="000B7B9A" w:rsidRDefault="000B7B9A" w:rsidP="000B7B9A">
      <w:pPr>
        <w:spacing w:before="5" w:line="150" w:lineRule="exact"/>
        <w:rPr>
          <w:sz w:val="15"/>
          <w:szCs w:val="15"/>
        </w:rPr>
      </w:pPr>
    </w:p>
    <w:p w:rsidR="000B7B9A" w:rsidRDefault="000B7B9A" w:rsidP="000B7B9A">
      <w:pPr>
        <w:spacing w:line="200" w:lineRule="exact"/>
        <w:rPr>
          <w:sz w:val="20"/>
          <w:szCs w:val="20"/>
        </w:rPr>
      </w:pPr>
    </w:p>
    <w:p w:rsidR="000B7B9A" w:rsidRDefault="00035F6E" w:rsidP="000B7B9A">
      <w:pPr>
        <w:pStyle w:val="BodyText"/>
        <w:spacing w:before="5"/>
        <w:ind w:left="1920"/>
        <w:rPr>
          <w:rFonts w:ascii="宋体" w:eastAsia="宋体" w:hAnsi="宋体" w:cs="宋体"/>
        </w:rPr>
      </w:pPr>
      <w:r w:rsidRPr="00035F6E">
        <w:rPr>
          <w:rFonts w:ascii="Microsoft JhengHei" w:eastAsia="Microsoft JhengHei" w:hAnsi="Microsoft JhengHei"/>
        </w:rPr>
        <w:pict>
          <v:group id="_x0000_s5035" style="position:absolute;left:0;text-align:left;margin-left:93.65pt;margin-top:5pt;width:33.9pt;height:10.05pt;z-index:-251121664;mso-position-horizontal-relative:page" coordorigin="1873,100" coordsize="678,201">
            <v:shape id="_x0000_s5036" style="position:absolute;left:1873;top:100;width:678;height:201" coordorigin="1873,100" coordsize="678,201" path="m1873,100r679,l2552,301r-679,l1873,100xe" fillcolor="#2f73c6" stroked="f">
              <v:path arrowok="t"/>
            </v:shape>
            <w10:wrap anchorx="page"/>
          </v:group>
        </w:pict>
      </w:r>
      <w:r w:rsidRPr="00035F6E">
        <w:rPr>
          <w:rFonts w:ascii="Microsoft JhengHei" w:eastAsia="Microsoft JhengHei" w:hAnsi="Microsoft JhengHei"/>
        </w:rPr>
        <w:pict>
          <v:group id="_x0000_s5037" style="position:absolute;left:0;text-align:left;margin-left:152.65pt;margin-top:5pt;width:27.4pt;height:10.05pt;z-index:-251120640;mso-position-horizontal-relative:page" coordorigin="3053,100" coordsize="548,201">
            <v:shape id="_x0000_s5038" style="position:absolute;left:3053;top:100;width:548;height:201" coordorigin="3053,100" coordsize="548,201" path="m3053,100r548,l3601,301r-548,l3053,100xe" fillcolor="#2f73c6" stroked="f">
              <v:path arrowok="t"/>
            </v:shape>
            <w10:wrap anchorx="page"/>
          </v:group>
        </w:pict>
      </w:r>
      <w:r w:rsidR="000B7B9A">
        <w:rPr>
          <w:rFonts w:ascii="宋体" w:eastAsia="宋体" w:hAnsi="宋体" w:cs="宋体"/>
          <w:color w:val="A8C4DD"/>
          <w:w w:val="150"/>
        </w:rPr>
        <w:t xml:space="preserve">|主页 </w:t>
      </w:r>
      <w:r w:rsidR="000B7B9A">
        <w:rPr>
          <w:rFonts w:ascii="宋体" w:eastAsia="宋体" w:hAnsi="宋体" w:cs="宋体"/>
          <w:color w:val="9BC9F4"/>
          <w:w w:val="150"/>
        </w:rPr>
        <w:t>帮</w:t>
      </w:r>
      <w:r w:rsidR="000B7B9A">
        <w:rPr>
          <w:rFonts w:ascii="宋体" w:eastAsia="宋体" w:hAnsi="宋体" w:cs="宋体"/>
          <w:color w:val="9BC9F4"/>
          <w:spacing w:val="19"/>
          <w:w w:val="150"/>
        </w:rPr>
        <w:t>助</w:t>
      </w:r>
      <w:r w:rsidR="000B7B9A">
        <w:rPr>
          <w:rFonts w:ascii="宋体" w:eastAsia="宋体" w:hAnsi="宋体" w:cs="宋体"/>
          <w:color w:val="BFDEF3"/>
          <w:w w:val="150"/>
        </w:rPr>
        <w:t>，</w:t>
      </w:r>
    </w:p>
    <w:p w:rsidR="000B7B9A" w:rsidRDefault="000B7B9A" w:rsidP="000B7B9A">
      <w:pPr>
        <w:spacing w:before="5" w:line="130" w:lineRule="exact"/>
        <w:rPr>
          <w:sz w:val="13"/>
          <w:szCs w:val="13"/>
        </w:rPr>
      </w:pPr>
    </w:p>
    <w:p w:rsidR="000B7B9A" w:rsidRDefault="000B7B9A" w:rsidP="000B7B9A">
      <w:pPr>
        <w:ind w:left="2190"/>
        <w:rPr>
          <w:rFonts w:ascii="宋体" w:eastAsia="宋体" w:hAnsi="宋体" w:cs="宋体"/>
          <w:sz w:val="17"/>
          <w:szCs w:val="17"/>
        </w:rPr>
      </w:pPr>
      <w:r>
        <w:rPr>
          <w:rFonts w:ascii="宋体" w:eastAsia="宋体" w:hAnsi="宋体" w:cs="宋体"/>
          <w:color w:val="2C2A2E"/>
          <w:sz w:val="17"/>
          <w:szCs w:val="17"/>
        </w:rPr>
        <w:t>三</w:t>
      </w:r>
      <w:r>
        <w:rPr>
          <w:rFonts w:ascii="宋体" w:eastAsia="宋体" w:hAnsi="宋体" w:cs="宋体"/>
          <w:color w:val="2C2A2E"/>
          <w:spacing w:val="-46"/>
          <w:sz w:val="17"/>
          <w:szCs w:val="17"/>
        </w:rPr>
        <w:t xml:space="preserve"> </w:t>
      </w:r>
      <w:r>
        <w:rPr>
          <w:rFonts w:ascii="宋体" w:eastAsia="宋体" w:hAnsi="宋体" w:cs="宋体"/>
          <w:color w:val="848384"/>
          <w:sz w:val="17"/>
          <w:szCs w:val="17"/>
        </w:rPr>
        <w:t>状态</w:t>
      </w:r>
    </w:p>
    <w:p w:rsidR="000B7B9A" w:rsidRDefault="000B7B9A" w:rsidP="000B7B9A">
      <w:pPr>
        <w:spacing w:before="1" w:line="280" w:lineRule="exact"/>
        <w:rPr>
          <w:sz w:val="28"/>
          <w:szCs w:val="28"/>
        </w:rPr>
      </w:pPr>
    </w:p>
    <w:p w:rsidR="000B7B9A" w:rsidRDefault="000B7B9A" w:rsidP="000B7B9A">
      <w:pPr>
        <w:ind w:left="2190"/>
        <w:rPr>
          <w:rFonts w:ascii="Times New Roman" w:eastAsia="Times New Roman" w:hAnsi="Times New Roman" w:cs="Times New Roman"/>
          <w:sz w:val="19"/>
          <w:szCs w:val="19"/>
        </w:rPr>
      </w:pPr>
      <w:r>
        <w:rPr>
          <w:rFonts w:ascii="宋体" w:eastAsia="宋体" w:hAnsi="宋体" w:cs="宋体"/>
          <w:color w:val="464246"/>
          <w:w w:val="130"/>
          <w:sz w:val="21"/>
          <w:szCs w:val="21"/>
        </w:rPr>
        <w:t>集群:</w:t>
      </w:r>
      <w:r>
        <w:rPr>
          <w:rFonts w:ascii="宋体" w:eastAsia="宋体" w:hAnsi="宋体" w:cs="宋体"/>
          <w:color w:val="464246"/>
          <w:spacing w:val="-89"/>
          <w:w w:val="130"/>
          <w:sz w:val="21"/>
          <w:szCs w:val="21"/>
        </w:rPr>
        <w:t xml:space="preserve"> </w:t>
      </w:r>
      <w:r>
        <w:rPr>
          <w:rFonts w:ascii="Times New Roman" w:eastAsia="Times New Roman" w:hAnsi="Times New Roman" w:cs="Times New Roman"/>
          <w:color w:val="151114"/>
          <w:spacing w:val="14"/>
          <w:w w:val="155"/>
          <w:sz w:val="19"/>
          <w:szCs w:val="19"/>
        </w:rPr>
        <w:t>m</w:t>
      </w:r>
      <w:r>
        <w:rPr>
          <w:rFonts w:ascii="Times New Roman" w:eastAsia="Times New Roman" w:hAnsi="Times New Roman" w:cs="Times New Roman"/>
          <w:color w:val="2C2A2E"/>
          <w:w w:val="155"/>
          <w:sz w:val="19"/>
          <w:szCs w:val="19"/>
        </w:rPr>
        <w:t>yC</w:t>
      </w:r>
      <w:r>
        <w:rPr>
          <w:rFonts w:ascii="Times New Roman" w:eastAsia="Times New Roman" w:hAnsi="Times New Roman" w:cs="Times New Roman"/>
          <w:color w:val="2C2A2E"/>
          <w:spacing w:val="-64"/>
          <w:w w:val="155"/>
          <w:sz w:val="19"/>
          <w:szCs w:val="19"/>
        </w:rPr>
        <w:t xml:space="preserve"> </w:t>
      </w:r>
      <w:r>
        <w:rPr>
          <w:rFonts w:ascii="Times New Roman" w:eastAsia="Times New Roman" w:hAnsi="Times New Roman" w:cs="Times New Roman"/>
          <w:color w:val="000000"/>
          <w:w w:val="160"/>
          <w:sz w:val="19"/>
          <w:szCs w:val="19"/>
        </w:rPr>
        <w:t>l</w:t>
      </w:r>
      <w:r>
        <w:rPr>
          <w:rFonts w:ascii="Times New Roman" w:eastAsia="Times New Roman" w:hAnsi="Times New Roman" w:cs="Times New Roman"/>
          <w:color w:val="000000"/>
          <w:spacing w:val="9"/>
          <w:w w:val="160"/>
          <w:sz w:val="19"/>
          <w:szCs w:val="19"/>
        </w:rPr>
        <w:t>u</w:t>
      </w:r>
      <w:r>
        <w:rPr>
          <w:rFonts w:ascii="Times New Roman" w:eastAsia="Times New Roman" w:hAnsi="Times New Roman" w:cs="Times New Roman"/>
          <w:color w:val="2C2A2E"/>
          <w:spacing w:val="-14"/>
          <w:w w:val="160"/>
          <w:sz w:val="19"/>
          <w:szCs w:val="19"/>
        </w:rPr>
        <w:t>s</w:t>
      </w:r>
      <w:r>
        <w:rPr>
          <w:rFonts w:ascii="Times New Roman" w:eastAsia="Times New Roman" w:hAnsi="Times New Roman" w:cs="Times New Roman"/>
          <w:color w:val="151114"/>
          <w:w w:val="160"/>
          <w:sz w:val="19"/>
          <w:szCs w:val="19"/>
        </w:rPr>
        <w:t>te</w:t>
      </w:r>
      <w:r>
        <w:rPr>
          <w:rFonts w:ascii="Times New Roman" w:eastAsia="Times New Roman" w:hAnsi="Times New Roman" w:cs="Times New Roman"/>
          <w:color w:val="151114"/>
          <w:spacing w:val="-68"/>
          <w:w w:val="160"/>
          <w:sz w:val="19"/>
          <w:szCs w:val="19"/>
        </w:rPr>
        <w:t xml:space="preserve"> </w:t>
      </w:r>
      <w:r>
        <w:rPr>
          <w:rFonts w:ascii="Times New Roman" w:eastAsia="Times New Roman" w:hAnsi="Times New Roman" w:cs="Times New Roman"/>
          <w:color w:val="2C2A2E"/>
          <w:w w:val="155"/>
          <w:sz w:val="19"/>
          <w:szCs w:val="19"/>
        </w:rPr>
        <w:t>r</w:t>
      </w:r>
    </w:p>
    <w:p w:rsidR="000B7B9A" w:rsidRDefault="000B7B9A" w:rsidP="000B7B9A">
      <w:pPr>
        <w:spacing w:before="9" w:line="200" w:lineRule="exact"/>
        <w:rPr>
          <w:sz w:val="20"/>
          <w:szCs w:val="20"/>
        </w:rPr>
      </w:pPr>
    </w:p>
    <w:p w:rsidR="000B7B9A" w:rsidRDefault="000B7B9A" w:rsidP="000B7B9A">
      <w:pPr>
        <w:ind w:left="2370"/>
        <w:rPr>
          <w:rFonts w:ascii="宋体" w:eastAsia="宋体" w:hAnsi="宋体" w:cs="宋体"/>
          <w:sz w:val="15"/>
          <w:szCs w:val="15"/>
          <w:lang w:eastAsia="zh-CN"/>
        </w:rPr>
      </w:pPr>
      <w:r>
        <w:rPr>
          <w:rFonts w:ascii="宋体" w:eastAsia="宋体" w:hAnsi="宋体" w:cs="宋体"/>
          <w:color w:val="716E6D"/>
          <w:w w:val="120"/>
          <w:sz w:val="15"/>
          <w:szCs w:val="15"/>
          <w:lang w:eastAsia="zh-CN"/>
        </w:rPr>
        <w:t>撞撞撞作</w:t>
      </w:r>
      <w:r>
        <w:rPr>
          <w:rFonts w:ascii="宋体" w:eastAsia="宋体" w:hAnsi="宋体" w:cs="宋体"/>
          <w:color w:val="716E6D"/>
          <w:spacing w:val="-37"/>
          <w:w w:val="120"/>
          <w:sz w:val="15"/>
          <w:szCs w:val="15"/>
          <w:lang w:eastAsia="zh-CN"/>
        </w:rPr>
        <w:t xml:space="preserve"> </w:t>
      </w:r>
      <w:r>
        <w:rPr>
          <w:rFonts w:ascii="宋体" w:eastAsia="宋体" w:hAnsi="宋体" w:cs="宋体"/>
          <w:color w:val="464246"/>
          <w:spacing w:val="-9"/>
          <w:w w:val="140"/>
          <w:sz w:val="15"/>
          <w:szCs w:val="15"/>
          <w:lang w:eastAsia="zh-CN"/>
        </w:rPr>
        <w:t>，</w:t>
      </w:r>
      <w:r>
        <w:rPr>
          <w:rFonts w:ascii="Times New Roman" w:eastAsia="Times New Roman" w:hAnsi="Times New Roman" w:cs="Times New Roman"/>
          <w:color w:val="716E6D"/>
          <w:spacing w:val="-11"/>
          <w:w w:val="140"/>
          <w:sz w:val="21"/>
          <w:szCs w:val="21"/>
          <w:lang w:eastAsia="zh-CN"/>
        </w:rPr>
        <w:t>E</w:t>
      </w:r>
      <w:r>
        <w:rPr>
          <w:rFonts w:ascii="宋体" w:eastAsia="宋体" w:hAnsi="宋体" w:cs="宋体"/>
          <w:color w:val="716E6D"/>
          <w:spacing w:val="5"/>
          <w:w w:val="140"/>
          <w:sz w:val="15"/>
          <w:szCs w:val="15"/>
          <w:lang w:eastAsia="zh-CN"/>
        </w:rPr>
        <w:t>撞</w:t>
      </w:r>
      <w:r>
        <w:rPr>
          <w:rFonts w:ascii="Times New Roman" w:eastAsia="Times New Roman" w:hAnsi="Times New Roman" w:cs="Times New Roman"/>
          <w:color w:val="716E6D"/>
          <w:spacing w:val="8"/>
          <w:w w:val="140"/>
          <w:sz w:val="21"/>
          <w:szCs w:val="21"/>
          <w:lang w:eastAsia="zh-CN"/>
        </w:rPr>
        <w:t>E</w:t>
      </w:r>
      <w:r>
        <w:rPr>
          <w:rFonts w:ascii="宋体" w:eastAsia="宋体" w:hAnsi="宋体" w:cs="宋体"/>
          <w:color w:val="716E6D"/>
          <w:w w:val="140"/>
          <w:sz w:val="15"/>
          <w:szCs w:val="15"/>
          <w:lang w:eastAsia="zh-CN"/>
        </w:rPr>
        <w:t>踊悻</w:t>
      </w:r>
      <w:r>
        <w:rPr>
          <w:rFonts w:ascii="宋体" w:eastAsia="宋体" w:hAnsi="宋体" w:cs="宋体"/>
          <w:color w:val="716E6D"/>
          <w:spacing w:val="-25"/>
          <w:w w:val="140"/>
          <w:sz w:val="15"/>
          <w:szCs w:val="15"/>
          <w:lang w:eastAsia="zh-CN"/>
        </w:rPr>
        <w:t xml:space="preserve"> </w:t>
      </w:r>
      <w:r>
        <w:rPr>
          <w:rFonts w:ascii="宋体" w:eastAsia="宋体" w:hAnsi="宋体" w:cs="宋体"/>
          <w:color w:val="464246"/>
          <w:spacing w:val="-32"/>
          <w:w w:val="140"/>
          <w:sz w:val="15"/>
          <w:szCs w:val="15"/>
          <w:lang w:eastAsia="zh-CN"/>
        </w:rPr>
        <w:t>，</w:t>
      </w:r>
      <w:r>
        <w:rPr>
          <w:rFonts w:ascii="宋体" w:eastAsia="宋体" w:hAnsi="宋体" w:cs="宋体"/>
          <w:color w:val="5B565A"/>
          <w:spacing w:val="-68"/>
          <w:w w:val="140"/>
          <w:sz w:val="15"/>
          <w:szCs w:val="15"/>
          <w:lang w:eastAsia="zh-CN"/>
        </w:rPr>
        <w:t>目</w:t>
      </w:r>
      <w:r>
        <w:rPr>
          <w:rFonts w:ascii="宋体" w:eastAsia="宋体" w:hAnsi="宋体" w:cs="宋体"/>
          <w:color w:val="848384"/>
          <w:w w:val="140"/>
          <w:sz w:val="15"/>
          <w:szCs w:val="15"/>
          <w:lang w:eastAsia="zh-CN"/>
        </w:rPr>
        <w:t>琴加主辑</w:t>
      </w:r>
    </w:p>
    <w:p w:rsidR="000B7B9A" w:rsidRDefault="000B7B9A" w:rsidP="000B7B9A">
      <w:pPr>
        <w:spacing w:before="1" w:line="190" w:lineRule="exact"/>
        <w:rPr>
          <w:sz w:val="19"/>
          <w:szCs w:val="19"/>
          <w:lang w:eastAsia="zh-CN"/>
        </w:rPr>
      </w:pPr>
    </w:p>
    <w:p w:rsidR="000B7B9A" w:rsidRDefault="000B7B9A" w:rsidP="000B7B9A">
      <w:pPr>
        <w:spacing w:line="190" w:lineRule="exact"/>
        <w:rPr>
          <w:sz w:val="19"/>
          <w:szCs w:val="19"/>
          <w:lang w:eastAsia="zh-CN"/>
        </w:rPr>
        <w:sectPr w:rsidR="000B7B9A">
          <w:type w:val="continuous"/>
          <w:pgSz w:w="12240" w:h="15840"/>
          <w:pgMar w:top="1480" w:right="40" w:bottom="280" w:left="0" w:header="720" w:footer="720" w:gutter="0"/>
          <w:cols w:space="720"/>
        </w:sectPr>
      </w:pPr>
    </w:p>
    <w:p w:rsidR="000B7B9A" w:rsidRDefault="00035F6E" w:rsidP="000B7B9A">
      <w:pPr>
        <w:tabs>
          <w:tab w:val="left" w:pos="3404"/>
          <w:tab w:val="left" w:pos="4574"/>
          <w:tab w:val="left" w:pos="5714"/>
          <w:tab w:val="left" w:pos="6884"/>
          <w:tab w:val="left" w:pos="8039"/>
        </w:tabs>
        <w:spacing w:line="316" w:lineRule="exact"/>
        <w:ind w:left="2775"/>
        <w:rPr>
          <w:rFonts w:ascii="宋体" w:eastAsia="宋体" w:hAnsi="宋体" w:cs="宋体"/>
          <w:sz w:val="17"/>
          <w:szCs w:val="17"/>
          <w:lang w:eastAsia="zh-CN"/>
        </w:rPr>
      </w:pPr>
      <w:r w:rsidRPr="00035F6E">
        <w:rPr>
          <w:rFonts w:eastAsiaTheme="minorHAnsi"/>
        </w:rPr>
        <w:lastRenderedPageBreak/>
        <w:pict>
          <v:shape id="_x0000_s5039" type="#_x0000_t202" style="position:absolute;left:0;text-align:left;margin-left:324.75pt;margin-top:8.7pt;width:5.3pt;height:25pt;z-index:-251119616;mso-position-horizontal-relative:page" filled="f" stroked="f">
            <v:textbox inset="0,0,0,0">
              <w:txbxContent>
                <w:p w:rsidR="000B7B9A" w:rsidRDefault="000B7B9A" w:rsidP="000B7B9A">
                  <w:pPr>
                    <w:spacing w:line="500" w:lineRule="exact"/>
                    <w:rPr>
                      <w:rFonts w:ascii="宋体" w:eastAsia="宋体" w:hAnsi="宋体" w:cs="宋体"/>
                      <w:sz w:val="50"/>
                      <w:szCs w:val="50"/>
                    </w:rPr>
                  </w:pPr>
                  <w:r>
                    <w:rPr>
                      <w:rFonts w:ascii="宋体" w:eastAsia="宋体" w:hAnsi="宋体" w:cs="宋体"/>
                      <w:color w:val="848384"/>
                      <w:spacing w:val="-368"/>
                      <w:w w:val="95"/>
                      <w:sz w:val="50"/>
                      <w:szCs w:val="50"/>
                    </w:rPr>
                    <w:t>。</w:t>
                  </w:r>
                </w:p>
              </w:txbxContent>
            </v:textbox>
            <w10:wrap anchorx="page"/>
          </v:shape>
        </w:pict>
      </w:r>
      <w:r w:rsidR="000B7B9A">
        <w:rPr>
          <w:rFonts w:ascii="宋体" w:eastAsia="宋体" w:hAnsi="宋体" w:cs="宋体"/>
          <w:color w:val="848384"/>
          <w:w w:val="90"/>
          <w:sz w:val="17"/>
          <w:szCs w:val="17"/>
          <w:lang w:eastAsia="zh-CN"/>
        </w:rPr>
        <w:t>状态</w:t>
      </w:r>
      <w:r w:rsidR="000B7B9A">
        <w:rPr>
          <w:rFonts w:ascii="宋体" w:eastAsia="宋体" w:hAnsi="宋体" w:cs="宋体"/>
          <w:color w:val="848384"/>
          <w:w w:val="90"/>
          <w:sz w:val="17"/>
          <w:szCs w:val="17"/>
          <w:lang w:eastAsia="zh-CN"/>
        </w:rPr>
        <w:tab/>
      </w:r>
      <w:r w:rsidR="000B7B9A">
        <w:rPr>
          <w:rFonts w:ascii="宋体" w:eastAsia="宋体" w:hAnsi="宋体" w:cs="宋体"/>
          <w:color w:val="999796"/>
          <w:w w:val="90"/>
          <w:sz w:val="19"/>
          <w:szCs w:val="19"/>
          <w:lang w:eastAsia="zh-CN"/>
        </w:rPr>
        <w:t>主饥</w:t>
      </w:r>
      <w:r w:rsidR="000B7B9A">
        <w:rPr>
          <w:rFonts w:ascii="宋体" w:eastAsia="宋体" w:hAnsi="宋体" w:cs="宋体"/>
          <w:color w:val="999796"/>
          <w:w w:val="90"/>
          <w:sz w:val="19"/>
          <w:szCs w:val="19"/>
          <w:lang w:eastAsia="zh-CN"/>
        </w:rPr>
        <w:tab/>
      </w:r>
      <w:r w:rsidR="000B7B9A">
        <w:rPr>
          <w:rFonts w:ascii="Courier New" w:eastAsia="Courier New" w:hAnsi="Courier New" w:cs="Courier New"/>
          <w:color w:val="848384"/>
          <w:w w:val="90"/>
          <w:position w:val="1"/>
          <w:sz w:val="21"/>
          <w:szCs w:val="21"/>
          <w:lang w:eastAsia="zh-CN"/>
        </w:rPr>
        <w:t>IP</w:t>
      </w:r>
      <w:r w:rsidR="000B7B9A">
        <w:rPr>
          <w:rFonts w:ascii="Courier New" w:eastAsia="Courier New" w:hAnsi="Courier New" w:cs="Courier New"/>
          <w:color w:val="848384"/>
          <w:w w:val="90"/>
          <w:position w:val="1"/>
          <w:sz w:val="21"/>
          <w:szCs w:val="21"/>
          <w:lang w:eastAsia="zh-CN"/>
        </w:rPr>
        <w:tab/>
      </w:r>
      <w:r w:rsidR="000B7B9A">
        <w:rPr>
          <w:rFonts w:ascii="宋体" w:eastAsia="宋体" w:hAnsi="宋体" w:cs="宋体"/>
          <w:color w:val="999796"/>
          <w:w w:val="90"/>
          <w:sz w:val="18"/>
          <w:szCs w:val="18"/>
          <w:lang w:eastAsia="zh-CN"/>
        </w:rPr>
        <w:t>安童在践经</w:t>
      </w:r>
      <w:r w:rsidR="000B7B9A">
        <w:rPr>
          <w:rFonts w:ascii="宋体" w:eastAsia="宋体" w:hAnsi="宋体" w:cs="宋体"/>
          <w:color w:val="999796"/>
          <w:w w:val="90"/>
          <w:sz w:val="18"/>
          <w:szCs w:val="18"/>
          <w:lang w:eastAsia="zh-CN"/>
        </w:rPr>
        <w:tab/>
      </w:r>
      <w:r w:rsidR="000B7B9A">
        <w:rPr>
          <w:rFonts w:ascii="Times New Roman" w:eastAsia="Times New Roman" w:hAnsi="Times New Roman" w:cs="Times New Roman"/>
          <w:color w:val="848384"/>
          <w:w w:val="120"/>
          <w:position w:val="1"/>
          <w:sz w:val="19"/>
          <w:szCs w:val="19"/>
          <w:lang w:eastAsia="zh-CN"/>
        </w:rPr>
        <w:t>O</w:t>
      </w:r>
      <w:r w:rsidR="000B7B9A">
        <w:rPr>
          <w:rFonts w:ascii="Times New Roman" w:eastAsia="Times New Roman" w:hAnsi="Times New Roman" w:cs="Times New Roman"/>
          <w:color w:val="848384"/>
          <w:spacing w:val="-27"/>
          <w:w w:val="120"/>
          <w:position w:val="1"/>
          <w:sz w:val="19"/>
          <w:szCs w:val="19"/>
          <w:lang w:eastAsia="zh-CN"/>
        </w:rPr>
        <w:t>M</w:t>
      </w:r>
      <w:r w:rsidR="000B7B9A">
        <w:rPr>
          <w:rFonts w:ascii="宋体" w:eastAsia="宋体" w:hAnsi="宋体" w:cs="宋体"/>
          <w:color w:val="848384"/>
          <w:w w:val="120"/>
          <w:position w:val="1"/>
          <w:sz w:val="16"/>
          <w:szCs w:val="16"/>
          <w:lang w:eastAsia="zh-CN"/>
        </w:rPr>
        <w:t>本</w:t>
      </w:r>
      <w:r w:rsidR="000B7B9A">
        <w:rPr>
          <w:rFonts w:ascii="宋体" w:eastAsia="宋体" w:hAnsi="宋体" w:cs="宋体"/>
          <w:color w:val="848384"/>
          <w:w w:val="120"/>
          <w:position w:val="1"/>
          <w:sz w:val="16"/>
          <w:szCs w:val="16"/>
          <w:lang w:eastAsia="zh-CN"/>
        </w:rPr>
        <w:tab/>
      </w:r>
      <w:r w:rsidR="000B7B9A">
        <w:rPr>
          <w:rFonts w:ascii="宋体" w:eastAsia="宋体" w:hAnsi="宋体" w:cs="宋体"/>
          <w:color w:val="848384"/>
          <w:w w:val="85"/>
          <w:lang w:eastAsia="zh-CN"/>
        </w:rPr>
        <w:t>11:</w:t>
      </w:r>
      <w:r w:rsidR="000B7B9A">
        <w:rPr>
          <w:rFonts w:ascii="宋体" w:eastAsia="宋体" w:hAnsi="宋体" w:cs="宋体"/>
          <w:color w:val="848384"/>
          <w:spacing w:val="-50"/>
          <w:w w:val="85"/>
          <w:lang w:eastAsia="zh-CN"/>
        </w:rPr>
        <w:t>1</w:t>
      </w:r>
      <w:r w:rsidR="000B7B9A">
        <w:rPr>
          <w:rFonts w:ascii="Times New Roman" w:eastAsia="Times New Roman" w:hAnsi="Times New Roman" w:cs="Times New Roman"/>
          <w:color w:val="848384"/>
          <w:spacing w:val="-47"/>
          <w:w w:val="85"/>
          <w:sz w:val="23"/>
          <w:szCs w:val="23"/>
          <w:lang w:eastAsia="zh-CN"/>
        </w:rPr>
        <w:t>1</w:t>
      </w:r>
      <w:r w:rsidR="000B7B9A">
        <w:rPr>
          <w:rFonts w:ascii="宋体" w:eastAsia="宋体" w:hAnsi="宋体" w:cs="宋体"/>
          <w:color w:val="848384"/>
          <w:w w:val="85"/>
          <w:sz w:val="17"/>
          <w:szCs w:val="17"/>
          <w:lang w:eastAsia="zh-CN"/>
        </w:rPr>
        <w:t>端口</w:t>
      </w:r>
    </w:p>
    <w:p w:rsidR="000B7B9A" w:rsidRDefault="000B7B9A" w:rsidP="000B7B9A">
      <w:pPr>
        <w:tabs>
          <w:tab w:val="left" w:pos="3404"/>
          <w:tab w:val="left" w:pos="4589"/>
          <w:tab w:val="left" w:pos="5714"/>
          <w:tab w:val="left" w:pos="8054"/>
        </w:tabs>
        <w:spacing w:line="324" w:lineRule="exact"/>
        <w:ind w:left="2775"/>
        <w:rPr>
          <w:rFonts w:ascii="Times New Roman" w:eastAsia="Times New Roman" w:hAnsi="Times New Roman" w:cs="Times New Roman"/>
          <w:sz w:val="19"/>
          <w:szCs w:val="19"/>
        </w:rPr>
      </w:pPr>
      <w:r>
        <w:rPr>
          <w:rFonts w:ascii="宋体" w:eastAsia="宋体" w:hAnsi="宋体" w:cs="宋体"/>
          <w:color w:val="31AA1A"/>
          <w:w w:val="70"/>
          <w:position w:val="3"/>
          <w:sz w:val="33"/>
          <w:szCs w:val="33"/>
        </w:rPr>
        <w:t>、，</w:t>
      </w:r>
      <w:r>
        <w:rPr>
          <w:rFonts w:ascii="宋体" w:eastAsia="宋体" w:hAnsi="宋体" w:cs="宋体"/>
          <w:color w:val="31AA1A"/>
          <w:w w:val="70"/>
          <w:position w:val="3"/>
          <w:sz w:val="33"/>
          <w:szCs w:val="33"/>
        </w:rPr>
        <w:tab/>
      </w:r>
      <w:r>
        <w:rPr>
          <w:rFonts w:ascii="Times New Roman" w:eastAsia="Times New Roman" w:hAnsi="Times New Roman" w:cs="Times New Roman"/>
          <w:color w:val="999796"/>
          <w:w w:val="120"/>
          <w:position w:val="1"/>
          <w:sz w:val="19"/>
          <w:szCs w:val="19"/>
        </w:rPr>
        <w:t>ubun</w:t>
      </w:r>
      <w:r>
        <w:rPr>
          <w:rFonts w:ascii="Times New Roman" w:eastAsia="Times New Roman" w:hAnsi="Times New Roman" w:cs="Times New Roman"/>
          <w:color w:val="999796"/>
          <w:spacing w:val="-43"/>
          <w:w w:val="120"/>
          <w:position w:val="1"/>
          <w:sz w:val="19"/>
          <w:szCs w:val="19"/>
        </w:rPr>
        <w:t xml:space="preserve"> </w:t>
      </w:r>
      <w:r>
        <w:rPr>
          <w:rFonts w:ascii="Times New Roman" w:eastAsia="Times New Roman" w:hAnsi="Times New Roman" w:cs="Times New Roman"/>
          <w:color w:val="716E6D"/>
          <w:w w:val="120"/>
          <w:position w:val="1"/>
          <w:sz w:val="19"/>
          <w:szCs w:val="19"/>
        </w:rPr>
        <w:t>tu-tes</w:t>
      </w:r>
      <w:r>
        <w:rPr>
          <w:rFonts w:ascii="Times New Roman" w:eastAsia="Times New Roman" w:hAnsi="Times New Roman" w:cs="Times New Roman"/>
          <w:color w:val="716E6D"/>
          <w:w w:val="120"/>
          <w:position w:val="1"/>
          <w:sz w:val="19"/>
          <w:szCs w:val="19"/>
        </w:rPr>
        <w:tab/>
        <w:t>192.</w:t>
      </w:r>
      <w:r>
        <w:rPr>
          <w:rFonts w:ascii="Times New Roman" w:eastAsia="Times New Roman" w:hAnsi="Times New Roman" w:cs="Times New Roman"/>
          <w:color w:val="716E6D"/>
          <w:spacing w:val="-32"/>
          <w:w w:val="120"/>
          <w:position w:val="1"/>
          <w:sz w:val="19"/>
          <w:szCs w:val="19"/>
        </w:rPr>
        <w:t>1</w:t>
      </w:r>
      <w:r>
        <w:rPr>
          <w:rFonts w:ascii="宋体" w:eastAsia="宋体" w:hAnsi="宋体" w:cs="宋体"/>
          <w:color w:val="716E6D"/>
          <w:w w:val="120"/>
          <w:position w:val="1"/>
          <w:sz w:val="19"/>
          <w:szCs w:val="19"/>
        </w:rPr>
        <w:t>&amp;</w:t>
      </w:r>
      <w:r>
        <w:rPr>
          <w:rFonts w:ascii="宋体" w:eastAsia="宋体" w:hAnsi="宋体" w:cs="宋体"/>
          <w:color w:val="716E6D"/>
          <w:spacing w:val="-14"/>
          <w:w w:val="120"/>
          <w:position w:val="1"/>
          <w:sz w:val="19"/>
          <w:szCs w:val="19"/>
        </w:rPr>
        <w:t>8</w:t>
      </w:r>
      <w:r>
        <w:rPr>
          <w:rFonts w:ascii="Times New Roman" w:eastAsia="Times New Roman" w:hAnsi="Times New Roman" w:cs="Times New Roman"/>
          <w:color w:val="716E6D"/>
          <w:w w:val="120"/>
          <w:position w:val="1"/>
          <w:sz w:val="19"/>
          <w:szCs w:val="19"/>
        </w:rPr>
        <w:t>.1</w:t>
      </w:r>
      <w:r>
        <w:rPr>
          <w:rFonts w:ascii="Times New Roman" w:eastAsia="Times New Roman" w:hAnsi="Times New Roman" w:cs="Times New Roman"/>
          <w:color w:val="716E6D"/>
          <w:w w:val="120"/>
          <w:position w:val="1"/>
          <w:sz w:val="19"/>
          <w:szCs w:val="19"/>
        </w:rPr>
        <w:tab/>
      </w:r>
      <w:r>
        <w:rPr>
          <w:rFonts w:ascii="宋体" w:eastAsia="宋体" w:hAnsi="宋体" w:cs="宋体"/>
          <w:color w:val="A8A7A8"/>
          <w:spacing w:val="-41"/>
          <w:w w:val="120"/>
          <w:sz w:val="16"/>
          <w:szCs w:val="16"/>
        </w:rPr>
        <w:t>/</w:t>
      </w:r>
      <w:r>
        <w:rPr>
          <w:rFonts w:ascii="宋体" w:eastAsia="宋体" w:hAnsi="宋体" w:cs="宋体"/>
          <w:color w:val="848384"/>
          <w:spacing w:val="-44"/>
          <w:w w:val="120"/>
          <w:sz w:val="16"/>
          <w:szCs w:val="16"/>
        </w:rPr>
        <w:t>叩</w:t>
      </w:r>
      <w:r>
        <w:rPr>
          <w:rFonts w:ascii="Times New Roman" w:eastAsia="Times New Roman" w:hAnsi="Times New Roman" w:cs="Times New Roman"/>
          <w:i/>
          <w:color w:val="848384"/>
          <w:spacing w:val="-5"/>
          <w:w w:val="120"/>
          <w:sz w:val="21"/>
          <w:szCs w:val="21"/>
        </w:rPr>
        <w:t>t</w:t>
      </w:r>
      <w:r>
        <w:rPr>
          <w:rFonts w:ascii="Times New Roman" w:eastAsia="Times New Roman" w:hAnsi="Times New Roman" w:cs="Times New Roman"/>
          <w:i/>
          <w:color w:val="A8A7A8"/>
          <w:spacing w:val="19"/>
          <w:w w:val="120"/>
          <w:sz w:val="21"/>
          <w:szCs w:val="21"/>
        </w:rPr>
        <w:t>/</w:t>
      </w:r>
      <w:r>
        <w:rPr>
          <w:rFonts w:ascii="宋体" w:eastAsia="宋体" w:hAnsi="宋体" w:cs="宋体"/>
          <w:color w:val="848384"/>
          <w:w w:val="120"/>
          <w:sz w:val="16"/>
          <w:szCs w:val="16"/>
        </w:rPr>
        <w:t>5</w:t>
      </w:r>
      <w:r>
        <w:rPr>
          <w:rFonts w:ascii="宋体" w:eastAsia="宋体" w:hAnsi="宋体" w:cs="宋体"/>
          <w:color w:val="848384"/>
          <w:spacing w:val="-45"/>
          <w:w w:val="120"/>
          <w:sz w:val="16"/>
          <w:szCs w:val="16"/>
        </w:rPr>
        <w:t>&gt;</w:t>
      </w:r>
      <w:r>
        <w:rPr>
          <w:rFonts w:ascii="宋体" w:eastAsia="宋体" w:hAnsi="宋体" w:cs="宋体"/>
          <w:color w:val="848384"/>
          <w:spacing w:val="-30"/>
          <w:w w:val="120"/>
          <w:sz w:val="14"/>
          <w:szCs w:val="14"/>
        </w:rPr>
        <w:t>明</w:t>
      </w:r>
      <w:r>
        <w:rPr>
          <w:rFonts w:ascii="Times New Roman" w:eastAsia="Times New Roman" w:hAnsi="Times New Roman" w:cs="Times New Roman"/>
          <w:color w:val="848384"/>
          <w:w w:val="120"/>
          <w:sz w:val="19"/>
          <w:szCs w:val="19"/>
        </w:rPr>
        <w:t>υ</w:t>
      </w:r>
      <w:r>
        <w:rPr>
          <w:rFonts w:ascii="Times New Roman" w:eastAsia="Times New Roman" w:hAnsi="Times New Roman" w:cs="Times New Roman"/>
          <w:color w:val="848384"/>
          <w:spacing w:val="46"/>
          <w:w w:val="120"/>
          <w:sz w:val="19"/>
          <w:szCs w:val="19"/>
        </w:rPr>
        <w:t xml:space="preserve"> </w:t>
      </w:r>
      <w:r>
        <w:rPr>
          <w:rFonts w:ascii="Arial" w:eastAsia="Arial" w:hAnsi="Arial" w:cs="Arial"/>
          <w:color w:val="848384"/>
          <w:w w:val="195"/>
          <w:sz w:val="15"/>
          <w:szCs w:val="15"/>
        </w:rPr>
        <w:t>i</w:t>
      </w:r>
      <w:r>
        <w:rPr>
          <w:rFonts w:ascii="Arial" w:eastAsia="Arial" w:hAnsi="Arial" w:cs="Arial"/>
          <w:color w:val="848384"/>
          <w:w w:val="195"/>
          <w:sz w:val="15"/>
          <w:szCs w:val="15"/>
        </w:rPr>
        <w:tab/>
      </w:r>
      <w:r>
        <w:rPr>
          <w:rFonts w:ascii="Times New Roman" w:eastAsia="Times New Roman" w:hAnsi="Times New Roman" w:cs="Times New Roman"/>
          <w:color w:val="716E6D"/>
          <w:w w:val="120"/>
          <w:position w:val="1"/>
          <w:sz w:val="19"/>
          <w:szCs w:val="19"/>
        </w:rPr>
        <w:t>11790</w:t>
      </w:r>
    </w:p>
    <w:p w:rsidR="00606508" w:rsidRDefault="00035F6E">
      <w:pPr>
        <w:numPr>
          <w:ilvl w:val="1"/>
          <w:numId w:val="49"/>
        </w:numPr>
        <w:tabs>
          <w:tab w:val="left" w:pos="4574"/>
          <w:tab w:val="left" w:pos="5729"/>
        </w:tabs>
        <w:spacing w:line="187" w:lineRule="exact"/>
        <w:ind w:left="4575"/>
        <w:rPr>
          <w:rFonts w:ascii="Times New Roman" w:eastAsia="Times New Roman" w:hAnsi="Times New Roman" w:cs="Times New Roman"/>
          <w:sz w:val="19"/>
          <w:szCs w:val="19"/>
        </w:rPr>
      </w:pPr>
      <w:r w:rsidRPr="00035F6E">
        <w:rPr>
          <w:rFonts w:eastAsiaTheme="minorHAnsi"/>
        </w:rPr>
        <w:pict>
          <v:shape id="_x0000_s5040" type="#_x0000_t202" style="position:absolute;left:0;text-align:left;margin-left:324.75pt;margin-top:3.7pt;width:5.3pt;height:25pt;z-index:-251118592;mso-position-horizontal-relative:page" filled="f" stroked="f">
            <v:textbox inset="0,0,0,0">
              <w:txbxContent>
                <w:p w:rsidR="000B7B9A" w:rsidRDefault="000B7B9A" w:rsidP="000B7B9A">
                  <w:pPr>
                    <w:spacing w:line="500" w:lineRule="exact"/>
                    <w:rPr>
                      <w:rFonts w:ascii="宋体" w:eastAsia="宋体" w:hAnsi="宋体" w:cs="宋体"/>
                      <w:sz w:val="50"/>
                      <w:szCs w:val="50"/>
                    </w:rPr>
                  </w:pPr>
                  <w:r>
                    <w:rPr>
                      <w:rFonts w:ascii="宋体" w:eastAsia="宋体" w:hAnsi="宋体" w:cs="宋体"/>
                      <w:color w:val="716E6D"/>
                      <w:spacing w:val="-368"/>
                      <w:w w:val="95"/>
                      <w:sz w:val="50"/>
                      <w:szCs w:val="50"/>
                    </w:rPr>
                    <w:t>。</w:t>
                  </w:r>
                </w:p>
              </w:txbxContent>
            </v:textbox>
            <w10:wrap anchorx="page"/>
          </v:shape>
        </w:pict>
      </w:r>
      <w:r w:rsidR="000B7B9A">
        <w:rPr>
          <w:rFonts w:ascii="Times New Roman" w:eastAsia="Times New Roman" w:hAnsi="Times New Roman" w:cs="Times New Roman"/>
          <w:color w:val="716E6D"/>
          <w:w w:val="110"/>
          <w:sz w:val="19"/>
          <w:szCs w:val="19"/>
        </w:rPr>
        <w:t>215</w:t>
      </w:r>
      <w:r w:rsidR="000B7B9A">
        <w:rPr>
          <w:rFonts w:ascii="Times New Roman" w:eastAsia="Times New Roman" w:hAnsi="Times New Roman" w:cs="Times New Roman"/>
          <w:color w:val="716E6D"/>
          <w:w w:val="110"/>
          <w:sz w:val="19"/>
          <w:szCs w:val="19"/>
        </w:rPr>
        <w:tab/>
      </w:r>
      <w:r w:rsidR="000B7B9A">
        <w:rPr>
          <w:rFonts w:ascii="Times New Roman" w:eastAsia="Times New Roman" w:hAnsi="Times New Roman" w:cs="Times New Roman"/>
          <w:color w:val="848384"/>
          <w:w w:val="110"/>
          <w:sz w:val="19"/>
          <w:szCs w:val="19"/>
        </w:rPr>
        <w:t>ðdbl</w:t>
      </w:r>
    </w:p>
    <w:p w:rsidR="000B7B9A" w:rsidRDefault="000B7B9A" w:rsidP="000B7B9A">
      <w:pPr>
        <w:tabs>
          <w:tab w:val="left" w:pos="3404"/>
          <w:tab w:val="left" w:pos="4589"/>
          <w:tab w:val="left" w:pos="5714"/>
          <w:tab w:val="left" w:pos="8054"/>
        </w:tabs>
        <w:spacing w:line="353" w:lineRule="exact"/>
        <w:ind w:left="2775"/>
        <w:rPr>
          <w:rFonts w:ascii="Times New Roman" w:eastAsia="Times New Roman" w:hAnsi="Times New Roman" w:cs="Times New Roman"/>
          <w:sz w:val="19"/>
          <w:szCs w:val="19"/>
        </w:rPr>
      </w:pPr>
      <w:r>
        <w:rPr>
          <w:rFonts w:ascii="宋体" w:eastAsia="宋体" w:hAnsi="宋体" w:cs="宋体"/>
          <w:color w:val="31AA1A"/>
          <w:w w:val="75"/>
          <w:position w:val="4"/>
          <w:sz w:val="33"/>
          <w:szCs w:val="33"/>
        </w:rPr>
        <w:t>、，</w:t>
      </w:r>
      <w:r>
        <w:rPr>
          <w:rFonts w:ascii="宋体" w:eastAsia="宋体" w:hAnsi="宋体" w:cs="宋体"/>
          <w:color w:val="31AA1A"/>
          <w:w w:val="75"/>
          <w:position w:val="4"/>
          <w:sz w:val="33"/>
          <w:szCs w:val="33"/>
        </w:rPr>
        <w:tab/>
      </w:r>
      <w:r>
        <w:rPr>
          <w:rFonts w:ascii="Times New Roman" w:eastAsia="Times New Roman" w:hAnsi="Times New Roman" w:cs="Times New Roman"/>
          <w:color w:val="999796"/>
          <w:position w:val="1"/>
          <w:sz w:val="19"/>
          <w:szCs w:val="19"/>
        </w:rPr>
        <w:t>ubu</w:t>
      </w:r>
      <w:r>
        <w:rPr>
          <w:rFonts w:ascii="Times New Roman" w:eastAsia="Times New Roman" w:hAnsi="Times New Roman" w:cs="Times New Roman"/>
          <w:color w:val="999796"/>
          <w:spacing w:val="-23"/>
          <w:position w:val="1"/>
          <w:sz w:val="19"/>
          <w:szCs w:val="19"/>
        </w:rPr>
        <w:t xml:space="preserve"> </w:t>
      </w:r>
      <w:r>
        <w:rPr>
          <w:rFonts w:ascii="Times New Roman" w:eastAsia="Times New Roman" w:hAnsi="Times New Roman" w:cs="Times New Roman"/>
          <w:color w:val="716E6D"/>
          <w:position w:val="1"/>
          <w:sz w:val="19"/>
          <w:szCs w:val="19"/>
        </w:rPr>
        <w:t>ntu-tes</w:t>
      </w:r>
      <w:r>
        <w:rPr>
          <w:rFonts w:ascii="Times New Roman" w:eastAsia="Times New Roman" w:hAnsi="Times New Roman" w:cs="Times New Roman"/>
          <w:color w:val="716E6D"/>
          <w:position w:val="1"/>
          <w:sz w:val="19"/>
          <w:szCs w:val="19"/>
        </w:rPr>
        <w:tab/>
        <w:t>192.</w:t>
      </w:r>
      <w:r>
        <w:rPr>
          <w:rFonts w:ascii="Times New Roman" w:eastAsia="Times New Roman" w:hAnsi="Times New Roman" w:cs="Times New Roman"/>
          <w:color w:val="716E6D"/>
          <w:spacing w:val="-26"/>
          <w:position w:val="1"/>
          <w:sz w:val="19"/>
          <w:szCs w:val="19"/>
        </w:rPr>
        <w:t>1</w:t>
      </w:r>
      <w:r>
        <w:rPr>
          <w:rFonts w:ascii="宋体" w:eastAsia="宋体" w:hAnsi="宋体" w:cs="宋体"/>
          <w:color w:val="716E6D"/>
          <w:position w:val="1"/>
          <w:sz w:val="19"/>
          <w:szCs w:val="19"/>
        </w:rPr>
        <w:t>&amp;8.1.</w:t>
      </w:r>
      <w:r>
        <w:rPr>
          <w:rFonts w:ascii="宋体" w:eastAsia="宋体" w:hAnsi="宋体" w:cs="宋体"/>
          <w:color w:val="716E6D"/>
          <w:position w:val="1"/>
          <w:sz w:val="19"/>
          <w:szCs w:val="19"/>
        </w:rPr>
        <w:tab/>
      </w:r>
      <w:r>
        <w:rPr>
          <w:rFonts w:ascii="宋体" w:eastAsia="宋体" w:hAnsi="宋体" w:cs="宋体"/>
          <w:color w:val="999796"/>
          <w:sz w:val="16"/>
          <w:szCs w:val="16"/>
        </w:rPr>
        <w:t>/</w:t>
      </w:r>
      <w:r>
        <w:rPr>
          <w:rFonts w:ascii="宋体" w:eastAsia="宋体" w:hAnsi="宋体" w:cs="宋体"/>
          <w:color w:val="999796"/>
          <w:spacing w:val="-19"/>
          <w:sz w:val="16"/>
          <w:szCs w:val="16"/>
        </w:rPr>
        <w:t>叩</w:t>
      </w:r>
      <w:r>
        <w:rPr>
          <w:rFonts w:ascii="Times New Roman" w:eastAsia="Times New Roman" w:hAnsi="Times New Roman" w:cs="Times New Roman"/>
          <w:i/>
          <w:color w:val="999796"/>
          <w:sz w:val="21"/>
          <w:szCs w:val="21"/>
        </w:rPr>
        <w:t>t</w:t>
      </w:r>
      <w:r>
        <w:rPr>
          <w:rFonts w:ascii="Times New Roman" w:eastAsia="Times New Roman" w:hAnsi="Times New Roman" w:cs="Times New Roman"/>
          <w:i/>
          <w:color w:val="999796"/>
          <w:spacing w:val="1"/>
          <w:sz w:val="21"/>
          <w:szCs w:val="21"/>
        </w:rPr>
        <w:t>/</w:t>
      </w:r>
      <w:r>
        <w:rPr>
          <w:rFonts w:ascii="宋体" w:eastAsia="宋体" w:hAnsi="宋体" w:cs="宋体"/>
          <w:color w:val="999796"/>
          <w:sz w:val="16"/>
          <w:szCs w:val="16"/>
        </w:rPr>
        <w:t>5</w:t>
      </w:r>
      <w:r>
        <w:rPr>
          <w:rFonts w:ascii="宋体" w:eastAsia="宋体" w:hAnsi="宋体" w:cs="宋体"/>
          <w:color w:val="999796"/>
          <w:spacing w:val="-37"/>
          <w:sz w:val="16"/>
          <w:szCs w:val="16"/>
        </w:rPr>
        <w:t>&gt;</w:t>
      </w:r>
      <w:r>
        <w:rPr>
          <w:rFonts w:ascii="宋体" w:eastAsia="宋体" w:hAnsi="宋体" w:cs="宋体"/>
          <w:color w:val="999796"/>
          <w:spacing w:val="-25"/>
          <w:sz w:val="14"/>
          <w:szCs w:val="14"/>
        </w:rPr>
        <w:t>明</w:t>
      </w:r>
      <w:r>
        <w:rPr>
          <w:rFonts w:ascii="Times New Roman" w:eastAsia="Times New Roman" w:hAnsi="Times New Roman" w:cs="Times New Roman"/>
          <w:color w:val="716E6D"/>
          <w:sz w:val="19"/>
          <w:szCs w:val="19"/>
        </w:rPr>
        <w:t xml:space="preserve">υ </w:t>
      </w:r>
      <w:r>
        <w:rPr>
          <w:rFonts w:ascii="Times New Roman" w:eastAsia="Times New Roman" w:hAnsi="Times New Roman" w:cs="Times New Roman"/>
          <w:color w:val="716E6D"/>
          <w:spacing w:val="12"/>
          <w:sz w:val="19"/>
          <w:szCs w:val="19"/>
        </w:rPr>
        <w:t xml:space="preserve"> </w:t>
      </w:r>
      <w:r>
        <w:rPr>
          <w:rFonts w:ascii="Times New Roman" w:eastAsia="Times New Roman" w:hAnsi="Times New Roman" w:cs="Times New Roman"/>
          <w:color w:val="716E6D"/>
          <w:w w:val="75"/>
          <w:sz w:val="19"/>
          <w:szCs w:val="19"/>
        </w:rPr>
        <w:t>1</w:t>
      </w:r>
      <w:r>
        <w:rPr>
          <w:rFonts w:ascii="Times New Roman" w:eastAsia="Times New Roman" w:hAnsi="Times New Roman" w:cs="Times New Roman"/>
          <w:color w:val="716E6D"/>
          <w:w w:val="75"/>
          <w:sz w:val="19"/>
          <w:szCs w:val="19"/>
        </w:rPr>
        <w:tab/>
      </w:r>
      <w:r>
        <w:rPr>
          <w:rFonts w:ascii="Times New Roman" w:eastAsia="Times New Roman" w:hAnsi="Times New Roman" w:cs="Times New Roman"/>
          <w:color w:val="716E6D"/>
          <w:position w:val="1"/>
          <w:sz w:val="19"/>
          <w:szCs w:val="19"/>
        </w:rPr>
        <w:t>11790</w:t>
      </w:r>
    </w:p>
    <w:p w:rsidR="00606508" w:rsidRDefault="000B7B9A">
      <w:pPr>
        <w:numPr>
          <w:ilvl w:val="1"/>
          <w:numId w:val="49"/>
        </w:numPr>
        <w:tabs>
          <w:tab w:val="left" w:pos="4574"/>
          <w:tab w:val="left" w:pos="5729"/>
        </w:tabs>
        <w:spacing w:line="187" w:lineRule="exact"/>
        <w:ind w:left="4575"/>
        <w:rPr>
          <w:rFonts w:ascii="Times New Roman" w:eastAsia="Times New Roman" w:hAnsi="Times New Roman" w:cs="Times New Roman"/>
          <w:sz w:val="19"/>
          <w:szCs w:val="19"/>
        </w:rPr>
      </w:pPr>
      <w:r>
        <w:rPr>
          <w:rFonts w:ascii="Times New Roman" w:eastAsia="Times New Roman" w:hAnsi="Times New Roman" w:cs="Times New Roman"/>
          <w:color w:val="848384"/>
          <w:w w:val="110"/>
          <w:position w:val="1"/>
          <w:sz w:val="19"/>
          <w:szCs w:val="19"/>
        </w:rPr>
        <w:t>212</w:t>
      </w:r>
      <w:r>
        <w:rPr>
          <w:rFonts w:ascii="Times New Roman" w:eastAsia="Times New Roman" w:hAnsi="Times New Roman" w:cs="Times New Roman"/>
          <w:color w:val="848384"/>
          <w:w w:val="110"/>
          <w:position w:val="1"/>
          <w:sz w:val="19"/>
          <w:szCs w:val="19"/>
        </w:rPr>
        <w:tab/>
      </w:r>
      <w:r>
        <w:rPr>
          <w:rFonts w:ascii="Times New Roman" w:eastAsia="Times New Roman" w:hAnsi="Times New Roman" w:cs="Times New Roman"/>
          <w:color w:val="848384"/>
          <w:w w:val="110"/>
          <w:sz w:val="19"/>
          <w:szCs w:val="19"/>
        </w:rPr>
        <w:t>ðdbl</w:t>
      </w:r>
    </w:p>
    <w:p w:rsidR="000B7B9A" w:rsidRDefault="000B7B9A" w:rsidP="000B7B9A">
      <w:pPr>
        <w:tabs>
          <w:tab w:val="left" w:pos="3404"/>
          <w:tab w:val="left" w:pos="4589"/>
          <w:tab w:val="left" w:pos="5714"/>
          <w:tab w:val="left" w:pos="8069"/>
        </w:tabs>
        <w:spacing w:line="331" w:lineRule="exact"/>
        <w:ind w:left="2775"/>
        <w:rPr>
          <w:rFonts w:ascii="Times New Roman" w:eastAsia="Times New Roman" w:hAnsi="Times New Roman" w:cs="Times New Roman"/>
          <w:sz w:val="19"/>
          <w:szCs w:val="19"/>
        </w:rPr>
      </w:pPr>
      <w:r>
        <w:rPr>
          <w:rFonts w:ascii="宋体" w:eastAsia="宋体" w:hAnsi="宋体" w:cs="宋体"/>
          <w:color w:val="31AA1A"/>
          <w:w w:val="70"/>
          <w:position w:val="3"/>
          <w:sz w:val="33"/>
          <w:szCs w:val="33"/>
        </w:rPr>
        <w:t>、，</w:t>
      </w:r>
      <w:r>
        <w:rPr>
          <w:rFonts w:ascii="宋体" w:eastAsia="宋体" w:hAnsi="宋体" w:cs="宋体"/>
          <w:color w:val="31AA1A"/>
          <w:w w:val="70"/>
          <w:position w:val="3"/>
          <w:sz w:val="33"/>
          <w:szCs w:val="33"/>
        </w:rPr>
        <w:tab/>
      </w:r>
      <w:r>
        <w:rPr>
          <w:rFonts w:ascii="Times New Roman" w:eastAsia="Times New Roman" w:hAnsi="Times New Roman" w:cs="Times New Roman"/>
          <w:color w:val="999796"/>
          <w:w w:val="110"/>
          <w:sz w:val="19"/>
          <w:szCs w:val="19"/>
        </w:rPr>
        <w:t>ubun</w:t>
      </w:r>
      <w:r>
        <w:rPr>
          <w:rFonts w:ascii="Times New Roman" w:eastAsia="Times New Roman" w:hAnsi="Times New Roman" w:cs="Times New Roman"/>
          <w:color w:val="999796"/>
          <w:spacing w:val="-29"/>
          <w:w w:val="110"/>
          <w:sz w:val="19"/>
          <w:szCs w:val="19"/>
        </w:rPr>
        <w:t xml:space="preserve"> </w:t>
      </w:r>
      <w:r>
        <w:rPr>
          <w:rFonts w:ascii="Times New Roman" w:eastAsia="Times New Roman" w:hAnsi="Times New Roman" w:cs="Times New Roman"/>
          <w:color w:val="716E6D"/>
          <w:w w:val="110"/>
          <w:sz w:val="19"/>
          <w:szCs w:val="19"/>
        </w:rPr>
        <w:t>tu</w:t>
      </w:r>
      <w:r>
        <w:rPr>
          <w:rFonts w:ascii="Times New Roman" w:eastAsia="Times New Roman" w:hAnsi="Times New Roman" w:cs="Times New Roman"/>
          <w:color w:val="716E6D"/>
          <w:spacing w:val="12"/>
          <w:w w:val="110"/>
          <w:sz w:val="19"/>
          <w:szCs w:val="19"/>
        </w:rPr>
        <w:t xml:space="preserve"> </w:t>
      </w:r>
      <w:r>
        <w:rPr>
          <w:rFonts w:ascii="Times New Roman" w:eastAsia="Times New Roman" w:hAnsi="Times New Roman" w:cs="Times New Roman"/>
          <w:color w:val="716E6D"/>
          <w:spacing w:val="2"/>
          <w:w w:val="160"/>
          <w:sz w:val="19"/>
          <w:szCs w:val="19"/>
        </w:rPr>
        <w:t>t</w:t>
      </w:r>
      <w:r>
        <w:rPr>
          <w:rFonts w:ascii="宋体" w:eastAsia="宋体" w:hAnsi="宋体" w:cs="宋体"/>
          <w:color w:val="716E6D"/>
          <w:w w:val="160"/>
          <w:sz w:val="11"/>
          <w:szCs w:val="11"/>
        </w:rPr>
        <w:t>臼</w:t>
      </w:r>
      <w:r>
        <w:rPr>
          <w:rFonts w:ascii="宋体" w:eastAsia="宋体" w:hAnsi="宋体" w:cs="宋体"/>
          <w:color w:val="716E6D"/>
          <w:w w:val="160"/>
          <w:sz w:val="11"/>
          <w:szCs w:val="11"/>
        </w:rPr>
        <w:tab/>
      </w:r>
      <w:r>
        <w:rPr>
          <w:rFonts w:ascii="Times New Roman" w:eastAsia="Times New Roman" w:hAnsi="Times New Roman" w:cs="Times New Roman"/>
          <w:color w:val="6E5049"/>
          <w:spacing w:val="-37"/>
          <w:w w:val="110"/>
          <w:sz w:val="19"/>
          <w:szCs w:val="19"/>
        </w:rPr>
        <w:t>1</w:t>
      </w:r>
      <w:r>
        <w:rPr>
          <w:rFonts w:ascii="Times New Roman" w:eastAsia="Times New Roman" w:hAnsi="Times New Roman" w:cs="Times New Roman"/>
          <w:color w:val="848384"/>
          <w:w w:val="110"/>
          <w:sz w:val="19"/>
          <w:szCs w:val="19"/>
        </w:rPr>
        <w:t>92.</w:t>
      </w:r>
      <w:r>
        <w:rPr>
          <w:rFonts w:ascii="Times New Roman" w:eastAsia="Times New Roman" w:hAnsi="Times New Roman" w:cs="Times New Roman"/>
          <w:color w:val="848384"/>
          <w:spacing w:val="-15"/>
          <w:w w:val="110"/>
          <w:sz w:val="19"/>
          <w:szCs w:val="19"/>
        </w:rPr>
        <w:t>1</w:t>
      </w:r>
      <w:r>
        <w:rPr>
          <w:rFonts w:ascii="宋体" w:eastAsia="宋体" w:hAnsi="宋体" w:cs="宋体"/>
          <w:color w:val="848384"/>
          <w:w w:val="110"/>
          <w:sz w:val="19"/>
          <w:szCs w:val="19"/>
        </w:rPr>
        <w:t>&amp;</w:t>
      </w:r>
      <w:r>
        <w:rPr>
          <w:rFonts w:ascii="宋体" w:eastAsia="宋体" w:hAnsi="宋体" w:cs="宋体"/>
          <w:color w:val="848384"/>
          <w:spacing w:val="4"/>
          <w:w w:val="110"/>
          <w:sz w:val="19"/>
          <w:szCs w:val="19"/>
        </w:rPr>
        <w:t>8</w:t>
      </w:r>
      <w:r>
        <w:rPr>
          <w:rFonts w:ascii="Times New Roman" w:eastAsia="Times New Roman" w:hAnsi="Times New Roman" w:cs="Times New Roman"/>
          <w:color w:val="848384"/>
          <w:w w:val="110"/>
          <w:sz w:val="19"/>
          <w:szCs w:val="19"/>
        </w:rPr>
        <w:t>.1</w:t>
      </w:r>
      <w:r>
        <w:rPr>
          <w:rFonts w:ascii="Times New Roman" w:eastAsia="Times New Roman" w:hAnsi="Times New Roman" w:cs="Times New Roman"/>
          <w:color w:val="848384"/>
          <w:w w:val="110"/>
          <w:sz w:val="19"/>
          <w:szCs w:val="19"/>
        </w:rPr>
        <w:tab/>
      </w:r>
      <w:r>
        <w:rPr>
          <w:rFonts w:ascii="宋体" w:eastAsia="宋体" w:hAnsi="宋体" w:cs="宋体"/>
          <w:color w:val="A8A7A8"/>
          <w:spacing w:val="-13"/>
          <w:w w:val="110"/>
          <w:sz w:val="16"/>
          <w:szCs w:val="16"/>
        </w:rPr>
        <w:t>/</w:t>
      </w:r>
      <w:r>
        <w:rPr>
          <w:rFonts w:ascii="宋体" w:eastAsia="宋体" w:hAnsi="宋体" w:cs="宋体"/>
          <w:color w:val="848384"/>
          <w:spacing w:val="-39"/>
          <w:w w:val="110"/>
          <w:sz w:val="16"/>
          <w:szCs w:val="16"/>
        </w:rPr>
        <w:t>叩</w:t>
      </w:r>
      <w:r>
        <w:rPr>
          <w:rFonts w:ascii="Times New Roman" w:eastAsia="Times New Roman" w:hAnsi="Times New Roman" w:cs="Times New Roman"/>
          <w:color w:val="848384"/>
          <w:w w:val="110"/>
          <w:sz w:val="19"/>
          <w:szCs w:val="19"/>
        </w:rPr>
        <w:t>t/sequOI</w:t>
      </w:r>
      <w:r>
        <w:rPr>
          <w:rFonts w:ascii="Times New Roman" w:eastAsia="Times New Roman" w:hAnsi="Times New Roman" w:cs="Times New Roman"/>
          <w:color w:val="848384"/>
          <w:w w:val="110"/>
          <w:sz w:val="19"/>
          <w:szCs w:val="19"/>
        </w:rPr>
        <w:tab/>
      </w:r>
      <w:r>
        <w:rPr>
          <w:rFonts w:ascii="Times New Roman" w:eastAsia="Times New Roman" w:hAnsi="Times New Roman" w:cs="Times New Roman"/>
          <w:color w:val="716E6D"/>
          <w:sz w:val="19"/>
          <w:szCs w:val="19"/>
        </w:rPr>
        <w:t>1</w:t>
      </w:r>
      <w:r>
        <w:rPr>
          <w:rFonts w:ascii="Times New Roman" w:eastAsia="Times New Roman" w:hAnsi="Times New Roman" w:cs="Times New Roman"/>
          <w:color w:val="716E6D"/>
          <w:spacing w:val="-22"/>
          <w:sz w:val="19"/>
          <w:szCs w:val="19"/>
        </w:rPr>
        <w:t xml:space="preserve"> </w:t>
      </w:r>
      <w:r>
        <w:rPr>
          <w:rFonts w:ascii="Times New Roman" w:eastAsia="Times New Roman" w:hAnsi="Times New Roman" w:cs="Times New Roman"/>
          <w:color w:val="6E5049"/>
          <w:spacing w:val="-11"/>
          <w:sz w:val="19"/>
          <w:szCs w:val="19"/>
        </w:rPr>
        <w:t>1</w:t>
      </w:r>
      <w:r>
        <w:rPr>
          <w:rFonts w:ascii="Times New Roman" w:eastAsia="Times New Roman" w:hAnsi="Times New Roman" w:cs="Times New Roman"/>
          <w:color w:val="848384"/>
          <w:sz w:val="19"/>
          <w:szCs w:val="19"/>
        </w:rPr>
        <w:t>790</w:t>
      </w:r>
    </w:p>
    <w:p w:rsidR="00606508" w:rsidRDefault="00035F6E">
      <w:pPr>
        <w:numPr>
          <w:ilvl w:val="1"/>
          <w:numId w:val="49"/>
        </w:numPr>
        <w:tabs>
          <w:tab w:val="left" w:pos="4574"/>
          <w:tab w:val="left" w:pos="5714"/>
        </w:tabs>
        <w:spacing w:line="213" w:lineRule="exact"/>
        <w:ind w:left="4575"/>
        <w:rPr>
          <w:rFonts w:ascii="Times New Roman" w:eastAsia="Times New Roman" w:hAnsi="Times New Roman" w:cs="Times New Roman"/>
        </w:rPr>
      </w:pPr>
      <w:r w:rsidRPr="00035F6E">
        <w:rPr>
          <w:rFonts w:eastAsiaTheme="minorHAnsi"/>
        </w:rPr>
        <w:pict>
          <v:group id="_x0000_s5027" style="position:absolute;left:0;text-align:left;margin-left:112.5pt;margin-top:14.25pt;width:499.5pt;height:.1pt;z-index:-251125760;mso-position-horizontal-relative:page" coordorigin="2250,285" coordsize="9990,2">
            <v:shape id="_x0000_s5028" style="position:absolute;left:2250;top:285;width:9990;height:2" coordorigin="2250,285" coordsize="9990,0" path="m2250,285r9990,e" filled="f" strokecolor="#ccc" strokeweight="1.5pt">
              <v:path arrowok="t"/>
            </v:shape>
            <w10:wrap anchorx="page"/>
          </v:group>
        </w:pict>
      </w:r>
      <w:r w:rsidR="000B7B9A">
        <w:rPr>
          <w:rFonts w:ascii="Times New Roman" w:eastAsia="Times New Roman" w:hAnsi="Times New Roman" w:cs="Times New Roman"/>
          <w:color w:val="848384"/>
          <w:w w:val="115"/>
          <w:sz w:val="19"/>
          <w:szCs w:val="19"/>
        </w:rPr>
        <w:t>213</w:t>
      </w:r>
      <w:r w:rsidR="000B7B9A">
        <w:rPr>
          <w:rFonts w:ascii="Times New Roman" w:eastAsia="Times New Roman" w:hAnsi="Times New Roman" w:cs="Times New Roman"/>
          <w:color w:val="848384"/>
          <w:w w:val="115"/>
          <w:sz w:val="19"/>
          <w:szCs w:val="19"/>
        </w:rPr>
        <w:tab/>
      </w:r>
      <w:r w:rsidR="000B7B9A">
        <w:rPr>
          <w:rFonts w:ascii="宋体" w:eastAsia="宋体" w:hAnsi="宋体" w:cs="宋体"/>
          <w:color w:val="848384"/>
          <w:spacing w:val="-2"/>
          <w:w w:val="115"/>
          <w:sz w:val="14"/>
          <w:szCs w:val="14"/>
        </w:rPr>
        <w:t>耐</w:t>
      </w:r>
      <w:r w:rsidR="000B7B9A">
        <w:rPr>
          <w:rFonts w:ascii="Times New Roman" w:eastAsia="Times New Roman" w:hAnsi="Times New Roman" w:cs="Times New Roman"/>
          <w:i/>
          <w:color w:val="848384"/>
          <w:w w:val="115"/>
        </w:rPr>
        <w:t>bl</w:t>
      </w:r>
    </w:p>
    <w:p w:rsidR="000B7B9A" w:rsidRDefault="000B7B9A" w:rsidP="000B7B9A">
      <w:pPr>
        <w:tabs>
          <w:tab w:val="left" w:pos="1597"/>
          <w:tab w:val="left" w:pos="2752"/>
        </w:tabs>
        <w:spacing w:before="20"/>
        <w:ind w:left="443"/>
        <w:rPr>
          <w:rFonts w:ascii="宋体" w:eastAsia="宋体" w:hAnsi="宋体" w:cs="宋体"/>
          <w:sz w:val="17"/>
          <w:szCs w:val="17"/>
        </w:rPr>
      </w:pPr>
      <w:r>
        <w:rPr>
          <w:w w:val="95"/>
        </w:rPr>
        <w:br w:type="column"/>
      </w:r>
      <w:r>
        <w:rPr>
          <w:rFonts w:ascii="宋体" w:eastAsia="宋体" w:hAnsi="宋体" w:cs="宋体"/>
          <w:color w:val="999796"/>
          <w:w w:val="95"/>
          <w:sz w:val="18"/>
          <w:szCs w:val="18"/>
        </w:rPr>
        <w:lastRenderedPageBreak/>
        <w:t>系统</w:t>
      </w:r>
      <w:r>
        <w:rPr>
          <w:rFonts w:ascii="宋体" w:eastAsia="宋体" w:hAnsi="宋体" w:cs="宋体"/>
          <w:color w:val="999796"/>
          <w:w w:val="95"/>
          <w:sz w:val="18"/>
          <w:szCs w:val="18"/>
        </w:rPr>
        <w:tab/>
      </w:r>
      <w:r>
        <w:rPr>
          <w:rFonts w:ascii="Courier New" w:eastAsia="Courier New" w:hAnsi="Courier New" w:cs="Courier New"/>
          <w:color w:val="848384"/>
          <w:w w:val="95"/>
          <w:sz w:val="20"/>
          <w:szCs w:val="20"/>
        </w:rPr>
        <w:t>C</w:t>
      </w:r>
      <w:r>
        <w:rPr>
          <w:rFonts w:ascii="Courier New" w:eastAsia="Courier New" w:hAnsi="Courier New" w:cs="Courier New"/>
          <w:color w:val="848384"/>
          <w:spacing w:val="-20"/>
          <w:w w:val="95"/>
          <w:sz w:val="20"/>
          <w:szCs w:val="20"/>
        </w:rPr>
        <w:t>P</w:t>
      </w:r>
      <w:r>
        <w:rPr>
          <w:rFonts w:ascii="宋体" w:eastAsia="宋体" w:hAnsi="宋体" w:cs="宋体"/>
          <w:color w:val="848384"/>
          <w:w w:val="95"/>
          <w:sz w:val="19"/>
          <w:szCs w:val="19"/>
        </w:rPr>
        <w:t>U!费心戴</w:t>
      </w:r>
      <w:r>
        <w:rPr>
          <w:rFonts w:ascii="宋体" w:eastAsia="宋体" w:hAnsi="宋体" w:cs="宋体"/>
          <w:color w:val="848384"/>
          <w:w w:val="95"/>
          <w:sz w:val="19"/>
          <w:szCs w:val="19"/>
        </w:rPr>
        <w:tab/>
      </w:r>
      <w:r>
        <w:rPr>
          <w:rFonts w:ascii="宋体" w:eastAsia="宋体" w:hAnsi="宋体" w:cs="宋体"/>
          <w:color w:val="848384"/>
          <w:w w:val="95"/>
          <w:sz w:val="17"/>
          <w:szCs w:val="17"/>
        </w:rPr>
        <w:t>内存</w:t>
      </w:r>
    </w:p>
    <w:p w:rsidR="000B7B9A" w:rsidRDefault="000B7B9A" w:rsidP="000B7B9A">
      <w:pPr>
        <w:tabs>
          <w:tab w:val="left" w:pos="1612"/>
          <w:tab w:val="left" w:pos="2752"/>
        </w:tabs>
        <w:spacing w:before="77" w:line="214" w:lineRule="exact"/>
        <w:ind w:left="443"/>
        <w:rPr>
          <w:rFonts w:ascii="Times New Roman" w:eastAsia="Times New Roman" w:hAnsi="Times New Roman" w:cs="Times New Roman"/>
          <w:sz w:val="19"/>
          <w:szCs w:val="19"/>
        </w:rPr>
      </w:pPr>
      <w:r>
        <w:rPr>
          <w:rFonts w:ascii="Times New Roman" w:eastAsia="Times New Roman" w:hAnsi="Times New Roman" w:cs="Times New Roman"/>
          <w:color w:val="848384"/>
          <w:w w:val="120"/>
          <w:sz w:val="19"/>
          <w:szCs w:val="19"/>
        </w:rPr>
        <w:t>υbuntυ12.</w:t>
      </w:r>
      <w:r>
        <w:rPr>
          <w:rFonts w:ascii="Times New Roman" w:eastAsia="Times New Roman" w:hAnsi="Times New Roman" w:cs="Times New Roman"/>
          <w:color w:val="848384"/>
          <w:w w:val="120"/>
          <w:sz w:val="19"/>
          <w:szCs w:val="19"/>
        </w:rPr>
        <w:tab/>
        <w:t>1</w:t>
      </w:r>
      <w:r>
        <w:rPr>
          <w:rFonts w:ascii="Times New Roman" w:eastAsia="Times New Roman" w:hAnsi="Times New Roman" w:cs="Times New Roman"/>
          <w:color w:val="848384"/>
          <w:w w:val="120"/>
          <w:sz w:val="19"/>
          <w:szCs w:val="19"/>
        </w:rPr>
        <w:tab/>
      </w:r>
      <w:r>
        <w:rPr>
          <w:rFonts w:ascii="Times New Roman" w:eastAsia="Times New Roman" w:hAnsi="Times New Roman" w:cs="Times New Roman"/>
          <w:color w:val="716E6D"/>
          <w:w w:val="110"/>
          <w:sz w:val="19"/>
          <w:szCs w:val="19"/>
        </w:rPr>
        <w:t>483MB</w:t>
      </w:r>
    </w:p>
    <w:p w:rsidR="000B7B9A" w:rsidRDefault="000B7B9A" w:rsidP="000B7B9A">
      <w:pPr>
        <w:spacing w:line="200" w:lineRule="exact"/>
        <w:ind w:left="443"/>
        <w:rPr>
          <w:rFonts w:ascii="宋体" w:eastAsia="宋体" w:hAnsi="宋体" w:cs="宋体"/>
          <w:sz w:val="19"/>
          <w:szCs w:val="19"/>
        </w:rPr>
      </w:pPr>
      <w:r>
        <w:rPr>
          <w:rFonts w:ascii="Times New Roman" w:eastAsia="Times New Roman" w:hAnsi="Times New Roman" w:cs="Times New Roman"/>
          <w:color w:val="848384"/>
          <w:w w:val="105"/>
          <w:sz w:val="19"/>
          <w:szCs w:val="19"/>
        </w:rPr>
        <w:t>04</w:t>
      </w:r>
      <w:r>
        <w:rPr>
          <w:rFonts w:ascii="Times New Roman" w:eastAsia="Times New Roman" w:hAnsi="Times New Roman" w:cs="Times New Roman"/>
          <w:color w:val="848384"/>
          <w:spacing w:val="19"/>
          <w:w w:val="105"/>
          <w:sz w:val="19"/>
          <w:szCs w:val="19"/>
        </w:rPr>
        <w:t xml:space="preserve"> </w:t>
      </w:r>
      <w:r>
        <w:rPr>
          <w:rFonts w:ascii="Arial" w:eastAsia="Arial" w:hAnsi="Arial" w:cs="Arial"/>
          <w:color w:val="848384"/>
          <w:spacing w:val="-2"/>
          <w:w w:val="105"/>
          <w:sz w:val="18"/>
          <w:szCs w:val="18"/>
        </w:rPr>
        <w:t>x</w:t>
      </w:r>
      <w:r>
        <w:rPr>
          <w:rFonts w:ascii="宋体" w:eastAsia="宋体" w:hAnsi="宋体" w:cs="宋体"/>
          <w:color w:val="848384"/>
          <w:w w:val="105"/>
          <w:sz w:val="19"/>
          <w:szCs w:val="19"/>
        </w:rPr>
        <w:t>&amp;4</w:t>
      </w:r>
    </w:p>
    <w:p w:rsidR="000B7B9A" w:rsidRDefault="000B7B9A" w:rsidP="000B7B9A">
      <w:pPr>
        <w:spacing w:before="7" w:line="120" w:lineRule="exact"/>
        <w:rPr>
          <w:sz w:val="12"/>
          <w:szCs w:val="12"/>
        </w:rPr>
      </w:pPr>
    </w:p>
    <w:p w:rsidR="000B7B9A" w:rsidRDefault="000B7B9A" w:rsidP="000B7B9A">
      <w:pPr>
        <w:tabs>
          <w:tab w:val="left" w:pos="1627"/>
          <w:tab w:val="left" w:pos="2752"/>
        </w:tabs>
        <w:spacing w:line="203" w:lineRule="exact"/>
        <w:ind w:left="443"/>
        <w:rPr>
          <w:rFonts w:ascii="Times New Roman" w:eastAsia="Times New Roman" w:hAnsi="Times New Roman" w:cs="Times New Roman"/>
          <w:sz w:val="19"/>
          <w:szCs w:val="19"/>
        </w:rPr>
      </w:pPr>
      <w:r>
        <w:rPr>
          <w:rFonts w:ascii="Times New Roman" w:eastAsia="Times New Roman" w:hAnsi="Times New Roman" w:cs="Times New Roman"/>
          <w:color w:val="848384"/>
          <w:w w:val="115"/>
          <w:sz w:val="19"/>
          <w:szCs w:val="19"/>
        </w:rPr>
        <w:t>υbuntu</w:t>
      </w:r>
      <w:r>
        <w:rPr>
          <w:rFonts w:ascii="Times New Roman" w:eastAsia="Times New Roman" w:hAnsi="Times New Roman" w:cs="Times New Roman"/>
          <w:color w:val="848384"/>
          <w:spacing w:val="26"/>
          <w:w w:val="115"/>
          <w:sz w:val="19"/>
          <w:szCs w:val="19"/>
        </w:rPr>
        <w:t xml:space="preserve"> </w:t>
      </w:r>
      <w:r>
        <w:rPr>
          <w:rFonts w:ascii="Times New Roman" w:eastAsia="Times New Roman" w:hAnsi="Times New Roman" w:cs="Times New Roman"/>
          <w:color w:val="716E6D"/>
          <w:w w:val="115"/>
          <w:sz w:val="19"/>
          <w:szCs w:val="19"/>
        </w:rPr>
        <w:t>12.</w:t>
      </w:r>
      <w:r>
        <w:rPr>
          <w:rFonts w:ascii="Times New Roman" w:eastAsia="Times New Roman" w:hAnsi="Times New Roman" w:cs="Times New Roman"/>
          <w:color w:val="716E6D"/>
          <w:w w:val="115"/>
          <w:sz w:val="19"/>
          <w:szCs w:val="19"/>
        </w:rPr>
        <w:tab/>
        <w:t>1</w:t>
      </w:r>
      <w:r>
        <w:rPr>
          <w:rFonts w:ascii="Times New Roman" w:eastAsia="Times New Roman" w:hAnsi="Times New Roman" w:cs="Times New Roman"/>
          <w:color w:val="716E6D"/>
          <w:w w:val="115"/>
          <w:sz w:val="19"/>
          <w:szCs w:val="19"/>
        </w:rPr>
        <w:tab/>
        <w:t>483</w:t>
      </w:r>
      <w:r>
        <w:rPr>
          <w:rFonts w:ascii="Times New Roman" w:eastAsia="Times New Roman" w:hAnsi="Times New Roman" w:cs="Times New Roman"/>
          <w:color w:val="716E6D"/>
          <w:spacing w:val="8"/>
          <w:w w:val="115"/>
          <w:sz w:val="19"/>
          <w:szCs w:val="19"/>
        </w:rPr>
        <w:t xml:space="preserve"> </w:t>
      </w:r>
      <w:r>
        <w:rPr>
          <w:rFonts w:ascii="Times New Roman" w:eastAsia="Times New Roman" w:hAnsi="Times New Roman" w:cs="Times New Roman"/>
          <w:color w:val="716E6D"/>
          <w:w w:val="115"/>
          <w:sz w:val="19"/>
          <w:szCs w:val="19"/>
        </w:rPr>
        <w:t>'B</w:t>
      </w:r>
    </w:p>
    <w:p w:rsidR="000B7B9A" w:rsidRDefault="000B7B9A" w:rsidP="000B7B9A">
      <w:pPr>
        <w:spacing w:line="219" w:lineRule="exact"/>
        <w:ind w:left="443"/>
        <w:rPr>
          <w:rFonts w:ascii="宋体" w:eastAsia="宋体" w:hAnsi="宋体" w:cs="宋体"/>
          <w:sz w:val="19"/>
          <w:szCs w:val="19"/>
        </w:rPr>
      </w:pPr>
      <w:r>
        <w:rPr>
          <w:rFonts w:ascii="Times New Roman" w:eastAsia="Times New Roman" w:hAnsi="Times New Roman" w:cs="Times New Roman"/>
          <w:color w:val="848384"/>
          <w:w w:val="105"/>
          <w:sz w:val="19"/>
          <w:szCs w:val="19"/>
        </w:rPr>
        <w:t>04</w:t>
      </w:r>
      <w:r>
        <w:rPr>
          <w:rFonts w:ascii="Times New Roman" w:eastAsia="Times New Roman" w:hAnsi="Times New Roman" w:cs="Times New Roman"/>
          <w:color w:val="848384"/>
          <w:spacing w:val="-4"/>
          <w:w w:val="105"/>
          <w:sz w:val="19"/>
          <w:szCs w:val="19"/>
        </w:rPr>
        <w:t xml:space="preserve"> </w:t>
      </w:r>
      <w:r>
        <w:rPr>
          <w:rFonts w:ascii="Times New Roman" w:eastAsia="Times New Roman" w:hAnsi="Times New Roman" w:cs="Times New Roman"/>
          <w:color w:val="848384"/>
          <w:spacing w:val="-6"/>
          <w:w w:val="105"/>
          <w:sz w:val="23"/>
          <w:szCs w:val="23"/>
        </w:rPr>
        <w:t>x</w:t>
      </w:r>
      <w:r>
        <w:rPr>
          <w:rFonts w:ascii="宋体" w:eastAsia="宋体" w:hAnsi="宋体" w:cs="宋体"/>
          <w:color w:val="848384"/>
          <w:w w:val="105"/>
          <w:sz w:val="19"/>
          <w:szCs w:val="19"/>
        </w:rPr>
        <w:t>&amp;4</w:t>
      </w:r>
    </w:p>
    <w:p w:rsidR="000B7B9A" w:rsidRDefault="000B7B9A" w:rsidP="000B7B9A">
      <w:pPr>
        <w:spacing w:before="8" w:line="110" w:lineRule="exact"/>
        <w:rPr>
          <w:sz w:val="11"/>
          <w:szCs w:val="11"/>
        </w:rPr>
      </w:pPr>
    </w:p>
    <w:p w:rsidR="000B7B9A" w:rsidRDefault="000B7B9A" w:rsidP="000B7B9A">
      <w:pPr>
        <w:tabs>
          <w:tab w:val="left" w:pos="1627"/>
          <w:tab w:val="left" w:pos="2752"/>
        </w:tabs>
        <w:spacing w:line="214" w:lineRule="exact"/>
        <w:ind w:left="443"/>
        <w:rPr>
          <w:rFonts w:ascii="Times New Roman" w:eastAsia="Times New Roman" w:hAnsi="Times New Roman" w:cs="Times New Roman"/>
          <w:sz w:val="19"/>
          <w:szCs w:val="19"/>
        </w:rPr>
      </w:pPr>
      <w:r>
        <w:rPr>
          <w:rFonts w:ascii="Times New Roman" w:eastAsia="Times New Roman" w:hAnsi="Times New Roman" w:cs="Times New Roman"/>
          <w:color w:val="848384"/>
          <w:w w:val="110"/>
          <w:sz w:val="19"/>
          <w:szCs w:val="19"/>
        </w:rPr>
        <w:t>Ubuntu</w:t>
      </w:r>
      <w:r>
        <w:rPr>
          <w:rFonts w:ascii="Times New Roman" w:eastAsia="Times New Roman" w:hAnsi="Times New Roman" w:cs="Times New Roman"/>
          <w:color w:val="848384"/>
          <w:spacing w:val="24"/>
          <w:w w:val="110"/>
          <w:sz w:val="19"/>
          <w:szCs w:val="19"/>
        </w:rPr>
        <w:t xml:space="preserve"> </w:t>
      </w:r>
      <w:r>
        <w:rPr>
          <w:rFonts w:ascii="Times New Roman" w:eastAsia="Times New Roman" w:hAnsi="Times New Roman" w:cs="Times New Roman"/>
          <w:color w:val="5B565A"/>
          <w:spacing w:val="-23"/>
          <w:w w:val="110"/>
          <w:sz w:val="19"/>
          <w:szCs w:val="19"/>
        </w:rPr>
        <w:t>1</w:t>
      </w:r>
      <w:r>
        <w:rPr>
          <w:rFonts w:ascii="Times New Roman" w:eastAsia="Times New Roman" w:hAnsi="Times New Roman" w:cs="Times New Roman"/>
          <w:color w:val="848384"/>
          <w:spacing w:val="4"/>
          <w:w w:val="110"/>
          <w:sz w:val="19"/>
          <w:szCs w:val="19"/>
        </w:rPr>
        <w:t>2</w:t>
      </w:r>
      <w:r>
        <w:rPr>
          <w:rFonts w:ascii="Times New Roman" w:eastAsia="Times New Roman" w:hAnsi="Times New Roman" w:cs="Times New Roman"/>
          <w:color w:val="464246"/>
          <w:w w:val="110"/>
          <w:sz w:val="19"/>
          <w:szCs w:val="19"/>
        </w:rPr>
        <w:t>.</w:t>
      </w:r>
      <w:r>
        <w:rPr>
          <w:rFonts w:ascii="Times New Roman" w:eastAsia="Times New Roman" w:hAnsi="Times New Roman" w:cs="Times New Roman"/>
          <w:color w:val="464246"/>
          <w:w w:val="110"/>
          <w:sz w:val="19"/>
          <w:szCs w:val="19"/>
        </w:rPr>
        <w:tab/>
      </w:r>
      <w:r>
        <w:rPr>
          <w:rFonts w:ascii="Times New Roman" w:eastAsia="Times New Roman" w:hAnsi="Times New Roman" w:cs="Times New Roman"/>
          <w:color w:val="716E6D"/>
          <w:w w:val="110"/>
          <w:sz w:val="19"/>
          <w:szCs w:val="19"/>
        </w:rPr>
        <w:t>1</w:t>
      </w:r>
      <w:r>
        <w:rPr>
          <w:rFonts w:ascii="Times New Roman" w:eastAsia="Times New Roman" w:hAnsi="Times New Roman" w:cs="Times New Roman"/>
          <w:color w:val="716E6D"/>
          <w:w w:val="110"/>
          <w:sz w:val="19"/>
          <w:szCs w:val="19"/>
        </w:rPr>
        <w:tab/>
        <w:t>4</w:t>
      </w:r>
      <w:r>
        <w:rPr>
          <w:rFonts w:ascii="Times New Roman" w:eastAsia="Times New Roman" w:hAnsi="Times New Roman" w:cs="Times New Roman"/>
          <w:color w:val="716E6D"/>
          <w:spacing w:val="1"/>
          <w:w w:val="110"/>
          <w:sz w:val="19"/>
          <w:szCs w:val="19"/>
        </w:rPr>
        <w:t>8</w:t>
      </w:r>
      <w:r>
        <w:rPr>
          <w:rFonts w:ascii="Times New Roman" w:eastAsia="Times New Roman" w:hAnsi="Times New Roman" w:cs="Times New Roman"/>
          <w:color w:val="999796"/>
          <w:w w:val="110"/>
          <w:sz w:val="19"/>
          <w:szCs w:val="19"/>
        </w:rPr>
        <w:t>3MB</w:t>
      </w:r>
    </w:p>
    <w:p w:rsidR="000B7B9A" w:rsidRDefault="000B7B9A" w:rsidP="000B7B9A">
      <w:pPr>
        <w:spacing w:line="200" w:lineRule="exact"/>
        <w:ind w:left="443"/>
        <w:rPr>
          <w:rFonts w:ascii="宋体" w:eastAsia="宋体" w:hAnsi="宋体" w:cs="宋体"/>
          <w:sz w:val="19"/>
          <w:szCs w:val="19"/>
        </w:rPr>
      </w:pPr>
      <w:r>
        <w:rPr>
          <w:rFonts w:ascii="Times New Roman" w:eastAsia="Times New Roman" w:hAnsi="Times New Roman" w:cs="Times New Roman"/>
          <w:color w:val="848384"/>
          <w:w w:val="105"/>
          <w:sz w:val="19"/>
          <w:szCs w:val="19"/>
        </w:rPr>
        <w:t>04</w:t>
      </w:r>
      <w:r>
        <w:rPr>
          <w:rFonts w:ascii="Times New Roman" w:eastAsia="Times New Roman" w:hAnsi="Times New Roman" w:cs="Times New Roman"/>
          <w:color w:val="848384"/>
          <w:spacing w:val="16"/>
          <w:w w:val="105"/>
          <w:sz w:val="19"/>
          <w:szCs w:val="19"/>
        </w:rPr>
        <w:t xml:space="preserve"> </w:t>
      </w:r>
      <w:r>
        <w:rPr>
          <w:rFonts w:ascii="Times New Roman" w:eastAsia="Times New Roman" w:hAnsi="Times New Roman" w:cs="Times New Roman"/>
          <w:color w:val="848384"/>
          <w:spacing w:val="-5"/>
          <w:w w:val="105"/>
          <w:sz w:val="19"/>
          <w:szCs w:val="19"/>
        </w:rPr>
        <w:t>x</w:t>
      </w:r>
      <w:r>
        <w:rPr>
          <w:rFonts w:ascii="宋体" w:eastAsia="宋体" w:hAnsi="宋体" w:cs="宋体"/>
          <w:color w:val="848384"/>
          <w:w w:val="105"/>
          <w:sz w:val="19"/>
          <w:szCs w:val="19"/>
        </w:rPr>
        <w:t>&amp;4</w:t>
      </w:r>
    </w:p>
    <w:p w:rsidR="000B7B9A" w:rsidRDefault="000B7B9A" w:rsidP="000B7B9A">
      <w:pPr>
        <w:spacing w:line="200" w:lineRule="exact"/>
        <w:rPr>
          <w:rFonts w:ascii="宋体" w:eastAsia="宋体" w:hAnsi="宋体" w:cs="宋体"/>
          <w:sz w:val="19"/>
          <w:szCs w:val="19"/>
        </w:rPr>
        <w:sectPr w:rsidR="000B7B9A">
          <w:type w:val="continuous"/>
          <w:pgSz w:w="12240" w:h="15840"/>
          <w:pgMar w:top="1480" w:right="40" w:bottom="280" w:left="0" w:header="720" w:footer="720" w:gutter="0"/>
          <w:cols w:num="2" w:space="720" w:equalWidth="0">
            <w:col w:w="8713" w:space="40"/>
            <w:col w:w="3447"/>
          </w:cols>
        </w:sect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13" w:line="220" w:lineRule="exact"/>
      </w:pPr>
    </w:p>
    <w:p w:rsidR="000B7B9A" w:rsidRDefault="00035F6E" w:rsidP="000B7B9A">
      <w:pPr>
        <w:spacing w:line="640" w:lineRule="exact"/>
        <w:ind w:left="1980"/>
        <w:rPr>
          <w:rFonts w:ascii="Arial" w:eastAsia="Arial" w:hAnsi="Arial" w:cs="Arial"/>
          <w:sz w:val="35"/>
          <w:szCs w:val="35"/>
        </w:rPr>
      </w:pPr>
      <w:r w:rsidRPr="00035F6E">
        <w:rPr>
          <w:rFonts w:eastAsiaTheme="minorHAnsi"/>
        </w:rPr>
        <w:pict>
          <v:group id="_x0000_s5029" style="position:absolute;left:0;text-align:left;margin-left:96pt;margin-top:43.95pt;width:516pt;height:.1pt;z-index:-251124736;mso-position-horizontal-relative:page" coordorigin="1920,879" coordsize="10320,2">
            <v:shape id="_x0000_s5030" style="position:absolute;left:1920;top:879;width:10320;height:2" coordorigin="1920,879" coordsize="10320,0" path="m1920,879r10320,e" filled="f" strokecolor="#a0b4cc" strokeweight="1.5pt">
              <v:path arrowok="t"/>
            </v:shape>
            <w10:wrap anchorx="page"/>
          </v:group>
        </w:pict>
      </w:r>
      <w:r w:rsidR="000B7B9A">
        <w:rPr>
          <w:rFonts w:ascii="宋体" w:eastAsia="宋体" w:hAnsi="宋体" w:cs="宋体"/>
          <w:color w:val="DB8E6B"/>
          <w:spacing w:val="27"/>
          <w:w w:val="120"/>
          <w:sz w:val="54"/>
          <w:szCs w:val="54"/>
        </w:rPr>
        <w:t>幸</w:t>
      </w:r>
      <w:r w:rsidR="000B7B9A">
        <w:rPr>
          <w:rFonts w:ascii="Arial" w:eastAsia="Arial" w:hAnsi="Arial" w:cs="Arial"/>
          <w:color w:val="151114"/>
          <w:spacing w:val="-39"/>
          <w:w w:val="120"/>
          <w:sz w:val="35"/>
          <w:szCs w:val="35"/>
        </w:rPr>
        <w:t>S</w:t>
      </w:r>
      <w:r w:rsidR="000B7B9A">
        <w:rPr>
          <w:rFonts w:ascii="宋体" w:eastAsia="宋体" w:hAnsi="宋体" w:cs="宋体"/>
          <w:color w:val="151114"/>
          <w:spacing w:val="-72"/>
          <w:w w:val="120"/>
          <w:sz w:val="29"/>
          <w:szCs w:val="29"/>
        </w:rPr>
        <w:t>明</w:t>
      </w:r>
      <w:r w:rsidR="000B7B9A">
        <w:rPr>
          <w:rFonts w:ascii="Arial" w:eastAsia="Arial" w:hAnsi="Arial" w:cs="Arial"/>
          <w:color w:val="151114"/>
          <w:w w:val="120"/>
          <w:sz w:val="35"/>
          <w:szCs w:val="35"/>
        </w:rPr>
        <w:t>uoi</w:t>
      </w:r>
      <w:r w:rsidR="000B7B9A">
        <w:rPr>
          <w:rFonts w:ascii="Arial" w:eastAsia="Arial" w:hAnsi="Arial" w:cs="Arial"/>
          <w:color w:val="151114"/>
          <w:spacing w:val="2"/>
          <w:w w:val="120"/>
          <w:sz w:val="35"/>
          <w:szCs w:val="35"/>
        </w:rPr>
        <w:t>a</w:t>
      </w:r>
      <w:r w:rsidR="000B7B9A">
        <w:rPr>
          <w:rFonts w:ascii="Arial" w:eastAsia="Arial" w:hAnsi="Arial" w:cs="Arial"/>
          <w:color w:val="D4642F"/>
          <w:w w:val="120"/>
          <w:sz w:val="35"/>
          <w:szCs w:val="35"/>
        </w:rPr>
        <w:t>OB</w:t>
      </w:r>
    </w:p>
    <w:p w:rsidR="000B7B9A" w:rsidRDefault="000B7B9A" w:rsidP="000B7B9A">
      <w:pPr>
        <w:spacing w:line="640" w:lineRule="exact"/>
        <w:rPr>
          <w:rFonts w:ascii="Arial" w:eastAsia="Arial" w:hAnsi="Arial" w:cs="Arial"/>
          <w:sz w:val="35"/>
          <w:szCs w:val="35"/>
        </w:rPr>
        <w:sectPr w:rsidR="000B7B9A">
          <w:type w:val="continuous"/>
          <w:pgSz w:w="12240" w:h="15840"/>
          <w:pgMar w:top="1480" w:right="40" w:bottom="280" w:left="0" w:header="720" w:footer="720" w:gutter="0"/>
          <w:cols w:space="720"/>
        </w:sectPr>
      </w:pPr>
    </w:p>
    <w:p w:rsidR="000B7B9A" w:rsidRDefault="000B7B9A" w:rsidP="000B7B9A">
      <w:pPr>
        <w:pStyle w:val="BodyText"/>
        <w:spacing w:line="303" w:lineRule="exact"/>
        <w:ind w:left="100"/>
      </w:pPr>
      <w:r>
        <w:lastRenderedPageBreak/>
        <w:t>50</w:t>
      </w:r>
      <w:r>
        <w:rPr>
          <w:spacing w:val="-4"/>
        </w:rPr>
        <w:t xml:space="preserve"> </w:t>
      </w:r>
      <w:r>
        <w:t>|</w:t>
      </w:r>
      <w:r>
        <w:rPr>
          <w:spacing w:val="-4"/>
        </w:rPr>
        <w:t xml:space="preserve"> </w:t>
      </w:r>
      <w:r>
        <w:t>OpenTopic</w:t>
      </w:r>
      <w:r>
        <w:rPr>
          <w:spacing w:val="-4"/>
        </w:rPr>
        <w:t xml:space="preserve"> </w:t>
      </w:r>
      <w:r>
        <w:t>|</w:t>
      </w:r>
      <w:r>
        <w:rPr>
          <w:spacing w:val="-4"/>
        </w:rPr>
        <w:t xml:space="preserve"> </w:t>
      </w:r>
      <w:r>
        <w:t>SequoiaDB</w:t>
      </w:r>
      <w:r>
        <w:rPr>
          <w:spacing w:val="-4"/>
        </w:rPr>
        <w:t xml:space="preserve"> </w:t>
      </w:r>
      <w:r>
        <w:t>服务器安装部署</w:t>
      </w:r>
    </w:p>
    <w:p w:rsidR="000B7B9A" w:rsidRDefault="000B7B9A" w:rsidP="000B7B9A">
      <w:pPr>
        <w:spacing w:before="8" w:line="170" w:lineRule="exact"/>
        <w:rPr>
          <w:sz w:val="17"/>
          <w:szCs w:val="17"/>
        </w:rPr>
      </w:pPr>
    </w:p>
    <w:p w:rsidR="000B7B9A" w:rsidRDefault="000B7B9A" w:rsidP="000B7B9A">
      <w:pPr>
        <w:pStyle w:val="BodyText"/>
        <w:spacing w:line="167" w:lineRule="auto"/>
        <w:rPr>
          <w:lang w:eastAsia="zh-CN"/>
        </w:rPr>
      </w:pPr>
      <w:r>
        <w:rPr>
          <w:w w:val="95"/>
          <w:lang w:eastAsia="zh-CN"/>
        </w:rPr>
        <w:t xml:space="preserve">9.7 </w:t>
      </w:r>
      <w:r>
        <w:rPr>
          <w:spacing w:val="9"/>
          <w:w w:val="95"/>
          <w:lang w:eastAsia="zh-CN"/>
        </w:rPr>
        <w:t xml:space="preserve"> </w:t>
      </w:r>
      <w:r>
        <w:rPr>
          <w:w w:val="95"/>
          <w:lang w:eastAsia="zh-CN"/>
        </w:rPr>
        <w:t xml:space="preserve">删除主机，选择要删除的主机，点击 </w:t>
      </w:r>
      <w:r>
        <w:rPr>
          <w:spacing w:val="10"/>
          <w:w w:val="95"/>
          <w:lang w:eastAsia="zh-CN"/>
        </w:rPr>
        <w:t xml:space="preserve"> </w:t>
      </w:r>
      <w:r>
        <w:rPr>
          <w:w w:val="95"/>
          <w:lang w:eastAsia="zh-CN"/>
        </w:rPr>
        <w:t xml:space="preserve">&lt;已选定操作&gt;，点击 </w:t>
      </w:r>
      <w:r>
        <w:rPr>
          <w:spacing w:val="10"/>
          <w:w w:val="95"/>
          <w:lang w:eastAsia="zh-CN"/>
        </w:rPr>
        <w:t xml:space="preserve"> </w:t>
      </w:r>
      <w:r>
        <w:rPr>
          <w:w w:val="95"/>
          <w:lang w:eastAsia="zh-CN"/>
        </w:rPr>
        <w:t xml:space="preserve">&lt;删除主机&gt;，弹出警告窗口，点击 </w:t>
      </w:r>
      <w:r>
        <w:rPr>
          <w:spacing w:val="10"/>
          <w:w w:val="95"/>
          <w:lang w:eastAsia="zh-CN"/>
        </w:rPr>
        <w:t xml:space="preserve"> </w:t>
      </w:r>
      <w:r>
        <w:rPr>
          <w:w w:val="95"/>
          <w:lang w:eastAsia="zh-CN"/>
        </w:rPr>
        <w:t>&lt;确定&gt;</w:t>
      </w:r>
      <w:r>
        <w:rPr>
          <w:w w:val="74"/>
          <w:lang w:eastAsia="zh-CN"/>
        </w:rPr>
        <w:t xml:space="preserve"> </w:t>
      </w:r>
      <w:r>
        <w:rPr>
          <w:w w:val="95"/>
          <w:lang w:eastAsia="zh-CN"/>
        </w:rPr>
        <w:t xml:space="preserve">开始删除主机，等待完成，完成后弹出删除结果，点击    </w:t>
      </w:r>
      <w:r>
        <w:rPr>
          <w:spacing w:val="22"/>
          <w:w w:val="95"/>
          <w:lang w:eastAsia="zh-CN"/>
        </w:rPr>
        <w:t xml:space="preserve"> </w:t>
      </w:r>
      <w:r>
        <w:rPr>
          <w:w w:val="95"/>
          <w:lang w:eastAsia="zh-CN"/>
        </w:rPr>
        <w:t>&lt;关闭&gt;。</w:t>
      </w:r>
    </w:p>
    <w:p w:rsidR="000B7B9A" w:rsidRDefault="000B7B9A" w:rsidP="000B7B9A">
      <w:pPr>
        <w:spacing w:before="2" w:line="170" w:lineRule="exact"/>
        <w:rPr>
          <w:sz w:val="17"/>
          <w:szCs w:val="17"/>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150360"/>
            <wp:effectExtent l="1905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3"/>
                    <a:srcRect/>
                    <a:stretch>
                      <a:fillRect/>
                    </a:stretch>
                  </pic:blipFill>
                  <pic:spPr bwMode="auto">
                    <a:xfrm>
                      <a:off x="0" y="0"/>
                      <a:ext cx="6551930" cy="4150360"/>
                    </a:xfrm>
                    <a:prstGeom prst="rect">
                      <a:avLst/>
                    </a:prstGeom>
                    <a:noFill/>
                    <a:ln w="9525">
                      <a:noFill/>
                      <a:miter lim="800000"/>
                      <a:headEnd/>
                      <a:tailEnd/>
                    </a:ln>
                  </pic:spPr>
                </pic:pic>
              </a:graphicData>
            </a:graphic>
          </wp:inline>
        </w:drawing>
      </w:r>
    </w:p>
    <w:p w:rsidR="000B7B9A" w:rsidRDefault="000B7B9A" w:rsidP="000B7B9A">
      <w:pPr>
        <w:rPr>
          <w:rFonts w:ascii="Times New Roman" w:eastAsia="Times New Roman" w:hAnsi="Times New Roman" w:cs="Times New Roman"/>
          <w:sz w:val="20"/>
          <w:szCs w:val="20"/>
        </w:rPr>
        <w:sectPr w:rsidR="000B7B9A">
          <w:headerReference w:type="even" r:id="rId164"/>
          <w:pgSz w:w="12240" w:h="15840"/>
          <w:pgMar w:top="620" w:right="0" w:bottom="280" w:left="700" w:header="0" w:footer="0" w:gutter="0"/>
          <w:cols w:space="720"/>
        </w:sectPr>
      </w:pPr>
    </w:p>
    <w:p w:rsidR="000B7B9A" w:rsidRDefault="000B7B9A" w:rsidP="000B7B9A">
      <w:pPr>
        <w:spacing w:before="56"/>
        <w:ind w:left="7395"/>
        <w:rPr>
          <w:rFonts w:ascii="Times New Roman" w:eastAsia="Times New Roman" w:hAnsi="Times New Roman" w:cs="Times New Roman"/>
          <w:sz w:val="18"/>
          <w:szCs w:val="18"/>
        </w:rPr>
      </w:pPr>
      <w:r>
        <w:rPr>
          <w:rFonts w:ascii="Times New Roman" w:eastAsia="Times New Roman" w:hAnsi="Times New Roman" w:cs="Times New Roman"/>
          <w:w w:val="115"/>
          <w:sz w:val="18"/>
          <w:szCs w:val="18"/>
        </w:rPr>
        <w:lastRenderedPageBreak/>
        <w:t>OpenTopic</w:t>
      </w:r>
      <w:r>
        <w:rPr>
          <w:rFonts w:ascii="Times New Roman" w:eastAsia="Times New Roman" w:hAnsi="Times New Roman" w:cs="Times New Roman"/>
          <w:spacing w:val="17"/>
          <w:w w:val="115"/>
          <w:sz w:val="18"/>
          <w:szCs w:val="18"/>
        </w:rPr>
        <w:t xml:space="preserve"> </w:t>
      </w:r>
      <w:r>
        <w:rPr>
          <w:rFonts w:ascii="Arial" w:eastAsia="Arial" w:hAnsi="Arial" w:cs="Arial"/>
          <w:w w:val="115"/>
          <w:sz w:val="27"/>
          <w:szCs w:val="27"/>
        </w:rPr>
        <w:t>I</w:t>
      </w:r>
      <w:r>
        <w:rPr>
          <w:rFonts w:ascii="Arial" w:eastAsia="Arial" w:hAnsi="Arial" w:cs="Arial"/>
          <w:spacing w:val="-51"/>
          <w:w w:val="115"/>
          <w:sz w:val="27"/>
          <w:szCs w:val="27"/>
        </w:rPr>
        <w:t xml:space="preserve"> </w:t>
      </w:r>
      <w:r>
        <w:rPr>
          <w:rFonts w:ascii="Times New Roman" w:eastAsia="Times New Roman" w:hAnsi="Times New Roman" w:cs="Times New Roman"/>
          <w:w w:val="115"/>
          <w:sz w:val="18"/>
          <w:szCs w:val="18"/>
        </w:rPr>
        <w:t>SequoiaDB</w:t>
      </w:r>
      <w:r>
        <w:rPr>
          <w:rFonts w:ascii="Times New Roman" w:eastAsia="Times New Roman" w:hAnsi="Times New Roman" w:cs="Times New Roman"/>
          <w:spacing w:val="-26"/>
          <w:w w:val="115"/>
          <w:sz w:val="18"/>
          <w:szCs w:val="18"/>
        </w:rPr>
        <w:t xml:space="preserve"> </w:t>
      </w:r>
      <w:r>
        <w:rPr>
          <w:rFonts w:ascii="宋体" w:eastAsia="宋体" w:hAnsi="宋体" w:cs="宋体"/>
          <w:w w:val="115"/>
          <w:sz w:val="19"/>
          <w:szCs w:val="19"/>
        </w:rPr>
        <w:t>服务器安装部窑</w:t>
      </w:r>
      <w:r>
        <w:rPr>
          <w:rFonts w:ascii="宋体" w:eastAsia="宋体" w:hAnsi="宋体" w:cs="宋体"/>
          <w:spacing w:val="-34"/>
          <w:w w:val="115"/>
          <w:sz w:val="19"/>
          <w:szCs w:val="19"/>
        </w:rPr>
        <w:t xml:space="preserve"> </w:t>
      </w:r>
      <w:r>
        <w:rPr>
          <w:rFonts w:ascii="Arial" w:eastAsia="Arial" w:hAnsi="Arial" w:cs="Arial"/>
          <w:w w:val="115"/>
          <w:sz w:val="27"/>
          <w:szCs w:val="27"/>
        </w:rPr>
        <w:t>I</w:t>
      </w:r>
      <w:r>
        <w:rPr>
          <w:rFonts w:ascii="Arial" w:eastAsia="Arial" w:hAnsi="Arial" w:cs="Arial"/>
          <w:spacing w:val="-51"/>
          <w:w w:val="115"/>
          <w:sz w:val="27"/>
          <w:szCs w:val="27"/>
        </w:rPr>
        <w:t xml:space="preserve"> </w:t>
      </w:r>
      <w:r>
        <w:rPr>
          <w:rFonts w:ascii="Times New Roman" w:eastAsia="Times New Roman" w:hAnsi="Times New Roman" w:cs="Times New Roman"/>
          <w:w w:val="115"/>
          <w:sz w:val="18"/>
          <w:szCs w:val="18"/>
        </w:rPr>
        <w:t>Sl</w:t>
      </w:r>
    </w:p>
    <w:p w:rsidR="000B7B9A" w:rsidRDefault="000B7B9A" w:rsidP="000B7B9A">
      <w:pPr>
        <w:spacing w:before="1" w:line="180" w:lineRule="exact"/>
        <w:rPr>
          <w:sz w:val="18"/>
          <w:szCs w:val="18"/>
        </w:rPr>
      </w:pPr>
    </w:p>
    <w:p w:rsidR="000B7B9A" w:rsidRDefault="00035F6E" w:rsidP="000B7B9A">
      <w:pPr>
        <w:tabs>
          <w:tab w:val="left" w:pos="2789"/>
        </w:tabs>
        <w:spacing w:before="5"/>
        <w:ind w:left="-4259"/>
        <w:rPr>
          <w:rFonts w:ascii="宋体" w:eastAsia="宋体" w:hAnsi="宋体" w:cs="宋体"/>
          <w:sz w:val="20"/>
          <w:szCs w:val="20"/>
        </w:rPr>
      </w:pPr>
      <w:r w:rsidRPr="00035F6E">
        <w:rPr>
          <w:rFonts w:eastAsiaTheme="minorHAnsi"/>
        </w:rPr>
        <w:pict>
          <v:group id="_x0000_s5064" style="position:absolute;left:0;text-align:left;margin-left:91.55pt;margin-top:5.45pt;width:48.9pt;height:9.55pt;z-index:-251098112;mso-position-horizontal-relative:page" coordorigin="1831,109" coordsize="979,191">
            <v:shape id="_x0000_s5065" style="position:absolute;left:1831;top:109;width:979;height:191" coordorigin="1831,109" coordsize="979,191" path="m1831,109r978,l2809,299r-978,l1831,109xe" fillcolor="#86a3bf" stroked="f">
              <v:path arrowok="t"/>
            </v:shape>
            <w10:wrap anchorx="page"/>
          </v:group>
        </w:pict>
      </w:r>
      <w:r w:rsidRPr="00035F6E">
        <w:rPr>
          <w:rFonts w:eastAsiaTheme="minorHAnsi"/>
        </w:rPr>
        <w:pict>
          <v:group id="_x0000_s5066" style="position:absolute;left:0;text-align:left;margin-left:159.1pt;margin-top:5pt;width:16.05pt;height:10.05pt;z-index:-251097088;mso-position-horizontal-relative:page" coordorigin="3182,100" coordsize="321,201">
            <v:shape id="_x0000_s5067" style="position:absolute;left:3182;top:100;width:321;height:201" coordorigin="3182,100" coordsize="321,201" path="m3182,100r321,l3503,301r-321,l3182,100xe" fillcolor="#2f72c7" stroked="f">
              <v:path arrowok="t"/>
            </v:shape>
            <w10:wrap anchorx="page"/>
          </v:group>
        </w:pict>
      </w:r>
      <w:r w:rsidR="000B7B9A">
        <w:rPr>
          <w:rFonts w:ascii="宋体" w:eastAsia="宋体" w:hAnsi="宋体" w:cs="宋体"/>
          <w:color w:val="FFFFFF"/>
          <w:spacing w:val="-627"/>
          <w:w w:val="110"/>
          <w:sz w:val="19"/>
          <w:szCs w:val="19"/>
        </w:rPr>
        <w:t>|</w:t>
      </w:r>
      <w:r w:rsidR="000B7B9A">
        <w:rPr>
          <w:rFonts w:ascii="宋体" w:eastAsia="宋体" w:hAnsi="宋体" w:cs="宋体"/>
          <w:color w:val="99C7F4"/>
          <w:w w:val="110"/>
          <w:sz w:val="19"/>
          <w:szCs w:val="19"/>
        </w:rPr>
        <w:t>主页</w:t>
      </w:r>
      <w:r w:rsidR="000B7B9A">
        <w:rPr>
          <w:rFonts w:ascii="宋体" w:eastAsia="宋体" w:hAnsi="宋体" w:cs="宋体"/>
          <w:color w:val="99C7F4"/>
          <w:w w:val="110"/>
          <w:sz w:val="19"/>
          <w:szCs w:val="19"/>
        </w:rPr>
        <w:tab/>
      </w:r>
      <w:r w:rsidR="000B7B9A">
        <w:rPr>
          <w:rFonts w:ascii="宋体" w:eastAsia="宋体" w:hAnsi="宋体" w:cs="宋体"/>
          <w:color w:val="99C7F4"/>
          <w:w w:val="110"/>
          <w:sz w:val="20"/>
          <w:szCs w:val="20"/>
        </w:rPr>
        <w:t>帮助</w:t>
      </w:r>
      <w:r w:rsidR="000B7B9A">
        <w:rPr>
          <w:rFonts w:ascii="宋体" w:eastAsia="宋体" w:hAnsi="宋体" w:cs="宋体"/>
          <w:color w:val="99C7F4"/>
          <w:spacing w:val="-96"/>
          <w:w w:val="110"/>
          <w:sz w:val="20"/>
          <w:szCs w:val="20"/>
        </w:rPr>
        <w:t xml:space="preserve"> </w:t>
      </w:r>
      <w:r w:rsidR="000B7B9A">
        <w:rPr>
          <w:rFonts w:ascii="宋体" w:eastAsia="宋体" w:hAnsi="宋体" w:cs="宋体"/>
          <w:color w:val="CCEBFA"/>
          <w:w w:val="270"/>
          <w:sz w:val="20"/>
          <w:szCs w:val="20"/>
        </w:rPr>
        <w:t>.</w:t>
      </w:r>
    </w:p>
    <w:p w:rsidR="000B7B9A" w:rsidRDefault="000B7B9A" w:rsidP="000B7B9A">
      <w:pPr>
        <w:spacing w:line="150" w:lineRule="exact"/>
        <w:rPr>
          <w:sz w:val="15"/>
          <w:szCs w:val="15"/>
        </w:rPr>
      </w:pPr>
    </w:p>
    <w:p w:rsidR="000B7B9A" w:rsidRDefault="000B7B9A" w:rsidP="000B7B9A">
      <w:pPr>
        <w:ind w:left="2175"/>
        <w:rPr>
          <w:rFonts w:ascii="Arial" w:eastAsia="Arial" w:hAnsi="Arial" w:cs="Arial"/>
          <w:sz w:val="23"/>
          <w:szCs w:val="23"/>
        </w:rPr>
      </w:pPr>
      <w:r>
        <w:rPr>
          <w:rFonts w:ascii="宋体" w:eastAsia="宋体" w:hAnsi="宋体" w:cs="宋体"/>
          <w:color w:val="383539"/>
          <w:w w:val="85"/>
          <w:sz w:val="17"/>
          <w:szCs w:val="17"/>
        </w:rPr>
        <w:t>三</w:t>
      </w:r>
      <w:r>
        <w:rPr>
          <w:rFonts w:ascii="宋体" w:eastAsia="宋体" w:hAnsi="宋体" w:cs="宋体"/>
          <w:color w:val="383539"/>
          <w:spacing w:val="-33"/>
          <w:w w:val="85"/>
          <w:sz w:val="17"/>
          <w:szCs w:val="17"/>
        </w:rPr>
        <w:t xml:space="preserve"> </w:t>
      </w:r>
      <w:r>
        <w:rPr>
          <w:rFonts w:ascii="宋体" w:eastAsia="宋体" w:hAnsi="宋体" w:cs="宋体"/>
          <w:color w:val="898887"/>
          <w:spacing w:val="-23"/>
          <w:w w:val="85"/>
          <w:sz w:val="17"/>
          <w:szCs w:val="17"/>
        </w:rPr>
        <w:t>状</w:t>
      </w:r>
      <w:r>
        <w:rPr>
          <w:rFonts w:ascii="Arial" w:eastAsia="Arial" w:hAnsi="Arial" w:cs="Arial"/>
          <w:color w:val="898887"/>
          <w:w w:val="85"/>
          <w:sz w:val="23"/>
          <w:szCs w:val="23"/>
        </w:rPr>
        <w:t>2E</w:t>
      </w:r>
    </w:p>
    <w:p w:rsidR="000B7B9A" w:rsidRDefault="000B7B9A" w:rsidP="000B7B9A">
      <w:pPr>
        <w:spacing w:before="4" w:line="220" w:lineRule="exact"/>
      </w:pPr>
    </w:p>
    <w:p w:rsidR="000B7B9A" w:rsidRDefault="000B7B9A" w:rsidP="000B7B9A">
      <w:pPr>
        <w:spacing w:line="346" w:lineRule="exact"/>
        <w:ind w:left="2175"/>
        <w:rPr>
          <w:rFonts w:ascii="Arial" w:eastAsia="Arial" w:hAnsi="Arial" w:cs="Arial"/>
          <w:sz w:val="23"/>
          <w:szCs w:val="23"/>
        </w:rPr>
      </w:pPr>
      <w:r>
        <w:rPr>
          <w:rFonts w:ascii="宋体" w:eastAsia="宋体" w:hAnsi="宋体" w:cs="宋体"/>
          <w:color w:val="545356"/>
          <w:w w:val="130"/>
          <w:sz w:val="23"/>
          <w:szCs w:val="23"/>
        </w:rPr>
        <w:t>集</w:t>
      </w:r>
      <w:r>
        <w:rPr>
          <w:rFonts w:ascii="宋体" w:eastAsia="宋体" w:hAnsi="宋体" w:cs="宋体"/>
          <w:color w:val="545356"/>
          <w:spacing w:val="2"/>
          <w:w w:val="130"/>
          <w:sz w:val="23"/>
          <w:szCs w:val="23"/>
        </w:rPr>
        <w:t>群</w:t>
      </w:r>
      <w:r>
        <w:rPr>
          <w:rFonts w:ascii="宋体" w:eastAsia="宋体" w:hAnsi="宋体" w:cs="宋体"/>
          <w:color w:val="383539"/>
          <w:spacing w:val="-27"/>
          <w:w w:val="130"/>
          <w:sz w:val="23"/>
          <w:szCs w:val="23"/>
        </w:rPr>
        <w:t>:</w:t>
      </w:r>
      <w:r>
        <w:rPr>
          <w:rFonts w:ascii="Arial" w:eastAsia="Arial" w:hAnsi="Arial" w:cs="Arial"/>
          <w:color w:val="201F22"/>
          <w:w w:val="130"/>
          <w:sz w:val="23"/>
          <w:szCs w:val="23"/>
        </w:rPr>
        <w:t>myC</w:t>
      </w:r>
      <w:r>
        <w:rPr>
          <w:rFonts w:ascii="Arial" w:eastAsia="Arial" w:hAnsi="Arial" w:cs="Arial"/>
          <w:color w:val="201F22"/>
          <w:spacing w:val="1"/>
          <w:w w:val="130"/>
          <w:sz w:val="23"/>
          <w:szCs w:val="23"/>
        </w:rPr>
        <w:t>l</w:t>
      </w:r>
      <w:r>
        <w:rPr>
          <w:rFonts w:ascii="Arial" w:eastAsia="Arial" w:hAnsi="Arial" w:cs="Arial"/>
          <w:color w:val="000000"/>
          <w:spacing w:val="-12"/>
          <w:w w:val="130"/>
          <w:sz w:val="23"/>
          <w:szCs w:val="23"/>
        </w:rPr>
        <w:t>u</w:t>
      </w:r>
      <w:r>
        <w:rPr>
          <w:rFonts w:ascii="Arial" w:eastAsia="Arial" w:hAnsi="Arial" w:cs="Arial"/>
          <w:color w:val="201F22"/>
          <w:spacing w:val="-3"/>
          <w:w w:val="130"/>
          <w:sz w:val="23"/>
          <w:szCs w:val="23"/>
        </w:rPr>
        <w:t>s</w:t>
      </w:r>
      <w:r>
        <w:rPr>
          <w:rFonts w:ascii="Arial" w:eastAsia="Arial" w:hAnsi="Arial" w:cs="Arial"/>
          <w:color w:val="000000"/>
          <w:spacing w:val="6"/>
          <w:w w:val="130"/>
          <w:sz w:val="23"/>
          <w:szCs w:val="23"/>
        </w:rPr>
        <w:t>t</w:t>
      </w:r>
      <w:r>
        <w:rPr>
          <w:rFonts w:ascii="Arial" w:eastAsia="Arial" w:hAnsi="Arial" w:cs="Arial"/>
          <w:color w:val="201F22"/>
          <w:spacing w:val="-6"/>
          <w:w w:val="130"/>
          <w:sz w:val="23"/>
          <w:szCs w:val="23"/>
        </w:rPr>
        <w:t>e</w:t>
      </w:r>
      <w:r>
        <w:rPr>
          <w:rFonts w:ascii="Arial" w:eastAsia="Arial" w:hAnsi="Arial" w:cs="Arial"/>
          <w:color w:val="000000"/>
          <w:w w:val="130"/>
          <w:sz w:val="23"/>
          <w:szCs w:val="23"/>
        </w:rPr>
        <w:t>r</w:t>
      </w:r>
    </w:p>
    <w:p w:rsidR="000B7B9A" w:rsidRDefault="000B7B9A" w:rsidP="000B7B9A">
      <w:pPr>
        <w:spacing w:before="4" w:line="200" w:lineRule="exact"/>
        <w:rPr>
          <w:sz w:val="20"/>
          <w:szCs w:val="20"/>
        </w:rPr>
      </w:pPr>
    </w:p>
    <w:p w:rsidR="000B7B9A" w:rsidRDefault="000B7B9A" w:rsidP="000B7B9A">
      <w:pPr>
        <w:tabs>
          <w:tab w:val="left" w:pos="4964"/>
        </w:tabs>
        <w:ind w:left="2355"/>
        <w:rPr>
          <w:rFonts w:ascii="宋体" w:eastAsia="宋体" w:hAnsi="宋体" w:cs="宋体"/>
          <w:sz w:val="17"/>
          <w:szCs w:val="17"/>
        </w:rPr>
      </w:pPr>
      <w:r>
        <w:rPr>
          <w:rFonts w:ascii="宋体" w:eastAsia="宋体" w:hAnsi="宋体" w:cs="宋体"/>
          <w:color w:val="7A7777"/>
          <w:w w:val="135"/>
          <w:sz w:val="17"/>
          <w:szCs w:val="17"/>
        </w:rPr>
        <w:t>温州悻</w:t>
      </w:r>
      <w:r>
        <w:rPr>
          <w:rFonts w:ascii="宋体" w:eastAsia="宋体" w:hAnsi="宋体" w:cs="宋体"/>
          <w:color w:val="7A7777"/>
          <w:spacing w:val="-99"/>
          <w:w w:val="135"/>
          <w:sz w:val="17"/>
          <w:szCs w:val="17"/>
        </w:rPr>
        <w:t xml:space="preserve"> </w:t>
      </w:r>
      <w:r>
        <w:rPr>
          <w:rFonts w:ascii="宋体" w:eastAsia="宋体" w:hAnsi="宋体" w:cs="宋体"/>
          <w:color w:val="201F22"/>
          <w:w w:val="355"/>
          <w:sz w:val="17"/>
          <w:szCs w:val="17"/>
        </w:rPr>
        <w:t>.</w:t>
      </w:r>
      <w:r>
        <w:rPr>
          <w:rFonts w:ascii="宋体" w:eastAsia="宋体" w:hAnsi="宋体" w:cs="宋体"/>
          <w:color w:val="201F22"/>
          <w:w w:val="355"/>
          <w:sz w:val="17"/>
          <w:szCs w:val="17"/>
        </w:rPr>
        <w:tab/>
      </w:r>
      <w:r>
        <w:rPr>
          <w:rFonts w:ascii="宋体" w:eastAsia="宋体" w:hAnsi="宋体" w:cs="宋体"/>
          <w:color w:val="898887"/>
          <w:spacing w:val="3"/>
          <w:w w:val="105"/>
          <w:sz w:val="17"/>
          <w:szCs w:val="17"/>
        </w:rPr>
        <w:t>添</w:t>
      </w:r>
      <w:r>
        <w:rPr>
          <w:rFonts w:ascii="宋体" w:eastAsia="宋体" w:hAnsi="宋体" w:cs="宋体"/>
          <w:color w:val="6D6464"/>
          <w:w w:val="105"/>
          <w:sz w:val="17"/>
          <w:szCs w:val="17"/>
        </w:rPr>
        <w:t>加</w:t>
      </w:r>
      <w:r>
        <w:rPr>
          <w:rFonts w:ascii="宋体" w:eastAsia="宋体" w:hAnsi="宋体" w:cs="宋体"/>
          <w:color w:val="898887"/>
          <w:spacing w:val="-16"/>
          <w:w w:val="105"/>
          <w:sz w:val="17"/>
          <w:szCs w:val="17"/>
        </w:rPr>
        <w:t>主</w:t>
      </w:r>
      <w:r>
        <w:rPr>
          <w:rFonts w:ascii="宋体" w:eastAsia="宋体" w:hAnsi="宋体" w:cs="宋体"/>
          <w:color w:val="6D6464"/>
          <w:w w:val="105"/>
          <w:sz w:val="17"/>
          <w:szCs w:val="17"/>
        </w:rPr>
        <w:t>帆</w:t>
      </w:r>
    </w:p>
    <w:p w:rsidR="000B7B9A" w:rsidRDefault="000B7B9A" w:rsidP="000B7B9A">
      <w:pPr>
        <w:spacing w:before="1" w:line="200" w:lineRule="exact"/>
        <w:rPr>
          <w:sz w:val="20"/>
          <w:szCs w:val="20"/>
        </w:rPr>
      </w:pPr>
    </w:p>
    <w:p w:rsidR="000B7B9A" w:rsidRDefault="000B7B9A" w:rsidP="000B7B9A">
      <w:pPr>
        <w:spacing w:line="200" w:lineRule="exact"/>
        <w:rPr>
          <w:sz w:val="20"/>
          <w:szCs w:val="20"/>
        </w:rPr>
        <w:sectPr w:rsidR="000B7B9A">
          <w:headerReference w:type="default" r:id="rId165"/>
          <w:pgSz w:w="12240" w:h="15840"/>
          <w:pgMar w:top="560" w:right="40" w:bottom="280" w:left="0" w:header="0" w:footer="0" w:gutter="0"/>
          <w:cols w:space="720"/>
        </w:sectPr>
      </w:pPr>
    </w:p>
    <w:p w:rsidR="000B7B9A" w:rsidRDefault="000B7B9A" w:rsidP="000B7B9A">
      <w:pPr>
        <w:tabs>
          <w:tab w:val="left" w:pos="3389"/>
          <w:tab w:val="left" w:pos="4559"/>
          <w:tab w:val="left" w:pos="5714"/>
          <w:tab w:val="left" w:pos="6884"/>
          <w:tab w:val="left" w:pos="8039"/>
        </w:tabs>
        <w:spacing w:before="19" w:line="269" w:lineRule="exact"/>
        <w:ind w:left="2760"/>
        <w:rPr>
          <w:rFonts w:ascii="宋体" w:eastAsia="宋体" w:hAnsi="宋体" w:cs="宋体"/>
          <w:sz w:val="18"/>
          <w:szCs w:val="18"/>
        </w:rPr>
      </w:pPr>
      <w:r>
        <w:rPr>
          <w:rFonts w:ascii="宋体" w:eastAsia="宋体" w:hAnsi="宋体" w:cs="宋体"/>
          <w:color w:val="898887"/>
          <w:w w:val="105"/>
          <w:position w:val="1"/>
          <w:sz w:val="17"/>
          <w:szCs w:val="17"/>
        </w:rPr>
        <w:lastRenderedPageBreak/>
        <w:t>状态</w:t>
      </w:r>
      <w:r>
        <w:rPr>
          <w:rFonts w:ascii="宋体" w:eastAsia="宋体" w:hAnsi="宋体" w:cs="宋体"/>
          <w:color w:val="898887"/>
          <w:w w:val="105"/>
          <w:position w:val="1"/>
          <w:sz w:val="17"/>
          <w:szCs w:val="17"/>
        </w:rPr>
        <w:tab/>
      </w:r>
      <w:r>
        <w:rPr>
          <w:rFonts w:ascii="宋体" w:eastAsia="宋体" w:hAnsi="宋体" w:cs="宋体"/>
          <w:color w:val="98969A"/>
          <w:w w:val="105"/>
          <w:position w:val="1"/>
          <w:sz w:val="16"/>
          <w:szCs w:val="16"/>
        </w:rPr>
        <w:t>主机</w:t>
      </w:r>
      <w:r>
        <w:rPr>
          <w:rFonts w:ascii="宋体" w:eastAsia="宋体" w:hAnsi="宋体" w:cs="宋体"/>
          <w:color w:val="98969A"/>
          <w:w w:val="105"/>
          <w:position w:val="1"/>
          <w:sz w:val="16"/>
          <w:szCs w:val="16"/>
        </w:rPr>
        <w:tab/>
      </w:r>
      <w:r>
        <w:rPr>
          <w:rFonts w:ascii="Times New Roman" w:eastAsia="Times New Roman" w:hAnsi="Times New Roman" w:cs="Times New Roman"/>
          <w:color w:val="898887"/>
          <w:w w:val="115"/>
          <w:position w:val="1"/>
          <w:sz w:val="18"/>
          <w:szCs w:val="18"/>
        </w:rPr>
        <w:t>IP</w:t>
      </w:r>
      <w:r>
        <w:rPr>
          <w:rFonts w:ascii="Times New Roman" w:eastAsia="Times New Roman" w:hAnsi="Times New Roman" w:cs="Times New Roman"/>
          <w:color w:val="898887"/>
          <w:w w:val="115"/>
          <w:position w:val="1"/>
          <w:sz w:val="18"/>
          <w:szCs w:val="18"/>
        </w:rPr>
        <w:tab/>
      </w:r>
      <w:r>
        <w:rPr>
          <w:rFonts w:ascii="宋体" w:eastAsia="宋体" w:hAnsi="宋体" w:cs="宋体"/>
          <w:color w:val="98969A"/>
          <w:w w:val="105"/>
          <w:position w:val="1"/>
          <w:sz w:val="16"/>
          <w:szCs w:val="16"/>
        </w:rPr>
        <w:t>安裳路径</w:t>
      </w:r>
      <w:r>
        <w:rPr>
          <w:rFonts w:ascii="宋体" w:eastAsia="宋体" w:hAnsi="宋体" w:cs="宋体"/>
          <w:color w:val="98969A"/>
          <w:w w:val="105"/>
          <w:position w:val="1"/>
          <w:sz w:val="16"/>
          <w:szCs w:val="16"/>
        </w:rPr>
        <w:tab/>
      </w:r>
      <w:r>
        <w:rPr>
          <w:rFonts w:ascii="Times New Roman" w:eastAsia="Times New Roman" w:hAnsi="Times New Roman" w:cs="Times New Roman"/>
          <w:color w:val="7A7777"/>
          <w:w w:val="105"/>
          <w:sz w:val="18"/>
          <w:szCs w:val="18"/>
        </w:rPr>
        <w:t>O</w:t>
      </w:r>
      <w:r>
        <w:rPr>
          <w:rFonts w:ascii="Times New Roman" w:eastAsia="Times New Roman" w:hAnsi="Times New Roman" w:cs="Times New Roman"/>
          <w:color w:val="7A7777"/>
          <w:spacing w:val="-4"/>
          <w:w w:val="105"/>
          <w:sz w:val="18"/>
          <w:szCs w:val="18"/>
        </w:rPr>
        <w:t>M</w:t>
      </w:r>
      <w:r>
        <w:rPr>
          <w:rFonts w:ascii="宋体" w:eastAsia="宋体" w:hAnsi="宋体" w:cs="宋体"/>
          <w:color w:val="7A7777"/>
          <w:w w:val="105"/>
          <w:sz w:val="18"/>
          <w:szCs w:val="18"/>
        </w:rPr>
        <w:t>版*</w:t>
      </w:r>
      <w:r>
        <w:rPr>
          <w:rFonts w:ascii="宋体" w:eastAsia="宋体" w:hAnsi="宋体" w:cs="宋体"/>
          <w:color w:val="7A7777"/>
          <w:w w:val="105"/>
          <w:sz w:val="18"/>
          <w:szCs w:val="18"/>
        </w:rPr>
        <w:tab/>
      </w:r>
      <w:r>
        <w:rPr>
          <w:rFonts w:ascii="宋体" w:eastAsia="宋体" w:hAnsi="宋体" w:cs="宋体"/>
          <w:color w:val="898887"/>
          <w:w w:val="90"/>
          <w:position w:val="1"/>
          <w:sz w:val="18"/>
          <w:szCs w:val="18"/>
        </w:rPr>
        <w:t>代理巍口</w:t>
      </w:r>
    </w:p>
    <w:p w:rsidR="000B7B9A" w:rsidRDefault="000B7B9A" w:rsidP="000B7B9A">
      <w:pPr>
        <w:tabs>
          <w:tab w:val="left" w:pos="1607"/>
          <w:tab w:val="left" w:pos="2762"/>
        </w:tabs>
        <w:spacing w:before="14" w:line="274" w:lineRule="exact"/>
        <w:ind w:left="452"/>
        <w:rPr>
          <w:rFonts w:ascii="宋体" w:eastAsia="宋体" w:hAnsi="宋体" w:cs="宋体"/>
          <w:sz w:val="17"/>
          <w:szCs w:val="17"/>
        </w:rPr>
      </w:pPr>
      <w:r>
        <w:rPr>
          <w:w w:val="105"/>
        </w:rPr>
        <w:br w:type="column"/>
      </w:r>
      <w:r>
        <w:rPr>
          <w:rFonts w:ascii="宋体" w:eastAsia="宋体" w:hAnsi="宋体" w:cs="宋体"/>
          <w:color w:val="98969A"/>
          <w:w w:val="105"/>
          <w:sz w:val="18"/>
          <w:szCs w:val="18"/>
        </w:rPr>
        <w:lastRenderedPageBreak/>
        <w:t>系统</w:t>
      </w:r>
      <w:r>
        <w:rPr>
          <w:rFonts w:ascii="宋体" w:eastAsia="宋体" w:hAnsi="宋体" w:cs="宋体"/>
          <w:color w:val="98969A"/>
          <w:w w:val="105"/>
          <w:sz w:val="18"/>
          <w:szCs w:val="18"/>
        </w:rPr>
        <w:tab/>
      </w:r>
      <w:r>
        <w:rPr>
          <w:rFonts w:ascii="Times New Roman" w:eastAsia="Times New Roman" w:hAnsi="Times New Roman" w:cs="Times New Roman"/>
          <w:color w:val="98969A"/>
          <w:spacing w:val="-12"/>
          <w:w w:val="105"/>
          <w:sz w:val="18"/>
          <w:szCs w:val="18"/>
        </w:rPr>
        <w:t>C</w:t>
      </w:r>
      <w:r>
        <w:rPr>
          <w:rFonts w:ascii="Times New Roman" w:eastAsia="Times New Roman" w:hAnsi="Times New Roman" w:cs="Times New Roman"/>
          <w:color w:val="7A7777"/>
          <w:w w:val="105"/>
          <w:sz w:val="18"/>
          <w:szCs w:val="18"/>
        </w:rPr>
        <w:t>P</w:t>
      </w:r>
      <w:r>
        <w:rPr>
          <w:rFonts w:ascii="Times New Roman" w:eastAsia="Times New Roman" w:hAnsi="Times New Roman" w:cs="Times New Roman"/>
          <w:color w:val="7A7777"/>
          <w:spacing w:val="-20"/>
          <w:w w:val="105"/>
          <w:sz w:val="18"/>
          <w:szCs w:val="18"/>
        </w:rPr>
        <w:t>υ</w:t>
      </w:r>
      <w:r>
        <w:rPr>
          <w:rFonts w:ascii="宋体" w:eastAsia="宋体" w:hAnsi="宋体" w:cs="宋体"/>
          <w:color w:val="7A7777"/>
          <w:w w:val="105"/>
          <w:sz w:val="17"/>
          <w:szCs w:val="17"/>
        </w:rPr>
        <w:t>核心戴</w:t>
      </w:r>
      <w:r>
        <w:rPr>
          <w:rFonts w:ascii="宋体" w:eastAsia="宋体" w:hAnsi="宋体" w:cs="宋体"/>
          <w:color w:val="7A7777"/>
          <w:w w:val="105"/>
          <w:sz w:val="17"/>
          <w:szCs w:val="17"/>
        </w:rPr>
        <w:tab/>
      </w:r>
      <w:r>
        <w:rPr>
          <w:rFonts w:ascii="宋体" w:eastAsia="宋体" w:hAnsi="宋体" w:cs="宋体"/>
          <w:color w:val="898887"/>
          <w:w w:val="105"/>
          <w:sz w:val="17"/>
          <w:szCs w:val="17"/>
        </w:rPr>
        <w:t>内掠</w:t>
      </w:r>
    </w:p>
    <w:p w:rsidR="000B7B9A" w:rsidRDefault="000B7B9A" w:rsidP="000B7B9A">
      <w:pPr>
        <w:spacing w:line="274" w:lineRule="exact"/>
        <w:rPr>
          <w:rFonts w:ascii="宋体" w:eastAsia="宋体" w:hAnsi="宋体" w:cs="宋体"/>
          <w:sz w:val="17"/>
          <w:szCs w:val="17"/>
        </w:rPr>
        <w:sectPr w:rsidR="000B7B9A">
          <w:type w:val="continuous"/>
          <w:pgSz w:w="12240" w:h="15840"/>
          <w:pgMar w:top="1480" w:right="40" w:bottom="280" w:left="0" w:header="720" w:footer="720" w:gutter="0"/>
          <w:cols w:num="2" w:space="720" w:equalWidth="0">
            <w:col w:w="8703" w:space="40"/>
            <w:col w:w="3457"/>
          </w:cols>
        </w:sectPr>
      </w:pPr>
    </w:p>
    <w:p w:rsidR="000B7B9A" w:rsidRDefault="000B7B9A" w:rsidP="000B7B9A">
      <w:pPr>
        <w:tabs>
          <w:tab w:val="left" w:pos="2774"/>
          <w:tab w:val="left" w:pos="3404"/>
          <w:tab w:val="left" w:pos="4574"/>
        </w:tabs>
        <w:spacing w:line="333" w:lineRule="exact"/>
        <w:ind w:left="2400"/>
        <w:rPr>
          <w:rFonts w:ascii="宋体" w:eastAsia="宋体" w:hAnsi="宋体" w:cs="宋体"/>
          <w:sz w:val="14"/>
          <w:szCs w:val="14"/>
        </w:rPr>
      </w:pPr>
      <w:r>
        <w:rPr>
          <w:rFonts w:ascii="宋体" w:eastAsia="宋体" w:hAnsi="宋体" w:cs="宋体"/>
          <w:color w:val="898887"/>
          <w:spacing w:val="-16"/>
          <w:w w:val="110"/>
          <w:position w:val="1"/>
          <w:sz w:val="14"/>
          <w:szCs w:val="14"/>
        </w:rPr>
        <w:lastRenderedPageBreak/>
        <w:t>也</w:t>
      </w:r>
      <w:r>
        <w:rPr>
          <w:rFonts w:ascii="Arial" w:eastAsia="Arial" w:hAnsi="Arial" w:cs="Arial"/>
          <w:color w:val="C5C2C5"/>
          <w:w w:val="110"/>
          <w:position w:val="1"/>
          <w:sz w:val="13"/>
          <w:szCs w:val="13"/>
        </w:rPr>
        <w:t>j</w:t>
      </w:r>
      <w:r>
        <w:rPr>
          <w:rFonts w:ascii="Arial" w:eastAsia="Arial" w:hAnsi="Arial" w:cs="Arial"/>
          <w:color w:val="C5C2C5"/>
          <w:w w:val="110"/>
          <w:position w:val="1"/>
          <w:sz w:val="13"/>
          <w:szCs w:val="13"/>
        </w:rPr>
        <w:tab/>
      </w:r>
      <w:r>
        <w:rPr>
          <w:rFonts w:ascii="宋体" w:eastAsia="宋体" w:hAnsi="宋体" w:cs="宋体"/>
          <w:color w:val="38AB1D"/>
          <w:w w:val="80"/>
          <w:position w:val="3"/>
          <w:sz w:val="31"/>
          <w:szCs w:val="31"/>
        </w:rPr>
        <w:t>、，</w:t>
      </w:r>
      <w:r>
        <w:rPr>
          <w:rFonts w:ascii="宋体" w:eastAsia="宋体" w:hAnsi="宋体" w:cs="宋体"/>
          <w:color w:val="38AB1D"/>
          <w:w w:val="80"/>
          <w:position w:val="3"/>
          <w:sz w:val="31"/>
          <w:szCs w:val="31"/>
        </w:rPr>
        <w:tab/>
      </w:r>
      <w:r>
        <w:rPr>
          <w:rFonts w:ascii="Times New Roman" w:eastAsia="Times New Roman" w:hAnsi="Times New Roman" w:cs="Times New Roman"/>
          <w:color w:val="7A7777"/>
          <w:w w:val="110"/>
          <w:position w:val="1"/>
          <w:sz w:val="18"/>
          <w:szCs w:val="18"/>
        </w:rPr>
        <w:t>ubuntu.tes</w:t>
      </w:r>
      <w:r>
        <w:rPr>
          <w:rFonts w:ascii="Times New Roman" w:eastAsia="Times New Roman" w:hAnsi="Times New Roman" w:cs="Times New Roman"/>
          <w:color w:val="7A7777"/>
          <w:w w:val="110"/>
          <w:position w:val="1"/>
          <w:sz w:val="18"/>
          <w:szCs w:val="18"/>
        </w:rPr>
        <w:tab/>
      </w:r>
      <w:r>
        <w:rPr>
          <w:rFonts w:ascii="Times New Roman" w:eastAsia="Times New Roman" w:hAnsi="Times New Roman" w:cs="Times New Roman"/>
          <w:color w:val="7A7777"/>
          <w:w w:val="110"/>
          <w:sz w:val="18"/>
          <w:szCs w:val="18"/>
        </w:rPr>
        <w:t>192.16</w:t>
      </w:r>
      <w:r>
        <w:rPr>
          <w:rFonts w:ascii="Times New Roman" w:eastAsia="Times New Roman" w:hAnsi="Times New Roman" w:cs="Times New Roman"/>
          <w:color w:val="7A7777"/>
          <w:spacing w:val="-10"/>
          <w:w w:val="110"/>
          <w:sz w:val="18"/>
          <w:szCs w:val="18"/>
        </w:rPr>
        <w:t>8</w:t>
      </w:r>
      <w:r>
        <w:rPr>
          <w:rFonts w:ascii="Times New Roman" w:eastAsia="Times New Roman" w:hAnsi="Times New Roman" w:cs="Times New Roman"/>
          <w:color w:val="545356"/>
          <w:spacing w:val="-7"/>
          <w:w w:val="110"/>
          <w:sz w:val="18"/>
          <w:szCs w:val="18"/>
        </w:rPr>
        <w:t>.</w:t>
      </w:r>
      <w:r>
        <w:rPr>
          <w:rFonts w:ascii="宋体" w:eastAsia="宋体" w:hAnsi="宋体" w:cs="宋体"/>
          <w:color w:val="7A7777"/>
          <w:w w:val="110"/>
          <w:sz w:val="17"/>
          <w:szCs w:val="17"/>
        </w:rPr>
        <w:t xml:space="preserve">1.  </w:t>
      </w:r>
      <w:r>
        <w:rPr>
          <w:rFonts w:ascii="宋体" w:eastAsia="宋体" w:hAnsi="宋体" w:cs="宋体"/>
          <w:color w:val="7A7777"/>
          <w:spacing w:val="43"/>
          <w:w w:val="110"/>
          <w:sz w:val="17"/>
          <w:szCs w:val="17"/>
        </w:rPr>
        <w:t xml:space="preserve"> </w:t>
      </w:r>
      <w:r>
        <w:rPr>
          <w:rFonts w:ascii="Times New Roman" w:eastAsia="Times New Roman" w:hAnsi="Times New Roman" w:cs="Times New Roman"/>
          <w:color w:val="98969A"/>
          <w:w w:val="110"/>
          <w:sz w:val="18"/>
          <w:szCs w:val="18"/>
        </w:rPr>
        <w:t>/o</w:t>
      </w:r>
      <w:r>
        <w:rPr>
          <w:rFonts w:ascii="Times New Roman" w:eastAsia="Times New Roman" w:hAnsi="Times New Roman" w:cs="Times New Roman"/>
          <w:color w:val="98969A"/>
          <w:spacing w:val="-4"/>
          <w:w w:val="110"/>
          <w:sz w:val="18"/>
          <w:szCs w:val="18"/>
        </w:rPr>
        <w:t>p</w:t>
      </w:r>
      <w:r>
        <w:rPr>
          <w:rFonts w:ascii="Times New Roman" w:eastAsia="Times New Roman" w:hAnsi="Times New Roman" w:cs="Times New Roman"/>
          <w:color w:val="7A7777"/>
          <w:spacing w:val="-1"/>
          <w:w w:val="110"/>
          <w:sz w:val="18"/>
          <w:szCs w:val="18"/>
        </w:rPr>
        <w:t>t</w:t>
      </w:r>
      <w:r>
        <w:rPr>
          <w:rFonts w:ascii="Times New Roman" w:eastAsia="Times New Roman" w:hAnsi="Times New Roman" w:cs="Times New Roman"/>
          <w:color w:val="98969A"/>
          <w:w w:val="110"/>
          <w:sz w:val="18"/>
          <w:szCs w:val="18"/>
        </w:rPr>
        <w:t>/seq</w:t>
      </w:r>
      <w:r>
        <w:rPr>
          <w:rFonts w:ascii="Times New Roman" w:eastAsia="Times New Roman" w:hAnsi="Times New Roman" w:cs="Times New Roman"/>
          <w:color w:val="98969A"/>
          <w:spacing w:val="4"/>
          <w:w w:val="110"/>
          <w:sz w:val="18"/>
          <w:szCs w:val="18"/>
        </w:rPr>
        <w:t>u</w:t>
      </w:r>
      <w:r>
        <w:rPr>
          <w:rFonts w:ascii="宋体" w:eastAsia="宋体" w:hAnsi="宋体" w:cs="宋体"/>
          <w:color w:val="98969A"/>
          <w:w w:val="110"/>
          <w:sz w:val="14"/>
          <w:szCs w:val="14"/>
        </w:rPr>
        <w:t>副</w:t>
      </w:r>
    </w:p>
    <w:p w:rsidR="000B7B9A" w:rsidRDefault="000B7B9A" w:rsidP="000B7B9A">
      <w:pPr>
        <w:tabs>
          <w:tab w:val="left" w:pos="4574"/>
          <w:tab w:val="left" w:pos="5714"/>
        </w:tabs>
        <w:spacing w:line="197" w:lineRule="exact"/>
        <w:ind w:left="3405"/>
        <w:rPr>
          <w:rFonts w:ascii="Times New Roman" w:eastAsia="Times New Roman" w:hAnsi="Times New Roman" w:cs="Times New Roman"/>
          <w:sz w:val="18"/>
          <w:szCs w:val="18"/>
        </w:rPr>
      </w:pPr>
      <w:r>
        <w:rPr>
          <w:rFonts w:ascii="Times New Roman" w:eastAsia="Times New Roman" w:hAnsi="Times New Roman" w:cs="Times New Roman"/>
          <w:color w:val="6D6464"/>
          <w:w w:val="120"/>
          <w:position w:val="1"/>
          <w:sz w:val="18"/>
          <w:szCs w:val="18"/>
        </w:rPr>
        <w:t>t</w:t>
      </w:r>
      <w:r>
        <w:rPr>
          <w:rFonts w:ascii="Times New Roman" w:eastAsia="Times New Roman" w:hAnsi="Times New Roman" w:cs="Times New Roman"/>
          <w:color w:val="6D6464"/>
          <w:spacing w:val="-10"/>
          <w:w w:val="120"/>
          <w:position w:val="1"/>
          <w:sz w:val="18"/>
          <w:szCs w:val="18"/>
        </w:rPr>
        <w:t>-</w:t>
      </w:r>
      <w:r>
        <w:rPr>
          <w:rFonts w:ascii="Times New Roman" w:eastAsia="Times New Roman" w:hAnsi="Times New Roman" w:cs="Times New Roman"/>
          <w:color w:val="898887"/>
          <w:w w:val="120"/>
          <w:position w:val="1"/>
          <w:sz w:val="18"/>
          <w:szCs w:val="18"/>
        </w:rPr>
        <w:t>Ol</w:t>
      </w:r>
      <w:r>
        <w:rPr>
          <w:rFonts w:ascii="Times New Roman" w:eastAsia="Times New Roman" w:hAnsi="Times New Roman" w:cs="Times New Roman"/>
          <w:color w:val="898887"/>
          <w:w w:val="120"/>
          <w:position w:val="1"/>
          <w:sz w:val="18"/>
          <w:szCs w:val="18"/>
        </w:rPr>
        <w:tab/>
      </w:r>
      <w:r>
        <w:rPr>
          <w:rFonts w:ascii="Times New Roman" w:eastAsia="Times New Roman" w:hAnsi="Times New Roman" w:cs="Times New Roman"/>
          <w:color w:val="7A7777"/>
          <w:w w:val="120"/>
          <w:sz w:val="18"/>
          <w:szCs w:val="18"/>
        </w:rPr>
        <w:t>215</w:t>
      </w:r>
      <w:r>
        <w:rPr>
          <w:rFonts w:ascii="Times New Roman" w:eastAsia="Times New Roman" w:hAnsi="Times New Roman" w:cs="Times New Roman"/>
          <w:color w:val="7A7777"/>
          <w:w w:val="120"/>
          <w:sz w:val="18"/>
          <w:szCs w:val="18"/>
        </w:rPr>
        <w:tab/>
        <w:t>ad</w:t>
      </w:r>
      <w:r>
        <w:rPr>
          <w:rFonts w:ascii="Times New Roman" w:eastAsia="Times New Roman" w:hAnsi="Times New Roman" w:cs="Times New Roman"/>
          <w:color w:val="7A7777"/>
          <w:spacing w:val="-11"/>
          <w:w w:val="120"/>
          <w:sz w:val="18"/>
          <w:szCs w:val="18"/>
        </w:rPr>
        <w:t>b</w:t>
      </w:r>
      <w:r>
        <w:rPr>
          <w:rFonts w:ascii="Times New Roman" w:eastAsia="Times New Roman" w:hAnsi="Times New Roman" w:cs="Times New Roman"/>
          <w:color w:val="98969A"/>
          <w:w w:val="120"/>
          <w:sz w:val="18"/>
          <w:szCs w:val="18"/>
        </w:rPr>
        <w:t>/</w:t>
      </w:r>
    </w:p>
    <w:p w:rsidR="000B7B9A" w:rsidRDefault="000B7B9A" w:rsidP="000B7B9A">
      <w:pPr>
        <w:tabs>
          <w:tab w:val="left" w:pos="3404"/>
          <w:tab w:val="left" w:pos="4574"/>
        </w:tabs>
        <w:spacing w:line="341" w:lineRule="exact"/>
        <w:ind w:left="2400"/>
        <w:rPr>
          <w:rFonts w:ascii="宋体" w:eastAsia="宋体" w:hAnsi="宋体" w:cs="宋体"/>
          <w:sz w:val="14"/>
          <w:szCs w:val="14"/>
        </w:rPr>
      </w:pPr>
      <w:r>
        <w:rPr>
          <w:rFonts w:ascii="宋体" w:eastAsia="宋体" w:hAnsi="宋体" w:cs="宋体"/>
          <w:color w:val="98969A"/>
          <w:w w:val="110"/>
          <w:sz w:val="14"/>
          <w:szCs w:val="14"/>
        </w:rPr>
        <w:t>四</w:t>
      </w:r>
      <w:r>
        <w:rPr>
          <w:rFonts w:ascii="宋体" w:eastAsia="宋体" w:hAnsi="宋体" w:cs="宋体"/>
          <w:color w:val="98969A"/>
          <w:spacing w:val="53"/>
          <w:w w:val="110"/>
          <w:sz w:val="14"/>
          <w:szCs w:val="14"/>
        </w:rPr>
        <w:t xml:space="preserve"> </w:t>
      </w:r>
      <w:r>
        <w:rPr>
          <w:rFonts w:ascii="宋体" w:eastAsia="宋体" w:hAnsi="宋体" w:cs="宋体"/>
          <w:color w:val="38AB1D"/>
          <w:w w:val="80"/>
          <w:position w:val="3"/>
          <w:sz w:val="31"/>
          <w:szCs w:val="31"/>
        </w:rPr>
        <w:t>、，</w:t>
      </w:r>
      <w:r>
        <w:rPr>
          <w:rFonts w:ascii="宋体" w:eastAsia="宋体" w:hAnsi="宋体" w:cs="宋体"/>
          <w:color w:val="38AB1D"/>
          <w:w w:val="80"/>
          <w:position w:val="3"/>
          <w:sz w:val="31"/>
          <w:szCs w:val="31"/>
        </w:rPr>
        <w:tab/>
      </w:r>
      <w:r>
        <w:rPr>
          <w:rFonts w:ascii="Times New Roman" w:eastAsia="Times New Roman" w:hAnsi="Times New Roman" w:cs="Times New Roman"/>
          <w:color w:val="7A7777"/>
          <w:w w:val="110"/>
          <w:position w:val="1"/>
          <w:sz w:val="18"/>
          <w:szCs w:val="18"/>
        </w:rPr>
        <w:t>υbuntυ-tes</w:t>
      </w:r>
      <w:r>
        <w:rPr>
          <w:rFonts w:ascii="Times New Roman" w:eastAsia="Times New Roman" w:hAnsi="Times New Roman" w:cs="Times New Roman"/>
          <w:color w:val="7A7777"/>
          <w:w w:val="110"/>
          <w:position w:val="1"/>
          <w:sz w:val="18"/>
          <w:szCs w:val="18"/>
        </w:rPr>
        <w:tab/>
      </w:r>
      <w:r>
        <w:rPr>
          <w:rFonts w:ascii="Times New Roman" w:eastAsia="Times New Roman" w:hAnsi="Times New Roman" w:cs="Times New Roman"/>
          <w:color w:val="7A7777"/>
          <w:w w:val="80"/>
          <w:position w:val="1"/>
          <w:sz w:val="18"/>
          <w:szCs w:val="18"/>
        </w:rPr>
        <w:t>192.16</w:t>
      </w:r>
      <w:r>
        <w:rPr>
          <w:rFonts w:ascii="Times New Roman" w:eastAsia="Times New Roman" w:hAnsi="Times New Roman" w:cs="Times New Roman"/>
          <w:color w:val="7A7777"/>
          <w:spacing w:val="-7"/>
          <w:w w:val="80"/>
          <w:position w:val="1"/>
          <w:sz w:val="18"/>
          <w:szCs w:val="18"/>
        </w:rPr>
        <w:t>8</w:t>
      </w:r>
      <w:r>
        <w:rPr>
          <w:rFonts w:ascii="Times New Roman" w:eastAsia="Times New Roman" w:hAnsi="Times New Roman" w:cs="Times New Roman"/>
          <w:color w:val="545356"/>
          <w:spacing w:val="-5"/>
          <w:w w:val="80"/>
          <w:position w:val="1"/>
          <w:sz w:val="18"/>
          <w:szCs w:val="18"/>
        </w:rPr>
        <w:t>.</w:t>
      </w:r>
      <w:r>
        <w:rPr>
          <w:rFonts w:ascii="Times New Roman" w:eastAsia="Times New Roman" w:hAnsi="Times New Roman" w:cs="Times New Roman"/>
          <w:color w:val="7A7777"/>
          <w:spacing w:val="-4"/>
          <w:w w:val="80"/>
          <w:position w:val="1"/>
          <w:sz w:val="18"/>
          <w:szCs w:val="18"/>
        </w:rPr>
        <w:t>1</w:t>
      </w:r>
      <w:r>
        <w:rPr>
          <w:rFonts w:ascii="Arial" w:eastAsia="Arial" w:hAnsi="Arial" w:cs="Arial"/>
          <w:color w:val="98969A"/>
          <w:spacing w:val="-151"/>
          <w:w w:val="80"/>
          <w:position w:val="1"/>
          <w:sz w:val="21"/>
          <w:szCs w:val="21"/>
        </w:rPr>
        <w:t>i</w:t>
      </w:r>
      <w:r>
        <w:rPr>
          <w:rFonts w:ascii="宋体" w:eastAsia="宋体" w:hAnsi="宋体" w:cs="宋体"/>
          <w:color w:val="7A7777"/>
          <w:w w:val="80"/>
          <w:position w:val="1"/>
          <w:sz w:val="14"/>
          <w:szCs w:val="14"/>
        </w:rPr>
        <w:t>崎</w:t>
      </w:r>
      <w:r>
        <w:rPr>
          <w:rFonts w:ascii="宋体" w:eastAsia="宋体" w:hAnsi="宋体" w:cs="宋体"/>
          <w:color w:val="7A7777"/>
          <w:spacing w:val="-62"/>
          <w:w w:val="80"/>
          <w:position w:val="1"/>
          <w:sz w:val="14"/>
          <w:szCs w:val="14"/>
        </w:rPr>
        <w:t>飞</w:t>
      </w:r>
      <w:r>
        <w:rPr>
          <w:rFonts w:ascii="Arial" w:eastAsia="Arial" w:hAnsi="Arial" w:cs="Arial"/>
          <w:color w:val="98969A"/>
          <w:spacing w:val="-65"/>
          <w:w w:val="80"/>
          <w:position w:val="1"/>
          <w:sz w:val="21"/>
          <w:szCs w:val="21"/>
        </w:rPr>
        <w:t>1</w:t>
      </w:r>
      <w:r>
        <w:rPr>
          <w:rFonts w:ascii="宋体" w:eastAsia="宋体" w:hAnsi="宋体" w:cs="宋体"/>
          <w:color w:val="7A7777"/>
          <w:w w:val="80"/>
          <w:position w:val="1"/>
          <w:sz w:val="31"/>
          <w:szCs w:val="31"/>
        </w:rPr>
        <w:t>咀鸣</w:t>
      </w:r>
      <w:r>
        <w:rPr>
          <w:rFonts w:ascii="宋体" w:eastAsia="宋体" w:hAnsi="宋体" w:cs="宋体"/>
          <w:color w:val="7A7777"/>
          <w:spacing w:val="-101"/>
          <w:w w:val="80"/>
          <w:position w:val="1"/>
          <w:sz w:val="31"/>
          <w:szCs w:val="31"/>
        </w:rPr>
        <w:t>、</w:t>
      </w:r>
      <w:r>
        <w:rPr>
          <w:rFonts w:ascii="Times New Roman" w:eastAsia="Times New Roman" w:hAnsi="Times New Roman" w:cs="Times New Roman"/>
          <w:color w:val="7A7777"/>
          <w:spacing w:val="-52"/>
          <w:w w:val="80"/>
          <w:position w:val="1"/>
          <w:sz w:val="18"/>
          <w:szCs w:val="18"/>
        </w:rPr>
        <w:t>s</w:t>
      </w:r>
      <w:r>
        <w:rPr>
          <w:rFonts w:ascii="宋体" w:eastAsia="宋体" w:hAnsi="宋体" w:cs="宋体"/>
          <w:color w:val="7A7777"/>
          <w:w w:val="80"/>
          <w:position w:val="1"/>
          <w:sz w:val="14"/>
          <w:szCs w:val="14"/>
        </w:rPr>
        <w:t>唱</w:t>
      </w:r>
    </w:p>
    <w:p w:rsidR="000B7B9A" w:rsidRDefault="000B7B9A" w:rsidP="000B7B9A">
      <w:pPr>
        <w:tabs>
          <w:tab w:val="left" w:pos="4574"/>
          <w:tab w:val="left" w:pos="5714"/>
        </w:tabs>
        <w:spacing w:line="199" w:lineRule="exact"/>
        <w:ind w:left="3390"/>
        <w:rPr>
          <w:rFonts w:ascii="Times New Roman" w:eastAsia="Times New Roman" w:hAnsi="Times New Roman" w:cs="Times New Roman"/>
          <w:sz w:val="18"/>
          <w:szCs w:val="18"/>
        </w:rPr>
      </w:pPr>
      <w:r>
        <w:rPr>
          <w:rFonts w:ascii="宋体" w:eastAsia="宋体" w:hAnsi="宋体" w:cs="宋体"/>
          <w:color w:val="7A7777"/>
          <w:spacing w:val="13"/>
          <w:w w:val="105"/>
          <w:position w:val="1"/>
          <w:sz w:val="15"/>
          <w:szCs w:val="15"/>
        </w:rPr>
        <w:t>飞</w:t>
      </w:r>
      <w:r>
        <w:rPr>
          <w:rFonts w:ascii="Times New Roman" w:eastAsia="Times New Roman" w:hAnsi="Times New Roman" w:cs="Times New Roman"/>
          <w:color w:val="7A7777"/>
          <w:w w:val="105"/>
          <w:position w:val="1"/>
          <w:sz w:val="18"/>
          <w:szCs w:val="18"/>
        </w:rPr>
        <w:t>-02</w:t>
      </w:r>
      <w:r>
        <w:rPr>
          <w:rFonts w:ascii="Times New Roman" w:eastAsia="Times New Roman" w:hAnsi="Times New Roman" w:cs="Times New Roman"/>
          <w:color w:val="7A7777"/>
          <w:w w:val="105"/>
          <w:position w:val="1"/>
          <w:sz w:val="18"/>
          <w:szCs w:val="18"/>
        </w:rPr>
        <w:tab/>
      </w:r>
      <w:r>
        <w:rPr>
          <w:rFonts w:ascii="Times New Roman" w:eastAsia="Times New Roman" w:hAnsi="Times New Roman" w:cs="Times New Roman"/>
          <w:color w:val="7A7777"/>
          <w:w w:val="110"/>
          <w:sz w:val="18"/>
          <w:szCs w:val="18"/>
        </w:rPr>
        <w:t>212</w:t>
      </w:r>
      <w:r>
        <w:rPr>
          <w:rFonts w:ascii="Times New Roman" w:eastAsia="Times New Roman" w:hAnsi="Times New Roman" w:cs="Times New Roman"/>
          <w:color w:val="7A7777"/>
          <w:w w:val="110"/>
          <w:sz w:val="18"/>
          <w:szCs w:val="18"/>
        </w:rPr>
        <w:tab/>
        <w:t>ad</w:t>
      </w:r>
      <w:r>
        <w:rPr>
          <w:rFonts w:ascii="Times New Roman" w:eastAsia="Times New Roman" w:hAnsi="Times New Roman" w:cs="Times New Roman"/>
          <w:color w:val="7A7777"/>
          <w:spacing w:val="-24"/>
          <w:w w:val="110"/>
          <w:sz w:val="18"/>
          <w:szCs w:val="18"/>
        </w:rPr>
        <w:t>b</w:t>
      </w:r>
      <w:r>
        <w:rPr>
          <w:rFonts w:ascii="Times New Roman" w:eastAsia="Times New Roman" w:hAnsi="Times New Roman" w:cs="Times New Roman"/>
          <w:color w:val="98969A"/>
          <w:w w:val="110"/>
          <w:sz w:val="18"/>
          <w:szCs w:val="18"/>
        </w:rPr>
        <w:t>/</w:t>
      </w:r>
    </w:p>
    <w:p w:rsidR="000B7B9A" w:rsidRDefault="000B7B9A" w:rsidP="000B7B9A">
      <w:pPr>
        <w:tabs>
          <w:tab w:val="left" w:pos="3404"/>
          <w:tab w:val="left" w:pos="4574"/>
          <w:tab w:val="left" w:pos="5714"/>
        </w:tabs>
        <w:spacing w:line="343" w:lineRule="exact"/>
        <w:ind w:left="2400"/>
        <w:rPr>
          <w:rFonts w:ascii="宋体" w:eastAsia="宋体" w:hAnsi="宋体" w:cs="宋体"/>
          <w:sz w:val="14"/>
          <w:szCs w:val="14"/>
        </w:rPr>
      </w:pPr>
      <w:r>
        <w:rPr>
          <w:rFonts w:ascii="宋体" w:eastAsia="宋体" w:hAnsi="宋体" w:cs="宋体"/>
          <w:color w:val="98969A"/>
          <w:w w:val="135"/>
          <w:sz w:val="14"/>
          <w:szCs w:val="14"/>
        </w:rPr>
        <w:t>曲</w:t>
      </w:r>
      <w:r>
        <w:rPr>
          <w:rFonts w:ascii="宋体" w:eastAsia="宋体" w:hAnsi="宋体" w:cs="宋体"/>
          <w:color w:val="98969A"/>
          <w:spacing w:val="20"/>
          <w:w w:val="135"/>
          <w:sz w:val="14"/>
          <w:szCs w:val="14"/>
        </w:rPr>
        <w:t xml:space="preserve"> </w:t>
      </w:r>
      <w:r>
        <w:rPr>
          <w:rFonts w:ascii="宋体" w:eastAsia="宋体" w:hAnsi="宋体" w:cs="宋体"/>
          <w:color w:val="38AB1D"/>
          <w:w w:val="80"/>
          <w:position w:val="3"/>
          <w:sz w:val="31"/>
          <w:szCs w:val="31"/>
        </w:rPr>
        <w:t>、，</w:t>
      </w:r>
      <w:r>
        <w:rPr>
          <w:rFonts w:ascii="宋体" w:eastAsia="宋体" w:hAnsi="宋体" w:cs="宋体"/>
          <w:color w:val="38AB1D"/>
          <w:w w:val="80"/>
          <w:position w:val="3"/>
          <w:sz w:val="31"/>
          <w:szCs w:val="31"/>
        </w:rPr>
        <w:tab/>
      </w:r>
      <w:r>
        <w:rPr>
          <w:rFonts w:ascii="Times New Roman" w:eastAsia="Times New Roman" w:hAnsi="Times New Roman" w:cs="Times New Roman"/>
          <w:color w:val="898887"/>
          <w:w w:val="135"/>
          <w:position w:val="1"/>
          <w:sz w:val="18"/>
          <w:szCs w:val="18"/>
        </w:rPr>
        <w:t>ubunt</w:t>
      </w:r>
      <w:r>
        <w:rPr>
          <w:rFonts w:ascii="Times New Roman" w:eastAsia="Times New Roman" w:hAnsi="Times New Roman" w:cs="Times New Roman"/>
          <w:color w:val="898887"/>
          <w:spacing w:val="-11"/>
          <w:w w:val="135"/>
          <w:position w:val="1"/>
          <w:sz w:val="18"/>
          <w:szCs w:val="18"/>
        </w:rPr>
        <w:t>l</w:t>
      </w:r>
      <w:r>
        <w:rPr>
          <w:rFonts w:ascii="宋体" w:eastAsia="宋体" w:hAnsi="宋体" w:cs="宋体"/>
          <w:color w:val="898887"/>
          <w:w w:val="135"/>
          <w:position w:val="1"/>
          <w:sz w:val="12"/>
          <w:szCs w:val="12"/>
        </w:rPr>
        <w:t>川自</w:t>
      </w:r>
      <w:r>
        <w:rPr>
          <w:rFonts w:ascii="宋体" w:eastAsia="宋体" w:hAnsi="宋体" w:cs="宋体"/>
          <w:color w:val="898887"/>
          <w:w w:val="135"/>
          <w:position w:val="1"/>
          <w:sz w:val="12"/>
          <w:szCs w:val="12"/>
        </w:rPr>
        <w:tab/>
      </w:r>
      <w:r>
        <w:rPr>
          <w:rFonts w:ascii="Times New Roman" w:eastAsia="Times New Roman" w:hAnsi="Times New Roman" w:cs="Times New Roman"/>
          <w:color w:val="7A7777"/>
          <w:w w:val="135"/>
          <w:position w:val="1"/>
          <w:sz w:val="18"/>
          <w:szCs w:val="18"/>
        </w:rPr>
        <w:t>192.16</w:t>
      </w:r>
      <w:r>
        <w:rPr>
          <w:rFonts w:ascii="Times New Roman" w:eastAsia="Times New Roman" w:hAnsi="Times New Roman" w:cs="Times New Roman"/>
          <w:color w:val="7A7777"/>
          <w:spacing w:val="-12"/>
          <w:w w:val="135"/>
          <w:position w:val="1"/>
          <w:sz w:val="18"/>
          <w:szCs w:val="18"/>
        </w:rPr>
        <w:t>8</w:t>
      </w:r>
      <w:r>
        <w:rPr>
          <w:rFonts w:ascii="Times New Roman" w:eastAsia="Times New Roman" w:hAnsi="Times New Roman" w:cs="Times New Roman"/>
          <w:color w:val="545356"/>
          <w:spacing w:val="-8"/>
          <w:w w:val="135"/>
          <w:position w:val="1"/>
          <w:sz w:val="18"/>
          <w:szCs w:val="18"/>
        </w:rPr>
        <w:t>.</w:t>
      </w:r>
      <w:r>
        <w:rPr>
          <w:rFonts w:ascii="Times New Roman" w:eastAsia="Times New Roman" w:hAnsi="Times New Roman" w:cs="Times New Roman"/>
          <w:color w:val="7A7777"/>
          <w:w w:val="135"/>
          <w:position w:val="1"/>
          <w:sz w:val="18"/>
          <w:szCs w:val="18"/>
        </w:rPr>
        <w:t>1</w:t>
      </w:r>
      <w:r>
        <w:rPr>
          <w:rFonts w:ascii="Times New Roman" w:eastAsia="Times New Roman" w:hAnsi="Times New Roman" w:cs="Times New Roman"/>
          <w:color w:val="7A7777"/>
          <w:w w:val="135"/>
          <w:position w:val="1"/>
          <w:sz w:val="18"/>
          <w:szCs w:val="18"/>
        </w:rPr>
        <w:tab/>
      </w:r>
      <w:r>
        <w:rPr>
          <w:rFonts w:ascii="Times New Roman" w:eastAsia="Times New Roman" w:hAnsi="Times New Roman" w:cs="Times New Roman"/>
          <w:color w:val="98969A"/>
          <w:w w:val="135"/>
          <w:sz w:val="18"/>
          <w:szCs w:val="18"/>
        </w:rPr>
        <w:t>/o</w:t>
      </w:r>
      <w:r>
        <w:rPr>
          <w:rFonts w:ascii="Times New Roman" w:eastAsia="Times New Roman" w:hAnsi="Times New Roman" w:cs="Times New Roman"/>
          <w:color w:val="98969A"/>
          <w:spacing w:val="-5"/>
          <w:w w:val="135"/>
          <w:sz w:val="18"/>
          <w:szCs w:val="18"/>
        </w:rPr>
        <w:t>p</w:t>
      </w:r>
      <w:r>
        <w:rPr>
          <w:rFonts w:ascii="Times New Roman" w:eastAsia="Times New Roman" w:hAnsi="Times New Roman" w:cs="Times New Roman"/>
          <w:color w:val="6D6464"/>
          <w:spacing w:val="-2"/>
          <w:w w:val="135"/>
          <w:sz w:val="18"/>
          <w:szCs w:val="18"/>
        </w:rPr>
        <w:t>t</w:t>
      </w:r>
      <w:r>
        <w:rPr>
          <w:rFonts w:ascii="Times New Roman" w:eastAsia="Times New Roman" w:hAnsi="Times New Roman" w:cs="Times New Roman"/>
          <w:color w:val="98969A"/>
          <w:w w:val="135"/>
          <w:sz w:val="18"/>
          <w:szCs w:val="18"/>
        </w:rPr>
        <w:t>/</w:t>
      </w:r>
      <w:r>
        <w:rPr>
          <w:rFonts w:ascii="Times New Roman" w:eastAsia="Times New Roman" w:hAnsi="Times New Roman" w:cs="Times New Roman"/>
          <w:color w:val="98969A"/>
          <w:spacing w:val="-22"/>
          <w:w w:val="135"/>
          <w:sz w:val="18"/>
          <w:szCs w:val="18"/>
        </w:rPr>
        <w:t>s</w:t>
      </w:r>
      <w:r>
        <w:rPr>
          <w:rFonts w:ascii="宋体" w:eastAsia="宋体" w:hAnsi="宋体" w:cs="宋体"/>
          <w:color w:val="98969A"/>
          <w:w w:val="135"/>
          <w:sz w:val="14"/>
          <w:szCs w:val="14"/>
        </w:rPr>
        <w:t>明叫</w:t>
      </w:r>
    </w:p>
    <w:p w:rsidR="000B7B9A" w:rsidRDefault="00035F6E" w:rsidP="000B7B9A">
      <w:pPr>
        <w:tabs>
          <w:tab w:val="left" w:pos="4574"/>
          <w:tab w:val="left" w:pos="5714"/>
        </w:tabs>
        <w:spacing w:line="197" w:lineRule="exact"/>
        <w:ind w:left="3405"/>
        <w:rPr>
          <w:rFonts w:ascii="Times New Roman" w:eastAsia="Times New Roman" w:hAnsi="Times New Roman" w:cs="Times New Roman"/>
          <w:sz w:val="18"/>
          <w:szCs w:val="18"/>
        </w:rPr>
      </w:pPr>
      <w:r w:rsidRPr="00035F6E">
        <w:rPr>
          <w:rFonts w:eastAsiaTheme="minorHAnsi"/>
        </w:rPr>
        <w:pict>
          <v:group id="_x0000_s5056" style="position:absolute;left:0;text-align:left;margin-left:111.75pt;margin-top:13.15pt;width:500.25pt;height:.1pt;z-index:-251102208;mso-position-horizontal-relative:page" coordorigin="2235,263" coordsize="10005,2">
            <v:shape id="_x0000_s5057" style="position:absolute;left:2235;top:263;width:10005;height:2" coordorigin="2235,263" coordsize="10005,0" path="m2235,263r10005,e" filled="f" strokecolor="#ccc" strokeweight="1.5pt">
              <v:path arrowok="t"/>
            </v:shape>
            <w10:wrap anchorx="page"/>
          </v:group>
        </w:pict>
      </w:r>
      <w:r w:rsidR="000B7B9A">
        <w:rPr>
          <w:rFonts w:ascii="Times New Roman" w:eastAsia="Times New Roman" w:hAnsi="Times New Roman" w:cs="Times New Roman"/>
          <w:color w:val="7A7777"/>
          <w:w w:val="120"/>
          <w:position w:val="1"/>
          <w:sz w:val="18"/>
          <w:szCs w:val="18"/>
        </w:rPr>
        <w:t>t-03</w:t>
      </w:r>
      <w:r w:rsidR="000B7B9A">
        <w:rPr>
          <w:rFonts w:ascii="Times New Roman" w:eastAsia="Times New Roman" w:hAnsi="Times New Roman" w:cs="Times New Roman"/>
          <w:color w:val="7A7777"/>
          <w:w w:val="120"/>
          <w:position w:val="1"/>
          <w:sz w:val="18"/>
          <w:szCs w:val="18"/>
        </w:rPr>
        <w:tab/>
      </w:r>
      <w:r w:rsidR="000B7B9A">
        <w:rPr>
          <w:rFonts w:ascii="Times New Roman" w:eastAsia="Times New Roman" w:hAnsi="Times New Roman" w:cs="Times New Roman"/>
          <w:color w:val="7A7777"/>
          <w:w w:val="120"/>
          <w:sz w:val="18"/>
          <w:szCs w:val="18"/>
        </w:rPr>
        <w:t>213</w:t>
      </w:r>
      <w:r w:rsidR="000B7B9A">
        <w:rPr>
          <w:rFonts w:ascii="Times New Roman" w:eastAsia="Times New Roman" w:hAnsi="Times New Roman" w:cs="Times New Roman"/>
          <w:color w:val="7A7777"/>
          <w:w w:val="120"/>
          <w:sz w:val="18"/>
          <w:szCs w:val="18"/>
        </w:rPr>
        <w:tab/>
        <w:t>ad</w:t>
      </w:r>
      <w:r w:rsidR="000B7B9A">
        <w:rPr>
          <w:rFonts w:ascii="Times New Roman" w:eastAsia="Times New Roman" w:hAnsi="Times New Roman" w:cs="Times New Roman"/>
          <w:color w:val="7A7777"/>
          <w:spacing w:val="-26"/>
          <w:w w:val="120"/>
          <w:sz w:val="18"/>
          <w:szCs w:val="18"/>
        </w:rPr>
        <w:t>b</w:t>
      </w:r>
      <w:r w:rsidR="000B7B9A">
        <w:rPr>
          <w:rFonts w:ascii="Times New Roman" w:eastAsia="Times New Roman" w:hAnsi="Times New Roman" w:cs="Times New Roman"/>
          <w:color w:val="98969A"/>
          <w:w w:val="120"/>
          <w:sz w:val="18"/>
          <w:szCs w:val="18"/>
        </w:rPr>
        <w:t>/</w:t>
      </w:r>
    </w:p>
    <w:p w:rsidR="000B7B9A" w:rsidRDefault="000B7B9A" w:rsidP="000B7B9A">
      <w:pPr>
        <w:spacing w:before="3" w:line="110" w:lineRule="exact"/>
        <w:rPr>
          <w:sz w:val="11"/>
          <w:szCs w:val="11"/>
        </w:rPr>
      </w:pPr>
      <w:r>
        <w:br w:type="column"/>
      </w:r>
    </w:p>
    <w:p w:rsidR="000B7B9A" w:rsidRDefault="000B7B9A" w:rsidP="000B7B9A">
      <w:pPr>
        <w:ind w:right="2"/>
        <w:jc w:val="right"/>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11</w:t>
      </w:r>
      <w:r>
        <w:rPr>
          <w:rFonts w:ascii="Times New Roman" w:eastAsia="Times New Roman" w:hAnsi="Times New Roman" w:cs="Times New Roman"/>
          <w:color w:val="6D6464"/>
          <w:spacing w:val="-29"/>
          <w:w w:val="115"/>
          <w:sz w:val="18"/>
          <w:szCs w:val="18"/>
        </w:rPr>
        <w:t>7</w:t>
      </w:r>
      <w:r>
        <w:rPr>
          <w:rFonts w:ascii="Times New Roman" w:eastAsia="Times New Roman" w:hAnsi="Times New Roman" w:cs="Times New Roman"/>
          <w:color w:val="898887"/>
          <w:w w:val="115"/>
          <w:sz w:val="18"/>
          <w:szCs w:val="18"/>
        </w:rPr>
        <w:t>90</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jc w:val="right"/>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117</w:t>
      </w:r>
      <w:r>
        <w:rPr>
          <w:rFonts w:ascii="Times New Roman" w:eastAsia="Times New Roman" w:hAnsi="Times New Roman" w:cs="Times New Roman"/>
          <w:color w:val="6D6464"/>
          <w:spacing w:val="-28"/>
          <w:w w:val="115"/>
          <w:sz w:val="18"/>
          <w:szCs w:val="18"/>
        </w:rPr>
        <w:t>9</w:t>
      </w:r>
      <w:r>
        <w:rPr>
          <w:rFonts w:ascii="Times New Roman" w:eastAsia="Times New Roman" w:hAnsi="Times New Roman" w:cs="Times New Roman"/>
          <w:color w:val="898887"/>
          <w:w w:val="115"/>
          <w:sz w:val="18"/>
          <w:szCs w:val="18"/>
        </w:rPr>
        <w:t>0</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ind w:right="2"/>
        <w:jc w:val="right"/>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11</w:t>
      </w:r>
      <w:r>
        <w:rPr>
          <w:rFonts w:ascii="Times New Roman" w:eastAsia="Times New Roman" w:hAnsi="Times New Roman" w:cs="Times New Roman"/>
          <w:color w:val="6D6464"/>
          <w:spacing w:val="-29"/>
          <w:w w:val="115"/>
          <w:sz w:val="18"/>
          <w:szCs w:val="18"/>
        </w:rPr>
        <w:t>7</w:t>
      </w:r>
      <w:r>
        <w:rPr>
          <w:rFonts w:ascii="Times New Roman" w:eastAsia="Times New Roman" w:hAnsi="Times New Roman" w:cs="Times New Roman"/>
          <w:color w:val="898887"/>
          <w:w w:val="115"/>
          <w:sz w:val="18"/>
          <w:szCs w:val="18"/>
        </w:rPr>
        <w:t>90</w:t>
      </w:r>
    </w:p>
    <w:p w:rsidR="000B7B9A" w:rsidRDefault="000B7B9A" w:rsidP="000B7B9A">
      <w:pPr>
        <w:spacing w:before="3" w:line="110" w:lineRule="exact"/>
        <w:rPr>
          <w:sz w:val="11"/>
          <w:szCs w:val="11"/>
        </w:rPr>
      </w:pPr>
      <w:r>
        <w:br w:type="column"/>
      </w:r>
    </w:p>
    <w:p w:rsidR="000B7B9A" w:rsidRDefault="000B7B9A" w:rsidP="000B7B9A">
      <w:pPr>
        <w:tabs>
          <w:tab w:val="left" w:pos="1759"/>
        </w:tabs>
        <w:ind w:left="589"/>
        <w:rPr>
          <w:rFonts w:ascii="Times New Roman" w:eastAsia="Times New Roman" w:hAnsi="Times New Roman" w:cs="Times New Roman"/>
          <w:sz w:val="18"/>
          <w:szCs w:val="18"/>
        </w:rPr>
      </w:pPr>
      <w:r>
        <w:rPr>
          <w:rFonts w:ascii="Times New Roman" w:eastAsia="Times New Roman" w:hAnsi="Times New Roman" w:cs="Times New Roman"/>
          <w:color w:val="7A7777"/>
          <w:w w:val="125"/>
          <w:sz w:val="18"/>
          <w:szCs w:val="18"/>
        </w:rPr>
        <w:t>Ubuntu</w:t>
      </w:r>
      <w:r>
        <w:rPr>
          <w:rFonts w:ascii="Times New Roman" w:eastAsia="Times New Roman" w:hAnsi="Times New Roman" w:cs="Times New Roman"/>
          <w:color w:val="7A7777"/>
          <w:spacing w:val="10"/>
          <w:w w:val="125"/>
          <w:sz w:val="18"/>
          <w:szCs w:val="18"/>
        </w:rPr>
        <w:t xml:space="preserve"> </w:t>
      </w:r>
      <w:r>
        <w:rPr>
          <w:rFonts w:ascii="Times New Roman" w:eastAsia="Times New Roman" w:hAnsi="Times New Roman" w:cs="Times New Roman"/>
          <w:color w:val="6D6464"/>
          <w:w w:val="125"/>
          <w:sz w:val="18"/>
          <w:szCs w:val="18"/>
        </w:rPr>
        <w:t>1</w:t>
      </w:r>
      <w:r>
        <w:rPr>
          <w:rFonts w:ascii="Times New Roman" w:eastAsia="Times New Roman" w:hAnsi="Times New Roman" w:cs="Times New Roman"/>
          <w:color w:val="6D6464"/>
          <w:spacing w:val="-18"/>
          <w:w w:val="125"/>
          <w:sz w:val="18"/>
          <w:szCs w:val="18"/>
        </w:rPr>
        <w:t>2</w:t>
      </w:r>
      <w:r>
        <w:rPr>
          <w:rFonts w:ascii="Times New Roman" w:eastAsia="Times New Roman" w:hAnsi="Times New Roman" w:cs="Times New Roman"/>
          <w:color w:val="545356"/>
          <w:w w:val="125"/>
          <w:sz w:val="18"/>
          <w:szCs w:val="18"/>
        </w:rPr>
        <w:t>.</w:t>
      </w:r>
      <w:r>
        <w:rPr>
          <w:rFonts w:ascii="Times New Roman" w:eastAsia="Times New Roman" w:hAnsi="Times New Roman" w:cs="Times New Roman"/>
          <w:color w:val="545356"/>
          <w:w w:val="12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5" w:lineRule="exact"/>
        <w:ind w:left="589"/>
        <w:rPr>
          <w:rFonts w:ascii="Times New Roman" w:eastAsia="Times New Roman" w:hAnsi="Times New Roman" w:cs="Times New Roman"/>
          <w:sz w:val="18"/>
          <w:szCs w:val="18"/>
        </w:rPr>
      </w:pPr>
      <w:r>
        <w:rPr>
          <w:rFonts w:ascii="Times New Roman" w:eastAsia="Times New Roman" w:hAnsi="Times New Roman" w:cs="Times New Roman"/>
          <w:color w:val="7A7777"/>
          <w:w w:val="110"/>
          <w:sz w:val="18"/>
          <w:szCs w:val="18"/>
        </w:rPr>
        <w:t>04</w:t>
      </w:r>
      <w:r>
        <w:rPr>
          <w:rFonts w:ascii="Times New Roman" w:eastAsia="Times New Roman" w:hAnsi="Times New Roman" w:cs="Times New Roman"/>
          <w:color w:val="7A7777"/>
          <w:spacing w:val="14"/>
          <w:w w:val="110"/>
          <w:sz w:val="18"/>
          <w:szCs w:val="18"/>
        </w:rPr>
        <w:t xml:space="preserve"> </w:t>
      </w:r>
      <w:r>
        <w:rPr>
          <w:rFonts w:ascii="Times New Roman" w:eastAsia="Times New Roman" w:hAnsi="Times New Roman" w:cs="Times New Roman"/>
          <w:color w:val="7A7777"/>
          <w:w w:val="110"/>
          <w:sz w:val="18"/>
          <w:szCs w:val="18"/>
        </w:rPr>
        <w:t>x64</w:t>
      </w:r>
    </w:p>
    <w:p w:rsidR="000B7B9A" w:rsidRDefault="000B7B9A" w:rsidP="000B7B9A">
      <w:pPr>
        <w:spacing w:before="8" w:line="130" w:lineRule="exact"/>
        <w:rPr>
          <w:sz w:val="13"/>
          <w:szCs w:val="13"/>
        </w:rPr>
      </w:pPr>
    </w:p>
    <w:p w:rsidR="000B7B9A" w:rsidRDefault="000B7B9A" w:rsidP="000B7B9A">
      <w:pPr>
        <w:tabs>
          <w:tab w:val="left" w:pos="1759"/>
        </w:tabs>
        <w:ind w:left="589"/>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U</w:t>
      </w:r>
      <w:r>
        <w:rPr>
          <w:rFonts w:ascii="Times New Roman" w:eastAsia="Times New Roman" w:hAnsi="Times New Roman" w:cs="Times New Roman"/>
          <w:color w:val="6D6464"/>
          <w:spacing w:val="13"/>
          <w:w w:val="115"/>
          <w:sz w:val="18"/>
          <w:szCs w:val="18"/>
        </w:rPr>
        <w:t>b</w:t>
      </w:r>
      <w:r>
        <w:rPr>
          <w:rFonts w:ascii="Times New Roman" w:eastAsia="Times New Roman" w:hAnsi="Times New Roman" w:cs="Times New Roman"/>
          <w:color w:val="898887"/>
          <w:w w:val="115"/>
          <w:sz w:val="18"/>
          <w:szCs w:val="18"/>
        </w:rPr>
        <w:t>unt</w:t>
      </w:r>
      <w:r>
        <w:rPr>
          <w:rFonts w:ascii="Times New Roman" w:eastAsia="Times New Roman" w:hAnsi="Times New Roman" w:cs="Times New Roman"/>
          <w:color w:val="898887"/>
          <w:spacing w:val="-36"/>
          <w:w w:val="115"/>
          <w:sz w:val="18"/>
          <w:szCs w:val="18"/>
        </w:rPr>
        <w:t xml:space="preserve"> </w:t>
      </w:r>
      <w:r>
        <w:rPr>
          <w:rFonts w:ascii="Times New Roman" w:eastAsia="Times New Roman" w:hAnsi="Times New Roman" w:cs="Times New Roman"/>
          <w:color w:val="727256"/>
          <w:w w:val="115"/>
          <w:sz w:val="18"/>
          <w:szCs w:val="18"/>
        </w:rPr>
        <w:t>u</w:t>
      </w:r>
      <w:r>
        <w:rPr>
          <w:rFonts w:ascii="Times New Roman" w:eastAsia="Times New Roman" w:hAnsi="Times New Roman" w:cs="Times New Roman"/>
          <w:color w:val="727256"/>
          <w:spacing w:val="25"/>
          <w:w w:val="115"/>
          <w:sz w:val="18"/>
          <w:szCs w:val="18"/>
        </w:rPr>
        <w:t xml:space="preserve"> </w:t>
      </w:r>
      <w:r>
        <w:rPr>
          <w:rFonts w:ascii="Times New Roman" w:eastAsia="Times New Roman" w:hAnsi="Times New Roman" w:cs="Times New Roman"/>
          <w:color w:val="6D6464"/>
          <w:w w:val="115"/>
          <w:sz w:val="18"/>
          <w:szCs w:val="18"/>
        </w:rPr>
        <w:t>1</w:t>
      </w:r>
      <w:r>
        <w:rPr>
          <w:rFonts w:ascii="Times New Roman" w:eastAsia="Times New Roman" w:hAnsi="Times New Roman" w:cs="Times New Roman"/>
          <w:color w:val="6D6464"/>
          <w:spacing w:val="-16"/>
          <w:w w:val="115"/>
          <w:sz w:val="18"/>
          <w:szCs w:val="18"/>
        </w:rPr>
        <w:t>2</w:t>
      </w:r>
      <w:r>
        <w:rPr>
          <w:rFonts w:ascii="Times New Roman" w:eastAsia="Times New Roman" w:hAnsi="Times New Roman" w:cs="Times New Roman"/>
          <w:color w:val="545356"/>
          <w:w w:val="115"/>
          <w:sz w:val="18"/>
          <w:szCs w:val="18"/>
        </w:rPr>
        <w:t>.</w:t>
      </w:r>
      <w:r>
        <w:rPr>
          <w:rFonts w:ascii="Times New Roman" w:eastAsia="Times New Roman" w:hAnsi="Times New Roman" w:cs="Times New Roman"/>
          <w:color w:val="545356"/>
          <w:w w:val="11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5" w:lineRule="exact"/>
        <w:ind w:left="589"/>
        <w:rPr>
          <w:rFonts w:ascii="Times New Roman" w:eastAsia="Times New Roman" w:hAnsi="Times New Roman" w:cs="Times New Roman"/>
          <w:sz w:val="18"/>
          <w:szCs w:val="18"/>
        </w:rPr>
      </w:pPr>
      <w:r>
        <w:rPr>
          <w:rFonts w:ascii="Times New Roman" w:eastAsia="Times New Roman" w:hAnsi="Times New Roman" w:cs="Times New Roman"/>
          <w:color w:val="7A7777"/>
          <w:w w:val="115"/>
          <w:sz w:val="18"/>
          <w:szCs w:val="18"/>
        </w:rPr>
        <w:t>04</w:t>
      </w:r>
      <w:r>
        <w:rPr>
          <w:rFonts w:ascii="Times New Roman" w:eastAsia="Times New Roman" w:hAnsi="Times New Roman" w:cs="Times New Roman"/>
          <w:color w:val="7A7777"/>
          <w:spacing w:val="-10"/>
          <w:w w:val="115"/>
          <w:sz w:val="18"/>
          <w:szCs w:val="18"/>
        </w:rPr>
        <w:t xml:space="preserve"> </w:t>
      </w:r>
      <w:r>
        <w:rPr>
          <w:rFonts w:ascii="Times New Roman" w:eastAsia="Times New Roman" w:hAnsi="Times New Roman" w:cs="Times New Roman"/>
          <w:color w:val="7A7777"/>
          <w:w w:val="115"/>
          <w:sz w:val="18"/>
          <w:szCs w:val="18"/>
        </w:rPr>
        <w:t>x64</w:t>
      </w:r>
    </w:p>
    <w:p w:rsidR="000B7B9A" w:rsidRDefault="000B7B9A" w:rsidP="000B7B9A">
      <w:pPr>
        <w:spacing w:before="8" w:line="130" w:lineRule="exact"/>
        <w:rPr>
          <w:sz w:val="13"/>
          <w:szCs w:val="13"/>
        </w:rPr>
      </w:pPr>
    </w:p>
    <w:p w:rsidR="000B7B9A" w:rsidRDefault="000B7B9A" w:rsidP="000B7B9A">
      <w:pPr>
        <w:tabs>
          <w:tab w:val="left" w:pos="1759"/>
        </w:tabs>
        <w:ind w:left="589"/>
        <w:rPr>
          <w:rFonts w:ascii="Times New Roman" w:eastAsia="Times New Roman" w:hAnsi="Times New Roman" w:cs="Times New Roman"/>
          <w:sz w:val="18"/>
          <w:szCs w:val="18"/>
        </w:rPr>
      </w:pPr>
      <w:r>
        <w:rPr>
          <w:rFonts w:ascii="Times New Roman" w:eastAsia="Times New Roman" w:hAnsi="Times New Roman" w:cs="Times New Roman"/>
          <w:color w:val="7A7777"/>
          <w:w w:val="125"/>
          <w:sz w:val="18"/>
          <w:szCs w:val="18"/>
        </w:rPr>
        <w:t>υbuntu</w:t>
      </w:r>
      <w:r>
        <w:rPr>
          <w:rFonts w:ascii="Times New Roman" w:eastAsia="Times New Roman" w:hAnsi="Times New Roman" w:cs="Times New Roman"/>
          <w:color w:val="7A7777"/>
          <w:spacing w:val="28"/>
          <w:w w:val="125"/>
          <w:sz w:val="18"/>
          <w:szCs w:val="18"/>
        </w:rPr>
        <w:t xml:space="preserve"> </w:t>
      </w:r>
      <w:r>
        <w:rPr>
          <w:rFonts w:ascii="Times New Roman" w:eastAsia="Times New Roman" w:hAnsi="Times New Roman" w:cs="Times New Roman"/>
          <w:color w:val="6D6464"/>
          <w:w w:val="125"/>
          <w:sz w:val="18"/>
          <w:szCs w:val="18"/>
        </w:rPr>
        <w:t>1</w:t>
      </w:r>
      <w:r>
        <w:rPr>
          <w:rFonts w:ascii="Times New Roman" w:eastAsia="Times New Roman" w:hAnsi="Times New Roman" w:cs="Times New Roman"/>
          <w:color w:val="6D6464"/>
          <w:spacing w:val="-18"/>
          <w:w w:val="125"/>
          <w:sz w:val="18"/>
          <w:szCs w:val="18"/>
        </w:rPr>
        <w:t>2</w:t>
      </w:r>
      <w:r>
        <w:rPr>
          <w:rFonts w:ascii="Times New Roman" w:eastAsia="Times New Roman" w:hAnsi="Times New Roman" w:cs="Times New Roman"/>
          <w:color w:val="545356"/>
          <w:w w:val="125"/>
          <w:sz w:val="18"/>
          <w:szCs w:val="18"/>
        </w:rPr>
        <w:t>.</w:t>
      </w:r>
      <w:r>
        <w:rPr>
          <w:rFonts w:ascii="Times New Roman" w:eastAsia="Times New Roman" w:hAnsi="Times New Roman" w:cs="Times New Roman"/>
          <w:color w:val="545356"/>
          <w:w w:val="12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5" w:lineRule="exact"/>
        <w:ind w:left="589"/>
        <w:rPr>
          <w:rFonts w:ascii="Times New Roman" w:eastAsia="Times New Roman" w:hAnsi="Times New Roman" w:cs="Times New Roman"/>
          <w:sz w:val="18"/>
          <w:szCs w:val="18"/>
        </w:rPr>
      </w:pPr>
      <w:r>
        <w:rPr>
          <w:rFonts w:ascii="Times New Roman" w:eastAsia="Times New Roman" w:hAnsi="Times New Roman" w:cs="Times New Roman"/>
          <w:color w:val="7A7777"/>
          <w:w w:val="115"/>
          <w:sz w:val="18"/>
          <w:szCs w:val="18"/>
        </w:rPr>
        <w:t>04</w:t>
      </w:r>
      <w:r>
        <w:rPr>
          <w:rFonts w:ascii="Times New Roman" w:eastAsia="Times New Roman" w:hAnsi="Times New Roman" w:cs="Times New Roman"/>
          <w:color w:val="7A7777"/>
          <w:spacing w:val="-10"/>
          <w:w w:val="115"/>
          <w:sz w:val="18"/>
          <w:szCs w:val="18"/>
        </w:rPr>
        <w:t xml:space="preserve"> </w:t>
      </w:r>
      <w:r>
        <w:rPr>
          <w:rFonts w:ascii="Times New Roman" w:eastAsia="Times New Roman" w:hAnsi="Times New Roman" w:cs="Times New Roman"/>
          <w:color w:val="7A7777"/>
          <w:w w:val="115"/>
          <w:sz w:val="18"/>
          <w:szCs w:val="18"/>
        </w:rPr>
        <w:t>x64</w:t>
      </w:r>
    </w:p>
    <w:p w:rsidR="000B7B9A" w:rsidRDefault="000B7B9A" w:rsidP="000B7B9A">
      <w:pPr>
        <w:spacing w:before="3" w:line="110" w:lineRule="exact"/>
        <w:rPr>
          <w:sz w:val="11"/>
          <w:szCs w:val="11"/>
        </w:rPr>
      </w:pPr>
      <w:r>
        <w:br w:type="column"/>
      </w:r>
    </w:p>
    <w:p w:rsidR="000B7B9A" w:rsidRDefault="000B7B9A" w:rsidP="000B7B9A">
      <w:pPr>
        <w:ind w:left="958"/>
        <w:rPr>
          <w:rFonts w:ascii="Times New Roman" w:eastAsia="Times New Roman" w:hAnsi="Times New Roman" w:cs="Times New Roman"/>
          <w:sz w:val="18"/>
          <w:szCs w:val="18"/>
        </w:rPr>
      </w:pPr>
      <w:r>
        <w:rPr>
          <w:rFonts w:ascii="Times New Roman" w:eastAsia="Times New Roman" w:hAnsi="Times New Roman" w:cs="Times New Roman"/>
          <w:color w:val="7A7777"/>
          <w:w w:val="105"/>
          <w:sz w:val="18"/>
          <w:szCs w:val="18"/>
        </w:rPr>
        <w:t>483MB</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ind w:left="958"/>
        <w:rPr>
          <w:rFonts w:ascii="Times New Roman" w:eastAsia="Times New Roman" w:hAnsi="Times New Roman" w:cs="Times New Roman"/>
          <w:sz w:val="18"/>
          <w:szCs w:val="18"/>
        </w:rPr>
      </w:pPr>
      <w:r>
        <w:rPr>
          <w:rFonts w:ascii="Times New Roman" w:eastAsia="Times New Roman" w:hAnsi="Times New Roman" w:cs="Times New Roman"/>
          <w:color w:val="7A7777"/>
          <w:w w:val="105"/>
          <w:sz w:val="18"/>
          <w:szCs w:val="18"/>
        </w:rPr>
        <w:t>483MB</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ind w:left="958"/>
        <w:rPr>
          <w:rFonts w:ascii="Times New Roman" w:eastAsia="Times New Roman" w:hAnsi="Times New Roman" w:cs="Times New Roman"/>
          <w:sz w:val="18"/>
          <w:szCs w:val="18"/>
          <w:lang w:eastAsia="zh-CN"/>
        </w:rPr>
      </w:pPr>
      <w:r>
        <w:rPr>
          <w:rFonts w:ascii="Times New Roman" w:eastAsia="Times New Roman" w:hAnsi="Times New Roman" w:cs="Times New Roman"/>
          <w:color w:val="7A7777"/>
          <w:w w:val="105"/>
          <w:sz w:val="18"/>
          <w:szCs w:val="18"/>
          <w:lang w:eastAsia="zh-CN"/>
        </w:rPr>
        <w:t>483MB</w:t>
      </w:r>
    </w:p>
    <w:p w:rsidR="000B7B9A" w:rsidRDefault="000B7B9A" w:rsidP="000B7B9A">
      <w:pPr>
        <w:rPr>
          <w:rFonts w:ascii="Times New Roman" w:eastAsia="Times New Roman" w:hAnsi="Times New Roman" w:cs="Times New Roman"/>
          <w:sz w:val="18"/>
          <w:szCs w:val="18"/>
          <w:lang w:eastAsia="zh-CN"/>
        </w:rPr>
        <w:sectPr w:rsidR="000B7B9A">
          <w:type w:val="continuous"/>
          <w:pgSz w:w="12240" w:h="15840"/>
          <w:pgMar w:top="1480" w:right="40" w:bottom="280" w:left="0" w:header="720" w:footer="720" w:gutter="0"/>
          <w:cols w:num="4" w:space="720" w:equalWidth="0">
            <w:col w:w="6686" w:space="40"/>
            <w:col w:w="1841" w:space="40"/>
            <w:col w:w="1901" w:space="40"/>
            <w:col w:w="1652"/>
          </w:cols>
        </w:sectPr>
      </w:pPr>
    </w:p>
    <w:p w:rsidR="000B7B9A" w:rsidRDefault="000B7B9A" w:rsidP="000B7B9A">
      <w:pPr>
        <w:spacing w:before="5" w:line="190" w:lineRule="exact"/>
        <w:rPr>
          <w:sz w:val="19"/>
          <w:szCs w:val="19"/>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660" w:lineRule="exact"/>
        <w:ind w:left="1965"/>
        <w:rPr>
          <w:rFonts w:ascii="Arial" w:eastAsia="Arial" w:hAnsi="Arial" w:cs="Arial"/>
          <w:sz w:val="36"/>
          <w:szCs w:val="36"/>
          <w:lang w:eastAsia="zh-CN"/>
        </w:rPr>
      </w:pPr>
      <w:r>
        <w:rPr>
          <w:rFonts w:ascii="宋体" w:eastAsia="宋体" w:hAnsi="宋体" w:cs="宋体"/>
          <w:color w:val="D48B69"/>
          <w:spacing w:val="37"/>
          <w:w w:val="130"/>
          <w:sz w:val="56"/>
          <w:szCs w:val="56"/>
          <w:lang w:eastAsia="zh-CN"/>
        </w:rPr>
        <w:t>丰</w:t>
      </w:r>
      <w:r>
        <w:rPr>
          <w:rFonts w:ascii="Arial" w:eastAsia="Arial" w:hAnsi="Arial" w:cs="Arial"/>
          <w:color w:val="000000"/>
          <w:spacing w:val="-59"/>
          <w:w w:val="130"/>
          <w:sz w:val="36"/>
          <w:szCs w:val="36"/>
          <w:lang w:eastAsia="zh-CN"/>
        </w:rPr>
        <w:t>S</w:t>
      </w:r>
      <w:r>
        <w:rPr>
          <w:rFonts w:ascii="宋体" w:eastAsia="宋体" w:hAnsi="宋体" w:cs="宋体"/>
          <w:color w:val="000000"/>
          <w:spacing w:val="-31"/>
          <w:w w:val="130"/>
          <w:sz w:val="28"/>
          <w:szCs w:val="28"/>
          <w:lang w:eastAsia="zh-CN"/>
        </w:rPr>
        <w:t>饲</w:t>
      </w:r>
      <w:r>
        <w:rPr>
          <w:rFonts w:ascii="Arial" w:eastAsia="Arial" w:hAnsi="Arial" w:cs="Arial"/>
          <w:color w:val="000000"/>
          <w:spacing w:val="-59"/>
          <w:w w:val="130"/>
          <w:sz w:val="34"/>
          <w:szCs w:val="34"/>
          <w:lang w:eastAsia="zh-CN"/>
        </w:rPr>
        <w:t>u</w:t>
      </w:r>
      <w:r>
        <w:rPr>
          <w:rFonts w:ascii="宋体" w:eastAsia="宋体" w:hAnsi="宋体" w:cs="宋体"/>
          <w:color w:val="000000"/>
          <w:w w:val="130"/>
          <w:sz w:val="29"/>
          <w:szCs w:val="29"/>
          <w:lang w:eastAsia="zh-CN"/>
        </w:rPr>
        <w:t>。</w:t>
      </w:r>
      <w:r>
        <w:rPr>
          <w:rFonts w:ascii="宋体" w:eastAsia="宋体" w:hAnsi="宋体" w:cs="宋体"/>
          <w:color w:val="000000"/>
          <w:spacing w:val="-249"/>
          <w:w w:val="130"/>
          <w:sz w:val="29"/>
          <w:szCs w:val="29"/>
          <w:lang w:eastAsia="zh-CN"/>
        </w:rPr>
        <w:t>阳</w:t>
      </w:r>
      <w:r>
        <w:rPr>
          <w:rFonts w:ascii="Arial" w:eastAsia="Arial" w:hAnsi="Arial" w:cs="Arial"/>
          <w:color w:val="C36D46"/>
          <w:w w:val="130"/>
          <w:sz w:val="36"/>
          <w:szCs w:val="36"/>
          <w:lang w:eastAsia="zh-CN"/>
        </w:rPr>
        <w:t>08</w:t>
      </w:r>
    </w:p>
    <w:p w:rsidR="000B7B9A" w:rsidRDefault="000B7B9A" w:rsidP="000B7B9A">
      <w:pPr>
        <w:spacing w:line="200" w:lineRule="exact"/>
        <w:rPr>
          <w:sz w:val="20"/>
          <w:szCs w:val="20"/>
          <w:lang w:eastAsia="zh-CN"/>
        </w:rPr>
      </w:pPr>
    </w:p>
    <w:p w:rsidR="000B7B9A" w:rsidRDefault="000B7B9A" w:rsidP="000B7B9A">
      <w:pPr>
        <w:spacing w:before="14" w:line="200" w:lineRule="exact"/>
        <w:rPr>
          <w:sz w:val="20"/>
          <w:szCs w:val="20"/>
          <w:lang w:eastAsia="zh-CN"/>
        </w:rPr>
      </w:pPr>
    </w:p>
    <w:p w:rsidR="000B7B9A" w:rsidRDefault="00035F6E" w:rsidP="000B7B9A">
      <w:pPr>
        <w:tabs>
          <w:tab w:val="left" w:pos="2789"/>
        </w:tabs>
        <w:spacing w:before="5"/>
        <w:ind w:left="-131"/>
        <w:rPr>
          <w:rFonts w:ascii="宋体" w:eastAsia="宋体" w:hAnsi="宋体" w:cs="宋体"/>
          <w:sz w:val="20"/>
          <w:szCs w:val="20"/>
          <w:lang w:eastAsia="zh-CN"/>
        </w:rPr>
      </w:pPr>
      <w:r w:rsidRPr="00035F6E">
        <w:rPr>
          <w:rFonts w:eastAsiaTheme="minorHAnsi"/>
        </w:rPr>
        <w:pict>
          <v:group id="_x0000_s5058" style="position:absolute;left:0;text-align:left;margin-left:96pt;margin-top:-7.8pt;width:516pt;height:.1pt;z-index:-251101184;mso-position-horizontal-relative:page" coordorigin="1920,-156" coordsize="10320,2">
            <v:shape id="_x0000_s5059" style="position:absolute;left:1920;top:-156;width:10320;height:2" coordorigin="1920,-156" coordsize="10320,0" path="m1920,-156r10320,e" filled="f" strokecolor="#88a0c0">
              <v:path arrowok="t"/>
            </v:shape>
            <w10:wrap anchorx="page"/>
          </v:group>
        </w:pict>
      </w:r>
      <w:r w:rsidRPr="00035F6E">
        <w:rPr>
          <w:rFonts w:eastAsiaTheme="minorHAnsi"/>
        </w:rPr>
        <w:pict>
          <v:group id="_x0000_s5068" style="position:absolute;left:0;text-align:left;margin-left:93.8pt;margin-top:5.45pt;width:32.6pt;height:9.55pt;z-index:-251096064;mso-position-horizontal-relative:page" coordorigin="1876,109" coordsize="652,191">
            <v:shape id="_x0000_s5069" style="position:absolute;left:1876;top:109;width:652;height:191" coordorigin="1876,109" coordsize="652,191" path="m1876,109r651,l2527,299r-651,l1876,109xe" fillcolor="#2f72c7" stroked="f">
              <v:path arrowok="t"/>
            </v:shape>
            <w10:wrap anchorx="page"/>
          </v:group>
        </w:pict>
      </w:r>
      <w:r w:rsidRPr="00035F6E">
        <w:rPr>
          <w:rFonts w:eastAsiaTheme="minorHAnsi"/>
        </w:rPr>
        <w:pict>
          <v:group id="_x0000_s5070" style="position:absolute;left:0;text-align:left;margin-left:155.9pt;margin-top:5pt;width:19.3pt;height:10.05pt;z-index:-251095040;mso-position-horizontal-relative:page" coordorigin="3118,100" coordsize="386,201">
            <v:shape id="_x0000_s5071" style="position:absolute;left:3118;top:100;width:386;height:201" coordorigin="3118,100" coordsize="386,201" path="m3118,100r386,l3504,301r-386,l3118,100xe" fillcolor="#2f72c7" stroked="f">
              <v:path arrowok="t"/>
            </v:shape>
            <w10:wrap anchorx="page"/>
          </v:group>
        </w:pict>
      </w:r>
      <w:r w:rsidR="000B7B9A">
        <w:rPr>
          <w:rFonts w:ascii="宋体" w:eastAsia="宋体" w:hAnsi="宋体" w:cs="宋体"/>
          <w:color w:val="A5B9D2"/>
          <w:spacing w:val="-656"/>
          <w:w w:val="115"/>
          <w:sz w:val="19"/>
          <w:szCs w:val="19"/>
          <w:lang w:eastAsia="zh-CN"/>
        </w:rPr>
        <w:t>|</w:t>
      </w:r>
      <w:r w:rsidR="000B7B9A">
        <w:rPr>
          <w:rFonts w:ascii="宋体" w:eastAsia="宋体" w:hAnsi="宋体" w:cs="宋体"/>
          <w:color w:val="99C7F4"/>
          <w:w w:val="115"/>
          <w:sz w:val="19"/>
          <w:szCs w:val="19"/>
          <w:lang w:eastAsia="zh-CN"/>
        </w:rPr>
        <w:t>主页</w:t>
      </w:r>
      <w:r w:rsidR="000B7B9A">
        <w:rPr>
          <w:rFonts w:ascii="宋体" w:eastAsia="宋体" w:hAnsi="宋体" w:cs="宋体"/>
          <w:color w:val="99C7F4"/>
          <w:w w:val="115"/>
          <w:sz w:val="19"/>
          <w:szCs w:val="19"/>
          <w:lang w:eastAsia="zh-CN"/>
        </w:rPr>
        <w:tab/>
      </w:r>
      <w:r w:rsidR="000B7B9A">
        <w:rPr>
          <w:rFonts w:ascii="宋体" w:eastAsia="宋体" w:hAnsi="宋体" w:cs="宋体"/>
          <w:color w:val="99C7F4"/>
          <w:w w:val="115"/>
          <w:sz w:val="20"/>
          <w:szCs w:val="20"/>
          <w:lang w:eastAsia="zh-CN"/>
        </w:rPr>
        <w:t>帮</w:t>
      </w:r>
      <w:r w:rsidR="000B7B9A">
        <w:rPr>
          <w:rFonts w:ascii="宋体" w:eastAsia="宋体" w:hAnsi="宋体" w:cs="宋体"/>
          <w:color w:val="99C7F4"/>
          <w:spacing w:val="15"/>
          <w:w w:val="115"/>
          <w:sz w:val="20"/>
          <w:szCs w:val="20"/>
          <w:lang w:eastAsia="zh-CN"/>
        </w:rPr>
        <w:t>助</w:t>
      </w:r>
      <w:r w:rsidR="000B7B9A">
        <w:rPr>
          <w:rFonts w:ascii="宋体" w:eastAsia="宋体" w:hAnsi="宋体" w:cs="宋体"/>
          <w:color w:val="CCEBFA"/>
          <w:w w:val="115"/>
          <w:sz w:val="20"/>
          <w:szCs w:val="20"/>
          <w:lang w:eastAsia="zh-CN"/>
        </w:rPr>
        <w:t>·</w:t>
      </w:r>
    </w:p>
    <w:p w:rsidR="000B7B9A" w:rsidRDefault="000B7B9A" w:rsidP="000B7B9A">
      <w:pPr>
        <w:spacing w:before="6" w:line="110" w:lineRule="exact"/>
        <w:rPr>
          <w:sz w:val="11"/>
          <w:szCs w:val="11"/>
          <w:lang w:eastAsia="zh-CN"/>
        </w:rPr>
      </w:pPr>
    </w:p>
    <w:p w:rsidR="000B7B9A" w:rsidRDefault="000B7B9A" w:rsidP="000B7B9A">
      <w:pPr>
        <w:spacing w:before="19"/>
        <w:ind w:left="2190"/>
        <w:rPr>
          <w:rFonts w:ascii="宋体" w:eastAsia="宋体" w:hAnsi="宋体" w:cs="宋体"/>
          <w:sz w:val="17"/>
          <w:szCs w:val="17"/>
        </w:rPr>
      </w:pPr>
      <w:r>
        <w:rPr>
          <w:rFonts w:ascii="宋体" w:eastAsia="宋体" w:hAnsi="宋体" w:cs="宋体"/>
          <w:color w:val="383539"/>
          <w:w w:val="105"/>
          <w:sz w:val="17"/>
          <w:szCs w:val="17"/>
        </w:rPr>
        <w:t>三</w:t>
      </w:r>
      <w:r>
        <w:rPr>
          <w:rFonts w:ascii="宋体" w:eastAsia="宋体" w:hAnsi="宋体" w:cs="宋体"/>
          <w:color w:val="383539"/>
          <w:spacing w:val="-60"/>
          <w:w w:val="105"/>
          <w:sz w:val="17"/>
          <w:szCs w:val="17"/>
        </w:rPr>
        <w:t xml:space="preserve"> </w:t>
      </w:r>
      <w:r>
        <w:rPr>
          <w:rFonts w:ascii="宋体" w:eastAsia="宋体" w:hAnsi="宋体" w:cs="宋体"/>
          <w:color w:val="7A7777"/>
          <w:spacing w:val="-13"/>
          <w:w w:val="105"/>
          <w:sz w:val="17"/>
          <w:szCs w:val="17"/>
        </w:rPr>
        <w:t>坟</w:t>
      </w:r>
      <w:r>
        <w:rPr>
          <w:rFonts w:ascii="宋体" w:eastAsia="宋体" w:hAnsi="宋体" w:cs="宋体"/>
          <w:color w:val="98969A"/>
          <w:w w:val="105"/>
          <w:sz w:val="17"/>
          <w:szCs w:val="17"/>
        </w:rPr>
        <w:t>态</w:t>
      </w:r>
    </w:p>
    <w:p w:rsidR="000B7B9A" w:rsidRDefault="000B7B9A" w:rsidP="000B7B9A">
      <w:pPr>
        <w:spacing w:before="8" w:line="240" w:lineRule="exact"/>
        <w:rPr>
          <w:sz w:val="24"/>
          <w:szCs w:val="24"/>
        </w:rPr>
      </w:pPr>
    </w:p>
    <w:p w:rsidR="000B7B9A" w:rsidRDefault="000B7B9A" w:rsidP="000B7B9A">
      <w:pPr>
        <w:spacing w:line="240" w:lineRule="exact"/>
        <w:rPr>
          <w:sz w:val="24"/>
          <w:szCs w:val="24"/>
        </w:rPr>
        <w:sectPr w:rsidR="000B7B9A">
          <w:type w:val="continuous"/>
          <w:pgSz w:w="12240" w:h="15840"/>
          <w:pgMar w:top="1480" w:right="40" w:bottom="280" w:left="0" w:header="720" w:footer="720" w:gutter="0"/>
          <w:cols w:space="720"/>
        </w:sectPr>
      </w:pPr>
    </w:p>
    <w:p w:rsidR="000B7B9A" w:rsidRDefault="000B7B9A" w:rsidP="000B7B9A">
      <w:pPr>
        <w:spacing w:line="346" w:lineRule="exact"/>
        <w:ind w:left="2190"/>
        <w:rPr>
          <w:rFonts w:ascii="Arial" w:eastAsia="Arial" w:hAnsi="Arial" w:cs="Arial"/>
          <w:sz w:val="23"/>
          <w:szCs w:val="23"/>
        </w:rPr>
      </w:pPr>
      <w:r>
        <w:rPr>
          <w:rFonts w:ascii="宋体" w:eastAsia="宋体" w:hAnsi="宋体" w:cs="宋体"/>
          <w:color w:val="545356"/>
          <w:w w:val="125"/>
          <w:sz w:val="23"/>
          <w:szCs w:val="23"/>
        </w:rPr>
        <w:lastRenderedPageBreak/>
        <w:t>集群</w:t>
      </w:r>
      <w:r>
        <w:rPr>
          <w:rFonts w:ascii="宋体" w:eastAsia="宋体" w:hAnsi="宋体" w:cs="宋体"/>
          <w:color w:val="545356"/>
          <w:spacing w:val="-130"/>
          <w:w w:val="125"/>
          <w:sz w:val="23"/>
          <w:szCs w:val="23"/>
        </w:rPr>
        <w:t xml:space="preserve"> </w:t>
      </w:r>
      <w:r>
        <w:rPr>
          <w:rFonts w:ascii="宋体" w:eastAsia="宋体" w:hAnsi="宋体" w:cs="宋体"/>
          <w:color w:val="383539"/>
          <w:spacing w:val="4"/>
          <w:w w:val="125"/>
          <w:sz w:val="23"/>
          <w:szCs w:val="23"/>
        </w:rPr>
        <w:t>:</w:t>
      </w:r>
      <w:r>
        <w:rPr>
          <w:rFonts w:ascii="Arial" w:eastAsia="Arial" w:hAnsi="Arial" w:cs="Arial"/>
          <w:color w:val="000000"/>
          <w:spacing w:val="-21"/>
          <w:w w:val="125"/>
          <w:sz w:val="23"/>
          <w:szCs w:val="23"/>
        </w:rPr>
        <w:t>m</w:t>
      </w:r>
      <w:r>
        <w:rPr>
          <w:rFonts w:ascii="Arial" w:eastAsia="Arial" w:hAnsi="Arial" w:cs="Arial"/>
          <w:color w:val="201F22"/>
          <w:w w:val="125"/>
          <w:sz w:val="23"/>
          <w:szCs w:val="23"/>
        </w:rPr>
        <w:t>yC</w:t>
      </w:r>
      <w:r>
        <w:rPr>
          <w:rFonts w:ascii="Arial" w:eastAsia="Arial" w:hAnsi="Arial" w:cs="Arial"/>
          <w:color w:val="201F22"/>
          <w:spacing w:val="-66"/>
          <w:w w:val="125"/>
          <w:sz w:val="23"/>
          <w:szCs w:val="23"/>
        </w:rPr>
        <w:t xml:space="preserve"> </w:t>
      </w:r>
      <w:r>
        <w:rPr>
          <w:rFonts w:ascii="Arial" w:eastAsia="Arial" w:hAnsi="Arial" w:cs="Arial"/>
          <w:color w:val="000000"/>
          <w:w w:val="125"/>
          <w:sz w:val="23"/>
          <w:szCs w:val="23"/>
        </w:rPr>
        <w:t>l</w:t>
      </w:r>
      <w:r>
        <w:rPr>
          <w:rFonts w:ascii="Arial" w:eastAsia="Arial" w:hAnsi="Arial" w:cs="Arial"/>
          <w:color w:val="000000"/>
          <w:spacing w:val="-24"/>
          <w:w w:val="125"/>
          <w:sz w:val="23"/>
          <w:szCs w:val="23"/>
        </w:rPr>
        <w:t>u</w:t>
      </w:r>
      <w:r>
        <w:rPr>
          <w:rFonts w:ascii="Arial" w:eastAsia="Arial" w:hAnsi="Arial" w:cs="Arial"/>
          <w:color w:val="201F22"/>
          <w:w w:val="125"/>
          <w:sz w:val="23"/>
          <w:szCs w:val="23"/>
        </w:rPr>
        <w:t>ster</w:t>
      </w:r>
    </w:p>
    <w:p w:rsidR="000B7B9A" w:rsidRDefault="00035F6E" w:rsidP="000B7B9A">
      <w:pPr>
        <w:spacing w:line="630" w:lineRule="exact"/>
        <w:ind w:left="2370"/>
        <w:rPr>
          <w:rFonts w:ascii="宋体" w:eastAsia="宋体" w:hAnsi="宋体" w:cs="宋体"/>
          <w:sz w:val="17"/>
          <w:szCs w:val="17"/>
        </w:rPr>
      </w:pPr>
      <w:r w:rsidRPr="00035F6E">
        <w:rPr>
          <w:rFonts w:eastAsiaTheme="minorHAnsi"/>
        </w:rPr>
        <w:pict>
          <v:group id="_x0000_s5062" style="position:absolute;left:0;text-align:left;margin-left:169.5pt;margin-top:29.8pt;width:76.5pt;height:.1pt;z-index:-251099136;mso-position-horizontal-relative:page" coordorigin="3390,596" coordsize="1530,2">
            <v:shape id="_x0000_s5063" style="position:absolute;left:3390;top:596;width:1530;height:2" coordorigin="3390,596" coordsize="1530,0" path="m3390,596r1530,e" filled="f" strokecolor="#d06470" strokeweight="2.25pt">
              <v:path arrowok="t"/>
            </v:shape>
            <w10:wrap anchorx="page"/>
          </v:group>
        </w:pict>
      </w:r>
      <w:r w:rsidR="000B7B9A">
        <w:rPr>
          <w:rFonts w:ascii="宋体" w:eastAsia="宋体" w:hAnsi="宋体" w:cs="宋体"/>
          <w:color w:val="7A7777"/>
          <w:w w:val="105"/>
          <w:position w:val="1"/>
          <w:sz w:val="15"/>
          <w:szCs w:val="15"/>
        </w:rPr>
        <w:t>蝠幢</w:t>
      </w:r>
      <w:r w:rsidR="000B7B9A">
        <w:rPr>
          <w:rFonts w:ascii="宋体" w:eastAsia="宋体" w:hAnsi="宋体" w:cs="宋体"/>
          <w:color w:val="7A7777"/>
          <w:spacing w:val="-49"/>
          <w:w w:val="105"/>
          <w:position w:val="1"/>
          <w:sz w:val="15"/>
          <w:szCs w:val="15"/>
        </w:rPr>
        <w:t xml:space="preserve"> </w:t>
      </w:r>
      <w:r w:rsidR="000B7B9A">
        <w:rPr>
          <w:rFonts w:ascii="宋体" w:eastAsia="宋体" w:hAnsi="宋体" w:cs="宋体"/>
          <w:color w:val="545356"/>
          <w:spacing w:val="1"/>
          <w:w w:val="130"/>
          <w:position w:val="1"/>
          <w:sz w:val="15"/>
          <w:szCs w:val="15"/>
        </w:rPr>
        <w:t>幢</w:t>
      </w:r>
      <w:r w:rsidR="000B7B9A">
        <w:rPr>
          <w:rFonts w:ascii="宋体" w:eastAsia="宋体" w:hAnsi="宋体" w:cs="宋体"/>
          <w:color w:val="6D6464"/>
          <w:w w:val="130"/>
          <w:position w:val="1"/>
          <w:sz w:val="15"/>
          <w:szCs w:val="15"/>
        </w:rPr>
        <w:t>{</w:t>
      </w:r>
      <w:r w:rsidR="000B7B9A">
        <w:rPr>
          <w:rFonts w:ascii="宋体" w:eastAsia="宋体" w:hAnsi="宋体" w:cs="宋体"/>
          <w:color w:val="6D6464"/>
          <w:spacing w:val="9"/>
          <w:w w:val="130"/>
          <w:position w:val="1"/>
          <w:sz w:val="15"/>
          <w:szCs w:val="15"/>
        </w:rPr>
        <w:t>在</w:t>
      </w:r>
      <w:r w:rsidR="000B7B9A">
        <w:rPr>
          <w:rFonts w:ascii="宋体" w:eastAsia="宋体" w:hAnsi="宋体" w:cs="宋体"/>
          <w:color w:val="201F22"/>
          <w:spacing w:val="-7"/>
          <w:w w:val="130"/>
          <w:position w:val="1"/>
          <w:sz w:val="15"/>
          <w:szCs w:val="15"/>
        </w:rPr>
        <w:t>.</w:t>
      </w:r>
      <w:r w:rsidR="000B7B9A">
        <w:rPr>
          <w:rFonts w:ascii="Arial" w:eastAsia="Arial" w:hAnsi="Arial" w:cs="Arial"/>
          <w:color w:val="9BA3B4"/>
          <w:spacing w:val="-97"/>
          <w:w w:val="130"/>
          <w:position w:val="-11"/>
          <w:sz w:val="58"/>
          <w:szCs w:val="58"/>
        </w:rPr>
        <w:t>E</w:t>
      </w:r>
      <w:r w:rsidR="000B7B9A">
        <w:rPr>
          <w:rFonts w:ascii="宋体" w:eastAsia="宋体" w:hAnsi="宋体" w:cs="宋体"/>
          <w:color w:val="98969A"/>
          <w:w w:val="130"/>
          <w:position w:val="-11"/>
          <w:sz w:val="49"/>
          <w:szCs w:val="49"/>
        </w:rPr>
        <w:t>可</w:t>
      </w:r>
      <w:r w:rsidR="000B7B9A">
        <w:rPr>
          <w:rFonts w:ascii="宋体" w:eastAsia="宋体" w:hAnsi="宋体" w:cs="宋体"/>
          <w:color w:val="98969A"/>
          <w:spacing w:val="-74"/>
          <w:w w:val="130"/>
          <w:position w:val="-11"/>
          <w:sz w:val="49"/>
          <w:szCs w:val="49"/>
        </w:rPr>
        <w:t xml:space="preserve"> </w:t>
      </w:r>
      <w:r w:rsidR="000B7B9A">
        <w:rPr>
          <w:rFonts w:ascii="Arial" w:eastAsia="Arial" w:hAnsi="Arial" w:cs="Arial"/>
          <w:color w:val="6D6464"/>
          <w:w w:val="105"/>
          <w:sz w:val="17"/>
          <w:szCs w:val="17"/>
        </w:rPr>
        <w:t xml:space="preserve">OI   </w:t>
      </w:r>
      <w:r w:rsidR="000B7B9A">
        <w:rPr>
          <w:rFonts w:ascii="Arial" w:eastAsia="Arial" w:hAnsi="Arial" w:cs="Arial"/>
          <w:color w:val="6D6464"/>
          <w:spacing w:val="16"/>
          <w:w w:val="105"/>
          <w:sz w:val="17"/>
          <w:szCs w:val="17"/>
        </w:rPr>
        <w:t xml:space="preserve"> </w:t>
      </w:r>
      <w:r w:rsidR="000B7B9A">
        <w:rPr>
          <w:rFonts w:ascii="宋体" w:eastAsia="宋体" w:hAnsi="宋体" w:cs="宋体"/>
          <w:color w:val="898887"/>
          <w:w w:val="85"/>
          <w:sz w:val="17"/>
          <w:szCs w:val="17"/>
        </w:rPr>
        <w:t>J:II</w:t>
      </w:r>
      <w:r w:rsidR="000B7B9A">
        <w:rPr>
          <w:rFonts w:ascii="宋体" w:eastAsia="宋体" w:hAnsi="宋体" w:cs="宋体"/>
          <w:color w:val="898887"/>
          <w:spacing w:val="20"/>
          <w:w w:val="85"/>
          <w:sz w:val="17"/>
          <w:szCs w:val="17"/>
        </w:rPr>
        <w:t>主</w:t>
      </w:r>
      <w:r w:rsidR="000B7B9A">
        <w:rPr>
          <w:rFonts w:ascii="宋体" w:eastAsia="宋体" w:hAnsi="宋体" w:cs="宋体"/>
          <w:color w:val="6D6464"/>
          <w:w w:val="85"/>
          <w:sz w:val="17"/>
          <w:szCs w:val="17"/>
        </w:rPr>
        <w:t>盹</w:t>
      </w:r>
    </w:p>
    <w:p w:rsidR="000B7B9A" w:rsidRDefault="00035F6E" w:rsidP="000B7B9A">
      <w:pPr>
        <w:tabs>
          <w:tab w:val="left" w:pos="4634"/>
          <w:tab w:val="left" w:pos="5714"/>
          <w:tab w:val="left" w:pos="7019"/>
        </w:tabs>
        <w:spacing w:line="254" w:lineRule="exact"/>
        <w:ind w:left="2775"/>
        <w:rPr>
          <w:rFonts w:ascii="宋体" w:eastAsia="宋体" w:hAnsi="宋体" w:cs="宋体"/>
          <w:sz w:val="17"/>
          <w:szCs w:val="17"/>
          <w:lang w:eastAsia="zh-CN"/>
        </w:rPr>
      </w:pPr>
      <w:r w:rsidRPr="00035F6E">
        <w:rPr>
          <w:rFonts w:eastAsiaTheme="minorHAnsi"/>
        </w:rPr>
        <w:pict>
          <v:group id="_x0000_s5072" style="position:absolute;left:0;text-align:left;margin-left:187.75pt;margin-top:12.7pt;width:5.2pt;height:15.55pt;z-index:-251094016;mso-position-horizontal-relative:page" coordorigin="3755,254" coordsize="104,311">
            <v:shape id="_x0000_s5073" style="position:absolute;left:3755;top:254;width:104;height:311" coordorigin="3755,254" coordsize="104,311" path="m3755,254r104,l3859,566r-104,l3755,254xe" fillcolor="#e4e0e2" stroked="f">
              <v:path arrowok="t"/>
            </v:shape>
            <w10:wrap anchorx="page"/>
          </v:group>
        </w:pict>
      </w:r>
      <w:r w:rsidR="000B7B9A">
        <w:rPr>
          <w:rFonts w:ascii="宋体" w:eastAsia="宋体" w:hAnsi="宋体" w:cs="宋体"/>
          <w:color w:val="98969A"/>
          <w:w w:val="160"/>
          <w:position w:val="4"/>
          <w:sz w:val="19"/>
          <w:szCs w:val="19"/>
          <w:lang w:eastAsia="zh-CN"/>
        </w:rPr>
        <w:t>服</w:t>
      </w:r>
      <w:r w:rsidR="000B7B9A">
        <w:rPr>
          <w:rFonts w:ascii="宋体" w:eastAsia="宋体" w:hAnsi="宋体" w:cs="宋体"/>
          <w:color w:val="98969A"/>
          <w:spacing w:val="-7"/>
          <w:w w:val="160"/>
          <w:position w:val="4"/>
          <w:sz w:val="19"/>
          <w:szCs w:val="19"/>
          <w:lang w:eastAsia="zh-CN"/>
        </w:rPr>
        <w:t xml:space="preserve"> </w:t>
      </w:r>
      <w:r w:rsidR="000B7B9A">
        <w:rPr>
          <w:rFonts w:ascii="Arial" w:eastAsia="Arial" w:hAnsi="Arial" w:cs="Arial"/>
          <w:color w:val="C4474B"/>
          <w:spacing w:val="-45"/>
          <w:w w:val="115"/>
          <w:position w:val="4"/>
          <w:sz w:val="36"/>
          <w:szCs w:val="36"/>
          <w:lang w:eastAsia="zh-CN"/>
        </w:rPr>
        <w:t>G</w:t>
      </w:r>
      <w:r w:rsidR="000B7B9A">
        <w:rPr>
          <w:rFonts w:ascii="宋体" w:eastAsia="宋体" w:hAnsi="宋体" w:cs="宋体"/>
          <w:color w:val="7A7777"/>
          <w:w w:val="115"/>
          <w:position w:val="4"/>
          <w:sz w:val="30"/>
          <w:szCs w:val="30"/>
          <w:lang w:eastAsia="zh-CN"/>
        </w:rPr>
        <w:t>挝饥</w:t>
      </w:r>
      <w:r w:rsidR="000B7B9A">
        <w:rPr>
          <w:rFonts w:ascii="宋体" w:eastAsia="宋体" w:hAnsi="宋体" w:cs="宋体"/>
          <w:color w:val="7A7777"/>
          <w:w w:val="115"/>
          <w:position w:val="4"/>
          <w:sz w:val="30"/>
          <w:szCs w:val="30"/>
          <w:lang w:eastAsia="zh-CN"/>
        </w:rPr>
        <w:tab/>
      </w:r>
      <w:r w:rsidR="000B7B9A">
        <w:rPr>
          <w:rFonts w:ascii="宋体" w:eastAsia="宋体" w:hAnsi="宋体" w:cs="宋体"/>
          <w:color w:val="C4474B"/>
          <w:spacing w:val="-55"/>
          <w:w w:val="130"/>
          <w:position w:val="-7"/>
          <w:sz w:val="44"/>
          <w:szCs w:val="44"/>
          <w:lang w:eastAsia="zh-CN"/>
        </w:rPr>
        <w:t>之</w:t>
      </w:r>
      <w:r w:rsidR="000B7B9A">
        <w:rPr>
          <w:rFonts w:ascii="Arial" w:eastAsia="Arial" w:hAnsi="Arial" w:cs="Arial"/>
          <w:color w:val="C5C2C5"/>
          <w:w w:val="130"/>
          <w:position w:val="-7"/>
          <w:sz w:val="53"/>
          <w:szCs w:val="53"/>
          <w:lang w:eastAsia="zh-CN"/>
        </w:rPr>
        <w:t>i</w:t>
      </w:r>
      <w:r w:rsidR="000B7B9A">
        <w:rPr>
          <w:rFonts w:ascii="Arial" w:eastAsia="Arial" w:hAnsi="Arial" w:cs="Arial"/>
          <w:color w:val="C5C2C5"/>
          <w:w w:val="130"/>
          <w:position w:val="-7"/>
          <w:sz w:val="53"/>
          <w:szCs w:val="53"/>
          <w:lang w:eastAsia="zh-CN"/>
        </w:rPr>
        <w:tab/>
      </w:r>
      <w:r w:rsidR="000B7B9A">
        <w:rPr>
          <w:rFonts w:ascii="宋体" w:eastAsia="宋体" w:hAnsi="宋体" w:cs="宋体"/>
          <w:color w:val="98969A"/>
          <w:w w:val="115"/>
          <w:position w:val="1"/>
          <w:sz w:val="18"/>
          <w:szCs w:val="18"/>
          <w:lang w:eastAsia="zh-CN"/>
        </w:rPr>
        <w:t>安紧</w:t>
      </w:r>
      <w:r w:rsidR="000B7B9A">
        <w:rPr>
          <w:rFonts w:ascii="宋体" w:eastAsia="宋体" w:hAnsi="宋体" w:cs="宋体"/>
          <w:color w:val="98969A"/>
          <w:spacing w:val="-10"/>
          <w:w w:val="115"/>
          <w:position w:val="1"/>
          <w:sz w:val="18"/>
          <w:szCs w:val="18"/>
          <w:lang w:eastAsia="zh-CN"/>
        </w:rPr>
        <w:t>黯</w:t>
      </w:r>
      <w:r w:rsidR="000B7B9A">
        <w:rPr>
          <w:rFonts w:ascii="Courier New" w:eastAsia="Courier New" w:hAnsi="Courier New" w:cs="Courier New"/>
          <w:color w:val="98969A"/>
          <w:w w:val="115"/>
          <w:position w:val="1"/>
          <w:sz w:val="26"/>
          <w:szCs w:val="26"/>
          <w:lang w:eastAsia="zh-CN"/>
        </w:rPr>
        <w:t>4</w:t>
      </w:r>
      <w:r w:rsidR="000B7B9A">
        <w:rPr>
          <w:rFonts w:ascii="Courier New" w:eastAsia="Courier New" w:hAnsi="Courier New" w:cs="Courier New"/>
          <w:color w:val="98969A"/>
          <w:w w:val="115"/>
          <w:position w:val="1"/>
          <w:sz w:val="26"/>
          <w:szCs w:val="26"/>
          <w:lang w:eastAsia="zh-CN"/>
        </w:rPr>
        <w:tab/>
      </w:r>
      <w:r w:rsidR="000B7B9A">
        <w:rPr>
          <w:rFonts w:ascii="宋体" w:eastAsia="宋体" w:hAnsi="宋体" w:cs="宋体"/>
          <w:color w:val="6D6464"/>
          <w:spacing w:val="-30"/>
          <w:w w:val="115"/>
          <w:sz w:val="17"/>
          <w:szCs w:val="17"/>
          <w:lang w:eastAsia="zh-CN"/>
        </w:rPr>
        <w:t>"</w:t>
      </w:r>
      <w:r w:rsidR="000B7B9A">
        <w:rPr>
          <w:rFonts w:ascii="宋体" w:eastAsia="宋体" w:hAnsi="宋体" w:cs="宋体"/>
          <w:color w:val="898887"/>
          <w:w w:val="115"/>
          <w:sz w:val="17"/>
          <w:szCs w:val="17"/>
          <w:lang w:eastAsia="zh-CN"/>
        </w:rPr>
        <w:t>版本</w:t>
      </w:r>
    </w:p>
    <w:p w:rsidR="000B7B9A" w:rsidRDefault="000B7B9A" w:rsidP="000B7B9A">
      <w:pPr>
        <w:spacing w:line="200" w:lineRule="exact"/>
        <w:rPr>
          <w:sz w:val="20"/>
          <w:szCs w:val="20"/>
          <w:lang w:eastAsia="zh-CN"/>
        </w:rPr>
      </w:pPr>
      <w:r>
        <w:rPr>
          <w:lang w:eastAsia="zh-CN"/>
        </w:rPr>
        <w:br w:type="column"/>
      </w: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before="18" w:line="200" w:lineRule="exact"/>
        <w:rPr>
          <w:sz w:val="20"/>
          <w:szCs w:val="20"/>
          <w:lang w:eastAsia="zh-CN"/>
        </w:rPr>
      </w:pPr>
    </w:p>
    <w:p w:rsidR="000B7B9A" w:rsidRDefault="000B7B9A" w:rsidP="000B7B9A">
      <w:pPr>
        <w:spacing w:line="214" w:lineRule="exact"/>
        <w:ind w:left="491"/>
        <w:rPr>
          <w:rFonts w:ascii="宋体" w:eastAsia="宋体" w:hAnsi="宋体" w:cs="宋体"/>
          <w:sz w:val="18"/>
          <w:szCs w:val="18"/>
          <w:lang w:eastAsia="zh-CN"/>
        </w:rPr>
      </w:pPr>
      <w:r>
        <w:rPr>
          <w:rFonts w:ascii="宋体" w:eastAsia="宋体" w:hAnsi="宋体" w:cs="宋体"/>
          <w:color w:val="898887"/>
          <w:w w:val="90"/>
          <w:sz w:val="18"/>
          <w:szCs w:val="18"/>
          <w:lang w:eastAsia="zh-CN"/>
        </w:rPr>
        <w:t>代理结口</w:t>
      </w:r>
    </w:p>
    <w:p w:rsidR="000B7B9A" w:rsidRDefault="000B7B9A" w:rsidP="000B7B9A">
      <w:pPr>
        <w:spacing w:before="7" w:line="170" w:lineRule="exact"/>
        <w:rPr>
          <w:sz w:val="17"/>
          <w:szCs w:val="17"/>
          <w:lang w:eastAsia="zh-CN"/>
        </w:rPr>
      </w:pPr>
      <w:r>
        <w:rPr>
          <w:lang w:eastAsia="zh-CN"/>
        </w:rPr>
        <w:br w:type="column"/>
      </w: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tabs>
          <w:tab w:val="left" w:pos="1607"/>
          <w:tab w:val="left" w:pos="2762"/>
        </w:tabs>
        <w:spacing w:line="254" w:lineRule="exact"/>
        <w:ind w:left="452"/>
        <w:rPr>
          <w:rFonts w:ascii="宋体" w:eastAsia="宋体" w:hAnsi="宋体" w:cs="宋体"/>
          <w:sz w:val="17"/>
          <w:szCs w:val="17"/>
          <w:lang w:eastAsia="zh-CN"/>
        </w:rPr>
      </w:pPr>
      <w:r>
        <w:rPr>
          <w:rFonts w:ascii="宋体" w:eastAsia="宋体" w:hAnsi="宋体" w:cs="宋体"/>
          <w:color w:val="98969A"/>
          <w:sz w:val="18"/>
          <w:szCs w:val="18"/>
          <w:lang w:eastAsia="zh-CN"/>
        </w:rPr>
        <w:t>系统</w:t>
      </w:r>
      <w:r>
        <w:rPr>
          <w:rFonts w:ascii="宋体" w:eastAsia="宋体" w:hAnsi="宋体" w:cs="宋体"/>
          <w:color w:val="98969A"/>
          <w:sz w:val="18"/>
          <w:szCs w:val="18"/>
          <w:lang w:eastAsia="zh-CN"/>
        </w:rPr>
        <w:tab/>
      </w:r>
      <w:r>
        <w:rPr>
          <w:rFonts w:ascii="Times New Roman" w:eastAsia="Times New Roman" w:hAnsi="Times New Roman" w:cs="Times New Roman"/>
          <w:color w:val="98969A"/>
          <w:sz w:val="18"/>
          <w:szCs w:val="18"/>
          <w:lang w:eastAsia="zh-CN"/>
        </w:rPr>
        <w:t>CP</w:t>
      </w:r>
      <w:r>
        <w:rPr>
          <w:rFonts w:ascii="Times New Roman" w:eastAsia="Times New Roman" w:hAnsi="Times New Roman" w:cs="Times New Roman"/>
          <w:color w:val="98969A"/>
          <w:spacing w:val="-1"/>
          <w:sz w:val="18"/>
          <w:szCs w:val="18"/>
          <w:lang w:eastAsia="zh-CN"/>
        </w:rPr>
        <w:t>U</w:t>
      </w:r>
      <w:r>
        <w:rPr>
          <w:rFonts w:ascii="宋体" w:eastAsia="宋体" w:hAnsi="宋体" w:cs="宋体"/>
          <w:color w:val="98969A"/>
          <w:sz w:val="21"/>
          <w:szCs w:val="21"/>
          <w:lang w:eastAsia="zh-CN"/>
        </w:rPr>
        <w:t>院</w:t>
      </w:r>
      <w:r>
        <w:rPr>
          <w:rFonts w:ascii="宋体" w:eastAsia="宋体" w:hAnsi="宋体" w:cs="宋体"/>
          <w:color w:val="98969A"/>
          <w:spacing w:val="-28"/>
          <w:sz w:val="21"/>
          <w:szCs w:val="21"/>
          <w:lang w:eastAsia="zh-CN"/>
        </w:rPr>
        <w:t>心</w:t>
      </w:r>
      <w:r>
        <w:rPr>
          <w:rFonts w:ascii="Arial" w:eastAsia="Arial" w:hAnsi="Arial" w:cs="Arial"/>
          <w:color w:val="98969A"/>
          <w:sz w:val="23"/>
          <w:szCs w:val="23"/>
          <w:lang w:eastAsia="zh-CN"/>
        </w:rPr>
        <w:t>lt</w:t>
      </w:r>
      <w:r>
        <w:rPr>
          <w:rFonts w:ascii="Arial" w:eastAsia="Arial" w:hAnsi="Arial" w:cs="Arial"/>
          <w:color w:val="98969A"/>
          <w:sz w:val="23"/>
          <w:szCs w:val="23"/>
          <w:lang w:eastAsia="zh-CN"/>
        </w:rPr>
        <w:tab/>
      </w:r>
      <w:r>
        <w:rPr>
          <w:rFonts w:ascii="宋体" w:eastAsia="宋体" w:hAnsi="宋体" w:cs="宋体"/>
          <w:color w:val="98969A"/>
          <w:sz w:val="17"/>
          <w:szCs w:val="17"/>
          <w:lang w:eastAsia="zh-CN"/>
        </w:rPr>
        <w:t>内布</w:t>
      </w:r>
    </w:p>
    <w:p w:rsidR="000B7B9A" w:rsidRDefault="000B7B9A" w:rsidP="000B7B9A">
      <w:pPr>
        <w:spacing w:line="254" w:lineRule="exact"/>
        <w:rPr>
          <w:rFonts w:ascii="宋体" w:eastAsia="宋体" w:hAnsi="宋体" w:cs="宋体"/>
          <w:sz w:val="17"/>
          <w:szCs w:val="17"/>
          <w:lang w:eastAsia="zh-CN"/>
        </w:rPr>
        <w:sectPr w:rsidR="000B7B9A">
          <w:type w:val="continuous"/>
          <w:pgSz w:w="12240" w:h="15840"/>
          <w:pgMar w:top="1480" w:right="40" w:bottom="280" w:left="0" w:header="720" w:footer="720" w:gutter="0"/>
          <w:cols w:num="3" w:space="720" w:equalWidth="0">
            <w:col w:w="7509" w:space="40"/>
            <w:col w:w="1154" w:space="40"/>
            <w:col w:w="3457"/>
          </w:cols>
        </w:sectPr>
      </w:pPr>
    </w:p>
    <w:p w:rsidR="000B7B9A" w:rsidRDefault="000B7B9A" w:rsidP="000B7B9A">
      <w:pPr>
        <w:spacing w:line="370" w:lineRule="exact"/>
        <w:jc w:val="right"/>
        <w:rPr>
          <w:rFonts w:ascii="宋体" w:eastAsia="宋体" w:hAnsi="宋体" w:cs="宋体"/>
          <w:sz w:val="31"/>
          <w:szCs w:val="31"/>
        </w:rPr>
      </w:pPr>
      <w:r>
        <w:rPr>
          <w:rFonts w:ascii="宋体" w:eastAsia="宋体" w:hAnsi="宋体" w:cs="宋体"/>
          <w:color w:val="545356"/>
          <w:spacing w:val="-121"/>
          <w:w w:val="75"/>
          <w:position w:val="1"/>
          <w:sz w:val="24"/>
          <w:szCs w:val="24"/>
        </w:rPr>
        <w:lastRenderedPageBreak/>
        <w:t>，</w:t>
      </w:r>
      <w:r>
        <w:rPr>
          <w:rFonts w:ascii="宋体" w:eastAsia="宋体" w:hAnsi="宋体" w:cs="宋体"/>
          <w:color w:val="38AB1D"/>
          <w:w w:val="75"/>
          <w:sz w:val="31"/>
          <w:szCs w:val="31"/>
        </w:rPr>
        <w:t>、，</w:t>
      </w:r>
    </w:p>
    <w:p w:rsidR="000B7B9A" w:rsidRDefault="000B7B9A" w:rsidP="000B7B9A">
      <w:pPr>
        <w:tabs>
          <w:tab w:val="left" w:pos="1452"/>
        </w:tabs>
        <w:spacing w:line="393" w:lineRule="exact"/>
        <w:ind w:left="252"/>
        <w:rPr>
          <w:rFonts w:ascii="Times New Roman" w:eastAsia="Times New Roman" w:hAnsi="Times New Roman" w:cs="Times New Roman"/>
          <w:sz w:val="18"/>
          <w:szCs w:val="18"/>
        </w:rPr>
      </w:pPr>
      <w:r>
        <w:rPr>
          <w:w w:val="110"/>
        </w:rPr>
        <w:br w:type="column"/>
      </w:r>
      <w:r>
        <w:rPr>
          <w:rFonts w:ascii="宋体" w:eastAsia="宋体" w:hAnsi="宋体" w:cs="宋体"/>
          <w:color w:val="C5C2C5"/>
          <w:spacing w:val="-323"/>
          <w:w w:val="110"/>
          <w:position w:val="9"/>
          <w:sz w:val="31"/>
          <w:szCs w:val="31"/>
        </w:rPr>
        <w:lastRenderedPageBreak/>
        <w:t>、</w:t>
      </w:r>
      <w:r>
        <w:rPr>
          <w:rFonts w:ascii="Times New Roman" w:eastAsia="Times New Roman" w:hAnsi="Times New Roman" w:cs="Times New Roman"/>
          <w:color w:val="898887"/>
          <w:w w:val="110"/>
          <w:position w:val="1"/>
          <w:sz w:val="18"/>
          <w:szCs w:val="18"/>
        </w:rPr>
        <w:t>υb</w:t>
      </w:r>
      <w:r>
        <w:rPr>
          <w:rFonts w:ascii="Times New Roman" w:eastAsia="Times New Roman" w:hAnsi="Times New Roman" w:cs="Times New Roman"/>
          <w:color w:val="898887"/>
          <w:spacing w:val="-56"/>
          <w:w w:val="110"/>
          <w:position w:val="1"/>
          <w:sz w:val="18"/>
          <w:szCs w:val="18"/>
        </w:rPr>
        <w:t>u</w:t>
      </w:r>
      <w:r>
        <w:rPr>
          <w:rFonts w:ascii="宋体" w:eastAsia="宋体" w:hAnsi="宋体" w:cs="宋体"/>
          <w:color w:val="C5C2C5"/>
          <w:spacing w:val="-97"/>
          <w:w w:val="110"/>
          <w:position w:val="9"/>
          <w:sz w:val="31"/>
          <w:szCs w:val="31"/>
        </w:rPr>
        <w:t>-</w:t>
      </w:r>
      <w:r>
        <w:rPr>
          <w:rFonts w:ascii="Times New Roman" w:eastAsia="Times New Roman" w:hAnsi="Times New Roman" w:cs="Times New Roman"/>
          <w:color w:val="898887"/>
          <w:spacing w:val="-60"/>
          <w:w w:val="110"/>
          <w:position w:val="1"/>
          <w:sz w:val="18"/>
          <w:szCs w:val="18"/>
        </w:rPr>
        <w:t>n</w:t>
      </w:r>
      <w:r>
        <w:rPr>
          <w:rFonts w:ascii="宋体" w:eastAsia="宋体" w:hAnsi="宋体" w:cs="宋体"/>
          <w:color w:val="C5C2C5"/>
          <w:spacing w:val="-114"/>
          <w:w w:val="110"/>
          <w:position w:val="9"/>
          <w:sz w:val="31"/>
          <w:szCs w:val="31"/>
        </w:rPr>
        <w:t>-</w:t>
      </w:r>
      <w:r>
        <w:rPr>
          <w:rFonts w:ascii="宋体" w:eastAsia="宋体" w:hAnsi="宋体" w:cs="宋体"/>
          <w:color w:val="C5C2C5"/>
          <w:spacing w:val="-134"/>
          <w:w w:val="110"/>
          <w:position w:val="9"/>
          <w:sz w:val="31"/>
          <w:szCs w:val="31"/>
        </w:rPr>
        <w:t>-</w:t>
      </w:r>
      <w:r>
        <w:rPr>
          <w:rFonts w:ascii="Times New Roman" w:eastAsia="Times New Roman" w:hAnsi="Times New Roman" w:cs="Times New Roman"/>
          <w:color w:val="898887"/>
          <w:w w:val="110"/>
          <w:position w:val="1"/>
          <w:sz w:val="18"/>
          <w:szCs w:val="18"/>
        </w:rPr>
        <w:t>tu-tes</w:t>
      </w:r>
      <w:r>
        <w:rPr>
          <w:rFonts w:ascii="Times New Roman" w:eastAsia="Times New Roman" w:hAnsi="Times New Roman" w:cs="Times New Roman"/>
          <w:color w:val="898887"/>
          <w:w w:val="110"/>
          <w:position w:val="1"/>
          <w:sz w:val="18"/>
          <w:szCs w:val="18"/>
        </w:rPr>
        <w:tab/>
      </w:r>
      <w:r>
        <w:rPr>
          <w:rFonts w:ascii="Times New Roman" w:eastAsia="Times New Roman" w:hAnsi="Times New Roman" w:cs="Times New Roman"/>
          <w:color w:val="7A7777"/>
          <w:w w:val="110"/>
          <w:position w:val="1"/>
          <w:sz w:val="18"/>
          <w:szCs w:val="18"/>
        </w:rPr>
        <w:t>192.168.</w:t>
      </w:r>
      <w:r>
        <w:rPr>
          <w:rFonts w:ascii="Times New Roman" w:eastAsia="Times New Roman" w:hAnsi="Times New Roman" w:cs="Times New Roman"/>
          <w:color w:val="7A7777"/>
          <w:spacing w:val="-37"/>
          <w:w w:val="110"/>
          <w:position w:val="1"/>
          <w:sz w:val="18"/>
          <w:szCs w:val="18"/>
        </w:rPr>
        <w:t xml:space="preserve"> </w:t>
      </w:r>
      <w:r>
        <w:rPr>
          <w:rFonts w:ascii="宋体" w:eastAsia="宋体" w:hAnsi="宋体" w:cs="宋体"/>
          <w:color w:val="7A7777"/>
          <w:w w:val="110"/>
          <w:position w:val="1"/>
          <w:sz w:val="17"/>
          <w:szCs w:val="17"/>
        </w:rPr>
        <w:t>1.</w:t>
      </w:r>
      <w:r>
        <w:rPr>
          <w:rFonts w:ascii="宋体" w:eastAsia="宋体" w:hAnsi="宋体" w:cs="宋体"/>
          <w:color w:val="7A7777"/>
          <w:spacing w:val="49"/>
          <w:w w:val="110"/>
          <w:position w:val="1"/>
          <w:sz w:val="17"/>
          <w:szCs w:val="17"/>
        </w:rPr>
        <w:t xml:space="preserve"> </w:t>
      </w:r>
      <w:r>
        <w:rPr>
          <w:rFonts w:ascii="宋体" w:eastAsia="宋体" w:hAnsi="宋体" w:cs="宋体"/>
          <w:color w:val="98969A"/>
          <w:w w:val="110"/>
          <w:sz w:val="16"/>
          <w:szCs w:val="16"/>
        </w:rPr>
        <w:t>/崎t</w:t>
      </w:r>
      <w:r>
        <w:rPr>
          <w:rFonts w:ascii="宋体" w:eastAsia="宋体" w:hAnsi="宋体" w:cs="宋体"/>
          <w:color w:val="98969A"/>
          <w:spacing w:val="-20"/>
          <w:w w:val="110"/>
          <w:sz w:val="16"/>
          <w:szCs w:val="16"/>
        </w:rPr>
        <w:t>/</w:t>
      </w:r>
      <w:r>
        <w:rPr>
          <w:rFonts w:ascii="Times New Roman" w:eastAsia="Times New Roman" w:hAnsi="Times New Roman" w:cs="Times New Roman"/>
          <w:color w:val="98969A"/>
          <w:w w:val="110"/>
          <w:sz w:val="18"/>
          <w:szCs w:val="18"/>
        </w:rPr>
        <w:t>se</w:t>
      </w:r>
      <w:r>
        <w:rPr>
          <w:rFonts w:ascii="Times New Roman" w:eastAsia="Times New Roman" w:hAnsi="Times New Roman" w:cs="Times New Roman"/>
          <w:color w:val="98969A"/>
          <w:spacing w:val="8"/>
          <w:w w:val="110"/>
          <w:sz w:val="18"/>
          <w:szCs w:val="18"/>
        </w:rPr>
        <w:t>q</w:t>
      </w:r>
      <w:r>
        <w:rPr>
          <w:rFonts w:ascii="Times New Roman" w:eastAsia="Times New Roman" w:hAnsi="Times New Roman" w:cs="Times New Roman"/>
          <w:color w:val="7A7777"/>
          <w:w w:val="110"/>
          <w:sz w:val="18"/>
          <w:szCs w:val="18"/>
        </w:rPr>
        <w:t>uOI</w:t>
      </w:r>
    </w:p>
    <w:p w:rsidR="000B7B9A" w:rsidRDefault="000B7B9A" w:rsidP="000B7B9A">
      <w:pPr>
        <w:tabs>
          <w:tab w:val="left" w:pos="1437"/>
          <w:tab w:val="left" w:pos="2592"/>
        </w:tabs>
        <w:spacing w:line="197" w:lineRule="exact"/>
        <w:ind w:left="267"/>
        <w:rPr>
          <w:rFonts w:ascii="Times New Roman" w:eastAsia="Times New Roman" w:hAnsi="Times New Roman" w:cs="Times New Roman"/>
          <w:sz w:val="18"/>
          <w:szCs w:val="18"/>
        </w:rPr>
      </w:pPr>
      <w:r>
        <w:rPr>
          <w:rFonts w:ascii="Times New Roman" w:eastAsia="Times New Roman" w:hAnsi="Times New Roman" w:cs="Times New Roman"/>
          <w:color w:val="7A7777"/>
          <w:spacing w:val="-1"/>
          <w:w w:val="120"/>
          <w:position w:val="1"/>
          <w:sz w:val="18"/>
          <w:szCs w:val="18"/>
        </w:rPr>
        <w:t>t</w:t>
      </w:r>
      <w:r>
        <w:rPr>
          <w:rFonts w:ascii="Times New Roman" w:eastAsia="Times New Roman" w:hAnsi="Times New Roman" w:cs="Times New Roman"/>
          <w:color w:val="98969A"/>
          <w:w w:val="120"/>
          <w:position w:val="1"/>
          <w:sz w:val="18"/>
          <w:szCs w:val="18"/>
        </w:rPr>
        <w:t>-O</w:t>
      </w:r>
      <w:r>
        <w:rPr>
          <w:rFonts w:ascii="Times New Roman" w:eastAsia="Times New Roman" w:hAnsi="Times New Roman" w:cs="Times New Roman"/>
          <w:color w:val="98969A"/>
          <w:spacing w:val="-35"/>
          <w:w w:val="120"/>
          <w:position w:val="1"/>
          <w:sz w:val="18"/>
          <w:szCs w:val="18"/>
        </w:rPr>
        <w:t xml:space="preserve"> </w:t>
      </w:r>
      <w:r>
        <w:rPr>
          <w:rFonts w:ascii="Times New Roman" w:eastAsia="Times New Roman" w:hAnsi="Times New Roman" w:cs="Times New Roman"/>
          <w:color w:val="7A7777"/>
          <w:w w:val="120"/>
          <w:position w:val="1"/>
          <w:sz w:val="18"/>
          <w:szCs w:val="18"/>
        </w:rPr>
        <w:t>l</w:t>
      </w:r>
      <w:r>
        <w:rPr>
          <w:rFonts w:ascii="Times New Roman" w:eastAsia="Times New Roman" w:hAnsi="Times New Roman" w:cs="Times New Roman"/>
          <w:color w:val="7A7777"/>
          <w:w w:val="120"/>
          <w:position w:val="1"/>
          <w:sz w:val="18"/>
          <w:szCs w:val="18"/>
        </w:rPr>
        <w:tab/>
      </w:r>
      <w:r>
        <w:rPr>
          <w:rFonts w:ascii="Times New Roman" w:eastAsia="Times New Roman" w:hAnsi="Times New Roman" w:cs="Times New Roman"/>
          <w:color w:val="7A7777"/>
          <w:w w:val="120"/>
          <w:sz w:val="18"/>
          <w:szCs w:val="18"/>
        </w:rPr>
        <w:t>215</w:t>
      </w:r>
      <w:r>
        <w:rPr>
          <w:rFonts w:ascii="Times New Roman" w:eastAsia="Times New Roman" w:hAnsi="Times New Roman" w:cs="Times New Roman"/>
          <w:color w:val="7A7777"/>
          <w:w w:val="120"/>
          <w:sz w:val="18"/>
          <w:szCs w:val="18"/>
        </w:rPr>
        <w:tab/>
        <w:t>ad</w:t>
      </w:r>
      <w:r>
        <w:rPr>
          <w:rFonts w:ascii="Times New Roman" w:eastAsia="Times New Roman" w:hAnsi="Times New Roman" w:cs="Times New Roman"/>
          <w:color w:val="7A7777"/>
          <w:spacing w:val="-10"/>
          <w:w w:val="120"/>
          <w:sz w:val="18"/>
          <w:szCs w:val="18"/>
        </w:rPr>
        <w:t>b</w:t>
      </w:r>
      <w:r>
        <w:rPr>
          <w:rFonts w:ascii="Times New Roman" w:eastAsia="Times New Roman" w:hAnsi="Times New Roman" w:cs="Times New Roman"/>
          <w:color w:val="98969A"/>
          <w:w w:val="120"/>
          <w:sz w:val="18"/>
          <w:szCs w:val="18"/>
        </w:rPr>
        <w:t>/</w:t>
      </w:r>
    </w:p>
    <w:p w:rsidR="000B7B9A" w:rsidRDefault="000B7B9A" w:rsidP="000B7B9A">
      <w:pPr>
        <w:spacing w:before="6" w:line="280" w:lineRule="exact"/>
        <w:rPr>
          <w:sz w:val="28"/>
          <w:szCs w:val="28"/>
        </w:rPr>
      </w:pPr>
    </w:p>
    <w:p w:rsidR="000B7B9A" w:rsidRDefault="000B7B9A" w:rsidP="000B7B9A">
      <w:pPr>
        <w:tabs>
          <w:tab w:val="left" w:pos="1437"/>
          <w:tab w:val="left" w:pos="2592"/>
        </w:tabs>
        <w:spacing w:line="276" w:lineRule="atLeast"/>
        <w:ind w:left="267"/>
        <w:rPr>
          <w:rFonts w:ascii="Times New Roman" w:eastAsia="Times New Roman" w:hAnsi="Times New Roman" w:cs="Times New Roman"/>
          <w:sz w:val="18"/>
          <w:szCs w:val="18"/>
        </w:rPr>
      </w:pPr>
      <w:r>
        <w:rPr>
          <w:rFonts w:ascii="Times New Roman" w:eastAsia="Times New Roman" w:hAnsi="Times New Roman" w:cs="Times New Roman"/>
          <w:color w:val="7A7777"/>
          <w:w w:val="120"/>
          <w:sz w:val="18"/>
          <w:szCs w:val="18"/>
        </w:rPr>
        <w:t>t-02</w:t>
      </w:r>
      <w:r>
        <w:rPr>
          <w:rFonts w:ascii="Times New Roman" w:eastAsia="Times New Roman" w:hAnsi="Times New Roman" w:cs="Times New Roman"/>
          <w:color w:val="7A7777"/>
          <w:w w:val="120"/>
          <w:sz w:val="18"/>
          <w:szCs w:val="18"/>
        </w:rPr>
        <w:tab/>
        <w:t>212</w:t>
      </w:r>
      <w:r>
        <w:rPr>
          <w:rFonts w:ascii="Times New Roman" w:eastAsia="Times New Roman" w:hAnsi="Times New Roman" w:cs="Times New Roman"/>
          <w:color w:val="7A7777"/>
          <w:w w:val="120"/>
          <w:sz w:val="18"/>
          <w:szCs w:val="18"/>
        </w:rPr>
        <w:tab/>
      </w:r>
      <w:r>
        <w:rPr>
          <w:rFonts w:ascii="宋体" w:eastAsia="宋体" w:hAnsi="宋体" w:cs="宋体"/>
          <w:color w:val="7A7777"/>
          <w:spacing w:val="-72"/>
          <w:w w:val="120"/>
          <w:sz w:val="15"/>
          <w:szCs w:val="15"/>
        </w:rPr>
        <w:t>甜</w:t>
      </w:r>
      <w:r>
        <w:rPr>
          <w:rFonts w:ascii="Times New Roman" w:eastAsia="Times New Roman" w:hAnsi="Times New Roman" w:cs="Times New Roman"/>
          <w:color w:val="7A7777"/>
          <w:w w:val="120"/>
          <w:sz w:val="18"/>
          <w:szCs w:val="18"/>
        </w:rPr>
        <w:t>I</w:t>
      </w:r>
      <w:r>
        <w:rPr>
          <w:rFonts w:ascii="Times New Roman" w:eastAsia="Times New Roman" w:hAnsi="Times New Roman" w:cs="Times New Roman"/>
          <w:color w:val="7A7777"/>
          <w:spacing w:val="-11"/>
          <w:w w:val="120"/>
          <w:sz w:val="18"/>
          <w:szCs w:val="18"/>
        </w:rPr>
        <w:t>b</w:t>
      </w:r>
      <w:r>
        <w:rPr>
          <w:rFonts w:ascii="Times New Roman" w:eastAsia="Times New Roman" w:hAnsi="Times New Roman" w:cs="Times New Roman"/>
          <w:color w:val="98969A"/>
          <w:w w:val="120"/>
          <w:sz w:val="18"/>
          <w:szCs w:val="18"/>
        </w:rPr>
        <w:t>/</w:t>
      </w:r>
    </w:p>
    <w:p w:rsidR="000B7B9A" w:rsidRDefault="000B7B9A" w:rsidP="000B7B9A">
      <w:pPr>
        <w:spacing w:before="3" w:line="170" w:lineRule="exact"/>
        <w:rPr>
          <w:sz w:val="17"/>
          <w:szCs w:val="17"/>
        </w:rPr>
      </w:pPr>
      <w:r>
        <w:br w:type="column"/>
      </w:r>
    </w:p>
    <w:p w:rsidR="000B7B9A" w:rsidRDefault="000B7B9A" w:rsidP="000B7B9A">
      <w:pPr>
        <w:jc w:val="right"/>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11</w:t>
      </w:r>
      <w:r>
        <w:rPr>
          <w:rFonts w:ascii="Times New Roman" w:eastAsia="Times New Roman" w:hAnsi="Times New Roman" w:cs="Times New Roman"/>
          <w:color w:val="6D6464"/>
          <w:spacing w:val="-29"/>
          <w:w w:val="115"/>
          <w:sz w:val="18"/>
          <w:szCs w:val="18"/>
        </w:rPr>
        <w:t>7</w:t>
      </w:r>
      <w:r>
        <w:rPr>
          <w:rFonts w:ascii="Times New Roman" w:eastAsia="Times New Roman" w:hAnsi="Times New Roman" w:cs="Times New Roman"/>
          <w:color w:val="898887"/>
          <w:w w:val="115"/>
          <w:sz w:val="18"/>
          <w:szCs w:val="18"/>
        </w:rPr>
        <w:t>90</w:t>
      </w:r>
    </w:p>
    <w:p w:rsidR="000B7B9A" w:rsidRDefault="000B7B9A" w:rsidP="000B7B9A">
      <w:pPr>
        <w:spacing w:before="3" w:line="170" w:lineRule="exact"/>
        <w:rPr>
          <w:sz w:val="17"/>
          <w:szCs w:val="17"/>
        </w:rPr>
      </w:pPr>
      <w:r>
        <w:br w:type="column"/>
      </w:r>
    </w:p>
    <w:p w:rsidR="000B7B9A" w:rsidRDefault="000B7B9A" w:rsidP="000B7B9A">
      <w:pPr>
        <w:tabs>
          <w:tab w:val="left" w:pos="1761"/>
        </w:tabs>
        <w:ind w:left="591"/>
        <w:rPr>
          <w:rFonts w:ascii="Times New Roman" w:eastAsia="Times New Roman" w:hAnsi="Times New Roman" w:cs="Times New Roman"/>
          <w:sz w:val="18"/>
          <w:szCs w:val="18"/>
        </w:rPr>
      </w:pPr>
      <w:r>
        <w:rPr>
          <w:rFonts w:ascii="Times New Roman" w:eastAsia="Times New Roman" w:hAnsi="Times New Roman" w:cs="Times New Roman"/>
          <w:color w:val="7A7777"/>
          <w:w w:val="125"/>
          <w:sz w:val="18"/>
          <w:szCs w:val="18"/>
        </w:rPr>
        <w:t>υbuntu</w:t>
      </w:r>
      <w:r>
        <w:rPr>
          <w:rFonts w:ascii="Times New Roman" w:eastAsia="Times New Roman" w:hAnsi="Times New Roman" w:cs="Times New Roman"/>
          <w:color w:val="7A7777"/>
          <w:spacing w:val="28"/>
          <w:w w:val="125"/>
          <w:sz w:val="18"/>
          <w:szCs w:val="18"/>
        </w:rPr>
        <w:t xml:space="preserve"> </w:t>
      </w:r>
      <w:r>
        <w:rPr>
          <w:rFonts w:ascii="Times New Roman" w:eastAsia="Times New Roman" w:hAnsi="Times New Roman" w:cs="Times New Roman"/>
          <w:color w:val="6D6464"/>
          <w:w w:val="125"/>
          <w:sz w:val="18"/>
          <w:szCs w:val="18"/>
        </w:rPr>
        <w:t>1</w:t>
      </w:r>
      <w:r>
        <w:rPr>
          <w:rFonts w:ascii="Times New Roman" w:eastAsia="Times New Roman" w:hAnsi="Times New Roman" w:cs="Times New Roman"/>
          <w:color w:val="6D6464"/>
          <w:spacing w:val="-18"/>
          <w:w w:val="125"/>
          <w:sz w:val="18"/>
          <w:szCs w:val="18"/>
        </w:rPr>
        <w:t>2</w:t>
      </w:r>
      <w:r>
        <w:rPr>
          <w:rFonts w:ascii="Times New Roman" w:eastAsia="Times New Roman" w:hAnsi="Times New Roman" w:cs="Times New Roman"/>
          <w:color w:val="545356"/>
          <w:w w:val="125"/>
          <w:sz w:val="18"/>
          <w:szCs w:val="18"/>
        </w:rPr>
        <w:t>.</w:t>
      </w:r>
      <w:r>
        <w:rPr>
          <w:rFonts w:ascii="Times New Roman" w:eastAsia="Times New Roman" w:hAnsi="Times New Roman" w:cs="Times New Roman"/>
          <w:color w:val="545356"/>
          <w:w w:val="12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5" w:lineRule="exact"/>
        <w:ind w:left="591"/>
        <w:rPr>
          <w:rFonts w:ascii="Times New Roman" w:eastAsia="Times New Roman" w:hAnsi="Times New Roman" w:cs="Times New Roman"/>
          <w:sz w:val="18"/>
          <w:szCs w:val="18"/>
        </w:rPr>
      </w:pPr>
      <w:r>
        <w:rPr>
          <w:rFonts w:ascii="Times New Roman" w:eastAsia="Times New Roman" w:hAnsi="Times New Roman" w:cs="Times New Roman"/>
          <w:color w:val="7A7777"/>
          <w:w w:val="110"/>
          <w:sz w:val="18"/>
          <w:szCs w:val="18"/>
        </w:rPr>
        <w:t>04</w:t>
      </w:r>
      <w:r>
        <w:rPr>
          <w:rFonts w:ascii="Times New Roman" w:eastAsia="Times New Roman" w:hAnsi="Times New Roman" w:cs="Times New Roman"/>
          <w:color w:val="7A7777"/>
          <w:spacing w:val="14"/>
          <w:w w:val="110"/>
          <w:sz w:val="18"/>
          <w:szCs w:val="18"/>
        </w:rPr>
        <w:t xml:space="preserve"> </w:t>
      </w:r>
      <w:r>
        <w:rPr>
          <w:rFonts w:ascii="Times New Roman" w:eastAsia="Times New Roman" w:hAnsi="Times New Roman" w:cs="Times New Roman"/>
          <w:color w:val="7A7777"/>
          <w:w w:val="110"/>
          <w:sz w:val="18"/>
          <w:szCs w:val="18"/>
        </w:rPr>
        <w:t>x64</w:t>
      </w:r>
    </w:p>
    <w:p w:rsidR="000B7B9A" w:rsidRDefault="000B7B9A" w:rsidP="000B7B9A">
      <w:pPr>
        <w:spacing w:line="25" w:lineRule="exact"/>
        <w:ind w:left="591"/>
        <w:rPr>
          <w:rFonts w:ascii="Arial" w:eastAsia="Arial" w:hAnsi="Arial" w:cs="Arial"/>
          <w:sz w:val="18"/>
          <w:szCs w:val="18"/>
        </w:rPr>
      </w:pPr>
      <w:r>
        <w:rPr>
          <w:rFonts w:ascii="宋体" w:eastAsia="宋体" w:hAnsi="宋体" w:cs="宋体"/>
          <w:color w:val="7A7777"/>
          <w:spacing w:val="-218"/>
          <w:w w:val="90"/>
          <w:sz w:val="57"/>
          <w:szCs w:val="57"/>
        </w:rPr>
        <w:t>。</w:t>
      </w:r>
      <w:r>
        <w:rPr>
          <w:rFonts w:ascii="Arial" w:eastAsia="Arial" w:hAnsi="Arial" w:cs="Arial"/>
          <w:color w:val="7A7777"/>
          <w:w w:val="90"/>
          <w:sz w:val="18"/>
          <w:szCs w:val="18"/>
        </w:rPr>
        <w:t>x64</w:t>
      </w:r>
    </w:p>
    <w:p w:rsidR="000B7B9A" w:rsidRDefault="000B7B9A" w:rsidP="000B7B9A">
      <w:pPr>
        <w:spacing w:before="3" w:line="170" w:lineRule="exact"/>
        <w:rPr>
          <w:sz w:val="17"/>
          <w:szCs w:val="17"/>
        </w:rPr>
      </w:pPr>
      <w:r>
        <w:br w:type="column"/>
      </w:r>
    </w:p>
    <w:p w:rsidR="000B7B9A" w:rsidRDefault="000B7B9A" w:rsidP="000B7B9A">
      <w:pPr>
        <w:ind w:left="958"/>
        <w:rPr>
          <w:rFonts w:ascii="Times New Roman" w:eastAsia="Times New Roman" w:hAnsi="Times New Roman" w:cs="Times New Roman"/>
          <w:sz w:val="18"/>
          <w:szCs w:val="18"/>
        </w:rPr>
      </w:pPr>
      <w:r>
        <w:rPr>
          <w:rFonts w:ascii="Times New Roman" w:eastAsia="Times New Roman" w:hAnsi="Times New Roman" w:cs="Times New Roman"/>
          <w:color w:val="7A7777"/>
          <w:w w:val="105"/>
          <w:sz w:val="18"/>
          <w:szCs w:val="18"/>
        </w:rPr>
        <w:t>483MB</w:t>
      </w:r>
    </w:p>
    <w:p w:rsidR="000B7B9A" w:rsidRDefault="000B7B9A" w:rsidP="000B7B9A">
      <w:pPr>
        <w:rPr>
          <w:rFonts w:ascii="Times New Roman" w:eastAsia="Times New Roman" w:hAnsi="Times New Roman" w:cs="Times New Roman"/>
          <w:sz w:val="18"/>
          <w:szCs w:val="18"/>
        </w:rPr>
        <w:sectPr w:rsidR="000B7B9A">
          <w:type w:val="continuous"/>
          <w:pgSz w:w="12240" w:h="15840"/>
          <w:pgMar w:top="1480" w:right="40" w:bottom="280" w:left="0" w:header="720" w:footer="720" w:gutter="0"/>
          <w:cols w:num="5" w:space="720" w:equalWidth="0">
            <w:col w:w="3098" w:space="40"/>
            <w:col w:w="3492" w:space="40"/>
            <w:col w:w="1895" w:space="40"/>
            <w:col w:w="1904" w:space="40"/>
            <w:col w:w="1651"/>
          </w:cols>
        </w:sectPr>
      </w:pPr>
    </w:p>
    <w:p w:rsidR="000B7B9A" w:rsidRDefault="000B7B9A" w:rsidP="000B7B9A">
      <w:pPr>
        <w:tabs>
          <w:tab w:val="left" w:pos="3404"/>
          <w:tab w:val="left" w:pos="4589"/>
          <w:tab w:val="left" w:pos="5714"/>
        </w:tabs>
        <w:spacing w:line="195" w:lineRule="atLeast"/>
        <w:ind w:left="2400"/>
        <w:rPr>
          <w:rFonts w:ascii="宋体" w:eastAsia="宋体" w:hAnsi="宋体" w:cs="宋体"/>
          <w:sz w:val="15"/>
          <w:szCs w:val="15"/>
        </w:rPr>
      </w:pPr>
      <w:r>
        <w:rPr>
          <w:rFonts w:ascii="宋体" w:eastAsia="宋体" w:hAnsi="宋体" w:cs="宋体"/>
          <w:color w:val="98969A"/>
          <w:w w:val="85"/>
          <w:position w:val="1"/>
          <w:sz w:val="24"/>
          <w:szCs w:val="24"/>
        </w:rPr>
        <w:lastRenderedPageBreak/>
        <w:t>扭</w:t>
      </w:r>
      <w:r>
        <w:rPr>
          <w:rFonts w:ascii="宋体" w:eastAsia="宋体" w:hAnsi="宋体" w:cs="宋体"/>
          <w:color w:val="545356"/>
          <w:spacing w:val="-62"/>
          <w:w w:val="85"/>
          <w:position w:val="1"/>
          <w:sz w:val="24"/>
          <w:szCs w:val="24"/>
        </w:rPr>
        <w:t>，</w:t>
      </w:r>
      <w:r>
        <w:rPr>
          <w:rFonts w:ascii="宋体" w:eastAsia="宋体" w:hAnsi="宋体" w:cs="宋体"/>
          <w:color w:val="38AB1D"/>
          <w:w w:val="85"/>
          <w:position w:val="1"/>
          <w:sz w:val="31"/>
          <w:szCs w:val="31"/>
        </w:rPr>
        <w:t>、，</w:t>
      </w:r>
      <w:r>
        <w:rPr>
          <w:rFonts w:ascii="宋体" w:eastAsia="宋体" w:hAnsi="宋体" w:cs="宋体"/>
          <w:color w:val="38AB1D"/>
          <w:w w:val="85"/>
          <w:position w:val="1"/>
          <w:sz w:val="31"/>
          <w:szCs w:val="31"/>
        </w:rPr>
        <w:tab/>
      </w:r>
      <w:r>
        <w:rPr>
          <w:rFonts w:ascii="Times New Roman" w:eastAsia="Times New Roman" w:hAnsi="Times New Roman" w:cs="Times New Roman"/>
          <w:color w:val="898887"/>
          <w:w w:val="105"/>
          <w:sz w:val="18"/>
          <w:szCs w:val="18"/>
        </w:rPr>
        <w:t>ubuntu-tes</w:t>
      </w:r>
      <w:r>
        <w:rPr>
          <w:rFonts w:ascii="Times New Roman" w:eastAsia="Times New Roman" w:hAnsi="Times New Roman" w:cs="Times New Roman"/>
          <w:color w:val="898887"/>
          <w:w w:val="105"/>
          <w:sz w:val="18"/>
          <w:szCs w:val="18"/>
        </w:rPr>
        <w:tab/>
      </w:r>
      <w:r>
        <w:rPr>
          <w:rFonts w:ascii="Times New Roman" w:eastAsia="Times New Roman" w:hAnsi="Times New Roman" w:cs="Times New Roman"/>
          <w:color w:val="7A7777"/>
          <w:w w:val="105"/>
          <w:sz w:val="18"/>
          <w:szCs w:val="18"/>
        </w:rPr>
        <w:t>192.16</w:t>
      </w:r>
      <w:r>
        <w:rPr>
          <w:rFonts w:ascii="Times New Roman" w:eastAsia="Times New Roman" w:hAnsi="Times New Roman" w:cs="Times New Roman"/>
          <w:color w:val="7A7777"/>
          <w:spacing w:val="-4"/>
          <w:w w:val="105"/>
          <w:sz w:val="18"/>
          <w:szCs w:val="18"/>
        </w:rPr>
        <w:t>8.</w:t>
      </w:r>
      <w:r>
        <w:rPr>
          <w:rFonts w:ascii="Times New Roman" w:eastAsia="Times New Roman" w:hAnsi="Times New Roman" w:cs="Times New Roman"/>
          <w:color w:val="7A7777"/>
          <w:w w:val="105"/>
          <w:sz w:val="18"/>
          <w:szCs w:val="18"/>
        </w:rPr>
        <w:t>1</w:t>
      </w:r>
      <w:r>
        <w:rPr>
          <w:rFonts w:ascii="Times New Roman" w:eastAsia="Times New Roman" w:hAnsi="Times New Roman" w:cs="Times New Roman"/>
          <w:color w:val="7A7777"/>
          <w:w w:val="105"/>
          <w:sz w:val="18"/>
          <w:szCs w:val="18"/>
        </w:rPr>
        <w:tab/>
      </w:r>
      <w:r>
        <w:rPr>
          <w:rFonts w:ascii="宋体" w:eastAsia="宋体" w:hAnsi="宋体" w:cs="宋体"/>
          <w:color w:val="98969A"/>
          <w:w w:val="105"/>
          <w:sz w:val="18"/>
          <w:szCs w:val="18"/>
        </w:rPr>
        <w:t>/</w:t>
      </w:r>
      <w:r>
        <w:rPr>
          <w:rFonts w:ascii="宋体" w:eastAsia="宋体" w:hAnsi="宋体" w:cs="宋体"/>
          <w:color w:val="98969A"/>
          <w:spacing w:val="18"/>
          <w:w w:val="105"/>
          <w:sz w:val="18"/>
          <w:szCs w:val="18"/>
        </w:rPr>
        <w:t xml:space="preserve"> </w:t>
      </w:r>
      <w:r>
        <w:rPr>
          <w:rFonts w:ascii="Times New Roman" w:eastAsia="Times New Roman" w:hAnsi="Times New Roman" w:cs="Times New Roman"/>
          <w:color w:val="7A7777"/>
          <w:spacing w:val="-15"/>
          <w:w w:val="105"/>
          <w:sz w:val="18"/>
          <w:szCs w:val="18"/>
        </w:rPr>
        <w:t>ρ</w:t>
      </w:r>
      <w:r>
        <w:rPr>
          <w:rFonts w:ascii="宋体" w:eastAsia="宋体" w:hAnsi="宋体" w:cs="宋体"/>
          <w:color w:val="7A7777"/>
          <w:w w:val="105"/>
          <w:sz w:val="16"/>
          <w:szCs w:val="16"/>
        </w:rPr>
        <w:t>t</w:t>
      </w:r>
      <w:r>
        <w:rPr>
          <w:rFonts w:ascii="宋体" w:eastAsia="宋体" w:hAnsi="宋体" w:cs="宋体"/>
          <w:color w:val="7A7777"/>
          <w:spacing w:val="-30"/>
          <w:w w:val="105"/>
          <w:sz w:val="16"/>
          <w:szCs w:val="16"/>
        </w:rPr>
        <w:t>/</w:t>
      </w:r>
      <w:r>
        <w:rPr>
          <w:rFonts w:ascii="Times New Roman" w:eastAsia="Times New Roman" w:hAnsi="Times New Roman" w:cs="Times New Roman"/>
          <w:color w:val="7A7777"/>
          <w:w w:val="105"/>
          <w:sz w:val="18"/>
          <w:szCs w:val="18"/>
        </w:rPr>
        <w:t>seq</w:t>
      </w:r>
      <w:r>
        <w:rPr>
          <w:rFonts w:ascii="Times New Roman" w:eastAsia="Times New Roman" w:hAnsi="Times New Roman" w:cs="Times New Roman"/>
          <w:color w:val="7A7777"/>
          <w:spacing w:val="-5"/>
          <w:w w:val="105"/>
          <w:sz w:val="18"/>
          <w:szCs w:val="18"/>
        </w:rPr>
        <w:t>u</w:t>
      </w:r>
      <w:r>
        <w:rPr>
          <w:rFonts w:ascii="宋体" w:eastAsia="宋体" w:hAnsi="宋体" w:cs="宋体"/>
          <w:color w:val="7A7777"/>
          <w:w w:val="105"/>
          <w:sz w:val="15"/>
          <w:szCs w:val="15"/>
        </w:rPr>
        <w:t>刷</w:t>
      </w:r>
    </w:p>
    <w:p w:rsidR="000B7B9A" w:rsidRDefault="000B7B9A" w:rsidP="000B7B9A">
      <w:pPr>
        <w:tabs>
          <w:tab w:val="left" w:pos="3404"/>
          <w:tab w:val="left" w:pos="5714"/>
        </w:tabs>
        <w:spacing w:before="57"/>
        <w:ind w:left="2400"/>
        <w:rPr>
          <w:rFonts w:ascii="宋体" w:eastAsia="宋体" w:hAnsi="宋体" w:cs="宋体"/>
          <w:sz w:val="14"/>
          <w:szCs w:val="14"/>
        </w:rPr>
      </w:pPr>
      <w:r>
        <w:rPr>
          <w:rFonts w:ascii="宋体" w:eastAsia="宋体" w:hAnsi="宋体" w:cs="宋体"/>
          <w:color w:val="98969A"/>
          <w:spacing w:val="-113"/>
          <w:w w:val="190"/>
          <w:position w:val="-2"/>
          <w:sz w:val="14"/>
          <w:szCs w:val="14"/>
        </w:rPr>
        <w:t>旨</w:t>
      </w:r>
      <w:r>
        <w:rPr>
          <w:rFonts w:ascii="宋体" w:eastAsia="宋体" w:hAnsi="宋体" w:cs="宋体"/>
          <w:color w:val="545356"/>
          <w:w w:val="190"/>
          <w:position w:val="-2"/>
          <w:sz w:val="14"/>
          <w:szCs w:val="14"/>
        </w:rPr>
        <w:t>'</w:t>
      </w:r>
      <w:r>
        <w:rPr>
          <w:rFonts w:ascii="宋体" w:eastAsia="宋体" w:hAnsi="宋体" w:cs="宋体"/>
          <w:color w:val="545356"/>
          <w:spacing w:val="-107"/>
          <w:w w:val="190"/>
          <w:position w:val="-2"/>
          <w:sz w:val="14"/>
          <w:szCs w:val="14"/>
        </w:rPr>
        <w:t xml:space="preserve"> </w:t>
      </w:r>
      <w:r>
        <w:rPr>
          <w:rFonts w:ascii="宋体" w:eastAsia="宋体" w:hAnsi="宋体" w:cs="宋体"/>
          <w:color w:val="38AB1D"/>
          <w:w w:val="80"/>
          <w:position w:val="3"/>
          <w:sz w:val="31"/>
          <w:szCs w:val="31"/>
        </w:rPr>
        <w:t>、，</w:t>
      </w:r>
      <w:r>
        <w:rPr>
          <w:rFonts w:ascii="宋体" w:eastAsia="宋体" w:hAnsi="宋体" w:cs="宋体"/>
          <w:color w:val="38AB1D"/>
          <w:w w:val="80"/>
          <w:position w:val="3"/>
          <w:sz w:val="31"/>
          <w:szCs w:val="31"/>
        </w:rPr>
        <w:tab/>
      </w:r>
      <w:r>
        <w:rPr>
          <w:rFonts w:ascii="Times New Roman" w:eastAsia="Times New Roman" w:hAnsi="Times New Roman" w:cs="Times New Roman"/>
          <w:color w:val="898887"/>
          <w:w w:val="130"/>
          <w:sz w:val="18"/>
          <w:szCs w:val="18"/>
        </w:rPr>
        <w:t>ubuntu.</w:t>
      </w:r>
      <w:r>
        <w:rPr>
          <w:rFonts w:ascii="Times New Roman" w:eastAsia="Times New Roman" w:hAnsi="Times New Roman" w:cs="Times New Roman"/>
          <w:color w:val="898887"/>
          <w:spacing w:val="13"/>
          <w:w w:val="130"/>
          <w:sz w:val="18"/>
          <w:szCs w:val="18"/>
        </w:rPr>
        <w:t>t</w:t>
      </w:r>
      <w:r>
        <w:rPr>
          <w:rFonts w:ascii="宋体" w:eastAsia="宋体" w:hAnsi="宋体" w:cs="宋体"/>
          <w:color w:val="898887"/>
          <w:w w:val="130"/>
          <w:sz w:val="10"/>
          <w:szCs w:val="10"/>
        </w:rPr>
        <w:t xml:space="preserve">自 </w:t>
      </w:r>
      <w:r>
        <w:rPr>
          <w:rFonts w:ascii="宋体" w:eastAsia="宋体" w:hAnsi="宋体" w:cs="宋体"/>
          <w:color w:val="898887"/>
          <w:spacing w:val="55"/>
          <w:w w:val="130"/>
          <w:sz w:val="10"/>
          <w:szCs w:val="10"/>
        </w:rPr>
        <w:t xml:space="preserve"> </w:t>
      </w:r>
      <w:r>
        <w:rPr>
          <w:rFonts w:ascii="Times New Roman" w:eastAsia="Times New Roman" w:hAnsi="Times New Roman" w:cs="Times New Roman"/>
          <w:color w:val="7A7777"/>
          <w:w w:val="125"/>
          <w:sz w:val="18"/>
          <w:szCs w:val="18"/>
        </w:rPr>
        <w:t>192.168.1</w:t>
      </w:r>
      <w:r>
        <w:rPr>
          <w:rFonts w:ascii="Times New Roman" w:eastAsia="Times New Roman" w:hAnsi="Times New Roman" w:cs="Times New Roman"/>
          <w:color w:val="7A7777"/>
          <w:w w:val="125"/>
          <w:sz w:val="18"/>
          <w:szCs w:val="18"/>
        </w:rPr>
        <w:tab/>
      </w:r>
      <w:r>
        <w:rPr>
          <w:rFonts w:ascii="Times New Roman" w:eastAsia="Times New Roman" w:hAnsi="Times New Roman" w:cs="Times New Roman"/>
          <w:color w:val="98969A"/>
          <w:w w:val="115"/>
          <w:sz w:val="18"/>
          <w:szCs w:val="18"/>
        </w:rPr>
        <w:t>/o</w:t>
      </w:r>
      <w:r>
        <w:rPr>
          <w:rFonts w:ascii="Times New Roman" w:eastAsia="Times New Roman" w:hAnsi="Times New Roman" w:cs="Times New Roman"/>
          <w:color w:val="98969A"/>
          <w:spacing w:val="-4"/>
          <w:w w:val="115"/>
          <w:sz w:val="18"/>
          <w:szCs w:val="18"/>
        </w:rPr>
        <w:t>p</w:t>
      </w:r>
      <w:r>
        <w:rPr>
          <w:rFonts w:ascii="Times New Roman" w:eastAsia="Times New Roman" w:hAnsi="Times New Roman" w:cs="Times New Roman"/>
          <w:color w:val="7A7777"/>
          <w:spacing w:val="-1"/>
          <w:w w:val="115"/>
          <w:sz w:val="18"/>
          <w:szCs w:val="18"/>
        </w:rPr>
        <w:t>t</w:t>
      </w:r>
      <w:r>
        <w:rPr>
          <w:rFonts w:ascii="Times New Roman" w:eastAsia="Times New Roman" w:hAnsi="Times New Roman" w:cs="Times New Roman"/>
          <w:color w:val="98969A"/>
          <w:spacing w:val="-10"/>
          <w:w w:val="115"/>
          <w:sz w:val="18"/>
          <w:szCs w:val="18"/>
        </w:rPr>
        <w:t>/</w:t>
      </w:r>
      <w:r>
        <w:rPr>
          <w:rFonts w:ascii="Times New Roman" w:eastAsia="Times New Roman" w:hAnsi="Times New Roman" w:cs="Times New Roman"/>
          <w:color w:val="7A7777"/>
          <w:w w:val="115"/>
          <w:sz w:val="18"/>
          <w:szCs w:val="18"/>
        </w:rPr>
        <w:t>seq</w:t>
      </w:r>
      <w:r>
        <w:rPr>
          <w:rFonts w:ascii="Times New Roman" w:eastAsia="Times New Roman" w:hAnsi="Times New Roman" w:cs="Times New Roman"/>
          <w:color w:val="7A7777"/>
          <w:spacing w:val="-6"/>
          <w:w w:val="115"/>
          <w:sz w:val="18"/>
          <w:szCs w:val="18"/>
        </w:rPr>
        <w:t>u</w:t>
      </w:r>
      <w:r>
        <w:rPr>
          <w:rFonts w:ascii="宋体" w:eastAsia="宋体" w:hAnsi="宋体" w:cs="宋体"/>
          <w:color w:val="7A7777"/>
          <w:w w:val="115"/>
          <w:sz w:val="14"/>
          <w:szCs w:val="14"/>
        </w:rPr>
        <w:t>时</w:t>
      </w:r>
    </w:p>
    <w:p w:rsidR="000B7B9A" w:rsidRDefault="000B7B9A" w:rsidP="000B7B9A">
      <w:pPr>
        <w:tabs>
          <w:tab w:val="left" w:pos="4574"/>
          <w:tab w:val="left" w:pos="5729"/>
        </w:tabs>
        <w:spacing w:line="184" w:lineRule="exact"/>
        <w:ind w:left="3405"/>
        <w:rPr>
          <w:rFonts w:ascii="Times New Roman" w:eastAsia="Times New Roman" w:hAnsi="Times New Roman" w:cs="Times New Roman"/>
          <w:sz w:val="18"/>
          <w:szCs w:val="18"/>
        </w:rPr>
      </w:pPr>
      <w:r>
        <w:rPr>
          <w:rFonts w:ascii="Times New Roman" w:eastAsia="Times New Roman" w:hAnsi="Times New Roman" w:cs="Times New Roman"/>
          <w:color w:val="7A7777"/>
          <w:spacing w:val="-1"/>
          <w:w w:val="120"/>
          <w:sz w:val="18"/>
          <w:szCs w:val="18"/>
        </w:rPr>
        <w:t>t</w:t>
      </w:r>
      <w:r>
        <w:rPr>
          <w:rFonts w:ascii="Times New Roman" w:eastAsia="Times New Roman" w:hAnsi="Times New Roman" w:cs="Times New Roman"/>
          <w:color w:val="98969A"/>
          <w:w w:val="120"/>
          <w:sz w:val="18"/>
          <w:szCs w:val="18"/>
        </w:rPr>
        <w:t>-03</w:t>
      </w:r>
      <w:r>
        <w:rPr>
          <w:rFonts w:ascii="Times New Roman" w:eastAsia="Times New Roman" w:hAnsi="Times New Roman" w:cs="Times New Roman"/>
          <w:color w:val="98969A"/>
          <w:w w:val="120"/>
          <w:sz w:val="18"/>
          <w:szCs w:val="18"/>
        </w:rPr>
        <w:tab/>
      </w:r>
      <w:r>
        <w:rPr>
          <w:rFonts w:ascii="Times New Roman" w:eastAsia="Times New Roman" w:hAnsi="Times New Roman" w:cs="Times New Roman"/>
          <w:color w:val="898887"/>
          <w:w w:val="120"/>
          <w:sz w:val="18"/>
          <w:szCs w:val="18"/>
        </w:rPr>
        <w:t>213</w:t>
      </w:r>
      <w:r>
        <w:rPr>
          <w:rFonts w:ascii="Times New Roman" w:eastAsia="Times New Roman" w:hAnsi="Times New Roman" w:cs="Times New Roman"/>
          <w:color w:val="898887"/>
          <w:w w:val="120"/>
          <w:sz w:val="18"/>
          <w:szCs w:val="18"/>
        </w:rPr>
        <w:tab/>
      </w:r>
      <w:r>
        <w:rPr>
          <w:rFonts w:ascii="Times New Roman" w:eastAsia="Times New Roman" w:hAnsi="Times New Roman" w:cs="Times New Roman"/>
          <w:color w:val="7A7777"/>
          <w:w w:val="120"/>
          <w:sz w:val="18"/>
          <w:szCs w:val="18"/>
        </w:rPr>
        <w:t>ad</w:t>
      </w:r>
      <w:r>
        <w:rPr>
          <w:rFonts w:ascii="Times New Roman" w:eastAsia="Times New Roman" w:hAnsi="Times New Roman" w:cs="Times New Roman"/>
          <w:color w:val="7A7777"/>
          <w:spacing w:val="-10"/>
          <w:w w:val="120"/>
          <w:sz w:val="18"/>
          <w:szCs w:val="18"/>
        </w:rPr>
        <w:t>b</w:t>
      </w:r>
      <w:r>
        <w:rPr>
          <w:rFonts w:ascii="Times New Roman" w:eastAsia="Times New Roman" w:hAnsi="Times New Roman" w:cs="Times New Roman"/>
          <w:color w:val="98969A"/>
          <w:w w:val="120"/>
          <w:sz w:val="18"/>
          <w:szCs w:val="18"/>
        </w:rPr>
        <w:t>/</w:t>
      </w:r>
    </w:p>
    <w:p w:rsidR="000B7B9A" w:rsidRDefault="000B7B9A" w:rsidP="000B7B9A">
      <w:pPr>
        <w:spacing w:line="195" w:lineRule="atLeast"/>
        <w:jc w:val="right"/>
        <w:rPr>
          <w:rFonts w:ascii="Times New Roman" w:eastAsia="Times New Roman" w:hAnsi="Times New Roman" w:cs="Times New Roman"/>
          <w:sz w:val="18"/>
          <w:szCs w:val="18"/>
        </w:rPr>
      </w:pPr>
      <w:r>
        <w:rPr>
          <w:w w:val="115"/>
        </w:rPr>
        <w:br w:type="column"/>
      </w:r>
      <w:r>
        <w:rPr>
          <w:rFonts w:ascii="Times New Roman" w:eastAsia="Times New Roman" w:hAnsi="Times New Roman" w:cs="Times New Roman"/>
          <w:color w:val="6D6464"/>
          <w:w w:val="115"/>
          <w:sz w:val="18"/>
          <w:szCs w:val="18"/>
        </w:rPr>
        <w:lastRenderedPageBreak/>
        <w:t>11</w:t>
      </w:r>
      <w:r>
        <w:rPr>
          <w:rFonts w:ascii="Times New Roman" w:eastAsia="Times New Roman" w:hAnsi="Times New Roman" w:cs="Times New Roman"/>
          <w:color w:val="6D6464"/>
          <w:spacing w:val="-14"/>
          <w:w w:val="115"/>
          <w:sz w:val="18"/>
          <w:szCs w:val="18"/>
        </w:rPr>
        <w:t>7</w:t>
      </w:r>
      <w:r>
        <w:rPr>
          <w:rFonts w:ascii="Times New Roman" w:eastAsia="Times New Roman" w:hAnsi="Times New Roman" w:cs="Times New Roman"/>
          <w:color w:val="898887"/>
          <w:w w:val="115"/>
          <w:sz w:val="18"/>
          <w:szCs w:val="18"/>
        </w:rPr>
        <w:t>90</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ind w:right="1"/>
        <w:jc w:val="right"/>
        <w:rPr>
          <w:rFonts w:ascii="Times New Roman" w:eastAsia="Times New Roman" w:hAnsi="Times New Roman" w:cs="Times New Roman"/>
          <w:sz w:val="18"/>
          <w:szCs w:val="18"/>
        </w:rPr>
      </w:pPr>
      <w:r>
        <w:rPr>
          <w:rFonts w:ascii="Times New Roman" w:eastAsia="Times New Roman" w:hAnsi="Times New Roman" w:cs="Times New Roman"/>
          <w:color w:val="6D6464"/>
          <w:w w:val="115"/>
          <w:sz w:val="18"/>
          <w:szCs w:val="18"/>
        </w:rPr>
        <w:t>1</w:t>
      </w:r>
      <w:r>
        <w:rPr>
          <w:rFonts w:ascii="Times New Roman" w:eastAsia="Times New Roman" w:hAnsi="Times New Roman" w:cs="Times New Roman"/>
          <w:color w:val="6D6464"/>
          <w:spacing w:val="-18"/>
          <w:w w:val="115"/>
          <w:sz w:val="18"/>
          <w:szCs w:val="18"/>
        </w:rPr>
        <w:t>1</w:t>
      </w:r>
      <w:r>
        <w:rPr>
          <w:rFonts w:ascii="Times New Roman" w:eastAsia="Times New Roman" w:hAnsi="Times New Roman" w:cs="Times New Roman"/>
          <w:color w:val="898887"/>
          <w:w w:val="115"/>
          <w:sz w:val="18"/>
          <w:szCs w:val="18"/>
        </w:rPr>
        <w:t>790</w:t>
      </w:r>
    </w:p>
    <w:p w:rsidR="000B7B9A" w:rsidRDefault="000B7B9A" w:rsidP="000B7B9A">
      <w:pPr>
        <w:tabs>
          <w:tab w:val="left" w:pos="1762"/>
        </w:tabs>
        <w:spacing w:line="195" w:lineRule="atLeast"/>
        <w:ind w:left="593"/>
        <w:rPr>
          <w:rFonts w:ascii="Times New Roman" w:eastAsia="Times New Roman" w:hAnsi="Times New Roman" w:cs="Times New Roman"/>
          <w:sz w:val="18"/>
          <w:szCs w:val="18"/>
        </w:rPr>
      </w:pPr>
      <w:r>
        <w:rPr>
          <w:w w:val="125"/>
        </w:rPr>
        <w:br w:type="column"/>
      </w:r>
      <w:r>
        <w:rPr>
          <w:rFonts w:ascii="Times New Roman" w:eastAsia="Times New Roman" w:hAnsi="Times New Roman" w:cs="Times New Roman"/>
          <w:color w:val="7A7777"/>
          <w:w w:val="125"/>
          <w:sz w:val="18"/>
          <w:szCs w:val="18"/>
        </w:rPr>
        <w:lastRenderedPageBreak/>
        <w:t>Ubuntu</w:t>
      </w:r>
      <w:r>
        <w:rPr>
          <w:rFonts w:ascii="Times New Roman" w:eastAsia="Times New Roman" w:hAnsi="Times New Roman" w:cs="Times New Roman"/>
          <w:color w:val="7A7777"/>
          <w:spacing w:val="10"/>
          <w:w w:val="125"/>
          <w:sz w:val="18"/>
          <w:szCs w:val="18"/>
        </w:rPr>
        <w:t xml:space="preserve"> </w:t>
      </w:r>
      <w:r>
        <w:rPr>
          <w:rFonts w:ascii="Times New Roman" w:eastAsia="Times New Roman" w:hAnsi="Times New Roman" w:cs="Times New Roman"/>
          <w:color w:val="6D6464"/>
          <w:w w:val="125"/>
          <w:sz w:val="18"/>
          <w:szCs w:val="18"/>
        </w:rPr>
        <w:t>1</w:t>
      </w:r>
      <w:r>
        <w:rPr>
          <w:rFonts w:ascii="Times New Roman" w:eastAsia="Times New Roman" w:hAnsi="Times New Roman" w:cs="Times New Roman"/>
          <w:color w:val="6D6464"/>
          <w:spacing w:val="-18"/>
          <w:w w:val="125"/>
          <w:sz w:val="18"/>
          <w:szCs w:val="18"/>
        </w:rPr>
        <w:t>2</w:t>
      </w:r>
      <w:r>
        <w:rPr>
          <w:rFonts w:ascii="Times New Roman" w:eastAsia="Times New Roman" w:hAnsi="Times New Roman" w:cs="Times New Roman"/>
          <w:color w:val="201F22"/>
          <w:w w:val="125"/>
          <w:sz w:val="18"/>
          <w:szCs w:val="18"/>
        </w:rPr>
        <w:t>.</w:t>
      </w:r>
      <w:r>
        <w:rPr>
          <w:rFonts w:ascii="Times New Roman" w:eastAsia="Times New Roman" w:hAnsi="Times New Roman" w:cs="Times New Roman"/>
          <w:color w:val="201F22"/>
          <w:w w:val="12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4" w:lineRule="exact"/>
        <w:ind w:right="409"/>
        <w:jc w:val="center"/>
        <w:rPr>
          <w:rFonts w:ascii="Arial" w:eastAsia="Arial" w:hAnsi="Arial" w:cs="Arial"/>
          <w:sz w:val="18"/>
          <w:szCs w:val="18"/>
        </w:rPr>
      </w:pPr>
      <w:r>
        <w:rPr>
          <w:rFonts w:ascii="Arial" w:eastAsia="Arial" w:hAnsi="Arial" w:cs="Arial"/>
          <w:color w:val="7A7777"/>
          <w:sz w:val="18"/>
          <w:szCs w:val="18"/>
        </w:rPr>
        <w:t>4</w:t>
      </w:r>
    </w:p>
    <w:p w:rsidR="000B7B9A" w:rsidRDefault="000B7B9A" w:rsidP="000B7B9A">
      <w:pPr>
        <w:spacing w:before="9" w:line="130" w:lineRule="exact"/>
        <w:rPr>
          <w:sz w:val="13"/>
          <w:szCs w:val="13"/>
        </w:rPr>
      </w:pPr>
    </w:p>
    <w:p w:rsidR="000B7B9A" w:rsidRDefault="000B7B9A" w:rsidP="000B7B9A">
      <w:pPr>
        <w:tabs>
          <w:tab w:val="left" w:pos="1762"/>
        </w:tabs>
        <w:ind w:left="593"/>
        <w:rPr>
          <w:rFonts w:ascii="Times New Roman" w:eastAsia="Times New Roman" w:hAnsi="Times New Roman" w:cs="Times New Roman"/>
          <w:sz w:val="18"/>
          <w:szCs w:val="18"/>
        </w:rPr>
      </w:pPr>
      <w:r>
        <w:rPr>
          <w:rFonts w:ascii="Times New Roman" w:eastAsia="Times New Roman" w:hAnsi="Times New Roman" w:cs="Times New Roman"/>
          <w:color w:val="7A7777"/>
          <w:w w:val="115"/>
          <w:sz w:val="18"/>
          <w:szCs w:val="18"/>
        </w:rPr>
        <w:t>Ubunt</w:t>
      </w:r>
      <w:r>
        <w:rPr>
          <w:rFonts w:ascii="Times New Roman" w:eastAsia="Times New Roman" w:hAnsi="Times New Roman" w:cs="Times New Roman"/>
          <w:color w:val="7A7777"/>
          <w:spacing w:val="-33"/>
          <w:w w:val="115"/>
          <w:sz w:val="18"/>
          <w:szCs w:val="18"/>
        </w:rPr>
        <w:t xml:space="preserve"> </w:t>
      </w:r>
      <w:r>
        <w:rPr>
          <w:rFonts w:ascii="Times New Roman" w:eastAsia="Times New Roman" w:hAnsi="Times New Roman" w:cs="Times New Roman"/>
          <w:color w:val="727256"/>
          <w:w w:val="115"/>
          <w:sz w:val="18"/>
          <w:szCs w:val="18"/>
        </w:rPr>
        <w:t>u</w:t>
      </w:r>
      <w:r>
        <w:rPr>
          <w:rFonts w:ascii="Times New Roman" w:eastAsia="Times New Roman" w:hAnsi="Times New Roman" w:cs="Times New Roman"/>
          <w:color w:val="727256"/>
          <w:spacing w:val="28"/>
          <w:w w:val="115"/>
          <w:sz w:val="18"/>
          <w:szCs w:val="18"/>
        </w:rPr>
        <w:t xml:space="preserve"> </w:t>
      </w:r>
      <w:r>
        <w:rPr>
          <w:rFonts w:ascii="Times New Roman" w:eastAsia="Times New Roman" w:hAnsi="Times New Roman" w:cs="Times New Roman"/>
          <w:color w:val="6D6464"/>
          <w:spacing w:val="-22"/>
          <w:w w:val="115"/>
          <w:sz w:val="18"/>
          <w:szCs w:val="18"/>
        </w:rPr>
        <w:t>1</w:t>
      </w:r>
      <w:r>
        <w:rPr>
          <w:rFonts w:ascii="Times New Roman" w:eastAsia="Times New Roman" w:hAnsi="Times New Roman" w:cs="Times New Roman"/>
          <w:color w:val="898887"/>
          <w:spacing w:val="4"/>
          <w:w w:val="115"/>
          <w:sz w:val="18"/>
          <w:szCs w:val="18"/>
        </w:rPr>
        <w:t>2</w:t>
      </w:r>
      <w:r>
        <w:rPr>
          <w:rFonts w:ascii="Times New Roman" w:eastAsia="Times New Roman" w:hAnsi="Times New Roman" w:cs="Times New Roman"/>
          <w:color w:val="201F22"/>
          <w:w w:val="115"/>
          <w:sz w:val="18"/>
          <w:szCs w:val="18"/>
        </w:rPr>
        <w:t>.</w:t>
      </w:r>
      <w:r>
        <w:rPr>
          <w:rFonts w:ascii="Times New Roman" w:eastAsia="Times New Roman" w:hAnsi="Times New Roman" w:cs="Times New Roman"/>
          <w:color w:val="201F22"/>
          <w:w w:val="115"/>
          <w:sz w:val="18"/>
          <w:szCs w:val="18"/>
        </w:rPr>
        <w:tab/>
      </w:r>
      <w:r>
        <w:rPr>
          <w:rFonts w:ascii="Times New Roman" w:eastAsia="Times New Roman" w:hAnsi="Times New Roman" w:cs="Times New Roman"/>
          <w:color w:val="7A7777"/>
          <w:w w:val="130"/>
          <w:sz w:val="18"/>
          <w:szCs w:val="18"/>
        </w:rPr>
        <w:t>1</w:t>
      </w:r>
    </w:p>
    <w:p w:rsidR="000B7B9A" w:rsidRDefault="000B7B9A" w:rsidP="000B7B9A">
      <w:pPr>
        <w:spacing w:line="195" w:lineRule="exact"/>
        <w:ind w:left="593"/>
        <w:rPr>
          <w:rFonts w:ascii="Times New Roman" w:eastAsia="Times New Roman" w:hAnsi="Times New Roman" w:cs="Times New Roman"/>
          <w:sz w:val="18"/>
          <w:szCs w:val="18"/>
        </w:rPr>
      </w:pPr>
      <w:r>
        <w:rPr>
          <w:rFonts w:ascii="Times New Roman" w:eastAsia="Times New Roman" w:hAnsi="Times New Roman" w:cs="Times New Roman"/>
          <w:color w:val="7A7777"/>
          <w:w w:val="110"/>
          <w:sz w:val="18"/>
          <w:szCs w:val="18"/>
        </w:rPr>
        <w:t>04</w:t>
      </w:r>
      <w:r>
        <w:rPr>
          <w:rFonts w:ascii="Times New Roman" w:eastAsia="Times New Roman" w:hAnsi="Times New Roman" w:cs="Times New Roman"/>
          <w:color w:val="7A7777"/>
          <w:spacing w:val="14"/>
          <w:w w:val="110"/>
          <w:sz w:val="18"/>
          <w:szCs w:val="18"/>
        </w:rPr>
        <w:t xml:space="preserve"> </w:t>
      </w:r>
      <w:r>
        <w:rPr>
          <w:rFonts w:ascii="Times New Roman" w:eastAsia="Times New Roman" w:hAnsi="Times New Roman" w:cs="Times New Roman"/>
          <w:color w:val="7A7777"/>
          <w:w w:val="110"/>
          <w:sz w:val="18"/>
          <w:szCs w:val="18"/>
        </w:rPr>
        <w:t>x64</w:t>
      </w:r>
    </w:p>
    <w:p w:rsidR="000B7B9A" w:rsidRDefault="000B7B9A" w:rsidP="000B7B9A">
      <w:pPr>
        <w:spacing w:line="195" w:lineRule="atLeast"/>
        <w:ind w:left="958"/>
        <w:rPr>
          <w:rFonts w:ascii="Times New Roman" w:eastAsia="Times New Roman" w:hAnsi="Times New Roman" w:cs="Times New Roman"/>
          <w:sz w:val="18"/>
          <w:szCs w:val="18"/>
        </w:rPr>
      </w:pPr>
      <w:r>
        <w:rPr>
          <w:w w:val="125"/>
        </w:rPr>
        <w:br w:type="column"/>
      </w:r>
      <w:r>
        <w:rPr>
          <w:rFonts w:ascii="Times New Roman" w:eastAsia="Times New Roman" w:hAnsi="Times New Roman" w:cs="Times New Roman"/>
          <w:color w:val="7A7777"/>
          <w:w w:val="125"/>
          <w:sz w:val="18"/>
          <w:szCs w:val="18"/>
        </w:rPr>
        <w:lastRenderedPageBreak/>
        <w:t>48</w:t>
      </w:r>
      <w:r>
        <w:rPr>
          <w:rFonts w:ascii="Times New Roman" w:eastAsia="Times New Roman" w:hAnsi="Times New Roman" w:cs="Times New Roman"/>
          <w:color w:val="7A7777"/>
          <w:spacing w:val="-13"/>
          <w:w w:val="125"/>
          <w:sz w:val="18"/>
          <w:szCs w:val="18"/>
        </w:rPr>
        <w:t>3</w:t>
      </w:r>
      <w:r>
        <w:rPr>
          <w:rFonts w:ascii="Times New Roman" w:eastAsia="Times New Roman" w:hAnsi="Times New Roman" w:cs="Times New Roman"/>
          <w:color w:val="545356"/>
          <w:w w:val="125"/>
          <w:sz w:val="18"/>
          <w:szCs w:val="18"/>
        </w:rPr>
        <w:t>l</w:t>
      </w:r>
      <w:r>
        <w:rPr>
          <w:rFonts w:ascii="Times New Roman" w:eastAsia="Times New Roman" w:hAnsi="Times New Roman" w:cs="Times New Roman"/>
          <w:color w:val="545356"/>
          <w:spacing w:val="-15"/>
          <w:w w:val="125"/>
          <w:sz w:val="18"/>
          <w:szCs w:val="18"/>
        </w:rPr>
        <w:t xml:space="preserve"> </w:t>
      </w:r>
      <w:r>
        <w:rPr>
          <w:rFonts w:ascii="Times New Roman" w:eastAsia="Times New Roman" w:hAnsi="Times New Roman" w:cs="Times New Roman"/>
          <w:color w:val="7A7777"/>
          <w:w w:val="125"/>
          <w:sz w:val="18"/>
          <w:szCs w:val="18"/>
        </w:rPr>
        <w:t>B</w:t>
      </w:r>
    </w:p>
    <w:p w:rsidR="000B7B9A" w:rsidRDefault="000B7B9A" w:rsidP="000B7B9A">
      <w:pPr>
        <w:spacing w:before="3" w:line="130" w:lineRule="exact"/>
        <w:rPr>
          <w:sz w:val="13"/>
          <w:szCs w:val="13"/>
        </w:rPr>
      </w:pPr>
    </w:p>
    <w:p w:rsidR="000B7B9A" w:rsidRDefault="000B7B9A" w:rsidP="000B7B9A">
      <w:pPr>
        <w:spacing w:line="200" w:lineRule="exact"/>
        <w:rPr>
          <w:sz w:val="20"/>
          <w:szCs w:val="20"/>
        </w:rPr>
      </w:pPr>
    </w:p>
    <w:p w:rsidR="000B7B9A" w:rsidRDefault="000B7B9A" w:rsidP="000B7B9A">
      <w:pPr>
        <w:ind w:left="958"/>
        <w:rPr>
          <w:rFonts w:ascii="Times New Roman" w:eastAsia="Times New Roman" w:hAnsi="Times New Roman" w:cs="Times New Roman"/>
          <w:sz w:val="18"/>
          <w:szCs w:val="18"/>
        </w:rPr>
      </w:pPr>
      <w:r>
        <w:rPr>
          <w:rFonts w:ascii="Times New Roman" w:eastAsia="Times New Roman" w:hAnsi="Times New Roman" w:cs="Times New Roman"/>
          <w:color w:val="6D6464"/>
          <w:spacing w:val="-11"/>
          <w:w w:val="125"/>
          <w:sz w:val="18"/>
          <w:szCs w:val="18"/>
        </w:rPr>
        <w:t>4</w:t>
      </w:r>
      <w:r>
        <w:rPr>
          <w:rFonts w:ascii="Times New Roman" w:eastAsia="Times New Roman" w:hAnsi="Times New Roman" w:cs="Times New Roman"/>
          <w:color w:val="898887"/>
          <w:w w:val="125"/>
          <w:sz w:val="18"/>
          <w:szCs w:val="18"/>
        </w:rPr>
        <w:t>8</w:t>
      </w:r>
      <w:r>
        <w:rPr>
          <w:rFonts w:ascii="Times New Roman" w:eastAsia="Times New Roman" w:hAnsi="Times New Roman" w:cs="Times New Roman"/>
          <w:color w:val="898887"/>
          <w:spacing w:val="-11"/>
          <w:w w:val="125"/>
          <w:sz w:val="18"/>
          <w:szCs w:val="18"/>
        </w:rPr>
        <w:t>3</w:t>
      </w:r>
      <w:r>
        <w:rPr>
          <w:rFonts w:ascii="Times New Roman" w:eastAsia="Times New Roman" w:hAnsi="Times New Roman" w:cs="Times New Roman"/>
          <w:color w:val="6D6464"/>
          <w:w w:val="125"/>
          <w:sz w:val="18"/>
          <w:szCs w:val="18"/>
        </w:rPr>
        <w:t>1B</w:t>
      </w:r>
    </w:p>
    <w:p w:rsidR="000B7B9A" w:rsidRDefault="000B7B9A" w:rsidP="000B7B9A">
      <w:pPr>
        <w:rPr>
          <w:rFonts w:ascii="Times New Roman" w:eastAsia="Times New Roman" w:hAnsi="Times New Roman" w:cs="Times New Roman"/>
          <w:sz w:val="18"/>
          <w:szCs w:val="18"/>
        </w:rPr>
        <w:sectPr w:rsidR="000B7B9A">
          <w:type w:val="continuous"/>
          <w:pgSz w:w="12240" w:h="15840"/>
          <w:pgMar w:top="1480" w:right="40" w:bottom="280" w:left="0" w:header="720" w:footer="720" w:gutter="0"/>
          <w:cols w:num="4" w:space="720" w:equalWidth="0">
            <w:col w:w="6651" w:space="40"/>
            <w:col w:w="1872" w:space="40"/>
            <w:col w:w="1905" w:space="40"/>
            <w:col w:w="1652"/>
          </w:cols>
        </w:sect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7" w:line="220" w:lineRule="exact"/>
      </w:pPr>
    </w:p>
    <w:p w:rsidR="000B7B9A" w:rsidRDefault="00035F6E" w:rsidP="000B7B9A">
      <w:pPr>
        <w:spacing w:line="640" w:lineRule="exact"/>
        <w:ind w:left="1980"/>
        <w:rPr>
          <w:rFonts w:ascii="Arial" w:eastAsia="Arial" w:hAnsi="Arial" w:cs="Arial"/>
          <w:sz w:val="36"/>
          <w:szCs w:val="36"/>
        </w:rPr>
      </w:pPr>
      <w:r w:rsidRPr="00035F6E">
        <w:rPr>
          <w:rFonts w:eastAsiaTheme="minorHAnsi"/>
        </w:rPr>
        <w:pict>
          <v:group id="_x0000_s5060" style="position:absolute;left:0;text-align:left;margin-left:96pt;margin-top:44.7pt;width:516pt;height:.1pt;z-index:-251100160;mso-position-horizontal-relative:page" coordorigin="1920,894" coordsize="10320,2">
            <v:shape id="_x0000_s5061" style="position:absolute;left:1920;top:894;width:10320;height:2" coordorigin="1920,894" coordsize="10320,0" path="m1920,894r10320,e" filled="f" strokecolor="#a0b0c8" strokeweight="1.5pt">
              <v:path arrowok="t"/>
            </v:shape>
            <w10:wrap anchorx="page"/>
          </v:group>
        </w:pict>
      </w:r>
      <w:r w:rsidR="000B7B9A">
        <w:rPr>
          <w:rFonts w:ascii="宋体" w:eastAsia="宋体" w:hAnsi="宋体" w:cs="宋体"/>
          <w:color w:val="D48B69"/>
          <w:spacing w:val="30"/>
          <w:w w:val="130"/>
          <w:sz w:val="54"/>
          <w:szCs w:val="54"/>
        </w:rPr>
        <w:t>幸</w:t>
      </w:r>
      <w:r w:rsidR="000B7B9A">
        <w:rPr>
          <w:rFonts w:ascii="Arial" w:eastAsia="Arial" w:hAnsi="Arial" w:cs="Arial"/>
          <w:color w:val="000000"/>
          <w:spacing w:val="-42"/>
          <w:w w:val="130"/>
          <w:sz w:val="36"/>
          <w:szCs w:val="36"/>
        </w:rPr>
        <w:t>S</w:t>
      </w:r>
      <w:r w:rsidR="000B7B9A">
        <w:rPr>
          <w:rFonts w:ascii="宋体" w:eastAsia="宋体" w:hAnsi="宋体" w:cs="宋体"/>
          <w:color w:val="000000"/>
          <w:spacing w:val="-53"/>
          <w:w w:val="130"/>
          <w:sz w:val="31"/>
          <w:szCs w:val="31"/>
        </w:rPr>
        <w:t>町</w:t>
      </w:r>
      <w:r w:rsidR="000B7B9A">
        <w:rPr>
          <w:rFonts w:ascii="Arial" w:eastAsia="Arial" w:hAnsi="Arial" w:cs="Arial"/>
          <w:color w:val="000000"/>
          <w:w w:val="130"/>
          <w:sz w:val="36"/>
          <w:szCs w:val="36"/>
        </w:rPr>
        <w:t>ωi</w:t>
      </w:r>
      <w:r w:rsidR="000B7B9A">
        <w:rPr>
          <w:rFonts w:ascii="Arial" w:eastAsia="Arial" w:hAnsi="Arial" w:cs="Arial"/>
          <w:color w:val="000000"/>
          <w:spacing w:val="3"/>
          <w:w w:val="130"/>
          <w:sz w:val="36"/>
          <w:szCs w:val="36"/>
        </w:rPr>
        <w:t>a</w:t>
      </w:r>
      <w:r w:rsidR="000B7B9A">
        <w:rPr>
          <w:rFonts w:ascii="Arial" w:eastAsia="Arial" w:hAnsi="Arial" w:cs="Arial"/>
          <w:color w:val="CE6131"/>
          <w:w w:val="130"/>
          <w:sz w:val="36"/>
          <w:szCs w:val="36"/>
        </w:rPr>
        <w:t>08</w:t>
      </w:r>
    </w:p>
    <w:p w:rsidR="000B7B9A" w:rsidRDefault="000B7B9A" w:rsidP="000B7B9A">
      <w:pPr>
        <w:spacing w:line="640" w:lineRule="exact"/>
        <w:rPr>
          <w:rFonts w:ascii="Arial" w:eastAsia="Arial" w:hAnsi="Arial" w:cs="Arial"/>
          <w:sz w:val="36"/>
          <w:szCs w:val="36"/>
        </w:rPr>
        <w:sectPr w:rsidR="000B7B9A">
          <w:type w:val="continuous"/>
          <w:pgSz w:w="12240" w:h="15840"/>
          <w:pgMar w:top="1480" w:right="40" w:bottom="280" w:left="0" w:header="720" w:footer="720" w:gutter="0"/>
          <w:cols w:space="720"/>
        </w:sectPr>
      </w:pPr>
    </w:p>
    <w:p w:rsidR="000B7B9A" w:rsidRDefault="00035F6E" w:rsidP="000B7B9A">
      <w:pPr>
        <w:spacing w:before="56"/>
        <w:ind w:left="115"/>
        <w:rPr>
          <w:rFonts w:ascii="宋体" w:eastAsia="宋体" w:hAnsi="宋体" w:cs="宋体"/>
          <w:sz w:val="19"/>
          <w:szCs w:val="19"/>
        </w:rPr>
      </w:pPr>
      <w:r w:rsidRPr="00035F6E">
        <w:rPr>
          <w:rFonts w:eastAsiaTheme="minorHAnsi"/>
        </w:rPr>
        <w:lastRenderedPageBreak/>
        <w:pict>
          <v:group id="_x0000_s5074" style="position:absolute;left:0;text-align:left;margin-left:91.5pt;margin-top:58.5pt;width:519pt;height:669pt;z-index:-251092992;mso-position-horizontal-relative:page;mso-position-vertical-relative:page" coordorigin="1830,1170" coordsize="10380,13380">
            <v:shape id="_x0000_s5075" type="#_x0000_t75" style="position:absolute;left:1830;top:1170;width:10380;height:13380">
              <v:imagedata r:id="rId166" o:title=""/>
            </v:shape>
            <v:group id="_x0000_s5076" style="position:absolute;left:3540;top:4080;width:4920;height:2" coordorigin="3540,4080" coordsize="4920,2">
              <v:shape id="_x0000_s5077" style="position:absolute;left:3540;top:4080;width:4920;height:2" coordorigin="3540,4080" coordsize="4920,0" path="m3540,4080r4920,e" filled="f" strokecolor="#30ec28" strokeweight="1.5pt">
                <v:path arrowok="t"/>
              </v:shape>
            </v:group>
            <v:group id="_x0000_s5078" style="position:absolute;left:3540;top:4733;width:4920;height:2" coordorigin="3540,4733" coordsize="4920,2">
              <v:shape id="_x0000_s5079" style="position:absolute;left:3540;top:4733;width:4920;height:2" coordorigin="3540,4733" coordsize="4920,0" path="m3540,4733r4920,e" filled="f" strokecolor="#48f84c" strokeweight="2.25pt">
                <v:path arrowok="t"/>
              </v:shape>
            </v:group>
            <w10:wrap anchorx="page" anchory="page"/>
          </v:group>
        </w:pict>
      </w:r>
      <w:r w:rsidR="000B7B9A">
        <w:rPr>
          <w:rFonts w:ascii="Times New Roman" w:eastAsia="Times New Roman" w:hAnsi="Times New Roman" w:cs="Times New Roman"/>
          <w:w w:val="110"/>
          <w:sz w:val="20"/>
          <w:szCs w:val="20"/>
        </w:rPr>
        <w:t>52</w:t>
      </w:r>
      <w:r w:rsidR="000B7B9A">
        <w:rPr>
          <w:rFonts w:ascii="Times New Roman" w:eastAsia="Times New Roman" w:hAnsi="Times New Roman" w:cs="Times New Roman"/>
          <w:spacing w:val="-12"/>
          <w:w w:val="110"/>
          <w:sz w:val="20"/>
          <w:szCs w:val="20"/>
        </w:rPr>
        <w:t xml:space="preserve"> </w:t>
      </w:r>
      <w:r w:rsidR="000B7B9A">
        <w:rPr>
          <w:rFonts w:ascii="Arial" w:eastAsia="Arial" w:hAnsi="Arial" w:cs="Arial"/>
          <w:w w:val="110"/>
          <w:sz w:val="27"/>
          <w:szCs w:val="27"/>
        </w:rPr>
        <w:t>I</w:t>
      </w:r>
      <w:r w:rsidR="000B7B9A">
        <w:rPr>
          <w:rFonts w:ascii="Arial" w:eastAsia="Arial" w:hAnsi="Arial" w:cs="Arial"/>
          <w:spacing w:val="-55"/>
          <w:w w:val="110"/>
          <w:sz w:val="27"/>
          <w:szCs w:val="27"/>
        </w:rPr>
        <w:t xml:space="preserve"> </w:t>
      </w:r>
      <w:r w:rsidR="000B7B9A">
        <w:rPr>
          <w:rFonts w:ascii="Times New Roman" w:eastAsia="Times New Roman" w:hAnsi="Times New Roman" w:cs="Times New Roman"/>
          <w:w w:val="110"/>
          <w:sz w:val="20"/>
          <w:szCs w:val="20"/>
        </w:rPr>
        <w:t>OpenTopic</w:t>
      </w:r>
      <w:r w:rsidR="000B7B9A">
        <w:rPr>
          <w:rFonts w:ascii="Times New Roman" w:eastAsia="Times New Roman" w:hAnsi="Times New Roman" w:cs="Times New Roman"/>
          <w:spacing w:val="-9"/>
          <w:w w:val="110"/>
          <w:sz w:val="20"/>
          <w:szCs w:val="20"/>
        </w:rPr>
        <w:t xml:space="preserve"> </w:t>
      </w:r>
      <w:r w:rsidR="000B7B9A">
        <w:rPr>
          <w:rFonts w:ascii="Arial" w:eastAsia="Arial" w:hAnsi="Arial" w:cs="Arial"/>
          <w:w w:val="110"/>
          <w:sz w:val="27"/>
          <w:szCs w:val="27"/>
        </w:rPr>
        <w:t>I</w:t>
      </w:r>
      <w:r w:rsidR="000B7B9A">
        <w:rPr>
          <w:rFonts w:ascii="Arial" w:eastAsia="Arial" w:hAnsi="Arial" w:cs="Arial"/>
          <w:spacing w:val="-55"/>
          <w:w w:val="110"/>
          <w:sz w:val="27"/>
          <w:szCs w:val="27"/>
        </w:rPr>
        <w:t xml:space="preserve"> </w:t>
      </w:r>
      <w:r w:rsidR="000B7B9A">
        <w:rPr>
          <w:rFonts w:ascii="Times New Roman" w:eastAsia="Times New Roman" w:hAnsi="Times New Roman" w:cs="Times New Roman"/>
          <w:w w:val="110"/>
          <w:sz w:val="20"/>
          <w:szCs w:val="20"/>
        </w:rPr>
        <w:t>5equoiaDB</w:t>
      </w:r>
      <w:r w:rsidR="000B7B9A">
        <w:rPr>
          <w:rFonts w:ascii="Times New Roman" w:eastAsia="Times New Roman" w:hAnsi="Times New Roman" w:cs="Times New Roman"/>
          <w:spacing w:val="-23"/>
          <w:w w:val="110"/>
          <w:sz w:val="20"/>
          <w:szCs w:val="20"/>
        </w:rPr>
        <w:t xml:space="preserve"> </w:t>
      </w:r>
      <w:r w:rsidR="000B7B9A">
        <w:rPr>
          <w:rFonts w:ascii="宋体" w:eastAsia="宋体" w:hAnsi="宋体" w:cs="宋体"/>
          <w:w w:val="110"/>
          <w:sz w:val="19"/>
          <w:szCs w:val="19"/>
        </w:rPr>
        <w:t>服务器安装部窑</w:t>
      </w: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line="200" w:lineRule="exact"/>
        <w:rPr>
          <w:sz w:val="20"/>
          <w:szCs w:val="20"/>
        </w:rPr>
      </w:pPr>
    </w:p>
    <w:p w:rsidR="000B7B9A" w:rsidRDefault="000B7B9A" w:rsidP="000B7B9A">
      <w:pPr>
        <w:spacing w:before="8" w:line="220" w:lineRule="exact"/>
      </w:pPr>
    </w:p>
    <w:p w:rsidR="000B7B9A" w:rsidRDefault="000B7B9A" w:rsidP="000B7B9A">
      <w:pPr>
        <w:ind w:left="2935"/>
        <w:rPr>
          <w:rFonts w:ascii="宋体" w:eastAsia="宋体" w:hAnsi="宋体" w:cs="宋体"/>
          <w:sz w:val="18"/>
          <w:szCs w:val="18"/>
          <w:lang w:eastAsia="zh-CN"/>
        </w:rPr>
      </w:pPr>
      <w:r>
        <w:rPr>
          <w:rFonts w:ascii="宋体" w:eastAsia="宋体" w:hAnsi="宋体" w:cs="宋体"/>
          <w:color w:val="BEB196"/>
          <w:w w:val="90"/>
          <w:sz w:val="18"/>
          <w:szCs w:val="18"/>
          <w:lang w:eastAsia="zh-CN"/>
        </w:rPr>
        <w:t>警告</w:t>
      </w:r>
      <w:r>
        <w:rPr>
          <w:rFonts w:ascii="宋体" w:eastAsia="宋体" w:hAnsi="宋体" w:cs="宋体"/>
          <w:color w:val="BEB196"/>
          <w:spacing w:val="12"/>
          <w:w w:val="90"/>
          <w:sz w:val="18"/>
          <w:szCs w:val="18"/>
          <w:lang w:eastAsia="zh-CN"/>
        </w:rPr>
        <w:t xml:space="preserve"> </w:t>
      </w:r>
      <w:r>
        <w:rPr>
          <w:rFonts w:ascii="Arial" w:eastAsia="Arial" w:hAnsi="Arial" w:cs="Arial"/>
          <w:color w:val="BEB196"/>
          <w:w w:val="90"/>
          <w:sz w:val="17"/>
          <w:szCs w:val="17"/>
          <w:lang w:eastAsia="zh-CN"/>
        </w:rPr>
        <w:t xml:space="preserve">ì </w:t>
      </w:r>
      <w:r>
        <w:rPr>
          <w:rFonts w:ascii="Arial" w:eastAsia="Arial" w:hAnsi="Arial" w:cs="Arial"/>
          <w:color w:val="BEB196"/>
          <w:spacing w:val="33"/>
          <w:w w:val="90"/>
          <w:sz w:val="17"/>
          <w:szCs w:val="17"/>
          <w:lang w:eastAsia="zh-CN"/>
        </w:rPr>
        <w:t xml:space="preserve"> </w:t>
      </w:r>
      <w:r>
        <w:rPr>
          <w:rFonts w:ascii="Arial" w:eastAsia="Arial" w:hAnsi="Arial" w:cs="Arial"/>
          <w:color w:val="BEB196"/>
          <w:spacing w:val="-16"/>
          <w:w w:val="90"/>
          <w:sz w:val="17"/>
          <w:szCs w:val="17"/>
          <w:lang w:eastAsia="zh-CN"/>
        </w:rPr>
        <w:t>(</w:t>
      </w:r>
      <w:r>
        <w:rPr>
          <w:rFonts w:ascii="宋体" w:eastAsia="宋体" w:hAnsi="宋体" w:cs="宋体"/>
          <w:color w:val="BEB196"/>
          <w:w w:val="90"/>
          <w:sz w:val="18"/>
          <w:szCs w:val="18"/>
          <w:lang w:eastAsia="zh-CN"/>
        </w:rPr>
        <w:t>在是不可恢复</w:t>
      </w:r>
      <w:r>
        <w:rPr>
          <w:rFonts w:ascii="宋体" w:eastAsia="宋体" w:hAnsi="宋体" w:cs="宋体"/>
          <w:color w:val="BEB196"/>
          <w:spacing w:val="-67"/>
          <w:w w:val="90"/>
          <w:sz w:val="18"/>
          <w:szCs w:val="18"/>
          <w:lang w:eastAsia="zh-CN"/>
        </w:rPr>
        <w:t xml:space="preserve"> </w:t>
      </w:r>
      <w:r>
        <w:rPr>
          <w:rFonts w:ascii="Arial" w:eastAsia="Arial" w:hAnsi="Arial" w:cs="Arial"/>
          <w:color w:val="BEB196"/>
          <w:w w:val="90"/>
          <w:lang w:eastAsia="zh-CN"/>
        </w:rPr>
        <w:t>t</w:t>
      </w:r>
      <w:r>
        <w:rPr>
          <w:rFonts w:ascii="Arial" w:eastAsia="Arial" w:hAnsi="Arial" w:cs="Arial"/>
          <w:color w:val="BEB196"/>
          <w:spacing w:val="-13"/>
          <w:w w:val="90"/>
          <w:lang w:eastAsia="zh-CN"/>
        </w:rPr>
        <w:t xml:space="preserve"> </w:t>
      </w:r>
      <w:r>
        <w:rPr>
          <w:rFonts w:ascii="Arial" w:eastAsia="Arial" w:hAnsi="Arial" w:cs="Arial"/>
          <w:color w:val="BEB196"/>
          <w:w w:val="90"/>
          <w:lang w:eastAsia="zh-CN"/>
        </w:rPr>
        <w:t>l</w:t>
      </w:r>
      <w:r>
        <w:rPr>
          <w:rFonts w:ascii="Arial" w:eastAsia="Arial" w:hAnsi="Arial" w:cs="Arial"/>
          <w:color w:val="BEB196"/>
          <w:spacing w:val="-34"/>
          <w:w w:val="90"/>
          <w:lang w:eastAsia="zh-CN"/>
        </w:rPr>
        <w:t>'</w:t>
      </w:r>
      <w:r>
        <w:rPr>
          <w:rFonts w:ascii="宋体" w:eastAsia="宋体" w:hAnsi="宋体" w:cs="宋体"/>
          <w:color w:val="BEB196"/>
          <w:w w:val="90"/>
          <w:sz w:val="18"/>
          <w:szCs w:val="18"/>
          <w:lang w:eastAsia="zh-CN"/>
        </w:rPr>
        <w:t>苦，得且无法蛐盼、已经安装业务的王饥.</w:t>
      </w:r>
    </w:p>
    <w:p w:rsidR="000B7B9A" w:rsidRDefault="000B7B9A" w:rsidP="000B7B9A">
      <w:pPr>
        <w:rPr>
          <w:rFonts w:ascii="宋体" w:eastAsia="宋体" w:hAnsi="宋体" w:cs="宋体"/>
          <w:sz w:val="18"/>
          <w:szCs w:val="18"/>
          <w:lang w:eastAsia="zh-CN"/>
        </w:rPr>
        <w:sectPr w:rsidR="000B7B9A">
          <w:headerReference w:type="even" r:id="rId167"/>
          <w:pgSz w:w="12240" w:h="15840"/>
          <w:pgMar w:top="560" w:right="1720" w:bottom="280" w:left="680" w:header="0" w:footer="0" w:gutter="0"/>
          <w:cols w:space="720"/>
        </w:sectPr>
      </w:pPr>
    </w:p>
    <w:p w:rsidR="000B7B9A" w:rsidRDefault="000B7B9A" w:rsidP="000B7B9A">
      <w:pPr>
        <w:spacing w:before="1" w:line="240" w:lineRule="exact"/>
        <w:rPr>
          <w:sz w:val="24"/>
          <w:szCs w:val="24"/>
          <w:lang w:eastAsia="zh-CN"/>
        </w:rPr>
      </w:pPr>
    </w:p>
    <w:p w:rsidR="000B7B9A" w:rsidRDefault="000B7B9A" w:rsidP="000B7B9A">
      <w:pPr>
        <w:ind w:left="397" w:right="10700"/>
        <w:rPr>
          <w:rFonts w:ascii="Times New Roman" w:eastAsia="Times New Roman" w:hAnsi="Times New Roman" w:cs="Times New Roman"/>
          <w:sz w:val="20"/>
          <w:szCs w:val="20"/>
        </w:rPr>
      </w:pPr>
      <w:r>
        <w:rPr>
          <w:noProof/>
          <w:lang w:eastAsia="zh-CN"/>
        </w:rPr>
        <w:drawing>
          <wp:inline distT="0" distB="0" distL="0" distR="0">
            <wp:extent cx="6551930" cy="4150360"/>
            <wp:effectExtent l="1905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8"/>
                    <a:srcRect/>
                    <a:stretch>
                      <a:fillRect/>
                    </a:stretch>
                  </pic:blipFill>
                  <pic:spPr bwMode="auto">
                    <a:xfrm>
                      <a:off x="0" y="0"/>
                      <a:ext cx="6551930" cy="4150360"/>
                    </a:xfrm>
                    <a:prstGeom prst="rect">
                      <a:avLst/>
                    </a:prstGeom>
                    <a:noFill/>
                    <a:ln w="9525">
                      <a:noFill/>
                      <a:miter lim="800000"/>
                      <a:headEnd/>
                      <a:tailEnd/>
                    </a:ln>
                  </pic:spPr>
                </pic:pic>
              </a:graphicData>
            </a:graphic>
          </wp:inline>
        </w:drawing>
      </w:r>
    </w:p>
    <w:p w:rsidR="000B7B9A" w:rsidRDefault="000B7B9A" w:rsidP="000B7B9A">
      <w:pPr>
        <w:pStyle w:val="BodyText"/>
        <w:spacing w:line="321"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步骤十：删除集群</w:t>
      </w:r>
    </w:p>
    <w:p w:rsidR="000B7B9A" w:rsidRDefault="000B7B9A" w:rsidP="000B7B9A">
      <w:pPr>
        <w:pStyle w:val="BodyText"/>
        <w:spacing w:before="16"/>
        <w:ind w:left="397"/>
        <w:rPr>
          <w:lang w:eastAsia="zh-CN"/>
        </w:rPr>
      </w:pPr>
      <w:r>
        <w:rPr>
          <w:lang w:eastAsia="zh-CN"/>
        </w:rPr>
        <w:t>10.1</w:t>
      </w:r>
      <w:r>
        <w:rPr>
          <w:spacing w:val="-10"/>
          <w:lang w:eastAsia="zh-CN"/>
        </w:rPr>
        <w:t xml:space="preserve"> </w:t>
      </w:r>
      <w:r>
        <w:rPr>
          <w:lang w:eastAsia="zh-CN"/>
        </w:rPr>
        <w:t>回到主页，点击要删除的集群旁边下拉菜单；</w:t>
      </w:r>
    </w:p>
    <w:p w:rsidR="000B7B9A" w:rsidRDefault="000B7B9A" w:rsidP="000B7B9A">
      <w:pPr>
        <w:rPr>
          <w:lang w:eastAsia="zh-CN"/>
        </w:rPr>
        <w:sectPr w:rsidR="000B7B9A">
          <w:headerReference w:type="even" r:id="rId169"/>
          <w:headerReference w:type="default" r:id="rId170"/>
          <w:pgSz w:w="12240" w:h="15840"/>
          <w:pgMar w:top="900" w:right="0" w:bottom="280" w:left="1520" w:header="713" w:footer="0" w:gutter="0"/>
          <w:pgNumType w:start="53"/>
          <w:cols w:space="720"/>
        </w:sectPr>
      </w:pPr>
    </w:p>
    <w:p w:rsidR="000B7B9A" w:rsidRDefault="000B7B9A" w:rsidP="000B7B9A">
      <w:pPr>
        <w:spacing w:before="1" w:line="240" w:lineRule="exact"/>
        <w:rPr>
          <w:sz w:val="24"/>
          <w:szCs w:val="24"/>
          <w:lang w:eastAsia="zh-CN"/>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158615"/>
            <wp:effectExtent l="1905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1"/>
                    <a:srcRect/>
                    <a:stretch>
                      <a:fillRect/>
                    </a:stretch>
                  </pic:blipFill>
                  <pic:spPr bwMode="auto">
                    <a:xfrm>
                      <a:off x="0" y="0"/>
                      <a:ext cx="6551930" cy="4158615"/>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pPr>
      <w:r>
        <w:rPr>
          <w:w w:val="95"/>
        </w:rPr>
        <w:t>10.2</w:t>
      </w:r>
      <w:r>
        <w:rPr>
          <w:spacing w:val="27"/>
          <w:w w:val="95"/>
        </w:rPr>
        <w:t xml:space="preserve"> </w:t>
      </w:r>
      <w:r>
        <w:rPr>
          <w:w w:val="95"/>
        </w:rPr>
        <w:t>点击菜单的</w:t>
      </w:r>
      <w:r>
        <w:rPr>
          <w:spacing w:val="28"/>
          <w:w w:val="95"/>
        </w:rPr>
        <w:t xml:space="preserve"> </w:t>
      </w:r>
      <w:r>
        <w:rPr>
          <w:w w:val="95"/>
        </w:rPr>
        <w:t>&lt;删除集群&gt;；</w:t>
      </w:r>
    </w:p>
    <w:p w:rsidR="000B7B9A" w:rsidRDefault="000B7B9A" w:rsidP="000B7B9A">
      <w:pPr>
        <w:spacing w:line="310" w:lineRule="exact"/>
        <w:sectPr w:rsidR="000B7B9A">
          <w:pgSz w:w="12240" w:h="15840"/>
          <w:pgMar w:top="900" w:right="0" w:bottom="280" w:left="700" w:header="713" w:footer="0" w:gutter="0"/>
          <w:cols w:space="720"/>
        </w:sectPr>
      </w:pPr>
    </w:p>
    <w:p w:rsidR="000B7B9A" w:rsidRDefault="000B7B9A" w:rsidP="000B7B9A">
      <w:pPr>
        <w:spacing w:before="1" w:line="240" w:lineRule="exact"/>
        <w:rPr>
          <w:sz w:val="24"/>
          <w:szCs w:val="24"/>
        </w:rPr>
      </w:pPr>
    </w:p>
    <w:p w:rsidR="000B7B9A" w:rsidRDefault="000B7B9A" w:rsidP="000B7B9A">
      <w:pPr>
        <w:ind w:left="197" w:right="10500"/>
        <w:rPr>
          <w:rFonts w:ascii="Times New Roman" w:eastAsia="Times New Roman" w:hAnsi="Times New Roman" w:cs="Times New Roman"/>
          <w:sz w:val="20"/>
          <w:szCs w:val="20"/>
        </w:rPr>
      </w:pPr>
      <w:r>
        <w:rPr>
          <w:noProof/>
          <w:lang w:eastAsia="zh-CN"/>
        </w:rPr>
        <w:drawing>
          <wp:inline distT="0" distB="0" distL="0" distR="0">
            <wp:extent cx="6551930" cy="4174490"/>
            <wp:effectExtent l="1905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2"/>
                    <a:srcRect/>
                    <a:stretch>
                      <a:fillRect/>
                    </a:stretch>
                  </pic:blipFill>
                  <pic:spPr bwMode="auto">
                    <a:xfrm>
                      <a:off x="0" y="0"/>
                      <a:ext cx="6551930" cy="4174490"/>
                    </a:xfrm>
                    <a:prstGeom prst="rect">
                      <a:avLst/>
                    </a:prstGeom>
                    <a:noFill/>
                    <a:ln w="9525">
                      <a:noFill/>
                      <a:miter lim="800000"/>
                      <a:headEnd/>
                      <a:tailEnd/>
                    </a:ln>
                  </pic:spPr>
                </pic:pic>
              </a:graphicData>
            </a:graphic>
          </wp:inline>
        </w:drawing>
      </w:r>
    </w:p>
    <w:p w:rsidR="000B7B9A" w:rsidRDefault="000B7B9A" w:rsidP="000B7B9A">
      <w:pPr>
        <w:spacing w:before="1" w:line="100" w:lineRule="exact"/>
        <w:rPr>
          <w:sz w:val="10"/>
          <w:szCs w:val="10"/>
        </w:rPr>
      </w:pPr>
    </w:p>
    <w:p w:rsidR="000B7B9A" w:rsidRDefault="000B7B9A" w:rsidP="000B7B9A">
      <w:pPr>
        <w:pStyle w:val="BodyText"/>
        <w:spacing w:line="310" w:lineRule="exact"/>
        <w:ind w:left="197"/>
      </w:pPr>
      <w:r>
        <w:t>10.3</w:t>
      </w:r>
      <w:r>
        <w:rPr>
          <w:spacing w:val="-10"/>
        </w:rPr>
        <w:t xml:space="preserve"> </w:t>
      </w:r>
      <w:r>
        <w:t>删除完成。</w:t>
      </w:r>
    </w:p>
    <w:p w:rsidR="000B7B9A" w:rsidRDefault="000B7B9A" w:rsidP="000B7B9A">
      <w:pPr>
        <w:spacing w:line="310" w:lineRule="exact"/>
        <w:sectPr w:rsidR="000B7B9A">
          <w:pgSz w:w="12240" w:h="15840"/>
          <w:pgMar w:top="900" w:right="0" w:bottom="280" w:left="1720" w:header="713" w:footer="0" w:gutter="0"/>
          <w:cols w:space="720"/>
        </w:sectPr>
      </w:pPr>
    </w:p>
    <w:p w:rsidR="000B7B9A" w:rsidRDefault="000B7B9A" w:rsidP="000B7B9A">
      <w:pPr>
        <w:spacing w:before="1" w:line="240" w:lineRule="exact"/>
        <w:rPr>
          <w:sz w:val="24"/>
          <w:szCs w:val="24"/>
        </w:rPr>
      </w:pPr>
    </w:p>
    <w:p w:rsidR="000B7B9A" w:rsidRDefault="000B7B9A" w:rsidP="000B7B9A">
      <w:pPr>
        <w:ind w:left="1217" w:right="11520"/>
        <w:rPr>
          <w:rFonts w:ascii="Times New Roman" w:eastAsia="Times New Roman" w:hAnsi="Times New Roman" w:cs="Times New Roman"/>
          <w:sz w:val="20"/>
          <w:szCs w:val="20"/>
        </w:rPr>
      </w:pPr>
      <w:r>
        <w:rPr>
          <w:noProof/>
          <w:lang w:eastAsia="zh-CN"/>
        </w:rPr>
        <w:drawing>
          <wp:inline distT="0" distB="0" distL="0" distR="0">
            <wp:extent cx="6551930" cy="4182110"/>
            <wp:effectExtent l="1905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3"/>
                    <a:srcRect/>
                    <a:stretch>
                      <a:fillRect/>
                    </a:stretch>
                  </pic:blipFill>
                  <pic:spPr bwMode="auto">
                    <a:xfrm>
                      <a:off x="0" y="0"/>
                      <a:ext cx="6551930" cy="4182110"/>
                    </a:xfrm>
                    <a:prstGeom prst="rect">
                      <a:avLst/>
                    </a:prstGeom>
                    <a:noFill/>
                    <a:ln w="9525">
                      <a:noFill/>
                      <a:miter lim="800000"/>
                      <a:headEnd/>
                      <a:tailEnd/>
                    </a:ln>
                  </pic:spPr>
                </pic:pic>
              </a:graphicData>
            </a:graphic>
          </wp:inline>
        </w:drawing>
      </w:r>
    </w:p>
    <w:p w:rsidR="000B7B9A" w:rsidRDefault="000B7B9A" w:rsidP="000B7B9A">
      <w:pPr>
        <w:spacing w:line="200" w:lineRule="exact"/>
        <w:rPr>
          <w:sz w:val="20"/>
          <w:szCs w:val="20"/>
        </w:rPr>
      </w:pPr>
    </w:p>
    <w:p w:rsidR="000B7B9A" w:rsidRDefault="000B7B9A" w:rsidP="000B7B9A">
      <w:pPr>
        <w:spacing w:before="6" w:line="260" w:lineRule="exact"/>
        <w:rPr>
          <w:sz w:val="26"/>
          <w:szCs w:val="26"/>
        </w:rPr>
      </w:pPr>
    </w:p>
    <w:p w:rsidR="000B7B9A" w:rsidRDefault="000B7B9A" w:rsidP="000B7B9A">
      <w:pPr>
        <w:pStyle w:val="Heading8"/>
        <w:spacing w:line="394" w:lineRule="exact"/>
        <w:ind w:left="433"/>
        <w:rPr>
          <w:rFonts w:ascii="Microsoft JhengHei" w:eastAsiaTheme="minorEastAsia" w:hAnsi="Microsoft JhengHei" w:cs="Microsoft JhengHei"/>
          <w:lang w:eastAsia="zh-CN"/>
        </w:rPr>
      </w:pPr>
      <w:bookmarkStart w:id="111" w:name="手工安装"/>
      <w:bookmarkEnd w:id="111"/>
      <w:r>
        <w:rPr>
          <w:rFonts w:ascii="Microsoft JhengHei" w:eastAsia="Microsoft JhengHei" w:hAnsi="Microsoft JhengHei" w:cs="Microsoft JhengHei"/>
          <w:lang w:eastAsia="zh-CN"/>
        </w:rPr>
        <w:t>手工安装</w:t>
      </w:r>
    </w:p>
    <w:p w:rsidR="000B7B9A" w:rsidRPr="000D1A56" w:rsidRDefault="00035F6E" w:rsidP="000B7B9A">
      <w:pPr>
        <w:rPr>
          <w:lang w:eastAsia="zh-CN"/>
        </w:rPr>
      </w:pPr>
      <w:r>
        <w:pict>
          <v:group id="_x0000_s5080" style="position:absolute;margin-left:56.7pt;margin-top:.15pt;width:498.6pt;height:.1pt;z-index:-251091968;mso-position-horizontal-relative:page" coordorigin="1134,33" coordsize="9972,2">
            <v:shape id="_x0000_s5081" style="position:absolute;left:1134;top:33;width:9972;height:2" coordorigin="1134,33" coordsize="9972,0" path="m1134,33r9972,e" filled="f" strokeweight="1pt">
              <v:path arrowok="t"/>
            </v:shape>
            <w10:wrap anchorx="page"/>
          </v:group>
        </w:pict>
      </w:r>
      <w:r w:rsidR="000B7B9A">
        <w:rPr>
          <w:rFonts w:hint="eastAsia"/>
          <w:lang w:eastAsia="zh-CN"/>
        </w:rPr>
        <w:t xml:space="preserve">                  </w:t>
      </w:r>
      <w:r w:rsidR="000B7B9A">
        <w:rPr>
          <w:rFonts w:hint="eastAsia"/>
          <w:lang w:eastAsia="zh-CN"/>
        </w:rPr>
        <w:t>手工安装需要先分别在每一台主机上安装</w:t>
      </w:r>
      <w:r w:rsidR="000B7B9A">
        <w:rPr>
          <w:rFonts w:hint="eastAsia"/>
          <w:lang w:eastAsia="zh-CN"/>
        </w:rPr>
        <w:t>SequoiaDB</w:t>
      </w:r>
      <w:r w:rsidR="000B7B9A">
        <w:rPr>
          <w:rFonts w:hint="eastAsia"/>
          <w:lang w:eastAsia="zh-CN"/>
        </w:rPr>
        <w:t>，然后再手工部署集群。</w:t>
      </w:r>
    </w:p>
    <w:p w:rsidR="000B7B9A" w:rsidRDefault="00035F6E" w:rsidP="000B7B9A">
      <w:pPr>
        <w:pStyle w:val="BodyText"/>
        <w:spacing w:before="42" w:line="251" w:lineRule="auto"/>
        <w:ind w:right="9115"/>
        <w:rPr>
          <w:rFonts w:eastAsiaTheme="minorEastAsia"/>
          <w:color w:val="0000FF"/>
          <w:w w:val="95"/>
          <w:lang w:eastAsia="zh-CN"/>
        </w:rPr>
      </w:pPr>
      <w:hyperlink w:anchor="_安装DB服务" w:history="1">
        <w:r w:rsidR="000B7B9A" w:rsidRPr="00756DDB">
          <w:rPr>
            <w:rStyle w:val="Hyperlink"/>
            <w:lang w:eastAsia="zh-CN"/>
          </w:rPr>
          <w:t>安装</w:t>
        </w:r>
        <w:r w:rsidR="000B7B9A" w:rsidRPr="00756DDB">
          <w:rPr>
            <w:rStyle w:val="Hyperlink"/>
            <w:rFonts w:asciiTheme="minorHAnsi" w:eastAsiaTheme="minorEastAsia" w:hAnsiTheme="minorHAnsi"/>
            <w:w w:val="95"/>
            <w:sz w:val="22"/>
            <w:szCs w:val="22"/>
          </w:rPr>
          <w:t xml:space="preserve"> </w:t>
        </w:r>
        <w:r w:rsidR="000B7B9A" w:rsidRPr="00756DDB">
          <w:rPr>
            <w:rStyle w:val="Hyperlink"/>
            <w:lang w:eastAsia="zh-CN"/>
          </w:rPr>
          <w:t xml:space="preserve">SequoiaDB </w:t>
        </w:r>
      </w:hyperlink>
      <w:r w:rsidR="000B7B9A">
        <w:rPr>
          <w:color w:val="0000FF"/>
          <w:w w:val="95"/>
          <w:lang w:eastAsia="zh-CN"/>
        </w:rPr>
        <w:t xml:space="preserve"> </w:t>
      </w:r>
    </w:p>
    <w:p w:rsidR="000B7B9A" w:rsidRPr="00A07DA1" w:rsidRDefault="00035F6E" w:rsidP="000B7B9A">
      <w:pPr>
        <w:pStyle w:val="BodyText"/>
        <w:spacing w:before="42" w:line="251" w:lineRule="auto"/>
        <w:ind w:right="9115"/>
        <w:rPr>
          <w:rFonts w:eastAsiaTheme="minorEastAsia"/>
          <w:lang w:eastAsia="zh-CN"/>
        </w:rPr>
      </w:pPr>
      <w:hyperlink w:anchor="_手工部署集群" w:history="1">
        <w:r w:rsidR="000B7B9A" w:rsidRPr="00486FED">
          <w:rPr>
            <w:rStyle w:val="Hyperlink"/>
            <w:lang w:eastAsia="zh-CN"/>
          </w:rPr>
          <w:t>手工部署</w:t>
        </w:r>
        <w:r w:rsidR="000B7B9A" w:rsidRPr="00486FED">
          <w:rPr>
            <w:rStyle w:val="Hyperlink"/>
            <w:rFonts w:eastAsiaTheme="minorEastAsia" w:hint="eastAsia"/>
            <w:lang w:eastAsia="zh-CN"/>
          </w:rPr>
          <w:t>集群</w:t>
        </w:r>
      </w:hyperlink>
    </w:p>
    <w:p w:rsidR="000B7B9A" w:rsidRPr="00DF1B4E" w:rsidRDefault="000B7B9A" w:rsidP="000B7B9A">
      <w:pPr>
        <w:pStyle w:val="Heading9"/>
        <w:ind w:firstLineChars="200" w:firstLine="420"/>
        <w:rPr>
          <w:rFonts w:eastAsiaTheme="minorEastAsia"/>
          <w:lang w:eastAsia="zh-CN"/>
        </w:rPr>
      </w:pPr>
      <w:bookmarkStart w:id="112" w:name="安装_DB"/>
      <w:bookmarkStart w:id="113" w:name="_安装DB服务"/>
      <w:bookmarkEnd w:id="112"/>
      <w:bookmarkEnd w:id="113"/>
      <w:r>
        <w:rPr>
          <w:rFonts w:ascii="宋体" w:eastAsia="宋体" w:hAnsi="宋体" w:cs="宋体" w:hint="eastAsia"/>
          <w:lang w:eastAsia="zh-CN"/>
        </w:rPr>
        <w:t>安装</w:t>
      </w:r>
      <w:r>
        <w:rPr>
          <w:w w:val="95"/>
        </w:rPr>
        <w:t>SequoiaDB</w:t>
      </w:r>
    </w:p>
    <w:p w:rsidR="000B7B9A" w:rsidRDefault="000B7B9A" w:rsidP="000B7B9A">
      <w:pPr>
        <w:spacing w:before="9" w:line="190" w:lineRule="exact"/>
        <w:rPr>
          <w:sz w:val="19"/>
          <w:szCs w:val="19"/>
          <w:lang w:eastAsia="zh-CN"/>
        </w:rPr>
      </w:pPr>
    </w:p>
    <w:p w:rsidR="000B7B9A" w:rsidRDefault="000B7B9A" w:rsidP="000B7B9A">
      <w:pPr>
        <w:pStyle w:val="BodyText"/>
        <w:rPr>
          <w:lang w:eastAsia="zh-CN"/>
        </w:rPr>
      </w:pPr>
      <w:r>
        <w:rPr>
          <w:lang w:eastAsia="zh-CN"/>
        </w:rPr>
        <w:t>安装前准备</w:t>
      </w:r>
    </w:p>
    <w:p w:rsidR="000B7B9A" w:rsidRDefault="000B7B9A" w:rsidP="000B7B9A">
      <w:pPr>
        <w:pStyle w:val="BodyText"/>
        <w:spacing w:before="36"/>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确保系统满足硬件和软件要求</w:t>
      </w:r>
    </w:p>
    <w:p w:rsidR="00606508" w:rsidRDefault="000B7B9A">
      <w:pPr>
        <w:pStyle w:val="BodyText"/>
        <w:numPr>
          <w:ilvl w:val="0"/>
          <w:numId w:val="41"/>
        </w:numPr>
        <w:tabs>
          <w:tab w:val="left" w:pos="1217"/>
        </w:tabs>
        <w:spacing w:line="270" w:lineRule="exact"/>
        <w:rPr>
          <w:lang w:eastAsia="zh-CN"/>
        </w:rPr>
      </w:pPr>
      <w:r>
        <w:rPr>
          <w:lang w:eastAsia="zh-CN"/>
        </w:rPr>
        <w:t>使用</w:t>
      </w:r>
      <w:r>
        <w:rPr>
          <w:spacing w:val="-20"/>
          <w:lang w:eastAsia="zh-CN"/>
        </w:rPr>
        <w:t xml:space="preserve"> </w:t>
      </w:r>
      <w:r>
        <w:rPr>
          <w:lang w:eastAsia="zh-CN"/>
        </w:rPr>
        <w:t>root</w:t>
      </w:r>
      <w:r>
        <w:rPr>
          <w:spacing w:val="-20"/>
          <w:lang w:eastAsia="zh-CN"/>
        </w:rPr>
        <w:t xml:space="preserve"> </w:t>
      </w:r>
      <w:r>
        <w:rPr>
          <w:lang w:eastAsia="zh-CN"/>
        </w:rPr>
        <w:t>用户权限来安装</w:t>
      </w:r>
      <w:r>
        <w:rPr>
          <w:spacing w:val="-19"/>
          <w:lang w:eastAsia="zh-CN"/>
        </w:rPr>
        <w:t xml:space="preserve"> </w:t>
      </w:r>
      <w:r>
        <w:rPr>
          <w:lang w:eastAsia="zh-CN"/>
        </w:rPr>
        <w:t>SequoiaDB</w:t>
      </w:r>
      <w:r>
        <w:rPr>
          <w:spacing w:val="-20"/>
          <w:lang w:eastAsia="zh-CN"/>
        </w:rPr>
        <w:t xml:space="preserve"> </w:t>
      </w:r>
      <w:r>
        <w:rPr>
          <w:lang w:eastAsia="zh-CN"/>
        </w:rPr>
        <w:t>数据库服务</w:t>
      </w:r>
    </w:p>
    <w:p w:rsidR="00606508" w:rsidRDefault="000B7B9A">
      <w:pPr>
        <w:pStyle w:val="BodyText"/>
        <w:numPr>
          <w:ilvl w:val="0"/>
          <w:numId w:val="41"/>
        </w:numPr>
        <w:tabs>
          <w:tab w:val="left" w:pos="1217"/>
        </w:tabs>
        <w:spacing w:line="270" w:lineRule="exact"/>
      </w:pPr>
      <w:r>
        <w:rPr>
          <w:w w:val="95"/>
        </w:rPr>
        <w:t>检查</w:t>
      </w:r>
      <w:r>
        <w:rPr>
          <w:spacing w:val="28"/>
          <w:w w:val="95"/>
        </w:rPr>
        <w:t xml:space="preserve"> </w:t>
      </w:r>
      <w:r>
        <w:rPr>
          <w:w w:val="95"/>
        </w:rPr>
        <w:t>SequoiaDB</w:t>
      </w:r>
      <w:r>
        <w:rPr>
          <w:spacing w:val="28"/>
          <w:w w:val="95"/>
        </w:rPr>
        <w:t xml:space="preserve"> </w:t>
      </w:r>
      <w:r>
        <w:rPr>
          <w:w w:val="95"/>
        </w:rPr>
        <w:t>产品软件包与</w:t>
      </w:r>
      <w:r>
        <w:rPr>
          <w:spacing w:val="29"/>
          <w:w w:val="95"/>
        </w:rPr>
        <w:t xml:space="preserve"> </w:t>
      </w:r>
      <w:r>
        <w:rPr>
          <w:w w:val="95"/>
        </w:rPr>
        <w:t>OS</w:t>
      </w:r>
      <w:r>
        <w:rPr>
          <w:spacing w:val="28"/>
          <w:w w:val="95"/>
        </w:rPr>
        <w:t xml:space="preserve"> </w:t>
      </w:r>
      <w:r>
        <w:rPr>
          <w:w w:val="95"/>
        </w:rPr>
        <w:t>系统配套</w:t>
      </w:r>
    </w:p>
    <w:p w:rsidR="000B7B9A" w:rsidRDefault="000B7B9A" w:rsidP="000B7B9A">
      <w:pPr>
        <w:pStyle w:val="BodyText"/>
        <w:spacing w:line="270" w:lineRule="exact"/>
      </w:pPr>
      <w:r>
        <w:rPr>
          <w:rFonts w:ascii="Courier New" w:eastAsia="Courier New" w:hAnsi="Courier New" w:cs="Courier New"/>
          <w:position w:val="1"/>
        </w:rPr>
        <w:t>•</w:t>
      </w:r>
      <w:r>
        <w:rPr>
          <w:rFonts w:ascii="Courier New" w:eastAsia="Courier New" w:hAnsi="Courier New" w:cs="Courier New"/>
          <w:spacing w:val="21"/>
          <w:position w:val="1"/>
        </w:rPr>
        <w:t xml:space="preserve"> </w:t>
      </w:r>
      <w:r>
        <w:t>如果需要图形界面模式安装，请确保</w:t>
      </w:r>
      <w:r>
        <w:rPr>
          <w:spacing w:val="-4"/>
        </w:rPr>
        <w:t xml:space="preserve"> </w:t>
      </w:r>
      <w:r>
        <w:t>X</w:t>
      </w:r>
      <w:r>
        <w:rPr>
          <w:spacing w:val="-5"/>
        </w:rPr>
        <w:t xml:space="preserve"> </w:t>
      </w:r>
      <w:r>
        <w:t>Server</w:t>
      </w:r>
      <w:r>
        <w:rPr>
          <w:spacing w:val="-5"/>
        </w:rPr>
        <w:t xml:space="preserve"> </w:t>
      </w:r>
      <w:r>
        <w:t>服务正在运行</w:t>
      </w:r>
    </w:p>
    <w:p w:rsidR="000B7B9A" w:rsidRDefault="000B7B9A" w:rsidP="000B7B9A">
      <w:pPr>
        <w:pStyle w:val="BodyText"/>
        <w:spacing w:line="270"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39"/>
          <w:position w:val="1"/>
          <w:lang w:eastAsia="zh-CN"/>
        </w:rPr>
        <w:t xml:space="preserve"> </w:t>
      </w:r>
      <w:r>
        <w:rPr>
          <w:lang w:eastAsia="zh-CN"/>
        </w:rPr>
        <w:t>服务器配置了主机名，且与其他服务器之间可通过主机名建立网络连接（如</w:t>
      </w:r>
      <w:r>
        <w:rPr>
          <w:spacing w:val="1"/>
          <w:lang w:eastAsia="zh-CN"/>
        </w:rPr>
        <w:t xml:space="preserve"> </w:t>
      </w:r>
      <w:r>
        <w:rPr>
          <w:lang w:eastAsia="zh-CN"/>
        </w:rPr>
        <w:t>ssh 主机名）</w:t>
      </w:r>
    </w:p>
    <w:p w:rsidR="000B7B9A" w:rsidRDefault="000B7B9A" w:rsidP="000B7B9A">
      <w:pPr>
        <w:pStyle w:val="BodyText"/>
        <w:spacing w:before="36" w:line="335" w:lineRule="auto"/>
        <w:ind w:right="4539"/>
      </w:pPr>
      <w:r>
        <w:rPr>
          <w:noProof/>
          <w:lang w:eastAsia="zh-CN"/>
        </w:rPr>
        <w:drawing>
          <wp:inline distT="0" distB="0" distL="0" distR="0">
            <wp:extent cx="302260" cy="302260"/>
            <wp:effectExtent l="1905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rPr>
        <w:t xml:space="preserve">   </w:t>
      </w:r>
      <w:r>
        <w:rPr>
          <w:w w:val="95"/>
        </w:rPr>
        <w:t xml:space="preserve">Note:   </w:t>
      </w:r>
      <w:r>
        <w:rPr>
          <w:spacing w:val="30"/>
          <w:w w:val="95"/>
        </w:rPr>
        <w:t xml:space="preserve"> </w:t>
      </w:r>
      <w:r>
        <w:rPr>
          <w:w w:val="95"/>
        </w:rPr>
        <w:t xml:space="preserve">SequoiaDB </w:t>
      </w:r>
      <w:r>
        <w:rPr>
          <w:spacing w:val="16"/>
          <w:w w:val="95"/>
        </w:rPr>
        <w:t xml:space="preserve"> </w:t>
      </w:r>
      <w:r>
        <w:rPr>
          <w:w w:val="95"/>
        </w:rPr>
        <w:t>的安装向导需要的参数不接受非英文字符。</w:t>
      </w:r>
      <w:r>
        <w:t xml:space="preserve"> </w:t>
      </w:r>
      <w:r>
        <w:rPr>
          <w:w w:val="95"/>
        </w:rPr>
        <w:t>安装步骤</w:t>
      </w:r>
    </w:p>
    <w:p w:rsidR="000B7B9A" w:rsidRDefault="000B7B9A" w:rsidP="000B7B9A">
      <w:pPr>
        <w:pStyle w:val="BodyText"/>
        <w:spacing w:line="254" w:lineRule="exact"/>
      </w:pPr>
      <w:r>
        <w:t>说明：</w:t>
      </w:r>
    </w:p>
    <w:p w:rsidR="000B7B9A" w:rsidRDefault="000B7B9A" w:rsidP="000B7B9A">
      <w:pPr>
        <w:pStyle w:val="BodyText"/>
        <w:spacing w:before="16"/>
        <w:ind w:left="1038"/>
      </w:pPr>
      <w:r>
        <w:rPr>
          <w:w w:val="95"/>
        </w:rPr>
        <w:t xml:space="preserve">（1）产品包名字以 </w:t>
      </w:r>
      <w:r>
        <w:rPr>
          <w:spacing w:val="6"/>
          <w:w w:val="95"/>
        </w:rPr>
        <w:t xml:space="preserve"> </w:t>
      </w:r>
      <w:r>
        <w:rPr>
          <w:w w:val="95"/>
        </w:rPr>
        <w:t xml:space="preserve">sequoiadb-1.0.0-linux-x86_64-installer.run </w:t>
      </w:r>
      <w:r>
        <w:rPr>
          <w:spacing w:val="6"/>
          <w:w w:val="95"/>
        </w:rPr>
        <w:t xml:space="preserve"> </w:t>
      </w:r>
      <w:r>
        <w:rPr>
          <w:w w:val="95"/>
        </w:rPr>
        <w:t>为例；</w:t>
      </w:r>
    </w:p>
    <w:p w:rsidR="000B7B9A" w:rsidRDefault="000B7B9A" w:rsidP="000B7B9A">
      <w:pPr>
        <w:pStyle w:val="BodyText"/>
        <w:spacing w:before="16"/>
        <w:ind w:left="1038"/>
      </w:pPr>
      <w:r>
        <w:t>（2）步骤以命令行方式进行介绍，图形界面按照图像向导提示完成。</w:t>
      </w:r>
    </w:p>
    <w:p w:rsidR="000B7B9A" w:rsidRDefault="000B7B9A" w:rsidP="000B7B9A">
      <w:pPr>
        <w:sectPr w:rsidR="000B7B9A">
          <w:pgSz w:w="12240" w:h="15840"/>
          <w:pgMar w:top="900" w:right="0" w:bottom="280" w:left="700" w:header="713" w:footer="0" w:gutter="0"/>
          <w:cols w:space="720"/>
        </w:sectPr>
      </w:pPr>
    </w:p>
    <w:p w:rsidR="000B7B9A" w:rsidRDefault="000B7B9A" w:rsidP="000B7B9A">
      <w:pPr>
        <w:spacing w:before="4" w:line="130" w:lineRule="exact"/>
        <w:rPr>
          <w:sz w:val="13"/>
          <w:szCs w:val="13"/>
        </w:rPr>
      </w:pPr>
    </w:p>
    <w:p w:rsidR="000B7B9A" w:rsidRDefault="000B7B9A" w:rsidP="000B7B9A">
      <w:pPr>
        <w:pStyle w:val="BodyText"/>
        <w:spacing w:line="310" w:lineRule="exact"/>
        <w:ind w:left="753"/>
        <w:rPr>
          <w:lang w:eastAsia="zh-CN"/>
        </w:rPr>
      </w:pPr>
      <w:r>
        <w:rPr>
          <w:noProof/>
          <w:lang w:eastAsia="zh-CN"/>
        </w:rPr>
        <w:drawing>
          <wp:anchor distT="0" distB="0" distL="114300" distR="114300" simplePos="0" relativeHeight="252225536" behindDoc="1" locked="0" layoutInCell="1" allowOverlap="1">
            <wp:simplePos x="0" y="0"/>
            <wp:positionH relativeFrom="page">
              <wp:posOffset>1037590</wp:posOffset>
            </wp:positionH>
            <wp:positionV relativeFrom="paragraph">
              <wp:posOffset>67945</wp:posOffset>
            </wp:positionV>
            <wp:extent cx="304800" cy="304800"/>
            <wp:effectExtent l="19050" t="0" r="0" b="0"/>
            <wp:wrapNone/>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r>
        <w:rPr>
          <w:w w:val="95"/>
          <w:lang w:eastAsia="zh-CN"/>
        </w:rPr>
        <w:t xml:space="preserve">Note:       </w:t>
      </w:r>
      <w:r>
        <w:rPr>
          <w:spacing w:val="19"/>
          <w:w w:val="95"/>
          <w:lang w:eastAsia="zh-CN"/>
        </w:rPr>
        <w:t xml:space="preserve"> </w:t>
      </w:r>
      <w:r>
        <w:rPr>
          <w:w w:val="95"/>
          <w:lang w:eastAsia="zh-CN"/>
        </w:rPr>
        <w:t>如果有多台服务器，每台机器都需要重复如下步骤安装服务器程序。</w:t>
      </w:r>
    </w:p>
    <w:p w:rsidR="000B7B9A" w:rsidRDefault="000B7B9A" w:rsidP="000B7B9A">
      <w:pPr>
        <w:spacing w:before="8" w:line="190" w:lineRule="exact"/>
        <w:rPr>
          <w:sz w:val="19"/>
          <w:szCs w:val="19"/>
          <w:lang w:eastAsia="zh-CN"/>
        </w:rPr>
      </w:pPr>
    </w:p>
    <w:p w:rsidR="000B7B9A" w:rsidRDefault="000B7B9A" w:rsidP="000B7B9A">
      <w:pPr>
        <w:spacing w:line="200" w:lineRule="exact"/>
        <w:rPr>
          <w:sz w:val="20"/>
          <w:szCs w:val="20"/>
          <w:lang w:eastAsia="zh-CN"/>
        </w:rPr>
      </w:pPr>
    </w:p>
    <w:p w:rsidR="000B7B9A" w:rsidRDefault="000B7B9A" w:rsidP="000B7B9A">
      <w:pPr>
        <w:pStyle w:val="BodyText"/>
        <w:spacing w:line="310"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参照</w:t>
      </w:r>
      <w:r>
        <w:rPr>
          <w:color w:val="0000FF"/>
          <w:lang w:eastAsia="zh-CN"/>
        </w:rPr>
        <w:t>系统配置需求</w:t>
      </w:r>
      <w:r>
        <w:rPr>
          <w:color w:val="000000"/>
          <w:lang w:eastAsia="zh-CN"/>
        </w:rPr>
        <w:t>配置好主机名以及修改系统内核参数</w:t>
      </w:r>
    </w:p>
    <w:p w:rsidR="000B7B9A" w:rsidRDefault="000B7B9A" w:rsidP="000B7B9A">
      <w:pPr>
        <w:pStyle w:val="BodyText"/>
        <w:spacing w:line="270" w:lineRule="exact"/>
        <w:ind w:left="113"/>
      </w:pPr>
      <w:r>
        <w:rPr>
          <w:rFonts w:ascii="Courier New" w:eastAsia="Courier New" w:hAnsi="Courier New" w:cs="Courier New"/>
          <w:position w:val="1"/>
        </w:rPr>
        <w:t>•</w:t>
      </w:r>
      <w:r>
        <w:rPr>
          <w:rFonts w:ascii="Courier New" w:eastAsia="Courier New" w:hAnsi="Courier New" w:cs="Courier New"/>
          <w:spacing w:val="43"/>
          <w:position w:val="1"/>
        </w:rPr>
        <w:t xml:space="preserve"> </w:t>
      </w:r>
      <w:r>
        <w:t>运行安装程序</w:t>
      </w:r>
    </w:p>
    <w:p w:rsidR="000B7B9A" w:rsidRPr="00B81D6E" w:rsidRDefault="00035F6E" w:rsidP="000B7B9A">
      <w:pPr>
        <w:pStyle w:val="BodyText"/>
        <w:spacing w:before="8"/>
        <w:ind w:left="397"/>
        <w:rPr>
          <w:rFonts w:ascii="仿宋" w:eastAsiaTheme="minorEastAsia" w:hAnsi="仿宋" w:cs="仿宋"/>
          <w:lang w:eastAsia="zh-CN"/>
        </w:rPr>
      </w:pPr>
      <w:r w:rsidRPr="00035F6E">
        <w:rPr>
          <w:rFonts w:ascii="Microsoft JhengHei" w:eastAsia="Microsoft JhengHei" w:hAnsi="Microsoft JhengHei"/>
        </w:rPr>
        <w:pict>
          <v:group id="_x0000_s5083" style="position:absolute;left:0;text-align:left;margin-left:95.85pt;margin-top:4.85pt;width:459.45pt;height:10.6pt;z-index:-251089920;mso-position-horizontal-relative:page" coordorigin="1917,97" coordsize="9189,212">
            <v:shape id="_x0000_s5084"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./sequoiadb-1.0.0-linux-x86_64-installer.run --mode text</w:t>
      </w:r>
      <w:r w:rsidR="000B7B9A">
        <w:rPr>
          <w:rFonts w:ascii="仿宋" w:eastAsiaTheme="minorEastAsia" w:hAnsi="仿宋" w:cs="仿宋" w:hint="eastAsia"/>
          <w:lang w:eastAsia="zh-CN"/>
        </w:rPr>
        <w:t xml:space="preserve"> </w:t>
      </w:r>
      <w:r w:rsidR="000B7B9A">
        <w:rPr>
          <w:rFonts w:ascii="仿宋" w:eastAsiaTheme="minorEastAsia" w:hAnsi="仿宋" w:cs="仿宋"/>
          <w:lang w:eastAsia="zh-CN"/>
        </w:rPr>
        <w:t>–</w:t>
      </w:r>
      <w:r w:rsidR="000B7B9A">
        <w:rPr>
          <w:rFonts w:ascii="仿宋" w:eastAsiaTheme="minorEastAsia" w:hAnsi="仿宋" w:cs="仿宋" w:hint="eastAsia"/>
          <w:lang w:eastAsia="zh-CN"/>
        </w:rPr>
        <w:t>SMS false</w:t>
      </w:r>
    </w:p>
    <w:p w:rsidR="000B7B9A" w:rsidRDefault="000B7B9A" w:rsidP="000B7B9A">
      <w:pPr>
        <w:spacing w:before="4" w:line="130" w:lineRule="exact"/>
        <w:rPr>
          <w:sz w:val="13"/>
          <w:szCs w:val="13"/>
        </w:rPr>
      </w:pPr>
    </w:p>
    <w:p w:rsidR="000B7B9A" w:rsidRPr="00B81D6E" w:rsidRDefault="000B7B9A" w:rsidP="000B7B9A">
      <w:pPr>
        <w:pStyle w:val="BodyText"/>
        <w:spacing w:line="167" w:lineRule="auto"/>
        <w:ind w:left="0" w:right="813"/>
        <w:rPr>
          <w:rFonts w:eastAsiaTheme="minorEastAsia"/>
          <w:lang w:eastAsia="zh-CN"/>
        </w:rPr>
      </w:pPr>
      <w:r>
        <w:rPr>
          <w:rFonts w:eastAsia="Microsoft JhengHei" w:hint="eastAsia"/>
          <w:noProof/>
          <w:lang w:eastAsia="zh-CN"/>
        </w:rPr>
        <w:drawing>
          <wp:anchor distT="0" distB="0" distL="114300" distR="114300" simplePos="0" relativeHeight="252227584" behindDoc="1" locked="0" layoutInCell="1" allowOverlap="1">
            <wp:simplePos x="0" y="0"/>
            <wp:positionH relativeFrom="page">
              <wp:posOffset>1217295</wp:posOffset>
            </wp:positionH>
            <wp:positionV relativeFrom="paragraph">
              <wp:posOffset>33020</wp:posOffset>
            </wp:positionV>
            <wp:extent cx="304800" cy="304800"/>
            <wp:effectExtent l="19050" t="0" r="0" b="0"/>
            <wp:wrapNone/>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p>
    <w:p w:rsidR="000B7B9A" w:rsidRDefault="000B7B9A" w:rsidP="000B7B9A">
      <w:pPr>
        <w:pStyle w:val="BodyText"/>
        <w:spacing w:before="29"/>
        <w:ind w:left="113"/>
      </w:pPr>
      <w:r>
        <w:rPr>
          <w:rFonts w:ascii="Courier New" w:eastAsia="Courier New" w:hAnsi="Courier New" w:cs="Courier New"/>
          <w:spacing w:val="43"/>
          <w:position w:val="1"/>
        </w:rPr>
        <w:t xml:space="preserve"> </w:t>
      </w:r>
      <w:r>
        <w:t>程序提示选择向导语言</w:t>
      </w:r>
    </w:p>
    <w:p w:rsidR="000B7B9A" w:rsidRDefault="00035F6E" w:rsidP="000B7B9A">
      <w:pPr>
        <w:pStyle w:val="BodyText"/>
        <w:spacing w:before="8"/>
        <w:ind w:left="397"/>
        <w:rPr>
          <w:rFonts w:ascii="仿宋" w:eastAsia="仿宋" w:hAnsi="仿宋" w:cs="仿宋"/>
        </w:rPr>
      </w:pPr>
      <w:r w:rsidRPr="00035F6E">
        <w:rPr>
          <w:rFonts w:ascii="Microsoft JhengHei" w:eastAsia="Microsoft JhengHei" w:hAnsi="Microsoft JhengHei"/>
        </w:rPr>
        <w:pict>
          <v:group id="_x0000_s5086" style="position:absolute;left:0;text-align:left;margin-left:95.85pt;margin-top:4.85pt;width:459.45pt;height:53pt;z-index:-251087872;mso-position-horizontal-relative:page" coordorigin="1917,97" coordsize="9189,1060">
            <v:shape id="_x0000_s5087" style="position:absolute;left:1917;top:97;width:9189;height:1060" coordorigin="1917,97" coordsize="9189,1060" path="m1917,97r9189,l11106,1157r-9189,l1917,97xe" fillcolor="#efefef" stroked="f">
              <v:path arrowok="t"/>
            </v:shape>
            <w10:wrap anchorx="page"/>
          </v:group>
        </w:pict>
      </w:r>
      <w:r w:rsidR="000B7B9A">
        <w:rPr>
          <w:rFonts w:ascii="仿宋" w:eastAsia="仿宋" w:hAnsi="仿宋" w:cs="仿宋"/>
        </w:rPr>
        <w:t>Language Selection</w:t>
      </w:r>
    </w:p>
    <w:p w:rsidR="000B7B9A" w:rsidRDefault="000B7B9A" w:rsidP="000B7B9A">
      <w:pPr>
        <w:pStyle w:val="BodyText"/>
        <w:spacing w:line="212" w:lineRule="exact"/>
        <w:ind w:left="397"/>
        <w:rPr>
          <w:rFonts w:ascii="仿宋" w:eastAsia="仿宋" w:hAnsi="仿宋" w:cs="仿宋"/>
        </w:rPr>
      </w:pPr>
      <w:r>
        <w:rPr>
          <w:rFonts w:ascii="仿宋" w:eastAsia="仿宋" w:hAnsi="仿宋" w:cs="仿宋"/>
        </w:rPr>
        <w:t>Please select the installation language</w:t>
      </w:r>
    </w:p>
    <w:p w:rsidR="000B7B9A" w:rsidRDefault="000B7B9A" w:rsidP="000B7B9A">
      <w:pPr>
        <w:pStyle w:val="BodyText"/>
        <w:spacing w:line="212" w:lineRule="exact"/>
        <w:ind w:left="397"/>
        <w:rPr>
          <w:rFonts w:ascii="仿宋" w:eastAsia="仿宋" w:hAnsi="仿宋" w:cs="仿宋"/>
        </w:rPr>
      </w:pPr>
      <w:r>
        <w:rPr>
          <w:rFonts w:ascii="仿宋" w:eastAsia="仿宋" w:hAnsi="仿宋" w:cs="仿宋"/>
        </w:rPr>
        <w:t>[1] English - English</w:t>
      </w:r>
    </w:p>
    <w:p w:rsidR="000B7B9A" w:rsidRDefault="000B7B9A" w:rsidP="000B7B9A">
      <w:pPr>
        <w:pStyle w:val="BodyText"/>
        <w:spacing w:line="212" w:lineRule="exact"/>
        <w:ind w:left="397"/>
        <w:rPr>
          <w:rFonts w:ascii="仿宋" w:eastAsia="仿宋" w:hAnsi="仿宋" w:cs="仿宋"/>
        </w:rPr>
      </w:pPr>
      <w:r>
        <w:rPr>
          <w:rFonts w:ascii="仿宋" w:eastAsia="仿宋" w:hAnsi="仿宋" w:cs="仿宋"/>
        </w:rPr>
        <w:t>[2] Simplified Chinese - 简体中文</w:t>
      </w:r>
    </w:p>
    <w:p w:rsidR="000B7B9A" w:rsidRDefault="000B7B9A" w:rsidP="000B7B9A">
      <w:pPr>
        <w:pStyle w:val="BodyText"/>
        <w:spacing w:line="212" w:lineRule="exact"/>
        <w:ind w:left="397"/>
        <w:rPr>
          <w:rFonts w:ascii="仿宋" w:eastAsia="仿宋" w:hAnsi="仿宋" w:cs="仿宋"/>
        </w:rPr>
      </w:pPr>
      <w:r>
        <w:rPr>
          <w:rFonts w:ascii="仿宋" w:eastAsia="仿宋" w:hAnsi="仿宋" w:cs="仿宋"/>
        </w:rPr>
        <w:t>Please choose an option [1] :2</w:t>
      </w:r>
    </w:p>
    <w:p w:rsidR="000B7B9A" w:rsidRDefault="000B7B9A" w:rsidP="000B7B9A">
      <w:pPr>
        <w:pStyle w:val="BodyText"/>
        <w:spacing w:line="259" w:lineRule="exact"/>
        <w:ind w:left="113"/>
      </w:pPr>
      <w:r>
        <w:rPr>
          <w:rFonts w:ascii="Courier New" w:eastAsia="Courier New" w:hAnsi="Courier New" w:cs="Courier New"/>
          <w:position w:val="1"/>
        </w:rPr>
        <w:t>•</w:t>
      </w:r>
      <w:r>
        <w:rPr>
          <w:rFonts w:ascii="Courier New" w:eastAsia="Courier New" w:hAnsi="Courier New" w:cs="Courier New"/>
          <w:spacing w:val="-30"/>
          <w:position w:val="1"/>
        </w:rPr>
        <w:t xml:space="preserve"> </w:t>
      </w:r>
      <w:r>
        <w:t>输入2，选择中文，显示安装协议，默认忽略阅读，如果需要读取全部文件，输入2</w:t>
      </w:r>
    </w:p>
    <w:p w:rsidR="000B7B9A" w:rsidRDefault="00035F6E" w:rsidP="000B7B9A">
      <w:pPr>
        <w:pStyle w:val="BodyText"/>
        <w:spacing w:before="8"/>
        <w:ind w:left="397"/>
        <w:rPr>
          <w:rFonts w:ascii="仿宋" w:eastAsia="仿宋" w:hAnsi="仿宋" w:cs="仿宋"/>
          <w:lang w:eastAsia="zh-CN"/>
        </w:rPr>
      </w:pPr>
      <w:r w:rsidRPr="00035F6E">
        <w:rPr>
          <w:rFonts w:ascii="Microsoft JhengHei" w:eastAsia="Microsoft JhengHei" w:hAnsi="Microsoft JhengHei"/>
        </w:rPr>
        <w:pict>
          <v:group id="_x0000_s5088" style="position:absolute;left:0;text-align:left;margin-left:95.85pt;margin-top:4.85pt;width:459.45pt;height:381.6pt;z-index:-251086848;mso-position-horizontal-relative:page" coordorigin="1917,97" coordsize="9189,7632">
            <v:shape id="_x0000_s5089" style="position:absolute;left:1917;top:97;width:9189;height:7632" coordorigin="1917,97" coordsize="9189,7632" path="m1917,97r9189,l11106,7729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由 BitRockInstallBuilder 评估本所建立</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欢迎来到 SequoiaDB Server 安装程序</w:t>
      </w:r>
    </w:p>
    <w:p w:rsidR="000B7B9A" w:rsidRDefault="000B7B9A" w:rsidP="000B7B9A">
      <w:pPr>
        <w:spacing w:before="1" w:line="140" w:lineRule="exact"/>
        <w:rPr>
          <w:sz w:val="14"/>
          <w:szCs w:val="14"/>
          <w:lang w:eastAsia="zh-CN"/>
        </w:rPr>
      </w:pPr>
    </w:p>
    <w:p w:rsidR="000B7B9A" w:rsidRDefault="000B7B9A" w:rsidP="000B7B9A">
      <w:pPr>
        <w:spacing w:line="200" w:lineRule="exact"/>
        <w:rPr>
          <w:sz w:val="20"/>
          <w:szCs w:val="20"/>
          <w:lang w:eastAsia="zh-CN"/>
        </w:rPr>
      </w:pPr>
    </w:p>
    <w:p w:rsidR="000B7B9A" w:rsidRDefault="000B7B9A" w:rsidP="000B7B9A">
      <w:pPr>
        <w:pStyle w:val="BodyText"/>
        <w:spacing w:line="344" w:lineRule="auto"/>
        <w:ind w:left="397" w:right="5363"/>
        <w:rPr>
          <w:rFonts w:ascii="仿宋" w:eastAsia="仿宋" w:hAnsi="仿宋" w:cs="仿宋"/>
          <w:lang w:eastAsia="zh-CN"/>
        </w:rPr>
      </w:pPr>
      <w:r>
        <w:rPr>
          <w:rFonts w:ascii="仿宋" w:eastAsia="仿宋" w:hAnsi="仿宋" w:cs="仿宋"/>
          <w:lang w:eastAsia="zh-CN"/>
        </w:rPr>
        <w:t>重要信息：请仔细阅读 下面提供了两个许可协议。</w:t>
      </w:r>
    </w:p>
    <w:p w:rsidR="000B7B9A" w:rsidRDefault="000B7B9A" w:rsidP="000B7B9A">
      <w:pPr>
        <w:pStyle w:val="BodyText"/>
        <w:spacing w:before="41"/>
        <w:ind w:left="397"/>
        <w:rPr>
          <w:rFonts w:ascii="仿宋" w:eastAsia="仿宋" w:hAnsi="仿宋" w:cs="仿宋"/>
          <w:lang w:eastAsia="zh-CN"/>
        </w:rPr>
      </w:pPr>
      <w:r>
        <w:rPr>
          <w:rFonts w:ascii="仿宋" w:eastAsia="仿宋" w:hAnsi="仿宋" w:cs="仿宋"/>
          <w:lang w:eastAsia="zh-CN"/>
        </w:rPr>
        <w:t>1. SequoiaDB 评估程序的最终用户许可协议</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2. SequoiaDB 最终用户许可协议</w:t>
      </w:r>
    </w:p>
    <w:p w:rsidR="000B7B9A" w:rsidRDefault="000B7B9A" w:rsidP="000B7B9A">
      <w:pPr>
        <w:spacing w:before="4" w:line="200" w:lineRule="exact"/>
        <w:rPr>
          <w:sz w:val="20"/>
          <w:szCs w:val="20"/>
          <w:lang w:eastAsia="zh-CN"/>
        </w:rPr>
      </w:pPr>
    </w:p>
    <w:p w:rsidR="000B7B9A" w:rsidRDefault="000B7B9A" w:rsidP="000B7B9A">
      <w:pPr>
        <w:pStyle w:val="BodyText"/>
        <w:spacing w:line="172" w:lineRule="auto"/>
        <w:ind w:left="397"/>
        <w:rPr>
          <w:rFonts w:ascii="仿宋" w:eastAsia="仿宋" w:hAnsi="仿宋" w:cs="仿宋"/>
          <w:lang w:eastAsia="zh-CN"/>
        </w:rPr>
      </w:pPr>
      <w:r>
        <w:rPr>
          <w:rFonts w:ascii="仿宋" w:eastAsia="仿宋" w:hAnsi="仿宋" w:cs="仿宋"/>
          <w:lang w:eastAsia="zh-CN"/>
        </w:rPr>
        <w:t>如果被许可方为了生产性使用目的（而不是为了评估、测试、试用“先试后买”或演示）获得本程序， 单击下面的“接受”按钮即表示被许可方接受 SequoiaDB 最终用户许可协议，且不作任何修改。</w:t>
      </w:r>
    </w:p>
    <w:p w:rsidR="000B7B9A" w:rsidRDefault="000B7B9A" w:rsidP="000B7B9A">
      <w:pPr>
        <w:spacing w:before="12" w:line="200" w:lineRule="exact"/>
        <w:rPr>
          <w:sz w:val="20"/>
          <w:szCs w:val="20"/>
          <w:lang w:eastAsia="zh-CN"/>
        </w:rPr>
      </w:pPr>
    </w:p>
    <w:p w:rsidR="000B7B9A" w:rsidRDefault="000B7B9A" w:rsidP="000B7B9A">
      <w:pPr>
        <w:pStyle w:val="BodyText"/>
        <w:spacing w:line="172" w:lineRule="auto"/>
        <w:ind w:left="397"/>
        <w:rPr>
          <w:rFonts w:ascii="仿宋" w:eastAsia="仿宋" w:hAnsi="仿宋" w:cs="仿宋"/>
          <w:lang w:eastAsia="zh-CN"/>
        </w:rPr>
      </w:pPr>
      <w:r>
        <w:rPr>
          <w:rFonts w:ascii="仿宋" w:eastAsia="仿宋" w:hAnsi="仿宋" w:cs="仿宋"/>
          <w:lang w:eastAsia="zh-CN"/>
        </w:rPr>
        <w:t>如果被许可方为了评估、测试、试用“先试后买”或演示（统称为“评估”）目的获得本程序：单击下 面的“接受”按钮即表示被许可方同时接受（i）SequoiaDB 评估程序的最终用户许可协议（“评估许 可”），且不作任何修改；和（ii）SequoiaDB 最终用户程序许可协议（SELA），且不作任何修改。</w:t>
      </w:r>
    </w:p>
    <w:p w:rsidR="000B7B9A" w:rsidRDefault="000B7B9A" w:rsidP="000B7B9A">
      <w:pPr>
        <w:pStyle w:val="BodyText"/>
        <w:spacing w:before="12" w:line="420" w:lineRule="atLeast"/>
        <w:ind w:left="397"/>
        <w:rPr>
          <w:rFonts w:ascii="仿宋" w:eastAsia="仿宋" w:hAnsi="仿宋" w:cs="仿宋"/>
          <w:lang w:eastAsia="zh-CN"/>
        </w:rPr>
      </w:pPr>
      <w:r>
        <w:rPr>
          <w:rFonts w:ascii="仿宋" w:eastAsia="仿宋" w:hAnsi="仿宋" w:cs="仿宋"/>
          <w:lang w:eastAsia="zh-CN"/>
        </w:rPr>
        <w:t>在被许可方的评估期间将适用“评估许可”。 如果被许可方通过签署采购协议在评估之后选择保留本程序（或者获得附加的本程序副本供评估之后使</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用），SequoiaDB 评估程序的最终用户许可协议将自动适用。</w:t>
      </w:r>
    </w:p>
    <w:p w:rsidR="000B7B9A" w:rsidRDefault="000B7B9A" w:rsidP="000B7B9A">
      <w:pPr>
        <w:spacing w:before="9" w:line="120" w:lineRule="exact"/>
        <w:rPr>
          <w:sz w:val="12"/>
          <w:szCs w:val="12"/>
          <w:lang w:eastAsia="zh-CN"/>
        </w:rPr>
      </w:pPr>
    </w:p>
    <w:p w:rsidR="000B7B9A" w:rsidRDefault="000B7B9A" w:rsidP="000B7B9A">
      <w:pPr>
        <w:pStyle w:val="BodyText"/>
        <w:spacing w:line="344" w:lineRule="auto"/>
        <w:ind w:left="397"/>
        <w:rPr>
          <w:rFonts w:ascii="仿宋" w:eastAsia="仿宋" w:hAnsi="仿宋" w:cs="仿宋"/>
          <w:lang w:eastAsia="zh-CN"/>
        </w:rPr>
      </w:pPr>
      <w:r>
        <w:rPr>
          <w:rFonts w:ascii="仿宋" w:eastAsia="仿宋" w:hAnsi="仿宋" w:cs="仿宋"/>
          <w:lang w:eastAsia="zh-CN"/>
        </w:rPr>
        <w:t>“评估许可”和 SequoiaDB 最终用户许可协议不能同时有效；两者之间不能互相修改，并且彼此独立。 这两个许可协议中每个协议的完整文本如下。</w:t>
      </w:r>
    </w:p>
    <w:p w:rsidR="000B7B9A" w:rsidRDefault="000B7B9A" w:rsidP="000B7B9A">
      <w:pPr>
        <w:pStyle w:val="BodyText"/>
        <w:spacing w:before="41"/>
        <w:ind w:left="397"/>
        <w:rPr>
          <w:rFonts w:ascii="仿宋" w:eastAsia="仿宋" w:hAnsi="仿宋" w:cs="仿宋"/>
          <w:lang w:eastAsia="zh-CN"/>
        </w:rPr>
      </w:pPr>
      <w:r>
        <w:rPr>
          <w:rFonts w:ascii="仿宋" w:eastAsia="仿宋" w:hAnsi="仿宋" w:cs="仿宋"/>
          <w:lang w:eastAsia="zh-CN"/>
        </w:rPr>
        <w:t>评估程序的最终用户许可协议</w:t>
      </w:r>
    </w:p>
    <w:p w:rsidR="000B7B9A" w:rsidRDefault="000B7B9A" w:rsidP="000B7B9A">
      <w:pPr>
        <w:spacing w:before="3" w:line="150" w:lineRule="exact"/>
        <w:rPr>
          <w:sz w:val="15"/>
          <w:szCs w:val="15"/>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pStyle w:val="BodyText"/>
        <w:ind w:left="397"/>
        <w:rPr>
          <w:rFonts w:ascii="仿宋" w:eastAsia="仿宋" w:hAnsi="仿宋" w:cs="仿宋"/>
          <w:lang w:eastAsia="zh-CN"/>
        </w:rPr>
      </w:pPr>
      <w:r>
        <w:rPr>
          <w:rFonts w:ascii="仿宋" w:eastAsia="仿宋" w:hAnsi="仿宋" w:cs="仿宋"/>
          <w:lang w:eastAsia="zh-CN"/>
        </w:rPr>
        <w:t>[1] 同意以上协议: 了解更多的协议内容，可以在安装后查看协议文件</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[2] 查看详细的协议内容</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请选择选项 [1] :</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是否同意协议：</w:t>
      </w:r>
    </w:p>
    <w:p w:rsidR="000B7B9A" w:rsidRDefault="00035F6E" w:rsidP="000B7B9A">
      <w:pPr>
        <w:pStyle w:val="BodyText"/>
        <w:spacing w:before="8"/>
        <w:ind w:left="397"/>
        <w:rPr>
          <w:rFonts w:ascii="仿宋" w:eastAsia="仿宋" w:hAnsi="仿宋" w:cs="仿宋"/>
          <w:lang w:eastAsia="zh-CN"/>
        </w:rPr>
      </w:pPr>
      <w:r w:rsidRPr="00035F6E">
        <w:rPr>
          <w:rFonts w:ascii="Microsoft JhengHei" w:eastAsia="Microsoft JhengHei" w:hAnsi="Microsoft JhengHei"/>
        </w:rPr>
        <w:pict>
          <v:group id="_x0000_s5090" style="position:absolute;left:0;text-align:left;margin-left:95.85pt;margin-top:4.85pt;width:459.45pt;height:63.6pt;z-index:-251085824;mso-position-horizontal-relative:page" coordorigin="1917,97" coordsize="9189,1272">
            <v:shape id="_x0000_s5091" style="position:absolute;left:1917;top:97;width:9189;height:1272" coordorigin="1917,97" coordsize="9189,1272" path="m1917,97r9189,l11106,1369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ind w:left="397"/>
        <w:rPr>
          <w:rFonts w:ascii="仿宋" w:eastAsia="仿宋" w:hAnsi="仿宋" w:cs="仿宋"/>
          <w:lang w:eastAsia="zh-CN"/>
        </w:rPr>
      </w:pPr>
      <w:r>
        <w:rPr>
          <w:rFonts w:ascii="仿宋" w:eastAsia="仿宋" w:hAnsi="仿宋" w:cs="仿宋"/>
          <w:lang w:eastAsia="zh-CN"/>
        </w:rPr>
        <w:t>同意以上协议</w:t>
      </w:r>
    </w:p>
    <w:p w:rsidR="000B7B9A" w:rsidRDefault="000B7B9A" w:rsidP="000B7B9A">
      <w:pPr>
        <w:spacing w:before="9" w:line="120" w:lineRule="exact"/>
        <w:rPr>
          <w:sz w:val="12"/>
          <w:szCs w:val="12"/>
          <w:lang w:eastAsia="zh-CN"/>
        </w:rPr>
      </w:pPr>
    </w:p>
    <w:p w:rsidR="000B7B9A" w:rsidRDefault="000B7B9A" w:rsidP="000B7B9A">
      <w:pPr>
        <w:pStyle w:val="BodyText"/>
        <w:spacing w:line="344" w:lineRule="auto"/>
        <w:ind w:left="397" w:right="5363"/>
        <w:rPr>
          <w:rFonts w:ascii="仿宋" w:eastAsia="仿宋" w:hAnsi="仿宋" w:cs="仿宋"/>
        </w:rPr>
      </w:pPr>
      <w:r>
        <w:rPr>
          <w:rFonts w:ascii="仿宋" w:eastAsia="仿宋" w:hAnsi="仿宋" w:cs="仿宋"/>
          <w:lang w:eastAsia="zh-CN"/>
        </w:rPr>
        <w:t xml:space="preserve">按 [Enter] 继续： 您是否接受此软件授权协议？ </w:t>
      </w:r>
      <w:r>
        <w:rPr>
          <w:rFonts w:ascii="仿宋" w:eastAsia="仿宋" w:hAnsi="仿宋" w:cs="仿宋"/>
        </w:rPr>
        <w:t>[y/n]:</w:t>
      </w:r>
    </w:p>
    <w:p w:rsidR="000B7B9A" w:rsidRDefault="000B7B9A" w:rsidP="000B7B9A">
      <w:pPr>
        <w:spacing w:line="344" w:lineRule="auto"/>
        <w:rPr>
          <w:rFonts w:ascii="仿宋" w:eastAsia="仿宋" w:hAnsi="仿宋" w:cs="仿宋"/>
        </w:rPr>
        <w:sectPr w:rsidR="000B7B9A">
          <w:pgSz w:w="12240" w:h="15840"/>
          <w:pgMar w:top="900" w:right="680" w:bottom="280" w:left="1520" w:header="713" w:footer="0" w:gutter="0"/>
          <w:cols w:space="720"/>
        </w:sectPr>
      </w:pPr>
    </w:p>
    <w:p w:rsidR="000B7B9A" w:rsidRDefault="000B7B9A" w:rsidP="000B7B9A">
      <w:pPr>
        <w:spacing w:before="4" w:line="130" w:lineRule="exact"/>
        <w:rPr>
          <w:sz w:val="13"/>
          <w:szCs w:val="13"/>
        </w:rPr>
      </w:pPr>
    </w:p>
    <w:p w:rsidR="000B7B9A" w:rsidRDefault="000B7B9A" w:rsidP="000B7B9A">
      <w:pPr>
        <w:pStyle w:val="BodyText"/>
        <w:spacing w:line="310" w:lineRule="exact"/>
      </w:pPr>
      <w:r>
        <w:rPr>
          <w:rFonts w:ascii="Courier New" w:eastAsia="Courier New" w:hAnsi="Courier New" w:cs="Courier New"/>
          <w:position w:val="1"/>
        </w:rPr>
        <w:t>•</w:t>
      </w:r>
      <w:r>
        <w:rPr>
          <w:rFonts w:ascii="Courier New" w:eastAsia="Courier New" w:hAnsi="Courier New" w:cs="Courier New"/>
          <w:spacing w:val="39"/>
          <w:position w:val="1"/>
        </w:rPr>
        <w:t xml:space="preserve"> </w:t>
      </w:r>
      <w:r>
        <w:t>按</w:t>
      </w:r>
      <w:r>
        <w:rPr>
          <w:spacing w:val="1"/>
        </w:rPr>
        <w:t xml:space="preserve"> </w:t>
      </w:r>
      <w:r>
        <w:t>y 表示同意：</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5092" style="position:absolute;left:0;text-align:left;margin-left:95.85pt;margin-top:4.85pt;width:459.45pt;height:31.8pt;z-index:-251084800;mso-position-horizontal-relative:page" coordorigin="1917,97" coordsize="9189,636">
            <v:shape id="_x0000_s5093" style="position:absolute;left:1917;top:97;width:9189;height:636" coordorigin="1917,97" coordsize="9189,636" path="m1917,97r9189,l11106,733r-9189,l1917,97xe" fillcolor="#efefef" stroked="f">
              <v:path arrowok="t"/>
            </v:shape>
            <w10:wrap anchorx="page"/>
          </v:group>
        </w:pict>
      </w:r>
      <w:r w:rsidR="000B7B9A">
        <w:rPr>
          <w:rFonts w:ascii="仿宋" w:eastAsia="仿宋" w:hAnsi="仿宋" w:cs="仿宋"/>
        </w:rPr>
        <w:t>------------------------------------------------------------</w:t>
      </w:r>
    </w:p>
    <w:p w:rsidR="000B7B9A" w:rsidRDefault="000B7B9A" w:rsidP="000B7B9A">
      <w:pPr>
        <w:pStyle w:val="BodyText"/>
        <w:spacing w:line="212" w:lineRule="exact"/>
        <w:rPr>
          <w:rFonts w:ascii="仿宋" w:eastAsia="仿宋" w:hAnsi="仿宋" w:cs="仿宋"/>
        </w:rPr>
      </w:pPr>
      <w:r>
        <w:rPr>
          <w:rFonts w:ascii="仿宋" w:eastAsia="仿宋" w:hAnsi="仿宋" w:cs="仿宋"/>
        </w:rPr>
        <w:t>请指定 SequoiaDBServer 将会被安装到的目录</w:t>
      </w:r>
    </w:p>
    <w:p w:rsidR="000B7B9A" w:rsidRDefault="000B7B9A" w:rsidP="000B7B9A">
      <w:pPr>
        <w:pStyle w:val="BodyText"/>
        <w:spacing w:line="212" w:lineRule="exact"/>
        <w:rPr>
          <w:rFonts w:ascii="仿宋" w:eastAsia="仿宋" w:hAnsi="仿宋" w:cs="仿宋"/>
        </w:rPr>
      </w:pPr>
      <w:r>
        <w:rPr>
          <w:rFonts w:ascii="仿宋" w:eastAsia="仿宋" w:hAnsi="仿宋" w:cs="仿宋"/>
        </w:rPr>
        <w:t>安装目录 [/opt/sequoiadb]:</w:t>
      </w:r>
    </w:p>
    <w:p w:rsidR="000B7B9A" w:rsidRDefault="000B7B9A" w:rsidP="000B7B9A">
      <w:pPr>
        <w:pStyle w:val="BodyText"/>
        <w:spacing w:before="3" w:line="167" w:lineRule="auto"/>
        <w:ind w:right="100" w:hanging="284"/>
      </w:pPr>
      <w:r>
        <w:rPr>
          <w:rFonts w:ascii="Courier New" w:eastAsia="Courier New" w:hAnsi="Courier New" w:cs="Courier New"/>
          <w:position w:val="1"/>
        </w:rPr>
        <w:t>•</w:t>
      </w:r>
      <w:r>
        <w:rPr>
          <w:rFonts w:ascii="Courier New" w:eastAsia="Courier New" w:hAnsi="Courier New" w:cs="Courier New"/>
          <w:spacing w:val="-47"/>
          <w:position w:val="1"/>
        </w:rPr>
        <w:t xml:space="preserve"> </w:t>
      </w:r>
      <w:r>
        <w:t>输入安装路径后按回车（默认安装在</w:t>
      </w:r>
      <w:r>
        <w:rPr>
          <w:spacing w:val="-26"/>
        </w:rPr>
        <w:t xml:space="preserve"> </w:t>
      </w:r>
      <w:r>
        <w:t>/opt/sequoiadb），此时系统提示输入用户名，该用户名用于运行</w:t>
      </w:r>
      <w:r>
        <w:rPr>
          <w:w w:val="98"/>
        </w:rPr>
        <w:t xml:space="preserve"> </w:t>
      </w:r>
      <w:r>
        <w:rPr>
          <w:w w:val="95"/>
        </w:rPr>
        <w:t>SequoiaDB</w:t>
      </w:r>
      <w:r>
        <w:rPr>
          <w:spacing w:val="14"/>
          <w:w w:val="95"/>
        </w:rPr>
        <w:t xml:space="preserve"> </w:t>
      </w:r>
      <w:r>
        <w:rPr>
          <w:w w:val="95"/>
        </w:rPr>
        <w:t>服务</w:t>
      </w:r>
    </w:p>
    <w:p w:rsidR="000B7B9A" w:rsidRDefault="00035F6E" w:rsidP="000B7B9A">
      <w:pPr>
        <w:pStyle w:val="BodyText"/>
        <w:spacing w:before="23"/>
        <w:rPr>
          <w:rFonts w:ascii="仿宋" w:eastAsia="仿宋" w:hAnsi="仿宋" w:cs="仿宋"/>
          <w:lang w:eastAsia="zh-CN"/>
        </w:rPr>
      </w:pPr>
      <w:r w:rsidRPr="00035F6E">
        <w:rPr>
          <w:rFonts w:ascii="Microsoft JhengHei" w:eastAsia="Microsoft JhengHei" w:hAnsi="Microsoft JhengHei"/>
        </w:rPr>
        <w:pict>
          <v:group id="_x0000_s5094" style="position:absolute;left:0;text-align:left;margin-left:95.85pt;margin-top:5.6pt;width:459.45pt;height:42.4pt;z-index:-251083776;mso-position-horizontal-relative:page" coordorigin="1917,112" coordsize="9189,848">
            <v:shape id="_x0000_s5095" style="position:absolute;left:1917;top:112;width:9189;height:848" coordorigin="1917,112" coordsize="9189,848" path="m1917,112r9189,l11106,960r-9189,l1917,112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数据库管理用户配置</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配置用于启动 SequoiaDB 的用户名和密码</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用户名[sdbadmin]:</w:t>
      </w:r>
    </w:p>
    <w:p w:rsidR="000B7B9A" w:rsidRDefault="000B7B9A" w:rsidP="000B7B9A">
      <w:pPr>
        <w:pStyle w:val="BodyText"/>
        <w:spacing w:line="259"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14"/>
          <w:position w:val="1"/>
          <w:lang w:eastAsia="zh-CN"/>
        </w:rPr>
        <w:t xml:space="preserve"> </w:t>
      </w:r>
      <w:r>
        <w:rPr>
          <w:lang w:eastAsia="zh-CN"/>
        </w:rPr>
        <w:t>输入用户名后按回车（默认创建</w:t>
      </w:r>
      <w:r>
        <w:rPr>
          <w:spacing w:val="-7"/>
          <w:lang w:eastAsia="zh-CN"/>
        </w:rPr>
        <w:t xml:space="preserve"> </w:t>
      </w:r>
      <w:r>
        <w:rPr>
          <w:lang w:eastAsia="zh-CN"/>
        </w:rPr>
        <w:t>sdbadmin</w:t>
      </w:r>
      <w:r>
        <w:rPr>
          <w:spacing w:val="-7"/>
          <w:lang w:eastAsia="zh-CN"/>
        </w:rPr>
        <w:t xml:space="preserve"> </w:t>
      </w:r>
      <w:r>
        <w:rPr>
          <w:lang w:eastAsia="zh-CN"/>
        </w:rPr>
        <w:t>用户），此时系统提示输入该用户的密码和确认密码</w:t>
      </w:r>
    </w:p>
    <w:p w:rsidR="000B7B9A" w:rsidRDefault="00035F6E" w:rsidP="000B7B9A">
      <w:pPr>
        <w:pStyle w:val="BodyText"/>
        <w:spacing w:before="83" w:line="172" w:lineRule="auto"/>
        <w:ind w:right="6847"/>
        <w:rPr>
          <w:rFonts w:ascii="仿宋" w:eastAsia="仿宋" w:hAnsi="仿宋" w:cs="仿宋"/>
          <w:lang w:eastAsia="zh-CN"/>
        </w:rPr>
      </w:pPr>
      <w:r w:rsidRPr="00035F6E">
        <w:rPr>
          <w:rFonts w:ascii="Microsoft JhengHei" w:eastAsia="Microsoft JhengHei" w:hAnsi="Microsoft JhengHei"/>
        </w:rPr>
        <w:pict>
          <v:group id="_x0000_s5096" style="position:absolute;left:0;text-align:left;margin-left:95.85pt;margin-top:4.85pt;width:459.45pt;height:21.2pt;z-index:-251082752;mso-position-horizontal-relative:page" coordorigin="1917,97" coordsize="9189,424">
            <v:shape id="_x0000_s5097" style="position:absolute;left:1917;top:97;width:9189;height:424" coordorigin="1917,97" coordsize="9189,424" path="m1917,97r9189,l11106,521r-9189,l1917,97xe" fillcolor="#efefef" stroked="f">
              <v:path arrowok="t"/>
            </v:shape>
            <w10:wrap anchorx="page"/>
          </v:group>
        </w:pict>
      </w:r>
      <w:r w:rsidR="000B7B9A">
        <w:rPr>
          <w:rFonts w:ascii="仿宋" w:eastAsia="仿宋" w:hAnsi="仿宋" w:cs="仿宋"/>
          <w:lang w:eastAsia="zh-CN"/>
        </w:rPr>
        <w:t>密码 [********] : 确认密码 [********] :</w:t>
      </w:r>
    </w:p>
    <w:p w:rsidR="000B7B9A" w:rsidRDefault="000B7B9A" w:rsidP="000B7B9A">
      <w:pPr>
        <w:pStyle w:val="BodyText"/>
        <w:spacing w:line="267"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20"/>
          <w:position w:val="1"/>
          <w:lang w:eastAsia="zh-CN"/>
        </w:rPr>
        <w:t xml:space="preserve"> </w:t>
      </w:r>
      <w:r>
        <w:rPr>
          <w:lang w:eastAsia="zh-CN"/>
        </w:rPr>
        <w:t>输入两次密码后（默认密码为</w:t>
      </w:r>
      <w:r>
        <w:rPr>
          <w:spacing w:val="-18"/>
          <w:lang w:eastAsia="zh-CN"/>
        </w:rPr>
        <w:t xml:space="preserve"> </w:t>
      </w:r>
      <w:r>
        <w:rPr>
          <w:lang w:eastAsia="zh-CN"/>
        </w:rPr>
        <w:t>sdbadmin），此时系统提示输入配置服务端口</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5098" style="position:absolute;left:0;text-align:left;margin-left:95.85pt;margin-top:4.85pt;width:459.45pt;height:42.4pt;z-index:-251081728;mso-position-horizontal-relative:page" coordorigin="1917,97" coordsize="9189,848">
            <v:shape id="_x0000_s5099" style="position:absolute;left:1917;top:97;width:9189;height:848" coordorigin="1917,97" coordsize="9189,848" path="m1917,97r9189,l11106,945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集群管理服务端口配置</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配置SequoiaDB集群管理服务端口，集群管理用于远程启动添加和启停数据库节点</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端口 [11790]:</w:t>
      </w:r>
    </w:p>
    <w:p w:rsidR="000B7B9A" w:rsidRDefault="000B7B9A" w:rsidP="000B7B9A">
      <w:pPr>
        <w:pStyle w:val="BodyText"/>
        <w:spacing w:before="45"/>
        <w:rPr>
          <w:lang w:eastAsia="zh-CN"/>
        </w:rPr>
      </w:pPr>
      <w:r>
        <w:rPr>
          <w:noProof/>
          <w:lang w:eastAsia="zh-CN"/>
        </w:rPr>
        <w:drawing>
          <wp:inline distT="0" distB="0" distL="0" distR="0">
            <wp:extent cx="302260" cy="302260"/>
            <wp:effectExtent l="1905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lang w:eastAsia="zh-CN"/>
        </w:rPr>
        <w:t xml:space="preserve">   </w:t>
      </w:r>
      <w:r>
        <w:rPr>
          <w:w w:val="95"/>
          <w:lang w:eastAsia="zh-CN"/>
        </w:rPr>
        <w:t xml:space="preserve">Note:    </w:t>
      </w:r>
      <w:r>
        <w:rPr>
          <w:spacing w:val="32"/>
          <w:w w:val="95"/>
          <w:lang w:eastAsia="zh-CN"/>
        </w:rPr>
        <w:t xml:space="preserve"> </w:t>
      </w:r>
      <w:r>
        <w:rPr>
          <w:w w:val="95"/>
          <w:lang w:eastAsia="zh-CN"/>
        </w:rPr>
        <w:t>所有服务器的配置服务端口必须相同。</w:t>
      </w:r>
    </w:p>
    <w:p w:rsidR="000B7B9A" w:rsidRDefault="000B7B9A" w:rsidP="000B7B9A">
      <w:pPr>
        <w:pStyle w:val="BodyText"/>
        <w:spacing w:line="321"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13"/>
          <w:position w:val="1"/>
          <w:lang w:eastAsia="zh-CN"/>
        </w:rPr>
        <w:t xml:space="preserve"> </w:t>
      </w:r>
      <w:r>
        <w:rPr>
          <w:lang w:eastAsia="zh-CN"/>
        </w:rPr>
        <w:t>输入端口（默认为11790），系统提示开始安装，需要用户确认</w:t>
      </w:r>
    </w:p>
    <w:p w:rsidR="000B7B9A" w:rsidRDefault="000B7B9A" w:rsidP="000B7B9A">
      <w:pPr>
        <w:pStyle w:val="BodyText"/>
        <w:spacing w:line="270"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5"/>
          <w:position w:val="1"/>
          <w:lang w:eastAsia="zh-CN"/>
        </w:rPr>
        <w:t xml:space="preserve"> </w:t>
      </w:r>
      <w:r>
        <w:rPr>
          <w:lang w:eastAsia="zh-CN"/>
        </w:rPr>
        <w:t>询问是否允许</w:t>
      </w:r>
      <w:r>
        <w:rPr>
          <w:spacing w:val="-11"/>
          <w:lang w:eastAsia="zh-CN"/>
        </w:rPr>
        <w:t xml:space="preserve"> </w:t>
      </w:r>
      <w:r>
        <w:rPr>
          <w:lang w:eastAsia="zh-CN"/>
        </w:rPr>
        <w:t>SequoiaDB</w:t>
      </w:r>
      <w:r>
        <w:rPr>
          <w:spacing w:val="-10"/>
          <w:lang w:eastAsia="zh-CN"/>
        </w:rPr>
        <w:t xml:space="preserve"> </w:t>
      </w:r>
      <w:r>
        <w:rPr>
          <w:lang w:eastAsia="zh-CN"/>
        </w:rPr>
        <w:t>相关进程开机自启动</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5100" style="position:absolute;left:0;text-align:left;margin-left:95.85pt;margin-top:4.85pt;width:459.45pt;height:21.2pt;z-index:-251080704;mso-position-horizontal-relative:page" coordorigin="1917,97" coordsize="9189,424">
            <v:shape id="_x0000_s5101" style="position:absolute;left:1917;top:97;width:9189;height:424" coordorigin="1917,97" coordsize="9189,424" path="m1917,97r9189,l11106,521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是否允许 SequoiaDB 相关进程开机自启动</w:t>
      </w:r>
    </w:p>
    <w:p w:rsidR="000B7B9A" w:rsidRDefault="000B7B9A" w:rsidP="000B7B9A">
      <w:pPr>
        <w:pStyle w:val="BodyText"/>
        <w:spacing w:line="259"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32"/>
          <w:position w:val="1"/>
          <w:lang w:eastAsia="zh-CN"/>
        </w:rPr>
        <w:t xml:space="preserve"> </w:t>
      </w:r>
      <w:r>
        <w:rPr>
          <w:lang w:eastAsia="zh-CN"/>
        </w:rPr>
        <w:t>SequoiaDB</w:t>
      </w:r>
      <w:r>
        <w:rPr>
          <w:spacing w:val="-22"/>
          <w:lang w:eastAsia="zh-CN"/>
        </w:rPr>
        <w:t xml:space="preserve"> </w:t>
      </w:r>
      <w:r>
        <w:rPr>
          <w:lang w:eastAsia="zh-CN"/>
        </w:rPr>
        <w:t>相关进程开机自启动</w:t>
      </w:r>
      <w:r>
        <w:rPr>
          <w:spacing w:val="-22"/>
          <w:lang w:eastAsia="zh-CN"/>
        </w:rPr>
        <w:t xml:space="preserve"> </w:t>
      </w:r>
      <w:r>
        <w:rPr>
          <w:lang w:eastAsia="zh-CN"/>
        </w:rPr>
        <w:t>[Y/n]：Y，输入</w:t>
      </w:r>
      <w:r>
        <w:rPr>
          <w:spacing w:val="-22"/>
          <w:lang w:eastAsia="zh-CN"/>
        </w:rPr>
        <w:t xml:space="preserve"> </w:t>
      </w:r>
      <w:r>
        <w:rPr>
          <w:lang w:eastAsia="zh-CN"/>
        </w:rPr>
        <w:t>Y，按回车，同意</w:t>
      </w:r>
      <w:r>
        <w:rPr>
          <w:spacing w:val="-22"/>
          <w:lang w:eastAsia="zh-CN"/>
        </w:rPr>
        <w:t xml:space="preserve"> </w:t>
      </w:r>
      <w:r>
        <w:rPr>
          <w:lang w:eastAsia="zh-CN"/>
        </w:rPr>
        <w:t>SequoiaDB</w:t>
      </w:r>
      <w:r>
        <w:rPr>
          <w:spacing w:val="-22"/>
          <w:lang w:eastAsia="zh-CN"/>
        </w:rPr>
        <w:t xml:space="preserve"> </w:t>
      </w:r>
      <w:r>
        <w:rPr>
          <w:lang w:eastAsia="zh-CN"/>
        </w:rPr>
        <w:t>相关进程开机自启动</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5102" style="position:absolute;left:0;text-align:left;margin-left:95.85pt;margin-top:4.85pt;width:459.45pt;height:84.8pt;z-index:-251079680;mso-position-horizontal-relative:page" coordorigin="1917,97" coordsize="9189,1696">
            <v:shape id="_x0000_s5103" style="position:absolute;left:1917;top:97;width:9189;height:1696" coordorigin="1917,97" coordsize="9189,1696" path="m1917,97r9189,l11106,1793r-9189,l1917,97xe" fillcolor="#efefef" stroked="f">
              <v:path arrowok="t"/>
            </v:shape>
            <w10:wrap anchorx="page"/>
          </v:group>
        </w:pict>
      </w:r>
      <w:r w:rsidR="000B7B9A">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设定现在已经准备将 SequoiaDB Server 安装到您的电脑</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您确定要继续? [Y/N]: Y</w:t>
      </w:r>
    </w:p>
    <w:p w:rsidR="000B7B9A" w:rsidRDefault="000B7B9A" w:rsidP="000B7B9A">
      <w:pPr>
        <w:pStyle w:val="BodyText"/>
        <w:spacing w:line="270" w:lineRule="exact"/>
        <w:ind w:left="0" w:firstLineChars="500" w:firstLine="1000"/>
        <w:rPr>
          <w:lang w:eastAsia="zh-CN"/>
        </w:rPr>
      </w:pPr>
      <w:r>
        <w:rPr>
          <w:rFonts w:ascii="Courier New" w:eastAsia="Courier New" w:hAnsi="Courier New" w:cs="Courier New"/>
          <w:position w:val="1"/>
          <w:lang w:eastAsia="zh-CN"/>
        </w:rPr>
        <w:t>•</w:t>
      </w:r>
      <w:r>
        <w:rPr>
          <w:rFonts w:ascii="Courier New" w:eastAsia="Courier New" w:hAnsi="Courier New" w:cs="Courier New"/>
          <w:spacing w:val="-3"/>
          <w:position w:val="1"/>
          <w:lang w:eastAsia="zh-CN"/>
        </w:rPr>
        <w:t xml:space="preserve"> </w:t>
      </w:r>
      <w:r>
        <w:rPr>
          <w:lang w:eastAsia="zh-CN"/>
        </w:rPr>
        <w:t>输入</w:t>
      </w:r>
      <w:r>
        <w:rPr>
          <w:spacing w:val="-13"/>
          <w:lang w:eastAsia="zh-CN"/>
        </w:rPr>
        <w:t xml:space="preserve"> </w:t>
      </w:r>
      <w:r>
        <w:rPr>
          <w:lang w:eastAsia="zh-CN"/>
        </w:rPr>
        <w:t>Y，按回车，系统启动安装，此时需要等待大约1分钟，系统安装完成</w:t>
      </w:r>
    </w:p>
    <w:p w:rsidR="000B7B9A" w:rsidRDefault="00035F6E" w:rsidP="000B7B9A">
      <w:pPr>
        <w:pStyle w:val="BodyText"/>
        <w:spacing w:before="83" w:line="172" w:lineRule="auto"/>
        <w:ind w:right="3763"/>
        <w:rPr>
          <w:rFonts w:ascii="仿宋" w:eastAsia="仿宋" w:hAnsi="仿宋" w:cs="仿宋"/>
          <w:lang w:eastAsia="zh-CN"/>
        </w:rPr>
      </w:pPr>
      <w:r w:rsidRPr="00035F6E">
        <w:rPr>
          <w:rFonts w:ascii="Microsoft JhengHei" w:eastAsia="Microsoft JhengHei" w:hAnsi="Microsoft JhengHei"/>
        </w:rPr>
        <w:pict>
          <v:group id="_x0000_s5104" style="position:absolute;left:0;text-align:left;margin-left:95.85pt;margin-top:4.85pt;width:459.45pt;height:63.6pt;z-index:-251078656;mso-position-horizontal-relative:page" coordorigin="1917,97" coordsize="9189,1272">
            <v:shape id="_x0000_s5105" style="position:absolute;left:1917;top:97;width:9189;height:1272" coordorigin="1917,97" coordsize="9189,1272" path="m1917,97r9189,l11106,1369r-9189,l1917,97xe" fillcolor="#efefef" stroked="f">
              <v:path arrowok="t"/>
            </v:shape>
            <w10:wrap anchorx="page"/>
          </v:group>
        </w:pict>
      </w:r>
      <w:r w:rsidR="000B7B9A">
        <w:rPr>
          <w:rFonts w:ascii="仿宋" w:eastAsia="仿宋" w:hAnsi="仿宋" w:cs="仿宋"/>
          <w:lang w:eastAsia="zh-CN"/>
        </w:rPr>
        <w:t>正在安装 SequoiaDB Server 于您的电脑中，请稍候。 安装中</w:t>
      </w:r>
    </w:p>
    <w:p w:rsidR="000B7B9A" w:rsidRDefault="000B7B9A" w:rsidP="000B7B9A">
      <w:pPr>
        <w:spacing w:line="172" w:lineRule="auto"/>
        <w:rPr>
          <w:rFonts w:ascii="仿宋" w:eastAsia="仿宋" w:hAnsi="仿宋" w:cs="仿宋"/>
          <w:lang w:eastAsia="zh-CN"/>
        </w:rPr>
        <w:sectPr w:rsidR="000B7B9A">
          <w:pgSz w:w="12240" w:h="15840"/>
          <w:pgMar w:top="900" w:right="1180" w:bottom="280" w:left="700" w:header="713" w:footer="0" w:gutter="0"/>
          <w:cols w:space="720"/>
        </w:sectPr>
      </w:pPr>
    </w:p>
    <w:p w:rsidR="000B7B9A" w:rsidRDefault="000B7B9A" w:rsidP="000B7B9A">
      <w:pPr>
        <w:pStyle w:val="BodyText"/>
        <w:tabs>
          <w:tab w:val="left" w:pos="2917"/>
        </w:tabs>
        <w:spacing w:line="220" w:lineRule="exact"/>
        <w:rPr>
          <w:rFonts w:ascii="仿宋" w:eastAsia="仿宋" w:hAnsi="仿宋" w:cs="仿宋"/>
          <w:lang w:eastAsia="zh-CN"/>
        </w:rPr>
      </w:pPr>
      <w:r>
        <w:rPr>
          <w:rFonts w:ascii="仿宋" w:eastAsia="仿宋" w:hAnsi="仿宋" w:cs="仿宋"/>
          <w:lang w:eastAsia="zh-CN"/>
        </w:rPr>
        <w:lastRenderedPageBreak/>
        <w:t xml:space="preserve">0% </w:t>
      </w:r>
      <w:r>
        <w:rPr>
          <w:rFonts w:ascii="仿宋" w:eastAsia="仿宋" w:hAnsi="仿宋" w:cs="仿宋"/>
          <w:u w:val="single" w:color="000000"/>
          <w:lang w:eastAsia="zh-CN"/>
        </w:rPr>
        <w:t xml:space="preserve"> </w:t>
      </w:r>
      <w:r>
        <w:rPr>
          <w:rFonts w:ascii="仿宋" w:eastAsia="仿宋" w:hAnsi="仿宋" w:cs="仿宋"/>
          <w:u w:val="single" w:color="000000"/>
          <w:lang w:eastAsia="zh-CN"/>
        </w:rPr>
        <w:tab/>
      </w:r>
    </w:p>
    <w:p w:rsidR="000B7B9A" w:rsidRDefault="000B7B9A" w:rsidP="000B7B9A">
      <w:pPr>
        <w:pStyle w:val="BodyText"/>
        <w:tabs>
          <w:tab w:val="left" w:pos="1859"/>
        </w:tabs>
        <w:spacing w:line="220" w:lineRule="exact"/>
        <w:ind w:left="60"/>
        <w:rPr>
          <w:rFonts w:ascii="仿宋" w:eastAsia="仿宋" w:hAnsi="仿宋" w:cs="仿宋"/>
          <w:lang w:eastAsia="zh-CN"/>
        </w:rPr>
      </w:pPr>
      <w:r>
        <w:rPr>
          <w:lang w:eastAsia="zh-CN"/>
        </w:rPr>
        <w:br w:type="column"/>
      </w:r>
      <w:r>
        <w:rPr>
          <w:rFonts w:ascii="仿宋" w:eastAsia="仿宋" w:hAnsi="仿宋" w:cs="仿宋"/>
          <w:lang w:eastAsia="zh-CN"/>
        </w:rPr>
        <w:lastRenderedPageBreak/>
        <w:t xml:space="preserve">50% </w:t>
      </w:r>
      <w:r>
        <w:rPr>
          <w:rFonts w:ascii="仿宋" w:eastAsia="仿宋" w:hAnsi="仿宋" w:cs="仿宋"/>
          <w:u w:val="single" w:color="000000"/>
          <w:lang w:eastAsia="zh-CN"/>
        </w:rPr>
        <w:t xml:space="preserve"> </w:t>
      </w:r>
      <w:r>
        <w:rPr>
          <w:rFonts w:ascii="仿宋" w:eastAsia="仿宋" w:hAnsi="仿宋" w:cs="仿宋"/>
          <w:u w:val="single" w:color="000000"/>
          <w:lang w:eastAsia="zh-CN"/>
        </w:rPr>
        <w:tab/>
      </w:r>
    </w:p>
    <w:p w:rsidR="000B7B9A" w:rsidRDefault="000B7B9A" w:rsidP="000B7B9A">
      <w:pPr>
        <w:pStyle w:val="BodyText"/>
        <w:spacing w:line="220" w:lineRule="exact"/>
        <w:ind w:left="60"/>
        <w:rPr>
          <w:rFonts w:ascii="仿宋" w:eastAsia="仿宋" w:hAnsi="仿宋" w:cs="仿宋"/>
          <w:lang w:eastAsia="zh-CN"/>
        </w:rPr>
      </w:pPr>
      <w:r>
        <w:rPr>
          <w:lang w:eastAsia="zh-CN"/>
        </w:rPr>
        <w:br w:type="column"/>
      </w:r>
      <w:r>
        <w:rPr>
          <w:rFonts w:ascii="仿宋" w:eastAsia="仿宋" w:hAnsi="仿宋" w:cs="仿宋"/>
          <w:lang w:eastAsia="zh-CN"/>
        </w:rPr>
        <w:lastRenderedPageBreak/>
        <w:t>100%</w:t>
      </w:r>
    </w:p>
    <w:p w:rsidR="000B7B9A" w:rsidRDefault="000B7B9A" w:rsidP="000B7B9A">
      <w:pPr>
        <w:spacing w:line="220" w:lineRule="exact"/>
        <w:rPr>
          <w:rFonts w:ascii="仿宋" w:eastAsia="仿宋" w:hAnsi="仿宋" w:cs="仿宋"/>
          <w:lang w:eastAsia="zh-CN"/>
        </w:rPr>
        <w:sectPr w:rsidR="000B7B9A">
          <w:type w:val="continuous"/>
          <w:pgSz w:w="12240" w:h="15840"/>
          <w:pgMar w:top="1480" w:right="1180" w:bottom="280" w:left="700" w:header="720" w:footer="720" w:gutter="0"/>
          <w:cols w:num="3" w:space="720" w:equalWidth="0">
            <w:col w:w="2918" w:space="40"/>
            <w:col w:w="1861" w:space="40"/>
            <w:col w:w="5501"/>
          </w:cols>
        </w:sectPr>
      </w:pP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lastRenderedPageBreak/>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安装程序已经完成安装 SequoiaDB Server 于你的电脑中.</w:t>
      </w:r>
    </w:p>
    <w:p w:rsidR="000B7B9A" w:rsidRDefault="000B7B9A" w:rsidP="000B7B9A">
      <w:pPr>
        <w:spacing w:before="1" w:line="100" w:lineRule="exact"/>
        <w:rPr>
          <w:sz w:val="10"/>
          <w:szCs w:val="10"/>
          <w:lang w:eastAsia="zh-CN"/>
        </w:rPr>
      </w:pPr>
    </w:p>
    <w:p w:rsidR="000B7B9A" w:rsidRDefault="000B7B9A" w:rsidP="000B7B9A">
      <w:pPr>
        <w:pStyle w:val="Heading9"/>
        <w:ind w:firstLineChars="250" w:firstLine="525"/>
        <w:rPr>
          <w:rFonts w:ascii="宋体" w:eastAsia="宋体" w:hAnsi="宋体" w:cs="宋体"/>
          <w:lang w:eastAsia="zh-CN"/>
        </w:rPr>
      </w:pPr>
      <w:bookmarkStart w:id="114" w:name="手工部署"/>
      <w:bookmarkStart w:id="115" w:name="_手工部署集群"/>
      <w:bookmarkEnd w:id="114"/>
      <w:bookmarkEnd w:id="115"/>
      <w:r>
        <w:rPr>
          <w:rFonts w:ascii="宋体" w:eastAsia="宋体" w:hAnsi="宋体" w:cs="宋体" w:hint="eastAsia"/>
          <w:lang w:eastAsia="zh-CN"/>
        </w:rPr>
        <w:t>手工部署集群</w:t>
      </w:r>
    </w:p>
    <w:p w:rsidR="000B7B9A" w:rsidRPr="006F2AFB" w:rsidRDefault="000B7B9A" w:rsidP="000B7B9A">
      <w:pPr>
        <w:rPr>
          <w:lang w:eastAsia="zh-CN"/>
        </w:rPr>
      </w:pPr>
      <w:r>
        <w:rPr>
          <w:rFonts w:hint="eastAsia"/>
          <w:lang w:eastAsia="zh-CN"/>
        </w:rPr>
        <w:t xml:space="preserve">                    </w:t>
      </w:r>
      <w:r>
        <w:rPr>
          <w:rFonts w:hint="eastAsia"/>
          <w:lang w:eastAsia="zh-CN"/>
        </w:rPr>
        <w:t>数据库有两种模式，用户可以根据需求选择其中一种进行安装部署：</w:t>
      </w:r>
    </w:p>
    <w:p w:rsidR="000B7B9A" w:rsidRDefault="00035F6E" w:rsidP="000B7B9A">
      <w:pPr>
        <w:pStyle w:val="BodyText"/>
        <w:spacing w:before="19" w:line="251" w:lineRule="auto"/>
        <w:ind w:right="6847"/>
        <w:rPr>
          <w:rFonts w:eastAsiaTheme="minorEastAsia"/>
          <w:color w:val="0000FF"/>
          <w:lang w:eastAsia="zh-CN"/>
        </w:rPr>
      </w:pPr>
      <w:hyperlink w:anchor="_独立模式的部署" w:history="1">
        <w:r w:rsidR="000B7B9A" w:rsidRPr="00547932">
          <w:rPr>
            <w:rStyle w:val="Hyperlink"/>
            <w:lang w:eastAsia="zh-CN"/>
          </w:rPr>
          <w:t>独立模式的</w:t>
        </w:r>
        <w:r w:rsidR="000B7B9A" w:rsidRPr="00547932">
          <w:rPr>
            <w:rStyle w:val="Hyperlink"/>
            <w:rFonts w:eastAsiaTheme="minorEastAsia" w:hint="eastAsia"/>
            <w:lang w:eastAsia="zh-CN"/>
          </w:rPr>
          <w:t>部署</w:t>
        </w:r>
      </w:hyperlink>
      <w:r w:rsidR="000B7B9A">
        <w:rPr>
          <w:color w:val="0000FF"/>
          <w:lang w:eastAsia="zh-CN"/>
        </w:rPr>
        <w:t xml:space="preserve"> </w:t>
      </w:r>
    </w:p>
    <w:p w:rsidR="000B7B9A" w:rsidRDefault="00035F6E" w:rsidP="000B7B9A">
      <w:pPr>
        <w:pStyle w:val="BodyText"/>
        <w:spacing w:before="19" w:line="251" w:lineRule="auto"/>
        <w:ind w:right="6847"/>
        <w:rPr>
          <w:rFonts w:eastAsiaTheme="minorEastAsia"/>
          <w:lang w:eastAsia="zh-CN"/>
        </w:rPr>
      </w:pPr>
      <w:hyperlink w:anchor="_集群模式的部署" w:history="1">
        <w:r w:rsidR="000B7B9A" w:rsidRPr="00934414">
          <w:rPr>
            <w:rStyle w:val="Hyperlink"/>
            <w:rFonts w:ascii="宋体" w:eastAsia="宋体" w:hAnsi="宋体" w:cs="宋体"/>
            <w:lang w:eastAsia="zh-CN"/>
          </w:rPr>
          <w:t>集群模式的</w:t>
        </w:r>
        <w:r w:rsidR="000B7B9A" w:rsidRPr="00934414">
          <w:rPr>
            <w:rStyle w:val="Hyperlink"/>
            <w:rFonts w:eastAsiaTheme="minorEastAsia" w:hint="eastAsia"/>
            <w:lang w:eastAsia="zh-CN"/>
          </w:rPr>
          <w:t>部署</w:t>
        </w:r>
      </w:hyperlink>
    </w:p>
    <w:p w:rsidR="000B7B9A" w:rsidRDefault="000B7B9A" w:rsidP="000B7B9A">
      <w:pPr>
        <w:pStyle w:val="Heading9"/>
        <w:ind w:firstLineChars="350" w:firstLine="735"/>
        <w:rPr>
          <w:rFonts w:eastAsiaTheme="minorEastAsia"/>
          <w:lang w:eastAsia="zh-CN"/>
        </w:rPr>
      </w:pPr>
      <w:bookmarkStart w:id="116" w:name="_独立模式的部署"/>
      <w:bookmarkEnd w:id="116"/>
      <w:r w:rsidRPr="00547932">
        <w:rPr>
          <w:rFonts w:ascii="宋体" w:eastAsia="宋体" w:hAnsi="宋体" w:cs="宋体" w:hint="eastAsia"/>
          <w:lang w:eastAsia="zh-CN"/>
        </w:rPr>
        <w:t>独立模式的部署</w:t>
      </w:r>
    </w:p>
    <w:p w:rsidR="000B7B9A" w:rsidRDefault="000B7B9A" w:rsidP="000B7B9A">
      <w:pPr>
        <w:pStyle w:val="BodyText"/>
        <w:spacing w:before="83" w:line="251" w:lineRule="auto"/>
        <w:ind w:right="6847"/>
        <w:rPr>
          <w:lang w:eastAsia="zh-CN"/>
        </w:rPr>
      </w:pPr>
      <w:r>
        <w:rPr>
          <w:lang w:eastAsia="zh-CN"/>
        </w:rPr>
        <w:t>说明：</w:t>
      </w:r>
    </w:p>
    <w:p w:rsidR="000B7B9A" w:rsidRDefault="000B7B9A" w:rsidP="000B7B9A">
      <w:pPr>
        <w:pStyle w:val="BodyText"/>
        <w:spacing w:before="3"/>
        <w:ind w:left="1038"/>
        <w:rPr>
          <w:lang w:eastAsia="zh-CN"/>
        </w:rPr>
      </w:pPr>
      <w:r>
        <w:rPr>
          <w:lang w:eastAsia="zh-CN"/>
        </w:rPr>
        <w:t>（1）本节按照最简部署为例，介绍配置和启动步骤；</w:t>
      </w:r>
    </w:p>
    <w:p w:rsidR="000B7B9A" w:rsidRDefault="000B7B9A" w:rsidP="000B7B9A">
      <w:pPr>
        <w:pStyle w:val="BodyText"/>
        <w:spacing w:before="16"/>
        <w:ind w:left="1038"/>
      </w:pPr>
      <w:r>
        <w:rPr>
          <w:w w:val="95"/>
        </w:rPr>
        <w:t>（2）以下操作步骤假设SequoiaDB程序安装在</w:t>
      </w:r>
      <w:r>
        <w:rPr>
          <w:spacing w:val="38"/>
          <w:w w:val="95"/>
        </w:rPr>
        <w:t xml:space="preserve"> </w:t>
      </w:r>
      <w:r>
        <w:rPr>
          <w:w w:val="95"/>
        </w:rPr>
        <w:t>/opt/sequoiadb</w:t>
      </w:r>
      <w:r>
        <w:rPr>
          <w:spacing w:val="38"/>
          <w:w w:val="95"/>
        </w:rPr>
        <w:t xml:space="preserve"> </w:t>
      </w:r>
      <w:r>
        <w:rPr>
          <w:w w:val="95"/>
        </w:rPr>
        <w:t>目录下；</w:t>
      </w:r>
    </w:p>
    <w:p w:rsidR="000B7B9A" w:rsidRDefault="000B7B9A" w:rsidP="000B7B9A">
      <w:pPr>
        <w:pStyle w:val="BodyText"/>
        <w:spacing w:before="16"/>
        <w:ind w:left="1038"/>
      </w:pPr>
      <w:r>
        <w:t>（3）sdb</w:t>
      </w:r>
      <w:r>
        <w:rPr>
          <w:spacing w:val="-22"/>
        </w:rPr>
        <w:t xml:space="preserve"> </w:t>
      </w:r>
      <w:r>
        <w:t>服务进程全部以</w:t>
      </w:r>
      <w:r>
        <w:rPr>
          <w:spacing w:val="-22"/>
        </w:rPr>
        <w:t xml:space="preserve"> </w:t>
      </w:r>
      <w:r>
        <w:t>sdbadmin</w:t>
      </w:r>
      <w:r>
        <w:rPr>
          <w:spacing w:val="-22"/>
        </w:rPr>
        <w:t xml:space="preserve"> </w:t>
      </w:r>
      <w:r>
        <w:t>用户运行，请确保所有数据库目录都赋予</w:t>
      </w:r>
      <w:r>
        <w:rPr>
          <w:spacing w:val="-22"/>
        </w:rPr>
        <w:t xml:space="preserve"> </w:t>
      </w:r>
      <w:r>
        <w:t>sdbadmin</w:t>
      </w:r>
      <w:r>
        <w:rPr>
          <w:spacing w:val="-22"/>
        </w:rPr>
        <w:t xml:space="preserve"> </w:t>
      </w:r>
      <w:r>
        <w:t>读写权限。</w:t>
      </w:r>
    </w:p>
    <w:p w:rsidR="000B7B9A" w:rsidRDefault="000B7B9A" w:rsidP="000B7B9A">
      <w:pPr>
        <w:sectPr w:rsidR="000B7B9A">
          <w:type w:val="continuous"/>
          <w:pgSz w:w="12240" w:h="15840"/>
          <w:pgMar w:top="1480" w:right="1180" w:bottom="280" w:left="700" w:header="720" w:footer="720" w:gutter="0"/>
          <w:cols w:space="720"/>
        </w:sectPr>
      </w:pPr>
    </w:p>
    <w:p w:rsidR="000B7B9A" w:rsidRDefault="000B7B9A" w:rsidP="000B7B9A">
      <w:pPr>
        <w:spacing w:before="4" w:line="130" w:lineRule="exact"/>
        <w:rPr>
          <w:sz w:val="13"/>
          <w:szCs w:val="13"/>
        </w:rPr>
      </w:pPr>
    </w:p>
    <w:p w:rsidR="00606508" w:rsidRDefault="000B7B9A">
      <w:pPr>
        <w:pStyle w:val="BodyText"/>
        <w:numPr>
          <w:ilvl w:val="0"/>
          <w:numId w:val="48"/>
        </w:numPr>
        <w:tabs>
          <w:tab w:val="left" w:pos="397"/>
        </w:tabs>
        <w:spacing w:line="310" w:lineRule="exact"/>
        <w:ind w:left="397"/>
      </w:pPr>
      <w:r>
        <w:t>切换到</w:t>
      </w:r>
      <w:r>
        <w:rPr>
          <w:spacing w:val="-22"/>
        </w:rPr>
        <w:t xml:space="preserve"> </w:t>
      </w:r>
      <w:r>
        <w:t>sdbadmin</w:t>
      </w:r>
      <w:r>
        <w:rPr>
          <w:spacing w:val="-21"/>
        </w:rPr>
        <w:t xml:space="preserve"> </w:t>
      </w:r>
      <w:r>
        <w:t>用户</w:t>
      </w:r>
    </w:p>
    <w:p w:rsidR="000B7B9A" w:rsidRDefault="00035F6E" w:rsidP="000B7B9A">
      <w:pPr>
        <w:pStyle w:val="BodyText"/>
        <w:spacing w:before="8"/>
        <w:ind w:left="397" w:right="8542"/>
        <w:jc w:val="both"/>
        <w:rPr>
          <w:rFonts w:ascii="仿宋" w:eastAsia="仿宋" w:hAnsi="仿宋" w:cs="仿宋"/>
        </w:rPr>
      </w:pPr>
      <w:r w:rsidRPr="00035F6E">
        <w:rPr>
          <w:rFonts w:ascii="Microsoft JhengHei" w:eastAsia="Microsoft JhengHei" w:hAnsi="Microsoft JhengHei"/>
        </w:rPr>
        <w:pict>
          <v:group id="_x0000_s5106" style="position:absolute;left:0;text-align:left;margin-left:95.85pt;margin-top:4.85pt;width:459.45pt;height:10.6pt;z-index:-251077632;mso-position-horizontal-relative:page" coordorigin="1917,97" coordsize="9189,212">
            <v:shape id="_x0000_s5107"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su sdbadmin</w:t>
      </w:r>
    </w:p>
    <w:p w:rsidR="00606508" w:rsidRDefault="000B7B9A">
      <w:pPr>
        <w:pStyle w:val="BodyText"/>
        <w:numPr>
          <w:ilvl w:val="0"/>
          <w:numId w:val="48"/>
        </w:numPr>
        <w:tabs>
          <w:tab w:val="left" w:pos="397"/>
        </w:tabs>
        <w:spacing w:line="259" w:lineRule="exact"/>
        <w:ind w:left="397"/>
      </w:pPr>
      <w:r>
        <w:rPr>
          <w:w w:val="95"/>
        </w:rPr>
        <w:t>启动</w:t>
      </w:r>
      <w:r>
        <w:rPr>
          <w:spacing w:val="32"/>
          <w:w w:val="95"/>
        </w:rPr>
        <w:t xml:space="preserve"> </w:t>
      </w:r>
      <w:r>
        <w:rPr>
          <w:w w:val="95"/>
        </w:rPr>
        <w:t>SequoiaDB</w:t>
      </w:r>
      <w:r>
        <w:rPr>
          <w:spacing w:val="32"/>
          <w:w w:val="95"/>
        </w:rPr>
        <w:t xml:space="preserve"> </w:t>
      </w:r>
      <w:r>
        <w:rPr>
          <w:w w:val="95"/>
        </w:rPr>
        <w:t>Shell</w:t>
      </w:r>
      <w:r>
        <w:rPr>
          <w:spacing w:val="33"/>
          <w:w w:val="95"/>
        </w:rPr>
        <w:t xml:space="preserve"> </w:t>
      </w:r>
      <w:r>
        <w:rPr>
          <w:w w:val="95"/>
        </w:rPr>
        <w:t>控制台（下文以默认安装路径</w:t>
      </w:r>
      <w:r>
        <w:rPr>
          <w:spacing w:val="32"/>
          <w:w w:val="95"/>
        </w:rPr>
        <w:t xml:space="preserve"> </w:t>
      </w:r>
      <w:r>
        <w:rPr>
          <w:w w:val="95"/>
        </w:rPr>
        <w:t>/opt/sequoiadb</w:t>
      </w:r>
      <w:r>
        <w:rPr>
          <w:spacing w:val="33"/>
          <w:w w:val="95"/>
        </w:rPr>
        <w:t xml:space="preserve"> </w:t>
      </w:r>
      <w:r>
        <w:rPr>
          <w:w w:val="95"/>
        </w:rPr>
        <w:t>为例）</w:t>
      </w:r>
    </w:p>
    <w:p w:rsidR="000B7B9A" w:rsidRDefault="00035F6E" w:rsidP="000B7B9A">
      <w:pPr>
        <w:pStyle w:val="BodyText"/>
        <w:spacing w:before="48"/>
        <w:ind w:left="397" w:right="7442"/>
        <w:jc w:val="both"/>
        <w:rPr>
          <w:rFonts w:ascii="仿宋" w:eastAsia="仿宋" w:hAnsi="仿宋" w:cs="仿宋"/>
        </w:rPr>
      </w:pPr>
      <w:r w:rsidRPr="00035F6E">
        <w:rPr>
          <w:rFonts w:ascii="Microsoft JhengHei" w:eastAsia="Microsoft JhengHei" w:hAnsi="Microsoft JhengHei"/>
        </w:rPr>
        <w:pict>
          <v:group id="_x0000_s5108" style="position:absolute;left:0;text-align:left;margin-left:95.85pt;margin-top:6.85pt;width:459.45pt;height:10.6pt;z-index:-251076608;mso-position-horizontal-relative:page" coordorigin="1917,137" coordsize="9189,212">
            <v:shape id="_x0000_s5109" style="position:absolute;left:1917;top:137;width:9189;height:212" coordorigin="1917,137" coordsize="9189,212" path="m1917,137r9189,l11106,349r-9189,l1917,137xe" fillcolor="#efefef" stroked="f">
              <v:path arrowok="t"/>
            </v:shape>
            <w10:wrap anchorx="page"/>
          </v:group>
        </w:pict>
      </w:r>
      <w:r w:rsidR="000B7B9A">
        <w:rPr>
          <w:rFonts w:ascii="仿宋" w:eastAsia="仿宋" w:hAnsi="仿宋" w:cs="仿宋"/>
        </w:rPr>
        <w:t>/opt/sequoiadb/bin/sdb</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14"/>
          <w:position w:val="1"/>
          <w:lang w:eastAsia="zh-CN"/>
        </w:rPr>
        <w:t xml:space="preserve"> </w:t>
      </w:r>
      <w:r>
        <w:rPr>
          <w:lang w:eastAsia="zh-CN"/>
        </w:rPr>
        <w:t>连接到本地的集群管理服务进程</w:t>
      </w:r>
      <w:r>
        <w:rPr>
          <w:spacing w:val="-7"/>
          <w:lang w:eastAsia="zh-CN"/>
        </w:rPr>
        <w:t xml:space="preserve"> </w:t>
      </w:r>
      <w:r>
        <w:rPr>
          <w:lang w:eastAsia="zh-CN"/>
        </w:rPr>
        <w:t>sdbcm</w:t>
      </w:r>
    </w:p>
    <w:p w:rsidR="000B7B9A" w:rsidRDefault="00035F6E" w:rsidP="000B7B9A">
      <w:pPr>
        <w:pStyle w:val="BodyText"/>
        <w:spacing w:before="8"/>
        <w:ind w:left="397" w:right="5942"/>
        <w:jc w:val="both"/>
        <w:rPr>
          <w:rFonts w:ascii="仿宋" w:eastAsia="仿宋" w:hAnsi="仿宋" w:cs="仿宋"/>
        </w:rPr>
      </w:pPr>
      <w:r w:rsidRPr="00035F6E">
        <w:rPr>
          <w:rFonts w:ascii="Microsoft JhengHei" w:eastAsia="Microsoft JhengHei" w:hAnsi="Microsoft JhengHei"/>
        </w:rPr>
        <w:pict>
          <v:group id="_x0000_s5110" style="position:absolute;left:0;text-align:left;margin-left:95.85pt;margin-top:4.85pt;width:459.45pt;height:10.6pt;z-index:-251075584;mso-position-horizontal-relative:page" coordorigin="1917,97" coordsize="9189,212">
            <v:shape id="_x0000_s5111"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var oma = new Oma("localhost", 11790)</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创建独立模式的数据节点</w:t>
      </w:r>
    </w:p>
    <w:p w:rsidR="000B7B9A" w:rsidRDefault="00035F6E" w:rsidP="000B7B9A">
      <w:pPr>
        <w:pStyle w:val="BodyText"/>
        <w:spacing w:before="8"/>
        <w:ind w:left="397" w:right="3142"/>
        <w:jc w:val="both"/>
        <w:rPr>
          <w:rFonts w:ascii="仿宋" w:eastAsia="仿宋" w:hAnsi="仿宋" w:cs="仿宋"/>
        </w:rPr>
      </w:pPr>
      <w:r w:rsidRPr="00035F6E">
        <w:rPr>
          <w:rFonts w:ascii="Microsoft JhengHei" w:eastAsia="Microsoft JhengHei" w:hAnsi="Microsoft JhengHei"/>
        </w:rPr>
        <w:pict>
          <v:group id="_x0000_s5112" style="position:absolute;left:0;text-align:left;margin-left:95.85pt;margin-top:4.85pt;width:459.45pt;height:10.6pt;z-index:-251074560;mso-position-horizontal-relative:page" coordorigin="1917,97" coordsize="9189,212">
            <v:shape id="_x0000_s5113"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oma.createData(11810, "/opt/sequoiadb/database/standalone/11810")</w:t>
      </w:r>
    </w:p>
    <w:p w:rsidR="000B7B9A" w:rsidRDefault="000B7B9A" w:rsidP="000B7B9A">
      <w:pPr>
        <w:spacing w:before="4" w:line="130" w:lineRule="exact"/>
        <w:rPr>
          <w:sz w:val="13"/>
          <w:szCs w:val="13"/>
        </w:rPr>
      </w:pPr>
    </w:p>
    <w:p w:rsidR="000B7B9A" w:rsidRDefault="000B7B9A" w:rsidP="000B7B9A">
      <w:pPr>
        <w:pStyle w:val="BodyText"/>
        <w:spacing w:line="167" w:lineRule="auto"/>
        <w:ind w:left="1037" w:right="512"/>
        <w:rPr>
          <w:lang w:eastAsia="zh-CN"/>
        </w:rPr>
      </w:pPr>
      <w:r>
        <w:rPr>
          <w:noProof/>
          <w:lang w:eastAsia="zh-CN"/>
        </w:rPr>
        <w:drawing>
          <wp:anchor distT="0" distB="0" distL="114300" distR="114300" simplePos="0" relativeHeight="252242944" behindDoc="1" locked="0" layoutInCell="1" allowOverlap="1">
            <wp:simplePos x="0" y="0"/>
            <wp:positionH relativeFrom="page">
              <wp:posOffset>1217295</wp:posOffset>
            </wp:positionH>
            <wp:positionV relativeFrom="paragraph">
              <wp:posOffset>33020</wp:posOffset>
            </wp:positionV>
            <wp:extent cx="304800" cy="304800"/>
            <wp:effectExtent l="19050" t="0" r="0" b="0"/>
            <wp:wrapNone/>
            <wp:docPr id="3066" name="Picture 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6"/>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r>
        <w:rPr>
          <w:w w:val="95"/>
          <w:lang w:eastAsia="zh-CN"/>
        </w:rPr>
        <w:t xml:space="preserve">Note:       </w:t>
      </w:r>
      <w:r>
        <w:rPr>
          <w:spacing w:val="30"/>
          <w:w w:val="95"/>
          <w:lang w:eastAsia="zh-CN"/>
        </w:rPr>
        <w:t xml:space="preserve"> </w:t>
      </w:r>
      <w:r>
        <w:rPr>
          <w:w w:val="95"/>
          <w:lang w:eastAsia="zh-CN"/>
        </w:rPr>
        <w:t>其中11810为数据库服务端口名，为避免出现端口冲突等问题，切勿将数据库端口配置在</w:t>
      </w:r>
      <w:r>
        <w:rPr>
          <w:w w:val="99"/>
          <w:lang w:eastAsia="zh-CN"/>
        </w:rPr>
        <w:t xml:space="preserve"> </w:t>
      </w:r>
      <w:r>
        <w:rPr>
          <w:w w:val="95"/>
          <w:lang w:eastAsia="zh-CN"/>
        </w:rPr>
        <w:t xml:space="preserve">随机端口范围以内。如：多数   </w:t>
      </w:r>
      <w:r>
        <w:rPr>
          <w:spacing w:val="14"/>
          <w:w w:val="95"/>
          <w:lang w:eastAsia="zh-CN"/>
        </w:rPr>
        <w:t xml:space="preserve"> </w:t>
      </w:r>
      <w:r>
        <w:rPr>
          <w:w w:val="95"/>
          <w:lang w:eastAsia="zh-CN"/>
        </w:rPr>
        <w:t xml:space="preserve">Linux   </w:t>
      </w:r>
      <w:r>
        <w:rPr>
          <w:spacing w:val="15"/>
          <w:w w:val="95"/>
          <w:lang w:eastAsia="zh-CN"/>
        </w:rPr>
        <w:t xml:space="preserve"> </w:t>
      </w:r>
      <w:r>
        <w:rPr>
          <w:w w:val="95"/>
          <w:lang w:eastAsia="zh-CN"/>
        </w:rPr>
        <w:t>默认随机端口范围为32768～61000，可将数据库端口配置在</w:t>
      </w:r>
      <w:r>
        <w:rPr>
          <w:w w:val="98"/>
          <w:lang w:eastAsia="zh-CN"/>
        </w:rPr>
        <w:t xml:space="preserve"> </w:t>
      </w:r>
      <w:r>
        <w:rPr>
          <w:lang w:eastAsia="zh-CN"/>
        </w:rPr>
        <w:t>32767以下。</w:t>
      </w:r>
    </w:p>
    <w:p w:rsidR="000B7B9A" w:rsidRDefault="000B7B9A" w:rsidP="000B7B9A">
      <w:pPr>
        <w:pStyle w:val="BodyText"/>
        <w:spacing w:line="285"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启动该节点</w:t>
      </w:r>
    </w:p>
    <w:p w:rsidR="000B7B9A" w:rsidRDefault="00035F6E" w:rsidP="000B7B9A">
      <w:pPr>
        <w:pStyle w:val="BodyText"/>
        <w:spacing w:before="8"/>
        <w:ind w:left="397" w:right="7642"/>
        <w:jc w:val="both"/>
        <w:rPr>
          <w:rFonts w:ascii="仿宋" w:eastAsia="仿宋" w:hAnsi="仿宋" w:cs="仿宋"/>
          <w:lang w:eastAsia="zh-CN"/>
        </w:rPr>
      </w:pPr>
      <w:r w:rsidRPr="00035F6E">
        <w:rPr>
          <w:rFonts w:ascii="Microsoft JhengHei" w:eastAsia="Microsoft JhengHei" w:hAnsi="Microsoft JhengHei"/>
        </w:rPr>
        <w:pict>
          <v:group id="_x0000_s5115" style="position:absolute;left:0;text-align:left;margin-left:95.85pt;margin-top:4.85pt;width:459.45pt;height:10.6pt;z-index:-251072512;mso-position-horizontal-relative:page" coordorigin="1917,97" coordsize="9189,212">
            <v:shape id="_x0000_s5116"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lang w:eastAsia="zh-CN"/>
        </w:rPr>
        <w:t>oma.startNode(11810)</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数据库配置启动完成</w:t>
      </w:r>
    </w:p>
    <w:p w:rsidR="000B7B9A" w:rsidRDefault="000B7B9A" w:rsidP="000B7B9A">
      <w:pPr>
        <w:pStyle w:val="Heading9"/>
        <w:rPr>
          <w:rFonts w:ascii="宋体" w:eastAsia="宋体" w:hAnsi="宋体" w:cs="宋体"/>
          <w:lang w:eastAsia="zh-CN"/>
        </w:rPr>
      </w:pPr>
    </w:p>
    <w:p w:rsidR="000B7B9A" w:rsidRPr="00547932" w:rsidRDefault="000B7B9A" w:rsidP="000B7B9A">
      <w:pPr>
        <w:pStyle w:val="Heading9"/>
        <w:rPr>
          <w:rFonts w:eastAsiaTheme="minorEastAsia"/>
          <w:lang w:eastAsia="zh-CN"/>
        </w:rPr>
      </w:pPr>
      <w:bookmarkStart w:id="117" w:name="_集群模式的部署"/>
      <w:bookmarkEnd w:id="117"/>
      <w:r w:rsidRPr="00547932">
        <w:rPr>
          <w:rFonts w:ascii="宋体" w:eastAsia="宋体" w:hAnsi="宋体" w:cs="宋体" w:hint="eastAsia"/>
          <w:lang w:eastAsia="zh-CN"/>
        </w:rPr>
        <w:t>集群模式的部署</w:t>
      </w:r>
    </w:p>
    <w:p w:rsidR="000B7B9A" w:rsidRDefault="000B7B9A" w:rsidP="000B7B9A">
      <w:pPr>
        <w:spacing w:before="5" w:line="100" w:lineRule="exact"/>
        <w:rPr>
          <w:sz w:val="10"/>
          <w:szCs w:val="10"/>
          <w:lang w:eastAsia="zh-CN"/>
        </w:rPr>
      </w:pPr>
    </w:p>
    <w:p w:rsidR="000B7B9A" w:rsidRDefault="000B7B9A" w:rsidP="000B7B9A">
      <w:pPr>
        <w:pStyle w:val="BodyText"/>
        <w:spacing w:line="167" w:lineRule="auto"/>
        <w:ind w:left="753" w:right="491"/>
        <w:rPr>
          <w:lang w:eastAsia="zh-CN"/>
        </w:rPr>
      </w:pPr>
      <w:r>
        <w:rPr>
          <w:noProof/>
          <w:lang w:eastAsia="zh-CN"/>
        </w:rPr>
        <w:drawing>
          <wp:anchor distT="0" distB="0" distL="114300" distR="114300" simplePos="0" relativeHeight="252244992" behindDoc="1" locked="0" layoutInCell="1" allowOverlap="1">
            <wp:simplePos x="0" y="0"/>
            <wp:positionH relativeFrom="page">
              <wp:posOffset>1037590</wp:posOffset>
            </wp:positionH>
            <wp:positionV relativeFrom="paragraph">
              <wp:posOffset>33020</wp:posOffset>
            </wp:positionV>
            <wp:extent cx="304800" cy="304800"/>
            <wp:effectExtent l="19050" t="0" r="0" b="0"/>
            <wp:wrapNone/>
            <wp:docPr id="3069" name="Picture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r>
        <w:rPr>
          <w:lang w:eastAsia="zh-CN"/>
        </w:rPr>
        <w:t>Note:</w:t>
      </w:r>
      <w:r>
        <w:rPr>
          <w:spacing w:val="23"/>
          <w:lang w:eastAsia="zh-CN"/>
        </w:rPr>
        <w:t xml:space="preserve"> </w:t>
      </w:r>
      <w:r>
        <w:rPr>
          <w:lang w:eastAsia="zh-CN"/>
        </w:rPr>
        <w:t>在配置集群模式时，请先确保服务器与主机名的映射关系正确，详细请参考</w:t>
      </w:r>
      <w:r>
        <w:rPr>
          <w:color w:val="0000FF"/>
          <w:lang w:eastAsia="zh-CN"/>
        </w:rPr>
        <w:t>系统配置需求</w:t>
      </w:r>
      <w:r>
        <w:rPr>
          <w:color w:val="000000"/>
          <w:lang w:eastAsia="zh-CN"/>
        </w:rPr>
        <w:t>，确 保各节点之间能相互通信，将节点的防火墙关闭。</w:t>
      </w:r>
    </w:p>
    <w:p w:rsidR="000B7B9A" w:rsidRDefault="000B7B9A" w:rsidP="000B7B9A">
      <w:pPr>
        <w:spacing w:before="9" w:line="110" w:lineRule="exact"/>
        <w:rPr>
          <w:sz w:val="11"/>
          <w:szCs w:val="11"/>
          <w:lang w:eastAsia="zh-CN"/>
        </w:rPr>
      </w:pPr>
    </w:p>
    <w:p w:rsidR="000B7B9A" w:rsidRDefault="000B7B9A" w:rsidP="000B7B9A">
      <w:pPr>
        <w:pStyle w:val="BodyText"/>
        <w:ind w:left="113"/>
        <w:rPr>
          <w:lang w:eastAsia="zh-CN"/>
        </w:rPr>
      </w:pPr>
      <w:r>
        <w:rPr>
          <w:lang w:eastAsia="zh-CN"/>
        </w:rPr>
        <w:t>说明：</w:t>
      </w:r>
    </w:p>
    <w:p w:rsidR="000B7B9A" w:rsidRPr="003D6887" w:rsidRDefault="000B7B9A" w:rsidP="000B7B9A">
      <w:pPr>
        <w:pStyle w:val="BodyText"/>
        <w:spacing w:before="16"/>
        <w:ind w:left="218"/>
        <w:rPr>
          <w:rFonts w:eastAsiaTheme="minorEastAsia"/>
          <w:lang w:eastAsia="zh-CN"/>
        </w:rPr>
      </w:pPr>
      <w:r>
        <w:rPr>
          <w:lang w:eastAsia="zh-CN"/>
        </w:rPr>
        <w:t>（1）本节按照高可用部署为例，介绍配置和启动步骤</w:t>
      </w:r>
      <w:r>
        <w:rPr>
          <w:rFonts w:eastAsiaTheme="minorEastAsia" w:hint="eastAsia"/>
          <w:lang w:eastAsia="zh-CN"/>
        </w:rPr>
        <w:t>。假设将</w:t>
      </w:r>
      <w:r>
        <w:rPr>
          <w:rFonts w:eastAsiaTheme="minorEastAsia" w:hint="eastAsia"/>
          <w:lang w:eastAsia="zh-CN"/>
        </w:rPr>
        <w:t>DB</w:t>
      </w:r>
      <w:r>
        <w:rPr>
          <w:rFonts w:eastAsiaTheme="minorEastAsia" w:hint="eastAsia"/>
          <w:lang w:eastAsia="zh-CN"/>
        </w:rPr>
        <w:t>服务安装在三台主机上，主机名分别为：</w:t>
      </w:r>
      <w:r>
        <w:rPr>
          <w:rFonts w:ascii="仿宋" w:eastAsia="仿宋" w:hAnsi="仿宋" w:cs="仿宋"/>
          <w:lang w:eastAsia="zh-CN"/>
        </w:rPr>
        <w:t>sdbserver1</w:t>
      </w:r>
      <w:r>
        <w:rPr>
          <w:rFonts w:ascii="仿宋" w:eastAsiaTheme="minorEastAsia" w:hAnsi="仿宋" w:cs="仿宋" w:hint="eastAsia"/>
          <w:lang w:eastAsia="zh-CN"/>
        </w:rPr>
        <w:t>、</w:t>
      </w:r>
      <w:r>
        <w:rPr>
          <w:rFonts w:ascii="仿宋" w:eastAsia="仿宋" w:hAnsi="仿宋" w:cs="仿宋"/>
          <w:lang w:eastAsia="zh-CN"/>
        </w:rPr>
        <w:t>sdbserver</w:t>
      </w:r>
      <w:r>
        <w:rPr>
          <w:rFonts w:ascii="仿宋" w:eastAsiaTheme="minorEastAsia" w:hAnsi="仿宋" w:cs="仿宋" w:hint="eastAsia"/>
          <w:lang w:eastAsia="zh-CN"/>
        </w:rPr>
        <w:t>2</w:t>
      </w:r>
      <w:r>
        <w:rPr>
          <w:rFonts w:ascii="仿宋" w:eastAsiaTheme="minorEastAsia" w:hAnsi="仿宋" w:cs="仿宋" w:hint="eastAsia"/>
          <w:lang w:eastAsia="zh-CN"/>
        </w:rPr>
        <w:t>、</w:t>
      </w:r>
      <w:r>
        <w:rPr>
          <w:rFonts w:ascii="仿宋" w:eastAsia="仿宋" w:hAnsi="仿宋" w:cs="仿宋"/>
          <w:lang w:eastAsia="zh-CN"/>
        </w:rPr>
        <w:t>sdbserver</w:t>
      </w:r>
      <w:r>
        <w:rPr>
          <w:rFonts w:ascii="仿宋" w:eastAsiaTheme="minorEastAsia" w:hAnsi="仿宋" w:cs="仿宋" w:hint="eastAsia"/>
          <w:lang w:eastAsia="zh-CN"/>
        </w:rPr>
        <w:t>3</w:t>
      </w:r>
      <w:r>
        <w:rPr>
          <w:rFonts w:eastAsiaTheme="minorEastAsia" w:hint="eastAsia"/>
          <w:lang w:eastAsia="zh-CN"/>
        </w:rPr>
        <w:t>。</w:t>
      </w:r>
    </w:p>
    <w:p w:rsidR="000B7B9A" w:rsidRDefault="000B7B9A" w:rsidP="000B7B9A">
      <w:pPr>
        <w:pStyle w:val="BodyText"/>
        <w:spacing w:before="16"/>
        <w:ind w:left="218"/>
        <w:rPr>
          <w:lang w:eastAsia="zh-CN"/>
        </w:rPr>
      </w:pPr>
      <w:r>
        <w:rPr>
          <w:w w:val="95"/>
          <w:lang w:eastAsia="zh-CN"/>
        </w:rPr>
        <w:t>（2）以下操作步骤假设</w:t>
      </w:r>
      <w:r>
        <w:rPr>
          <w:spacing w:val="38"/>
          <w:w w:val="95"/>
          <w:lang w:eastAsia="zh-CN"/>
        </w:rPr>
        <w:t xml:space="preserve"> </w:t>
      </w:r>
      <w:r>
        <w:rPr>
          <w:w w:val="95"/>
          <w:lang w:eastAsia="zh-CN"/>
        </w:rPr>
        <w:t>SequoiaDB</w:t>
      </w:r>
      <w:r>
        <w:rPr>
          <w:spacing w:val="38"/>
          <w:w w:val="95"/>
          <w:lang w:eastAsia="zh-CN"/>
        </w:rPr>
        <w:t xml:space="preserve"> </w:t>
      </w:r>
      <w:r>
        <w:rPr>
          <w:w w:val="95"/>
          <w:lang w:eastAsia="zh-CN"/>
        </w:rPr>
        <w:t>程序安装在</w:t>
      </w:r>
      <w:r>
        <w:rPr>
          <w:spacing w:val="38"/>
          <w:w w:val="95"/>
          <w:lang w:eastAsia="zh-CN"/>
        </w:rPr>
        <w:t xml:space="preserve"> </w:t>
      </w:r>
      <w:r>
        <w:rPr>
          <w:w w:val="95"/>
          <w:lang w:eastAsia="zh-CN"/>
        </w:rPr>
        <w:t>/opt/sequoiadb</w:t>
      </w:r>
      <w:r>
        <w:rPr>
          <w:spacing w:val="38"/>
          <w:w w:val="95"/>
          <w:lang w:eastAsia="zh-CN"/>
        </w:rPr>
        <w:t xml:space="preserve"> </w:t>
      </w:r>
      <w:r>
        <w:rPr>
          <w:w w:val="95"/>
          <w:lang w:eastAsia="zh-CN"/>
        </w:rPr>
        <w:t>目录下；</w:t>
      </w:r>
    </w:p>
    <w:p w:rsidR="000B7B9A" w:rsidRPr="003D6887" w:rsidRDefault="000B7B9A" w:rsidP="000B7B9A">
      <w:pPr>
        <w:pStyle w:val="BodyText"/>
        <w:spacing w:before="16"/>
        <w:ind w:left="218"/>
        <w:rPr>
          <w:rFonts w:eastAsiaTheme="minorEastAsia"/>
          <w:w w:val="95"/>
          <w:lang w:eastAsia="zh-CN"/>
        </w:rPr>
      </w:pPr>
      <w:r>
        <w:rPr>
          <w:w w:val="95"/>
          <w:lang w:eastAsia="zh-CN"/>
        </w:rPr>
        <w:t xml:space="preserve">（3）sdb服务进程全部以 </w:t>
      </w:r>
      <w:r>
        <w:rPr>
          <w:spacing w:val="31"/>
          <w:w w:val="95"/>
          <w:lang w:eastAsia="zh-CN"/>
        </w:rPr>
        <w:t xml:space="preserve"> </w:t>
      </w:r>
      <w:r>
        <w:rPr>
          <w:w w:val="95"/>
          <w:lang w:eastAsia="zh-CN"/>
        </w:rPr>
        <w:t xml:space="preserve">sdbadmin </w:t>
      </w:r>
      <w:r>
        <w:rPr>
          <w:spacing w:val="31"/>
          <w:w w:val="95"/>
          <w:lang w:eastAsia="zh-CN"/>
        </w:rPr>
        <w:t xml:space="preserve"> </w:t>
      </w:r>
      <w:r>
        <w:rPr>
          <w:w w:val="95"/>
          <w:lang w:eastAsia="zh-CN"/>
        </w:rPr>
        <w:t xml:space="preserve">用户运行，请确保所有数据库目录都赋予 </w:t>
      </w:r>
      <w:r>
        <w:rPr>
          <w:spacing w:val="32"/>
          <w:w w:val="95"/>
          <w:lang w:eastAsia="zh-CN"/>
        </w:rPr>
        <w:t xml:space="preserve"> </w:t>
      </w:r>
      <w:r>
        <w:rPr>
          <w:w w:val="95"/>
          <w:lang w:eastAsia="zh-CN"/>
        </w:rPr>
        <w:t xml:space="preserve">sdbadmin </w:t>
      </w:r>
      <w:r>
        <w:rPr>
          <w:spacing w:val="31"/>
          <w:w w:val="95"/>
          <w:lang w:eastAsia="zh-CN"/>
        </w:rPr>
        <w:t xml:space="preserve"> </w:t>
      </w:r>
      <w:r>
        <w:rPr>
          <w:w w:val="95"/>
          <w:lang w:eastAsia="zh-CN"/>
        </w:rPr>
        <w:t>读写权限。</w:t>
      </w:r>
    </w:p>
    <w:p w:rsidR="000B7B9A" w:rsidRDefault="00035F6E" w:rsidP="000B7B9A">
      <w:pPr>
        <w:pStyle w:val="BodyText"/>
        <w:spacing w:before="36" w:line="248" w:lineRule="auto"/>
        <w:ind w:left="397" w:right="4758" w:hanging="284"/>
        <w:rPr>
          <w:rFonts w:ascii="仿宋" w:eastAsia="仿宋" w:hAnsi="仿宋" w:cs="仿宋"/>
        </w:rPr>
      </w:pPr>
      <w:r w:rsidRPr="00035F6E">
        <w:rPr>
          <w:rFonts w:ascii="Microsoft JhengHei" w:eastAsia="Microsoft JhengHei" w:hAnsi="Microsoft JhengHei"/>
        </w:rPr>
        <w:pict>
          <v:group id="_x0000_s5118" style="position:absolute;left:0;text-align:left;margin-left:95.85pt;margin-top:41.85pt;width:459.45pt;height:10.6pt;z-index:-251070464;mso-position-horizontal-relative:page" coordorigin="1917,837" coordsize="9189,212">
            <v:shape id="_x0000_s5119" style="position:absolute;left:1917;top:837;width:9189;height:212" coordorigin="1917,837" coordsize="9189,212" path="m1917,837r9189,l11106,1049r-9189,l1917,837xe" fillcolor="#efefef" stroked="f">
              <v:path arrowok="t"/>
            </v:shape>
            <w10:wrap anchorx="page"/>
          </v:group>
        </w:pict>
      </w:r>
      <w:r w:rsidR="000B7B9A">
        <w:rPr>
          <w:rFonts w:ascii="Courier New" w:eastAsia="Courier New" w:hAnsi="Courier New" w:cs="Courier New"/>
          <w:position w:val="1"/>
        </w:rPr>
        <w:t>•</w:t>
      </w:r>
      <w:r w:rsidR="000B7B9A">
        <w:rPr>
          <w:rFonts w:ascii="Courier New" w:eastAsia="Courier New" w:hAnsi="Courier New" w:cs="Courier New"/>
          <w:spacing w:val="5"/>
          <w:position w:val="1"/>
        </w:rPr>
        <w:t xml:space="preserve"> </w:t>
      </w:r>
      <w:r w:rsidR="000B7B9A">
        <w:t>步骤一：检查</w:t>
      </w:r>
      <w:r w:rsidR="000B7B9A">
        <w:rPr>
          <w:spacing w:val="-11"/>
        </w:rPr>
        <w:t xml:space="preserve"> </w:t>
      </w:r>
      <w:r w:rsidR="000B7B9A">
        <w:t>SequoiaDB</w:t>
      </w:r>
      <w:r w:rsidR="000B7B9A">
        <w:rPr>
          <w:spacing w:val="-10"/>
        </w:rPr>
        <w:t xml:space="preserve"> </w:t>
      </w:r>
      <w:r w:rsidR="000B7B9A">
        <w:t>的配置服务状态 在每台数据库服务器上检查</w:t>
      </w:r>
      <w:r w:rsidR="000B7B9A">
        <w:rPr>
          <w:spacing w:val="-30"/>
        </w:rPr>
        <w:t xml:space="preserve"> </w:t>
      </w:r>
      <w:r w:rsidR="000B7B9A">
        <w:t>SequoiaDB</w:t>
      </w:r>
      <w:r w:rsidR="000B7B9A">
        <w:rPr>
          <w:spacing w:val="-29"/>
        </w:rPr>
        <w:t xml:space="preserve"> </w:t>
      </w:r>
      <w:r w:rsidR="000B7B9A">
        <w:t xml:space="preserve">配置服务状态： </w:t>
      </w:r>
      <w:r w:rsidR="000B7B9A">
        <w:rPr>
          <w:rFonts w:ascii="仿宋" w:eastAsia="仿宋" w:hAnsi="仿宋" w:cs="仿宋"/>
        </w:rPr>
        <w:t>service sdbcm status</w:t>
      </w:r>
    </w:p>
    <w:p w:rsidR="000B7B9A" w:rsidRDefault="000B7B9A" w:rsidP="000B7B9A">
      <w:pPr>
        <w:pStyle w:val="BodyText"/>
        <w:spacing w:before="38"/>
        <w:ind w:left="397" w:right="1348"/>
        <w:jc w:val="both"/>
        <w:rPr>
          <w:lang w:eastAsia="zh-CN"/>
        </w:rPr>
      </w:pPr>
      <w:r>
        <w:rPr>
          <w:w w:val="95"/>
          <w:lang w:eastAsia="zh-CN"/>
        </w:rPr>
        <w:t>确认系统提示“sdbcm</w:t>
      </w:r>
      <w:r>
        <w:rPr>
          <w:spacing w:val="40"/>
          <w:w w:val="95"/>
          <w:lang w:eastAsia="zh-CN"/>
        </w:rPr>
        <w:t xml:space="preserve"> </w:t>
      </w:r>
      <w:r>
        <w:rPr>
          <w:w w:val="95"/>
          <w:lang w:eastAsia="zh-CN"/>
        </w:rPr>
        <w:t>is</w:t>
      </w:r>
      <w:r>
        <w:rPr>
          <w:spacing w:val="40"/>
          <w:w w:val="95"/>
          <w:lang w:eastAsia="zh-CN"/>
        </w:rPr>
        <w:t xml:space="preserve"> </w:t>
      </w:r>
      <w:r>
        <w:rPr>
          <w:w w:val="95"/>
          <w:lang w:eastAsia="zh-CN"/>
        </w:rPr>
        <w:t>running”表示服务正在运行，否则请执行如下命令重新配置服务程序：</w:t>
      </w:r>
    </w:p>
    <w:p w:rsidR="000B7B9A" w:rsidRDefault="00035F6E" w:rsidP="000B7B9A">
      <w:pPr>
        <w:pStyle w:val="BodyText"/>
        <w:spacing w:before="8"/>
        <w:ind w:left="397" w:right="7742"/>
        <w:jc w:val="both"/>
        <w:rPr>
          <w:rFonts w:ascii="仿宋" w:eastAsia="仿宋" w:hAnsi="仿宋" w:cs="仿宋"/>
          <w:lang w:eastAsia="zh-CN"/>
        </w:rPr>
      </w:pPr>
      <w:r w:rsidRPr="00035F6E">
        <w:rPr>
          <w:rFonts w:ascii="Microsoft JhengHei" w:eastAsia="Microsoft JhengHei" w:hAnsi="Microsoft JhengHei"/>
        </w:rPr>
        <w:pict>
          <v:group id="_x0000_s48128" style="position:absolute;left:0;text-align:left;margin-left:95.85pt;margin-top:4.85pt;width:459.45pt;height:10.6pt;z-index:-251069440;mso-position-horizontal-relative:page" coordorigin="1917,97" coordsize="9189,212">
            <v:shape id="_x0000_s48129"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lang w:eastAsia="zh-CN"/>
        </w:rPr>
        <w:t>service sdbcm start</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步骤二：启动一个临时协调节点（该节点只是为了创建其它节点而临时使用，后面会删除）</w:t>
      </w:r>
    </w:p>
    <w:p w:rsidR="000B7B9A" w:rsidRDefault="000B7B9A" w:rsidP="000B7B9A">
      <w:pPr>
        <w:ind w:firstLineChars="200" w:firstLine="440"/>
        <w:rPr>
          <w:lang w:eastAsia="zh-CN"/>
        </w:rPr>
      </w:pPr>
      <w:r>
        <w:rPr>
          <w:lang w:eastAsia="zh-CN"/>
        </w:rPr>
        <w:t xml:space="preserve">1. </w:t>
      </w:r>
      <w:r w:rsidRPr="008462FD">
        <w:rPr>
          <w:lang w:eastAsia="zh-CN"/>
        </w:rPr>
        <w:t>在任意一台数据库服务器上（以下步骤都只需要在这台服务器上操作）</w:t>
      </w:r>
      <w:r>
        <w:rPr>
          <w:rFonts w:hint="eastAsia"/>
          <w:lang w:eastAsia="zh-CN"/>
        </w:rPr>
        <w:t>，</w:t>
      </w:r>
      <w:r>
        <w:rPr>
          <w:lang w:eastAsia="zh-CN"/>
        </w:rPr>
        <w:t>切换到</w:t>
      </w:r>
      <w:r>
        <w:rPr>
          <w:spacing w:val="-13"/>
          <w:lang w:eastAsia="zh-CN"/>
        </w:rPr>
        <w:t xml:space="preserve"> </w:t>
      </w:r>
      <w:r>
        <w:rPr>
          <w:lang w:eastAsia="zh-CN"/>
        </w:rPr>
        <w:t>sdbadmin</w:t>
      </w:r>
      <w:r>
        <w:rPr>
          <w:spacing w:val="-13"/>
          <w:lang w:eastAsia="zh-CN"/>
        </w:rPr>
        <w:t xml:space="preserve"> </w:t>
      </w:r>
      <w:r>
        <w:rPr>
          <w:lang w:eastAsia="zh-CN"/>
        </w:rPr>
        <w:t>用户</w:t>
      </w:r>
    </w:p>
    <w:p w:rsidR="000B7B9A" w:rsidRDefault="00035F6E" w:rsidP="000B7B9A">
      <w:pPr>
        <w:pStyle w:val="BodyText"/>
        <w:spacing w:before="8"/>
        <w:ind w:left="397" w:right="8542"/>
        <w:jc w:val="both"/>
        <w:rPr>
          <w:rFonts w:ascii="仿宋" w:eastAsia="仿宋" w:hAnsi="仿宋" w:cs="仿宋"/>
        </w:rPr>
      </w:pPr>
      <w:r w:rsidRPr="00035F6E">
        <w:rPr>
          <w:rFonts w:ascii="Microsoft JhengHei" w:eastAsia="Microsoft JhengHei" w:hAnsi="Microsoft JhengHei"/>
        </w:rPr>
        <w:pict>
          <v:group id="_x0000_s48130" style="position:absolute;left:0;text-align:left;margin-left:95.85pt;margin-top:4.85pt;width:459.45pt;height:10.6pt;z-index:-251068416;mso-position-horizontal-relative:page" coordorigin="1917,97" coordsize="9189,212">
            <v:shape id="_x0000_s48131"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su sdbadmin</w:t>
      </w:r>
    </w:p>
    <w:p w:rsidR="000B7B9A" w:rsidRDefault="000B7B9A" w:rsidP="000B7B9A">
      <w:pPr>
        <w:pStyle w:val="BodyText"/>
        <w:spacing w:before="45"/>
        <w:ind w:left="397" w:right="459"/>
        <w:jc w:val="both"/>
      </w:pPr>
      <w:r>
        <w:t>2.，启动</w:t>
      </w:r>
      <w:r>
        <w:rPr>
          <w:spacing w:val="-19"/>
        </w:rPr>
        <w:t xml:space="preserve"> </w:t>
      </w:r>
      <w:r>
        <w:t>SequoiaDB</w:t>
      </w:r>
      <w:r>
        <w:rPr>
          <w:spacing w:val="-19"/>
        </w:rPr>
        <w:t xml:space="preserve"> </w:t>
      </w:r>
      <w:r>
        <w:t>Shell</w:t>
      </w:r>
      <w:r>
        <w:rPr>
          <w:spacing w:val="-19"/>
        </w:rPr>
        <w:t xml:space="preserve"> </w:t>
      </w:r>
      <w:r>
        <w:t>控制台</w:t>
      </w:r>
    </w:p>
    <w:p w:rsidR="000B7B9A" w:rsidRDefault="00035F6E" w:rsidP="000B7B9A">
      <w:pPr>
        <w:pStyle w:val="BodyText"/>
        <w:spacing w:before="8"/>
        <w:ind w:left="397" w:right="7442"/>
        <w:jc w:val="both"/>
        <w:rPr>
          <w:rFonts w:ascii="仿宋" w:eastAsia="仿宋" w:hAnsi="仿宋" w:cs="仿宋"/>
        </w:rPr>
      </w:pPr>
      <w:r w:rsidRPr="00035F6E">
        <w:rPr>
          <w:rFonts w:ascii="Microsoft JhengHei" w:eastAsia="Microsoft JhengHei" w:hAnsi="Microsoft JhengHei"/>
        </w:rPr>
        <w:pict>
          <v:group id="_x0000_s48132" style="position:absolute;left:0;text-align:left;margin-left:95.85pt;margin-top:4.85pt;width:459.45pt;height:10.6pt;z-index:-251067392;mso-position-horizontal-relative:page" coordorigin="1917,97" coordsize="9189,212">
            <v:shape id="_x0000_s48133"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/opt/sequoiadb/bin/sdb</w:t>
      </w:r>
    </w:p>
    <w:p w:rsidR="000B7B9A" w:rsidRDefault="00035F6E" w:rsidP="000B7B9A">
      <w:pPr>
        <w:pStyle w:val="BodyText"/>
        <w:spacing w:before="45" w:line="261" w:lineRule="auto"/>
        <w:ind w:left="397" w:right="5942"/>
        <w:jc w:val="both"/>
      </w:pPr>
      <w:r>
        <w:pict>
          <v:group id="_x0000_s48134" style="position:absolute;left:0;text-align:left;margin-left:95.85pt;margin-top:24.3pt;width:459.45pt;height:10.6pt;z-index:-251066368;mso-position-horizontal-relative:page" coordorigin="1917,486" coordsize="9189,212">
            <v:shape id="_x0000_s48135" style="position:absolute;left:1917;top:486;width:9189;height:212" coordorigin="1917,486" coordsize="9189,212" path="m1917,486r9189,l11106,698r-9189,l1917,486xe" fillcolor="#efefef" stroked="f">
              <v:path arrowok="t"/>
            </v:shape>
            <w10:wrap anchorx="page"/>
          </v:group>
        </w:pict>
      </w:r>
      <w:r w:rsidR="000B7B9A">
        <w:t>3.</w:t>
      </w:r>
      <w:r w:rsidR="000B7B9A">
        <w:rPr>
          <w:spacing w:val="-11"/>
        </w:rPr>
        <w:t xml:space="preserve"> </w:t>
      </w:r>
      <w:r w:rsidR="000B7B9A">
        <w:t>连接到本地的集群管理服务进程</w:t>
      </w:r>
      <w:r w:rsidR="000B7B9A">
        <w:rPr>
          <w:spacing w:val="-11"/>
        </w:rPr>
        <w:t xml:space="preserve"> </w:t>
      </w:r>
      <w:r w:rsidR="000B7B9A">
        <w:t>sdbcm</w:t>
      </w:r>
      <w:r w:rsidR="000B7B9A">
        <w:rPr>
          <w:w w:val="94"/>
        </w:rPr>
        <w:t xml:space="preserve"> </w:t>
      </w:r>
      <w:r w:rsidR="000B7B9A">
        <w:rPr>
          <w:rFonts w:ascii="仿宋" w:eastAsia="仿宋" w:hAnsi="仿宋" w:cs="仿宋"/>
        </w:rPr>
        <w:t xml:space="preserve">var oma = new Oma("localhost", 11790) </w:t>
      </w:r>
      <w:r w:rsidR="000B7B9A">
        <w:t>4.</w:t>
      </w:r>
      <w:r w:rsidR="000B7B9A">
        <w:rPr>
          <w:spacing w:val="3"/>
        </w:rPr>
        <w:t xml:space="preserve"> </w:t>
      </w:r>
      <w:r w:rsidR="000B7B9A">
        <w:t>创建临时协调节点</w:t>
      </w:r>
    </w:p>
    <w:p w:rsidR="000B7B9A" w:rsidRDefault="00035F6E" w:rsidP="000B7B9A">
      <w:pPr>
        <w:pStyle w:val="BodyText"/>
        <w:spacing w:line="279" w:lineRule="exact"/>
        <w:ind w:left="397" w:right="3542"/>
        <w:jc w:val="both"/>
        <w:rPr>
          <w:rFonts w:ascii="仿宋" w:eastAsia="仿宋" w:hAnsi="仿宋" w:cs="仿宋"/>
        </w:rPr>
      </w:pPr>
      <w:r w:rsidRPr="00035F6E">
        <w:rPr>
          <w:rFonts w:ascii="Microsoft JhengHei" w:eastAsia="Microsoft JhengHei" w:hAnsi="Microsoft JhengHei"/>
        </w:rPr>
        <w:pict>
          <v:group id="_x0000_s48136" style="position:absolute;left:0;text-align:left;margin-left:95.85pt;margin-top:3.65pt;width:459.45pt;height:10.6pt;z-index:-251065344;mso-position-horizontal-relative:page" coordorigin="1917,73" coordsize="9189,212">
            <v:shape id="_x0000_s48137" style="position:absolute;left:1917;top:73;width:9189;height:212" coordorigin="1917,73" coordsize="9189,212" path="m1917,73r9189,l11106,285r-9189,l1917,73xe" fillcolor="#efefef" stroked="f">
              <v:path arrowok="t"/>
            </v:shape>
            <w10:wrap anchorx="page"/>
          </v:group>
        </w:pict>
      </w:r>
      <w:r w:rsidR="000B7B9A">
        <w:rPr>
          <w:rFonts w:ascii="仿宋" w:eastAsia="仿宋" w:hAnsi="仿宋" w:cs="仿宋"/>
        </w:rPr>
        <w:t>oma.createCoord(18800, "/opt/sequoiadb/database/coord/18800")</w:t>
      </w:r>
    </w:p>
    <w:p w:rsidR="000B7B9A" w:rsidRDefault="000B7B9A" w:rsidP="000B7B9A">
      <w:pPr>
        <w:pStyle w:val="BodyText"/>
        <w:spacing w:before="45"/>
        <w:ind w:left="397" w:right="7826"/>
        <w:jc w:val="both"/>
        <w:rPr>
          <w:lang w:eastAsia="zh-CN"/>
        </w:rPr>
      </w:pPr>
      <w:r>
        <w:rPr>
          <w:lang w:eastAsia="zh-CN"/>
        </w:rPr>
        <w:t>5.</w:t>
      </w:r>
      <w:r>
        <w:rPr>
          <w:spacing w:val="3"/>
          <w:lang w:eastAsia="zh-CN"/>
        </w:rPr>
        <w:t xml:space="preserve"> </w:t>
      </w:r>
      <w:r>
        <w:rPr>
          <w:lang w:eastAsia="zh-CN"/>
        </w:rPr>
        <w:t>启动临时协调节点</w:t>
      </w:r>
    </w:p>
    <w:p w:rsidR="000B7B9A" w:rsidRDefault="00035F6E" w:rsidP="000B7B9A">
      <w:pPr>
        <w:pStyle w:val="BodyText"/>
        <w:spacing w:before="8"/>
        <w:ind w:left="397" w:right="7642"/>
        <w:jc w:val="both"/>
        <w:rPr>
          <w:rFonts w:ascii="仿宋" w:eastAsia="仿宋" w:hAnsi="仿宋" w:cs="仿宋"/>
          <w:lang w:eastAsia="zh-CN"/>
        </w:rPr>
      </w:pPr>
      <w:r w:rsidRPr="00035F6E">
        <w:rPr>
          <w:rFonts w:ascii="Microsoft JhengHei" w:eastAsia="Microsoft JhengHei" w:hAnsi="Microsoft JhengHei"/>
        </w:rPr>
        <w:pict>
          <v:group id="_x0000_s48138" style="position:absolute;left:0;text-align:left;margin-left:95.85pt;margin-top:4.85pt;width:459.45pt;height:10.6pt;z-index:-251064320;mso-position-horizontal-relative:page" coordorigin="1917,97" coordsize="9189,212">
            <v:shape id="_x0000_s48139"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lang w:eastAsia="zh-CN"/>
        </w:rPr>
        <w:t>oma.startNode(18800)</w:t>
      </w:r>
    </w:p>
    <w:p w:rsidR="000B7B9A" w:rsidRDefault="000B7B9A" w:rsidP="000B7B9A">
      <w:pPr>
        <w:pStyle w:val="BodyText"/>
        <w:spacing w:line="259" w:lineRule="exact"/>
        <w:ind w:left="113"/>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步骤三：通过命令配置和启动编目节点</w:t>
      </w:r>
    </w:p>
    <w:p w:rsidR="000B7B9A" w:rsidRDefault="000B7B9A" w:rsidP="000B7B9A">
      <w:pPr>
        <w:pStyle w:val="BodyText"/>
        <w:spacing w:before="16"/>
        <w:ind w:left="397" w:right="5504"/>
        <w:jc w:val="both"/>
        <w:rPr>
          <w:lang w:eastAsia="zh-CN"/>
        </w:rPr>
      </w:pPr>
      <w:r>
        <w:rPr>
          <w:lang w:eastAsia="zh-CN"/>
        </w:rPr>
        <w:t>1.</w:t>
      </w:r>
      <w:r>
        <w:rPr>
          <w:spacing w:val="-2"/>
          <w:lang w:eastAsia="zh-CN"/>
        </w:rPr>
        <w:t xml:space="preserve"> </w:t>
      </w:r>
      <w:r>
        <w:rPr>
          <w:lang w:eastAsia="zh-CN"/>
        </w:rPr>
        <w:t>连接到临时协调节点，在</w:t>
      </w:r>
      <w:r>
        <w:rPr>
          <w:spacing w:val="-2"/>
          <w:lang w:eastAsia="zh-CN"/>
        </w:rPr>
        <w:t xml:space="preserve"> </w:t>
      </w:r>
      <w:r>
        <w:rPr>
          <w:lang w:eastAsia="zh-CN"/>
        </w:rPr>
        <w:t>shell</w:t>
      </w:r>
      <w:r>
        <w:rPr>
          <w:spacing w:val="-2"/>
          <w:lang w:eastAsia="zh-CN"/>
        </w:rPr>
        <w:t xml:space="preserve"> </w:t>
      </w:r>
      <w:r>
        <w:rPr>
          <w:lang w:eastAsia="zh-CN"/>
        </w:rPr>
        <w:t>命令中输入：</w:t>
      </w:r>
    </w:p>
    <w:p w:rsidR="000B7B9A" w:rsidRDefault="00035F6E" w:rsidP="000B7B9A">
      <w:pPr>
        <w:pStyle w:val="BodyText"/>
        <w:spacing w:before="48"/>
        <w:ind w:left="397" w:right="5942"/>
        <w:jc w:val="both"/>
        <w:rPr>
          <w:rFonts w:ascii="仿宋" w:eastAsia="仿宋" w:hAnsi="仿宋" w:cs="仿宋"/>
        </w:rPr>
      </w:pPr>
      <w:r w:rsidRPr="00035F6E">
        <w:rPr>
          <w:rFonts w:ascii="Microsoft JhengHei" w:eastAsia="Microsoft JhengHei" w:hAnsi="Microsoft JhengHei"/>
        </w:rPr>
        <w:pict>
          <v:group id="_x0000_s48140" style="position:absolute;left:0;text-align:left;margin-left:95.85pt;margin-top:6.85pt;width:459.45pt;height:10.6pt;z-index:-251063296;mso-position-horizontal-relative:page" coordorigin="1917,137" coordsize="9189,212">
            <v:shape id="_x0000_s48141" style="position:absolute;left:1917;top:137;width:9189;height:212" coordorigin="1917,137" coordsize="9189,212" path="m1917,137r9189,l11106,349r-9189,l1917,137xe" fillcolor="#efefef" stroked="f">
              <v:path arrowok="t"/>
            </v:shape>
            <w10:wrap anchorx="page"/>
          </v:group>
        </w:pict>
      </w:r>
      <w:r w:rsidR="000B7B9A">
        <w:rPr>
          <w:rFonts w:ascii="仿宋" w:eastAsia="仿宋" w:hAnsi="仿宋" w:cs="仿宋"/>
        </w:rPr>
        <w:t>&gt; var db = new Sdb("localhost",18800)</w:t>
      </w:r>
    </w:p>
    <w:p w:rsidR="000B7B9A" w:rsidRDefault="000B7B9A" w:rsidP="000B7B9A">
      <w:pPr>
        <w:pStyle w:val="BodyText"/>
        <w:spacing w:before="45"/>
        <w:ind w:left="397" w:right="7092"/>
        <w:jc w:val="both"/>
        <w:rPr>
          <w:lang w:eastAsia="zh-CN"/>
        </w:rPr>
      </w:pPr>
      <w:r>
        <w:rPr>
          <w:w w:val="95"/>
          <w:lang w:eastAsia="zh-CN"/>
        </w:rPr>
        <w:t>其中18800为协调节点端口号</w:t>
      </w:r>
    </w:p>
    <w:p w:rsidR="000B7B9A" w:rsidRDefault="000B7B9A" w:rsidP="000B7B9A">
      <w:pPr>
        <w:jc w:val="both"/>
        <w:rPr>
          <w:lang w:eastAsia="zh-CN"/>
        </w:rPr>
        <w:sectPr w:rsidR="000B7B9A">
          <w:pgSz w:w="12240" w:h="15840"/>
          <w:pgMar w:top="900" w:right="680" w:bottom="280" w:left="1520" w:header="713" w:footer="0" w:gutter="0"/>
          <w:cols w:space="720"/>
        </w:sectPr>
      </w:pPr>
    </w:p>
    <w:p w:rsidR="000B7B9A" w:rsidRDefault="000B7B9A" w:rsidP="000B7B9A">
      <w:pPr>
        <w:spacing w:before="4" w:line="130" w:lineRule="exact"/>
        <w:rPr>
          <w:sz w:val="13"/>
          <w:szCs w:val="13"/>
          <w:lang w:eastAsia="zh-CN"/>
        </w:rPr>
      </w:pPr>
    </w:p>
    <w:p w:rsidR="000B7B9A" w:rsidRDefault="000B7B9A" w:rsidP="000B7B9A">
      <w:pPr>
        <w:pStyle w:val="BodyText"/>
        <w:spacing w:line="310" w:lineRule="exact"/>
        <w:rPr>
          <w:lang w:eastAsia="zh-CN"/>
        </w:rPr>
      </w:pPr>
      <w:r>
        <w:rPr>
          <w:lang w:eastAsia="zh-CN"/>
        </w:rPr>
        <w:t>2.</w:t>
      </w:r>
      <w:r>
        <w:rPr>
          <w:spacing w:val="3"/>
          <w:lang w:eastAsia="zh-CN"/>
        </w:rPr>
        <w:t xml:space="preserve"> </w:t>
      </w:r>
      <w:r>
        <w:rPr>
          <w:lang w:eastAsia="zh-CN"/>
        </w:rPr>
        <w:t>创建一个编目节点组</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48142" style="position:absolute;left:0;text-align:left;margin-left:95.85pt;margin-top:4.85pt;width:459.45pt;height:10.6pt;z-index:-251062272;mso-position-horizontal-relative:page" coordorigin="1917,97" coordsize="9189,212">
            <v:shape id="_x0000_s48143"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&gt; db.createCataRG("sdbserver1", 11800, "/opt/sequoiadb/database/cata/11800")</w:t>
      </w:r>
    </w:p>
    <w:p w:rsidR="000B7B9A" w:rsidRDefault="000B7B9A" w:rsidP="000B7B9A">
      <w:pPr>
        <w:pStyle w:val="BodyText"/>
        <w:spacing w:before="45" w:line="251" w:lineRule="auto"/>
        <w:ind w:right="5856"/>
        <w:rPr>
          <w:lang w:eastAsia="zh-CN"/>
        </w:rPr>
      </w:pPr>
      <w:r>
        <w:rPr>
          <w:lang w:eastAsia="zh-CN"/>
        </w:rPr>
        <w:t xml:space="preserve">其中 </w:t>
      </w:r>
      <w:r>
        <w:rPr>
          <w:w w:val="95"/>
          <w:lang w:eastAsia="zh-CN"/>
        </w:rPr>
        <w:t>sdbserver1：第一个服务器主机名；</w:t>
      </w:r>
    </w:p>
    <w:p w:rsidR="000B7B9A" w:rsidRDefault="000B7B9A" w:rsidP="000B7B9A">
      <w:pPr>
        <w:pStyle w:val="BodyText"/>
        <w:spacing w:before="3"/>
        <w:rPr>
          <w:lang w:eastAsia="zh-CN"/>
        </w:rPr>
      </w:pPr>
      <w:r>
        <w:rPr>
          <w:lang w:eastAsia="zh-CN"/>
        </w:rPr>
        <w:t>11800：为编目节点服务端口（该端口配置不要与随机端口冲突，以下其它端口的配置也需要注意）；</w:t>
      </w:r>
    </w:p>
    <w:p w:rsidR="000B7B9A" w:rsidRDefault="000B7B9A" w:rsidP="000B7B9A">
      <w:pPr>
        <w:pStyle w:val="BodyText"/>
        <w:spacing w:before="16"/>
      </w:pPr>
      <w:r>
        <w:rPr>
          <w:w w:val="95"/>
        </w:rPr>
        <w:t>/opt/sequoiadb/database/cata/11800：为编目节点的数据文件存放路径；</w:t>
      </w:r>
    </w:p>
    <w:p w:rsidR="000B7B9A" w:rsidRDefault="000B7B9A" w:rsidP="000B7B9A">
      <w:pPr>
        <w:spacing w:before="5" w:line="100" w:lineRule="exact"/>
        <w:rPr>
          <w:sz w:val="10"/>
          <w:szCs w:val="10"/>
        </w:rPr>
      </w:pPr>
    </w:p>
    <w:p w:rsidR="000B7B9A" w:rsidRDefault="000B7B9A" w:rsidP="000B7B9A">
      <w:pPr>
        <w:pStyle w:val="BodyText"/>
        <w:spacing w:line="167" w:lineRule="auto"/>
        <w:ind w:left="1857"/>
      </w:pPr>
      <w:r>
        <w:rPr>
          <w:noProof/>
          <w:lang w:eastAsia="zh-CN"/>
        </w:rPr>
        <w:drawing>
          <wp:anchor distT="0" distB="0" distL="114300" distR="114300" simplePos="0" relativeHeight="252255232" behindDoc="1" locked="0" layoutInCell="1" allowOverlap="1">
            <wp:simplePos x="0" y="0"/>
            <wp:positionH relativeFrom="page">
              <wp:posOffset>1217295</wp:posOffset>
            </wp:positionH>
            <wp:positionV relativeFrom="paragraph">
              <wp:posOffset>33020</wp:posOffset>
            </wp:positionV>
            <wp:extent cx="304800" cy="304800"/>
            <wp:effectExtent l="19050" t="0" r="0" b="0"/>
            <wp:wrapNone/>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8"/>
                    <pic:cNvPicPr>
                      <a:picLocks noChangeAspect="1" noChangeArrowheads="1"/>
                    </pic:cNvPicPr>
                  </pic:nvPicPr>
                  <pic:blipFill>
                    <a:blip r:embed="rId42"/>
                    <a:srcRect/>
                    <a:stretch>
                      <a:fillRect/>
                    </a:stretch>
                  </pic:blipFill>
                  <pic:spPr bwMode="auto">
                    <a:xfrm>
                      <a:off x="0" y="0"/>
                      <a:ext cx="304800" cy="304800"/>
                    </a:xfrm>
                    <a:prstGeom prst="rect">
                      <a:avLst/>
                    </a:prstGeom>
                    <a:noFill/>
                  </pic:spPr>
                </pic:pic>
              </a:graphicData>
            </a:graphic>
          </wp:anchor>
        </w:drawing>
      </w:r>
      <w:r>
        <w:t>Note:</w:t>
      </w:r>
      <w:r>
        <w:rPr>
          <w:spacing w:val="7"/>
        </w:rPr>
        <w:t xml:space="preserve"> </w:t>
      </w:r>
      <w:r>
        <w:t>请确保存放路径的权限，如果</w:t>
      </w:r>
      <w:r>
        <w:rPr>
          <w:spacing w:val="-21"/>
        </w:rPr>
        <w:t xml:space="preserve"> </w:t>
      </w:r>
      <w:r>
        <w:t>SequoiaDB</w:t>
      </w:r>
      <w:r>
        <w:rPr>
          <w:spacing w:val="-22"/>
        </w:rPr>
        <w:t xml:space="preserve"> </w:t>
      </w:r>
      <w:r>
        <w:t>采用的默认安装，那么给路径赋予</w:t>
      </w:r>
      <w:r>
        <w:rPr>
          <w:spacing w:val="-21"/>
        </w:rPr>
        <w:t xml:space="preserve"> </w:t>
      </w:r>
      <w:r>
        <w:t>sdbadmin</w:t>
      </w:r>
      <w:r>
        <w:rPr>
          <w:spacing w:val="-21"/>
        </w:rPr>
        <w:t xml:space="preserve"> </w:t>
      </w:r>
      <w:r>
        <w:t>权 限，下同。</w:t>
      </w:r>
    </w:p>
    <w:p w:rsidR="000B7B9A" w:rsidRDefault="000B7B9A" w:rsidP="000B7B9A">
      <w:pPr>
        <w:spacing w:before="9" w:line="110" w:lineRule="exact"/>
        <w:rPr>
          <w:sz w:val="11"/>
          <w:szCs w:val="11"/>
        </w:rPr>
      </w:pPr>
    </w:p>
    <w:p w:rsidR="000B7B9A" w:rsidRDefault="000B7B9A" w:rsidP="000B7B9A">
      <w:pPr>
        <w:pStyle w:val="BodyText"/>
        <w:rPr>
          <w:lang w:eastAsia="zh-CN"/>
        </w:rPr>
      </w:pPr>
      <w:r>
        <w:rPr>
          <w:lang w:eastAsia="zh-CN"/>
        </w:rPr>
        <w:t>3.</w:t>
      </w:r>
      <w:r>
        <w:rPr>
          <w:spacing w:val="-30"/>
          <w:lang w:eastAsia="zh-CN"/>
        </w:rPr>
        <w:t xml:space="preserve"> </w:t>
      </w:r>
      <w:r>
        <w:rPr>
          <w:lang w:eastAsia="zh-CN"/>
        </w:rPr>
        <w:t>等待5秒，开始添加另外两个编目节点</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48145" style="position:absolute;left:0;text-align:left;margin-left:95.85pt;margin-top:4.85pt;width:459.45pt;height:31.8pt;z-index:-251060224;mso-position-horizontal-relative:page" coordorigin="1917,97" coordsize="9189,636">
            <v:shape id="_x0000_s48146" style="position:absolute;left:1917;top:97;width:9189;height:636" coordorigin="1917,97" coordsize="9189,636" path="m1917,97r9189,l11106,733r-9189,l1917,97xe" fillcolor="#efefef" stroked="f">
              <v:path arrowok="t"/>
            </v:shape>
            <w10:wrap anchorx="page"/>
          </v:group>
        </w:pict>
      </w:r>
      <w:r w:rsidR="000B7B9A">
        <w:rPr>
          <w:rFonts w:ascii="仿宋" w:eastAsia="仿宋" w:hAnsi="仿宋" w:cs="仿宋"/>
        </w:rPr>
        <w:t>&gt; var cataRG = db.getRG("SYSCatalogGroup");</w:t>
      </w:r>
    </w:p>
    <w:p w:rsidR="000B7B9A" w:rsidRDefault="000B7B9A" w:rsidP="000B7B9A">
      <w:pPr>
        <w:pStyle w:val="BodyText"/>
        <w:spacing w:line="212" w:lineRule="exact"/>
        <w:rPr>
          <w:rFonts w:ascii="仿宋" w:eastAsia="仿宋" w:hAnsi="仿宋" w:cs="仿宋"/>
        </w:rPr>
      </w:pPr>
      <w:r>
        <w:rPr>
          <w:rFonts w:ascii="仿宋" w:eastAsia="仿宋" w:hAnsi="仿宋" w:cs="仿宋"/>
        </w:rPr>
        <w:t>&gt; var node1 = cataRG.createNode("sdbserver2", 11800,"/opt/sequoiadb/database/cata/11800")</w:t>
      </w:r>
    </w:p>
    <w:p w:rsidR="000B7B9A" w:rsidRDefault="000B7B9A" w:rsidP="000B7B9A">
      <w:pPr>
        <w:pStyle w:val="BodyText"/>
        <w:spacing w:line="212" w:lineRule="exact"/>
        <w:rPr>
          <w:rFonts w:ascii="仿宋" w:eastAsia="仿宋" w:hAnsi="仿宋" w:cs="仿宋"/>
        </w:rPr>
      </w:pPr>
      <w:r>
        <w:rPr>
          <w:rFonts w:ascii="仿宋" w:eastAsia="仿宋" w:hAnsi="仿宋" w:cs="仿宋"/>
        </w:rPr>
        <w:t>&gt; var node2 = cataRG.createNode("sdbserver3", 11800,"/opt/sequoiadb/database/cata/11800")</w:t>
      </w:r>
    </w:p>
    <w:p w:rsidR="000B7B9A" w:rsidRDefault="000B7B9A" w:rsidP="000B7B9A">
      <w:pPr>
        <w:pStyle w:val="BodyText"/>
        <w:spacing w:before="45"/>
        <w:rPr>
          <w:lang w:eastAsia="zh-CN"/>
        </w:rPr>
      </w:pPr>
      <w:r>
        <w:rPr>
          <w:lang w:eastAsia="zh-CN"/>
        </w:rPr>
        <w:t>4.</w:t>
      </w:r>
      <w:r>
        <w:rPr>
          <w:spacing w:val="3"/>
          <w:lang w:eastAsia="zh-CN"/>
        </w:rPr>
        <w:t xml:space="preserve"> </w:t>
      </w:r>
      <w:r>
        <w:rPr>
          <w:lang w:eastAsia="zh-CN"/>
        </w:rPr>
        <w:t>启动编目节点组</w:t>
      </w:r>
    </w:p>
    <w:p w:rsidR="000B7B9A" w:rsidRDefault="00035F6E" w:rsidP="000B7B9A">
      <w:pPr>
        <w:pStyle w:val="BodyText"/>
        <w:spacing w:before="8"/>
        <w:rPr>
          <w:rFonts w:ascii="仿宋" w:eastAsia="仿宋" w:hAnsi="仿宋" w:cs="仿宋"/>
          <w:lang w:eastAsia="zh-CN"/>
        </w:rPr>
      </w:pPr>
      <w:r w:rsidRPr="00035F6E">
        <w:rPr>
          <w:rFonts w:ascii="Microsoft JhengHei" w:eastAsia="Microsoft JhengHei" w:hAnsi="Microsoft JhengHei"/>
        </w:rPr>
        <w:pict>
          <v:group id="_x0000_s48147" style="position:absolute;left:0;text-align:left;margin-left:95.85pt;margin-top:4.85pt;width:459.45pt;height:21.2pt;z-index:-251059200;mso-position-horizontal-relative:page" coordorigin="1917,97" coordsize="9189,424">
            <v:shape id="_x0000_s48148" style="position:absolute;left:1917;top:97;width:9189;height:424" coordorigin="1917,97" coordsize="9189,424" path="m1917,97r9189,l11106,521r-9189,l1917,97xe" fillcolor="#efefef" stroked="f">
              <v:path arrowok="t"/>
            </v:shape>
            <w10:wrap anchorx="page"/>
          </v:group>
        </w:pict>
      </w:r>
      <w:r w:rsidR="000B7B9A">
        <w:rPr>
          <w:rFonts w:ascii="仿宋" w:eastAsia="仿宋" w:hAnsi="仿宋" w:cs="仿宋"/>
          <w:lang w:eastAsia="zh-CN"/>
        </w:rPr>
        <w:t>&gt; node1.start()</w:t>
      </w:r>
    </w:p>
    <w:p w:rsidR="000B7B9A" w:rsidRDefault="000B7B9A" w:rsidP="000B7B9A">
      <w:pPr>
        <w:pStyle w:val="BodyText"/>
        <w:spacing w:line="212" w:lineRule="exact"/>
        <w:rPr>
          <w:rFonts w:ascii="仿宋" w:eastAsia="仿宋" w:hAnsi="仿宋" w:cs="仿宋"/>
          <w:lang w:eastAsia="zh-CN"/>
        </w:rPr>
      </w:pPr>
      <w:r>
        <w:rPr>
          <w:rFonts w:ascii="仿宋" w:eastAsia="仿宋" w:hAnsi="仿宋" w:cs="仿宋"/>
          <w:lang w:eastAsia="zh-CN"/>
        </w:rPr>
        <w:t>&gt; node2.start()</w:t>
      </w:r>
    </w:p>
    <w:p w:rsidR="000B7B9A" w:rsidRDefault="000B7B9A" w:rsidP="000B7B9A">
      <w:pPr>
        <w:pStyle w:val="BodyText"/>
        <w:spacing w:before="45"/>
        <w:rPr>
          <w:lang w:eastAsia="zh-CN"/>
        </w:rPr>
      </w:pPr>
      <w:r>
        <w:rPr>
          <w:noProof/>
          <w:lang w:eastAsia="zh-CN"/>
        </w:rPr>
        <w:drawing>
          <wp:inline distT="0" distB="0" distL="0" distR="0">
            <wp:extent cx="302260" cy="302260"/>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Pr>
          <w:rFonts w:ascii="Times New Roman" w:eastAsia="Times New Roman" w:hAnsi="Times New Roman" w:cs="Times New Roman"/>
          <w:lang w:eastAsia="zh-CN"/>
        </w:rPr>
        <w:t xml:space="preserve">   </w:t>
      </w:r>
      <w:r>
        <w:rPr>
          <w:w w:val="95"/>
          <w:lang w:eastAsia="zh-CN"/>
        </w:rPr>
        <w:t xml:space="preserve">Note: </w:t>
      </w:r>
      <w:r>
        <w:rPr>
          <w:spacing w:val="21"/>
          <w:w w:val="95"/>
          <w:lang w:eastAsia="zh-CN"/>
        </w:rPr>
        <w:t xml:space="preserve"> </w:t>
      </w:r>
      <w:r>
        <w:rPr>
          <w:w w:val="95"/>
          <w:lang w:eastAsia="zh-CN"/>
        </w:rPr>
        <w:t>创建节点的第一个参数必须为“主机名”，而不能使主机的</w:t>
      </w:r>
      <w:r>
        <w:rPr>
          <w:spacing w:val="10"/>
          <w:w w:val="95"/>
          <w:lang w:eastAsia="zh-CN"/>
        </w:rPr>
        <w:t xml:space="preserve"> </w:t>
      </w:r>
      <w:r>
        <w:rPr>
          <w:w w:val="95"/>
          <w:lang w:eastAsia="zh-CN"/>
        </w:rPr>
        <w:t>IP。</w:t>
      </w:r>
    </w:p>
    <w:p w:rsidR="000B7B9A" w:rsidRDefault="000B7B9A" w:rsidP="000B7B9A">
      <w:pPr>
        <w:pStyle w:val="BodyText"/>
        <w:spacing w:line="321" w:lineRule="exac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步骤四：通过命令配置和启动数据节点</w:t>
      </w:r>
    </w:p>
    <w:p w:rsidR="000B7B9A" w:rsidRDefault="000B7B9A" w:rsidP="000B7B9A">
      <w:pPr>
        <w:pStyle w:val="BodyText"/>
        <w:spacing w:before="16"/>
        <w:rPr>
          <w:lang w:eastAsia="zh-CN"/>
        </w:rPr>
      </w:pPr>
      <w:r>
        <w:rPr>
          <w:lang w:eastAsia="zh-CN"/>
        </w:rPr>
        <w:t>1.</w:t>
      </w:r>
      <w:r>
        <w:rPr>
          <w:spacing w:val="3"/>
          <w:lang w:eastAsia="zh-CN"/>
        </w:rPr>
        <w:t xml:space="preserve"> </w:t>
      </w:r>
      <w:r>
        <w:rPr>
          <w:lang w:eastAsia="zh-CN"/>
        </w:rPr>
        <w:t>创建数据节点组</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48149" style="position:absolute;left:0;text-align:left;margin-left:95.85pt;margin-top:4.85pt;width:459.45pt;height:10.6pt;z-index:-251058176;mso-position-horizontal-relative:page" coordorigin="1917,97" coordsize="9189,212">
            <v:shape id="_x0000_s48150" style="position:absolute;left:1917;top:97;width:9189;height:212" coordorigin="1917,97" coordsize="9189,212" path="m1917,97r9189,l11106,309r-9189,l1917,97xe" fillcolor="#efefef" stroked="f">
              <v:path arrowok="t"/>
            </v:shape>
            <w10:wrap anchorx="page"/>
          </v:group>
        </w:pict>
      </w:r>
      <w:r w:rsidR="000B7B9A">
        <w:rPr>
          <w:rFonts w:ascii="仿宋" w:eastAsia="仿宋" w:hAnsi="仿宋" w:cs="仿宋"/>
        </w:rPr>
        <w:t>&gt; var dataRG = db.createRG("datagroup")</w:t>
      </w:r>
    </w:p>
    <w:p w:rsidR="000B7B9A" w:rsidRDefault="000B7B9A" w:rsidP="000B7B9A">
      <w:pPr>
        <w:pStyle w:val="BodyText"/>
        <w:spacing w:before="45"/>
      </w:pPr>
      <w:r>
        <w:t>2.</w:t>
      </w:r>
      <w:r>
        <w:rPr>
          <w:spacing w:val="3"/>
        </w:rPr>
        <w:t xml:space="preserve"> </w:t>
      </w:r>
      <w:r>
        <w:t>添加数据节点</w:t>
      </w:r>
    </w:p>
    <w:p w:rsidR="000B7B9A" w:rsidRDefault="00035F6E" w:rsidP="000B7B9A">
      <w:pPr>
        <w:pStyle w:val="BodyText"/>
        <w:spacing w:before="8"/>
        <w:rPr>
          <w:rFonts w:ascii="仿宋" w:eastAsia="仿宋" w:hAnsi="仿宋" w:cs="仿宋"/>
        </w:rPr>
      </w:pPr>
      <w:r w:rsidRPr="00035F6E">
        <w:rPr>
          <w:rFonts w:ascii="Microsoft JhengHei" w:eastAsia="Microsoft JhengHei" w:hAnsi="Microsoft JhengHei"/>
        </w:rPr>
        <w:pict>
          <v:group id="_x0000_s48151" style="position:absolute;left:0;text-align:left;margin-left:95.85pt;margin-top:4.85pt;width:459.45pt;height:31.8pt;z-index:-251057152;mso-position-horizontal-relative:page" coordorigin="1917,97" coordsize="9189,636">
            <v:shape id="_x0000_s48152" style="position:absolute;left:1917;top:97;width:9189;height:636" coordorigin="1917,97" coordsize="9189,636" path="m1917,97r9189,l11106,733r-9189,l1917,97xe" fillcolor="#efefef" stroked="f">
              <v:path arrowok="t"/>
            </v:shape>
            <w10:wrap anchorx="page"/>
          </v:group>
        </w:pict>
      </w:r>
      <w:r w:rsidR="000B7B9A">
        <w:rPr>
          <w:rFonts w:ascii="仿宋" w:eastAsia="仿宋" w:hAnsi="仿宋" w:cs="仿宋"/>
        </w:rPr>
        <w:t>&gt; dataRG.createNode("sdbserver1", 11820, "/opt/sequoiadb/database/data/11820")</w:t>
      </w:r>
    </w:p>
    <w:p w:rsidR="000B7B9A" w:rsidRDefault="000B7B9A" w:rsidP="000B7B9A">
      <w:pPr>
        <w:pStyle w:val="BodyText"/>
        <w:spacing w:line="212" w:lineRule="exact"/>
        <w:rPr>
          <w:rFonts w:ascii="仿宋" w:eastAsia="仿宋" w:hAnsi="仿宋" w:cs="仿宋"/>
        </w:rPr>
      </w:pPr>
      <w:r>
        <w:rPr>
          <w:rFonts w:ascii="仿宋" w:eastAsia="仿宋" w:hAnsi="仿宋" w:cs="仿宋"/>
        </w:rPr>
        <w:t>&gt; dataRG.createNode("sdbserver2", 11820, "/opt/sequoiadb/database/data/11820")</w:t>
      </w:r>
    </w:p>
    <w:p w:rsidR="000B7B9A" w:rsidRDefault="000B7B9A" w:rsidP="000B7B9A">
      <w:pPr>
        <w:pStyle w:val="BodyText"/>
        <w:spacing w:line="212" w:lineRule="exact"/>
        <w:rPr>
          <w:rFonts w:ascii="仿宋" w:eastAsia="仿宋" w:hAnsi="仿宋" w:cs="仿宋"/>
        </w:rPr>
      </w:pPr>
      <w:r>
        <w:rPr>
          <w:rFonts w:ascii="仿宋" w:eastAsia="仿宋" w:hAnsi="仿宋" w:cs="仿宋"/>
        </w:rPr>
        <w:t>&gt; dataRG.createNode("sdbserver3", 11820, "/opt/sequoiadb/database/data/11820")</w:t>
      </w:r>
    </w:p>
    <w:p w:rsidR="000B7B9A" w:rsidRDefault="00035F6E" w:rsidP="000B7B9A">
      <w:pPr>
        <w:pStyle w:val="BodyText"/>
        <w:spacing w:before="45"/>
        <w:rPr>
          <w:lang w:eastAsia="zh-CN"/>
        </w:rPr>
      </w:pPr>
      <w:r>
        <w:pict>
          <v:shape id="_x0000_s48157" type="#_x0000_t202" style="position:absolute;left:0;text-align:left;margin-left:79.7pt;margin-top:38.3pt;width:475.6pt;height:167.45pt;z-index:-251054080;mso-position-horizontal-relative:page" filled="f" stroked="f">
            <v:textbox inset="0,0,0,0">
              <w:txbxContent>
                <w:tbl>
                  <w:tblPr>
                    <w:tblW w:w="0" w:type="auto"/>
                    <w:tblLayout w:type="fixed"/>
                    <w:tblCellMar>
                      <w:left w:w="0" w:type="dxa"/>
                      <w:right w:w="0" w:type="dxa"/>
                    </w:tblCellMar>
                    <w:tblLook w:val="01E0"/>
                  </w:tblPr>
                  <w:tblGrid>
                    <w:gridCol w:w="3073"/>
                    <w:gridCol w:w="700"/>
                    <w:gridCol w:w="5739"/>
                  </w:tblGrid>
                  <w:tr w:rsidR="000B7B9A">
                    <w:trPr>
                      <w:trHeight w:hRule="exact" w:val="407"/>
                    </w:trPr>
                    <w:tc>
                      <w:tcPr>
                        <w:tcW w:w="3073" w:type="dxa"/>
                        <w:tcBorders>
                          <w:top w:val="nil"/>
                          <w:left w:val="nil"/>
                          <w:bottom w:val="nil"/>
                          <w:right w:val="nil"/>
                        </w:tcBorders>
                      </w:tcPr>
                      <w:p w:rsidR="000B7B9A" w:rsidRDefault="000B7B9A">
                        <w:pPr>
                          <w:pStyle w:val="TableParagraph"/>
                          <w:spacing w:line="310" w:lineRule="exact"/>
                          <w:ind w:left="323"/>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3.</w:t>
                        </w:r>
                        <w:r>
                          <w:rPr>
                            <w:rFonts w:ascii="Microsoft JhengHei" w:eastAsia="Microsoft JhengHei" w:hAnsi="Microsoft JhengHei" w:cs="Microsoft JhengHei"/>
                            <w:spacing w:val="3"/>
                            <w:sz w:val="20"/>
                            <w:szCs w:val="20"/>
                          </w:rPr>
                          <w:t xml:space="preserve"> </w:t>
                        </w:r>
                        <w:r>
                          <w:rPr>
                            <w:rFonts w:ascii="Microsoft JhengHei" w:eastAsia="Microsoft JhengHei" w:hAnsi="Microsoft JhengHei" w:cs="Microsoft JhengHei"/>
                            <w:sz w:val="20"/>
                            <w:szCs w:val="20"/>
                          </w:rPr>
                          <w:t>启动数据节点组</w:t>
                        </w:r>
                      </w:p>
                    </w:tc>
                    <w:tc>
                      <w:tcPr>
                        <w:tcW w:w="6439" w:type="dxa"/>
                        <w:gridSpan w:val="2"/>
                        <w:vMerge w:val="restart"/>
                        <w:tcBorders>
                          <w:top w:val="nil"/>
                          <w:left w:val="nil"/>
                          <w:right w:val="nil"/>
                        </w:tcBorders>
                      </w:tcPr>
                      <w:p w:rsidR="000B7B9A" w:rsidRDefault="000B7B9A"/>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&gt; dataRG.start()</w:t>
                        </w:r>
                      </w:p>
                    </w:tc>
                    <w:tc>
                      <w:tcPr>
                        <w:tcW w:w="6439" w:type="dxa"/>
                        <w:gridSpan w:val="2"/>
                        <w:vMerge/>
                        <w:tcBorders>
                          <w:left w:val="nil"/>
                          <w:right w:val="nil"/>
                        </w:tcBorders>
                      </w:tcPr>
                      <w:p w:rsidR="000B7B9A" w:rsidRDefault="000B7B9A"/>
                    </w:tc>
                  </w:tr>
                  <w:tr w:rsidR="000B7B9A">
                    <w:trPr>
                      <w:trHeight w:hRule="exact" w:val="327"/>
                    </w:trPr>
                    <w:tc>
                      <w:tcPr>
                        <w:tcW w:w="3073" w:type="dxa"/>
                        <w:tcBorders>
                          <w:top w:val="nil"/>
                          <w:left w:val="nil"/>
                          <w:bottom w:val="nil"/>
                          <w:right w:val="nil"/>
                        </w:tcBorders>
                      </w:tcPr>
                      <w:p w:rsidR="000B7B9A" w:rsidRDefault="000B7B9A">
                        <w:pPr>
                          <w:pStyle w:val="TableParagraph"/>
                          <w:spacing w:line="253" w:lineRule="exact"/>
                          <w:ind w:left="40"/>
                          <w:rPr>
                            <w:rFonts w:ascii="Microsoft JhengHei" w:eastAsia="Microsoft JhengHei" w:hAnsi="Microsoft JhengHei" w:cs="Microsoft JhengHei"/>
                            <w:sz w:val="20"/>
                            <w:szCs w:val="20"/>
                            <w:lang w:eastAsia="zh-CN"/>
                          </w:rPr>
                        </w:pPr>
                        <w:r>
                          <w:rPr>
                            <w:rFonts w:ascii="Courier New" w:eastAsia="Courier New" w:hAnsi="Courier New" w:cs="Courier New"/>
                            <w:position w:val="1"/>
                            <w:sz w:val="20"/>
                            <w:szCs w:val="20"/>
                            <w:lang w:eastAsia="zh-CN"/>
                          </w:rPr>
                          <w:t>•</w:t>
                        </w:r>
                        <w:r>
                          <w:rPr>
                            <w:rFonts w:ascii="Courier New" w:eastAsia="Courier New" w:hAnsi="Courier New" w:cs="Courier New"/>
                            <w:spacing w:val="43"/>
                            <w:position w:val="1"/>
                            <w:sz w:val="20"/>
                            <w:szCs w:val="20"/>
                            <w:lang w:eastAsia="zh-CN"/>
                          </w:rPr>
                          <w:t xml:space="preserve"> </w:t>
                        </w:r>
                        <w:r>
                          <w:rPr>
                            <w:rFonts w:ascii="Microsoft JhengHei" w:eastAsia="Microsoft JhengHei" w:hAnsi="Microsoft JhengHei" w:cs="Microsoft JhengHei"/>
                            <w:sz w:val="20"/>
                            <w:szCs w:val="20"/>
                            <w:lang w:eastAsia="zh-CN"/>
                          </w:rPr>
                          <w:t>步骤五：部署启动协调节点</w:t>
                        </w:r>
                      </w:p>
                    </w:tc>
                    <w:tc>
                      <w:tcPr>
                        <w:tcW w:w="6439" w:type="dxa"/>
                        <w:gridSpan w:val="2"/>
                        <w:vMerge/>
                        <w:tcBorders>
                          <w:left w:val="nil"/>
                          <w:right w:val="nil"/>
                        </w:tcBorders>
                      </w:tcPr>
                      <w:p w:rsidR="000B7B9A" w:rsidRDefault="000B7B9A">
                        <w:pPr>
                          <w:rPr>
                            <w:lang w:eastAsia="zh-CN"/>
                          </w:rPr>
                        </w:pPr>
                      </w:p>
                    </w:tc>
                  </w:tr>
                  <w:tr w:rsidR="000B7B9A">
                    <w:trPr>
                      <w:trHeight w:hRule="exact" w:val="383"/>
                    </w:trPr>
                    <w:tc>
                      <w:tcPr>
                        <w:tcW w:w="3073" w:type="dxa"/>
                        <w:tcBorders>
                          <w:top w:val="nil"/>
                          <w:left w:val="nil"/>
                          <w:bottom w:val="nil"/>
                          <w:right w:val="nil"/>
                        </w:tcBorders>
                      </w:tcPr>
                      <w:p w:rsidR="000B7B9A" w:rsidRDefault="000B7B9A">
                        <w:pPr>
                          <w:pStyle w:val="TableParagraph"/>
                          <w:spacing w:line="287" w:lineRule="exact"/>
                          <w:ind w:left="323"/>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1.</w:t>
                        </w:r>
                        <w:r>
                          <w:rPr>
                            <w:rFonts w:ascii="Microsoft JhengHei" w:eastAsia="Microsoft JhengHei" w:hAnsi="Microsoft JhengHei" w:cs="Microsoft JhengHei"/>
                            <w:spacing w:val="3"/>
                            <w:sz w:val="20"/>
                            <w:szCs w:val="20"/>
                          </w:rPr>
                          <w:t xml:space="preserve"> </w:t>
                        </w:r>
                        <w:r>
                          <w:rPr>
                            <w:rFonts w:ascii="Microsoft JhengHei" w:eastAsia="Microsoft JhengHei" w:hAnsi="Microsoft JhengHei" w:cs="Microsoft JhengHei"/>
                            <w:sz w:val="20"/>
                            <w:szCs w:val="20"/>
                          </w:rPr>
                          <w:t>创建协调节点组</w:t>
                        </w:r>
                      </w:p>
                    </w:tc>
                    <w:tc>
                      <w:tcPr>
                        <w:tcW w:w="6439" w:type="dxa"/>
                        <w:gridSpan w:val="2"/>
                        <w:vMerge/>
                        <w:tcBorders>
                          <w:left w:val="nil"/>
                          <w:right w:val="nil"/>
                        </w:tcBorders>
                      </w:tcPr>
                      <w:p w:rsidR="000B7B9A" w:rsidRDefault="000B7B9A"/>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var rg = db.createCoordRG()</w:t>
                        </w:r>
                      </w:p>
                    </w:tc>
                    <w:tc>
                      <w:tcPr>
                        <w:tcW w:w="6439" w:type="dxa"/>
                        <w:gridSpan w:val="2"/>
                        <w:vMerge/>
                        <w:tcBorders>
                          <w:left w:val="nil"/>
                          <w:right w:val="nil"/>
                        </w:tcBorders>
                      </w:tcPr>
                      <w:p w:rsidR="000B7B9A" w:rsidRDefault="000B7B9A"/>
                    </w:tc>
                  </w:tr>
                  <w:tr w:rsidR="000B7B9A">
                    <w:trPr>
                      <w:trHeight w:hRule="exact" w:val="480"/>
                    </w:trPr>
                    <w:tc>
                      <w:tcPr>
                        <w:tcW w:w="3073" w:type="dxa"/>
                        <w:tcBorders>
                          <w:top w:val="nil"/>
                          <w:left w:val="nil"/>
                          <w:bottom w:val="nil"/>
                          <w:right w:val="nil"/>
                        </w:tcBorders>
                      </w:tcPr>
                      <w:p w:rsidR="000B7B9A" w:rsidRDefault="000B7B9A">
                        <w:pPr>
                          <w:pStyle w:val="TableParagraph"/>
                          <w:spacing w:before="39"/>
                          <w:ind w:left="323"/>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2.</w:t>
                        </w:r>
                        <w:r>
                          <w:rPr>
                            <w:rFonts w:ascii="Microsoft JhengHei" w:eastAsia="Microsoft JhengHei" w:hAnsi="Microsoft JhengHei" w:cs="Microsoft JhengHei"/>
                            <w:spacing w:val="3"/>
                            <w:sz w:val="20"/>
                            <w:szCs w:val="20"/>
                          </w:rPr>
                          <w:t xml:space="preserve"> </w:t>
                        </w:r>
                        <w:r>
                          <w:rPr>
                            <w:rFonts w:ascii="Microsoft JhengHei" w:eastAsia="Microsoft JhengHei" w:hAnsi="Microsoft JhengHei" w:cs="Microsoft JhengHei"/>
                            <w:sz w:val="20"/>
                            <w:szCs w:val="20"/>
                          </w:rPr>
                          <w:t>创建协调节点</w:t>
                        </w:r>
                      </w:p>
                    </w:tc>
                    <w:tc>
                      <w:tcPr>
                        <w:tcW w:w="6439" w:type="dxa"/>
                        <w:gridSpan w:val="2"/>
                        <w:vMerge/>
                        <w:tcBorders>
                          <w:left w:val="nil"/>
                          <w:bottom w:val="nil"/>
                          <w:right w:val="nil"/>
                        </w:tcBorders>
                      </w:tcPr>
                      <w:p w:rsidR="000B7B9A" w:rsidRDefault="000B7B9A"/>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rg.createNode("sdbserver1",</w:t>
                        </w:r>
                      </w:p>
                    </w:tc>
                    <w:tc>
                      <w:tcPr>
                        <w:tcW w:w="700"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11810,</w:t>
                        </w:r>
                      </w:p>
                    </w:tc>
                    <w:tc>
                      <w:tcPr>
                        <w:tcW w:w="5739"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"/opt/sequoiadb/database/coord/11810")</w:t>
                        </w:r>
                      </w:p>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rg.createNode("sdbserver2",</w:t>
                        </w:r>
                      </w:p>
                    </w:tc>
                    <w:tc>
                      <w:tcPr>
                        <w:tcW w:w="700"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11810,</w:t>
                        </w:r>
                      </w:p>
                    </w:tc>
                    <w:tc>
                      <w:tcPr>
                        <w:tcW w:w="5739"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"/opt/sequoiadb/database/coord/11810")</w:t>
                        </w:r>
                      </w:p>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rg.createNode("sdbserver3",</w:t>
                        </w:r>
                      </w:p>
                    </w:tc>
                    <w:tc>
                      <w:tcPr>
                        <w:tcW w:w="700"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11810,</w:t>
                        </w:r>
                      </w:p>
                    </w:tc>
                    <w:tc>
                      <w:tcPr>
                        <w:tcW w:w="5739" w:type="dxa"/>
                        <w:tcBorders>
                          <w:top w:val="nil"/>
                          <w:left w:val="nil"/>
                          <w:bottom w:val="nil"/>
                          <w:right w:val="nil"/>
                        </w:tcBorders>
                        <w:shd w:val="clear" w:color="auto" w:fill="EFEFEF"/>
                      </w:tcPr>
                      <w:p w:rsidR="000B7B9A" w:rsidRDefault="000B7B9A">
                        <w:pPr>
                          <w:pStyle w:val="TableParagraph"/>
                          <w:spacing w:line="206" w:lineRule="exact"/>
                          <w:ind w:left="50"/>
                          <w:rPr>
                            <w:rFonts w:ascii="仿宋" w:eastAsia="仿宋" w:hAnsi="仿宋" w:cs="仿宋"/>
                            <w:sz w:val="20"/>
                            <w:szCs w:val="20"/>
                          </w:rPr>
                        </w:pPr>
                        <w:r>
                          <w:rPr>
                            <w:rFonts w:ascii="仿宋" w:eastAsia="仿宋" w:hAnsi="仿宋" w:cs="仿宋"/>
                            <w:sz w:val="20"/>
                            <w:szCs w:val="20"/>
                          </w:rPr>
                          <w:t>"/opt/sequoiadb/database/coord/11810")</w:t>
                        </w:r>
                      </w:p>
                    </w:tc>
                  </w:tr>
                  <w:tr w:rsidR="000B7B9A">
                    <w:trPr>
                      <w:trHeight w:hRule="exact" w:val="480"/>
                    </w:trPr>
                    <w:tc>
                      <w:tcPr>
                        <w:tcW w:w="3073" w:type="dxa"/>
                        <w:tcBorders>
                          <w:top w:val="nil"/>
                          <w:left w:val="nil"/>
                          <w:bottom w:val="nil"/>
                          <w:right w:val="nil"/>
                        </w:tcBorders>
                      </w:tcPr>
                      <w:p w:rsidR="000B7B9A" w:rsidRDefault="000B7B9A">
                        <w:pPr>
                          <w:pStyle w:val="TableParagraph"/>
                          <w:spacing w:before="39"/>
                          <w:ind w:left="323"/>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3.</w:t>
                        </w:r>
                        <w:r>
                          <w:rPr>
                            <w:rFonts w:ascii="Microsoft JhengHei" w:eastAsia="Microsoft JhengHei" w:hAnsi="Microsoft JhengHei" w:cs="Microsoft JhengHei"/>
                            <w:spacing w:val="3"/>
                            <w:sz w:val="20"/>
                            <w:szCs w:val="20"/>
                          </w:rPr>
                          <w:t xml:space="preserve"> </w:t>
                        </w:r>
                        <w:r>
                          <w:rPr>
                            <w:rFonts w:ascii="Microsoft JhengHei" w:eastAsia="Microsoft JhengHei" w:hAnsi="Microsoft JhengHei" w:cs="Microsoft JhengHei"/>
                            <w:sz w:val="20"/>
                            <w:szCs w:val="20"/>
                          </w:rPr>
                          <w:t>启动协调节点</w:t>
                        </w:r>
                      </w:p>
                    </w:tc>
                    <w:tc>
                      <w:tcPr>
                        <w:tcW w:w="700" w:type="dxa"/>
                        <w:tcBorders>
                          <w:top w:val="nil"/>
                          <w:left w:val="nil"/>
                          <w:bottom w:val="nil"/>
                          <w:right w:val="nil"/>
                        </w:tcBorders>
                      </w:tcPr>
                      <w:p w:rsidR="000B7B9A" w:rsidRDefault="000B7B9A"/>
                    </w:tc>
                    <w:tc>
                      <w:tcPr>
                        <w:tcW w:w="5739" w:type="dxa"/>
                        <w:tcBorders>
                          <w:top w:val="nil"/>
                          <w:left w:val="nil"/>
                          <w:bottom w:val="nil"/>
                          <w:right w:val="nil"/>
                        </w:tcBorders>
                      </w:tcPr>
                      <w:p w:rsidR="000B7B9A" w:rsidRDefault="000B7B9A"/>
                    </w:tc>
                  </w:tr>
                  <w:tr w:rsidR="000B7B9A">
                    <w:trPr>
                      <w:trHeight w:hRule="exact" w:val="212"/>
                    </w:trPr>
                    <w:tc>
                      <w:tcPr>
                        <w:tcW w:w="3073" w:type="dxa"/>
                        <w:tcBorders>
                          <w:top w:val="nil"/>
                          <w:left w:val="nil"/>
                          <w:bottom w:val="nil"/>
                          <w:right w:val="nil"/>
                        </w:tcBorders>
                        <w:shd w:val="clear" w:color="auto" w:fill="EFEFEF"/>
                      </w:tcPr>
                      <w:p w:rsidR="000B7B9A" w:rsidRDefault="000B7B9A">
                        <w:pPr>
                          <w:pStyle w:val="TableParagraph"/>
                          <w:spacing w:line="206" w:lineRule="exact"/>
                          <w:ind w:left="323"/>
                          <w:rPr>
                            <w:rFonts w:ascii="仿宋" w:eastAsia="仿宋" w:hAnsi="仿宋" w:cs="仿宋"/>
                            <w:sz w:val="20"/>
                            <w:szCs w:val="20"/>
                          </w:rPr>
                        </w:pPr>
                        <w:r>
                          <w:rPr>
                            <w:rFonts w:ascii="仿宋" w:eastAsia="仿宋" w:hAnsi="仿宋" w:cs="仿宋"/>
                            <w:sz w:val="20"/>
                            <w:szCs w:val="20"/>
                          </w:rPr>
                          <w:t>rg.start()</w:t>
                        </w:r>
                      </w:p>
                    </w:tc>
                    <w:tc>
                      <w:tcPr>
                        <w:tcW w:w="700" w:type="dxa"/>
                        <w:tcBorders>
                          <w:top w:val="nil"/>
                          <w:left w:val="nil"/>
                          <w:bottom w:val="nil"/>
                          <w:right w:val="nil"/>
                        </w:tcBorders>
                        <w:shd w:val="clear" w:color="auto" w:fill="EFEFEF"/>
                      </w:tcPr>
                      <w:p w:rsidR="000B7B9A" w:rsidRDefault="000B7B9A"/>
                    </w:tc>
                    <w:tc>
                      <w:tcPr>
                        <w:tcW w:w="5739" w:type="dxa"/>
                        <w:tcBorders>
                          <w:top w:val="nil"/>
                          <w:left w:val="nil"/>
                          <w:bottom w:val="nil"/>
                          <w:right w:val="nil"/>
                        </w:tcBorders>
                        <w:shd w:val="clear" w:color="auto" w:fill="EFEFEF"/>
                      </w:tcPr>
                      <w:p w:rsidR="000B7B9A" w:rsidRDefault="000B7B9A"/>
                    </w:tc>
                  </w:tr>
                </w:tbl>
                <w:p w:rsidR="000B7B9A" w:rsidRDefault="000B7B9A" w:rsidP="000B7B9A"/>
              </w:txbxContent>
            </v:textbox>
            <w10:wrap anchorx="page"/>
          </v:shape>
        </w:pict>
      </w:r>
      <w:r w:rsidR="000B7B9A">
        <w:rPr>
          <w:noProof/>
          <w:lang w:eastAsia="zh-CN"/>
        </w:rPr>
        <w:drawing>
          <wp:inline distT="0" distB="0" distL="0" distR="0">
            <wp:extent cx="302260" cy="302260"/>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
                    <a:srcRect/>
                    <a:stretch>
                      <a:fillRect/>
                    </a:stretch>
                  </pic:blipFill>
                  <pic:spPr bwMode="auto">
                    <a:xfrm>
                      <a:off x="0" y="0"/>
                      <a:ext cx="302260" cy="302260"/>
                    </a:xfrm>
                    <a:prstGeom prst="rect">
                      <a:avLst/>
                    </a:prstGeom>
                    <a:noFill/>
                    <a:ln w="9525">
                      <a:noFill/>
                      <a:miter lim="800000"/>
                      <a:headEnd/>
                      <a:tailEnd/>
                    </a:ln>
                  </pic:spPr>
                </pic:pic>
              </a:graphicData>
            </a:graphic>
          </wp:inline>
        </w:drawing>
      </w:r>
      <w:r w:rsidR="000B7B9A">
        <w:rPr>
          <w:rFonts w:ascii="Times New Roman" w:eastAsia="Times New Roman" w:hAnsi="Times New Roman" w:cs="Times New Roman"/>
          <w:lang w:eastAsia="zh-CN"/>
        </w:rPr>
        <w:t xml:space="preserve">   </w:t>
      </w:r>
      <w:r w:rsidR="000B7B9A">
        <w:rPr>
          <w:w w:val="95"/>
          <w:lang w:eastAsia="zh-CN"/>
        </w:rPr>
        <w:t xml:space="preserve">Note: </w:t>
      </w:r>
      <w:r w:rsidR="000B7B9A">
        <w:rPr>
          <w:spacing w:val="21"/>
          <w:w w:val="95"/>
          <w:lang w:eastAsia="zh-CN"/>
        </w:rPr>
        <w:t xml:space="preserve"> </w:t>
      </w:r>
      <w:r w:rsidR="000B7B9A">
        <w:rPr>
          <w:w w:val="95"/>
          <w:lang w:eastAsia="zh-CN"/>
        </w:rPr>
        <w:t>创建节点的第一个参数必须为“主机名”，而不能是主机的</w:t>
      </w:r>
      <w:r w:rsidR="000B7B9A">
        <w:rPr>
          <w:spacing w:val="10"/>
          <w:w w:val="95"/>
          <w:lang w:eastAsia="zh-CN"/>
        </w:rPr>
        <w:t xml:space="preserve"> </w:t>
      </w:r>
      <w:r w:rsidR="000B7B9A">
        <w:rPr>
          <w:w w:val="95"/>
          <w:lang w:eastAsia="zh-CN"/>
        </w:rPr>
        <w:t>IP。</w:t>
      </w:r>
    </w:p>
    <w:p w:rsidR="000B7B9A" w:rsidRDefault="000B7B9A" w:rsidP="000B7B9A">
      <w:pPr>
        <w:spacing w:before="9" w:line="150" w:lineRule="exact"/>
        <w:rPr>
          <w:sz w:val="15"/>
          <w:szCs w:val="15"/>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spacing w:line="200" w:lineRule="exact"/>
        <w:rPr>
          <w:sz w:val="20"/>
          <w:szCs w:val="20"/>
          <w:lang w:eastAsia="zh-CN"/>
        </w:rPr>
      </w:pPr>
    </w:p>
    <w:p w:rsidR="000B7B9A" w:rsidRDefault="000B7B9A" w:rsidP="000B7B9A">
      <w:pPr>
        <w:pStyle w:val="BodyText"/>
        <w:rPr>
          <w:lang w:eastAsia="zh-CN"/>
        </w:rPr>
      </w:pPr>
      <w:r>
        <w:rPr>
          <w:rFonts w:ascii="Courier New" w:eastAsia="Courier New" w:hAnsi="Courier New" w:cs="Courier New"/>
          <w:position w:val="1"/>
          <w:lang w:eastAsia="zh-CN"/>
        </w:rPr>
        <w:t>•</w:t>
      </w:r>
      <w:r>
        <w:rPr>
          <w:rFonts w:ascii="Courier New" w:eastAsia="Courier New" w:hAnsi="Courier New" w:cs="Courier New"/>
          <w:spacing w:val="43"/>
          <w:position w:val="1"/>
          <w:lang w:eastAsia="zh-CN"/>
        </w:rPr>
        <w:t xml:space="preserve"> </w:t>
      </w:r>
      <w:r>
        <w:rPr>
          <w:lang w:eastAsia="zh-CN"/>
        </w:rPr>
        <w:t>步骤六：删除临时协调节点</w:t>
      </w:r>
    </w:p>
    <w:p w:rsidR="000B7B9A" w:rsidRDefault="00035F6E" w:rsidP="000B7B9A">
      <w:pPr>
        <w:pStyle w:val="BodyText"/>
        <w:spacing w:before="16" w:line="255" w:lineRule="auto"/>
        <w:ind w:right="5461"/>
        <w:rPr>
          <w:rFonts w:ascii="仿宋" w:eastAsia="仿宋" w:hAnsi="仿宋" w:cs="仿宋"/>
        </w:rPr>
      </w:pPr>
      <w:r w:rsidRPr="00035F6E">
        <w:rPr>
          <w:rFonts w:ascii="Microsoft JhengHei" w:eastAsia="Microsoft JhengHei" w:hAnsi="Microsoft JhengHei"/>
        </w:rPr>
        <w:pict>
          <v:group id="_x0000_s48153" style="position:absolute;left:0;text-align:left;margin-left:95.85pt;margin-top:22.85pt;width:459.45pt;height:10.6pt;z-index:-251056128;mso-position-horizontal-relative:page" coordorigin="1917,457" coordsize="9189,212">
            <v:shape id="_x0000_s48154" style="position:absolute;left:1917;top:457;width:9189;height:212" coordorigin="1917,457" coordsize="9189,212" path="m1917,457r9189,l11106,669r-9189,l1917,457xe" fillcolor="#efefef" stroked="f">
              <v:path arrowok="t"/>
            </v:shape>
            <w10:wrap anchorx="page"/>
          </v:group>
        </w:pict>
      </w:r>
      <w:r w:rsidRPr="00035F6E">
        <w:rPr>
          <w:rFonts w:ascii="Microsoft JhengHei" w:eastAsia="Microsoft JhengHei" w:hAnsi="Microsoft JhengHei"/>
        </w:rPr>
        <w:pict>
          <v:group id="_x0000_s48155" style="position:absolute;left:0;text-align:left;margin-left:95.85pt;margin-top:57.45pt;width:459.45pt;height:10.6pt;z-index:-251055104;mso-position-horizontal-relative:page" coordorigin="1917,1149" coordsize="9189,212">
            <v:shape id="_x0000_s48156" style="position:absolute;left:1917;top:1149;width:9189;height:212" coordorigin="1917,1149" coordsize="9189,212" path="m1917,1149r9189,l11106,1361r-9189,l1917,1149xe" fillcolor="#efefef" stroked="f">
              <v:path arrowok="t"/>
            </v:shape>
            <w10:wrap anchorx="page"/>
          </v:group>
        </w:pict>
      </w:r>
      <w:r w:rsidR="000B7B9A">
        <w:t>1.</w:t>
      </w:r>
      <w:r w:rsidR="000B7B9A">
        <w:rPr>
          <w:spacing w:val="-17"/>
        </w:rPr>
        <w:t xml:space="preserve"> </w:t>
      </w:r>
      <w:r w:rsidR="000B7B9A">
        <w:t>连接到本地的集群管理服务进程</w:t>
      </w:r>
      <w:r w:rsidR="000B7B9A">
        <w:rPr>
          <w:spacing w:val="-16"/>
        </w:rPr>
        <w:t xml:space="preserve"> </w:t>
      </w:r>
      <w:r w:rsidR="000B7B9A">
        <w:t>sdbcm</w:t>
      </w:r>
      <w:r w:rsidR="000B7B9A">
        <w:rPr>
          <w:w w:val="94"/>
        </w:rPr>
        <w:t xml:space="preserve"> </w:t>
      </w:r>
      <w:r w:rsidR="000B7B9A">
        <w:rPr>
          <w:rFonts w:ascii="仿宋" w:eastAsia="仿宋" w:hAnsi="仿宋" w:cs="仿宋"/>
        </w:rPr>
        <w:t xml:space="preserve">var oma = new Oma("localhost", 11790) </w:t>
      </w:r>
      <w:r w:rsidR="000B7B9A">
        <w:t>2.</w:t>
      </w:r>
      <w:r w:rsidR="000B7B9A">
        <w:rPr>
          <w:spacing w:val="3"/>
        </w:rPr>
        <w:t xml:space="preserve"> </w:t>
      </w:r>
      <w:r w:rsidR="000B7B9A">
        <w:t xml:space="preserve">删除临时协调节点 </w:t>
      </w:r>
      <w:r w:rsidR="000B7B9A">
        <w:rPr>
          <w:rFonts w:ascii="仿宋" w:eastAsia="仿宋" w:hAnsi="仿宋" w:cs="仿宋"/>
        </w:rPr>
        <w:t>oma.removeCoord(18800)</w:t>
      </w:r>
    </w:p>
    <w:p w:rsidR="000B7B9A" w:rsidRDefault="000B7B9A" w:rsidP="000B7B9A">
      <w:pPr>
        <w:spacing w:line="255" w:lineRule="auto"/>
        <w:rPr>
          <w:rFonts w:ascii="仿宋" w:eastAsia="仿宋" w:hAnsi="仿宋" w:cs="仿宋"/>
        </w:rPr>
        <w:sectPr w:rsidR="000B7B9A">
          <w:pgSz w:w="12240" w:h="15840"/>
          <w:pgMar w:top="900" w:right="1020" w:bottom="280" w:left="700" w:header="713" w:footer="0" w:gutter="0"/>
          <w:cols w:space="720"/>
        </w:sectPr>
      </w:pPr>
    </w:p>
    <w:p w:rsidR="000B7B9A" w:rsidRDefault="000B7B9A" w:rsidP="000B7B9A">
      <w:pPr>
        <w:spacing w:before="4" w:line="130" w:lineRule="exact"/>
        <w:rPr>
          <w:sz w:val="13"/>
          <w:szCs w:val="13"/>
        </w:rPr>
      </w:pPr>
    </w:p>
    <w:p w:rsidR="000B7B9A" w:rsidRDefault="000B7B9A" w:rsidP="000B7B9A">
      <w:pPr>
        <w:pStyle w:val="BodyText"/>
        <w:spacing w:line="310" w:lineRule="exact"/>
        <w:ind w:left="197"/>
      </w:pPr>
      <w:r>
        <w:rPr>
          <w:w w:val="95"/>
        </w:rPr>
        <w:t>End</w:t>
      </w:r>
    </w:p>
    <w:p w:rsidR="000B7B9A" w:rsidRDefault="000B7B9A">
      <w:pPr>
        <w:pStyle w:val="Heading3"/>
        <w:spacing w:line="396" w:lineRule="exact"/>
        <w:rPr>
          <w:w w:val="95"/>
          <w:lang w:eastAsia="zh-CN"/>
        </w:rPr>
      </w:pPr>
    </w:p>
    <w:p w:rsidR="000B7B9A" w:rsidRDefault="000B7B9A">
      <w:pPr>
        <w:pStyle w:val="Heading3"/>
        <w:spacing w:line="396" w:lineRule="exact"/>
        <w:rPr>
          <w:w w:val="95"/>
          <w:lang w:eastAsia="zh-CN"/>
        </w:rPr>
      </w:pPr>
    </w:p>
    <w:p w:rsidR="000B7B9A" w:rsidRDefault="000B7B9A">
      <w:pPr>
        <w:pStyle w:val="Heading3"/>
        <w:spacing w:line="396" w:lineRule="exact"/>
        <w:rPr>
          <w:w w:val="95"/>
          <w:lang w:eastAsia="zh-CN"/>
        </w:rPr>
      </w:pPr>
    </w:p>
    <w:p w:rsidR="0022489B" w:rsidRDefault="00015B9A">
      <w:pPr>
        <w:pStyle w:val="Heading3"/>
        <w:spacing w:line="396" w:lineRule="exact"/>
        <w:ind w:left="0" w:right="9872"/>
        <w:jc w:val="center"/>
        <w:rPr>
          <w:lang w:eastAsia="zh-CN"/>
        </w:rPr>
      </w:pPr>
      <w:bookmarkStart w:id="118" w:name="SequoiaDB_服务器安装"/>
      <w:bookmarkStart w:id="119" w:name="_bookmark48"/>
      <w:bookmarkStart w:id="120" w:name="Linux_版本的安装"/>
      <w:bookmarkStart w:id="121" w:name="_bookmark49"/>
      <w:bookmarkStart w:id="122" w:name="启动_SequoiaDB_Web_服务器"/>
      <w:bookmarkStart w:id="123" w:name="_bookmark50"/>
      <w:bookmarkStart w:id="124" w:name="系统配置与启动"/>
      <w:bookmarkStart w:id="125" w:name="_bookmark51"/>
      <w:bookmarkStart w:id="126" w:name="独立模式的配置与启动"/>
      <w:bookmarkStart w:id="127" w:name="_bookmark52"/>
      <w:bookmarkStart w:id="128" w:name="集群模式的配置与启动"/>
      <w:bookmarkStart w:id="129" w:name="_bookmark53"/>
      <w:bookmarkStart w:id="130" w:name="自动化安装"/>
      <w:bookmarkStart w:id="131" w:name="_bookmark5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Pr>
          <w:rFonts w:hint="eastAsia"/>
          <w:lang w:eastAsia="zh-CN"/>
        </w:rPr>
        <w:t>监控管理</w:t>
      </w:r>
    </w:p>
    <w:p w:rsidR="00EB280B" w:rsidRDefault="0052597A">
      <w:pPr>
        <w:pStyle w:val="ListParagraph"/>
        <w:rPr>
          <w:b/>
        </w:rPr>
      </w:pPr>
      <w:bookmarkStart w:id="132" w:name="_Toc383718021"/>
      <w:r w:rsidRPr="0052597A">
        <w:rPr>
          <w:b/>
          <w:sz w:val="28"/>
          <w:szCs w:val="28"/>
          <w:lang w:eastAsia="zh-CN"/>
        </w:rPr>
        <w:t>PHP</w:t>
      </w:r>
      <w:r w:rsidRPr="0052597A">
        <w:rPr>
          <w:rFonts w:hint="eastAsia"/>
          <w:b/>
          <w:sz w:val="28"/>
          <w:szCs w:val="28"/>
          <w:lang w:eastAsia="zh-CN"/>
        </w:rPr>
        <w:t>监控支持</w:t>
      </w:r>
      <w:r w:rsidRPr="0052597A">
        <w:rPr>
          <w:b/>
          <w:sz w:val="28"/>
          <w:szCs w:val="28"/>
          <w:lang w:eastAsia="zh-CN"/>
        </w:rPr>
        <w:t>IE9+</w:t>
      </w:r>
      <w:r w:rsidRPr="0052597A">
        <w:rPr>
          <w:rFonts w:hint="eastAsia"/>
          <w:b/>
          <w:sz w:val="28"/>
          <w:szCs w:val="28"/>
          <w:lang w:eastAsia="zh-CN"/>
        </w:rPr>
        <w:t>、</w:t>
      </w:r>
      <w:r w:rsidRPr="0052597A">
        <w:rPr>
          <w:b/>
          <w:sz w:val="28"/>
          <w:szCs w:val="28"/>
          <w:lang w:eastAsia="zh-CN"/>
        </w:rPr>
        <w:t>chrome</w:t>
      </w:r>
      <w:r w:rsidRPr="0052597A">
        <w:rPr>
          <w:rFonts w:hint="eastAsia"/>
          <w:b/>
          <w:sz w:val="28"/>
          <w:szCs w:val="28"/>
          <w:lang w:eastAsia="zh-CN"/>
        </w:rPr>
        <w:t>、</w:t>
      </w:r>
      <w:r w:rsidRPr="0052597A">
        <w:rPr>
          <w:b/>
          <w:sz w:val="28"/>
          <w:szCs w:val="28"/>
          <w:lang w:eastAsia="zh-CN"/>
        </w:rPr>
        <w:t>firefox</w:t>
      </w:r>
      <w:r w:rsidRPr="0052597A">
        <w:rPr>
          <w:rFonts w:hint="eastAsia"/>
          <w:b/>
          <w:sz w:val="28"/>
          <w:szCs w:val="28"/>
          <w:lang w:eastAsia="zh-CN"/>
        </w:rPr>
        <w:t>等主流浏览器</w:t>
      </w:r>
    </w:p>
    <w:bookmarkEnd w:id="132"/>
    <w:p w:rsidR="00606508" w:rsidRDefault="00015B9A">
      <w:pPr>
        <w:numPr>
          <w:ilvl w:val="0"/>
          <w:numId w:val="37"/>
        </w:numPr>
        <w:jc w:val="both"/>
      </w:pPr>
      <w:r>
        <w:rPr>
          <w:rFonts w:hint="eastAsia"/>
          <w:lang w:eastAsia="zh-CN"/>
        </w:rPr>
        <w:t>启动</w:t>
      </w:r>
      <w:r>
        <w:rPr>
          <w:rFonts w:hint="eastAsia"/>
          <w:lang w:eastAsia="zh-CN"/>
        </w:rPr>
        <w:t>PHP</w:t>
      </w:r>
      <w:r>
        <w:rPr>
          <w:rFonts w:hint="eastAsia"/>
          <w:lang w:eastAsia="zh-CN"/>
        </w:rPr>
        <w:t>服务</w:t>
      </w:r>
    </w:p>
    <w:p w:rsidR="00015B9A" w:rsidRDefault="00015B9A" w:rsidP="00015B9A">
      <w:r>
        <w:rPr>
          <w:rFonts w:hint="eastAsia"/>
          <w:lang w:eastAsia="zh-CN"/>
        </w:rPr>
        <w:t xml:space="preserve">1.1 </w:t>
      </w:r>
      <w:r>
        <w:rPr>
          <w:rFonts w:hint="eastAsia"/>
          <w:lang w:eastAsia="zh-CN"/>
        </w:rPr>
        <w:t>在安装了</w:t>
      </w:r>
      <w:r>
        <w:rPr>
          <w:rFonts w:hint="eastAsia"/>
          <w:lang w:eastAsia="zh-CN"/>
        </w:rPr>
        <w:t>sequoiadb</w:t>
      </w:r>
      <w:r>
        <w:rPr>
          <w:rFonts w:hint="eastAsia"/>
          <w:lang w:eastAsia="zh-CN"/>
        </w:rPr>
        <w:t>的主机上，执行</w:t>
      </w:r>
      <w:r>
        <w:rPr>
          <w:rFonts w:hint="eastAsia"/>
          <w:lang w:eastAsia="zh-CN"/>
        </w:rPr>
        <w:t>sequoiadb</w:t>
      </w:r>
      <w:r>
        <w:rPr>
          <w:rFonts w:hint="eastAsia"/>
          <w:lang w:eastAsia="zh-CN"/>
        </w:rPr>
        <w:t>目录下</w:t>
      </w:r>
      <w:r>
        <w:rPr>
          <w:rFonts w:hint="eastAsia"/>
          <w:lang w:eastAsia="zh-CN"/>
        </w:rPr>
        <w:t>bin/sdbwsart</w:t>
      </w:r>
      <w:r>
        <w:rPr>
          <w:rFonts w:hint="eastAsia"/>
          <w:lang w:eastAsia="zh-CN"/>
        </w:rPr>
        <w:t>。</w:t>
      </w:r>
    </w:p>
    <w:p w:rsidR="00015B9A" w:rsidRDefault="00015B9A" w:rsidP="00015B9A">
      <w:pPr>
        <w:rPr>
          <w:shd w:val="clear" w:color="FFFFFF" w:fill="D9D9D9"/>
        </w:rPr>
      </w:pPr>
      <w:r>
        <w:rPr>
          <w:rFonts w:hint="eastAsia"/>
          <w:lang w:eastAsia="zh-CN"/>
        </w:rPr>
        <w:t>例如：</w:t>
      </w:r>
      <w:r>
        <w:rPr>
          <w:rFonts w:hint="eastAsia"/>
          <w:shd w:val="clear" w:color="FFFFFF" w:fill="D9D9D9"/>
          <w:lang w:eastAsia="zh-CN"/>
        </w:rPr>
        <w:t>/opt/sequoiadb/bin/sdbwsart</w:t>
      </w:r>
    </w:p>
    <w:p w:rsidR="00015B9A" w:rsidRDefault="00DB7FF2" w:rsidP="00015B9A">
      <w:r>
        <w:rPr>
          <w:noProof/>
          <w:lang w:eastAsia="zh-CN"/>
        </w:rPr>
        <w:drawing>
          <wp:inline distT="0" distB="0" distL="0" distR="0">
            <wp:extent cx="4197985" cy="668020"/>
            <wp:effectExtent l="19050" t="0" r="0" b="0"/>
            <wp:docPr id="5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74"/>
                    <a:srcRect/>
                    <a:stretch>
                      <a:fillRect/>
                    </a:stretch>
                  </pic:blipFill>
                  <pic:spPr bwMode="auto">
                    <a:xfrm>
                      <a:off x="0" y="0"/>
                      <a:ext cx="4197985" cy="668020"/>
                    </a:xfrm>
                    <a:prstGeom prst="rect">
                      <a:avLst/>
                    </a:prstGeom>
                    <a:noFill/>
                    <a:ln w="9525">
                      <a:noFill/>
                      <a:miter lim="800000"/>
                      <a:headEnd/>
                      <a:tailEnd/>
                    </a:ln>
                  </pic:spPr>
                </pic:pic>
              </a:graphicData>
            </a:graphic>
          </wp:inline>
        </w:drawing>
      </w:r>
    </w:p>
    <w:p w:rsidR="00015B9A" w:rsidRDefault="00015B9A" w:rsidP="00015B9A">
      <w:pPr>
        <w:rPr>
          <w:lang w:eastAsia="zh-CN"/>
        </w:rPr>
      </w:pPr>
      <w:r>
        <w:rPr>
          <w:rFonts w:hint="eastAsia"/>
          <w:lang w:eastAsia="zh-CN"/>
        </w:rPr>
        <w:t xml:space="preserve">1.2 </w:t>
      </w:r>
      <w:r>
        <w:rPr>
          <w:rFonts w:hint="eastAsia"/>
          <w:lang w:eastAsia="zh-CN"/>
        </w:rPr>
        <w:t>在浏览器输入</w:t>
      </w:r>
      <w:r>
        <w:rPr>
          <w:rFonts w:hint="eastAsia"/>
          <w:lang w:eastAsia="zh-CN"/>
        </w:rPr>
        <w:t>&lt;</w:t>
      </w:r>
      <w:r>
        <w:rPr>
          <w:rFonts w:hint="eastAsia"/>
          <w:lang w:eastAsia="zh-CN"/>
        </w:rPr>
        <w:t>步骤</w:t>
      </w:r>
      <w:r>
        <w:rPr>
          <w:rFonts w:hint="eastAsia"/>
          <w:lang w:eastAsia="zh-CN"/>
        </w:rPr>
        <w:t>1.1&gt;</w:t>
      </w:r>
      <w:r>
        <w:rPr>
          <w:rFonts w:hint="eastAsia"/>
          <w:lang w:eastAsia="zh-CN"/>
        </w:rPr>
        <w:t>的地址</w:t>
      </w:r>
      <w:r>
        <w:rPr>
          <w:rFonts w:hint="eastAsia"/>
          <w:lang w:eastAsia="zh-CN"/>
        </w:rPr>
        <w:t xml:space="preserve"> </w:t>
      </w:r>
      <w:hyperlink r:id="rId175" w:history="1">
        <w:r>
          <w:rPr>
            <w:rStyle w:val="Hyperlink"/>
            <w:rFonts w:hint="eastAsia"/>
            <w:lang w:eastAsia="zh-CN"/>
          </w:rPr>
          <w:t>http://192.168.1.215:8080/</w:t>
        </w:r>
      </w:hyperlink>
    </w:p>
    <w:p w:rsidR="00015B9A" w:rsidRDefault="00DB7FF2" w:rsidP="00015B9A">
      <w:r>
        <w:rPr>
          <w:noProof/>
          <w:lang w:eastAsia="zh-CN"/>
        </w:rPr>
        <w:drawing>
          <wp:inline distT="0" distB="0" distL="0" distR="0">
            <wp:extent cx="5263515" cy="3355340"/>
            <wp:effectExtent l="19050" t="0" r="0" b="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76"/>
                    <a:srcRect/>
                    <a:stretch>
                      <a:fillRect/>
                    </a:stretch>
                  </pic:blipFill>
                  <pic:spPr bwMode="auto">
                    <a:xfrm>
                      <a:off x="0" y="0"/>
                      <a:ext cx="5263515" cy="3355340"/>
                    </a:xfrm>
                    <a:prstGeom prst="rect">
                      <a:avLst/>
                    </a:prstGeom>
                    <a:noFill/>
                    <a:ln w="9525">
                      <a:noFill/>
                      <a:miter lim="800000"/>
                      <a:headEnd/>
                      <a:tailEnd/>
                    </a:ln>
                  </pic:spPr>
                </pic:pic>
              </a:graphicData>
            </a:graphic>
          </wp:inline>
        </w:drawing>
      </w:r>
    </w:p>
    <w:p w:rsidR="00606508" w:rsidRDefault="00015B9A">
      <w:pPr>
        <w:numPr>
          <w:ilvl w:val="0"/>
          <w:numId w:val="38"/>
        </w:numPr>
        <w:jc w:val="both"/>
      </w:pPr>
      <w:r>
        <w:rPr>
          <w:rFonts w:hint="eastAsia"/>
          <w:lang w:eastAsia="zh-CN"/>
        </w:rPr>
        <w:t>连接监控页面</w:t>
      </w:r>
    </w:p>
    <w:p w:rsidR="00015B9A" w:rsidRDefault="00015B9A" w:rsidP="00015B9A">
      <w:pPr>
        <w:rPr>
          <w:lang w:eastAsia="zh-CN"/>
        </w:rPr>
      </w:pPr>
      <w:r>
        <w:rPr>
          <w:rFonts w:hint="eastAsia"/>
          <w:lang w:eastAsia="zh-CN"/>
        </w:rPr>
        <w:t xml:space="preserve">2.1 </w:t>
      </w:r>
      <w:r>
        <w:rPr>
          <w:rFonts w:hint="eastAsia"/>
          <w:lang w:eastAsia="zh-CN"/>
        </w:rPr>
        <w:t>在</w:t>
      </w:r>
      <w:r>
        <w:rPr>
          <w:rFonts w:hint="eastAsia"/>
          <w:lang w:eastAsia="zh-CN"/>
        </w:rPr>
        <w:t>&lt;</w:t>
      </w:r>
      <w:r>
        <w:rPr>
          <w:rFonts w:hint="eastAsia"/>
          <w:lang w:eastAsia="zh-CN"/>
        </w:rPr>
        <w:t>连接管理输入地址</w:t>
      </w:r>
      <w:r>
        <w:rPr>
          <w:rFonts w:hint="eastAsia"/>
          <w:lang w:eastAsia="zh-CN"/>
        </w:rPr>
        <w:t>&gt;</w:t>
      </w:r>
      <w:r>
        <w:rPr>
          <w:rFonts w:hint="eastAsia"/>
          <w:lang w:eastAsia="zh-CN"/>
        </w:rPr>
        <w:t>，点击</w:t>
      </w:r>
      <w:r>
        <w:rPr>
          <w:rFonts w:hint="eastAsia"/>
          <w:lang w:eastAsia="zh-CN"/>
        </w:rPr>
        <w:t>&lt;</w:t>
      </w:r>
      <w:r>
        <w:rPr>
          <w:rFonts w:hint="eastAsia"/>
          <w:lang w:eastAsia="zh-CN"/>
        </w:rPr>
        <w:t>连接测试</w:t>
      </w:r>
      <w:r>
        <w:rPr>
          <w:rFonts w:hint="eastAsia"/>
          <w:lang w:eastAsia="zh-CN"/>
        </w:rPr>
        <w:t>&gt;</w:t>
      </w:r>
      <w:r>
        <w:rPr>
          <w:rFonts w:hint="eastAsia"/>
          <w:lang w:eastAsia="zh-CN"/>
        </w:rPr>
        <w:t>，连接成功后，点击</w:t>
      </w:r>
      <w:r>
        <w:rPr>
          <w:rFonts w:hint="eastAsia"/>
          <w:lang w:eastAsia="zh-CN"/>
        </w:rPr>
        <w:t>&lt;</w:t>
      </w:r>
      <w:r>
        <w:rPr>
          <w:rFonts w:hint="eastAsia"/>
          <w:lang w:eastAsia="zh-CN"/>
        </w:rPr>
        <w:t>连接</w:t>
      </w:r>
      <w:r>
        <w:rPr>
          <w:rFonts w:hint="eastAsia"/>
          <w:lang w:eastAsia="zh-CN"/>
        </w:rPr>
        <w:t>&gt;</w:t>
      </w:r>
    </w:p>
    <w:p w:rsidR="00015B9A" w:rsidRDefault="00DB7FF2" w:rsidP="00015B9A">
      <w:r>
        <w:rPr>
          <w:noProof/>
          <w:lang w:eastAsia="zh-CN"/>
        </w:rPr>
        <w:lastRenderedPageBreak/>
        <w:drawing>
          <wp:inline distT="0" distB="0" distL="0" distR="0">
            <wp:extent cx="5263515" cy="3084830"/>
            <wp:effectExtent l="19050" t="0" r="0" b="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7"/>
                    <a:srcRect/>
                    <a:stretch>
                      <a:fillRect/>
                    </a:stretch>
                  </pic:blipFill>
                  <pic:spPr bwMode="auto">
                    <a:xfrm>
                      <a:off x="0" y="0"/>
                      <a:ext cx="5263515" cy="3084830"/>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63515" cy="3514725"/>
            <wp:effectExtent l="19050" t="0" r="0" b="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78"/>
                    <a:srcRect/>
                    <a:stretch>
                      <a:fillRect/>
                    </a:stretch>
                  </pic:blipFill>
                  <pic:spPr bwMode="auto">
                    <a:xfrm>
                      <a:off x="0" y="0"/>
                      <a:ext cx="5263515" cy="3514725"/>
                    </a:xfrm>
                    <a:prstGeom prst="rect">
                      <a:avLst/>
                    </a:prstGeom>
                    <a:noFill/>
                    <a:ln w="9525">
                      <a:noFill/>
                      <a:miter lim="800000"/>
                      <a:headEnd/>
                      <a:tailEnd/>
                    </a:ln>
                  </pic:spPr>
                </pic:pic>
              </a:graphicData>
            </a:graphic>
          </wp:inline>
        </w:drawing>
      </w:r>
    </w:p>
    <w:p w:rsidR="00015B9A" w:rsidRDefault="00DB7FF2" w:rsidP="00015B9A">
      <w:r>
        <w:rPr>
          <w:noProof/>
          <w:lang w:eastAsia="zh-CN"/>
        </w:rPr>
        <w:lastRenderedPageBreak/>
        <w:drawing>
          <wp:inline distT="0" distB="0" distL="0" distR="0">
            <wp:extent cx="5271770" cy="3538220"/>
            <wp:effectExtent l="19050" t="0" r="5080"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79"/>
                    <a:srcRect/>
                    <a:stretch>
                      <a:fillRect/>
                    </a:stretch>
                  </pic:blipFill>
                  <pic:spPr bwMode="auto">
                    <a:xfrm>
                      <a:off x="0" y="0"/>
                      <a:ext cx="5271770" cy="3538220"/>
                    </a:xfrm>
                    <a:prstGeom prst="rect">
                      <a:avLst/>
                    </a:prstGeom>
                    <a:noFill/>
                    <a:ln w="9525">
                      <a:noFill/>
                      <a:miter lim="800000"/>
                      <a:headEnd/>
                      <a:tailEnd/>
                    </a:ln>
                  </pic:spPr>
                </pic:pic>
              </a:graphicData>
            </a:graphic>
          </wp:inline>
        </w:drawing>
      </w:r>
    </w:p>
    <w:p w:rsidR="00606508" w:rsidRDefault="00015B9A">
      <w:pPr>
        <w:numPr>
          <w:ilvl w:val="0"/>
          <w:numId w:val="39"/>
        </w:numPr>
        <w:jc w:val="both"/>
        <w:rPr>
          <w:lang w:eastAsia="zh-CN"/>
        </w:rPr>
      </w:pPr>
      <w:r>
        <w:rPr>
          <w:rFonts w:hint="eastAsia"/>
          <w:lang w:eastAsia="zh-CN"/>
        </w:rPr>
        <w:t>创建集合空间、集合、插入数据</w:t>
      </w:r>
    </w:p>
    <w:p w:rsidR="00015B9A" w:rsidRDefault="00015B9A" w:rsidP="00015B9A">
      <w:pPr>
        <w:rPr>
          <w:lang w:eastAsia="zh-CN"/>
        </w:rPr>
      </w:pPr>
      <w:r>
        <w:rPr>
          <w:rFonts w:hint="eastAsia"/>
          <w:lang w:eastAsia="zh-CN"/>
        </w:rPr>
        <w:t xml:space="preserve">3.1 </w:t>
      </w:r>
      <w:r>
        <w:rPr>
          <w:rFonts w:hint="eastAsia"/>
          <w:lang w:eastAsia="zh-CN"/>
        </w:rPr>
        <w:t>创建集合空间，点击</w:t>
      </w:r>
      <w:r>
        <w:rPr>
          <w:rFonts w:hint="eastAsia"/>
          <w:lang w:eastAsia="zh-CN"/>
        </w:rPr>
        <w:t>&lt;</w:t>
      </w:r>
      <w:r>
        <w:rPr>
          <w:rFonts w:hint="eastAsia"/>
          <w:lang w:eastAsia="zh-CN"/>
        </w:rPr>
        <w:t>工具栏</w:t>
      </w:r>
      <w:r>
        <w:rPr>
          <w:rFonts w:hint="eastAsia"/>
          <w:lang w:eastAsia="zh-CN"/>
        </w:rPr>
        <w:t>&gt;</w:t>
      </w:r>
      <w:r>
        <w:rPr>
          <w:rFonts w:hint="eastAsia"/>
          <w:lang w:eastAsia="zh-CN"/>
        </w:rPr>
        <w:t>的</w:t>
      </w:r>
      <w:r w:rsidR="00DB7FF2">
        <w:rPr>
          <w:noProof/>
          <w:lang w:eastAsia="zh-CN"/>
        </w:rPr>
        <w:drawing>
          <wp:inline distT="0" distB="0" distL="0" distR="0">
            <wp:extent cx="548640" cy="492760"/>
            <wp:effectExtent l="19050" t="0" r="3810" b="0"/>
            <wp:docPr id="1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80"/>
                    <a:srcRect/>
                    <a:stretch>
                      <a:fillRect/>
                    </a:stretch>
                  </pic:blipFill>
                  <pic:spPr bwMode="auto">
                    <a:xfrm>
                      <a:off x="0" y="0"/>
                      <a:ext cx="548640" cy="492760"/>
                    </a:xfrm>
                    <a:prstGeom prst="rect">
                      <a:avLst/>
                    </a:prstGeom>
                    <a:noFill/>
                    <a:ln w="9525">
                      <a:noFill/>
                      <a:miter lim="800000"/>
                      <a:headEnd/>
                      <a:tailEnd/>
                    </a:ln>
                  </pic:spPr>
                </pic:pic>
              </a:graphicData>
            </a:graphic>
          </wp:inline>
        </w:drawing>
      </w:r>
      <w:r>
        <w:rPr>
          <w:rFonts w:hint="eastAsia"/>
          <w:lang w:eastAsia="zh-CN"/>
        </w:rPr>
        <w:t>按钮，输入</w:t>
      </w:r>
      <w:r>
        <w:rPr>
          <w:rFonts w:hint="eastAsia"/>
          <w:lang w:eastAsia="zh-CN"/>
        </w:rPr>
        <w:t>&lt;</w:t>
      </w:r>
      <w:r>
        <w:rPr>
          <w:rFonts w:hint="eastAsia"/>
          <w:lang w:eastAsia="zh-CN"/>
        </w:rPr>
        <w:t>集合空间名</w:t>
      </w:r>
      <w:r>
        <w:rPr>
          <w:rFonts w:hint="eastAsia"/>
          <w:lang w:eastAsia="zh-CN"/>
        </w:rPr>
        <w:t>&gt;</w:t>
      </w:r>
      <w:r>
        <w:rPr>
          <w:rFonts w:hint="eastAsia"/>
          <w:lang w:eastAsia="zh-CN"/>
        </w:rPr>
        <w:t>，点击</w:t>
      </w:r>
      <w:r>
        <w:rPr>
          <w:rFonts w:hint="eastAsia"/>
          <w:lang w:eastAsia="zh-CN"/>
        </w:rPr>
        <w:t>&lt;</w:t>
      </w:r>
      <w:r>
        <w:rPr>
          <w:rFonts w:hint="eastAsia"/>
          <w:lang w:eastAsia="zh-CN"/>
        </w:rPr>
        <w:t>确定</w:t>
      </w:r>
      <w:r>
        <w:rPr>
          <w:rFonts w:hint="eastAsia"/>
          <w:lang w:eastAsia="zh-CN"/>
        </w:rPr>
        <w:t>&gt;</w:t>
      </w:r>
    </w:p>
    <w:p w:rsidR="00015B9A" w:rsidRDefault="00DB7FF2" w:rsidP="00015B9A">
      <w:r>
        <w:rPr>
          <w:noProof/>
          <w:lang w:eastAsia="zh-CN"/>
        </w:rPr>
        <w:drawing>
          <wp:inline distT="0" distB="0" distL="0" distR="0">
            <wp:extent cx="5263515" cy="2703195"/>
            <wp:effectExtent l="19050" t="0" r="0" b="0"/>
            <wp:docPr id="1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81"/>
                    <a:srcRect/>
                    <a:stretch>
                      <a:fillRect/>
                    </a:stretch>
                  </pic:blipFill>
                  <pic:spPr bwMode="auto">
                    <a:xfrm>
                      <a:off x="0" y="0"/>
                      <a:ext cx="5263515" cy="2703195"/>
                    </a:xfrm>
                    <a:prstGeom prst="rect">
                      <a:avLst/>
                    </a:prstGeom>
                    <a:noFill/>
                    <a:ln w="9525">
                      <a:noFill/>
                      <a:miter lim="800000"/>
                      <a:headEnd/>
                      <a:tailEnd/>
                    </a:ln>
                  </pic:spPr>
                </pic:pic>
              </a:graphicData>
            </a:graphic>
          </wp:inline>
        </w:drawing>
      </w:r>
    </w:p>
    <w:p w:rsidR="00015B9A" w:rsidRDefault="00DB7FF2" w:rsidP="00015B9A">
      <w:r>
        <w:rPr>
          <w:noProof/>
          <w:lang w:eastAsia="zh-CN"/>
        </w:rPr>
        <w:lastRenderedPageBreak/>
        <w:drawing>
          <wp:inline distT="0" distB="0" distL="0" distR="0">
            <wp:extent cx="5271770" cy="2703195"/>
            <wp:effectExtent l="19050" t="0" r="5080" b="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82"/>
                    <a:srcRect/>
                    <a:stretch>
                      <a:fillRect/>
                    </a:stretch>
                  </pic:blipFill>
                  <pic:spPr bwMode="auto">
                    <a:xfrm>
                      <a:off x="0" y="0"/>
                      <a:ext cx="5271770" cy="270319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71770" cy="2719070"/>
            <wp:effectExtent l="19050" t="0" r="5080" b="0"/>
            <wp:docPr id="1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83"/>
                    <a:srcRect/>
                    <a:stretch>
                      <a:fillRect/>
                    </a:stretch>
                  </pic:blipFill>
                  <pic:spPr bwMode="auto">
                    <a:xfrm>
                      <a:off x="0" y="0"/>
                      <a:ext cx="5271770" cy="2719070"/>
                    </a:xfrm>
                    <a:prstGeom prst="rect">
                      <a:avLst/>
                    </a:prstGeom>
                    <a:noFill/>
                    <a:ln w="9525">
                      <a:noFill/>
                      <a:miter lim="800000"/>
                      <a:headEnd/>
                      <a:tailEnd/>
                    </a:ln>
                  </pic:spPr>
                </pic:pic>
              </a:graphicData>
            </a:graphic>
          </wp:inline>
        </w:drawing>
      </w:r>
    </w:p>
    <w:p w:rsidR="00015B9A" w:rsidRDefault="00015B9A" w:rsidP="00015B9A">
      <w:pPr>
        <w:rPr>
          <w:lang w:eastAsia="zh-CN"/>
        </w:rPr>
      </w:pPr>
      <w:r>
        <w:rPr>
          <w:rFonts w:hint="eastAsia"/>
          <w:lang w:eastAsia="zh-CN"/>
        </w:rPr>
        <w:t xml:space="preserve">3.2 </w:t>
      </w:r>
      <w:r>
        <w:rPr>
          <w:rFonts w:hint="eastAsia"/>
          <w:lang w:eastAsia="zh-CN"/>
        </w:rPr>
        <w:t>创建集合，点击集合空间</w:t>
      </w:r>
      <w:r>
        <w:rPr>
          <w:rFonts w:hint="eastAsia"/>
          <w:lang w:eastAsia="zh-CN"/>
        </w:rPr>
        <w:t>foo</w:t>
      </w:r>
      <w:r>
        <w:rPr>
          <w:rFonts w:hint="eastAsia"/>
          <w:lang w:eastAsia="zh-CN"/>
        </w:rPr>
        <w:t>的</w:t>
      </w:r>
      <w:r>
        <w:rPr>
          <w:rFonts w:hint="eastAsia"/>
          <w:lang w:eastAsia="zh-CN"/>
        </w:rPr>
        <w:t>&lt;</w:t>
      </w:r>
      <w:r>
        <w:rPr>
          <w:rFonts w:hint="eastAsia"/>
          <w:lang w:eastAsia="zh-CN"/>
        </w:rPr>
        <w:t>属性</w:t>
      </w:r>
      <w:r>
        <w:rPr>
          <w:rFonts w:hint="eastAsia"/>
          <w:lang w:eastAsia="zh-CN"/>
        </w:rPr>
        <w:t>&gt;</w:t>
      </w:r>
      <w:r>
        <w:rPr>
          <w:rFonts w:hint="eastAsia"/>
          <w:lang w:eastAsia="zh-CN"/>
        </w:rPr>
        <w:t>，点击工具栏的</w:t>
      </w:r>
      <w:r w:rsidR="00DB7FF2">
        <w:rPr>
          <w:noProof/>
          <w:lang w:eastAsia="zh-CN"/>
        </w:rPr>
        <w:drawing>
          <wp:inline distT="0" distB="0" distL="0" distR="0">
            <wp:extent cx="485140" cy="445135"/>
            <wp:effectExtent l="19050" t="0" r="0" b="0"/>
            <wp:docPr id="1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84"/>
                    <a:srcRect/>
                    <a:stretch>
                      <a:fillRect/>
                    </a:stretch>
                  </pic:blipFill>
                  <pic:spPr bwMode="auto">
                    <a:xfrm>
                      <a:off x="0" y="0"/>
                      <a:ext cx="485140" cy="445135"/>
                    </a:xfrm>
                    <a:prstGeom prst="rect">
                      <a:avLst/>
                    </a:prstGeom>
                    <a:noFill/>
                    <a:ln w="9525">
                      <a:noFill/>
                      <a:miter lim="800000"/>
                      <a:headEnd/>
                      <a:tailEnd/>
                    </a:ln>
                  </pic:spPr>
                </pic:pic>
              </a:graphicData>
            </a:graphic>
          </wp:inline>
        </w:drawing>
      </w:r>
      <w:r>
        <w:rPr>
          <w:rFonts w:hint="eastAsia"/>
          <w:lang w:eastAsia="zh-CN"/>
        </w:rPr>
        <w:t>按钮，输入</w:t>
      </w:r>
      <w:r>
        <w:rPr>
          <w:rFonts w:hint="eastAsia"/>
          <w:lang w:eastAsia="zh-CN"/>
        </w:rPr>
        <w:t>&lt;</w:t>
      </w:r>
      <w:r>
        <w:rPr>
          <w:rFonts w:hint="eastAsia"/>
          <w:lang w:eastAsia="zh-CN"/>
        </w:rPr>
        <w:t>集合名</w:t>
      </w:r>
      <w:r>
        <w:rPr>
          <w:rFonts w:hint="eastAsia"/>
          <w:lang w:eastAsia="zh-CN"/>
        </w:rPr>
        <w:t>&gt;</w:t>
      </w:r>
      <w:r>
        <w:rPr>
          <w:rFonts w:hint="eastAsia"/>
          <w:lang w:eastAsia="zh-CN"/>
        </w:rPr>
        <w:t>，点击</w:t>
      </w:r>
      <w:r>
        <w:rPr>
          <w:rFonts w:hint="eastAsia"/>
          <w:lang w:eastAsia="zh-CN"/>
        </w:rPr>
        <w:t>&lt;</w:t>
      </w:r>
      <w:r>
        <w:rPr>
          <w:rFonts w:hint="eastAsia"/>
          <w:lang w:eastAsia="zh-CN"/>
        </w:rPr>
        <w:t>确定</w:t>
      </w:r>
      <w:r>
        <w:rPr>
          <w:rFonts w:hint="eastAsia"/>
          <w:lang w:eastAsia="zh-CN"/>
        </w:rPr>
        <w:t>&gt;</w:t>
      </w:r>
    </w:p>
    <w:p w:rsidR="00015B9A" w:rsidRDefault="00DB7FF2" w:rsidP="00015B9A">
      <w:r>
        <w:rPr>
          <w:noProof/>
          <w:lang w:eastAsia="zh-CN"/>
        </w:rPr>
        <w:drawing>
          <wp:inline distT="0" distB="0" distL="0" distR="0">
            <wp:extent cx="5271770" cy="2711450"/>
            <wp:effectExtent l="19050" t="0" r="5080" b="0"/>
            <wp:docPr id="1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85"/>
                    <a:srcRect/>
                    <a:stretch>
                      <a:fillRect/>
                    </a:stretch>
                  </pic:blipFill>
                  <pic:spPr bwMode="auto">
                    <a:xfrm>
                      <a:off x="0" y="0"/>
                      <a:ext cx="5271770" cy="2711450"/>
                    </a:xfrm>
                    <a:prstGeom prst="rect">
                      <a:avLst/>
                    </a:prstGeom>
                    <a:noFill/>
                    <a:ln w="9525">
                      <a:noFill/>
                      <a:miter lim="800000"/>
                      <a:headEnd/>
                      <a:tailEnd/>
                    </a:ln>
                  </pic:spPr>
                </pic:pic>
              </a:graphicData>
            </a:graphic>
          </wp:inline>
        </w:drawing>
      </w:r>
    </w:p>
    <w:p w:rsidR="00015B9A" w:rsidRDefault="00DB7FF2" w:rsidP="00015B9A">
      <w:r>
        <w:rPr>
          <w:noProof/>
          <w:lang w:eastAsia="zh-CN"/>
        </w:rPr>
        <w:lastRenderedPageBreak/>
        <w:drawing>
          <wp:inline distT="0" distB="0" distL="0" distR="0">
            <wp:extent cx="5263515" cy="2711450"/>
            <wp:effectExtent l="19050" t="0" r="0" b="0"/>
            <wp:docPr id="1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86"/>
                    <a:srcRect/>
                    <a:stretch>
                      <a:fillRect/>
                    </a:stretch>
                  </pic:blipFill>
                  <pic:spPr bwMode="auto">
                    <a:xfrm>
                      <a:off x="0" y="0"/>
                      <a:ext cx="5263515" cy="2711450"/>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71770" cy="2703195"/>
            <wp:effectExtent l="19050" t="0" r="5080" b="0"/>
            <wp:docPr id="1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87"/>
                    <a:srcRect/>
                    <a:stretch>
                      <a:fillRect/>
                    </a:stretch>
                  </pic:blipFill>
                  <pic:spPr bwMode="auto">
                    <a:xfrm>
                      <a:off x="0" y="0"/>
                      <a:ext cx="5271770" cy="270319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63515" cy="2703195"/>
            <wp:effectExtent l="19050" t="0" r="0" b="0"/>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88"/>
                    <a:srcRect/>
                    <a:stretch>
                      <a:fillRect/>
                    </a:stretch>
                  </pic:blipFill>
                  <pic:spPr bwMode="auto">
                    <a:xfrm>
                      <a:off x="0" y="0"/>
                      <a:ext cx="5263515" cy="2703195"/>
                    </a:xfrm>
                    <a:prstGeom prst="rect">
                      <a:avLst/>
                    </a:prstGeom>
                    <a:noFill/>
                    <a:ln w="9525">
                      <a:noFill/>
                      <a:miter lim="800000"/>
                      <a:headEnd/>
                      <a:tailEnd/>
                    </a:ln>
                  </pic:spPr>
                </pic:pic>
              </a:graphicData>
            </a:graphic>
          </wp:inline>
        </w:drawing>
      </w:r>
    </w:p>
    <w:p w:rsidR="00015B9A" w:rsidRDefault="00015B9A" w:rsidP="00015B9A">
      <w:pPr>
        <w:rPr>
          <w:lang w:eastAsia="zh-CN"/>
        </w:rPr>
      </w:pPr>
      <w:r>
        <w:rPr>
          <w:rFonts w:hint="eastAsia"/>
          <w:lang w:eastAsia="zh-CN"/>
        </w:rPr>
        <w:t xml:space="preserve">3.3 </w:t>
      </w:r>
      <w:r>
        <w:rPr>
          <w:rFonts w:hint="eastAsia"/>
          <w:lang w:eastAsia="zh-CN"/>
        </w:rPr>
        <w:t>插入数据，点击集合</w:t>
      </w:r>
      <w:r>
        <w:rPr>
          <w:rFonts w:hint="eastAsia"/>
          <w:lang w:eastAsia="zh-CN"/>
        </w:rPr>
        <w:t>bar</w:t>
      </w:r>
      <w:r>
        <w:rPr>
          <w:rFonts w:hint="eastAsia"/>
          <w:lang w:eastAsia="zh-CN"/>
        </w:rPr>
        <w:t>的</w:t>
      </w:r>
      <w:r>
        <w:rPr>
          <w:rFonts w:hint="eastAsia"/>
          <w:lang w:eastAsia="zh-CN"/>
        </w:rPr>
        <w:t>&lt;</w:t>
      </w:r>
      <w:r>
        <w:rPr>
          <w:rFonts w:hint="eastAsia"/>
          <w:lang w:eastAsia="zh-CN"/>
        </w:rPr>
        <w:t>数据</w:t>
      </w:r>
      <w:r>
        <w:rPr>
          <w:rFonts w:hint="eastAsia"/>
          <w:lang w:eastAsia="zh-CN"/>
        </w:rPr>
        <w:t>&gt;</w:t>
      </w:r>
      <w:r>
        <w:rPr>
          <w:rFonts w:hint="eastAsia"/>
          <w:lang w:eastAsia="zh-CN"/>
        </w:rPr>
        <w:t>，点击工具栏的</w:t>
      </w:r>
      <w:r w:rsidR="00DB7FF2">
        <w:rPr>
          <w:noProof/>
          <w:lang w:eastAsia="zh-CN"/>
        </w:rPr>
        <w:drawing>
          <wp:inline distT="0" distB="0" distL="0" distR="0">
            <wp:extent cx="469265" cy="413385"/>
            <wp:effectExtent l="19050" t="0" r="6985" b="0"/>
            <wp:docPr id="1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89"/>
                    <a:srcRect/>
                    <a:stretch>
                      <a:fillRect/>
                    </a:stretch>
                  </pic:blipFill>
                  <pic:spPr bwMode="auto">
                    <a:xfrm>
                      <a:off x="0" y="0"/>
                      <a:ext cx="469265" cy="413385"/>
                    </a:xfrm>
                    <a:prstGeom prst="rect">
                      <a:avLst/>
                    </a:prstGeom>
                    <a:noFill/>
                    <a:ln w="9525">
                      <a:noFill/>
                      <a:miter lim="800000"/>
                      <a:headEnd/>
                      <a:tailEnd/>
                    </a:ln>
                  </pic:spPr>
                </pic:pic>
              </a:graphicData>
            </a:graphic>
          </wp:inline>
        </w:drawing>
      </w:r>
      <w:r>
        <w:rPr>
          <w:rFonts w:hint="eastAsia"/>
          <w:lang w:eastAsia="zh-CN"/>
        </w:rPr>
        <w:t>按钮，输入</w:t>
      </w:r>
      <w:r>
        <w:rPr>
          <w:rFonts w:hint="eastAsia"/>
          <w:lang w:eastAsia="zh-CN"/>
        </w:rPr>
        <w:t>json</w:t>
      </w:r>
      <w:r>
        <w:rPr>
          <w:rFonts w:hint="eastAsia"/>
          <w:lang w:eastAsia="zh-CN"/>
        </w:rPr>
        <w:t>记录，点击</w:t>
      </w:r>
      <w:r>
        <w:rPr>
          <w:rFonts w:hint="eastAsia"/>
          <w:lang w:eastAsia="zh-CN"/>
        </w:rPr>
        <w:t>&lt;</w:t>
      </w:r>
      <w:r>
        <w:rPr>
          <w:rFonts w:hint="eastAsia"/>
          <w:lang w:eastAsia="zh-CN"/>
        </w:rPr>
        <w:t>确定</w:t>
      </w:r>
      <w:r>
        <w:rPr>
          <w:rFonts w:hint="eastAsia"/>
          <w:lang w:eastAsia="zh-CN"/>
        </w:rPr>
        <w:t>&gt;</w:t>
      </w:r>
    </w:p>
    <w:p w:rsidR="00015B9A" w:rsidRDefault="00DB7FF2" w:rsidP="00015B9A">
      <w:r>
        <w:rPr>
          <w:noProof/>
          <w:lang w:eastAsia="zh-CN"/>
        </w:rPr>
        <w:lastRenderedPageBreak/>
        <w:drawing>
          <wp:inline distT="0" distB="0" distL="0" distR="0">
            <wp:extent cx="5263515" cy="2703195"/>
            <wp:effectExtent l="19050" t="0" r="0" b="0"/>
            <wp:docPr id="1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90"/>
                    <a:srcRect/>
                    <a:stretch>
                      <a:fillRect/>
                    </a:stretch>
                  </pic:blipFill>
                  <pic:spPr bwMode="auto">
                    <a:xfrm>
                      <a:off x="0" y="0"/>
                      <a:ext cx="5263515" cy="270319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71770" cy="2719070"/>
            <wp:effectExtent l="19050" t="0" r="5080" b="0"/>
            <wp:docPr id="1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91"/>
                    <a:srcRect/>
                    <a:stretch>
                      <a:fillRect/>
                    </a:stretch>
                  </pic:blipFill>
                  <pic:spPr bwMode="auto">
                    <a:xfrm>
                      <a:off x="0" y="0"/>
                      <a:ext cx="5271770" cy="2719070"/>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63515" cy="2695575"/>
            <wp:effectExtent l="19050" t="0" r="0" b="0"/>
            <wp:docPr id="1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92"/>
                    <a:srcRect/>
                    <a:stretch>
                      <a:fillRect/>
                    </a:stretch>
                  </pic:blipFill>
                  <pic:spPr bwMode="auto">
                    <a:xfrm>
                      <a:off x="0" y="0"/>
                      <a:ext cx="5263515" cy="2695575"/>
                    </a:xfrm>
                    <a:prstGeom prst="rect">
                      <a:avLst/>
                    </a:prstGeom>
                    <a:noFill/>
                    <a:ln w="9525">
                      <a:noFill/>
                      <a:miter lim="800000"/>
                      <a:headEnd/>
                      <a:tailEnd/>
                    </a:ln>
                  </pic:spPr>
                </pic:pic>
              </a:graphicData>
            </a:graphic>
          </wp:inline>
        </w:drawing>
      </w:r>
    </w:p>
    <w:p w:rsidR="00015B9A" w:rsidRDefault="00DB7FF2" w:rsidP="00015B9A">
      <w:r>
        <w:rPr>
          <w:noProof/>
          <w:lang w:eastAsia="zh-CN"/>
        </w:rPr>
        <w:lastRenderedPageBreak/>
        <w:drawing>
          <wp:inline distT="0" distB="0" distL="0" distR="0">
            <wp:extent cx="5263515" cy="2711450"/>
            <wp:effectExtent l="19050" t="0" r="0" b="0"/>
            <wp:docPr id="1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93"/>
                    <a:srcRect/>
                    <a:stretch>
                      <a:fillRect/>
                    </a:stretch>
                  </pic:blipFill>
                  <pic:spPr bwMode="auto">
                    <a:xfrm>
                      <a:off x="0" y="0"/>
                      <a:ext cx="5263515" cy="2711450"/>
                    </a:xfrm>
                    <a:prstGeom prst="rect">
                      <a:avLst/>
                    </a:prstGeom>
                    <a:noFill/>
                    <a:ln w="9525">
                      <a:noFill/>
                      <a:miter lim="800000"/>
                      <a:headEnd/>
                      <a:tailEnd/>
                    </a:ln>
                  </pic:spPr>
                </pic:pic>
              </a:graphicData>
            </a:graphic>
          </wp:inline>
        </w:drawing>
      </w:r>
      <w:bookmarkStart w:id="133" w:name="_GoBack"/>
      <w:bookmarkEnd w:id="133"/>
    </w:p>
    <w:p w:rsidR="00015B9A" w:rsidRDefault="00015B9A" w:rsidP="00015B9A">
      <w:pPr>
        <w:rPr>
          <w:lang w:eastAsia="zh-CN"/>
        </w:rPr>
      </w:pPr>
      <w:r>
        <w:rPr>
          <w:rFonts w:hint="eastAsia"/>
          <w:lang w:eastAsia="zh-CN"/>
        </w:rPr>
        <w:t xml:space="preserve">3.4 </w:t>
      </w:r>
      <w:r>
        <w:rPr>
          <w:rFonts w:hint="eastAsia"/>
          <w:lang w:eastAsia="zh-CN"/>
        </w:rPr>
        <w:t>格式化</w:t>
      </w:r>
      <w:r>
        <w:rPr>
          <w:rFonts w:hint="eastAsia"/>
          <w:lang w:eastAsia="zh-CN"/>
        </w:rPr>
        <w:t>Json</w:t>
      </w:r>
      <w:r>
        <w:rPr>
          <w:rFonts w:hint="eastAsia"/>
          <w:lang w:eastAsia="zh-CN"/>
        </w:rPr>
        <w:t>记录，点击工具栏的</w:t>
      </w:r>
      <w:r w:rsidR="00DB7FF2">
        <w:rPr>
          <w:noProof/>
          <w:lang w:eastAsia="zh-CN"/>
        </w:rPr>
        <w:drawing>
          <wp:inline distT="0" distB="0" distL="0" distR="0">
            <wp:extent cx="485140" cy="437515"/>
            <wp:effectExtent l="19050" t="0" r="0" b="0"/>
            <wp:docPr id="1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94"/>
                    <a:srcRect/>
                    <a:stretch>
                      <a:fillRect/>
                    </a:stretch>
                  </pic:blipFill>
                  <pic:spPr bwMode="auto">
                    <a:xfrm>
                      <a:off x="0" y="0"/>
                      <a:ext cx="485140" cy="437515"/>
                    </a:xfrm>
                    <a:prstGeom prst="rect">
                      <a:avLst/>
                    </a:prstGeom>
                    <a:noFill/>
                    <a:ln w="9525">
                      <a:noFill/>
                      <a:miter lim="800000"/>
                      <a:headEnd/>
                      <a:tailEnd/>
                    </a:ln>
                  </pic:spPr>
                </pic:pic>
              </a:graphicData>
            </a:graphic>
          </wp:inline>
        </w:drawing>
      </w:r>
      <w:r>
        <w:rPr>
          <w:rFonts w:hint="eastAsia"/>
          <w:lang w:eastAsia="zh-CN"/>
        </w:rPr>
        <w:t>按钮。</w:t>
      </w:r>
    </w:p>
    <w:p w:rsidR="00015B9A" w:rsidRDefault="00DB7FF2" w:rsidP="00015B9A">
      <w:r>
        <w:rPr>
          <w:noProof/>
          <w:lang w:eastAsia="zh-CN"/>
        </w:rPr>
        <w:drawing>
          <wp:inline distT="0" distB="0" distL="0" distR="0">
            <wp:extent cx="5271770" cy="2703195"/>
            <wp:effectExtent l="19050" t="0" r="5080" b="0"/>
            <wp:docPr id="1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95"/>
                    <a:srcRect/>
                    <a:stretch>
                      <a:fillRect/>
                    </a:stretch>
                  </pic:blipFill>
                  <pic:spPr bwMode="auto">
                    <a:xfrm>
                      <a:off x="0" y="0"/>
                      <a:ext cx="5271770" cy="270319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71770" cy="2719070"/>
            <wp:effectExtent l="19050" t="0" r="5080" b="0"/>
            <wp:docPr id="1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96"/>
                    <a:srcRect/>
                    <a:stretch>
                      <a:fillRect/>
                    </a:stretch>
                  </pic:blipFill>
                  <pic:spPr bwMode="auto">
                    <a:xfrm>
                      <a:off x="0" y="0"/>
                      <a:ext cx="5271770" cy="2719070"/>
                    </a:xfrm>
                    <a:prstGeom prst="rect">
                      <a:avLst/>
                    </a:prstGeom>
                    <a:noFill/>
                    <a:ln w="9525">
                      <a:noFill/>
                      <a:miter lim="800000"/>
                      <a:headEnd/>
                      <a:tailEnd/>
                    </a:ln>
                  </pic:spPr>
                </pic:pic>
              </a:graphicData>
            </a:graphic>
          </wp:inline>
        </w:drawing>
      </w:r>
    </w:p>
    <w:p w:rsidR="00606508" w:rsidRDefault="00015B9A">
      <w:pPr>
        <w:numPr>
          <w:ilvl w:val="0"/>
          <w:numId w:val="40"/>
        </w:numPr>
        <w:jc w:val="both"/>
      </w:pPr>
      <w:r>
        <w:rPr>
          <w:rFonts w:hint="eastAsia"/>
          <w:lang w:eastAsia="zh-CN"/>
        </w:rPr>
        <w:t>集群管理</w:t>
      </w:r>
    </w:p>
    <w:p w:rsidR="00015B9A" w:rsidRDefault="00015B9A" w:rsidP="00015B9A">
      <w:pPr>
        <w:rPr>
          <w:lang w:eastAsia="zh-CN"/>
        </w:rPr>
      </w:pPr>
      <w:r>
        <w:rPr>
          <w:rFonts w:hint="eastAsia"/>
          <w:lang w:eastAsia="zh-CN"/>
        </w:rPr>
        <w:t xml:space="preserve">4.1 </w:t>
      </w:r>
      <w:r>
        <w:rPr>
          <w:rFonts w:hint="eastAsia"/>
          <w:lang w:eastAsia="zh-CN"/>
        </w:rPr>
        <w:t>查看集群，点击导航</w:t>
      </w:r>
      <w:r>
        <w:rPr>
          <w:rFonts w:hint="eastAsia"/>
          <w:lang w:eastAsia="zh-CN"/>
        </w:rPr>
        <w:t>&lt;</w:t>
      </w:r>
      <w:r>
        <w:rPr>
          <w:rFonts w:hint="eastAsia"/>
          <w:lang w:eastAsia="zh-CN"/>
        </w:rPr>
        <w:t>集群管理</w:t>
      </w:r>
      <w:r>
        <w:rPr>
          <w:rFonts w:hint="eastAsia"/>
          <w:lang w:eastAsia="zh-CN"/>
        </w:rPr>
        <w:t>&gt;</w:t>
      </w:r>
    </w:p>
    <w:p w:rsidR="00015B9A" w:rsidRDefault="00DB7FF2" w:rsidP="00015B9A">
      <w:r>
        <w:rPr>
          <w:noProof/>
          <w:lang w:eastAsia="zh-CN"/>
        </w:rPr>
        <w:lastRenderedPageBreak/>
        <w:drawing>
          <wp:inline distT="0" distB="0" distL="0" distR="0">
            <wp:extent cx="5263515" cy="2703195"/>
            <wp:effectExtent l="19050" t="0" r="0" b="0"/>
            <wp:docPr id="1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97"/>
                    <a:srcRect/>
                    <a:stretch>
                      <a:fillRect/>
                    </a:stretch>
                  </pic:blipFill>
                  <pic:spPr bwMode="auto">
                    <a:xfrm>
                      <a:off x="0" y="0"/>
                      <a:ext cx="5263515" cy="270319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71770" cy="2695575"/>
            <wp:effectExtent l="19050" t="0" r="5080" b="0"/>
            <wp:docPr id="18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98"/>
                    <a:srcRect/>
                    <a:stretch>
                      <a:fillRect/>
                    </a:stretch>
                  </pic:blipFill>
                  <pic:spPr bwMode="auto">
                    <a:xfrm>
                      <a:off x="0" y="0"/>
                      <a:ext cx="5271770" cy="2695575"/>
                    </a:xfrm>
                    <a:prstGeom prst="rect">
                      <a:avLst/>
                    </a:prstGeom>
                    <a:noFill/>
                    <a:ln w="9525">
                      <a:noFill/>
                      <a:miter lim="800000"/>
                      <a:headEnd/>
                      <a:tailEnd/>
                    </a:ln>
                  </pic:spPr>
                </pic:pic>
              </a:graphicData>
            </a:graphic>
          </wp:inline>
        </w:drawing>
      </w:r>
    </w:p>
    <w:p w:rsidR="00015B9A" w:rsidRDefault="00DB7FF2" w:rsidP="00015B9A">
      <w:r>
        <w:rPr>
          <w:noProof/>
          <w:lang w:eastAsia="zh-CN"/>
        </w:rPr>
        <w:drawing>
          <wp:inline distT="0" distB="0" distL="0" distR="0">
            <wp:extent cx="5263515" cy="2727325"/>
            <wp:effectExtent l="19050" t="0" r="0" b="0"/>
            <wp:docPr id="18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99"/>
                    <a:srcRect/>
                    <a:stretch>
                      <a:fillRect/>
                    </a:stretch>
                  </pic:blipFill>
                  <pic:spPr bwMode="auto">
                    <a:xfrm>
                      <a:off x="0" y="0"/>
                      <a:ext cx="5263515" cy="2727325"/>
                    </a:xfrm>
                    <a:prstGeom prst="rect">
                      <a:avLst/>
                    </a:prstGeom>
                    <a:noFill/>
                    <a:ln w="9525">
                      <a:noFill/>
                      <a:miter lim="800000"/>
                      <a:headEnd/>
                      <a:tailEnd/>
                    </a:ln>
                  </pic:spPr>
                </pic:pic>
              </a:graphicData>
            </a:graphic>
          </wp:inline>
        </w:drawing>
      </w:r>
    </w:p>
    <w:p w:rsidR="00015B9A" w:rsidRDefault="00015B9A">
      <w:pPr>
        <w:pStyle w:val="Heading3"/>
        <w:spacing w:line="396" w:lineRule="exact"/>
        <w:ind w:left="0" w:right="9872"/>
        <w:jc w:val="center"/>
        <w:rPr>
          <w:lang w:eastAsia="zh-CN"/>
        </w:rPr>
      </w:pPr>
    </w:p>
    <w:p w:rsidR="0022489B" w:rsidRDefault="0022489B">
      <w:pPr>
        <w:pStyle w:val="Heading3"/>
        <w:spacing w:line="396" w:lineRule="exact"/>
        <w:ind w:left="0" w:right="9872"/>
        <w:jc w:val="center"/>
        <w:rPr>
          <w:lang w:eastAsia="zh-CN"/>
        </w:rPr>
      </w:pPr>
    </w:p>
    <w:p w:rsidR="00D032B6" w:rsidRDefault="00035F6E">
      <w:pPr>
        <w:pStyle w:val="Heading3"/>
        <w:spacing w:line="396" w:lineRule="exact"/>
        <w:ind w:left="0" w:right="9872"/>
        <w:jc w:val="center"/>
      </w:pPr>
      <w:r>
        <w:pict>
          <v:group id="_x0000_s3825" style="position:absolute;left:0;text-align:left;margin-left:56.7pt;margin-top:21.4pt;width:498.6pt;height:.1pt;z-index:-252203008;mso-position-horizontal-relative:page" coordorigin="1134,428" coordsize="9972,2">
            <v:shape id="_x0000_s3826" style="position:absolute;left:1134;top:428;width:9972;height:2" coordorigin="1134,428" coordsize="9972,0" path="m1134,428r9972,e" filled="f" strokeweight="1pt">
              <v:path arrowok="t"/>
            </v:shape>
            <w10:wrap anchorx="page"/>
          </v:group>
        </w:pict>
      </w:r>
      <w:bookmarkStart w:id="134" w:name="测试环境"/>
      <w:bookmarkStart w:id="135" w:name="_bookmark55"/>
      <w:bookmarkEnd w:id="134"/>
      <w:bookmarkEnd w:id="135"/>
      <w:r w:rsidR="00A23879">
        <w:t>测试环境</w:t>
      </w:r>
    </w:p>
    <w:p w:rsidR="00D032B6" w:rsidRDefault="00A23879">
      <w:pPr>
        <w:pStyle w:val="BodyText"/>
        <w:numPr>
          <w:ilvl w:val="0"/>
          <w:numId w:val="1"/>
        </w:numPr>
        <w:tabs>
          <w:tab w:val="left" w:pos="829"/>
        </w:tabs>
        <w:spacing w:before="45"/>
        <w:ind w:left="829"/>
      </w:pPr>
      <w:r>
        <w:rPr>
          <w:w w:val="95"/>
        </w:rPr>
        <w:t>进入</w:t>
      </w:r>
      <w:r>
        <w:rPr>
          <w:spacing w:val="4"/>
          <w:w w:val="95"/>
        </w:rPr>
        <w:t xml:space="preserve"> </w:t>
      </w:r>
      <w:r>
        <w:rPr>
          <w:w w:val="95"/>
        </w:rPr>
        <w:t>SequoiaDB</w:t>
      </w:r>
      <w:r>
        <w:rPr>
          <w:spacing w:val="4"/>
          <w:w w:val="95"/>
        </w:rPr>
        <w:t xml:space="preserve"> </w:t>
      </w:r>
      <w:r>
        <w:rPr>
          <w:w w:val="95"/>
        </w:rPr>
        <w:t>Shell</w:t>
      </w:r>
      <w:r>
        <w:rPr>
          <w:spacing w:val="4"/>
          <w:w w:val="95"/>
        </w:rPr>
        <w:t xml:space="preserve"> </w:t>
      </w:r>
      <w:r>
        <w:rPr>
          <w:w w:val="95"/>
        </w:rPr>
        <w:t>控制台</w:t>
      </w:r>
    </w:p>
    <w:p w:rsidR="00D032B6" w:rsidRDefault="00035F6E">
      <w:pPr>
        <w:pStyle w:val="BodyText"/>
        <w:spacing w:line="324" w:lineRule="exact"/>
        <w:ind w:left="613"/>
        <w:rPr>
          <w:rFonts w:ascii="Microsoft JhengHei" w:eastAsia="Microsoft JhengHei" w:hAnsi="Microsoft JhengHei" w:cs="Microsoft JhengHei"/>
        </w:rPr>
      </w:pPr>
      <w:r w:rsidRPr="00035F6E">
        <w:lastRenderedPageBreak/>
        <w:pict>
          <v:group id="_x0000_s3823" style="position:absolute;left:0;text-align:left;margin-left:81.7pt;margin-top:4.75pt;width:473.6pt;height:10.6pt;z-index:-252201984;mso-position-horizontal-relative:page" coordorigin="1634,95" coordsize="9472,212">
            <v:shape id="_x0000_s3824"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/opt/sequoiadb/bin/sdb</w:t>
      </w:r>
    </w:p>
    <w:p w:rsidR="00D032B6" w:rsidRDefault="00A23879">
      <w:pPr>
        <w:pStyle w:val="BodyText"/>
        <w:spacing w:before="26"/>
        <w:ind w:left="613"/>
        <w:rPr>
          <w:lang w:eastAsia="zh-CN"/>
        </w:rPr>
      </w:pPr>
      <w:r>
        <w:rPr>
          <w:lang w:eastAsia="zh-CN"/>
        </w:rPr>
        <w:t>2.</w:t>
      </w:r>
      <w:r>
        <w:rPr>
          <w:spacing w:val="-16"/>
          <w:lang w:eastAsia="zh-CN"/>
        </w:rPr>
        <w:t xml:space="preserve"> </w:t>
      </w:r>
      <w:r>
        <w:rPr>
          <w:lang w:eastAsia="zh-CN"/>
        </w:rPr>
        <w:t>创建一个新的</w:t>
      </w:r>
      <w:r>
        <w:rPr>
          <w:spacing w:val="-16"/>
          <w:lang w:eastAsia="zh-CN"/>
        </w:rPr>
        <w:t xml:space="preserve"> </w:t>
      </w:r>
      <w:r>
        <w:rPr>
          <w:lang w:eastAsia="zh-CN"/>
        </w:rPr>
        <w:t>sdb</w:t>
      </w:r>
      <w:r>
        <w:rPr>
          <w:spacing w:val="-16"/>
          <w:lang w:eastAsia="zh-CN"/>
        </w:rPr>
        <w:t xml:space="preserve"> </w:t>
      </w:r>
      <w:r>
        <w:rPr>
          <w:lang w:eastAsia="zh-CN"/>
        </w:rPr>
        <w:t>连接</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821" style="position:absolute;left:0;text-align:left;margin-left:81.7pt;margin-top:4.75pt;width:473.6pt;height:10.6pt;z-index:-252200960;mso-position-horizontal-relative:page" coordorigin="1634,95" coordsize="9472,212">
            <v:shape id="_x0000_s3822"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85"/>
        </w:rPr>
        <w:t xml:space="preserve">db    </w:t>
      </w:r>
      <w:r w:rsidR="00A23879">
        <w:rPr>
          <w:rFonts w:ascii="Microsoft JhengHei" w:eastAsia="Microsoft JhengHei" w:hAnsi="Microsoft JhengHei" w:cs="Microsoft JhengHei"/>
          <w:spacing w:val="8"/>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8"/>
          <w:w w:val="85"/>
        </w:rPr>
        <w:t xml:space="preserve"> </w:t>
      </w:r>
      <w:r w:rsidR="00A23879">
        <w:rPr>
          <w:rFonts w:ascii="Microsoft JhengHei" w:eastAsia="Microsoft JhengHei" w:hAnsi="Microsoft JhengHei" w:cs="Microsoft JhengHei"/>
          <w:w w:val="85"/>
        </w:rPr>
        <w:t xml:space="preserve">new    </w:t>
      </w:r>
      <w:r w:rsidR="00A23879">
        <w:rPr>
          <w:rFonts w:ascii="Microsoft JhengHei" w:eastAsia="Microsoft JhengHei" w:hAnsi="Microsoft JhengHei" w:cs="Microsoft JhengHei"/>
          <w:spacing w:val="8"/>
          <w:w w:val="85"/>
        </w:rPr>
        <w:t xml:space="preserve"> </w:t>
      </w:r>
      <w:r w:rsidR="00A23879">
        <w:rPr>
          <w:rFonts w:ascii="Microsoft JhengHei" w:eastAsia="Microsoft JhengHei" w:hAnsi="Microsoft JhengHei" w:cs="Microsoft JhengHei"/>
          <w:w w:val="85"/>
        </w:rPr>
        <w:t>Sdb("localhost",11810);</w:t>
      </w:r>
    </w:p>
    <w:p w:rsidR="00D032B6" w:rsidRDefault="00035F6E">
      <w:pPr>
        <w:pStyle w:val="BodyText"/>
        <w:spacing w:before="26" w:line="242" w:lineRule="auto"/>
        <w:ind w:left="613" w:right="8584"/>
      </w:pPr>
      <w:r>
        <w:pict>
          <v:group id="_x0000_s3819" style="position:absolute;left:0;text-align:left;margin-left:81.7pt;margin-top:23.15pt;width:473.6pt;height:10.6pt;z-index:-252199936;mso-position-horizontal-relative:page" coordorigin="1634,463" coordsize="9472,212">
            <v:shape id="_x0000_s3820" style="position:absolute;left:1634;top:463;width:9472;height:212" coordorigin="1634,463" coordsize="9472,212" path="m1634,463r9472,l11106,675r-9472,l1634,463xe" fillcolor="#efefef" stroked="f">
              <v:path arrowok="t"/>
            </v:shape>
            <w10:wrap anchorx="page"/>
          </v:group>
        </w:pict>
      </w:r>
      <w:r w:rsidR="00A23879">
        <w:t>3.</w:t>
      </w:r>
      <w:r w:rsidR="00A23879">
        <w:rPr>
          <w:spacing w:val="-9"/>
        </w:rPr>
        <w:t xml:space="preserve"> </w:t>
      </w:r>
      <w:r w:rsidR="00A23879">
        <w:t xml:space="preserve">创建集合空间 </w:t>
      </w:r>
      <w:r w:rsidR="00A23879">
        <w:rPr>
          <w:rFonts w:ascii="Microsoft JhengHei" w:eastAsia="Microsoft JhengHei" w:hAnsi="Microsoft JhengHei" w:cs="Microsoft JhengHei"/>
          <w:w w:val="105"/>
        </w:rPr>
        <w:t>db.createCS("foo");</w:t>
      </w:r>
      <w:r w:rsidR="00A23879">
        <w:rPr>
          <w:rFonts w:ascii="Microsoft JhengHei" w:eastAsia="Microsoft JhengHei" w:hAnsi="Microsoft JhengHei" w:cs="Microsoft JhengHei"/>
          <w:w w:val="106"/>
        </w:rPr>
        <w:t xml:space="preserve"> </w:t>
      </w:r>
      <w:r w:rsidR="00A23879">
        <w:t>4.</w:t>
      </w:r>
      <w:r w:rsidR="00A23879">
        <w:rPr>
          <w:spacing w:val="-9"/>
        </w:rPr>
        <w:t xml:space="preserve"> </w:t>
      </w:r>
      <w:r w:rsidR="00A23879">
        <w:t>创建集合</w:t>
      </w:r>
    </w:p>
    <w:p w:rsidR="00D032B6" w:rsidRDefault="00035F6E">
      <w:pPr>
        <w:pStyle w:val="BodyText"/>
        <w:spacing w:line="321" w:lineRule="exact"/>
        <w:ind w:left="613"/>
        <w:rPr>
          <w:rFonts w:ascii="Microsoft JhengHei" w:eastAsia="Microsoft JhengHei" w:hAnsi="Microsoft JhengHei" w:cs="Microsoft JhengHei"/>
        </w:rPr>
      </w:pPr>
      <w:r w:rsidRPr="00035F6E">
        <w:pict>
          <v:group id="_x0000_s3817" style="position:absolute;left:0;text-align:left;margin-left:81.7pt;margin-top:4.65pt;width:473.6pt;height:10.6pt;z-index:-252198912;mso-position-horizontal-relative:page" coordorigin="1634,93" coordsize="9472,212">
            <v:shape id="_x0000_s3818" style="position:absolute;left:1634;top:93;width:9472;height:212" coordorigin="1634,93" coordsize="9472,212" path="m1634,93r9472,l11106,305r-9472,l1634,93xe" fillcolor="#efefef" stroked="f">
              <v:path arrowok="t"/>
            </v:shape>
            <w10:wrap anchorx="page"/>
          </v:group>
        </w:pict>
      </w:r>
      <w:r w:rsidR="00A23879">
        <w:rPr>
          <w:rFonts w:ascii="Microsoft JhengHei" w:eastAsia="Microsoft JhengHei" w:hAnsi="Microsoft JhengHei" w:cs="Microsoft JhengHei"/>
          <w:w w:val="105"/>
        </w:rPr>
        <w:t>db.foo.createCL("bar");</w:t>
      </w:r>
    </w:p>
    <w:p w:rsidR="00D032B6" w:rsidRDefault="00035F6E">
      <w:pPr>
        <w:pStyle w:val="BodyText"/>
        <w:spacing w:before="26" w:line="242" w:lineRule="auto"/>
        <w:ind w:left="613" w:right="6526"/>
      </w:pPr>
      <w:r>
        <w:pict>
          <v:group id="_x0000_s3815" style="position:absolute;left:0;text-align:left;margin-left:81.7pt;margin-top:23.15pt;width:473.6pt;height:10.6pt;z-index:-252197888;mso-position-horizontal-relative:page" coordorigin="1634,463" coordsize="9472,212">
            <v:shape id="_x0000_s3816" style="position:absolute;left:1634;top:463;width:9472;height:212" coordorigin="1634,463" coordsize="9472,212" path="m1634,463r9472,l11106,675r-9472,l1634,463xe" fillcolor="#efefef" stroked="f">
              <v:path arrowok="t"/>
            </v:shape>
            <w10:wrap anchorx="page"/>
          </v:group>
        </w:pict>
      </w:r>
      <w:r w:rsidR="00A23879">
        <w:t>5.</w:t>
      </w:r>
      <w:r w:rsidR="00A23879">
        <w:rPr>
          <w:spacing w:val="-9"/>
        </w:rPr>
        <w:t xml:space="preserve"> </w:t>
      </w:r>
      <w:r w:rsidR="00A23879">
        <w:t xml:space="preserve">写入记录 </w:t>
      </w:r>
      <w:r w:rsidR="00A23879">
        <w:rPr>
          <w:rFonts w:ascii="Microsoft JhengHei" w:eastAsia="Microsoft JhengHei" w:hAnsi="Microsoft JhengHei" w:cs="Microsoft JhengHei"/>
          <w:w w:val="105"/>
        </w:rPr>
        <w:t>db.foo.bar.insert({"name":"sequoiadb"});</w:t>
      </w:r>
      <w:r w:rsidR="00A23879">
        <w:rPr>
          <w:rFonts w:ascii="Microsoft JhengHei" w:eastAsia="Microsoft JhengHei" w:hAnsi="Microsoft JhengHei" w:cs="Microsoft JhengHei"/>
          <w:w w:val="106"/>
        </w:rPr>
        <w:t xml:space="preserve"> </w:t>
      </w:r>
      <w:r w:rsidR="00A23879">
        <w:t>6.</w:t>
      </w:r>
      <w:r w:rsidR="00A23879">
        <w:rPr>
          <w:spacing w:val="-9"/>
        </w:rPr>
        <w:t xml:space="preserve"> </w:t>
      </w:r>
      <w:r w:rsidR="00A23879">
        <w:t>查询结果</w:t>
      </w:r>
    </w:p>
    <w:p w:rsidR="00D032B6" w:rsidRDefault="00035F6E">
      <w:pPr>
        <w:pStyle w:val="BodyText"/>
        <w:spacing w:line="316" w:lineRule="exact"/>
        <w:ind w:left="613"/>
        <w:rPr>
          <w:rFonts w:ascii="Microsoft JhengHei" w:eastAsia="Microsoft JhengHei" w:hAnsi="Microsoft JhengHei" w:cs="Microsoft JhengHei"/>
        </w:rPr>
      </w:pPr>
      <w:r w:rsidRPr="00035F6E">
        <w:pict>
          <v:group id="_x0000_s3813" style="position:absolute;left:0;text-align:left;margin-left:81.7pt;margin-top:4.65pt;width:473.6pt;height:84.8pt;z-index:-252196864;mso-position-horizontal-relative:page" coordorigin="1634,93" coordsize="9472,1696">
            <v:shape id="_x0000_s3814" style="position:absolute;left:1634;top:93;width:9472;height:1696" coordorigin="1634,93" coordsize="9472,1696" path="m1634,93r9472,l11106,1789r-9472,l1634,93xe" fillcolor="#efefef" stroked="f">
              <v:path arrowok="t"/>
            </v:shape>
            <w10:wrap anchorx="page"/>
          </v:group>
        </w:pict>
      </w:r>
      <w:r w:rsidR="00A23879">
        <w:rPr>
          <w:rFonts w:ascii="Microsoft JhengHei" w:eastAsia="Microsoft JhengHei" w:hAnsi="Microsoft JhengHei" w:cs="Microsoft JhengHei"/>
          <w:w w:val="115"/>
        </w:rPr>
        <w:t>db.foo.bar.find();</w:t>
      </w:r>
    </w:p>
    <w:p w:rsidR="00D032B6" w:rsidRDefault="00A23879">
      <w:pPr>
        <w:pStyle w:val="BodyText"/>
        <w:spacing w:line="207" w:lineRule="exact"/>
        <w:ind w:left="6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813"/>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013"/>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"53a82aa2c4b970091e000000"</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"sequoiadb"</w:t>
      </w:r>
    </w:p>
    <w:p w:rsidR="00D032B6" w:rsidRDefault="00A23879">
      <w:pPr>
        <w:pStyle w:val="BodyText"/>
        <w:spacing w:line="207" w:lineRule="exact"/>
        <w:ind w:left="6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23" w:lineRule="exact"/>
        <w:ind w:left="613"/>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before="26"/>
        <w:ind w:left="613"/>
        <w:rPr>
          <w:lang w:eastAsia="zh-CN"/>
        </w:rPr>
      </w:pPr>
      <w:r>
        <w:rPr>
          <w:lang w:eastAsia="zh-CN"/>
        </w:rPr>
        <w:t>查询结果正确</w:t>
      </w:r>
    </w:p>
    <w:p w:rsidR="00D032B6" w:rsidRDefault="00D032B6">
      <w:pPr>
        <w:rPr>
          <w:lang w:eastAsia="zh-CN"/>
        </w:rPr>
        <w:sectPr w:rsidR="00D032B6">
          <w:headerReference w:type="even" r:id="rId200"/>
          <w:headerReference w:type="default" r:id="rId201"/>
          <w:pgSz w:w="12240" w:h="15840"/>
          <w:pgMar w:top="900" w:right="0" w:bottom="280" w:left="1020" w:header="713" w:footer="0" w:gutter="0"/>
          <w:cols w:space="720"/>
        </w:sectPr>
      </w:pPr>
    </w:p>
    <w:p w:rsidR="00D032B6" w:rsidRDefault="00035F6E">
      <w:pPr>
        <w:spacing w:line="200" w:lineRule="exact"/>
        <w:rPr>
          <w:sz w:val="20"/>
          <w:szCs w:val="20"/>
          <w:lang w:eastAsia="zh-CN"/>
        </w:rPr>
      </w:pPr>
      <w:r w:rsidRPr="00035F6E">
        <w:lastRenderedPageBreak/>
        <w:pict>
          <v:group id="_x0000_s3811" style="position:absolute;margin-left:56.7pt;margin-top:98pt;width:498.6pt;height:.1pt;z-index:-252195840;mso-position-horizontal-relative:page;mso-position-vertical-relative:page" coordorigin="1134,1960" coordsize="9972,2">
            <v:shape id="_x0000_s3812" style="position:absolute;left:1134;top:1960;width:9972;height:2" coordorigin="1134,1960" coordsize="9972,0" path="m1134,1960r9972,e" filled="f" strokeweight="1pt">
              <v:path arrowok="t"/>
            </v:shape>
            <w10:wrap anchorx="page" anchory="page"/>
          </v:group>
        </w:pict>
      </w:r>
      <w:r w:rsidRPr="00035F6E">
        <w:pict>
          <v:group id="_x0000_s3809" style="position:absolute;margin-left:95.85pt;margin-top:170.5pt;width:459.45pt;height:10.6pt;z-index:-252193792;mso-position-horizontal-relative:page;mso-position-vertical-relative:page" coordorigin="1917,3410" coordsize="9189,212">
            <v:shape id="_x0000_s3810" style="position:absolute;left:1917;top:3410;width:9189;height:212" coordorigin="1917,3410" coordsize="9189,212" path="m1917,3410r9189,l11106,3622r-9189,l1917,3410xe" fillcolor="#efefef" stroked="f">
              <v:path arrowok="t"/>
            </v:shape>
            <w10:wrap anchorx="page" anchory="page"/>
          </v:group>
        </w:pict>
      </w:r>
      <w:r w:rsidRPr="00035F6E">
        <w:pict>
          <v:group id="_x0000_s3807" style="position:absolute;margin-left:95.85pt;margin-top:198.6pt;width:459.45pt;height:10.6pt;z-index:-252192768;mso-position-horizontal-relative:page;mso-position-vertical-relative:page" coordorigin="1917,3972" coordsize="9189,212">
            <v:shape id="_x0000_s3808" style="position:absolute;left:1917;top:3972;width:9189;height:212" coordorigin="1917,3972" coordsize="9189,212" path="m1917,3972r9189,l11106,4184r-9189,l1917,3972xe" fillcolor="#efefef" stroked="f">
              <v:path arrowok="t"/>
            </v:shape>
            <w10:wrap anchorx="page" anchory="page"/>
          </v:group>
        </w:pict>
      </w:r>
      <w:r w:rsidRPr="00035F6E">
        <w:pict>
          <v:group id="_x0000_s3805" style="position:absolute;margin-left:95.85pt;margin-top:226.7pt;width:459.45pt;height:10.6pt;z-index:-252191744;mso-position-horizontal-relative:page;mso-position-vertical-relative:page" coordorigin="1917,4534" coordsize="9189,212">
            <v:shape id="_x0000_s3806" style="position:absolute;left:1917;top:4534;width:9189;height:212" coordorigin="1917,4534" coordsize="9189,212" path="m1917,4534r9189,l11106,4746r-9189,l1917,4534xe" fillcolor="#efefef" stroked="f">
              <v:path arrowok="t"/>
            </v:shape>
            <w10:wrap anchorx="page" anchory="page"/>
          </v:group>
        </w:pict>
      </w:r>
      <w:r w:rsidRPr="00035F6E">
        <w:pict>
          <v:group id="_x0000_s3803" style="position:absolute;margin-left:95.85pt;margin-top:272.8pt;width:459.45pt;height:63.6pt;z-index:-252190720;mso-position-horizontal-relative:page;mso-position-vertical-relative:page" coordorigin="1917,5456" coordsize="9189,1272">
            <v:shape id="_x0000_s3804" style="position:absolute;left:1917;top:5456;width:9189;height:1272" coordorigin="1917,5456" coordsize="9189,1272" path="m1917,5456r9189,l11106,6728r-9189,l1917,5456xe" fillcolor="#efefef" stroked="f">
              <v:path arrowok="t"/>
            </v:shape>
            <w10:wrap anchorx="page" anchory="page"/>
          </v:group>
        </w:pict>
      </w:r>
      <w:r w:rsidRPr="00035F6E">
        <w:pict>
          <v:group id="_x0000_s3801" style="position:absolute;margin-left:95.85pt;margin-top:360.4pt;width:459.45pt;height:63.6pt;z-index:-252189696;mso-position-horizontal-relative:page;mso-position-vertical-relative:page" coordorigin="1917,7208" coordsize="9189,1272">
            <v:shape id="_x0000_s3802" style="position:absolute;left:1917;top:7208;width:9189;height:1272" coordorigin="1917,7208" coordsize="9189,1272" path="m1917,7208r9189,l11106,8480r-9189,l1917,7208xe" fillcolor="#efefef" stroked="f">
              <v:path arrowok="t"/>
            </v:shape>
            <w10:wrap anchorx="page" anchory="page"/>
          </v:group>
        </w:pict>
      </w:r>
      <w:r w:rsidRPr="00035F6E">
        <w:pict>
          <v:group id="_x0000_s3799" style="position:absolute;margin-left:56.7pt;margin-top:465.3pt;width:498.6pt;height:.1pt;z-index:-252188672;mso-position-horizontal-relative:page;mso-position-vertical-relative:page" coordorigin="1134,9306" coordsize="9972,2">
            <v:shape id="_x0000_s3800" style="position:absolute;left:1134;top:9306;width:9972;height:2" coordorigin="1134,9306" coordsize="9972,0" path="m1134,9306r9972,e" filled="f" strokeweight="1pt">
              <v:path arrowok="t"/>
            </v:shape>
            <w10:wrap anchorx="page" anchory="page"/>
          </v:group>
        </w:pict>
      </w:r>
      <w:r w:rsidRPr="00035F6E">
        <w:pict>
          <v:group id="_x0000_s3797" style="position:absolute;margin-left:95.85pt;margin-top:530.45pt;width:459.45pt;height:10.6pt;z-index:-252187648;mso-position-horizontal-relative:page;mso-position-vertical-relative:page" coordorigin="1917,10609" coordsize="9189,212">
            <v:shape id="_x0000_s3798" style="position:absolute;left:1917;top:10609;width:9189;height:212" coordorigin="1917,10609" coordsize="9189,212" path="m1917,10609r9189,l11106,10821r-9189,l1917,10609xe" fillcolor="#efefef" stroked="f">
              <v:path arrowok="t"/>
            </v:shape>
            <w10:wrap anchorx="page" anchory="page"/>
          </v:group>
        </w:pict>
      </w:r>
      <w:r w:rsidRPr="00035F6E">
        <w:pict>
          <v:group id="_x0000_s3795" style="position:absolute;margin-left:95.85pt;margin-top:558.55pt;width:459.45pt;height:10.6pt;z-index:-252186624;mso-position-horizontal-relative:page;mso-position-vertical-relative:page" coordorigin="1917,11171" coordsize="9189,212">
            <v:shape id="_x0000_s3796" style="position:absolute;left:1917;top:11171;width:9189;height:212" coordorigin="1917,11171" coordsize="9189,212" path="m1917,11171r9189,l11106,11383r-9189,l1917,11171xe" fillcolor="#efefef" stroked="f">
              <v:path arrowok="t"/>
            </v:shape>
            <w10:wrap anchorx="page" anchory="page"/>
          </v:group>
        </w:pict>
      </w:r>
      <w:r w:rsidRPr="00035F6E">
        <w:pict>
          <v:group id="_x0000_s3793" style="position:absolute;margin-left:95.85pt;margin-top:586.65pt;width:459.45pt;height:21.2pt;z-index:-252185600;mso-position-horizontal-relative:page;mso-position-vertical-relative:page" coordorigin="1917,11733" coordsize="9189,424">
            <v:shape id="_x0000_s3794" style="position:absolute;left:1917;top:11733;width:9189;height:424" coordorigin="1917,11733" coordsize="9189,424" path="m1917,11733r9189,l11106,12157r-9189,l1917,11733xe" fillcolor="#efefef" stroked="f">
              <v:path arrowok="t"/>
            </v:shape>
            <w10:wrap anchorx="page" anchory="page"/>
          </v:group>
        </w:pict>
      </w:r>
      <w:r w:rsidRPr="00035F6E">
        <w:pict>
          <v:group id="_x0000_s3791" style="position:absolute;margin-left:95.85pt;margin-top:625.35pt;width:459.45pt;height:10.6pt;z-index:-252184576;mso-position-horizontal-relative:page;mso-position-vertical-relative:page" coordorigin="1917,12507" coordsize="9189,212">
            <v:shape id="_x0000_s3792" style="position:absolute;left:1917;top:12507;width:9189;height:212" coordorigin="1917,12507" coordsize="9189,212" path="m1917,12507r9189,l11106,12719r-9189,l1917,12507xe" fillcolor="#efefef" stroked="f">
              <v:path arrowok="t"/>
            </v:shape>
            <w10:wrap anchorx="page" anchory="page"/>
          </v:group>
        </w:pict>
      </w:r>
    </w:p>
    <w:p w:rsidR="00D032B6" w:rsidRDefault="00D032B6">
      <w:pPr>
        <w:spacing w:line="200" w:lineRule="exact"/>
        <w:rPr>
          <w:sz w:val="20"/>
          <w:szCs w:val="20"/>
          <w:lang w:eastAsia="zh-CN"/>
        </w:rPr>
      </w:pPr>
    </w:p>
    <w:p w:rsidR="00D032B6" w:rsidRDefault="00D032B6">
      <w:pPr>
        <w:spacing w:before="19" w:line="200" w:lineRule="exact"/>
        <w:rPr>
          <w:sz w:val="20"/>
          <w:szCs w:val="20"/>
          <w:lang w:eastAsia="zh-CN"/>
        </w:rPr>
      </w:pPr>
    </w:p>
    <w:p w:rsidR="00D032B6" w:rsidRDefault="00A23879">
      <w:pPr>
        <w:pStyle w:val="Heading3"/>
        <w:spacing w:line="396" w:lineRule="exact"/>
        <w:rPr>
          <w:lang w:eastAsia="zh-CN"/>
        </w:rPr>
      </w:pPr>
      <w:bookmarkStart w:id="136" w:name="卸载"/>
      <w:bookmarkStart w:id="137" w:name="_bookmark56"/>
      <w:bookmarkEnd w:id="136"/>
      <w:bookmarkEnd w:id="137"/>
      <w:r>
        <w:rPr>
          <w:lang w:eastAsia="zh-CN"/>
        </w:rPr>
        <w:t>卸载</w:t>
      </w:r>
    </w:p>
    <w:p w:rsidR="00D032B6" w:rsidRDefault="00035F6E">
      <w:pPr>
        <w:pStyle w:val="BodyText"/>
        <w:spacing w:before="45"/>
        <w:ind w:left="1573"/>
        <w:rPr>
          <w:lang w:eastAsia="zh-CN"/>
        </w:rPr>
      </w:pPr>
      <w:r>
        <w:pict>
          <v:shape id="_x0000_s3790" type="#_x0000_t75" style="position:absolute;left:0;text-align:left;margin-left:81.7pt;margin-top:9.1pt;width:24pt;height:24pt;z-index:-252194816;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集群环境需要在每台数据执行如下操作：</w:t>
      </w:r>
    </w:p>
    <w:p w:rsidR="00D032B6" w:rsidRDefault="00D032B6">
      <w:pPr>
        <w:spacing w:before="6" w:line="190" w:lineRule="exact"/>
        <w:rPr>
          <w:sz w:val="19"/>
          <w:szCs w:val="19"/>
          <w:lang w:eastAsia="zh-CN"/>
        </w:rPr>
      </w:pPr>
    </w:p>
    <w:p w:rsidR="00D032B6" w:rsidRDefault="00D032B6">
      <w:pPr>
        <w:spacing w:line="200" w:lineRule="exact"/>
        <w:rPr>
          <w:sz w:val="20"/>
          <w:szCs w:val="20"/>
          <w:lang w:eastAsia="zh-CN"/>
        </w:rPr>
      </w:pPr>
    </w:p>
    <w:p w:rsidR="00D032B6" w:rsidRDefault="00A23879">
      <w:pPr>
        <w:pStyle w:val="BodyText"/>
        <w:tabs>
          <w:tab w:val="left" w:pos="1217"/>
        </w:tabs>
        <w:spacing w:line="308"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以</w:t>
      </w:r>
      <w:r>
        <w:rPr>
          <w:spacing w:val="-22"/>
          <w:position w:val="1"/>
          <w:lang w:eastAsia="zh-CN"/>
        </w:rPr>
        <w:t xml:space="preserve"> </w:t>
      </w:r>
      <w:r>
        <w:rPr>
          <w:position w:val="1"/>
          <w:lang w:eastAsia="zh-CN"/>
        </w:rPr>
        <w:t>root</w:t>
      </w:r>
      <w:r>
        <w:rPr>
          <w:spacing w:val="-21"/>
          <w:position w:val="1"/>
          <w:lang w:eastAsia="zh-CN"/>
        </w:rPr>
        <w:t xml:space="preserve"> </w:t>
      </w:r>
      <w:r>
        <w:rPr>
          <w:position w:val="1"/>
          <w:lang w:eastAsia="zh-CN"/>
        </w:rPr>
        <w:t>身份登陆数据库服务器</w:t>
      </w:r>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执行如下命令停止</w:t>
      </w:r>
      <w:r>
        <w:rPr>
          <w:spacing w:val="55"/>
          <w:w w:val="95"/>
          <w:position w:val="1"/>
        </w:rPr>
        <w:t xml:space="preserve"> </w:t>
      </w:r>
      <w:r>
        <w:rPr>
          <w:w w:val="95"/>
          <w:position w:val="1"/>
        </w:rPr>
        <w:t>SequoiaDB</w:t>
      </w:r>
      <w:r>
        <w:rPr>
          <w:spacing w:val="55"/>
          <w:w w:val="95"/>
          <w:position w:val="1"/>
        </w:rPr>
        <w:t xml:space="preserve"> </w:t>
      </w:r>
      <w:r>
        <w:rPr>
          <w:w w:val="95"/>
          <w:position w:val="1"/>
        </w:rPr>
        <w:t>配置服务程序</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service</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sdbcm</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stop</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执行如下命令停止 </w:t>
      </w:r>
      <w:r>
        <w:rPr>
          <w:spacing w:val="4"/>
          <w:w w:val="95"/>
          <w:position w:val="1"/>
        </w:rPr>
        <w:t xml:space="preserve"> </w:t>
      </w:r>
      <w:r>
        <w:rPr>
          <w:w w:val="95"/>
          <w:position w:val="1"/>
        </w:rPr>
        <w:t xml:space="preserve">SequoiaDB </w:t>
      </w:r>
      <w:r>
        <w:rPr>
          <w:spacing w:val="4"/>
          <w:w w:val="95"/>
          <w:position w:val="1"/>
        </w:rPr>
        <w:t xml:space="preserve"> </w:t>
      </w:r>
      <w:r>
        <w:rPr>
          <w:w w:val="95"/>
          <w:position w:val="1"/>
        </w:rPr>
        <w:t>数据库服务程序</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/opt/sequoiadb/bin/sdbstop</w:t>
      </w:r>
    </w:p>
    <w:p w:rsidR="00D032B6" w:rsidRDefault="00A23879">
      <w:pPr>
        <w:pStyle w:val="BodyText"/>
        <w:numPr>
          <w:ilvl w:val="1"/>
          <w:numId w:val="1"/>
        </w:numPr>
        <w:tabs>
          <w:tab w:val="left" w:pos="1217"/>
        </w:tabs>
        <w:spacing w:line="234" w:lineRule="exact"/>
        <w:ind w:left="1217"/>
      </w:pPr>
      <w:r>
        <w:rPr>
          <w:w w:val="95"/>
          <w:position w:val="1"/>
        </w:rPr>
        <w:t>执行如下命令卸载</w:t>
      </w:r>
      <w:r>
        <w:rPr>
          <w:spacing w:val="35"/>
          <w:w w:val="95"/>
          <w:position w:val="1"/>
        </w:rPr>
        <w:t xml:space="preserve"> </w:t>
      </w:r>
      <w:r>
        <w:rPr>
          <w:w w:val="95"/>
          <w:position w:val="1"/>
        </w:rPr>
        <w:t>SequoiaDB</w:t>
      </w:r>
      <w:r>
        <w:rPr>
          <w:spacing w:val="35"/>
          <w:w w:val="95"/>
          <w:position w:val="1"/>
        </w:rPr>
        <w:t xml:space="preserve"> </w:t>
      </w:r>
      <w:r>
        <w:rPr>
          <w:w w:val="95"/>
          <w:position w:val="1"/>
        </w:rPr>
        <w:t>软件</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rPr>
        <w:t>/opt/sequoiadb/uninstall</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回退系统配置参数</w:t>
      </w:r>
    </w:p>
    <w:p w:rsidR="00D032B6" w:rsidRDefault="00A23879">
      <w:pPr>
        <w:pStyle w:val="BodyText"/>
        <w:spacing w:before="22"/>
        <w:ind w:left="1217"/>
      </w:pPr>
      <w:r>
        <w:rPr>
          <w:w w:val="95"/>
        </w:rPr>
        <w:t>1.</w:t>
      </w:r>
      <w:r>
        <w:rPr>
          <w:spacing w:val="40"/>
          <w:w w:val="95"/>
        </w:rPr>
        <w:t xml:space="preserve"> </w:t>
      </w:r>
      <w:r>
        <w:rPr>
          <w:w w:val="95"/>
        </w:rPr>
        <w:t>删除配置文件</w:t>
      </w:r>
      <w:r>
        <w:rPr>
          <w:spacing w:val="41"/>
          <w:w w:val="95"/>
        </w:rPr>
        <w:t xml:space="preserve"> </w:t>
      </w:r>
      <w:r>
        <w:rPr>
          <w:w w:val="95"/>
        </w:rPr>
        <w:t>/etc/security/limits.conf</w:t>
      </w:r>
      <w:r>
        <w:rPr>
          <w:spacing w:val="40"/>
          <w:w w:val="95"/>
        </w:rPr>
        <w:t xml:space="preserve"> </w:t>
      </w:r>
      <w:r>
        <w:rPr>
          <w:w w:val="95"/>
        </w:rPr>
        <w:t>中的如下配置参数：</w:t>
      </w:r>
    </w:p>
    <w:p w:rsidR="00D032B6" w:rsidRDefault="00A23879">
      <w:pPr>
        <w:pStyle w:val="BodyText"/>
        <w:tabs>
          <w:tab w:val="left" w:pos="3017"/>
          <w:tab w:val="left" w:pos="4017"/>
          <w:tab w:val="left" w:pos="5317"/>
        </w:tabs>
        <w:spacing w:line="319" w:lineRule="exact"/>
        <w:ind w:left="1317"/>
        <w:rPr>
          <w:rFonts w:ascii="Microsoft JhengHei" w:eastAsia="Microsoft JhengHei" w:hAnsi="Microsoft JhengHei" w:cs="Microsoft JhengHei"/>
        </w:rPr>
      </w:pPr>
      <w:r>
        <w:rPr>
          <w:rFonts w:ascii="Microsoft JhengHei" w:eastAsia="Microsoft JhengHei" w:hAnsi="Microsoft JhengHei" w:cs="Microsoft JhengHei"/>
          <w:w w:val="80"/>
        </w:rPr>
        <w:t xml:space="preserve"># </w:t>
      </w:r>
      <w:r>
        <w:rPr>
          <w:rFonts w:ascii="Microsoft JhengHei" w:eastAsia="Microsoft JhengHei" w:hAnsi="Microsoft JhengHei" w:cs="Microsoft JhengHei"/>
          <w:spacing w:val="16"/>
          <w:w w:val="80"/>
        </w:rPr>
        <w:t xml:space="preserve"> </w:t>
      </w:r>
      <w:r>
        <w:rPr>
          <w:rFonts w:ascii="Microsoft JhengHei" w:eastAsia="Microsoft JhengHei" w:hAnsi="Microsoft JhengHei" w:cs="Microsoft JhengHei"/>
          <w:w w:val="80"/>
        </w:rPr>
        <w:t>&lt;#domain&gt;</w:t>
      </w:r>
      <w:r>
        <w:rPr>
          <w:rFonts w:ascii="Microsoft JhengHei" w:eastAsia="Microsoft JhengHei" w:hAnsi="Microsoft JhengHei" w:cs="Microsoft JhengHei"/>
          <w:w w:val="80"/>
        </w:rPr>
        <w:tab/>
        <w:t>&lt;type&gt;</w:t>
      </w:r>
      <w:r>
        <w:rPr>
          <w:rFonts w:ascii="Microsoft JhengHei" w:eastAsia="Microsoft JhengHei" w:hAnsi="Microsoft JhengHei" w:cs="Microsoft JhengHei"/>
          <w:w w:val="80"/>
        </w:rPr>
        <w:tab/>
        <w:t>&lt;item&gt;</w:t>
      </w:r>
      <w:r>
        <w:rPr>
          <w:rFonts w:ascii="Microsoft JhengHei" w:eastAsia="Microsoft JhengHei" w:hAnsi="Microsoft JhengHei" w:cs="Microsoft JhengHei"/>
          <w:w w:val="80"/>
        </w:rPr>
        <w:tab/>
        <w:t>&lt;value&gt;</w:t>
      </w:r>
    </w:p>
    <w:p w:rsidR="00D032B6" w:rsidRDefault="00A23879">
      <w:pPr>
        <w:pStyle w:val="BodyText"/>
        <w:tabs>
          <w:tab w:val="left" w:pos="3117"/>
          <w:tab w:val="left" w:pos="4117"/>
          <w:tab w:val="left" w:pos="5217"/>
        </w:tabs>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w w:val="95"/>
        </w:rPr>
        <w:tab/>
        <w:t>soft</w:t>
      </w:r>
      <w:r>
        <w:rPr>
          <w:rFonts w:ascii="Microsoft JhengHei" w:eastAsia="Microsoft JhengHei" w:hAnsi="Microsoft JhengHei" w:cs="Microsoft JhengHei"/>
          <w:w w:val="95"/>
        </w:rPr>
        <w:tab/>
        <w:t>core</w:t>
      </w:r>
      <w:r>
        <w:rPr>
          <w:rFonts w:ascii="Microsoft JhengHei" w:eastAsia="Microsoft JhengHei" w:hAnsi="Microsoft JhengHei" w:cs="Microsoft JhengHei"/>
          <w:w w:val="95"/>
        </w:rPr>
        <w:tab/>
        <w:t>0</w:t>
      </w:r>
    </w:p>
    <w:p w:rsidR="00D032B6" w:rsidRDefault="00A23879">
      <w:pPr>
        <w:pStyle w:val="BodyText"/>
        <w:tabs>
          <w:tab w:val="left" w:pos="3117"/>
          <w:tab w:val="left" w:pos="4117"/>
          <w:tab w:val="left" w:pos="5217"/>
        </w:tabs>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48"/>
        </w:rPr>
        <w:t xml:space="preserve"> </w:t>
      </w:r>
      <w:r>
        <w:rPr>
          <w:rFonts w:ascii="Microsoft JhengHei" w:eastAsia="Microsoft JhengHei" w:hAnsi="Microsoft JhengHei" w:cs="Microsoft JhengHei"/>
        </w:rPr>
        <w:t>*</w:t>
      </w:r>
      <w:r>
        <w:rPr>
          <w:rFonts w:ascii="Microsoft JhengHei" w:eastAsia="Microsoft JhengHei" w:hAnsi="Microsoft JhengHei" w:cs="Microsoft JhengHei"/>
        </w:rPr>
        <w:tab/>
        <w:t>soft</w:t>
      </w:r>
      <w:r>
        <w:rPr>
          <w:rFonts w:ascii="Microsoft JhengHei" w:eastAsia="Microsoft JhengHei" w:hAnsi="Microsoft JhengHei" w:cs="Microsoft JhengHei"/>
        </w:rPr>
        <w:tab/>
        <w:t>data</w:t>
      </w:r>
      <w:r>
        <w:rPr>
          <w:rFonts w:ascii="Microsoft JhengHei" w:eastAsia="Microsoft JhengHei" w:hAnsi="Microsoft JhengHei" w:cs="Microsoft JhengHei"/>
        </w:rPr>
        <w:tab/>
        <w:t>unlimited</w:t>
      </w:r>
    </w:p>
    <w:p w:rsidR="00D032B6" w:rsidRDefault="00A23879">
      <w:pPr>
        <w:pStyle w:val="BodyText"/>
        <w:tabs>
          <w:tab w:val="left" w:pos="3117"/>
          <w:tab w:val="left" w:pos="4117"/>
          <w:tab w:val="left" w:pos="5217"/>
        </w:tabs>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w w:val="105"/>
        </w:rPr>
        <w:tab/>
        <w:t>soft</w:t>
      </w:r>
      <w:r>
        <w:rPr>
          <w:rFonts w:ascii="Microsoft JhengHei" w:eastAsia="Microsoft JhengHei" w:hAnsi="Microsoft JhengHei" w:cs="Microsoft JhengHei"/>
          <w:w w:val="105"/>
        </w:rPr>
        <w:tab/>
        <w:t>fsize</w:t>
      </w:r>
      <w:r>
        <w:rPr>
          <w:rFonts w:ascii="Microsoft JhengHei" w:eastAsia="Microsoft JhengHei" w:hAnsi="Microsoft JhengHei" w:cs="Microsoft JhengHei"/>
          <w:w w:val="105"/>
        </w:rPr>
        <w:tab/>
        <w:t>unlimited</w:t>
      </w:r>
    </w:p>
    <w:p w:rsidR="00D032B6" w:rsidRDefault="00A23879">
      <w:pPr>
        <w:pStyle w:val="BodyText"/>
        <w:tabs>
          <w:tab w:val="left" w:pos="3117"/>
          <w:tab w:val="left" w:pos="4117"/>
          <w:tab w:val="left" w:pos="5217"/>
        </w:tabs>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w w:val="105"/>
        </w:rPr>
        <w:tab/>
        <w:t>soft</w:t>
      </w:r>
      <w:r>
        <w:rPr>
          <w:rFonts w:ascii="Microsoft JhengHei" w:eastAsia="Microsoft JhengHei" w:hAnsi="Microsoft JhengHei" w:cs="Microsoft JhengHei"/>
          <w:w w:val="105"/>
        </w:rPr>
        <w:tab/>
        <w:t>rss</w:t>
      </w:r>
      <w:r>
        <w:rPr>
          <w:rFonts w:ascii="Microsoft JhengHei" w:eastAsia="Microsoft JhengHei" w:hAnsi="Microsoft JhengHei" w:cs="Microsoft JhengHei"/>
          <w:w w:val="105"/>
        </w:rPr>
        <w:tab/>
        <w:t>unlimited</w:t>
      </w:r>
    </w:p>
    <w:p w:rsidR="00D032B6" w:rsidRDefault="00A23879">
      <w:pPr>
        <w:pStyle w:val="BodyText"/>
        <w:tabs>
          <w:tab w:val="left" w:pos="2017"/>
          <w:tab w:val="left" w:pos="3617"/>
          <w:tab w:val="left" w:pos="4617"/>
          <w:tab w:val="left" w:pos="5717"/>
        </w:tabs>
        <w:spacing w:line="217" w:lineRule="exact"/>
        <w:ind w:left="13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rPr>
        <w:tab/>
        <w:t>*</w:t>
      </w:r>
      <w:r>
        <w:rPr>
          <w:rFonts w:ascii="Microsoft JhengHei" w:eastAsia="Microsoft JhengHei" w:hAnsi="Microsoft JhengHei" w:cs="Microsoft JhengHei"/>
        </w:rPr>
        <w:tab/>
        <w:t>soft</w:t>
      </w:r>
      <w:r>
        <w:rPr>
          <w:rFonts w:ascii="Microsoft JhengHei" w:eastAsia="Microsoft JhengHei" w:hAnsi="Microsoft JhengHei" w:cs="Microsoft JhengHei"/>
        </w:rPr>
        <w:tab/>
        <w:t>as</w:t>
      </w:r>
      <w:r>
        <w:rPr>
          <w:rFonts w:ascii="Microsoft JhengHei" w:eastAsia="Microsoft JhengHei" w:hAnsi="Microsoft JhengHei" w:cs="Microsoft JhengHei"/>
        </w:rPr>
        <w:tab/>
        <w:t>unlimited</w:t>
      </w:r>
    </w:p>
    <w:p w:rsidR="00D032B6" w:rsidRDefault="00A23879">
      <w:pPr>
        <w:pStyle w:val="BodyText"/>
        <w:spacing w:before="26"/>
        <w:ind w:left="1217"/>
      </w:pPr>
      <w:r>
        <w:t>2.</w:t>
      </w:r>
      <w:r>
        <w:rPr>
          <w:spacing w:val="-42"/>
        </w:rPr>
        <w:t xml:space="preserve"> </w:t>
      </w:r>
      <w:r>
        <w:t>删除配置文件</w:t>
      </w:r>
      <w:r>
        <w:rPr>
          <w:spacing w:val="-41"/>
        </w:rPr>
        <w:t xml:space="preserve"> </w:t>
      </w:r>
      <w:r>
        <w:t>/etc/sysctl.conf</w:t>
      </w:r>
      <w:r>
        <w:rPr>
          <w:spacing w:val="-41"/>
        </w:rPr>
        <w:t xml:space="preserve"> </w:t>
      </w:r>
      <w:r>
        <w:t>中的如下配置参数：</w:t>
      </w:r>
    </w:p>
    <w:p w:rsidR="00D032B6" w:rsidRDefault="00A23879">
      <w:pPr>
        <w:pStyle w:val="BodyText"/>
        <w:spacing w:line="319"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vm.swappiness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vm.dirty_ratio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100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vm.dirty_background_ratio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10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vm.dirty_expire_centisecs      </w:t>
      </w:r>
      <w:r>
        <w:rPr>
          <w:rFonts w:ascii="Microsoft JhengHei" w:eastAsia="Microsoft JhengHei" w:hAnsi="Microsoft JhengHei" w:cs="Microsoft JhengHei"/>
          <w:spacing w:val="2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9"/>
          <w:w w:val="85"/>
        </w:rPr>
        <w:t xml:space="preserve"> </w:t>
      </w:r>
      <w:r>
        <w:rPr>
          <w:rFonts w:ascii="Microsoft JhengHei" w:eastAsia="Microsoft JhengHei" w:hAnsi="Microsoft JhengHei" w:cs="Microsoft JhengHei"/>
          <w:w w:val="85"/>
        </w:rPr>
        <w:t>50000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vm.vfs_cache_pressure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200</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vm.min_free_kbytes     </w:t>
      </w:r>
      <w:r>
        <w:rPr>
          <w:rFonts w:ascii="Microsoft JhengHei" w:eastAsia="Microsoft JhengHei" w:hAnsi="Microsoft JhengHei" w:cs="Microsoft JhengHei"/>
          <w:spacing w:val="36"/>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37"/>
          <w:w w:val="85"/>
        </w:rPr>
        <w:t xml:space="preserve"> </w:t>
      </w:r>
      <w:r>
        <w:rPr>
          <w:rFonts w:ascii="Microsoft JhengHei" w:eastAsia="Microsoft JhengHei" w:hAnsi="Microsoft JhengHei" w:cs="Microsoft JhengHei"/>
          <w:w w:val="85"/>
        </w:rPr>
        <w:t>&lt;物理内存大小的8%，单位KB&gt;</w:t>
      </w:r>
    </w:p>
    <w:p w:rsidR="00D032B6" w:rsidRDefault="00D032B6">
      <w:pPr>
        <w:spacing w:before="1" w:line="180" w:lineRule="exact"/>
        <w:rPr>
          <w:sz w:val="18"/>
          <w:szCs w:val="18"/>
        </w:rPr>
      </w:pPr>
    </w:p>
    <w:p w:rsidR="00D032B6" w:rsidRDefault="00D032B6">
      <w:pPr>
        <w:spacing w:line="200" w:lineRule="exact"/>
        <w:rPr>
          <w:sz w:val="20"/>
          <w:szCs w:val="20"/>
        </w:rPr>
      </w:pPr>
    </w:p>
    <w:p w:rsidR="00D032B6" w:rsidRDefault="00A23879">
      <w:pPr>
        <w:pStyle w:val="Heading3"/>
        <w:spacing w:line="396" w:lineRule="exact"/>
      </w:pPr>
      <w:bookmarkStart w:id="138" w:name="升级"/>
      <w:bookmarkStart w:id="139" w:name="_bookmark57"/>
      <w:bookmarkEnd w:id="138"/>
      <w:bookmarkEnd w:id="139"/>
      <w:r>
        <w:t>升级</w:t>
      </w:r>
    </w:p>
    <w:p w:rsidR="00D032B6" w:rsidRDefault="00D032B6">
      <w:pPr>
        <w:spacing w:before="5" w:line="220" w:lineRule="exact"/>
      </w:pPr>
    </w:p>
    <w:p w:rsidR="00D032B6" w:rsidRDefault="00A23879">
      <w:pPr>
        <w:pStyle w:val="BodyText"/>
      </w:pPr>
      <w:r>
        <w:t>卸载旧版本</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以</w:t>
      </w:r>
      <w:r>
        <w:rPr>
          <w:spacing w:val="-22"/>
          <w:position w:val="1"/>
          <w:lang w:eastAsia="zh-CN"/>
        </w:rPr>
        <w:t xml:space="preserve"> </w:t>
      </w:r>
      <w:r>
        <w:rPr>
          <w:position w:val="1"/>
          <w:lang w:eastAsia="zh-CN"/>
        </w:rPr>
        <w:t>root</w:t>
      </w:r>
      <w:r>
        <w:rPr>
          <w:spacing w:val="-21"/>
          <w:position w:val="1"/>
          <w:lang w:eastAsia="zh-CN"/>
        </w:rPr>
        <w:t xml:space="preserve"> </w:t>
      </w:r>
      <w:r>
        <w:rPr>
          <w:position w:val="1"/>
          <w:lang w:eastAsia="zh-CN"/>
        </w:rPr>
        <w:t>身份登陆数据库服务器</w:t>
      </w:r>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执行如下命令停止</w:t>
      </w:r>
      <w:r>
        <w:rPr>
          <w:spacing w:val="55"/>
          <w:w w:val="95"/>
          <w:position w:val="1"/>
        </w:rPr>
        <w:t xml:space="preserve"> </w:t>
      </w:r>
      <w:r>
        <w:rPr>
          <w:w w:val="95"/>
          <w:position w:val="1"/>
        </w:rPr>
        <w:t>SequoiaDB</w:t>
      </w:r>
      <w:r>
        <w:rPr>
          <w:spacing w:val="55"/>
          <w:w w:val="95"/>
          <w:position w:val="1"/>
        </w:rPr>
        <w:t xml:space="preserve"> </w:t>
      </w:r>
      <w:r>
        <w:rPr>
          <w:w w:val="95"/>
          <w:position w:val="1"/>
        </w:rPr>
        <w:t>配置服务程序</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service</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sdbcm</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stop</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执行如下命令停止 </w:t>
      </w:r>
      <w:r>
        <w:rPr>
          <w:spacing w:val="4"/>
          <w:w w:val="95"/>
          <w:position w:val="1"/>
        </w:rPr>
        <w:t xml:space="preserve"> </w:t>
      </w:r>
      <w:r>
        <w:rPr>
          <w:w w:val="95"/>
          <w:position w:val="1"/>
        </w:rPr>
        <w:t xml:space="preserve">SequoiaDB </w:t>
      </w:r>
      <w:r>
        <w:rPr>
          <w:spacing w:val="4"/>
          <w:w w:val="95"/>
          <w:position w:val="1"/>
        </w:rPr>
        <w:t xml:space="preserve"> </w:t>
      </w:r>
      <w:r>
        <w:rPr>
          <w:w w:val="95"/>
          <w:position w:val="1"/>
        </w:rPr>
        <w:t>数据库服务程序</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/opt/sequoiadb/bin/sdbstop</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执行如下命令命令备份 </w:t>
      </w:r>
      <w:r>
        <w:rPr>
          <w:spacing w:val="29"/>
          <w:w w:val="95"/>
          <w:position w:val="1"/>
        </w:rPr>
        <w:t xml:space="preserve"> </w:t>
      </w:r>
      <w:r>
        <w:rPr>
          <w:w w:val="95"/>
          <w:position w:val="1"/>
        </w:rPr>
        <w:t xml:space="preserve">SequoiaDB </w:t>
      </w:r>
      <w:r>
        <w:rPr>
          <w:spacing w:val="29"/>
          <w:w w:val="95"/>
          <w:position w:val="1"/>
        </w:rPr>
        <w:t xml:space="preserve"> </w:t>
      </w:r>
      <w:r>
        <w:rPr>
          <w:w w:val="95"/>
          <w:position w:val="1"/>
        </w:rPr>
        <w:t>执行程序以及配置文件</w:t>
      </w:r>
    </w:p>
    <w:p w:rsidR="00D032B6" w:rsidRDefault="00A23879">
      <w:pPr>
        <w:pStyle w:val="BodyText"/>
        <w:spacing w:before="96" w:line="147" w:lineRule="auto"/>
        <w:ind w:left="1217" w:right="3146"/>
        <w:rPr>
          <w:rFonts w:ascii="Microsoft JhengHei" w:eastAsia="Microsoft JhengHei" w:hAnsi="Microsoft JhengHei" w:cs="Microsoft JhengHei"/>
        </w:rPr>
      </w:pPr>
      <w:r>
        <w:rPr>
          <w:rFonts w:ascii="Microsoft JhengHei" w:eastAsia="Microsoft JhengHei" w:hAnsi="Microsoft JhengHei" w:cs="Microsoft JhengHei"/>
          <w:w w:val="90"/>
        </w:rPr>
        <w:t xml:space="preserve">scp  </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 xml:space="preserve">/opt/sequoiadb/bin/sequoiadb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/home/sequoiadb_bak</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scp</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-rf</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/opt/sequoiadb/conf</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/home/sequoiadb_conf_bak</w:t>
      </w:r>
    </w:p>
    <w:p w:rsidR="00D032B6" w:rsidRDefault="00A23879">
      <w:pPr>
        <w:pStyle w:val="BodyText"/>
        <w:numPr>
          <w:ilvl w:val="1"/>
          <w:numId w:val="1"/>
        </w:numPr>
        <w:tabs>
          <w:tab w:val="left" w:pos="1217"/>
        </w:tabs>
        <w:spacing w:line="254" w:lineRule="exact"/>
        <w:ind w:left="1217"/>
      </w:pPr>
      <w:r>
        <w:rPr>
          <w:w w:val="95"/>
          <w:position w:val="1"/>
        </w:rPr>
        <w:t>执行如下命令卸载</w:t>
      </w:r>
      <w:r>
        <w:rPr>
          <w:spacing w:val="35"/>
          <w:w w:val="95"/>
          <w:position w:val="1"/>
        </w:rPr>
        <w:t xml:space="preserve"> </w:t>
      </w:r>
      <w:r>
        <w:rPr>
          <w:w w:val="95"/>
          <w:position w:val="1"/>
        </w:rPr>
        <w:t>SequoiaDB</w:t>
      </w:r>
      <w:r>
        <w:rPr>
          <w:spacing w:val="35"/>
          <w:w w:val="95"/>
          <w:position w:val="1"/>
        </w:rPr>
        <w:t xml:space="preserve"> </w:t>
      </w:r>
      <w:r>
        <w:rPr>
          <w:w w:val="95"/>
          <w:position w:val="1"/>
        </w:rPr>
        <w:t>软件</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rPr>
        <w:t>/opt/sequoiadb/uninstall</w:t>
      </w:r>
    </w:p>
    <w:p w:rsidR="00D032B6" w:rsidRDefault="00620DD5">
      <w:pPr>
        <w:pStyle w:val="BodyText"/>
        <w:spacing w:before="6" w:line="337" w:lineRule="auto"/>
        <w:ind w:right="1120"/>
        <w:rPr>
          <w:lang w:eastAsia="zh-CN"/>
        </w:rPr>
      </w:pPr>
      <w:r>
        <w:pict>
          <v:shape id="_x0000_i1057" type="#_x0000_t75" style="width:24pt;height:24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分别在所有数据库服务器上执行完上述操作后，再执行以下操作： 安装新版本</w:t>
      </w:r>
    </w:p>
    <w:p w:rsidR="00D032B6" w:rsidRDefault="00A23879">
      <w:pPr>
        <w:pStyle w:val="BodyText"/>
        <w:tabs>
          <w:tab w:val="left" w:pos="1217"/>
        </w:tabs>
        <w:spacing w:line="269"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具体安装步骤参见</w:t>
      </w:r>
      <w:hyperlink w:anchor="_bookmark48" w:history="1">
        <w:r>
          <w:rPr>
            <w:color w:val="0000FF"/>
            <w:w w:val="95"/>
            <w:position w:val="1"/>
            <w:lang w:eastAsia="zh-CN"/>
          </w:rPr>
          <w:t xml:space="preserve">《SequoiaDB  </w:t>
        </w:r>
        <w:r>
          <w:rPr>
            <w:color w:val="0000FF"/>
            <w:spacing w:val="32"/>
            <w:w w:val="95"/>
            <w:position w:val="1"/>
            <w:lang w:eastAsia="zh-CN"/>
          </w:rPr>
          <w:t xml:space="preserve"> </w:t>
        </w:r>
        <w:r>
          <w:rPr>
            <w:color w:val="0000FF"/>
            <w:w w:val="95"/>
            <w:position w:val="1"/>
            <w:lang w:eastAsia="zh-CN"/>
          </w:rPr>
          <w:t>服务器安装》</w:t>
        </w:r>
      </w:hyperlink>
      <w:r>
        <w:rPr>
          <w:color w:val="000000"/>
          <w:w w:val="95"/>
          <w:position w:val="1"/>
          <w:lang w:eastAsia="zh-CN"/>
        </w:rPr>
        <w:t>章节</w:t>
      </w:r>
    </w:p>
    <w:p w:rsidR="00D032B6" w:rsidRDefault="00D032B6">
      <w:pPr>
        <w:spacing w:line="269" w:lineRule="exact"/>
        <w:rPr>
          <w:lang w:eastAsia="zh-CN"/>
        </w:rPr>
        <w:sectPr w:rsidR="00D032B6">
          <w:pgSz w:w="12240" w:h="15840"/>
          <w:pgMar w:top="900" w:right="17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tabs>
          <w:tab w:val="left" w:pos="397"/>
        </w:tabs>
        <w:spacing w:line="308"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待新版本安装成功后，执行以下命令删除备份文件：</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787" style="position:absolute;left:0;text-align:left;margin-left:95.85pt;margin-top:4.95pt;width:459.45pt;height:21.2pt;z-index:-252183552;mso-position-horizontal-relative:page" coordorigin="1917,99" coordsize="9189,424">
            <v:shape id="_x0000_s3788"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95"/>
        </w:rPr>
        <w:t>rm</w:t>
      </w:r>
      <w:r w:rsidR="00A23879">
        <w:rPr>
          <w:rFonts w:ascii="Microsoft JhengHei" w:eastAsia="Microsoft JhengHei" w:hAnsi="Microsoft JhengHei" w:cs="Microsoft JhengHei"/>
          <w:spacing w:val="-5"/>
          <w:w w:val="95"/>
        </w:rPr>
        <w:t xml:space="preserve"> </w:t>
      </w:r>
      <w:r w:rsidR="00A23879">
        <w:rPr>
          <w:rFonts w:ascii="Microsoft JhengHei" w:eastAsia="Microsoft JhengHei" w:hAnsi="Microsoft JhengHei" w:cs="Microsoft JhengHei"/>
          <w:w w:val="95"/>
        </w:rPr>
        <w:t>-rf</w:t>
      </w:r>
      <w:r w:rsidR="00A23879">
        <w:rPr>
          <w:rFonts w:ascii="Microsoft JhengHei" w:eastAsia="Microsoft JhengHei" w:hAnsi="Microsoft JhengHei" w:cs="Microsoft JhengHei"/>
          <w:spacing w:val="-5"/>
          <w:w w:val="95"/>
        </w:rPr>
        <w:t xml:space="preserve"> </w:t>
      </w:r>
      <w:r w:rsidR="00A23879">
        <w:rPr>
          <w:rFonts w:ascii="Microsoft JhengHei" w:eastAsia="Microsoft JhengHei" w:hAnsi="Microsoft JhengHei" w:cs="Microsoft JhengHei"/>
          <w:w w:val="95"/>
        </w:rPr>
        <w:t>/home/sequoiadb_bak</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rm</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-rf</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/home/sequoiadb_conf_bak</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line="200" w:lineRule="exact"/>
        <w:rPr>
          <w:sz w:val="20"/>
          <w:szCs w:val="20"/>
        </w:rPr>
      </w:pPr>
    </w:p>
    <w:p w:rsidR="00D032B6" w:rsidRDefault="00D032B6">
      <w:pPr>
        <w:spacing w:before="4" w:line="240" w:lineRule="exact"/>
        <w:rPr>
          <w:sz w:val="24"/>
          <w:szCs w:val="24"/>
        </w:rPr>
      </w:pPr>
    </w:p>
    <w:p w:rsidR="00D032B6" w:rsidRDefault="00035F6E">
      <w:pPr>
        <w:pStyle w:val="Heading2"/>
        <w:spacing w:line="481" w:lineRule="exact"/>
        <w:ind w:left="433"/>
        <w:rPr>
          <w:lang w:eastAsia="zh-CN"/>
        </w:rPr>
      </w:pPr>
      <w:r>
        <w:pict>
          <v:group id="_x0000_s3785" style="position:absolute;left:0;text-align:left;margin-left:56.7pt;margin-top:25.15pt;width:498.6pt;height:.1pt;z-index:-252182528;mso-position-horizontal-relative:page" coordorigin="1134,503" coordsize="9972,2">
            <v:shape id="_x0000_s3786" style="position:absolute;left:1134;top:503;width:9972;height:2" coordorigin="1134,503" coordsize="9972,0" path="m1134,503r9972,e" filled="f" strokeweight="3pt">
              <v:path arrowok="t"/>
            </v:shape>
            <w10:wrap anchorx="page"/>
          </v:group>
        </w:pict>
      </w:r>
      <w:bookmarkStart w:id="140" w:name="_bookmark58"/>
      <w:bookmarkEnd w:id="140"/>
      <w:r w:rsidR="00A23879">
        <w:rPr>
          <w:lang w:eastAsia="zh-CN"/>
        </w:rPr>
        <w:t>数据库管理</w:t>
      </w:r>
    </w:p>
    <w:p w:rsidR="00D032B6" w:rsidRDefault="00D032B6">
      <w:pPr>
        <w:spacing w:before="11" w:line="260" w:lineRule="exact"/>
        <w:rPr>
          <w:sz w:val="26"/>
          <w:szCs w:val="26"/>
          <w:lang w:eastAsia="zh-CN"/>
        </w:rPr>
      </w:pPr>
    </w:p>
    <w:p w:rsidR="00D032B6" w:rsidRDefault="00A23879">
      <w:pPr>
        <w:pStyle w:val="BodyText"/>
        <w:rPr>
          <w:lang w:eastAsia="zh-CN"/>
        </w:rPr>
      </w:pPr>
      <w:r>
        <w:rPr>
          <w:lang w:eastAsia="zh-CN"/>
        </w:rPr>
        <w:t>数据库管理相关内容</w:t>
      </w:r>
    </w:p>
    <w:p w:rsidR="00D032B6" w:rsidRDefault="00D032B6">
      <w:pPr>
        <w:spacing w:line="200" w:lineRule="exact"/>
        <w:rPr>
          <w:sz w:val="20"/>
          <w:szCs w:val="20"/>
          <w:lang w:eastAsia="zh-CN"/>
        </w:rPr>
      </w:pPr>
    </w:p>
    <w:p w:rsidR="00D032B6" w:rsidRDefault="00D032B6">
      <w:pPr>
        <w:spacing w:before="13" w:line="200" w:lineRule="exact"/>
        <w:rPr>
          <w:sz w:val="20"/>
          <w:szCs w:val="20"/>
          <w:lang w:eastAsia="zh-CN"/>
        </w:rPr>
      </w:pPr>
    </w:p>
    <w:p w:rsidR="00D032B6" w:rsidRDefault="00035F6E">
      <w:pPr>
        <w:pStyle w:val="Heading3"/>
        <w:spacing w:line="396" w:lineRule="exact"/>
        <w:rPr>
          <w:lang w:eastAsia="zh-CN"/>
        </w:rPr>
      </w:pPr>
      <w:r>
        <w:pict>
          <v:group id="_x0000_s3783" style="position:absolute;left:0;text-align:left;margin-left:56.7pt;margin-top:21.4pt;width:498.6pt;height:.1pt;z-index:-252181504;mso-position-horizontal-relative:page" coordorigin="1134,428" coordsize="9972,2">
            <v:shape id="_x0000_s3784" style="position:absolute;left:1134;top:428;width:9972;height:2" coordorigin="1134,428" coordsize="9972,0" path="m1134,428r9972,e" filled="f" strokeweight="1pt">
              <v:path arrowok="t"/>
            </v:shape>
            <w10:wrap anchorx="page"/>
          </v:group>
        </w:pict>
      </w:r>
      <w:bookmarkStart w:id="141" w:name="数据库管理"/>
      <w:bookmarkStart w:id="142" w:name="_bookmark59"/>
      <w:bookmarkEnd w:id="141"/>
      <w:bookmarkEnd w:id="142"/>
      <w:r w:rsidR="00A23879">
        <w:rPr>
          <w:lang w:eastAsia="zh-CN"/>
        </w:rPr>
        <w:t>数据库管理</w:t>
      </w:r>
      <w:r w:rsidR="00D11196">
        <w:rPr>
          <w:rFonts w:asciiTheme="minorEastAsia" w:eastAsiaTheme="minorEastAsia" w:hAnsiTheme="minorEastAsia"/>
          <w:lang w:eastAsia="zh-CN"/>
        </w:rPr>
        <w:t>(</w:t>
      </w:r>
      <w:r w:rsidR="00D11196">
        <w:rPr>
          <w:rFonts w:asciiTheme="minorEastAsia" w:eastAsiaTheme="minorEastAsia" w:hAnsiTheme="minorEastAsia" w:hint="eastAsia"/>
          <w:lang w:eastAsia="zh-CN"/>
        </w:rPr>
        <w:t>何嘉文</w:t>
      </w:r>
      <w:r w:rsidR="00D11196">
        <w:rPr>
          <w:rFonts w:asciiTheme="minorEastAsia" w:eastAsiaTheme="minorEastAsia" w:hAnsiTheme="minorEastAsia"/>
          <w:lang w:eastAsia="zh-CN"/>
        </w:rPr>
        <w:t>)</w:t>
      </w:r>
    </w:p>
    <w:p w:rsidR="00D032B6" w:rsidRDefault="00A23879">
      <w:pPr>
        <w:pStyle w:val="BodyText"/>
        <w:spacing w:before="45"/>
        <w:rPr>
          <w:lang w:eastAsia="zh-CN"/>
        </w:rPr>
      </w:pPr>
      <w:r>
        <w:rPr>
          <w:lang w:eastAsia="zh-CN"/>
        </w:rPr>
        <w:t>此部分提供有关基本管理任务</w:t>
      </w:r>
    </w:p>
    <w:p w:rsidR="00D032B6" w:rsidRDefault="00D032B6">
      <w:pPr>
        <w:spacing w:before="5" w:line="110" w:lineRule="exact"/>
        <w:rPr>
          <w:sz w:val="11"/>
          <w:szCs w:val="11"/>
          <w:lang w:eastAsia="zh-CN"/>
        </w:rPr>
      </w:pPr>
    </w:p>
    <w:p w:rsidR="00D032B6" w:rsidRDefault="00A23879">
      <w:pPr>
        <w:pStyle w:val="Heading4"/>
      </w:pPr>
      <w:bookmarkStart w:id="143" w:name="数据库配置"/>
      <w:bookmarkStart w:id="144" w:name="_bookmark60"/>
      <w:bookmarkEnd w:id="143"/>
      <w:bookmarkEnd w:id="144"/>
      <w:r>
        <w:t>数据库配置</w:t>
      </w:r>
    </w:p>
    <w:p w:rsidR="00D032B6" w:rsidRDefault="00D032B6">
      <w:pPr>
        <w:spacing w:before="2" w:line="200" w:lineRule="exact"/>
        <w:rPr>
          <w:sz w:val="20"/>
          <w:szCs w:val="20"/>
        </w:rPr>
      </w:pPr>
    </w:p>
    <w:p w:rsidR="00D032B6" w:rsidRDefault="00A23879">
      <w:pPr>
        <w:pStyle w:val="BodyText"/>
      </w:pPr>
      <w:r>
        <w:t>参数说明</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636"/>
        <w:gridCol w:w="3100"/>
        <w:gridCol w:w="2363"/>
        <w:gridCol w:w="2373"/>
      </w:tblGrid>
      <w:tr w:rsidR="00D032B6">
        <w:trPr>
          <w:trHeight w:hRule="exact" w:val="305"/>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81"/>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D032B6">
        <w:trPr>
          <w:trHeight w:hRule="exact" w:val="30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打印帮助</w:t>
            </w:r>
          </w:p>
        </w:tc>
      </w:tr>
      <w:tr w:rsidR="00D032B6">
        <w:trPr>
          <w:trHeight w:hRule="exact" w:val="54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5"/>
                <w:sz w:val="14"/>
                <w:szCs w:val="14"/>
              </w:rPr>
              <w:t>-d</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1.指定数据文件存放路径。2.如果不</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指定，则默认为当前路径。</w:t>
            </w:r>
          </w:p>
        </w:tc>
      </w:tr>
      <w:tr w:rsidR="00D032B6">
        <w:trPr>
          <w:trHeight w:hRule="exact" w:val="54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--indexpath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0"/>
                <w:sz w:val="14"/>
                <w:szCs w:val="14"/>
              </w:rPr>
              <w:t>-i</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1.指定索引文件存放路径。2.如果不</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指定，则默认与'dbpath'相同。</w:t>
            </w:r>
          </w:p>
        </w:tc>
      </w:tr>
      <w:tr w:rsidR="00D032B6">
        <w:trPr>
          <w:trHeight w:hRule="exact" w:val="198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1.指定配置文件路径（不包含文</w:t>
            </w:r>
          </w:p>
          <w:p w:rsidR="00D032B6" w:rsidRDefault="00A23879">
            <w:pPr>
              <w:pStyle w:val="TableParagraph"/>
              <w:spacing w:before="1" w:line="241" w:lineRule="auto"/>
              <w:ind w:left="45" w:right="20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 xml:space="preserve">件名），系统会在confpath下寻 </w:t>
            </w:r>
            <w:r>
              <w:rPr>
                <w:rFonts w:ascii="微软雅黑" w:eastAsia="微软雅黑" w:hAnsi="微软雅黑" w:cs="微软雅黑"/>
                <w:w w:val="95"/>
                <w:sz w:val="14"/>
                <w:szCs w:val="14"/>
                <w:lang w:eastAsia="zh-CN"/>
              </w:rPr>
              <w:t>找sdb.conf。</w:t>
            </w:r>
            <w:r>
              <w:rPr>
                <w:rFonts w:ascii="微软雅黑" w:eastAsia="微软雅黑" w:hAnsi="微软雅黑" w:cs="微软雅黑"/>
                <w:spacing w:val="33"/>
                <w:w w:val="95"/>
                <w:sz w:val="14"/>
                <w:szCs w:val="14"/>
                <w:lang w:eastAsia="zh-CN"/>
              </w:rPr>
              <w:t xml:space="preserve"> </w:t>
            </w:r>
            <w:r>
              <w:rPr>
                <w:rFonts w:ascii="微软雅黑" w:eastAsia="微软雅黑" w:hAnsi="微软雅黑" w:cs="微软雅黑"/>
                <w:w w:val="95"/>
                <w:sz w:val="14"/>
                <w:szCs w:val="14"/>
                <w:lang w:eastAsia="zh-CN"/>
              </w:rPr>
              <w:t>2.sdb.conf中填入需</w:t>
            </w:r>
            <w:r>
              <w:rPr>
                <w:rFonts w:ascii="微软雅黑" w:eastAsia="微软雅黑" w:hAnsi="微软雅黑" w:cs="微软雅黑"/>
                <w:sz w:val="14"/>
                <w:szCs w:val="14"/>
                <w:lang w:eastAsia="zh-CN"/>
              </w:rPr>
              <w:t xml:space="preserve"> 要的配置项，配制方法为：参数名</w:t>
            </w:r>
          </w:p>
          <w:p w:rsidR="00D032B6" w:rsidRDefault="00A23879">
            <w:pPr>
              <w:pStyle w:val="TableParagraph"/>
              <w:spacing w:line="241" w:lineRule="auto"/>
              <w:ind w:left="45" w:right="49"/>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参数值。如</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svcname=11810；</w:t>
            </w:r>
            <w:r>
              <w:rPr>
                <w:rFonts w:ascii="微软雅黑" w:eastAsia="微软雅黑" w:hAnsi="微软雅黑" w:cs="微软雅黑"/>
                <w:w w:val="93"/>
                <w:sz w:val="14"/>
                <w:szCs w:val="14"/>
              </w:rPr>
              <w:t xml:space="preserve"> </w:t>
            </w:r>
            <w:r>
              <w:rPr>
                <w:rFonts w:ascii="微软雅黑" w:eastAsia="微软雅黑" w:hAnsi="微软雅黑" w:cs="微软雅黑"/>
                <w:w w:val="95"/>
                <w:sz w:val="14"/>
                <w:szCs w:val="14"/>
              </w:rPr>
              <w:t>diaglevel=3</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3.如果不指定此参数，系</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统默认在当前路径寻找sdb.conf。</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4.sdb.conf可以不存在。</w:t>
            </w:r>
          </w:p>
        </w:tc>
      </w:tr>
      <w:tr w:rsidR="00D032B6">
        <w:trPr>
          <w:trHeight w:hRule="exact" w:val="102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--logpath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0"/>
                <w:sz w:val="14"/>
                <w:szCs w:val="14"/>
              </w:rPr>
              <w:t>-l</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ight="93"/>
              <w:jc w:val="both"/>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1.副本节点在进行数据同步时会生成</w:t>
            </w:r>
          </w:p>
          <w:p w:rsidR="00D032B6" w:rsidRDefault="00A23879">
            <w:pPr>
              <w:pStyle w:val="TableParagraph"/>
              <w:spacing w:before="1" w:line="241" w:lineRule="auto"/>
              <w:ind w:left="45" w:right="56"/>
              <w:jc w:val="both"/>
              <w:rPr>
                <w:rFonts w:ascii="微软雅黑" w:eastAsia="微软雅黑" w:hAnsi="微软雅黑" w:cs="微软雅黑"/>
                <w:sz w:val="14"/>
                <w:szCs w:val="14"/>
              </w:rPr>
            </w:pPr>
            <w:r>
              <w:rPr>
                <w:rFonts w:ascii="微软雅黑" w:eastAsia="微软雅黑" w:hAnsi="微软雅黑" w:cs="微软雅黑"/>
                <w:sz w:val="14"/>
                <w:szCs w:val="14"/>
                <w:lang w:eastAsia="zh-CN"/>
              </w:rPr>
              <w:t>同步日志。此参数用来指定同步日志 的路径。</w:t>
            </w:r>
            <w:r>
              <w:rPr>
                <w:rFonts w:ascii="微软雅黑" w:eastAsia="微软雅黑" w:hAnsi="微软雅黑" w:cs="微软雅黑"/>
                <w:spacing w:val="-7"/>
                <w:sz w:val="14"/>
                <w:szCs w:val="14"/>
                <w:lang w:eastAsia="zh-CN"/>
              </w:rPr>
              <w:t xml:space="preserve"> </w:t>
            </w:r>
            <w:r>
              <w:rPr>
                <w:rFonts w:ascii="微软雅黑" w:eastAsia="微软雅黑" w:hAnsi="微软雅黑" w:cs="微软雅黑"/>
                <w:sz w:val="14"/>
                <w:szCs w:val="14"/>
              </w:rPr>
              <w:t>2.如果不指定，则默认路径 为：数据文件路径/replicalog</w:t>
            </w:r>
          </w:p>
        </w:tc>
      </w:tr>
      <w:tr w:rsidR="00D032B6">
        <w:trPr>
          <w:trHeight w:hRule="exact" w:val="78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--diagpath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1.指定诊断日志存放目录。</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2.如果</w:t>
            </w:r>
          </w:p>
          <w:p w:rsidR="00D032B6" w:rsidRDefault="00A23879">
            <w:pPr>
              <w:pStyle w:val="TableParagraph"/>
              <w:spacing w:before="1" w:line="241" w:lineRule="auto"/>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不指定，则默认为：数据文件路径/</w:t>
            </w:r>
            <w:r>
              <w:rPr>
                <w:rFonts w:ascii="微软雅黑" w:eastAsia="微软雅黑" w:hAnsi="微软雅黑" w:cs="微软雅黑"/>
                <w:w w:val="87"/>
                <w:sz w:val="14"/>
                <w:szCs w:val="14"/>
                <w:lang w:eastAsia="zh-CN"/>
              </w:rPr>
              <w:t xml:space="preserve"> </w:t>
            </w:r>
            <w:r>
              <w:rPr>
                <w:rFonts w:ascii="微软雅黑" w:eastAsia="微软雅黑" w:hAnsi="微软雅黑" w:cs="微软雅黑"/>
                <w:w w:val="95"/>
                <w:sz w:val="14"/>
                <w:szCs w:val="14"/>
                <w:lang w:eastAsia="zh-CN"/>
              </w:rPr>
              <w:t>diaglog</w:t>
            </w:r>
          </w:p>
        </w:tc>
      </w:tr>
      <w:tr w:rsidR="00D032B6">
        <w:trPr>
          <w:trHeight w:hRule="exact" w:val="78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--diagnum</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1.指定诊断日志文件最大数量。</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w:t>
            </w:r>
          </w:p>
          <w:p w:rsidR="00D032B6" w:rsidRDefault="00A23879">
            <w:pPr>
              <w:pStyle w:val="TableParagraph"/>
              <w:spacing w:before="1" w:line="241" w:lineRule="auto"/>
              <w:ind w:left="45" w:right="72"/>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果不指定，则默认为：20，-1表示不</w:t>
            </w:r>
            <w:r>
              <w:rPr>
                <w:rFonts w:ascii="微软雅黑" w:eastAsia="微软雅黑" w:hAnsi="微软雅黑" w:cs="微软雅黑"/>
                <w:sz w:val="14"/>
                <w:szCs w:val="14"/>
                <w:lang w:eastAsia="zh-CN"/>
              </w:rPr>
              <w:t xml:space="preserve"> 限制。</w:t>
            </w:r>
          </w:p>
        </w:tc>
      </w:tr>
      <w:tr w:rsidR="00D032B6">
        <w:trPr>
          <w:trHeight w:hRule="exact" w:val="78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--bkuppath</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1.指定备份文件生成目录。</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2.如果</w:t>
            </w:r>
          </w:p>
          <w:p w:rsidR="00D032B6" w:rsidRDefault="00A23879">
            <w:pPr>
              <w:pStyle w:val="TableParagraph"/>
              <w:spacing w:before="1" w:line="241" w:lineRule="auto"/>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不指定，则默认为：数据文件路径/</w:t>
            </w:r>
            <w:r>
              <w:rPr>
                <w:rFonts w:ascii="微软雅黑" w:eastAsia="微软雅黑" w:hAnsi="微软雅黑" w:cs="微软雅黑"/>
                <w:w w:val="87"/>
                <w:sz w:val="14"/>
                <w:szCs w:val="14"/>
                <w:lang w:eastAsia="zh-CN"/>
              </w:rPr>
              <w:t xml:space="preserve"> </w:t>
            </w:r>
            <w:r>
              <w:rPr>
                <w:rFonts w:ascii="微软雅黑" w:eastAsia="微软雅黑" w:hAnsi="微软雅黑" w:cs="微软雅黑"/>
                <w:w w:val="95"/>
                <w:sz w:val="14"/>
                <w:szCs w:val="14"/>
                <w:lang w:eastAsia="zh-CN"/>
              </w:rPr>
              <w:t>bakfile</w:t>
            </w:r>
          </w:p>
        </w:tc>
      </w:tr>
      <w:tr w:rsidR="00D032B6">
        <w:trPr>
          <w:trHeight w:hRule="exact" w:val="540"/>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--maxpool</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1.指定线程池内线程数量。</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2.如果不</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指定，则默认为0。</w:t>
            </w:r>
          </w:p>
        </w:tc>
      </w:tr>
      <w:tr w:rsidR="00D032B6">
        <w:trPr>
          <w:trHeight w:hRule="exact" w:val="260"/>
        </w:trPr>
        <w:tc>
          <w:tcPr>
            <w:tcW w:w="1636"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--svcname</w:t>
            </w:r>
          </w:p>
        </w:tc>
        <w:tc>
          <w:tcPr>
            <w:tcW w:w="3100" w:type="dxa"/>
            <w:tcBorders>
              <w:top w:val="single" w:sz="8" w:space="0" w:color="000000"/>
              <w:left w:val="nil"/>
              <w:bottom w:val="nil"/>
              <w:right w:val="single" w:sz="8" w:space="0" w:color="000000"/>
            </w:tcBorders>
          </w:tcPr>
          <w:p w:rsidR="00D032B6" w:rsidRDefault="00A23879">
            <w:pPr>
              <w:pStyle w:val="TableParagraph"/>
              <w:spacing w:line="208" w:lineRule="exact"/>
              <w:ind w:left="781"/>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1.指定本地服务端口。</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2.如果不指</w:t>
            </w:r>
          </w:p>
        </w:tc>
      </w:tr>
      <w:tr w:rsidR="00D032B6">
        <w:trPr>
          <w:trHeight w:hRule="exact" w:val="240"/>
        </w:trPr>
        <w:tc>
          <w:tcPr>
            <w:tcW w:w="1636" w:type="dxa"/>
            <w:tcBorders>
              <w:top w:val="nil"/>
              <w:left w:val="single" w:sz="8" w:space="0" w:color="000000"/>
              <w:bottom w:val="nil"/>
              <w:right w:val="nil"/>
            </w:tcBorders>
          </w:tcPr>
          <w:p w:rsidR="00D032B6" w:rsidRDefault="00D032B6">
            <w:pPr>
              <w:rPr>
                <w:lang w:eastAsia="zh-CN"/>
              </w:rPr>
            </w:pPr>
          </w:p>
        </w:tc>
        <w:tc>
          <w:tcPr>
            <w:tcW w:w="3100" w:type="dxa"/>
            <w:tcBorders>
              <w:top w:val="nil"/>
              <w:left w:val="nil"/>
              <w:bottom w:val="nil"/>
              <w:right w:val="single" w:sz="8" w:space="0" w:color="000000"/>
            </w:tcBorders>
          </w:tcPr>
          <w:p w:rsidR="00D032B6" w:rsidRDefault="00D032B6">
            <w:pPr>
              <w:rPr>
                <w:lang w:eastAsia="zh-CN"/>
              </w:rPr>
            </w:pPr>
          </w:p>
        </w:tc>
        <w:tc>
          <w:tcPr>
            <w:tcW w:w="2363" w:type="dxa"/>
            <w:tcBorders>
              <w:top w:val="nil"/>
              <w:left w:val="single" w:sz="8" w:space="0" w:color="000000"/>
              <w:bottom w:val="nil"/>
              <w:right w:val="single" w:sz="8" w:space="0" w:color="000000"/>
            </w:tcBorders>
          </w:tcPr>
          <w:p w:rsidR="00D032B6" w:rsidRDefault="00D032B6">
            <w:pPr>
              <w:rPr>
                <w:lang w:eastAsia="zh-CN"/>
              </w:rPr>
            </w:pPr>
          </w:p>
        </w:tc>
        <w:tc>
          <w:tcPr>
            <w:tcW w:w="2373"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定则默认为11810端口用于编目节</w:t>
            </w:r>
          </w:p>
        </w:tc>
      </w:tr>
      <w:tr w:rsidR="00D032B6">
        <w:trPr>
          <w:trHeight w:hRule="exact" w:val="240"/>
        </w:trPr>
        <w:tc>
          <w:tcPr>
            <w:tcW w:w="1636" w:type="dxa"/>
            <w:tcBorders>
              <w:top w:val="nil"/>
              <w:left w:val="single" w:sz="8" w:space="0" w:color="000000"/>
              <w:bottom w:val="nil"/>
              <w:right w:val="nil"/>
            </w:tcBorders>
          </w:tcPr>
          <w:p w:rsidR="00D032B6" w:rsidRDefault="00D032B6">
            <w:pPr>
              <w:rPr>
                <w:lang w:eastAsia="zh-CN"/>
              </w:rPr>
            </w:pPr>
          </w:p>
        </w:tc>
        <w:tc>
          <w:tcPr>
            <w:tcW w:w="3100" w:type="dxa"/>
            <w:tcBorders>
              <w:top w:val="nil"/>
              <w:left w:val="nil"/>
              <w:bottom w:val="nil"/>
              <w:right w:val="single" w:sz="8" w:space="0" w:color="000000"/>
            </w:tcBorders>
          </w:tcPr>
          <w:p w:rsidR="00D032B6" w:rsidRDefault="00D032B6">
            <w:pPr>
              <w:rPr>
                <w:lang w:eastAsia="zh-CN"/>
              </w:rPr>
            </w:pPr>
          </w:p>
        </w:tc>
        <w:tc>
          <w:tcPr>
            <w:tcW w:w="2363" w:type="dxa"/>
            <w:tcBorders>
              <w:top w:val="nil"/>
              <w:left w:val="single" w:sz="8" w:space="0" w:color="000000"/>
              <w:bottom w:val="nil"/>
              <w:right w:val="single" w:sz="8" w:space="0" w:color="000000"/>
            </w:tcBorders>
          </w:tcPr>
          <w:p w:rsidR="00D032B6" w:rsidRDefault="00D032B6">
            <w:pPr>
              <w:rPr>
                <w:lang w:eastAsia="zh-CN"/>
              </w:rPr>
            </w:pPr>
          </w:p>
        </w:tc>
        <w:tc>
          <w:tcPr>
            <w:tcW w:w="2373"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点，11800用于协调节点，11820用</w:t>
            </w:r>
          </w:p>
        </w:tc>
      </w:tr>
      <w:tr w:rsidR="00D032B6">
        <w:trPr>
          <w:trHeight w:hRule="exact" w:val="270"/>
        </w:trPr>
        <w:tc>
          <w:tcPr>
            <w:tcW w:w="1636" w:type="dxa"/>
            <w:tcBorders>
              <w:top w:val="nil"/>
              <w:left w:val="single" w:sz="8" w:space="0" w:color="000000"/>
              <w:bottom w:val="nil"/>
              <w:right w:val="nil"/>
            </w:tcBorders>
          </w:tcPr>
          <w:p w:rsidR="00D032B6" w:rsidRDefault="00D032B6">
            <w:pPr>
              <w:rPr>
                <w:lang w:eastAsia="zh-CN"/>
              </w:rPr>
            </w:pPr>
          </w:p>
        </w:tc>
        <w:tc>
          <w:tcPr>
            <w:tcW w:w="3100" w:type="dxa"/>
            <w:tcBorders>
              <w:top w:val="nil"/>
              <w:left w:val="nil"/>
              <w:bottom w:val="nil"/>
              <w:right w:val="single" w:sz="8" w:space="0" w:color="000000"/>
            </w:tcBorders>
          </w:tcPr>
          <w:p w:rsidR="00D032B6" w:rsidRDefault="00D032B6">
            <w:pPr>
              <w:rPr>
                <w:lang w:eastAsia="zh-CN"/>
              </w:rPr>
            </w:pPr>
          </w:p>
        </w:tc>
        <w:tc>
          <w:tcPr>
            <w:tcW w:w="2363" w:type="dxa"/>
            <w:tcBorders>
              <w:top w:val="nil"/>
              <w:left w:val="single" w:sz="8" w:space="0" w:color="000000"/>
              <w:bottom w:val="nil"/>
              <w:right w:val="single" w:sz="8" w:space="0" w:color="000000"/>
            </w:tcBorders>
          </w:tcPr>
          <w:p w:rsidR="00D032B6" w:rsidRDefault="00D032B6">
            <w:pPr>
              <w:rPr>
                <w:lang w:eastAsia="zh-CN"/>
              </w:rPr>
            </w:pPr>
          </w:p>
        </w:tc>
        <w:tc>
          <w:tcPr>
            <w:tcW w:w="2373"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于数据节点。</w:t>
            </w:r>
          </w:p>
        </w:tc>
      </w:tr>
      <w:tr w:rsidR="00D032B6">
        <w:trPr>
          <w:trHeight w:hRule="exact" w:val="270"/>
        </w:trPr>
        <w:tc>
          <w:tcPr>
            <w:tcW w:w="1636" w:type="dxa"/>
            <w:vMerge w:val="restart"/>
            <w:tcBorders>
              <w:top w:val="nil"/>
              <w:left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--replname</w:t>
            </w:r>
          </w:p>
        </w:tc>
        <w:tc>
          <w:tcPr>
            <w:tcW w:w="3100" w:type="dxa"/>
            <w:vMerge w:val="restart"/>
            <w:tcBorders>
              <w:top w:val="nil"/>
              <w:left w:val="nil"/>
              <w:right w:val="single" w:sz="8" w:space="0" w:color="000000"/>
            </w:tcBorders>
          </w:tcPr>
          <w:p w:rsidR="00D032B6" w:rsidRDefault="00A23879">
            <w:pPr>
              <w:pStyle w:val="TableParagraph"/>
              <w:spacing w:line="228" w:lineRule="exact"/>
              <w:ind w:left="781"/>
              <w:rPr>
                <w:rFonts w:ascii="微软雅黑" w:eastAsia="微软雅黑" w:hAnsi="微软雅黑" w:cs="微软雅黑"/>
                <w:sz w:val="14"/>
                <w:szCs w:val="14"/>
              </w:rPr>
            </w:pPr>
            <w:r>
              <w:rPr>
                <w:rFonts w:ascii="微软雅黑" w:eastAsia="微软雅黑" w:hAnsi="微软雅黑" w:cs="微软雅黑"/>
                <w:w w:val="90"/>
                <w:sz w:val="14"/>
                <w:szCs w:val="14"/>
              </w:rPr>
              <w:t>-r</w:t>
            </w:r>
          </w:p>
        </w:tc>
        <w:tc>
          <w:tcPr>
            <w:tcW w:w="2363" w:type="dxa"/>
            <w:vMerge w:val="restart"/>
            <w:tcBorders>
              <w:top w:val="nil"/>
              <w:left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nil"/>
              <w:left w:val="single" w:sz="8" w:space="0" w:color="000000"/>
              <w:bottom w:val="nil"/>
              <w:right w:val="single" w:sz="8" w:space="0" w:color="000000"/>
            </w:tcBorders>
          </w:tcPr>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sz w:val="14"/>
                <w:szCs w:val="14"/>
                <w:lang w:eastAsia="zh-CN"/>
              </w:rPr>
              <w:t>1.指定数据同步平面端口。</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rPr>
              <w:t>2.如果不</w:t>
            </w:r>
          </w:p>
        </w:tc>
      </w:tr>
      <w:tr w:rsidR="00D032B6">
        <w:trPr>
          <w:trHeight w:hRule="exact" w:val="270"/>
        </w:trPr>
        <w:tc>
          <w:tcPr>
            <w:tcW w:w="1636" w:type="dxa"/>
            <w:vMerge/>
            <w:tcBorders>
              <w:left w:val="single" w:sz="8" w:space="0" w:color="000000"/>
              <w:bottom w:val="single" w:sz="8" w:space="0" w:color="000000"/>
              <w:right w:val="nil"/>
            </w:tcBorders>
          </w:tcPr>
          <w:p w:rsidR="00D032B6" w:rsidRDefault="00D032B6"/>
        </w:tc>
        <w:tc>
          <w:tcPr>
            <w:tcW w:w="3100" w:type="dxa"/>
            <w:vMerge/>
            <w:tcBorders>
              <w:left w:val="nil"/>
              <w:bottom w:val="single" w:sz="8" w:space="0" w:color="000000"/>
              <w:right w:val="single" w:sz="8" w:space="0" w:color="000000"/>
            </w:tcBorders>
          </w:tcPr>
          <w:p w:rsidR="00D032B6" w:rsidRDefault="00D032B6"/>
        </w:tc>
        <w:tc>
          <w:tcPr>
            <w:tcW w:w="2363" w:type="dxa"/>
            <w:vMerge/>
            <w:tcBorders>
              <w:left w:val="single" w:sz="8" w:space="0" w:color="000000"/>
              <w:bottom w:val="single" w:sz="8" w:space="0" w:color="000000"/>
              <w:right w:val="single" w:sz="8" w:space="0" w:color="000000"/>
            </w:tcBorders>
          </w:tcPr>
          <w:p w:rsidR="00D032B6" w:rsidRDefault="00D032B6"/>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指定则默认为svcname+1。</w:t>
            </w:r>
          </w:p>
        </w:tc>
      </w:tr>
      <w:tr w:rsidR="00D032B6">
        <w:trPr>
          <w:trHeight w:hRule="exact" w:val="545"/>
        </w:trPr>
        <w:tc>
          <w:tcPr>
            <w:tcW w:w="163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--shardname</w:t>
            </w:r>
          </w:p>
        </w:tc>
        <w:tc>
          <w:tcPr>
            <w:tcW w:w="310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81"/>
              <w:rPr>
                <w:rFonts w:ascii="微软雅黑" w:eastAsia="微软雅黑" w:hAnsi="微软雅黑" w:cs="微软雅黑"/>
                <w:sz w:val="14"/>
                <w:szCs w:val="14"/>
              </w:rPr>
            </w:pPr>
            <w:r>
              <w:rPr>
                <w:rFonts w:ascii="微软雅黑" w:eastAsia="微软雅黑" w:hAnsi="微软雅黑" w:cs="微软雅黑"/>
                <w:w w:val="85"/>
                <w:sz w:val="14"/>
                <w:szCs w:val="14"/>
              </w:rPr>
              <w:t>-a</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1.指定shard平面端口。</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2.如果不指</w:t>
            </w:r>
          </w:p>
          <w:p w:rsidR="00D032B6" w:rsidRDefault="00A23879">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定则默认为svcname+2。</w:t>
            </w:r>
          </w:p>
        </w:tc>
      </w:tr>
    </w:tbl>
    <w:p w:rsidR="00D032B6" w:rsidRDefault="00D032B6">
      <w:pPr>
        <w:rPr>
          <w:rFonts w:ascii="微软雅黑" w:eastAsia="微软雅黑" w:hAnsi="微软雅黑" w:cs="微软雅黑"/>
          <w:sz w:val="14"/>
          <w:szCs w:val="14"/>
        </w:rPr>
        <w:sectPr w:rsidR="00D032B6">
          <w:headerReference w:type="even" r:id="rId202"/>
          <w:headerReference w:type="default" r:id="rId203"/>
          <w:pgSz w:w="12240" w:h="15840"/>
          <w:pgMar w:top="900" w:right="1020" w:bottom="280" w:left="700" w:header="713" w:footer="0" w:gutter="0"/>
          <w:pgNumType w:start="74"/>
          <w:cols w:space="720"/>
        </w:sect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6" w:line="280" w:lineRule="exact"/>
        <w:rPr>
          <w:sz w:val="28"/>
          <w:szCs w:val="28"/>
        </w:rPr>
      </w:pPr>
    </w:p>
    <w:p w:rsidR="00D032B6" w:rsidRDefault="00035F6E">
      <w:pPr>
        <w:spacing w:before="9"/>
        <w:ind w:right="37"/>
        <w:jc w:val="right"/>
        <w:rPr>
          <w:rFonts w:ascii="微软雅黑" w:eastAsia="微软雅黑" w:hAnsi="微软雅黑" w:cs="微软雅黑"/>
          <w:sz w:val="14"/>
          <w:szCs w:val="14"/>
        </w:rPr>
      </w:pPr>
      <w:r w:rsidRPr="00035F6E">
        <w:rPr>
          <w:rFonts w:eastAsiaTheme="minorHAnsi"/>
        </w:rPr>
        <w:pict>
          <v:shape id="_x0000_s3782" type="#_x0000_t202" style="position:absolute;left:0;text-align:left;margin-left:81.2pt;margin-top:-194.25pt;width:475.1pt;height:655pt;z-index:-252180480;mso-position-horizontal-relative:page" filled="f" stroked="f">
            <v:textbox inset="0,0,0,0">
              <w:txbxContent>
                <w:tbl>
                  <w:tblPr>
                    <w:tblW w:w="0" w:type="auto"/>
                    <w:tblLayout w:type="fixed"/>
                    <w:tblCellMar>
                      <w:left w:w="0" w:type="dxa"/>
                      <w:right w:w="0" w:type="dxa"/>
                    </w:tblCellMar>
                    <w:tblLook w:val="01E0"/>
                  </w:tblPr>
                  <w:tblGrid>
                    <w:gridCol w:w="1815"/>
                    <w:gridCol w:w="2921"/>
                    <w:gridCol w:w="2363"/>
                    <w:gridCol w:w="2373"/>
                  </w:tblGrid>
                  <w:tr w:rsidR="00801E25">
                    <w:trPr>
                      <w:trHeight w:hRule="exact" w:val="305"/>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603"/>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--catalogname</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-x</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 xml:space="preserve">1.指定catalog平面端口。 </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2.如果不指</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定则默认为svcname+3。</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--httpname</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1.指定http端口。  </w:t>
                        </w:r>
                        <w:r>
                          <w:rPr>
                            <w:rFonts w:ascii="微软雅黑" w:eastAsia="微软雅黑" w:hAnsi="微软雅黑" w:cs="微软雅黑"/>
                            <w:spacing w:val="3"/>
                            <w:w w:val="95"/>
                            <w:sz w:val="14"/>
                            <w:szCs w:val="14"/>
                            <w:lang w:eastAsia="zh-CN"/>
                          </w:rPr>
                          <w:t xml:space="preserve"> </w:t>
                        </w:r>
                        <w:r>
                          <w:rPr>
                            <w:rFonts w:ascii="微软雅黑" w:eastAsia="微软雅黑" w:hAnsi="微软雅黑" w:cs="微软雅黑"/>
                            <w:w w:val="95"/>
                            <w:sz w:val="14"/>
                            <w:szCs w:val="14"/>
                            <w:lang w:eastAsia="zh-CN"/>
                          </w:rPr>
                          <w:t>2.如果不指定则默</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认为svcname+4。</w:t>
                        </w:r>
                      </w:p>
                    </w:tc>
                  </w:tr>
                  <w:tr w:rsidR="00801E25">
                    <w:trPr>
                      <w:trHeight w:hRule="exact" w:val="126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--diaglevel</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-v</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1.指定诊断日志打印级</w:t>
                        </w:r>
                      </w:p>
                      <w:p w:rsidR="00801E25" w:rsidRDefault="00801E25">
                        <w:pPr>
                          <w:pStyle w:val="TableParagraph"/>
                          <w:spacing w:before="1" w:line="241" w:lineRule="auto"/>
                          <w:ind w:left="45" w:right="40"/>
                          <w:rPr>
                            <w:rFonts w:ascii="微软雅黑" w:eastAsia="微软雅黑" w:hAnsi="微软雅黑" w:cs="微软雅黑"/>
                            <w:sz w:val="14"/>
                            <w:szCs w:val="14"/>
                          </w:rPr>
                        </w:pPr>
                        <w:r>
                          <w:rPr>
                            <w:rFonts w:ascii="微软雅黑" w:eastAsia="微软雅黑" w:hAnsi="微软雅黑" w:cs="微软雅黑"/>
                            <w:w w:val="95"/>
                            <w:sz w:val="14"/>
                            <w:szCs w:val="14"/>
                            <w:lang w:eastAsia="zh-CN"/>
                          </w:rPr>
                          <w:t>别。</w:t>
                        </w:r>
                        <w:r>
                          <w:rPr>
                            <w:rFonts w:ascii="微软雅黑" w:eastAsia="微软雅黑" w:hAnsi="微软雅黑" w:cs="微软雅黑"/>
                            <w:w w:val="95"/>
                            <w:sz w:val="14"/>
                            <w:szCs w:val="14"/>
                          </w:rPr>
                          <w:t>SequoiaDB中诊断日志从0-5分</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别代表：SEVERE,</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ERROR,</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EVENT,</w:t>
                        </w:r>
                        <w:r>
                          <w:rPr>
                            <w:rFonts w:ascii="微软雅黑" w:eastAsia="微软雅黑" w:hAnsi="微软雅黑" w:cs="微软雅黑"/>
                            <w:w w:val="91"/>
                            <w:sz w:val="14"/>
                            <w:szCs w:val="14"/>
                          </w:rPr>
                          <w:t xml:space="preserve"> </w:t>
                        </w:r>
                        <w:r>
                          <w:rPr>
                            <w:rFonts w:ascii="微软雅黑" w:eastAsia="微软雅黑" w:hAnsi="微软雅黑" w:cs="微软雅黑"/>
                            <w:w w:val="95"/>
                            <w:sz w:val="14"/>
                            <w:szCs w:val="14"/>
                          </w:rPr>
                          <w:t>WARNING,</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INFO,</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DEBUG。</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2.如果不</w:t>
                        </w:r>
                      </w:p>
                      <w:p w:rsidR="00801E25" w:rsidRDefault="00801E25">
                        <w:pPr>
                          <w:pStyle w:val="TableParagraph"/>
                          <w:ind w:left="45"/>
                          <w:rPr>
                            <w:rFonts w:ascii="微软雅黑" w:eastAsia="微软雅黑" w:hAnsi="微软雅黑" w:cs="微软雅黑"/>
                            <w:sz w:val="14"/>
                            <w:szCs w:val="14"/>
                          </w:rPr>
                        </w:pPr>
                        <w:r>
                          <w:rPr>
                            <w:rFonts w:ascii="微软雅黑" w:eastAsia="微软雅黑" w:hAnsi="微软雅黑" w:cs="微软雅黑"/>
                            <w:w w:val="95"/>
                            <w:sz w:val="14"/>
                            <w:szCs w:val="14"/>
                          </w:rPr>
                          <w:t>指定，则默认为WARNING。</w:t>
                        </w:r>
                      </w:p>
                    </w:tc>
                  </w:tr>
                  <w:tr w:rsidR="00801E25">
                    <w:trPr>
                      <w:trHeight w:hRule="exact" w:val="102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--role</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-o</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ight="247"/>
                          <w:jc w:val="both"/>
                          <w:rPr>
                            <w:rFonts w:ascii="微软雅黑" w:eastAsia="微软雅黑" w:hAnsi="微软雅黑" w:cs="微软雅黑"/>
                            <w:sz w:val="14"/>
                            <w:szCs w:val="14"/>
                          </w:rPr>
                        </w:pPr>
                        <w:r>
                          <w:rPr>
                            <w:rFonts w:ascii="微软雅黑" w:eastAsia="微软雅黑" w:hAnsi="微软雅黑" w:cs="微软雅黑"/>
                            <w:w w:val="95"/>
                            <w:sz w:val="14"/>
                            <w:szCs w:val="14"/>
                          </w:rPr>
                          <w:t>1.指定服务角色。SequoiaDB分别</w:t>
                        </w:r>
                      </w:p>
                      <w:p w:rsidR="00801E25" w:rsidRDefault="00801E25">
                        <w:pPr>
                          <w:pStyle w:val="TableParagraph"/>
                          <w:spacing w:before="1" w:line="241" w:lineRule="auto"/>
                          <w:ind w:left="45" w:right="50"/>
                          <w:jc w:val="both"/>
                          <w:rPr>
                            <w:rFonts w:ascii="微软雅黑" w:eastAsia="微软雅黑" w:hAnsi="微软雅黑" w:cs="微软雅黑"/>
                            <w:sz w:val="14"/>
                            <w:szCs w:val="14"/>
                          </w:rPr>
                        </w:pPr>
                        <w:r>
                          <w:rPr>
                            <w:rFonts w:ascii="微软雅黑" w:eastAsia="微软雅黑" w:hAnsi="微软雅黑" w:cs="微软雅黑"/>
                            <w:w w:val="90"/>
                            <w:sz w:val="14"/>
                            <w:szCs w:val="14"/>
                          </w:rPr>
                          <w:t>以data/coord/catalog/standalone代</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表：数据节点/协调节点/编目节点/单</w:t>
                        </w:r>
                        <w:r>
                          <w:rPr>
                            <w:rFonts w:ascii="微软雅黑" w:eastAsia="微软雅黑" w:hAnsi="微软雅黑" w:cs="微软雅黑"/>
                            <w:sz w:val="14"/>
                            <w:szCs w:val="14"/>
                          </w:rPr>
                          <w:t xml:space="preserve"> 机。</w:t>
                        </w:r>
                        <w:r>
                          <w:rPr>
                            <w:rFonts w:ascii="微软雅黑" w:eastAsia="微软雅黑" w:hAnsi="微软雅黑" w:cs="微软雅黑"/>
                            <w:spacing w:val="-7"/>
                            <w:sz w:val="14"/>
                            <w:szCs w:val="14"/>
                          </w:rPr>
                          <w:t xml:space="preserve"> </w:t>
                        </w:r>
                        <w:r>
                          <w:rPr>
                            <w:rFonts w:ascii="微软雅黑" w:eastAsia="微软雅黑" w:hAnsi="微软雅黑" w:cs="微软雅黑"/>
                            <w:sz w:val="14"/>
                            <w:szCs w:val="14"/>
                          </w:rPr>
                          <w:t>2.如果不指定则默认为单机。</w:t>
                        </w:r>
                      </w:p>
                    </w:tc>
                  </w:tr>
                  <w:tr w:rsidR="00801E25">
                    <w:trPr>
                      <w:trHeight w:hRule="exact" w:val="260"/>
                    </w:trPr>
                    <w:tc>
                      <w:tcPr>
                        <w:tcW w:w="1815" w:type="dxa"/>
                        <w:tcBorders>
                          <w:top w:val="single" w:sz="8" w:space="0" w:color="000000"/>
                          <w:left w:val="single" w:sz="8" w:space="0" w:color="000000"/>
                          <w:bottom w:val="nil"/>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--catalogaddr</w:t>
                        </w:r>
                      </w:p>
                    </w:tc>
                    <w:tc>
                      <w:tcPr>
                        <w:tcW w:w="2921" w:type="dxa"/>
                        <w:tcBorders>
                          <w:top w:val="single" w:sz="8" w:space="0" w:color="000000"/>
                          <w:left w:val="nil"/>
                          <w:bottom w:val="nil"/>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80"/>
                            <w:sz w:val="14"/>
                            <w:szCs w:val="14"/>
                          </w:rPr>
                          <w:t>-t</w:t>
                        </w:r>
                      </w:p>
                    </w:tc>
                    <w:tc>
                      <w:tcPr>
                        <w:tcW w:w="2363" w:type="dxa"/>
                        <w:tcBorders>
                          <w:top w:val="single" w:sz="8" w:space="0" w:color="000000"/>
                          <w:left w:val="single" w:sz="8" w:space="0" w:color="000000"/>
                          <w:bottom w:val="nil"/>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nil"/>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1.指定编目节点的地址。配置形式</w:t>
                        </w:r>
                      </w:p>
                    </w:tc>
                  </w:tr>
                  <w:tr w:rsidR="00801E25">
                    <w:trPr>
                      <w:trHeight w:hRule="exact" w:val="240"/>
                    </w:trPr>
                    <w:tc>
                      <w:tcPr>
                        <w:tcW w:w="1815" w:type="dxa"/>
                        <w:tcBorders>
                          <w:top w:val="nil"/>
                          <w:left w:val="single" w:sz="8" w:space="0" w:color="000000"/>
                          <w:bottom w:val="nil"/>
                          <w:right w:val="nil"/>
                        </w:tcBorders>
                      </w:tcPr>
                      <w:p w:rsidR="00801E25" w:rsidRDefault="00801E25">
                        <w:pPr>
                          <w:rPr>
                            <w:lang w:eastAsia="zh-CN"/>
                          </w:rPr>
                        </w:pPr>
                      </w:p>
                    </w:tc>
                    <w:tc>
                      <w:tcPr>
                        <w:tcW w:w="2921" w:type="dxa"/>
                        <w:tcBorders>
                          <w:top w:val="nil"/>
                          <w:left w:val="nil"/>
                          <w:bottom w:val="nil"/>
                          <w:right w:val="single" w:sz="8" w:space="0" w:color="000000"/>
                        </w:tcBorders>
                      </w:tcPr>
                      <w:p w:rsidR="00801E25" w:rsidRDefault="00801E25">
                        <w:pPr>
                          <w:rPr>
                            <w:lang w:eastAsia="zh-CN"/>
                          </w:rPr>
                        </w:pPr>
                      </w:p>
                    </w:tc>
                    <w:tc>
                      <w:tcPr>
                        <w:tcW w:w="2363" w:type="dxa"/>
                        <w:tcBorders>
                          <w:top w:val="nil"/>
                          <w:left w:val="single" w:sz="8" w:space="0" w:color="000000"/>
                          <w:bottom w:val="nil"/>
                          <w:right w:val="single" w:sz="8" w:space="0" w:color="000000"/>
                        </w:tcBorders>
                      </w:tcPr>
                      <w:p w:rsidR="00801E25" w:rsidRDefault="00801E25">
                        <w:pPr>
                          <w:rPr>
                            <w:lang w:eastAsia="zh-CN"/>
                          </w:rPr>
                        </w:pPr>
                      </w:p>
                    </w:tc>
                    <w:tc>
                      <w:tcPr>
                        <w:tcW w:w="2373" w:type="dxa"/>
                        <w:tcBorders>
                          <w:top w:val="nil"/>
                          <w:left w:val="single" w:sz="8" w:space="0" w:color="000000"/>
                          <w:bottom w:val="nil"/>
                          <w:right w:val="single" w:sz="8" w:space="0" w:color="000000"/>
                        </w:tcBorders>
                      </w:tcPr>
                      <w:p w:rsidR="00801E25" w:rsidRDefault="00801E25">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为"hostname1:catalogname1,hostna</w:t>
                        </w:r>
                      </w:p>
                    </w:tc>
                  </w:tr>
                  <w:tr w:rsidR="00801E25">
                    <w:trPr>
                      <w:trHeight w:hRule="exact" w:val="240"/>
                    </w:trPr>
                    <w:tc>
                      <w:tcPr>
                        <w:tcW w:w="1815" w:type="dxa"/>
                        <w:tcBorders>
                          <w:top w:val="nil"/>
                          <w:left w:val="single" w:sz="8" w:space="0" w:color="000000"/>
                          <w:bottom w:val="nil"/>
                          <w:right w:val="nil"/>
                        </w:tcBorders>
                      </w:tcPr>
                      <w:p w:rsidR="00801E25" w:rsidRDefault="00801E25"/>
                    </w:tc>
                    <w:tc>
                      <w:tcPr>
                        <w:tcW w:w="2921" w:type="dxa"/>
                        <w:tcBorders>
                          <w:top w:val="nil"/>
                          <w:left w:val="nil"/>
                          <w:bottom w:val="nil"/>
                          <w:right w:val="single" w:sz="8" w:space="0" w:color="000000"/>
                        </w:tcBorders>
                      </w:tcPr>
                      <w:p w:rsidR="00801E25" w:rsidRDefault="00801E25"/>
                    </w:tc>
                    <w:tc>
                      <w:tcPr>
                        <w:tcW w:w="2363" w:type="dxa"/>
                        <w:tcBorders>
                          <w:top w:val="nil"/>
                          <w:left w:val="single" w:sz="8" w:space="0" w:color="000000"/>
                          <w:bottom w:val="nil"/>
                          <w:right w:val="single" w:sz="8" w:space="0" w:color="000000"/>
                        </w:tcBorders>
                      </w:tcPr>
                      <w:p w:rsidR="00801E25" w:rsidRDefault="00801E25"/>
                    </w:tc>
                    <w:tc>
                      <w:tcPr>
                        <w:tcW w:w="2373" w:type="dxa"/>
                        <w:tcBorders>
                          <w:top w:val="nil"/>
                          <w:left w:val="single" w:sz="8" w:space="0" w:color="000000"/>
                          <w:bottom w:val="nil"/>
                          <w:right w:val="single" w:sz="8" w:space="0" w:color="000000"/>
                        </w:tcBorders>
                      </w:tcPr>
                      <w:p w:rsidR="00801E25" w:rsidRDefault="00801E25">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2.需要至少指定一个编目节点的地</w:t>
                        </w:r>
                      </w:p>
                    </w:tc>
                  </w:tr>
                  <w:tr w:rsidR="00801E25">
                    <w:trPr>
                      <w:trHeight w:hRule="exact" w:val="270"/>
                    </w:trPr>
                    <w:tc>
                      <w:tcPr>
                        <w:tcW w:w="1815" w:type="dxa"/>
                        <w:tcBorders>
                          <w:top w:val="nil"/>
                          <w:left w:val="single" w:sz="8" w:space="0" w:color="000000"/>
                          <w:bottom w:val="nil"/>
                          <w:right w:val="nil"/>
                        </w:tcBorders>
                      </w:tcPr>
                      <w:p w:rsidR="00801E25" w:rsidRDefault="00801E25">
                        <w:pPr>
                          <w:rPr>
                            <w:lang w:eastAsia="zh-CN"/>
                          </w:rPr>
                        </w:pPr>
                      </w:p>
                    </w:tc>
                    <w:tc>
                      <w:tcPr>
                        <w:tcW w:w="2921" w:type="dxa"/>
                        <w:tcBorders>
                          <w:top w:val="nil"/>
                          <w:left w:val="nil"/>
                          <w:bottom w:val="nil"/>
                          <w:right w:val="single" w:sz="8" w:space="0" w:color="000000"/>
                        </w:tcBorders>
                      </w:tcPr>
                      <w:p w:rsidR="00801E25" w:rsidRDefault="00801E25">
                        <w:pPr>
                          <w:rPr>
                            <w:lang w:eastAsia="zh-CN"/>
                          </w:rPr>
                        </w:pPr>
                      </w:p>
                    </w:tc>
                    <w:tc>
                      <w:tcPr>
                        <w:tcW w:w="2363" w:type="dxa"/>
                        <w:tcBorders>
                          <w:top w:val="nil"/>
                          <w:left w:val="single" w:sz="8" w:space="0" w:color="000000"/>
                          <w:bottom w:val="nil"/>
                          <w:right w:val="single" w:sz="8" w:space="0" w:color="000000"/>
                        </w:tcBorders>
                      </w:tcPr>
                      <w:p w:rsidR="00801E25" w:rsidRDefault="00801E25">
                        <w:pPr>
                          <w:rPr>
                            <w:lang w:eastAsia="zh-CN"/>
                          </w:rPr>
                        </w:pPr>
                      </w:p>
                    </w:tc>
                    <w:tc>
                      <w:tcPr>
                        <w:tcW w:w="2373" w:type="dxa"/>
                        <w:tcBorders>
                          <w:top w:val="nil"/>
                          <w:left w:val="single" w:sz="8" w:space="0" w:color="000000"/>
                          <w:bottom w:val="nil"/>
                          <w:right w:val="single" w:sz="8" w:space="0" w:color="000000"/>
                        </w:tcBorders>
                      </w:tcPr>
                      <w:p w:rsidR="00801E25" w:rsidRDefault="00801E25">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址。</w:t>
                        </w:r>
                      </w:p>
                    </w:tc>
                  </w:tr>
                  <w:tr w:rsidR="00801E25">
                    <w:trPr>
                      <w:trHeight w:hRule="exact" w:val="270"/>
                    </w:trPr>
                    <w:tc>
                      <w:tcPr>
                        <w:tcW w:w="1815" w:type="dxa"/>
                        <w:vMerge w:val="restart"/>
                        <w:tcBorders>
                          <w:top w:val="nil"/>
                          <w:left w:val="single" w:sz="8" w:space="0" w:color="000000"/>
                          <w:right w:val="nil"/>
                        </w:tcBorders>
                      </w:tcPr>
                      <w:p w:rsidR="00801E25" w:rsidRDefault="00801E25">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--logfilesz</w:t>
                        </w:r>
                      </w:p>
                    </w:tc>
                    <w:tc>
                      <w:tcPr>
                        <w:tcW w:w="2921" w:type="dxa"/>
                        <w:vMerge w:val="restart"/>
                        <w:tcBorders>
                          <w:top w:val="nil"/>
                          <w:left w:val="nil"/>
                          <w:right w:val="single" w:sz="8" w:space="0" w:color="000000"/>
                        </w:tcBorders>
                      </w:tcPr>
                      <w:p w:rsidR="00801E25" w:rsidRDefault="00801E25">
                        <w:pPr>
                          <w:pStyle w:val="TableParagraph"/>
                          <w:spacing w:line="22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-f</w:t>
                        </w:r>
                      </w:p>
                    </w:tc>
                    <w:tc>
                      <w:tcPr>
                        <w:tcW w:w="2363" w:type="dxa"/>
                        <w:vMerge w:val="restart"/>
                        <w:tcBorders>
                          <w:top w:val="nil"/>
                          <w:left w:val="single" w:sz="8" w:space="0" w:color="000000"/>
                          <w:right w:val="single" w:sz="8" w:space="0" w:color="000000"/>
                        </w:tcBorders>
                      </w:tcPr>
                      <w:p w:rsidR="00801E25" w:rsidRDefault="00801E25">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nil"/>
                          <w:left w:val="single" w:sz="8" w:space="0" w:color="000000"/>
                          <w:bottom w:val="nil"/>
                          <w:right w:val="single" w:sz="8" w:space="0" w:color="000000"/>
                        </w:tcBorders>
                      </w:tcPr>
                      <w:p w:rsidR="00801E25" w:rsidRDefault="00801E25">
                        <w:pPr>
                          <w:pStyle w:val="TableParagraph"/>
                          <w:spacing w:line="22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1.指定同步日志文件的大小。合法输</w:t>
                        </w:r>
                      </w:p>
                    </w:tc>
                  </w:tr>
                  <w:tr w:rsidR="00801E25">
                    <w:trPr>
                      <w:trHeight w:hRule="exact" w:val="240"/>
                    </w:trPr>
                    <w:tc>
                      <w:tcPr>
                        <w:tcW w:w="1815" w:type="dxa"/>
                        <w:vMerge/>
                        <w:tcBorders>
                          <w:left w:val="single" w:sz="8" w:space="0" w:color="000000"/>
                          <w:right w:val="nil"/>
                        </w:tcBorders>
                      </w:tcPr>
                      <w:p w:rsidR="00801E25" w:rsidRDefault="00801E25">
                        <w:pPr>
                          <w:rPr>
                            <w:lang w:eastAsia="zh-CN"/>
                          </w:rPr>
                        </w:pPr>
                      </w:p>
                    </w:tc>
                    <w:tc>
                      <w:tcPr>
                        <w:tcW w:w="2921" w:type="dxa"/>
                        <w:vMerge/>
                        <w:tcBorders>
                          <w:left w:val="nil"/>
                          <w:right w:val="single" w:sz="8" w:space="0" w:color="000000"/>
                        </w:tcBorders>
                      </w:tcPr>
                      <w:p w:rsidR="00801E25" w:rsidRDefault="00801E25">
                        <w:pPr>
                          <w:rPr>
                            <w:lang w:eastAsia="zh-CN"/>
                          </w:rPr>
                        </w:pPr>
                      </w:p>
                    </w:tc>
                    <w:tc>
                      <w:tcPr>
                        <w:tcW w:w="2363" w:type="dxa"/>
                        <w:vMerge/>
                        <w:tcBorders>
                          <w:left w:val="single" w:sz="8" w:space="0" w:color="000000"/>
                          <w:right w:val="single" w:sz="8" w:space="0" w:color="000000"/>
                        </w:tcBorders>
                      </w:tcPr>
                      <w:p w:rsidR="00801E25" w:rsidRDefault="00801E25">
                        <w:pPr>
                          <w:rPr>
                            <w:lang w:eastAsia="zh-CN"/>
                          </w:rPr>
                        </w:pPr>
                      </w:p>
                    </w:tc>
                    <w:tc>
                      <w:tcPr>
                        <w:tcW w:w="2373" w:type="dxa"/>
                        <w:tcBorders>
                          <w:top w:val="nil"/>
                          <w:left w:val="single" w:sz="8" w:space="0" w:color="000000"/>
                          <w:bottom w:val="nil"/>
                          <w:right w:val="single" w:sz="8" w:space="0" w:color="000000"/>
                        </w:tcBorders>
                      </w:tcPr>
                      <w:p w:rsidR="00801E25" w:rsidRDefault="00801E25">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lang w:eastAsia="zh-CN"/>
                          </w:rPr>
                          <w:t>入为64（MB）-</w:t>
                        </w:r>
                        <w:r>
                          <w:rPr>
                            <w:rFonts w:ascii="微软雅黑" w:eastAsia="微软雅黑" w:hAnsi="微软雅黑" w:cs="微软雅黑"/>
                            <w:spacing w:val="9"/>
                            <w:w w:val="95"/>
                            <w:sz w:val="14"/>
                            <w:szCs w:val="14"/>
                            <w:lang w:eastAsia="zh-CN"/>
                          </w:rPr>
                          <w:t xml:space="preserve"> </w:t>
                        </w:r>
                        <w:r>
                          <w:rPr>
                            <w:rFonts w:ascii="微软雅黑" w:eastAsia="微软雅黑" w:hAnsi="微软雅黑" w:cs="微软雅黑"/>
                            <w:w w:val="95"/>
                            <w:sz w:val="14"/>
                            <w:szCs w:val="14"/>
                            <w:lang w:eastAsia="zh-CN"/>
                          </w:rPr>
                          <w:t>2048（MB）。</w:t>
                        </w:r>
                        <w:r>
                          <w:rPr>
                            <w:rFonts w:ascii="微软雅黑" w:eastAsia="微软雅黑" w:hAnsi="微软雅黑" w:cs="微软雅黑"/>
                            <w:spacing w:val="10"/>
                            <w:w w:val="95"/>
                            <w:sz w:val="14"/>
                            <w:szCs w:val="14"/>
                            <w:lang w:eastAsia="zh-CN"/>
                          </w:rPr>
                          <w:t xml:space="preserve"> </w:t>
                        </w:r>
                        <w:r>
                          <w:rPr>
                            <w:rFonts w:ascii="微软雅黑" w:eastAsia="微软雅黑" w:hAnsi="微软雅黑" w:cs="微软雅黑"/>
                            <w:w w:val="95"/>
                            <w:sz w:val="14"/>
                            <w:szCs w:val="14"/>
                          </w:rPr>
                          <w:t>2.如</w:t>
                        </w:r>
                      </w:p>
                    </w:tc>
                  </w:tr>
                  <w:tr w:rsidR="00801E25">
                    <w:trPr>
                      <w:trHeight w:hRule="exact" w:val="270"/>
                    </w:trPr>
                    <w:tc>
                      <w:tcPr>
                        <w:tcW w:w="1815" w:type="dxa"/>
                        <w:vMerge/>
                        <w:tcBorders>
                          <w:left w:val="single" w:sz="8" w:space="0" w:color="000000"/>
                          <w:bottom w:val="single" w:sz="8" w:space="0" w:color="000000"/>
                          <w:right w:val="nil"/>
                        </w:tcBorders>
                      </w:tcPr>
                      <w:p w:rsidR="00801E25" w:rsidRDefault="00801E25"/>
                    </w:tc>
                    <w:tc>
                      <w:tcPr>
                        <w:tcW w:w="2921" w:type="dxa"/>
                        <w:vMerge/>
                        <w:tcBorders>
                          <w:left w:val="nil"/>
                          <w:bottom w:val="single" w:sz="8" w:space="0" w:color="000000"/>
                          <w:right w:val="single" w:sz="8" w:space="0" w:color="000000"/>
                        </w:tcBorders>
                      </w:tcPr>
                      <w:p w:rsidR="00801E25" w:rsidRDefault="00801E25"/>
                    </w:tc>
                    <w:tc>
                      <w:tcPr>
                        <w:tcW w:w="2363" w:type="dxa"/>
                        <w:vMerge/>
                        <w:tcBorders>
                          <w:left w:val="single" w:sz="8" w:space="0" w:color="000000"/>
                          <w:bottom w:val="single" w:sz="8" w:space="0" w:color="000000"/>
                          <w:right w:val="single" w:sz="8" w:space="0" w:color="000000"/>
                        </w:tcBorders>
                      </w:tcPr>
                      <w:p w:rsidR="00801E25" w:rsidRDefault="00801E25"/>
                    </w:tc>
                    <w:tc>
                      <w:tcPr>
                        <w:tcW w:w="2373" w:type="dxa"/>
                        <w:tcBorders>
                          <w:top w:val="nil"/>
                          <w:left w:val="single" w:sz="8" w:space="0" w:color="000000"/>
                          <w:bottom w:val="single" w:sz="8" w:space="0" w:color="000000"/>
                          <w:right w:val="single" w:sz="8" w:space="0" w:color="000000"/>
                        </w:tcBorders>
                      </w:tcPr>
                      <w:p w:rsidR="00801E25" w:rsidRDefault="00801E25">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果不指定，则默认为64（MB）。</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--logfilenum</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-n</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1.指定同步日志文件的数量。</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2.如果</w:t>
                        </w:r>
                      </w:p>
                      <w:p w:rsidR="00801E25" w:rsidRDefault="00801E25">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不指定，则默认为20。</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--transactionon</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85"/>
                            <w:sz w:val="14"/>
                            <w:szCs w:val="14"/>
                          </w:rPr>
                          <w:t>-e</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boolean</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1.指定是否打开事务。2.如果不指</w:t>
                        </w:r>
                      </w:p>
                      <w:p w:rsidR="00801E25" w:rsidRDefault="00801E25">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定，则默认为false。</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--numpreload</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页面预加载代理数据，默认值</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sz w:val="14"/>
                            <w:szCs w:val="14"/>
                          </w:rPr>
                          <w:t>为0，取值范围：[0,100]</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--maxprefpool</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数据预取代理池最大数量,默认</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值:200,取值范围:[0,1000]</w:t>
                        </w:r>
                      </w:p>
                    </w:tc>
                  </w:tr>
                  <w:tr w:rsidR="00801E25">
                    <w:trPr>
                      <w:trHeight w:hRule="exact" w:val="78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--maxreplsync</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日志同步最大并发数量，默认</w:t>
                        </w:r>
                      </w:p>
                      <w:p w:rsidR="00801E25" w:rsidRDefault="00801E25">
                        <w:pPr>
                          <w:pStyle w:val="TableParagraph"/>
                          <w:spacing w:before="1" w:line="241" w:lineRule="auto"/>
                          <w:ind w:left="45" w:right="67"/>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值:10,取值范围:[0,200], </w:t>
                        </w:r>
                        <w:r>
                          <w:rPr>
                            <w:rFonts w:ascii="微软雅黑" w:eastAsia="微软雅黑" w:hAnsi="微软雅黑" w:cs="微软雅黑"/>
                            <w:spacing w:val="30"/>
                            <w:w w:val="95"/>
                            <w:sz w:val="14"/>
                            <w:szCs w:val="14"/>
                            <w:lang w:eastAsia="zh-CN"/>
                          </w:rPr>
                          <w:t xml:space="preserve"> </w:t>
                        </w:r>
                        <w:r>
                          <w:rPr>
                            <w:rFonts w:ascii="微软雅黑" w:eastAsia="微软雅黑" w:hAnsi="微软雅黑" w:cs="微软雅黑"/>
                            <w:w w:val="95"/>
                            <w:sz w:val="14"/>
                            <w:szCs w:val="14"/>
                            <w:lang w:eastAsia="zh-CN"/>
                          </w:rPr>
                          <w:t>0表示不启用</w:t>
                        </w:r>
                        <w:r>
                          <w:rPr>
                            <w:rFonts w:ascii="微软雅黑" w:eastAsia="微软雅黑" w:hAnsi="微软雅黑" w:cs="微软雅黑"/>
                            <w:sz w:val="14"/>
                            <w:szCs w:val="14"/>
                            <w:lang w:eastAsia="zh-CN"/>
                          </w:rPr>
                          <w:t xml:space="preserve"> 日志并发同步</w:t>
                        </w:r>
                      </w:p>
                    </w:tc>
                  </w:tr>
                  <w:tr w:rsidR="00801E25">
                    <w:trPr>
                      <w:trHeight w:hRule="exact" w:val="102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--logbuffsize</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复制日志内存页面数,默认值:1024,取</w:t>
                        </w:r>
                      </w:p>
                      <w:p w:rsidR="00801E25" w:rsidRDefault="00801E25">
                        <w:pPr>
                          <w:pStyle w:val="TableParagraph"/>
                          <w:spacing w:before="1" w:line="241" w:lineRule="auto"/>
                          <w:ind w:left="45" w:right="8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值范围:[512,1024000],但日志总内存</w:t>
                        </w:r>
                        <w:r>
                          <w:rPr>
                            <w:rFonts w:ascii="微软雅黑" w:eastAsia="微软雅黑" w:hAnsi="微软雅黑" w:cs="微软雅黑"/>
                            <w:sz w:val="14"/>
                            <w:szCs w:val="14"/>
                            <w:lang w:eastAsia="zh-CN"/>
                          </w:rPr>
                          <w:t xml:space="preserve"> 大小不能超过日志总文件大小;每个 页面大小为64KB</w:t>
                        </w:r>
                      </w:p>
                    </w:tc>
                  </w:tr>
                  <w:tr w:rsidR="00801E25">
                    <w:trPr>
                      <w:trHeight w:hRule="exact" w:val="545"/>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--tmppath</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数据库临时文件目录，默认为'数据</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库路径'+'/tmp'</w:t>
                        </w:r>
                      </w:p>
                    </w:tc>
                  </w:tr>
                  <w:tr w:rsidR="00801E25">
                    <w:trPr>
                      <w:trHeight w:hRule="exact" w:val="545"/>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--sortbuf</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排序缓存大小(MB),默认值256,最小</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值128</w:t>
                        </w:r>
                      </w:p>
                    </w:tc>
                  </w:tr>
                  <w:tr w:rsidR="00801E25">
                    <w:trPr>
                      <w:trHeight w:hRule="exact" w:val="54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--hjbuf</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哈希连接缓存大小(MB),默认</w:t>
                        </w:r>
                      </w:p>
                      <w:p w:rsidR="00801E25" w:rsidRDefault="00801E25">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值128,最小值64</w:t>
                        </w:r>
                      </w:p>
                    </w:tc>
                  </w:tr>
                  <w:tr w:rsidR="00801E25">
                    <w:trPr>
                      <w:trHeight w:hRule="exact" w:val="780"/>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--syncstrategy</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副本组之间数据同步控制策略,取</w:t>
                        </w:r>
                      </w:p>
                      <w:p w:rsidR="00801E25" w:rsidRDefault="00801E25">
                        <w:pPr>
                          <w:pStyle w:val="TableParagraph"/>
                          <w:spacing w:before="1" w:line="241" w:lineRule="auto"/>
                          <w:ind w:left="45" w:right="221"/>
                          <w:rPr>
                            <w:rFonts w:ascii="微软雅黑" w:eastAsia="微软雅黑" w:hAnsi="微软雅黑" w:cs="微软雅黑"/>
                            <w:sz w:val="14"/>
                            <w:szCs w:val="14"/>
                          </w:rPr>
                        </w:pPr>
                        <w:r>
                          <w:rPr>
                            <w:rFonts w:ascii="微软雅黑" w:eastAsia="微软雅黑" w:hAnsi="微软雅黑" w:cs="微软雅黑"/>
                            <w:w w:val="95"/>
                            <w:sz w:val="14"/>
                            <w:szCs w:val="14"/>
                          </w:rPr>
                          <w:t>值:none,keepnormal,keepall,默认</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为keepnormal。</w:t>
                        </w:r>
                      </w:p>
                    </w:tc>
                  </w:tr>
                  <w:tr w:rsidR="00801E25">
                    <w:trPr>
                      <w:trHeight w:hRule="exact" w:val="1255"/>
                    </w:trPr>
                    <w:tc>
                      <w:tcPr>
                        <w:tcW w:w="1815"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--preferedinstance</w:t>
                        </w:r>
                      </w:p>
                    </w:tc>
                    <w:tc>
                      <w:tcPr>
                        <w:tcW w:w="2921"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603"/>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ight="233"/>
                          <w:jc w:val="both"/>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1.指定执行读请求时优先选择的实</w:t>
                        </w:r>
                      </w:p>
                      <w:p w:rsidR="00801E25" w:rsidRDefault="00801E25">
                        <w:pPr>
                          <w:pStyle w:val="TableParagraph"/>
                          <w:spacing w:before="1" w:line="241" w:lineRule="auto"/>
                          <w:ind w:left="45" w:right="196"/>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例</w:t>
                        </w:r>
                        <w:r>
                          <w:rPr>
                            <w:rFonts w:ascii="微软雅黑" w:eastAsia="微软雅黑" w:hAnsi="微软雅黑" w:cs="微软雅黑"/>
                            <w:spacing w:val="-7"/>
                            <w:sz w:val="14"/>
                            <w:szCs w:val="14"/>
                            <w:lang w:eastAsia="zh-CN"/>
                          </w:rPr>
                          <w:t xml:space="preserve"> </w:t>
                        </w:r>
                        <w:r>
                          <w:rPr>
                            <w:rFonts w:ascii="微软雅黑" w:eastAsia="微软雅黑" w:hAnsi="微软雅黑" w:cs="微软雅黑"/>
                            <w:sz w:val="14"/>
                            <w:szCs w:val="14"/>
                            <w:lang w:eastAsia="zh-CN"/>
                          </w:rPr>
                          <w:t>2.如果不指定，则默认为随机选 择任意实例。</w:t>
                        </w:r>
                        <w:r>
                          <w:rPr>
                            <w:rFonts w:ascii="微软雅黑" w:eastAsia="微软雅黑" w:hAnsi="微软雅黑" w:cs="微软雅黑"/>
                            <w:spacing w:val="-22"/>
                            <w:sz w:val="14"/>
                            <w:szCs w:val="14"/>
                            <w:lang w:eastAsia="zh-CN"/>
                          </w:rPr>
                          <w:t xml:space="preserve"> </w:t>
                        </w:r>
                        <w:r>
                          <w:rPr>
                            <w:rFonts w:ascii="微软雅黑" w:eastAsia="微软雅黑" w:hAnsi="微软雅黑" w:cs="微软雅黑"/>
                            <w:sz w:val="14"/>
                            <w:szCs w:val="14"/>
                            <w:lang w:eastAsia="zh-CN"/>
                          </w:rPr>
                          <w:t>3.取值列表：</w:t>
                        </w:r>
                        <w:r>
                          <w:rPr>
                            <w:rFonts w:ascii="微软雅黑" w:eastAsia="微软雅黑" w:hAnsi="微软雅黑" w:cs="微软雅黑"/>
                            <w:spacing w:val="-22"/>
                            <w:sz w:val="14"/>
                            <w:szCs w:val="14"/>
                            <w:lang w:eastAsia="zh-CN"/>
                          </w:rPr>
                          <w:t xml:space="preserve"> </w:t>
                        </w:r>
                        <w:r>
                          <w:rPr>
                            <w:rFonts w:ascii="微软雅黑" w:eastAsia="微软雅黑" w:hAnsi="微软雅黑" w:cs="微软雅黑"/>
                            <w:sz w:val="14"/>
                            <w:szCs w:val="14"/>
                            <w:lang w:eastAsia="zh-CN"/>
                          </w:rPr>
                          <w:t xml:space="preserve">M--可 </w:t>
                        </w:r>
                        <w:r>
                          <w:rPr>
                            <w:rFonts w:ascii="微软雅黑" w:eastAsia="微软雅黑" w:hAnsi="微软雅黑" w:cs="微软雅黑"/>
                            <w:w w:val="95"/>
                            <w:sz w:val="14"/>
                            <w:szCs w:val="14"/>
                            <w:lang w:eastAsia="zh-CN"/>
                          </w:rPr>
                          <w:t>读写实例</w:t>
                        </w:r>
                        <w:r>
                          <w:rPr>
                            <w:rFonts w:ascii="微软雅黑" w:eastAsia="微软雅黑" w:hAnsi="微软雅黑" w:cs="微软雅黑"/>
                            <w:spacing w:val="4"/>
                            <w:w w:val="95"/>
                            <w:sz w:val="14"/>
                            <w:szCs w:val="14"/>
                            <w:lang w:eastAsia="zh-CN"/>
                          </w:rPr>
                          <w:t xml:space="preserve"> </w:t>
                        </w:r>
                        <w:r>
                          <w:rPr>
                            <w:rFonts w:ascii="微软雅黑" w:eastAsia="微软雅黑" w:hAnsi="微软雅黑" w:cs="微软雅黑"/>
                            <w:w w:val="95"/>
                            <w:sz w:val="14"/>
                            <w:szCs w:val="14"/>
                            <w:lang w:eastAsia="zh-CN"/>
                          </w:rPr>
                          <w:t>S--只读实例</w:t>
                        </w:r>
                        <w:r>
                          <w:rPr>
                            <w:rFonts w:ascii="微软雅黑" w:eastAsia="微软雅黑" w:hAnsi="微软雅黑" w:cs="微软雅黑"/>
                            <w:spacing w:val="4"/>
                            <w:w w:val="95"/>
                            <w:sz w:val="14"/>
                            <w:szCs w:val="14"/>
                            <w:lang w:eastAsia="zh-CN"/>
                          </w:rPr>
                          <w:t xml:space="preserve"> </w:t>
                        </w:r>
                        <w:r>
                          <w:rPr>
                            <w:rFonts w:ascii="微软雅黑" w:eastAsia="微软雅黑" w:hAnsi="微软雅黑" w:cs="微软雅黑"/>
                            <w:w w:val="95"/>
                            <w:sz w:val="14"/>
                            <w:szCs w:val="14"/>
                            <w:lang w:eastAsia="zh-CN"/>
                          </w:rPr>
                          <w:t>A--任意实例</w:t>
                        </w:r>
                        <w:r>
                          <w:rPr>
                            <w:rFonts w:ascii="微软雅黑" w:eastAsia="微软雅黑" w:hAnsi="微软雅黑" w:cs="微软雅黑"/>
                            <w:sz w:val="14"/>
                            <w:szCs w:val="14"/>
                            <w:lang w:eastAsia="zh-CN"/>
                          </w:rPr>
                          <w:t xml:space="preserve"> 1-7--第n个实例</w:t>
                        </w:r>
                      </w:p>
                    </w:tc>
                  </w:tr>
                </w:tbl>
                <w:p w:rsidR="00801E25" w:rsidRDefault="00801E25">
                  <w:pPr>
                    <w:rPr>
                      <w:lang w:eastAsia="zh-CN"/>
                    </w:rPr>
                  </w:pPr>
                </w:p>
              </w:txbxContent>
            </v:textbox>
            <w10:wrap anchorx="page"/>
          </v:shape>
        </w:pict>
      </w:r>
      <w:r w:rsidR="00A23879">
        <w:rPr>
          <w:rFonts w:ascii="微软雅黑" w:eastAsia="微软雅黑" w:hAnsi="微软雅黑" w:cs="微软雅黑"/>
          <w:w w:val="90"/>
          <w:sz w:val="14"/>
          <w:szCs w:val="14"/>
        </w:rPr>
        <w:t>me2:catalogname</w:t>
      </w:r>
    </w:p>
    <w:p w:rsidR="00D032B6" w:rsidRDefault="00D032B6">
      <w:pPr>
        <w:jc w:val="right"/>
        <w:rPr>
          <w:rFonts w:ascii="微软雅黑" w:eastAsia="微软雅黑" w:hAnsi="微软雅黑" w:cs="微软雅黑"/>
          <w:sz w:val="14"/>
          <w:szCs w:val="14"/>
        </w:rPr>
        <w:sectPr w:rsidR="00D032B6">
          <w:pgSz w:w="12240" w:h="15840"/>
          <w:pgMar w:top="900" w:right="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1839"/>
        <w:gridCol w:w="2897"/>
        <w:gridCol w:w="2363"/>
        <w:gridCol w:w="2373"/>
      </w:tblGrid>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289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578"/>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D032B6">
        <w:trPr>
          <w:trHeight w:hRule="exact" w:val="78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--numpagecleaners</w:t>
            </w:r>
          </w:p>
        </w:tc>
        <w:tc>
          <w:tcPr>
            <w:tcW w:w="289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578"/>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数据库启动时需要开启的脏页清除</w:t>
            </w:r>
          </w:p>
          <w:p w:rsidR="00D032B6" w:rsidRDefault="00A23879">
            <w:pPr>
              <w:pStyle w:val="TableParagraph"/>
              <w:spacing w:before="1" w:line="241" w:lineRule="auto"/>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器数量</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 xml:space="preserve">0意味着不启动任何脏页清除 </w:t>
            </w:r>
            <w:r>
              <w:rPr>
                <w:rFonts w:ascii="微软雅黑" w:eastAsia="微软雅黑" w:hAnsi="微软雅黑" w:cs="微软雅黑"/>
                <w:w w:val="95"/>
                <w:sz w:val="14"/>
                <w:szCs w:val="14"/>
                <w:lang w:eastAsia="zh-CN"/>
              </w:rPr>
              <w:t xml:space="preserve">器，默认为1，取值范围：[0, </w:t>
            </w:r>
            <w:r>
              <w:rPr>
                <w:rFonts w:ascii="微软雅黑" w:eastAsia="微软雅黑" w:hAnsi="微软雅黑" w:cs="微软雅黑"/>
                <w:spacing w:val="33"/>
                <w:w w:val="95"/>
                <w:sz w:val="14"/>
                <w:szCs w:val="14"/>
                <w:lang w:eastAsia="zh-CN"/>
              </w:rPr>
              <w:t xml:space="preserve"> </w:t>
            </w:r>
            <w:r>
              <w:rPr>
                <w:rFonts w:ascii="微软雅黑" w:eastAsia="微软雅黑" w:hAnsi="微软雅黑" w:cs="微软雅黑"/>
                <w:w w:val="95"/>
                <w:sz w:val="14"/>
                <w:szCs w:val="14"/>
                <w:lang w:eastAsia="zh-CN"/>
              </w:rPr>
              <w:t>50]。</w:t>
            </w:r>
          </w:p>
        </w:tc>
      </w:tr>
      <w:tr w:rsidR="00D032B6">
        <w:trPr>
          <w:trHeight w:hRule="exact" w:val="77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--pagecleaninterval</w:t>
            </w:r>
          </w:p>
        </w:tc>
        <w:tc>
          <w:tcPr>
            <w:tcW w:w="289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578"/>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对每个集合空间的进行脏页清除的</w:t>
            </w:r>
          </w:p>
          <w:p w:rsidR="00D032B6" w:rsidRDefault="00A23879">
            <w:pPr>
              <w:pStyle w:val="TableParagraph"/>
              <w:spacing w:before="1" w:line="241" w:lineRule="auto"/>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最小时间间隔</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单位：毫秒，默认： 10000，最小：1000</w:t>
            </w:r>
          </w:p>
        </w:tc>
      </w:tr>
    </w:tbl>
    <w:p w:rsidR="00D032B6" w:rsidRDefault="00620DD5">
      <w:pPr>
        <w:pStyle w:val="BodyText"/>
        <w:spacing w:before="96" w:line="154" w:lineRule="auto"/>
        <w:ind w:left="1573" w:hanging="640"/>
        <w:rPr>
          <w:lang w:eastAsia="zh-CN"/>
        </w:rPr>
      </w:pPr>
      <w:r>
        <w:pict>
          <v:shape id="_x0000_i1058"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w w:val="95"/>
          <w:lang w:eastAsia="zh-CN"/>
        </w:rPr>
        <w:t>SequoiaDB支持命令行方式及配置文件方式。当两种方式并存时，命令行参数将会覆盖配置文件中的</w:t>
      </w:r>
      <w:r w:rsidR="00A23879">
        <w:rPr>
          <w:lang w:eastAsia="zh-CN"/>
        </w:rPr>
        <w:t xml:space="preserve"> 相同的配置项。</w:t>
      </w:r>
    </w:p>
    <w:p w:rsidR="00D032B6" w:rsidRDefault="00D032B6">
      <w:pPr>
        <w:spacing w:before="3" w:line="120" w:lineRule="exact"/>
        <w:rPr>
          <w:sz w:val="12"/>
          <w:szCs w:val="12"/>
          <w:lang w:eastAsia="zh-CN"/>
        </w:rPr>
      </w:pPr>
    </w:p>
    <w:p w:rsidR="00D032B6" w:rsidRDefault="00A23879">
      <w:pPr>
        <w:pStyle w:val="BodyText"/>
        <w:spacing w:line="168" w:lineRule="auto"/>
        <w:ind w:left="1573" w:right="128"/>
        <w:rPr>
          <w:lang w:eastAsia="zh-CN"/>
        </w:rPr>
      </w:pPr>
      <w:r>
        <w:rPr>
          <w:w w:val="95"/>
          <w:lang w:eastAsia="zh-CN"/>
        </w:rPr>
        <w:t xml:space="preserve">同步日志的总大小（logfilesz  </w:t>
      </w:r>
      <w:r>
        <w:rPr>
          <w:spacing w:val="38"/>
          <w:w w:val="95"/>
          <w:lang w:eastAsia="zh-CN"/>
        </w:rPr>
        <w:t xml:space="preserve"> </w:t>
      </w:r>
      <w:r>
        <w:rPr>
          <w:w w:val="95"/>
          <w:lang w:eastAsia="zh-CN"/>
        </w:rPr>
        <w:t xml:space="preserve">*  </w:t>
      </w:r>
      <w:r>
        <w:rPr>
          <w:spacing w:val="39"/>
          <w:w w:val="95"/>
          <w:lang w:eastAsia="zh-CN"/>
        </w:rPr>
        <w:t xml:space="preserve"> </w:t>
      </w:r>
      <w:r>
        <w:rPr>
          <w:w w:val="95"/>
          <w:lang w:eastAsia="zh-CN"/>
        </w:rPr>
        <w:t>logfilenum）决定了在同步过程中的容错能力。日志越大则进行全量</w:t>
      </w:r>
      <w:r>
        <w:rPr>
          <w:lang w:eastAsia="zh-CN"/>
        </w:rPr>
        <w:t xml:space="preserve"> </w:t>
      </w:r>
      <w:r>
        <w:rPr>
          <w:w w:val="105"/>
          <w:lang w:eastAsia="zh-CN"/>
        </w:rPr>
        <w:t>恢复的可能性越小。</w:t>
      </w:r>
    </w:p>
    <w:p w:rsidR="00D032B6" w:rsidRDefault="00D032B6">
      <w:pPr>
        <w:spacing w:before="6" w:line="180" w:lineRule="exact"/>
        <w:rPr>
          <w:sz w:val="18"/>
          <w:szCs w:val="18"/>
          <w:lang w:eastAsia="zh-CN"/>
        </w:rPr>
      </w:pPr>
    </w:p>
    <w:p w:rsidR="00D032B6" w:rsidRDefault="00A23879">
      <w:pPr>
        <w:pStyle w:val="Heading4"/>
        <w:spacing w:line="354" w:lineRule="exact"/>
        <w:rPr>
          <w:lang w:eastAsia="zh-CN"/>
        </w:rPr>
      </w:pPr>
      <w:bookmarkStart w:id="145" w:name="_bookmark61"/>
      <w:bookmarkEnd w:id="145"/>
      <w:r>
        <w:rPr>
          <w:lang w:eastAsia="zh-CN"/>
        </w:rPr>
        <w:t>监控</w:t>
      </w:r>
    </w:p>
    <w:p w:rsidR="00D032B6" w:rsidRDefault="00D032B6">
      <w:pPr>
        <w:spacing w:before="11" w:line="220" w:lineRule="exact"/>
        <w:rPr>
          <w:lang w:eastAsia="zh-CN"/>
        </w:rPr>
      </w:pPr>
    </w:p>
    <w:p w:rsidR="00D032B6" w:rsidRDefault="00A23879">
      <w:pPr>
        <w:pStyle w:val="BodyText"/>
        <w:spacing w:line="312" w:lineRule="exact"/>
        <w:rPr>
          <w:lang w:eastAsia="zh-CN"/>
        </w:rPr>
      </w:pPr>
      <w:r>
        <w:rPr>
          <w:lang w:eastAsia="zh-CN"/>
        </w:rPr>
        <w:t>概念</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监控是一种监视当前系统状态的方式。在   SequoiaDB  </w:t>
      </w:r>
      <w:r>
        <w:rPr>
          <w:spacing w:val="1"/>
          <w:w w:val="95"/>
          <w:lang w:eastAsia="zh-CN"/>
        </w:rPr>
        <w:t xml:space="preserve"> </w:t>
      </w:r>
      <w:r>
        <w:rPr>
          <w:w w:val="95"/>
          <w:lang w:eastAsia="zh-CN"/>
        </w:rPr>
        <w:t>中，用户可以使用快照（SNAPSHOT）与列</w:t>
      </w:r>
      <w:r>
        <w:rPr>
          <w:lang w:eastAsia="zh-CN"/>
        </w:rPr>
        <w:t xml:space="preserve"> </w:t>
      </w:r>
      <w:r>
        <w:rPr>
          <w:w w:val="95"/>
          <w:lang w:eastAsia="zh-CN"/>
        </w:rPr>
        <w:t>表（LIST）命令进行系统监控。</w:t>
      </w:r>
    </w:p>
    <w:p w:rsidR="00D032B6" w:rsidRDefault="00035F6E">
      <w:pPr>
        <w:pStyle w:val="BodyText"/>
        <w:spacing w:before="34" w:line="246" w:lineRule="auto"/>
        <w:ind w:right="2807"/>
        <w:rPr>
          <w:rFonts w:ascii="Microsoft JhengHei" w:eastAsia="Microsoft JhengHei" w:hAnsi="Microsoft JhengHei" w:cs="Microsoft JhengHei"/>
        </w:rPr>
      </w:pPr>
      <w:r w:rsidRPr="00035F6E">
        <w:pict>
          <v:group id="_x0000_s3779" style="position:absolute;left:0;text-align:left;margin-left:81.7pt;margin-top:57.9pt;width:473.6pt;height:10.6pt;z-index:-252179456;mso-position-horizontal-relative:page" coordorigin="1634,1158" coordsize="9472,212">
            <v:shape id="_x0000_s3780" style="position:absolute;left:1634;top:1158;width:9472;height:212" coordorigin="1634,1158" coordsize="9472,212" path="m1634,1158r9472,l11106,1370r-9472,l1634,1158xe" fillcolor="#efefef" stroked="f">
              <v:path arrowok="t"/>
            </v:shape>
            <w10:wrap anchorx="page"/>
          </v:group>
        </w:pict>
      </w:r>
      <w:r w:rsidR="00620DD5">
        <w:pict>
          <v:shape id="_x0000_i1059"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 xml:space="preserve">如果在集群环境下查询快照，连接协调节点就可以获取。 </w:t>
      </w:r>
      <w:r w:rsidR="00A23879">
        <w:rPr>
          <w:w w:val="105"/>
        </w:rPr>
        <w:t>连接协调节点，默认是获取整个集群的快照信息，如：</w:t>
      </w:r>
      <w:r w:rsidR="00A23879">
        <w:t xml:space="preserve"> </w:t>
      </w:r>
      <w:r w:rsidR="00A23879">
        <w:rPr>
          <w:rFonts w:ascii="Microsoft JhengHei" w:eastAsia="Microsoft JhengHei" w:hAnsi="Microsoft JhengHei" w:cs="Microsoft JhengHei"/>
          <w:w w:val="85"/>
        </w:rPr>
        <w:t xml:space="preserve">snapshot(SDB_SNAP_SYSTEM   </w:t>
      </w:r>
      <w:r w:rsidR="00A23879">
        <w:rPr>
          <w:rFonts w:ascii="Microsoft JhengHei" w:eastAsia="Microsoft JhengHei" w:hAnsi="Microsoft JhengHei" w:cs="Microsoft JhengHei"/>
          <w:spacing w:val="2"/>
          <w:w w:val="85"/>
        </w:rPr>
        <w:t xml:space="preserve"> </w:t>
      </w:r>
      <w:r w:rsidR="00A23879">
        <w:rPr>
          <w:rFonts w:ascii="Microsoft JhengHei" w:eastAsia="Microsoft JhengHei" w:hAnsi="Microsoft JhengHei" w:cs="Microsoft JhengHei"/>
          <w:w w:val="85"/>
        </w:rPr>
        <w:t>)</w:t>
      </w:r>
    </w:p>
    <w:p w:rsidR="00D032B6" w:rsidRDefault="00035F6E">
      <w:pPr>
        <w:pStyle w:val="BodyText"/>
        <w:spacing w:before="19" w:line="242" w:lineRule="auto"/>
        <w:ind w:right="4007"/>
      </w:pPr>
      <w:r>
        <w:pict>
          <v:group id="_x0000_s3776" style="position:absolute;left:0;text-align:left;margin-left:81.7pt;margin-top:22.8pt;width:473.6pt;height:10.6pt;z-index:-252178432;mso-position-horizontal-relative:page" coordorigin="1634,456" coordsize="9472,212">
            <v:shape id="_x0000_s3777" style="position:absolute;left:1634;top:456;width:9472;height:212" coordorigin="1634,456" coordsize="9472,212" path="m1634,456r9472,l11106,668r-9472,l1634,456xe" fillcolor="#efefef" stroked="f">
              <v:path arrowok="t"/>
            </v:shape>
            <w10:wrap anchorx="page"/>
          </v:group>
        </w:pict>
      </w:r>
      <w:r w:rsidR="00A23879">
        <w:rPr>
          <w:w w:val="105"/>
        </w:rPr>
        <w:t xml:space="preserve">要获取指定分区组的快照信息，使用条件查询，如： </w:t>
      </w:r>
      <w:r w:rsidR="00A23879">
        <w:rPr>
          <w:rFonts w:ascii="Microsoft JhengHei" w:eastAsia="Microsoft JhengHei" w:hAnsi="Microsoft JhengHei" w:cs="Microsoft JhengHei"/>
          <w:w w:val="90"/>
        </w:rPr>
        <w:t xml:space="preserve">snapshot(SDB_SNAP_SYSTEM,{ </w:t>
      </w:r>
      <w:r w:rsidR="00A23879">
        <w:rPr>
          <w:rFonts w:ascii="Microsoft JhengHei" w:eastAsia="Microsoft JhengHei" w:hAnsi="Microsoft JhengHei" w:cs="Microsoft JhengHei"/>
          <w:spacing w:val="5"/>
          <w:w w:val="90"/>
        </w:rPr>
        <w:t xml:space="preserve"> </w:t>
      </w:r>
      <w:r w:rsidR="00A23879">
        <w:rPr>
          <w:rFonts w:ascii="Microsoft JhengHei" w:eastAsia="Microsoft JhengHei" w:hAnsi="Microsoft JhengHei" w:cs="Microsoft JhengHei"/>
          <w:w w:val="90"/>
        </w:rPr>
        <w:t xml:space="preserve">GroupName: </w:t>
      </w:r>
      <w:r w:rsidR="00A23879">
        <w:rPr>
          <w:rFonts w:ascii="Microsoft JhengHei" w:eastAsia="Microsoft JhengHei" w:hAnsi="Microsoft JhengHei" w:cs="Microsoft JhengHei"/>
          <w:spacing w:val="6"/>
          <w:w w:val="90"/>
        </w:rPr>
        <w:t xml:space="preserve"> </w:t>
      </w:r>
      <w:r w:rsidR="00A23879">
        <w:rPr>
          <w:rFonts w:ascii="Microsoft JhengHei" w:eastAsia="Microsoft JhengHei" w:hAnsi="Microsoft JhengHei" w:cs="Microsoft JhengHei"/>
          <w:w w:val="90"/>
        </w:rPr>
        <w:t xml:space="preserve">"group1" </w:t>
      </w:r>
      <w:r w:rsidR="00A23879">
        <w:rPr>
          <w:rFonts w:ascii="Microsoft JhengHei" w:eastAsia="Microsoft JhengHei" w:hAnsi="Microsoft JhengHei" w:cs="Microsoft JhengHei"/>
          <w:spacing w:val="6"/>
          <w:w w:val="90"/>
        </w:rPr>
        <w:t xml:space="preserve"> </w: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6"/>
          <w:w w:val="90"/>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w w:val="155"/>
        </w:rPr>
        <w:t xml:space="preserve"> </w:t>
      </w:r>
      <w:r w:rsidR="00A23879">
        <w:rPr>
          <w:w w:val="105"/>
        </w:rPr>
        <w:t>要获取指定节点的快照信息，如：</w:t>
      </w:r>
    </w:p>
    <w:p w:rsidR="00D032B6" w:rsidRDefault="00035F6E">
      <w:pPr>
        <w:pStyle w:val="BodyText"/>
        <w:spacing w:line="321" w:lineRule="exact"/>
        <w:rPr>
          <w:rFonts w:ascii="Microsoft JhengHei" w:eastAsia="Microsoft JhengHei" w:hAnsi="Microsoft JhengHei" w:cs="Microsoft JhengHei"/>
        </w:rPr>
      </w:pPr>
      <w:r w:rsidRPr="00035F6E">
        <w:pict>
          <v:group id="_x0000_s3774" style="position:absolute;left:0;text-align:left;margin-left:81.7pt;margin-top:4.65pt;width:473.6pt;height:10.6pt;z-index:-252177408;mso-position-horizontal-relative:page" coordorigin="1634,93" coordsize="9472,212">
            <v:shape id="_x0000_s3775" style="position:absolute;left:1634;top:93;width:9472;height:212" coordorigin="1634,93" coordsize="9472,212" path="m1634,93r9472,l11106,305r-9472,l1634,93xe" fillcolor="#efefef" stroked="f">
              <v:path arrowok="t"/>
            </v:shape>
            <w10:wrap anchorx="page"/>
          </v:group>
        </w:pict>
      </w:r>
      <w:r w:rsidR="00A23879">
        <w:rPr>
          <w:rFonts w:ascii="Microsoft JhengHei" w:eastAsia="Microsoft JhengHei" w:hAnsi="Microsoft JhengHei" w:cs="Microsoft JhengHei"/>
          <w:w w:val="95"/>
        </w:rPr>
        <w:t>snapshot(SDB_SNAP_SYSTEM,{</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HostName:</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"host1",</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svcname:</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"11820'</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w:t>
      </w:r>
    </w:p>
    <w:p w:rsidR="00D032B6" w:rsidRDefault="00D032B6">
      <w:pPr>
        <w:spacing w:before="7" w:line="160" w:lineRule="exact"/>
        <w:rPr>
          <w:sz w:val="16"/>
          <w:szCs w:val="16"/>
        </w:rPr>
      </w:pPr>
    </w:p>
    <w:p w:rsidR="00D032B6" w:rsidRDefault="00A23879">
      <w:pPr>
        <w:pStyle w:val="BodyText"/>
        <w:spacing w:line="253" w:lineRule="auto"/>
        <w:ind w:right="4007"/>
        <w:rPr>
          <w:lang w:eastAsia="zh-CN"/>
        </w:rPr>
      </w:pPr>
      <w:r>
        <w:rPr>
          <w:lang w:eastAsia="zh-CN"/>
        </w:rPr>
        <w:t>快照 快照是一种得到系统当前状态的命令，主要分为以下类型：</w:t>
      </w:r>
    </w:p>
    <w:p w:rsidR="00D032B6" w:rsidRDefault="00D032B6">
      <w:pPr>
        <w:spacing w:before="1" w:line="50" w:lineRule="exact"/>
        <w:rPr>
          <w:sz w:val="5"/>
          <w:szCs w:val="5"/>
          <w:lang w:eastAsia="zh-CN"/>
        </w:rPr>
      </w:pPr>
    </w:p>
    <w:tbl>
      <w:tblPr>
        <w:tblW w:w="0" w:type="auto"/>
        <w:tblInd w:w="923" w:type="dxa"/>
        <w:tblLayout w:type="fixed"/>
        <w:tblCellMar>
          <w:left w:w="0" w:type="dxa"/>
          <w:right w:w="0" w:type="dxa"/>
        </w:tblCellMar>
        <w:tblLook w:val="01E0"/>
      </w:tblPr>
      <w:tblGrid>
        <w:gridCol w:w="2640"/>
        <w:gridCol w:w="3675"/>
        <w:gridCol w:w="3157"/>
      </w:tblGrid>
      <w:tr w:rsidR="00D032B6">
        <w:trPr>
          <w:trHeight w:hRule="exact" w:val="305"/>
        </w:trPr>
        <w:tc>
          <w:tcPr>
            <w:tcW w:w="264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快照标示</w:t>
            </w:r>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567"/>
              <w:rPr>
                <w:rFonts w:ascii="微软雅黑" w:eastAsia="微软雅黑" w:hAnsi="微软雅黑" w:cs="微软雅黑"/>
                <w:sz w:val="14"/>
                <w:szCs w:val="14"/>
              </w:rPr>
            </w:pPr>
            <w:r>
              <w:rPr>
                <w:rFonts w:ascii="微软雅黑" w:eastAsia="微软雅黑" w:hAnsi="微软雅黑" w:cs="微软雅黑"/>
                <w:sz w:val="14"/>
                <w:szCs w:val="14"/>
              </w:rPr>
              <w:t>快照类型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60"/>
        </w:trPr>
        <w:tc>
          <w:tcPr>
            <w:tcW w:w="2640" w:type="dxa"/>
            <w:tcBorders>
              <w:top w:val="single" w:sz="8" w:space="0" w:color="000000"/>
              <w:left w:val="single" w:sz="8" w:space="0" w:color="000000"/>
              <w:bottom w:val="nil"/>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62" w:history="1">
              <w:r w:rsidR="00A23879">
                <w:rPr>
                  <w:rFonts w:ascii="微软雅黑" w:eastAsia="微软雅黑" w:hAnsi="微软雅黑" w:cs="微软雅黑"/>
                  <w:color w:val="0000FF"/>
                  <w:w w:val="90"/>
                  <w:sz w:val="14"/>
                  <w:szCs w:val="14"/>
                </w:rPr>
                <w:t>SDB_SNAP_CONTEXTS</w:t>
              </w:r>
            </w:hyperlink>
          </w:p>
        </w:tc>
        <w:tc>
          <w:tcPr>
            <w:tcW w:w="3675" w:type="dxa"/>
            <w:tcBorders>
              <w:top w:val="single" w:sz="8" w:space="0" w:color="000000"/>
              <w:left w:val="nil"/>
              <w:bottom w:val="nil"/>
              <w:right w:val="single" w:sz="8" w:space="0" w:color="000000"/>
            </w:tcBorders>
          </w:tcPr>
          <w:p w:rsidR="00D032B6" w:rsidRDefault="00A23879">
            <w:pPr>
              <w:pStyle w:val="TableParagraph"/>
              <w:spacing w:line="208" w:lineRule="exact"/>
              <w:ind w:left="567"/>
              <w:rPr>
                <w:rFonts w:ascii="微软雅黑" w:eastAsia="微软雅黑" w:hAnsi="微软雅黑" w:cs="微软雅黑"/>
                <w:sz w:val="14"/>
                <w:szCs w:val="14"/>
              </w:rPr>
            </w:pPr>
            <w:r>
              <w:rPr>
                <w:rFonts w:ascii="微软雅黑" w:eastAsia="微软雅黑" w:hAnsi="微软雅黑" w:cs="微软雅黑"/>
                <w:sz w:val="14"/>
                <w:szCs w:val="14"/>
              </w:rPr>
              <w:t>上下文</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上下文快照列出当前数据库节点中所有的会话所</w:t>
            </w:r>
          </w:p>
        </w:tc>
      </w:tr>
      <w:tr w:rsidR="00D032B6">
        <w:trPr>
          <w:trHeight w:hRule="exact" w:val="270"/>
        </w:trPr>
        <w:tc>
          <w:tcPr>
            <w:tcW w:w="2640" w:type="dxa"/>
            <w:tcBorders>
              <w:top w:val="nil"/>
              <w:left w:val="single" w:sz="8" w:space="0" w:color="000000"/>
              <w:bottom w:val="nil"/>
              <w:right w:val="nil"/>
            </w:tcBorders>
          </w:tcPr>
          <w:p w:rsidR="00D032B6" w:rsidRDefault="00D032B6">
            <w:pPr>
              <w:rPr>
                <w:lang w:eastAsia="zh-CN"/>
              </w:rPr>
            </w:pPr>
          </w:p>
        </w:tc>
        <w:tc>
          <w:tcPr>
            <w:tcW w:w="3675" w:type="dxa"/>
            <w:tcBorders>
              <w:top w:val="nil"/>
              <w:left w:val="nil"/>
              <w:bottom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对应的上下文</w:t>
            </w:r>
          </w:p>
        </w:tc>
      </w:tr>
      <w:tr w:rsidR="00D032B6">
        <w:trPr>
          <w:trHeight w:hRule="exact" w:val="270"/>
        </w:trPr>
        <w:tc>
          <w:tcPr>
            <w:tcW w:w="2640" w:type="dxa"/>
            <w:vMerge w:val="restart"/>
            <w:tcBorders>
              <w:top w:val="nil"/>
              <w:left w:val="single" w:sz="8" w:space="0" w:color="000000"/>
              <w:right w:val="nil"/>
            </w:tcBorders>
          </w:tcPr>
          <w:p w:rsidR="00D032B6" w:rsidRDefault="00035F6E">
            <w:pPr>
              <w:pStyle w:val="TableParagraph"/>
              <w:spacing w:line="228" w:lineRule="exact"/>
              <w:ind w:left="40"/>
              <w:rPr>
                <w:rFonts w:ascii="微软雅黑" w:eastAsia="微软雅黑" w:hAnsi="微软雅黑" w:cs="微软雅黑"/>
                <w:sz w:val="14"/>
                <w:szCs w:val="14"/>
              </w:rPr>
            </w:pPr>
            <w:hyperlink w:anchor="_bookmark63" w:history="1">
              <w:r w:rsidR="00A23879">
                <w:rPr>
                  <w:rFonts w:ascii="微软雅黑" w:eastAsia="微软雅黑" w:hAnsi="微软雅黑" w:cs="微软雅黑"/>
                  <w:color w:val="0000FF"/>
                  <w:w w:val="90"/>
                  <w:sz w:val="14"/>
                  <w:szCs w:val="14"/>
                </w:rPr>
                <w:t>SDB_SNAP_CONTEXTS_CURRENT</w:t>
              </w:r>
            </w:hyperlink>
          </w:p>
        </w:tc>
        <w:tc>
          <w:tcPr>
            <w:tcW w:w="3675" w:type="dxa"/>
            <w:vMerge w:val="restart"/>
            <w:tcBorders>
              <w:top w:val="nil"/>
              <w:left w:val="nil"/>
              <w:right w:val="single" w:sz="8" w:space="0" w:color="000000"/>
            </w:tcBorders>
          </w:tcPr>
          <w:p w:rsidR="00D032B6" w:rsidRDefault="00A23879">
            <w:pPr>
              <w:pStyle w:val="TableParagraph"/>
              <w:spacing w:line="228" w:lineRule="exact"/>
              <w:ind w:left="567"/>
              <w:rPr>
                <w:rFonts w:ascii="微软雅黑" w:eastAsia="微软雅黑" w:hAnsi="微软雅黑" w:cs="微软雅黑"/>
                <w:sz w:val="14"/>
                <w:szCs w:val="14"/>
              </w:rPr>
            </w:pPr>
            <w:r>
              <w:rPr>
                <w:rFonts w:ascii="微软雅黑" w:eastAsia="微软雅黑" w:hAnsi="微软雅黑" w:cs="微软雅黑"/>
                <w:sz w:val="14"/>
                <w:szCs w:val="14"/>
              </w:rPr>
              <w:t>当前会话上下文</w:t>
            </w:r>
          </w:p>
        </w:tc>
        <w:tc>
          <w:tcPr>
            <w:tcW w:w="3157" w:type="dxa"/>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当前上下文快照列出当前数据库节点中当前会话</w:t>
            </w:r>
          </w:p>
        </w:tc>
      </w:tr>
      <w:tr w:rsidR="00D032B6">
        <w:trPr>
          <w:trHeight w:hRule="exact" w:val="270"/>
        </w:trPr>
        <w:tc>
          <w:tcPr>
            <w:tcW w:w="2640" w:type="dxa"/>
            <w:vMerge/>
            <w:tcBorders>
              <w:left w:val="single" w:sz="8" w:space="0" w:color="000000"/>
              <w:bottom w:val="single" w:sz="8" w:space="0" w:color="000000"/>
              <w:right w:val="nil"/>
            </w:tcBorders>
          </w:tcPr>
          <w:p w:rsidR="00D032B6" w:rsidRDefault="00D032B6">
            <w:pPr>
              <w:rPr>
                <w:lang w:eastAsia="zh-CN"/>
              </w:rPr>
            </w:pPr>
          </w:p>
        </w:tc>
        <w:tc>
          <w:tcPr>
            <w:tcW w:w="3675"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所对应的上下文</w:t>
            </w:r>
          </w:p>
        </w:tc>
      </w:tr>
      <w:tr w:rsidR="00D032B6">
        <w:trPr>
          <w:trHeight w:hRule="exact" w:val="30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4" w:history="1">
              <w:r w:rsidR="00A23879">
                <w:rPr>
                  <w:rFonts w:ascii="微软雅黑" w:eastAsia="微软雅黑" w:hAnsi="微软雅黑" w:cs="微软雅黑"/>
                  <w:color w:val="0000FF"/>
                  <w:w w:val="90"/>
                  <w:sz w:val="14"/>
                  <w:szCs w:val="14"/>
                </w:rPr>
                <w:t>SDB_SNAP_SESSIONS</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会话</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会话快照列出当前数据库节点中所有的会话</w:t>
            </w:r>
          </w:p>
        </w:tc>
      </w:tr>
      <w:tr w:rsidR="00D032B6">
        <w:trPr>
          <w:trHeight w:hRule="exact" w:val="30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5" w:history="1">
              <w:r w:rsidR="00A23879">
                <w:rPr>
                  <w:rFonts w:ascii="微软雅黑" w:eastAsia="微软雅黑" w:hAnsi="微软雅黑" w:cs="微软雅黑"/>
                  <w:color w:val="0000FF"/>
                  <w:w w:val="90"/>
                  <w:sz w:val="14"/>
                  <w:szCs w:val="14"/>
                </w:rPr>
                <w:t>SDB_SNAP_SESSIONS_CURRENT</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当前会话</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当前会话快照列出当前数据库节点中当前的会话</w:t>
            </w:r>
          </w:p>
        </w:tc>
      </w:tr>
      <w:tr w:rsidR="00D032B6">
        <w:trPr>
          <w:trHeight w:hRule="exact" w:val="54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6" w:history="1">
              <w:r w:rsidR="00A23879">
                <w:rPr>
                  <w:rFonts w:ascii="微软雅黑" w:eastAsia="微软雅黑" w:hAnsi="微软雅黑" w:cs="微软雅黑"/>
                  <w:color w:val="0000FF"/>
                  <w:w w:val="90"/>
                  <w:sz w:val="14"/>
                  <w:szCs w:val="14"/>
                </w:rPr>
                <w:t>SDB_SNAP_COLLECTIONS</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集合快照列出当前数据库节点或集群中所有非临</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时集合</w:t>
            </w:r>
          </w:p>
        </w:tc>
      </w:tr>
      <w:tr w:rsidR="00D032B6">
        <w:trPr>
          <w:trHeight w:hRule="exact" w:val="54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7" w:history="1">
              <w:r w:rsidR="00A23879">
                <w:rPr>
                  <w:rFonts w:ascii="微软雅黑" w:eastAsia="微软雅黑" w:hAnsi="微软雅黑" w:cs="微软雅黑"/>
                  <w:color w:val="0000FF"/>
                  <w:w w:val="90"/>
                  <w:sz w:val="14"/>
                  <w:szCs w:val="14"/>
                </w:rPr>
                <w:t>SDB_SNAP_COLLECTIONSPACES</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集合空间快照列出当前数据库节点或集群中所有</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集合空间（编目集合空间除外）</w:t>
            </w:r>
          </w:p>
        </w:tc>
      </w:tr>
      <w:tr w:rsidR="00D032B6">
        <w:trPr>
          <w:trHeight w:hRule="exact" w:val="54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8" w:history="1">
              <w:r w:rsidR="00A23879">
                <w:rPr>
                  <w:rFonts w:ascii="微软雅黑" w:eastAsia="微软雅黑" w:hAnsi="微软雅黑" w:cs="微软雅黑"/>
                  <w:color w:val="0000FF"/>
                  <w:w w:val="90"/>
                  <w:sz w:val="14"/>
                  <w:szCs w:val="14"/>
                </w:rPr>
                <w:t>SDB_SNAP_DATABASE</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数据库</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数据库快照列出当前数据库节点的数据库监视信</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息</w:t>
            </w:r>
          </w:p>
        </w:tc>
      </w:tr>
      <w:tr w:rsidR="00D032B6">
        <w:trPr>
          <w:trHeight w:hRule="exact" w:val="300"/>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69" w:history="1">
              <w:r w:rsidR="00A23879">
                <w:rPr>
                  <w:rFonts w:ascii="微软雅黑" w:eastAsia="微软雅黑" w:hAnsi="微软雅黑" w:cs="微软雅黑"/>
                  <w:color w:val="0000FF"/>
                  <w:w w:val="90"/>
                  <w:sz w:val="14"/>
                  <w:szCs w:val="14"/>
                </w:rPr>
                <w:t>SDB_SNAP_SYSTEM</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系统</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系统快照列出当前数据库节点的系统监视信息</w:t>
            </w:r>
          </w:p>
        </w:tc>
      </w:tr>
      <w:tr w:rsidR="00D032B6">
        <w:trPr>
          <w:trHeight w:hRule="exact" w:val="305"/>
        </w:trPr>
        <w:tc>
          <w:tcPr>
            <w:tcW w:w="2640"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70" w:history="1">
              <w:r w:rsidR="00A23879">
                <w:rPr>
                  <w:rFonts w:ascii="微软雅黑" w:eastAsia="微软雅黑" w:hAnsi="微软雅黑" w:cs="微软雅黑"/>
                  <w:color w:val="0000FF"/>
                  <w:w w:val="90"/>
                  <w:sz w:val="14"/>
                  <w:szCs w:val="14"/>
                </w:rPr>
                <w:t>SDB_SNAP_CATALOG</w:t>
              </w:r>
            </w:hyperlink>
          </w:p>
        </w:tc>
        <w:tc>
          <w:tcPr>
            <w:tcW w:w="367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567"/>
              <w:rPr>
                <w:rFonts w:ascii="微软雅黑" w:eastAsia="微软雅黑" w:hAnsi="微软雅黑" w:cs="微软雅黑"/>
                <w:sz w:val="14"/>
                <w:szCs w:val="14"/>
              </w:rPr>
            </w:pPr>
            <w:r>
              <w:rPr>
                <w:rFonts w:ascii="微软雅黑" w:eastAsia="微软雅黑" w:hAnsi="微软雅黑" w:cs="微软雅黑"/>
                <w:sz w:val="14"/>
                <w:szCs w:val="14"/>
              </w:rPr>
              <w:t>编目信息</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用于查看编目信息</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列表</w:t>
      </w:r>
    </w:p>
    <w:p w:rsidR="00D032B6" w:rsidRDefault="00A23879">
      <w:pPr>
        <w:pStyle w:val="BodyText"/>
        <w:spacing w:before="18"/>
        <w:ind w:left="113"/>
        <w:rPr>
          <w:lang w:eastAsia="zh-CN"/>
        </w:rPr>
      </w:pPr>
      <w:r>
        <w:rPr>
          <w:lang w:eastAsia="zh-CN"/>
        </w:rPr>
        <w:t>列表是一种轻量级的得到系统当前状态的命令，主要分为以下类型：</w:t>
      </w:r>
    </w:p>
    <w:p w:rsidR="00D032B6" w:rsidRDefault="00D032B6">
      <w:pPr>
        <w:spacing w:before="5" w:line="60" w:lineRule="exact"/>
        <w:rPr>
          <w:sz w:val="6"/>
          <w:szCs w:val="6"/>
          <w:lang w:eastAsia="zh-CN"/>
        </w:rPr>
      </w:pPr>
    </w:p>
    <w:tbl>
      <w:tblPr>
        <w:tblW w:w="0" w:type="auto"/>
        <w:tblInd w:w="103" w:type="dxa"/>
        <w:tblLayout w:type="fixed"/>
        <w:tblCellMar>
          <w:left w:w="0" w:type="dxa"/>
          <w:right w:w="0" w:type="dxa"/>
        </w:tblCellMar>
        <w:tblLook w:val="01E0"/>
      </w:tblPr>
      <w:tblGrid>
        <w:gridCol w:w="2600"/>
        <w:gridCol w:w="3715"/>
        <w:gridCol w:w="3157"/>
      </w:tblGrid>
      <w:tr w:rsidR="00D032B6">
        <w:trPr>
          <w:trHeight w:hRule="exact" w:val="305"/>
        </w:trPr>
        <w:tc>
          <w:tcPr>
            <w:tcW w:w="260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列表标示</w:t>
            </w:r>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607"/>
              <w:rPr>
                <w:rFonts w:ascii="微软雅黑" w:eastAsia="微软雅黑" w:hAnsi="微软雅黑" w:cs="微软雅黑"/>
                <w:sz w:val="14"/>
                <w:szCs w:val="14"/>
              </w:rPr>
            </w:pPr>
            <w:r>
              <w:rPr>
                <w:rFonts w:ascii="微软雅黑" w:eastAsia="微软雅黑" w:hAnsi="微软雅黑" w:cs="微软雅黑"/>
                <w:sz w:val="14"/>
                <w:szCs w:val="14"/>
              </w:rPr>
              <w:t>列表类型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1" w:history="1">
              <w:r w:rsidR="00A23879">
                <w:rPr>
                  <w:rFonts w:ascii="微软雅黑" w:eastAsia="微软雅黑" w:hAnsi="微软雅黑" w:cs="微软雅黑"/>
                  <w:color w:val="0000FF"/>
                  <w:w w:val="90"/>
                  <w:sz w:val="14"/>
                  <w:szCs w:val="14"/>
                </w:rPr>
                <w:t>SDB_LIST_CONTEXTS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上下文</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上下文列表列出当前数据库节点中所有的会话所</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对应的上下文</w:t>
            </w:r>
          </w:p>
        </w:tc>
      </w:tr>
      <w:tr w:rsidR="00D032B6">
        <w:trPr>
          <w:trHeight w:hRule="exact" w:val="54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2" w:history="1">
              <w:r w:rsidR="00A23879">
                <w:rPr>
                  <w:rFonts w:ascii="微软雅黑" w:eastAsia="微软雅黑" w:hAnsi="微软雅黑" w:cs="微软雅黑"/>
                  <w:color w:val="0000FF"/>
                  <w:w w:val="90"/>
                  <w:sz w:val="14"/>
                  <w:szCs w:val="14"/>
                </w:rPr>
                <w:t>SDB_LIST_CONTEXTS_CURRENT</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当前会话上下文</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当前上下文列表列出当前数据库节点中当前会话</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所对应的上下文</w:t>
            </w:r>
          </w:p>
        </w:tc>
      </w:tr>
      <w:tr w:rsidR="00D032B6">
        <w:trPr>
          <w:trHeight w:hRule="exact" w:val="30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3" w:history="1">
              <w:r w:rsidR="00A23879">
                <w:rPr>
                  <w:rFonts w:ascii="微软雅黑" w:eastAsia="微软雅黑" w:hAnsi="微软雅黑" w:cs="微软雅黑"/>
                  <w:color w:val="0000FF"/>
                  <w:w w:val="90"/>
                  <w:sz w:val="14"/>
                  <w:szCs w:val="14"/>
                </w:rPr>
                <w:t>SDB_LIST_SESSIONS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会话</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会话列表列出当前数据库节点中所有的会话</w:t>
            </w:r>
          </w:p>
        </w:tc>
      </w:tr>
      <w:tr w:rsidR="00D032B6">
        <w:trPr>
          <w:trHeight w:hRule="exact" w:val="30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4" w:history="1">
              <w:r w:rsidR="00A23879">
                <w:rPr>
                  <w:rFonts w:ascii="微软雅黑" w:eastAsia="微软雅黑" w:hAnsi="微软雅黑" w:cs="微软雅黑"/>
                  <w:color w:val="0000FF"/>
                  <w:w w:val="90"/>
                  <w:sz w:val="14"/>
                  <w:szCs w:val="14"/>
                </w:rPr>
                <w:t>SDB_LIST_SESSIONS_CURRENT</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当前会话</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当前会话列表列出当前数据库节点中当前的会话</w:t>
            </w:r>
          </w:p>
        </w:tc>
      </w:tr>
      <w:tr w:rsidR="00D032B6">
        <w:trPr>
          <w:trHeight w:hRule="exact" w:val="54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5" w:history="1">
              <w:r w:rsidR="00A23879">
                <w:rPr>
                  <w:rFonts w:ascii="微软雅黑" w:eastAsia="微软雅黑" w:hAnsi="微软雅黑" w:cs="微软雅黑"/>
                  <w:color w:val="0000FF"/>
                  <w:w w:val="95"/>
                  <w:sz w:val="14"/>
                  <w:szCs w:val="14"/>
                </w:rPr>
                <w:t>SDB_LIST_COLLECTIONS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集合列表列出当前数据库节点或集群中所有非临</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时集合</w:t>
            </w:r>
          </w:p>
        </w:tc>
      </w:tr>
      <w:tr w:rsidR="00D032B6">
        <w:trPr>
          <w:trHeight w:hRule="exact" w:val="54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6" w:history="1">
              <w:r w:rsidR="00A23879">
                <w:rPr>
                  <w:rFonts w:ascii="微软雅黑" w:eastAsia="微软雅黑" w:hAnsi="微软雅黑" w:cs="微软雅黑"/>
                  <w:color w:val="0000FF"/>
                  <w:w w:val="90"/>
                  <w:sz w:val="14"/>
                  <w:szCs w:val="14"/>
                </w:rPr>
                <w:t>SDB_LIST_COLLECTIONSPACES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集合空间列表列出当前数据库节点或集群中所有</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集合空间（编目集合空间除外）</w:t>
            </w:r>
          </w:p>
        </w:tc>
      </w:tr>
      <w:tr w:rsidR="00D032B6">
        <w:trPr>
          <w:trHeight w:hRule="exact" w:val="540"/>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7" w:history="1">
              <w:r w:rsidR="00A23879">
                <w:rPr>
                  <w:rFonts w:ascii="微软雅黑" w:eastAsia="微软雅黑" w:hAnsi="微软雅黑" w:cs="微软雅黑"/>
                  <w:color w:val="0000FF"/>
                  <w:w w:val="90"/>
                  <w:sz w:val="14"/>
                  <w:szCs w:val="14"/>
                </w:rPr>
                <w:t>SDB_LIST_STORAGEUNITS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存储单元</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存储单元列表列出当前数据库节点的全部存储单</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元信息</w:t>
            </w:r>
          </w:p>
        </w:tc>
      </w:tr>
      <w:tr w:rsidR="00D032B6">
        <w:trPr>
          <w:trHeight w:hRule="exact" w:val="295"/>
        </w:trPr>
        <w:tc>
          <w:tcPr>
            <w:tcW w:w="260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8" w:history="1">
              <w:r w:rsidR="00A23879">
                <w:rPr>
                  <w:rFonts w:ascii="微软雅黑" w:eastAsia="微软雅黑" w:hAnsi="微软雅黑" w:cs="微软雅黑"/>
                  <w:color w:val="0000FF"/>
                  <w:w w:val="90"/>
                  <w:sz w:val="14"/>
                  <w:szCs w:val="14"/>
                </w:rPr>
                <w:t>SDB_LIST_GROUPS</w:t>
              </w:r>
            </w:hyperlink>
          </w:p>
        </w:tc>
        <w:tc>
          <w:tcPr>
            <w:tcW w:w="37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07"/>
              <w:rPr>
                <w:rFonts w:ascii="微软雅黑" w:eastAsia="微软雅黑" w:hAnsi="微软雅黑" w:cs="微软雅黑"/>
                <w:sz w:val="14"/>
                <w:szCs w:val="14"/>
              </w:rPr>
            </w:pPr>
            <w:r>
              <w:rPr>
                <w:rFonts w:ascii="微软雅黑" w:eastAsia="微软雅黑" w:hAnsi="微软雅黑" w:cs="微软雅黑"/>
                <w:sz w:val="14"/>
                <w:szCs w:val="14"/>
              </w:rPr>
              <w:t>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分区组列表列出当前集群中的所有分区信息</w:t>
            </w:r>
          </w:p>
        </w:tc>
      </w:tr>
    </w:tbl>
    <w:p w:rsidR="00D032B6" w:rsidRDefault="00D032B6">
      <w:pPr>
        <w:spacing w:before="3" w:line="100" w:lineRule="exact"/>
        <w:rPr>
          <w:sz w:val="10"/>
          <w:szCs w:val="10"/>
          <w:lang w:eastAsia="zh-CN"/>
        </w:rPr>
      </w:pPr>
    </w:p>
    <w:p w:rsidR="00D032B6" w:rsidRDefault="00A23879">
      <w:pPr>
        <w:pStyle w:val="BodyText"/>
        <w:spacing w:line="312" w:lineRule="exact"/>
        <w:ind w:left="113"/>
        <w:rPr>
          <w:lang w:eastAsia="zh-CN"/>
        </w:rPr>
      </w:pPr>
      <w:bookmarkStart w:id="146" w:name="快照"/>
      <w:bookmarkEnd w:id="146"/>
      <w:r>
        <w:rPr>
          <w:lang w:eastAsia="zh-CN"/>
        </w:rPr>
        <w:t>快照</w:t>
      </w:r>
    </w:p>
    <w:p w:rsidR="00D032B6" w:rsidRDefault="00A23879">
      <w:pPr>
        <w:pStyle w:val="BodyText"/>
        <w:spacing w:before="18" w:line="253" w:lineRule="auto"/>
        <w:ind w:left="113" w:right="7714"/>
        <w:rPr>
          <w:lang w:eastAsia="zh-CN"/>
        </w:rPr>
      </w:pPr>
      <w:r>
        <w:rPr>
          <w:lang w:eastAsia="zh-CN"/>
        </w:rPr>
        <w:t xml:space="preserve">本节介绍各种快照信息： </w:t>
      </w:r>
      <w:hyperlink w:anchor="_bookmark62" w:history="1">
        <w:r>
          <w:rPr>
            <w:color w:val="0000FF"/>
            <w:lang w:eastAsia="zh-CN"/>
          </w:rPr>
          <w:t>上下文快照</w:t>
        </w:r>
      </w:hyperlink>
      <w:r>
        <w:rPr>
          <w:color w:val="0000FF"/>
          <w:lang w:eastAsia="zh-CN"/>
        </w:rPr>
        <w:t xml:space="preserve"> </w:t>
      </w:r>
      <w:hyperlink w:anchor="_bookmark63" w:history="1">
        <w:r>
          <w:rPr>
            <w:color w:val="0000FF"/>
            <w:lang w:eastAsia="zh-CN"/>
          </w:rPr>
          <w:t>当前上下文快照</w:t>
        </w:r>
      </w:hyperlink>
    </w:p>
    <w:p w:rsidR="00D032B6" w:rsidRDefault="00035F6E">
      <w:pPr>
        <w:pStyle w:val="BodyText"/>
        <w:spacing w:before="4" w:line="253" w:lineRule="auto"/>
        <w:ind w:left="113" w:right="8103"/>
        <w:rPr>
          <w:lang w:eastAsia="zh-CN"/>
        </w:rPr>
      </w:pPr>
      <w:hyperlink w:anchor="_bookmark64" w:history="1">
        <w:r w:rsidR="00A23879">
          <w:rPr>
            <w:color w:val="0000FF"/>
            <w:lang w:eastAsia="zh-CN"/>
          </w:rPr>
          <w:t>会话快照</w:t>
        </w:r>
      </w:hyperlink>
      <w:r w:rsidR="00A23879">
        <w:rPr>
          <w:color w:val="0000FF"/>
          <w:lang w:eastAsia="zh-CN"/>
        </w:rPr>
        <w:t xml:space="preserve"> </w:t>
      </w:r>
      <w:hyperlink w:anchor="_bookmark65" w:history="1">
        <w:r w:rsidR="00A23879">
          <w:rPr>
            <w:color w:val="0000FF"/>
            <w:lang w:eastAsia="zh-CN"/>
          </w:rPr>
          <w:t>当前会话快照</w:t>
        </w:r>
      </w:hyperlink>
      <w:r w:rsidR="00A23879">
        <w:rPr>
          <w:color w:val="0000FF"/>
          <w:lang w:eastAsia="zh-CN"/>
        </w:rPr>
        <w:t xml:space="preserve"> </w:t>
      </w:r>
      <w:hyperlink w:anchor="_bookmark66" w:history="1">
        <w:r w:rsidR="00A23879">
          <w:rPr>
            <w:color w:val="0000FF"/>
            <w:lang w:eastAsia="zh-CN"/>
          </w:rPr>
          <w:t>集合快照</w:t>
        </w:r>
      </w:hyperlink>
      <w:r w:rsidR="00A23879">
        <w:rPr>
          <w:color w:val="0000FF"/>
          <w:lang w:eastAsia="zh-CN"/>
        </w:rPr>
        <w:t xml:space="preserve"> </w:t>
      </w:r>
      <w:hyperlink w:anchor="_bookmark67" w:history="1">
        <w:r w:rsidR="00A23879">
          <w:rPr>
            <w:color w:val="0000FF"/>
            <w:lang w:eastAsia="zh-CN"/>
          </w:rPr>
          <w:t>集合空间快照</w:t>
        </w:r>
      </w:hyperlink>
      <w:r w:rsidR="00A23879">
        <w:rPr>
          <w:color w:val="0000FF"/>
          <w:lang w:eastAsia="zh-CN"/>
        </w:rPr>
        <w:t xml:space="preserve"> </w:t>
      </w:r>
      <w:hyperlink w:anchor="_bookmark68" w:history="1">
        <w:r w:rsidR="00A23879">
          <w:rPr>
            <w:color w:val="0000FF"/>
            <w:lang w:eastAsia="zh-CN"/>
          </w:rPr>
          <w:t>数据库快照</w:t>
        </w:r>
      </w:hyperlink>
      <w:r w:rsidR="00A23879">
        <w:rPr>
          <w:color w:val="0000FF"/>
          <w:lang w:eastAsia="zh-CN"/>
        </w:rPr>
        <w:t xml:space="preserve"> </w:t>
      </w:r>
      <w:hyperlink w:anchor="_bookmark69" w:history="1">
        <w:r w:rsidR="00A23879">
          <w:rPr>
            <w:color w:val="0000FF"/>
            <w:lang w:eastAsia="zh-CN"/>
          </w:rPr>
          <w:t>操作系统快照</w:t>
        </w:r>
      </w:hyperlink>
      <w:r w:rsidR="00A23879">
        <w:rPr>
          <w:color w:val="0000FF"/>
          <w:lang w:eastAsia="zh-CN"/>
        </w:rPr>
        <w:t xml:space="preserve"> </w:t>
      </w:r>
      <w:hyperlink w:anchor="_bookmark70" w:history="1">
        <w:r w:rsidR="00A23879">
          <w:rPr>
            <w:color w:val="0000FF"/>
            <w:lang w:eastAsia="zh-CN"/>
          </w:rPr>
          <w:t>编目信息快照</w:t>
        </w:r>
      </w:hyperlink>
    </w:p>
    <w:p w:rsidR="00D032B6" w:rsidRDefault="00A23879">
      <w:pPr>
        <w:pStyle w:val="BodyText"/>
        <w:spacing w:line="285" w:lineRule="exact"/>
        <w:ind w:left="113"/>
        <w:rPr>
          <w:lang w:eastAsia="zh-CN"/>
        </w:rPr>
      </w:pPr>
      <w:bookmarkStart w:id="147" w:name="上下文快照"/>
      <w:bookmarkStart w:id="148" w:name="_bookmark62"/>
      <w:bookmarkEnd w:id="147"/>
      <w:bookmarkEnd w:id="148"/>
      <w:r>
        <w:rPr>
          <w:lang w:eastAsia="zh-CN"/>
        </w:rPr>
        <w:t>上下文快照</w:t>
      </w:r>
    </w:p>
    <w:p w:rsidR="00D032B6" w:rsidRDefault="00D032B6">
      <w:pPr>
        <w:spacing w:before="9" w:line="190" w:lineRule="exact"/>
        <w:rPr>
          <w:sz w:val="19"/>
          <w:szCs w:val="19"/>
          <w:lang w:eastAsia="zh-CN"/>
        </w:rPr>
      </w:pPr>
    </w:p>
    <w:p w:rsidR="00D032B6" w:rsidRDefault="00A23879">
      <w:pPr>
        <w:pStyle w:val="BodyText"/>
        <w:spacing w:line="253" w:lineRule="auto"/>
        <w:ind w:left="113" w:right="3954"/>
        <w:rPr>
          <w:lang w:eastAsia="zh-CN"/>
        </w:rPr>
      </w:pPr>
      <w:r>
        <w:rPr>
          <w:lang w:eastAsia="zh-CN"/>
        </w:rPr>
        <w:t>描述 上下文快照列出当前数据库节点中所有的会话所对应的上下文。</w:t>
      </w:r>
    </w:p>
    <w:p w:rsidR="00D032B6" w:rsidRDefault="00A23879">
      <w:pPr>
        <w:pStyle w:val="BodyText"/>
        <w:spacing w:before="90" w:line="168" w:lineRule="auto"/>
        <w:ind w:left="113" w:right="373"/>
        <w:rPr>
          <w:lang w:eastAsia="zh-CN"/>
        </w:rPr>
      </w:pPr>
      <w:r>
        <w:rPr>
          <w:lang w:eastAsia="zh-CN"/>
        </w:rPr>
        <w:t>每一个会话为一条记录，如果一个会话中包括一个或一个以上的上下文时，其</w:t>
      </w:r>
      <w:r>
        <w:rPr>
          <w:spacing w:val="-37"/>
          <w:lang w:eastAsia="zh-CN"/>
        </w:rPr>
        <w:t xml:space="preserve"> </w:t>
      </w:r>
      <w:r>
        <w:rPr>
          <w:lang w:eastAsia="zh-CN"/>
        </w:rPr>
        <w:t>Contexts</w:t>
      </w:r>
      <w:r>
        <w:rPr>
          <w:spacing w:val="-36"/>
          <w:lang w:eastAsia="zh-CN"/>
        </w:rPr>
        <w:t xml:space="preserve"> </w:t>
      </w:r>
      <w:r>
        <w:rPr>
          <w:lang w:eastAsia="zh-CN"/>
        </w:rPr>
        <w:t>数组字段对每个上 下文产生一个对象。</w:t>
      </w:r>
    </w:p>
    <w:p w:rsidR="00D032B6" w:rsidRDefault="00620DD5">
      <w:pPr>
        <w:pStyle w:val="BodyText"/>
        <w:spacing w:before="34" w:line="337" w:lineRule="auto"/>
        <w:ind w:left="113" w:right="760"/>
        <w:rPr>
          <w:lang w:eastAsia="zh-CN"/>
        </w:rPr>
      </w:pPr>
      <w:r>
        <w:pict>
          <v:shape id="_x0000_i1060"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快照操作自身需产生一个上下文，因此结果集中至少会返回一个当前快照的上下文信息。 标示</w:t>
      </w:r>
    </w:p>
    <w:p w:rsidR="00D032B6" w:rsidRDefault="00A23879">
      <w:pPr>
        <w:pStyle w:val="BodyText"/>
        <w:spacing w:line="253" w:lineRule="exact"/>
        <w:ind w:left="113"/>
      </w:pPr>
      <w:r>
        <w:rPr>
          <w:w w:val="90"/>
        </w:rPr>
        <w:t>SDB_SNAP_CONTEXTS</w:t>
      </w:r>
    </w:p>
    <w:p w:rsidR="00D032B6" w:rsidRDefault="00D032B6">
      <w:pPr>
        <w:spacing w:before="9" w:line="190" w:lineRule="exact"/>
        <w:rPr>
          <w:sz w:val="19"/>
          <w:szCs w:val="19"/>
        </w:rPr>
      </w:pPr>
    </w:p>
    <w:p w:rsidR="00D032B6" w:rsidRDefault="00A23879">
      <w:pPr>
        <w:pStyle w:val="BodyText"/>
        <w:ind w:left="113"/>
      </w:pPr>
      <w:r>
        <w:t>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238"/>
        <w:gridCol w:w="4077"/>
        <w:gridCol w:w="3157"/>
      </w:tblGrid>
      <w:tr w:rsidR="00D032B6">
        <w:trPr>
          <w:trHeight w:hRule="exact" w:val="305"/>
        </w:trPr>
        <w:tc>
          <w:tcPr>
            <w:tcW w:w="223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7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69"/>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23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07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w:t>
            </w:r>
            <w:r>
              <w:rPr>
                <w:rFonts w:ascii="微软雅黑" w:eastAsia="微软雅黑" w:hAnsi="微软雅黑" w:cs="微软雅黑"/>
                <w:spacing w:val="-20"/>
                <w:sz w:val="14"/>
                <w:szCs w:val="14"/>
                <w:lang w:eastAsia="zh-CN"/>
              </w:rPr>
              <w:t xml:space="preserve"> </w:t>
            </w:r>
            <w:r>
              <w:rPr>
                <w:rFonts w:ascii="微软雅黑" w:eastAsia="微软雅黑" w:hAnsi="微软雅黑" w:cs="微软雅黑"/>
                <w:sz w:val="14"/>
                <w:szCs w:val="14"/>
                <w:lang w:eastAsia="zh-CN"/>
              </w:rPr>
              <w:t>ID（主机名：端口号：ID）</w:t>
            </w:r>
          </w:p>
        </w:tc>
      </w:tr>
      <w:tr w:rsidR="00D032B6">
        <w:trPr>
          <w:trHeight w:hRule="exact" w:val="295"/>
        </w:trPr>
        <w:tc>
          <w:tcPr>
            <w:tcW w:w="223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Contexts.ContextID</w:t>
            </w:r>
          </w:p>
        </w:tc>
        <w:tc>
          <w:tcPr>
            <w:tcW w:w="407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上下文</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2450"/>
        <w:gridCol w:w="3865"/>
        <w:gridCol w:w="3157"/>
      </w:tblGrid>
      <w:tr w:rsidR="00D032B6">
        <w:trPr>
          <w:trHeight w:hRule="exact" w:val="305"/>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57"/>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Contexts.Type</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上下文类型，如：DUMP</w:t>
            </w:r>
          </w:p>
        </w:tc>
      </w:tr>
      <w:tr w:rsidR="00D032B6">
        <w:trPr>
          <w:trHeight w:hRule="exact" w:val="300"/>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Contexts.Description</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上下文的描述信息，如：包含当前的查询条件</w:t>
            </w:r>
          </w:p>
        </w:tc>
      </w:tr>
      <w:tr w:rsidR="00D032B6">
        <w:trPr>
          <w:trHeight w:hRule="exact" w:val="300"/>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Contexts.DataRead</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所读数据</w:t>
            </w:r>
          </w:p>
        </w:tc>
      </w:tr>
      <w:tr w:rsidR="00D032B6">
        <w:trPr>
          <w:trHeight w:hRule="exact" w:val="300"/>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Contexts.IndexRead</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所读索引</w:t>
            </w:r>
          </w:p>
        </w:tc>
      </w:tr>
      <w:tr w:rsidR="00D032B6">
        <w:trPr>
          <w:trHeight w:hRule="exact" w:val="300"/>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Contexts.QueryTimeSpent</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查询总时间（秒）</w:t>
            </w:r>
          </w:p>
        </w:tc>
      </w:tr>
      <w:tr w:rsidR="00D032B6">
        <w:trPr>
          <w:trHeight w:hRule="exact" w:val="295"/>
        </w:trPr>
        <w:tc>
          <w:tcPr>
            <w:tcW w:w="24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Contexts.StartTimestamp</w:t>
            </w:r>
          </w:p>
        </w:tc>
        <w:tc>
          <w:tcPr>
            <w:tcW w:w="38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57"/>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创建时间</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71" style="position:absolute;left:0;text-align:left;margin-left:81.7pt;margin-top:4.75pt;width:473.6pt;height:159pt;z-index:-252176384;mso-position-horizontal-relative:page" coordorigin="1634,95" coordsize="9472,3180">
            <v:shape id="_x0000_s3772" style="position:absolute;left:1634;top:95;width:9472;height:3180" coordorigin="1634,95" coordsize="9472,3180" path="m1634,95r9472,l11106,3275r-9472,l1634,95xe" fillcolor="#efefef" stroked="f">
              <v:path arrowok="t"/>
            </v:shape>
            <w10:wrap anchorx="page"/>
          </v:group>
        </w:pict>
      </w:r>
      <w:r w:rsidR="00A23879">
        <w:rPr>
          <w:rFonts w:ascii="Microsoft JhengHei" w:eastAsia="Microsoft JhengHei" w:hAnsi="Microsoft JhengHei" w:cs="Microsoft JhengHei"/>
          <w:w w:val="80"/>
        </w:rPr>
        <w:t>&gt;        db.snapshot(SDB_SNAP_CONTEXTS)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"vmsvr2-suse-x64:11820:28",</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33"/>
        <w:rPr>
          <w:rFonts w:ascii="Microsoft JhengHei" w:eastAsia="Microsoft JhengHei" w:hAnsi="Microsoft JhengHei" w:cs="Microsoft JhengHei"/>
        </w:rPr>
      </w:pPr>
      <w:r>
        <w:rPr>
          <w:rFonts w:ascii="Microsoft JhengHei" w:eastAsia="Microsoft JhengHei" w:hAnsi="Microsoft JhengHei" w:cs="Microsoft JhengHei"/>
          <w:w w:val="105"/>
        </w:rPr>
        <w:t>"ContextID":</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12,</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"2013-09-27-18.06.37.079570"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pPr>
      <w:bookmarkStart w:id="149" w:name="当前上下文快照"/>
      <w:bookmarkStart w:id="150" w:name="_bookmark63"/>
      <w:bookmarkEnd w:id="149"/>
      <w:bookmarkEnd w:id="150"/>
      <w:r>
        <w:t>当前上下文快照</w:t>
      </w:r>
    </w:p>
    <w:p w:rsidR="00D032B6" w:rsidRDefault="00D032B6">
      <w:pPr>
        <w:spacing w:before="9" w:line="190" w:lineRule="exact"/>
        <w:rPr>
          <w:sz w:val="19"/>
          <w:szCs w:val="19"/>
        </w:rPr>
      </w:pPr>
    </w:p>
    <w:p w:rsidR="00D032B6" w:rsidRDefault="00A23879">
      <w:pPr>
        <w:pStyle w:val="BodyText"/>
        <w:spacing w:line="253" w:lineRule="auto"/>
        <w:ind w:right="2807"/>
      </w:pPr>
      <w:r>
        <w:t>描述 当前上下文快照列出数据库节点中，当前连接所对应的会话中的上下文。 返回一条记录，其中</w:t>
      </w:r>
      <w:r>
        <w:rPr>
          <w:spacing w:val="-37"/>
        </w:rPr>
        <w:t xml:space="preserve"> </w:t>
      </w:r>
      <w:r>
        <w:t>Contexts</w:t>
      </w:r>
      <w:r>
        <w:rPr>
          <w:spacing w:val="-36"/>
        </w:rPr>
        <w:t xml:space="preserve"> </w:t>
      </w:r>
      <w:r>
        <w:t>数组字段中包含当前会话中所有的上下文。</w:t>
      </w:r>
    </w:p>
    <w:p w:rsidR="00D032B6" w:rsidRDefault="00620DD5">
      <w:pPr>
        <w:pStyle w:val="BodyText"/>
        <w:spacing w:before="4" w:line="337" w:lineRule="auto"/>
        <w:ind w:right="2020"/>
        <w:rPr>
          <w:lang w:eastAsia="zh-CN"/>
        </w:rPr>
      </w:pPr>
      <w:r>
        <w:pict>
          <v:shape id="_x0000_i1061"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快照操作自身需产生一个上下文，因此结果集中至少包含一个上下文。 标示</w:t>
      </w:r>
    </w:p>
    <w:p w:rsidR="00D032B6" w:rsidRDefault="00A23879">
      <w:pPr>
        <w:pStyle w:val="BodyText"/>
        <w:spacing w:line="253" w:lineRule="exact"/>
      </w:pPr>
      <w:r>
        <w:rPr>
          <w:w w:val="90"/>
        </w:rPr>
        <w:t>SDB_SNAP_CONTEXTS_CURRENT</w:t>
      </w:r>
    </w:p>
    <w:p w:rsidR="00D032B6" w:rsidRDefault="00D032B6">
      <w:pPr>
        <w:spacing w:before="9" w:line="190" w:lineRule="exact"/>
        <w:rPr>
          <w:sz w:val="19"/>
          <w:szCs w:val="19"/>
        </w:rPr>
      </w:pPr>
    </w:p>
    <w:p w:rsidR="00D032B6" w:rsidRDefault="00A23879">
      <w:pPr>
        <w:pStyle w:val="BodyText"/>
      </w:pPr>
      <w:r>
        <w:t>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937"/>
        <w:gridCol w:w="4378"/>
        <w:gridCol w:w="3157"/>
      </w:tblGrid>
      <w:tr w:rsidR="00D032B6">
        <w:trPr>
          <w:trHeight w:hRule="exact" w:val="30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会话</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ID（Hostname:Port:ID）</w:t>
            </w:r>
          </w:p>
        </w:tc>
      </w:tr>
      <w:tr w:rsidR="00D032B6">
        <w:trPr>
          <w:trHeight w:hRule="exact" w:val="260"/>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Contexts.ContextID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上下文</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Contexts.Type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上下文类型，如：DUMP</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Contexts.Description</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上下文的描述信息，如：包含当前的查询条件</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Contexts.DataRead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所读数据</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Contexts.IndexRead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所读索引</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Contexts.QueryTimeSpent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查询总时间（秒）</w:t>
            </w:r>
          </w:p>
        </w:tc>
      </w:tr>
      <w:tr w:rsidR="00D032B6">
        <w:trPr>
          <w:trHeight w:hRule="exact" w:val="29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Contexts.StartTimestamp</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创建时间</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spacing w:line="324" w:lineRule="exact"/>
        <w:rPr>
          <w:rFonts w:ascii="Microsoft JhengHei" w:eastAsia="Microsoft JhengHei" w:hAnsi="Microsoft JhengHei" w:cs="Microsoft JhengHei"/>
        </w:rPr>
      </w:pPr>
      <w:r w:rsidRPr="00035F6E">
        <w:pict>
          <v:group id="_x0000_s3768" style="position:absolute;left:0;text-align:left;margin-left:81.7pt;margin-top:4.75pt;width:473.6pt;height:10.6pt;z-index:-252175360;mso-position-horizontal-relative:page" coordorigin="1634,95" coordsize="9472,212">
            <v:shape id="_x0000_s3769"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22"/>
          <w:w w:val="80"/>
        </w:rPr>
        <w:t xml:space="preserve"> </w:t>
      </w:r>
      <w:r w:rsidR="00A23879">
        <w:rPr>
          <w:rFonts w:ascii="Microsoft JhengHei" w:eastAsia="Microsoft JhengHei" w:hAnsi="Microsoft JhengHei" w:cs="Microsoft JhengHei"/>
          <w:w w:val="80"/>
        </w:rPr>
        <w:t>db.snapshot(SDB_SNAP_CONTEXTS_CURRENT)</w:t>
      </w:r>
    </w:p>
    <w:p w:rsidR="00D032B6" w:rsidRDefault="00D032B6">
      <w:pPr>
        <w:spacing w:line="324"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13"/>
        <w:rPr>
          <w:rFonts w:ascii="Microsoft JhengHei" w:eastAsia="Microsoft JhengHei" w:hAnsi="Microsoft JhengHei" w:cs="Microsoft JhengHei"/>
        </w:rPr>
      </w:pPr>
      <w:r w:rsidRPr="00035F6E">
        <w:pict>
          <v:group id="_x0000_s3766" style="position:absolute;left:0;text-align:left;margin-left:81.7pt;margin-top:4.7pt;width:473.6pt;height:148.4pt;z-index:-252174336;mso-position-horizontal-relative:page" coordorigin="1634,94" coordsize="9472,2968">
            <v:shape id="_x0000_s3767" style="position:absolute;left:1634;top:94;width:9472;height:2968" coordorigin="1634,94" coordsize="9472,2968" path="m1634,94r9472,l11106,3062r-9472,l1634,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vmsvr2-suse-x64:11820:28,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"ContextID":</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13,</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"2013-09-27-18.25.17.311168"</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113"/>
      </w:pPr>
      <w:bookmarkStart w:id="151" w:name="会话快照"/>
      <w:bookmarkStart w:id="152" w:name="_bookmark64"/>
      <w:bookmarkEnd w:id="151"/>
      <w:bookmarkEnd w:id="152"/>
      <w:r>
        <w:t>会话快照</w:t>
      </w:r>
    </w:p>
    <w:p w:rsidR="00D032B6" w:rsidRDefault="00D032B6">
      <w:pPr>
        <w:spacing w:before="9" w:line="190" w:lineRule="exact"/>
        <w:rPr>
          <w:sz w:val="19"/>
          <w:szCs w:val="19"/>
        </w:rPr>
      </w:pPr>
    </w:p>
    <w:p w:rsidR="00D032B6" w:rsidRDefault="00A23879">
      <w:pPr>
        <w:pStyle w:val="BodyText"/>
        <w:spacing w:line="253" w:lineRule="auto"/>
        <w:ind w:left="113" w:right="2347"/>
      </w:pPr>
      <w:r>
        <w:t>描述 会话快照列出当前数据库节点中所有的用户与系统会话，每一个会话为一条记录。</w:t>
      </w:r>
    </w:p>
    <w:p w:rsidR="00D032B6" w:rsidRDefault="00D032B6">
      <w:pPr>
        <w:spacing w:before="4" w:line="180" w:lineRule="exact"/>
        <w:rPr>
          <w:sz w:val="18"/>
          <w:szCs w:val="18"/>
        </w:rPr>
      </w:pPr>
    </w:p>
    <w:p w:rsidR="00D032B6" w:rsidRDefault="00A23879">
      <w:pPr>
        <w:pStyle w:val="BodyText"/>
        <w:spacing w:line="253" w:lineRule="auto"/>
        <w:ind w:left="113" w:right="7704"/>
      </w:pPr>
      <w:r>
        <w:rPr>
          <w:w w:val="95"/>
        </w:rPr>
        <w:t xml:space="preserve">标示 </w:t>
      </w:r>
      <w:r>
        <w:rPr>
          <w:w w:val="90"/>
        </w:rPr>
        <w:t>SDB_SNAP_SESSIONS</w:t>
      </w:r>
    </w:p>
    <w:p w:rsidR="00D032B6" w:rsidRDefault="00D032B6">
      <w:pPr>
        <w:spacing w:before="4" w:line="180" w:lineRule="exact"/>
        <w:rPr>
          <w:sz w:val="18"/>
          <w:szCs w:val="18"/>
        </w:rPr>
      </w:pPr>
    </w:p>
    <w:p w:rsidR="00D032B6" w:rsidRDefault="00A23879">
      <w:pPr>
        <w:pStyle w:val="BodyText"/>
        <w:ind w:left="113"/>
      </w:pPr>
      <w:r>
        <w:t>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232"/>
        <w:gridCol w:w="4082"/>
        <w:gridCol w:w="3157"/>
      </w:tblGrid>
      <w:tr w:rsidR="00D032B6">
        <w:trPr>
          <w:trHeight w:hRule="exact" w:val="305"/>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74"/>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整型或长整型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w:t>
            </w:r>
            <w:r>
              <w:rPr>
                <w:rFonts w:ascii="微软雅黑" w:eastAsia="微软雅黑" w:hAnsi="微软雅黑" w:cs="微软雅黑"/>
                <w:spacing w:val="-20"/>
                <w:sz w:val="14"/>
                <w:szCs w:val="14"/>
                <w:lang w:eastAsia="zh-CN"/>
              </w:rPr>
              <w:t xml:space="preserve"> </w:t>
            </w:r>
            <w:r>
              <w:rPr>
                <w:rFonts w:ascii="微软雅黑" w:eastAsia="微软雅黑" w:hAnsi="微软雅黑" w:cs="微软雅黑"/>
                <w:sz w:val="14"/>
                <w:szCs w:val="14"/>
                <w:lang w:eastAsia="zh-CN"/>
              </w:rPr>
              <w:t>ID（主机名：端口号：ID）</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TID</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该会话所对应的系统线程</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196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会话状态</w:t>
            </w:r>
          </w:p>
          <w:p w:rsidR="00D032B6" w:rsidRDefault="00D032B6">
            <w:pPr>
              <w:pStyle w:val="TableParagraph"/>
              <w:spacing w:before="5" w:line="140" w:lineRule="exact"/>
              <w:rPr>
                <w:sz w:val="14"/>
                <w:szCs w:val="14"/>
              </w:rPr>
            </w:pPr>
          </w:p>
          <w:p w:rsidR="00606508" w:rsidRDefault="00A23879">
            <w:pPr>
              <w:pStyle w:val="ListParagraph"/>
              <w:numPr>
                <w:ilvl w:val="0"/>
                <w:numId w:val="26"/>
              </w:numPr>
              <w:tabs>
                <w:tab w:val="left" w:pos="323"/>
              </w:tabs>
              <w:ind w:left="323"/>
              <w:rPr>
                <w:rFonts w:ascii="微软雅黑" w:eastAsia="微软雅黑" w:hAnsi="微软雅黑" w:cs="微软雅黑"/>
                <w:sz w:val="14"/>
                <w:szCs w:val="14"/>
              </w:rPr>
            </w:pPr>
            <w:r>
              <w:rPr>
                <w:rFonts w:ascii="微软雅黑" w:eastAsia="微软雅黑" w:hAnsi="微软雅黑" w:cs="微软雅黑"/>
                <w:w w:val="95"/>
                <w:sz w:val="14"/>
                <w:szCs w:val="14"/>
              </w:rPr>
              <w:t>Creating：创建状态</w:t>
            </w:r>
          </w:p>
          <w:p w:rsidR="00606508" w:rsidRDefault="00A23879">
            <w:pPr>
              <w:pStyle w:val="ListParagraph"/>
              <w:numPr>
                <w:ilvl w:val="0"/>
                <w:numId w:val="26"/>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Running：运行状态</w:t>
            </w:r>
          </w:p>
          <w:p w:rsidR="00606508" w:rsidRDefault="00A23879">
            <w:pPr>
              <w:pStyle w:val="ListParagraph"/>
              <w:numPr>
                <w:ilvl w:val="0"/>
                <w:numId w:val="26"/>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Waiting：等待状态</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Idle：线程池待机状态</w:t>
            </w:r>
          </w:p>
          <w:p w:rsidR="00606508" w:rsidRDefault="00A23879">
            <w:pPr>
              <w:pStyle w:val="ListParagraph"/>
              <w:numPr>
                <w:ilvl w:val="0"/>
                <w:numId w:val="26"/>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Destroying：销毁状态</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Type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9" w:history="1">
              <w:r w:rsidR="00A23879">
                <w:rPr>
                  <w:rFonts w:ascii="微软雅黑" w:eastAsia="微软雅黑" w:hAnsi="微软雅黑" w:cs="微软雅黑"/>
                  <w:color w:val="0000FF"/>
                  <w:w w:val="95"/>
                  <w:sz w:val="14"/>
                  <w:szCs w:val="14"/>
                </w:rPr>
                <w:t>EDU</w:t>
              </w:r>
              <w:r w:rsidR="00A23879">
                <w:rPr>
                  <w:rFonts w:ascii="微软雅黑" w:eastAsia="微软雅黑" w:hAnsi="微软雅黑" w:cs="微软雅黑"/>
                  <w:color w:val="0000FF"/>
                  <w:spacing w:val="2"/>
                  <w:w w:val="95"/>
                  <w:sz w:val="14"/>
                  <w:szCs w:val="14"/>
                </w:rPr>
                <w:t xml:space="preserve"> </w:t>
              </w:r>
              <w:r w:rsidR="00A23879">
                <w:rPr>
                  <w:rFonts w:ascii="微软雅黑" w:eastAsia="微软雅黑" w:hAnsi="微软雅黑" w:cs="微软雅黑"/>
                  <w:color w:val="0000FF"/>
                  <w:w w:val="95"/>
                  <w:sz w:val="14"/>
                  <w:szCs w:val="14"/>
                </w:rPr>
                <w:t>类型</w:t>
              </w:r>
            </w:hyperlink>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名，一般系统</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名为空</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QueueSize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等待处理请求的队列长度</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ProcessEventCount</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已经处理请求的数量</w:t>
            </w:r>
          </w:p>
        </w:tc>
      </w:tr>
      <w:tr w:rsidR="00D032B6">
        <w:trPr>
          <w:trHeight w:hRule="exact" w:val="54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数组，为该会话所包含的所有上下文列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表</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TotalDataRead</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数据记录读</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TotalIndexRead</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索引读</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TotalDataWrite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数据记录写</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TotalIndexWrite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索引写</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TotalUpdate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总更新记录数量</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TotalDelete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总删除记录数量</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TotalInsert</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总插入记录数量</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TotalSelect</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总选取记录数量</w:t>
            </w:r>
          </w:p>
        </w:tc>
      </w:tr>
      <w:tr w:rsidR="00D032B6">
        <w:trPr>
          <w:trHeight w:hRule="exact" w:val="300"/>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TotalRead</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总数据读</w:t>
            </w:r>
          </w:p>
        </w:tc>
      </w:tr>
      <w:tr w:rsidR="00D032B6">
        <w:trPr>
          <w:trHeight w:hRule="exact" w:val="295"/>
        </w:trPr>
        <w:tc>
          <w:tcPr>
            <w:tcW w:w="223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TotalReadTime</w:t>
            </w:r>
          </w:p>
        </w:tc>
        <w:tc>
          <w:tcPr>
            <w:tcW w:w="408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4"/>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总数据读时间（毫秒）</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680" w:bottom="280" w:left="1520" w:header="713" w:footer="0" w:gutter="0"/>
          <w:cols w:space="720"/>
        </w:sectPr>
      </w:pPr>
    </w:p>
    <w:p w:rsidR="00D032B6" w:rsidRDefault="00D032B6">
      <w:pPr>
        <w:spacing w:before="11" w:line="200" w:lineRule="exact"/>
        <w:rPr>
          <w:sz w:val="20"/>
          <w:szCs w:val="20"/>
          <w:lang w:eastAsia="zh-CN"/>
        </w:rPr>
      </w:pPr>
    </w:p>
    <w:tbl>
      <w:tblPr>
        <w:tblW w:w="0" w:type="auto"/>
        <w:tblInd w:w="923" w:type="dxa"/>
        <w:tblLayout w:type="fixed"/>
        <w:tblCellMar>
          <w:left w:w="0" w:type="dxa"/>
          <w:right w:w="0" w:type="dxa"/>
        </w:tblCellMar>
        <w:tblLook w:val="01E0"/>
      </w:tblPr>
      <w:tblGrid>
        <w:gridCol w:w="2108"/>
        <w:gridCol w:w="4207"/>
        <w:gridCol w:w="3157"/>
      </w:tblGrid>
      <w:tr w:rsidR="00D032B6">
        <w:trPr>
          <w:trHeight w:hRule="exact" w:val="305"/>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99"/>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TotalWriteTime</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总数据写时间（毫秒）</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ReadTimeSpent</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读取记录的时间（毫秒）</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WriteTimeSpent</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写入记录的时间（毫秒）</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ConnectTimestamp</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连接发起时间</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LastOpType</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最后一次操作的类型，如：insert，update</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LastOpBegin</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最后一次操作的起始时间</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LastOpEnd</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最后一次操作的结束时间</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LastOpInfo</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最后一次操作的详细信息</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UserCPU</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D032B6">
        <w:trPr>
          <w:trHeight w:hRule="exact" w:val="300"/>
        </w:trPr>
        <w:tc>
          <w:tcPr>
            <w:tcW w:w="2108"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SysCPU</w:t>
            </w:r>
          </w:p>
        </w:tc>
        <w:tc>
          <w:tcPr>
            <w:tcW w:w="42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99"/>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D032B6">
        <w:trPr>
          <w:trHeight w:hRule="exact" w:val="255"/>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64" style="position:absolute;left:0;text-align:left;margin-left:81.7pt;margin-top:4.75pt;width:473.6pt;height:328.6pt;z-index:-252173312;mso-position-horizontal-relative:page" coordorigin="1634,95" coordsize="9472,6572">
            <v:shape id="_x0000_s3765" style="position:absolute;left:1634;top:95;width:9472;height:6572" coordorigin="1634,95" coordsize="9472,6572" path="m1634,95r9472,l11106,6667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21"/>
          <w:w w:val="80"/>
        </w:rPr>
        <w:t xml:space="preserve"> </w:t>
      </w:r>
      <w:r w:rsidR="00A23879">
        <w:rPr>
          <w:rFonts w:ascii="Microsoft JhengHei" w:eastAsia="Microsoft JhengHei" w:hAnsi="Microsoft JhengHei" w:cs="Microsoft JhengHei"/>
          <w:w w:val="80"/>
        </w:rPr>
        <w:t>db.snapshot(SDB_SNAP_SESSIONS)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"vmsvr2-suse-x64:11820:1",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8680,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"Type":</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"LogWriter",</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"QueueSize":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"ProcessEventCount":</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"Contexts":</w:t>
      </w:r>
      <w:r>
        <w:rPr>
          <w:rFonts w:ascii="Microsoft JhengHei" w:eastAsia="Microsoft JhengHei" w:hAnsi="Microsoft JhengHei" w:cs="Microsoft JhengHei"/>
          <w:spacing w:val="-26"/>
          <w:w w:val="120"/>
        </w:rPr>
        <w:t xml:space="preserve"> </w:t>
      </w:r>
      <w:r>
        <w:rPr>
          <w:rFonts w:ascii="Microsoft JhengHei" w:eastAsia="Microsoft JhengHei" w:hAnsi="Microsoft JhengHei" w:cs="Microsoft JhengHei"/>
          <w:w w:val="12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"TotalDataRead":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"TotalIndexRead":</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"TotalDataWrite":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"TotalIndexWrite":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"TotalUpdate":</w:t>
      </w:r>
      <w:r>
        <w:rPr>
          <w:rFonts w:ascii="Microsoft JhengHei" w:eastAsia="Microsoft JhengHei" w:hAnsi="Microsoft JhengHei" w:cs="Microsoft JhengHei"/>
          <w:spacing w:val="21"/>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"TotalDelete":</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"TotalInsert":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"TotalSelect":</w:t>
      </w:r>
      <w:r>
        <w:rPr>
          <w:rFonts w:ascii="Microsoft JhengHei" w:eastAsia="Microsoft JhengHei" w:hAnsi="Microsoft JhengHei" w:cs="Microsoft JhengHei"/>
          <w:spacing w:val="18"/>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"TotalRead":</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"TotalReadTime":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"TotalWriteTime":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"ReadTimeSpent":</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"WriteTimeSpent":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"ConnectTimestamp":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"2013-09-27-13.28.38.927465",</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"LastOpType":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"unknow",</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 xml:space="preserve">"LastOpBegin": </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"LastOpEnd":</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"LastOpInfo":</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"UserCPU":</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"0.410000",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"SysCPU":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"0.150000"</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pPr>
      <w:bookmarkStart w:id="153" w:name="当前会话快照"/>
      <w:bookmarkStart w:id="154" w:name="_bookmark65"/>
      <w:bookmarkEnd w:id="153"/>
      <w:bookmarkEnd w:id="154"/>
      <w:r>
        <w:t>当前会话快照</w:t>
      </w:r>
    </w:p>
    <w:p w:rsidR="00D032B6" w:rsidRDefault="00D032B6">
      <w:pPr>
        <w:spacing w:before="9" w:line="190" w:lineRule="exact"/>
        <w:rPr>
          <w:sz w:val="19"/>
          <w:szCs w:val="19"/>
        </w:rPr>
      </w:pPr>
    </w:p>
    <w:p w:rsidR="00D032B6" w:rsidRDefault="00A23879">
      <w:pPr>
        <w:pStyle w:val="BodyText"/>
        <w:spacing w:line="253" w:lineRule="auto"/>
        <w:ind w:right="3607"/>
      </w:pPr>
      <w:r>
        <w:t>描述 当前会话快照列出数据库节点中的当前用户会话，返回一条记录。</w:t>
      </w:r>
    </w:p>
    <w:p w:rsidR="00D032B6" w:rsidRDefault="00D032B6">
      <w:pPr>
        <w:spacing w:before="4" w:line="180" w:lineRule="exact"/>
        <w:rPr>
          <w:sz w:val="18"/>
          <w:szCs w:val="18"/>
        </w:rPr>
      </w:pPr>
    </w:p>
    <w:p w:rsidR="00D032B6" w:rsidRDefault="00A23879">
      <w:pPr>
        <w:pStyle w:val="BodyText"/>
        <w:spacing w:line="253" w:lineRule="auto"/>
        <w:ind w:right="6446"/>
      </w:pPr>
      <w:r>
        <w:rPr>
          <w:w w:val="95"/>
        </w:rPr>
        <w:t xml:space="preserve">标示 </w:t>
      </w:r>
      <w:r>
        <w:rPr>
          <w:w w:val="90"/>
        </w:rPr>
        <w:t>SDB_SNAP_SESSIONS_CURRENT</w:t>
      </w:r>
    </w:p>
    <w:p w:rsidR="00D032B6" w:rsidRDefault="00D032B6">
      <w:pPr>
        <w:spacing w:line="253" w:lineRule="auto"/>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937"/>
        <w:gridCol w:w="4378"/>
        <w:gridCol w:w="3157"/>
      </w:tblGrid>
      <w:tr w:rsidR="00D032B6">
        <w:trPr>
          <w:trHeight w:hRule="exact" w:val="30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w:t>
            </w:r>
            <w:r>
              <w:rPr>
                <w:rFonts w:ascii="微软雅黑" w:eastAsia="微软雅黑" w:hAnsi="微软雅黑" w:cs="微软雅黑"/>
                <w:spacing w:val="-20"/>
                <w:sz w:val="14"/>
                <w:szCs w:val="14"/>
                <w:lang w:eastAsia="zh-CN"/>
              </w:rPr>
              <w:t xml:space="preserve"> </w:t>
            </w:r>
            <w:r>
              <w:rPr>
                <w:rFonts w:ascii="微软雅黑" w:eastAsia="微软雅黑" w:hAnsi="微软雅黑" w:cs="微软雅黑"/>
                <w:sz w:val="14"/>
                <w:szCs w:val="14"/>
                <w:lang w:eastAsia="zh-CN"/>
              </w:rPr>
              <w:t>ID（主机名：端口号：ID）</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该会话所对应的系统线程</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196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会话状态</w:t>
            </w:r>
          </w:p>
          <w:p w:rsidR="00D032B6" w:rsidRDefault="00D032B6">
            <w:pPr>
              <w:pStyle w:val="TableParagraph"/>
              <w:spacing w:before="5" w:line="140" w:lineRule="exact"/>
              <w:rPr>
                <w:sz w:val="14"/>
                <w:szCs w:val="14"/>
              </w:rPr>
            </w:pPr>
          </w:p>
          <w:p w:rsidR="00606508" w:rsidRDefault="00A23879">
            <w:pPr>
              <w:pStyle w:val="ListParagraph"/>
              <w:numPr>
                <w:ilvl w:val="0"/>
                <w:numId w:val="25"/>
              </w:numPr>
              <w:tabs>
                <w:tab w:val="left" w:pos="323"/>
              </w:tabs>
              <w:ind w:left="323"/>
              <w:rPr>
                <w:rFonts w:ascii="微软雅黑" w:eastAsia="微软雅黑" w:hAnsi="微软雅黑" w:cs="微软雅黑"/>
                <w:sz w:val="14"/>
                <w:szCs w:val="14"/>
              </w:rPr>
            </w:pPr>
            <w:r>
              <w:rPr>
                <w:rFonts w:ascii="微软雅黑" w:eastAsia="微软雅黑" w:hAnsi="微软雅黑" w:cs="微软雅黑"/>
                <w:w w:val="95"/>
                <w:sz w:val="14"/>
                <w:szCs w:val="14"/>
              </w:rPr>
              <w:t>Creating：创建状态</w:t>
            </w:r>
          </w:p>
          <w:p w:rsidR="00606508" w:rsidRDefault="00A23879">
            <w:pPr>
              <w:pStyle w:val="ListParagraph"/>
              <w:numPr>
                <w:ilvl w:val="0"/>
                <w:numId w:val="25"/>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Running：运行状态</w:t>
            </w:r>
          </w:p>
          <w:p w:rsidR="00606508" w:rsidRDefault="00A23879">
            <w:pPr>
              <w:pStyle w:val="ListParagraph"/>
              <w:numPr>
                <w:ilvl w:val="0"/>
                <w:numId w:val="25"/>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Waiting：等待状态</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Idle：线程池待机状态</w:t>
            </w:r>
          </w:p>
          <w:p w:rsidR="00606508" w:rsidRDefault="00A23879">
            <w:pPr>
              <w:pStyle w:val="ListParagraph"/>
              <w:numPr>
                <w:ilvl w:val="0"/>
                <w:numId w:val="25"/>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Destroying：销毁状态</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Type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9" w:history="1">
              <w:r w:rsidR="00A23879">
                <w:rPr>
                  <w:rFonts w:ascii="微软雅黑" w:eastAsia="微软雅黑" w:hAnsi="微软雅黑" w:cs="微软雅黑"/>
                  <w:color w:val="0000FF"/>
                  <w:w w:val="95"/>
                  <w:sz w:val="14"/>
                  <w:szCs w:val="14"/>
                </w:rPr>
                <w:t>EDU</w:t>
              </w:r>
              <w:r w:rsidR="00A23879">
                <w:rPr>
                  <w:rFonts w:ascii="微软雅黑" w:eastAsia="微软雅黑" w:hAnsi="微软雅黑" w:cs="微软雅黑"/>
                  <w:color w:val="0000FF"/>
                  <w:spacing w:val="2"/>
                  <w:w w:val="95"/>
                  <w:sz w:val="14"/>
                  <w:szCs w:val="14"/>
                </w:rPr>
                <w:t xml:space="preserve"> </w:t>
              </w:r>
              <w:r w:rsidR="00A23879">
                <w:rPr>
                  <w:rFonts w:ascii="微软雅黑" w:eastAsia="微软雅黑" w:hAnsi="微软雅黑" w:cs="微软雅黑"/>
                  <w:color w:val="0000FF"/>
                  <w:w w:val="95"/>
                  <w:sz w:val="14"/>
                  <w:szCs w:val="14"/>
                </w:rPr>
                <w:t>类型</w:t>
              </w:r>
            </w:hyperlink>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名，一般系统</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名为空</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QueueSize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等待处理请求的队列长度</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ProcessEventCount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已经处理请求的数量</w:t>
            </w:r>
          </w:p>
        </w:tc>
      </w:tr>
      <w:tr w:rsidR="00D032B6">
        <w:trPr>
          <w:trHeight w:hRule="exact" w:val="54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数组，为该会话所包含的所有上下文列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表</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TotalDataRead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数据记录读</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TotalIndexRead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索引读</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TotalDataWrite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数据记录写</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TotalIndexWrite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索引写</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TotalUpdate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总更新记录数量</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TotalDelete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总删除记录数量</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TotalInsert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总插入记录数量</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TotalSelect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总选取记录数量</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TotalRead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总数据读</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TotalReadTime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总数据读时间（毫秒）</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TotalWriteTime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总数据写时间（毫秒）</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ReadTimeSpent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读取记录的时间（毫秒）</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WriteTimeSpent</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写入记录的时间（毫秒）</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ConnectTimestamp</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连接发起时间</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LastOpType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最后一次操作的类型，如：insert，update</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LastOpBegin</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最后一次操作的起始时间</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LastOpEnd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最后一次操作的结束时间</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LastOpInfo</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最后一次操作的详细信息</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UserCPU</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SysCPU</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D032B6">
        <w:trPr>
          <w:trHeight w:hRule="exact" w:val="255"/>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62" style="position:absolute;left:0;text-align:left;margin-left:81.7pt;margin-top:4.75pt;width:473.6pt;height:84.8pt;z-index:-252172288;mso-position-horizontal-relative:page" coordorigin="1634,95" coordsize="9472,1696">
            <v:shape id="_x0000_s3763" style="position:absolute;left:1634;top:95;width:9472;height:1696" coordorigin="1634,95" coordsize="9472,1696" path="m1634,95r9472,l11106,1791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25"/>
          <w:w w:val="80"/>
        </w:rPr>
        <w:t xml:space="preserve"> </w:t>
      </w:r>
      <w:r w:rsidR="00A23879">
        <w:rPr>
          <w:rFonts w:ascii="Microsoft JhengHei" w:eastAsia="Microsoft JhengHei" w:hAnsi="Microsoft JhengHei" w:cs="Microsoft JhengHei"/>
          <w:w w:val="80"/>
        </w:rPr>
        <w:t>db.snapshot(SDB_SNAP_SESSIONS_CURRENT)</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"vmsvr2-suse-x64:11820:28",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9430,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"Type":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"Agent",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"Name":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"127.0.0.1:60309",</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"QueueSize":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133" w:right="6852"/>
        <w:rPr>
          <w:rFonts w:ascii="Microsoft JhengHei" w:eastAsia="Microsoft JhengHei" w:hAnsi="Microsoft JhengHei" w:cs="Microsoft JhengHei"/>
        </w:rPr>
      </w:pPr>
      <w:r>
        <w:rPr>
          <w:rFonts w:ascii="Microsoft JhengHei" w:eastAsia="Microsoft JhengHei" w:hAnsi="Microsoft JhengHei" w:cs="Microsoft JhengHei"/>
        </w:rPr>
        <w:t>"ProcessEventCount":</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12,</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110"/>
        </w:rPr>
        <w:t>"Contexts":</w:t>
      </w:r>
      <w:r>
        <w:rPr>
          <w:rFonts w:ascii="Microsoft JhengHei" w:eastAsia="Microsoft JhengHei" w:hAnsi="Microsoft JhengHei" w:cs="Microsoft JhengHei"/>
          <w:spacing w:val="12"/>
          <w:w w:val="110"/>
        </w:rPr>
        <w:t xml:space="preserve"> </w:t>
      </w:r>
      <w:r>
        <w:rPr>
          <w:rFonts w:ascii="Microsoft JhengHei" w:eastAsia="Microsoft JhengHei" w:hAnsi="Microsoft JhengHei" w:cs="Microsoft JhengHei"/>
          <w:w w:val="125"/>
        </w:rPr>
        <w:t>[</w:t>
      </w:r>
    </w:p>
    <w:p w:rsidR="00D032B6" w:rsidRDefault="00A23879">
      <w:pPr>
        <w:pStyle w:val="BodyText"/>
        <w:spacing w:line="226" w:lineRule="exact"/>
        <w:ind w:left="1333"/>
        <w:rPr>
          <w:rFonts w:ascii="Microsoft JhengHei" w:eastAsia="Microsoft JhengHei" w:hAnsi="Microsoft JhengHei" w:cs="Microsoft JhengHei"/>
        </w:rPr>
      </w:pPr>
      <w:r>
        <w:rPr>
          <w:rFonts w:ascii="Microsoft JhengHei" w:eastAsia="Microsoft JhengHei" w:hAnsi="Microsoft JhengHei" w:cs="Microsoft JhengHei"/>
          <w:w w:val="85"/>
        </w:rPr>
        <w:t>15</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"TotalDataRead":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"TotalIndexRead":</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"TotalDataWrite":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"TotalIndexWrite":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"TotalUpdate":</w:t>
      </w:r>
      <w:r>
        <w:rPr>
          <w:rFonts w:ascii="Microsoft JhengHei" w:eastAsia="Microsoft JhengHei" w:hAnsi="Microsoft JhengHei" w:cs="Microsoft JhengHei"/>
          <w:spacing w:val="21"/>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"TotalDelete":</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"TotalInsert":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"TotalSelect":</w:t>
      </w:r>
      <w:r>
        <w:rPr>
          <w:rFonts w:ascii="Microsoft JhengHei" w:eastAsia="Microsoft JhengHei" w:hAnsi="Microsoft JhengHei" w:cs="Microsoft JhengHei"/>
          <w:spacing w:val="18"/>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"TotalRead":</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"TotalReadTime":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"TotalWriteTime":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"ReadTimeSpent":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10,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"WriteTimeSpent":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"ConnectTimestamp":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"2013-09-27-18.06.25.961090",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"LastOpType":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"unknow",</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"LastOpBegin":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"2014-08-07-14.25.23.550216",</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"LastOpEnd":</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"LastOpInfo":</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"UserCPU":</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"0.910000",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 xml:space="preserve">"SysCPU":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"2.060000"</w:t>
      </w:r>
    </w:p>
    <w:p w:rsidR="00D032B6" w:rsidRDefault="00035F6E">
      <w:pPr>
        <w:pStyle w:val="BodyText"/>
        <w:spacing w:line="217" w:lineRule="exact"/>
        <w:rPr>
          <w:rFonts w:ascii="Microsoft JhengHei" w:eastAsia="Microsoft JhengHei" w:hAnsi="Microsoft JhengHei" w:cs="Microsoft JhengHei"/>
        </w:rPr>
      </w:pPr>
      <w:r w:rsidRPr="00035F6E">
        <w:pict>
          <v:group id="_x0000_s3760" style="position:absolute;left:0;text-align:left;margin-left:81.7pt;margin-top:-254.95pt;width:473.6pt;height:265pt;z-index:-252171264;mso-position-horizontal-relative:page" coordorigin="1634,-5099" coordsize="9472,5300">
            <v:shape id="_x0000_s3761" style="position:absolute;left:1634;top:-5099;width:9472;height:5300" coordorigin="1634,-5099" coordsize="9472,5300" path="m1634,-5099r9472,l11106,201r-9472,l1634,-5099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before="26"/>
        <w:rPr>
          <w:lang w:eastAsia="zh-CN"/>
        </w:rPr>
      </w:pPr>
      <w:bookmarkStart w:id="155" w:name="集合快照"/>
      <w:bookmarkStart w:id="156" w:name="_bookmark66"/>
      <w:bookmarkEnd w:id="155"/>
      <w:bookmarkEnd w:id="156"/>
      <w:r>
        <w:rPr>
          <w:lang w:eastAsia="zh-CN"/>
        </w:rPr>
        <w:t>集合快照</w:t>
      </w:r>
    </w:p>
    <w:p w:rsidR="00D032B6" w:rsidRDefault="00D032B6">
      <w:pPr>
        <w:spacing w:before="9" w:line="190" w:lineRule="exact"/>
        <w:rPr>
          <w:sz w:val="19"/>
          <w:szCs w:val="19"/>
          <w:lang w:eastAsia="zh-CN"/>
        </w:rPr>
      </w:pPr>
    </w:p>
    <w:p w:rsidR="00D032B6" w:rsidRDefault="00A23879">
      <w:pPr>
        <w:pStyle w:val="BodyText"/>
        <w:spacing w:line="253" w:lineRule="auto"/>
        <w:ind w:right="128"/>
        <w:rPr>
          <w:lang w:eastAsia="zh-CN"/>
        </w:rPr>
      </w:pPr>
      <w:r>
        <w:rPr>
          <w:lang w:eastAsia="zh-CN"/>
        </w:rPr>
        <w:t>描述 集合快照列出当前数据库节点中所有的非临时集合（协调节点中列出用户集合），每个集合为一条记录。</w:t>
      </w:r>
    </w:p>
    <w:p w:rsidR="00D032B6" w:rsidRDefault="00D032B6">
      <w:pPr>
        <w:spacing w:before="4" w:line="180" w:lineRule="exact"/>
        <w:rPr>
          <w:sz w:val="18"/>
          <w:szCs w:val="18"/>
          <w:lang w:eastAsia="zh-CN"/>
        </w:rPr>
      </w:pPr>
    </w:p>
    <w:p w:rsidR="00D032B6" w:rsidRDefault="00A23879">
      <w:pPr>
        <w:pStyle w:val="BodyText"/>
        <w:spacing w:line="253" w:lineRule="auto"/>
        <w:ind w:right="7001"/>
        <w:rPr>
          <w:lang w:eastAsia="zh-CN"/>
        </w:rPr>
      </w:pPr>
      <w:r>
        <w:rPr>
          <w:w w:val="95"/>
          <w:lang w:eastAsia="zh-CN"/>
        </w:rPr>
        <w:t xml:space="preserve">标示 </w:t>
      </w:r>
      <w:r>
        <w:rPr>
          <w:w w:val="90"/>
          <w:lang w:eastAsia="zh-CN"/>
        </w:rPr>
        <w:t>SDB_SNAP_COLLECTIONS</w:t>
      </w:r>
    </w:p>
    <w:p w:rsidR="00D032B6" w:rsidRDefault="00D032B6">
      <w:pPr>
        <w:spacing w:before="4" w:line="180" w:lineRule="exact"/>
        <w:rPr>
          <w:sz w:val="18"/>
          <w:szCs w:val="18"/>
          <w:lang w:eastAsia="zh-CN"/>
        </w:rPr>
      </w:pPr>
    </w:p>
    <w:p w:rsidR="00D032B6" w:rsidRDefault="00A23879">
      <w:pPr>
        <w:pStyle w:val="BodyText"/>
        <w:spacing w:line="253" w:lineRule="auto"/>
        <w:ind w:right="128"/>
        <w:rPr>
          <w:lang w:eastAsia="zh-CN"/>
        </w:rPr>
      </w:pPr>
      <w:r>
        <w:rPr>
          <w:lang w:eastAsia="zh-CN"/>
        </w:rPr>
        <w:t>字段信息 由于数据节点与编目节点保存的集合信息不同，集合快照在协调节点与其它节点所返回的结构有所不同：</w:t>
      </w:r>
    </w:p>
    <w:p w:rsidR="00D032B6" w:rsidRDefault="00D032B6">
      <w:pPr>
        <w:spacing w:before="4" w:line="180" w:lineRule="exact"/>
        <w:rPr>
          <w:sz w:val="18"/>
          <w:szCs w:val="18"/>
          <w:lang w:eastAsia="zh-CN"/>
        </w:rPr>
      </w:pPr>
    </w:p>
    <w:p w:rsidR="00D032B6" w:rsidRDefault="00A23879">
      <w:pPr>
        <w:pStyle w:val="BodyText"/>
        <w:rPr>
          <w:lang w:eastAsia="zh-CN"/>
        </w:rPr>
      </w:pPr>
      <w:r>
        <w:rPr>
          <w:lang w:eastAsia="zh-CN"/>
        </w:rPr>
        <w:t>非协调节点字段信息</w:t>
      </w:r>
    </w:p>
    <w:p w:rsidR="00D032B6" w:rsidRDefault="00D032B6">
      <w:pPr>
        <w:spacing w:before="5" w:line="20" w:lineRule="exact"/>
        <w:rPr>
          <w:sz w:val="4"/>
          <w:szCs w:val="4"/>
          <w:lang w:eastAsia="zh-CN"/>
        </w:rPr>
      </w:pPr>
    </w:p>
    <w:tbl>
      <w:tblPr>
        <w:tblW w:w="0" w:type="auto"/>
        <w:tblInd w:w="923" w:type="dxa"/>
        <w:tblLayout w:type="fixed"/>
        <w:tblCellMar>
          <w:left w:w="0" w:type="dxa"/>
          <w:right w:w="0" w:type="dxa"/>
        </w:tblCellMar>
        <w:tblLook w:val="01E0"/>
      </w:tblPr>
      <w:tblGrid>
        <w:gridCol w:w="2166"/>
        <w:gridCol w:w="4149"/>
        <w:gridCol w:w="3157"/>
      </w:tblGrid>
      <w:tr w:rsidR="00D032B6">
        <w:trPr>
          <w:trHeight w:hRule="exact" w:val="295"/>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1"/>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1"/>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集合完整名</w:t>
            </w:r>
          </w:p>
        </w:tc>
      </w:tr>
      <w:tr w:rsidR="00D032B6">
        <w:trPr>
          <w:trHeight w:hRule="exact" w:val="305"/>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Details.ID</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集合 </w:t>
            </w:r>
            <w:r>
              <w:rPr>
                <w:rFonts w:ascii="微软雅黑" w:eastAsia="微软雅黑" w:hAnsi="微软雅黑" w:cs="微软雅黑"/>
                <w:spacing w:val="23"/>
                <w:w w:val="95"/>
                <w:sz w:val="14"/>
                <w:szCs w:val="14"/>
                <w:lang w:eastAsia="zh-CN"/>
              </w:rPr>
              <w:t xml:space="preserve"> </w:t>
            </w:r>
            <w:r>
              <w:rPr>
                <w:rFonts w:ascii="微软雅黑" w:eastAsia="微软雅黑" w:hAnsi="微软雅黑" w:cs="微软雅黑"/>
                <w:w w:val="95"/>
                <w:sz w:val="14"/>
                <w:szCs w:val="14"/>
                <w:lang w:eastAsia="zh-CN"/>
              </w:rPr>
              <w:t>ID，范围0~4095，集合空间内唯一</w:t>
            </w:r>
          </w:p>
        </w:tc>
      </w:tr>
      <w:tr w:rsidR="00D032B6">
        <w:trPr>
          <w:trHeight w:hRule="exact" w:val="305"/>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Details.LogicalID</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集合逻辑</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Details.Sequence</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序列号</w:t>
            </w:r>
          </w:p>
        </w:tc>
      </w:tr>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Details.Indexes</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该集合所包含的索引数量</w:t>
            </w:r>
          </w:p>
        </w:tc>
      </w:tr>
      <w:tr w:rsidR="00D032B6">
        <w:trPr>
          <w:trHeight w:hRule="exact" w:val="2763"/>
        </w:trPr>
        <w:tc>
          <w:tcPr>
            <w:tcW w:w="2166"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Details.Status</w:t>
            </w:r>
          </w:p>
        </w:tc>
        <w:tc>
          <w:tcPr>
            <w:tcW w:w="4149" w:type="dxa"/>
            <w:tcBorders>
              <w:top w:val="single" w:sz="8" w:space="0" w:color="000000"/>
              <w:left w:val="nil"/>
              <w:bottom w:val="nil"/>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集合当前状态</w:t>
            </w:r>
          </w:p>
          <w:p w:rsidR="00D032B6" w:rsidRDefault="00D032B6">
            <w:pPr>
              <w:pStyle w:val="TableParagraph"/>
              <w:spacing w:before="5" w:line="140" w:lineRule="exact"/>
              <w:rPr>
                <w:sz w:val="14"/>
                <w:szCs w:val="14"/>
              </w:rPr>
            </w:pPr>
          </w:p>
          <w:p w:rsidR="00606508" w:rsidRDefault="00A23879">
            <w:pPr>
              <w:pStyle w:val="ListParagraph"/>
              <w:numPr>
                <w:ilvl w:val="0"/>
                <w:numId w:val="24"/>
              </w:numPr>
              <w:tabs>
                <w:tab w:val="left" w:pos="323"/>
              </w:tabs>
              <w:ind w:left="323"/>
              <w:rPr>
                <w:rFonts w:ascii="微软雅黑" w:eastAsia="微软雅黑" w:hAnsi="微软雅黑" w:cs="微软雅黑"/>
                <w:sz w:val="14"/>
                <w:szCs w:val="14"/>
              </w:rPr>
            </w:pPr>
            <w:r>
              <w:rPr>
                <w:rFonts w:ascii="微软雅黑" w:eastAsia="微软雅黑" w:hAnsi="微软雅黑" w:cs="微软雅黑"/>
                <w:sz w:val="14"/>
                <w:szCs w:val="14"/>
              </w:rPr>
              <w:t>Free：空闲</w:t>
            </w:r>
          </w:p>
          <w:p w:rsidR="00606508" w:rsidRDefault="00A23879">
            <w:pPr>
              <w:pStyle w:val="ListParagraph"/>
              <w:numPr>
                <w:ilvl w:val="0"/>
                <w:numId w:val="24"/>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Normal：正常</w:t>
            </w:r>
          </w:p>
          <w:p w:rsidR="00606508" w:rsidRDefault="00A23879">
            <w:pPr>
              <w:pStyle w:val="ListParagraph"/>
              <w:numPr>
                <w:ilvl w:val="0"/>
                <w:numId w:val="24"/>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Dropped：被删除</w:t>
            </w:r>
          </w:p>
          <w:p w:rsidR="00606508" w:rsidRDefault="00A23879">
            <w:pPr>
              <w:pStyle w:val="ListParagraph"/>
              <w:numPr>
                <w:ilvl w:val="0"/>
                <w:numId w:val="24"/>
              </w:numPr>
              <w:tabs>
                <w:tab w:val="left" w:pos="323"/>
              </w:tabs>
              <w:spacing w:before="60" w:line="236" w:lineRule="exact"/>
              <w:ind w:left="323" w:right="128"/>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Shadow</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Phase：离线重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组复制阶段</w:t>
            </w:r>
          </w:p>
          <w:p w:rsidR="00606508" w:rsidRDefault="00A23879">
            <w:pPr>
              <w:pStyle w:val="ListParagraph"/>
              <w:numPr>
                <w:ilvl w:val="0"/>
                <w:numId w:val="24"/>
              </w:numPr>
              <w:tabs>
                <w:tab w:val="left" w:pos="323"/>
              </w:tabs>
              <w:spacing w:before="38" w:line="236" w:lineRule="exact"/>
              <w:ind w:left="323" w:right="141"/>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Truncate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Phase：离线重组清</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除阶段</w:t>
            </w:r>
          </w:p>
          <w:p w:rsidR="00606508" w:rsidRDefault="00A23879">
            <w:pPr>
              <w:pStyle w:val="ListParagraph"/>
              <w:numPr>
                <w:ilvl w:val="0"/>
                <w:numId w:val="24"/>
              </w:numPr>
              <w:tabs>
                <w:tab w:val="left" w:pos="323"/>
              </w:tabs>
              <w:spacing w:before="38" w:line="236" w:lineRule="exact"/>
              <w:ind w:left="323" w:right="49"/>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Back</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入阶段</w:t>
            </w:r>
          </w:p>
        </w:tc>
      </w:tr>
    </w:tbl>
    <w:p w:rsidR="00D032B6" w:rsidRDefault="00D032B6">
      <w:pPr>
        <w:spacing w:line="236"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2284"/>
        <w:gridCol w:w="4031"/>
        <w:gridCol w:w="3157"/>
      </w:tblGrid>
      <w:tr w:rsidR="00D032B6">
        <w:trPr>
          <w:trHeight w:hRule="exact" w:val="305"/>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23"/>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640"/>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606508" w:rsidRDefault="00A23879">
            <w:pPr>
              <w:pStyle w:val="ListParagraph"/>
              <w:numPr>
                <w:ilvl w:val="0"/>
                <w:numId w:val="23"/>
              </w:numPr>
              <w:tabs>
                <w:tab w:val="left" w:pos="323"/>
              </w:tabs>
              <w:spacing w:line="192" w:lineRule="exact"/>
              <w:ind w:left="323"/>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Rebuild</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Phase：离线重组重建</w:t>
            </w:r>
          </w:p>
          <w:p w:rsidR="00D032B6" w:rsidRDefault="00A23879">
            <w:pPr>
              <w:pStyle w:val="TableParagraph"/>
              <w:spacing w:line="236" w:lineRule="exact"/>
              <w:ind w:left="323"/>
              <w:rPr>
                <w:rFonts w:ascii="微软雅黑" w:eastAsia="微软雅黑" w:hAnsi="微软雅黑" w:cs="微软雅黑"/>
                <w:sz w:val="14"/>
                <w:szCs w:val="14"/>
              </w:rPr>
            </w:pPr>
            <w:r>
              <w:rPr>
                <w:rFonts w:ascii="微软雅黑" w:eastAsia="微软雅黑" w:hAnsi="微软雅黑" w:cs="微软雅黑"/>
                <w:sz w:val="14"/>
                <w:szCs w:val="14"/>
              </w:rPr>
              <w:t>索引阶段</w:t>
            </w:r>
          </w:p>
        </w:tc>
      </w:tr>
      <w:tr w:rsidR="00D032B6">
        <w:trPr>
          <w:trHeight w:hRule="exact" w:val="300"/>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TotalRecords</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23"/>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集合的记录总数</w:t>
            </w:r>
          </w:p>
        </w:tc>
      </w:tr>
      <w:tr w:rsidR="00D032B6">
        <w:trPr>
          <w:trHeight w:hRule="exact" w:val="300"/>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TotalDataPages</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23"/>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集合的数据页总数</w:t>
            </w:r>
          </w:p>
        </w:tc>
      </w:tr>
      <w:tr w:rsidR="00D032B6">
        <w:trPr>
          <w:trHeight w:hRule="exact" w:val="300"/>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TotalIndexPages</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23"/>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集合的索引页总数</w:t>
            </w:r>
          </w:p>
        </w:tc>
      </w:tr>
      <w:tr w:rsidR="00611893">
        <w:trPr>
          <w:trHeight w:hRule="exact" w:val="300"/>
        </w:trPr>
        <w:tc>
          <w:tcPr>
            <w:tcW w:w="2284" w:type="dxa"/>
            <w:tcBorders>
              <w:top w:val="single" w:sz="8" w:space="0" w:color="000000"/>
              <w:left w:val="single" w:sz="8" w:space="0" w:color="000000"/>
              <w:bottom w:val="single" w:sz="8" w:space="0" w:color="000000"/>
              <w:right w:val="nil"/>
            </w:tcBorders>
          </w:tcPr>
          <w:p w:rsidR="00611893" w:rsidRDefault="00611893">
            <w:pPr>
              <w:pStyle w:val="TableParagraph"/>
              <w:spacing w:line="208" w:lineRule="exact"/>
              <w:ind w:left="40"/>
              <w:rPr>
                <w:rFonts w:ascii="微软雅黑" w:eastAsia="微软雅黑" w:hAnsi="微软雅黑" w:cs="微软雅黑"/>
                <w:w w:val="95"/>
                <w:sz w:val="14"/>
                <w:szCs w:val="14"/>
              </w:rPr>
            </w:pPr>
            <w:r w:rsidRPr="00611893">
              <w:rPr>
                <w:rFonts w:ascii="微软雅黑" w:eastAsia="微软雅黑" w:hAnsi="微软雅黑" w:cs="微软雅黑"/>
                <w:w w:val="95"/>
                <w:sz w:val="14"/>
                <w:szCs w:val="14"/>
              </w:rPr>
              <w:t>TotalLobPages</w:t>
            </w:r>
          </w:p>
        </w:tc>
        <w:tc>
          <w:tcPr>
            <w:tcW w:w="4031" w:type="dxa"/>
            <w:tcBorders>
              <w:top w:val="single" w:sz="8" w:space="0" w:color="000000"/>
              <w:left w:val="nil"/>
              <w:bottom w:val="single" w:sz="8" w:space="0" w:color="000000"/>
              <w:right w:val="single" w:sz="8" w:space="0" w:color="000000"/>
            </w:tcBorders>
          </w:tcPr>
          <w:p w:rsidR="00611893" w:rsidRDefault="00611893">
            <w:pPr>
              <w:pStyle w:val="TableParagraph"/>
              <w:spacing w:line="208" w:lineRule="exact"/>
              <w:ind w:left="923"/>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整型</w:t>
            </w:r>
          </w:p>
        </w:tc>
        <w:tc>
          <w:tcPr>
            <w:tcW w:w="3157" w:type="dxa"/>
            <w:tcBorders>
              <w:top w:val="single" w:sz="8" w:space="0" w:color="000000"/>
              <w:left w:val="single" w:sz="8" w:space="0" w:color="000000"/>
              <w:bottom w:val="single" w:sz="8" w:space="0" w:color="000000"/>
              <w:right w:val="single" w:sz="8" w:space="0" w:color="000000"/>
            </w:tcBorders>
          </w:tcPr>
          <w:p w:rsidR="00611893" w:rsidRDefault="00611893">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集合的大对象页总数</w:t>
            </w:r>
          </w:p>
        </w:tc>
      </w:tr>
      <w:tr w:rsidR="00D032B6">
        <w:trPr>
          <w:trHeight w:hRule="exact" w:val="300"/>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TotalDataFreeSpace</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23"/>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集合的数据空闲空间</w:t>
            </w:r>
          </w:p>
        </w:tc>
      </w:tr>
      <w:tr w:rsidR="00D032B6">
        <w:trPr>
          <w:trHeight w:hRule="exact" w:val="295"/>
        </w:trPr>
        <w:tc>
          <w:tcPr>
            <w:tcW w:w="228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TotalIndexFreeSpace</w:t>
            </w:r>
          </w:p>
        </w:tc>
        <w:tc>
          <w:tcPr>
            <w:tcW w:w="403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23"/>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集合的索引空闲空间</w:t>
            </w:r>
          </w:p>
        </w:tc>
      </w:tr>
    </w:tbl>
    <w:p w:rsidR="00D032B6" w:rsidRDefault="00D032B6">
      <w:pPr>
        <w:spacing w:before="3" w:line="200" w:lineRule="exact"/>
        <w:rPr>
          <w:sz w:val="20"/>
          <w:szCs w:val="20"/>
        </w:rPr>
      </w:pPr>
    </w:p>
    <w:p w:rsidR="00D032B6" w:rsidRDefault="00A23879">
      <w:pPr>
        <w:pStyle w:val="BodyText"/>
        <w:spacing w:line="312" w:lineRule="exact"/>
        <w:ind w:left="113"/>
      </w:pPr>
      <w:r>
        <w:t>协调节点字段信息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839"/>
        <w:gridCol w:w="4476"/>
        <w:gridCol w:w="3157"/>
      </w:tblGrid>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76" w:type="dxa"/>
            <w:tcBorders>
              <w:top w:val="nil"/>
              <w:left w:val="nil"/>
              <w:bottom w:val="nil"/>
              <w:right w:val="single" w:sz="8" w:space="0" w:color="000000"/>
            </w:tcBorders>
          </w:tcPr>
          <w:p w:rsidR="00D032B6" w:rsidRDefault="00A23879">
            <w:pPr>
              <w:pStyle w:val="TableParagraph"/>
              <w:spacing w:line="223" w:lineRule="exact"/>
              <w:ind w:left="1368"/>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集合完整名</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Details.GroupName</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节点所在分区组名</w:t>
            </w:r>
          </w:p>
        </w:tc>
      </w:tr>
      <w:tr w:rsidR="00D032B6">
        <w:trPr>
          <w:trHeight w:hRule="exact" w:val="260"/>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Details.Group.ID</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集合 </w:t>
            </w:r>
            <w:r>
              <w:rPr>
                <w:rFonts w:ascii="微软雅黑" w:eastAsia="微软雅黑" w:hAnsi="微软雅黑" w:cs="微软雅黑"/>
                <w:spacing w:val="23"/>
                <w:w w:val="95"/>
                <w:sz w:val="14"/>
                <w:szCs w:val="14"/>
                <w:lang w:eastAsia="zh-CN"/>
              </w:rPr>
              <w:t xml:space="preserve"> </w:t>
            </w:r>
            <w:r>
              <w:rPr>
                <w:rFonts w:ascii="微软雅黑" w:eastAsia="微软雅黑" w:hAnsi="微软雅黑" w:cs="微软雅黑"/>
                <w:w w:val="95"/>
                <w:sz w:val="14"/>
                <w:szCs w:val="14"/>
                <w:lang w:eastAsia="zh-CN"/>
              </w:rPr>
              <w:t>ID，范围0~4096，集合空间内唯一</w:t>
            </w:r>
          </w:p>
        </w:tc>
      </w:tr>
      <w:tr w:rsidR="00D032B6">
        <w:trPr>
          <w:trHeight w:hRule="exact" w:val="590"/>
        </w:trPr>
        <w:tc>
          <w:tcPr>
            <w:tcW w:w="1839"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Details.Group.LogicalID</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5"/>
                <w:sz w:val="14"/>
                <w:szCs w:val="14"/>
              </w:rPr>
              <w:t>Details.Group.Sequence</w:t>
            </w:r>
          </w:p>
        </w:tc>
        <w:tc>
          <w:tcPr>
            <w:tcW w:w="4476" w:type="dxa"/>
            <w:tcBorders>
              <w:top w:val="nil"/>
              <w:left w:val="nil"/>
              <w:bottom w:val="nil"/>
              <w:right w:val="nil"/>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整型</w:t>
            </w:r>
          </w:p>
          <w:p w:rsidR="00D032B6" w:rsidRDefault="00A23879">
            <w:pPr>
              <w:pStyle w:val="TableParagraph"/>
              <w:spacing w:before="61"/>
              <w:ind w:left="1368"/>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sz w:val="14"/>
                <w:szCs w:val="14"/>
              </w:rPr>
              <w:t>集合逻辑</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sz w:val="14"/>
                <w:szCs w:val="14"/>
              </w:rPr>
              <w:t>序列号</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Details.Group.Indexes</w:t>
            </w:r>
          </w:p>
        </w:tc>
        <w:tc>
          <w:tcPr>
            <w:tcW w:w="4476" w:type="dxa"/>
            <w:tcBorders>
              <w:top w:val="nil"/>
              <w:left w:val="nil"/>
              <w:bottom w:val="nil"/>
              <w:right w:val="single" w:sz="8" w:space="0" w:color="000000"/>
            </w:tcBorders>
          </w:tcPr>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该集合所包含的索引数量</w:t>
            </w:r>
          </w:p>
        </w:tc>
      </w:tr>
      <w:tr w:rsidR="00D032B6">
        <w:trPr>
          <w:trHeight w:hRule="exact" w:val="3428"/>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Details.Group.Status</w:t>
            </w:r>
          </w:p>
        </w:tc>
        <w:tc>
          <w:tcPr>
            <w:tcW w:w="4476" w:type="dxa"/>
            <w:tcBorders>
              <w:top w:val="nil"/>
              <w:left w:val="nil"/>
              <w:bottom w:val="nil"/>
              <w:right w:val="single" w:sz="8" w:space="0" w:color="000000"/>
            </w:tcBorders>
          </w:tcPr>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集合当前状态</w:t>
            </w:r>
          </w:p>
          <w:p w:rsidR="00D032B6" w:rsidRDefault="00D032B6">
            <w:pPr>
              <w:pStyle w:val="TableParagraph"/>
              <w:spacing w:before="5" w:line="140" w:lineRule="exact"/>
              <w:rPr>
                <w:sz w:val="14"/>
                <w:szCs w:val="14"/>
              </w:rPr>
            </w:pPr>
          </w:p>
          <w:p w:rsidR="00606508" w:rsidRDefault="00A23879">
            <w:pPr>
              <w:pStyle w:val="ListParagraph"/>
              <w:numPr>
                <w:ilvl w:val="0"/>
                <w:numId w:val="22"/>
              </w:numPr>
              <w:tabs>
                <w:tab w:val="left" w:pos="323"/>
              </w:tabs>
              <w:ind w:left="323"/>
              <w:rPr>
                <w:rFonts w:ascii="微软雅黑" w:eastAsia="微软雅黑" w:hAnsi="微软雅黑" w:cs="微软雅黑"/>
                <w:sz w:val="14"/>
                <w:szCs w:val="14"/>
              </w:rPr>
            </w:pPr>
            <w:r>
              <w:rPr>
                <w:rFonts w:ascii="微软雅黑" w:eastAsia="微软雅黑" w:hAnsi="微软雅黑" w:cs="微软雅黑"/>
                <w:sz w:val="14"/>
                <w:szCs w:val="14"/>
              </w:rPr>
              <w:t>Free：空闲</w:t>
            </w:r>
          </w:p>
          <w:p w:rsidR="00606508" w:rsidRDefault="00A23879">
            <w:pPr>
              <w:pStyle w:val="ListParagraph"/>
              <w:numPr>
                <w:ilvl w:val="0"/>
                <w:numId w:val="22"/>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Normal：正常</w:t>
            </w:r>
          </w:p>
          <w:p w:rsidR="00606508" w:rsidRDefault="00A23879">
            <w:pPr>
              <w:pStyle w:val="ListParagraph"/>
              <w:numPr>
                <w:ilvl w:val="0"/>
                <w:numId w:val="22"/>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Dropped：被删除</w:t>
            </w:r>
          </w:p>
          <w:p w:rsidR="00606508" w:rsidRDefault="00A23879">
            <w:pPr>
              <w:pStyle w:val="ListParagraph"/>
              <w:numPr>
                <w:ilvl w:val="0"/>
                <w:numId w:val="22"/>
              </w:numPr>
              <w:tabs>
                <w:tab w:val="left" w:pos="323"/>
              </w:tabs>
              <w:spacing w:before="60" w:line="236" w:lineRule="exact"/>
              <w:ind w:left="323" w:right="128"/>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Shadow</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Phase：离线重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组复制阶段</w:t>
            </w:r>
          </w:p>
          <w:p w:rsidR="00606508" w:rsidRDefault="00A23879">
            <w:pPr>
              <w:pStyle w:val="ListParagraph"/>
              <w:numPr>
                <w:ilvl w:val="0"/>
                <w:numId w:val="22"/>
              </w:numPr>
              <w:tabs>
                <w:tab w:val="left" w:pos="323"/>
              </w:tabs>
              <w:spacing w:before="38" w:line="236" w:lineRule="exact"/>
              <w:ind w:left="323" w:right="141"/>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Truncate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Phase：离线重组清</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除阶段</w:t>
            </w:r>
          </w:p>
          <w:p w:rsidR="00606508" w:rsidRDefault="00A23879">
            <w:pPr>
              <w:pStyle w:val="ListParagraph"/>
              <w:numPr>
                <w:ilvl w:val="0"/>
                <w:numId w:val="22"/>
              </w:numPr>
              <w:tabs>
                <w:tab w:val="left" w:pos="323"/>
              </w:tabs>
              <w:spacing w:before="38" w:line="236" w:lineRule="exact"/>
              <w:ind w:left="323" w:right="49"/>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Back</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入阶段</w:t>
            </w:r>
          </w:p>
          <w:p w:rsidR="00606508" w:rsidRDefault="00A23879">
            <w:pPr>
              <w:pStyle w:val="ListParagraph"/>
              <w:numPr>
                <w:ilvl w:val="0"/>
                <w:numId w:val="22"/>
              </w:numPr>
              <w:tabs>
                <w:tab w:val="left" w:pos="323"/>
              </w:tabs>
              <w:spacing w:before="38" w:line="236" w:lineRule="exact"/>
              <w:ind w:left="323" w:right="81"/>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Rebuild</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Phase：离线重组重建</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索引阶段</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Details.Group.TotalRecords</w:t>
            </w:r>
          </w:p>
        </w:tc>
        <w:tc>
          <w:tcPr>
            <w:tcW w:w="4476" w:type="dxa"/>
            <w:tcBorders>
              <w:top w:val="nil"/>
              <w:left w:val="nil"/>
              <w:bottom w:val="nil"/>
              <w:right w:val="single" w:sz="8" w:space="0" w:color="000000"/>
            </w:tcBorders>
          </w:tcPr>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集合的记录总数</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ight="-18"/>
              <w:rPr>
                <w:rFonts w:ascii="微软雅黑" w:eastAsia="微软雅黑" w:hAnsi="微软雅黑" w:cs="微软雅黑"/>
                <w:sz w:val="14"/>
                <w:szCs w:val="14"/>
              </w:rPr>
            </w:pPr>
            <w:r>
              <w:rPr>
                <w:rFonts w:ascii="微软雅黑" w:eastAsia="微软雅黑" w:hAnsi="微软雅黑" w:cs="微软雅黑"/>
                <w:w w:val="90"/>
                <w:sz w:val="14"/>
                <w:szCs w:val="14"/>
              </w:rPr>
              <w:t>Details.Group.TotalDataPage</w:t>
            </w:r>
          </w:p>
        </w:tc>
        <w:tc>
          <w:tcPr>
            <w:tcW w:w="4476" w:type="dxa"/>
            <w:tcBorders>
              <w:top w:val="nil"/>
              <w:left w:val="nil"/>
              <w:bottom w:val="nil"/>
              <w:right w:val="single" w:sz="8" w:space="0" w:color="000000"/>
            </w:tcBorders>
          </w:tcPr>
          <w:p w:rsidR="00D032B6" w:rsidRDefault="00A23879">
            <w:pPr>
              <w:pStyle w:val="TableParagraph"/>
              <w:tabs>
                <w:tab w:val="left" w:pos="1368"/>
              </w:tabs>
              <w:spacing w:line="228" w:lineRule="exact"/>
              <w:ind w:left="18"/>
              <w:rPr>
                <w:rFonts w:ascii="微软雅黑" w:eastAsia="微软雅黑" w:hAnsi="微软雅黑" w:cs="微软雅黑"/>
                <w:sz w:val="14"/>
                <w:szCs w:val="14"/>
              </w:rPr>
            </w:pPr>
            <w:r>
              <w:rPr>
                <w:rFonts w:ascii="微软雅黑" w:eastAsia="微软雅黑" w:hAnsi="微软雅黑" w:cs="微软雅黑"/>
                <w:sz w:val="14"/>
                <w:szCs w:val="14"/>
              </w:rPr>
              <w:t>s</w:t>
            </w:r>
            <w:r>
              <w:rPr>
                <w:rFonts w:ascii="微软雅黑" w:eastAsia="微软雅黑" w:hAnsi="微软雅黑" w:cs="微软雅黑"/>
                <w:sz w:val="14"/>
                <w:szCs w:val="14"/>
              </w:rPr>
              <w:tab/>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集合的数据页总数</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ight="-9"/>
              <w:rPr>
                <w:rFonts w:ascii="微软雅黑" w:eastAsia="微软雅黑" w:hAnsi="微软雅黑" w:cs="微软雅黑"/>
                <w:sz w:val="14"/>
                <w:szCs w:val="14"/>
              </w:rPr>
            </w:pPr>
            <w:r>
              <w:rPr>
                <w:rFonts w:ascii="微软雅黑" w:eastAsia="微软雅黑" w:hAnsi="微软雅黑" w:cs="微软雅黑"/>
                <w:w w:val="90"/>
                <w:sz w:val="14"/>
                <w:szCs w:val="14"/>
              </w:rPr>
              <w:t>Details.Group.TotalIndexPag</w:t>
            </w:r>
          </w:p>
        </w:tc>
        <w:tc>
          <w:tcPr>
            <w:tcW w:w="4476" w:type="dxa"/>
            <w:tcBorders>
              <w:top w:val="nil"/>
              <w:left w:val="nil"/>
              <w:bottom w:val="nil"/>
              <w:right w:val="single" w:sz="8" w:space="0" w:color="000000"/>
            </w:tcBorders>
          </w:tcPr>
          <w:p w:rsidR="00D032B6" w:rsidRDefault="00A23879">
            <w:pPr>
              <w:pStyle w:val="TableParagraph"/>
              <w:tabs>
                <w:tab w:val="left" w:pos="1368"/>
              </w:tabs>
              <w:spacing w:line="228" w:lineRule="exact"/>
              <w:ind w:left="8"/>
              <w:rPr>
                <w:rFonts w:ascii="微软雅黑" w:eastAsia="微软雅黑" w:hAnsi="微软雅黑" w:cs="微软雅黑"/>
                <w:sz w:val="14"/>
                <w:szCs w:val="14"/>
              </w:rPr>
            </w:pPr>
            <w:r>
              <w:rPr>
                <w:rFonts w:ascii="微软雅黑" w:eastAsia="微软雅黑" w:hAnsi="微软雅黑" w:cs="微软雅黑"/>
                <w:sz w:val="14"/>
                <w:szCs w:val="14"/>
              </w:rPr>
              <w:t>es</w:t>
            </w:r>
            <w:r>
              <w:rPr>
                <w:rFonts w:ascii="微软雅黑" w:eastAsia="微软雅黑" w:hAnsi="微软雅黑" w:cs="微软雅黑"/>
                <w:sz w:val="14"/>
                <w:szCs w:val="14"/>
              </w:rPr>
              <w:tab/>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集合的索引页总数</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Details.Group.TotalDataFreeSpace</w:t>
            </w:r>
            <w:r>
              <w:rPr>
                <w:rFonts w:ascii="微软雅黑" w:eastAsia="微软雅黑" w:hAnsi="微软雅黑" w:cs="微软雅黑"/>
                <w:w w:val="95"/>
                <w:sz w:val="14"/>
                <w:szCs w:val="14"/>
              </w:rPr>
              <w:tab/>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集合的数据空闲空间</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Details.Group.TotalIndexFreeSpace</w:t>
            </w:r>
            <w:r>
              <w:rPr>
                <w:rFonts w:ascii="微软雅黑" w:eastAsia="微软雅黑" w:hAnsi="微软雅黑" w:cs="微软雅黑"/>
                <w:w w:val="95"/>
                <w:sz w:val="14"/>
                <w:szCs w:val="14"/>
              </w:rPr>
              <w:tab/>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集合的索引空闲空间</w:t>
            </w:r>
          </w:p>
        </w:tc>
      </w:tr>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Details.Group.NodeName</w:t>
            </w:r>
          </w:p>
        </w:tc>
        <w:tc>
          <w:tcPr>
            <w:tcW w:w="4476" w:type="dxa"/>
            <w:tcBorders>
              <w:top w:val="nil"/>
              <w:left w:val="nil"/>
              <w:bottom w:val="nil"/>
              <w:right w:val="single" w:sz="8" w:space="0" w:color="000000"/>
            </w:tcBorders>
          </w:tcPr>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节点名（主机名</w:t>
            </w:r>
            <w:r>
              <w:rPr>
                <w:rFonts w:ascii="微软雅黑" w:eastAsia="微软雅黑" w:hAnsi="微软雅黑" w:cs="微软雅黑"/>
                <w:spacing w:val="21"/>
                <w:w w:val="95"/>
                <w:sz w:val="14"/>
                <w:szCs w:val="14"/>
                <w:lang w:eastAsia="zh-CN"/>
              </w:rPr>
              <w:t xml:space="preserve"> </w:t>
            </w:r>
            <w:r>
              <w:rPr>
                <w:rFonts w:ascii="微软雅黑" w:eastAsia="微软雅黑" w:hAnsi="微软雅黑" w:cs="微软雅黑"/>
                <w:w w:val="95"/>
                <w:sz w:val="14"/>
                <w:szCs w:val="14"/>
                <w:lang w:eastAsia="zh-CN"/>
              </w:rPr>
              <w:t>+</w:t>
            </w:r>
            <w:r>
              <w:rPr>
                <w:rFonts w:ascii="微软雅黑" w:eastAsia="微软雅黑" w:hAnsi="微软雅黑" w:cs="微软雅黑"/>
                <w:spacing w:val="21"/>
                <w:w w:val="95"/>
                <w:sz w:val="14"/>
                <w:szCs w:val="14"/>
                <w:lang w:eastAsia="zh-CN"/>
              </w:rPr>
              <w:t xml:space="preserve"> </w:t>
            </w:r>
            <w:r>
              <w:rPr>
                <w:rFonts w:ascii="微软雅黑" w:eastAsia="微软雅黑" w:hAnsi="微软雅黑" w:cs="微软雅黑"/>
                <w:w w:val="95"/>
                <w:sz w:val="14"/>
                <w:szCs w:val="14"/>
                <w:lang w:eastAsia="zh-CN"/>
              </w:rPr>
              <w:t>端口）</w:t>
            </w:r>
          </w:p>
        </w:tc>
      </w:tr>
    </w:tbl>
    <w:p w:rsidR="00D032B6" w:rsidRDefault="00D032B6">
      <w:pPr>
        <w:spacing w:before="3" w:line="200" w:lineRule="exact"/>
        <w:rPr>
          <w:sz w:val="20"/>
          <w:szCs w:val="20"/>
          <w:lang w:eastAsia="zh-CN"/>
        </w:rPr>
      </w:pPr>
    </w:p>
    <w:p w:rsidR="00D032B6" w:rsidRDefault="00A23879">
      <w:pPr>
        <w:pStyle w:val="BodyText"/>
        <w:spacing w:line="312" w:lineRule="exact"/>
        <w:ind w:left="113"/>
      </w:pPr>
      <w:r>
        <w:t>非协调节点示例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58" style="position:absolute;left:0;text-align:left;margin-left:81.7pt;margin-top:4.75pt;width:473.6pt;height:116.6pt;z-index:-252170240;mso-position-horizontal-relative:page" coordorigin="1634,95" coordsize="9472,2332">
            <v:shape id="_x0000_s3759" style="position:absolute;left:1634;top:95;width:9472;height:2332" coordorigin="1634,95" coordsize="9472,2332" path="m1634,95r9472,l11106,2427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19"/>
          <w:w w:val="80"/>
        </w:rPr>
        <w:t xml:space="preserve"> </w:t>
      </w:r>
      <w:r w:rsidR="00A23879">
        <w:rPr>
          <w:rFonts w:ascii="Microsoft JhengHei" w:eastAsia="Microsoft JhengHei" w:hAnsi="Microsoft JhengHei" w:cs="Microsoft JhengHei"/>
          <w:w w:val="80"/>
        </w:rPr>
        <w:t>db.snapshot(SDB_SNAP_COLLECTIONS)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5"/>
        </w:rPr>
        <w:t>"Details":</w:t>
      </w:r>
      <w:r>
        <w:rPr>
          <w:rFonts w:ascii="Microsoft JhengHei" w:eastAsia="Microsoft JhengHei" w:hAnsi="Microsoft JhengHei" w:cs="Microsoft JhengHei"/>
          <w:spacing w:val="-12"/>
          <w:w w:val="125"/>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120"/>
        </w:rPr>
        <w:t>"ID":</w:t>
      </w:r>
      <w:r>
        <w:rPr>
          <w:rFonts w:ascii="Microsoft JhengHei" w:eastAsia="Microsoft JhengHei" w:hAnsi="Microsoft JhengHei" w:cs="Microsoft JhengHei"/>
          <w:spacing w:val="3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15"/>
        </w:rPr>
        <w:t>"LogicalID":</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15"/>
        </w:rPr>
        <w:t>"Indexes":</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8,</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37"/>
          <w:w w:val="105"/>
        </w:rPr>
        <w:t xml:space="preserve"> </w:t>
      </w:r>
      <w:r>
        <w:rPr>
          <w:rFonts w:ascii="Microsoft JhengHei" w:eastAsia="Microsoft JhengHei" w:hAnsi="Microsoft JhengHei" w:cs="Microsoft JhengHei"/>
          <w:w w:val="105"/>
        </w:rPr>
        <w:t>"Normal",</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"TotalRecords":</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0,</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533"/>
        <w:rPr>
          <w:rFonts w:ascii="Microsoft JhengHei" w:eastAsia="Microsoft JhengHei" w:hAnsi="Microsoft JhengHei" w:cs="Microsoft JhengHei"/>
        </w:rPr>
      </w:pPr>
      <w:r w:rsidRPr="00035F6E">
        <w:pict>
          <v:group id="_x0000_s3756" style="position:absolute;left:0;text-align:left;margin-left:81.7pt;margin-top:4.7pt;width:473.6pt;height:74.2pt;z-index:-252169216;mso-position-horizontal-relative:page" coordorigin="1634,94" coordsize="9472,1484">
            <v:shape id="_x0000_s3757" style="position:absolute;left:1634;top:94;width:9472;height:1484" coordorigin="1634,94" coordsize="9472,1484" path="m1634,94r9472,l11106,1578r-9472,l1634,94xe" fillcolor="#efefef" stroked="f">
              <v:path arrowok="t"/>
            </v:shape>
            <w10:wrap anchorx="page"/>
          </v:group>
        </w:pict>
      </w:r>
      <w:r w:rsidR="00A23879">
        <w:rPr>
          <w:rFonts w:ascii="Microsoft JhengHei" w:eastAsia="Microsoft JhengHei" w:hAnsi="Microsoft JhengHei" w:cs="Microsoft JhengHei"/>
          <w:w w:val="105"/>
        </w:rPr>
        <w:t>"TotalDataPages":</w:t>
      </w:r>
      <w:r w:rsidR="00A23879">
        <w:rPr>
          <w:rFonts w:ascii="Microsoft JhengHei" w:eastAsia="Microsoft JhengHei" w:hAnsi="Microsoft JhengHei" w:cs="Microsoft JhengHei"/>
          <w:spacing w:val="-8"/>
          <w:w w:val="105"/>
        </w:rPr>
        <w:t xml:space="preserve"> </w:t>
      </w:r>
      <w:r w:rsidR="00A23879">
        <w:rPr>
          <w:rFonts w:ascii="Microsoft JhengHei" w:eastAsia="Microsoft JhengHei" w:hAnsi="Microsoft JhengHei" w:cs="Microsoft JhengHei"/>
          <w:w w:val="105"/>
        </w:rPr>
        <w:t>0,</w:t>
      </w:r>
    </w:p>
    <w:p w:rsidR="00D032B6" w:rsidRDefault="00A23879">
      <w:pPr>
        <w:pStyle w:val="BodyText"/>
        <w:spacing w:line="212" w:lineRule="exact"/>
        <w:ind w:left="1533"/>
        <w:rPr>
          <w:rFonts w:ascii="Microsoft JhengHei" w:eastAsiaTheme="minorEastAsia" w:hAnsi="Microsoft JhengHei" w:cs="Microsoft JhengHei"/>
          <w:w w:val="105"/>
          <w:lang w:eastAsia="zh-CN"/>
        </w:rPr>
      </w:pPr>
      <w:r>
        <w:rPr>
          <w:rFonts w:ascii="Microsoft JhengHei" w:eastAsia="Microsoft JhengHei" w:hAnsi="Microsoft JhengHei" w:cs="Microsoft JhengHei"/>
          <w:w w:val="105"/>
        </w:rPr>
        <w:t>"TotalIndexPages":</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6,</w:t>
      </w:r>
    </w:p>
    <w:p w:rsidR="00611893" w:rsidRPr="00611893" w:rsidRDefault="00611893">
      <w:pPr>
        <w:pStyle w:val="BodyText"/>
        <w:spacing w:line="212" w:lineRule="exact"/>
        <w:ind w:left="1533"/>
        <w:rPr>
          <w:rFonts w:ascii="Microsoft JhengHei" w:eastAsiaTheme="minorEastAsia" w:hAnsi="Microsoft JhengHei" w:cs="Microsoft JhengHei"/>
          <w:lang w:eastAsia="zh-CN"/>
        </w:rPr>
      </w:pPr>
      <w:r>
        <w:rPr>
          <w:rFonts w:ascii="Microsoft JhengHei" w:eastAsiaTheme="minorEastAsia" w:hAnsi="Microsoft JhengHei" w:cs="Microsoft JhengHei" w:hint="eastAsia"/>
          <w:w w:val="105"/>
          <w:lang w:eastAsia="zh-CN"/>
        </w:rPr>
        <w:t>"</w:t>
      </w:r>
      <w:r w:rsidRPr="00611893">
        <w:rPr>
          <w:rFonts w:ascii="Microsoft JhengHei" w:eastAsiaTheme="minorEastAsia" w:hAnsi="Microsoft JhengHei" w:cs="Microsoft JhengHei"/>
          <w:w w:val="105"/>
          <w:lang w:eastAsia="zh-CN"/>
        </w:rPr>
        <w:t>TotalLobPages</w:t>
      </w:r>
      <w:r>
        <w:rPr>
          <w:rFonts w:ascii="Microsoft JhengHei" w:eastAsiaTheme="minorEastAsia" w:hAnsi="Microsoft JhengHei" w:cs="Microsoft JhengHei"/>
          <w:w w:val="105"/>
          <w:lang w:eastAsia="zh-CN"/>
        </w:rPr>
        <w:t>”</w:t>
      </w:r>
      <w:r>
        <w:rPr>
          <w:rFonts w:ascii="Microsoft JhengHei" w:eastAsiaTheme="minorEastAsia" w:hAnsi="Microsoft JhengHei" w:cs="Microsoft JhengHei" w:hint="eastAsia"/>
          <w:w w:val="105"/>
          <w:lang w:eastAsia="zh-CN"/>
        </w:rPr>
        <w:t>: 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rPr>
        <w:t xml:space="preserve">"TotalDataFreeSpace": </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"TotalIndexFreeSpace":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196545</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pPr>
      <w:r>
        <w:t>协调节点示例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54" style="position:absolute;left:0;text-align:left;margin-left:81.7pt;margin-top:4.75pt;width:473.6pt;height:254.4pt;z-index:-252168192;mso-position-horizontal-relative:page" coordorigin="1634,95" coordsize="9472,5088">
            <v:shape id="_x0000_s3755" style="position:absolute;left:1634;top:95;width:9472;height:5088" coordorigin="1634,95" coordsize="9472,5088" path="m1634,95r9472,l11106,5183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4"/>
          <w:w w:val="80"/>
        </w:rPr>
        <w:t xml:space="preserve"> </w:t>
      </w:r>
      <w:r w:rsidR="00A23879">
        <w:rPr>
          <w:rFonts w:ascii="Microsoft JhengHei" w:eastAsia="Microsoft JhengHei" w:hAnsi="Microsoft JhengHei" w:cs="Microsoft JhengHei"/>
          <w:w w:val="80"/>
        </w:rPr>
        <w:t>coord.snapshot(SDB_SNAP_COLLECTIONS)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"susefoo.susebar",</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5"/>
        </w:rPr>
        <w:t>"Details":</w:t>
      </w:r>
      <w:r>
        <w:rPr>
          <w:rFonts w:ascii="Microsoft JhengHei" w:eastAsia="Microsoft JhengHei" w:hAnsi="Microsoft JhengHei" w:cs="Microsoft JhengHei"/>
          <w:spacing w:val="-12"/>
          <w:w w:val="125"/>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3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"datagroup1",</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933"/>
        <w:rPr>
          <w:rFonts w:ascii="Microsoft JhengHei" w:eastAsia="Microsoft JhengHei" w:hAnsi="Microsoft JhengHei" w:cs="Microsoft JhengHei"/>
        </w:rPr>
      </w:pPr>
      <w:r>
        <w:rPr>
          <w:rFonts w:ascii="Microsoft JhengHei" w:eastAsia="Microsoft JhengHei" w:hAnsi="Microsoft JhengHei" w:cs="Microsoft JhengHei"/>
          <w:w w:val="120"/>
        </w:rPr>
        <w:t>"ID":</w:t>
      </w:r>
      <w:r>
        <w:rPr>
          <w:rFonts w:ascii="Microsoft JhengHei" w:eastAsia="Microsoft JhengHei" w:hAnsi="Microsoft JhengHei" w:cs="Microsoft JhengHei"/>
          <w:spacing w:val="3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115"/>
        </w:rPr>
        <w:t>"LogicalID":</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115"/>
        </w:rPr>
        <w:t>"Indexes":</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37"/>
          <w:w w:val="105"/>
        </w:rPr>
        <w:t xml:space="preserve"> </w:t>
      </w:r>
      <w:r>
        <w:rPr>
          <w:rFonts w:ascii="Microsoft JhengHei" w:eastAsia="Microsoft JhengHei" w:hAnsi="Microsoft JhengHei" w:cs="Microsoft JhengHei"/>
          <w:w w:val="105"/>
        </w:rPr>
        <w:t>"Normal",</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105"/>
        </w:rPr>
        <w:t>"TotalRecords":</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1,</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105"/>
        </w:rPr>
        <w:t>"TotalDataPages":</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1,</w:t>
      </w:r>
    </w:p>
    <w:p w:rsidR="00D032B6" w:rsidRDefault="00A23879">
      <w:pPr>
        <w:pStyle w:val="BodyText"/>
        <w:spacing w:line="212" w:lineRule="exact"/>
        <w:ind w:left="1933"/>
        <w:rPr>
          <w:rFonts w:ascii="Microsoft JhengHei" w:eastAsiaTheme="minorEastAsia" w:hAnsi="Microsoft JhengHei" w:cs="Microsoft JhengHei"/>
          <w:w w:val="105"/>
          <w:lang w:eastAsia="zh-CN"/>
        </w:rPr>
      </w:pPr>
      <w:r>
        <w:rPr>
          <w:rFonts w:ascii="Microsoft JhengHei" w:eastAsia="Microsoft JhengHei" w:hAnsi="Microsoft JhengHei" w:cs="Microsoft JhengHei"/>
          <w:w w:val="105"/>
        </w:rPr>
        <w:t>"TotalIndexPages":</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2,</w:t>
      </w:r>
    </w:p>
    <w:p w:rsidR="00611893" w:rsidRPr="00611893" w:rsidRDefault="00611893">
      <w:pPr>
        <w:pStyle w:val="BodyText"/>
        <w:spacing w:line="212" w:lineRule="exact"/>
        <w:ind w:left="1933"/>
        <w:rPr>
          <w:rFonts w:ascii="Microsoft JhengHei" w:eastAsiaTheme="minorEastAsia" w:hAnsi="Microsoft JhengHei" w:cs="Microsoft JhengHei"/>
          <w:lang w:eastAsia="zh-CN"/>
        </w:rPr>
      </w:pPr>
      <w:r w:rsidRPr="00611893">
        <w:rPr>
          <w:rFonts w:ascii="Microsoft JhengHei" w:eastAsiaTheme="minorEastAsia" w:hAnsi="Microsoft JhengHei" w:cs="Microsoft JhengHei"/>
          <w:lang w:eastAsia="zh-CN"/>
        </w:rPr>
        <w:t>"TotalLobPages":</w:t>
      </w:r>
      <w:r>
        <w:rPr>
          <w:rFonts w:ascii="Microsoft JhengHei" w:eastAsiaTheme="minorEastAsia" w:hAnsi="Microsoft JhengHei" w:cs="Microsoft JhengHei" w:hint="eastAsia"/>
          <w:lang w:eastAsia="zh-CN"/>
        </w:rPr>
        <w:t xml:space="preserve"> 0,</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rPr>
        <w:t>"TotalDataFreeSpace":</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4004,</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rPr>
        <w:t xml:space="preserve">"TotalIndexFreeSpace":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4046,</w:t>
      </w:r>
    </w:p>
    <w:p w:rsidR="00D032B6" w:rsidRDefault="00A23879">
      <w:pPr>
        <w:pStyle w:val="BodyText"/>
        <w:spacing w:line="212" w:lineRule="exact"/>
        <w:ind w:left="1933"/>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"NodeName":  </w:t>
      </w:r>
      <w:r>
        <w:rPr>
          <w:rFonts w:ascii="Microsoft JhengHei" w:eastAsia="Microsoft JhengHei" w:hAnsi="Microsoft JhengHei" w:cs="Microsoft JhengHei"/>
          <w:spacing w:val="29"/>
          <w:w w:val="90"/>
          <w:lang w:eastAsia="zh-CN"/>
        </w:rPr>
        <w:t xml:space="preserve"> </w:t>
      </w:r>
      <w:r>
        <w:rPr>
          <w:rFonts w:ascii="Microsoft JhengHei" w:eastAsia="Microsoft JhengHei" w:hAnsi="Microsoft JhengHei" w:cs="Microsoft JhengHei"/>
          <w:w w:val="90"/>
          <w:lang w:eastAsia="zh-CN"/>
        </w:rPr>
        <w:t>"vmsvr2-suse-x64:11820"</w:t>
      </w:r>
    </w:p>
    <w:p w:rsidR="00D032B6" w:rsidRDefault="00A23879">
      <w:pPr>
        <w:pStyle w:val="BodyText"/>
        <w:spacing w:line="212" w:lineRule="exact"/>
        <w:ind w:left="17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15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13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rPr>
          <w:lang w:eastAsia="zh-CN"/>
        </w:rPr>
      </w:pPr>
      <w:bookmarkStart w:id="157" w:name="集合空间快照"/>
      <w:bookmarkStart w:id="158" w:name="_bookmark67"/>
      <w:bookmarkEnd w:id="157"/>
      <w:bookmarkEnd w:id="158"/>
      <w:r>
        <w:rPr>
          <w:lang w:eastAsia="zh-CN"/>
        </w:rPr>
        <w:t>集合空间快照</w:t>
      </w:r>
    </w:p>
    <w:p w:rsidR="00D032B6" w:rsidRDefault="00D032B6">
      <w:pPr>
        <w:spacing w:before="9" w:line="190" w:lineRule="exact"/>
        <w:rPr>
          <w:sz w:val="19"/>
          <w:szCs w:val="19"/>
          <w:lang w:eastAsia="zh-CN"/>
        </w:rPr>
      </w:pPr>
    </w:p>
    <w:p w:rsidR="00D032B6" w:rsidRDefault="00A23879">
      <w:pPr>
        <w:pStyle w:val="BodyText"/>
        <w:spacing w:line="253" w:lineRule="auto"/>
        <w:ind w:right="2007"/>
        <w:rPr>
          <w:lang w:eastAsia="zh-CN"/>
        </w:rPr>
      </w:pPr>
      <w:r>
        <w:rPr>
          <w:lang w:eastAsia="zh-CN"/>
        </w:rPr>
        <w:t>描述 集合空间快照列出当前数据库节点中所有的集合空间，每个集合空间为一条记录。</w:t>
      </w:r>
    </w:p>
    <w:p w:rsidR="00D032B6" w:rsidRDefault="00D032B6">
      <w:pPr>
        <w:spacing w:before="4" w:line="180" w:lineRule="exact"/>
        <w:rPr>
          <w:sz w:val="18"/>
          <w:szCs w:val="18"/>
          <w:lang w:eastAsia="zh-CN"/>
        </w:rPr>
      </w:pPr>
    </w:p>
    <w:p w:rsidR="00D032B6" w:rsidRDefault="00A23879">
      <w:pPr>
        <w:pStyle w:val="BodyText"/>
        <w:spacing w:line="253" w:lineRule="auto"/>
        <w:ind w:right="6446"/>
        <w:rPr>
          <w:lang w:eastAsia="zh-CN"/>
        </w:rPr>
      </w:pPr>
      <w:r>
        <w:rPr>
          <w:w w:val="95"/>
          <w:lang w:eastAsia="zh-CN"/>
        </w:rPr>
        <w:t xml:space="preserve">标示 </w:t>
      </w:r>
      <w:r>
        <w:rPr>
          <w:w w:val="90"/>
          <w:lang w:eastAsia="zh-CN"/>
        </w:rPr>
        <w:t>SDB_SNAP_COLLECTIONSPACES</w:t>
      </w:r>
    </w:p>
    <w:p w:rsidR="00D032B6" w:rsidRDefault="00D032B6">
      <w:pPr>
        <w:spacing w:before="4" w:line="180" w:lineRule="exact"/>
        <w:rPr>
          <w:sz w:val="18"/>
          <w:szCs w:val="18"/>
          <w:lang w:eastAsia="zh-CN"/>
        </w:rPr>
      </w:pPr>
    </w:p>
    <w:p w:rsidR="00D032B6" w:rsidRDefault="00A23879">
      <w:pPr>
        <w:pStyle w:val="BodyText"/>
        <w:spacing w:line="253" w:lineRule="auto"/>
        <w:ind w:right="128"/>
        <w:rPr>
          <w:lang w:eastAsia="zh-CN"/>
        </w:rPr>
      </w:pPr>
      <w:r>
        <w:rPr>
          <w:lang w:eastAsia="zh-CN"/>
        </w:rPr>
        <w:t>字段信息 由于数据节点与编目节点保存的集合空间信息不同，集合空间快照在协调节点与其它节点所返回的结构有所</w:t>
      </w:r>
    </w:p>
    <w:p w:rsidR="00D032B6" w:rsidRDefault="00A23879">
      <w:pPr>
        <w:pStyle w:val="BodyText"/>
        <w:spacing w:line="225" w:lineRule="exact"/>
        <w:rPr>
          <w:lang w:eastAsia="zh-CN"/>
        </w:rPr>
      </w:pPr>
      <w:r>
        <w:rPr>
          <w:lang w:eastAsia="zh-CN"/>
        </w:rPr>
        <w:t>不同：</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非协调节点字段信息</w:t>
      </w:r>
    </w:p>
    <w:p w:rsidR="00D032B6" w:rsidRDefault="00D032B6">
      <w:pPr>
        <w:spacing w:before="5" w:line="20" w:lineRule="exact"/>
        <w:rPr>
          <w:sz w:val="4"/>
          <w:szCs w:val="4"/>
          <w:lang w:eastAsia="zh-CN"/>
        </w:rPr>
      </w:pPr>
    </w:p>
    <w:tbl>
      <w:tblPr>
        <w:tblW w:w="0" w:type="auto"/>
        <w:tblInd w:w="923" w:type="dxa"/>
        <w:tblLayout w:type="fixed"/>
        <w:tblCellMar>
          <w:left w:w="0" w:type="dxa"/>
          <w:right w:w="0" w:type="dxa"/>
        </w:tblCellMar>
        <w:tblLook w:val="01E0"/>
      </w:tblPr>
      <w:tblGrid>
        <w:gridCol w:w="2150"/>
        <w:gridCol w:w="4165"/>
        <w:gridCol w:w="3157"/>
      </w:tblGrid>
      <w:tr w:rsidR="00D032B6">
        <w:trPr>
          <w:trHeight w:hRule="exact" w:val="305"/>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57"/>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57"/>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300"/>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57"/>
              <w:rPr>
                <w:rFonts w:ascii="微软雅黑" w:eastAsia="微软雅黑" w:hAnsi="微软雅黑" w:cs="微软雅黑"/>
                <w:sz w:val="14"/>
                <w:szCs w:val="14"/>
              </w:rPr>
            </w:pPr>
            <w:r>
              <w:rPr>
                <w:rFonts w:ascii="微软雅黑" w:eastAsia="微软雅黑" w:hAnsi="微软雅黑" w:cs="微软雅黑"/>
                <w:sz w:val="14"/>
                <w:szCs w:val="14"/>
              </w:rPr>
              <w:t>字符串数组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集合空间中所包含的所有集合</w:t>
            </w:r>
          </w:p>
        </w:tc>
      </w:tr>
      <w:tr w:rsidR="00D032B6">
        <w:trPr>
          <w:trHeight w:hRule="exact" w:val="290"/>
        </w:trPr>
        <w:tc>
          <w:tcPr>
            <w:tcW w:w="2150"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165" w:type="dxa"/>
            <w:tcBorders>
              <w:top w:val="single" w:sz="8" w:space="0" w:color="000000"/>
              <w:left w:val="nil"/>
              <w:bottom w:val="nil"/>
              <w:right w:val="single" w:sz="8" w:space="0" w:color="000000"/>
            </w:tcBorders>
          </w:tcPr>
          <w:p w:rsidR="00D032B6" w:rsidRDefault="00A23879">
            <w:pPr>
              <w:pStyle w:val="TableParagraph"/>
              <w:spacing w:line="208" w:lineRule="exact"/>
              <w:ind w:left="1057"/>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集合空间数据页大小</w:t>
            </w:r>
          </w:p>
        </w:tc>
      </w:tr>
      <w:tr w:rsidR="00967D1C">
        <w:trPr>
          <w:trHeight w:hRule="exact" w:val="290"/>
        </w:trPr>
        <w:tc>
          <w:tcPr>
            <w:tcW w:w="2150" w:type="dxa"/>
            <w:tcBorders>
              <w:top w:val="single" w:sz="8" w:space="0" w:color="000000"/>
              <w:left w:val="single" w:sz="8" w:space="0" w:color="000000"/>
              <w:bottom w:val="nil"/>
              <w:right w:val="nil"/>
            </w:tcBorders>
          </w:tcPr>
          <w:p w:rsidR="00967D1C" w:rsidRDefault="00967D1C">
            <w:pPr>
              <w:pStyle w:val="TableParagraph"/>
              <w:spacing w:line="208" w:lineRule="exact"/>
              <w:ind w:left="40"/>
              <w:rPr>
                <w:rFonts w:ascii="微软雅黑" w:eastAsia="微软雅黑" w:hAnsi="微软雅黑" w:cs="微软雅黑"/>
                <w:w w:val="90"/>
                <w:sz w:val="14"/>
                <w:szCs w:val="14"/>
              </w:rPr>
            </w:pPr>
            <w:r w:rsidRPr="00967D1C">
              <w:rPr>
                <w:rFonts w:ascii="微软雅黑" w:eastAsia="微软雅黑" w:hAnsi="微软雅黑" w:cs="微软雅黑"/>
                <w:w w:val="90"/>
                <w:sz w:val="14"/>
                <w:szCs w:val="14"/>
              </w:rPr>
              <w:t>LobPageSize</w:t>
            </w:r>
          </w:p>
        </w:tc>
        <w:tc>
          <w:tcPr>
            <w:tcW w:w="4165" w:type="dxa"/>
            <w:tcBorders>
              <w:top w:val="single" w:sz="8" w:space="0" w:color="000000"/>
              <w:left w:val="nil"/>
              <w:bottom w:val="nil"/>
              <w:right w:val="single" w:sz="8" w:space="0" w:color="000000"/>
            </w:tcBorders>
          </w:tcPr>
          <w:p w:rsidR="00967D1C" w:rsidRDefault="00967D1C">
            <w:pPr>
              <w:pStyle w:val="TableParagraph"/>
              <w:spacing w:line="208" w:lineRule="exact"/>
              <w:ind w:left="1057"/>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整型</w:t>
            </w:r>
          </w:p>
        </w:tc>
        <w:tc>
          <w:tcPr>
            <w:tcW w:w="3157" w:type="dxa"/>
            <w:tcBorders>
              <w:top w:val="single" w:sz="8" w:space="0" w:color="000000"/>
              <w:left w:val="single" w:sz="8" w:space="0" w:color="000000"/>
              <w:bottom w:val="nil"/>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集合空间大对象数据页大小</w:t>
            </w:r>
          </w:p>
        </w:tc>
      </w:tr>
      <w:tr w:rsidR="00D032B6">
        <w:trPr>
          <w:trHeight w:hRule="exact" w:val="300"/>
        </w:trPr>
        <w:tc>
          <w:tcPr>
            <w:tcW w:w="2150" w:type="dxa"/>
            <w:tcBorders>
              <w:top w:val="nil"/>
              <w:left w:val="single" w:sz="8" w:space="0" w:color="000000"/>
              <w:bottom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MaxCapacitySize</w:t>
            </w:r>
          </w:p>
        </w:tc>
        <w:tc>
          <w:tcPr>
            <w:tcW w:w="4165" w:type="dxa"/>
            <w:tcBorders>
              <w:top w:val="nil"/>
              <w:left w:val="nil"/>
              <w:bottom w:val="single" w:sz="8" w:space="0" w:color="000000"/>
              <w:right w:val="single" w:sz="8" w:space="0" w:color="000000"/>
            </w:tcBorders>
          </w:tcPr>
          <w:p w:rsidR="00D032B6" w:rsidRDefault="00A23879">
            <w:pPr>
              <w:pStyle w:val="TableParagraph"/>
              <w:spacing w:line="228" w:lineRule="exact"/>
              <w:ind w:left="105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集合空间的最大容量上限</w:t>
            </w:r>
          </w:p>
        </w:tc>
      </w:tr>
      <w:tr w:rsidR="0014043C" w:rsidRPr="0014043C">
        <w:trPr>
          <w:trHeight w:hRule="exact" w:val="300"/>
        </w:trPr>
        <w:tc>
          <w:tcPr>
            <w:tcW w:w="2150" w:type="dxa"/>
            <w:tcBorders>
              <w:top w:val="nil"/>
              <w:left w:val="single" w:sz="8" w:space="0" w:color="000000"/>
              <w:bottom w:val="single" w:sz="8" w:space="0" w:color="000000"/>
              <w:right w:val="nil"/>
            </w:tcBorders>
          </w:tcPr>
          <w:p w:rsidR="0014043C" w:rsidRDefault="0014043C">
            <w:pPr>
              <w:pStyle w:val="TableParagraph"/>
              <w:spacing w:line="228" w:lineRule="exact"/>
              <w:ind w:left="40"/>
              <w:rPr>
                <w:rFonts w:ascii="微软雅黑" w:eastAsia="微软雅黑" w:hAnsi="微软雅黑" w:cs="微软雅黑"/>
                <w:w w:val="90"/>
                <w:sz w:val="14"/>
                <w:szCs w:val="14"/>
              </w:rPr>
            </w:pPr>
            <w:r w:rsidRPr="0014043C">
              <w:rPr>
                <w:rFonts w:ascii="微软雅黑" w:eastAsia="微软雅黑" w:hAnsi="微软雅黑" w:cs="微软雅黑"/>
                <w:w w:val="90"/>
                <w:sz w:val="14"/>
                <w:szCs w:val="14"/>
              </w:rPr>
              <w:t>MaxDataCapSize</w:t>
            </w:r>
          </w:p>
        </w:tc>
        <w:tc>
          <w:tcPr>
            <w:tcW w:w="4165" w:type="dxa"/>
            <w:tcBorders>
              <w:top w:val="nil"/>
              <w:left w:val="nil"/>
              <w:bottom w:val="single" w:sz="8" w:space="0" w:color="000000"/>
              <w:right w:val="single" w:sz="8" w:space="0" w:color="000000"/>
            </w:tcBorders>
          </w:tcPr>
          <w:p w:rsidR="0014043C" w:rsidRDefault="0014043C">
            <w:pPr>
              <w:pStyle w:val="TableParagraph"/>
              <w:spacing w:line="228" w:lineRule="exact"/>
              <w:ind w:left="1057"/>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nil"/>
              <w:left w:val="single" w:sz="8" w:space="0" w:color="000000"/>
              <w:bottom w:val="single" w:sz="8" w:space="0" w:color="000000"/>
              <w:right w:val="single" w:sz="8" w:space="0" w:color="000000"/>
            </w:tcBorders>
          </w:tcPr>
          <w:p w:rsidR="0014043C" w:rsidRDefault="0014043C">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集合空间数据文件最大容量上限</w:t>
            </w:r>
          </w:p>
        </w:tc>
      </w:tr>
      <w:tr w:rsidR="0014043C" w:rsidRPr="0014043C">
        <w:trPr>
          <w:trHeight w:hRule="exact" w:val="300"/>
        </w:trPr>
        <w:tc>
          <w:tcPr>
            <w:tcW w:w="2150" w:type="dxa"/>
            <w:tcBorders>
              <w:top w:val="nil"/>
              <w:left w:val="single" w:sz="8" w:space="0" w:color="000000"/>
              <w:bottom w:val="single" w:sz="8" w:space="0" w:color="000000"/>
              <w:right w:val="nil"/>
            </w:tcBorders>
          </w:tcPr>
          <w:p w:rsidR="0014043C" w:rsidRPr="0014043C" w:rsidRDefault="0014043C">
            <w:pPr>
              <w:pStyle w:val="TableParagraph"/>
              <w:spacing w:line="228" w:lineRule="exact"/>
              <w:ind w:left="40"/>
              <w:rPr>
                <w:rFonts w:ascii="微软雅黑" w:eastAsia="微软雅黑" w:hAnsi="微软雅黑" w:cs="微软雅黑"/>
                <w:w w:val="90"/>
                <w:sz w:val="14"/>
                <w:szCs w:val="14"/>
              </w:rPr>
            </w:pPr>
            <w:r w:rsidRPr="0014043C">
              <w:rPr>
                <w:rFonts w:ascii="微软雅黑" w:eastAsia="微软雅黑" w:hAnsi="微软雅黑" w:cs="微软雅黑"/>
                <w:w w:val="90"/>
                <w:sz w:val="14"/>
                <w:szCs w:val="14"/>
              </w:rPr>
              <w:t>MaxIndexCapSize</w:t>
            </w:r>
          </w:p>
        </w:tc>
        <w:tc>
          <w:tcPr>
            <w:tcW w:w="4165" w:type="dxa"/>
            <w:tcBorders>
              <w:top w:val="nil"/>
              <w:left w:val="nil"/>
              <w:bottom w:val="single" w:sz="8" w:space="0" w:color="000000"/>
              <w:right w:val="single" w:sz="8" w:space="0" w:color="000000"/>
            </w:tcBorders>
          </w:tcPr>
          <w:p w:rsidR="0014043C" w:rsidRDefault="0014043C">
            <w:pPr>
              <w:pStyle w:val="TableParagraph"/>
              <w:spacing w:line="228" w:lineRule="exact"/>
              <w:ind w:left="1057"/>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nil"/>
              <w:left w:val="single" w:sz="8" w:space="0" w:color="000000"/>
              <w:bottom w:val="single" w:sz="8" w:space="0" w:color="000000"/>
              <w:right w:val="single" w:sz="8" w:space="0" w:color="000000"/>
            </w:tcBorders>
          </w:tcPr>
          <w:p w:rsidR="0014043C" w:rsidRDefault="0014043C">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集合空间索引文件最大容量上限</w:t>
            </w:r>
          </w:p>
        </w:tc>
      </w:tr>
      <w:tr w:rsidR="0014043C" w:rsidRPr="0014043C">
        <w:trPr>
          <w:trHeight w:hRule="exact" w:val="300"/>
        </w:trPr>
        <w:tc>
          <w:tcPr>
            <w:tcW w:w="2150" w:type="dxa"/>
            <w:tcBorders>
              <w:top w:val="nil"/>
              <w:left w:val="single" w:sz="8" w:space="0" w:color="000000"/>
              <w:bottom w:val="single" w:sz="8" w:space="0" w:color="000000"/>
              <w:right w:val="nil"/>
            </w:tcBorders>
          </w:tcPr>
          <w:p w:rsidR="0014043C" w:rsidRPr="0014043C" w:rsidRDefault="0014043C">
            <w:pPr>
              <w:pStyle w:val="TableParagraph"/>
              <w:spacing w:line="228" w:lineRule="exact"/>
              <w:ind w:left="40"/>
              <w:rPr>
                <w:rFonts w:ascii="微软雅黑" w:eastAsia="微软雅黑" w:hAnsi="微软雅黑" w:cs="微软雅黑"/>
                <w:w w:val="90"/>
                <w:sz w:val="14"/>
                <w:szCs w:val="14"/>
              </w:rPr>
            </w:pPr>
            <w:r w:rsidRPr="0014043C">
              <w:rPr>
                <w:rFonts w:ascii="微软雅黑" w:eastAsia="微软雅黑" w:hAnsi="微软雅黑" w:cs="微软雅黑"/>
                <w:w w:val="90"/>
                <w:sz w:val="14"/>
                <w:szCs w:val="14"/>
              </w:rPr>
              <w:t>MaxLobCapSize</w:t>
            </w:r>
          </w:p>
        </w:tc>
        <w:tc>
          <w:tcPr>
            <w:tcW w:w="4165" w:type="dxa"/>
            <w:tcBorders>
              <w:top w:val="nil"/>
              <w:left w:val="nil"/>
              <w:bottom w:val="single" w:sz="8" w:space="0" w:color="000000"/>
              <w:right w:val="single" w:sz="8" w:space="0" w:color="000000"/>
            </w:tcBorders>
          </w:tcPr>
          <w:p w:rsidR="0014043C" w:rsidRDefault="0014043C">
            <w:pPr>
              <w:pStyle w:val="TableParagraph"/>
              <w:spacing w:line="228" w:lineRule="exact"/>
              <w:ind w:left="1057"/>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nil"/>
              <w:left w:val="single" w:sz="8" w:space="0" w:color="000000"/>
              <w:bottom w:val="single" w:sz="8" w:space="0" w:color="000000"/>
              <w:right w:val="single" w:sz="8" w:space="0" w:color="000000"/>
            </w:tcBorders>
          </w:tcPr>
          <w:p w:rsidR="0014043C" w:rsidRDefault="0014043C">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集合空间大对象文件最大容量上限</w:t>
            </w:r>
          </w:p>
        </w:tc>
      </w:tr>
      <w:tr w:rsidR="00D032B6">
        <w:trPr>
          <w:trHeight w:hRule="exact" w:val="300"/>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NumCollections</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7"/>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集合数量</w:t>
            </w:r>
          </w:p>
        </w:tc>
      </w:tr>
      <w:tr w:rsidR="00D032B6">
        <w:trPr>
          <w:trHeight w:hRule="exact" w:val="300"/>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lastRenderedPageBreak/>
              <w:t>TotalRecords</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7"/>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集合空间的记录总数</w:t>
            </w:r>
          </w:p>
        </w:tc>
      </w:tr>
      <w:tr w:rsidR="00D032B6">
        <w:trPr>
          <w:trHeight w:hRule="exact" w:val="305"/>
        </w:trPr>
        <w:tc>
          <w:tcPr>
            <w:tcW w:w="215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TotalSize</w:t>
            </w:r>
          </w:p>
        </w:tc>
        <w:tc>
          <w:tcPr>
            <w:tcW w:w="416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集合空间的总大小</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1889"/>
        <w:gridCol w:w="4426"/>
        <w:gridCol w:w="3157"/>
      </w:tblGrid>
      <w:tr w:rsidR="00D032B6">
        <w:trPr>
          <w:trHeight w:hRule="exact" w:val="305"/>
        </w:trPr>
        <w:tc>
          <w:tcPr>
            <w:tcW w:w="188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26" w:type="dxa"/>
            <w:tcBorders>
              <w:top w:val="nil"/>
              <w:left w:val="nil"/>
              <w:bottom w:val="nil"/>
              <w:right w:val="single" w:sz="8" w:space="0" w:color="000000"/>
            </w:tcBorders>
          </w:tcPr>
          <w:p w:rsidR="00D032B6" w:rsidRDefault="00A23879">
            <w:pPr>
              <w:pStyle w:val="TableParagraph"/>
              <w:spacing w:line="223" w:lineRule="exact"/>
              <w:ind w:left="1318"/>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95"/>
        </w:trPr>
        <w:tc>
          <w:tcPr>
            <w:tcW w:w="188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FreeSize</w:t>
            </w:r>
          </w:p>
        </w:tc>
        <w:tc>
          <w:tcPr>
            <w:tcW w:w="4426" w:type="dxa"/>
            <w:tcBorders>
              <w:top w:val="nil"/>
              <w:left w:val="nil"/>
              <w:bottom w:val="nil"/>
              <w:right w:val="single" w:sz="8" w:space="0" w:color="000000"/>
            </w:tcBorders>
          </w:tcPr>
          <w:p w:rsidR="00D032B6" w:rsidRDefault="00A23879">
            <w:pPr>
              <w:pStyle w:val="TableParagraph"/>
              <w:spacing w:line="218" w:lineRule="exact"/>
              <w:ind w:left="1318"/>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集合空间的空闲大小</w:t>
            </w:r>
          </w:p>
        </w:tc>
      </w:tr>
      <w:tr w:rsid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TotalDataSize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集合空间数据文件总大小</w:t>
            </w:r>
          </w:p>
        </w:tc>
      </w:tr>
      <w:tr w:rsidR="00967D1C" w:rsidRP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P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FreeDataSize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集合空间数据文件空闲空间大小</w:t>
            </w:r>
          </w:p>
        </w:tc>
      </w:tr>
      <w:tr w:rsidR="00967D1C" w:rsidRP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P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TotalIndexSize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集合空间索引文件总大小</w:t>
            </w:r>
          </w:p>
        </w:tc>
      </w:tr>
      <w:tr w:rsidR="00967D1C" w:rsidRP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P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FreeIndexSize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集合空间索引文件空闲空间大小</w:t>
            </w:r>
          </w:p>
        </w:tc>
      </w:tr>
      <w:tr w:rsidR="00967D1C" w:rsidRP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P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TotalLobSize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集合空间大对象文件总大小</w:t>
            </w:r>
          </w:p>
        </w:tc>
      </w:tr>
      <w:tr w:rsidR="00967D1C" w:rsidRPr="00967D1C">
        <w:trPr>
          <w:trHeight w:hRule="exact" w:val="295"/>
        </w:trPr>
        <w:tc>
          <w:tcPr>
            <w:tcW w:w="1889" w:type="dxa"/>
            <w:tcBorders>
              <w:top w:val="single" w:sz="8" w:space="0" w:color="000000"/>
              <w:left w:val="single" w:sz="8" w:space="0" w:color="000000"/>
              <w:bottom w:val="single" w:sz="8" w:space="0" w:color="000000"/>
              <w:right w:val="nil"/>
            </w:tcBorders>
          </w:tcPr>
          <w:p w:rsidR="00967D1C" w:rsidRP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FreeLobSize</w:t>
            </w:r>
          </w:p>
        </w:tc>
        <w:tc>
          <w:tcPr>
            <w:tcW w:w="4426" w:type="dxa"/>
            <w:tcBorders>
              <w:top w:val="nil"/>
              <w:left w:val="nil"/>
              <w:bottom w:val="nil"/>
              <w:right w:val="single" w:sz="8" w:space="0" w:color="000000"/>
            </w:tcBorders>
          </w:tcPr>
          <w:p w:rsidR="00967D1C" w:rsidRDefault="00967D1C">
            <w:pPr>
              <w:pStyle w:val="TableParagraph"/>
              <w:spacing w:line="218" w:lineRule="exact"/>
              <w:ind w:left="1318"/>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集合空间大对象文件空闲空间大小</w:t>
            </w:r>
          </w:p>
        </w:tc>
      </w:tr>
    </w:tbl>
    <w:p w:rsidR="00D032B6" w:rsidRDefault="00D032B6">
      <w:pPr>
        <w:spacing w:before="3" w:line="200" w:lineRule="exact"/>
        <w:rPr>
          <w:sz w:val="20"/>
          <w:szCs w:val="20"/>
          <w:lang w:eastAsia="zh-CN"/>
        </w:rPr>
      </w:pPr>
    </w:p>
    <w:p w:rsidR="00D032B6" w:rsidRDefault="00A23879">
      <w:pPr>
        <w:pStyle w:val="BodyText"/>
        <w:spacing w:line="312" w:lineRule="exact"/>
        <w:ind w:left="113"/>
      </w:pPr>
      <w:r>
        <w:t>协调节点字段信息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234"/>
        <w:gridCol w:w="4081"/>
        <w:gridCol w:w="3157"/>
      </w:tblGrid>
      <w:tr w:rsidR="00D032B6">
        <w:trPr>
          <w:trHeight w:hRule="exact" w:val="305"/>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73"/>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300"/>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字符串数组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集合空间中所包含的所有集合</w:t>
            </w:r>
          </w:p>
        </w:tc>
      </w:tr>
      <w:tr w:rsidR="00D032B6">
        <w:trPr>
          <w:trHeight w:hRule="exact" w:val="300"/>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集合空间数据页大小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0"/>
                <w:sz w:val="14"/>
                <w:szCs w:val="14"/>
              </w:rPr>
            </w:pPr>
            <w:r w:rsidRPr="00967D1C">
              <w:rPr>
                <w:rFonts w:ascii="微软雅黑" w:eastAsia="微软雅黑" w:hAnsi="微软雅黑" w:cs="微软雅黑"/>
                <w:w w:val="90"/>
                <w:sz w:val="14"/>
                <w:szCs w:val="14"/>
              </w:rPr>
              <w:t>LobPageSize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集合空间大对象数据页大小</w:t>
            </w:r>
          </w:p>
        </w:tc>
      </w:tr>
      <w:tr w:rsidR="00D032B6">
        <w:trPr>
          <w:trHeight w:hRule="exact" w:val="300"/>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TotalSize</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集合空间的总大小</w:t>
            </w:r>
          </w:p>
        </w:tc>
      </w:tr>
      <w:tr w:rsidR="00D032B6">
        <w:trPr>
          <w:trHeight w:hRule="exact" w:val="300"/>
        </w:trPr>
        <w:tc>
          <w:tcPr>
            <w:tcW w:w="22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FreeSize</w:t>
            </w:r>
          </w:p>
        </w:tc>
        <w:tc>
          <w:tcPr>
            <w:tcW w:w="4081"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集合空间的空闲大小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TotalDataSize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集合空间数据文件总大小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FreeDataSize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集合空间数据文件空闲空间大小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TotalIndexSize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集合空间索引文件总大小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FreeIndexSize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集合空间索引文件空闲空间大小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TotalLobSize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集合空间大对象文件总大小</w:t>
            </w:r>
          </w:p>
        </w:tc>
      </w:tr>
      <w:tr w:rsidR="00967D1C">
        <w:trPr>
          <w:trHeight w:hRule="exact" w:val="300"/>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w w:val="95"/>
                <w:sz w:val="14"/>
                <w:szCs w:val="14"/>
              </w:rPr>
            </w:pPr>
            <w:r w:rsidRPr="00967D1C">
              <w:rPr>
                <w:rFonts w:ascii="微软雅黑" w:eastAsia="微软雅黑" w:hAnsi="微软雅黑" w:cs="微软雅黑"/>
                <w:w w:val="95"/>
                <w:sz w:val="14"/>
                <w:szCs w:val="14"/>
              </w:rPr>
              <w:t>FreeLobSize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hint="eastAsia"/>
                <w:sz w:val="14"/>
                <w:szCs w:val="14"/>
                <w:lang w:eastAsia="zh-CN"/>
              </w:rPr>
              <w:t>长整型</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hint="eastAsia"/>
                <w:sz w:val="14"/>
                <w:szCs w:val="14"/>
                <w:lang w:eastAsia="zh-CN"/>
              </w:rPr>
              <w:t>集合空间大对象文件空闲空间大小</w:t>
            </w:r>
          </w:p>
        </w:tc>
      </w:tr>
      <w:tr w:rsidR="00967D1C">
        <w:trPr>
          <w:trHeight w:hRule="exact" w:val="295"/>
        </w:trPr>
        <w:tc>
          <w:tcPr>
            <w:tcW w:w="2234" w:type="dxa"/>
            <w:tcBorders>
              <w:top w:val="single" w:sz="8" w:space="0" w:color="000000"/>
              <w:left w:val="single" w:sz="8" w:space="0" w:color="000000"/>
              <w:bottom w:val="single" w:sz="8" w:space="0" w:color="000000"/>
              <w:right w:val="nil"/>
            </w:tcBorders>
          </w:tcPr>
          <w:p w:rsidR="00967D1C" w:rsidRDefault="00967D1C">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Group.GroupName</w:t>
            </w:r>
          </w:p>
        </w:tc>
        <w:tc>
          <w:tcPr>
            <w:tcW w:w="4081" w:type="dxa"/>
            <w:tcBorders>
              <w:top w:val="single" w:sz="8" w:space="0" w:color="000000"/>
              <w:left w:val="nil"/>
              <w:bottom w:val="single" w:sz="8" w:space="0" w:color="000000"/>
              <w:right w:val="single" w:sz="8" w:space="0" w:color="000000"/>
            </w:tcBorders>
          </w:tcPr>
          <w:p w:rsidR="00967D1C" w:rsidRDefault="00967D1C">
            <w:pPr>
              <w:pStyle w:val="TableParagraph"/>
              <w:spacing w:line="208" w:lineRule="exact"/>
              <w:ind w:left="973"/>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967D1C" w:rsidRDefault="00967D1C">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该集合空间所在的分区组名列表</w:t>
            </w:r>
          </w:p>
        </w:tc>
      </w:tr>
    </w:tbl>
    <w:p w:rsidR="00D032B6" w:rsidRDefault="00D032B6">
      <w:pPr>
        <w:spacing w:before="3" w:line="200" w:lineRule="exact"/>
        <w:rPr>
          <w:sz w:val="20"/>
          <w:szCs w:val="20"/>
          <w:lang w:eastAsia="zh-CN"/>
        </w:rPr>
      </w:pPr>
    </w:p>
    <w:p w:rsidR="00D032B6" w:rsidRDefault="00A23879">
      <w:pPr>
        <w:pStyle w:val="BodyText"/>
        <w:spacing w:line="312" w:lineRule="exact"/>
        <w:ind w:left="113"/>
      </w:pPr>
      <w:r>
        <w:t>非协调节点示例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52" style="position:absolute;left:0;text-align:left;margin-left:81.7pt;margin-top:4.75pt;width:473.6pt;height:159pt;z-index:-252167168;mso-position-horizontal-relative:page" coordorigin="1634,95" coordsize="9472,3180">
            <v:shape id="_x0000_s3753" style="position:absolute;left:1634;top:95;width:9472;height:3180" coordorigin="1634,95" coordsize="9472,3180" path="m1634,95r9472,l11106,3275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25"/>
          <w:w w:val="80"/>
        </w:rPr>
        <w:t xml:space="preserve"> </w:t>
      </w:r>
      <w:r w:rsidR="00A23879">
        <w:rPr>
          <w:rFonts w:ascii="Microsoft JhengHei" w:eastAsia="Microsoft JhengHei" w:hAnsi="Microsoft JhengHei" w:cs="Microsoft JhengHei"/>
          <w:w w:val="80"/>
        </w:rPr>
        <w:t>db.snapshot(SDB_SNAP_COLLECTIONSPACES)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33"/>
          <w:w w:val="115"/>
        </w:rPr>
        <w:t xml:space="preserve"> </w:t>
      </w:r>
      <w:r>
        <w:rPr>
          <w:rFonts w:ascii="Microsoft JhengHei" w:eastAsia="Microsoft JhengHei" w:hAnsi="Microsoft JhengHei" w:cs="Microsoft JhengHei"/>
          <w:w w:val="115"/>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"bar"</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313"/>
        <w:rPr>
          <w:rFonts w:ascii="Microsoft JhengHei" w:eastAsiaTheme="minorEastAsia" w:hAnsi="Microsoft JhengHei" w:cs="Microsoft JhengHei"/>
          <w:lang w:eastAsia="zh-CN"/>
        </w:rPr>
      </w:pPr>
      <w:r>
        <w:rPr>
          <w:rFonts w:ascii="Microsoft JhengHei" w:eastAsia="Microsoft JhengHei" w:hAnsi="Microsoft JhengHei" w:cs="Microsoft JhengHei"/>
        </w:rPr>
        <w:t xml:space="preserve">"PageSize":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65536,</w:t>
      </w:r>
    </w:p>
    <w:p w:rsidR="00967D1C" w:rsidRPr="00967D1C" w:rsidRDefault="00967D1C">
      <w:pPr>
        <w:pStyle w:val="BodyText"/>
        <w:spacing w:line="217" w:lineRule="exact"/>
        <w:ind w:left="313"/>
        <w:rPr>
          <w:rFonts w:ascii="Microsoft JhengHei" w:eastAsiaTheme="minorEastAsia" w:hAnsi="Microsoft JhengHei" w:cs="Microsoft JhengHei"/>
          <w:lang w:eastAsia="zh-CN"/>
        </w:rPr>
      </w:pPr>
      <w:r w:rsidRPr="00967D1C">
        <w:rPr>
          <w:rFonts w:ascii="Microsoft JhengHei" w:eastAsiaTheme="minorEastAsia" w:hAnsi="Microsoft JhengHei" w:cs="Microsoft JhengHei"/>
          <w:lang w:eastAsia="zh-CN"/>
        </w:rPr>
        <w:t>"LobPageSize": 262144,</w:t>
      </w:r>
    </w:p>
    <w:p w:rsidR="00D032B6" w:rsidRDefault="00A23879">
      <w:pPr>
        <w:pStyle w:val="BodyText"/>
        <w:spacing w:line="212" w:lineRule="exact"/>
        <w:ind w:left="313"/>
        <w:rPr>
          <w:rFonts w:ascii="Microsoft JhengHei" w:eastAsiaTheme="minorEastAsia" w:hAnsi="Microsoft JhengHei" w:cs="Microsoft JhengHei"/>
          <w:w w:val="95"/>
          <w:lang w:eastAsia="zh-CN"/>
        </w:rPr>
      </w:pPr>
      <w:r>
        <w:rPr>
          <w:rFonts w:ascii="Microsoft JhengHei" w:eastAsia="Microsoft JhengHei" w:hAnsi="Microsoft JhengHei" w:cs="Microsoft JhengHei"/>
          <w:w w:val="95"/>
        </w:rPr>
        <w:t xml:space="preserve">"MaxCapacitySize": </w:t>
      </w:r>
      <w:r>
        <w:rPr>
          <w:rFonts w:ascii="Microsoft JhengHei" w:eastAsia="Microsoft JhengHei" w:hAnsi="Microsoft JhengHei" w:cs="Microsoft JhengHei"/>
          <w:spacing w:val="17"/>
          <w:w w:val="95"/>
        </w:rPr>
        <w:t xml:space="preserve"> </w:t>
      </w:r>
      <w:r w:rsidR="00E43BC9" w:rsidRPr="00E43BC9">
        <w:rPr>
          <w:rFonts w:ascii="Microsoft JhengHei" w:eastAsia="Microsoft JhengHei" w:hAnsi="Microsoft JhengHei" w:cs="Microsoft JhengHei"/>
          <w:spacing w:val="17"/>
          <w:w w:val="95"/>
        </w:rPr>
        <w:t>26388279066624</w:t>
      </w:r>
      <w:r>
        <w:rPr>
          <w:rFonts w:ascii="Microsoft JhengHei" w:eastAsia="Microsoft JhengHei" w:hAnsi="Microsoft JhengHei" w:cs="Microsoft JhengHei"/>
          <w:w w:val="95"/>
        </w:rPr>
        <w:t>,</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"MaxDataCapSize": 8796093022208,</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"MaxIndexCapSize": 8796093022208,</w:t>
      </w:r>
    </w:p>
    <w:p w:rsidR="00E43BC9" w:rsidRP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"MaxLobCapSize": 8796093022208,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"NumCollections":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"TotalRecords":</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"TotalSize": </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306315264,</w:t>
      </w:r>
    </w:p>
    <w:p w:rsidR="00D032B6" w:rsidRDefault="00A23879">
      <w:pPr>
        <w:pStyle w:val="BodyText"/>
        <w:spacing w:line="212" w:lineRule="exact"/>
        <w:ind w:left="313"/>
        <w:rPr>
          <w:rFonts w:ascii="Microsoft JhengHei" w:eastAsiaTheme="minorEastAsia" w:hAnsi="Microsoft JhengHei" w:cs="Microsoft JhengHei"/>
          <w:lang w:eastAsia="zh-CN"/>
        </w:rPr>
      </w:pPr>
      <w:r>
        <w:rPr>
          <w:rFonts w:ascii="Microsoft JhengHei" w:eastAsia="Microsoft JhengHei" w:hAnsi="Microsoft JhengHei" w:cs="Microsoft JhengHei"/>
        </w:rPr>
        <w:t xml:space="preserve">"FreeSize":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265551224,</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"TotalDataSize": 155254784,</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"FreeDataSize": 133627904,</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"TotalIndexSize": 151060480,</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"FreeIndexSize": 134152171,</w:t>
      </w:r>
    </w:p>
    <w:p w:rsid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"TotalLobSize": 352714752,</w:t>
      </w:r>
    </w:p>
    <w:p w:rsidR="00E43BC9" w:rsidRP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"FreeLobSize": 140771328,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"foo"</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113"/>
      </w:pPr>
      <w:r>
        <w:t>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50" style="position:absolute;left:0;text-align:left;margin-left:81.7pt;margin-top:4.75pt;width:473.6pt;height:159pt;z-index:-252166144;mso-position-horizontal-relative:page" coordorigin="1634,95" coordsize="9472,3180">
            <v:shape id="_x0000_s3751" style="position:absolute;left:1634;top:95;width:9472;height:3180" coordorigin="1634,95" coordsize="9472,3180" path="m1634,95r9472,l11106,3275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13"/>
          <w:w w:val="80"/>
        </w:rPr>
        <w:t xml:space="preserve"> </w:t>
      </w:r>
      <w:r w:rsidR="00A23879">
        <w:rPr>
          <w:rFonts w:ascii="Microsoft JhengHei" w:eastAsia="Microsoft JhengHei" w:hAnsi="Microsoft JhengHei" w:cs="Microsoft JhengHei"/>
          <w:w w:val="80"/>
        </w:rPr>
        <w:t>coord.snapshot(SDB_SNAP_COLLECTIONSPACES)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"foo",</w:t>
      </w:r>
    </w:p>
    <w:p w:rsidR="00D032B6" w:rsidRDefault="00A23879">
      <w:pPr>
        <w:pStyle w:val="BodyText"/>
        <w:spacing w:line="212" w:lineRule="exact"/>
        <w:ind w:left="313"/>
        <w:rPr>
          <w:rFonts w:ascii="Microsoft JhengHei" w:eastAsiaTheme="minorEastAsia" w:hAnsi="Microsoft JhengHei" w:cs="Microsoft JhengHei"/>
          <w:lang w:eastAsia="zh-CN"/>
        </w:rPr>
      </w:pPr>
      <w:r>
        <w:rPr>
          <w:rFonts w:ascii="Microsoft JhengHei" w:eastAsia="Microsoft JhengHei" w:hAnsi="Microsoft JhengHei" w:cs="Microsoft JhengHei"/>
        </w:rPr>
        <w:lastRenderedPageBreak/>
        <w:t xml:space="preserve">"PageSize":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4096,</w:t>
      </w:r>
    </w:p>
    <w:p w:rsidR="00E43BC9" w:rsidRPr="00E43BC9" w:rsidRDefault="00E43BC9">
      <w:pPr>
        <w:pStyle w:val="BodyText"/>
        <w:spacing w:line="212" w:lineRule="exact"/>
        <w:ind w:left="313"/>
        <w:rPr>
          <w:rFonts w:ascii="Microsoft JhengHei" w:eastAsiaTheme="minorEastAsia" w:hAnsi="Microsoft JhengHei" w:cs="Microsoft JhengHei"/>
          <w:lang w:eastAsia="zh-CN"/>
        </w:rPr>
      </w:pPr>
      <w:r w:rsidRPr="00E43BC9">
        <w:rPr>
          <w:rFonts w:ascii="Microsoft JhengHei" w:eastAsiaTheme="minorEastAsia" w:hAnsi="Microsoft JhengHei" w:cs="Microsoft JhengHei"/>
          <w:lang w:eastAsia="zh-CN"/>
        </w:rPr>
        <w:t>"LobPageSize": 262144,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"TotalSize": </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918945792,</w:t>
      </w:r>
    </w:p>
    <w:p w:rsidR="00D032B6" w:rsidRDefault="00A23879">
      <w:pPr>
        <w:pStyle w:val="BodyText"/>
        <w:spacing w:line="212" w:lineRule="exact"/>
        <w:ind w:left="313"/>
        <w:rPr>
          <w:rFonts w:ascii="Microsoft JhengHei" w:eastAsiaTheme="minorEastAsia" w:hAnsi="Microsoft JhengHei" w:cs="Microsoft JhengHei"/>
          <w:lang w:eastAsia="zh-CN"/>
        </w:rPr>
      </w:pPr>
      <w:r>
        <w:rPr>
          <w:rFonts w:ascii="Microsoft JhengHei" w:eastAsia="Microsoft JhengHei" w:hAnsi="Microsoft JhengHei" w:cs="Microsoft JhengHei"/>
        </w:rPr>
        <w:t xml:space="preserve">"FreeSize":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805183062,</w:t>
      </w:r>
    </w:p>
    <w:p w:rsid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"TotalDataSize": 155254784,</w:t>
      </w:r>
    </w:p>
    <w:p w:rsid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"FreeDataSize": 133627904,</w:t>
      </w:r>
    </w:p>
    <w:p w:rsid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"TotalIndexSize": 151060480,</w:t>
      </w:r>
    </w:p>
    <w:p w:rsid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"FreeIndexSize": 134152171,</w:t>
      </w:r>
    </w:p>
    <w:p w:rsid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"TotalLobSize": 352714752,</w:t>
      </w:r>
    </w:p>
    <w:p w:rsidR="00D12C08" w:rsidRPr="00D12C08" w:rsidRDefault="00D12C08">
      <w:pPr>
        <w:pStyle w:val="BodyText"/>
        <w:spacing w:line="212" w:lineRule="exact"/>
        <w:ind w:left="313"/>
        <w:rPr>
          <w:rFonts w:ascii="Microsoft JhengHei" w:eastAsiaTheme="minorEastAsia" w:hAnsi="Microsoft JhengHei" w:cs="Microsoft JhengHei"/>
          <w:lang w:eastAsia="zh-CN"/>
        </w:rPr>
      </w:pPr>
      <w:r w:rsidRPr="00D12C08">
        <w:rPr>
          <w:rFonts w:ascii="Microsoft JhengHei" w:eastAsiaTheme="minorEastAsia" w:hAnsi="Microsoft JhengHei" w:cs="Microsoft JhengHei"/>
          <w:lang w:eastAsia="zh-CN"/>
        </w:rPr>
        <w:t>"FreeLobSize": 140771328,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33"/>
          <w:w w:val="115"/>
        </w:rPr>
        <w:t xml:space="preserve"> </w:t>
      </w:r>
      <w:r>
        <w:rPr>
          <w:rFonts w:ascii="Microsoft JhengHei" w:eastAsia="Microsoft JhengHei" w:hAnsi="Microsoft JhengHei" w:cs="Microsoft JhengHei"/>
          <w:w w:val="115"/>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"bar"</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94" w:right="8506"/>
        <w:jc w:val="center"/>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94" w:right="8606"/>
        <w:jc w:val="center"/>
        <w:rPr>
          <w:rFonts w:ascii="Microsoft JhengHei" w:eastAsia="Microsoft JhengHei" w:hAnsi="Microsoft JhengHei" w:cs="Microsoft JhengHei"/>
        </w:rPr>
      </w:pPr>
      <w:r>
        <w:rPr>
          <w:rFonts w:ascii="Microsoft JhengHei" w:eastAsia="Microsoft JhengHei" w:hAnsi="Microsoft JhengHei" w:cs="Microsoft JhengHei"/>
          <w:w w:val="95"/>
        </w:rPr>
        <w:t>"db2"</w:t>
      </w:r>
    </w:p>
    <w:p w:rsidR="00D032B6" w:rsidRDefault="00A23879">
      <w:pPr>
        <w:pStyle w:val="BodyText"/>
        <w:spacing w:line="217"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ind w:left="113"/>
        <w:rPr>
          <w:lang w:eastAsia="zh-CN"/>
        </w:rPr>
      </w:pPr>
      <w:bookmarkStart w:id="159" w:name="数据库快照"/>
      <w:bookmarkStart w:id="160" w:name="_bookmark68"/>
      <w:bookmarkEnd w:id="159"/>
      <w:bookmarkEnd w:id="160"/>
      <w:r>
        <w:rPr>
          <w:lang w:eastAsia="zh-CN"/>
        </w:rPr>
        <w:t>数据库快照</w:t>
      </w:r>
    </w:p>
    <w:p w:rsidR="00D032B6" w:rsidRDefault="00D032B6">
      <w:pPr>
        <w:spacing w:before="9" w:line="190" w:lineRule="exact"/>
        <w:rPr>
          <w:sz w:val="19"/>
          <w:szCs w:val="19"/>
          <w:lang w:eastAsia="zh-CN"/>
        </w:rPr>
      </w:pPr>
    </w:p>
    <w:p w:rsidR="00D032B6" w:rsidRDefault="00A23879">
      <w:pPr>
        <w:pStyle w:val="BodyText"/>
        <w:spacing w:line="253" w:lineRule="auto"/>
        <w:ind w:left="113" w:right="2671"/>
        <w:rPr>
          <w:lang w:eastAsia="zh-CN"/>
        </w:rPr>
      </w:pPr>
      <w:r>
        <w:rPr>
          <w:lang w:eastAsia="zh-CN"/>
        </w:rPr>
        <w:t>描述 数据库快照列出当前数据库节点中主要的状态与性能监控参数，输出一条记录。</w:t>
      </w:r>
    </w:p>
    <w:p w:rsidR="00D032B6" w:rsidRDefault="00D032B6">
      <w:pPr>
        <w:spacing w:before="4" w:line="180" w:lineRule="exact"/>
        <w:rPr>
          <w:sz w:val="18"/>
          <w:szCs w:val="18"/>
          <w:lang w:eastAsia="zh-CN"/>
        </w:rPr>
      </w:pPr>
    </w:p>
    <w:p w:rsidR="00D032B6" w:rsidRDefault="00A23879">
      <w:pPr>
        <w:pStyle w:val="BodyText"/>
        <w:spacing w:line="253" w:lineRule="auto"/>
        <w:ind w:left="113" w:right="7714"/>
      </w:pPr>
      <w:r>
        <w:rPr>
          <w:w w:val="95"/>
        </w:rPr>
        <w:t xml:space="preserve">标示 </w:t>
      </w:r>
      <w:r>
        <w:rPr>
          <w:w w:val="90"/>
        </w:rPr>
        <w:t>SDB_SNAP_DATABASE</w:t>
      </w:r>
    </w:p>
    <w:p w:rsidR="00D032B6" w:rsidRDefault="00D032B6">
      <w:pPr>
        <w:spacing w:line="253" w:lineRule="auto"/>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非协调节点字段信息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365"/>
        <w:gridCol w:w="3950"/>
        <w:gridCol w:w="3157"/>
      </w:tblGrid>
      <w:tr w:rsidR="00D032B6">
        <w:trPr>
          <w:trHeight w:hRule="exact" w:val="305"/>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4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HostName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数据库节点所在物理节点的主机名</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ServiceName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svcname</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所指定的服务名，与</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HostName</w:t>
            </w:r>
            <w:r>
              <w:rPr>
                <w:rFonts w:ascii="微软雅黑" w:eastAsia="微软雅黑" w:hAnsi="微软雅黑" w:cs="微软雅黑"/>
                <w:spacing w:val="19"/>
                <w:w w:val="95"/>
                <w:sz w:val="14"/>
                <w:szCs w:val="14"/>
                <w:lang w:eastAsia="zh-CN"/>
              </w:rPr>
              <w:t xml:space="preserve"> </w:t>
            </w:r>
            <w:r>
              <w:rPr>
                <w:rFonts w:ascii="微软雅黑" w:eastAsia="微软雅黑" w:hAnsi="微软雅黑" w:cs="微软雅黑"/>
                <w:w w:val="95"/>
                <w:sz w:val="14"/>
                <w:szCs w:val="14"/>
                <w:lang w:eastAsia="zh-CN"/>
              </w:rPr>
              <w:t>共同作</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为一个逻辑节点的标示</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NodeName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节点名，为&lt;HostName&gt;:&lt;ServiceName&gt;</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该逻辑节点所属的分区组名，standalone  </w:t>
            </w:r>
            <w:r>
              <w:rPr>
                <w:rFonts w:ascii="微软雅黑" w:eastAsia="微软雅黑" w:hAnsi="微软雅黑" w:cs="微软雅黑"/>
                <w:spacing w:val="23"/>
                <w:w w:val="95"/>
                <w:sz w:val="14"/>
                <w:szCs w:val="14"/>
                <w:lang w:eastAsia="zh-CN"/>
              </w:rPr>
              <w:t xml:space="preserve"> </w:t>
            </w:r>
            <w:r>
              <w:rPr>
                <w:rFonts w:ascii="微软雅黑" w:eastAsia="微软雅黑" w:hAnsi="微软雅黑" w:cs="微软雅黑"/>
                <w:w w:val="95"/>
                <w:sz w:val="14"/>
                <w:szCs w:val="14"/>
                <w:lang w:eastAsia="zh-CN"/>
              </w:rPr>
              <w:t>模式下</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该字段为空字符串</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IsPrimary</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该节点是否为主节点，standalone  </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模式下该字段</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为false</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ServiceStatus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是否为可提供服务状态。一些特殊状态，例如</w:t>
            </w:r>
            <w:hyperlink w:anchor="_bookmark32" w:history="1">
              <w:r>
                <w:rPr>
                  <w:rFonts w:ascii="微软雅黑" w:eastAsia="微软雅黑" w:hAnsi="微软雅黑" w:cs="微软雅黑"/>
                  <w:color w:val="0000FF"/>
                  <w:sz w:val="14"/>
                  <w:szCs w:val="14"/>
                  <w:lang w:eastAsia="zh-CN"/>
                </w:rPr>
                <w:t>全</w:t>
              </w:r>
            </w:hyperlink>
          </w:p>
          <w:p w:rsidR="00D032B6" w:rsidRDefault="00035F6E">
            <w:pPr>
              <w:pStyle w:val="TableParagraph"/>
              <w:spacing w:before="1"/>
              <w:ind w:left="40"/>
              <w:rPr>
                <w:rFonts w:ascii="微软雅黑" w:eastAsia="微软雅黑" w:hAnsi="微软雅黑" w:cs="微软雅黑"/>
                <w:sz w:val="14"/>
                <w:szCs w:val="14"/>
                <w:lang w:eastAsia="zh-CN"/>
              </w:rPr>
            </w:pPr>
            <w:hyperlink w:anchor="_bookmark32" w:history="1">
              <w:r w:rsidR="00A23879">
                <w:rPr>
                  <w:rFonts w:ascii="微软雅黑" w:eastAsia="微软雅黑" w:hAnsi="微软雅黑" w:cs="微软雅黑"/>
                  <w:color w:val="0000FF"/>
                  <w:sz w:val="14"/>
                  <w:szCs w:val="14"/>
                  <w:lang w:eastAsia="zh-CN"/>
                </w:rPr>
                <w:t>量同步</w:t>
              </w:r>
            </w:hyperlink>
            <w:r w:rsidR="00A23879">
              <w:rPr>
                <w:rFonts w:ascii="微软雅黑" w:eastAsia="微软雅黑" w:hAnsi="微软雅黑" w:cs="微软雅黑"/>
                <w:color w:val="000000"/>
                <w:sz w:val="14"/>
                <w:szCs w:val="14"/>
                <w:lang w:eastAsia="zh-CN"/>
              </w:rPr>
              <w:t>会使该状态为</w:t>
            </w:r>
            <w:r w:rsidR="00A23879">
              <w:rPr>
                <w:rFonts w:ascii="微软雅黑" w:eastAsia="微软雅黑" w:hAnsi="微软雅黑" w:cs="微软雅黑"/>
                <w:color w:val="000000"/>
                <w:spacing w:val="-21"/>
                <w:sz w:val="14"/>
                <w:szCs w:val="14"/>
                <w:lang w:eastAsia="zh-CN"/>
              </w:rPr>
              <w:t xml:space="preserve"> </w:t>
            </w:r>
            <w:r w:rsidR="00A23879">
              <w:rPr>
                <w:rFonts w:ascii="微软雅黑" w:eastAsia="微软雅黑" w:hAnsi="微软雅黑" w:cs="微软雅黑"/>
                <w:color w:val="000000"/>
                <w:sz w:val="14"/>
                <w:szCs w:val="14"/>
                <w:lang w:eastAsia="zh-CN"/>
              </w:rPr>
              <w:t>false</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BeginLSN.Offset</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起始</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的偏移</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BeginLSN.Version</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起始</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的版本号</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CurrentLSN.Offset</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的偏移</w:t>
            </w:r>
          </w:p>
        </w:tc>
      </w:tr>
      <w:tr w:rsidR="00D032B6">
        <w:trPr>
          <w:trHeight w:hRule="exact" w:val="590"/>
        </w:trPr>
        <w:tc>
          <w:tcPr>
            <w:tcW w:w="2365"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CurrentLSN.Version</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5"/>
                <w:sz w:val="14"/>
                <w:szCs w:val="14"/>
              </w:rPr>
              <w:t>TransInfo.BeginLSN</w:t>
            </w:r>
          </w:p>
        </w:tc>
        <w:tc>
          <w:tcPr>
            <w:tcW w:w="3950" w:type="dxa"/>
            <w:tcBorders>
              <w:top w:val="single" w:sz="8" w:space="0" w:color="000000"/>
              <w:left w:val="nil"/>
              <w:bottom w:val="single" w:sz="8" w:space="0" w:color="000000"/>
              <w:right w:val="nil"/>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p w:rsidR="00D032B6" w:rsidRDefault="00A23879">
            <w:pPr>
              <w:pStyle w:val="TableParagraph"/>
              <w:spacing w:before="61"/>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LSN</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的版本号</w:t>
            </w:r>
          </w:p>
          <w:p w:rsidR="00D032B6" w:rsidRDefault="00A23879">
            <w:pPr>
              <w:pStyle w:val="TableParagraph"/>
              <w:spacing w:before="61"/>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事务起始</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LSN</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的偏移</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NodeID</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分区组</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ID，节点</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ID</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]，在</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standalone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模式</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下，该字段为</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0，0</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Version.Major</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数据库主版本号</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Version.Minor</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数据库子版本号</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Version.Release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数据库发行版本号</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Version.Build</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数据库编译时间</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CurrentActiveSessions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当前活动会话，该数量包括用户</w:t>
            </w:r>
            <w:r>
              <w:rPr>
                <w:rFonts w:ascii="微软雅黑" w:eastAsia="微软雅黑" w:hAnsi="微软雅黑" w:cs="微软雅黑"/>
                <w:spacing w:val="30"/>
                <w:w w:val="95"/>
                <w:sz w:val="14"/>
                <w:szCs w:val="14"/>
                <w:lang w:eastAsia="zh-CN"/>
              </w:rPr>
              <w:t xml:space="preserve"> </w:t>
            </w:r>
            <w:r>
              <w:rPr>
                <w:rFonts w:ascii="微软雅黑" w:eastAsia="微软雅黑" w:hAnsi="微软雅黑" w:cs="微软雅黑"/>
                <w:w w:val="95"/>
                <w:sz w:val="14"/>
                <w:szCs w:val="14"/>
                <w:lang w:eastAsia="zh-CN"/>
              </w:rPr>
              <w:t>EDU</w:t>
            </w:r>
            <w:r>
              <w:rPr>
                <w:rFonts w:ascii="微软雅黑" w:eastAsia="微软雅黑" w:hAnsi="微软雅黑" w:cs="微软雅黑"/>
                <w:spacing w:val="31"/>
                <w:w w:val="95"/>
                <w:sz w:val="14"/>
                <w:szCs w:val="14"/>
                <w:lang w:eastAsia="zh-CN"/>
              </w:rPr>
              <w:t xml:space="preserve"> </w:t>
            </w:r>
            <w:r>
              <w:rPr>
                <w:rFonts w:ascii="微软雅黑" w:eastAsia="微软雅黑" w:hAnsi="微软雅黑" w:cs="微软雅黑"/>
                <w:w w:val="95"/>
                <w:sz w:val="14"/>
                <w:szCs w:val="14"/>
                <w:lang w:eastAsia="zh-CN"/>
              </w:rPr>
              <w:t>与系统</w:t>
            </w:r>
            <w:r>
              <w:rPr>
                <w:rFonts w:ascii="微软雅黑" w:eastAsia="微软雅黑" w:hAnsi="微软雅黑" w:cs="微软雅黑"/>
                <w:spacing w:val="31"/>
                <w:w w:val="95"/>
                <w:sz w:val="14"/>
                <w:szCs w:val="14"/>
                <w:lang w:eastAsia="zh-CN"/>
              </w:rPr>
              <w:t xml:space="preserve"> </w:t>
            </w:r>
            <w:r>
              <w:rPr>
                <w:rFonts w:ascii="微软雅黑" w:eastAsia="微软雅黑" w:hAnsi="微软雅黑" w:cs="微软雅黑"/>
                <w:w w:val="95"/>
                <w:sz w:val="14"/>
                <w:szCs w:val="14"/>
                <w:lang w:eastAsia="zh-CN"/>
              </w:rPr>
              <w:t>EDU</w:t>
            </w:r>
          </w:p>
        </w:tc>
      </w:tr>
      <w:tr w:rsidR="00D032B6">
        <w:trPr>
          <w:trHeight w:hRule="exact" w:val="54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CurrentIdleSessions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当前非活动会话，一般来说非活动会话意味着</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EDU </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存在线程池中等待分配</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CurrentSystemSessions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当前系统会话，为当前活动用户</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EDU</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CurrentContexts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当前上下文数量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ReceivedEvents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当前分区接收到的事件请求总数</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Role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当前节点角色</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Disk.DatabasePath</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数据库所在路径</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Disk.LoadPercent</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数据库路径磁盘占用率百分比</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Disk.TotalSpace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数据库路径总空间（字节）</w:t>
            </w:r>
          </w:p>
        </w:tc>
      </w:tr>
      <w:tr w:rsidR="00D032B6">
        <w:trPr>
          <w:trHeight w:hRule="exact" w:val="270"/>
        </w:trPr>
        <w:tc>
          <w:tcPr>
            <w:tcW w:w="2365" w:type="dxa"/>
            <w:vMerge w:val="restart"/>
            <w:tcBorders>
              <w:top w:val="single" w:sz="8" w:space="0" w:color="000000"/>
              <w:left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Disk.FreeSpace</w:t>
            </w:r>
          </w:p>
        </w:tc>
        <w:tc>
          <w:tcPr>
            <w:tcW w:w="3950" w:type="dxa"/>
            <w:vMerge w:val="restart"/>
            <w:tcBorders>
              <w:top w:val="single" w:sz="8" w:space="0" w:color="000000"/>
              <w:left w:val="nil"/>
              <w:right w:val="single" w:sz="8" w:space="0" w:color="000000"/>
            </w:tcBorders>
          </w:tcPr>
          <w:p w:rsidR="00D032B6" w:rsidRDefault="00A23879">
            <w:pPr>
              <w:pStyle w:val="TableParagraph"/>
              <w:spacing w:line="21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数据库路径空闲空间（字节）重要：该字段以及</w:t>
            </w:r>
          </w:p>
        </w:tc>
      </w:tr>
      <w:tr w:rsidR="00D032B6">
        <w:trPr>
          <w:trHeight w:hRule="exact" w:val="240"/>
        </w:trPr>
        <w:tc>
          <w:tcPr>
            <w:tcW w:w="2365" w:type="dxa"/>
            <w:vMerge/>
            <w:tcBorders>
              <w:left w:val="single" w:sz="8" w:space="0" w:color="000000"/>
              <w:right w:val="nil"/>
            </w:tcBorders>
          </w:tcPr>
          <w:p w:rsidR="00D032B6" w:rsidRDefault="00D032B6">
            <w:pPr>
              <w:rPr>
                <w:lang w:eastAsia="zh-CN"/>
              </w:rPr>
            </w:pPr>
          </w:p>
        </w:tc>
        <w:tc>
          <w:tcPr>
            <w:tcW w:w="395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以上所有字段仅在数据节点和编目节点显示，协</w:t>
            </w:r>
          </w:p>
        </w:tc>
      </w:tr>
      <w:tr w:rsidR="00D032B6">
        <w:trPr>
          <w:trHeight w:hRule="exact" w:val="275"/>
        </w:trPr>
        <w:tc>
          <w:tcPr>
            <w:tcW w:w="2365" w:type="dxa"/>
            <w:vMerge/>
            <w:tcBorders>
              <w:left w:val="single" w:sz="8" w:space="0" w:color="000000"/>
              <w:bottom w:val="single" w:sz="8" w:space="0" w:color="000000"/>
              <w:right w:val="nil"/>
            </w:tcBorders>
          </w:tcPr>
          <w:p w:rsidR="00D032B6" w:rsidRDefault="00D032B6">
            <w:pPr>
              <w:rPr>
                <w:lang w:eastAsia="zh-CN"/>
              </w:rPr>
            </w:pPr>
          </w:p>
        </w:tc>
        <w:tc>
          <w:tcPr>
            <w:tcW w:w="3950"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调节点不显示</w:t>
            </w:r>
          </w:p>
        </w:tc>
      </w:tr>
      <w:tr w:rsidR="00D032B6">
        <w:trPr>
          <w:trHeight w:hRule="exact" w:val="305"/>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TotalNumConnects</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数据库连接请求数量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TotalDataRead</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总数据读请求</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TotalIndexRead</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总索引读请求</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TotalDataWrite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总数据写请求</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TotalIndexWrite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总索引写请求</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TotalUpdate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总更新记录数量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TotalDelete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总删除记录数量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TotalInsert</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总插入记录数量</w:t>
            </w:r>
          </w:p>
        </w:tc>
      </w:tr>
      <w:tr w:rsidR="00D032B6">
        <w:trPr>
          <w:trHeight w:hRule="exact" w:val="300"/>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ReplUpdate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复制更新记录数量</w:t>
            </w:r>
          </w:p>
        </w:tc>
      </w:tr>
      <w:tr w:rsidR="00D032B6">
        <w:trPr>
          <w:trHeight w:hRule="exact" w:val="295"/>
        </w:trPr>
        <w:tc>
          <w:tcPr>
            <w:tcW w:w="236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ReplDelete</w:t>
            </w:r>
          </w:p>
        </w:tc>
        <w:tc>
          <w:tcPr>
            <w:tcW w:w="395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4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复制删除记录数量</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6" w:line="220" w:lineRule="exact"/>
      </w:pPr>
    </w:p>
    <w:p w:rsidR="00D032B6" w:rsidRDefault="00A23879">
      <w:pPr>
        <w:tabs>
          <w:tab w:val="left" w:pos="3321"/>
        </w:tabs>
        <w:spacing w:before="9"/>
        <w:ind w:left="163"/>
        <w:rPr>
          <w:rFonts w:ascii="微软雅黑" w:eastAsia="微软雅黑" w:hAnsi="微软雅黑" w:cs="微软雅黑"/>
          <w:sz w:val="14"/>
          <w:szCs w:val="14"/>
        </w:rPr>
      </w:pPr>
      <w:r>
        <w:rPr>
          <w:rFonts w:ascii="微软雅黑" w:eastAsia="微软雅黑" w:hAnsi="微软雅黑" w:cs="微软雅黑"/>
          <w:w w:val="95"/>
          <w:sz w:val="14"/>
          <w:szCs w:val="14"/>
        </w:rPr>
        <w:t>svcNetIn</w:t>
      </w:r>
      <w:r>
        <w:rPr>
          <w:rFonts w:ascii="微软雅黑" w:eastAsia="微软雅黑" w:hAnsi="微软雅黑" w:cs="微软雅黑"/>
          <w:w w:val="95"/>
          <w:sz w:val="14"/>
          <w:szCs w:val="14"/>
        </w:rPr>
        <w:tab/>
        <w:t>长整型</w:t>
      </w:r>
    </w:p>
    <w:p w:rsidR="00D032B6" w:rsidRDefault="00A23879">
      <w:pPr>
        <w:tabs>
          <w:tab w:val="left" w:pos="3321"/>
        </w:tabs>
        <w:spacing w:before="61"/>
        <w:ind w:left="163"/>
        <w:rPr>
          <w:rFonts w:ascii="微软雅黑" w:eastAsia="微软雅黑" w:hAnsi="微软雅黑" w:cs="微软雅黑"/>
          <w:sz w:val="14"/>
          <w:szCs w:val="14"/>
        </w:rPr>
      </w:pPr>
      <w:r>
        <w:rPr>
          <w:rFonts w:ascii="微软雅黑" w:eastAsia="微软雅黑" w:hAnsi="微软雅黑" w:cs="微软雅黑"/>
          <w:w w:val="95"/>
          <w:sz w:val="14"/>
          <w:szCs w:val="14"/>
        </w:rPr>
        <w:t>svcNetOut</w:t>
      </w:r>
      <w:r>
        <w:rPr>
          <w:rFonts w:ascii="微软雅黑" w:eastAsia="微软雅黑" w:hAnsi="微软雅黑" w:cs="微软雅黑"/>
          <w:w w:val="95"/>
          <w:sz w:val="14"/>
          <w:szCs w:val="14"/>
        </w:rPr>
        <w:tab/>
        <w:t>长整型</w:t>
      </w:r>
    </w:p>
    <w:p w:rsidR="00D032B6" w:rsidRDefault="00D032B6">
      <w:pPr>
        <w:spacing w:before="10" w:line="280" w:lineRule="exact"/>
        <w:rPr>
          <w:sz w:val="28"/>
          <w:szCs w:val="28"/>
        </w:rPr>
      </w:pPr>
    </w:p>
    <w:p w:rsidR="00D032B6" w:rsidRDefault="00035F6E">
      <w:pPr>
        <w:pStyle w:val="BodyText"/>
        <w:spacing w:line="312" w:lineRule="exact"/>
        <w:ind w:left="113"/>
      </w:pPr>
      <w:r>
        <w:pict>
          <v:shape id="_x0000_s3749" type="#_x0000_t202" style="position:absolute;left:0;text-align:left;margin-left:81.2pt;margin-top:-263.15pt;width:475.1pt;height:253pt;z-index:-252165120;mso-position-horizontal-relative:page" filled="f" stroked="f">
            <v:textbox style="mso-next-textbox:#_x0000_s3749" inset="0,0,0,0">
              <w:txbxContent>
                <w:tbl>
                  <w:tblPr>
                    <w:tblW w:w="0" w:type="auto"/>
                    <w:tblLayout w:type="fixed"/>
                    <w:tblCellMar>
                      <w:left w:w="0" w:type="dxa"/>
                      <w:right w:w="0" w:type="dxa"/>
                    </w:tblCellMar>
                    <w:tblLook w:val="01E0"/>
                  </w:tblPr>
                  <w:tblGrid>
                    <w:gridCol w:w="2228"/>
                    <w:gridCol w:w="4087"/>
                    <w:gridCol w:w="3157"/>
                  </w:tblGrid>
                  <w:tr w:rsidR="00801E25">
                    <w:trPr>
                      <w:trHeight w:hRule="exact" w:val="305"/>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979"/>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ReplInsert</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复制插入记录数量</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TotalSelect</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总选择记录数量</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TotalRead</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总读取记录数量</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TotalReadTime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总读取时间（毫秒）</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TotalWriteTime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总写入时间（毫秒）</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ActivateTimestamp</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时间戳</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数据库节点启动时间</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UserCPU</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SysCPU</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CPU（秒）</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freeLogSpace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空闲日志空间</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vsize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虚拟内存使用量</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rss</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物理内存使用量</w:t>
                        </w:r>
                      </w:p>
                    </w:tc>
                  </w:tr>
                  <w:tr w:rsidR="00801E25">
                    <w:trPr>
                      <w:trHeight w:hRule="exact" w:val="54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fault</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每秒访问失败数（仅支持</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Linux），数据被交换出</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物理内存，放到 </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swap</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TotalMapped</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mmap</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的总数据量</w:t>
                        </w:r>
                      </w:p>
                    </w:tc>
                  </w:tr>
                  <w:tr w:rsidR="00801E25">
                    <w:trPr>
                      <w:trHeight w:hRule="exact" w:val="595"/>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208" w:lineRule="exact"/>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本地服务端口收到的网络流量</w:t>
                        </w:r>
                      </w:p>
                      <w:p w:rsidR="00801E25" w:rsidRDefault="00801E25">
                        <w:pPr>
                          <w:pStyle w:val="TableParagraph"/>
                          <w:spacing w:before="61"/>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本地服务端口发送的网络流量</w:t>
                        </w:r>
                      </w:p>
                    </w:tc>
                  </w:tr>
                </w:tbl>
                <w:p w:rsidR="00801E25" w:rsidRDefault="00801E25">
                  <w:pPr>
                    <w:rPr>
                      <w:lang w:eastAsia="zh-CN"/>
                    </w:rPr>
                  </w:pPr>
                </w:p>
              </w:txbxContent>
            </v:textbox>
            <w10:wrap anchorx="page"/>
          </v:shape>
        </w:pict>
      </w:r>
      <w:r w:rsidR="00A23879">
        <w:t>协调节点字段信息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230"/>
        <w:gridCol w:w="4085"/>
        <w:gridCol w:w="3157"/>
      </w:tblGrid>
      <w:tr w:rsidR="00D032B6">
        <w:trPr>
          <w:trHeight w:hRule="exact" w:val="295"/>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77"/>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TotalNumConnects</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数据库连接请求数量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TotalDataRead</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总数据读请求</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TotalIndexRead</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总索引读请求</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TotalDataWrite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总数据写请求</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TotalIndexWrite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总索引写请求</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TotalUpdate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总更新记录数量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TotalDelete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总删除记录数量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TotalInsert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总插入记录数量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ReplUpdate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复制更新记录数量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ReplDelete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复制删除记录数量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ReplInsert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复制插入记录数量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TotalSelect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总选择记录数量</w:t>
            </w:r>
          </w:p>
        </w:tc>
      </w:tr>
      <w:tr w:rsidR="00D032B6">
        <w:trPr>
          <w:trHeight w:hRule="exact" w:val="305"/>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TotalRead</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总读取记录数量</w:t>
            </w:r>
          </w:p>
        </w:tc>
      </w:tr>
      <w:tr w:rsidR="00D032B6">
        <w:trPr>
          <w:trHeight w:hRule="exact" w:val="305"/>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TotalReadTime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总读取时间（毫秒）</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TotalWriteTime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总写入时间（毫秒）</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freeLogSpace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空闲日志空间</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vsize</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虚拟内存使用量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rss</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物理内存使用量</w:t>
            </w:r>
          </w:p>
        </w:tc>
      </w:tr>
      <w:tr w:rsidR="00D032B6">
        <w:trPr>
          <w:trHeight w:hRule="exact" w:val="54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fault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每秒访问失败数（仅支持</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Linux），数据被交换出</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物理内存，放到 </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swap</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TotalMapped</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mmap</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的总数据量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svcNetIn</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本地服务端口收到的网络流量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svcNetOut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本地服务端口发送的网络流量</w:t>
            </w:r>
          </w:p>
        </w:tc>
      </w:tr>
      <w:tr w:rsidR="00D032B6">
        <w:trPr>
          <w:trHeight w:hRule="exact" w:val="300"/>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shardNetIn</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shard</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平面端口收到的网络流量</w:t>
            </w:r>
          </w:p>
        </w:tc>
      </w:tr>
      <w:tr w:rsidR="00D032B6">
        <w:trPr>
          <w:trHeight w:hRule="exact" w:val="295"/>
        </w:trPr>
        <w:tc>
          <w:tcPr>
            <w:tcW w:w="223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shardNetOut</w:t>
            </w:r>
          </w:p>
        </w:tc>
        <w:tc>
          <w:tcPr>
            <w:tcW w:w="408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7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shard</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平面端口发送的网络流量</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2300"/>
        <w:gridCol w:w="4015"/>
        <w:gridCol w:w="3157"/>
      </w:tblGrid>
      <w:tr w:rsidR="00D032B6">
        <w:trPr>
          <w:trHeight w:hRule="exact" w:val="305"/>
        </w:trPr>
        <w:tc>
          <w:tcPr>
            <w:tcW w:w="230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1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07"/>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30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replNetIn</w:t>
            </w:r>
          </w:p>
        </w:tc>
        <w:tc>
          <w:tcPr>
            <w:tcW w:w="40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数据同步平面端口收到的网络流量</w:t>
            </w:r>
          </w:p>
        </w:tc>
      </w:tr>
      <w:tr w:rsidR="00D032B6">
        <w:trPr>
          <w:trHeight w:hRule="exact" w:val="300"/>
        </w:trPr>
        <w:tc>
          <w:tcPr>
            <w:tcW w:w="230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replNetOut</w:t>
            </w:r>
          </w:p>
        </w:tc>
        <w:tc>
          <w:tcPr>
            <w:tcW w:w="40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7"/>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数据同步平面端口发送的网络流量</w:t>
            </w:r>
          </w:p>
        </w:tc>
      </w:tr>
      <w:tr w:rsidR="00D032B6">
        <w:trPr>
          <w:trHeight w:hRule="exact" w:val="540"/>
        </w:trPr>
        <w:tc>
          <w:tcPr>
            <w:tcW w:w="230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ErrNodes.NodeName</w:t>
            </w:r>
          </w:p>
        </w:tc>
        <w:tc>
          <w:tcPr>
            <w:tcW w:w="40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7"/>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返回异常节点名（主机名 </w:t>
            </w:r>
            <w:r>
              <w:rPr>
                <w:rFonts w:ascii="微软雅黑" w:eastAsia="微软雅黑" w:hAnsi="微软雅黑" w:cs="微软雅黑"/>
                <w:spacing w:val="16"/>
                <w:w w:val="95"/>
                <w:sz w:val="14"/>
                <w:szCs w:val="14"/>
                <w:lang w:eastAsia="zh-CN"/>
              </w:rPr>
              <w:t xml:space="preserve"> </w:t>
            </w:r>
            <w:r>
              <w:rPr>
                <w:rFonts w:ascii="微软雅黑" w:eastAsia="微软雅黑" w:hAnsi="微软雅黑" w:cs="微软雅黑"/>
                <w:w w:val="95"/>
                <w:sz w:val="14"/>
                <w:szCs w:val="14"/>
                <w:lang w:eastAsia="zh-CN"/>
              </w:rPr>
              <w:t xml:space="preserve">+ </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端口）重要：此字段</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仅在协调节点上并且有异常节点时显示</w:t>
            </w:r>
          </w:p>
        </w:tc>
      </w:tr>
      <w:tr w:rsidR="00D032B6">
        <w:trPr>
          <w:trHeight w:hRule="exact" w:val="535"/>
        </w:trPr>
        <w:tc>
          <w:tcPr>
            <w:tcW w:w="230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ErrNodes.Flag</w:t>
            </w:r>
          </w:p>
        </w:tc>
        <w:tc>
          <w:tcPr>
            <w:tcW w:w="401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7"/>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错误码</w:t>
            </w:r>
            <w:r>
              <w:rPr>
                <w:rFonts w:ascii="微软雅黑" w:eastAsia="微软雅黑" w:hAnsi="微软雅黑" w:cs="微软雅黑"/>
                <w:spacing w:val="31"/>
                <w:sz w:val="14"/>
                <w:szCs w:val="14"/>
                <w:lang w:eastAsia="zh-CN"/>
              </w:rPr>
              <w:t xml:space="preserve"> </w:t>
            </w:r>
            <w:r>
              <w:rPr>
                <w:rFonts w:ascii="微软雅黑" w:eastAsia="微软雅黑" w:hAnsi="微软雅黑" w:cs="微软雅黑"/>
                <w:sz w:val="14"/>
                <w:szCs w:val="14"/>
                <w:lang w:eastAsia="zh-CN"/>
              </w:rPr>
              <w:t>重要：此字段仅在协调节点上并且有异常</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节点时显示</w:t>
            </w:r>
          </w:p>
        </w:tc>
      </w:tr>
    </w:tbl>
    <w:p w:rsidR="00D032B6" w:rsidRDefault="00D032B6">
      <w:pPr>
        <w:spacing w:before="3" w:line="200" w:lineRule="exact"/>
        <w:rPr>
          <w:sz w:val="20"/>
          <w:szCs w:val="20"/>
        </w:rPr>
      </w:pPr>
    </w:p>
    <w:p w:rsidR="00D032B6" w:rsidRDefault="00A23879">
      <w:pPr>
        <w:pStyle w:val="BodyText"/>
        <w:spacing w:line="312" w:lineRule="exact"/>
      </w:pPr>
      <w:r>
        <w:t>非协调节点示例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47" style="position:absolute;left:0;text-align:left;margin-left:81.7pt;margin-top:4.75pt;width:473.6pt;height:540.6pt;z-index:-252164096;mso-position-horizontal-relative:page" coordorigin="1634,95" coordsize="9472,10812">
            <v:shape id="_x0000_s3748" style="position:absolute;left:1634;top:95;width:9472;height:10812" coordorigin="1634,95" coordsize="9472,10812" path="m1634,95r9472,l11106,10907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39"/>
          <w:w w:val="80"/>
        </w:rPr>
        <w:t xml:space="preserve"> </w:t>
      </w:r>
      <w:r w:rsidR="00A23879">
        <w:rPr>
          <w:rFonts w:ascii="Microsoft JhengHei" w:eastAsia="Microsoft JhengHei" w:hAnsi="Microsoft JhengHei" w:cs="Microsoft JhengHei"/>
          <w:w w:val="80"/>
        </w:rPr>
        <w:t>db.snapshot(SDB_SNAP_DATABASE)</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90"/>
        </w:rPr>
        <w:t xml:space="preserve">"NodeName":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"ubuntu-dev12:11810",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"HostName":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"ubuntu-dev12",</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"ServiceName":</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"11810",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w w:val="9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"IsPrimary":</w:t>
      </w:r>
      <w:r>
        <w:rPr>
          <w:rFonts w:ascii="Microsoft JhengHei" w:eastAsia="Microsoft JhengHei" w:hAnsi="Microsoft JhengHei" w:cs="Microsoft JhengHei"/>
          <w:spacing w:val="47"/>
          <w:w w:val="115"/>
        </w:rPr>
        <w:t xml:space="preserve"> </w:t>
      </w:r>
      <w:r>
        <w:rPr>
          <w:rFonts w:ascii="Microsoft JhengHei" w:eastAsia="Microsoft JhengHei" w:hAnsi="Microsoft JhengHei" w:cs="Microsoft JhengHei"/>
          <w:w w:val="115"/>
        </w:rPr>
        <w:t>false,</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 xml:space="preserve">"ServiceStatus": </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true,</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"BeginLSN":</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5"/>
        </w:rPr>
        <w:t>"Offset":</w:t>
      </w:r>
      <w:r>
        <w:rPr>
          <w:rFonts w:ascii="Microsoft JhengHei" w:eastAsia="Microsoft JhengHei" w:hAnsi="Microsoft JhengHei" w:cs="Microsoft JhengHei"/>
          <w:spacing w:val="47"/>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 xml:space="preserve">"Version":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"CurrentLSN":</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5"/>
        </w:rPr>
        <w:t>"Offset":</w:t>
      </w:r>
      <w:r>
        <w:rPr>
          <w:rFonts w:ascii="Microsoft JhengHei" w:eastAsia="Microsoft JhengHei" w:hAnsi="Microsoft JhengHei" w:cs="Microsoft JhengHei"/>
          <w:spacing w:val="47"/>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 xml:space="preserve">"Version":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"TransInfo":</w:t>
      </w:r>
      <w:r>
        <w:rPr>
          <w:rFonts w:ascii="Microsoft JhengHei" w:eastAsia="Microsoft JhengHei" w:hAnsi="Microsoft JhengHei" w:cs="Microsoft JhengHei"/>
          <w:spacing w:val="2"/>
          <w:w w:val="115"/>
        </w:rPr>
        <w:t xml:space="preserve"> </w:t>
      </w:r>
      <w:r>
        <w:rPr>
          <w:rFonts w:ascii="Microsoft JhengHei" w:eastAsia="Microsoft JhengHei" w:hAnsi="Microsoft JhengHei" w:cs="Microsoft JhengHei"/>
          <w:w w:val="11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"BeginLSN":</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"NodeID":</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25"/>
        </w:rPr>
        <w:t>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8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3"/>
          <w:w w:val="115"/>
        </w:rPr>
        <w:t xml:space="preserve"> </w:t>
      </w:r>
      <w:r>
        <w:rPr>
          <w:rFonts w:ascii="Microsoft JhengHei" w:eastAsia="Microsoft JhengHei" w:hAnsi="Microsoft JhengHei" w:cs="Microsoft JhengHei"/>
          <w:w w:val="11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0"/>
        </w:rPr>
        <w:t>"Major":</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0"/>
        </w:rPr>
        <w:t>"Minor":</w:t>
      </w:r>
      <w:r>
        <w:rPr>
          <w:rFonts w:ascii="Microsoft JhengHei" w:eastAsia="Microsoft JhengHei" w:hAnsi="Microsoft JhengHei" w:cs="Microsoft JhengHei"/>
          <w:spacing w:val="3"/>
          <w:w w:val="110"/>
        </w:rPr>
        <w:t xml:space="preserve"> </w:t>
      </w:r>
      <w:r>
        <w:rPr>
          <w:rFonts w:ascii="Microsoft JhengHei" w:eastAsia="Microsoft JhengHei" w:hAnsi="Microsoft JhengHei" w:cs="Microsoft JhengHei"/>
          <w:w w:val="110"/>
        </w:rPr>
        <w:t>8,</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"Release":</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13971,</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"Build":</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"2014-08-07-11.04.12(Debug)"</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"CurrentActiveSessions":</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05"/>
        </w:rPr>
        <w:t>18,</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"CurrentIdleSessions":</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"CurrentSystemSessions":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5,</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"CurrentContexts":</w:t>
      </w:r>
      <w:r>
        <w:rPr>
          <w:rFonts w:ascii="Microsoft JhengHei" w:eastAsia="Microsoft JhengHei" w:hAnsi="Microsoft JhengHei" w:cs="Microsoft JhengHei"/>
          <w:spacing w:val="24"/>
          <w:w w:val="105"/>
        </w:rPr>
        <w:t xml:space="preserve"> </w:t>
      </w:r>
      <w:r>
        <w:rPr>
          <w:rFonts w:ascii="Microsoft JhengHei" w:eastAsia="Microsoft JhengHei" w:hAnsi="Microsoft JhengHei" w:cs="Microsoft JhengHei"/>
          <w:w w:val="105"/>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"ReceivedEvents":</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 xml:space="preserve">"Role": </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"standalone",</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5"/>
        </w:rPr>
        <w:t>"Disk":</w:t>
      </w:r>
      <w:r>
        <w:rPr>
          <w:rFonts w:ascii="Microsoft JhengHei" w:eastAsia="Microsoft JhengHei" w:hAnsi="Microsoft JhengHei" w:cs="Microsoft JhengHei"/>
          <w:spacing w:val="-11"/>
          <w:w w:val="12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"DatabasePath":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"/home/users/hejiawen/sequoiadb_new/sequoiadb/trunk/bin",</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"LoadPercent":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46,</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"TotalSpace":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84543193088,</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"FreeSpace":</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45332840448</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"TotalNumConnects":</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11,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 xml:space="preserve">"TotalDataRead":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"TotalIndexRead":</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"TotalDataWrite":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"TotalIndexWrite":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"TotalUpdate":</w:t>
      </w:r>
      <w:r>
        <w:rPr>
          <w:rFonts w:ascii="Microsoft JhengHei" w:eastAsia="Microsoft JhengHei" w:hAnsi="Microsoft JhengHei" w:cs="Microsoft JhengHei"/>
          <w:spacing w:val="21"/>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"TotalDelete":</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"TotalInsert":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"ReplUpdate":</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0,</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"ReplDelete":</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10"/>
        </w:rPr>
        <w:t>0,</w:t>
      </w:r>
    </w:p>
    <w:p w:rsidR="00D032B6" w:rsidRDefault="00D032B6">
      <w:pPr>
        <w:spacing w:line="217"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313"/>
        <w:rPr>
          <w:rFonts w:ascii="Microsoft JhengHei" w:eastAsia="Microsoft JhengHei" w:hAnsi="Microsoft JhengHei" w:cs="Microsoft JhengHei"/>
        </w:rPr>
      </w:pPr>
      <w:r w:rsidRPr="00035F6E">
        <w:pict>
          <v:group id="_x0000_s3745" style="position:absolute;left:0;text-align:left;margin-left:81.7pt;margin-top:4.7pt;width:473.6pt;height:169.6pt;z-index:-252163072;mso-position-horizontal-relative:page" coordorigin="1634,94" coordsize="9472,3392">
            <v:shape id="_x0000_s3746" style="position:absolute;left:1634;top:94;width:9472;height:3392" coordorigin="1634,94" coordsize="9472,3392" path="m1634,94r9472,l11106,3486r-9472,l1634,94xe" fillcolor="#efefef" stroked="f">
              <v:path arrowok="t"/>
            </v:shape>
            <w10:wrap anchorx="page"/>
          </v:group>
        </w:pict>
      </w:r>
      <w:r w:rsidR="00A23879">
        <w:rPr>
          <w:rFonts w:ascii="Microsoft JhengHei" w:eastAsia="Microsoft JhengHei" w:hAnsi="Microsoft JhengHei" w:cs="Microsoft JhengHei"/>
          <w:w w:val="115"/>
        </w:rPr>
        <w:t>"ReplInsert":</w:t>
      </w:r>
      <w:r w:rsidR="00A23879">
        <w:rPr>
          <w:rFonts w:ascii="Microsoft JhengHei" w:eastAsia="Microsoft JhengHei" w:hAnsi="Microsoft JhengHei" w:cs="Microsoft JhengHei"/>
          <w:spacing w:val="9"/>
          <w:w w:val="115"/>
        </w:rPr>
        <w:t xml:space="preserve"> </w:t>
      </w:r>
      <w:r w:rsidR="00A23879">
        <w:rPr>
          <w:rFonts w:ascii="Microsoft JhengHei" w:eastAsia="Microsoft JhengHei" w:hAnsi="Microsoft JhengHei" w:cs="Microsoft JhengHei"/>
          <w:w w:val="11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"TotalSelect":</w:t>
      </w:r>
      <w:r>
        <w:rPr>
          <w:rFonts w:ascii="Microsoft JhengHei" w:eastAsia="Microsoft JhengHei" w:hAnsi="Microsoft JhengHei" w:cs="Microsoft JhengHei"/>
          <w:spacing w:val="18"/>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"TotalRead":</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"TotalReadTime":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"TotalWriteTime":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"ActivateTimestamp":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"2014-08-07-13.04.16.248083",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"UserCPU":</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"7.980000",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"SysCPU":</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"10.700000",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"freeLogSpace":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1342177280,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"vsize":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1745002496,</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"rss":</w:t>
      </w:r>
      <w:r>
        <w:rPr>
          <w:rFonts w:ascii="Microsoft JhengHei" w:eastAsia="Microsoft JhengHei" w:hAnsi="Microsoft JhengHei" w:cs="Microsoft JhengHei"/>
          <w:spacing w:val="30"/>
          <w:w w:val="110"/>
        </w:rPr>
        <w:t xml:space="preserve"> </w:t>
      </w:r>
      <w:r>
        <w:rPr>
          <w:rFonts w:ascii="Microsoft JhengHei" w:eastAsia="Microsoft JhengHei" w:hAnsi="Microsoft JhengHei" w:cs="Microsoft JhengHei"/>
          <w:w w:val="110"/>
        </w:rPr>
        <w:t>12929,</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0"/>
        </w:rPr>
        <w:t>"fault":</w:t>
      </w:r>
      <w:r>
        <w:rPr>
          <w:rFonts w:ascii="Microsoft JhengHei" w:eastAsia="Microsoft JhengHei" w:hAnsi="Microsoft JhengHei" w:cs="Microsoft JhengHei"/>
          <w:spacing w:val="41"/>
          <w:w w:val="120"/>
        </w:rPr>
        <w:t xml:space="preserve"> </w:t>
      </w:r>
      <w:r>
        <w:rPr>
          <w:rFonts w:ascii="Microsoft JhengHei" w:eastAsia="Microsoft JhengHei" w:hAnsi="Microsoft JhengHei" w:cs="Microsoft JhengHei"/>
          <w:w w:val="120"/>
        </w:rPr>
        <w:t>12,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"TotalMapped":</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918945792,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"svcNetIn":</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3051,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"svcNetOut":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9245</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113"/>
      </w:pPr>
      <w:r>
        <w:t>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43" style="position:absolute;left:0;text-align:left;margin-left:81.7pt;margin-top:4.75pt;width:473.6pt;height:318pt;z-index:-252162048;mso-position-horizontal-relative:page" coordorigin="1634,95" coordsize="9472,6360">
            <v:shape id="_x0000_s3744" style="position:absolute;left:1634;top:95;width:9472;height:6360" coordorigin="1634,95" coordsize="9472,6360" path="m1634,95r9472,l11106,6455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39"/>
          <w:w w:val="80"/>
        </w:rPr>
        <w:t xml:space="preserve"> </w:t>
      </w:r>
      <w:r w:rsidR="00A23879">
        <w:rPr>
          <w:rFonts w:ascii="Microsoft JhengHei" w:eastAsia="Microsoft JhengHei" w:hAnsi="Microsoft JhengHei" w:cs="Microsoft JhengHei"/>
          <w:w w:val="80"/>
        </w:rPr>
        <w:t>db.snapshot(SDB_SNAP_DATABASE)</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"TotalNumConnects":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"TotalDataRead":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"TotalIndexRead":</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"TotalDataWrite":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"TotalIndexWrite":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"TotalUpdate":</w:t>
      </w:r>
      <w:r>
        <w:rPr>
          <w:rFonts w:ascii="Microsoft JhengHei" w:eastAsia="Microsoft JhengHei" w:hAnsi="Microsoft JhengHei" w:cs="Microsoft JhengHei"/>
          <w:spacing w:val="21"/>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"TotalDelete":</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0"/>
        </w:rPr>
        <w:t>"TotalInsert":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"ReplUpdate":</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"ReplDelete":</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"ReplInsert":</w:t>
      </w:r>
      <w:r>
        <w:rPr>
          <w:rFonts w:ascii="Microsoft JhengHei" w:eastAsia="Microsoft JhengHei" w:hAnsi="Microsoft JhengHei" w:cs="Microsoft JhengHei"/>
          <w:spacing w:val="9"/>
          <w:w w:val="115"/>
        </w:rPr>
        <w:t xml:space="preserve"> </w:t>
      </w:r>
      <w:r>
        <w:rPr>
          <w:rFonts w:ascii="Microsoft JhengHei" w:eastAsia="Microsoft JhengHei" w:hAnsi="Microsoft JhengHei" w:cs="Microsoft JhengHei"/>
          <w:w w:val="115"/>
        </w:rPr>
        <w:t>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"TotalSelect":</w:t>
      </w:r>
      <w:r>
        <w:rPr>
          <w:rFonts w:ascii="Microsoft JhengHei" w:eastAsia="Microsoft JhengHei" w:hAnsi="Microsoft JhengHei" w:cs="Microsoft JhengHei"/>
          <w:spacing w:val="34"/>
          <w:w w:val="110"/>
        </w:rPr>
        <w:t xml:space="preserve"> </w:t>
      </w:r>
      <w:r>
        <w:rPr>
          <w:rFonts w:ascii="Microsoft JhengHei" w:eastAsia="Microsoft JhengHei" w:hAnsi="Microsoft JhengHei" w:cs="Microsoft JhengHei"/>
          <w:w w:val="110"/>
        </w:rPr>
        <w:t>606,</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"TotalRead":</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"TotalReadTime":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"TotalWriteTime":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"freeLogSpace":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5368709120,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"vsize":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5660057600,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"rss":</w:t>
      </w:r>
      <w:r>
        <w:rPr>
          <w:rFonts w:ascii="Microsoft JhengHei" w:eastAsia="Microsoft JhengHei" w:hAnsi="Microsoft JhengHei" w:cs="Microsoft JhengHei"/>
          <w:spacing w:val="30"/>
          <w:w w:val="110"/>
        </w:rPr>
        <w:t xml:space="preserve"> </w:t>
      </w:r>
      <w:r>
        <w:rPr>
          <w:rFonts w:ascii="Microsoft JhengHei" w:eastAsia="Microsoft JhengHei" w:hAnsi="Microsoft JhengHei" w:cs="Microsoft JhengHei"/>
          <w:w w:val="110"/>
        </w:rPr>
        <w:t>44765,</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0"/>
        </w:rPr>
        <w:t>"fault":</w:t>
      </w:r>
      <w:r>
        <w:rPr>
          <w:rFonts w:ascii="Microsoft JhengHei" w:eastAsia="Microsoft JhengHei" w:hAnsi="Microsoft JhengHei" w:cs="Microsoft JhengHei"/>
          <w:spacing w:val="41"/>
          <w:w w:val="120"/>
        </w:rPr>
        <w:t xml:space="preserve"> </w:t>
      </w:r>
      <w:r>
        <w:rPr>
          <w:rFonts w:ascii="Microsoft JhengHei" w:eastAsia="Microsoft JhengHei" w:hAnsi="Microsoft JhengHei" w:cs="Microsoft JhengHei"/>
          <w:w w:val="120"/>
        </w:rPr>
        <w:t>25,</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"TotalMapped":</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2144206848,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"svcNetIn":</w:t>
      </w:r>
      <w:r>
        <w:rPr>
          <w:rFonts w:ascii="Microsoft JhengHei" w:eastAsia="Microsoft JhengHei" w:hAnsi="Microsoft JhengHei" w:cs="Microsoft JhengHei"/>
          <w:spacing w:val="24"/>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"svcNetOut":</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"shardNetIn":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38228,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"shardNetOut": </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95"/>
        </w:rPr>
        <w:t>393997,</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"replNetIn":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40743956,</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"replNetOut":</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40743956,</w:t>
      </w:r>
    </w:p>
    <w:p w:rsidR="00D032B6" w:rsidRDefault="00A23879">
      <w:pPr>
        <w:pStyle w:val="BodyText"/>
        <w:spacing w:line="212"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"ErrNodes":</w:t>
      </w:r>
      <w:r>
        <w:rPr>
          <w:rFonts w:ascii="Microsoft JhengHei" w:eastAsia="Microsoft JhengHei" w:hAnsi="Microsoft JhengHei" w:cs="Microsoft JhengHei"/>
          <w:spacing w:val="4"/>
          <w:w w:val="110"/>
          <w:lang w:eastAsia="zh-CN"/>
        </w:rPr>
        <w:t xml:space="preserve"> </w:t>
      </w:r>
      <w:r>
        <w:rPr>
          <w:rFonts w:ascii="Microsoft JhengHei" w:eastAsia="Microsoft JhengHei" w:hAnsi="Microsoft JhengHei" w:cs="Microsoft JhengHei"/>
          <w:w w:val="110"/>
          <w:lang w:eastAsia="zh-CN"/>
        </w:rPr>
        <w:t>[]</w:t>
      </w:r>
    </w:p>
    <w:p w:rsidR="00D032B6" w:rsidRDefault="00A23879">
      <w:pPr>
        <w:pStyle w:val="BodyText"/>
        <w:spacing w:line="21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ind w:left="113"/>
        <w:rPr>
          <w:lang w:eastAsia="zh-CN"/>
        </w:rPr>
      </w:pPr>
      <w:bookmarkStart w:id="161" w:name="操作系统快照"/>
      <w:bookmarkStart w:id="162" w:name="_bookmark69"/>
      <w:bookmarkEnd w:id="161"/>
      <w:bookmarkEnd w:id="162"/>
      <w:r>
        <w:rPr>
          <w:lang w:eastAsia="zh-CN"/>
        </w:rPr>
        <w:t>操作系统快照</w:t>
      </w:r>
    </w:p>
    <w:p w:rsidR="00D032B6" w:rsidRDefault="00D032B6">
      <w:pPr>
        <w:spacing w:before="9" w:line="190" w:lineRule="exact"/>
        <w:rPr>
          <w:sz w:val="19"/>
          <w:szCs w:val="19"/>
          <w:lang w:eastAsia="zh-CN"/>
        </w:rPr>
      </w:pPr>
    </w:p>
    <w:p w:rsidR="00D032B6" w:rsidRDefault="00A23879">
      <w:pPr>
        <w:pStyle w:val="BodyText"/>
        <w:spacing w:line="253" w:lineRule="auto"/>
        <w:ind w:left="113" w:right="1147"/>
        <w:rPr>
          <w:lang w:eastAsia="zh-CN"/>
        </w:rPr>
      </w:pPr>
      <w:r>
        <w:rPr>
          <w:lang w:eastAsia="zh-CN"/>
        </w:rPr>
        <w:t>描述 操作系统快照列出当前数据库节点所在操作系统中主要的状态与性能监控参数，输出一条记录。</w:t>
      </w:r>
    </w:p>
    <w:p w:rsidR="00D032B6" w:rsidRDefault="00D032B6">
      <w:pPr>
        <w:spacing w:before="4" w:line="180" w:lineRule="exact"/>
        <w:rPr>
          <w:sz w:val="18"/>
          <w:szCs w:val="18"/>
          <w:lang w:eastAsia="zh-CN"/>
        </w:rPr>
      </w:pPr>
    </w:p>
    <w:p w:rsidR="00D032B6" w:rsidRDefault="00A23879">
      <w:pPr>
        <w:pStyle w:val="BodyText"/>
        <w:spacing w:line="253" w:lineRule="auto"/>
        <w:ind w:left="113" w:right="7871"/>
      </w:pPr>
      <w:r>
        <w:rPr>
          <w:w w:val="95"/>
        </w:rPr>
        <w:t xml:space="preserve">标示 </w:t>
      </w:r>
      <w:r>
        <w:rPr>
          <w:w w:val="90"/>
        </w:rPr>
        <w:t>SDB_SNAP_SYSTEM</w:t>
      </w:r>
    </w:p>
    <w:p w:rsidR="00D032B6" w:rsidRDefault="00D032B6">
      <w:pPr>
        <w:spacing w:line="253" w:lineRule="auto"/>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非协调节点字段信息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305"/>
        <w:gridCol w:w="4010"/>
        <w:gridCol w:w="3157"/>
      </w:tblGrid>
      <w:tr w:rsidR="00D032B6">
        <w:trPr>
          <w:trHeight w:hRule="exact" w:val="305"/>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0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HostName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数据库节点所在物理节点的主机名</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ServiceName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svcname</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所指定的服务名，与</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HostName</w:t>
            </w:r>
            <w:r>
              <w:rPr>
                <w:rFonts w:ascii="微软雅黑" w:eastAsia="微软雅黑" w:hAnsi="微软雅黑" w:cs="微软雅黑"/>
                <w:spacing w:val="19"/>
                <w:w w:val="95"/>
                <w:sz w:val="14"/>
                <w:szCs w:val="14"/>
                <w:lang w:eastAsia="zh-CN"/>
              </w:rPr>
              <w:t xml:space="preserve"> </w:t>
            </w:r>
            <w:r>
              <w:rPr>
                <w:rFonts w:ascii="微软雅黑" w:eastAsia="微软雅黑" w:hAnsi="微软雅黑" w:cs="微软雅黑"/>
                <w:w w:val="95"/>
                <w:sz w:val="14"/>
                <w:szCs w:val="14"/>
                <w:lang w:eastAsia="zh-CN"/>
              </w:rPr>
              <w:t>共同作</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为一个逻辑节点的标示</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NodeName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节点名，为&lt;HostName&gt;:&lt;ServiceName&gt;</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该逻辑节点所属的分区组名，standalone  </w:t>
            </w:r>
            <w:r>
              <w:rPr>
                <w:rFonts w:ascii="微软雅黑" w:eastAsia="微软雅黑" w:hAnsi="微软雅黑" w:cs="微软雅黑"/>
                <w:spacing w:val="16"/>
                <w:w w:val="95"/>
                <w:sz w:val="14"/>
                <w:szCs w:val="14"/>
                <w:lang w:eastAsia="zh-CN"/>
              </w:rPr>
              <w:t xml:space="preserve"> </w:t>
            </w:r>
            <w:r>
              <w:rPr>
                <w:rFonts w:ascii="微软雅黑" w:eastAsia="微软雅黑" w:hAnsi="微软雅黑" w:cs="微软雅黑"/>
                <w:w w:val="95"/>
                <w:sz w:val="14"/>
                <w:szCs w:val="14"/>
                <w:lang w:eastAsia="zh-CN"/>
              </w:rPr>
              <w:t>模式</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下，该字段为空字符串</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IsPrimary</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该节点是否为主节点，standalone  </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模式下，该字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段为</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false</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ServiceStatus</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是否为可提供服务状态。一些特殊状态，例如</w:t>
            </w:r>
            <w:hyperlink w:anchor="_bookmark32" w:history="1">
              <w:r>
                <w:rPr>
                  <w:rFonts w:ascii="微软雅黑" w:eastAsia="微软雅黑" w:hAnsi="微软雅黑" w:cs="微软雅黑"/>
                  <w:color w:val="0000FF"/>
                  <w:sz w:val="14"/>
                  <w:szCs w:val="14"/>
                  <w:lang w:eastAsia="zh-CN"/>
                </w:rPr>
                <w:t>全</w:t>
              </w:r>
            </w:hyperlink>
          </w:p>
          <w:p w:rsidR="00D032B6" w:rsidRDefault="00035F6E">
            <w:pPr>
              <w:pStyle w:val="TableParagraph"/>
              <w:spacing w:before="1"/>
              <w:ind w:left="40"/>
              <w:rPr>
                <w:rFonts w:ascii="微软雅黑" w:eastAsia="微软雅黑" w:hAnsi="微软雅黑" w:cs="微软雅黑"/>
                <w:sz w:val="14"/>
                <w:szCs w:val="14"/>
                <w:lang w:eastAsia="zh-CN"/>
              </w:rPr>
            </w:pPr>
            <w:hyperlink w:anchor="_bookmark32" w:history="1">
              <w:r w:rsidR="00A23879">
                <w:rPr>
                  <w:rFonts w:ascii="微软雅黑" w:eastAsia="微软雅黑" w:hAnsi="微软雅黑" w:cs="微软雅黑"/>
                  <w:color w:val="0000FF"/>
                  <w:sz w:val="14"/>
                  <w:szCs w:val="14"/>
                  <w:lang w:eastAsia="zh-CN"/>
                </w:rPr>
                <w:t>量同步</w:t>
              </w:r>
            </w:hyperlink>
            <w:r w:rsidR="00A23879">
              <w:rPr>
                <w:rFonts w:ascii="微软雅黑" w:eastAsia="微软雅黑" w:hAnsi="微软雅黑" w:cs="微软雅黑"/>
                <w:color w:val="000000"/>
                <w:sz w:val="14"/>
                <w:szCs w:val="14"/>
                <w:lang w:eastAsia="zh-CN"/>
              </w:rPr>
              <w:t>会使该状态为</w:t>
            </w:r>
            <w:r w:rsidR="00A23879">
              <w:rPr>
                <w:rFonts w:ascii="微软雅黑" w:eastAsia="微软雅黑" w:hAnsi="微软雅黑" w:cs="微软雅黑"/>
                <w:color w:val="000000"/>
                <w:spacing w:val="-21"/>
                <w:sz w:val="14"/>
                <w:szCs w:val="14"/>
                <w:lang w:eastAsia="zh-CN"/>
              </w:rPr>
              <w:t xml:space="preserve"> </w:t>
            </w:r>
            <w:r w:rsidR="00A23879">
              <w:rPr>
                <w:rFonts w:ascii="微软雅黑" w:eastAsia="微软雅黑" w:hAnsi="微软雅黑" w:cs="微软雅黑"/>
                <w:color w:val="000000"/>
                <w:sz w:val="14"/>
                <w:szCs w:val="14"/>
                <w:lang w:eastAsia="zh-CN"/>
              </w:rPr>
              <w:t>false</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BeginLSN.Offset</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起始</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的偏移</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BeginLSN.Version</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起始</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的版本号</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CurrentLSN.Offset</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的偏移</w:t>
            </w:r>
          </w:p>
        </w:tc>
      </w:tr>
      <w:tr w:rsidR="00D032B6">
        <w:trPr>
          <w:trHeight w:hRule="exact" w:val="830"/>
        </w:trPr>
        <w:tc>
          <w:tcPr>
            <w:tcW w:w="2305"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TransInfo.BeginLSN</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0"/>
                <w:sz w:val="14"/>
                <w:szCs w:val="14"/>
              </w:rPr>
              <w:t>NodeID</w:t>
            </w:r>
          </w:p>
        </w:tc>
        <w:tc>
          <w:tcPr>
            <w:tcW w:w="4010" w:type="dxa"/>
            <w:tcBorders>
              <w:top w:val="single" w:sz="8" w:space="0" w:color="000000"/>
              <w:left w:val="nil"/>
              <w:bottom w:val="single" w:sz="8" w:space="0" w:color="000000"/>
              <w:right w:val="nil"/>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p w:rsidR="00D032B6" w:rsidRDefault="00A23879">
            <w:pPr>
              <w:pStyle w:val="TableParagraph"/>
              <w:spacing w:before="61"/>
              <w:ind w:left="902"/>
              <w:rPr>
                <w:rFonts w:ascii="微软雅黑" w:eastAsia="微软雅黑" w:hAnsi="微软雅黑" w:cs="微软雅黑"/>
                <w:sz w:val="14"/>
                <w:szCs w:val="14"/>
              </w:rPr>
            </w:pPr>
            <w:r>
              <w:rPr>
                <w:rFonts w:ascii="微软雅黑" w:eastAsia="微软雅黑" w:hAnsi="微软雅黑" w:cs="微软雅黑"/>
                <w:sz w:val="14"/>
                <w:szCs w:val="14"/>
              </w:rPr>
              <w:t>数组</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sz w:val="14"/>
                <w:szCs w:val="14"/>
              </w:rPr>
              <w:t>事务起始</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的偏移</w:t>
            </w:r>
          </w:p>
          <w:p w:rsidR="00D032B6" w:rsidRDefault="00A23879">
            <w:pPr>
              <w:pStyle w:val="TableParagraph"/>
              <w:spacing w:before="61" w:line="241" w:lineRule="auto"/>
              <w:ind w:left="50" w:right="108"/>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25"/>
                <w:w w:val="95"/>
                <w:sz w:val="14"/>
                <w:szCs w:val="14"/>
              </w:rPr>
              <w:t xml:space="preserve"> </w:t>
            </w:r>
            <w:r>
              <w:rPr>
                <w:rFonts w:ascii="微软雅黑" w:eastAsia="微软雅黑" w:hAnsi="微软雅黑" w:cs="微软雅黑"/>
                <w:w w:val="95"/>
                <w:sz w:val="14"/>
                <w:szCs w:val="14"/>
              </w:rPr>
              <w:t>分区组ID，节点ID</w:t>
            </w:r>
            <w:r>
              <w:rPr>
                <w:rFonts w:ascii="微软雅黑" w:eastAsia="微软雅黑" w:hAnsi="微软雅黑" w:cs="微软雅黑"/>
                <w:spacing w:val="25"/>
                <w:w w:val="95"/>
                <w:sz w:val="14"/>
                <w:szCs w:val="14"/>
              </w:rPr>
              <w:t xml:space="preserve"> </w:t>
            </w:r>
            <w:r>
              <w:rPr>
                <w:rFonts w:ascii="微软雅黑" w:eastAsia="微软雅黑" w:hAnsi="微软雅黑" w:cs="微软雅黑"/>
                <w:w w:val="95"/>
                <w:sz w:val="14"/>
                <w:szCs w:val="14"/>
              </w:rPr>
              <w:t>]，standalone</w:t>
            </w:r>
            <w:r>
              <w:rPr>
                <w:rFonts w:ascii="微软雅黑" w:eastAsia="微软雅黑" w:hAnsi="微软雅黑" w:cs="微软雅黑"/>
                <w:spacing w:val="26"/>
                <w:w w:val="95"/>
                <w:sz w:val="14"/>
                <w:szCs w:val="14"/>
              </w:rPr>
              <w:t xml:space="preserve"> </w:t>
            </w:r>
            <w:r>
              <w:rPr>
                <w:rFonts w:ascii="微软雅黑" w:eastAsia="微软雅黑" w:hAnsi="微软雅黑" w:cs="微软雅黑"/>
                <w:w w:val="95"/>
                <w:sz w:val="14"/>
                <w:szCs w:val="14"/>
              </w:rPr>
              <w:t>模式下，该字</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段为</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0，0</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CurrentLSN.Version</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LSN</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的版本号</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CPU.User</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操作系统启动后所消耗的总用户</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CPU.Sys</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操作系统启动后所消耗的总系统</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CPU.Idle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操作系统启动后所消耗的总空闲</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CPU.Other</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操作系统启动后所消耗的总其它</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270"/>
        </w:trPr>
        <w:tc>
          <w:tcPr>
            <w:tcW w:w="2305" w:type="dxa"/>
            <w:vMerge w:val="restart"/>
            <w:tcBorders>
              <w:top w:val="single" w:sz="8" w:space="0" w:color="000000"/>
              <w:left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Memory.LoadPercent</w:t>
            </w:r>
          </w:p>
        </w:tc>
        <w:tc>
          <w:tcPr>
            <w:tcW w:w="4010" w:type="dxa"/>
            <w:vMerge w:val="restart"/>
            <w:tcBorders>
              <w:top w:val="single" w:sz="8" w:space="0" w:color="000000"/>
              <w:left w:val="nil"/>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当前操作系统的内存使用百分比（包括文件系统</w:t>
            </w:r>
          </w:p>
        </w:tc>
      </w:tr>
      <w:tr w:rsidR="00D032B6">
        <w:trPr>
          <w:trHeight w:hRule="exact" w:val="240"/>
        </w:trPr>
        <w:tc>
          <w:tcPr>
            <w:tcW w:w="2305" w:type="dxa"/>
            <w:vMerge/>
            <w:tcBorders>
              <w:left w:val="single" w:sz="8" w:space="0" w:color="000000"/>
              <w:right w:val="nil"/>
            </w:tcBorders>
          </w:tcPr>
          <w:p w:rsidR="00D032B6" w:rsidRDefault="00D032B6">
            <w:pPr>
              <w:rPr>
                <w:lang w:eastAsia="zh-CN"/>
              </w:rPr>
            </w:pPr>
          </w:p>
        </w:tc>
        <w:tc>
          <w:tcPr>
            <w:tcW w:w="401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缓存）</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重要：该字段仅在数据节点和编目节点显</w:t>
            </w:r>
          </w:p>
        </w:tc>
      </w:tr>
      <w:tr w:rsidR="00D032B6">
        <w:trPr>
          <w:trHeight w:hRule="exact" w:val="270"/>
        </w:trPr>
        <w:tc>
          <w:tcPr>
            <w:tcW w:w="2305" w:type="dxa"/>
            <w:vMerge/>
            <w:tcBorders>
              <w:left w:val="single" w:sz="8" w:space="0" w:color="000000"/>
              <w:bottom w:val="single" w:sz="8" w:space="0" w:color="000000"/>
              <w:right w:val="nil"/>
            </w:tcBorders>
          </w:tcPr>
          <w:p w:rsidR="00D032B6" w:rsidRDefault="00D032B6">
            <w:pPr>
              <w:rPr>
                <w:lang w:eastAsia="zh-CN"/>
              </w:rPr>
            </w:pPr>
          </w:p>
        </w:tc>
        <w:tc>
          <w:tcPr>
            <w:tcW w:w="4010"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示，协调节点不显示</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Memory.TotalRAM</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当前操作系统的总内存空间（字节）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Memory.FreeRAM</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当前操作系统的空闲内存空间（字节）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Memory.TotalSwap</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当前操作系统的总交换空间（字节）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Memory.FreeSwap</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当前操作系统的空闲交换空间（字节）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Memory.TotalVirtual</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当前操作系统的总虚拟空间（字节）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Memory.FreeVirtual</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当前操作系统的空闲虚拟空间（字节）</w:t>
            </w:r>
          </w:p>
        </w:tc>
      </w:tr>
      <w:tr w:rsidR="00D032B6">
        <w:trPr>
          <w:trHeight w:hRule="exact" w:val="545"/>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Disk.DatabasePath</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重要：该字段及以上字段仅在数据节</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点和编目节点显示，协调节点不显示</w:t>
            </w:r>
          </w:p>
        </w:tc>
      </w:tr>
      <w:tr w:rsidR="00D032B6">
        <w:trPr>
          <w:trHeight w:hRule="exact" w:val="265"/>
        </w:trPr>
        <w:tc>
          <w:tcPr>
            <w:tcW w:w="2305" w:type="dxa"/>
            <w:vMerge w:val="restart"/>
            <w:tcBorders>
              <w:top w:val="single" w:sz="8" w:space="0" w:color="000000"/>
              <w:left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Disk.LoadPercent</w:t>
            </w:r>
          </w:p>
        </w:tc>
        <w:tc>
          <w:tcPr>
            <w:tcW w:w="4010" w:type="dxa"/>
            <w:vMerge w:val="restart"/>
            <w:tcBorders>
              <w:top w:val="single" w:sz="8" w:space="0" w:color="000000"/>
              <w:left w:val="nil"/>
              <w:right w:val="single" w:sz="8" w:space="0" w:color="000000"/>
            </w:tcBorders>
          </w:tcPr>
          <w:p w:rsidR="00D032B6" w:rsidRDefault="00A23879">
            <w:pPr>
              <w:pStyle w:val="TableParagraph"/>
              <w:spacing w:line="213"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数据库路径所在文件系统的空间占用百分比</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w:t>
            </w:r>
          </w:p>
        </w:tc>
      </w:tr>
      <w:tr w:rsidR="00D032B6">
        <w:trPr>
          <w:trHeight w:hRule="exact" w:val="240"/>
        </w:trPr>
        <w:tc>
          <w:tcPr>
            <w:tcW w:w="2305" w:type="dxa"/>
            <w:vMerge/>
            <w:tcBorders>
              <w:left w:val="single" w:sz="8" w:space="0" w:color="000000"/>
              <w:right w:val="nil"/>
            </w:tcBorders>
          </w:tcPr>
          <w:p w:rsidR="00D032B6" w:rsidRDefault="00D032B6">
            <w:pPr>
              <w:rPr>
                <w:lang w:eastAsia="zh-CN"/>
              </w:rPr>
            </w:pPr>
          </w:p>
        </w:tc>
        <w:tc>
          <w:tcPr>
            <w:tcW w:w="401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要：该字段及以上字段仅在数据节点和编目节点</w:t>
            </w:r>
          </w:p>
        </w:tc>
      </w:tr>
      <w:tr w:rsidR="00D032B6">
        <w:trPr>
          <w:trHeight w:hRule="exact" w:val="280"/>
        </w:trPr>
        <w:tc>
          <w:tcPr>
            <w:tcW w:w="2305" w:type="dxa"/>
            <w:vMerge/>
            <w:tcBorders>
              <w:left w:val="single" w:sz="8" w:space="0" w:color="000000"/>
              <w:bottom w:val="single" w:sz="8" w:space="0" w:color="000000"/>
              <w:right w:val="nil"/>
            </w:tcBorders>
          </w:tcPr>
          <w:p w:rsidR="00D032B6" w:rsidRDefault="00D032B6">
            <w:pPr>
              <w:rPr>
                <w:lang w:eastAsia="zh-CN"/>
              </w:rPr>
            </w:pPr>
          </w:p>
        </w:tc>
        <w:tc>
          <w:tcPr>
            <w:tcW w:w="4010"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显示，协调节点不显示</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Disk.TotalSpace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数据库路径总空间（字节）</w:t>
            </w:r>
          </w:p>
        </w:tc>
      </w:tr>
      <w:tr w:rsidR="00D032B6">
        <w:trPr>
          <w:trHeight w:hRule="exact" w:val="295"/>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Disk.FreeSpace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数据库路径空闲空间（字节）</w:t>
            </w:r>
          </w:p>
        </w:tc>
      </w:tr>
    </w:tbl>
    <w:p w:rsidR="00D032B6" w:rsidRDefault="00D032B6">
      <w:pPr>
        <w:spacing w:before="3" w:line="200" w:lineRule="exact"/>
        <w:rPr>
          <w:sz w:val="20"/>
          <w:szCs w:val="20"/>
          <w:lang w:eastAsia="zh-CN"/>
        </w:rPr>
      </w:pPr>
    </w:p>
    <w:p w:rsidR="00D032B6" w:rsidRDefault="00A23879">
      <w:pPr>
        <w:pStyle w:val="BodyText"/>
        <w:spacing w:line="312" w:lineRule="exact"/>
      </w:pPr>
      <w:r>
        <w:t>协调节点字段信息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961"/>
        <w:gridCol w:w="4354"/>
        <w:gridCol w:w="3157"/>
      </w:tblGrid>
      <w:tr w:rsidR="00D032B6">
        <w:trPr>
          <w:trHeight w:hRule="exact" w:val="305"/>
        </w:trPr>
        <w:tc>
          <w:tcPr>
            <w:tcW w:w="196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54" w:type="dxa"/>
            <w:tcBorders>
              <w:top w:val="nil"/>
              <w:left w:val="nil"/>
              <w:bottom w:val="nil"/>
              <w:right w:val="single" w:sz="8" w:space="0" w:color="000000"/>
            </w:tcBorders>
          </w:tcPr>
          <w:p w:rsidR="00D032B6" w:rsidRDefault="00A23879">
            <w:pPr>
              <w:pStyle w:val="TableParagraph"/>
              <w:spacing w:line="223" w:lineRule="exact"/>
              <w:ind w:left="1246"/>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6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CPU.User</w:t>
            </w:r>
          </w:p>
        </w:tc>
        <w:tc>
          <w:tcPr>
            <w:tcW w:w="4354" w:type="dxa"/>
            <w:tcBorders>
              <w:top w:val="nil"/>
              <w:left w:val="nil"/>
              <w:bottom w:val="nil"/>
              <w:right w:val="single" w:sz="8" w:space="0" w:color="000000"/>
            </w:tcBorders>
          </w:tcPr>
          <w:p w:rsidR="00D032B6" w:rsidRDefault="00A23879">
            <w:pPr>
              <w:pStyle w:val="TableParagraph"/>
              <w:spacing w:line="218" w:lineRule="exact"/>
              <w:ind w:left="1246"/>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操作系统启动后所消耗的总用户</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300"/>
        </w:trPr>
        <w:tc>
          <w:tcPr>
            <w:tcW w:w="196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CPU.Sys</w:t>
            </w:r>
          </w:p>
        </w:tc>
        <w:tc>
          <w:tcPr>
            <w:tcW w:w="4354" w:type="dxa"/>
            <w:tcBorders>
              <w:top w:val="nil"/>
              <w:left w:val="nil"/>
              <w:bottom w:val="nil"/>
              <w:right w:val="single" w:sz="8" w:space="0" w:color="000000"/>
            </w:tcBorders>
          </w:tcPr>
          <w:p w:rsidR="00D032B6" w:rsidRDefault="00A23879">
            <w:pPr>
              <w:pStyle w:val="TableParagraph"/>
              <w:spacing w:line="218" w:lineRule="exact"/>
              <w:ind w:left="1246"/>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操作系统启动后所消耗的总系统</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300"/>
        </w:trPr>
        <w:tc>
          <w:tcPr>
            <w:tcW w:w="196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CPU.Idle</w:t>
            </w:r>
          </w:p>
        </w:tc>
        <w:tc>
          <w:tcPr>
            <w:tcW w:w="4354" w:type="dxa"/>
            <w:tcBorders>
              <w:top w:val="nil"/>
              <w:left w:val="nil"/>
              <w:bottom w:val="nil"/>
              <w:right w:val="single" w:sz="8" w:space="0" w:color="000000"/>
            </w:tcBorders>
          </w:tcPr>
          <w:p w:rsidR="00D032B6" w:rsidRDefault="00A23879">
            <w:pPr>
              <w:pStyle w:val="TableParagraph"/>
              <w:spacing w:line="218" w:lineRule="exact"/>
              <w:ind w:left="1246"/>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操作系统启动后所消耗的总空闲</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r w:rsidR="00D032B6">
        <w:trPr>
          <w:trHeight w:hRule="exact" w:val="295"/>
        </w:trPr>
        <w:tc>
          <w:tcPr>
            <w:tcW w:w="196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CPU.Other</w:t>
            </w:r>
          </w:p>
        </w:tc>
        <w:tc>
          <w:tcPr>
            <w:tcW w:w="4354" w:type="dxa"/>
            <w:tcBorders>
              <w:top w:val="nil"/>
              <w:left w:val="nil"/>
              <w:bottom w:val="nil"/>
              <w:right w:val="single" w:sz="8" w:space="0" w:color="000000"/>
            </w:tcBorders>
          </w:tcPr>
          <w:p w:rsidR="00D032B6" w:rsidRDefault="00A23879">
            <w:pPr>
              <w:pStyle w:val="TableParagraph"/>
              <w:spacing w:line="218" w:lineRule="exact"/>
              <w:ind w:left="1246"/>
              <w:rPr>
                <w:rFonts w:ascii="微软雅黑" w:eastAsia="微软雅黑" w:hAnsi="微软雅黑" w:cs="微软雅黑"/>
                <w:sz w:val="14"/>
                <w:szCs w:val="14"/>
              </w:rPr>
            </w:pPr>
            <w:r>
              <w:rPr>
                <w:rFonts w:ascii="微软雅黑" w:eastAsia="微软雅黑" w:hAnsi="微软雅黑" w:cs="微软雅黑"/>
                <w:sz w:val="14"/>
                <w:szCs w:val="14"/>
              </w:rPr>
              <w:t>浮点数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操作系统启动后所消耗的总其它</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CPU（秒）</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11" w:line="200" w:lineRule="exact"/>
        <w:rPr>
          <w:sz w:val="20"/>
          <w:szCs w:val="20"/>
          <w:lang w:eastAsia="zh-CN"/>
        </w:rPr>
      </w:pPr>
    </w:p>
    <w:tbl>
      <w:tblPr>
        <w:tblW w:w="0" w:type="auto"/>
        <w:tblInd w:w="103" w:type="dxa"/>
        <w:tblLayout w:type="fixed"/>
        <w:tblCellMar>
          <w:left w:w="0" w:type="dxa"/>
          <w:right w:w="0" w:type="dxa"/>
        </w:tblCellMar>
        <w:tblLook w:val="01E0"/>
      </w:tblPr>
      <w:tblGrid>
        <w:gridCol w:w="2305"/>
        <w:gridCol w:w="4010"/>
        <w:gridCol w:w="3157"/>
      </w:tblGrid>
      <w:tr w:rsidR="00D032B6">
        <w:trPr>
          <w:trHeight w:hRule="exact" w:val="305"/>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0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60"/>
        </w:trPr>
        <w:tc>
          <w:tcPr>
            <w:tcW w:w="2305" w:type="dxa"/>
            <w:vMerge w:val="restart"/>
            <w:tcBorders>
              <w:top w:val="single" w:sz="8" w:space="0" w:color="000000"/>
              <w:left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Memory.LoadPercent</w:t>
            </w:r>
          </w:p>
        </w:tc>
        <w:tc>
          <w:tcPr>
            <w:tcW w:w="4010" w:type="dxa"/>
            <w:vMerge w:val="restart"/>
            <w:tcBorders>
              <w:top w:val="single" w:sz="8" w:space="0" w:color="000000"/>
              <w:left w:val="nil"/>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当前操作系统的内存使用百分比（包括文件系统</w:t>
            </w:r>
          </w:p>
        </w:tc>
      </w:tr>
      <w:tr w:rsidR="00D032B6">
        <w:trPr>
          <w:trHeight w:hRule="exact" w:val="240"/>
        </w:trPr>
        <w:tc>
          <w:tcPr>
            <w:tcW w:w="2305" w:type="dxa"/>
            <w:vMerge/>
            <w:tcBorders>
              <w:left w:val="single" w:sz="8" w:space="0" w:color="000000"/>
              <w:right w:val="nil"/>
            </w:tcBorders>
          </w:tcPr>
          <w:p w:rsidR="00D032B6" w:rsidRDefault="00D032B6">
            <w:pPr>
              <w:rPr>
                <w:lang w:eastAsia="zh-CN"/>
              </w:rPr>
            </w:pPr>
          </w:p>
        </w:tc>
        <w:tc>
          <w:tcPr>
            <w:tcW w:w="401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缓存）</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重要：该字段仅在数据节点和编目节点显</w:t>
            </w:r>
          </w:p>
        </w:tc>
      </w:tr>
      <w:tr w:rsidR="00D032B6">
        <w:trPr>
          <w:trHeight w:hRule="exact" w:val="280"/>
        </w:trPr>
        <w:tc>
          <w:tcPr>
            <w:tcW w:w="2305" w:type="dxa"/>
            <w:vMerge/>
            <w:tcBorders>
              <w:left w:val="single" w:sz="8" w:space="0" w:color="000000"/>
              <w:bottom w:val="single" w:sz="8" w:space="0" w:color="000000"/>
              <w:right w:val="nil"/>
            </w:tcBorders>
          </w:tcPr>
          <w:p w:rsidR="00D032B6" w:rsidRDefault="00D032B6">
            <w:pPr>
              <w:rPr>
                <w:lang w:eastAsia="zh-CN"/>
              </w:rPr>
            </w:pPr>
          </w:p>
        </w:tc>
        <w:tc>
          <w:tcPr>
            <w:tcW w:w="4010"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示，协调节点不显示</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Memory.TotalRAM</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当前操作系统的总内存空间（字节）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Memory.FreeRAM</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当前操作系统的空闲内存空间（字节）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Memory.TotalSwap</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当前操作系统的总交换空间（字节）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Memory.FreeSwap</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当前操作系统的空闲交换空间（字节）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Memory.TotalVirtual</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当前操作系统的总虚拟空间（字节）</w:t>
            </w:r>
          </w:p>
        </w:tc>
      </w:tr>
      <w:tr w:rsidR="00D032B6">
        <w:trPr>
          <w:trHeight w:hRule="exact" w:val="30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Memory.FreeVirtual</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当前操作系统的空闲虚拟空间（字节）</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Disk.DatabasePath</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重要：该字段及以上字段仅在数据节</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点和编目节点显示，协调节点不显示</w:t>
            </w:r>
          </w:p>
        </w:tc>
      </w:tr>
      <w:tr w:rsidR="00D032B6">
        <w:trPr>
          <w:trHeight w:hRule="exact" w:val="260"/>
        </w:trPr>
        <w:tc>
          <w:tcPr>
            <w:tcW w:w="2305" w:type="dxa"/>
            <w:vMerge w:val="restart"/>
            <w:tcBorders>
              <w:top w:val="single" w:sz="8" w:space="0" w:color="000000"/>
              <w:left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Disk.LoadPercent</w:t>
            </w:r>
          </w:p>
        </w:tc>
        <w:tc>
          <w:tcPr>
            <w:tcW w:w="4010" w:type="dxa"/>
            <w:vMerge w:val="restart"/>
            <w:tcBorders>
              <w:top w:val="single" w:sz="8" w:space="0" w:color="000000"/>
              <w:left w:val="nil"/>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数据库路径所在文件系统的空间占用百分比</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w:t>
            </w:r>
          </w:p>
        </w:tc>
      </w:tr>
      <w:tr w:rsidR="00D032B6">
        <w:trPr>
          <w:trHeight w:hRule="exact" w:val="240"/>
        </w:trPr>
        <w:tc>
          <w:tcPr>
            <w:tcW w:w="2305" w:type="dxa"/>
            <w:vMerge/>
            <w:tcBorders>
              <w:left w:val="single" w:sz="8" w:space="0" w:color="000000"/>
              <w:right w:val="nil"/>
            </w:tcBorders>
          </w:tcPr>
          <w:p w:rsidR="00D032B6" w:rsidRDefault="00D032B6">
            <w:pPr>
              <w:rPr>
                <w:lang w:eastAsia="zh-CN"/>
              </w:rPr>
            </w:pPr>
          </w:p>
        </w:tc>
        <w:tc>
          <w:tcPr>
            <w:tcW w:w="4010"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要：该字段及以上字段仅在数据节点和编目节点</w:t>
            </w:r>
          </w:p>
        </w:tc>
      </w:tr>
      <w:tr w:rsidR="00D032B6">
        <w:trPr>
          <w:trHeight w:hRule="exact" w:val="280"/>
        </w:trPr>
        <w:tc>
          <w:tcPr>
            <w:tcW w:w="2305" w:type="dxa"/>
            <w:vMerge/>
            <w:tcBorders>
              <w:left w:val="single" w:sz="8" w:space="0" w:color="000000"/>
              <w:bottom w:val="single" w:sz="8" w:space="0" w:color="000000"/>
              <w:right w:val="nil"/>
            </w:tcBorders>
          </w:tcPr>
          <w:p w:rsidR="00D032B6" w:rsidRDefault="00D032B6">
            <w:pPr>
              <w:rPr>
                <w:lang w:eastAsia="zh-CN"/>
              </w:rPr>
            </w:pPr>
          </w:p>
        </w:tc>
        <w:tc>
          <w:tcPr>
            <w:tcW w:w="4010"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显示，协调节点不显示</w:t>
            </w:r>
          </w:p>
        </w:tc>
      </w:tr>
      <w:tr w:rsidR="00D032B6">
        <w:trPr>
          <w:trHeight w:hRule="exact" w:val="290"/>
        </w:trPr>
        <w:tc>
          <w:tcPr>
            <w:tcW w:w="2305"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Disk.TotalSpace</w:t>
            </w:r>
          </w:p>
        </w:tc>
        <w:tc>
          <w:tcPr>
            <w:tcW w:w="4010" w:type="dxa"/>
            <w:tcBorders>
              <w:top w:val="single" w:sz="8" w:space="0" w:color="000000"/>
              <w:left w:val="nil"/>
              <w:bottom w:val="nil"/>
              <w:right w:val="single" w:sz="8" w:space="0" w:color="000000"/>
            </w:tcBorders>
          </w:tcPr>
          <w:p w:rsidR="00D032B6" w:rsidRDefault="00A23879">
            <w:pPr>
              <w:pStyle w:val="TableParagraph"/>
              <w:spacing w:line="20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数据库路径总空间（字节）</w:t>
            </w:r>
          </w:p>
        </w:tc>
      </w:tr>
      <w:tr w:rsidR="00D032B6">
        <w:trPr>
          <w:trHeight w:hRule="exact" w:val="300"/>
        </w:trPr>
        <w:tc>
          <w:tcPr>
            <w:tcW w:w="2305" w:type="dxa"/>
            <w:tcBorders>
              <w:top w:val="nil"/>
              <w:left w:val="single" w:sz="8" w:space="0" w:color="000000"/>
              <w:bottom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Disk.FreeSpace</w:t>
            </w:r>
          </w:p>
        </w:tc>
        <w:tc>
          <w:tcPr>
            <w:tcW w:w="4010" w:type="dxa"/>
            <w:tcBorders>
              <w:top w:val="nil"/>
              <w:left w:val="nil"/>
              <w:bottom w:val="single" w:sz="8" w:space="0" w:color="000000"/>
              <w:right w:val="single" w:sz="8" w:space="0" w:color="000000"/>
            </w:tcBorders>
          </w:tcPr>
          <w:p w:rsidR="00D032B6" w:rsidRDefault="00A23879">
            <w:pPr>
              <w:pStyle w:val="TableParagraph"/>
              <w:spacing w:line="228" w:lineRule="exact"/>
              <w:ind w:left="902"/>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数据库路径空闲空间（字节）</w:t>
            </w:r>
          </w:p>
        </w:tc>
      </w:tr>
      <w:tr w:rsidR="00D032B6">
        <w:trPr>
          <w:trHeight w:hRule="exact" w:val="540"/>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ErrNodes.NodeName</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返回异常节点名（主机名 </w:t>
            </w:r>
            <w:r>
              <w:rPr>
                <w:rFonts w:ascii="微软雅黑" w:eastAsia="微软雅黑" w:hAnsi="微软雅黑" w:cs="微软雅黑"/>
                <w:spacing w:val="16"/>
                <w:w w:val="95"/>
                <w:sz w:val="14"/>
                <w:szCs w:val="14"/>
                <w:lang w:eastAsia="zh-CN"/>
              </w:rPr>
              <w:t xml:space="preserve"> </w:t>
            </w:r>
            <w:r>
              <w:rPr>
                <w:rFonts w:ascii="微软雅黑" w:eastAsia="微软雅黑" w:hAnsi="微软雅黑" w:cs="微软雅黑"/>
                <w:w w:val="95"/>
                <w:sz w:val="14"/>
                <w:szCs w:val="14"/>
                <w:lang w:eastAsia="zh-CN"/>
              </w:rPr>
              <w:t xml:space="preserve">+ </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端口）重要：此字段</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仅在协调节点上显示，并且有异常节点时才显示</w:t>
            </w:r>
          </w:p>
        </w:tc>
      </w:tr>
      <w:tr w:rsidR="00D032B6">
        <w:trPr>
          <w:trHeight w:hRule="exact" w:val="545"/>
        </w:trPr>
        <w:tc>
          <w:tcPr>
            <w:tcW w:w="2305"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ErrNodes.Flag</w:t>
            </w:r>
          </w:p>
        </w:tc>
        <w:tc>
          <w:tcPr>
            <w:tcW w:w="401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0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错误码</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重要：此字段仅在协调节点上显示，并且</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有异常节点时才显示</w:t>
            </w:r>
          </w:p>
        </w:tc>
      </w:tr>
    </w:tbl>
    <w:p w:rsidR="00D032B6" w:rsidRDefault="00D032B6">
      <w:pPr>
        <w:spacing w:before="3" w:line="200" w:lineRule="exact"/>
        <w:rPr>
          <w:sz w:val="20"/>
          <w:szCs w:val="20"/>
        </w:rPr>
      </w:pPr>
    </w:p>
    <w:p w:rsidR="00D032B6" w:rsidRDefault="00A23879">
      <w:pPr>
        <w:pStyle w:val="BodyText"/>
        <w:spacing w:line="312" w:lineRule="exact"/>
        <w:ind w:left="113"/>
      </w:pPr>
      <w:r>
        <w:t>非协调节点示例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41" style="position:absolute;left:0;text-align:left;margin-left:81.7pt;margin-top:4.75pt;width:473.6pt;height:349.8pt;z-index:-252161024;mso-position-horizontal-relative:page" coordorigin="1634,95" coordsize="9472,6996">
            <v:shape id="_x0000_s3742" style="position:absolute;left:1634;top:95;width:9472;height:6996" coordorigin="1634,95" coordsize="9472,6996" path="m1634,95r9472,l11106,7091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12"/>
          <w:w w:val="80"/>
        </w:rPr>
        <w:t xml:space="preserve"> </w:t>
      </w:r>
      <w:r w:rsidR="00A23879">
        <w:rPr>
          <w:rFonts w:ascii="Microsoft JhengHei" w:eastAsia="Microsoft JhengHei" w:hAnsi="Microsoft JhengHei" w:cs="Microsoft JhengHei"/>
          <w:w w:val="80"/>
        </w:rPr>
        <w:t>db.snapshot(SDB_SNAP_SYSTEM)</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90"/>
        </w:rPr>
        <w:t xml:space="preserve">"NodeName":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"vmsvr2-suse-x64:11820",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"ServiceName":</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"11820",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"datagroup1",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"IsPrimary":</w:t>
      </w:r>
      <w:r>
        <w:rPr>
          <w:rFonts w:ascii="Microsoft JhengHei" w:eastAsia="Microsoft JhengHei" w:hAnsi="Microsoft JhengHei" w:cs="Microsoft JhengHei"/>
          <w:spacing w:val="47"/>
          <w:w w:val="115"/>
        </w:rPr>
        <w:t xml:space="preserve"> </w:t>
      </w:r>
      <w:r>
        <w:rPr>
          <w:rFonts w:ascii="Microsoft JhengHei" w:eastAsia="Microsoft JhengHei" w:hAnsi="Microsoft JhengHei" w:cs="Microsoft JhengHei"/>
          <w:w w:val="115"/>
        </w:rPr>
        <w:t>false,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 xml:space="preserve">"ServiceStatus": </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true,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"BeginLSN":</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15"/>
        </w:rPr>
        <w:t>"Offset":</w:t>
      </w:r>
      <w:r>
        <w:rPr>
          <w:rFonts w:ascii="Microsoft JhengHei" w:eastAsia="Microsoft JhengHei" w:hAnsi="Microsoft JhengHei" w:cs="Microsoft JhengHei"/>
          <w:spacing w:val="47"/>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 xml:space="preserve">"Version":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"CurrentLSN":</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10"/>
        </w:rPr>
        <w:t>"Offset":</w:t>
      </w:r>
      <w:r>
        <w:rPr>
          <w:rFonts w:ascii="Microsoft JhengHei" w:eastAsia="Microsoft JhengHei" w:hAnsi="Microsoft JhengHei" w:cs="Microsoft JhengHei"/>
          <w:spacing w:val="15"/>
          <w:w w:val="110"/>
        </w:rPr>
        <w:t xml:space="preserve"> </w:t>
      </w:r>
      <w:r>
        <w:rPr>
          <w:rFonts w:ascii="Microsoft JhengHei" w:eastAsia="Microsoft JhengHei" w:hAnsi="Microsoft JhengHei" w:cs="Microsoft JhengHei"/>
          <w:w w:val="110"/>
        </w:rPr>
        <w:t>3764,</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 xml:space="preserve">"Version":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"NodeID":</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1000,</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85"/>
        </w:rPr>
        <w:t>1000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"TransInfo":</w:t>
      </w:r>
      <w:r>
        <w:rPr>
          <w:rFonts w:ascii="Microsoft JhengHei" w:eastAsia="Microsoft JhengHei" w:hAnsi="Microsoft JhengHei" w:cs="Microsoft JhengHei"/>
          <w:spacing w:val="2"/>
          <w:w w:val="115"/>
        </w:rPr>
        <w:t xml:space="preserve"> </w:t>
      </w:r>
      <w:r>
        <w:rPr>
          <w:rFonts w:ascii="Microsoft JhengHei" w:eastAsia="Microsoft JhengHei" w:hAnsi="Microsoft JhengHei" w:cs="Microsoft JhengHei"/>
          <w:w w:val="11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"BeginLSN":</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-1</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"NodeID":</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25"/>
        </w:rPr>
        <w:t>0,</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85"/>
        </w:rPr>
        <w:t>0</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"CPU":</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05"/>
        </w:rPr>
        <w:t>"User":</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3947.31,</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10"/>
        </w:rPr>
        <w:t>"Sys":</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715.11,</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10"/>
        </w:rPr>
        <w:t>"Idle":</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331196.41,</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 xml:space="preserve">"Other":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771.14</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333" w:right="6852" w:hanging="200"/>
        <w:rPr>
          <w:rFonts w:ascii="Microsoft JhengHei" w:eastAsia="Microsoft JhengHei" w:hAnsi="Microsoft JhengHei" w:cs="Microsoft JhengHei"/>
        </w:rPr>
      </w:pPr>
      <w:r>
        <w:rPr>
          <w:rFonts w:ascii="Microsoft JhengHei" w:eastAsia="Microsoft JhengHei" w:hAnsi="Microsoft JhengHei" w:cs="Microsoft JhengHei"/>
          <w:w w:val="95"/>
        </w:rPr>
        <w:t>"Memory":</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w w:val="155"/>
        </w:rPr>
        <w:t xml:space="preserve"> </w:t>
      </w:r>
      <w:r>
        <w:rPr>
          <w:rFonts w:ascii="Microsoft JhengHei" w:eastAsia="Microsoft JhengHei" w:hAnsi="Microsoft JhengHei" w:cs="Microsoft JhengHei"/>
          <w:w w:val="105"/>
        </w:rPr>
        <w:t>"LoadPercent":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95,</w:t>
      </w:r>
    </w:p>
    <w:p w:rsidR="00D032B6" w:rsidRDefault="00A23879">
      <w:pPr>
        <w:pStyle w:val="BodyText"/>
        <w:spacing w:line="226"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"TotalRAM":</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4155072512,</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0"/>
        </w:rPr>
        <w:t xml:space="preserve">"FreeRAM":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202219520,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"TotalSwap":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2153771008,</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"FreeSwap":</w:t>
      </w:r>
      <w:r>
        <w:rPr>
          <w:rFonts w:ascii="Microsoft JhengHei" w:eastAsia="Microsoft JhengHei" w:hAnsi="Microsoft JhengHei" w:cs="Microsoft JhengHei"/>
          <w:spacing w:val="37"/>
          <w:w w:val="95"/>
        </w:rPr>
        <w:t xml:space="preserve"> </w:t>
      </w:r>
      <w:r>
        <w:rPr>
          <w:rFonts w:ascii="Microsoft JhengHei" w:eastAsia="Microsoft JhengHei" w:hAnsi="Microsoft JhengHei" w:cs="Microsoft JhengHei"/>
          <w:w w:val="95"/>
        </w:rPr>
        <w:t>2137071616,</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"TotalVirtual":</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6308843520,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"FreeVirtual":</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2339291136</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5"/>
        </w:rPr>
        <w:t>"Disk":</w:t>
      </w:r>
      <w:r>
        <w:rPr>
          <w:rFonts w:ascii="Microsoft JhengHei" w:eastAsia="Microsoft JhengHei" w:hAnsi="Microsoft JhengHei" w:cs="Microsoft JhengHei"/>
          <w:spacing w:val="-11"/>
          <w:w w:val="12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"DatabasePath":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"/opt/sequoiadb/database/data/11820",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"LoadPercent":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78,</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"TotalSpace":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40704466944,</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"FreeSpace":</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95"/>
        </w:rPr>
        <w:t>8615747584</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035F6E">
      <w:pPr>
        <w:pStyle w:val="BodyText"/>
        <w:spacing w:line="312" w:lineRule="exact"/>
      </w:pPr>
      <w:r>
        <w:pict>
          <v:group id="_x0000_s3739" style="position:absolute;left:0;text-align:left;margin-left:81.7pt;margin-top:-180.25pt;width:473.6pt;height:169.6pt;z-index:-252160000;mso-position-horizontal-relative:page" coordorigin="1634,-3605" coordsize="9472,3392">
            <v:shape id="_x0000_s3740" style="position:absolute;left:1634;top:-3605;width:9472;height:3392" coordorigin="1634,-3605" coordsize="9472,3392" path="m1634,-3605r9472,l11106,-213r-9472,l1634,-3605xe" fillcolor="#efefef" stroked="f">
              <v:path arrowok="t"/>
            </v:shape>
            <w10:wrap anchorx="page"/>
          </v:group>
        </w:pict>
      </w:r>
      <w:r w:rsidR="00A23879">
        <w:t>协调节点示例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37" style="position:absolute;left:0;text-align:left;margin-left:81.7pt;margin-top:4.75pt;width:473.6pt;height:233.2pt;z-index:-252158976;mso-position-horizontal-relative:page" coordorigin="1634,95" coordsize="9472,4664">
            <v:shape id="_x0000_s3738" style="position:absolute;left:1634;top:95;width:9472;height:4664" coordorigin="1634,95" coordsize="9472,4664" path="m1634,95r9472,l11106,4759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12"/>
          <w:w w:val="80"/>
        </w:rPr>
        <w:t xml:space="preserve"> </w:t>
      </w:r>
      <w:r w:rsidR="00A23879">
        <w:rPr>
          <w:rFonts w:ascii="Microsoft JhengHei" w:eastAsia="Microsoft JhengHei" w:hAnsi="Microsoft JhengHei" w:cs="Microsoft JhengHei"/>
          <w:w w:val="80"/>
        </w:rPr>
        <w:t>db.snapshot(SDB_SNAP_SYSTEM)</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"CPU":</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"User":</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105"/>
        </w:rPr>
        <w:t>36280.72,</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0"/>
        </w:rPr>
        <w:t>"Sys":</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10"/>
        </w:rPr>
        <w:t>5046.23,</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0"/>
        </w:rPr>
        <w:t>"Idle":</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7560242.4,</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"Other":</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5887.24</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"Memory":</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"TotalRAM":</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8403730432,</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0"/>
        </w:rPr>
        <w:t xml:space="preserve">"FreeRAM":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3075035136,</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"TotalSwap":</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25757204480,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"FreeSwap":</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25663799296,</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 xml:space="preserve">"TotalVirtual":  </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34160934912,</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"FreeVirtual":</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28738834432</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5"/>
        </w:rPr>
        <w:t>"Disk":</w:t>
      </w:r>
      <w:r>
        <w:rPr>
          <w:rFonts w:ascii="Microsoft JhengHei" w:eastAsia="Microsoft JhengHei" w:hAnsi="Microsoft JhengHei" w:cs="Microsoft JhengHei"/>
          <w:spacing w:val="-11"/>
          <w:w w:val="12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 xml:space="preserve">"TotalSpace": </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338172772352,</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5"/>
        </w:rPr>
        <w:t>"FreeSpace":</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181331296256</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"ErrNodes":</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rPr>
          <w:lang w:eastAsia="zh-CN"/>
        </w:rPr>
      </w:pPr>
      <w:bookmarkStart w:id="163" w:name="编目信息快照"/>
      <w:bookmarkStart w:id="164" w:name="_bookmark70"/>
      <w:bookmarkEnd w:id="163"/>
      <w:bookmarkEnd w:id="164"/>
      <w:r>
        <w:rPr>
          <w:lang w:eastAsia="zh-CN"/>
        </w:rPr>
        <w:t>编目信息快照</w:t>
      </w:r>
    </w:p>
    <w:p w:rsidR="00D032B6" w:rsidRDefault="00D032B6">
      <w:pPr>
        <w:spacing w:before="9" w:line="190" w:lineRule="exact"/>
        <w:rPr>
          <w:sz w:val="19"/>
          <w:szCs w:val="19"/>
          <w:lang w:eastAsia="zh-CN"/>
        </w:rPr>
      </w:pPr>
    </w:p>
    <w:p w:rsidR="00D032B6" w:rsidRDefault="00A23879">
      <w:pPr>
        <w:pStyle w:val="BodyText"/>
        <w:spacing w:line="253" w:lineRule="auto"/>
        <w:ind w:right="2607"/>
        <w:rPr>
          <w:lang w:eastAsia="zh-CN"/>
        </w:rPr>
      </w:pPr>
      <w:r>
        <w:rPr>
          <w:lang w:eastAsia="zh-CN"/>
        </w:rPr>
        <w:t>描述 编目信息快照列出当前数据库中所有集合的编目信息，每个集合一条记录。</w:t>
      </w:r>
    </w:p>
    <w:p w:rsidR="00D032B6" w:rsidRDefault="00D032B6">
      <w:pPr>
        <w:spacing w:before="4" w:line="180" w:lineRule="exact"/>
        <w:rPr>
          <w:sz w:val="18"/>
          <w:szCs w:val="18"/>
          <w:lang w:eastAsia="zh-CN"/>
        </w:rPr>
      </w:pPr>
    </w:p>
    <w:p w:rsidR="00D032B6" w:rsidRDefault="00A23879">
      <w:pPr>
        <w:pStyle w:val="BodyText"/>
        <w:spacing w:line="253" w:lineRule="auto"/>
        <w:ind w:right="7375"/>
        <w:rPr>
          <w:lang w:eastAsia="zh-CN"/>
        </w:rPr>
      </w:pPr>
      <w:r>
        <w:rPr>
          <w:w w:val="95"/>
          <w:lang w:eastAsia="zh-CN"/>
        </w:rPr>
        <w:t xml:space="preserve">标示 </w:t>
      </w:r>
      <w:r>
        <w:rPr>
          <w:w w:val="90"/>
          <w:lang w:eastAsia="zh-CN"/>
        </w:rPr>
        <w:t>SDB_SNAP_CATALOG</w:t>
      </w:r>
    </w:p>
    <w:p w:rsidR="00D032B6" w:rsidRDefault="00035F6E">
      <w:pPr>
        <w:pStyle w:val="BodyText"/>
        <w:spacing w:before="4" w:line="337" w:lineRule="auto"/>
        <w:ind w:right="6484"/>
        <w:rPr>
          <w:lang w:eastAsia="zh-CN"/>
        </w:rPr>
      </w:pPr>
      <w:r>
        <w:pict>
          <v:shape id="_x0000_s3736" type="#_x0000_t202" style="position:absolute;left:0;text-align:left;margin-left:81.2pt;margin-top:61.9pt;width:475.1pt;height:46pt;z-index:-252157952;mso-position-horizontal-relative:page" filled="f" stroked="f">
            <v:textbox style="mso-next-textbox:#_x0000_s3736" inset="0,0,0,0">
              <w:txbxContent>
                <w:tbl>
                  <w:tblPr>
                    <w:tblW w:w="0" w:type="auto"/>
                    <w:tblLayout w:type="fixed"/>
                    <w:tblCellMar>
                      <w:left w:w="0" w:type="dxa"/>
                      <w:right w:w="0" w:type="dxa"/>
                    </w:tblCellMar>
                    <w:tblLook w:val="01E0"/>
                  </w:tblPr>
                  <w:tblGrid>
                    <w:gridCol w:w="2303"/>
                    <w:gridCol w:w="4012"/>
                    <w:gridCol w:w="3157"/>
                  </w:tblGrid>
                  <w:tr w:rsidR="00801E25">
                    <w:trPr>
                      <w:trHeight w:hRule="exact" w:val="305"/>
                    </w:trPr>
                    <w:tc>
                      <w:tcPr>
                        <w:tcW w:w="2303"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12"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904"/>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801E25">
                    <w:trPr>
                      <w:trHeight w:hRule="exact" w:val="300"/>
                    </w:trPr>
                    <w:tc>
                      <w:tcPr>
                        <w:tcW w:w="2303"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012"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集合完整名</w:t>
                        </w:r>
                      </w:p>
                    </w:tc>
                  </w:tr>
                  <w:tr w:rsidR="00801E25">
                    <w:trPr>
                      <w:trHeight w:hRule="exact" w:val="295"/>
                    </w:trPr>
                    <w:tc>
                      <w:tcPr>
                        <w:tcW w:w="2303"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EnsureShardingIndex</w:t>
                        </w:r>
                      </w:p>
                    </w:tc>
                    <w:tc>
                      <w:tcPr>
                        <w:tcW w:w="4012"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布尔类型</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是否自动为分区键字段创建索引</w:t>
                        </w:r>
                      </w:p>
                    </w:tc>
                  </w:tr>
                </w:tbl>
                <w:p w:rsidR="00801E25" w:rsidRDefault="00801E25">
                  <w:pPr>
                    <w:rPr>
                      <w:lang w:eastAsia="zh-CN"/>
                    </w:rPr>
                  </w:pPr>
                </w:p>
              </w:txbxContent>
            </v:textbox>
            <w10:wrap anchorx="page"/>
          </v:shape>
        </w:pict>
      </w:r>
      <w:r w:rsidR="00620DD5">
        <w:pict>
          <v:shape id="_x0000_i1062"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只能在协调节点执行。 协调节点字段信息</w:t>
      </w:r>
    </w:p>
    <w:p w:rsidR="00D032B6" w:rsidRDefault="00D032B6">
      <w:pPr>
        <w:spacing w:line="337" w:lineRule="auto"/>
        <w:rPr>
          <w:lang w:eastAsia="zh-CN"/>
        </w:rPr>
        <w:sectPr w:rsidR="00D032B6">
          <w:pgSz w:w="12240" w:h="15840"/>
          <w:pgMar w:top="900" w:right="1020" w:bottom="280" w:left="700" w:header="713" w:footer="0" w:gutter="0"/>
          <w:cols w:space="720"/>
        </w:sectPr>
      </w:pPr>
    </w:p>
    <w:p w:rsidR="00D032B6" w:rsidRDefault="00D032B6">
      <w:pPr>
        <w:spacing w:before="11" w:line="200" w:lineRule="exact"/>
        <w:rPr>
          <w:sz w:val="20"/>
          <w:szCs w:val="20"/>
          <w:lang w:eastAsia="zh-CN"/>
        </w:rPr>
      </w:pPr>
    </w:p>
    <w:tbl>
      <w:tblPr>
        <w:tblW w:w="0" w:type="auto"/>
        <w:tblInd w:w="103" w:type="dxa"/>
        <w:tblLayout w:type="fixed"/>
        <w:tblCellMar>
          <w:left w:w="0" w:type="dxa"/>
          <w:right w:w="0" w:type="dxa"/>
        </w:tblCellMar>
        <w:tblLook w:val="01E0"/>
      </w:tblPr>
      <w:tblGrid>
        <w:gridCol w:w="2303"/>
        <w:gridCol w:w="4012"/>
        <w:gridCol w:w="3157"/>
      </w:tblGrid>
      <w:tr w:rsidR="00D032B6">
        <w:trPr>
          <w:trHeight w:hRule="exact" w:val="305"/>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04"/>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60"/>
        </w:trPr>
        <w:tc>
          <w:tcPr>
            <w:tcW w:w="2303" w:type="dxa"/>
            <w:vMerge w:val="restart"/>
            <w:tcBorders>
              <w:top w:val="single" w:sz="8" w:space="0" w:color="000000"/>
              <w:left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w:t>
            </w:r>
          </w:p>
        </w:tc>
        <w:tc>
          <w:tcPr>
            <w:tcW w:w="4012" w:type="dxa"/>
            <w:vMerge w:val="restart"/>
            <w:tcBorders>
              <w:top w:val="single" w:sz="8" w:space="0" w:color="000000"/>
              <w:left w:val="nil"/>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lang w:eastAsia="zh-CN"/>
              </w:rPr>
              <w:t>执行修改操作时需要同步的副本数。</w:t>
            </w:r>
            <w:r>
              <w:rPr>
                <w:rFonts w:ascii="微软雅黑" w:eastAsia="微软雅黑" w:hAnsi="微软雅黑" w:cs="微软雅黑"/>
                <w:sz w:val="14"/>
                <w:szCs w:val="14"/>
              </w:rPr>
              <w:t>当执行更</w:t>
            </w:r>
          </w:p>
        </w:tc>
      </w:tr>
      <w:tr w:rsidR="00D032B6">
        <w:trPr>
          <w:trHeight w:hRule="exact" w:val="240"/>
        </w:trPr>
        <w:tc>
          <w:tcPr>
            <w:tcW w:w="2303" w:type="dxa"/>
            <w:vMerge/>
            <w:tcBorders>
              <w:left w:val="single" w:sz="8" w:space="0" w:color="000000"/>
              <w:right w:val="nil"/>
            </w:tcBorders>
          </w:tcPr>
          <w:p w:rsidR="00D032B6" w:rsidRDefault="00D032B6"/>
        </w:tc>
        <w:tc>
          <w:tcPr>
            <w:tcW w:w="4012"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新，插入，删除记录等操作时，仅当指定副本数</w:t>
            </w:r>
          </w:p>
        </w:tc>
      </w:tr>
      <w:tr w:rsidR="00D032B6">
        <w:trPr>
          <w:trHeight w:hRule="exact" w:val="280"/>
        </w:trPr>
        <w:tc>
          <w:tcPr>
            <w:tcW w:w="2303" w:type="dxa"/>
            <w:vMerge/>
            <w:tcBorders>
              <w:left w:val="single" w:sz="8" w:space="0" w:color="000000"/>
              <w:bottom w:val="single" w:sz="8" w:space="0" w:color="000000"/>
              <w:right w:val="nil"/>
            </w:tcBorders>
          </w:tcPr>
          <w:p w:rsidR="00D032B6" w:rsidRDefault="00D032B6">
            <w:pPr>
              <w:rPr>
                <w:lang w:eastAsia="zh-CN"/>
              </w:rPr>
            </w:pPr>
          </w:p>
        </w:tc>
        <w:tc>
          <w:tcPr>
            <w:tcW w:w="4012" w:type="dxa"/>
            <w:vMerge/>
            <w:tcBorders>
              <w:left w:val="nil"/>
              <w:bottom w:val="single" w:sz="8" w:space="0" w:color="000000"/>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的节点都完成操作时才返回操作结果。</w:t>
            </w:r>
          </w:p>
        </w:tc>
      </w:tr>
      <w:tr w:rsidR="00D032B6">
        <w:trPr>
          <w:trHeight w:hRule="exact" w:val="30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分区键定义</w:t>
            </w:r>
          </w:p>
        </w:tc>
      </w:tr>
      <w:tr w:rsidR="00D032B6">
        <w:trPr>
          <w:trHeight w:hRule="exact" w:val="78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ShardingType</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数据分区类型：</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range：数据按分区键值的范围进行分区存储</w:t>
            </w:r>
            <w:r>
              <w:rPr>
                <w:rFonts w:ascii="微软雅黑" w:eastAsia="微软雅黑" w:hAnsi="微软雅黑" w:cs="微软雅黑"/>
                <w:sz w:val="14"/>
                <w:szCs w:val="14"/>
                <w:lang w:eastAsia="zh-CN"/>
              </w:rPr>
              <w:t xml:space="preserve"> hash：数据按分区键的哈希值进行分区存储</w:t>
            </w:r>
          </w:p>
        </w:tc>
      </w:tr>
      <w:tr w:rsidR="00D032B6">
        <w:trPr>
          <w:trHeight w:hRule="exact" w:val="54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Version</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集合版本号，当对集合的元数据执行修改操作时</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递增该版本号（例如数据切分）</w:t>
            </w:r>
          </w:p>
        </w:tc>
      </w:tr>
      <w:tr w:rsidR="00D032B6">
        <w:trPr>
          <w:trHeight w:hRule="exact" w:val="30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CataInfo.GroupID</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CataInfo.GroupName</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分区组名</w:t>
            </w:r>
          </w:p>
        </w:tc>
      </w:tr>
      <w:tr w:rsidR="00D032B6">
        <w:trPr>
          <w:trHeight w:hRule="exact" w:val="300"/>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CataInfo.LowBound</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数据分区区间的上限</w:t>
            </w:r>
          </w:p>
        </w:tc>
      </w:tr>
      <w:tr w:rsidR="00D032B6">
        <w:trPr>
          <w:trHeight w:hRule="exact" w:val="295"/>
        </w:trPr>
        <w:tc>
          <w:tcPr>
            <w:tcW w:w="23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CataInfo.UpBound</w:t>
            </w:r>
          </w:p>
        </w:tc>
        <w:tc>
          <w:tcPr>
            <w:tcW w:w="4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04"/>
              <w:rPr>
                <w:rFonts w:ascii="微软雅黑" w:eastAsia="微软雅黑" w:hAnsi="微软雅黑" w:cs="微软雅黑"/>
                <w:sz w:val="14"/>
                <w:szCs w:val="14"/>
              </w:rPr>
            </w:pPr>
            <w:r>
              <w:rPr>
                <w:rFonts w:ascii="微软雅黑" w:eastAsia="微软雅黑" w:hAnsi="微软雅黑" w:cs="微软雅黑"/>
                <w:sz w:val="14"/>
                <w:szCs w:val="14"/>
              </w:rPr>
              <w:t>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数据分区区间的下限</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33" style="position:absolute;left:0;text-align:left;margin-left:81.7pt;margin-top:4.75pt;width:473.6pt;height:318pt;z-index:-252156928;mso-position-horizontal-relative:page" coordorigin="1634,95" coordsize="9472,6360">
            <v:shape id="_x0000_s3734" style="position:absolute;left:1634;top:95;width:9472;height:6360" coordorigin="1634,95" coordsize="9472,6360" path="m1634,95r9472,l11106,6455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33"/>
          <w:w w:val="80"/>
        </w:rPr>
        <w:t xml:space="preserve"> </w:t>
      </w:r>
      <w:r w:rsidR="00A23879">
        <w:rPr>
          <w:rFonts w:ascii="Microsoft JhengHei" w:eastAsia="Microsoft JhengHei" w:hAnsi="Microsoft JhengHei" w:cs="Microsoft JhengHei"/>
          <w:w w:val="80"/>
        </w:rPr>
        <w:t>db.snapshot(SDB_SNAP_CATALOG)</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"5247a2bc60080822db1cfba2"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"ReplSize":</w:t>
      </w:r>
      <w:r>
        <w:rPr>
          <w:rFonts w:ascii="Microsoft JhengHei" w:eastAsia="Microsoft JhengHei" w:hAnsi="Microsoft JhengHei" w:cs="Microsoft JhengHei"/>
          <w:spacing w:val="-5"/>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"ShardingKey":</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"EnsureShardingIndex":   true,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"ShardingType":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"range",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"CataInfo":</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15"/>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rPr>
        <w:t>"GroupID":</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1000,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"datagroup1",</w:t>
      </w:r>
    </w:p>
    <w:p w:rsidR="00D032B6" w:rsidRDefault="00A23879">
      <w:pPr>
        <w:pStyle w:val="BodyText"/>
        <w:spacing w:line="212" w:lineRule="exact"/>
        <w:ind w:left="71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"LowBound":</w:t>
      </w:r>
      <w:r>
        <w:rPr>
          <w:rFonts w:ascii="Microsoft JhengHei" w:eastAsia="Microsoft JhengHei" w:hAnsi="Microsoft JhengHei" w:cs="Microsoft JhengHei"/>
          <w:spacing w:val="30"/>
          <w:w w:val="95"/>
          <w:lang w:eastAsia="zh-CN"/>
        </w:rPr>
        <w:t xml:space="preserve"> </w:t>
      </w:r>
      <w:r>
        <w:rPr>
          <w:rFonts w:ascii="Microsoft JhengHei" w:eastAsia="Microsoft JhengHei" w:hAnsi="Microsoft JhengHei" w:cs="Microsoft JhengHei"/>
          <w:w w:val="95"/>
          <w:lang w:eastAsia="zh-CN"/>
        </w:rPr>
        <w:t>{</w:t>
      </w:r>
    </w:p>
    <w:p w:rsidR="00D032B6" w:rsidRDefault="00A23879">
      <w:pPr>
        <w:pStyle w:val="BodyText"/>
        <w:spacing w:line="212" w:lineRule="exact"/>
        <w:ind w:left="913"/>
        <w:rPr>
          <w:rFonts w:ascii="Microsoft JhengHei" w:eastAsia="Microsoft JhengHei" w:hAnsi="Microsoft JhengHei" w:cs="Microsoft JhengHei"/>
          <w:lang w:eastAsia="zh-CN"/>
        </w:rPr>
      </w:pPr>
      <w:r>
        <w:rPr>
          <w:rFonts w:ascii="Microsoft JhengHei" w:eastAsia="Microsoft JhengHei" w:hAnsi="Microsoft JhengHei" w:cs="Microsoft JhengHei"/>
          <w:w w:val="150"/>
          <w:lang w:eastAsia="zh-CN"/>
        </w:rPr>
        <w:t>"":</w:t>
      </w:r>
      <w:r>
        <w:rPr>
          <w:rFonts w:ascii="Microsoft JhengHei" w:eastAsia="Microsoft JhengHei" w:hAnsi="Microsoft JhengHei" w:cs="Microsoft JhengHei"/>
          <w:spacing w:val="9"/>
          <w:w w:val="150"/>
          <w:lang w:eastAsia="zh-CN"/>
        </w:rPr>
        <w:t xml:space="preserve"> </w:t>
      </w:r>
      <w:r>
        <w:rPr>
          <w:rFonts w:ascii="Microsoft JhengHei" w:eastAsia="Microsoft JhengHei" w:hAnsi="Microsoft JhengHei" w:cs="Microsoft JhengHei"/>
          <w:w w:val="150"/>
          <w:lang w:eastAsia="zh-CN"/>
        </w:rPr>
        <w:t>{</w:t>
      </w:r>
    </w:p>
    <w:p w:rsidR="00D032B6" w:rsidRDefault="00A23879">
      <w:pPr>
        <w:pStyle w:val="BodyText"/>
        <w:spacing w:line="207" w:lineRule="exact"/>
        <w:ind w:left="111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"$minKey": </w:t>
      </w:r>
      <w:r>
        <w:rPr>
          <w:rFonts w:ascii="Microsoft JhengHei" w:eastAsia="Microsoft JhengHei" w:hAnsi="Microsoft JhengHei" w:cs="Microsoft JhengHei"/>
          <w:spacing w:val="15"/>
          <w:w w:val="95"/>
          <w:lang w:eastAsia="zh-CN"/>
        </w:rPr>
        <w:t xml:space="preserve"> </w:t>
      </w:r>
      <w:r>
        <w:rPr>
          <w:rFonts w:ascii="Microsoft JhengHei" w:eastAsia="Microsoft JhengHei" w:hAnsi="Microsoft JhengHei" w:cs="Microsoft JhengHei"/>
          <w:w w:val="95"/>
          <w:lang w:eastAsia="zh-CN"/>
        </w:rPr>
        <w:t>1</w:t>
      </w:r>
    </w:p>
    <w:p w:rsidR="00D032B6" w:rsidRDefault="00A23879">
      <w:pPr>
        <w:pStyle w:val="BodyText"/>
        <w:spacing w:line="217" w:lineRule="exact"/>
        <w:ind w:left="9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713"/>
        <w:rPr>
          <w:rFonts w:ascii="Microsoft JhengHei" w:eastAsia="Microsoft JhengHei" w:hAnsi="Microsoft JhengHei" w:cs="Microsoft JhengHei"/>
          <w:lang w:eastAsia="zh-CN"/>
        </w:rPr>
      </w:pPr>
      <w:r>
        <w:rPr>
          <w:rFonts w:ascii="Microsoft JhengHei" w:eastAsia="Microsoft JhengHei" w:hAnsi="Microsoft JhengHei" w:cs="Microsoft JhengHei"/>
          <w:w w:val="180"/>
          <w:lang w:eastAsia="zh-CN"/>
        </w:rPr>
        <w:t>},</w:t>
      </w:r>
    </w:p>
    <w:p w:rsidR="00D032B6" w:rsidRDefault="00A23879">
      <w:pPr>
        <w:pStyle w:val="BodyText"/>
        <w:spacing w:line="212" w:lineRule="exact"/>
        <w:ind w:left="71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"UpBound":</w:t>
      </w:r>
      <w:r>
        <w:rPr>
          <w:rFonts w:ascii="Microsoft JhengHei" w:eastAsia="Microsoft JhengHei" w:hAnsi="Microsoft JhengHei" w:cs="Microsoft JhengHei"/>
          <w:spacing w:val="35"/>
          <w:w w:val="95"/>
          <w:lang w:eastAsia="zh-CN"/>
        </w:rPr>
        <w:t xml:space="preserve"> </w:t>
      </w:r>
      <w:r>
        <w:rPr>
          <w:rFonts w:ascii="Microsoft JhengHei" w:eastAsia="Microsoft JhengHei" w:hAnsi="Microsoft JhengHei" w:cs="Microsoft JhengHei"/>
          <w:w w:val="95"/>
          <w:lang w:eastAsia="zh-CN"/>
        </w:rPr>
        <w:t>{</w:t>
      </w:r>
    </w:p>
    <w:p w:rsidR="00D032B6" w:rsidRDefault="00A23879">
      <w:pPr>
        <w:pStyle w:val="BodyText"/>
        <w:spacing w:line="212" w:lineRule="exact"/>
        <w:ind w:left="913"/>
        <w:rPr>
          <w:rFonts w:ascii="Microsoft JhengHei" w:eastAsia="Microsoft JhengHei" w:hAnsi="Microsoft JhengHei" w:cs="Microsoft JhengHei"/>
          <w:lang w:eastAsia="zh-CN"/>
        </w:rPr>
      </w:pPr>
      <w:r>
        <w:rPr>
          <w:rFonts w:ascii="Microsoft JhengHei" w:eastAsia="Microsoft JhengHei" w:hAnsi="Microsoft JhengHei" w:cs="Microsoft JhengHei"/>
          <w:w w:val="150"/>
          <w:lang w:eastAsia="zh-CN"/>
        </w:rPr>
        <w:t>"":</w:t>
      </w:r>
      <w:r>
        <w:rPr>
          <w:rFonts w:ascii="Microsoft JhengHei" w:eastAsia="Microsoft JhengHei" w:hAnsi="Microsoft JhengHei" w:cs="Microsoft JhengHei"/>
          <w:spacing w:val="9"/>
          <w:w w:val="150"/>
          <w:lang w:eastAsia="zh-CN"/>
        </w:rPr>
        <w:t xml:space="preserve"> </w:t>
      </w:r>
      <w:r>
        <w:rPr>
          <w:rFonts w:ascii="Microsoft JhengHei" w:eastAsia="Microsoft JhengHei" w:hAnsi="Microsoft JhengHei" w:cs="Microsoft JhengHei"/>
          <w:w w:val="150"/>
          <w:lang w:eastAsia="zh-CN"/>
        </w:rPr>
        <w:t>{</w:t>
      </w:r>
    </w:p>
    <w:p w:rsidR="00D032B6" w:rsidRDefault="00A23879">
      <w:pPr>
        <w:pStyle w:val="BodyText"/>
        <w:spacing w:line="207" w:lineRule="exact"/>
        <w:ind w:left="1113"/>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"$maxKey":  </w:t>
      </w:r>
      <w:r>
        <w:rPr>
          <w:rFonts w:ascii="Microsoft JhengHei" w:eastAsia="Microsoft JhengHei" w:hAnsi="Microsoft JhengHei" w:cs="Microsoft JhengHei"/>
          <w:spacing w:val="2"/>
          <w:w w:val="90"/>
          <w:lang w:eastAsia="zh-CN"/>
        </w:rPr>
        <w:t xml:space="preserve"> </w:t>
      </w:r>
      <w:r>
        <w:rPr>
          <w:rFonts w:ascii="Microsoft JhengHei" w:eastAsia="Microsoft JhengHei" w:hAnsi="Microsoft JhengHei" w:cs="Microsoft JhengHei"/>
          <w:w w:val="90"/>
          <w:lang w:eastAsia="zh-CN"/>
        </w:rPr>
        <w:t>1</w:t>
      </w:r>
    </w:p>
    <w:p w:rsidR="00D032B6" w:rsidRDefault="00A23879">
      <w:pPr>
        <w:pStyle w:val="BodyText"/>
        <w:spacing w:line="217" w:lineRule="exact"/>
        <w:ind w:left="9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7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5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66" w:line="253" w:lineRule="auto"/>
        <w:ind w:left="113" w:right="7714"/>
        <w:rPr>
          <w:lang w:eastAsia="zh-CN"/>
        </w:rPr>
      </w:pPr>
      <w:bookmarkStart w:id="165" w:name="列表"/>
      <w:bookmarkEnd w:id="165"/>
      <w:r>
        <w:rPr>
          <w:lang w:eastAsia="zh-CN"/>
        </w:rPr>
        <w:t xml:space="preserve">列表 本节介绍各种列表信息： </w:t>
      </w:r>
      <w:hyperlink w:anchor="_bookmark71" w:history="1">
        <w:r>
          <w:rPr>
            <w:color w:val="0000FF"/>
            <w:lang w:eastAsia="zh-CN"/>
          </w:rPr>
          <w:t>上下文列表</w:t>
        </w:r>
      </w:hyperlink>
      <w:r>
        <w:rPr>
          <w:color w:val="0000FF"/>
          <w:lang w:eastAsia="zh-CN"/>
        </w:rPr>
        <w:t xml:space="preserve"> </w:t>
      </w:r>
      <w:hyperlink w:anchor="_bookmark72" w:history="1">
        <w:r>
          <w:rPr>
            <w:color w:val="0000FF"/>
            <w:lang w:eastAsia="zh-CN"/>
          </w:rPr>
          <w:t>当前会话上下文列表</w:t>
        </w:r>
      </w:hyperlink>
      <w:r>
        <w:rPr>
          <w:color w:val="0000FF"/>
          <w:lang w:eastAsia="zh-CN"/>
        </w:rPr>
        <w:t xml:space="preserve"> </w:t>
      </w:r>
      <w:hyperlink w:anchor="_bookmark73" w:history="1">
        <w:r>
          <w:rPr>
            <w:color w:val="0000FF"/>
            <w:lang w:eastAsia="zh-CN"/>
          </w:rPr>
          <w:t>会话列表</w:t>
        </w:r>
      </w:hyperlink>
    </w:p>
    <w:p w:rsidR="00D032B6" w:rsidRDefault="00035F6E">
      <w:pPr>
        <w:pStyle w:val="BodyText"/>
        <w:spacing w:before="4" w:line="253" w:lineRule="auto"/>
        <w:ind w:left="113" w:right="8103"/>
        <w:rPr>
          <w:lang w:eastAsia="zh-CN"/>
        </w:rPr>
      </w:pPr>
      <w:hyperlink w:anchor="_bookmark74" w:history="1">
        <w:r w:rsidR="00A23879">
          <w:rPr>
            <w:color w:val="0000FF"/>
            <w:lang w:eastAsia="zh-CN"/>
          </w:rPr>
          <w:t>当前会话列表</w:t>
        </w:r>
      </w:hyperlink>
      <w:r w:rsidR="00A23879">
        <w:rPr>
          <w:color w:val="0000FF"/>
          <w:lang w:eastAsia="zh-CN"/>
        </w:rPr>
        <w:t xml:space="preserve"> </w:t>
      </w:r>
      <w:hyperlink w:anchor="_bookmark75" w:history="1">
        <w:r w:rsidR="00A23879">
          <w:rPr>
            <w:color w:val="0000FF"/>
            <w:lang w:eastAsia="zh-CN"/>
          </w:rPr>
          <w:t>集合列表</w:t>
        </w:r>
      </w:hyperlink>
    </w:p>
    <w:p w:rsidR="00D032B6" w:rsidRDefault="00D032B6">
      <w:pPr>
        <w:spacing w:line="253" w:lineRule="auto"/>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035F6E">
      <w:pPr>
        <w:pStyle w:val="BodyText"/>
        <w:spacing w:line="312" w:lineRule="exact"/>
        <w:rPr>
          <w:lang w:eastAsia="zh-CN"/>
        </w:rPr>
      </w:pPr>
      <w:hyperlink w:anchor="_bookmark76" w:history="1">
        <w:r w:rsidR="00A23879">
          <w:rPr>
            <w:color w:val="0000FF"/>
            <w:lang w:eastAsia="zh-CN"/>
          </w:rPr>
          <w:t>集合空间列表</w:t>
        </w:r>
      </w:hyperlink>
    </w:p>
    <w:p w:rsidR="00D032B6" w:rsidRDefault="00035F6E">
      <w:pPr>
        <w:pStyle w:val="BodyText"/>
        <w:spacing w:before="28" w:line="232" w:lineRule="auto"/>
        <w:ind w:right="7641"/>
        <w:rPr>
          <w:lang w:eastAsia="zh-CN"/>
        </w:rPr>
      </w:pPr>
      <w:hyperlink w:anchor="_bookmark77" w:history="1">
        <w:r w:rsidR="00A23879">
          <w:rPr>
            <w:color w:val="0000FF"/>
            <w:lang w:eastAsia="zh-CN"/>
          </w:rPr>
          <w:t>存储单元列表</w:t>
        </w:r>
      </w:hyperlink>
      <w:r w:rsidR="00A23879">
        <w:rPr>
          <w:color w:val="0000FF"/>
          <w:lang w:eastAsia="zh-CN"/>
        </w:rPr>
        <w:t xml:space="preserve"> </w:t>
      </w:r>
      <w:hyperlink w:anchor="_bookmark78" w:history="1">
        <w:r w:rsidR="00A23879">
          <w:rPr>
            <w:color w:val="0000FF"/>
            <w:lang w:eastAsia="zh-CN"/>
          </w:rPr>
          <w:t>分区组列表</w:t>
        </w:r>
      </w:hyperlink>
      <w:r w:rsidR="00A23879">
        <w:rPr>
          <w:color w:val="0000FF"/>
          <w:lang w:eastAsia="zh-CN"/>
        </w:rPr>
        <w:t xml:space="preserve"> </w:t>
      </w:r>
      <w:bookmarkStart w:id="166" w:name="上下文列表"/>
      <w:bookmarkStart w:id="167" w:name="_bookmark71"/>
      <w:bookmarkEnd w:id="166"/>
      <w:bookmarkEnd w:id="167"/>
      <w:r w:rsidR="00A23879">
        <w:rPr>
          <w:color w:val="000000"/>
          <w:lang w:eastAsia="zh-CN"/>
        </w:rPr>
        <w:t>上下文列表</w:t>
      </w:r>
    </w:p>
    <w:p w:rsidR="00D032B6" w:rsidRDefault="00D032B6">
      <w:pPr>
        <w:spacing w:line="200" w:lineRule="exact"/>
        <w:rPr>
          <w:sz w:val="20"/>
          <w:szCs w:val="20"/>
          <w:lang w:eastAsia="zh-CN"/>
        </w:rPr>
      </w:pPr>
    </w:p>
    <w:p w:rsidR="00D032B6" w:rsidRDefault="00A23879">
      <w:pPr>
        <w:pStyle w:val="BodyText"/>
        <w:spacing w:line="253" w:lineRule="auto"/>
        <w:ind w:right="3607"/>
        <w:rPr>
          <w:lang w:eastAsia="zh-CN"/>
        </w:rPr>
      </w:pPr>
      <w:r>
        <w:rPr>
          <w:lang w:eastAsia="zh-CN"/>
        </w:rPr>
        <w:t>描述 上下文列表列出当前数据库节点中所有的会话所对应的上下文。</w:t>
      </w:r>
    </w:p>
    <w:p w:rsidR="00D032B6" w:rsidRDefault="00A23879">
      <w:pPr>
        <w:pStyle w:val="BodyText"/>
        <w:spacing w:before="90" w:line="168" w:lineRule="auto"/>
        <w:rPr>
          <w:lang w:eastAsia="zh-CN"/>
        </w:rPr>
      </w:pPr>
      <w:r>
        <w:rPr>
          <w:lang w:eastAsia="zh-CN"/>
        </w:rPr>
        <w:t>每一个会话为一条记录，如果一个会话中包括一个或一个以上的上下文时，其</w:t>
      </w:r>
      <w:r>
        <w:rPr>
          <w:spacing w:val="-37"/>
          <w:lang w:eastAsia="zh-CN"/>
        </w:rPr>
        <w:t xml:space="preserve"> </w:t>
      </w:r>
      <w:r>
        <w:rPr>
          <w:lang w:eastAsia="zh-CN"/>
        </w:rPr>
        <w:t>Contexts</w:t>
      </w:r>
      <w:r>
        <w:rPr>
          <w:spacing w:val="-36"/>
          <w:lang w:eastAsia="zh-CN"/>
        </w:rPr>
        <w:t xml:space="preserve"> </w:t>
      </w:r>
      <w:r>
        <w:rPr>
          <w:lang w:eastAsia="zh-CN"/>
        </w:rPr>
        <w:t>数组字段对每个上 下文产生一个对象。</w:t>
      </w:r>
    </w:p>
    <w:p w:rsidR="00D032B6" w:rsidRDefault="00620DD5">
      <w:pPr>
        <w:pStyle w:val="BodyText"/>
        <w:spacing w:before="34" w:line="337" w:lineRule="auto"/>
        <w:ind w:right="420"/>
        <w:rPr>
          <w:lang w:eastAsia="zh-CN"/>
        </w:rPr>
      </w:pPr>
      <w:r>
        <w:pict>
          <v:shape id="_x0000_i1063"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列表操作自身需产生一个上下文，因此结果集中至少会返回一个当前列表的上下文信息。 标示</w:t>
      </w:r>
    </w:p>
    <w:p w:rsidR="00D032B6" w:rsidRDefault="00A23879">
      <w:pPr>
        <w:pStyle w:val="BodyText"/>
        <w:spacing w:line="253" w:lineRule="exact"/>
      </w:pPr>
      <w:r>
        <w:rPr>
          <w:w w:val="90"/>
        </w:rPr>
        <w:t>SDB_LIST_CONTEXTS</w:t>
      </w:r>
    </w:p>
    <w:p w:rsidR="00D032B6" w:rsidRDefault="00D032B6">
      <w:pPr>
        <w:spacing w:before="9" w:line="190" w:lineRule="exact"/>
        <w:rPr>
          <w:sz w:val="19"/>
          <w:szCs w:val="19"/>
        </w:rPr>
      </w:pPr>
    </w:p>
    <w:p w:rsidR="00D032B6" w:rsidRDefault="00A23879">
      <w:pPr>
        <w:pStyle w:val="BodyText"/>
      </w:pPr>
      <w:r>
        <w:t>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937"/>
        <w:gridCol w:w="4378"/>
        <w:gridCol w:w="3157"/>
      </w:tblGrid>
      <w:tr w:rsidR="00D032B6">
        <w:trPr>
          <w:trHeight w:hRule="exact" w:val="30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53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数组，为该会话所包含的所有上下文列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表</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30" style="position:absolute;left:0;text-align:left;margin-left:81.7pt;margin-top:4.75pt;width:473.6pt;height:74.2pt;z-index:-252155904;mso-position-horizontal-relative:page" coordorigin="1634,95" coordsize="9472,1484">
            <v:shape id="_x0000_s3731" style="position:absolute;left:1634;top:95;width:9472;height:1484" coordorigin="1634,95" coordsize="9472,1484" path="m1634,95r9472,l11106,1579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2"/>
          <w:w w:val="85"/>
        </w:rPr>
        <w:t xml:space="preserve"> </w:t>
      </w:r>
      <w:r w:rsidR="00A23879">
        <w:rPr>
          <w:rFonts w:ascii="Microsoft JhengHei" w:eastAsia="Microsoft JhengHei" w:hAnsi="Microsoft JhengHei" w:cs="Microsoft JhengHei"/>
          <w:w w:val="85"/>
        </w:rPr>
        <w:t>db.list(SDB_LIST_CONTEXTS)</w:t>
      </w:r>
    </w:p>
    <w:p w:rsidR="00D032B6" w:rsidRDefault="00A23879">
      <w:pPr>
        <w:pStyle w:val="BodyText"/>
        <w:spacing w:line="20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 xml:space="preserve">"SessionID": </w:t>
      </w:r>
      <w:r>
        <w:rPr>
          <w:rFonts w:ascii="Microsoft JhengHei" w:eastAsia="Microsoft JhengHei" w:hAnsi="Microsoft JhengHei" w:cs="Microsoft JhengHei"/>
          <w:spacing w:val="11"/>
          <w:w w:val="105"/>
          <w:lang w:eastAsia="zh-CN"/>
        </w:rPr>
        <w:t xml:space="preserve"> </w:t>
      </w:r>
      <w:r>
        <w:rPr>
          <w:rFonts w:ascii="Microsoft JhengHei" w:eastAsia="Microsoft JhengHei" w:hAnsi="Microsoft JhengHei" w:cs="Microsoft JhengHei"/>
          <w:w w:val="105"/>
          <w:lang w:eastAsia="zh-CN"/>
        </w:rPr>
        <w:t>21,</w:t>
      </w:r>
    </w:p>
    <w:p w:rsidR="00D032B6" w:rsidRDefault="00A23879">
      <w:pPr>
        <w:pStyle w:val="BodyText"/>
        <w:spacing w:line="212"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"Contexts":</w:t>
      </w:r>
      <w:r>
        <w:rPr>
          <w:rFonts w:ascii="Microsoft JhengHei" w:eastAsia="Microsoft JhengHei" w:hAnsi="Microsoft JhengHei" w:cs="Microsoft JhengHei"/>
          <w:spacing w:val="21"/>
          <w:w w:val="110"/>
          <w:lang w:eastAsia="zh-CN"/>
        </w:rPr>
        <w:t xml:space="preserve"> </w:t>
      </w:r>
      <w:r>
        <w:rPr>
          <w:rFonts w:ascii="Microsoft JhengHei" w:eastAsia="Microsoft JhengHei" w:hAnsi="Microsoft JhengHei" w:cs="Microsoft JhengHei"/>
          <w:w w:val="110"/>
          <w:lang w:eastAsia="zh-CN"/>
        </w:rPr>
        <w:t>[</w:t>
      </w:r>
    </w:p>
    <w:p w:rsidR="00D032B6" w:rsidRDefault="00A23879">
      <w:pPr>
        <w:pStyle w:val="BodyText"/>
        <w:spacing w:line="207" w:lineRule="exact"/>
        <w:ind w:left="1333"/>
        <w:rPr>
          <w:rFonts w:ascii="Microsoft JhengHei" w:eastAsia="Microsoft JhengHei" w:hAnsi="Microsoft JhengHei" w:cs="Microsoft JhengHei"/>
          <w:lang w:eastAsia="zh-CN"/>
        </w:rPr>
      </w:pPr>
      <w:r>
        <w:rPr>
          <w:rFonts w:ascii="Microsoft JhengHei" w:eastAsia="Microsoft JhengHei" w:hAnsi="Microsoft JhengHei" w:cs="Microsoft JhengHei"/>
          <w:w w:val="85"/>
          <w:lang w:eastAsia="zh-CN"/>
        </w:rPr>
        <w:t>182</w:t>
      </w:r>
    </w:p>
    <w:p w:rsidR="00D032B6" w:rsidRDefault="00A23879">
      <w:pPr>
        <w:pStyle w:val="BodyText"/>
        <w:spacing w:line="217"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rPr>
          <w:lang w:eastAsia="zh-CN"/>
        </w:rPr>
      </w:pPr>
      <w:bookmarkStart w:id="168" w:name="当前上下文列表"/>
      <w:bookmarkStart w:id="169" w:name="_bookmark72"/>
      <w:bookmarkEnd w:id="168"/>
      <w:bookmarkEnd w:id="169"/>
      <w:r>
        <w:rPr>
          <w:lang w:eastAsia="zh-CN"/>
        </w:rPr>
        <w:t>当前上下文列表</w:t>
      </w:r>
    </w:p>
    <w:p w:rsidR="00D032B6" w:rsidRDefault="00D032B6">
      <w:pPr>
        <w:spacing w:before="9" w:line="190" w:lineRule="exact"/>
        <w:rPr>
          <w:sz w:val="19"/>
          <w:szCs w:val="19"/>
          <w:lang w:eastAsia="zh-CN"/>
        </w:rPr>
      </w:pPr>
    </w:p>
    <w:p w:rsidR="00D032B6" w:rsidRDefault="00A23879">
      <w:pPr>
        <w:pStyle w:val="BodyText"/>
        <w:spacing w:line="253" w:lineRule="auto"/>
        <w:ind w:right="2807"/>
        <w:rPr>
          <w:lang w:eastAsia="zh-CN"/>
        </w:rPr>
      </w:pPr>
      <w:r>
        <w:rPr>
          <w:lang w:eastAsia="zh-CN"/>
        </w:rPr>
        <w:t>描述 当前上下文列表列出数据库节点中，当前连接所对应的会话中的上下文。 返回一条记录，其中</w:t>
      </w:r>
      <w:r>
        <w:rPr>
          <w:spacing w:val="-37"/>
          <w:lang w:eastAsia="zh-CN"/>
        </w:rPr>
        <w:t xml:space="preserve"> </w:t>
      </w:r>
      <w:r>
        <w:rPr>
          <w:lang w:eastAsia="zh-CN"/>
        </w:rPr>
        <w:t>Contexts</w:t>
      </w:r>
      <w:r>
        <w:rPr>
          <w:spacing w:val="-36"/>
          <w:lang w:eastAsia="zh-CN"/>
        </w:rPr>
        <w:t xml:space="preserve"> </w:t>
      </w:r>
      <w:r>
        <w:rPr>
          <w:lang w:eastAsia="zh-CN"/>
        </w:rPr>
        <w:t>数组字段中包含当前会话中所有的上下文。</w:t>
      </w:r>
    </w:p>
    <w:p w:rsidR="00D032B6" w:rsidRDefault="00620DD5">
      <w:pPr>
        <w:pStyle w:val="BodyText"/>
        <w:spacing w:before="4" w:line="337" w:lineRule="auto"/>
        <w:ind w:right="2020"/>
        <w:rPr>
          <w:lang w:eastAsia="zh-CN"/>
        </w:rPr>
      </w:pPr>
      <w:r>
        <w:pict>
          <v:shape id="_x0000_i1064"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列表操作自身需产生一个上下文，因此结果集中至少包含一个上下文。 标示</w:t>
      </w:r>
    </w:p>
    <w:p w:rsidR="00D032B6" w:rsidRDefault="00A23879">
      <w:pPr>
        <w:pStyle w:val="BodyText"/>
        <w:spacing w:line="253" w:lineRule="exact"/>
      </w:pPr>
      <w:r>
        <w:rPr>
          <w:w w:val="90"/>
        </w:rPr>
        <w:t>SDB_LIST_CONTEXTS_CURRENT</w:t>
      </w:r>
    </w:p>
    <w:p w:rsidR="00D032B6" w:rsidRDefault="00D032B6">
      <w:pPr>
        <w:spacing w:before="9" w:line="190" w:lineRule="exact"/>
        <w:rPr>
          <w:sz w:val="19"/>
          <w:szCs w:val="19"/>
        </w:rPr>
      </w:pPr>
    </w:p>
    <w:p w:rsidR="00D032B6" w:rsidRDefault="00A23879">
      <w:pPr>
        <w:pStyle w:val="BodyText"/>
      </w:pPr>
      <w:r>
        <w:t>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937"/>
        <w:gridCol w:w="4378"/>
        <w:gridCol w:w="3157"/>
      </w:tblGrid>
      <w:tr w:rsidR="00D032B6">
        <w:trPr>
          <w:trHeight w:hRule="exact" w:val="29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54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Contexts</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长整型数组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上下文</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ID</w:t>
            </w:r>
            <w:r>
              <w:rPr>
                <w:rFonts w:ascii="微软雅黑" w:eastAsia="微软雅黑" w:hAnsi="微软雅黑" w:cs="微软雅黑"/>
                <w:spacing w:val="-8"/>
                <w:sz w:val="14"/>
                <w:szCs w:val="14"/>
                <w:lang w:eastAsia="zh-CN"/>
              </w:rPr>
              <w:t xml:space="preserve"> </w:t>
            </w:r>
            <w:r>
              <w:rPr>
                <w:rFonts w:ascii="微软雅黑" w:eastAsia="微软雅黑" w:hAnsi="微软雅黑" w:cs="微软雅黑"/>
                <w:sz w:val="14"/>
                <w:szCs w:val="14"/>
                <w:lang w:eastAsia="zh-CN"/>
              </w:rPr>
              <w:t>数组，为该会话所包含的所有上下文列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表</w:t>
            </w:r>
          </w:p>
        </w:tc>
      </w:tr>
    </w:tbl>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27" style="position:absolute;left:0;text-align:left;margin-left:81.7pt;margin-top:4.75pt;width:473.6pt;height:74.2pt;z-index:-252154880;mso-position-horizontal-relative:page" coordorigin="1634,95" coordsize="9472,1484">
            <v:shape id="_x0000_s3728" style="position:absolute;left:1634;top:95;width:9472;height:1484" coordorigin="1634,95" coordsize="9472,1484" path="m1634,95r9472,l11106,1579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34"/>
          <w:w w:val="85"/>
        </w:rPr>
        <w:t xml:space="preserve"> </w:t>
      </w:r>
      <w:r w:rsidR="00A23879">
        <w:rPr>
          <w:rFonts w:ascii="Microsoft JhengHei" w:eastAsia="Microsoft JhengHei" w:hAnsi="Microsoft JhengHei" w:cs="Microsoft JhengHei"/>
          <w:w w:val="85"/>
        </w:rPr>
        <w:t>db.list(SDB_LIST_CONTEXTS_CURRENT)</w:t>
      </w:r>
    </w:p>
    <w:p w:rsidR="00D032B6" w:rsidRDefault="00A23879">
      <w:pPr>
        <w:pStyle w:val="BodyText"/>
        <w:spacing w:line="20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 xml:space="preserve">"SessionID": </w:t>
      </w:r>
      <w:r>
        <w:rPr>
          <w:rFonts w:ascii="Microsoft JhengHei" w:eastAsia="Microsoft JhengHei" w:hAnsi="Microsoft JhengHei" w:cs="Microsoft JhengHei"/>
          <w:spacing w:val="11"/>
          <w:w w:val="105"/>
          <w:lang w:eastAsia="zh-CN"/>
        </w:rPr>
        <w:t xml:space="preserve"> </w:t>
      </w:r>
      <w:r>
        <w:rPr>
          <w:rFonts w:ascii="Microsoft JhengHei" w:eastAsia="Microsoft JhengHei" w:hAnsi="Microsoft JhengHei" w:cs="Microsoft JhengHei"/>
          <w:w w:val="105"/>
          <w:lang w:eastAsia="zh-CN"/>
        </w:rPr>
        <w:t>21,</w:t>
      </w:r>
    </w:p>
    <w:p w:rsidR="00D032B6" w:rsidRDefault="00A23879">
      <w:pPr>
        <w:pStyle w:val="BodyText"/>
        <w:spacing w:line="212"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"Contexts":</w:t>
      </w:r>
      <w:r>
        <w:rPr>
          <w:rFonts w:ascii="Microsoft JhengHei" w:eastAsia="Microsoft JhengHei" w:hAnsi="Microsoft JhengHei" w:cs="Microsoft JhengHei"/>
          <w:spacing w:val="21"/>
          <w:w w:val="110"/>
          <w:lang w:eastAsia="zh-CN"/>
        </w:rPr>
        <w:t xml:space="preserve"> </w:t>
      </w:r>
      <w:r>
        <w:rPr>
          <w:rFonts w:ascii="Microsoft JhengHei" w:eastAsia="Microsoft JhengHei" w:hAnsi="Microsoft JhengHei" w:cs="Microsoft JhengHei"/>
          <w:w w:val="110"/>
          <w:lang w:eastAsia="zh-CN"/>
        </w:rPr>
        <w:t>[</w:t>
      </w:r>
    </w:p>
    <w:p w:rsidR="00D032B6" w:rsidRDefault="00A23879">
      <w:pPr>
        <w:pStyle w:val="BodyText"/>
        <w:spacing w:line="207" w:lineRule="exact"/>
        <w:ind w:left="513"/>
        <w:rPr>
          <w:rFonts w:ascii="Microsoft JhengHei" w:eastAsia="Microsoft JhengHei" w:hAnsi="Microsoft JhengHei" w:cs="Microsoft JhengHei"/>
          <w:lang w:eastAsia="zh-CN"/>
        </w:rPr>
      </w:pPr>
      <w:r>
        <w:rPr>
          <w:rFonts w:ascii="Microsoft JhengHei" w:eastAsia="Microsoft JhengHei" w:hAnsi="Microsoft JhengHei" w:cs="Microsoft JhengHei"/>
          <w:w w:val="85"/>
          <w:lang w:eastAsia="zh-CN"/>
        </w:rPr>
        <w:t>183</w:t>
      </w:r>
    </w:p>
    <w:p w:rsidR="00D032B6" w:rsidRDefault="00A23879">
      <w:pPr>
        <w:pStyle w:val="BodyText"/>
        <w:spacing w:line="217" w:lineRule="exact"/>
        <w:ind w:left="3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ind w:left="113"/>
        <w:rPr>
          <w:lang w:eastAsia="zh-CN"/>
        </w:rPr>
      </w:pPr>
      <w:bookmarkStart w:id="170" w:name="会话列表"/>
      <w:bookmarkStart w:id="171" w:name="_bookmark73"/>
      <w:bookmarkEnd w:id="170"/>
      <w:bookmarkEnd w:id="171"/>
      <w:r>
        <w:rPr>
          <w:lang w:eastAsia="zh-CN"/>
        </w:rPr>
        <w:t>会话列表</w:t>
      </w:r>
    </w:p>
    <w:p w:rsidR="00D032B6" w:rsidRDefault="00D032B6">
      <w:pPr>
        <w:spacing w:before="9" w:line="190" w:lineRule="exact"/>
        <w:rPr>
          <w:sz w:val="19"/>
          <w:szCs w:val="19"/>
          <w:lang w:eastAsia="zh-CN"/>
        </w:rPr>
      </w:pPr>
    </w:p>
    <w:p w:rsidR="00D032B6" w:rsidRDefault="00A23879">
      <w:pPr>
        <w:pStyle w:val="BodyText"/>
        <w:spacing w:line="253" w:lineRule="auto"/>
        <w:ind w:left="113" w:right="2347"/>
        <w:rPr>
          <w:lang w:eastAsia="zh-CN"/>
        </w:rPr>
      </w:pPr>
      <w:r>
        <w:rPr>
          <w:lang w:eastAsia="zh-CN"/>
        </w:rPr>
        <w:t>描述 会话列表列出当前数据库节点中所有的用户与系统会话，每一个会话为一条记录。</w:t>
      </w:r>
    </w:p>
    <w:p w:rsidR="00D032B6" w:rsidRDefault="00D032B6">
      <w:pPr>
        <w:spacing w:before="4" w:line="180" w:lineRule="exact"/>
        <w:rPr>
          <w:sz w:val="18"/>
          <w:szCs w:val="18"/>
          <w:lang w:eastAsia="zh-CN"/>
        </w:rPr>
      </w:pPr>
    </w:p>
    <w:p w:rsidR="00D032B6" w:rsidRDefault="00A23879">
      <w:pPr>
        <w:pStyle w:val="BodyText"/>
        <w:spacing w:line="253" w:lineRule="auto"/>
        <w:ind w:left="113" w:right="7871"/>
      </w:pPr>
      <w:r>
        <w:rPr>
          <w:w w:val="95"/>
        </w:rPr>
        <w:t xml:space="preserve">标示 </w:t>
      </w:r>
      <w:r>
        <w:rPr>
          <w:w w:val="90"/>
        </w:rPr>
        <w:t>SDB_LIST_SESSIONS</w:t>
      </w:r>
    </w:p>
    <w:p w:rsidR="00D032B6" w:rsidRDefault="00D032B6">
      <w:pPr>
        <w:spacing w:before="4" w:line="180" w:lineRule="exact"/>
        <w:rPr>
          <w:sz w:val="18"/>
          <w:szCs w:val="18"/>
        </w:rPr>
      </w:pPr>
    </w:p>
    <w:p w:rsidR="00D032B6" w:rsidRDefault="00A23879">
      <w:pPr>
        <w:pStyle w:val="BodyText"/>
        <w:ind w:left="113"/>
      </w:pPr>
      <w:r>
        <w:t>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937"/>
        <w:gridCol w:w="4378"/>
        <w:gridCol w:w="3157"/>
      </w:tblGrid>
      <w:tr w:rsidR="00D032B6">
        <w:trPr>
          <w:trHeight w:hRule="exact" w:val="29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整型或长整型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TID</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该会话所对应的系统线程</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196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会话状态</w:t>
            </w:r>
          </w:p>
          <w:p w:rsidR="00D032B6" w:rsidRDefault="00D032B6">
            <w:pPr>
              <w:pStyle w:val="TableParagraph"/>
              <w:spacing w:before="5" w:line="140" w:lineRule="exact"/>
              <w:rPr>
                <w:sz w:val="14"/>
                <w:szCs w:val="14"/>
              </w:rPr>
            </w:pPr>
          </w:p>
          <w:p w:rsidR="00606508" w:rsidRDefault="00A23879">
            <w:pPr>
              <w:pStyle w:val="ListParagraph"/>
              <w:numPr>
                <w:ilvl w:val="0"/>
                <w:numId w:val="21"/>
              </w:numPr>
              <w:tabs>
                <w:tab w:val="left" w:pos="323"/>
              </w:tabs>
              <w:ind w:left="323"/>
              <w:rPr>
                <w:rFonts w:ascii="微软雅黑" w:eastAsia="微软雅黑" w:hAnsi="微软雅黑" w:cs="微软雅黑"/>
                <w:sz w:val="14"/>
                <w:szCs w:val="14"/>
              </w:rPr>
            </w:pPr>
            <w:r>
              <w:rPr>
                <w:rFonts w:ascii="微软雅黑" w:eastAsia="微软雅黑" w:hAnsi="微软雅黑" w:cs="微软雅黑"/>
                <w:w w:val="95"/>
                <w:sz w:val="14"/>
                <w:szCs w:val="14"/>
              </w:rPr>
              <w:t>Creating：创建状态</w:t>
            </w:r>
          </w:p>
          <w:p w:rsidR="00606508" w:rsidRDefault="00A23879">
            <w:pPr>
              <w:pStyle w:val="ListParagraph"/>
              <w:numPr>
                <w:ilvl w:val="0"/>
                <w:numId w:val="21"/>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Running：运行状态</w:t>
            </w:r>
          </w:p>
          <w:p w:rsidR="00606508" w:rsidRDefault="00A23879">
            <w:pPr>
              <w:pStyle w:val="ListParagraph"/>
              <w:numPr>
                <w:ilvl w:val="0"/>
                <w:numId w:val="21"/>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Waiting：等待状态</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Idle：线程池待机状态</w:t>
            </w:r>
          </w:p>
          <w:p w:rsidR="00606508" w:rsidRDefault="00A23879">
            <w:pPr>
              <w:pStyle w:val="ListParagraph"/>
              <w:numPr>
                <w:ilvl w:val="0"/>
                <w:numId w:val="21"/>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Destroying：销毁状态</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Type</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79" w:history="1">
              <w:r w:rsidR="00A23879">
                <w:rPr>
                  <w:rFonts w:ascii="微软雅黑" w:eastAsia="微软雅黑" w:hAnsi="微软雅黑" w:cs="微软雅黑"/>
                  <w:color w:val="0000FF"/>
                  <w:w w:val="95"/>
                  <w:sz w:val="14"/>
                  <w:szCs w:val="14"/>
                </w:rPr>
                <w:t>EDU</w:t>
              </w:r>
              <w:r w:rsidR="00A23879">
                <w:rPr>
                  <w:rFonts w:ascii="微软雅黑" w:eastAsia="微软雅黑" w:hAnsi="微软雅黑" w:cs="微软雅黑"/>
                  <w:color w:val="0000FF"/>
                  <w:spacing w:val="2"/>
                  <w:w w:val="95"/>
                  <w:sz w:val="14"/>
                  <w:szCs w:val="14"/>
                </w:rPr>
                <w:t xml:space="preserve"> </w:t>
              </w:r>
              <w:r w:rsidR="00A23879">
                <w:rPr>
                  <w:rFonts w:ascii="微软雅黑" w:eastAsia="微软雅黑" w:hAnsi="微软雅黑" w:cs="微软雅黑"/>
                  <w:color w:val="0000FF"/>
                  <w:w w:val="95"/>
                  <w:sz w:val="14"/>
                  <w:szCs w:val="14"/>
                </w:rPr>
                <w:t>类型</w:t>
              </w:r>
            </w:hyperlink>
          </w:p>
        </w:tc>
      </w:tr>
      <w:tr w:rsidR="00D032B6">
        <w:trPr>
          <w:trHeight w:hRule="exact" w:val="30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78" w:type="dxa"/>
            <w:tcBorders>
              <w:top w:val="nil"/>
              <w:left w:val="nil"/>
              <w:bottom w:val="nil"/>
              <w:right w:val="single" w:sz="8" w:space="0" w:color="000000"/>
            </w:tcBorders>
          </w:tcPr>
          <w:p w:rsidR="00D032B6" w:rsidRDefault="00A23879">
            <w:pPr>
              <w:pStyle w:val="TableParagraph"/>
              <w:spacing w:line="22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名，一般系统</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名为空</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25" style="position:absolute;left:0;text-align:left;margin-left:81.7pt;margin-top:4.75pt;width:473.6pt;height:243.8pt;z-index:-252153856;mso-position-horizontal-relative:page" coordorigin="1634,95" coordsize="9472,4876">
            <v:shape id="_x0000_s3726" style="position:absolute;left:1634;top:95;width:9472;height:4876" coordorigin="1634,95" coordsize="9472,4876" path="m1634,95r9472,l11106,4971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37"/>
          <w:w w:val="85"/>
        </w:rPr>
        <w:t xml:space="preserve"> </w:t>
      </w:r>
      <w:r w:rsidR="00A23879">
        <w:rPr>
          <w:rFonts w:ascii="Microsoft JhengHei" w:eastAsia="Microsoft JhengHei" w:hAnsi="Microsoft JhengHei" w:cs="Microsoft JhengHei"/>
          <w:w w:val="85"/>
        </w:rPr>
        <w:t>db.list(SDB_LIST_SESSIONS)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"SessionID":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6168,</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 xml:space="preserve">"Type": </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"TCPListener",</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"SessionID":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6169,</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"Type":</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"HTTPListener",</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 xml:space="preserve">"SessionID": </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21,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6691,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"Type":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"Agent",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"192.168.20.101:52741"</w:t>
      </w:r>
    </w:p>
    <w:p w:rsidR="00D032B6" w:rsidRDefault="00A23879">
      <w:pPr>
        <w:pStyle w:val="BodyText"/>
        <w:spacing w:line="217" w:lineRule="exact"/>
        <w:ind w:left="11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D032B6">
      <w:pPr>
        <w:spacing w:line="217"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bookmarkStart w:id="172" w:name="当前会话列表"/>
      <w:bookmarkStart w:id="173" w:name="_bookmark74"/>
      <w:bookmarkEnd w:id="172"/>
      <w:bookmarkEnd w:id="173"/>
      <w:r>
        <w:rPr>
          <w:lang w:eastAsia="zh-CN"/>
        </w:rPr>
        <w:t>当前会话列表</w:t>
      </w:r>
    </w:p>
    <w:p w:rsidR="00D032B6" w:rsidRDefault="00D032B6">
      <w:pPr>
        <w:spacing w:before="9" w:line="190" w:lineRule="exact"/>
        <w:rPr>
          <w:sz w:val="19"/>
          <w:szCs w:val="19"/>
          <w:lang w:eastAsia="zh-CN"/>
        </w:rPr>
      </w:pPr>
    </w:p>
    <w:p w:rsidR="00D032B6" w:rsidRDefault="00A23879">
      <w:pPr>
        <w:pStyle w:val="BodyText"/>
        <w:spacing w:line="253" w:lineRule="auto"/>
        <w:ind w:right="3607"/>
        <w:rPr>
          <w:lang w:eastAsia="zh-CN"/>
        </w:rPr>
      </w:pPr>
      <w:r>
        <w:rPr>
          <w:lang w:eastAsia="zh-CN"/>
        </w:rPr>
        <w:t>描述 当前会话列表列出数据库节点中的当前用户会话，返回一条记录。</w:t>
      </w:r>
    </w:p>
    <w:p w:rsidR="00D032B6" w:rsidRDefault="00D032B6">
      <w:pPr>
        <w:spacing w:before="4" w:line="180" w:lineRule="exact"/>
        <w:rPr>
          <w:sz w:val="18"/>
          <w:szCs w:val="18"/>
          <w:lang w:eastAsia="zh-CN"/>
        </w:rPr>
      </w:pPr>
    </w:p>
    <w:p w:rsidR="00D032B6" w:rsidRDefault="00A23879">
      <w:pPr>
        <w:pStyle w:val="BodyText"/>
        <w:spacing w:line="253" w:lineRule="auto"/>
        <w:ind w:right="6852"/>
      </w:pPr>
      <w:r>
        <w:rPr>
          <w:w w:val="95"/>
        </w:rPr>
        <w:t xml:space="preserve">标示 </w:t>
      </w:r>
      <w:r>
        <w:rPr>
          <w:w w:val="90"/>
        </w:rPr>
        <w:t>SDB_LIST_SESSIONS_CURRENT</w:t>
      </w:r>
    </w:p>
    <w:p w:rsidR="00D032B6" w:rsidRDefault="00D032B6">
      <w:pPr>
        <w:spacing w:before="4" w:line="180" w:lineRule="exact"/>
        <w:rPr>
          <w:sz w:val="18"/>
          <w:szCs w:val="18"/>
        </w:rPr>
      </w:pPr>
    </w:p>
    <w:p w:rsidR="00D032B6" w:rsidRDefault="00A23879">
      <w:pPr>
        <w:pStyle w:val="BodyText"/>
      </w:pPr>
      <w:r>
        <w:t>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937"/>
        <w:gridCol w:w="4378"/>
        <w:gridCol w:w="3157"/>
      </w:tblGrid>
      <w:tr w:rsidR="00D032B6">
        <w:trPr>
          <w:trHeight w:hRule="exact" w:val="30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8" w:type="dxa"/>
            <w:tcBorders>
              <w:top w:val="nil"/>
              <w:left w:val="nil"/>
              <w:bottom w:val="nil"/>
              <w:right w:val="single" w:sz="8" w:space="0" w:color="000000"/>
            </w:tcBorders>
          </w:tcPr>
          <w:p w:rsidR="00D032B6" w:rsidRDefault="00A23879">
            <w:pPr>
              <w:pStyle w:val="TableParagraph"/>
              <w:spacing w:line="223" w:lineRule="exact"/>
              <w:ind w:left="127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整型或长整型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TID</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该会话所对应的系统线程</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w:t>
            </w:r>
          </w:p>
        </w:tc>
      </w:tr>
      <w:tr w:rsidR="00D032B6">
        <w:trPr>
          <w:trHeight w:hRule="exact" w:val="196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会话状态</w:t>
            </w:r>
          </w:p>
          <w:p w:rsidR="00D032B6" w:rsidRDefault="00D032B6">
            <w:pPr>
              <w:pStyle w:val="TableParagraph"/>
              <w:spacing w:before="5" w:line="140" w:lineRule="exact"/>
              <w:rPr>
                <w:sz w:val="14"/>
                <w:szCs w:val="14"/>
              </w:rPr>
            </w:pPr>
          </w:p>
          <w:p w:rsidR="00606508" w:rsidRDefault="00A23879">
            <w:pPr>
              <w:pStyle w:val="ListParagraph"/>
              <w:numPr>
                <w:ilvl w:val="0"/>
                <w:numId w:val="20"/>
              </w:numPr>
              <w:tabs>
                <w:tab w:val="left" w:pos="323"/>
              </w:tabs>
              <w:ind w:left="323"/>
              <w:rPr>
                <w:rFonts w:ascii="微软雅黑" w:eastAsia="微软雅黑" w:hAnsi="微软雅黑" w:cs="微软雅黑"/>
                <w:sz w:val="14"/>
                <w:szCs w:val="14"/>
              </w:rPr>
            </w:pPr>
            <w:r>
              <w:rPr>
                <w:rFonts w:ascii="微软雅黑" w:eastAsia="微软雅黑" w:hAnsi="微软雅黑" w:cs="微软雅黑"/>
                <w:w w:val="95"/>
                <w:sz w:val="14"/>
                <w:szCs w:val="14"/>
              </w:rPr>
              <w:t>Creating：创建状态</w:t>
            </w:r>
          </w:p>
          <w:p w:rsidR="00606508" w:rsidRDefault="00A23879">
            <w:pPr>
              <w:pStyle w:val="ListParagraph"/>
              <w:numPr>
                <w:ilvl w:val="0"/>
                <w:numId w:val="20"/>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Running：运行状态</w:t>
            </w:r>
          </w:p>
          <w:p w:rsidR="00606508" w:rsidRDefault="00A23879">
            <w:pPr>
              <w:pStyle w:val="ListParagraph"/>
              <w:numPr>
                <w:ilvl w:val="0"/>
                <w:numId w:val="20"/>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Waiting：等待状态</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sz w:val="14"/>
                <w:szCs w:val="14"/>
                <w:lang w:eastAsia="zh-CN"/>
              </w:rPr>
              <w:t>Idle：线程池待机状态</w:t>
            </w:r>
          </w:p>
          <w:p w:rsidR="00606508" w:rsidRDefault="00A23879">
            <w:pPr>
              <w:pStyle w:val="ListParagraph"/>
              <w:numPr>
                <w:ilvl w:val="0"/>
                <w:numId w:val="20"/>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Destroying：销毁状态</w:t>
            </w:r>
          </w:p>
        </w:tc>
      </w:tr>
      <w:tr w:rsidR="00D032B6">
        <w:trPr>
          <w:trHeight w:hRule="exact" w:val="300"/>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Type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79" w:history="1">
              <w:r w:rsidR="00A23879">
                <w:rPr>
                  <w:rFonts w:ascii="微软雅黑" w:eastAsia="微软雅黑" w:hAnsi="微软雅黑" w:cs="微软雅黑"/>
                  <w:color w:val="0000FF"/>
                  <w:w w:val="95"/>
                  <w:sz w:val="14"/>
                  <w:szCs w:val="14"/>
                </w:rPr>
                <w:t>EDU</w:t>
              </w:r>
              <w:r w:rsidR="00A23879">
                <w:rPr>
                  <w:rFonts w:ascii="微软雅黑" w:eastAsia="微软雅黑" w:hAnsi="微软雅黑" w:cs="微软雅黑"/>
                  <w:color w:val="0000FF"/>
                  <w:spacing w:val="2"/>
                  <w:w w:val="95"/>
                  <w:sz w:val="14"/>
                  <w:szCs w:val="14"/>
                </w:rPr>
                <w:t xml:space="preserve"> </w:t>
              </w:r>
              <w:r w:rsidR="00A23879">
                <w:rPr>
                  <w:rFonts w:ascii="微软雅黑" w:eastAsia="微软雅黑" w:hAnsi="微软雅黑" w:cs="微软雅黑"/>
                  <w:color w:val="0000FF"/>
                  <w:w w:val="95"/>
                  <w:sz w:val="14"/>
                  <w:szCs w:val="14"/>
                </w:rPr>
                <w:t>类型</w:t>
              </w:r>
            </w:hyperlink>
          </w:p>
        </w:tc>
      </w:tr>
      <w:tr w:rsidR="00D032B6">
        <w:trPr>
          <w:trHeight w:hRule="exact" w:val="295"/>
        </w:trPr>
        <w:tc>
          <w:tcPr>
            <w:tcW w:w="19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78" w:type="dxa"/>
            <w:tcBorders>
              <w:top w:val="nil"/>
              <w:left w:val="nil"/>
              <w:bottom w:val="nil"/>
              <w:right w:val="single" w:sz="8" w:space="0" w:color="000000"/>
            </w:tcBorders>
          </w:tcPr>
          <w:p w:rsidR="00D032B6" w:rsidRDefault="00A23879">
            <w:pPr>
              <w:pStyle w:val="TableParagraph"/>
              <w:spacing w:line="218" w:lineRule="exact"/>
              <w:ind w:left="127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名，一般系统</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EDU</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名为空</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23" style="position:absolute;left:0;text-align:left;margin-left:81.7pt;margin-top:4.75pt;width:473.6pt;height:84.8pt;z-index:-252152832;mso-position-horizontal-relative:page" coordorigin="1634,95" coordsize="9472,1696">
            <v:shape id="_x0000_s3724" style="position:absolute;left:1634;top:95;width:9472;height:1696" coordorigin="1634,95" coordsize="9472,1696" path="m1634,95r9472,l11106,1791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5"/>
          <w:w w:val="85"/>
        </w:rPr>
        <w:t xml:space="preserve"> </w:t>
      </w:r>
      <w:r w:rsidR="00A23879">
        <w:rPr>
          <w:rFonts w:ascii="Microsoft JhengHei" w:eastAsia="Microsoft JhengHei" w:hAnsi="Microsoft JhengHei" w:cs="Microsoft JhengHei"/>
          <w:w w:val="85"/>
        </w:rPr>
        <w:t>db.list(SDB_LIST_SESSIONS_CURRENT)</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 xml:space="preserve">"SessionID": </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21,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"TID":</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6691,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"Running",</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"Type":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"Agent",</w:t>
      </w:r>
    </w:p>
    <w:p w:rsidR="00D032B6" w:rsidRDefault="00A23879">
      <w:pPr>
        <w:pStyle w:val="BodyText"/>
        <w:spacing w:line="212"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"Name": </w:t>
      </w:r>
      <w:r>
        <w:rPr>
          <w:rFonts w:ascii="Microsoft JhengHei" w:eastAsia="Microsoft JhengHei" w:hAnsi="Microsoft JhengHei" w:cs="Microsoft JhengHei"/>
          <w:spacing w:val="46"/>
          <w:w w:val="95"/>
          <w:lang w:eastAsia="zh-CN"/>
        </w:rPr>
        <w:t xml:space="preserve"> </w:t>
      </w:r>
      <w:r>
        <w:rPr>
          <w:rFonts w:ascii="Microsoft JhengHei" w:eastAsia="Microsoft JhengHei" w:hAnsi="Microsoft JhengHei" w:cs="Microsoft JhengHei"/>
          <w:w w:val="95"/>
          <w:lang w:eastAsia="zh-CN"/>
        </w:rPr>
        <w:t>"192.168.20.101:52741"</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rPr>
          <w:lang w:eastAsia="zh-CN"/>
        </w:rPr>
      </w:pPr>
      <w:bookmarkStart w:id="174" w:name="集合列表"/>
      <w:bookmarkStart w:id="175" w:name="_bookmark75"/>
      <w:bookmarkEnd w:id="174"/>
      <w:bookmarkEnd w:id="175"/>
      <w:r>
        <w:rPr>
          <w:lang w:eastAsia="zh-CN"/>
        </w:rPr>
        <w:t>集合列表</w:t>
      </w:r>
    </w:p>
    <w:p w:rsidR="00D032B6" w:rsidRDefault="00D032B6">
      <w:pPr>
        <w:spacing w:before="9" w:line="190" w:lineRule="exact"/>
        <w:rPr>
          <w:sz w:val="19"/>
          <w:szCs w:val="19"/>
          <w:lang w:eastAsia="zh-CN"/>
        </w:rPr>
      </w:pPr>
    </w:p>
    <w:p w:rsidR="00D032B6" w:rsidRDefault="00A23879">
      <w:pPr>
        <w:pStyle w:val="BodyText"/>
        <w:spacing w:line="253" w:lineRule="auto"/>
        <w:ind w:right="128"/>
        <w:rPr>
          <w:lang w:eastAsia="zh-CN"/>
        </w:rPr>
      </w:pPr>
      <w:r>
        <w:rPr>
          <w:lang w:eastAsia="zh-CN"/>
        </w:rPr>
        <w:t>描述 集合快照列出当前数据库节点中所有的非临时集合（协调节点中列出用户集合），每个集合为一条记录。</w:t>
      </w:r>
    </w:p>
    <w:p w:rsidR="00D032B6" w:rsidRDefault="00D032B6">
      <w:pPr>
        <w:spacing w:before="4" w:line="180" w:lineRule="exact"/>
        <w:rPr>
          <w:sz w:val="18"/>
          <w:szCs w:val="18"/>
          <w:lang w:eastAsia="zh-CN"/>
        </w:rPr>
      </w:pPr>
    </w:p>
    <w:p w:rsidR="00D032B6" w:rsidRDefault="00A23879">
      <w:pPr>
        <w:pStyle w:val="BodyText"/>
        <w:spacing w:line="253" w:lineRule="auto"/>
        <w:ind w:right="7136"/>
      </w:pPr>
      <w:r>
        <w:rPr>
          <w:w w:val="95"/>
        </w:rPr>
        <w:t xml:space="preserve">标示 </w:t>
      </w:r>
      <w:r>
        <w:rPr>
          <w:w w:val="90"/>
        </w:rPr>
        <w:t>SDB_LIST_COLLECTIONS</w:t>
      </w:r>
    </w:p>
    <w:p w:rsidR="00D032B6" w:rsidRDefault="00D032B6">
      <w:pPr>
        <w:spacing w:before="4" w:line="180" w:lineRule="exact"/>
        <w:rPr>
          <w:sz w:val="18"/>
          <w:szCs w:val="18"/>
        </w:rPr>
      </w:pPr>
    </w:p>
    <w:p w:rsidR="00D032B6" w:rsidRDefault="00A23879">
      <w:pPr>
        <w:pStyle w:val="BodyText"/>
        <w:spacing w:line="253" w:lineRule="auto"/>
        <w:ind w:right="128"/>
      </w:pPr>
      <w:r>
        <w:t>字段信息 由于数据节点与编目节点保存的集合信息不同，集合列表在协调节点与其它节点所返回的结构有所不同：</w:t>
      </w:r>
    </w:p>
    <w:p w:rsidR="00D032B6" w:rsidRDefault="00D032B6">
      <w:pPr>
        <w:spacing w:before="4" w:line="180" w:lineRule="exact"/>
        <w:rPr>
          <w:sz w:val="18"/>
          <w:szCs w:val="18"/>
        </w:rPr>
      </w:pPr>
    </w:p>
    <w:p w:rsidR="00D032B6" w:rsidRDefault="00A23879">
      <w:pPr>
        <w:pStyle w:val="BodyText"/>
      </w:pPr>
      <w:r>
        <w:t>非协调节点字段信息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166"/>
        <w:gridCol w:w="4149"/>
        <w:gridCol w:w="3157"/>
      </w:tblGrid>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1"/>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5"/>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1"/>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集合完整名</w:t>
            </w:r>
          </w:p>
        </w:tc>
      </w:tr>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Details.ID</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集合 </w:t>
            </w:r>
            <w:r>
              <w:rPr>
                <w:rFonts w:ascii="微软雅黑" w:eastAsia="微软雅黑" w:hAnsi="微软雅黑" w:cs="微软雅黑"/>
                <w:spacing w:val="23"/>
                <w:w w:val="95"/>
                <w:sz w:val="14"/>
                <w:szCs w:val="14"/>
                <w:lang w:eastAsia="zh-CN"/>
              </w:rPr>
              <w:t xml:space="preserve"> </w:t>
            </w:r>
            <w:r>
              <w:rPr>
                <w:rFonts w:ascii="微软雅黑" w:eastAsia="微软雅黑" w:hAnsi="微软雅黑" w:cs="微软雅黑"/>
                <w:w w:val="95"/>
                <w:sz w:val="14"/>
                <w:szCs w:val="14"/>
                <w:lang w:eastAsia="zh-CN"/>
              </w:rPr>
              <w:t>ID，范围0~4095，集合空间内唯一</w:t>
            </w:r>
          </w:p>
        </w:tc>
      </w:tr>
      <w:tr w:rsidR="00D032B6">
        <w:trPr>
          <w:trHeight w:hRule="exact" w:val="300"/>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Details.LogicalID</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集合逻辑</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295"/>
        </w:trPr>
        <w:tc>
          <w:tcPr>
            <w:tcW w:w="21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Details.Sequence</w:t>
            </w:r>
          </w:p>
        </w:tc>
        <w:tc>
          <w:tcPr>
            <w:tcW w:w="414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1"/>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序列号</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2055"/>
        <w:gridCol w:w="4260"/>
        <w:gridCol w:w="3157"/>
      </w:tblGrid>
      <w:tr w:rsidR="00D032B6">
        <w:trPr>
          <w:trHeight w:hRule="exact" w:val="305"/>
        </w:trPr>
        <w:tc>
          <w:tcPr>
            <w:tcW w:w="205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60" w:type="dxa"/>
            <w:tcBorders>
              <w:top w:val="nil"/>
              <w:left w:val="nil"/>
              <w:bottom w:val="nil"/>
              <w:right w:val="single" w:sz="8" w:space="0" w:color="000000"/>
            </w:tcBorders>
          </w:tcPr>
          <w:p w:rsidR="00D032B6" w:rsidRDefault="00A23879">
            <w:pPr>
              <w:pStyle w:val="TableParagraph"/>
              <w:spacing w:line="223" w:lineRule="exact"/>
              <w:ind w:left="115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5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Details.Indexes</w:t>
            </w:r>
          </w:p>
        </w:tc>
        <w:tc>
          <w:tcPr>
            <w:tcW w:w="4260" w:type="dxa"/>
            <w:tcBorders>
              <w:top w:val="nil"/>
              <w:left w:val="nil"/>
              <w:bottom w:val="nil"/>
              <w:right w:val="single" w:sz="8" w:space="0" w:color="000000"/>
            </w:tcBorders>
          </w:tcPr>
          <w:p w:rsidR="00D032B6" w:rsidRDefault="00A23879">
            <w:pPr>
              <w:pStyle w:val="TableParagraph"/>
              <w:spacing w:line="218" w:lineRule="exact"/>
              <w:ind w:left="115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该集合所包含的索引数量</w:t>
            </w:r>
          </w:p>
        </w:tc>
      </w:tr>
      <w:tr w:rsidR="00D032B6">
        <w:trPr>
          <w:trHeight w:hRule="exact" w:val="3423"/>
        </w:trPr>
        <w:tc>
          <w:tcPr>
            <w:tcW w:w="205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Details.Status</w:t>
            </w:r>
          </w:p>
        </w:tc>
        <w:tc>
          <w:tcPr>
            <w:tcW w:w="4260" w:type="dxa"/>
            <w:tcBorders>
              <w:top w:val="nil"/>
              <w:left w:val="nil"/>
              <w:bottom w:val="nil"/>
              <w:right w:val="single" w:sz="8" w:space="0" w:color="000000"/>
            </w:tcBorders>
          </w:tcPr>
          <w:p w:rsidR="00D032B6" w:rsidRDefault="00A23879">
            <w:pPr>
              <w:pStyle w:val="TableParagraph"/>
              <w:spacing w:line="218" w:lineRule="exact"/>
              <w:ind w:left="1152"/>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集合当前状态</w:t>
            </w:r>
          </w:p>
          <w:p w:rsidR="00D032B6" w:rsidRDefault="00D032B6">
            <w:pPr>
              <w:pStyle w:val="TableParagraph"/>
              <w:spacing w:before="5" w:line="140" w:lineRule="exact"/>
              <w:rPr>
                <w:sz w:val="14"/>
                <w:szCs w:val="14"/>
              </w:rPr>
            </w:pPr>
          </w:p>
          <w:p w:rsidR="00606508" w:rsidRDefault="00A23879">
            <w:pPr>
              <w:pStyle w:val="ListParagraph"/>
              <w:numPr>
                <w:ilvl w:val="0"/>
                <w:numId w:val="19"/>
              </w:numPr>
              <w:tabs>
                <w:tab w:val="left" w:pos="323"/>
              </w:tabs>
              <w:ind w:left="323"/>
              <w:rPr>
                <w:rFonts w:ascii="微软雅黑" w:eastAsia="微软雅黑" w:hAnsi="微软雅黑" w:cs="微软雅黑"/>
                <w:sz w:val="14"/>
                <w:szCs w:val="14"/>
              </w:rPr>
            </w:pPr>
            <w:r>
              <w:rPr>
                <w:rFonts w:ascii="微软雅黑" w:eastAsia="微软雅黑" w:hAnsi="微软雅黑" w:cs="微软雅黑"/>
                <w:sz w:val="14"/>
                <w:szCs w:val="14"/>
              </w:rPr>
              <w:t>Free：空闲</w:t>
            </w:r>
          </w:p>
          <w:p w:rsidR="00606508" w:rsidRDefault="00A23879">
            <w:pPr>
              <w:pStyle w:val="ListParagraph"/>
              <w:numPr>
                <w:ilvl w:val="0"/>
                <w:numId w:val="19"/>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Normal：正常</w:t>
            </w:r>
          </w:p>
          <w:p w:rsidR="00606508" w:rsidRDefault="00A23879">
            <w:pPr>
              <w:pStyle w:val="ListParagraph"/>
              <w:numPr>
                <w:ilvl w:val="0"/>
                <w:numId w:val="19"/>
              </w:numPr>
              <w:tabs>
                <w:tab w:val="left" w:pos="323"/>
              </w:tabs>
              <w:spacing w:before="47"/>
              <w:ind w:left="323"/>
              <w:rPr>
                <w:rFonts w:ascii="微软雅黑" w:eastAsia="微软雅黑" w:hAnsi="微软雅黑" w:cs="微软雅黑"/>
                <w:sz w:val="14"/>
                <w:szCs w:val="14"/>
              </w:rPr>
            </w:pPr>
            <w:r>
              <w:rPr>
                <w:rFonts w:ascii="微软雅黑" w:eastAsia="微软雅黑" w:hAnsi="微软雅黑" w:cs="微软雅黑"/>
                <w:w w:val="95"/>
                <w:sz w:val="14"/>
                <w:szCs w:val="14"/>
              </w:rPr>
              <w:t>Dropped：被删除</w:t>
            </w:r>
          </w:p>
          <w:p w:rsidR="00606508" w:rsidRDefault="00A23879">
            <w:pPr>
              <w:pStyle w:val="ListParagraph"/>
              <w:numPr>
                <w:ilvl w:val="0"/>
                <w:numId w:val="19"/>
              </w:numPr>
              <w:tabs>
                <w:tab w:val="left" w:pos="323"/>
              </w:tabs>
              <w:spacing w:before="60" w:line="236" w:lineRule="exact"/>
              <w:ind w:left="323" w:right="128"/>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Shadow</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Phase：离线重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组复制阶段</w:t>
            </w:r>
          </w:p>
          <w:p w:rsidR="00606508" w:rsidRDefault="00A23879">
            <w:pPr>
              <w:pStyle w:val="ListParagraph"/>
              <w:numPr>
                <w:ilvl w:val="0"/>
                <w:numId w:val="19"/>
              </w:numPr>
              <w:tabs>
                <w:tab w:val="left" w:pos="323"/>
              </w:tabs>
              <w:spacing w:before="38" w:line="236" w:lineRule="exact"/>
              <w:ind w:left="323" w:right="141"/>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Truncate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Phase：离线重组清</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除阶段</w:t>
            </w:r>
          </w:p>
          <w:p w:rsidR="00606508" w:rsidRDefault="00A23879">
            <w:pPr>
              <w:pStyle w:val="ListParagraph"/>
              <w:numPr>
                <w:ilvl w:val="0"/>
                <w:numId w:val="19"/>
              </w:numPr>
              <w:tabs>
                <w:tab w:val="left" w:pos="323"/>
              </w:tabs>
              <w:spacing w:before="38" w:line="236" w:lineRule="exact"/>
              <w:ind w:left="323" w:right="49"/>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Copy</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Back</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入阶段</w:t>
            </w:r>
          </w:p>
          <w:p w:rsidR="00606508" w:rsidRDefault="00A23879">
            <w:pPr>
              <w:pStyle w:val="ListParagraph"/>
              <w:numPr>
                <w:ilvl w:val="0"/>
                <w:numId w:val="19"/>
              </w:numPr>
              <w:tabs>
                <w:tab w:val="left" w:pos="323"/>
              </w:tabs>
              <w:spacing w:before="38" w:line="236" w:lineRule="exact"/>
              <w:ind w:left="323" w:right="81"/>
              <w:rPr>
                <w:rFonts w:ascii="微软雅黑" w:eastAsia="微软雅黑" w:hAnsi="微软雅黑" w:cs="微软雅黑"/>
                <w:sz w:val="14"/>
                <w:szCs w:val="14"/>
              </w:rPr>
            </w:pPr>
            <w:r>
              <w:rPr>
                <w:rFonts w:ascii="微软雅黑" w:eastAsia="微软雅黑" w:hAnsi="微软雅黑" w:cs="微软雅黑"/>
                <w:w w:val="95"/>
                <w:sz w:val="14"/>
                <w:szCs w:val="14"/>
              </w:rPr>
              <w:t>Offline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Reorg</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Rebuild</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Phase：离线重组重建</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索引阶段</w:t>
            </w:r>
          </w:p>
        </w:tc>
      </w:tr>
    </w:tbl>
    <w:p w:rsidR="00D032B6" w:rsidRDefault="00D032B6">
      <w:pPr>
        <w:spacing w:before="3" w:line="200" w:lineRule="exact"/>
        <w:rPr>
          <w:sz w:val="20"/>
          <w:szCs w:val="20"/>
        </w:rPr>
      </w:pPr>
    </w:p>
    <w:p w:rsidR="00D032B6" w:rsidRDefault="00A23879">
      <w:pPr>
        <w:pStyle w:val="BodyText"/>
        <w:spacing w:line="312" w:lineRule="exact"/>
        <w:ind w:left="113"/>
      </w:pPr>
      <w:r>
        <w:t>协调节点字段信息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839"/>
        <w:gridCol w:w="4476"/>
        <w:gridCol w:w="3157"/>
      </w:tblGrid>
      <w:tr w:rsidR="00D032B6">
        <w:trPr>
          <w:trHeight w:hRule="exact" w:val="29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76" w:type="dxa"/>
            <w:tcBorders>
              <w:top w:val="nil"/>
              <w:left w:val="nil"/>
              <w:bottom w:val="nil"/>
              <w:right w:val="single" w:sz="8" w:space="0" w:color="000000"/>
            </w:tcBorders>
          </w:tcPr>
          <w:p w:rsidR="00D032B6" w:rsidRDefault="00A23879">
            <w:pPr>
              <w:pStyle w:val="TableParagraph"/>
              <w:spacing w:line="223" w:lineRule="exact"/>
              <w:ind w:left="1368"/>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476" w:type="dxa"/>
            <w:tcBorders>
              <w:top w:val="nil"/>
              <w:left w:val="nil"/>
              <w:bottom w:val="nil"/>
              <w:right w:val="single" w:sz="8" w:space="0" w:color="000000"/>
            </w:tcBorders>
          </w:tcPr>
          <w:p w:rsidR="00D032B6" w:rsidRDefault="00A23879">
            <w:pPr>
              <w:pStyle w:val="TableParagraph"/>
              <w:spacing w:line="22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集合完整名</w:t>
            </w:r>
          </w:p>
        </w:tc>
      </w:tr>
    </w:tbl>
    <w:p w:rsidR="00D032B6" w:rsidRDefault="00D032B6">
      <w:pPr>
        <w:spacing w:before="3" w:line="200" w:lineRule="exact"/>
        <w:rPr>
          <w:sz w:val="20"/>
          <w:szCs w:val="20"/>
        </w:rPr>
      </w:pPr>
    </w:p>
    <w:p w:rsidR="00D032B6" w:rsidRDefault="00A23879">
      <w:pPr>
        <w:pStyle w:val="BodyText"/>
        <w:spacing w:line="312" w:lineRule="exact"/>
        <w:ind w:left="113"/>
      </w:pPr>
      <w:r>
        <w:t>非协调节点示例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21" style="position:absolute;left:0;text-align:left;margin-left:81.7pt;margin-top:4.75pt;width:473.6pt;height:137.8pt;z-index:-252151808;mso-position-horizontal-relative:page" coordorigin="1634,95" coordsize="9472,2756">
            <v:shape id="_x0000_s3722" style="position:absolute;left:1634;top:95;width:9472;height:2756" coordorigin="1634,95" coordsize="9472,2756" path="m1634,95r9472,l11106,2851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20"/>
          <w:w w:val="85"/>
        </w:rPr>
        <w:t xml:space="preserve"> </w:t>
      </w:r>
      <w:r w:rsidR="00A23879">
        <w:rPr>
          <w:rFonts w:ascii="Microsoft JhengHei" w:eastAsia="Microsoft JhengHei" w:hAnsi="Microsoft JhengHei" w:cs="Microsoft JhengHei"/>
          <w:w w:val="85"/>
        </w:rPr>
        <w:t>db.list(SDB_LIST_COLLECTIONS)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"foo.test",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25"/>
        </w:rPr>
        <w:t>"Details":</w:t>
      </w:r>
      <w:r>
        <w:rPr>
          <w:rFonts w:ascii="Microsoft JhengHei" w:eastAsia="Microsoft JhengHei" w:hAnsi="Microsoft JhengHei" w:cs="Microsoft JhengHei"/>
          <w:spacing w:val="-12"/>
          <w:w w:val="125"/>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13"/>
        <w:rPr>
          <w:rFonts w:ascii="Microsoft JhengHei" w:eastAsia="Microsoft JhengHei" w:hAnsi="Microsoft JhengHei" w:cs="Microsoft JhengHei"/>
        </w:rPr>
      </w:pPr>
      <w:r>
        <w:rPr>
          <w:rFonts w:ascii="Microsoft JhengHei" w:eastAsia="Microsoft JhengHei" w:hAnsi="Microsoft JhengHei" w:cs="Microsoft JhengHei"/>
          <w:w w:val="120"/>
        </w:rPr>
        <w:t>"ID":</w:t>
      </w:r>
      <w:r>
        <w:rPr>
          <w:rFonts w:ascii="Microsoft JhengHei" w:eastAsia="Microsoft JhengHei" w:hAnsi="Microsoft JhengHei" w:cs="Microsoft JhengHei"/>
          <w:spacing w:val="3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15"/>
        </w:rPr>
        <w:t>"Logical</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ID":</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15"/>
        </w:rPr>
        <w:t>"Indexes":</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2,</w:t>
      </w:r>
    </w:p>
    <w:p w:rsidR="00D032B6" w:rsidRDefault="00A23879">
      <w:pPr>
        <w:pStyle w:val="BodyText"/>
        <w:spacing w:line="212" w:lineRule="exact"/>
        <w:ind w:left="713"/>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"Normal"</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113"/>
      </w:pPr>
      <w:r>
        <w:t>协调节点示例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19" style="position:absolute;left:0;text-align:left;margin-left:81.7pt;margin-top:4.75pt;width:473.6pt;height:42.4pt;z-index:-252150784;mso-position-horizontal-relative:page" coordorigin="1634,95" coordsize="9472,848">
            <v:shape id="_x0000_s3720" style="position:absolute;left:1634;top:95;width:9472;height:848" coordorigin="1634,95" coordsize="9472,848" path="m1634,95r9472,l11106,943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20"/>
          <w:w w:val="85"/>
        </w:rPr>
        <w:t xml:space="preserve"> </w:t>
      </w:r>
      <w:r w:rsidR="00A23879">
        <w:rPr>
          <w:rFonts w:ascii="Microsoft JhengHei" w:eastAsia="Microsoft JhengHei" w:hAnsi="Microsoft JhengHei" w:cs="Microsoft JhengHei"/>
          <w:w w:val="85"/>
        </w:rPr>
        <w:t>db.list(SDB_LIST_COLLECTIONS)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"foo.bar"</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113"/>
      </w:pPr>
      <w:bookmarkStart w:id="176" w:name="集合空间列表"/>
      <w:bookmarkStart w:id="177" w:name="_bookmark76"/>
      <w:bookmarkEnd w:id="176"/>
      <w:bookmarkEnd w:id="177"/>
      <w:r>
        <w:t>集合空间列表</w:t>
      </w:r>
    </w:p>
    <w:p w:rsidR="00D032B6" w:rsidRDefault="00D032B6">
      <w:pPr>
        <w:spacing w:before="9" w:line="190" w:lineRule="exact"/>
        <w:rPr>
          <w:sz w:val="19"/>
          <w:szCs w:val="19"/>
        </w:rPr>
      </w:pPr>
    </w:p>
    <w:p w:rsidR="00D032B6" w:rsidRDefault="00A23879">
      <w:pPr>
        <w:pStyle w:val="BodyText"/>
        <w:spacing w:line="253" w:lineRule="auto"/>
        <w:ind w:left="113" w:right="2347"/>
      </w:pPr>
      <w:r>
        <w:t>描述 集合空间列表列出当前数据库节点中所有的集合空间，每个集合空间为一条记录。</w:t>
      </w:r>
    </w:p>
    <w:p w:rsidR="00D032B6" w:rsidRDefault="00D032B6">
      <w:pPr>
        <w:spacing w:before="4" w:line="180" w:lineRule="exact"/>
        <w:rPr>
          <w:sz w:val="18"/>
          <w:szCs w:val="18"/>
        </w:rPr>
      </w:pPr>
    </w:p>
    <w:p w:rsidR="00D032B6" w:rsidRDefault="00A23879">
      <w:pPr>
        <w:pStyle w:val="BodyText"/>
        <w:spacing w:line="253" w:lineRule="auto"/>
        <w:ind w:left="113" w:right="7147"/>
      </w:pPr>
      <w:r>
        <w:rPr>
          <w:w w:val="95"/>
        </w:rPr>
        <w:t xml:space="preserve">标示 </w:t>
      </w:r>
      <w:r>
        <w:rPr>
          <w:w w:val="90"/>
        </w:rPr>
        <w:t>SDB_LIST_COLLECTIONSPACES</w:t>
      </w:r>
    </w:p>
    <w:p w:rsidR="00D032B6" w:rsidRDefault="00D032B6">
      <w:pPr>
        <w:spacing w:before="4" w:line="180" w:lineRule="exact"/>
        <w:rPr>
          <w:sz w:val="18"/>
          <w:szCs w:val="18"/>
        </w:rPr>
      </w:pPr>
    </w:p>
    <w:p w:rsidR="00D032B6" w:rsidRDefault="00A23879">
      <w:pPr>
        <w:pStyle w:val="BodyText"/>
        <w:spacing w:line="253" w:lineRule="auto"/>
        <w:ind w:left="113" w:right="465"/>
      </w:pPr>
      <w:r>
        <w:t>字段信息 由于数据节点与编目节点保存的集合空间信息不同，集合空间列表在协调节点与其它节点所返回的结构有所</w:t>
      </w:r>
    </w:p>
    <w:p w:rsidR="00D032B6" w:rsidRDefault="00A23879">
      <w:pPr>
        <w:pStyle w:val="BodyText"/>
        <w:spacing w:line="225" w:lineRule="exact"/>
        <w:ind w:left="113"/>
        <w:rPr>
          <w:lang w:eastAsia="zh-CN"/>
        </w:rPr>
      </w:pPr>
      <w:r>
        <w:rPr>
          <w:lang w:eastAsia="zh-CN"/>
        </w:rPr>
        <w:t>不同：</w:t>
      </w:r>
    </w:p>
    <w:p w:rsidR="00D032B6" w:rsidRDefault="00D032B6">
      <w:pPr>
        <w:spacing w:line="225" w:lineRule="exact"/>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非协调节点字段信息</w:t>
      </w:r>
    </w:p>
    <w:p w:rsidR="00D032B6" w:rsidRDefault="00D032B6">
      <w:pPr>
        <w:spacing w:before="5" w:line="20" w:lineRule="exact"/>
        <w:rPr>
          <w:sz w:val="4"/>
          <w:szCs w:val="4"/>
          <w:lang w:eastAsia="zh-CN"/>
        </w:rPr>
      </w:pPr>
    </w:p>
    <w:tbl>
      <w:tblPr>
        <w:tblW w:w="0" w:type="auto"/>
        <w:tblInd w:w="923" w:type="dxa"/>
        <w:tblLayout w:type="fixed"/>
        <w:tblCellMar>
          <w:left w:w="0" w:type="dxa"/>
          <w:right w:w="0" w:type="dxa"/>
        </w:tblCellMar>
        <w:tblLook w:val="01E0"/>
      </w:tblPr>
      <w:tblGrid>
        <w:gridCol w:w="1941"/>
        <w:gridCol w:w="4374"/>
        <w:gridCol w:w="3157"/>
      </w:tblGrid>
      <w:tr w:rsidR="00D032B6">
        <w:trPr>
          <w:trHeight w:hRule="exact" w:val="305"/>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374" w:type="dxa"/>
            <w:tcBorders>
              <w:top w:val="nil"/>
              <w:left w:val="nil"/>
              <w:bottom w:val="nil"/>
              <w:right w:val="single" w:sz="8" w:space="0" w:color="000000"/>
            </w:tcBorders>
          </w:tcPr>
          <w:p w:rsidR="00D032B6" w:rsidRDefault="00A23879">
            <w:pPr>
              <w:pStyle w:val="TableParagraph"/>
              <w:spacing w:line="223" w:lineRule="exact"/>
              <w:ind w:left="1266"/>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374" w:type="dxa"/>
            <w:tcBorders>
              <w:top w:val="nil"/>
              <w:left w:val="nil"/>
              <w:bottom w:val="nil"/>
              <w:right w:val="single" w:sz="8" w:space="0" w:color="000000"/>
            </w:tcBorders>
          </w:tcPr>
          <w:p w:rsidR="00D032B6" w:rsidRDefault="00A23879">
            <w:pPr>
              <w:pStyle w:val="TableParagraph"/>
              <w:spacing w:line="218" w:lineRule="exact"/>
              <w:ind w:left="1266"/>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300"/>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374" w:type="dxa"/>
            <w:tcBorders>
              <w:top w:val="nil"/>
              <w:left w:val="nil"/>
              <w:bottom w:val="nil"/>
              <w:right w:val="single" w:sz="8" w:space="0" w:color="000000"/>
            </w:tcBorders>
          </w:tcPr>
          <w:p w:rsidR="00D032B6" w:rsidRDefault="00A23879">
            <w:pPr>
              <w:pStyle w:val="TableParagraph"/>
              <w:spacing w:line="218" w:lineRule="exact"/>
              <w:ind w:left="1266"/>
              <w:rPr>
                <w:rFonts w:ascii="微软雅黑" w:eastAsia="微软雅黑" w:hAnsi="微软雅黑" w:cs="微软雅黑"/>
                <w:sz w:val="14"/>
                <w:szCs w:val="14"/>
              </w:rPr>
            </w:pPr>
            <w:r>
              <w:rPr>
                <w:rFonts w:ascii="微软雅黑" w:eastAsia="微软雅黑" w:hAnsi="微软雅黑" w:cs="微软雅黑"/>
                <w:sz w:val="14"/>
                <w:szCs w:val="14"/>
              </w:rPr>
              <w:t>字符串数组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集合空间中所包含的所有集合</w:t>
            </w:r>
          </w:p>
        </w:tc>
      </w:tr>
      <w:tr w:rsidR="00D032B6">
        <w:trPr>
          <w:trHeight w:hRule="exact" w:val="295"/>
        </w:trPr>
        <w:tc>
          <w:tcPr>
            <w:tcW w:w="194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374" w:type="dxa"/>
            <w:tcBorders>
              <w:top w:val="nil"/>
              <w:left w:val="nil"/>
              <w:bottom w:val="nil"/>
              <w:right w:val="single" w:sz="8" w:space="0" w:color="000000"/>
            </w:tcBorders>
          </w:tcPr>
          <w:p w:rsidR="00D032B6" w:rsidRDefault="00A23879">
            <w:pPr>
              <w:pStyle w:val="TableParagraph"/>
              <w:spacing w:line="218" w:lineRule="exact"/>
              <w:ind w:left="1266"/>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集合空间数据页大小</w:t>
            </w:r>
          </w:p>
        </w:tc>
      </w:tr>
    </w:tbl>
    <w:p w:rsidR="00D032B6" w:rsidRDefault="00D032B6">
      <w:pPr>
        <w:spacing w:before="3" w:line="200" w:lineRule="exact"/>
        <w:rPr>
          <w:sz w:val="20"/>
          <w:szCs w:val="20"/>
        </w:rPr>
      </w:pPr>
    </w:p>
    <w:p w:rsidR="00D032B6" w:rsidRDefault="00A23879">
      <w:pPr>
        <w:pStyle w:val="BodyText"/>
        <w:spacing w:line="312" w:lineRule="exact"/>
      </w:pPr>
      <w:r>
        <w:t>协调节点字段信息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839"/>
        <w:gridCol w:w="4476"/>
        <w:gridCol w:w="3157"/>
      </w:tblGrid>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76" w:type="dxa"/>
            <w:tcBorders>
              <w:top w:val="nil"/>
              <w:left w:val="nil"/>
              <w:bottom w:val="nil"/>
              <w:right w:val="single" w:sz="8" w:space="0" w:color="000000"/>
            </w:tcBorders>
          </w:tcPr>
          <w:p w:rsidR="00D032B6" w:rsidRDefault="00A23879">
            <w:pPr>
              <w:pStyle w:val="TableParagraph"/>
              <w:spacing w:line="223" w:lineRule="exact"/>
              <w:ind w:left="1368"/>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255"/>
        </w:trPr>
        <w:tc>
          <w:tcPr>
            <w:tcW w:w="6315" w:type="dxa"/>
            <w:gridSpan w:val="2"/>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D032B6">
      <w:pPr>
        <w:spacing w:before="3" w:line="200" w:lineRule="exact"/>
        <w:rPr>
          <w:sz w:val="20"/>
          <w:szCs w:val="20"/>
        </w:rPr>
      </w:pPr>
    </w:p>
    <w:p w:rsidR="00D032B6" w:rsidRDefault="00A23879">
      <w:pPr>
        <w:pStyle w:val="BodyText"/>
        <w:spacing w:line="312" w:lineRule="exact"/>
      </w:pPr>
      <w:r>
        <w:t>非协调节点示例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17" style="position:absolute;left:0;text-align:left;margin-left:81.7pt;margin-top:4.75pt;width:473.6pt;height:106pt;z-index:-252149760;mso-position-horizontal-relative:page" coordorigin="1634,95" coordsize="9472,2120">
            <v:shape id="_x0000_s3718" style="position:absolute;left:1634;top:95;width:9472;height:2120" coordorigin="1634,95" coordsize="9472,2120" path="m1634,95r9472,l11106,2215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5"/>
          <w:w w:val="85"/>
        </w:rPr>
        <w:t xml:space="preserve"> </w:t>
      </w:r>
      <w:r w:rsidR="00A23879">
        <w:rPr>
          <w:rFonts w:ascii="Microsoft JhengHei" w:eastAsia="Microsoft JhengHei" w:hAnsi="Microsoft JhengHei" w:cs="Microsoft JhengHei"/>
          <w:w w:val="85"/>
        </w:rPr>
        <w:t>db.list(SDB_LIST_COLLECTIONSPACES)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33"/>
          <w:w w:val="115"/>
        </w:rPr>
        <w:t xml:space="preserve"> </w:t>
      </w:r>
      <w:r>
        <w:rPr>
          <w:rFonts w:ascii="Microsoft JhengHei" w:eastAsia="Microsoft JhengHei" w:hAnsi="Microsoft JhengHei" w:cs="Microsoft JhengHei"/>
          <w:w w:val="115"/>
        </w:rPr>
        <w:t>[</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3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"test"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"foo",</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"PageSize":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4096</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pPr>
      <w:r>
        <w:t>协调节点示例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15" style="position:absolute;left:0;text-align:left;margin-left:81.7pt;margin-top:4.75pt;width:473.6pt;height:42.4pt;z-index:-252148736;mso-position-horizontal-relative:page" coordorigin="1634,95" coordsize="9472,848">
            <v:shape id="_x0000_s3716" style="position:absolute;left:1634;top:95;width:9472;height:848" coordorigin="1634,95" coordsize="9472,848" path="m1634,95r9472,l11106,943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5"/>
          <w:w w:val="85"/>
        </w:rPr>
        <w:t xml:space="preserve"> </w:t>
      </w:r>
      <w:r w:rsidR="00A23879">
        <w:rPr>
          <w:rFonts w:ascii="Microsoft JhengHei" w:eastAsia="Microsoft JhengHei" w:hAnsi="Microsoft JhengHei" w:cs="Microsoft JhengHei"/>
          <w:w w:val="85"/>
        </w:rPr>
        <w:t>db.list(SDB_LIST_COLLECTIONSPACES)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"foo"</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986"/>
      </w:pPr>
      <w:bookmarkStart w:id="178" w:name="存储单元列表"/>
      <w:bookmarkStart w:id="179" w:name="_bookmark77"/>
      <w:bookmarkEnd w:id="178"/>
      <w:bookmarkEnd w:id="179"/>
      <w:r>
        <w:t>存储单元列表</w:t>
      </w:r>
    </w:p>
    <w:p w:rsidR="00D032B6" w:rsidRDefault="00D032B6">
      <w:pPr>
        <w:spacing w:before="9" w:line="190" w:lineRule="exact"/>
        <w:rPr>
          <w:sz w:val="19"/>
          <w:szCs w:val="19"/>
        </w:rPr>
      </w:pPr>
    </w:p>
    <w:p w:rsidR="00D032B6" w:rsidRDefault="00A23879">
      <w:pPr>
        <w:pStyle w:val="BodyText"/>
        <w:spacing w:line="253" w:lineRule="auto"/>
        <w:ind w:right="4328"/>
      </w:pPr>
      <w:r>
        <w:t>描述 存储单元列表列出当前数据库节点的全部存储单元信息。</w:t>
      </w:r>
    </w:p>
    <w:p w:rsidR="00D032B6" w:rsidRDefault="00D032B6">
      <w:pPr>
        <w:spacing w:before="4" w:line="180" w:lineRule="exact"/>
        <w:rPr>
          <w:sz w:val="18"/>
          <w:szCs w:val="18"/>
        </w:rPr>
      </w:pPr>
    </w:p>
    <w:p w:rsidR="00D032B6" w:rsidRDefault="00A23879">
      <w:pPr>
        <w:pStyle w:val="BodyText"/>
        <w:spacing w:line="253" w:lineRule="auto"/>
        <w:ind w:right="6988"/>
      </w:pPr>
      <w:r>
        <w:rPr>
          <w:w w:val="95"/>
        </w:rPr>
        <w:t xml:space="preserve">标示 </w:t>
      </w:r>
      <w:r>
        <w:rPr>
          <w:w w:val="90"/>
        </w:rPr>
        <w:t>SDB_LIST_STORAGEUNITS</w:t>
      </w:r>
    </w:p>
    <w:p w:rsidR="00D032B6" w:rsidRDefault="00D032B6">
      <w:pPr>
        <w:spacing w:before="4" w:line="180" w:lineRule="exact"/>
        <w:rPr>
          <w:sz w:val="18"/>
          <w:szCs w:val="18"/>
        </w:rPr>
      </w:pPr>
    </w:p>
    <w:p w:rsidR="00D032B6" w:rsidRDefault="00A23879">
      <w:pPr>
        <w:pStyle w:val="BodyText"/>
      </w:pPr>
      <w:r>
        <w:t>字段信息</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127"/>
        <w:gridCol w:w="4188"/>
        <w:gridCol w:w="3157"/>
      </w:tblGrid>
      <w:tr w:rsidR="00D032B6">
        <w:trPr>
          <w:trHeight w:hRule="exact" w:val="295"/>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ID</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该集合空间</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LogicalID</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集合空间逻辑</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ID，为递增顺序</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集合空间数据页大小</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Sequence</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序列号，当前版本中为1</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NumCollections</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集合空间下的集合个数</w:t>
            </w:r>
          </w:p>
        </w:tc>
      </w:tr>
      <w:tr w:rsidR="00D032B6">
        <w:trPr>
          <w:trHeight w:hRule="exact" w:val="545"/>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CollectionHWM</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集合高水位，一般来说意味着该集合空间中总共</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创建过的集合数量（包括被删除的集合）</w:t>
            </w:r>
          </w:p>
        </w:tc>
      </w:tr>
      <w:tr w:rsidR="00D032B6">
        <w:trPr>
          <w:trHeight w:hRule="exact" w:val="300"/>
        </w:trPr>
        <w:tc>
          <w:tcPr>
            <w:tcW w:w="212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Size</w:t>
            </w:r>
          </w:p>
        </w:tc>
        <w:tc>
          <w:tcPr>
            <w:tcW w:w="418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0"/>
              <w:rPr>
                <w:rFonts w:ascii="微软雅黑" w:eastAsia="微软雅黑" w:hAnsi="微软雅黑" w:cs="微软雅黑"/>
                <w:sz w:val="14"/>
                <w:szCs w:val="14"/>
              </w:rPr>
            </w:pPr>
            <w:r>
              <w:rPr>
                <w:rFonts w:ascii="微软雅黑" w:eastAsia="微软雅黑" w:hAnsi="微软雅黑" w:cs="微软雅黑"/>
                <w:sz w:val="14"/>
                <w:szCs w:val="14"/>
              </w:rPr>
              <w:t>长整型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存储单元大小（字节）</w:t>
            </w:r>
          </w:p>
        </w:tc>
      </w:tr>
    </w:tbl>
    <w:p w:rsidR="00D032B6" w:rsidRDefault="00D032B6">
      <w:pPr>
        <w:spacing w:line="213"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pPr>
      <w:r>
        <w:t>示例</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713" style="position:absolute;left:0;text-align:left;margin-left:81.7pt;margin-top:4.75pt;width:473.6pt;height:222.6pt;z-index:-252147712;mso-position-horizontal-relative:page" coordorigin="1634,95" coordsize="9472,4452">
            <v:shape id="_x0000_s3714" style="position:absolute;left:1634;top:95;width:9472;height:4452" coordorigin="1634,95" coordsize="9472,4452" path="m1634,95r9472,l11106,4547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6"/>
          <w:w w:val="85"/>
        </w:rPr>
        <w:t xml:space="preserve"> </w:t>
      </w:r>
      <w:r w:rsidR="00A23879">
        <w:rPr>
          <w:rFonts w:ascii="Microsoft JhengHei" w:eastAsia="Microsoft JhengHei" w:hAnsi="Microsoft JhengHei" w:cs="Microsoft JhengHei"/>
          <w:w w:val="85"/>
        </w:rPr>
        <w:t>db.list(SDB_LIST_STORAGEUNITS)</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"Name": </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"testCS",</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"ID":</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4095,</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"LogicalID":</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"PageSize":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4096,</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"NumCollections":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"CollectionHWM":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"Size":</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172032000</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"foo",</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"ID":</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4094,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"LogicalID":</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"PageSize":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4096,</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"NumCollections":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2,</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"CollectionHWM":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3,</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"Size":</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172032000</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166"/>
      </w:pPr>
      <w:bookmarkStart w:id="180" w:name="分区组列表"/>
      <w:bookmarkStart w:id="181" w:name="_bookmark78"/>
      <w:bookmarkEnd w:id="180"/>
      <w:bookmarkEnd w:id="181"/>
      <w:r>
        <w:t>分区组列表</w:t>
      </w:r>
    </w:p>
    <w:p w:rsidR="00D032B6" w:rsidRDefault="00D032B6">
      <w:pPr>
        <w:spacing w:before="9" w:line="190" w:lineRule="exact"/>
        <w:rPr>
          <w:sz w:val="19"/>
          <w:szCs w:val="19"/>
        </w:rPr>
      </w:pPr>
    </w:p>
    <w:p w:rsidR="00D032B6" w:rsidRDefault="00A23879">
      <w:pPr>
        <w:pStyle w:val="BodyText"/>
        <w:spacing w:line="253" w:lineRule="auto"/>
        <w:ind w:left="113" w:right="5742"/>
      </w:pPr>
      <w:r>
        <w:t>描述 分区组列表列出当前集群中的所有分区信息。</w:t>
      </w:r>
    </w:p>
    <w:p w:rsidR="00D032B6" w:rsidRDefault="00D032B6">
      <w:pPr>
        <w:spacing w:before="4" w:line="180" w:lineRule="exact"/>
        <w:rPr>
          <w:sz w:val="18"/>
          <w:szCs w:val="18"/>
        </w:rPr>
      </w:pPr>
    </w:p>
    <w:p w:rsidR="00D032B6" w:rsidRDefault="00A23879">
      <w:pPr>
        <w:pStyle w:val="BodyText"/>
        <w:spacing w:line="253" w:lineRule="auto"/>
        <w:ind w:left="113" w:right="8103"/>
      </w:pPr>
      <w:r>
        <w:rPr>
          <w:w w:val="95"/>
        </w:rPr>
        <w:t xml:space="preserve">标示 </w:t>
      </w:r>
      <w:r>
        <w:rPr>
          <w:w w:val="90"/>
        </w:rPr>
        <w:t>SDB_LIST_GROUPS</w:t>
      </w:r>
    </w:p>
    <w:p w:rsidR="00D032B6" w:rsidRDefault="00D032B6">
      <w:pPr>
        <w:spacing w:before="4" w:line="180" w:lineRule="exact"/>
        <w:rPr>
          <w:sz w:val="18"/>
          <w:szCs w:val="18"/>
        </w:rPr>
      </w:pPr>
    </w:p>
    <w:p w:rsidR="00D032B6" w:rsidRDefault="00A23879">
      <w:pPr>
        <w:pStyle w:val="BodyText"/>
        <w:ind w:left="113"/>
      </w:pPr>
      <w:r>
        <w:t>字段信息</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277"/>
        <w:gridCol w:w="4038"/>
        <w:gridCol w:w="3157"/>
      </w:tblGrid>
      <w:tr w:rsidR="00D032B6">
        <w:trPr>
          <w:trHeight w:hRule="exact" w:val="295"/>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3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Group.dbpath</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分区组中节点的数据文件存放路径</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Group.HostName</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分区组中节点的主机名</w:t>
            </w:r>
          </w:p>
        </w:tc>
      </w:tr>
      <w:tr w:rsidR="00D032B6">
        <w:trPr>
          <w:trHeight w:hRule="exact" w:val="1674"/>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Group.Service.Type</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分区组中节点的服务类型</w:t>
            </w:r>
          </w:p>
          <w:p w:rsidR="00D032B6" w:rsidRDefault="00D032B6">
            <w:pPr>
              <w:pStyle w:val="TableParagraph"/>
              <w:spacing w:before="5" w:line="140" w:lineRule="exact"/>
              <w:rPr>
                <w:sz w:val="14"/>
                <w:szCs w:val="14"/>
                <w:lang w:eastAsia="zh-CN"/>
              </w:rPr>
            </w:pPr>
          </w:p>
          <w:p w:rsidR="00D032B6" w:rsidRDefault="00A23879">
            <w:pPr>
              <w:pStyle w:val="TableParagraph"/>
              <w:tabs>
                <w:tab w:val="left" w:pos="323"/>
              </w:tabs>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0：直连服务，对应数据库参数   svcname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1：复制服务，对应数据库参数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replname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2：分区服务，对应数据库参数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shardname</w:t>
            </w:r>
          </w:p>
          <w:p w:rsidR="00D032B6" w:rsidRDefault="00A23879">
            <w:pPr>
              <w:pStyle w:val="TableParagraph"/>
              <w:tabs>
                <w:tab w:val="left" w:pos="323"/>
              </w:tabs>
              <w:spacing w:before="47"/>
              <w:ind w:left="40"/>
              <w:rPr>
                <w:rFonts w:ascii="微软雅黑" w:eastAsia="微软雅黑" w:hAnsi="微软雅黑" w:cs="微软雅黑"/>
                <w:sz w:val="14"/>
                <w:szCs w:val="14"/>
                <w:lang w:eastAsia="zh-CN"/>
              </w:rPr>
            </w:pPr>
            <w:r>
              <w:rPr>
                <w:rFonts w:ascii="Times New Roman" w:eastAsia="Times New Roman" w:hAnsi="Times New Roman" w:cs="Times New Roman"/>
                <w:sz w:val="14"/>
                <w:szCs w:val="14"/>
                <w:lang w:eastAsia="zh-CN"/>
              </w:rPr>
              <w:t>•</w:t>
            </w:r>
            <w:r>
              <w:rPr>
                <w:rFonts w:ascii="Times New Roman" w:eastAsia="Times New Roman" w:hAnsi="Times New Roman" w:cs="Times New Roman"/>
                <w:sz w:val="14"/>
                <w:szCs w:val="14"/>
                <w:lang w:eastAsia="zh-CN"/>
              </w:rPr>
              <w:tab/>
            </w:r>
            <w:r>
              <w:rPr>
                <w:rFonts w:ascii="微软雅黑" w:eastAsia="微软雅黑" w:hAnsi="微软雅黑" w:cs="微软雅黑"/>
                <w:w w:val="95"/>
                <w:sz w:val="14"/>
                <w:szCs w:val="14"/>
                <w:lang w:eastAsia="zh-CN"/>
              </w:rPr>
              <w:t xml:space="preserve">3：编目服务，对应数据库参数 </w:t>
            </w:r>
            <w:r>
              <w:rPr>
                <w:rFonts w:ascii="微软雅黑" w:eastAsia="微软雅黑" w:hAnsi="微软雅黑" w:cs="微软雅黑"/>
                <w:spacing w:val="28"/>
                <w:w w:val="95"/>
                <w:sz w:val="14"/>
                <w:szCs w:val="14"/>
                <w:lang w:eastAsia="zh-CN"/>
              </w:rPr>
              <w:t xml:space="preserve"> </w:t>
            </w:r>
            <w:r>
              <w:rPr>
                <w:rFonts w:ascii="微软雅黑" w:eastAsia="微软雅黑" w:hAnsi="微软雅黑" w:cs="微软雅黑"/>
                <w:w w:val="95"/>
                <w:sz w:val="14"/>
                <w:szCs w:val="14"/>
                <w:lang w:eastAsia="zh-CN"/>
              </w:rPr>
              <w:t>catalogname</w:t>
            </w:r>
          </w:p>
        </w:tc>
      </w:tr>
      <w:tr w:rsidR="00D032B6">
        <w:trPr>
          <w:trHeight w:hRule="exact" w:val="54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Group.Service.Name</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分区组中节点的服务名，服务名可以为端口</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号，或</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services</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文件中的服务名</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Group.NodeID</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分区组中节点的</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分区组名称</w:t>
            </w:r>
          </w:p>
        </w:tc>
      </w:tr>
      <w:tr w:rsidR="00D032B6">
        <w:trPr>
          <w:trHeight w:hRule="exact" w:val="300"/>
        </w:trPr>
        <w:tc>
          <w:tcPr>
            <w:tcW w:w="22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PrimaryNode</w:t>
            </w:r>
          </w:p>
        </w:tc>
        <w:tc>
          <w:tcPr>
            <w:tcW w:w="40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主节点</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r>
      <w:tr w:rsidR="00D032B6">
        <w:trPr>
          <w:trHeight w:hRule="exact" w:val="340"/>
        </w:trPr>
        <w:tc>
          <w:tcPr>
            <w:tcW w:w="2277" w:type="dxa"/>
            <w:vMerge w:val="restart"/>
            <w:tcBorders>
              <w:top w:val="single" w:sz="8" w:space="0" w:color="000000"/>
              <w:left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Role</w:t>
            </w:r>
          </w:p>
        </w:tc>
        <w:tc>
          <w:tcPr>
            <w:tcW w:w="4038" w:type="dxa"/>
            <w:vMerge w:val="restart"/>
            <w:tcBorders>
              <w:top w:val="single" w:sz="8" w:space="0" w:color="000000"/>
              <w:left w:val="nil"/>
              <w:right w:val="single" w:sz="8" w:space="0" w:color="000000"/>
            </w:tcBorders>
          </w:tcPr>
          <w:p w:rsidR="00D032B6" w:rsidRDefault="00A23879">
            <w:pPr>
              <w:pStyle w:val="TableParagraph"/>
              <w:spacing w:line="218" w:lineRule="exact"/>
              <w:ind w:left="930"/>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分区组角色，可以为：</w:t>
            </w:r>
          </w:p>
        </w:tc>
      </w:tr>
      <w:tr w:rsidR="00D032B6">
        <w:trPr>
          <w:trHeight w:hRule="exact" w:val="334"/>
        </w:trPr>
        <w:tc>
          <w:tcPr>
            <w:tcW w:w="2277" w:type="dxa"/>
            <w:vMerge/>
            <w:tcBorders>
              <w:left w:val="single" w:sz="8" w:space="0" w:color="000000"/>
              <w:right w:val="nil"/>
            </w:tcBorders>
          </w:tcPr>
          <w:p w:rsidR="00D032B6" w:rsidRDefault="00D032B6">
            <w:pPr>
              <w:rPr>
                <w:lang w:eastAsia="zh-CN"/>
              </w:rPr>
            </w:pPr>
          </w:p>
        </w:tc>
        <w:tc>
          <w:tcPr>
            <w:tcW w:w="4038"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tabs>
                <w:tab w:val="left" w:pos="323"/>
              </w:tabs>
              <w:spacing w:before="33"/>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0：数据节点</w:t>
            </w:r>
          </w:p>
        </w:tc>
      </w:tr>
      <w:tr w:rsidR="00D032B6">
        <w:trPr>
          <w:trHeight w:hRule="exact" w:val="432"/>
        </w:trPr>
        <w:tc>
          <w:tcPr>
            <w:tcW w:w="2277" w:type="dxa"/>
            <w:vMerge/>
            <w:tcBorders>
              <w:left w:val="single" w:sz="8" w:space="0" w:color="000000"/>
              <w:bottom w:val="single" w:sz="8" w:space="0" w:color="000000"/>
              <w:right w:val="nil"/>
            </w:tcBorders>
          </w:tcPr>
          <w:p w:rsidR="00D032B6" w:rsidRDefault="00D032B6"/>
        </w:tc>
        <w:tc>
          <w:tcPr>
            <w:tcW w:w="4038" w:type="dxa"/>
            <w:vMerge/>
            <w:tcBorders>
              <w:left w:val="nil"/>
              <w:bottom w:val="single" w:sz="8" w:space="0" w:color="000000"/>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tabs>
                <w:tab w:val="left" w:pos="323"/>
              </w:tabs>
              <w:spacing w:line="224" w:lineRule="exact"/>
              <w:ind w:left="40"/>
              <w:rPr>
                <w:rFonts w:ascii="微软雅黑" w:eastAsia="微软雅黑" w:hAnsi="微软雅黑" w:cs="微软雅黑"/>
                <w:sz w:val="14"/>
                <w:szCs w:val="14"/>
              </w:rPr>
            </w:pPr>
            <w:r>
              <w:rPr>
                <w:rFonts w:ascii="Times New Roman" w:eastAsia="Times New Roman" w:hAnsi="Times New Roman" w:cs="Times New Roman"/>
                <w:sz w:val="14"/>
                <w:szCs w:val="14"/>
              </w:rPr>
              <w:t>•</w:t>
            </w:r>
            <w:r>
              <w:rPr>
                <w:rFonts w:ascii="Times New Roman" w:eastAsia="Times New Roman" w:hAnsi="Times New Roman" w:cs="Times New Roman"/>
                <w:sz w:val="14"/>
                <w:szCs w:val="14"/>
              </w:rPr>
              <w:tab/>
            </w:r>
            <w:r>
              <w:rPr>
                <w:rFonts w:ascii="微软雅黑" w:eastAsia="微软雅黑" w:hAnsi="微软雅黑" w:cs="微软雅黑"/>
                <w:sz w:val="14"/>
                <w:szCs w:val="14"/>
              </w:rPr>
              <w:t>2：编目节点</w:t>
            </w:r>
          </w:p>
        </w:tc>
      </w:tr>
      <w:tr w:rsidR="00D032B6">
        <w:trPr>
          <w:trHeight w:hRule="exact" w:val="290"/>
        </w:trPr>
        <w:tc>
          <w:tcPr>
            <w:tcW w:w="2277" w:type="dxa"/>
            <w:tcBorders>
              <w:top w:val="single" w:sz="8" w:space="0" w:color="000000"/>
              <w:left w:val="single" w:sz="8" w:space="0" w:color="000000"/>
              <w:bottom w:val="nil"/>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Status</w:t>
            </w:r>
          </w:p>
        </w:tc>
        <w:tc>
          <w:tcPr>
            <w:tcW w:w="4038" w:type="dxa"/>
            <w:tcBorders>
              <w:top w:val="single" w:sz="8" w:space="0" w:color="000000"/>
              <w:left w:val="nil"/>
              <w:bottom w:val="nil"/>
              <w:right w:val="single" w:sz="8" w:space="0" w:color="000000"/>
            </w:tcBorders>
          </w:tcPr>
          <w:p w:rsidR="00D032B6" w:rsidRDefault="00A23879">
            <w:pPr>
              <w:pStyle w:val="TableParagraph"/>
              <w:spacing w:line="213" w:lineRule="exact"/>
              <w:ind w:left="930"/>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分区组状态</w:t>
            </w:r>
          </w:p>
        </w:tc>
      </w:tr>
    </w:tbl>
    <w:p w:rsidR="00D032B6" w:rsidRDefault="00D032B6">
      <w:pPr>
        <w:spacing w:line="213"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1865"/>
        <w:gridCol w:w="4450"/>
        <w:gridCol w:w="216"/>
        <w:gridCol w:w="2941"/>
      </w:tblGrid>
      <w:tr w:rsidR="00D032B6">
        <w:trPr>
          <w:trHeight w:hRule="exact" w:val="305"/>
        </w:trPr>
        <w:tc>
          <w:tcPr>
            <w:tcW w:w="186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450" w:type="dxa"/>
            <w:tcBorders>
              <w:top w:val="nil"/>
              <w:left w:val="nil"/>
              <w:bottom w:val="nil"/>
              <w:right w:val="single" w:sz="8" w:space="0" w:color="000000"/>
            </w:tcBorders>
          </w:tcPr>
          <w:p w:rsidR="00D032B6" w:rsidRDefault="00A23879">
            <w:pPr>
              <w:pStyle w:val="TableParagraph"/>
              <w:spacing w:line="223" w:lineRule="exact"/>
              <w:ind w:left="1342"/>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gridSpan w:val="2"/>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64"/>
        </w:trPr>
        <w:tc>
          <w:tcPr>
            <w:tcW w:w="1865" w:type="dxa"/>
            <w:vMerge w:val="restart"/>
            <w:tcBorders>
              <w:top w:val="single" w:sz="8" w:space="0" w:color="000000"/>
              <w:left w:val="single" w:sz="8" w:space="0" w:color="000000"/>
              <w:right w:val="nil"/>
            </w:tcBorders>
          </w:tcPr>
          <w:p w:rsidR="00D032B6" w:rsidRDefault="00D032B6">
            <w:pPr>
              <w:pStyle w:val="TableParagraph"/>
              <w:spacing w:before="7" w:line="150" w:lineRule="exact"/>
              <w:rPr>
                <w:sz w:val="15"/>
                <w:szCs w:val="15"/>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40"/>
              <w:rPr>
                <w:rFonts w:ascii="微软雅黑" w:eastAsia="微软雅黑" w:hAnsi="微软雅黑" w:cs="微软雅黑"/>
                <w:sz w:val="14"/>
                <w:szCs w:val="14"/>
              </w:rPr>
            </w:pPr>
            <w:r>
              <w:rPr>
                <w:rFonts w:ascii="微软雅黑" w:eastAsia="微软雅黑" w:hAnsi="微软雅黑" w:cs="微软雅黑"/>
                <w:w w:val="95"/>
                <w:sz w:val="14"/>
                <w:szCs w:val="14"/>
              </w:rPr>
              <w:t>Version</w:t>
            </w:r>
          </w:p>
        </w:tc>
        <w:tc>
          <w:tcPr>
            <w:tcW w:w="4450" w:type="dxa"/>
            <w:vMerge w:val="restart"/>
            <w:tcBorders>
              <w:top w:val="nil"/>
              <w:left w:val="nil"/>
              <w:right w:val="single" w:sz="8" w:space="0" w:color="000000"/>
            </w:tcBorders>
          </w:tcPr>
          <w:p w:rsidR="00D032B6" w:rsidRDefault="00D032B6">
            <w:pPr>
              <w:pStyle w:val="TableParagraph"/>
              <w:spacing w:before="7" w:line="160" w:lineRule="exact"/>
              <w:rPr>
                <w:sz w:val="16"/>
                <w:szCs w:val="16"/>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1342"/>
              <w:rPr>
                <w:rFonts w:ascii="微软雅黑" w:eastAsia="微软雅黑" w:hAnsi="微软雅黑" w:cs="微软雅黑"/>
                <w:sz w:val="14"/>
                <w:szCs w:val="14"/>
              </w:rPr>
            </w:pPr>
            <w:r>
              <w:rPr>
                <w:rFonts w:ascii="微软雅黑" w:eastAsia="微软雅黑" w:hAnsi="微软雅黑" w:cs="微软雅黑"/>
                <w:sz w:val="14"/>
                <w:szCs w:val="14"/>
              </w:rPr>
              <w:t>整型</w:t>
            </w:r>
          </w:p>
        </w:tc>
        <w:tc>
          <w:tcPr>
            <w:tcW w:w="216" w:type="dxa"/>
            <w:tcBorders>
              <w:top w:val="single" w:sz="8" w:space="0" w:color="000000"/>
              <w:left w:val="single" w:sz="8" w:space="0" w:color="000000"/>
              <w:bottom w:val="nil"/>
              <w:right w:val="nil"/>
            </w:tcBorders>
          </w:tcPr>
          <w:p w:rsidR="00D032B6" w:rsidRDefault="00A23879">
            <w:pPr>
              <w:pStyle w:val="TableParagraph"/>
              <w:spacing w:before="25"/>
              <w:ind w:left="40"/>
              <w:rPr>
                <w:rFonts w:ascii="Times New Roman" w:eastAsia="Times New Roman" w:hAnsi="Times New Roman" w:cs="Times New Roman"/>
                <w:sz w:val="14"/>
                <w:szCs w:val="14"/>
              </w:rPr>
            </w:pPr>
            <w:r>
              <w:rPr>
                <w:rFonts w:ascii="Times New Roman" w:eastAsia="Times New Roman" w:hAnsi="Times New Roman" w:cs="Times New Roman"/>
                <w:sz w:val="14"/>
                <w:szCs w:val="14"/>
              </w:rPr>
              <w:t>•</w:t>
            </w:r>
          </w:p>
        </w:tc>
        <w:tc>
          <w:tcPr>
            <w:tcW w:w="2941" w:type="dxa"/>
            <w:tcBorders>
              <w:top w:val="single" w:sz="8" w:space="0" w:color="000000"/>
              <w:left w:val="nil"/>
              <w:bottom w:val="nil"/>
              <w:right w:val="single" w:sz="8" w:space="0" w:color="000000"/>
            </w:tcBorders>
          </w:tcPr>
          <w:p w:rsidR="00D032B6" w:rsidRDefault="00A23879">
            <w:pPr>
              <w:pStyle w:val="TableParagraph"/>
              <w:spacing w:line="188" w:lineRule="exact"/>
              <w:ind w:left="117"/>
              <w:rPr>
                <w:rFonts w:ascii="微软雅黑" w:eastAsia="微软雅黑" w:hAnsi="微软雅黑" w:cs="微软雅黑"/>
                <w:sz w:val="14"/>
                <w:szCs w:val="14"/>
              </w:rPr>
            </w:pPr>
            <w:r>
              <w:rPr>
                <w:rFonts w:ascii="微软雅黑" w:eastAsia="微软雅黑" w:hAnsi="微软雅黑" w:cs="微软雅黑"/>
                <w:sz w:val="14"/>
                <w:szCs w:val="14"/>
              </w:rPr>
              <w:t>1：已激活分区组</w:t>
            </w:r>
          </w:p>
        </w:tc>
      </w:tr>
      <w:tr w:rsidR="00D032B6">
        <w:trPr>
          <w:trHeight w:hRule="exact" w:val="286"/>
        </w:trPr>
        <w:tc>
          <w:tcPr>
            <w:tcW w:w="1865" w:type="dxa"/>
            <w:vMerge/>
            <w:tcBorders>
              <w:left w:val="single" w:sz="8" w:space="0" w:color="000000"/>
              <w:right w:val="nil"/>
            </w:tcBorders>
          </w:tcPr>
          <w:p w:rsidR="00D032B6" w:rsidRDefault="00D032B6"/>
        </w:tc>
        <w:tc>
          <w:tcPr>
            <w:tcW w:w="4450" w:type="dxa"/>
            <w:vMerge/>
            <w:tcBorders>
              <w:left w:val="nil"/>
              <w:right w:val="single" w:sz="8" w:space="0" w:color="000000"/>
            </w:tcBorders>
          </w:tcPr>
          <w:p w:rsidR="00D032B6" w:rsidRDefault="00D032B6"/>
        </w:tc>
        <w:tc>
          <w:tcPr>
            <w:tcW w:w="216" w:type="dxa"/>
            <w:tcBorders>
              <w:top w:val="nil"/>
              <w:left w:val="single" w:sz="8" w:space="0" w:color="000000"/>
              <w:bottom w:val="nil"/>
              <w:right w:val="nil"/>
            </w:tcBorders>
          </w:tcPr>
          <w:p w:rsidR="00D032B6" w:rsidRDefault="00A23879">
            <w:pPr>
              <w:pStyle w:val="TableParagraph"/>
              <w:spacing w:before="56"/>
              <w:ind w:left="40"/>
              <w:rPr>
                <w:rFonts w:ascii="Times New Roman" w:eastAsia="Times New Roman" w:hAnsi="Times New Roman" w:cs="Times New Roman"/>
                <w:sz w:val="14"/>
                <w:szCs w:val="14"/>
              </w:rPr>
            </w:pPr>
            <w:r>
              <w:rPr>
                <w:rFonts w:ascii="Times New Roman" w:eastAsia="Times New Roman" w:hAnsi="Times New Roman" w:cs="Times New Roman"/>
                <w:sz w:val="14"/>
                <w:szCs w:val="14"/>
              </w:rPr>
              <w:t>•</w:t>
            </w:r>
          </w:p>
        </w:tc>
        <w:tc>
          <w:tcPr>
            <w:tcW w:w="2941" w:type="dxa"/>
            <w:tcBorders>
              <w:top w:val="nil"/>
              <w:left w:val="nil"/>
              <w:bottom w:val="nil"/>
              <w:right w:val="single" w:sz="8" w:space="0" w:color="000000"/>
            </w:tcBorders>
          </w:tcPr>
          <w:p w:rsidR="00D032B6" w:rsidRDefault="00A23879">
            <w:pPr>
              <w:pStyle w:val="TableParagraph"/>
              <w:spacing w:line="220" w:lineRule="exact"/>
              <w:ind w:left="117"/>
              <w:rPr>
                <w:rFonts w:ascii="微软雅黑" w:eastAsia="微软雅黑" w:hAnsi="微软雅黑" w:cs="微软雅黑"/>
                <w:sz w:val="14"/>
                <w:szCs w:val="14"/>
              </w:rPr>
            </w:pPr>
            <w:r>
              <w:rPr>
                <w:rFonts w:ascii="微软雅黑" w:eastAsia="微软雅黑" w:hAnsi="微软雅黑" w:cs="微软雅黑"/>
                <w:sz w:val="14"/>
                <w:szCs w:val="14"/>
              </w:rPr>
              <w:t>0：未激活分区组</w:t>
            </w:r>
          </w:p>
        </w:tc>
      </w:tr>
      <w:tr w:rsidR="00D032B6">
        <w:trPr>
          <w:trHeight w:hRule="exact" w:val="732"/>
        </w:trPr>
        <w:tc>
          <w:tcPr>
            <w:tcW w:w="1865" w:type="dxa"/>
            <w:vMerge/>
            <w:tcBorders>
              <w:left w:val="single" w:sz="8" w:space="0" w:color="000000"/>
              <w:bottom w:val="single" w:sz="8" w:space="0" w:color="000000"/>
              <w:right w:val="nil"/>
            </w:tcBorders>
          </w:tcPr>
          <w:p w:rsidR="00D032B6" w:rsidRDefault="00D032B6"/>
        </w:tc>
        <w:tc>
          <w:tcPr>
            <w:tcW w:w="4450" w:type="dxa"/>
            <w:vMerge/>
            <w:tcBorders>
              <w:left w:val="nil"/>
              <w:bottom w:val="nil"/>
              <w:right w:val="single" w:sz="8" w:space="0" w:color="000000"/>
            </w:tcBorders>
          </w:tcPr>
          <w:p w:rsidR="00D032B6" w:rsidRDefault="00D032B6"/>
        </w:tc>
        <w:tc>
          <w:tcPr>
            <w:tcW w:w="216" w:type="dxa"/>
            <w:tcBorders>
              <w:top w:val="nil"/>
              <w:left w:val="nil"/>
              <w:bottom w:val="single" w:sz="8" w:space="0" w:color="000000"/>
              <w:right w:val="nil"/>
            </w:tcBorders>
          </w:tcPr>
          <w:p w:rsidR="00D032B6" w:rsidRDefault="00A23879">
            <w:pPr>
              <w:pStyle w:val="TableParagraph"/>
              <w:spacing w:before="56"/>
              <w:ind w:left="50"/>
              <w:rPr>
                <w:rFonts w:ascii="Times New Roman" w:eastAsia="Times New Roman" w:hAnsi="Times New Roman" w:cs="Times New Roman"/>
                <w:sz w:val="14"/>
                <w:szCs w:val="14"/>
              </w:rPr>
            </w:pPr>
            <w:r>
              <w:rPr>
                <w:rFonts w:ascii="Times New Roman" w:eastAsia="Times New Roman" w:hAnsi="Times New Roman" w:cs="Times New Roman"/>
                <w:sz w:val="14"/>
                <w:szCs w:val="14"/>
              </w:rPr>
              <w:t>•</w:t>
            </w:r>
          </w:p>
        </w:tc>
        <w:tc>
          <w:tcPr>
            <w:tcW w:w="2941" w:type="dxa"/>
            <w:tcBorders>
              <w:top w:val="nil"/>
              <w:left w:val="nil"/>
              <w:bottom w:val="single" w:sz="8" w:space="0" w:color="000000"/>
              <w:right w:val="nil"/>
            </w:tcBorders>
          </w:tcPr>
          <w:p w:rsidR="00D032B6" w:rsidRDefault="00A23879">
            <w:pPr>
              <w:pStyle w:val="TableParagraph"/>
              <w:spacing w:line="220" w:lineRule="exact"/>
              <w:ind w:left="11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不存在：未激活分区组</w:t>
            </w:r>
          </w:p>
        </w:tc>
      </w:tr>
    </w:tbl>
    <w:p w:rsidR="00D032B6" w:rsidRDefault="00D032B6">
      <w:pPr>
        <w:spacing w:before="3" w:line="200" w:lineRule="exact"/>
        <w:rPr>
          <w:sz w:val="20"/>
          <w:szCs w:val="20"/>
          <w:lang w:eastAsia="zh-CN"/>
        </w:rPr>
      </w:pPr>
    </w:p>
    <w:p w:rsidR="00D032B6" w:rsidRDefault="00A23879">
      <w:pPr>
        <w:pStyle w:val="BodyText"/>
        <w:spacing w:line="312" w:lineRule="exact"/>
      </w:pPr>
      <w:r>
        <w:t>示例</w:t>
      </w:r>
    </w:p>
    <w:p w:rsidR="00D032B6" w:rsidRDefault="00035F6E">
      <w:pPr>
        <w:pStyle w:val="BodyText"/>
        <w:spacing w:line="319" w:lineRule="exact"/>
        <w:rPr>
          <w:rFonts w:ascii="Microsoft JhengHei" w:eastAsia="Microsoft JhengHei" w:hAnsi="Microsoft JhengHei" w:cs="Microsoft JhengHei"/>
        </w:rPr>
      </w:pPr>
      <w:r w:rsidRPr="00035F6E">
        <w:pict>
          <v:group id="_x0000_s3711" style="position:absolute;left:0;text-align:left;margin-left:81.7pt;margin-top:4.75pt;width:473.6pt;height:392.2pt;z-index:-252146688;mso-position-horizontal-relative:page" coordorigin="1634,95" coordsize="9472,7844">
            <v:shape id="_x0000_s3712" style="position:absolute;left:1634;top:95;width:9472;height:7844" coordorigin="1634,95" coordsize="9472,7844" path="m1634,95r9472,l11106,7939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29"/>
          <w:w w:val="85"/>
        </w:rPr>
        <w:t xml:space="preserve"> </w:t>
      </w:r>
      <w:r w:rsidR="00A23879">
        <w:rPr>
          <w:rFonts w:ascii="Microsoft JhengHei" w:eastAsia="Microsoft JhengHei" w:hAnsi="Microsoft JhengHei" w:cs="Microsoft JhengHei"/>
          <w:w w:val="85"/>
        </w:rPr>
        <w:t>db.list(SDB_LIST_GROUPS)</w:t>
      </w:r>
    </w:p>
    <w:p w:rsidR="00D032B6" w:rsidRDefault="00A23879">
      <w:pPr>
        <w:pStyle w:val="BodyText"/>
        <w:spacing w:line="20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"Group":[</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"/home/users/chenzichuan/sequoiadb/cata",</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"HostName":</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"ubuntu-dev2",</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933"/>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"11800"</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933"/>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"11801"</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933"/>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"11802"</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933"/>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1933"/>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"11803"</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5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533"/>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1</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1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"GroupID":</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"SYSCatalogGroup",</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rPr>
        <w:t>"PrimaryNode":</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2,</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"Status":</w:t>
      </w:r>
      <w:r>
        <w:rPr>
          <w:rFonts w:ascii="Microsoft JhengHei" w:eastAsia="Microsoft JhengHei" w:hAnsi="Microsoft JhengHei" w:cs="Microsoft JhengHei"/>
          <w:spacing w:val="39"/>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1333"/>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"51710981d8cb8fbc163d6350"</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9" w:line="130" w:lineRule="exact"/>
        <w:rPr>
          <w:sz w:val="13"/>
          <w:szCs w:val="13"/>
        </w:rPr>
      </w:pPr>
    </w:p>
    <w:p w:rsidR="00D032B6" w:rsidRDefault="00A23879">
      <w:pPr>
        <w:pStyle w:val="Heading4"/>
        <w:spacing w:line="354" w:lineRule="exact"/>
        <w:ind w:left="0" w:right="8212"/>
        <w:jc w:val="center"/>
      </w:pPr>
      <w:bookmarkStart w:id="182" w:name="引擎调度单元"/>
      <w:bookmarkStart w:id="183" w:name="_bookmark79"/>
      <w:bookmarkEnd w:id="182"/>
      <w:bookmarkEnd w:id="183"/>
      <w:r>
        <w:t>引擎调度单元</w:t>
      </w:r>
    </w:p>
    <w:p w:rsidR="00D032B6" w:rsidRDefault="00D032B6">
      <w:pPr>
        <w:spacing w:before="2" w:line="200" w:lineRule="exact"/>
        <w:rPr>
          <w:sz w:val="20"/>
          <w:szCs w:val="20"/>
        </w:rPr>
      </w:pPr>
    </w:p>
    <w:p w:rsidR="00D032B6" w:rsidRDefault="00A23879">
      <w:pPr>
        <w:pStyle w:val="BodyText"/>
      </w:pPr>
      <w:r>
        <w:t>概念</w:t>
      </w:r>
    </w:p>
    <w:p w:rsidR="00D032B6" w:rsidRDefault="00D032B6">
      <w:pPr>
        <w:spacing w:before="5" w:line="100" w:lineRule="exact"/>
        <w:rPr>
          <w:sz w:val="10"/>
          <w:szCs w:val="10"/>
        </w:rPr>
      </w:pPr>
    </w:p>
    <w:p w:rsidR="00D032B6" w:rsidRDefault="00A23879">
      <w:pPr>
        <w:pStyle w:val="BodyText"/>
        <w:spacing w:line="168" w:lineRule="auto"/>
      </w:pPr>
      <w:r>
        <w:rPr>
          <w:w w:val="95"/>
        </w:rPr>
        <w:t>引擎调度单元（Engine</w:t>
      </w:r>
      <w:r>
        <w:rPr>
          <w:spacing w:val="29"/>
          <w:w w:val="95"/>
        </w:rPr>
        <w:t xml:space="preserve"> </w:t>
      </w:r>
      <w:r>
        <w:rPr>
          <w:w w:val="95"/>
        </w:rPr>
        <w:t>Dispatchable</w:t>
      </w:r>
      <w:r>
        <w:rPr>
          <w:spacing w:val="29"/>
          <w:w w:val="95"/>
        </w:rPr>
        <w:t xml:space="preserve"> </w:t>
      </w:r>
      <w:r>
        <w:rPr>
          <w:w w:val="95"/>
        </w:rPr>
        <w:t>Unit）是</w:t>
      </w:r>
      <w:r>
        <w:rPr>
          <w:spacing w:val="29"/>
          <w:w w:val="95"/>
        </w:rPr>
        <w:t xml:space="preserve"> </w:t>
      </w:r>
      <w:r>
        <w:rPr>
          <w:w w:val="95"/>
        </w:rPr>
        <w:t>SequoiaDB</w:t>
      </w:r>
      <w:r>
        <w:rPr>
          <w:spacing w:val="29"/>
          <w:w w:val="95"/>
        </w:rPr>
        <w:t xml:space="preserve"> </w:t>
      </w:r>
      <w:r>
        <w:rPr>
          <w:w w:val="95"/>
        </w:rPr>
        <w:t>数据库中任务运行的载体，一般来说一个</w:t>
      </w:r>
      <w:r>
        <w:rPr>
          <w:spacing w:val="29"/>
          <w:w w:val="95"/>
        </w:rPr>
        <w:t xml:space="preserve"> </w:t>
      </w:r>
      <w:r>
        <w:rPr>
          <w:w w:val="95"/>
        </w:rPr>
        <w:t>EDU</w:t>
      </w:r>
      <w:r>
        <w:rPr>
          <w:spacing w:val="30"/>
          <w:w w:val="95"/>
        </w:rPr>
        <w:t xml:space="preserve"> </w:t>
      </w:r>
      <w:r>
        <w:rPr>
          <w:w w:val="95"/>
        </w:rPr>
        <w:t>意</w:t>
      </w:r>
      <w:r>
        <w:t xml:space="preserve"> </w:t>
      </w:r>
      <w:r>
        <w:rPr>
          <w:w w:val="95"/>
        </w:rPr>
        <w:t>味着一个单独的线程。</w:t>
      </w:r>
    </w:p>
    <w:p w:rsidR="00D032B6" w:rsidRDefault="00A23879">
      <w:pPr>
        <w:pStyle w:val="BodyText"/>
        <w:spacing w:before="34"/>
      </w:pPr>
      <w:r>
        <w:t>每个</w:t>
      </w:r>
      <w:r>
        <w:rPr>
          <w:spacing w:val="-24"/>
        </w:rPr>
        <w:t xml:space="preserve"> </w:t>
      </w:r>
      <w:r>
        <w:t>EDU</w:t>
      </w:r>
      <w:r>
        <w:rPr>
          <w:spacing w:val="-23"/>
        </w:rPr>
        <w:t xml:space="preserve"> </w:t>
      </w:r>
      <w:r>
        <w:t>可以用来执行用户的请求，或者执行系统内部的维护任务。</w:t>
      </w:r>
    </w:p>
    <w:p w:rsidR="00D032B6" w:rsidRDefault="00D032B6">
      <w:pPr>
        <w:spacing w:before="5" w:line="100" w:lineRule="exact"/>
        <w:rPr>
          <w:sz w:val="10"/>
          <w:szCs w:val="10"/>
        </w:rPr>
      </w:pPr>
    </w:p>
    <w:p w:rsidR="00D032B6" w:rsidRDefault="00A23879">
      <w:pPr>
        <w:pStyle w:val="BodyText"/>
        <w:spacing w:line="168" w:lineRule="auto"/>
        <w:rPr>
          <w:lang w:eastAsia="zh-CN"/>
        </w:rPr>
      </w:pPr>
      <w:r>
        <w:rPr>
          <w:lang w:eastAsia="zh-CN"/>
        </w:rPr>
        <w:t>EDU</w:t>
      </w:r>
      <w:r>
        <w:rPr>
          <w:spacing w:val="-32"/>
          <w:lang w:eastAsia="zh-CN"/>
        </w:rPr>
        <w:t xml:space="preserve"> </w:t>
      </w:r>
      <w:r>
        <w:rPr>
          <w:lang w:eastAsia="zh-CN"/>
        </w:rPr>
        <w:t>之间相互独立，不同</w:t>
      </w:r>
      <w:r>
        <w:rPr>
          <w:spacing w:val="-31"/>
          <w:lang w:eastAsia="zh-CN"/>
        </w:rPr>
        <w:t xml:space="preserve"> </w:t>
      </w:r>
      <w:r>
        <w:rPr>
          <w:lang w:eastAsia="zh-CN"/>
        </w:rPr>
        <w:t>EDU</w:t>
      </w:r>
      <w:r>
        <w:rPr>
          <w:spacing w:val="-31"/>
          <w:lang w:eastAsia="zh-CN"/>
        </w:rPr>
        <w:t xml:space="preserve"> </w:t>
      </w:r>
      <w:r>
        <w:rPr>
          <w:lang w:eastAsia="zh-CN"/>
        </w:rPr>
        <w:t>单独负责不同的用户会话。一个用户会话与一个</w:t>
      </w:r>
      <w:r>
        <w:rPr>
          <w:spacing w:val="-31"/>
          <w:lang w:eastAsia="zh-CN"/>
        </w:rPr>
        <w:t xml:space="preserve"> </w:t>
      </w:r>
      <w:r>
        <w:rPr>
          <w:lang w:eastAsia="zh-CN"/>
        </w:rPr>
        <w:t>EDU，在一个数据节点中相 互绑定。</w:t>
      </w:r>
    </w:p>
    <w:p w:rsidR="00D032B6" w:rsidRDefault="00A23879">
      <w:pPr>
        <w:pStyle w:val="BodyText"/>
        <w:spacing w:before="34"/>
        <w:rPr>
          <w:lang w:eastAsia="zh-CN"/>
        </w:rPr>
      </w:pPr>
      <w:r>
        <w:rPr>
          <w:w w:val="95"/>
          <w:lang w:eastAsia="zh-CN"/>
        </w:rPr>
        <w:t>每个</w:t>
      </w:r>
      <w:r>
        <w:rPr>
          <w:spacing w:val="-24"/>
          <w:w w:val="95"/>
          <w:lang w:eastAsia="zh-CN"/>
        </w:rPr>
        <w:t xml:space="preserve"> </w:t>
      </w:r>
      <w:r>
        <w:rPr>
          <w:w w:val="95"/>
          <w:lang w:eastAsia="zh-CN"/>
        </w:rPr>
        <w:t>EDU</w:t>
      </w:r>
      <w:r>
        <w:rPr>
          <w:spacing w:val="-23"/>
          <w:w w:val="95"/>
          <w:lang w:eastAsia="zh-CN"/>
        </w:rPr>
        <w:t xml:space="preserve"> </w:t>
      </w:r>
      <w:r>
        <w:rPr>
          <w:w w:val="95"/>
          <w:lang w:eastAsia="zh-CN"/>
        </w:rPr>
        <w:t>拥有一个进程内唯一的64位整数标示，称作“EDU</w:t>
      </w:r>
      <w:r>
        <w:rPr>
          <w:spacing w:val="-23"/>
          <w:w w:val="95"/>
          <w:lang w:eastAsia="zh-CN"/>
        </w:rPr>
        <w:t xml:space="preserve"> </w:t>
      </w:r>
      <w:r>
        <w:rPr>
          <w:w w:val="95"/>
          <w:lang w:eastAsia="zh-CN"/>
        </w:rPr>
        <w:t>ID”。</w:t>
      </w:r>
    </w:p>
    <w:p w:rsidR="00D032B6" w:rsidRDefault="00A23879">
      <w:pPr>
        <w:pStyle w:val="BodyText"/>
        <w:spacing w:before="18"/>
        <w:rPr>
          <w:lang w:eastAsia="zh-CN"/>
        </w:rPr>
      </w:pPr>
      <w:r>
        <w:rPr>
          <w:w w:val="95"/>
          <w:lang w:eastAsia="zh-CN"/>
        </w:rPr>
        <w:t xml:space="preserve">EDU </w:t>
      </w:r>
      <w:r>
        <w:rPr>
          <w:spacing w:val="18"/>
          <w:w w:val="95"/>
          <w:lang w:eastAsia="zh-CN"/>
        </w:rPr>
        <w:t xml:space="preserve"> </w:t>
      </w:r>
      <w:r>
        <w:rPr>
          <w:w w:val="95"/>
          <w:lang w:eastAsia="zh-CN"/>
        </w:rPr>
        <w:t xml:space="preserve">可以分为用户 </w:t>
      </w:r>
      <w:r>
        <w:rPr>
          <w:spacing w:val="19"/>
          <w:w w:val="95"/>
          <w:lang w:eastAsia="zh-CN"/>
        </w:rPr>
        <w:t xml:space="preserve"> </w:t>
      </w:r>
      <w:r>
        <w:rPr>
          <w:w w:val="95"/>
          <w:lang w:eastAsia="zh-CN"/>
        </w:rPr>
        <w:t xml:space="preserve">EDU </w:t>
      </w:r>
      <w:r>
        <w:rPr>
          <w:spacing w:val="18"/>
          <w:w w:val="95"/>
          <w:lang w:eastAsia="zh-CN"/>
        </w:rPr>
        <w:t xml:space="preserve"> </w:t>
      </w:r>
      <w:r>
        <w:rPr>
          <w:w w:val="95"/>
          <w:lang w:eastAsia="zh-CN"/>
        </w:rPr>
        <w:t xml:space="preserve">与系统 </w:t>
      </w:r>
      <w:r>
        <w:rPr>
          <w:spacing w:val="19"/>
          <w:w w:val="95"/>
          <w:lang w:eastAsia="zh-CN"/>
        </w:rPr>
        <w:t xml:space="preserve"> </w:t>
      </w:r>
      <w:r>
        <w:rPr>
          <w:w w:val="95"/>
          <w:lang w:eastAsia="zh-CN"/>
        </w:rPr>
        <w:t>EDU，分别代表执行用户任务的线程，与执行系统任务的线程。</w:t>
      </w:r>
    </w:p>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w w:val="95"/>
          <w:lang w:eastAsia="zh-CN"/>
        </w:rPr>
        <w:t>用户</w:t>
      </w:r>
      <w:r>
        <w:rPr>
          <w:spacing w:val="3"/>
          <w:w w:val="95"/>
          <w:lang w:eastAsia="zh-CN"/>
        </w:rPr>
        <w:t xml:space="preserve"> </w:t>
      </w:r>
      <w:r>
        <w:rPr>
          <w:w w:val="95"/>
          <w:lang w:eastAsia="zh-CN"/>
        </w:rPr>
        <w:t>EDU</w:t>
      </w:r>
    </w:p>
    <w:p w:rsidR="00D032B6" w:rsidRDefault="00A23879">
      <w:pPr>
        <w:pStyle w:val="BodyText"/>
        <w:spacing w:before="18" w:line="253" w:lineRule="auto"/>
        <w:ind w:left="113" w:right="3899"/>
      </w:pPr>
      <w:r>
        <w:rPr>
          <w:w w:val="95"/>
          <w:lang w:eastAsia="zh-CN"/>
        </w:rPr>
        <w:t xml:space="preserve">用户 </w:t>
      </w:r>
      <w:r>
        <w:rPr>
          <w:spacing w:val="38"/>
          <w:w w:val="95"/>
          <w:lang w:eastAsia="zh-CN"/>
        </w:rPr>
        <w:t xml:space="preserve"> </w:t>
      </w:r>
      <w:r>
        <w:rPr>
          <w:w w:val="95"/>
          <w:lang w:eastAsia="zh-CN"/>
        </w:rPr>
        <w:t xml:space="preserve">EDU </w:t>
      </w:r>
      <w:r>
        <w:rPr>
          <w:spacing w:val="39"/>
          <w:w w:val="95"/>
          <w:lang w:eastAsia="zh-CN"/>
        </w:rPr>
        <w:t xml:space="preserve"> </w:t>
      </w:r>
      <w:r>
        <w:rPr>
          <w:w w:val="95"/>
          <w:lang w:eastAsia="zh-CN"/>
        </w:rPr>
        <w:t>为执行用户任务的线程，一般又叫作代理（Agent）线程。</w:t>
      </w:r>
      <w:r>
        <w:rPr>
          <w:lang w:eastAsia="zh-CN"/>
        </w:rPr>
        <w:t xml:space="preserve"> </w:t>
      </w:r>
      <w:r>
        <w:rPr>
          <w:w w:val="95"/>
        </w:rPr>
        <w:t xml:space="preserve">在 </w:t>
      </w:r>
      <w:r>
        <w:rPr>
          <w:spacing w:val="9"/>
          <w:w w:val="95"/>
        </w:rPr>
        <w:t xml:space="preserve"> </w:t>
      </w:r>
      <w:r>
        <w:rPr>
          <w:w w:val="95"/>
        </w:rPr>
        <w:t xml:space="preserve">SequoiaDB </w:t>
      </w:r>
      <w:r>
        <w:rPr>
          <w:spacing w:val="9"/>
          <w:w w:val="95"/>
        </w:rPr>
        <w:t xml:space="preserve"> </w:t>
      </w:r>
      <w:r>
        <w:rPr>
          <w:w w:val="95"/>
        </w:rPr>
        <w:t>中，主要存在下列代理线程类型：</w:t>
      </w:r>
    </w:p>
    <w:p w:rsidR="00D032B6" w:rsidRDefault="00D032B6">
      <w:pPr>
        <w:spacing w:before="1" w:line="50" w:lineRule="exact"/>
        <w:rPr>
          <w:sz w:val="5"/>
          <w:szCs w:val="5"/>
        </w:rPr>
      </w:pPr>
    </w:p>
    <w:tbl>
      <w:tblPr>
        <w:tblW w:w="0" w:type="auto"/>
        <w:tblInd w:w="103" w:type="dxa"/>
        <w:tblLayout w:type="fixed"/>
        <w:tblCellMar>
          <w:left w:w="0" w:type="dxa"/>
          <w:right w:w="0" w:type="dxa"/>
        </w:tblCellMar>
        <w:tblLook w:val="01E0"/>
      </w:tblPr>
      <w:tblGrid>
        <w:gridCol w:w="2002"/>
        <w:gridCol w:w="4313"/>
        <w:gridCol w:w="3157"/>
      </w:tblGrid>
      <w:tr w:rsidR="00D032B6">
        <w:trPr>
          <w:trHeight w:hRule="exact" w:val="305"/>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名称</w:t>
            </w:r>
          </w:p>
        </w:tc>
        <w:tc>
          <w:tcPr>
            <w:tcW w:w="4313" w:type="dxa"/>
            <w:tcBorders>
              <w:top w:val="nil"/>
              <w:left w:val="nil"/>
              <w:bottom w:val="nil"/>
              <w:right w:val="single" w:sz="8" w:space="0" w:color="000000"/>
            </w:tcBorders>
          </w:tcPr>
          <w:p w:rsidR="00D032B6" w:rsidRDefault="00A23879">
            <w:pPr>
              <w:pStyle w:val="TableParagraph"/>
              <w:spacing w:line="223" w:lineRule="exact"/>
              <w:ind w:left="1205"/>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Agent</w:t>
            </w:r>
          </w:p>
        </w:tc>
        <w:tc>
          <w:tcPr>
            <w:tcW w:w="4313" w:type="dxa"/>
            <w:tcBorders>
              <w:top w:val="nil"/>
              <w:left w:val="nil"/>
              <w:bottom w:val="nil"/>
              <w:right w:val="single" w:sz="8" w:space="0" w:color="000000"/>
            </w:tcBorders>
          </w:tcPr>
          <w:p w:rsidR="00D032B6" w:rsidRDefault="00A23879">
            <w:pPr>
              <w:pStyle w:val="TableParagraph"/>
              <w:spacing w:line="218" w:lineRule="exact"/>
              <w:ind w:left="1205"/>
              <w:rPr>
                <w:rFonts w:ascii="微软雅黑" w:eastAsia="微软雅黑" w:hAnsi="微软雅黑" w:cs="微软雅黑"/>
                <w:sz w:val="14"/>
                <w:szCs w:val="14"/>
              </w:rPr>
            </w:pPr>
            <w:r>
              <w:rPr>
                <w:rFonts w:ascii="微软雅黑" w:eastAsia="微软雅黑" w:hAnsi="微软雅黑" w:cs="微软雅黑"/>
                <w:sz w:val="14"/>
                <w:szCs w:val="14"/>
              </w:rPr>
              <w:t>代理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代理线程负责由</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svcname</w:t>
            </w:r>
            <w:r>
              <w:rPr>
                <w:rFonts w:ascii="微软雅黑" w:eastAsia="微软雅黑" w:hAnsi="微软雅黑" w:cs="微软雅黑"/>
                <w:spacing w:val="-22"/>
                <w:sz w:val="14"/>
                <w:szCs w:val="14"/>
                <w:lang w:eastAsia="zh-CN"/>
              </w:rPr>
              <w:t xml:space="preserve"> </w:t>
            </w:r>
            <w:r>
              <w:rPr>
                <w:rFonts w:ascii="微软雅黑" w:eastAsia="微软雅黑" w:hAnsi="微软雅黑" w:cs="微软雅黑"/>
                <w:sz w:val="14"/>
                <w:szCs w:val="14"/>
                <w:lang w:eastAsia="zh-CN"/>
              </w:rPr>
              <w:t>服务传入的请求，一般</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来说该请求由用户直接传入</w:t>
            </w:r>
          </w:p>
        </w:tc>
      </w:tr>
      <w:tr w:rsidR="00D032B6">
        <w:trPr>
          <w:trHeight w:hRule="exact" w:val="540"/>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ShardAgent</w:t>
            </w:r>
          </w:p>
        </w:tc>
        <w:tc>
          <w:tcPr>
            <w:tcW w:w="4313" w:type="dxa"/>
            <w:tcBorders>
              <w:top w:val="nil"/>
              <w:left w:val="nil"/>
              <w:bottom w:val="nil"/>
              <w:right w:val="single" w:sz="8" w:space="0" w:color="000000"/>
            </w:tcBorders>
          </w:tcPr>
          <w:p w:rsidR="00D032B6" w:rsidRDefault="00A23879">
            <w:pPr>
              <w:pStyle w:val="TableParagraph"/>
              <w:spacing w:line="218" w:lineRule="exact"/>
              <w:ind w:left="1205"/>
              <w:rPr>
                <w:rFonts w:ascii="微软雅黑" w:eastAsia="微软雅黑" w:hAnsi="微软雅黑" w:cs="微软雅黑"/>
                <w:sz w:val="14"/>
                <w:szCs w:val="14"/>
              </w:rPr>
            </w:pPr>
            <w:r>
              <w:rPr>
                <w:rFonts w:ascii="微软雅黑" w:eastAsia="微软雅黑" w:hAnsi="微软雅黑" w:cs="微软雅黑"/>
                <w:sz w:val="14"/>
                <w:szCs w:val="14"/>
              </w:rPr>
              <w:t>分区代理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分区代理线程负责由</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shardname</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服务传入的请</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求，一般来说该请求由协调节点传入数据节点</w:t>
            </w:r>
          </w:p>
        </w:tc>
      </w:tr>
      <w:tr w:rsidR="00D032B6">
        <w:trPr>
          <w:trHeight w:hRule="exact" w:val="780"/>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CoordAgent</w:t>
            </w:r>
          </w:p>
        </w:tc>
        <w:tc>
          <w:tcPr>
            <w:tcW w:w="4313" w:type="dxa"/>
            <w:tcBorders>
              <w:top w:val="nil"/>
              <w:left w:val="nil"/>
              <w:bottom w:val="nil"/>
              <w:right w:val="single" w:sz="8" w:space="0" w:color="000000"/>
            </w:tcBorders>
          </w:tcPr>
          <w:p w:rsidR="00D032B6" w:rsidRDefault="00A23879">
            <w:pPr>
              <w:pStyle w:val="TableParagraph"/>
              <w:spacing w:line="218" w:lineRule="exact"/>
              <w:ind w:left="1205"/>
              <w:rPr>
                <w:rFonts w:ascii="微软雅黑" w:eastAsia="微软雅黑" w:hAnsi="微软雅黑" w:cs="微软雅黑"/>
                <w:sz w:val="14"/>
                <w:szCs w:val="14"/>
              </w:rPr>
            </w:pPr>
            <w:r>
              <w:rPr>
                <w:rFonts w:ascii="微软雅黑" w:eastAsia="微软雅黑" w:hAnsi="微软雅黑" w:cs="微软雅黑"/>
                <w:sz w:val="14"/>
                <w:szCs w:val="14"/>
              </w:rPr>
              <w:t>协调代理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协调代理线程负责由svcname服务传入的请</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求，一般来说该请求由用户直接传入，仅作用于 协调节点</w:t>
            </w:r>
          </w:p>
        </w:tc>
      </w:tr>
      <w:tr w:rsidR="00D032B6">
        <w:trPr>
          <w:trHeight w:hRule="exact" w:val="780"/>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ReplAgent</w:t>
            </w:r>
          </w:p>
        </w:tc>
        <w:tc>
          <w:tcPr>
            <w:tcW w:w="4313" w:type="dxa"/>
            <w:tcBorders>
              <w:top w:val="nil"/>
              <w:left w:val="nil"/>
              <w:bottom w:val="nil"/>
              <w:right w:val="single" w:sz="8" w:space="0" w:color="000000"/>
            </w:tcBorders>
          </w:tcPr>
          <w:p w:rsidR="00D032B6" w:rsidRDefault="00A23879">
            <w:pPr>
              <w:pStyle w:val="TableParagraph"/>
              <w:spacing w:line="218" w:lineRule="exact"/>
              <w:ind w:left="1205"/>
              <w:rPr>
                <w:rFonts w:ascii="微软雅黑" w:eastAsia="微软雅黑" w:hAnsi="微软雅黑" w:cs="微软雅黑"/>
                <w:sz w:val="14"/>
                <w:szCs w:val="14"/>
              </w:rPr>
            </w:pPr>
            <w:r>
              <w:rPr>
                <w:rFonts w:ascii="微软雅黑" w:eastAsia="微软雅黑" w:hAnsi="微软雅黑" w:cs="微软雅黑"/>
                <w:sz w:val="14"/>
                <w:szCs w:val="14"/>
              </w:rPr>
              <w:t>复制代理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复制代理线程负责由</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replname</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服务传入的请</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求，一般来说该请求由数据主节点传向从节 点，多作用于非协调节点</w:t>
            </w:r>
          </w:p>
        </w:tc>
      </w:tr>
      <w:tr w:rsidR="00D032B6">
        <w:trPr>
          <w:trHeight w:hRule="exact" w:val="535"/>
        </w:trPr>
        <w:tc>
          <w:tcPr>
            <w:tcW w:w="200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HTTPAgent</w:t>
            </w:r>
          </w:p>
        </w:tc>
        <w:tc>
          <w:tcPr>
            <w:tcW w:w="4313" w:type="dxa"/>
            <w:tcBorders>
              <w:top w:val="nil"/>
              <w:left w:val="nil"/>
              <w:bottom w:val="nil"/>
              <w:right w:val="single" w:sz="8" w:space="0" w:color="000000"/>
            </w:tcBorders>
          </w:tcPr>
          <w:p w:rsidR="00D032B6" w:rsidRDefault="00A23879">
            <w:pPr>
              <w:pStyle w:val="TableParagraph"/>
              <w:spacing w:line="218" w:lineRule="exact"/>
              <w:ind w:left="1205"/>
              <w:rPr>
                <w:rFonts w:ascii="微软雅黑" w:eastAsia="微软雅黑" w:hAnsi="微软雅黑" w:cs="微软雅黑"/>
                <w:sz w:val="14"/>
                <w:szCs w:val="14"/>
              </w:rPr>
            </w:pPr>
            <w:r>
              <w:rPr>
                <w:rFonts w:ascii="微软雅黑" w:eastAsia="微软雅黑" w:hAnsi="微软雅黑" w:cs="微软雅黑"/>
                <w:w w:val="95"/>
                <w:sz w:val="14"/>
                <w:szCs w:val="14"/>
              </w:rPr>
              <w:t>HTTP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代理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HTTP</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代理线程负责由</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httpname</w:t>
            </w:r>
            <w:r>
              <w:rPr>
                <w:rFonts w:ascii="微软雅黑" w:eastAsia="微软雅黑" w:hAnsi="微软雅黑" w:cs="微软雅黑"/>
                <w:spacing w:val="18"/>
                <w:w w:val="95"/>
                <w:sz w:val="14"/>
                <w:szCs w:val="14"/>
                <w:lang w:eastAsia="zh-CN"/>
              </w:rPr>
              <w:t xml:space="preserve"> </w:t>
            </w:r>
            <w:r>
              <w:rPr>
                <w:rFonts w:ascii="微软雅黑" w:eastAsia="微软雅黑" w:hAnsi="微软雅黑" w:cs="微软雅黑"/>
                <w:w w:val="95"/>
                <w:sz w:val="14"/>
                <w:szCs w:val="14"/>
                <w:lang w:eastAsia="zh-CN"/>
              </w:rPr>
              <w:t>服务传入的</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REST  </w:t>
            </w:r>
            <w:r>
              <w:rPr>
                <w:rFonts w:ascii="微软雅黑" w:eastAsia="微软雅黑" w:hAnsi="微软雅黑" w:cs="微软雅黑"/>
                <w:spacing w:val="24"/>
                <w:w w:val="95"/>
                <w:sz w:val="14"/>
                <w:szCs w:val="14"/>
                <w:lang w:eastAsia="zh-CN"/>
              </w:rPr>
              <w:t xml:space="preserve"> </w:t>
            </w:r>
            <w:r>
              <w:rPr>
                <w:rFonts w:ascii="微软雅黑" w:eastAsia="微软雅黑" w:hAnsi="微软雅黑" w:cs="微软雅黑"/>
                <w:w w:val="95"/>
                <w:sz w:val="14"/>
                <w:szCs w:val="14"/>
                <w:lang w:eastAsia="zh-CN"/>
              </w:rPr>
              <w:t>请求，一般来说该请求由用户直接传入</w:t>
            </w:r>
          </w:p>
        </w:tc>
      </w:tr>
    </w:tbl>
    <w:p w:rsidR="00D032B6" w:rsidRDefault="00D032B6">
      <w:pPr>
        <w:spacing w:before="3" w:line="200" w:lineRule="exact"/>
        <w:rPr>
          <w:sz w:val="20"/>
          <w:szCs w:val="20"/>
          <w:lang w:eastAsia="zh-CN"/>
        </w:rPr>
      </w:pPr>
    </w:p>
    <w:p w:rsidR="00D032B6" w:rsidRDefault="00A23879">
      <w:pPr>
        <w:pStyle w:val="BodyText"/>
        <w:spacing w:line="312" w:lineRule="exact"/>
        <w:ind w:left="113"/>
        <w:rPr>
          <w:lang w:eastAsia="zh-CN"/>
        </w:rPr>
      </w:pPr>
      <w:r>
        <w:rPr>
          <w:w w:val="95"/>
          <w:lang w:eastAsia="zh-CN"/>
        </w:rPr>
        <w:t>系统</w:t>
      </w:r>
      <w:r>
        <w:rPr>
          <w:spacing w:val="3"/>
          <w:w w:val="95"/>
          <w:lang w:eastAsia="zh-CN"/>
        </w:rPr>
        <w:t xml:space="preserve"> </w:t>
      </w:r>
      <w:r>
        <w:rPr>
          <w:w w:val="95"/>
          <w:lang w:eastAsia="zh-CN"/>
        </w:rPr>
        <w:t>EDU</w:t>
      </w:r>
    </w:p>
    <w:p w:rsidR="00D032B6" w:rsidRDefault="00A23879">
      <w:pPr>
        <w:pStyle w:val="BodyText"/>
        <w:spacing w:before="18" w:line="253" w:lineRule="auto"/>
        <w:ind w:left="113" w:right="2664"/>
      </w:pPr>
      <w:r>
        <w:rPr>
          <w:lang w:eastAsia="zh-CN"/>
        </w:rPr>
        <w:t>系统</w:t>
      </w:r>
      <w:r>
        <w:rPr>
          <w:spacing w:val="-24"/>
          <w:lang w:eastAsia="zh-CN"/>
        </w:rPr>
        <w:t xml:space="preserve"> </w:t>
      </w:r>
      <w:r>
        <w:rPr>
          <w:lang w:eastAsia="zh-CN"/>
        </w:rPr>
        <w:t>EDU</w:t>
      </w:r>
      <w:r>
        <w:rPr>
          <w:spacing w:val="-23"/>
          <w:lang w:eastAsia="zh-CN"/>
        </w:rPr>
        <w:t xml:space="preserve"> </w:t>
      </w:r>
      <w:r>
        <w:rPr>
          <w:lang w:eastAsia="zh-CN"/>
        </w:rPr>
        <w:t xml:space="preserve">为系统内部维护数据结构及一致性的线程，一般来说对用户完全透明。 </w:t>
      </w:r>
      <w:r>
        <w:t>在</w:t>
      </w:r>
      <w:r>
        <w:rPr>
          <w:spacing w:val="-42"/>
        </w:rPr>
        <w:t xml:space="preserve"> </w:t>
      </w:r>
      <w:r>
        <w:t>SequoiaDB</w:t>
      </w:r>
      <w:r>
        <w:rPr>
          <w:spacing w:val="-42"/>
        </w:rPr>
        <w:t xml:space="preserve"> </w:t>
      </w:r>
      <w:r>
        <w:t>中，存在但不局限于下列系统</w:t>
      </w:r>
      <w:r>
        <w:rPr>
          <w:spacing w:val="-41"/>
        </w:rPr>
        <w:t xml:space="preserve"> </w:t>
      </w:r>
      <w:r>
        <w:t>EDU：</w:t>
      </w:r>
    </w:p>
    <w:p w:rsidR="00D032B6" w:rsidRDefault="00D032B6">
      <w:pPr>
        <w:spacing w:before="1" w:line="50" w:lineRule="exact"/>
        <w:rPr>
          <w:sz w:val="5"/>
          <w:szCs w:val="5"/>
        </w:rPr>
      </w:pPr>
    </w:p>
    <w:tbl>
      <w:tblPr>
        <w:tblW w:w="0" w:type="auto"/>
        <w:tblInd w:w="103" w:type="dxa"/>
        <w:tblLayout w:type="fixed"/>
        <w:tblCellMar>
          <w:left w:w="0" w:type="dxa"/>
          <w:right w:w="0" w:type="dxa"/>
        </w:tblCellMar>
        <w:tblLook w:val="01E0"/>
      </w:tblPr>
      <w:tblGrid>
        <w:gridCol w:w="2167"/>
        <w:gridCol w:w="4148"/>
        <w:gridCol w:w="3157"/>
      </w:tblGrid>
      <w:tr w:rsidR="00D032B6">
        <w:trPr>
          <w:trHeight w:hRule="exact" w:val="295"/>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名称</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0"/>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TCPListener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sz w:val="14"/>
                <w:szCs w:val="14"/>
              </w:rPr>
              <w:t>服务监听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该线程负责监听</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svcname</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服务，并启动</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Agent</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代</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理线程</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HTTPListener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w w:val="95"/>
                <w:sz w:val="14"/>
                <w:szCs w:val="14"/>
              </w:rPr>
              <w:t>HTTP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该线程负责监听</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httpname</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服务，并启动</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Agent</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代理线程</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Cluster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sz w:val="14"/>
                <w:szCs w:val="14"/>
              </w:rPr>
              <w:t>集群管理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集群管理线程用于维护集群的基本框架，启动</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ReplReader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与</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ShardReader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线程</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ReplReader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sz w:val="14"/>
                <w:szCs w:val="14"/>
              </w:rPr>
              <w:t>复制监听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复制监听线程负责由</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replname</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服务传入的请</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求，并启动</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ReplAgent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代理线程</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ShardReader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sz w:val="14"/>
                <w:szCs w:val="14"/>
              </w:rPr>
              <w:t>分区监听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分区监听线程负责由</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shardname</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服务传入的请</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求，并启动</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ShardAgent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代理线程</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LogWriter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sz w:val="14"/>
                <w:szCs w:val="14"/>
              </w:rPr>
              <w:t>日志写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日志写线程用于将日志缓冲区中的数据写入日志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文件</w:t>
            </w:r>
          </w:p>
        </w:tc>
      </w:tr>
      <w:tr w:rsidR="00D032B6">
        <w:trPr>
          <w:trHeight w:hRule="exact" w:val="545"/>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WindowsListener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0"/>
              <w:rPr>
                <w:rFonts w:ascii="微软雅黑" w:eastAsia="微软雅黑" w:hAnsi="微软雅黑" w:cs="微软雅黑"/>
                <w:sz w:val="14"/>
                <w:szCs w:val="14"/>
              </w:rPr>
            </w:pPr>
            <w:r>
              <w:rPr>
                <w:rFonts w:ascii="微软雅黑" w:eastAsia="微软雅黑" w:hAnsi="微软雅黑" w:cs="微软雅黑"/>
                <w:w w:val="95"/>
                <w:sz w:val="14"/>
                <w:szCs w:val="14"/>
              </w:rPr>
              <w:t>Windows</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事件监听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Windows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环境特有，用于监听</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Windows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中</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定义事件</w:t>
            </w:r>
          </w:p>
        </w:tc>
      </w:tr>
      <w:tr w:rsidR="00D032B6">
        <w:trPr>
          <w:trHeight w:hRule="exact" w:val="545"/>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Task</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0"/>
              <w:rPr>
                <w:rFonts w:ascii="微软雅黑" w:eastAsia="微软雅黑" w:hAnsi="微软雅黑" w:cs="微软雅黑"/>
                <w:sz w:val="14"/>
                <w:szCs w:val="14"/>
              </w:rPr>
            </w:pPr>
            <w:r>
              <w:rPr>
                <w:rFonts w:ascii="微软雅黑" w:eastAsia="微软雅黑" w:hAnsi="微软雅黑" w:cs="微软雅黑"/>
                <w:sz w:val="14"/>
                <w:szCs w:val="14"/>
              </w:rPr>
              <w:t>后台任务处理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后台任务处理线程，一般来说用于处理后台任务</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请求，例如</w:t>
            </w:r>
            <w:hyperlink w:anchor="_bookmark36" w:history="1">
              <w:r>
                <w:rPr>
                  <w:rFonts w:ascii="微软雅黑" w:eastAsia="微软雅黑" w:hAnsi="微软雅黑" w:cs="微软雅黑"/>
                  <w:color w:val="0000FF"/>
                  <w:sz w:val="14"/>
                  <w:szCs w:val="14"/>
                </w:rPr>
                <w:t>数据切分</w:t>
              </w:r>
            </w:hyperlink>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CatalogMC</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0"/>
              <w:rPr>
                <w:rFonts w:ascii="微软雅黑" w:eastAsia="微软雅黑" w:hAnsi="微软雅黑" w:cs="微软雅黑"/>
                <w:sz w:val="14"/>
                <w:szCs w:val="14"/>
              </w:rPr>
            </w:pPr>
            <w:r>
              <w:rPr>
                <w:rFonts w:ascii="微软雅黑" w:eastAsia="微软雅黑" w:hAnsi="微软雅黑" w:cs="微软雅黑"/>
                <w:sz w:val="14"/>
                <w:szCs w:val="14"/>
              </w:rPr>
              <w:t>编目主控</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编目主控线程用于接收和分发编目节点接收到的</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请求</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CatalogNM</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0"/>
              <w:rPr>
                <w:rFonts w:ascii="微软雅黑" w:eastAsia="微软雅黑" w:hAnsi="微软雅黑" w:cs="微软雅黑"/>
                <w:sz w:val="14"/>
                <w:szCs w:val="14"/>
              </w:rPr>
            </w:pPr>
            <w:r>
              <w:rPr>
                <w:rFonts w:ascii="微软雅黑" w:eastAsia="微软雅黑" w:hAnsi="微软雅黑" w:cs="微软雅黑"/>
                <w:sz w:val="14"/>
                <w:szCs w:val="14"/>
              </w:rPr>
              <w:t>编目节点控制</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编目节点控制线程用于处理编目节点内部集群信</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息相关的请求</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CatalogManager</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0"/>
              <w:rPr>
                <w:rFonts w:ascii="微软雅黑" w:eastAsia="微软雅黑" w:hAnsi="微软雅黑" w:cs="微软雅黑"/>
                <w:sz w:val="14"/>
                <w:szCs w:val="14"/>
              </w:rPr>
            </w:pPr>
            <w:r>
              <w:rPr>
                <w:rFonts w:ascii="微软雅黑" w:eastAsia="微软雅黑" w:hAnsi="微软雅黑" w:cs="微软雅黑"/>
                <w:sz w:val="14"/>
                <w:szCs w:val="14"/>
              </w:rPr>
              <w:t>编目控制</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编目控制线程用于处理编目节点内部元数据相关</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的请求</w:t>
            </w:r>
          </w:p>
        </w:tc>
      </w:tr>
      <w:tr w:rsidR="00D032B6">
        <w:trPr>
          <w:trHeight w:hRule="exact" w:val="540"/>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CatalogNetwork</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0"/>
              <w:rPr>
                <w:rFonts w:ascii="微软雅黑" w:eastAsia="微软雅黑" w:hAnsi="微软雅黑" w:cs="微软雅黑"/>
                <w:sz w:val="14"/>
                <w:szCs w:val="14"/>
              </w:rPr>
            </w:pPr>
            <w:r>
              <w:rPr>
                <w:rFonts w:ascii="微软雅黑" w:eastAsia="微软雅黑" w:hAnsi="微软雅黑" w:cs="微软雅黑"/>
                <w:sz w:val="14"/>
                <w:szCs w:val="14"/>
              </w:rPr>
              <w:t>编目网络监听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编目网络监听线程用于监听编目服务</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catalogname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下的请求</w:t>
            </w:r>
          </w:p>
        </w:tc>
      </w:tr>
      <w:tr w:rsidR="00D032B6">
        <w:trPr>
          <w:trHeight w:hRule="exact" w:val="295"/>
        </w:trPr>
        <w:tc>
          <w:tcPr>
            <w:tcW w:w="216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CoordNetwork</w:t>
            </w:r>
          </w:p>
        </w:tc>
        <w:tc>
          <w:tcPr>
            <w:tcW w:w="4148"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0"/>
              <w:rPr>
                <w:rFonts w:ascii="微软雅黑" w:eastAsia="微软雅黑" w:hAnsi="微软雅黑" w:cs="微软雅黑"/>
                <w:sz w:val="14"/>
                <w:szCs w:val="14"/>
              </w:rPr>
            </w:pPr>
            <w:r>
              <w:rPr>
                <w:rFonts w:ascii="微软雅黑" w:eastAsia="微软雅黑" w:hAnsi="微软雅黑" w:cs="微软雅黑"/>
                <w:sz w:val="14"/>
                <w:szCs w:val="14"/>
              </w:rPr>
              <w:t>协调网络监听</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协调网络监听线程用于监听分区的请求</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监控</w:t>
      </w:r>
    </w:p>
    <w:p w:rsidR="00D032B6" w:rsidRDefault="00A23879">
      <w:pPr>
        <w:pStyle w:val="BodyText"/>
        <w:spacing w:before="18"/>
        <w:rPr>
          <w:lang w:eastAsia="zh-CN"/>
        </w:rPr>
      </w:pPr>
      <w:r>
        <w:rPr>
          <w:w w:val="95"/>
          <w:lang w:eastAsia="zh-CN"/>
        </w:rPr>
        <w:t>用户可以使用</w:t>
      </w:r>
      <w:hyperlink w:anchor="_bookmark64" w:history="1">
        <w:r>
          <w:rPr>
            <w:color w:val="0000FF"/>
            <w:w w:val="95"/>
            <w:lang w:eastAsia="zh-CN"/>
          </w:rPr>
          <w:t>会话快照</w:t>
        </w:r>
      </w:hyperlink>
      <w:r>
        <w:rPr>
          <w:color w:val="000000"/>
          <w:w w:val="95"/>
          <w:lang w:eastAsia="zh-CN"/>
        </w:rPr>
        <w:t xml:space="preserve">监控系统与用户  </w:t>
      </w:r>
      <w:r>
        <w:rPr>
          <w:color w:val="000000"/>
          <w:spacing w:val="51"/>
          <w:w w:val="95"/>
          <w:lang w:eastAsia="zh-CN"/>
        </w:rPr>
        <w:t xml:space="preserve"> </w:t>
      </w:r>
      <w:r>
        <w:rPr>
          <w:color w:val="000000"/>
          <w:w w:val="95"/>
          <w:lang w:eastAsia="zh-CN"/>
        </w:rPr>
        <w:t>EDU。</w:t>
      </w:r>
    </w:p>
    <w:p w:rsidR="00D032B6" w:rsidRDefault="00D032B6">
      <w:pPr>
        <w:spacing w:before="1" w:line="170" w:lineRule="exact"/>
        <w:rPr>
          <w:sz w:val="17"/>
          <w:szCs w:val="17"/>
          <w:lang w:eastAsia="zh-CN"/>
        </w:rPr>
      </w:pPr>
    </w:p>
    <w:p w:rsidR="00D032B6" w:rsidRDefault="00A23879">
      <w:pPr>
        <w:pStyle w:val="Heading4"/>
        <w:spacing w:line="354" w:lineRule="exact"/>
      </w:pPr>
      <w:bookmarkStart w:id="184" w:name="日志"/>
      <w:bookmarkStart w:id="185" w:name="_bookmark80"/>
      <w:bookmarkEnd w:id="184"/>
      <w:bookmarkEnd w:id="185"/>
      <w:r>
        <w:t>日志</w:t>
      </w:r>
    </w:p>
    <w:p w:rsidR="00D032B6" w:rsidRDefault="00035F6E">
      <w:pPr>
        <w:pStyle w:val="BodyText"/>
        <w:spacing w:before="21"/>
      </w:pPr>
      <w:hyperlink w:anchor="_bookmark81" w:history="1">
        <w:r w:rsidR="00A23879">
          <w:rPr>
            <w:color w:val="0000FF"/>
          </w:rPr>
          <w:t>同步日志</w:t>
        </w:r>
      </w:hyperlink>
    </w:p>
    <w:p w:rsidR="00D032B6" w:rsidRDefault="00A23879">
      <w:pPr>
        <w:pStyle w:val="BodyText"/>
        <w:spacing w:before="98"/>
      </w:pPr>
      <w:bookmarkStart w:id="186" w:name="同步日志"/>
      <w:bookmarkStart w:id="187" w:name="_bookmark81"/>
      <w:bookmarkEnd w:id="186"/>
      <w:bookmarkEnd w:id="187"/>
      <w:r>
        <w:t>同步日志</w:t>
      </w:r>
    </w:p>
    <w:p w:rsidR="00D032B6" w:rsidRDefault="00D032B6">
      <w:pPr>
        <w:spacing w:before="9" w:line="190" w:lineRule="exact"/>
        <w:rPr>
          <w:sz w:val="19"/>
          <w:szCs w:val="19"/>
        </w:rPr>
      </w:pPr>
    </w:p>
    <w:p w:rsidR="00D032B6" w:rsidRDefault="00A23879">
      <w:pPr>
        <w:pStyle w:val="BodyText"/>
      </w:pPr>
      <w:r>
        <w:t>日志文件</w:t>
      </w:r>
    </w:p>
    <w:p w:rsidR="00D032B6" w:rsidRDefault="00D032B6">
      <w:pPr>
        <w:spacing w:before="5" w:line="100" w:lineRule="exact"/>
        <w:rPr>
          <w:sz w:val="10"/>
          <w:szCs w:val="10"/>
        </w:rPr>
      </w:pPr>
    </w:p>
    <w:p w:rsidR="00D032B6" w:rsidRDefault="00A23879">
      <w:pPr>
        <w:pStyle w:val="BodyText"/>
        <w:spacing w:line="168" w:lineRule="auto"/>
        <w:rPr>
          <w:lang w:eastAsia="zh-CN"/>
        </w:rPr>
      </w:pPr>
      <w:r>
        <w:rPr>
          <w:w w:val="95"/>
        </w:rPr>
        <w:t xml:space="preserve">SequoiaDB </w:t>
      </w:r>
      <w:r>
        <w:rPr>
          <w:spacing w:val="46"/>
          <w:w w:val="95"/>
        </w:rPr>
        <w:t xml:space="preserve"> </w:t>
      </w:r>
      <w:r>
        <w:rPr>
          <w:w w:val="95"/>
        </w:rPr>
        <w:t xml:space="preserve">采用日志方式进行副本间的数据同步。日志文件存在于 </w:t>
      </w:r>
      <w:r>
        <w:rPr>
          <w:spacing w:val="47"/>
          <w:w w:val="95"/>
        </w:rPr>
        <w:t xml:space="preserve"> </w:t>
      </w:r>
      <w:r>
        <w:rPr>
          <w:w w:val="95"/>
        </w:rPr>
        <w:t xml:space="preserve">replicalog </w:t>
      </w:r>
      <w:r>
        <w:rPr>
          <w:spacing w:val="46"/>
          <w:w w:val="95"/>
        </w:rPr>
        <w:t xml:space="preserve"> </w:t>
      </w:r>
      <w:r>
        <w:rPr>
          <w:w w:val="95"/>
        </w:rPr>
        <w:t>目录中。文件大小和个数可以</w:t>
      </w:r>
      <w:r>
        <w:t xml:space="preserve"> </w:t>
      </w:r>
      <w:r>
        <w:rPr>
          <w:w w:val="95"/>
        </w:rPr>
        <w:t xml:space="preserve">分别通过 </w:t>
      </w:r>
      <w:r>
        <w:rPr>
          <w:spacing w:val="6"/>
          <w:w w:val="95"/>
        </w:rPr>
        <w:t xml:space="preserve"> </w:t>
      </w:r>
      <w:r>
        <w:rPr>
          <w:w w:val="95"/>
        </w:rPr>
        <w:t xml:space="preserve">logfilesz </w:t>
      </w:r>
      <w:r>
        <w:rPr>
          <w:spacing w:val="6"/>
          <w:w w:val="95"/>
        </w:rPr>
        <w:t xml:space="preserve"> </w:t>
      </w:r>
      <w:r>
        <w:rPr>
          <w:w w:val="95"/>
        </w:rPr>
        <w:t xml:space="preserve">和 </w:t>
      </w:r>
      <w:r>
        <w:rPr>
          <w:spacing w:val="7"/>
          <w:w w:val="95"/>
        </w:rPr>
        <w:t xml:space="preserve"> </w:t>
      </w:r>
      <w:r>
        <w:rPr>
          <w:w w:val="95"/>
        </w:rPr>
        <w:t xml:space="preserve">logfilenum </w:t>
      </w:r>
      <w:r>
        <w:rPr>
          <w:spacing w:val="6"/>
          <w:w w:val="95"/>
        </w:rPr>
        <w:t xml:space="preserve"> </w:t>
      </w:r>
      <w:r>
        <w:rPr>
          <w:w w:val="95"/>
        </w:rPr>
        <w:t>参数进行设置。默认分别为64M（不包含头大小）和20。</w:t>
      </w:r>
      <w:r>
        <w:rPr>
          <w:w w:val="95"/>
          <w:lang w:eastAsia="zh-CN"/>
        </w:rPr>
        <w:t>参数生效后无法</w:t>
      </w:r>
      <w:r>
        <w:rPr>
          <w:lang w:eastAsia="zh-CN"/>
        </w:rPr>
        <w:t xml:space="preserve"> </w:t>
      </w:r>
      <w:r>
        <w:rPr>
          <w:w w:val="95"/>
          <w:lang w:eastAsia="zh-CN"/>
        </w:rPr>
        <w:t xml:space="preserve">修改。（如果要修改必须离线删除全部日志文件，重新配置参数并启动       </w:t>
      </w:r>
      <w:r>
        <w:rPr>
          <w:spacing w:val="1"/>
          <w:w w:val="95"/>
          <w:lang w:eastAsia="zh-CN"/>
        </w:rPr>
        <w:t xml:space="preserve"> </w:t>
      </w:r>
      <w:r>
        <w:rPr>
          <w:w w:val="95"/>
          <w:lang w:eastAsia="zh-CN"/>
        </w:rPr>
        <w:t>SequoiaDB。但此举通常会引起全量</w:t>
      </w:r>
      <w:r>
        <w:rPr>
          <w:lang w:eastAsia="zh-CN"/>
        </w:rPr>
        <w:t xml:space="preserve"> 同步。）</w:t>
      </w:r>
    </w:p>
    <w:p w:rsidR="00D032B6" w:rsidRDefault="00D032B6">
      <w:pPr>
        <w:spacing w:before="14" w:line="200" w:lineRule="exact"/>
        <w:rPr>
          <w:sz w:val="20"/>
          <w:szCs w:val="20"/>
          <w:lang w:eastAsia="zh-CN"/>
        </w:rPr>
      </w:pPr>
    </w:p>
    <w:p w:rsidR="00D032B6" w:rsidRDefault="00A23879">
      <w:pPr>
        <w:pStyle w:val="BodyText"/>
        <w:spacing w:line="253" w:lineRule="auto"/>
        <w:ind w:right="94"/>
        <w:rPr>
          <w:lang w:eastAsia="zh-CN"/>
        </w:rPr>
      </w:pPr>
      <w:r>
        <w:rPr>
          <w:lang w:eastAsia="zh-CN"/>
        </w:rPr>
        <w:t>同步 数据组内所有备节点会定期将其他数据节点日志打包下载到本地进行日志回放。同步源并不限于主节点。</w:t>
      </w:r>
    </w:p>
    <w:p w:rsidR="00D032B6" w:rsidRDefault="00A23879">
      <w:pPr>
        <w:pStyle w:val="BodyText"/>
        <w:spacing w:line="225" w:lineRule="exact"/>
        <w:rPr>
          <w:lang w:eastAsia="zh-CN"/>
        </w:rPr>
      </w:pPr>
      <w:r>
        <w:rPr>
          <w:lang w:eastAsia="zh-CN"/>
        </w:rPr>
        <w:t>因为我们期望所有节点的数据版本差距在一个很小的窗口内。当处于这个窗口内时，所有备节点向主节点</w:t>
      </w:r>
    </w:p>
    <w:p w:rsidR="00D032B6" w:rsidRDefault="00A23879">
      <w:pPr>
        <w:pStyle w:val="BodyText"/>
        <w:spacing w:line="240" w:lineRule="exact"/>
        <w:rPr>
          <w:lang w:eastAsia="zh-CN"/>
        </w:rPr>
      </w:pPr>
      <w:r>
        <w:rPr>
          <w:lang w:eastAsia="zh-CN"/>
        </w:rPr>
        <w:t>同步数据。但是当某些节点的数据版本与主节点相差过大时，则选择其他备节点进行同步。当发生版本冲突</w:t>
      </w:r>
    </w:p>
    <w:p w:rsidR="00D032B6" w:rsidRDefault="00A23879">
      <w:pPr>
        <w:pStyle w:val="BodyText"/>
        <w:spacing w:line="240" w:lineRule="exact"/>
        <w:rPr>
          <w:lang w:eastAsia="zh-CN"/>
        </w:rPr>
      </w:pPr>
      <w:r>
        <w:rPr>
          <w:lang w:eastAsia="zh-CN"/>
        </w:rPr>
        <w:t>时，以当前主节点数据版本为准。如果冲突不能解决则进入全量同步。当组内不存在主节点时，同步无法进</w:t>
      </w:r>
    </w:p>
    <w:p w:rsidR="00D032B6" w:rsidRDefault="00A23879">
      <w:pPr>
        <w:pStyle w:val="BodyText"/>
        <w:spacing w:line="240" w:lineRule="exact"/>
        <w:rPr>
          <w:lang w:eastAsia="zh-CN"/>
        </w:rPr>
      </w:pPr>
      <w:r>
        <w:rPr>
          <w:lang w:eastAsia="zh-CN"/>
        </w:rPr>
        <w:t>行。</w:t>
      </w:r>
    </w:p>
    <w:p w:rsidR="00D032B6" w:rsidRDefault="00D032B6">
      <w:pPr>
        <w:spacing w:before="9" w:line="190" w:lineRule="exact"/>
        <w:rPr>
          <w:sz w:val="19"/>
          <w:szCs w:val="19"/>
          <w:lang w:eastAsia="zh-CN"/>
        </w:rPr>
      </w:pPr>
    </w:p>
    <w:p w:rsidR="00D032B6" w:rsidRDefault="00A23879">
      <w:pPr>
        <w:pStyle w:val="BodyText"/>
        <w:spacing w:line="253" w:lineRule="auto"/>
        <w:ind w:right="7201"/>
        <w:rPr>
          <w:lang w:eastAsia="zh-CN"/>
        </w:rPr>
      </w:pPr>
      <w:r>
        <w:rPr>
          <w:lang w:eastAsia="zh-CN"/>
        </w:rPr>
        <w:t>全量同步 触发全量同步的原因有： 1.</w:t>
      </w:r>
      <w:r>
        <w:rPr>
          <w:spacing w:val="-9"/>
          <w:lang w:eastAsia="zh-CN"/>
        </w:rPr>
        <w:t xml:space="preserve"> </w:t>
      </w:r>
      <w:r>
        <w:rPr>
          <w:lang w:eastAsia="zh-CN"/>
        </w:rPr>
        <w:t>宕机重启。</w:t>
      </w:r>
    </w:p>
    <w:p w:rsidR="00D032B6" w:rsidRDefault="00A23879">
      <w:pPr>
        <w:pStyle w:val="BodyText"/>
        <w:spacing w:before="4"/>
        <w:rPr>
          <w:lang w:eastAsia="zh-CN"/>
        </w:rPr>
      </w:pPr>
      <w:r>
        <w:rPr>
          <w:lang w:eastAsia="zh-CN"/>
        </w:rPr>
        <w:t>2.</w:t>
      </w:r>
      <w:r>
        <w:rPr>
          <w:spacing w:val="-9"/>
          <w:lang w:eastAsia="zh-CN"/>
        </w:rPr>
        <w:t xml:space="preserve"> </w:t>
      </w:r>
      <w:r>
        <w:rPr>
          <w:lang w:eastAsia="zh-CN"/>
        </w:rPr>
        <w:t>节点数据版本与其他节点相差过大。</w:t>
      </w:r>
    </w:p>
    <w:p w:rsidR="00D032B6" w:rsidRDefault="00A23879">
      <w:pPr>
        <w:pStyle w:val="BodyText"/>
        <w:spacing w:before="18"/>
        <w:rPr>
          <w:lang w:eastAsia="zh-CN"/>
        </w:rPr>
      </w:pPr>
      <w:r>
        <w:rPr>
          <w:lang w:eastAsia="zh-CN"/>
        </w:rPr>
        <w:t>3.</w:t>
      </w:r>
      <w:r>
        <w:rPr>
          <w:spacing w:val="-9"/>
          <w:lang w:eastAsia="zh-CN"/>
        </w:rPr>
        <w:t xml:space="preserve"> </w:t>
      </w:r>
      <w:r>
        <w:rPr>
          <w:lang w:eastAsia="zh-CN"/>
        </w:rPr>
        <w:t>数据不一致并且无法修复。</w:t>
      </w:r>
    </w:p>
    <w:p w:rsidR="00D032B6" w:rsidRDefault="00620DD5">
      <w:pPr>
        <w:pStyle w:val="BodyText"/>
        <w:spacing w:before="18" w:line="267" w:lineRule="auto"/>
        <w:ind w:right="94"/>
        <w:rPr>
          <w:lang w:eastAsia="zh-CN"/>
        </w:rPr>
      </w:pPr>
      <w:r>
        <w:pict>
          <v:shape id="_x0000_i106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正常重启后，如果数据版本仍在可同步范围内则不会触发全量同步。 发生全量同步的节点会清空本地所有数据及日志，同时将组内另一个节点（不限于主节点）的数据全部复制</w:t>
      </w:r>
    </w:p>
    <w:p w:rsidR="00D032B6" w:rsidRDefault="00A23879">
      <w:pPr>
        <w:pStyle w:val="BodyText"/>
        <w:spacing w:line="210" w:lineRule="exact"/>
        <w:rPr>
          <w:lang w:eastAsia="zh-CN"/>
        </w:rPr>
      </w:pPr>
      <w:r>
        <w:rPr>
          <w:lang w:eastAsia="zh-CN"/>
        </w:rPr>
        <w:t>到本地。期间同步源发生的数据改变同样会被复制到本地。全量同步期间本节点对外不提供服务。当组内不</w:t>
      </w:r>
    </w:p>
    <w:p w:rsidR="00D032B6" w:rsidRDefault="00A23879">
      <w:pPr>
        <w:pStyle w:val="BodyText"/>
        <w:spacing w:line="240" w:lineRule="exact"/>
        <w:rPr>
          <w:lang w:eastAsia="zh-CN"/>
        </w:rPr>
      </w:pPr>
      <w:r>
        <w:rPr>
          <w:lang w:eastAsia="zh-CN"/>
        </w:rPr>
        <w:t>存在主节点时，全量同步无法进行。全量同步会极大地影响整个组的性能，甚至导致其他备节点同步性能降</w:t>
      </w:r>
    </w:p>
    <w:p w:rsidR="00D032B6" w:rsidRDefault="00A23879">
      <w:pPr>
        <w:pStyle w:val="BodyText"/>
        <w:spacing w:line="240" w:lineRule="exact"/>
        <w:rPr>
          <w:lang w:eastAsia="zh-CN"/>
        </w:rPr>
      </w:pPr>
      <w:r>
        <w:rPr>
          <w:lang w:eastAsia="zh-CN"/>
        </w:rPr>
        <w:t>低。建议通过增加分区及日志容量来避免全量同步。</w:t>
      </w:r>
    </w:p>
    <w:p w:rsidR="00D032B6" w:rsidRDefault="00D032B6">
      <w:pPr>
        <w:spacing w:before="1" w:line="170" w:lineRule="exact"/>
        <w:rPr>
          <w:sz w:val="17"/>
          <w:szCs w:val="17"/>
          <w:lang w:eastAsia="zh-CN"/>
        </w:rPr>
      </w:pPr>
    </w:p>
    <w:p w:rsidR="00D032B6" w:rsidRDefault="00A23879">
      <w:pPr>
        <w:pStyle w:val="Heading4"/>
        <w:spacing w:line="354" w:lineRule="exact"/>
        <w:rPr>
          <w:lang w:eastAsia="zh-CN"/>
        </w:rPr>
      </w:pPr>
      <w:bookmarkStart w:id="188" w:name="数据库工具"/>
      <w:bookmarkStart w:id="189" w:name="_bookmark82"/>
      <w:bookmarkEnd w:id="188"/>
      <w:bookmarkEnd w:id="189"/>
      <w:r>
        <w:rPr>
          <w:lang w:eastAsia="zh-CN"/>
        </w:rPr>
        <w:t>数据库工具</w:t>
      </w:r>
    </w:p>
    <w:p w:rsidR="00D032B6" w:rsidRDefault="00A23879">
      <w:pPr>
        <w:pStyle w:val="BodyText"/>
        <w:spacing w:before="21"/>
        <w:rPr>
          <w:lang w:eastAsia="zh-CN"/>
        </w:rPr>
      </w:pPr>
      <w:r>
        <w:rPr>
          <w:lang w:eastAsia="zh-CN"/>
        </w:rPr>
        <w:t>目录：</w:t>
      </w:r>
    </w:p>
    <w:p w:rsidR="00D032B6" w:rsidRDefault="00035F6E">
      <w:pPr>
        <w:pStyle w:val="BodyText"/>
        <w:spacing w:before="18" w:line="253" w:lineRule="auto"/>
        <w:ind w:right="7265"/>
        <w:rPr>
          <w:lang w:eastAsia="zh-CN"/>
        </w:rPr>
      </w:pPr>
      <w:hyperlink w:anchor="_bookmark83" w:history="1">
        <w:r w:rsidR="00A23879">
          <w:rPr>
            <w:color w:val="0000FF"/>
            <w:lang w:eastAsia="zh-CN"/>
          </w:rPr>
          <w:t>数据迁移</w:t>
        </w:r>
        <w:r w:rsidR="00A23879">
          <w:rPr>
            <w:color w:val="0000FF"/>
            <w:spacing w:val="-16"/>
            <w:lang w:eastAsia="zh-CN"/>
          </w:rPr>
          <w:t xml:space="preserve"> </w:t>
        </w:r>
        <w:r w:rsidR="00A23879">
          <w:rPr>
            <w:color w:val="0000FF"/>
            <w:lang w:eastAsia="zh-CN"/>
          </w:rPr>
          <w:t>—</w:t>
        </w:r>
        <w:r w:rsidR="00A23879">
          <w:rPr>
            <w:color w:val="0000FF"/>
            <w:spacing w:val="-16"/>
            <w:lang w:eastAsia="zh-CN"/>
          </w:rPr>
          <w:t xml:space="preserve"> </w:t>
        </w:r>
        <w:r w:rsidR="00A23879">
          <w:rPr>
            <w:color w:val="0000FF"/>
            <w:lang w:eastAsia="zh-CN"/>
          </w:rPr>
          <w:t>导入</w:t>
        </w:r>
      </w:hyperlink>
      <w:r w:rsidR="00A23879">
        <w:rPr>
          <w:color w:val="0000FF"/>
          <w:lang w:eastAsia="zh-CN"/>
        </w:rPr>
        <w:t xml:space="preserve"> </w:t>
      </w:r>
      <w:hyperlink w:anchor="_bookmark84" w:history="1">
        <w:r w:rsidR="00A23879">
          <w:rPr>
            <w:color w:val="0000FF"/>
            <w:lang w:eastAsia="zh-CN"/>
          </w:rPr>
          <w:t>数据迁移</w:t>
        </w:r>
        <w:r w:rsidR="00A23879">
          <w:rPr>
            <w:color w:val="0000FF"/>
            <w:spacing w:val="-16"/>
            <w:lang w:eastAsia="zh-CN"/>
          </w:rPr>
          <w:t xml:space="preserve"> </w:t>
        </w:r>
        <w:r w:rsidR="00A23879">
          <w:rPr>
            <w:color w:val="0000FF"/>
            <w:lang w:eastAsia="zh-CN"/>
          </w:rPr>
          <w:t>—</w:t>
        </w:r>
        <w:r w:rsidR="00A23879">
          <w:rPr>
            <w:color w:val="0000FF"/>
            <w:spacing w:val="-16"/>
            <w:lang w:eastAsia="zh-CN"/>
          </w:rPr>
          <w:t xml:space="preserve"> </w:t>
        </w:r>
        <w:r w:rsidR="00A23879">
          <w:rPr>
            <w:color w:val="0000FF"/>
            <w:lang w:eastAsia="zh-CN"/>
          </w:rPr>
          <w:t>导出</w:t>
        </w:r>
      </w:hyperlink>
    </w:p>
    <w:p w:rsidR="00D032B6" w:rsidRDefault="00035F6E">
      <w:pPr>
        <w:pStyle w:val="BodyText"/>
        <w:spacing w:before="4" w:line="253" w:lineRule="auto"/>
        <w:ind w:right="4924"/>
      </w:pPr>
      <w:hyperlink w:anchor="_bookmark85" w:history="1">
        <w:r w:rsidR="00A23879">
          <w:rPr>
            <w:color w:val="0000FF"/>
            <w:w w:val="95"/>
          </w:rPr>
          <w:t>数据库检测工具</w:t>
        </w:r>
        <w:r w:rsidR="00A23879">
          <w:rPr>
            <w:color w:val="0000FF"/>
            <w:spacing w:val="14"/>
            <w:w w:val="95"/>
          </w:rPr>
          <w:t xml:space="preserve"> </w:t>
        </w:r>
        <w:r w:rsidR="00A23879">
          <w:rPr>
            <w:color w:val="0000FF"/>
            <w:w w:val="95"/>
          </w:rPr>
          <w:t>—</w:t>
        </w:r>
        <w:r w:rsidR="00A23879">
          <w:rPr>
            <w:color w:val="0000FF"/>
            <w:spacing w:val="15"/>
            <w:w w:val="95"/>
          </w:rPr>
          <w:t xml:space="preserve"> </w:t>
        </w:r>
        <w:r w:rsidR="00A23879">
          <w:rPr>
            <w:color w:val="0000FF"/>
            <w:w w:val="95"/>
          </w:rPr>
          <w:t>sdbdmsdump</w:t>
        </w:r>
      </w:hyperlink>
      <w:r w:rsidR="00A23879">
        <w:rPr>
          <w:color w:val="0000FF"/>
          <w:w w:val="93"/>
        </w:rPr>
        <w:t xml:space="preserve"> </w:t>
      </w:r>
      <w:hyperlink w:anchor="_bookmark86" w:history="1">
        <w:r w:rsidR="00A23879">
          <w:rPr>
            <w:color w:val="0000FF"/>
            <w:w w:val="95"/>
          </w:rPr>
          <w:t>数据库性能监控工具</w:t>
        </w:r>
        <w:r w:rsidR="00A23879">
          <w:rPr>
            <w:color w:val="0000FF"/>
            <w:spacing w:val="27"/>
            <w:w w:val="95"/>
          </w:rPr>
          <w:t xml:space="preserve"> </w:t>
        </w:r>
        <w:r w:rsidR="00A23879">
          <w:rPr>
            <w:color w:val="0000FF"/>
            <w:w w:val="95"/>
          </w:rPr>
          <w:t>—</w:t>
        </w:r>
        <w:r w:rsidR="00A23879">
          <w:rPr>
            <w:color w:val="0000FF"/>
            <w:spacing w:val="28"/>
            <w:w w:val="95"/>
          </w:rPr>
          <w:t xml:space="preserve"> </w:t>
        </w:r>
        <w:r w:rsidR="00A23879">
          <w:rPr>
            <w:color w:val="0000FF"/>
            <w:w w:val="95"/>
          </w:rPr>
          <w:t>sdbtop</w:t>
        </w:r>
      </w:hyperlink>
      <w:r w:rsidR="00A23879">
        <w:rPr>
          <w:color w:val="0000FF"/>
          <w:w w:val="92"/>
        </w:rPr>
        <w:t xml:space="preserve"> </w:t>
      </w:r>
      <w:hyperlink w:anchor="_bookmark87" w:history="1">
        <w:r w:rsidR="00A23879">
          <w:rPr>
            <w:color w:val="0000FF"/>
            <w:w w:val="95"/>
          </w:rPr>
          <w:t xml:space="preserve">数据库集群节点数据一致性检测工具 </w:t>
        </w:r>
        <w:r w:rsidR="00A23879">
          <w:rPr>
            <w:color w:val="0000FF"/>
            <w:spacing w:val="6"/>
            <w:w w:val="95"/>
          </w:rPr>
          <w:t xml:space="preserve"> </w:t>
        </w:r>
        <w:r w:rsidR="00A23879">
          <w:rPr>
            <w:color w:val="0000FF"/>
            <w:w w:val="95"/>
          </w:rPr>
          <w:t xml:space="preserve">— </w:t>
        </w:r>
        <w:r w:rsidR="00A23879">
          <w:rPr>
            <w:color w:val="0000FF"/>
            <w:spacing w:val="6"/>
            <w:w w:val="95"/>
          </w:rPr>
          <w:t xml:space="preserve"> </w:t>
        </w:r>
        <w:r w:rsidR="00A23879">
          <w:rPr>
            <w:color w:val="0000FF"/>
            <w:w w:val="95"/>
          </w:rPr>
          <w:t>sdbinspect</w:t>
        </w:r>
      </w:hyperlink>
      <w:r w:rsidR="00A23879">
        <w:rPr>
          <w:color w:val="0000FF"/>
          <w:w w:val="93"/>
        </w:rPr>
        <w:t xml:space="preserve"> </w:t>
      </w:r>
      <w:hyperlink w:anchor="_bookmark88" w:history="1">
        <w:r w:rsidR="00A23879">
          <w:rPr>
            <w:color w:val="0000FF"/>
            <w:w w:val="95"/>
          </w:rPr>
          <w:t>数据库信息收集工具</w:t>
        </w:r>
        <w:r w:rsidR="00A23879">
          <w:rPr>
            <w:color w:val="0000FF"/>
            <w:spacing w:val="26"/>
            <w:w w:val="95"/>
          </w:rPr>
          <w:t xml:space="preserve"> </w:t>
        </w:r>
        <w:r w:rsidR="00A23879">
          <w:rPr>
            <w:color w:val="0000FF"/>
            <w:w w:val="95"/>
          </w:rPr>
          <w:t>—</w:t>
        </w:r>
        <w:r w:rsidR="00A23879">
          <w:rPr>
            <w:color w:val="0000FF"/>
            <w:spacing w:val="27"/>
            <w:w w:val="95"/>
          </w:rPr>
          <w:t xml:space="preserve"> </w:t>
        </w:r>
        <w:r w:rsidR="00A23879">
          <w:rPr>
            <w:color w:val="0000FF"/>
            <w:w w:val="95"/>
          </w:rPr>
          <w:t>sdbsupport</w:t>
        </w:r>
      </w:hyperlink>
    </w:p>
    <w:p w:rsidR="00D032B6" w:rsidRDefault="00D032B6">
      <w:pPr>
        <w:spacing w:line="253" w:lineRule="auto"/>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rPr>
          <w:lang w:eastAsia="zh-CN"/>
        </w:rPr>
      </w:pPr>
      <w:bookmarkStart w:id="190" w:name="数据迁移_—_导入"/>
      <w:bookmarkStart w:id="191" w:name="_bookmark83"/>
      <w:bookmarkEnd w:id="190"/>
      <w:bookmarkEnd w:id="191"/>
      <w:r>
        <w:rPr>
          <w:lang w:eastAsia="zh-CN"/>
        </w:rPr>
        <w:t>数据迁移</w:t>
      </w:r>
      <w:r>
        <w:rPr>
          <w:spacing w:val="-16"/>
          <w:lang w:eastAsia="zh-CN"/>
        </w:rPr>
        <w:t xml:space="preserve"> </w:t>
      </w:r>
      <w:r>
        <w:rPr>
          <w:lang w:eastAsia="zh-CN"/>
        </w:rPr>
        <w:t>—</w:t>
      </w:r>
      <w:r>
        <w:rPr>
          <w:spacing w:val="-16"/>
          <w:lang w:eastAsia="zh-CN"/>
        </w:rPr>
        <w:t xml:space="preserve"> </w:t>
      </w:r>
      <w:r>
        <w:rPr>
          <w:lang w:eastAsia="zh-CN"/>
        </w:rPr>
        <w:t>导入</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w w:val="95"/>
          <w:lang w:eastAsia="zh-CN"/>
        </w:rPr>
        <w:t>sdbimprt</w:t>
      </w:r>
    </w:p>
    <w:p w:rsidR="00D032B6" w:rsidRDefault="00D032B6">
      <w:pPr>
        <w:spacing w:before="5" w:line="100" w:lineRule="exact"/>
        <w:rPr>
          <w:sz w:val="10"/>
          <w:szCs w:val="10"/>
          <w:lang w:eastAsia="zh-CN"/>
        </w:rPr>
      </w:pPr>
    </w:p>
    <w:p w:rsidR="00D032B6" w:rsidRDefault="00A23879">
      <w:pPr>
        <w:pStyle w:val="BodyText"/>
        <w:spacing w:line="168" w:lineRule="auto"/>
        <w:ind w:left="113" w:right="337"/>
        <w:rPr>
          <w:lang w:eastAsia="zh-CN"/>
        </w:rPr>
      </w:pPr>
      <w:r>
        <w:rPr>
          <w:w w:val="95"/>
          <w:lang w:eastAsia="zh-CN"/>
        </w:rPr>
        <w:t>sdbimprt</w:t>
      </w:r>
      <w:r>
        <w:rPr>
          <w:spacing w:val="26"/>
          <w:w w:val="95"/>
          <w:lang w:eastAsia="zh-CN"/>
        </w:rPr>
        <w:t xml:space="preserve"> </w:t>
      </w:r>
      <w:r>
        <w:rPr>
          <w:w w:val="95"/>
          <w:lang w:eastAsia="zh-CN"/>
        </w:rPr>
        <w:t>是一个</w:t>
      </w:r>
      <w:r>
        <w:rPr>
          <w:spacing w:val="26"/>
          <w:w w:val="95"/>
          <w:lang w:eastAsia="zh-CN"/>
        </w:rPr>
        <w:t xml:space="preserve"> </w:t>
      </w:r>
      <w:r>
        <w:rPr>
          <w:w w:val="95"/>
          <w:lang w:eastAsia="zh-CN"/>
        </w:rPr>
        <w:t>SequoiaDB</w:t>
      </w:r>
      <w:r>
        <w:rPr>
          <w:spacing w:val="27"/>
          <w:w w:val="95"/>
          <w:lang w:eastAsia="zh-CN"/>
        </w:rPr>
        <w:t xml:space="preserve"> </w:t>
      </w:r>
      <w:r>
        <w:rPr>
          <w:w w:val="95"/>
          <w:lang w:eastAsia="zh-CN"/>
        </w:rPr>
        <w:t>数据库导入工具，它可以实现从</w:t>
      </w:r>
      <w:r>
        <w:rPr>
          <w:spacing w:val="26"/>
          <w:w w:val="95"/>
          <w:lang w:eastAsia="zh-CN"/>
        </w:rPr>
        <w:t xml:space="preserve"> </w:t>
      </w:r>
      <w:r>
        <w:rPr>
          <w:w w:val="95"/>
          <w:lang w:eastAsia="zh-CN"/>
        </w:rPr>
        <w:t>JSON</w:t>
      </w:r>
      <w:r>
        <w:rPr>
          <w:spacing w:val="26"/>
          <w:w w:val="95"/>
          <w:lang w:eastAsia="zh-CN"/>
        </w:rPr>
        <w:t xml:space="preserve"> </w:t>
      </w:r>
      <w:r>
        <w:rPr>
          <w:w w:val="95"/>
          <w:lang w:eastAsia="zh-CN"/>
        </w:rPr>
        <w:t>格式或</w:t>
      </w:r>
      <w:r>
        <w:rPr>
          <w:spacing w:val="27"/>
          <w:w w:val="95"/>
          <w:lang w:eastAsia="zh-CN"/>
        </w:rPr>
        <w:t xml:space="preserve"> </w:t>
      </w:r>
      <w:r>
        <w:rPr>
          <w:w w:val="95"/>
          <w:lang w:eastAsia="zh-CN"/>
        </w:rPr>
        <w:t>CSV</w:t>
      </w:r>
      <w:r>
        <w:rPr>
          <w:spacing w:val="26"/>
          <w:w w:val="95"/>
          <w:lang w:eastAsia="zh-CN"/>
        </w:rPr>
        <w:t xml:space="preserve"> </w:t>
      </w:r>
      <w:r>
        <w:rPr>
          <w:w w:val="95"/>
          <w:lang w:eastAsia="zh-CN"/>
        </w:rPr>
        <w:t>格式的数据存储文件导入到</w:t>
      </w:r>
      <w:r>
        <w:rPr>
          <w:lang w:eastAsia="zh-CN"/>
        </w:rPr>
        <w:t xml:space="preserve"> </w:t>
      </w:r>
      <w:r>
        <w:rPr>
          <w:w w:val="95"/>
          <w:lang w:eastAsia="zh-CN"/>
        </w:rPr>
        <w:t>SequoiaDB</w:t>
      </w:r>
      <w:r>
        <w:rPr>
          <w:spacing w:val="15"/>
          <w:w w:val="95"/>
          <w:lang w:eastAsia="zh-CN"/>
        </w:rPr>
        <w:t xml:space="preserve"> </w:t>
      </w:r>
      <w:r>
        <w:rPr>
          <w:w w:val="95"/>
          <w:lang w:eastAsia="zh-CN"/>
        </w:rPr>
        <w:t>数据库。</w:t>
      </w:r>
    </w:p>
    <w:p w:rsidR="00D032B6" w:rsidRDefault="00D032B6">
      <w:pPr>
        <w:spacing w:line="120" w:lineRule="exact"/>
        <w:rPr>
          <w:sz w:val="12"/>
          <w:szCs w:val="12"/>
          <w:lang w:eastAsia="zh-CN"/>
        </w:rPr>
      </w:pPr>
    </w:p>
    <w:p w:rsidR="00D032B6" w:rsidRDefault="00A23879">
      <w:pPr>
        <w:pStyle w:val="BodyText"/>
        <w:spacing w:line="168" w:lineRule="auto"/>
        <w:ind w:left="113" w:right="337"/>
        <w:rPr>
          <w:lang w:eastAsia="zh-CN"/>
        </w:rPr>
      </w:pPr>
      <w:r>
        <w:rPr>
          <w:w w:val="95"/>
          <w:lang w:eastAsia="zh-CN"/>
        </w:rPr>
        <w:t xml:space="preserve">JSON </w:t>
      </w:r>
      <w:r>
        <w:rPr>
          <w:spacing w:val="55"/>
          <w:w w:val="95"/>
          <w:lang w:eastAsia="zh-CN"/>
        </w:rPr>
        <w:t xml:space="preserve"> </w:t>
      </w:r>
      <w:r>
        <w:rPr>
          <w:w w:val="95"/>
          <w:lang w:eastAsia="zh-CN"/>
        </w:rPr>
        <w:t xml:space="preserve">格式的记录必须符合   Json </w:t>
      </w:r>
      <w:r>
        <w:rPr>
          <w:spacing w:val="55"/>
          <w:w w:val="95"/>
          <w:lang w:eastAsia="zh-CN"/>
        </w:rPr>
        <w:t xml:space="preserve"> </w:t>
      </w:r>
      <w:r>
        <w:rPr>
          <w:w w:val="95"/>
          <w:lang w:eastAsia="zh-CN"/>
        </w:rPr>
        <w:t>的定义，以左右花括号作为记录的分界符，并且字符串类型的数据必须包含</w:t>
      </w:r>
      <w:r>
        <w:rPr>
          <w:lang w:eastAsia="zh-CN"/>
        </w:rPr>
        <w:t xml:space="preserve"> 在两个双引号之间，转义字符定义为反斜杠。</w:t>
      </w:r>
    </w:p>
    <w:p w:rsidR="00D032B6" w:rsidRDefault="00D032B6">
      <w:pPr>
        <w:spacing w:line="120" w:lineRule="exact"/>
        <w:rPr>
          <w:sz w:val="12"/>
          <w:szCs w:val="12"/>
          <w:lang w:eastAsia="zh-CN"/>
        </w:rPr>
      </w:pPr>
    </w:p>
    <w:p w:rsidR="00D032B6" w:rsidRDefault="00A23879">
      <w:pPr>
        <w:pStyle w:val="BodyText"/>
        <w:spacing w:line="168" w:lineRule="auto"/>
        <w:ind w:left="113" w:right="337"/>
      </w:pPr>
      <w:r>
        <w:rPr>
          <w:w w:val="95"/>
        </w:rPr>
        <w:t>CSV</w:t>
      </w:r>
      <w:r>
        <w:rPr>
          <w:spacing w:val="45"/>
          <w:w w:val="95"/>
        </w:rPr>
        <w:t xml:space="preserve"> </w:t>
      </w:r>
      <w:r>
        <w:rPr>
          <w:w w:val="95"/>
        </w:rPr>
        <w:t>为</w:t>
      </w:r>
      <w:r>
        <w:rPr>
          <w:spacing w:val="46"/>
          <w:w w:val="95"/>
        </w:rPr>
        <w:t xml:space="preserve"> </w:t>
      </w:r>
      <w:r>
        <w:rPr>
          <w:w w:val="95"/>
        </w:rPr>
        <w:t>Comma-Separated</w:t>
      </w:r>
      <w:r>
        <w:rPr>
          <w:spacing w:val="46"/>
          <w:w w:val="95"/>
        </w:rPr>
        <w:t xml:space="preserve"> </w:t>
      </w:r>
      <w:r>
        <w:rPr>
          <w:w w:val="95"/>
        </w:rPr>
        <w:t>Value</w:t>
      </w:r>
      <w:r>
        <w:rPr>
          <w:spacing w:val="46"/>
          <w:w w:val="95"/>
        </w:rPr>
        <w:t xml:space="preserve"> </w:t>
      </w:r>
      <w:r>
        <w:rPr>
          <w:w w:val="95"/>
        </w:rPr>
        <w:t>格式，为逗号分割数值。默认情况下每条记录以0x0D分割，字段之间以逗</w:t>
      </w:r>
      <w:r>
        <w:t xml:space="preserve"> 号分割。用户能够指定字段之间的分隔符与记录之间的分隔符。</w:t>
      </w:r>
    </w:p>
    <w:p w:rsidR="00D032B6" w:rsidRDefault="00A23879">
      <w:pPr>
        <w:pStyle w:val="BodyText"/>
        <w:spacing w:before="34"/>
        <w:ind w:left="113"/>
      </w:pPr>
      <w:r>
        <w:t>分隔符定义（只支持ASCII字符）：</w:t>
      </w:r>
    </w:p>
    <w:p w:rsidR="00D032B6" w:rsidRDefault="00D032B6">
      <w:pPr>
        <w:spacing w:before="5" w:line="120" w:lineRule="exact"/>
        <w:rPr>
          <w:sz w:val="12"/>
          <w:szCs w:val="12"/>
        </w:rPr>
      </w:pPr>
    </w:p>
    <w:tbl>
      <w:tblPr>
        <w:tblW w:w="0" w:type="auto"/>
        <w:tblInd w:w="103" w:type="dxa"/>
        <w:tblLayout w:type="fixed"/>
        <w:tblCellMar>
          <w:left w:w="0" w:type="dxa"/>
          <w:right w:w="0" w:type="dxa"/>
        </w:tblCellMar>
        <w:tblLook w:val="01E0"/>
      </w:tblPr>
      <w:tblGrid>
        <w:gridCol w:w="2049"/>
        <w:gridCol w:w="4266"/>
        <w:gridCol w:w="3157"/>
      </w:tblGrid>
      <w:tr w:rsidR="00D032B6">
        <w:trPr>
          <w:trHeight w:hRule="exact" w:val="305"/>
        </w:trPr>
        <w:tc>
          <w:tcPr>
            <w:tcW w:w="204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用途</w:t>
            </w:r>
          </w:p>
        </w:tc>
        <w:tc>
          <w:tcPr>
            <w:tcW w:w="4266" w:type="dxa"/>
            <w:tcBorders>
              <w:top w:val="nil"/>
              <w:left w:val="nil"/>
              <w:bottom w:val="nil"/>
              <w:right w:val="single" w:sz="8" w:space="0" w:color="000000"/>
            </w:tcBorders>
          </w:tcPr>
          <w:p w:rsidR="00D032B6" w:rsidRDefault="00A23879">
            <w:pPr>
              <w:pStyle w:val="TableParagraph"/>
              <w:spacing w:line="223" w:lineRule="exact"/>
              <w:ind w:left="1158"/>
              <w:rPr>
                <w:rFonts w:ascii="微软雅黑" w:eastAsia="微软雅黑" w:hAnsi="微软雅黑" w:cs="微软雅黑"/>
                <w:sz w:val="14"/>
                <w:szCs w:val="14"/>
              </w:rPr>
            </w:pPr>
            <w:r>
              <w:rPr>
                <w:rFonts w:ascii="微软雅黑" w:eastAsia="微软雅黑" w:hAnsi="微软雅黑" w:cs="微软雅黑"/>
                <w:sz w:val="14"/>
                <w:szCs w:val="14"/>
              </w:rPr>
              <w:t>默认</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可配</w:t>
            </w:r>
          </w:p>
        </w:tc>
      </w:tr>
      <w:tr w:rsidR="00D032B6">
        <w:trPr>
          <w:trHeight w:hRule="exact" w:val="300"/>
        </w:trPr>
        <w:tc>
          <w:tcPr>
            <w:tcW w:w="204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字符串分隔符</w:t>
            </w:r>
          </w:p>
        </w:tc>
        <w:tc>
          <w:tcPr>
            <w:tcW w:w="4266" w:type="dxa"/>
            <w:tcBorders>
              <w:top w:val="nil"/>
              <w:left w:val="nil"/>
              <w:bottom w:val="nil"/>
              <w:right w:val="single" w:sz="8" w:space="0" w:color="000000"/>
            </w:tcBorders>
          </w:tcPr>
          <w:p w:rsidR="00D032B6" w:rsidRDefault="00A23879">
            <w:pPr>
              <w:pStyle w:val="TableParagraph"/>
              <w:spacing w:line="218" w:lineRule="exact"/>
              <w:ind w:left="1158"/>
              <w:rPr>
                <w:rFonts w:ascii="微软雅黑" w:eastAsia="微软雅黑" w:hAnsi="微软雅黑" w:cs="微软雅黑"/>
                <w:sz w:val="14"/>
                <w:szCs w:val="14"/>
              </w:rPr>
            </w:pPr>
            <w:r>
              <w:rPr>
                <w:rFonts w:ascii="微软雅黑" w:eastAsia="微软雅黑" w:hAnsi="微软雅黑" w:cs="微软雅黑"/>
                <w:w w:val="90"/>
                <w:sz w:val="14"/>
                <w:szCs w:val="14"/>
              </w:rPr>
              <w: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204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字符分隔符</w:t>
            </w:r>
          </w:p>
        </w:tc>
        <w:tc>
          <w:tcPr>
            <w:tcW w:w="4266" w:type="dxa"/>
            <w:tcBorders>
              <w:top w:val="nil"/>
              <w:left w:val="nil"/>
              <w:bottom w:val="nil"/>
              <w:right w:val="single" w:sz="8" w:space="0" w:color="000000"/>
            </w:tcBorders>
          </w:tcPr>
          <w:p w:rsidR="00D032B6" w:rsidRDefault="00A23879">
            <w:pPr>
              <w:pStyle w:val="TableParagraph"/>
              <w:spacing w:line="218" w:lineRule="exact"/>
              <w:ind w:left="1158"/>
              <w:rPr>
                <w:rFonts w:ascii="微软雅黑" w:eastAsia="微软雅黑" w:hAnsi="微软雅黑" w:cs="微软雅黑"/>
                <w:sz w:val="14"/>
                <w:szCs w:val="14"/>
              </w:rPr>
            </w:pPr>
            <w:r>
              <w:rPr>
                <w:rFonts w:ascii="微软雅黑" w:eastAsia="微软雅黑" w:hAnsi="微软雅黑" w:cs="微软雅黑"/>
                <w:w w:val="105"/>
                <w:sz w:val="14"/>
                <w:szCs w:val="14"/>
              </w:rPr>
              <w: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95"/>
        </w:trPr>
        <w:tc>
          <w:tcPr>
            <w:tcW w:w="204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记录分割符</w:t>
            </w:r>
          </w:p>
        </w:tc>
        <w:tc>
          <w:tcPr>
            <w:tcW w:w="4266" w:type="dxa"/>
            <w:tcBorders>
              <w:top w:val="nil"/>
              <w:left w:val="nil"/>
              <w:bottom w:val="nil"/>
              <w:right w:val="single" w:sz="8" w:space="0" w:color="000000"/>
            </w:tcBorders>
          </w:tcPr>
          <w:p w:rsidR="00D032B6" w:rsidRDefault="00A23879">
            <w:pPr>
              <w:pStyle w:val="TableParagraph"/>
              <w:spacing w:line="218" w:lineRule="exact"/>
              <w:ind w:left="1158"/>
              <w:rPr>
                <w:rFonts w:ascii="微软雅黑" w:eastAsia="微软雅黑" w:hAnsi="微软雅黑" w:cs="微软雅黑"/>
                <w:sz w:val="14"/>
                <w:szCs w:val="14"/>
              </w:rPr>
            </w:pPr>
            <w:r>
              <w:rPr>
                <w:rFonts w:ascii="微软雅黑" w:eastAsia="微软雅黑" w:hAnsi="微软雅黑" w:cs="微软雅黑"/>
                <w:w w:val="105"/>
                <w:sz w:val="14"/>
                <w:szCs w:val="14"/>
              </w:rPr>
              <w:t>'\n'（0X0D）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t>选项</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019"/>
        <w:gridCol w:w="4296"/>
        <w:gridCol w:w="3157"/>
      </w:tblGrid>
      <w:tr w:rsidR="00D032B6">
        <w:trPr>
          <w:trHeight w:hRule="exact" w:val="295"/>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296" w:type="dxa"/>
            <w:tcBorders>
              <w:top w:val="nil"/>
              <w:left w:val="nil"/>
              <w:bottom w:val="nil"/>
              <w:right w:val="single" w:sz="8" w:space="0" w:color="000000"/>
            </w:tcBorders>
          </w:tcPr>
          <w:p w:rsidR="00D032B6" w:rsidRDefault="00A23879">
            <w:pPr>
              <w:pStyle w:val="TableParagraph"/>
              <w:spacing w:line="223" w:lineRule="exact"/>
              <w:ind w:left="1188"/>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返回基本帮助和用法文本。</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--version</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返回版本信息。</w:t>
            </w:r>
          </w:p>
        </w:tc>
      </w:tr>
      <w:tr w:rsidR="00D032B6">
        <w:trPr>
          <w:trHeight w:hRule="exact" w:val="54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--hostname</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从指定主机</w:t>
            </w:r>
            <w:r w:rsidR="00631B59">
              <w:rPr>
                <w:rFonts w:ascii="微软雅黑" w:eastAsia="微软雅黑" w:hAnsi="微软雅黑" w:cs="微软雅黑" w:hint="eastAsia"/>
                <w:w w:val="95"/>
                <w:sz w:val="14"/>
                <w:szCs w:val="14"/>
                <w:lang w:eastAsia="zh-CN"/>
              </w:rPr>
              <w:t>(主机名或者ip地址)</w:t>
            </w:r>
            <w:r>
              <w:rPr>
                <w:rFonts w:ascii="微软雅黑" w:eastAsia="微软雅黑" w:hAnsi="微软雅黑" w:cs="微软雅黑"/>
                <w:w w:val="95"/>
                <w:sz w:val="14"/>
                <w:szCs w:val="14"/>
                <w:lang w:eastAsia="zh-CN"/>
              </w:rPr>
              <w:t xml:space="preserve">的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 xml:space="preserve">SequoiaDB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中导入数据。默认情</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况下</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sdbimprt</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尝试连接到本地主机。</w:t>
            </w:r>
          </w:p>
        </w:tc>
      </w:tr>
      <w:tr w:rsidR="00D032B6">
        <w:trPr>
          <w:trHeight w:hRule="exact" w:val="54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--svcname</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指定的端口号。默认情况下</w:t>
            </w:r>
            <w:r>
              <w:rPr>
                <w:rFonts w:ascii="微软雅黑" w:eastAsia="微软雅黑" w:hAnsi="微软雅黑" w:cs="微软雅黑"/>
                <w:spacing w:val="-24"/>
                <w:sz w:val="14"/>
                <w:szCs w:val="14"/>
                <w:lang w:eastAsia="zh-CN"/>
              </w:rPr>
              <w:t xml:space="preserve"> </w:t>
            </w:r>
            <w:r>
              <w:rPr>
                <w:rFonts w:ascii="微软雅黑" w:eastAsia="微软雅黑" w:hAnsi="微软雅黑" w:cs="微软雅黑"/>
                <w:sz w:val="14"/>
                <w:szCs w:val="14"/>
                <w:lang w:eastAsia="zh-CN"/>
              </w:rPr>
              <w:t>sdbimprt</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尝试连接到</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端口号11810的主机。</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--user</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-u</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数据库用户名。</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--password</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-w</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数据库密码。</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--delchar</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-a</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指定字符分隔符。默认是（"），</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csv</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格式有效。</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--delfield</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指定字段分隔符。默认是（,），csv</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格式有效。</w:t>
            </w:r>
          </w:p>
        </w:tc>
      </w:tr>
      <w:tr w:rsidR="00D032B6">
        <w:trPr>
          <w:trHeight w:hRule="exact" w:val="54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--delrecord</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90"/>
                <w:sz w:val="14"/>
                <w:szCs w:val="14"/>
              </w:rPr>
              <w:t>-r</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 xml:space="preserve">指定记录分隔符。默认是（\n），csv </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格式有</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效。</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--csname</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指定导入数据的集合空间名。</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--clname</w:t>
            </w:r>
          </w:p>
        </w:tc>
        <w:tc>
          <w:tcPr>
            <w:tcW w:w="4296" w:type="dxa"/>
            <w:tcBorders>
              <w:top w:val="nil"/>
              <w:left w:val="nil"/>
              <w:bottom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0"/>
                <w:sz w:val="14"/>
                <w:szCs w:val="14"/>
              </w:rPr>
              <w:t>-l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指定导入数据的集合名。</w:t>
            </w:r>
          </w:p>
        </w:tc>
      </w:tr>
      <w:tr w:rsidR="00D032B6">
        <w:trPr>
          <w:trHeight w:hRule="exact" w:val="270"/>
        </w:trPr>
        <w:tc>
          <w:tcPr>
            <w:tcW w:w="2019" w:type="dxa"/>
            <w:vMerge w:val="restart"/>
            <w:tcBorders>
              <w:top w:val="single" w:sz="8" w:space="0" w:color="000000"/>
              <w:left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--insertnum</w:t>
            </w:r>
          </w:p>
        </w:tc>
        <w:tc>
          <w:tcPr>
            <w:tcW w:w="4296" w:type="dxa"/>
            <w:vMerge w:val="restart"/>
            <w:tcBorders>
              <w:top w:val="nil"/>
              <w:left w:val="nil"/>
              <w:right w:val="single" w:sz="8" w:space="0" w:color="000000"/>
            </w:tcBorders>
          </w:tcPr>
          <w:p w:rsidR="00D032B6" w:rsidRDefault="00A23879">
            <w:pPr>
              <w:pStyle w:val="TableParagraph"/>
              <w:spacing w:line="228" w:lineRule="exact"/>
              <w:ind w:left="1188"/>
              <w:rPr>
                <w:rFonts w:ascii="微软雅黑" w:eastAsia="微软雅黑" w:hAnsi="微软雅黑" w:cs="微软雅黑"/>
                <w:sz w:val="14"/>
                <w:szCs w:val="14"/>
              </w:rPr>
            </w:pPr>
            <w:r>
              <w:rPr>
                <w:rFonts w:ascii="微软雅黑" w:eastAsia="微软雅黑" w:hAnsi="微软雅黑" w:cs="微软雅黑"/>
                <w:w w:val="85"/>
                <w:sz w:val="14"/>
                <w:szCs w:val="14"/>
              </w:rPr>
              <w:t>-n</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批量导入记录，如果设置1，使用普通方式导</w:t>
            </w:r>
          </w:p>
        </w:tc>
      </w:tr>
      <w:tr w:rsidR="00D032B6">
        <w:trPr>
          <w:trHeight w:hRule="exact" w:val="240"/>
        </w:trPr>
        <w:tc>
          <w:tcPr>
            <w:tcW w:w="2019" w:type="dxa"/>
            <w:vMerge/>
            <w:tcBorders>
              <w:left w:val="single" w:sz="8" w:space="0" w:color="000000"/>
              <w:right w:val="nil"/>
            </w:tcBorders>
          </w:tcPr>
          <w:p w:rsidR="00D032B6" w:rsidRDefault="00D032B6">
            <w:pPr>
              <w:rPr>
                <w:lang w:eastAsia="zh-CN"/>
              </w:rPr>
            </w:pPr>
          </w:p>
        </w:tc>
        <w:tc>
          <w:tcPr>
            <w:tcW w:w="4296" w:type="dxa"/>
            <w:vMerge/>
            <w:tcBorders>
              <w:left w:val="nil"/>
              <w:right w:val="single" w:sz="8" w:space="0" w:color="000000"/>
            </w:tcBorders>
          </w:tcPr>
          <w:p w:rsidR="00D032B6" w:rsidRDefault="00D032B6">
            <w:pPr>
              <w:rPr>
                <w:lang w:eastAsia="zh-CN"/>
              </w:rPr>
            </w:pP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入，如果大于1，则使用批量方式，设置范围</w:t>
            </w:r>
          </w:p>
        </w:tc>
      </w:tr>
      <w:tr w:rsidR="00D032B6">
        <w:trPr>
          <w:trHeight w:hRule="exact" w:val="275"/>
        </w:trPr>
        <w:tc>
          <w:tcPr>
            <w:tcW w:w="2019" w:type="dxa"/>
            <w:vMerge/>
            <w:tcBorders>
              <w:left w:val="single" w:sz="8" w:space="0" w:color="000000"/>
              <w:bottom w:val="single" w:sz="8" w:space="0" w:color="000000"/>
              <w:right w:val="nil"/>
            </w:tcBorders>
          </w:tcPr>
          <w:p w:rsidR="00D032B6" w:rsidRDefault="00D032B6">
            <w:pPr>
              <w:rPr>
                <w:lang w:eastAsia="zh-CN"/>
              </w:rPr>
            </w:pPr>
          </w:p>
        </w:tc>
        <w:tc>
          <w:tcPr>
            <w:tcW w:w="4296" w:type="dxa"/>
            <w:vMerge/>
            <w:tcBorders>
              <w:left w:val="nil"/>
              <w:bottom w:val="nil"/>
              <w:right w:val="single" w:sz="8" w:space="0" w:color="000000"/>
            </w:tcBorders>
          </w:tcPr>
          <w:p w:rsidR="00D032B6" w:rsidRDefault="00D032B6">
            <w:pPr>
              <w:rPr>
                <w:lang w:eastAsia="zh-CN"/>
              </w:rPr>
            </w:pP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是1~100000。</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3"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--file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指定要导入的文件名。</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--type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指定的导入数据格式。默认</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csv，数据格式可以是</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csv</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或是</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--fields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lang w:eastAsia="zh-CN"/>
              </w:rPr>
              <w:t>指定导入数据的字段名。</w:t>
            </w:r>
            <w:r>
              <w:rPr>
                <w:rFonts w:ascii="微软雅黑" w:eastAsia="微软雅黑" w:hAnsi="微软雅黑" w:cs="微软雅黑"/>
                <w:sz w:val="14"/>
                <w:szCs w:val="14"/>
              </w:rPr>
              <w:t>csv</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格式有效。</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--headerline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指定导入数据首行是否作为字段名，默认</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false，csv</w:t>
            </w:r>
            <w:r>
              <w:rPr>
                <w:rFonts w:ascii="微软雅黑" w:eastAsia="微软雅黑" w:hAnsi="微软雅黑" w:cs="微软雅黑"/>
                <w:spacing w:val="38"/>
                <w:w w:val="95"/>
                <w:sz w:val="14"/>
                <w:szCs w:val="14"/>
              </w:rPr>
              <w:t xml:space="preserve"> </w:t>
            </w:r>
            <w:r>
              <w:rPr>
                <w:rFonts w:ascii="微软雅黑" w:eastAsia="微软雅黑" w:hAnsi="微软雅黑" w:cs="微软雅黑"/>
                <w:w w:val="95"/>
                <w:sz w:val="14"/>
                <w:szCs w:val="14"/>
              </w:rPr>
              <w:t>格式有效。</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--sparse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指定导入数据时，自动添加字段名，默认</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true，csv</w:t>
            </w:r>
            <w:r>
              <w:rPr>
                <w:rFonts w:ascii="微软雅黑" w:eastAsia="微软雅黑" w:hAnsi="微软雅黑" w:cs="微软雅黑"/>
                <w:spacing w:val="38"/>
                <w:w w:val="95"/>
                <w:sz w:val="14"/>
                <w:szCs w:val="14"/>
              </w:rPr>
              <w:t xml:space="preserve"> </w:t>
            </w:r>
            <w:r>
              <w:rPr>
                <w:rFonts w:ascii="微软雅黑" w:eastAsia="微软雅黑" w:hAnsi="微软雅黑" w:cs="微软雅黑"/>
                <w:w w:val="95"/>
                <w:sz w:val="14"/>
                <w:szCs w:val="14"/>
              </w:rPr>
              <w:t>格式有效。</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--extra</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指定导入数据时，自动添加值，默认  </w:t>
            </w:r>
            <w:r>
              <w:rPr>
                <w:rFonts w:ascii="微软雅黑" w:eastAsia="微软雅黑" w:hAnsi="微软雅黑" w:cs="微软雅黑"/>
                <w:spacing w:val="36"/>
                <w:w w:val="95"/>
                <w:sz w:val="14"/>
                <w:szCs w:val="14"/>
                <w:lang w:eastAsia="zh-CN"/>
              </w:rPr>
              <w:t xml:space="preserve"> </w:t>
            </w:r>
            <w:r>
              <w:rPr>
                <w:rFonts w:ascii="微软雅黑" w:eastAsia="微软雅黑" w:hAnsi="微软雅黑" w:cs="微软雅黑"/>
                <w:w w:val="95"/>
                <w:sz w:val="14"/>
                <w:szCs w:val="14"/>
                <w:lang w:eastAsia="zh-CN"/>
              </w:rPr>
              <w:t>false，csv</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格式有效。</w:t>
            </w:r>
          </w:p>
        </w:tc>
      </w:tr>
      <w:tr w:rsidR="00D032B6">
        <w:trPr>
          <w:trHeight w:hRule="exact" w:val="5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--linepriority</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当前分隔符默认的优先级为：记录分隔符，字符</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分隔符，字段分隔符，默认值是</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true；如果设</w:t>
            </w:r>
          </w:p>
        </w:tc>
      </w:tr>
    </w:tbl>
    <w:p w:rsidR="00D032B6" w:rsidRDefault="00D032B6">
      <w:pPr>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6315"/>
        <w:gridCol w:w="3157"/>
      </w:tblGrid>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r>
              <w:rPr>
                <w:rFonts w:ascii="微软雅黑" w:eastAsia="微软雅黑" w:hAnsi="微软雅黑" w:cs="微软雅黑"/>
                <w:sz w:val="14"/>
                <w:szCs w:val="14"/>
              </w:rPr>
              <w:tab/>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520"/>
        </w:trPr>
        <w:tc>
          <w:tcPr>
            <w:tcW w:w="6315" w:type="dxa"/>
            <w:tcBorders>
              <w:top w:val="nil"/>
              <w:left w:val="single" w:sz="8" w:space="0" w:color="000000"/>
              <w:bottom w:val="nil"/>
              <w:right w:val="single" w:sz="8" w:space="0" w:color="000000"/>
            </w:tcBorders>
          </w:tcPr>
          <w:p w:rsidR="00D032B6" w:rsidRDefault="00D032B6"/>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置为</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false，那么分隔符的优先级为：字符分隔</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符，记录分隔符，字段分隔符。</w:t>
            </w:r>
          </w:p>
        </w:tc>
      </w:tr>
      <w:tr w:rsidR="00D032B6">
        <w:trPr>
          <w:trHeight w:hRule="exact" w:val="540"/>
        </w:trPr>
        <w:tc>
          <w:tcPr>
            <w:tcW w:w="6315" w:type="dxa"/>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--force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如果数据中有非</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utf8</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的数据，强制导入数据，默</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认</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false。</w:t>
            </w:r>
          </w:p>
        </w:tc>
      </w:tr>
      <w:tr w:rsidR="00D032B6">
        <w:trPr>
          <w:trHeight w:hRule="exact" w:val="295"/>
        </w:trPr>
        <w:tc>
          <w:tcPr>
            <w:tcW w:w="6315" w:type="dxa"/>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--errorstop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如果遇到错误就停止。默认</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r>
    </w:tbl>
    <w:p w:rsidR="00D032B6" w:rsidRDefault="00035F6E">
      <w:pPr>
        <w:pStyle w:val="BodyText"/>
        <w:spacing w:before="79" w:line="168" w:lineRule="auto"/>
        <w:ind w:left="1573"/>
        <w:rPr>
          <w:lang w:eastAsia="zh-CN"/>
        </w:rPr>
      </w:pPr>
      <w:r>
        <w:pict>
          <v:shape id="_x0000_s3709" type="#_x0000_t75" style="position:absolute;left:0;text-align:left;margin-left:81.7pt;margin-top:6.5pt;width:24pt;height:24pt;z-index:-252145664;mso-position-horizontal-relative:page;mso-position-vertical-relative:text">
            <v:imagedata r:id="rId22" o:title=""/>
            <w10:wrap anchorx="page"/>
          </v:shape>
        </w:pict>
      </w:r>
      <w:r w:rsidR="00A23879">
        <w:rPr>
          <w:w w:val="95"/>
          <w:lang w:eastAsia="zh-CN"/>
        </w:rPr>
        <w:t xml:space="preserve">注:   </w:t>
      </w:r>
      <w:r w:rsidR="00A23879">
        <w:rPr>
          <w:spacing w:val="31"/>
          <w:w w:val="95"/>
          <w:lang w:eastAsia="zh-CN"/>
        </w:rPr>
        <w:t xml:space="preserve"> </w:t>
      </w:r>
      <w:r w:rsidR="00A23879">
        <w:rPr>
          <w:w w:val="95"/>
          <w:lang w:eastAsia="zh-CN"/>
        </w:rPr>
        <w:t xml:space="preserve">linepriority </w:t>
      </w:r>
      <w:r w:rsidR="00A23879">
        <w:rPr>
          <w:spacing w:val="15"/>
          <w:w w:val="95"/>
          <w:lang w:eastAsia="zh-CN"/>
        </w:rPr>
        <w:t xml:space="preserve"> </w:t>
      </w:r>
      <w:r w:rsidR="00A23879">
        <w:rPr>
          <w:w w:val="95"/>
          <w:lang w:eastAsia="zh-CN"/>
        </w:rPr>
        <w:t>参数需要被特别关注，如果设置不当，可能会导入数据失败。当记录中包含“记录分</w:t>
      </w:r>
      <w:r w:rsidR="00A23879">
        <w:rPr>
          <w:w w:val="96"/>
          <w:lang w:eastAsia="zh-CN"/>
        </w:rPr>
        <w:t xml:space="preserve"> </w:t>
      </w:r>
      <w:r w:rsidR="00A23879">
        <w:rPr>
          <w:w w:val="95"/>
          <w:lang w:eastAsia="zh-CN"/>
        </w:rPr>
        <w:t>隔符”并且</w:t>
      </w:r>
      <w:r w:rsidR="00A23879">
        <w:rPr>
          <w:spacing w:val="-5"/>
          <w:w w:val="95"/>
          <w:lang w:eastAsia="zh-CN"/>
        </w:rPr>
        <w:t xml:space="preserve"> </w:t>
      </w:r>
      <w:r w:rsidR="00A23879">
        <w:rPr>
          <w:w w:val="95"/>
          <w:lang w:eastAsia="zh-CN"/>
        </w:rPr>
        <w:t>linepriority</w:t>
      </w:r>
      <w:r w:rsidR="00A23879">
        <w:rPr>
          <w:spacing w:val="-5"/>
          <w:w w:val="95"/>
          <w:lang w:eastAsia="zh-CN"/>
        </w:rPr>
        <w:t xml:space="preserve"> </w:t>
      </w:r>
      <w:r w:rsidR="00A23879">
        <w:rPr>
          <w:w w:val="95"/>
          <w:lang w:eastAsia="zh-CN"/>
        </w:rPr>
        <w:t>为</w:t>
      </w:r>
      <w:r w:rsidR="00A23879">
        <w:rPr>
          <w:spacing w:val="-4"/>
          <w:w w:val="95"/>
          <w:lang w:eastAsia="zh-CN"/>
        </w:rPr>
        <w:t xml:space="preserve"> </w:t>
      </w:r>
      <w:r w:rsidR="00A23879">
        <w:rPr>
          <w:w w:val="95"/>
          <w:lang w:eastAsia="zh-CN"/>
        </w:rPr>
        <w:t>true</w:t>
      </w:r>
      <w:r w:rsidR="00A23879">
        <w:rPr>
          <w:spacing w:val="-5"/>
          <w:w w:val="95"/>
          <w:lang w:eastAsia="zh-CN"/>
        </w:rPr>
        <w:t xml:space="preserve"> </w:t>
      </w:r>
      <w:r w:rsidR="00A23879">
        <w:rPr>
          <w:w w:val="95"/>
          <w:lang w:eastAsia="zh-CN"/>
        </w:rPr>
        <w:t>时，工具会优先按照“记录分隔符”解析，而导致导入失败。比如：如果</w:t>
      </w:r>
      <w:r w:rsidR="00A23879">
        <w:rPr>
          <w:lang w:eastAsia="zh-CN"/>
        </w:rPr>
        <w:t xml:space="preserve"> 记录为</w:t>
      </w:r>
      <w:r w:rsidR="00A23879">
        <w:rPr>
          <w:spacing w:val="-16"/>
          <w:lang w:eastAsia="zh-CN"/>
        </w:rPr>
        <w:t xml:space="preserve"> </w:t>
      </w:r>
      <w:r w:rsidR="00A23879">
        <w:rPr>
          <w:lang w:eastAsia="zh-CN"/>
        </w:rPr>
        <w:t>{"name":</w:t>
      </w:r>
      <w:r w:rsidR="00A23879">
        <w:rPr>
          <w:spacing w:val="-15"/>
          <w:lang w:eastAsia="zh-CN"/>
        </w:rPr>
        <w:t xml:space="preserve"> </w:t>
      </w:r>
      <w:r w:rsidR="00A23879">
        <w:rPr>
          <w:lang w:eastAsia="zh-CN"/>
        </w:rPr>
        <w:t>"Mike\n"}，应当选择</w:t>
      </w:r>
      <w:r w:rsidR="00A23879">
        <w:rPr>
          <w:spacing w:val="-16"/>
          <w:lang w:eastAsia="zh-CN"/>
        </w:rPr>
        <w:t xml:space="preserve"> </w:t>
      </w:r>
      <w:r w:rsidR="00A23879">
        <w:rPr>
          <w:lang w:eastAsia="zh-CN"/>
        </w:rPr>
        <w:t>linepriority</w:t>
      </w:r>
      <w:r w:rsidR="00A23879">
        <w:rPr>
          <w:spacing w:val="-15"/>
          <w:lang w:eastAsia="zh-CN"/>
        </w:rPr>
        <w:t xml:space="preserve"> </w:t>
      </w:r>
      <w:r w:rsidR="00A23879">
        <w:rPr>
          <w:lang w:eastAsia="zh-CN"/>
        </w:rPr>
        <w:t>为</w:t>
      </w:r>
      <w:r w:rsidR="00A23879">
        <w:rPr>
          <w:spacing w:val="-16"/>
          <w:lang w:eastAsia="zh-CN"/>
        </w:rPr>
        <w:t xml:space="preserve"> </w:t>
      </w:r>
      <w:r w:rsidR="00A23879">
        <w:rPr>
          <w:lang w:eastAsia="zh-CN"/>
        </w:rPr>
        <w:t>false</w:t>
      </w:r>
      <w:r w:rsidR="00A23879">
        <w:rPr>
          <w:spacing w:val="-15"/>
          <w:lang w:eastAsia="zh-CN"/>
        </w:rPr>
        <w:t xml:space="preserve"> </w:t>
      </w:r>
      <w:r w:rsidR="00A23879">
        <w:rPr>
          <w:lang w:eastAsia="zh-CN"/>
        </w:rPr>
        <w:t>模式。</w:t>
      </w:r>
    </w:p>
    <w:p w:rsidR="00D032B6" w:rsidRDefault="00D032B6">
      <w:pPr>
        <w:spacing w:before="4" w:line="240" w:lineRule="exact"/>
        <w:rPr>
          <w:sz w:val="24"/>
          <w:szCs w:val="24"/>
          <w:lang w:eastAsia="zh-CN"/>
        </w:rPr>
      </w:pPr>
    </w:p>
    <w:p w:rsidR="00D032B6" w:rsidRDefault="00A23879">
      <w:pPr>
        <w:pStyle w:val="BodyText"/>
        <w:spacing w:line="312" w:lineRule="exact"/>
        <w:rPr>
          <w:lang w:eastAsia="zh-CN"/>
        </w:rPr>
      </w:pPr>
      <w:r>
        <w:rPr>
          <w:lang w:eastAsia="zh-CN"/>
        </w:rPr>
        <w:t>返回值</w:t>
      </w:r>
    </w:p>
    <w:p w:rsidR="00D032B6" w:rsidRDefault="00A23879">
      <w:pPr>
        <w:pStyle w:val="BodyText"/>
        <w:spacing w:before="18"/>
        <w:rPr>
          <w:lang w:eastAsia="zh-CN"/>
        </w:rPr>
      </w:pPr>
      <w:r>
        <w:rPr>
          <w:lang w:eastAsia="zh-CN"/>
        </w:rPr>
        <w:t>0：成功</w:t>
      </w:r>
    </w:p>
    <w:p w:rsidR="00D032B6" w:rsidRDefault="00A23879">
      <w:pPr>
        <w:pStyle w:val="BodyText"/>
        <w:spacing w:before="18"/>
        <w:rPr>
          <w:lang w:eastAsia="zh-CN"/>
        </w:rPr>
      </w:pPr>
      <w:r>
        <w:rPr>
          <w:lang w:eastAsia="zh-CN"/>
        </w:rPr>
        <w:t>1：成功但有警告</w:t>
      </w:r>
    </w:p>
    <w:p w:rsidR="00D032B6" w:rsidRDefault="00A23879">
      <w:pPr>
        <w:pStyle w:val="BodyText"/>
        <w:spacing w:before="18"/>
        <w:rPr>
          <w:lang w:eastAsia="zh-CN"/>
        </w:rPr>
      </w:pPr>
      <w:r>
        <w:rPr>
          <w:lang w:eastAsia="zh-CN"/>
        </w:rPr>
        <w:t>2：失败</w:t>
      </w:r>
    </w:p>
    <w:p w:rsidR="00D032B6" w:rsidRDefault="00A23879">
      <w:pPr>
        <w:pStyle w:val="BodyText"/>
        <w:spacing w:before="18"/>
        <w:rPr>
          <w:lang w:eastAsia="zh-CN"/>
        </w:rPr>
      </w:pPr>
      <w:r>
        <w:rPr>
          <w:lang w:eastAsia="zh-CN"/>
        </w:rPr>
        <w:t>127：参数错误</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用法</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在下面的例子，sdbimprt</w:t>
      </w:r>
      <w:r>
        <w:rPr>
          <w:spacing w:val="-42"/>
          <w:lang w:eastAsia="zh-CN"/>
        </w:rPr>
        <w:t xml:space="preserve"> </w:t>
      </w:r>
      <w:r>
        <w:rPr>
          <w:lang w:eastAsia="zh-CN"/>
        </w:rPr>
        <w:t>将数据导入到本地数据库端口11810中对应集合空间</w:t>
      </w:r>
      <w:r>
        <w:rPr>
          <w:spacing w:val="-42"/>
          <w:lang w:eastAsia="zh-CN"/>
        </w:rPr>
        <w:t xml:space="preserve"> </w:t>
      </w:r>
      <w:r>
        <w:rPr>
          <w:lang w:eastAsia="zh-CN"/>
        </w:rPr>
        <w:t>foo</w:t>
      </w:r>
      <w:r>
        <w:rPr>
          <w:spacing w:val="-42"/>
          <w:lang w:eastAsia="zh-CN"/>
        </w:rPr>
        <w:t xml:space="preserve"> </w:t>
      </w:r>
      <w:r>
        <w:rPr>
          <w:lang w:eastAsia="zh-CN"/>
        </w:rPr>
        <w:t>和集合</w:t>
      </w:r>
      <w:r>
        <w:rPr>
          <w:spacing w:val="-41"/>
          <w:lang w:eastAsia="zh-CN"/>
        </w:rPr>
        <w:t xml:space="preserve"> </w:t>
      </w:r>
      <w:r>
        <w:rPr>
          <w:lang w:eastAsia="zh-CN"/>
        </w:rPr>
        <w:t xml:space="preserve">bar，导入类型是 </w:t>
      </w:r>
      <w:r>
        <w:rPr>
          <w:w w:val="95"/>
          <w:lang w:eastAsia="zh-CN"/>
        </w:rPr>
        <w:t xml:space="preserve">csv，导入文件为 </w:t>
      </w:r>
      <w:r>
        <w:rPr>
          <w:spacing w:val="4"/>
          <w:w w:val="95"/>
          <w:lang w:eastAsia="zh-CN"/>
        </w:rPr>
        <w:t xml:space="preserve"> </w:t>
      </w:r>
      <w:r>
        <w:rPr>
          <w:w w:val="95"/>
          <w:lang w:eastAsia="zh-CN"/>
        </w:rPr>
        <w:t>test.csv。</w:t>
      </w:r>
    </w:p>
    <w:p w:rsidR="00D032B6" w:rsidRDefault="00035F6E">
      <w:pPr>
        <w:pStyle w:val="BodyText"/>
        <w:spacing w:line="340" w:lineRule="exact"/>
        <w:rPr>
          <w:rFonts w:ascii="Microsoft JhengHei" w:eastAsia="Microsoft JhengHei" w:hAnsi="Microsoft JhengHei" w:cs="Microsoft JhengHei"/>
        </w:rPr>
      </w:pPr>
      <w:r w:rsidRPr="00035F6E">
        <w:pict>
          <v:group id="_x0000_s3707" style="position:absolute;left:0;text-align:left;margin-left:81.7pt;margin-top:5.55pt;width:473.6pt;height:10.6pt;z-index:-252144640;mso-position-horizontal-relative:page" coordorigin="1634,111" coordsize="9472,212">
            <v:shape id="_x0000_s3708"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05"/>
        </w:rPr>
        <w:t>sdbimprt</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-s</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localhost</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-p</w:t>
      </w:r>
      <w:r w:rsidR="00A23879">
        <w:rPr>
          <w:rFonts w:ascii="Microsoft JhengHei" w:eastAsia="Microsoft JhengHei" w:hAnsi="Microsoft JhengHei" w:cs="Microsoft JhengHei"/>
          <w:spacing w:val="38"/>
          <w:w w:val="105"/>
        </w:rPr>
        <w:t xml:space="preserve"> </w:t>
      </w:r>
      <w:r w:rsidR="00A23879">
        <w:rPr>
          <w:rFonts w:ascii="Microsoft JhengHei" w:eastAsia="Microsoft JhengHei" w:hAnsi="Microsoft JhengHei" w:cs="Microsoft JhengHei"/>
          <w:w w:val="105"/>
        </w:rPr>
        <w:t>11810</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--type</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csv</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15"/>
        </w:rPr>
        <w:t>--file</w:t>
      </w:r>
      <w:r w:rsidR="00A23879">
        <w:rPr>
          <w:rFonts w:ascii="Microsoft JhengHei" w:eastAsia="Microsoft JhengHei" w:hAnsi="Microsoft JhengHei" w:cs="Microsoft JhengHei"/>
          <w:spacing w:val="33"/>
          <w:w w:val="115"/>
        </w:rPr>
        <w:t xml:space="preserve"> </w:t>
      </w:r>
      <w:r w:rsidR="00A23879">
        <w:rPr>
          <w:rFonts w:ascii="Microsoft JhengHei" w:eastAsia="Microsoft JhengHei" w:hAnsi="Microsoft JhengHei" w:cs="Microsoft JhengHei"/>
          <w:w w:val="105"/>
        </w:rPr>
        <w:t>test.csv</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-c</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05"/>
        </w:rPr>
        <w:t>foo</w:t>
      </w:r>
      <w:r w:rsidR="00A23879">
        <w:rPr>
          <w:rFonts w:ascii="Microsoft JhengHei" w:eastAsia="Microsoft JhengHei" w:hAnsi="Microsoft JhengHei" w:cs="Microsoft JhengHei"/>
          <w:spacing w:val="37"/>
          <w:w w:val="105"/>
        </w:rPr>
        <w:t xml:space="preserve"> </w:t>
      </w:r>
      <w:r w:rsidR="00A23879">
        <w:rPr>
          <w:rFonts w:ascii="Microsoft JhengHei" w:eastAsia="Microsoft JhengHei" w:hAnsi="Microsoft JhengHei" w:cs="Microsoft JhengHei"/>
          <w:w w:val="115"/>
        </w:rPr>
        <w:t>-l</w:t>
      </w:r>
      <w:r w:rsidR="00A23879">
        <w:rPr>
          <w:rFonts w:ascii="Microsoft JhengHei" w:eastAsia="Microsoft JhengHei" w:hAnsi="Microsoft JhengHei" w:cs="Microsoft JhengHei"/>
          <w:spacing w:val="33"/>
          <w:w w:val="115"/>
        </w:rPr>
        <w:t xml:space="preserve"> </w:t>
      </w:r>
      <w:r w:rsidR="00A23879">
        <w:rPr>
          <w:rFonts w:ascii="Microsoft JhengHei" w:eastAsia="Microsoft JhengHei" w:hAnsi="Microsoft JhengHei" w:cs="Microsoft JhengHei"/>
          <w:w w:val="105"/>
        </w:rPr>
        <w:t>bar</w:t>
      </w:r>
    </w:p>
    <w:p w:rsidR="00D032B6" w:rsidRDefault="00D032B6">
      <w:pPr>
        <w:spacing w:before="7" w:line="160" w:lineRule="exact"/>
        <w:rPr>
          <w:sz w:val="16"/>
          <w:szCs w:val="16"/>
        </w:rPr>
      </w:pPr>
    </w:p>
    <w:p w:rsidR="00D032B6" w:rsidRDefault="00A23879">
      <w:pPr>
        <w:pStyle w:val="BodyText"/>
      </w:pPr>
      <w:r>
        <w:rPr>
          <w:w w:val="95"/>
        </w:rPr>
        <w:t xml:space="preserve">sdbimprt </w:t>
      </w:r>
      <w:r>
        <w:rPr>
          <w:spacing w:val="11"/>
          <w:w w:val="95"/>
        </w:rPr>
        <w:t xml:space="preserve"> </w:t>
      </w:r>
      <w:r>
        <w:rPr>
          <w:w w:val="95"/>
        </w:rPr>
        <w:t>自动判断的类型：</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6315"/>
        <w:gridCol w:w="3157"/>
      </w:tblGrid>
      <w:tr w:rsidR="00D032B6">
        <w:trPr>
          <w:trHeight w:hRule="exact" w:val="29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CSV</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数据</w:t>
            </w:r>
            <w:r>
              <w:rPr>
                <w:rFonts w:ascii="微软雅黑" w:eastAsia="微软雅黑" w:hAnsi="微软雅黑" w:cs="微软雅黑"/>
                <w:w w:val="95"/>
                <w:sz w:val="14"/>
                <w:szCs w:val="14"/>
              </w:rPr>
              <w:tab/>
              <w:t xml:space="preserve">sdbimprt </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自动判断的类型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实际数据</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sz w:val="14"/>
                <w:szCs w:val="14"/>
              </w:rPr>
              <w:t>123.1</w:t>
            </w:r>
            <w:r>
              <w:rPr>
                <w:rFonts w:ascii="微软雅黑" w:eastAsia="微软雅黑" w:hAnsi="微软雅黑" w:cs="微软雅黑"/>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123.1</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-123</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2E+2</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200</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-2E+2</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-200</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0123</w:t>
            </w:r>
            <w:r>
              <w:rPr>
                <w:rFonts w:ascii="微软雅黑" w:eastAsia="微软雅黑" w:hAnsi="微软雅黑" w:cs="微软雅黑"/>
                <w:w w:val="95"/>
                <w:sz w:val="14"/>
                <w:szCs w:val="14"/>
              </w:rPr>
              <w:tab/>
              <w:t>数值</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123a</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123a</w:t>
            </w:r>
          </w:p>
        </w:tc>
      </w:tr>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"ab""c"</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ab"c</w:t>
            </w:r>
          </w:p>
        </w:tc>
      </w:tr>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"{a:1}"</w:t>
            </w:r>
            <w:r>
              <w:rPr>
                <w:rFonts w:ascii="微软雅黑" w:eastAsia="微软雅黑" w:hAnsi="微软雅黑" w:cs="微软雅黑"/>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{a:1}</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"true"</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true</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"false"</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false</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r>
              <w:rPr>
                <w:rFonts w:ascii="微软雅黑" w:eastAsia="微软雅黑" w:hAnsi="微软雅黑" w:cs="微软雅黑"/>
                <w:w w:val="95"/>
                <w:sz w:val="14"/>
                <w:szCs w:val="14"/>
              </w:rPr>
              <w:tab/>
              <w:t>字符串</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true</w:t>
            </w:r>
            <w:r>
              <w:rPr>
                <w:rFonts w:ascii="微软雅黑" w:eastAsia="微软雅黑" w:hAnsi="微软雅黑" w:cs="微软雅黑"/>
                <w:sz w:val="14"/>
                <w:szCs w:val="14"/>
              </w:rPr>
              <w:tab/>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true</w:t>
            </w:r>
          </w:p>
        </w:tc>
      </w:tr>
      <w:tr w:rsidR="00D032B6">
        <w:trPr>
          <w:trHeight w:hRule="exact" w:val="300"/>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false</w:t>
            </w:r>
            <w:r>
              <w:rPr>
                <w:rFonts w:ascii="微软雅黑" w:eastAsia="微软雅黑" w:hAnsi="微软雅黑" w:cs="微软雅黑"/>
                <w:sz w:val="14"/>
                <w:szCs w:val="14"/>
              </w:rPr>
              <w:tab/>
              <w:t>布尔</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false</w:t>
            </w:r>
          </w:p>
        </w:tc>
      </w:tr>
      <w:tr w:rsidR="00D032B6">
        <w:trPr>
          <w:trHeight w:hRule="exact" w:val="29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null</w:t>
            </w:r>
            <w:r>
              <w:rPr>
                <w:rFonts w:ascii="微软雅黑" w:eastAsia="微软雅黑" w:hAnsi="微软雅黑" w:cs="微软雅黑"/>
                <w:sz w:val="14"/>
                <w:szCs w:val="14"/>
              </w:rPr>
              <w:tab/>
              <w:t>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p>
        </w:tc>
      </w:tr>
    </w:tbl>
    <w:p w:rsidR="00D032B6" w:rsidRDefault="00A23879">
      <w:pPr>
        <w:pStyle w:val="BodyText"/>
        <w:spacing w:line="335" w:lineRule="exact"/>
        <w:rPr>
          <w:lang w:eastAsia="zh-CN"/>
        </w:rPr>
      </w:pPr>
      <w:r>
        <w:rPr>
          <w:lang w:eastAsia="zh-CN"/>
        </w:rPr>
        <w:t>从1.8版本开始支持指定类型和默认值：</w:t>
      </w:r>
    </w:p>
    <w:p w:rsidR="00D032B6" w:rsidRDefault="00A23879">
      <w:pPr>
        <w:pStyle w:val="BodyText"/>
        <w:spacing w:before="18" w:line="253" w:lineRule="auto"/>
      </w:pPr>
      <w:r>
        <w:rPr>
          <w:w w:val="95"/>
        </w:rPr>
        <w:t>语法：field</w:t>
      </w:r>
      <w:r>
        <w:rPr>
          <w:spacing w:val="-17"/>
          <w:w w:val="95"/>
        </w:rPr>
        <w:t xml:space="preserve"> </w:t>
      </w:r>
      <w:r>
        <w:rPr>
          <w:w w:val="95"/>
        </w:rPr>
        <w:t>[type]</w:t>
      </w:r>
      <w:r>
        <w:rPr>
          <w:spacing w:val="-16"/>
          <w:w w:val="95"/>
        </w:rPr>
        <w:t xml:space="preserve"> </w:t>
      </w:r>
      <w:r>
        <w:rPr>
          <w:w w:val="95"/>
        </w:rPr>
        <w:t>[default</w:t>
      </w:r>
      <w:r>
        <w:rPr>
          <w:spacing w:val="-16"/>
          <w:w w:val="95"/>
        </w:rPr>
        <w:t xml:space="preserve"> </w:t>
      </w:r>
      <w:r>
        <w:rPr>
          <w:w w:val="95"/>
        </w:rPr>
        <w:t>&lt;default</w:t>
      </w:r>
      <w:r>
        <w:rPr>
          <w:spacing w:val="-16"/>
          <w:w w:val="95"/>
        </w:rPr>
        <w:t xml:space="preserve"> </w:t>
      </w:r>
      <w:r>
        <w:rPr>
          <w:w w:val="95"/>
        </w:rPr>
        <w:t>value</w:t>
      </w:r>
      <w:r>
        <w:rPr>
          <w:spacing w:val="-16"/>
          <w:w w:val="95"/>
        </w:rPr>
        <w:t xml:space="preserve"> </w:t>
      </w:r>
      <w:r>
        <w:rPr>
          <w:w w:val="95"/>
        </w:rPr>
        <w:t>]</w:t>
      </w:r>
      <w:r>
        <w:rPr>
          <w:w w:val="91"/>
        </w:rPr>
        <w:t xml:space="preserve"> </w:t>
      </w:r>
      <w:r>
        <w:rPr>
          <w:w w:val="95"/>
        </w:rPr>
        <w:t>支援数据类型（type）：int（integer），long，bool（boolean），double，string，null 支援特殊数据类型：timestamp，date</w:t>
      </w:r>
    </w:p>
    <w:p w:rsidR="00D032B6" w:rsidRDefault="00D032B6">
      <w:pPr>
        <w:spacing w:line="253" w:lineRule="auto"/>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例子：</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3705" style="position:absolute;left:0;text-align:left;margin-left:81.7pt;margin-top:4.75pt;width:473.6pt;height:10.6pt;z-index:-252143616;mso-position-horizontal-relative:page" coordorigin="1634,95" coordsize="9472,212">
            <v:shape id="_x0000_s3706"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name</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105"/>
        </w:rPr>
        <w:t>string</w:t>
      </w:r>
      <w:r w:rsidR="00A23879">
        <w:rPr>
          <w:rFonts w:ascii="Microsoft JhengHei" w:eastAsia="Microsoft JhengHei" w:hAnsi="Microsoft JhengHei" w:cs="Microsoft JhengHei"/>
          <w:spacing w:val="42"/>
          <w:w w:val="105"/>
        </w:rPr>
        <w:t xml:space="preserve"> </w:t>
      </w:r>
      <w:r w:rsidR="00A23879">
        <w:rPr>
          <w:rFonts w:ascii="Microsoft JhengHei" w:eastAsia="Microsoft JhengHei" w:hAnsi="Microsoft JhengHei" w:cs="Microsoft JhengHei"/>
          <w:w w:val="105"/>
        </w:rPr>
        <w:t>default</w:t>
      </w:r>
      <w:r w:rsidR="00A23879">
        <w:rPr>
          <w:rFonts w:ascii="Microsoft JhengHei" w:eastAsia="Microsoft JhengHei" w:hAnsi="Microsoft JhengHei" w:cs="Microsoft JhengHei"/>
          <w:spacing w:val="43"/>
          <w:w w:val="105"/>
        </w:rPr>
        <w:t xml:space="preserve"> </w:t>
      </w:r>
      <w:r w:rsidR="00A23879">
        <w:rPr>
          <w:rFonts w:ascii="Microsoft JhengHei" w:eastAsia="Microsoft JhengHei" w:hAnsi="Microsoft JhengHei" w:cs="Microsoft JhengHei"/>
          <w:w w:val="105"/>
        </w:rPr>
        <w:t>"Jack",</w:t>
      </w:r>
      <w:r w:rsidR="00A23879">
        <w:rPr>
          <w:rFonts w:ascii="Microsoft JhengHei" w:eastAsia="Microsoft JhengHei" w:hAnsi="Microsoft JhengHei" w:cs="Microsoft JhengHei"/>
          <w:spacing w:val="42"/>
          <w:w w:val="105"/>
        </w:rPr>
        <w:t xml:space="preserve"> </w:t>
      </w:r>
      <w:r w:rsidR="00A23879">
        <w:rPr>
          <w:rFonts w:ascii="Microsoft JhengHei" w:eastAsia="Microsoft JhengHei" w:hAnsi="Microsoft JhengHei" w:cs="Microsoft JhengHei"/>
          <w:w w:val="95"/>
        </w:rPr>
        <w:t xml:space="preserve">age  </w:t>
      </w:r>
      <w:r w:rsidR="00A23879">
        <w:rPr>
          <w:rFonts w:ascii="Microsoft JhengHei" w:eastAsia="Microsoft JhengHei" w:hAnsi="Microsoft JhengHei" w:cs="Microsoft JhengHei"/>
          <w:w w:val="105"/>
        </w:rPr>
        <w:t>int</w:t>
      </w:r>
      <w:r w:rsidR="00A23879">
        <w:rPr>
          <w:rFonts w:ascii="Microsoft JhengHei" w:eastAsia="Microsoft JhengHei" w:hAnsi="Microsoft JhengHei" w:cs="Microsoft JhengHei"/>
          <w:spacing w:val="42"/>
          <w:w w:val="105"/>
        </w:rPr>
        <w:t xml:space="preserve"> </w:t>
      </w:r>
      <w:r w:rsidR="00A23879">
        <w:rPr>
          <w:rFonts w:ascii="Microsoft JhengHei" w:eastAsia="Microsoft JhengHei" w:hAnsi="Microsoft JhengHei" w:cs="Microsoft JhengHei"/>
          <w:w w:val="105"/>
        </w:rPr>
        <w:t>default</w:t>
      </w:r>
      <w:r w:rsidR="00A23879">
        <w:rPr>
          <w:rFonts w:ascii="Microsoft JhengHei" w:eastAsia="Microsoft JhengHei" w:hAnsi="Microsoft JhengHei" w:cs="Microsoft JhengHei"/>
          <w:spacing w:val="42"/>
          <w:w w:val="105"/>
        </w:rPr>
        <w:t xml:space="preserve"> </w:t>
      </w:r>
      <w:r w:rsidR="00A23879">
        <w:rPr>
          <w:rFonts w:ascii="Microsoft JhengHei" w:eastAsia="Microsoft JhengHei" w:hAnsi="Microsoft JhengHei" w:cs="Microsoft JhengHei"/>
          <w:w w:val="105"/>
        </w:rPr>
        <w:t>18,</w:t>
      </w:r>
      <w:r w:rsidR="00A23879">
        <w:rPr>
          <w:rFonts w:ascii="Microsoft JhengHei" w:eastAsia="Microsoft JhengHei" w:hAnsi="Microsoft JhengHei" w:cs="Microsoft JhengHei"/>
          <w:spacing w:val="43"/>
          <w:w w:val="105"/>
        </w:rPr>
        <w:t xml:space="preserve"> </w:t>
      </w:r>
      <w:r w:rsidR="00A23879">
        <w:rPr>
          <w:rFonts w:ascii="Microsoft JhengHei" w:eastAsia="Microsoft JhengHei" w:hAnsi="Microsoft JhengHei" w:cs="Microsoft JhengHei"/>
          <w:w w:val="95"/>
        </w:rPr>
        <w:t xml:space="preserve">phone  </w:t>
      </w:r>
      <w:r w:rsidR="00A23879">
        <w:rPr>
          <w:rFonts w:ascii="Microsoft JhengHei" w:eastAsia="Microsoft JhengHei" w:hAnsi="Microsoft JhengHei" w:cs="Microsoft JhengHei"/>
          <w:w w:val="105"/>
        </w:rPr>
        <w:t>string</w:t>
      </w:r>
    </w:p>
    <w:p w:rsidR="00D032B6" w:rsidRDefault="00A23879">
      <w:pPr>
        <w:pStyle w:val="BodyText"/>
        <w:spacing w:before="26"/>
        <w:ind w:left="113"/>
        <w:rPr>
          <w:lang w:eastAsia="zh-CN"/>
        </w:rPr>
      </w:pPr>
      <w:r>
        <w:rPr>
          <w:lang w:eastAsia="zh-CN"/>
        </w:rPr>
        <w:t>数据类型是可选的，不填则程序自动判断类型，判断以上面表格为准。</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用法</w:t>
      </w:r>
    </w:p>
    <w:p w:rsidR="00D032B6" w:rsidRDefault="00D032B6">
      <w:pPr>
        <w:spacing w:before="5" w:line="100" w:lineRule="exact"/>
        <w:rPr>
          <w:sz w:val="10"/>
          <w:szCs w:val="10"/>
          <w:lang w:eastAsia="zh-CN"/>
        </w:rPr>
      </w:pPr>
    </w:p>
    <w:p w:rsidR="00D032B6" w:rsidRDefault="00035F6E">
      <w:pPr>
        <w:pStyle w:val="BodyText"/>
        <w:spacing w:line="168" w:lineRule="auto"/>
        <w:ind w:left="113" w:right="1148"/>
        <w:rPr>
          <w:lang w:eastAsia="zh-CN"/>
        </w:rPr>
      </w:pPr>
      <w:r>
        <w:pict>
          <v:group id="_x0000_s3703" style="position:absolute;left:0;text-align:left;margin-left:81.7pt;margin-top:29.55pt;width:473.6pt;height:21.2pt;z-index:-252142592;mso-position-horizontal-relative:page" coordorigin="1634,591" coordsize="9472,424">
            <v:shape id="_x0000_s3704" style="position:absolute;left:1634;top:591;width:9472;height:424" coordorigin="1634,591" coordsize="9472,424" path="m1634,591r9472,l11106,1015r-9472,l1634,591xe" fillcolor="#efefef" stroked="f">
              <v:path arrowok="t"/>
            </v:shape>
            <w10:wrap anchorx="page"/>
          </v:group>
        </w:pict>
      </w:r>
      <w:r w:rsidR="00A23879">
        <w:rPr>
          <w:lang w:eastAsia="zh-CN"/>
        </w:rPr>
        <w:t>在下面的例子，sdbimprt</w:t>
      </w:r>
      <w:r w:rsidR="00A23879">
        <w:rPr>
          <w:spacing w:val="-42"/>
          <w:lang w:eastAsia="zh-CN"/>
        </w:rPr>
        <w:t xml:space="preserve"> </w:t>
      </w:r>
      <w:r w:rsidR="00A23879">
        <w:rPr>
          <w:lang w:eastAsia="zh-CN"/>
        </w:rPr>
        <w:t>将数据导入到本地数据库端口11810中对应集合空间</w:t>
      </w:r>
      <w:r w:rsidR="00A23879">
        <w:rPr>
          <w:spacing w:val="-42"/>
          <w:lang w:eastAsia="zh-CN"/>
        </w:rPr>
        <w:t xml:space="preserve"> </w:t>
      </w:r>
      <w:r w:rsidR="00A23879">
        <w:rPr>
          <w:lang w:eastAsia="zh-CN"/>
        </w:rPr>
        <w:t>foo</w:t>
      </w:r>
      <w:r w:rsidR="00A23879">
        <w:rPr>
          <w:spacing w:val="-42"/>
          <w:lang w:eastAsia="zh-CN"/>
        </w:rPr>
        <w:t xml:space="preserve"> </w:t>
      </w:r>
      <w:r w:rsidR="00A23879">
        <w:rPr>
          <w:lang w:eastAsia="zh-CN"/>
        </w:rPr>
        <w:t>和集合</w:t>
      </w:r>
      <w:r w:rsidR="00A23879">
        <w:rPr>
          <w:spacing w:val="-41"/>
          <w:lang w:eastAsia="zh-CN"/>
        </w:rPr>
        <w:t xml:space="preserve"> </w:t>
      </w:r>
      <w:r w:rsidR="00A23879">
        <w:rPr>
          <w:lang w:eastAsia="zh-CN"/>
        </w:rPr>
        <w:t xml:space="preserve">bar，导入类型是 </w:t>
      </w:r>
      <w:r w:rsidR="00A23879">
        <w:rPr>
          <w:w w:val="95"/>
          <w:lang w:eastAsia="zh-CN"/>
        </w:rPr>
        <w:t xml:space="preserve">csv，导入文件为 </w:t>
      </w:r>
      <w:r w:rsidR="00A23879">
        <w:rPr>
          <w:spacing w:val="4"/>
          <w:w w:val="95"/>
          <w:lang w:eastAsia="zh-CN"/>
        </w:rPr>
        <w:t xml:space="preserve"> </w:t>
      </w:r>
      <w:r w:rsidR="00A23879">
        <w:rPr>
          <w:w w:val="95"/>
          <w:lang w:eastAsia="zh-CN"/>
        </w:rPr>
        <w:t>test.csv。</w:t>
      </w:r>
    </w:p>
    <w:p w:rsidR="00D032B6" w:rsidRDefault="00D032B6">
      <w:pPr>
        <w:spacing w:before="8" w:line="100" w:lineRule="exact"/>
        <w:rPr>
          <w:sz w:val="10"/>
          <w:szCs w:val="10"/>
          <w:lang w:eastAsia="zh-CN"/>
        </w:rPr>
      </w:pPr>
    </w:p>
    <w:p w:rsidR="00D032B6" w:rsidRDefault="00A23879">
      <w:pPr>
        <w:pStyle w:val="BodyText"/>
        <w:spacing w:line="147" w:lineRule="auto"/>
        <w:ind w:left="213" w:right="1160" w:hanging="100"/>
        <w:rPr>
          <w:rFonts w:ascii="Microsoft JhengHei" w:eastAsia="Microsoft JhengHei" w:hAnsi="Microsoft JhengHei" w:cs="Microsoft JhengHei"/>
        </w:rPr>
      </w:pPr>
      <w:r>
        <w:rPr>
          <w:rFonts w:ascii="Microsoft JhengHei" w:eastAsia="Microsoft JhengHei" w:hAnsi="Microsoft JhengHei" w:cs="Microsoft JhengHei"/>
        </w:rPr>
        <w:t>sdbimprt</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10"/>
        </w:rPr>
        <w:t>-s</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localhost</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rPr>
        <w:t>-p</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10"/>
        </w:rPr>
        <w:t>--type</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csv</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--file</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test.csv</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-c</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rPr>
        <w:t>foo</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15"/>
        </w:rPr>
        <w:t>-l</w:t>
      </w:r>
      <w:r>
        <w:rPr>
          <w:rFonts w:ascii="Microsoft JhengHei" w:eastAsia="Microsoft JhengHei" w:hAnsi="Microsoft JhengHei" w:cs="Microsoft JhengHei"/>
          <w:spacing w:val="32"/>
          <w:w w:val="115"/>
        </w:rPr>
        <w:t xml:space="preserve"> </w:t>
      </w:r>
      <w:r>
        <w:rPr>
          <w:rFonts w:ascii="Microsoft JhengHei" w:eastAsia="Microsoft JhengHei" w:hAnsi="Microsoft JhengHei" w:cs="Microsoft JhengHei"/>
        </w:rPr>
        <w:t>bar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10"/>
        </w:rPr>
        <w:t>--fields</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10"/>
        </w:rPr>
        <w:t>string</w:t>
      </w:r>
      <w:r>
        <w:rPr>
          <w:rFonts w:ascii="Microsoft JhengHei" w:eastAsia="Microsoft JhengHei" w:hAnsi="Microsoft JhengHei" w:cs="Microsoft JhengHei"/>
          <w:w w:val="111"/>
        </w:rPr>
        <w:t xml:space="preserve"> </w:t>
      </w:r>
      <w:r>
        <w:rPr>
          <w:rFonts w:ascii="Microsoft JhengHei" w:eastAsia="Microsoft JhengHei" w:hAnsi="Microsoft JhengHei" w:cs="Microsoft JhengHei"/>
          <w:w w:val="110"/>
        </w:rPr>
        <w:t>default</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"Jack",</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rPr>
        <w:t>age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w w:val="110"/>
        </w:rPr>
        <w:t>int</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default</w:t>
      </w:r>
      <w:r>
        <w:rPr>
          <w:rFonts w:ascii="Microsoft JhengHei" w:eastAsia="Microsoft JhengHei" w:hAnsi="Microsoft JhengHei" w:cs="Microsoft JhengHei"/>
          <w:spacing w:val="28"/>
          <w:w w:val="110"/>
        </w:rPr>
        <w:t xml:space="preserve"> </w:t>
      </w:r>
      <w:r>
        <w:rPr>
          <w:rFonts w:ascii="Microsoft JhengHei" w:eastAsia="Microsoft JhengHei" w:hAnsi="Microsoft JhengHei" w:cs="Microsoft JhengHei"/>
          <w:w w:val="110"/>
        </w:rPr>
        <w:t>18,</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rPr>
        <w:t>phone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w w:val="110"/>
        </w:rPr>
        <w:t>string'</w:t>
      </w:r>
    </w:p>
    <w:p w:rsidR="00D032B6" w:rsidRDefault="00D032B6">
      <w:pPr>
        <w:spacing w:before="2" w:line="130" w:lineRule="exact"/>
        <w:rPr>
          <w:sz w:val="13"/>
          <w:szCs w:val="13"/>
        </w:rPr>
      </w:pPr>
    </w:p>
    <w:p w:rsidR="00D032B6" w:rsidRDefault="00035F6E">
      <w:pPr>
        <w:pStyle w:val="BodyText"/>
        <w:spacing w:line="168" w:lineRule="auto"/>
        <w:ind w:left="753" w:right="1388"/>
        <w:rPr>
          <w:lang w:eastAsia="zh-CN"/>
        </w:rPr>
      </w:pPr>
      <w:r>
        <w:pict>
          <v:shape id="_x0000_s3702" type="#_x0000_t75" style="position:absolute;left:0;text-align:left;margin-left:81.7pt;margin-top:2.55pt;width:24pt;height:24pt;z-index:-252141568;mso-position-horizontal-relative:page">
            <v:imagedata r:id="rId22" o:title=""/>
            <w10:wrap anchorx="page"/>
          </v:shape>
        </w:pict>
      </w:r>
      <w:r w:rsidR="00A23879">
        <w:rPr>
          <w:w w:val="95"/>
          <w:lang w:eastAsia="zh-CN"/>
        </w:rPr>
        <w:t xml:space="preserve">注:      </w:t>
      </w:r>
      <w:r w:rsidR="00A23879">
        <w:rPr>
          <w:spacing w:val="14"/>
          <w:w w:val="95"/>
          <w:lang w:eastAsia="zh-CN"/>
        </w:rPr>
        <w:t xml:space="preserve"> </w:t>
      </w:r>
      <w:r w:rsidR="00A23879">
        <w:rPr>
          <w:w w:val="95"/>
          <w:lang w:eastAsia="zh-CN"/>
        </w:rPr>
        <w:t>指定字段可以用命令行指定，也可以在导入文件的首行指定。如果在命令行指定了--fields，--</w:t>
      </w:r>
      <w:r w:rsidR="00A23879">
        <w:rPr>
          <w:w w:val="88"/>
          <w:lang w:eastAsia="zh-CN"/>
        </w:rPr>
        <w:t xml:space="preserve"> </w:t>
      </w:r>
      <w:r w:rsidR="00A23879">
        <w:rPr>
          <w:lang w:eastAsia="zh-CN"/>
        </w:rPr>
        <w:t>headerline</w:t>
      </w:r>
      <w:r w:rsidR="00A23879">
        <w:rPr>
          <w:spacing w:val="-41"/>
          <w:lang w:eastAsia="zh-CN"/>
        </w:rPr>
        <w:t xml:space="preserve"> </w:t>
      </w:r>
      <w:r w:rsidR="00A23879">
        <w:rPr>
          <w:lang w:eastAsia="zh-CN"/>
        </w:rPr>
        <w:t>设为</w:t>
      </w:r>
      <w:r w:rsidR="00A23879">
        <w:rPr>
          <w:spacing w:val="-42"/>
          <w:lang w:eastAsia="zh-CN"/>
        </w:rPr>
        <w:t xml:space="preserve"> </w:t>
      </w:r>
      <w:r w:rsidR="00A23879">
        <w:rPr>
          <w:lang w:eastAsia="zh-CN"/>
        </w:rPr>
        <w:t>true，导入工具将会优先使用命令行的指定字段并且跳过导入文件的首行。</w:t>
      </w:r>
    </w:p>
    <w:p w:rsidR="00D032B6" w:rsidRDefault="00D032B6">
      <w:pPr>
        <w:spacing w:before="8" w:line="130" w:lineRule="exact"/>
        <w:rPr>
          <w:sz w:val="13"/>
          <w:szCs w:val="13"/>
          <w:lang w:eastAsia="zh-CN"/>
        </w:rPr>
      </w:pPr>
    </w:p>
    <w:p w:rsidR="00D032B6" w:rsidRDefault="00A23879">
      <w:pPr>
        <w:pStyle w:val="BodyText"/>
        <w:tabs>
          <w:tab w:val="left" w:pos="397"/>
        </w:tabs>
        <w:spacing w:line="255" w:lineRule="auto"/>
        <w:ind w:left="397" w:right="2984"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例子一：导入文件是</w:t>
      </w:r>
      <w:r>
        <w:rPr>
          <w:spacing w:val="-24"/>
          <w:position w:val="1"/>
          <w:lang w:eastAsia="zh-CN"/>
        </w:rPr>
        <w:t xml:space="preserve"> </w:t>
      </w:r>
      <w:r>
        <w:rPr>
          <w:position w:val="1"/>
          <w:lang w:eastAsia="zh-CN"/>
        </w:rPr>
        <w:t>csv，文件名是</w:t>
      </w:r>
      <w:r>
        <w:rPr>
          <w:spacing w:val="-23"/>
          <w:position w:val="1"/>
          <w:lang w:eastAsia="zh-CN"/>
        </w:rPr>
        <w:t xml:space="preserve"> </w:t>
      </w:r>
      <w:r>
        <w:rPr>
          <w:position w:val="1"/>
          <w:lang w:eastAsia="zh-CN"/>
        </w:rPr>
        <w:t>test.csv，导入至集合空间</w:t>
      </w:r>
      <w:r>
        <w:rPr>
          <w:spacing w:val="-23"/>
          <w:position w:val="1"/>
          <w:lang w:eastAsia="zh-CN"/>
        </w:rPr>
        <w:t xml:space="preserve"> </w:t>
      </w:r>
      <w:r>
        <w:rPr>
          <w:position w:val="1"/>
          <w:lang w:eastAsia="zh-CN"/>
        </w:rPr>
        <w:t>foo</w:t>
      </w:r>
      <w:r>
        <w:rPr>
          <w:spacing w:val="-24"/>
          <w:position w:val="1"/>
          <w:lang w:eastAsia="zh-CN"/>
        </w:rPr>
        <w:t xml:space="preserve"> </w:t>
      </w:r>
      <w:r>
        <w:rPr>
          <w:position w:val="1"/>
          <w:lang w:eastAsia="zh-CN"/>
        </w:rPr>
        <w:t>的集合</w:t>
      </w:r>
      <w:r>
        <w:rPr>
          <w:spacing w:val="-23"/>
          <w:position w:val="1"/>
          <w:lang w:eastAsia="zh-CN"/>
        </w:rPr>
        <w:t xml:space="preserve"> </w:t>
      </w:r>
      <w:r>
        <w:rPr>
          <w:position w:val="1"/>
          <w:lang w:eastAsia="zh-CN"/>
        </w:rPr>
        <w:t>bar</w:t>
      </w:r>
      <w:r>
        <w:rPr>
          <w:spacing w:val="-23"/>
          <w:position w:val="1"/>
          <w:lang w:eastAsia="zh-CN"/>
        </w:rPr>
        <w:t xml:space="preserve"> </w:t>
      </w:r>
      <w:r>
        <w:rPr>
          <w:position w:val="1"/>
          <w:lang w:eastAsia="zh-CN"/>
        </w:rPr>
        <w:t xml:space="preserve">中。 </w:t>
      </w:r>
      <w:r>
        <w:rPr>
          <w:lang w:eastAsia="zh-CN"/>
        </w:rPr>
        <w:t>以下是导入文件的内容：</w:t>
      </w:r>
    </w:p>
    <w:p w:rsidR="00D032B6" w:rsidRDefault="00035F6E">
      <w:pPr>
        <w:pStyle w:val="BodyText"/>
        <w:spacing w:line="302" w:lineRule="exact"/>
        <w:ind w:left="397"/>
        <w:rPr>
          <w:rFonts w:ascii="Microsoft JhengHei" w:eastAsia="Microsoft JhengHei" w:hAnsi="Microsoft JhengHei" w:cs="Microsoft JhengHei"/>
        </w:rPr>
      </w:pPr>
      <w:r w:rsidRPr="00035F6E">
        <w:pict>
          <v:group id="_x0000_s3700" style="position:absolute;left:0;text-align:left;margin-left:95.85pt;margin-top:3.9pt;width:459.45pt;height:21.2pt;z-index:-252140544;mso-position-horizontal-relative:page" coordorigin="1917,78" coordsize="9189,424">
            <v:shape id="_x0000_s3701" style="position:absolute;left:1917;top:78;width:9189;height:424" coordorigin="1917,78" coordsize="9189,424" path="m1917,78r9189,l11106,502r-9189,l1917,78xe" fillcolor="#efefef" stroked="f">
              <v:path arrowok="t"/>
            </v:shape>
            <w10:wrap anchorx="page"/>
          </v:group>
        </w:pict>
      </w:r>
      <w:r w:rsidR="00A23879">
        <w:rPr>
          <w:rFonts w:ascii="Microsoft JhengHei" w:eastAsia="Microsoft JhengHei" w:hAnsi="Microsoft JhengHei" w:cs="Microsoft JhengHei"/>
          <w:w w:val="105"/>
        </w:rPr>
        <w:t>"Jack",18,"China"</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"Mike",20,"USA"</w:t>
      </w:r>
    </w:p>
    <w:p w:rsidR="00D032B6" w:rsidRDefault="00035F6E">
      <w:pPr>
        <w:pStyle w:val="BodyText"/>
        <w:spacing w:before="26"/>
        <w:ind w:left="397"/>
      </w:pPr>
      <w:r>
        <w:pict>
          <v:group id="_x0000_s3698" style="position:absolute;left:0;text-align:left;margin-left:95.85pt;margin-top:23.15pt;width:459.45pt;height:21.2pt;z-index:-252139520;mso-position-horizontal-relative:page" coordorigin="1917,463" coordsize="9189,424">
            <v:shape id="_x0000_s3699" style="position:absolute;left:1917;top:463;width:9189;height:424" coordorigin="1917,463" coordsize="9189,424" path="m1917,463r9189,l11106,887r-9189,l1917,463xe" fillcolor="#efefef" stroked="f">
              <v:path arrowok="t"/>
            </v:shape>
            <w10:wrap anchorx="page"/>
          </v:group>
        </w:pict>
      </w:r>
      <w:r w:rsidR="00A23879">
        <w:t>导入命令：</w:t>
      </w:r>
    </w:p>
    <w:p w:rsidR="00D032B6" w:rsidRDefault="00A23879">
      <w:pPr>
        <w:pStyle w:val="BodyText"/>
        <w:spacing w:before="92" w:line="147" w:lineRule="auto"/>
        <w:ind w:left="497" w:right="1160" w:hanging="100"/>
        <w:rPr>
          <w:rFonts w:ascii="Microsoft JhengHei" w:eastAsia="Microsoft JhengHei" w:hAnsi="Microsoft JhengHei" w:cs="Microsoft JhengHei"/>
        </w:rPr>
      </w:pPr>
      <w:r>
        <w:rPr>
          <w:rFonts w:ascii="Microsoft JhengHei" w:eastAsia="Microsoft JhengHei" w:hAnsi="Microsoft JhengHei" w:cs="Microsoft JhengHei"/>
        </w:rPr>
        <w:t>sdbimprt</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-s</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localhost</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-p</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csv</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20"/>
        </w:rPr>
        <w:t>--file</w:t>
      </w:r>
      <w:r>
        <w:rPr>
          <w:rFonts w:ascii="Microsoft JhengHei" w:eastAsia="Microsoft JhengHei" w:hAnsi="Microsoft JhengHei" w:cs="Microsoft JhengHei"/>
          <w:spacing w:val="30"/>
          <w:w w:val="120"/>
        </w:rPr>
        <w:t xml:space="preserve"> </w:t>
      </w:r>
      <w:r>
        <w:rPr>
          <w:rFonts w:ascii="Microsoft JhengHei" w:eastAsia="Microsoft JhengHei" w:hAnsi="Microsoft JhengHei" w:cs="Microsoft JhengHei"/>
          <w:w w:val="120"/>
        </w:rPr>
        <w:t>test.csv</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-c</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foo</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20"/>
        </w:rPr>
        <w:t>-l</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bar</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20"/>
        </w:rPr>
        <w:t>--fields</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w w:val="86"/>
        </w:rPr>
        <w:t xml:space="preserve"> </w:t>
      </w:r>
      <w:r>
        <w:rPr>
          <w:rFonts w:ascii="Microsoft JhengHei" w:eastAsia="Microsoft JhengHei" w:hAnsi="Microsoft JhengHei" w:cs="Microsoft JhengHei"/>
        </w:rPr>
        <w:t>string</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default</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rPr>
        <w:t>"Anonymous",</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rPr>
        <w:t>age</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w w:val="120"/>
        </w:rPr>
        <w:t>int,</w:t>
      </w:r>
      <w:r>
        <w:rPr>
          <w:rFonts w:ascii="Microsoft JhengHei" w:eastAsia="Microsoft JhengHei" w:hAnsi="Microsoft JhengHei" w:cs="Microsoft JhengHei"/>
          <w:spacing w:val="32"/>
          <w:w w:val="120"/>
        </w:rPr>
        <w:t xml:space="preserve"> </w:t>
      </w:r>
      <w:r>
        <w:rPr>
          <w:rFonts w:ascii="Microsoft JhengHei" w:eastAsia="Microsoft JhengHei" w:hAnsi="Microsoft JhengHei" w:cs="Microsoft JhengHei"/>
        </w:rPr>
        <w:t>country'</w:t>
      </w:r>
    </w:p>
    <w:p w:rsidR="00D032B6" w:rsidRDefault="00A23879">
      <w:pPr>
        <w:pStyle w:val="BodyText"/>
        <w:tabs>
          <w:tab w:val="left" w:pos="397"/>
        </w:tabs>
        <w:spacing w:line="25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例子二：导入文件是</w:t>
      </w:r>
      <w:r>
        <w:rPr>
          <w:spacing w:val="-24"/>
          <w:position w:val="1"/>
        </w:rPr>
        <w:t xml:space="preserve"> </w:t>
      </w:r>
      <w:r>
        <w:rPr>
          <w:position w:val="1"/>
        </w:rPr>
        <w:t>csv，文件名是</w:t>
      </w:r>
      <w:r>
        <w:rPr>
          <w:spacing w:val="-23"/>
          <w:position w:val="1"/>
        </w:rPr>
        <w:t xml:space="preserve"> </w:t>
      </w:r>
      <w:r>
        <w:rPr>
          <w:position w:val="1"/>
        </w:rPr>
        <w:t>test.csv，导入至集合空间</w:t>
      </w:r>
      <w:r>
        <w:rPr>
          <w:spacing w:val="-23"/>
          <w:position w:val="1"/>
        </w:rPr>
        <w:t xml:space="preserve"> </w:t>
      </w:r>
      <w:r>
        <w:rPr>
          <w:position w:val="1"/>
        </w:rPr>
        <w:t>foo</w:t>
      </w:r>
      <w:r>
        <w:rPr>
          <w:spacing w:val="-24"/>
          <w:position w:val="1"/>
        </w:rPr>
        <w:t xml:space="preserve"> </w:t>
      </w:r>
      <w:r>
        <w:rPr>
          <w:position w:val="1"/>
        </w:rPr>
        <w:t>的集合</w:t>
      </w:r>
      <w:r>
        <w:rPr>
          <w:spacing w:val="-23"/>
          <w:position w:val="1"/>
        </w:rPr>
        <w:t xml:space="preserve"> </w:t>
      </w:r>
      <w:r>
        <w:rPr>
          <w:position w:val="1"/>
        </w:rPr>
        <w:t>bar</w:t>
      </w:r>
      <w:r>
        <w:rPr>
          <w:spacing w:val="-23"/>
          <w:position w:val="1"/>
        </w:rPr>
        <w:t xml:space="preserve"> </w:t>
      </w:r>
      <w:r>
        <w:rPr>
          <w:position w:val="1"/>
        </w:rPr>
        <w:t>中。</w:t>
      </w:r>
    </w:p>
    <w:p w:rsidR="00D032B6" w:rsidRDefault="00035F6E">
      <w:pPr>
        <w:pStyle w:val="BodyText"/>
        <w:spacing w:before="22"/>
        <w:ind w:left="397"/>
      </w:pPr>
      <w:r>
        <w:pict>
          <v:group id="_x0000_s3696" style="position:absolute;left:0;text-align:left;margin-left:95.85pt;margin-top:22.95pt;width:459.45pt;height:31.8pt;z-index:-252138496;mso-position-horizontal-relative:page" coordorigin="1917,459" coordsize="9189,636">
            <v:shape id="_x0000_s3697" style="position:absolute;left:1917;top:459;width:9189;height:636" coordorigin="1917,459" coordsize="9189,636" path="m1917,459r9189,l11106,1095r-9189,l1917,459xe" fillcolor="#efefef" stroked="f">
              <v:path arrowok="t"/>
            </v:shape>
            <w10:wrap anchorx="page"/>
          </v:group>
        </w:pict>
      </w:r>
      <w:r w:rsidR="00A23879">
        <w:t>以下是导入文件的内容：</w:t>
      </w:r>
    </w:p>
    <w:p w:rsidR="00D032B6" w:rsidRDefault="00A23879">
      <w:pPr>
        <w:pStyle w:val="BodyText"/>
        <w:spacing w:before="92" w:line="147" w:lineRule="auto"/>
        <w:ind w:left="397" w:right="6887"/>
        <w:rPr>
          <w:rFonts w:ascii="Microsoft JhengHei" w:eastAsia="Microsoft JhengHei" w:hAnsi="Microsoft JhengHei" w:cs="Microsoft JhengHei"/>
        </w:rPr>
      </w:pPr>
      <w:r>
        <w:rPr>
          <w:rFonts w:ascii="Microsoft JhengHei" w:eastAsia="Microsoft JhengHei" w:hAnsi="Microsoft JhengHei" w:cs="Microsoft JhengHei"/>
        </w:rPr>
        <w:t>name, age,</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country</w:t>
      </w:r>
      <w:r>
        <w:rPr>
          <w:rFonts w:ascii="Microsoft JhengHei" w:eastAsia="Microsoft JhengHei" w:hAnsi="Microsoft JhengHei" w:cs="Microsoft JhengHei"/>
          <w:w w:val="97"/>
        </w:rPr>
        <w:t xml:space="preserve"> </w:t>
      </w:r>
      <w:r>
        <w:rPr>
          <w:rFonts w:ascii="Microsoft JhengHei" w:eastAsia="Microsoft JhengHei" w:hAnsi="Microsoft JhengHei" w:cs="Microsoft JhengHei"/>
        </w:rPr>
        <w:t>"Jack",18,"China"</w:t>
      </w:r>
    </w:p>
    <w:p w:rsidR="00D032B6" w:rsidRDefault="00A23879">
      <w:pPr>
        <w:pStyle w:val="BodyText"/>
        <w:spacing w:line="232" w:lineRule="exact"/>
        <w:ind w:left="397"/>
        <w:rPr>
          <w:rFonts w:ascii="Microsoft JhengHei" w:eastAsia="Microsoft JhengHei" w:hAnsi="Microsoft JhengHei" w:cs="Microsoft JhengHei"/>
        </w:rPr>
      </w:pPr>
      <w:r>
        <w:rPr>
          <w:rFonts w:ascii="Microsoft JhengHei" w:eastAsia="Microsoft JhengHei" w:hAnsi="Microsoft JhengHei" w:cs="Microsoft JhengHei"/>
        </w:rPr>
        <w:t>"Mike",20,"USA"</w:t>
      </w:r>
    </w:p>
    <w:p w:rsidR="00D032B6" w:rsidRDefault="00035F6E">
      <w:pPr>
        <w:pStyle w:val="BodyText"/>
        <w:spacing w:before="26"/>
        <w:ind w:left="397"/>
      </w:pPr>
      <w:r>
        <w:pict>
          <v:group id="_x0000_s3694" style="position:absolute;left:0;text-align:left;margin-left:95.85pt;margin-top:23.15pt;width:459.45pt;height:21.2pt;z-index:-252137472;mso-position-horizontal-relative:page" coordorigin="1917,463" coordsize="9189,424">
            <v:shape id="_x0000_s3695" style="position:absolute;left:1917;top:463;width:9189;height:424" coordorigin="1917,463" coordsize="9189,424" path="m1917,463r9189,l11106,887r-9189,l1917,463xe" fillcolor="#efefef" stroked="f">
              <v:path arrowok="t"/>
            </v:shape>
            <w10:wrap anchorx="page"/>
          </v:group>
        </w:pict>
      </w:r>
      <w:r w:rsidR="00A23879">
        <w:t>导入命令：</w:t>
      </w:r>
    </w:p>
    <w:p w:rsidR="00D032B6" w:rsidRDefault="00A23879">
      <w:pPr>
        <w:pStyle w:val="BodyText"/>
        <w:spacing w:before="92" w:line="147" w:lineRule="auto"/>
        <w:ind w:left="497" w:right="1160" w:hanging="100"/>
        <w:rPr>
          <w:rFonts w:ascii="Microsoft JhengHei" w:eastAsia="Microsoft JhengHei" w:hAnsi="Microsoft JhengHei" w:cs="Microsoft JhengHei"/>
        </w:rPr>
      </w:pPr>
      <w:r>
        <w:rPr>
          <w:rFonts w:ascii="Microsoft JhengHei" w:eastAsia="Microsoft JhengHei" w:hAnsi="Microsoft JhengHei" w:cs="Microsoft JhengHei"/>
        </w:rPr>
        <w:t>sdbimprt</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-s</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localhost</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-p</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--type</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csv</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20"/>
        </w:rPr>
        <w:t>--file</w:t>
      </w:r>
      <w:r>
        <w:rPr>
          <w:rFonts w:ascii="Microsoft JhengHei" w:eastAsia="Microsoft JhengHei" w:hAnsi="Microsoft JhengHei" w:cs="Microsoft JhengHei"/>
          <w:spacing w:val="30"/>
          <w:w w:val="120"/>
        </w:rPr>
        <w:t xml:space="preserve"> </w:t>
      </w:r>
      <w:r>
        <w:rPr>
          <w:rFonts w:ascii="Microsoft JhengHei" w:eastAsia="Microsoft JhengHei" w:hAnsi="Microsoft JhengHei" w:cs="Microsoft JhengHei"/>
          <w:w w:val="120"/>
        </w:rPr>
        <w:t>test.csv</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-c</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foo</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20"/>
        </w:rPr>
        <w:t>-l</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bar</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120"/>
        </w:rPr>
        <w:t>--fields</w:t>
      </w:r>
      <w:r>
        <w:rPr>
          <w:rFonts w:ascii="Microsoft JhengHei" w:eastAsia="Microsoft JhengHei" w:hAnsi="Microsoft JhengHei" w:cs="Microsoft JhengHei"/>
          <w:spacing w:val="31"/>
          <w:w w:val="120"/>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w w:val="86"/>
        </w:rPr>
        <w:t xml:space="preserve"> </w:t>
      </w:r>
      <w:r>
        <w:rPr>
          <w:rFonts w:ascii="Microsoft JhengHei" w:eastAsia="Microsoft JhengHei" w:hAnsi="Microsoft JhengHei" w:cs="Microsoft JhengHei"/>
        </w:rPr>
        <w:t>string</w:t>
      </w:r>
      <w:r>
        <w:rPr>
          <w:rFonts w:ascii="Microsoft JhengHei" w:eastAsia="Microsoft JhengHei" w:hAnsi="Microsoft JhengHei" w:cs="Microsoft JhengHei"/>
          <w:spacing w:val="49"/>
        </w:rPr>
        <w:t xml:space="preserve"> </w:t>
      </w:r>
      <w:r>
        <w:rPr>
          <w:rFonts w:ascii="Microsoft JhengHei" w:eastAsia="Microsoft JhengHei" w:hAnsi="Microsoft JhengHei" w:cs="Microsoft JhengHei"/>
        </w:rPr>
        <w:t>default  "Anonymous",  age</w:t>
      </w:r>
      <w:r>
        <w:rPr>
          <w:rFonts w:ascii="Microsoft JhengHei" w:eastAsia="Microsoft JhengHei" w:hAnsi="Microsoft JhengHei" w:cs="Microsoft JhengHei"/>
          <w:spacing w:val="49"/>
        </w:rPr>
        <w:t xml:space="preserve"> </w:t>
      </w:r>
      <w:r>
        <w:rPr>
          <w:rFonts w:ascii="Microsoft JhengHei" w:eastAsia="Microsoft JhengHei" w:hAnsi="Microsoft JhengHei" w:cs="Microsoft JhengHei"/>
          <w:w w:val="120"/>
        </w:rPr>
        <w:t>int,</w:t>
      </w:r>
      <w:r>
        <w:rPr>
          <w:rFonts w:ascii="Microsoft JhengHei" w:eastAsia="Microsoft JhengHei" w:hAnsi="Microsoft JhengHei" w:cs="Microsoft JhengHei"/>
          <w:spacing w:val="40"/>
          <w:w w:val="120"/>
        </w:rPr>
        <w:t xml:space="preserve"> </w:t>
      </w:r>
      <w:r>
        <w:rPr>
          <w:rFonts w:ascii="Microsoft JhengHei" w:eastAsia="Microsoft JhengHei" w:hAnsi="Microsoft JhengHei" w:cs="Microsoft JhengHei"/>
        </w:rPr>
        <w:t>country'  --headerline</w:t>
      </w:r>
      <w:r>
        <w:rPr>
          <w:rFonts w:ascii="Microsoft JhengHei" w:eastAsia="Microsoft JhengHei" w:hAnsi="Microsoft JhengHei" w:cs="Microsoft JhengHei"/>
          <w:spacing w:val="49"/>
        </w:rPr>
        <w:t xml:space="preserve"> </w:t>
      </w:r>
      <w:r>
        <w:rPr>
          <w:rFonts w:ascii="Microsoft JhengHei" w:eastAsia="Microsoft JhengHei" w:hAnsi="Microsoft JhengHei" w:cs="Microsoft JhengHei"/>
        </w:rPr>
        <w:t>true</w:t>
      </w:r>
    </w:p>
    <w:p w:rsidR="00D032B6" w:rsidRDefault="00620DD5">
      <w:pPr>
        <w:pStyle w:val="BodyText"/>
        <w:spacing w:before="26" w:line="553" w:lineRule="exact"/>
        <w:ind w:left="113"/>
      </w:pPr>
      <w:r>
        <w:pict>
          <v:shape id="_x0000_i1066"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753"/>
      </w:pPr>
      <w:r>
        <w:rPr>
          <w:w w:val="95"/>
        </w:rPr>
        <w:t xml:space="preserve">由于例子二首行已经指定字段，但是要重新指定字段，那么在命令行中设置--headerline     </w:t>
      </w:r>
      <w:r>
        <w:rPr>
          <w:spacing w:val="41"/>
          <w:w w:val="95"/>
        </w:rPr>
        <w:t xml:space="preserve"> </w:t>
      </w:r>
      <w:r>
        <w:rPr>
          <w:w w:val="95"/>
        </w:rPr>
        <w:t>true，并且</w:t>
      </w:r>
    </w:p>
    <w:p w:rsidR="00D032B6" w:rsidRDefault="00A23879">
      <w:pPr>
        <w:pStyle w:val="BodyText"/>
        <w:spacing w:line="240" w:lineRule="exact"/>
        <w:ind w:left="753"/>
      </w:pPr>
      <w:r>
        <w:rPr>
          <w:w w:val="95"/>
        </w:rPr>
        <w:t>设置--fields</w:t>
      </w:r>
      <w:r>
        <w:rPr>
          <w:spacing w:val="-7"/>
          <w:w w:val="95"/>
        </w:rPr>
        <w:t xml:space="preserve"> </w:t>
      </w:r>
      <w:r>
        <w:rPr>
          <w:w w:val="95"/>
        </w:rPr>
        <w:t>'name</w:t>
      </w:r>
      <w:r>
        <w:rPr>
          <w:spacing w:val="-7"/>
          <w:w w:val="95"/>
        </w:rPr>
        <w:t xml:space="preserve"> </w:t>
      </w:r>
      <w:r>
        <w:rPr>
          <w:w w:val="95"/>
        </w:rPr>
        <w:t>string</w:t>
      </w:r>
      <w:r>
        <w:rPr>
          <w:spacing w:val="-6"/>
          <w:w w:val="95"/>
        </w:rPr>
        <w:t xml:space="preserve"> </w:t>
      </w:r>
      <w:r>
        <w:rPr>
          <w:w w:val="95"/>
        </w:rPr>
        <w:t>default</w:t>
      </w:r>
      <w:r>
        <w:rPr>
          <w:spacing w:val="-7"/>
          <w:w w:val="95"/>
        </w:rPr>
        <w:t xml:space="preserve"> </w:t>
      </w:r>
      <w:r>
        <w:rPr>
          <w:w w:val="95"/>
        </w:rPr>
        <w:t>"Anonymous",</w:t>
      </w:r>
      <w:r>
        <w:rPr>
          <w:spacing w:val="-7"/>
          <w:w w:val="95"/>
        </w:rPr>
        <w:t xml:space="preserve"> </w:t>
      </w:r>
      <w:r>
        <w:rPr>
          <w:w w:val="95"/>
        </w:rPr>
        <w:t>age</w:t>
      </w:r>
      <w:r>
        <w:rPr>
          <w:spacing w:val="-6"/>
          <w:w w:val="95"/>
        </w:rPr>
        <w:t xml:space="preserve"> </w:t>
      </w:r>
      <w:r>
        <w:rPr>
          <w:w w:val="95"/>
        </w:rPr>
        <w:t>int,</w:t>
      </w:r>
      <w:r>
        <w:rPr>
          <w:spacing w:val="-7"/>
          <w:w w:val="95"/>
        </w:rPr>
        <w:t xml:space="preserve"> </w:t>
      </w:r>
      <w:r>
        <w:rPr>
          <w:w w:val="95"/>
        </w:rPr>
        <w:t>country'，那么导入工具会使用--fields</w:t>
      </w:r>
      <w:r>
        <w:rPr>
          <w:spacing w:val="-6"/>
          <w:w w:val="95"/>
        </w:rPr>
        <w:t xml:space="preserve"> </w:t>
      </w:r>
      <w:r>
        <w:rPr>
          <w:w w:val="95"/>
        </w:rPr>
        <w:t>为指</w:t>
      </w:r>
    </w:p>
    <w:p w:rsidR="00D032B6" w:rsidRDefault="00A23879">
      <w:pPr>
        <w:pStyle w:val="BodyText"/>
        <w:spacing w:line="240" w:lineRule="exact"/>
        <w:ind w:left="753"/>
        <w:rPr>
          <w:lang w:eastAsia="zh-CN"/>
        </w:rPr>
      </w:pPr>
      <w:r>
        <w:rPr>
          <w:lang w:eastAsia="zh-CN"/>
        </w:rPr>
        <w:t>定字段并忽略文件首行的字段了。</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指定的类型与数据：</w:t>
      </w:r>
    </w:p>
    <w:p w:rsidR="00D032B6" w:rsidRDefault="00035F6E">
      <w:pPr>
        <w:tabs>
          <w:tab w:val="left" w:pos="3321"/>
        </w:tabs>
        <w:spacing w:before="19"/>
        <w:ind w:left="163"/>
        <w:rPr>
          <w:rFonts w:ascii="微软雅黑" w:eastAsia="微软雅黑" w:hAnsi="微软雅黑" w:cs="微软雅黑"/>
          <w:sz w:val="14"/>
          <w:szCs w:val="14"/>
          <w:lang w:eastAsia="zh-CN"/>
        </w:rPr>
      </w:pPr>
      <w:r w:rsidRPr="00035F6E">
        <w:rPr>
          <w:rFonts w:eastAsiaTheme="minorHAnsi"/>
        </w:rPr>
        <w:pict>
          <v:shape id="_x0000_s3692" type="#_x0000_t202" style="position:absolute;left:0;text-align:left;margin-left:81.2pt;margin-top:1.25pt;width:475.1pt;height:193pt;z-index:-252136448;mso-position-horizontal-relative:page" filled="f" stroked="f">
            <v:textbox style="mso-next-textbox:#_x0000_s3692" inset="0,0,0,0">
              <w:txbxContent>
                <w:tbl>
                  <w:tblPr>
                    <w:tblW w:w="0" w:type="auto"/>
                    <w:tblLayout w:type="fixed"/>
                    <w:tblCellMar>
                      <w:left w:w="0" w:type="dxa"/>
                      <w:right w:w="0" w:type="dxa"/>
                    </w:tblCellMar>
                    <w:tblLook w:val="01E0"/>
                  </w:tblPr>
                  <w:tblGrid>
                    <w:gridCol w:w="2164"/>
                    <w:gridCol w:w="4156"/>
                    <w:gridCol w:w="3152"/>
                  </w:tblGrid>
                  <w:tr w:rsidR="00801E25">
                    <w:trPr>
                      <w:trHeight w:hRule="exact" w:val="595"/>
                    </w:trPr>
                    <w:tc>
                      <w:tcPr>
                        <w:tcW w:w="6320" w:type="dxa"/>
                        <w:gridSpan w:val="2"/>
                        <w:tcBorders>
                          <w:top w:val="nil"/>
                          <w:left w:val="nil"/>
                          <w:bottom w:val="nil"/>
                          <w:right w:val="nil"/>
                        </w:tcBorders>
                      </w:tcPr>
                      <w:p w:rsidR="00801E25" w:rsidRDefault="00801E25"/>
                    </w:tc>
                    <w:tc>
                      <w:tcPr>
                        <w:tcW w:w="3152" w:type="dxa"/>
                        <w:tcBorders>
                          <w:top w:val="single" w:sz="8" w:space="0" w:color="000000"/>
                          <w:left w:val="nil"/>
                          <w:bottom w:val="single" w:sz="8" w:space="0" w:color="000000"/>
                          <w:right w:val="nil"/>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注意</w:t>
                        </w:r>
                      </w:p>
                      <w:p w:rsidR="00801E25" w:rsidRDefault="00801E25">
                        <w:pPr>
                          <w:pStyle w:val="TableParagraph"/>
                          <w:spacing w:before="61"/>
                          <w:ind w:left="45"/>
                          <w:rPr>
                            <w:rFonts w:ascii="微软雅黑" w:eastAsia="微软雅黑" w:hAnsi="微软雅黑" w:cs="微软雅黑"/>
                            <w:sz w:val="14"/>
                            <w:szCs w:val="14"/>
                          </w:rPr>
                        </w:pPr>
                        <w:r>
                          <w:rPr>
                            <w:rFonts w:ascii="微软雅黑" w:eastAsia="微软雅黑" w:hAnsi="微软雅黑" w:cs="微软雅黑"/>
                            <w:w w:val="95"/>
                            <w:sz w:val="14"/>
                            <w:szCs w:val="14"/>
                          </w:rPr>
                          <w:t>bool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类型，true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转换1，false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转换0</w:t>
                        </w:r>
                      </w:p>
                    </w:tc>
                  </w:tr>
                  <w:tr w:rsidR="00801E25">
                    <w:trPr>
                      <w:trHeight w:hRule="exact" w:val="300"/>
                    </w:trPr>
                    <w:tc>
                      <w:tcPr>
                        <w:tcW w:w="2164"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long</w:t>
                        </w:r>
                      </w:p>
                    </w:tc>
                    <w:tc>
                      <w:tcPr>
                        <w:tcW w:w="4156"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43"/>
                          <w:rPr>
                            <w:rFonts w:ascii="微软雅黑" w:eastAsia="微软雅黑" w:hAnsi="微软雅黑" w:cs="微软雅黑"/>
                            <w:sz w:val="14"/>
                            <w:szCs w:val="14"/>
                          </w:rPr>
                        </w:pPr>
                        <w:r>
                          <w:rPr>
                            <w:rFonts w:ascii="微软雅黑" w:eastAsia="微软雅黑" w:hAnsi="微软雅黑" w:cs="微软雅黑"/>
                            <w:w w:val="95"/>
                            <w:sz w:val="14"/>
                            <w:szCs w:val="14"/>
                          </w:rPr>
                          <w:t>long，string，int，bool</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bool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类型，true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转换1，false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转换0</w:t>
                        </w:r>
                      </w:p>
                    </w:tc>
                  </w:tr>
                  <w:tr w:rsidR="00801E25">
                    <w:trPr>
                      <w:trHeight w:hRule="exact" w:val="300"/>
                    </w:trPr>
                    <w:tc>
                      <w:tcPr>
                        <w:tcW w:w="2164"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bool（boolean）</w:t>
                        </w:r>
                      </w:p>
                    </w:tc>
                    <w:tc>
                      <w:tcPr>
                        <w:tcW w:w="4156"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43"/>
                          <w:rPr>
                            <w:rFonts w:ascii="微软雅黑" w:eastAsia="微软雅黑" w:hAnsi="微软雅黑" w:cs="微软雅黑"/>
                            <w:sz w:val="14"/>
                            <w:szCs w:val="14"/>
                          </w:rPr>
                        </w:pPr>
                        <w:r>
                          <w:rPr>
                            <w:rFonts w:ascii="微软雅黑" w:eastAsia="微软雅黑" w:hAnsi="微软雅黑" w:cs="微软雅黑"/>
                            <w:w w:val="95"/>
                            <w:sz w:val="14"/>
                            <w:szCs w:val="14"/>
                          </w:rPr>
                          <w:t>bool，string，int，long</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int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long</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类型，0转换</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false，不等于0转换</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true</w:t>
                        </w:r>
                      </w:p>
                    </w:tc>
                  </w:tr>
                  <w:tr w:rsidR="00801E25">
                    <w:trPr>
                      <w:trHeight w:hRule="exact" w:val="300"/>
                    </w:trPr>
                    <w:tc>
                      <w:tcPr>
                        <w:tcW w:w="2164"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double</w:t>
                        </w:r>
                      </w:p>
                    </w:tc>
                    <w:tc>
                      <w:tcPr>
                        <w:tcW w:w="4156"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43"/>
                          <w:rPr>
                            <w:rFonts w:ascii="微软雅黑" w:eastAsia="微软雅黑" w:hAnsi="微软雅黑" w:cs="微软雅黑"/>
                            <w:sz w:val="14"/>
                            <w:szCs w:val="14"/>
                          </w:rPr>
                        </w:pPr>
                        <w:r>
                          <w:rPr>
                            <w:rFonts w:ascii="微软雅黑" w:eastAsia="微软雅黑" w:hAnsi="微软雅黑" w:cs="微软雅黑"/>
                            <w:w w:val="95"/>
                            <w:sz w:val="14"/>
                            <w:szCs w:val="14"/>
                          </w:rPr>
                          <w:t>double，string，int</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tc>
                  </w:tr>
                  <w:tr w:rsidR="00801E25">
                    <w:trPr>
                      <w:trHeight w:hRule="exact" w:val="300"/>
                    </w:trPr>
                    <w:tc>
                      <w:tcPr>
                        <w:tcW w:w="2164"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4156"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43" w:right="-9"/>
                          <w:rPr>
                            <w:rFonts w:ascii="微软雅黑" w:eastAsia="微软雅黑" w:hAnsi="微软雅黑" w:cs="微软雅黑"/>
                            <w:sz w:val="14"/>
                            <w:szCs w:val="14"/>
                          </w:rPr>
                        </w:pPr>
                        <w:r>
                          <w:rPr>
                            <w:rFonts w:ascii="微软雅黑" w:eastAsia="微软雅黑" w:hAnsi="微软雅黑" w:cs="微软雅黑"/>
                            <w:w w:val="90"/>
                            <w:sz w:val="14"/>
                            <w:szCs w:val="14"/>
                          </w:rPr>
                          <w:t>int，long，bool，double，string，timestamp，d</w:t>
                        </w:r>
                      </w:p>
                    </w:tc>
                    <w:tc>
                      <w:tcPr>
                        <w:tcW w:w="3152"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12"/>
                          <w:rPr>
                            <w:rFonts w:ascii="微软雅黑" w:eastAsia="微软雅黑" w:hAnsi="微软雅黑" w:cs="微软雅黑"/>
                            <w:sz w:val="14"/>
                            <w:szCs w:val="14"/>
                          </w:rPr>
                        </w:pPr>
                        <w:r>
                          <w:rPr>
                            <w:rFonts w:ascii="微软雅黑" w:eastAsia="微软雅黑" w:hAnsi="微软雅黑" w:cs="微软雅黑"/>
                            <w:w w:val="95"/>
                            <w:sz w:val="14"/>
                            <w:szCs w:val="14"/>
                          </w:rPr>
                          <w:t>ate，null</w:t>
                        </w:r>
                      </w:p>
                    </w:tc>
                  </w:tr>
                  <w:tr w:rsidR="00801E25">
                    <w:trPr>
                      <w:trHeight w:hRule="exact" w:val="270"/>
                    </w:trPr>
                    <w:tc>
                      <w:tcPr>
                        <w:tcW w:w="2164" w:type="dxa"/>
                        <w:vMerge w:val="restart"/>
                        <w:tcBorders>
                          <w:top w:val="single" w:sz="8" w:space="0" w:color="000000"/>
                          <w:left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timestamp</w:t>
                        </w:r>
                      </w:p>
                    </w:tc>
                    <w:tc>
                      <w:tcPr>
                        <w:tcW w:w="4156" w:type="dxa"/>
                        <w:vMerge w:val="restart"/>
                        <w:tcBorders>
                          <w:top w:val="single" w:sz="8" w:space="0" w:color="000000"/>
                          <w:left w:val="nil"/>
                          <w:right w:val="single" w:sz="8" w:space="0" w:color="000000"/>
                        </w:tcBorders>
                      </w:tcPr>
                      <w:p w:rsidR="00801E25" w:rsidRDefault="00801E25">
                        <w:pPr>
                          <w:pStyle w:val="TableParagraph"/>
                          <w:spacing w:line="218" w:lineRule="exact"/>
                          <w:ind w:left="1043"/>
                          <w:rPr>
                            <w:rFonts w:ascii="微软雅黑" w:eastAsia="微软雅黑" w:hAnsi="微软雅黑" w:cs="微软雅黑"/>
                            <w:sz w:val="14"/>
                            <w:szCs w:val="14"/>
                          </w:rPr>
                        </w:pPr>
                        <w:r>
                          <w:rPr>
                            <w:rFonts w:ascii="微软雅黑" w:eastAsia="微软雅黑" w:hAnsi="微软雅黑" w:cs="微软雅黑"/>
                            <w:w w:val="95"/>
                            <w:sz w:val="14"/>
                            <w:szCs w:val="14"/>
                          </w:rPr>
                          <w:t>string，long</w:t>
                        </w:r>
                      </w:p>
                    </w:tc>
                    <w:tc>
                      <w:tcPr>
                        <w:tcW w:w="3152" w:type="dxa"/>
                        <w:tcBorders>
                          <w:top w:val="single" w:sz="8" w:space="0" w:color="000000"/>
                          <w:left w:val="single" w:sz="8" w:space="0" w:color="000000"/>
                          <w:bottom w:val="nil"/>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如果数据是</w:t>
                        </w:r>
                      </w:p>
                    </w:tc>
                  </w:tr>
                  <w:tr w:rsidR="00801E25">
                    <w:trPr>
                      <w:trHeight w:hRule="exact" w:val="240"/>
                    </w:trPr>
                    <w:tc>
                      <w:tcPr>
                        <w:tcW w:w="2164" w:type="dxa"/>
                        <w:vMerge/>
                        <w:tcBorders>
                          <w:left w:val="single" w:sz="8" w:space="0" w:color="000000"/>
                          <w:right w:val="nil"/>
                        </w:tcBorders>
                      </w:tcPr>
                      <w:p w:rsidR="00801E25" w:rsidRDefault="00801E25"/>
                    </w:tc>
                    <w:tc>
                      <w:tcPr>
                        <w:tcW w:w="4156" w:type="dxa"/>
                        <w:vMerge/>
                        <w:tcBorders>
                          <w:left w:val="nil"/>
                          <w:right w:val="single" w:sz="8" w:space="0" w:color="000000"/>
                        </w:tcBorders>
                      </w:tcPr>
                      <w:p w:rsidR="00801E25" w:rsidRDefault="00801E25"/>
                    </w:tc>
                    <w:tc>
                      <w:tcPr>
                        <w:tcW w:w="3152" w:type="dxa"/>
                        <w:tcBorders>
                          <w:top w:val="nil"/>
                          <w:left w:val="single" w:sz="8" w:space="0" w:color="000000"/>
                          <w:bottom w:val="nil"/>
                          <w:right w:val="single" w:sz="8" w:space="0" w:color="000000"/>
                        </w:tcBorders>
                      </w:tcPr>
                      <w:p w:rsidR="00801E25" w:rsidRDefault="00801E25">
                        <w:pPr>
                          <w:pStyle w:val="TableParagraph"/>
                          <w:spacing w:line="198" w:lineRule="exact"/>
                          <w:ind w:left="35" w:right="-6"/>
                          <w:rPr>
                            <w:rFonts w:ascii="微软雅黑" w:eastAsia="微软雅黑" w:hAnsi="微软雅黑" w:cs="微软雅黑"/>
                            <w:sz w:val="14"/>
                            <w:szCs w:val="14"/>
                          </w:rPr>
                        </w:pPr>
                        <w:r>
                          <w:rPr>
                            <w:rFonts w:ascii="微软雅黑" w:eastAsia="微软雅黑" w:hAnsi="微软雅黑" w:cs="微软雅黑"/>
                            <w:w w:val="85"/>
                            <w:sz w:val="14"/>
                            <w:szCs w:val="14"/>
                          </w:rPr>
                          <w:t>string，如“2014-01-01-10.30.00.000000”，“13885</w:t>
                        </w:r>
                      </w:p>
                    </w:tc>
                  </w:tr>
                  <w:tr w:rsidR="00801E25">
                    <w:trPr>
                      <w:trHeight w:hRule="exact" w:val="240"/>
                    </w:trPr>
                    <w:tc>
                      <w:tcPr>
                        <w:tcW w:w="2164" w:type="dxa"/>
                        <w:vMerge/>
                        <w:tcBorders>
                          <w:left w:val="single" w:sz="8" w:space="0" w:color="000000"/>
                          <w:right w:val="nil"/>
                        </w:tcBorders>
                      </w:tcPr>
                      <w:p w:rsidR="00801E25" w:rsidRDefault="00801E25"/>
                    </w:tc>
                    <w:tc>
                      <w:tcPr>
                        <w:tcW w:w="4156" w:type="dxa"/>
                        <w:vMerge/>
                        <w:tcBorders>
                          <w:left w:val="nil"/>
                          <w:right w:val="single" w:sz="8" w:space="0" w:color="000000"/>
                        </w:tcBorders>
                      </w:tcPr>
                      <w:p w:rsidR="00801E25" w:rsidRDefault="00801E25"/>
                    </w:tc>
                    <w:tc>
                      <w:tcPr>
                        <w:tcW w:w="3152" w:type="dxa"/>
                        <w:tcBorders>
                          <w:top w:val="nil"/>
                          <w:left w:val="single" w:sz="8" w:space="0" w:color="000000"/>
                          <w:bottom w:val="nil"/>
                          <w:right w:val="single" w:sz="8" w:space="0" w:color="000000"/>
                        </w:tcBorders>
                      </w:tcPr>
                      <w:p w:rsidR="00801E25" w:rsidRDefault="00801E25">
                        <w:pPr>
                          <w:pStyle w:val="TableParagraph"/>
                          <w:spacing w:line="19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果是</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long，如</w:t>
                        </w:r>
                        <w:r>
                          <w:rPr>
                            <w:rFonts w:ascii="微软雅黑" w:eastAsia="微软雅黑" w:hAnsi="微软雅黑" w:cs="微软雅黑"/>
                            <w:spacing w:val="22"/>
                            <w:w w:val="95"/>
                            <w:sz w:val="14"/>
                            <w:szCs w:val="14"/>
                          </w:rPr>
                          <w:t xml:space="preserve"> </w:t>
                        </w:r>
                        <w:r>
                          <w:rPr>
                            <w:rFonts w:ascii="微软雅黑" w:eastAsia="微软雅黑" w:hAnsi="微软雅黑" w:cs="微软雅黑"/>
                            <w:w w:val="95"/>
                            <w:sz w:val="14"/>
                            <w:szCs w:val="14"/>
                          </w:rPr>
                          <w:t>1388543400000，这两种格式是正</w:t>
                        </w:r>
                      </w:p>
                    </w:tc>
                  </w:tr>
                  <w:tr w:rsidR="00801E25">
                    <w:trPr>
                      <w:trHeight w:hRule="exact" w:val="270"/>
                    </w:trPr>
                    <w:tc>
                      <w:tcPr>
                        <w:tcW w:w="2164" w:type="dxa"/>
                        <w:vMerge/>
                        <w:tcBorders>
                          <w:left w:val="single" w:sz="8" w:space="0" w:color="000000"/>
                          <w:bottom w:val="single" w:sz="8" w:space="0" w:color="000000"/>
                          <w:right w:val="nil"/>
                        </w:tcBorders>
                      </w:tcPr>
                      <w:p w:rsidR="00801E25" w:rsidRDefault="00801E25"/>
                    </w:tc>
                    <w:tc>
                      <w:tcPr>
                        <w:tcW w:w="4156" w:type="dxa"/>
                        <w:vMerge/>
                        <w:tcBorders>
                          <w:left w:val="nil"/>
                          <w:bottom w:val="single" w:sz="8" w:space="0" w:color="000000"/>
                          <w:right w:val="single" w:sz="8" w:space="0" w:color="000000"/>
                        </w:tcBorders>
                      </w:tcPr>
                      <w:p w:rsidR="00801E25" w:rsidRDefault="00801E25"/>
                    </w:tc>
                    <w:tc>
                      <w:tcPr>
                        <w:tcW w:w="3152" w:type="dxa"/>
                        <w:tcBorders>
                          <w:top w:val="nil"/>
                          <w:left w:val="single" w:sz="8" w:space="0" w:color="000000"/>
                          <w:bottom w:val="single" w:sz="8" w:space="0" w:color="000000"/>
                          <w:right w:val="single" w:sz="8" w:space="0" w:color="000000"/>
                        </w:tcBorders>
                      </w:tcPr>
                      <w:p w:rsidR="00801E25" w:rsidRDefault="00801E25">
                        <w:pPr>
                          <w:pStyle w:val="TableParagraph"/>
                          <w:spacing w:line="19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确的，数值代表的是毫秒单位</w:t>
                        </w:r>
                      </w:p>
                    </w:tc>
                  </w:tr>
                  <w:tr w:rsidR="00801E25">
                    <w:trPr>
                      <w:trHeight w:hRule="exact" w:val="270"/>
                    </w:trPr>
                    <w:tc>
                      <w:tcPr>
                        <w:tcW w:w="2164" w:type="dxa"/>
                        <w:vMerge w:val="restart"/>
                        <w:tcBorders>
                          <w:top w:val="single" w:sz="8" w:space="0" w:color="000000"/>
                          <w:left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date</w:t>
                        </w:r>
                      </w:p>
                    </w:tc>
                    <w:tc>
                      <w:tcPr>
                        <w:tcW w:w="4156" w:type="dxa"/>
                        <w:vMerge w:val="restart"/>
                        <w:tcBorders>
                          <w:top w:val="single" w:sz="8" w:space="0" w:color="000000"/>
                          <w:left w:val="nil"/>
                          <w:right w:val="single" w:sz="8" w:space="0" w:color="000000"/>
                        </w:tcBorders>
                      </w:tcPr>
                      <w:p w:rsidR="00801E25" w:rsidRDefault="00801E25">
                        <w:pPr>
                          <w:pStyle w:val="TableParagraph"/>
                          <w:spacing w:line="218" w:lineRule="exact"/>
                          <w:ind w:left="1043"/>
                          <w:rPr>
                            <w:rFonts w:ascii="微软雅黑" w:eastAsia="微软雅黑" w:hAnsi="微软雅黑" w:cs="微软雅黑"/>
                            <w:sz w:val="14"/>
                            <w:szCs w:val="14"/>
                          </w:rPr>
                        </w:pPr>
                        <w:r>
                          <w:rPr>
                            <w:rFonts w:ascii="微软雅黑" w:eastAsia="微软雅黑" w:hAnsi="微软雅黑" w:cs="微软雅黑"/>
                            <w:w w:val="95"/>
                            <w:sz w:val="14"/>
                            <w:szCs w:val="14"/>
                          </w:rPr>
                          <w:t>string，long</w:t>
                        </w:r>
                      </w:p>
                    </w:tc>
                    <w:tc>
                      <w:tcPr>
                        <w:tcW w:w="3152" w:type="dxa"/>
                        <w:tcBorders>
                          <w:top w:val="single" w:sz="8" w:space="0" w:color="000000"/>
                          <w:left w:val="single" w:sz="8" w:space="0" w:color="000000"/>
                          <w:bottom w:val="nil"/>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如果数据是</w:t>
                        </w:r>
                      </w:p>
                    </w:tc>
                  </w:tr>
                  <w:tr w:rsidR="00801E25">
                    <w:trPr>
                      <w:trHeight w:hRule="exact" w:val="240"/>
                    </w:trPr>
                    <w:tc>
                      <w:tcPr>
                        <w:tcW w:w="2164" w:type="dxa"/>
                        <w:vMerge/>
                        <w:tcBorders>
                          <w:left w:val="single" w:sz="8" w:space="0" w:color="000000"/>
                          <w:right w:val="nil"/>
                        </w:tcBorders>
                      </w:tcPr>
                      <w:p w:rsidR="00801E25" w:rsidRDefault="00801E25"/>
                    </w:tc>
                    <w:tc>
                      <w:tcPr>
                        <w:tcW w:w="4156" w:type="dxa"/>
                        <w:vMerge/>
                        <w:tcBorders>
                          <w:left w:val="nil"/>
                          <w:right w:val="single" w:sz="8" w:space="0" w:color="000000"/>
                        </w:tcBorders>
                      </w:tcPr>
                      <w:p w:rsidR="00801E25" w:rsidRDefault="00801E25"/>
                    </w:tc>
                    <w:tc>
                      <w:tcPr>
                        <w:tcW w:w="3152" w:type="dxa"/>
                        <w:tcBorders>
                          <w:top w:val="nil"/>
                          <w:left w:val="single" w:sz="8" w:space="0" w:color="000000"/>
                          <w:bottom w:val="nil"/>
                          <w:right w:val="single" w:sz="8" w:space="0" w:color="000000"/>
                        </w:tcBorders>
                      </w:tcPr>
                      <w:p w:rsidR="00801E25" w:rsidRDefault="00801E25">
                        <w:pPr>
                          <w:pStyle w:val="TableParagraph"/>
                          <w:spacing w:line="198"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string，如“2014-01-01”，“1388543400”，如果是</w:t>
                        </w:r>
                      </w:p>
                    </w:tc>
                  </w:tr>
                  <w:tr w:rsidR="00801E25">
                    <w:trPr>
                      <w:trHeight w:hRule="exact" w:val="240"/>
                    </w:trPr>
                    <w:tc>
                      <w:tcPr>
                        <w:tcW w:w="2164" w:type="dxa"/>
                        <w:vMerge/>
                        <w:tcBorders>
                          <w:left w:val="single" w:sz="8" w:space="0" w:color="000000"/>
                          <w:right w:val="nil"/>
                        </w:tcBorders>
                      </w:tcPr>
                      <w:p w:rsidR="00801E25" w:rsidRDefault="00801E25"/>
                    </w:tc>
                    <w:tc>
                      <w:tcPr>
                        <w:tcW w:w="4156" w:type="dxa"/>
                        <w:vMerge/>
                        <w:tcBorders>
                          <w:left w:val="nil"/>
                          <w:right w:val="single" w:sz="8" w:space="0" w:color="000000"/>
                        </w:tcBorders>
                      </w:tcPr>
                      <w:p w:rsidR="00801E25" w:rsidRDefault="00801E25"/>
                    </w:tc>
                    <w:tc>
                      <w:tcPr>
                        <w:tcW w:w="3152" w:type="dxa"/>
                        <w:tcBorders>
                          <w:top w:val="nil"/>
                          <w:left w:val="single" w:sz="8" w:space="0" w:color="000000"/>
                          <w:bottom w:val="nil"/>
                          <w:right w:val="single" w:sz="8" w:space="0" w:color="000000"/>
                        </w:tcBorders>
                      </w:tcPr>
                      <w:p w:rsidR="00801E25" w:rsidRDefault="00801E25">
                        <w:pPr>
                          <w:pStyle w:val="TableParagraph"/>
                          <w:spacing w:line="19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long，如1388543400，这两种格式是正确的，数</w:t>
                        </w:r>
                      </w:p>
                    </w:tc>
                  </w:tr>
                  <w:tr w:rsidR="00801E25">
                    <w:trPr>
                      <w:trHeight w:hRule="exact" w:val="275"/>
                    </w:trPr>
                    <w:tc>
                      <w:tcPr>
                        <w:tcW w:w="2164" w:type="dxa"/>
                        <w:vMerge/>
                        <w:tcBorders>
                          <w:left w:val="single" w:sz="8" w:space="0" w:color="000000"/>
                          <w:bottom w:val="single" w:sz="8" w:space="0" w:color="000000"/>
                          <w:right w:val="nil"/>
                        </w:tcBorders>
                      </w:tcPr>
                      <w:p w:rsidR="00801E25" w:rsidRDefault="00801E25">
                        <w:pPr>
                          <w:rPr>
                            <w:lang w:eastAsia="zh-CN"/>
                          </w:rPr>
                        </w:pPr>
                      </w:p>
                    </w:tc>
                    <w:tc>
                      <w:tcPr>
                        <w:tcW w:w="4156" w:type="dxa"/>
                        <w:vMerge/>
                        <w:tcBorders>
                          <w:left w:val="nil"/>
                          <w:bottom w:val="single" w:sz="8" w:space="0" w:color="000000"/>
                          <w:right w:val="single" w:sz="8" w:space="0" w:color="000000"/>
                        </w:tcBorders>
                      </w:tcPr>
                      <w:p w:rsidR="00801E25" w:rsidRDefault="00801E25">
                        <w:pPr>
                          <w:rPr>
                            <w:lang w:eastAsia="zh-CN"/>
                          </w:rPr>
                        </w:pPr>
                      </w:p>
                    </w:tc>
                    <w:tc>
                      <w:tcPr>
                        <w:tcW w:w="3152" w:type="dxa"/>
                        <w:tcBorders>
                          <w:top w:val="nil"/>
                          <w:left w:val="single" w:sz="8" w:space="0" w:color="000000"/>
                          <w:bottom w:val="single" w:sz="8" w:space="0" w:color="000000"/>
                          <w:right w:val="single" w:sz="8" w:space="0" w:color="000000"/>
                        </w:tcBorders>
                      </w:tcPr>
                      <w:p w:rsidR="00801E25" w:rsidRDefault="00801E25">
                        <w:pPr>
                          <w:pStyle w:val="TableParagraph"/>
                          <w:spacing w:line="198" w:lineRule="exact"/>
                          <w:ind w:left="35"/>
                          <w:rPr>
                            <w:rFonts w:ascii="微软雅黑" w:eastAsia="微软雅黑" w:hAnsi="微软雅黑" w:cs="微软雅黑"/>
                            <w:sz w:val="14"/>
                            <w:szCs w:val="14"/>
                          </w:rPr>
                        </w:pPr>
                        <w:r>
                          <w:rPr>
                            <w:rFonts w:ascii="微软雅黑" w:eastAsia="微软雅黑" w:hAnsi="微软雅黑" w:cs="微软雅黑"/>
                            <w:sz w:val="14"/>
                            <w:szCs w:val="14"/>
                          </w:rPr>
                          <w:t>值代表的秒单位</w:t>
                        </w:r>
                      </w:p>
                    </w:tc>
                  </w:tr>
                </w:tbl>
                <w:p w:rsidR="00801E25" w:rsidRDefault="00801E25"/>
              </w:txbxContent>
            </v:textbox>
            <w10:wrap anchorx="page"/>
          </v:shape>
        </w:pict>
      </w:r>
      <w:r w:rsidR="00A23879">
        <w:rPr>
          <w:rFonts w:ascii="微软雅黑" w:eastAsia="微软雅黑" w:hAnsi="微软雅黑" w:cs="微软雅黑"/>
          <w:sz w:val="14"/>
          <w:szCs w:val="14"/>
          <w:lang w:eastAsia="zh-CN"/>
        </w:rPr>
        <w:t>指定的类型</w:t>
      </w:r>
      <w:r w:rsidR="00A23879">
        <w:rPr>
          <w:rFonts w:ascii="微软雅黑" w:eastAsia="微软雅黑" w:hAnsi="微软雅黑" w:cs="微软雅黑"/>
          <w:sz w:val="14"/>
          <w:szCs w:val="14"/>
          <w:lang w:eastAsia="zh-CN"/>
        </w:rPr>
        <w:tab/>
        <w:t>支援的数据类型</w:t>
      </w:r>
    </w:p>
    <w:p w:rsidR="00D032B6" w:rsidRDefault="00A23879">
      <w:pPr>
        <w:tabs>
          <w:tab w:val="left" w:pos="3321"/>
        </w:tabs>
        <w:spacing w:before="61"/>
        <w:ind w:left="163"/>
        <w:rPr>
          <w:rFonts w:ascii="微软雅黑" w:eastAsia="微软雅黑" w:hAnsi="微软雅黑" w:cs="微软雅黑"/>
          <w:sz w:val="14"/>
          <w:szCs w:val="14"/>
        </w:rPr>
      </w:pPr>
      <w:r>
        <w:rPr>
          <w:rFonts w:ascii="微软雅黑" w:eastAsia="微软雅黑" w:hAnsi="微软雅黑" w:cs="微软雅黑"/>
          <w:w w:val="95"/>
          <w:sz w:val="14"/>
          <w:szCs w:val="14"/>
        </w:rPr>
        <w:t>int（integer）</w:t>
      </w:r>
      <w:r>
        <w:rPr>
          <w:rFonts w:ascii="微软雅黑" w:eastAsia="微软雅黑" w:hAnsi="微软雅黑" w:cs="微软雅黑"/>
          <w:w w:val="95"/>
          <w:sz w:val="14"/>
          <w:szCs w:val="14"/>
        </w:rPr>
        <w:tab/>
        <w:t>int，string，bool</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2" w:line="280" w:lineRule="exact"/>
        <w:rPr>
          <w:sz w:val="28"/>
          <w:szCs w:val="28"/>
        </w:rPr>
      </w:pPr>
    </w:p>
    <w:p w:rsidR="00D032B6" w:rsidRDefault="00A23879">
      <w:pPr>
        <w:spacing w:before="9"/>
        <w:ind w:right="111"/>
        <w:jc w:val="right"/>
        <w:rPr>
          <w:rFonts w:ascii="微软雅黑" w:eastAsia="微软雅黑" w:hAnsi="微软雅黑" w:cs="微软雅黑"/>
          <w:sz w:val="14"/>
          <w:szCs w:val="14"/>
        </w:rPr>
      </w:pPr>
      <w:r>
        <w:rPr>
          <w:rFonts w:ascii="微软雅黑" w:eastAsia="微软雅黑" w:hAnsi="微软雅黑" w:cs="微软雅黑"/>
          <w:w w:val="85"/>
          <w:sz w:val="14"/>
          <w:szCs w:val="14"/>
        </w:rPr>
        <w:t>43400000”，如</w:t>
      </w:r>
    </w:p>
    <w:p w:rsidR="00D032B6" w:rsidRDefault="00D032B6">
      <w:pPr>
        <w:jc w:val="right"/>
        <w:rPr>
          <w:rFonts w:ascii="微软雅黑" w:eastAsia="微软雅黑" w:hAnsi="微软雅黑" w:cs="微软雅黑"/>
          <w:sz w:val="14"/>
          <w:szCs w:val="14"/>
        </w:rPr>
        <w:sectPr w:rsidR="00D032B6">
          <w:pgSz w:w="12240" w:h="15840"/>
          <w:pgMar w:top="900" w:right="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6315"/>
        <w:gridCol w:w="3157"/>
      </w:tblGrid>
      <w:tr w:rsidR="00D032B6">
        <w:trPr>
          <w:trHeight w:hRule="exact" w:val="305"/>
        </w:trPr>
        <w:tc>
          <w:tcPr>
            <w:tcW w:w="6315" w:type="dxa"/>
            <w:tcBorders>
              <w:top w:val="nil"/>
              <w:left w:val="single" w:sz="8" w:space="0" w:color="000000"/>
              <w:bottom w:val="nil"/>
              <w:right w:val="single" w:sz="8" w:space="0" w:color="000000"/>
            </w:tcBorders>
          </w:tcPr>
          <w:p w:rsidR="00D032B6" w:rsidRDefault="00A23879">
            <w:pPr>
              <w:pStyle w:val="TableParagraph"/>
              <w:tabs>
                <w:tab w:val="left" w:pos="3197"/>
              </w:tabs>
              <w:spacing w:line="22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指定的类型</w:t>
            </w:r>
            <w:r>
              <w:rPr>
                <w:rFonts w:ascii="微软雅黑" w:eastAsia="微软雅黑" w:hAnsi="微软雅黑" w:cs="微软雅黑"/>
                <w:sz w:val="14"/>
                <w:szCs w:val="14"/>
                <w:lang w:eastAsia="zh-CN"/>
              </w:rPr>
              <w:tab/>
              <w:t>支援的数据类型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注意</w:t>
            </w:r>
          </w:p>
        </w:tc>
      </w:tr>
      <w:tr w:rsidR="00D032B6">
        <w:trPr>
          <w:trHeight w:hRule="exact" w:val="535"/>
        </w:trPr>
        <w:tc>
          <w:tcPr>
            <w:tcW w:w="6315" w:type="dxa"/>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指定了数据类型为</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null，那么无论数据是什</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么，都是</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null</w:t>
            </w:r>
          </w:p>
        </w:tc>
      </w:tr>
    </w:tbl>
    <w:p w:rsidR="00D032B6" w:rsidRDefault="00A23879">
      <w:pPr>
        <w:pStyle w:val="BodyText"/>
        <w:spacing w:line="335" w:lineRule="exact"/>
      </w:pPr>
      <w:r>
        <w:t>数据类型优先级：</w:t>
      </w:r>
    </w:p>
    <w:p w:rsidR="00D032B6" w:rsidRDefault="00D032B6">
      <w:pPr>
        <w:spacing w:before="5" w:line="100" w:lineRule="exact"/>
        <w:rPr>
          <w:sz w:val="10"/>
          <w:szCs w:val="10"/>
        </w:rPr>
      </w:pPr>
    </w:p>
    <w:p w:rsidR="00D032B6" w:rsidRDefault="00A23879">
      <w:pPr>
        <w:pStyle w:val="BodyText"/>
        <w:spacing w:line="168" w:lineRule="auto"/>
        <w:ind w:right="215"/>
      </w:pPr>
      <w:r>
        <w:rPr>
          <w:w w:val="90"/>
        </w:rPr>
        <w:t xml:space="preserve">1. </w:t>
      </w:r>
      <w:r>
        <w:rPr>
          <w:spacing w:val="13"/>
          <w:w w:val="90"/>
        </w:rPr>
        <w:t xml:space="preserve"> </w:t>
      </w:r>
      <w:r>
        <w:rPr>
          <w:w w:val="90"/>
        </w:rPr>
        <w:t xml:space="preserve">不指定数据类型（不支援特殊数据类型）：程序自动判断类型，优先级是 </w:t>
      </w:r>
      <w:r>
        <w:rPr>
          <w:spacing w:val="14"/>
          <w:w w:val="90"/>
        </w:rPr>
        <w:t xml:space="preserve"> </w:t>
      </w:r>
      <w:r>
        <w:rPr>
          <w:w w:val="90"/>
        </w:rPr>
        <w:t xml:space="preserve">null </w:t>
      </w:r>
      <w:r>
        <w:rPr>
          <w:spacing w:val="13"/>
          <w:w w:val="90"/>
        </w:rPr>
        <w:t xml:space="preserve"> </w:t>
      </w:r>
      <w:r>
        <w:rPr>
          <w:w w:val="90"/>
        </w:rPr>
        <w:t xml:space="preserve">&gt; </w:t>
      </w:r>
      <w:r>
        <w:rPr>
          <w:spacing w:val="14"/>
          <w:w w:val="90"/>
        </w:rPr>
        <w:t xml:space="preserve"> </w:t>
      </w:r>
      <w:r>
        <w:rPr>
          <w:w w:val="90"/>
        </w:rPr>
        <w:t xml:space="preserve">bool </w:t>
      </w:r>
      <w:r>
        <w:rPr>
          <w:spacing w:val="14"/>
          <w:w w:val="90"/>
        </w:rPr>
        <w:t xml:space="preserve"> </w:t>
      </w:r>
      <w:r>
        <w:rPr>
          <w:w w:val="90"/>
        </w:rPr>
        <w:t xml:space="preserve">&gt; </w:t>
      </w:r>
      <w:r>
        <w:rPr>
          <w:spacing w:val="13"/>
          <w:w w:val="90"/>
        </w:rPr>
        <w:t xml:space="preserve"> </w:t>
      </w:r>
      <w:r>
        <w:rPr>
          <w:w w:val="90"/>
        </w:rPr>
        <w:t xml:space="preserve">int </w:t>
      </w:r>
      <w:r>
        <w:rPr>
          <w:spacing w:val="14"/>
          <w:w w:val="90"/>
        </w:rPr>
        <w:t xml:space="preserve"> </w:t>
      </w:r>
      <w:r>
        <w:rPr>
          <w:w w:val="90"/>
        </w:rPr>
        <w:t xml:space="preserve">&gt; </w:t>
      </w:r>
      <w:r>
        <w:rPr>
          <w:spacing w:val="14"/>
          <w:w w:val="90"/>
        </w:rPr>
        <w:t xml:space="preserve"> </w:t>
      </w:r>
      <w:r>
        <w:rPr>
          <w:w w:val="90"/>
        </w:rPr>
        <w:t xml:space="preserve">double </w:t>
      </w:r>
      <w:r>
        <w:rPr>
          <w:spacing w:val="13"/>
          <w:w w:val="90"/>
        </w:rPr>
        <w:t xml:space="preserve"> </w:t>
      </w:r>
      <w:r>
        <w:rPr>
          <w:w w:val="90"/>
        </w:rPr>
        <w:t>&gt;</w:t>
      </w:r>
      <w:r>
        <w:rPr>
          <w:w w:val="74"/>
        </w:rPr>
        <w:t xml:space="preserve"> </w:t>
      </w:r>
      <w:r>
        <w:rPr>
          <w:w w:val="90"/>
        </w:rPr>
        <w:t>long</w:t>
      </w:r>
      <w:r>
        <w:rPr>
          <w:spacing w:val="-5"/>
          <w:w w:val="90"/>
        </w:rPr>
        <w:t xml:space="preserve"> </w:t>
      </w:r>
      <w:r>
        <w:rPr>
          <w:w w:val="90"/>
        </w:rPr>
        <w:t>&gt;</w:t>
      </w:r>
      <w:r>
        <w:rPr>
          <w:spacing w:val="-5"/>
          <w:w w:val="90"/>
        </w:rPr>
        <w:t xml:space="preserve"> </w:t>
      </w:r>
      <w:r>
        <w:rPr>
          <w:w w:val="90"/>
        </w:rPr>
        <w:t>string</w:t>
      </w:r>
    </w:p>
    <w:p w:rsidR="00D032B6" w:rsidRDefault="00A23879">
      <w:pPr>
        <w:pStyle w:val="BodyText"/>
        <w:spacing w:before="34"/>
        <w:rPr>
          <w:lang w:eastAsia="zh-CN"/>
        </w:rPr>
      </w:pPr>
      <w:r>
        <w:rPr>
          <w:w w:val="95"/>
          <w:lang w:eastAsia="zh-CN"/>
        </w:rPr>
        <w:t>2.</w:t>
      </w:r>
      <w:r>
        <w:rPr>
          <w:spacing w:val="54"/>
          <w:w w:val="95"/>
          <w:lang w:eastAsia="zh-CN"/>
        </w:rPr>
        <w:t xml:space="preserve"> </w:t>
      </w:r>
      <w:r>
        <w:rPr>
          <w:w w:val="95"/>
          <w:lang w:eastAsia="zh-CN"/>
        </w:rPr>
        <w:t>指定数据类型：优先级是指定的类型</w:t>
      </w:r>
      <w:r>
        <w:rPr>
          <w:spacing w:val="55"/>
          <w:w w:val="95"/>
          <w:lang w:eastAsia="zh-CN"/>
        </w:rPr>
        <w:t xml:space="preserve"> </w:t>
      </w:r>
      <w:r>
        <w:rPr>
          <w:w w:val="95"/>
          <w:lang w:eastAsia="zh-CN"/>
        </w:rPr>
        <w:t>&gt;</w:t>
      </w:r>
      <w:r>
        <w:rPr>
          <w:spacing w:val="55"/>
          <w:w w:val="95"/>
          <w:lang w:eastAsia="zh-CN"/>
        </w:rPr>
        <w:t xml:space="preserve"> </w:t>
      </w:r>
      <w:r>
        <w:rPr>
          <w:w w:val="95"/>
          <w:lang w:eastAsia="zh-CN"/>
        </w:rPr>
        <w:t>支援的类型（参考指定的类型与数据表格）</w:t>
      </w:r>
      <w:r>
        <w:rPr>
          <w:spacing w:val="55"/>
          <w:w w:val="95"/>
          <w:lang w:eastAsia="zh-CN"/>
        </w:rPr>
        <w:t xml:space="preserve"> </w:t>
      </w:r>
      <w:r>
        <w:rPr>
          <w:w w:val="95"/>
          <w:lang w:eastAsia="zh-CN"/>
        </w:rPr>
        <w:t>&gt;</w:t>
      </w:r>
      <w:r>
        <w:rPr>
          <w:spacing w:val="55"/>
          <w:w w:val="95"/>
          <w:lang w:eastAsia="zh-CN"/>
        </w:rPr>
        <w:t xml:space="preserve"> </w:t>
      </w:r>
      <w:r>
        <w:rPr>
          <w:w w:val="95"/>
          <w:lang w:eastAsia="zh-CN"/>
        </w:rPr>
        <w:t>null</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3. </w:t>
      </w:r>
      <w:r>
        <w:rPr>
          <w:spacing w:val="16"/>
          <w:w w:val="95"/>
          <w:lang w:eastAsia="zh-CN"/>
        </w:rPr>
        <w:t xml:space="preserve"> </w:t>
      </w:r>
      <w:r>
        <w:rPr>
          <w:w w:val="95"/>
          <w:lang w:eastAsia="zh-CN"/>
        </w:rPr>
        <w:t xml:space="preserve">指定数据类型，并且带默认值：优先级是指定的类型 </w:t>
      </w:r>
      <w:r>
        <w:rPr>
          <w:spacing w:val="17"/>
          <w:w w:val="95"/>
          <w:lang w:eastAsia="zh-CN"/>
        </w:rPr>
        <w:t xml:space="preserve"> </w:t>
      </w:r>
      <w:r>
        <w:rPr>
          <w:w w:val="95"/>
          <w:lang w:eastAsia="zh-CN"/>
        </w:rPr>
        <w:t xml:space="preserve">&gt; </w:t>
      </w:r>
      <w:r>
        <w:rPr>
          <w:spacing w:val="16"/>
          <w:w w:val="95"/>
          <w:lang w:eastAsia="zh-CN"/>
        </w:rPr>
        <w:t xml:space="preserve"> </w:t>
      </w:r>
      <w:r>
        <w:rPr>
          <w:w w:val="95"/>
          <w:lang w:eastAsia="zh-CN"/>
        </w:rPr>
        <w:t xml:space="preserve">支援的类型（参考指定的类型与数据表格） </w:t>
      </w:r>
      <w:r>
        <w:rPr>
          <w:spacing w:val="17"/>
          <w:w w:val="95"/>
          <w:lang w:eastAsia="zh-CN"/>
        </w:rPr>
        <w:t xml:space="preserve"> </w:t>
      </w:r>
      <w:r>
        <w:rPr>
          <w:w w:val="95"/>
          <w:lang w:eastAsia="zh-CN"/>
        </w:rPr>
        <w:t xml:space="preserve">&gt; </w:t>
      </w:r>
      <w:r>
        <w:rPr>
          <w:spacing w:val="16"/>
          <w:w w:val="95"/>
          <w:lang w:eastAsia="zh-CN"/>
        </w:rPr>
        <w:t xml:space="preserve"> </w:t>
      </w:r>
      <w:r>
        <w:rPr>
          <w:w w:val="95"/>
          <w:lang w:eastAsia="zh-CN"/>
        </w:rPr>
        <w:t>默认</w:t>
      </w:r>
      <w:r>
        <w:rPr>
          <w:lang w:eastAsia="zh-CN"/>
        </w:rPr>
        <w:t xml:space="preserve"> </w:t>
      </w:r>
      <w:r>
        <w:rPr>
          <w:w w:val="95"/>
          <w:lang w:eastAsia="zh-CN"/>
        </w:rPr>
        <w:t>值</w:t>
      </w:r>
      <w:r>
        <w:rPr>
          <w:spacing w:val="-15"/>
          <w:w w:val="95"/>
          <w:lang w:eastAsia="zh-CN"/>
        </w:rPr>
        <w:t xml:space="preserve"> </w:t>
      </w:r>
      <w:r>
        <w:rPr>
          <w:w w:val="95"/>
          <w:lang w:eastAsia="zh-CN"/>
        </w:rPr>
        <w:t>&gt;</w:t>
      </w:r>
      <w:r>
        <w:rPr>
          <w:spacing w:val="-15"/>
          <w:w w:val="95"/>
          <w:lang w:eastAsia="zh-CN"/>
        </w:rPr>
        <w:t xml:space="preserve"> </w:t>
      </w:r>
      <w:r>
        <w:rPr>
          <w:w w:val="95"/>
          <w:lang w:eastAsia="zh-CN"/>
        </w:rPr>
        <w:t>null</w:t>
      </w:r>
    </w:p>
    <w:p w:rsidR="00D032B6" w:rsidRDefault="00D032B6">
      <w:pPr>
        <w:spacing w:before="4" w:line="110" w:lineRule="exact"/>
        <w:rPr>
          <w:sz w:val="11"/>
          <w:szCs w:val="11"/>
          <w:lang w:eastAsia="zh-CN"/>
        </w:rPr>
      </w:pPr>
    </w:p>
    <w:p w:rsidR="00D032B6" w:rsidRDefault="00A23879">
      <w:pPr>
        <w:pStyle w:val="BodyText"/>
        <w:rPr>
          <w:lang w:eastAsia="zh-CN"/>
        </w:rPr>
      </w:pPr>
      <w:bookmarkStart w:id="192" w:name="数据迁移_—_导出"/>
      <w:bookmarkStart w:id="193" w:name="_bookmark84"/>
      <w:bookmarkEnd w:id="192"/>
      <w:bookmarkEnd w:id="193"/>
      <w:r>
        <w:rPr>
          <w:lang w:eastAsia="zh-CN"/>
        </w:rPr>
        <w:t>数据迁移</w:t>
      </w:r>
      <w:r>
        <w:rPr>
          <w:spacing w:val="-16"/>
          <w:lang w:eastAsia="zh-CN"/>
        </w:rPr>
        <w:t xml:space="preserve"> </w:t>
      </w:r>
      <w:r>
        <w:rPr>
          <w:lang w:eastAsia="zh-CN"/>
        </w:rPr>
        <w:t>—</w:t>
      </w:r>
      <w:r>
        <w:rPr>
          <w:spacing w:val="-16"/>
          <w:lang w:eastAsia="zh-CN"/>
        </w:rPr>
        <w:t xml:space="preserve"> </w:t>
      </w:r>
      <w:r>
        <w:rPr>
          <w:lang w:eastAsia="zh-CN"/>
        </w:rPr>
        <w:t>导出</w:t>
      </w:r>
    </w:p>
    <w:p w:rsidR="00D032B6" w:rsidRDefault="00D032B6">
      <w:pPr>
        <w:spacing w:before="9" w:line="190" w:lineRule="exact"/>
        <w:rPr>
          <w:sz w:val="19"/>
          <w:szCs w:val="19"/>
          <w:lang w:eastAsia="zh-CN"/>
        </w:rPr>
      </w:pPr>
    </w:p>
    <w:p w:rsidR="00D032B6" w:rsidRDefault="00A23879">
      <w:pPr>
        <w:pStyle w:val="BodyText"/>
        <w:rPr>
          <w:lang w:eastAsia="zh-CN"/>
        </w:rPr>
      </w:pPr>
      <w:r>
        <w:rPr>
          <w:w w:val="95"/>
          <w:lang w:eastAsia="zh-CN"/>
        </w:rPr>
        <w:t>sdbexprt</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sdbexprt</w:t>
      </w:r>
      <w:r>
        <w:rPr>
          <w:spacing w:val="26"/>
          <w:w w:val="95"/>
          <w:lang w:eastAsia="zh-CN"/>
        </w:rPr>
        <w:t xml:space="preserve"> </w:t>
      </w:r>
      <w:r>
        <w:rPr>
          <w:w w:val="95"/>
          <w:lang w:eastAsia="zh-CN"/>
        </w:rPr>
        <w:t>是一个实用的工具。它可以从</w:t>
      </w:r>
      <w:r>
        <w:rPr>
          <w:spacing w:val="26"/>
          <w:w w:val="95"/>
          <w:lang w:eastAsia="zh-CN"/>
        </w:rPr>
        <w:t xml:space="preserve"> </w:t>
      </w:r>
      <w:r>
        <w:rPr>
          <w:w w:val="95"/>
          <w:lang w:eastAsia="zh-CN"/>
        </w:rPr>
        <w:t>SequoiaDB</w:t>
      </w:r>
      <w:r>
        <w:rPr>
          <w:spacing w:val="27"/>
          <w:w w:val="95"/>
          <w:lang w:eastAsia="zh-CN"/>
        </w:rPr>
        <w:t xml:space="preserve"> </w:t>
      </w:r>
      <w:r>
        <w:rPr>
          <w:w w:val="95"/>
          <w:lang w:eastAsia="zh-CN"/>
        </w:rPr>
        <w:t>数据库导出一个</w:t>
      </w:r>
      <w:r>
        <w:rPr>
          <w:spacing w:val="26"/>
          <w:w w:val="95"/>
          <w:lang w:eastAsia="zh-CN"/>
        </w:rPr>
        <w:t xml:space="preserve"> </w:t>
      </w:r>
      <w:r>
        <w:rPr>
          <w:w w:val="95"/>
          <w:lang w:eastAsia="zh-CN"/>
        </w:rPr>
        <w:t>JSON</w:t>
      </w:r>
      <w:r>
        <w:rPr>
          <w:spacing w:val="26"/>
          <w:w w:val="95"/>
          <w:lang w:eastAsia="zh-CN"/>
        </w:rPr>
        <w:t xml:space="preserve"> </w:t>
      </w:r>
      <w:r>
        <w:rPr>
          <w:w w:val="95"/>
          <w:lang w:eastAsia="zh-CN"/>
        </w:rPr>
        <w:t>格式或者</w:t>
      </w:r>
      <w:r>
        <w:rPr>
          <w:spacing w:val="27"/>
          <w:w w:val="95"/>
          <w:lang w:eastAsia="zh-CN"/>
        </w:rPr>
        <w:t xml:space="preserve"> </w:t>
      </w:r>
      <w:r>
        <w:rPr>
          <w:w w:val="95"/>
          <w:lang w:eastAsia="zh-CN"/>
        </w:rPr>
        <w:t>CSV</w:t>
      </w:r>
      <w:r>
        <w:rPr>
          <w:spacing w:val="26"/>
          <w:w w:val="95"/>
          <w:lang w:eastAsia="zh-CN"/>
        </w:rPr>
        <w:t xml:space="preserve"> </w:t>
      </w:r>
      <w:r>
        <w:rPr>
          <w:w w:val="95"/>
          <w:lang w:eastAsia="zh-CN"/>
        </w:rPr>
        <w:t>格式的数据存储文</w:t>
      </w:r>
      <w:r>
        <w:rPr>
          <w:lang w:eastAsia="zh-CN"/>
        </w:rPr>
        <w:t xml:space="preserve"> 件。</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选项</w:t>
      </w:r>
    </w:p>
    <w:p w:rsidR="00D032B6" w:rsidRDefault="00D032B6">
      <w:pPr>
        <w:spacing w:before="5" w:line="20" w:lineRule="exact"/>
        <w:rPr>
          <w:sz w:val="4"/>
          <w:szCs w:val="4"/>
          <w:lang w:eastAsia="zh-CN"/>
        </w:rPr>
      </w:pPr>
    </w:p>
    <w:tbl>
      <w:tblPr>
        <w:tblW w:w="0" w:type="auto"/>
        <w:tblInd w:w="923" w:type="dxa"/>
        <w:tblLayout w:type="fixed"/>
        <w:tblCellMar>
          <w:left w:w="0" w:type="dxa"/>
          <w:right w:w="0" w:type="dxa"/>
        </w:tblCellMar>
        <w:tblLook w:val="01E0"/>
      </w:tblPr>
      <w:tblGrid>
        <w:gridCol w:w="1989"/>
        <w:gridCol w:w="4326"/>
        <w:gridCol w:w="3157"/>
      </w:tblGrid>
      <w:tr w:rsidR="00D032B6">
        <w:trPr>
          <w:trHeight w:hRule="exact" w:val="295"/>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326" w:type="dxa"/>
            <w:tcBorders>
              <w:top w:val="nil"/>
              <w:left w:val="nil"/>
              <w:bottom w:val="nil"/>
              <w:right w:val="single" w:sz="8" w:space="0" w:color="000000"/>
            </w:tcBorders>
          </w:tcPr>
          <w:p w:rsidR="00D032B6" w:rsidRDefault="00A23879">
            <w:pPr>
              <w:pStyle w:val="TableParagraph"/>
              <w:spacing w:line="223" w:lineRule="exact"/>
              <w:ind w:left="1218"/>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返回基本帮助和用法文本。</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--version</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返回版本信息。</w:t>
            </w:r>
          </w:p>
        </w:tc>
      </w:tr>
      <w:tr w:rsidR="00D032B6">
        <w:trPr>
          <w:trHeight w:hRule="exact" w:val="54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--hostname</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从指定主机名的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 xml:space="preserve">SequoiaDB </w:t>
            </w:r>
            <w:r>
              <w:rPr>
                <w:rFonts w:ascii="微软雅黑" w:eastAsia="微软雅黑" w:hAnsi="微软雅黑" w:cs="微软雅黑"/>
                <w:spacing w:val="6"/>
                <w:w w:val="95"/>
                <w:sz w:val="14"/>
                <w:szCs w:val="14"/>
                <w:lang w:eastAsia="zh-CN"/>
              </w:rPr>
              <w:t xml:space="preserve"> </w:t>
            </w:r>
            <w:r>
              <w:rPr>
                <w:rFonts w:ascii="微软雅黑" w:eastAsia="微软雅黑" w:hAnsi="微软雅黑" w:cs="微软雅黑"/>
                <w:w w:val="95"/>
                <w:sz w:val="14"/>
                <w:szCs w:val="14"/>
                <w:lang w:eastAsia="zh-CN"/>
              </w:rPr>
              <w:t>中导出数据。默认情</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况下</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sdbexprt</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尝试连接到本地主机。</w:t>
            </w:r>
          </w:p>
        </w:tc>
      </w:tr>
      <w:tr w:rsidR="00D032B6">
        <w:trPr>
          <w:trHeight w:hRule="exact" w:val="54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--svcname</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指定的端口号。默认情况下</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sdbexprt</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尝试连接到</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端口号11810的主机。</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--user</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-u</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数据库用户名。</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--password</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-w</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数据库密码。</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--delchar</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-a</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指定字符分隔符。默认是（"），csv</w:t>
            </w:r>
            <w:r>
              <w:rPr>
                <w:rFonts w:ascii="微软雅黑" w:eastAsia="微软雅黑" w:hAnsi="微软雅黑" w:cs="微软雅黑"/>
                <w:spacing w:val="-26"/>
                <w:sz w:val="14"/>
                <w:szCs w:val="14"/>
                <w:lang w:eastAsia="zh-CN"/>
              </w:rPr>
              <w:t xml:space="preserve"> </w:t>
            </w:r>
            <w:r>
              <w:rPr>
                <w:rFonts w:ascii="微软雅黑" w:eastAsia="微软雅黑" w:hAnsi="微软雅黑" w:cs="微软雅黑"/>
                <w:sz w:val="14"/>
                <w:szCs w:val="14"/>
                <w:lang w:eastAsia="zh-CN"/>
              </w:rPr>
              <w:t>格式有效。</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--delfield</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指定字段分隔符。默认是（,），csv</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格式有效。</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--delrecord</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90"/>
                <w:sz w:val="14"/>
                <w:szCs w:val="14"/>
              </w:rPr>
              <w:t>-r</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105"/>
                <w:sz w:val="14"/>
                <w:szCs w:val="14"/>
                <w:lang w:eastAsia="zh-CN"/>
              </w:rPr>
              <w:t>指定记录分隔符。默认是（\n）。</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--csname</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指定导出数据的集合空间名。</w:t>
            </w:r>
          </w:p>
        </w:tc>
      </w:tr>
      <w:tr w:rsidR="00D032B6">
        <w:trPr>
          <w:trHeight w:hRule="exact" w:val="300"/>
        </w:trPr>
        <w:tc>
          <w:tcPr>
            <w:tcW w:w="19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--clname</w:t>
            </w:r>
          </w:p>
        </w:tc>
        <w:tc>
          <w:tcPr>
            <w:tcW w:w="4326" w:type="dxa"/>
            <w:tcBorders>
              <w:top w:val="nil"/>
              <w:left w:val="nil"/>
              <w:bottom w:val="nil"/>
              <w:right w:val="single" w:sz="8" w:space="0" w:color="000000"/>
            </w:tcBorders>
          </w:tcPr>
          <w:p w:rsidR="00D032B6" w:rsidRDefault="00A23879">
            <w:pPr>
              <w:pStyle w:val="TableParagraph"/>
              <w:spacing w:line="228" w:lineRule="exact"/>
              <w:ind w:left="1218"/>
              <w:rPr>
                <w:rFonts w:ascii="微软雅黑" w:eastAsia="微软雅黑" w:hAnsi="微软雅黑" w:cs="微软雅黑"/>
                <w:sz w:val="14"/>
                <w:szCs w:val="14"/>
              </w:rPr>
            </w:pPr>
            <w:r>
              <w:rPr>
                <w:rFonts w:ascii="微软雅黑" w:eastAsia="微软雅黑" w:hAnsi="微软雅黑" w:cs="微软雅黑"/>
                <w:w w:val="80"/>
                <w:sz w:val="14"/>
                <w:szCs w:val="14"/>
              </w:rPr>
              <w:t>-l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指定导出数的集合名。</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--fields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指定一个或多个字段来导出数据，使用逗号分隔</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多个字段。csv</w:t>
            </w:r>
            <w:r>
              <w:rPr>
                <w:rFonts w:ascii="微软雅黑" w:eastAsia="微软雅黑" w:hAnsi="微软雅黑" w:cs="微软雅黑"/>
                <w:spacing w:val="-20"/>
                <w:sz w:val="14"/>
                <w:szCs w:val="14"/>
                <w:lang w:eastAsia="zh-CN"/>
              </w:rPr>
              <w:t xml:space="preserve"> </w:t>
            </w:r>
            <w:r>
              <w:rPr>
                <w:rFonts w:ascii="微软雅黑" w:eastAsia="微软雅黑" w:hAnsi="微软雅黑" w:cs="微软雅黑"/>
                <w:sz w:val="14"/>
                <w:szCs w:val="14"/>
                <w:lang w:eastAsia="zh-CN"/>
              </w:rPr>
              <w:t>格式有效。</w:t>
            </w:r>
          </w:p>
        </w:tc>
      </w:tr>
      <w:tr w:rsidR="00D032B6">
        <w:trPr>
          <w:trHeight w:hRule="exact" w:val="54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--included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指定是否导出字段名到</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csv</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首行，默认</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true，csv</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格式有效。</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3"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--file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指定要导出的文件名。</w:t>
            </w:r>
          </w:p>
        </w:tc>
      </w:tr>
      <w:tr w:rsidR="00D032B6">
        <w:trPr>
          <w:trHeight w:hRule="exact" w:val="54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--type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指定的导出数据格式。默认</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csv，数据格式可以是</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csv 或</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json。</w:t>
            </w:r>
          </w:p>
        </w:tc>
      </w:tr>
      <w:tr w:rsidR="00D032B6">
        <w:trPr>
          <w:trHeight w:hRule="exact" w:val="29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--errorstop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如果遇到错误就停止，默认</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r>
    </w:tbl>
    <w:p w:rsidR="00D032B6" w:rsidRDefault="00D032B6">
      <w:pPr>
        <w:spacing w:before="3" w:line="200" w:lineRule="exact"/>
        <w:rPr>
          <w:sz w:val="20"/>
          <w:szCs w:val="20"/>
          <w:lang w:eastAsia="zh-CN"/>
        </w:rPr>
      </w:pPr>
    </w:p>
    <w:p w:rsidR="00D032B6" w:rsidRDefault="00A23879">
      <w:pPr>
        <w:pStyle w:val="BodyText"/>
        <w:spacing w:line="312" w:lineRule="exact"/>
        <w:rPr>
          <w:lang w:eastAsia="zh-CN"/>
        </w:rPr>
      </w:pPr>
      <w:r>
        <w:rPr>
          <w:lang w:eastAsia="zh-CN"/>
        </w:rPr>
        <w:t>返回值</w:t>
      </w:r>
    </w:p>
    <w:p w:rsidR="00D032B6" w:rsidRDefault="00A23879">
      <w:pPr>
        <w:pStyle w:val="BodyText"/>
        <w:spacing w:before="18"/>
        <w:rPr>
          <w:lang w:eastAsia="zh-CN"/>
        </w:rPr>
      </w:pPr>
      <w:r>
        <w:rPr>
          <w:lang w:eastAsia="zh-CN"/>
        </w:rPr>
        <w:t>0：成功</w:t>
      </w:r>
    </w:p>
    <w:p w:rsidR="00D032B6" w:rsidRDefault="00A23879">
      <w:pPr>
        <w:pStyle w:val="BodyText"/>
        <w:spacing w:before="18"/>
        <w:rPr>
          <w:lang w:eastAsia="zh-CN"/>
        </w:rPr>
      </w:pPr>
      <w:r>
        <w:rPr>
          <w:lang w:eastAsia="zh-CN"/>
        </w:rPr>
        <w:t>1：成功但有警告</w:t>
      </w:r>
    </w:p>
    <w:p w:rsidR="00D032B6" w:rsidRDefault="00A23879">
      <w:pPr>
        <w:pStyle w:val="BodyText"/>
        <w:spacing w:before="18"/>
        <w:rPr>
          <w:lang w:eastAsia="zh-CN"/>
        </w:rPr>
      </w:pPr>
      <w:r>
        <w:rPr>
          <w:lang w:eastAsia="zh-CN"/>
        </w:rPr>
        <w:t>2：失败</w:t>
      </w:r>
    </w:p>
    <w:p w:rsidR="00D032B6" w:rsidRDefault="00A23879">
      <w:pPr>
        <w:pStyle w:val="BodyText"/>
        <w:spacing w:before="18"/>
      </w:pPr>
      <w:r>
        <w:t>127：参数错误</w:t>
      </w:r>
    </w:p>
    <w:p w:rsidR="00D032B6" w:rsidRDefault="00D032B6">
      <w:p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用法</w:t>
      </w:r>
    </w:p>
    <w:p w:rsidR="00D032B6" w:rsidRDefault="00D032B6">
      <w:pPr>
        <w:spacing w:before="5" w:line="100" w:lineRule="exact"/>
        <w:rPr>
          <w:sz w:val="10"/>
          <w:szCs w:val="10"/>
        </w:rPr>
      </w:pPr>
    </w:p>
    <w:p w:rsidR="00D032B6" w:rsidRDefault="00A23879">
      <w:pPr>
        <w:pStyle w:val="BodyText"/>
        <w:spacing w:line="168" w:lineRule="auto"/>
        <w:ind w:left="113" w:right="295"/>
      </w:pPr>
      <w:r>
        <w:t>在下面的例子，sdbexprt</w:t>
      </w:r>
      <w:r>
        <w:rPr>
          <w:spacing w:val="-34"/>
        </w:rPr>
        <w:t xml:space="preserve"> </w:t>
      </w:r>
      <w:r>
        <w:t>从本地数据库端口11810中导出集合空间</w:t>
      </w:r>
      <w:r>
        <w:rPr>
          <w:spacing w:val="-34"/>
        </w:rPr>
        <w:t xml:space="preserve"> </w:t>
      </w:r>
      <w:r>
        <w:t>foo</w:t>
      </w:r>
      <w:r>
        <w:rPr>
          <w:spacing w:val="-34"/>
        </w:rPr>
        <w:t xml:space="preserve"> </w:t>
      </w:r>
      <w:r>
        <w:t>的集合</w:t>
      </w:r>
      <w:r>
        <w:rPr>
          <w:spacing w:val="-34"/>
        </w:rPr>
        <w:t xml:space="preserve"> </w:t>
      </w:r>
      <w:r>
        <w:t>bar</w:t>
      </w:r>
      <w:r>
        <w:rPr>
          <w:spacing w:val="-34"/>
        </w:rPr>
        <w:t xml:space="preserve"> </w:t>
      </w:r>
      <w:r>
        <w:t>的数据，导出类型是 csv，导出文件为</w:t>
      </w:r>
      <w:r>
        <w:rPr>
          <w:spacing w:val="-42"/>
        </w:rPr>
        <w:t xml:space="preserve"> </w:t>
      </w:r>
      <w:r>
        <w:t>contact，导出字段是</w:t>
      </w:r>
      <w:r>
        <w:rPr>
          <w:spacing w:val="-42"/>
        </w:rPr>
        <w:t xml:space="preserve"> </w:t>
      </w:r>
      <w:r>
        <w:t>field1</w:t>
      </w:r>
      <w:r>
        <w:rPr>
          <w:spacing w:val="-41"/>
        </w:rPr>
        <w:t xml:space="preserve"> </w:t>
      </w:r>
      <w:r>
        <w:t>和</w:t>
      </w:r>
      <w:r>
        <w:rPr>
          <w:spacing w:val="-42"/>
        </w:rPr>
        <w:t xml:space="preserve"> </w:t>
      </w:r>
      <w:r>
        <w:t>field2。</w:t>
      </w:r>
    </w:p>
    <w:p w:rsidR="00D032B6" w:rsidRDefault="00035F6E">
      <w:pPr>
        <w:pStyle w:val="BodyText"/>
        <w:spacing w:line="340" w:lineRule="exact"/>
        <w:ind w:left="113"/>
        <w:rPr>
          <w:rFonts w:ascii="Microsoft JhengHei" w:eastAsia="Microsoft JhengHei" w:hAnsi="Microsoft JhengHei" w:cs="Microsoft JhengHei"/>
        </w:rPr>
      </w:pPr>
      <w:r w:rsidRPr="00035F6E">
        <w:pict>
          <v:group id="_x0000_s3690" style="position:absolute;left:0;text-align:left;margin-left:81.7pt;margin-top:5.55pt;width:473.6pt;height:10.6pt;z-index:-252135424;mso-position-horizontal-relative:page" coordorigin="1634,111" coordsize="9472,212">
            <v:shape id="_x0000_s3691"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05"/>
        </w:rPr>
        <w:t>sdbexprt</w:t>
      </w:r>
      <w:r w:rsidR="00A23879">
        <w:rPr>
          <w:rFonts w:ascii="Microsoft JhengHei" w:eastAsia="Microsoft JhengHei" w:hAnsi="Microsoft JhengHei" w:cs="Microsoft JhengHei"/>
          <w:spacing w:val="43"/>
          <w:w w:val="105"/>
        </w:rPr>
        <w:t xml:space="preserve"> </w:t>
      </w:r>
      <w:r w:rsidR="00A23879">
        <w:rPr>
          <w:rFonts w:ascii="Microsoft JhengHei" w:eastAsia="Microsoft JhengHei" w:hAnsi="Microsoft JhengHei" w:cs="Microsoft JhengHei"/>
          <w:w w:val="105"/>
        </w:rPr>
        <w:t>-s</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localhost</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-p</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11810</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--type</w:t>
      </w:r>
      <w:r w:rsidR="00A23879">
        <w:rPr>
          <w:rFonts w:ascii="Microsoft JhengHei" w:eastAsia="Microsoft JhengHei" w:hAnsi="Microsoft JhengHei" w:cs="Microsoft JhengHei"/>
          <w:spacing w:val="43"/>
          <w:w w:val="105"/>
        </w:rPr>
        <w:t xml:space="preserve"> </w:t>
      </w:r>
      <w:r w:rsidR="00A23879">
        <w:rPr>
          <w:rFonts w:ascii="Microsoft JhengHei" w:eastAsia="Microsoft JhengHei" w:hAnsi="Microsoft JhengHei" w:cs="Microsoft JhengHei"/>
          <w:w w:val="105"/>
        </w:rPr>
        <w:t>csv</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20"/>
        </w:rPr>
        <w:t>--file</w:t>
      </w:r>
      <w:r w:rsidR="00A23879">
        <w:rPr>
          <w:rFonts w:ascii="Microsoft JhengHei" w:eastAsia="Microsoft JhengHei" w:hAnsi="Microsoft JhengHei" w:cs="Microsoft JhengHei"/>
          <w:spacing w:val="36"/>
          <w:w w:val="120"/>
        </w:rPr>
        <w:t xml:space="preserve"> </w:t>
      </w:r>
      <w:r w:rsidR="00A23879">
        <w:rPr>
          <w:rFonts w:ascii="Microsoft JhengHei" w:eastAsia="Microsoft JhengHei" w:hAnsi="Microsoft JhengHei" w:cs="Microsoft JhengHei"/>
          <w:w w:val="105"/>
        </w:rPr>
        <w:t>contace</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--fields</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field1,field2</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-c</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05"/>
        </w:rPr>
        <w:t>foo</w:t>
      </w:r>
      <w:r w:rsidR="00A23879">
        <w:rPr>
          <w:rFonts w:ascii="Microsoft JhengHei" w:eastAsia="Microsoft JhengHei" w:hAnsi="Microsoft JhengHei" w:cs="Microsoft JhengHei"/>
          <w:spacing w:val="44"/>
          <w:w w:val="105"/>
        </w:rPr>
        <w:t xml:space="preserve"> </w:t>
      </w:r>
      <w:r w:rsidR="00A23879">
        <w:rPr>
          <w:rFonts w:ascii="Microsoft JhengHei" w:eastAsia="Microsoft JhengHei" w:hAnsi="Microsoft JhengHei" w:cs="Microsoft JhengHei"/>
          <w:w w:val="120"/>
        </w:rPr>
        <w:t>-l</w:t>
      </w:r>
      <w:r w:rsidR="00A23879">
        <w:rPr>
          <w:rFonts w:ascii="Microsoft JhengHei" w:eastAsia="Microsoft JhengHei" w:hAnsi="Microsoft JhengHei" w:cs="Microsoft JhengHei"/>
          <w:spacing w:val="36"/>
          <w:w w:val="120"/>
        </w:rPr>
        <w:t xml:space="preserve"> </w:t>
      </w:r>
      <w:r w:rsidR="00A23879">
        <w:rPr>
          <w:rFonts w:ascii="Microsoft JhengHei" w:eastAsia="Microsoft JhengHei" w:hAnsi="Microsoft JhengHei" w:cs="Microsoft JhengHei"/>
          <w:w w:val="105"/>
        </w:rPr>
        <w:t>bar</w:t>
      </w:r>
    </w:p>
    <w:p w:rsidR="00D032B6" w:rsidRDefault="00A23879">
      <w:pPr>
        <w:pStyle w:val="BodyText"/>
        <w:spacing w:before="66"/>
        <w:ind w:left="113"/>
        <w:rPr>
          <w:lang w:eastAsia="zh-CN"/>
        </w:rPr>
      </w:pPr>
      <w:bookmarkStart w:id="194" w:name="数据库检测工具_—_sdbdmsdump"/>
      <w:bookmarkStart w:id="195" w:name="_bookmark85"/>
      <w:bookmarkEnd w:id="194"/>
      <w:bookmarkEnd w:id="195"/>
      <w:r>
        <w:rPr>
          <w:w w:val="95"/>
          <w:lang w:eastAsia="zh-CN"/>
        </w:rPr>
        <w:t>数据库检测工具</w:t>
      </w:r>
      <w:r>
        <w:rPr>
          <w:spacing w:val="14"/>
          <w:w w:val="95"/>
          <w:lang w:eastAsia="zh-CN"/>
        </w:rPr>
        <w:t xml:space="preserve"> </w:t>
      </w:r>
      <w:r>
        <w:rPr>
          <w:w w:val="95"/>
          <w:lang w:eastAsia="zh-CN"/>
        </w:rPr>
        <w:t>—</w:t>
      </w:r>
      <w:r>
        <w:rPr>
          <w:spacing w:val="15"/>
          <w:w w:val="95"/>
          <w:lang w:eastAsia="zh-CN"/>
        </w:rPr>
        <w:t xml:space="preserve"> </w:t>
      </w:r>
      <w:r>
        <w:rPr>
          <w:w w:val="95"/>
          <w:lang w:eastAsia="zh-CN"/>
        </w:rPr>
        <w:t>sdbdmsdump</w:t>
      </w:r>
    </w:p>
    <w:p w:rsidR="00D032B6" w:rsidRDefault="00D032B6">
      <w:pPr>
        <w:spacing w:before="5" w:line="100" w:lineRule="exact"/>
        <w:rPr>
          <w:sz w:val="10"/>
          <w:szCs w:val="10"/>
          <w:lang w:eastAsia="zh-CN"/>
        </w:rPr>
      </w:pPr>
    </w:p>
    <w:p w:rsidR="00D032B6" w:rsidRDefault="00A23879">
      <w:pPr>
        <w:pStyle w:val="BodyText"/>
        <w:spacing w:line="168" w:lineRule="auto"/>
        <w:ind w:left="113" w:right="362"/>
        <w:rPr>
          <w:lang w:eastAsia="zh-CN"/>
        </w:rPr>
      </w:pPr>
      <w:r>
        <w:rPr>
          <w:w w:val="95"/>
          <w:lang w:eastAsia="zh-CN"/>
        </w:rPr>
        <w:t>sdbdmsdump（1.8</w:t>
      </w:r>
      <w:r>
        <w:rPr>
          <w:spacing w:val="19"/>
          <w:w w:val="95"/>
          <w:lang w:eastAsia="zh-CN"/>
        </w:rPr>
        <w:t xml:space="preserve"> </w:t>
      </w:r>
      <w:r>
        <w:rPr>
          <w:w w:val="95"/>
          <w:lang w:eastAsia="zh-CN"/>
        </w:rPr>
        <w:t>版本前名为</w:t>
      </w:r>
      <w:r>
        <w:rPr>
          <w:spacing w:val="20"/>
          <w:w w:val="95"/>
          <w:lang w:eastAsia="zh-CN"/>
        </w:rPr>
        <w:t xml:space="preserve"> </w:t>
      </w:r>
      <w:r>
        <w:rPr>
          <w:w w:val="95"/>
          <w:lang w:eastAsia="zh-CN"/>
        </w:rPr>
        <w:t>sdbinspt，1.8</w:t>
      </w:r>
      <w:r>
        <w:rPr>
          <w:spacing w:val="20"/>
          <w:w w:val="95"/>
          <w:lang w:eastAsia="zh-CN"/>
        </w:rPr>
        <w:t xml:space="preserve"> </w:t>
      </w:r>
      <w:r>
        <w:rPr>
          <w:w w:val="95"/>
          <w:lang w:eastAsia="zh-CN"/>
        </w:rPr>
        <w:t>版本后更名为</w:t>
      </w:r>
      <w:r>
        <w:rPr>
          <w:spacing w:val="20"/>
          <w:w w:val="95"/>
          <w:lang w:eastAsia="zh-CN"/>
        </w:rPr>
        <w:t xml:space="preserve"> </w:t>
      </w:r>
      <w:r>
        <w:rPr>
          <w:w w:val="95"/>
          <w:lang w:eastAsia="zh-CN"/>
        </w:rPr>
        <w:t>sdbdmsdump）是一个</w:t>
      </w:r>
      <w:r>
        <w:rPr>
          <w:spacing w:val="20"/>
          <w:w w:val="95"/>
          <w:lang w:eastAsia="zh-CN"/>
        </w:rPr>
        <w:t xml:space="preserve"> </w:t>
      </w:r>
      <w:r>
        <w:rPr>
          <w:w w:val="95"/>
          <w:lang w:eastAsia="zh-CN"/>
        </w:rPr>
        <w:t>SequoiaDB</w:t>
      </w:r>
      <w:r>
        <w:rPr>
          <w:spacing w:val="20"/>
          <w:w w:val="95"/>
          <w:lang w:eastAsia="zh-CN"/>
        </w:rPr>
        <w:t xml:space="preserve"> </w:t>
      </w:r>
      <w:r>
        <w:rPr>
          <w:w w:val="95"/>
          <w:lang w:eastAsia="zh-CN"/>
        </w:rPr>
        <w:t>数据库的</w:t>
      </w:r>
      <w:r>
        <w:rPr>
          <w:lang w:eastAsia="zh-CN"/>
        </w:rPr>
        <w:t xml:space="preserve"> 数据文件检测工具。它可以检查数据库文件结构的正确性，并且给出结果报告。</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权限需求</w:t>
      </w:r>
    </w:p>
    <w:p w:rsidR="00D032B6" w:rsidRDefault="00A23879">
      <w:pPr>
        <w:pStyle w:val="BodyText"/>
        <w:spacing w:before="18"/>
        <w:ind w:left="113"/>
        <w:rPr>
          <w:lang w:eastAsia="zh-CN"/>
        </w:rPr>
      </w:pPr>
      <w:r>
        <w:rPr>
          <w:w w:val="95"/>
          <w:lang w:eastAsia="zh-CN"/>
        </w:rPr>
        <w:t xml:space="preserve">运行  </w:t>
      </w:r>
      <w:r>
        <w:rPr>
          <w:spacing w:val="5"/>
          <w:w w:val="95"/>
          <w:lang w:eastAsia="zh-CN"/>
        </w:rPr>
        <w:t xml:space="preserve"> </w:t>
      </w:r>
      <w:r>
        <w:rPr>
          <w:w w:val="95"/>
          <w:lang w:eastAsia="zh-CN"/>
        </w:rPr>
        <w:t xml:space="preserve">sdbdmsdump  </w:t>
      </w:r>
      <w:r>
        <w:rPr>
          <w:spacing w:val="5"/>
          <w:w w:val="95"/>
          <w:lang w:eastAsia="zh-CN"/>
        </w:rPr>
        <w:t xml:space="preserve"> </w:t>
      </w:r>
      <w:r>
        <w:rPr>
          <w:w w:val="95"/>
          <w:lang w:eastAsia="zh-CN"/>
        </w:rPr>
        <w:t>命令的用户必须对数据库的数据与索引文件拥有读权限。</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连接需求</w:t>
      </w:r>
    </w:p>
    <w:p w:rsidR="00D032B6" w:rsidRDefault="00035F6E">
      <w:pPr>
        <w:pStyle w:val="BodyText"/>
        <w:spacing w:before="18" w:line="379" w:lineRule="auto"/>
        <w:ind w:left="113" w:right="6265"/>
        <w:rPr>
          <w:lang w:eastAsia="zh-CN"/>
        </w:rPr>
      </w:pPr>
      <w:r>
        <w:pict>
          <v:shape id="_x0000_s3689" type="#_x0000_t202" style="position:absolute;left:0;text-align:left;margin-left:81.2pt;margin-top:46.25pt;width:475.1pt;height:280pt;z-index:-252133376;mso-position-horizontal-relative:page" filled="f" stroked="f">
            <v:textbox style="mso-next-textbox:#_x0000_s3689" inset="0,0,0,0">
              <w:txbxContent>
                <w:tbl>
                  <w:tblPr>
                    <w:tblW w:w="0" w:type="auto"/>
                    <w:tblLayout w:type="fixed"/>
                    <w:tblCellMar>
                      <w:left w:w="0" w:type="dxa"/>
                      <w:right w:w="0" w:type="dxa"/>
                    </w:tblCellMar>
                    <w:tblLook w:val="01E0"/>
                  </w:tblPr>
                  <w:tblGrid>
                    <w:gridCol w:w="2032"/>
                    <w:gridCol w:w="4283"/>
                    <w:gridCol w:w="3157"/>
                  </w:tblGrid>
                  <w:tr w:rsidR="00801E25">
                    <w:trPr>
                      <w:trHeight w:hRule="exact" w:val="295"/>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283" w:type="dxa"/>
                        <w:tcBorders>
                          <w:top w:val="nil"/>
                          <w:left w:val="nil"/>
                          <w:bottom w:val="nil"/>
                          <w:right w:val="single" w:sz="8" w:space="0" w:color="000000"/>
                        </w:tcBorders>
                      </w:tcPr>
                      <w:p w:rsidR="00801E25" w:rsidRDefault="00801E25">
                        <w:pPr>
                          <w:pStyle w:val="TableParagraph"/>
                          <w:spacing w:line="223" w:lineRule="exact"/>
                          <w:ind w:left="1175"/>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返回基本帮助和用法文本</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-d</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指定数据库文件所在目录，默认为当前目录</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--output</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-o</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指定输出文件，默认为屏幕输出</w:t>
                        </w:r>
                      </w:p>
                    </w:tc>
                  </w:tr>
                  <w:tr w:rsidR="00801E25">
                    <w:trPr>
                      <w:trHeight w:hRule="exact" w:val="54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--verbose</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-v</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是否进行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 xml:space="preserve">ASCII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文本输出（true/false），默认为</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true</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--csname</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指定集合空间名，如果未指定则为全部集合空间</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--clname</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0"/>
                            <w:sz w:val="14"/>
                            <w:szCs w:val="14"/>
                          </w:rPr>
                          <w:t>-l</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指定集合名，如果未指定则为全部集合</w:t>
                        </w:r>
                      </w:p>
                    </w:tc>
                  </w:tr>
                  <w:tr w:rsidR="00801E25">
                    <w:trPr>
                      <w:trHeight w:hRule="exact" w:val="126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--action</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-a</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指定操作，为（inspect/dump/all）之一，必须指</w:t>
                        </w:r>
                      </w:p>
                      <w:p w:rsidR="00801E25" w:rsidRDefault="00801E25">
                        <w:pPr>
                          <w:pStyle w:val="TableParagraph"/>
                          <w:spacing w:before="1" w:line="241" w:lineRule="auto"/>
                          <w:ind w:left="40" w:right="926"/>
                          <w:rPr>
                            <w:rFonts w:ascii="微软雅黑" w:eastAsia="微软雅黑" w:hAnsi="微软雅黑" w:cs="微软雅黑"/>
                            <w:sz w:val="14"/>
                            <w:szCs w:val="14"/>
                          </w:rPr>
                        </w:pPr>
                        <w:r>
                          <w:rPr>
                            <w:rFonts w:ascii="微软雅黑" w:eastAsia="微软雅黑" w:hAnsi="微软雅黑" w:cs="微软雅黑"/>
                            <w:sz w:val="14"/>
                            <w:szCs w:val="14"/>
                          </w:rPr>
                          <w:t xml:space="preserve">定 </w:t>
                        </w:r>
                        <w:r>
                          <w:rPr>
                            <w:rFonts w:ascii="微软雅黑" w:eastAsia="微软雅黑" w:hAnsi="微软雅黑" w:cs="微软雅黑"/>
                            <w:w w:val="95"/>
                            <w:sz w:val="14"/>
                            <w:szCs w:val="14"/>
                          </w:rPr>
                          <w:t>inspect：检测并报告任何数据损坏</w:t>
                        </w:r>
                        <w:r>
                          <w:rPr>
                            <w:rFonts w:ascii="微软雅黑" w:eastAsia="微软雅黑" w:hAnsi="微软雅黑" w:cs="微软雅黑"/>
                            <w:sz w:val="14"/>
                            <w:szCs w:val="14"/>
                          </w:rPr>
                          <w:t xml:space="preserve"> dump：将数据页格式化并输出</w:t>
                        </w:r>
                      </w:p>
                      <w:p w:rsidR="00801E25" w:rsidRDefault="00801E25">
                        <w:pPr>
                          <w:pStyle w:val="TableParagraph"/>
                          <w:ind w:left="40"/>
                          <w:rPr>
                            <w:rFonts w:ascii="微软雅黑" w:eastAsia="微软雅黑" w:hAnsi="微软雅黑" w:cs="微软雅黑"/>
                            <w:sz w:val="14"/>
                            <w:szCs w:val="14"/>
                          </w:rPr>
                        </w:pPr>
                        <w:r>
                          <w:rPr>
                            <w:rFonts w:ascii="微软雅黑" w:eastAsia="微软雅黑" w:hAnsi="微软雅黑" w:cs="微软雅黑"/>
                            <w:sz w:val="14"/>
                            <w:szCs w:val="14"/>
                          </w:rPr>
                          <w:t>all：检测数据页损坏，并格式化输出数据页</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--dumpdata</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0"/>
                            <w:sz w:val="14"/>
                            <w:szCs w:val="14"/>
                          </w:rPr>
                          <w:t>-t</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设定操作数据文件（ture/false），默认为  </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false</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--dumpindex</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0"/>
                            <w:sz w:val="14"/>
                            <w:szCs w:val="14"/>
                          </w:rPr>
                          <w:t>-i</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设定操作索引文件（true/false），默认为  </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false</w:t>
                        </w:r>
                      </w:p>
                    </w:tc>
                  </w:tr>
                  <w:tr w:rsidR="00801E25">
                    <w:trPr>
                      <w:trHeight w:hRule="exact" w:val="30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--pagestart</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指定起始数据页，默认为-1</w:t>
                        </w:r>
                      </w:p>
                    </w:tc>
                  </w:tr>
                  <w:tr w:rsidR="00801E25">
                    <w:trPr>
                      <w:trHeight w:hRule="exact" w:val="540"/>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--numpage</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-n</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指定需要检测或格式化的数据页数量，当指定   </w:t>
                        </w:r>
                        <w:r>
                          <w:rPr>
                            <w:rFonts w:ascii="微软雅黑" w:eastAsia="微软雅黑" w:hAnsi="微软雅黑" w:cs="微软雅黑"/>
                            <w:spacing w:val="7"/>
                            <w:w w:val="95"/>
                            <w:sz w:val="14"/>
                            <w:szCs w:val="14"/>
                            <w:lang w:eastAsia="zh-CN"/>
                          </w:rPr>
                          <w:t xml:space="preserve"> </w:t>
                        </w:r>
                        <w:r>
                          <w:rPr>
                            <w:rFonts w:ascii="微软雅黑" w:eastAsia="微软雅黑" w:hAnsi="微软雅黑" w:cs="微软雅黑"/>
                            <w:w w:val="95"/>
                            <w:sz w:val="14"/>
                            <w:szCs w:val="14"/>
                            <w:lang w:eastAsia="zh-CN"/>
                          </w:rPr>
                          <w:t>-s</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lang w:eastAsia="zh-CN"/>
                          </w:rPr>
                          <w:t>参数为非负值时，该参数生效。</w:t>
                        </w:r>
                        <w:r>
                          <w:rPr>
                            <w:rFonts w:ascii="微软雅黑" w:eastAsia="微软雅黑" w:hAnsi="微软雅黑" w:cs="微软雅黑"/>
                            <w:sz w:val="14"/>
                            <w:szCs w:val="14"/>
                          </w:rPr>
                          <w:t>默认值为1</w:t>
                        </w:r>
                      </w:p>
                    </w:tc>
                  </w:tr>
                  <w:tr w:rsidR="00801E25">
                    <w:trPr>
                      <w:trHeight w:hRule="exact" w:val="545"/>
                    </w:trPr>
                    <w:tc>
                      <w:tcPr>
                        <w:tcW w:w="2032"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--record</w:t>
                        </w:r>
                      </w:p>
                    </w:tc>
                    <w:tc>
                      <w:tcPr>
                        <w:tcW w:w="4283" w:type="dxa"/>
                        <w:tcBorders>
                          <w:top w:val="nil"/>
                          <w:left w:val="nil"/>
                          <w:bottom w:val="nil"/>
                          <w:right w:val="single" w:sz="8" w:space="0" w:color="000000"/>
                        </w:tcBorders>
                      </w:tcPr>
                      <w:p w:rsidR="00801E25" w:rsidRDefault="00801E25">
                        <w:pPr>
                          <w:pStyle w:val="TableParagraph"/>
                          <w:spacing w:line="228" w:lineRule="exact"/>
                          <w:ind w:left="1175"/>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指定显示格式化输出数据或索引内容（true/</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false），默认为</w:t>
                        </w:r>
                        <w:r>
                          <w:rPr>
                            <w:rFonts w:ascii="微软雅黑" w:eastAsia="微软雅黑" w:hAnsi="微软雅黑" w:cs="微软雅黑"/>
                            <w:spacing w:val="29"/>
                            <w:w w:val="95"/>
                            <w:sz w:val="14"/>
                            <w:szCs w:val="14"/>
                          </w:rPr>
                          <w:t xml:space="preserve"> </w:t>
                        </w:r>
                        <w:r>
                          <w:rPr>
                            <w:rFonts w:ascii="微软雅黑" w:eastAsia="微软雅黑" w:hAnsi="微软雅黑" w:cs="微软雅黑"/>
                            <w:w w:val="95"/>
                            <w:sz w:val="14"/>
                            <w:szCs w:val="14"/>
                          </w:rPr>
                          <w:t>false</w:t>
                        </w:r>
                      </w:p>
                    </w:tc>
                  </w:tr>
                </w:tbl>
                <w:p w:rsidR="00801E25" w:rsidRDefault="00801E25"/>
              </w:txbxContent>
            </v:textbox>
            <w10:wrap anchorx="page"/>
          </v:shape>
        </w:pict>
      </w:r>
      <w:r w:rsidR="00A23879">
        <w:rPr>
          <w:w w:val="95"/>
          <w:lang w:eastAsia="zh-CN"/>
        </w:rPr>
        <w:t xml:space="preserve">sdbdmsdump </w:t>
      </w:r>
      <w:r w:rsidR="00A23879">
        <w:rPr>
          <w:spacing w:val="13"/>
          <w:w w:val="95"/>
          <w:lang w:eastAsia="zh-CN"/>
        </w:rPr>
        <w:t xml:space="preserve"> </w:t>
      </w:r>
      <w:r w:rsidR="00A23879">
        <w:rPr>
          <w:w w:val="95"/>
          <w:lang w:eastAsia="zh-CN"/>
        </w:rPr>
        <w:t>不需要与数据库连接。</w:t>
      </w:r>
      <w:r w:rsidR="00A23879">
        <w:rPr>
          <w:lang w:eastAsia="zh-CN"/>
        </w:rPr>
        <w:t xml:space="preserve"> 选项</w:t>
      </w: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before="15" w:line="260" w:lineRule="exact"/>
        <w:rPr>
          <w:sz w:val="26"/>
          <w:szCs w:val="26"/>
          <w:lang w:eastAsia="zh-CN"/>
        </w:rPr>
      </w:pPr>
    </w:p>
    <w:p w:rsidR="00D032B6" w:rsidRDefault="00A23879">
      <w:pPr>
        <w:pStyle w:val="BodyText"/>
        <w:spacing w:line="312" w:lineRule="exact"/>
        <w:ind w:left="113"/>
        <w:rPr>
          <w:lang w:eastAsia="zh-CN"/>
        </w:rPr>
      </w:pPr>
      <w:r>
        <w:rPr>
          <w:lang w:eastAsia="zh-CN"/>
        </w:rPr>
        <w:t>用法</w:t>
      </w:r>
    </w:p>
    <w:p w:rsidR="00D032B6" w:rsidRDefault="00A23879">
      <w:pPr>
        <w:pStyle w:val="BodyText"/>
        <w:spacing w:before="18"/>
        <w:ind w:left="113"/>
        <w:rPr>
          <w:lang w:eastAsia="zh-CN"/>
        </w:rPr>
      </w:pPr>
      <w:r>
        <w:rPr>
          <w:w w:val="95"/>
          <w:lang w:eastAsia="zh-CN"/>
        </w:rPr>
        <w:t xml:space="preserve">使用 </w:t>
      </w:r>
      <w:r>
        <w:rPr>
          <w:spacing w:val="31"/>
          <w:w w:val="95"/>
          <w:lang w:eastAsia="zh-CN"/>
        </w:rPr>
        <w:t xml:space="preserve"> </w:t>
      </w:r>
      <w:r>
        <w:rPr>
          <w:w w:val="95"/>
          <w:lang w:eastAsia="zh-CN"/>
        </w:rPr>
        <w:t xml:space="preserve">sdbdmsdump </w:t>
      </w:r>
      <w:r>
        <w:rPr>
          <w:spacing w:val="32"/>
          <w:w w:val="95"/>
          <w:lang w:eastAsia="zh-CN"/>
        </w:rPr>
        <w:t xml:space="preserve"> </w:t>
      </w:r>
      <w:r>
        <w:rPr>
          <w:w w:val="95"/>
          <w:lang w:eastAsia="zh-CN"/>
        </w:rPr>
        <w:t>工具时，请务必保证数据库进程已经停止。</w:t>
      </w:r>
    </w:p>
    <w:p w:rsidR="00D032B6" w:rsidRDefault="00D032B6">
      <w:pPr>
        <w:spacing w:before="5" w:line="100" w:lineRule="exact"/>
        <w:rPr>
          <w:sz w:val="10"/>
          <w:szCs w:val="10"/>
          <w:lang w:eastAsia="zh-CN"/>
        </w:rPr>
      </w:pPr>
    </w:p>
    <w:p w:rsidR="00D032B6" w:rsidRDefault="00A23879">
      <w:pPr>
        <w:pStyle w:val="BodyText"/>
        <w:spacing w:line="168" w:lineRule="auto"/>
        <w:ind w:left="113" w:right="362"/>
        <w:rPr>
          <w:lang w:eastAsia="zh-CN"/>
        </w:rPr>
      </w:pPr>
      <w:r>
        <w:rPr>
          <w:w w:val="95"/>
          <w:lang w:eastAsia="zh-CN"/>
        </w:rPr>
        <w:t xml:space="preserve">在下面的例子，sdbdmsdump      </w:t>
      </w:r>
      <w:r>
        <w:rPr>
          <w:spacing w:val="3"/>
          <w:w w:val="95"/>
          <w:lang w:eastAsia="zh-CN"/>
        </w:rPr>
        <w:t xml:space="preserve"> </w:t>
      </w:r>
      <w:r>
        <w:rPr>
          <w:w w:val="95"/>
          <w:lang w:eastAsia="zh-CN"/>
        </w:rPr>
        <w:t>在当前目录下检测并格式化输出所有集合空间与集合的数据与索引至</w:t>
      </w:r>
      <w:r>
        <w:rPr>
          <w:lang w:eastAsia="zh-CN"/>
        </w:rPr>
        <w:t xml:space="preserve"> </w:t>
      </w:r>
      <w:r>
        <w:rPr>
          <w:w w:val="95"/>
          <w:lang w:eastAsia="zh-CN"/>
        </w:rPr>
        <w:t>output.txt</w:t>
      </w:r>
      <w:r>
        <w:rPr>
          <w:spacing w:val="16"/>
          <w:w w:val="95"/>
          <w:lang w:eastAsia="zh-CN"/>
        </w:rPr>
        <w:t xml:space="preserve"> </w:t>
      </w:r>
      <w:r>
        <w:rPr>
          <w:w w:val="95"/>
          <w:lang w:eastAsia="zh-CN"/>
        </w:rPr>
        <w:t>文件。</w:t>
      </w:r>
    </w:p>
    <w:p w:rsidR="00D032B6" w:rsidRDefault="00035F6E">
      <w:pPr>
        <w:pStyle w:val="BodyText"/>
        <w:spacing w:line="340" w:lineRule="exact"/>
        <w:ind w:left="113"/>
        <w:rPr>
          <w:rFonts w:ascii="Microsoft JhengHei" w:eastAsia="Microsoft JhengHei" w:hAnsi="Microsoft JhengHei" w:cs="Microsoft JhengHei"/>
        </w:rPr>
      </w:pPr>
      <w:r w:rsidRPr="00035F6E">
        <w:pict>
          <v:group id="_x0000_s3687" style="position:absolute;left:0;text-align:left;margin-left:81.7pt;margin-top:5.55pt;width:473.6pt;height:10.6pt;z-index:-252134400;mso-position-horizontal-relative:page" coordorigin="1634,111" coordsize="9472,212">
            <v:shape id="_x0000_s3688"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85"/>
        </w:rPr>
        <w:t>sdbdmsdump</w:t>
      </w:r>
      <w:r w:rsidR="00A23879">
        <w:rPr>
          <w:rFonts w:ascii="Microsoft JhengHei" w:eastAsia="Microsoft JhengHei" w:hAnsi="Microsoft JhengHei" w:cs="Microsoft JhengHei"/>
          <w:spacing w:val="24"/>
          <w:w w:val="85"/>
        </w:rPr>
        <w:t xml:space="preserve"> </w:t>
      </w:r>
      <w:r w:rsidR="00A23879">
        <w:rPr>
          <w:rFonts w:ascii="Microsoft JhengHei" w:eastAsia="Microsoft JhengHei" w:hAnsi="Microsoft JhengHei" w:cs="Microsoft JhengHei"/>
          <w:w w:val="115"/>
        </w:rPr>
        <w:t>-d</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7"/>
          <w:w w:val="190"/>
        </w:rPr>
        <w:t xml:space="preserve"> </w:t>
      </w:r>
      <w:r w:rsidR="00A23879">
        <w:rPr>
          <w:rFonts w:ascii="Microsoft JhengHei" w:eastAsia="Microsoft JhengHei" w:hAnsi="Microsoft JhengHei" w:cs="Microsoft JhengHei"/>
          <w:w w:val="115"/>
        </w:rPr>
        <w:t>-o</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output.txt</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-v</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true</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-a</w:t>
      </w:r>
      <w:r w:rsidR="00A23879">
        <w:rPr>
          <w:rFonts w:ascii="Microsoft JhengHei" w:eastAsia="Microsoft JhengHei" w:hAnsi="Microsoft JhengHei" w:cs="Microsoft JhengHei"/>
          <w:spacing w:val="9"/>
          <w:w w:val="115"/>
        </w:rPr>
        <w:t xml:space="preserve"> </w:t>
      </w:r>
      <w:r w:rsidR="00A23879">
        <w:rPr>
          <w:rFonts w:ascii="Microsoft JhengHei" w:eastAsia="Microsoft JhengHei" w:hAnsi="Microsoft JhengHei" w:cs="Microsoft JhengHei"/>
          <w:w w:val="125"/>
        </w:rPr>
        <w:t>all</w:t>
      </w:r>
      <w:r w:rsidR="00A23879">
        <w:rPr>
          <w:rFonts w:ascii="Microsoft JhengHei" w:eastAsia="Microsoft JhengHei" w:hAnsi="Microsoft JhengHei" w:cs="Microsoft JhengHei"/>
          <w:spacing w:val="5"/>
          <w:w w:val="125"/>
        </w:rPr>
        <w:t xml:space="preserve"> </w:t>
      </w:r>
      <w:r w:rsidR="00A23879">
        <w:rPr>
          <w:rFonts w:ascii="Microsoft JhengHei" w:eastAsia="Microsoft JhengHei" w:hAnsi="Microsoft JhengHei" w:cs="Microsoft JhengHei"/>
          <w:w w:val="115"/>
        </w:rPr>
        <w:t>-t</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true</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25"/>
        </w:rPr>
        <w:t>-i</w:t>
      </w:r>
      <w:r w:rsidR="00A23879">
        <w:rPr>
          <w:rFonts w:ascii="Microsoft JhengHei" w:eastAsia="Microsoft JhengHei" w:hAnsi="Microsoft JhengHei" w:cs="Microsoft JhengHei"/>
          <w:spacing w:val="5"/>
          <w:w w:val="125"/>
        </w:rPr>
        <w:t xml:space="preserve"> </w:t>
      </w:r>
      <w:r w:rsidR="00A23879">
        <w:rPr>
          <w:rFonts w:ascii="Microsoft JhengHei" w:eastAsia="Microsoft JhengHei" w:hAnsi="Microsoft JhengHei" w:cs="Microsoft JhengHei"/>
          <w:w w:val="115"/>
        </w:rPr>
        <w:t>true</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-p</w:t>
      </w:r>
      <w:r w:rsidR="00A23879">
        <w:rPr>
          <w:rFonts w:ascii="Microsoft JhengHei" w:eastAsia="Microsoft JhengHei" w:hAnsi="Microsoft JhengHei" w:cs="Microsoft JhengHei"/>
          <w:spacing w:val="10"/>
          <w:w w:val="115"/>
        </w:rPr>
        <w:t xml:space="preserve"> </w:t>
      </w:r>
      <w:r w:rsidR="00A23879">
        <w:rPr>
          <w:rFonts w:ascii="Microsoft JhengHei" w:eastAsia="Microsoft JhengHei" w:hAnsi="Microsoft JhengHei" w:cs="Microsoft JhengHei"/>
          <w:w w:val="115"/>
        </w:rPr>
        <w:t>true</w:t>
      </w:r>
    </w:p>
    <w:p w:rsidR="00D032B6" w:rsidRDefault="00A23879">
      <w:pPr>
        <w:pStyle w:val="BodyText"/>
        <w:spacing w:before="66"/>
        <w:ind w:left="113"/>
        <w:rPr>
          <w:lang w:eastAsia="zh-CN"/>
        </w:rPr>
      </w:pPr>
      <w:bookmarkStart w:id="196" w:name="数据库性能监控工具_—_sdbtop"/>
      <w:bookmarkStart w:id="197" w:name="_bookmark86"/>
      <w:bookmarkEnd w:id="196"/>
      <w:bookmarkEnd w:id="197"/>
      <w:r>
        <w:rPr>
          <w:w w:val="95"/>
          <w:lang w:eastAsia="zh-CN"/>
        </w:rPr>
        <w:t>数据库性能监控工具</w:t>
      </w:r>
      <w:r>
        <w:rPr>
          <w:spacing w:val="27"/>
          <w:w w:val="95"/>
          <w:lang w:eastAsia="zh-CN"/>
        </w:rPr>
        <w:t xml:space="preserve"> </w:t>
      </w:r>
      <w:r>
        <w:rPr>
          <w:w w:val="95"/>
          <w:lang w:eastAsia="zh-CN"/>
        </w:rPr>
        <w:t>—</w:t>
      </w:r>
      <w:r>
        <w:rPr>
          <w:spacing w:val="28"/>
          <w:w w:val="95"/>
          <w:lang w:eastAsia="zh-CN"/>
        </w:rPr>
        <w:t xml:space="preserve"> </w:t>
      </w:r>
      <w:r>
        <w:rPr>
          <w:w w:val="95"/>
          <w:lang w:eastAsia="zh-CN"/>
        </w:rPr>
        <w:t>sdbtop</w:t>
      </w:r>
    </w:p>
    <w:p w:rsidR="00D032B6" w:rsidRDefault="00A23879">
      <w:pPr>
        <w:pStyle w:val="BodyText"/>
        <w:spacing w:before="18"/>
        <w:ind w:left="113"/>
        <w:rPr>
          <w:lang w:eastAsia="zh-CN"/>
        </w:rPr>
      </w:pPr>
      <w:r>
        <w:rPr>
          <w:w w:val="95"/>
          <w:lang w:eastAsia="zh-CN"/>
        </w:rPr>
        <w:t xml:space="preserve">sdbtop </w:t>
      </w:r>
      <w:r>
        <w:rPr>
          <w:spacing w:val="52"/>
          <w:w w:val="95"/>
          <w:lang w:eastAsia="zh-CN"/>
        </w:rPr>
        <w:t xml:space="preserve"> </w:t>
      </w:r>
      <w:r>
        <w:rPr>
          <w:w w:val="95"/>
          <w:lang w:eastAsia="zh-CN"/>
        </w:rPr>
        <w:t xml:space="preserve">是一个 </w:t>
      </w:r>
      <w:r>
        <w:rPr>
          <w:spacing w:val="53"/>
          <w:w w:val="95"/>
          <w:lang w:eastAsia="zh-CN"/>
        </w:rPr>
        <w:t xml:space="preserve"> </w:t>
      </w:r>
      <w:r>
        <w:rPr>
          <w:w w:val="95"/>
          <w:lang w:eastAsia="zh-CN"/>
        </w:rPr>
        <w:t xml:space="preserve">SequoiaDB </w:t>
      </w:r>
      <w:r>
        <w:rPr>
          <w:spacing w:val="52"/>
          <w:w w:val="95"/>
          <w:lang w:eastAsia="zh-CN"/>
        </w:rPr>
        <w:t xml:space="preserve"> </w:t>
      </w:r>
      <w:r>
        <w:rPr>
          <w:w w:val="95"/>
          <w:lang w:eastAsia="zh-CN"/>
        </w:rPr>
        <w:t>数据库的性能监控工具。通过它，可以监控和查看集群中各个节点的监视信息。</w:t>
      </w:r>
    </w:p>
    <w:p w:rsidR="00D032B6" w:rsidRDefault="00D032B6">
      <w:pPr>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pPr>
      <w:r>
        <w:t>选项</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70"/>
        <w:gridCol w:w="4244"/>
        <w:gridCol w:w="3157"/>
      </w:tblGrid>
      <w:tr w:rsidR="00D032B6">
        <w:trPr>
          <w:trHeight w:hRule="exact" w:val="305"/>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244" w:type="dxa"/>
            <w:tcBorders>
              <w:top w:val="nil"/>
              <w:left w:val="nil"/>
              <w:bottom w:val="nil"/>
              <w:right w:val="single" w:sz="8" w:space="0" w:color="000000"/>
            </w:tcBorders>
          </w:tcPr>
          <w:p w:rsidR="00D032B6" w:rsidRDefault="00A23879">
            <w:pPr>
              <w:pStyle w:val="TableParagraph"/>
              <w:spacing w:line="223" w:lineRule="exact"/>
              <w:ind w:left="1136"/>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返回基本帮助和用法文本</w:t>
            </w:r>
          </w:p>
        </w:tc>
      </w:tr>
      <w:tr w:rsidR="00D032B6">
        <w:trPr>
          <w:trHeight w:hRule="exact" w:val="540"/>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--confpath</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sdbtop</w:t>
            </w:r>
            <w:r>
              <w:rPr>
                <w:rFonts w:ascii="微软雅黑" w:eastAsia="微软雅黑" w:hAnsi="微软雅黑" w:cs="微软雅黑"/>
                <w:spacing w:val="32"/>
                <w:w w:val="95"/>
                <w:sz w:val="14"/>
                <w:szCs w:val="14"/>
                <w:lang w:eastAsia="zh-CN"/>
              </w:rPr>
              <w:t xml:space="preserve"> </w:t>
            </w:r>
            <w:r>
              <w:rPr>
                <w:rFonts w:ascii="微软雅黑" w:eastAsia="微软雅黑" w:hAnsi="微软雅黑" w:cs="微软雅黑"/>
                <w:w w:val="95"/>
                <w:sz w:val="14"/>
                <w:szCs w:val="14"/>
                <w:lang w:eastAsia="zh-CN"/>
              </w:rPr>
              <w:t>的配置文件，sdbtop</w:t>
            </w:r>
            <w:r>
              <w:rPr>
                <w:rFonts w:ascii="微软雅黑" w:eastAsia="微软雅黑" w:hAnsi="微软雅黑" w:cs="微软雅黑"/>
                <w:spacing w:val="33"/>
                <w:w w:val="95"/>
                <w:sz w:val="14"/>
                <w:szCs w:val="14"/>
                <w:lang w:eastAsia="zh-CN"/>
              </w:rPr>
              <w:t xml:space="preserve"> </w:t>
            </w:r>
            <w:r>
              <w:rPr>
                <w:rFonts w:ascii="微软雅黑" w:eastAsia="微软雅黑" w:hAnsi="微软雅黑" w:cs="微软雅黑"/>
                <w:w w:val="95"/>
                <w:sz w:val="14"/>
                <w:szCs w:val="14"/>
                <w:lang w:eastAsia="zh-CN"/>
              </w:rPr>
              <w:t>界面形态以及输出字</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段都依赖该文件（缺省使用默认配置文件）</w:t>
            </w:r>
          </w:p>
        </w:tc>
      </w:tr>
      <w:tr w:rsidR="00D032B6">
        <w:trPr>
          <w:trHeight w:hRule="exact" w:val="300"/>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--hostname</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0"/>
                <w:sz w:val="14"/>
                <w:szCs w:val="14"/>
              </w:rPr>
              <w:t>-i</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指定需要监控的主机名</w:t>
            </w:r>
          </w:p>
        </w:tc>
      </w:tr>
      <w:tr w:rsidR="00D032B6">
        <w:trPr>
          <w:trHeight w:hRule="exact" w:val="300"/>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--servicename</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指定监控的端口服务名</w:t>
            </w:r>
          </w:p>
        </w:tc>
      </w:tr>
      <w:tr w:rsidR="00D032B6">
        <w:trPr>
          <w:trHeight w:hRule="exact" w:val="300"/>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--usrname</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5"/>
                <w:sz w:val="14"/>
                <w:szCs w:val="14"/>
              </w:rPr>
              <w:t>-u</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数据库用户名</w:t>
            </w:r>
          </w:p>
        </w:tc>
      </w:tr>
      <w:tr w:rsidR="00D032B6">
        <w:trPr>
          <w:trHeight w:hRule="exact" w:val="295"/>
        </w:trPr>
        <w:tc>
          <w:tcPr>
            <w:tcW w:w="207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--password</w:t>
            </w:r>
          </w:p>
        </w:tc>
        <w:tc>
          <w:tcPr>
            <w:tcW w:w="4244" w:type="dxa"/>
            <w:tcBorders>
              <w:top w:val="nil"/>
              <w:left w:val="nil"/>
              <w:bottom w:val="nil"/>
              <w:right w:val="single" w:sz="8" w:space="0" w:color="000000"/>
            </w:tcBorders>
          </w:tcPr>
          <w:p w:rsidR="00D032B6" w:rsidRDefault="00A23879">
            <w:pPr>
              <w:pStyle w:val="TableParagraph"/>
              <w:spacing w:line="218" w:lineRule="exact"/>
              <w:ind w:left="1136"/>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数据库密码</w:t>
            </w:r>
          </w:p>
        </w:tc>
      </w:tr>
    </w:tbl>
    <w:p w:rsidR="0072544B" w:rsidRDefault="0072544B">
      <w:pPr>
        <w:spacing w:before="3" w:line="200" w:lineRule="exact"/>
        <w:rPr>
          <w:sz w:val="20"/>
          <w:szCs w:val="20"/>
          <w:lang w:eastAsia="zh-CN"/>
        </w:rPr>
      </w:pPr>
    </w:p>
    <w:p w:rsidR="0072544B" w:rsidRDefault="0072544B">
      <w:pPr>
        <w:pStyle w:val="BodyText"/>
        <w:spacing w:line="312" w:lineRule="exact"/>
        <w:rPr>
          <w:lang w:eastAsia="zh-CN"/>
        </w:rPr>
      </w:pPr>
    </w:p>
    <w:p w:rsidR="0072544B" w:rsidRDefault="0072544B" w:rsidP="0072544B">
      <w:pPr>
        <w:pStyle w:val="BodyText"/>
        <w:spacing w:line="312" w:lineRule="exact"/>
        <w:rPr>
          <w:lang w:eastAsia="zh-CN"/>
        </w:rPr>
      </w:pPr>
      <w:r>
        <w:rPr>
          <w:rFonts w:hint="eastAsia"/>
          <w:lang w:eastAsia="zh-CN"/>
        </w:rPr>
        <w:t>注意</w:t>
      </w:r>
    </w:p>
    <w:p w:rsidR="0072544B" w:rsidRDefault="0072544B" w:rsidP="0072544B">
      <w:pPr>
        <w:spacing w:before="5" w:line="100" w:lineRule="exact"/>
        <w:rPr>
          <w:sz w:val="10"/>
          <w:szCs w:val="10"/>
        </w:rPr>
      </w:pPr>
    </w:p>
    <w:p w:rsidR="0072544B" w:rsidRDefault="0072544B" w:rsidP="0072544B">
      <w:pPr>
        <w:pStyle w:val="BodyText"/>
        <w:spacing w:line="168" w:lineRule="auto"/>
        <w:rPr>
          <w:lang w:eastAsia="zh-CN"/>
        </w:rPr>
      </w:pPr>
      <w:r>
        <w:rPr>
          <w:rFonts w:hint="eastAsia"/>
          <w:w w:val="90"/>
          <w:lang w:eastAsia="zh-CN"/>
        </w:rPr>
        <w:t>对于Ubuntu等系统</w:t>
      </w:r>
      <w:r>
        <w:rPr>
          <w:w w:val="90"/>
          <w:lang w:eastAsia="zh-CN"/>
        </w:rPr>
        <w:t>，</w:t>
      </w:r>
      <w:r>
        <w:rPr>
          <w:rFonts w:hint="eastAsia"/>
          <w:w w:val="90"/>
          <w:lang w:eastAsia="zh-CN"/>
        </w:rPr>
        <w:t>需要安装Ncurses库，否则将会提示“</w:t>
      </w:r>
      <w:r w:rsidRPr="0072544B">
        <w:rPr>
          <w:w w:val="90"/>
          <w:lang w:eastAsia="zh-CN"/>
        </w:rPr>
        <w:t>Error opening terminal:</w:t>
      </w:r>
      <w:r>
        <w:rPr>
          <w:rFonts w:hint="eastAsia"/>
          <w:w w:val="90"/>
          <w:lang w:eastAsia="zh-CN"/>
        </w:rPr>
        <w:t xml:space="preserve"> TERM"</w:t>
      </w:r>
    </w:p>
    <w:p w:rsidR="00AC3815" w:rsidRDefault="00035F6E">
      <w:pPr>
        <w:pStyle w:val="BodyText"/>
        <w:tabs>
          <w:tab w:val="left" w:pos="6486"/>
        </w:tabs>
        <w:spacing w:line="340" w:lineRule="exact"/>
        <w:rPr>
          <w:rFonts w:ascii="Microsoft JhengHei" w:eastAsiaTheme="minorEastAsia" w:hAnsi="Microsoft JhengHei" w:cs="Microsoft JhengHei"/>
          <w:lang w:eastAsia="zh-CN"/>
        </w:rPr>
      </w:pPr>
      <w:r w:rsidRPr="00035F6E">
        <w:pict>
          <v:group id="_x0000_s4515" style="position:absolute;left:0;text-align:left;margin-left:30.95pt;margin-top:5.55pt;width:473.6pt;height:10.6pt;z-index:-251324416;mso-position-horizontal-relative:page" coordorigin="1634,111" coordsize="9472,212">
            <v:shape id="_x0000_s4516" style="position:absolute;left:1634;top:111;width:9472;height:212" coordorigin="1634,111" coordsize="9472,212" path="m1634,111r9472,l11106,323r-9472,l1634,111xe" fillcolor="#efefef" stroked="f">
              <v:path arrowok="t"/>
            </v:shape>
            <w10:wrap anchorx="page"/>
          </v:group>
        </w:pict>
      </w:r>
      <w:r w:rsidR="0072544B">
        <w:rPr>
          <w:rFonts w:ascii="Microsoft JhengHei" w:eastAsiaTheme="minorEastAsia" w:hAnsi="Microsoft JhengHei" w:cs="Microsoft JhengHei" w:hint="eastAsia"/>
          <w:lang w:eastAsia="zh-CN"/>
        </w:rPr>
        <w:t>1.</w:t>
      </w:r>
      <w:r w:rsidR="0072544B">
        <w:rPr>
          <w:rFonts w:ascii="Microsoft JhengHei" w:eastAsiaTheme="minorEastAsia" w:hAnsi="Microsoft JhengHei" w:cs="Microsoft JhengHei" w:hint="eastAsia"/>
          <w:lang w:eastAsia="zh-CN"/>
        </w:rPr>
        <w:t>联网安装：</w:t>
      </w:r>
      <w:r w:rsidR="0072544B" w:rsidRPr="0072544B">
        <w:rPr>
          <w:rFonts w:ascii="Microsoft JhengHei" w:eastAsiaTheme="minorEastAsia" w:hAnsi="Microsoft JhengHei" w:cs="Microsoft JhengHei"/>
          <w:lang w:eastAsia="zh-CN"/>
        </w:rPr>
        <w:t>sudo apt-get install libncurses5-dev</w:t>
      </w:r>
      <w:r w:rsidR="00CF263B">
        <w:rPr>
          <w:rFonts w:ascii="Microsoft JhengHei" w:eastAsiaTheme="minorEastAsia" w:hAnsi="Microsoft JhengHei" w:cs="Microsoft JhengHei"/>
          <w:lang w:eastAsia="zh-CN"/>
        </w:rPr>
        <w:tab/>
      </w:r>
    </w:p>
    <w:p w:rsidR="0072544B" w:rsidRPr="0072544B" w:rsidRDefault="0072544B" w:rsidP="0072544B">
      <w:pPr>
        <w:pStyle w:val="BodyText"/>
        <w:spacing w:line="340" w:lineRule="exact"/>
        <w:rPr>
          <w:rFonts w:ascii="Microsoft JhengHei" w:eastAsiaTheme="minorEastAsia" w:hAnsi="Microsoft JhengHei" w:cs="Microsoft JhengHei"/>
          <w:lang w:eastAsia="zh-CN"/>
        </w:rPr>
      </w:pPr>
      <w:r>
        <w:rPr>
          <w:rFonts w:ascii="Microsoft JhengHei" w:eastAsiaTheme="minorEastAsia" w:hAnsi="Microsoft JhengHei" w:cs="Microsoft JhengHei" w:hint="eastAsia"/>
          <w:lang w:eastAsia="zh-CN"/>
        </w:rPr>
        <w:t>2.</w:t>
      </w:r>
      <w:r>
        <w:rPr>
          <w:rFonts w:ascii="Microsoft JhengHei" w:eastAsiaTheme="minorEastAsia" w:hAnsi="Microsoft JhengHei" w:cs="Microsoft JhengHei" w:hint="eastAsia"/>
          <w:lang w:eastAsia="zh-CN"/>
        </w:rPr>
        <w:t>源码安装：</w:t>
      </w:r>
      <w:r w:rsidRPr="0072544B">
        <w:rPr>
          <w:rFonts w:ascii="Microsoft JhengHei" w:eastAsiaTheme="minorEastAsia" w:hAnsi="Microsoft JhengHei" w:cs="Microsoft JhengHei" w:hint="eastAsia"/>
          <w:lang w:eastAsia="zh-CN"/>
        </w:rPr>
        <w:t>解压</w:t>
      </w:r>
      <w:r w:rsidRPr="0072544B">
        <w:rPr>
          <w:rFonts w:ascii="Microsoft JhengHei" w:eastAsiaTheme="minorEastAsia" w:hAnsi="Microsoft JhengHei" w:cs="Microsoft JhengHei" w:hint="eastAsia"/>
          <w:lang w:eastAsia="zh-CN"/>
        </w:rPr>
        <w:t xml:space="preserve"> tar -xvzf ncurses-5.5.tar.gz</w:t>
      </w:r>
      <w:r>
        <w:rPr>
          <w:rFonts w:ascii="Microsoft JhengHei" w:eastAsiaTheme="minorEastAsia" w:hAnsi="Microsoft JhengHei" w:cs="Microsoft JhengHei" w:hint="eastAsia"/>
          <w:lang w:eastAsia="zh-CN"/>
        </w:rPr>
        <w:t>，</w:t>
      </w:r>
      <w:r w:rsidR="00CF263B">
        <w:rPr>
          <w:rFonts w:ascii="Microsoft JhengHei" w:eastAsiaTheme="minorEastAsia" w:hAnsi="Microsoft JhengHei" w:cs="Microsoft JhengHei" w:hint="eastAsia"/>
          <w:lang w:eastAsia="zh-CN"/>
        </w:rPr>
        <w:t>进入</w:t>
      </w:r>
      <w:r w:rsidR="00CF263B">
        <w:rPr>
          <w:rFonts w:ascii="Microsoft JhengHei" w:eastAsiaTheme="minorEastAsia" w:hAnsi="Microsoft JhengHei" w:cs="Microsoft JhengHei" w:hint="eastAsia"/>
          <w:lang w:eastAsia="zh-CN"/>
        </w:rPr>
        <w:t>ncurses-5.5</w:t>
      </w:r>
      <w:r w:rsidR="00CF263B">
        <w:rPr>
          <w:rFonts w:ascii="Microsoft JhengHei" w:eastAsiaTheme="minorEastAsia" w:hAnsi="Microsoft JhengHei" w:cs="Microsoft JhengHei" w:hint="eastAsia"/>
          <w:lang w:eastAsia="zh-CN"/>
        </w:rPr>
        <w:t>目录</w:t>
      </w:r>
    </w:p>
    <w:p w:rsidR="0072544B" w:rsidRPr="0072544B" w:rsidRDefault="0072544B" w:rsidP="0072544B">
      <w:pPr>
        <w:pStyle w:val="BodyText"/>
        <w:spacing w:line="340" w:lineRule="exact"/>
        <w:rPr>
          <w:rFonts w:ascii="Microsoft JhengHei" w:eastAsiaTheme="minorEastAsia" w:hAnsi="Microsoft JhengHei" w:cs="Microsoft JhengHei"/>
          <w:lang w:eastAsia="zh-CN"/>
        </w:rPr>
      </w:pPr>
      <w:r w:rsidRPr="0072544B">
        <w:rPr>
          <w:rFonts w:ascii="Microsoft JhengHei" w:eastAsiaTheme="minorEastAsia" w:hAnsi="Microsoft JhengHei" w:cs="Microsoft JhengHei"/>
          <w:lang w:eastAsia="zh-CN"/>
        </w:rPr>
        <w:t xml:space="preserve"> </w:t>
      </w:r>
      <w:r w:rsidR="00CF263B">
        <w:rPr>
          <w:rFonts w:ascii="Microsoft JhengHei" w:eastAsiaTheme="minorEastAsia" w:hAnsi="Microsoft JhengHei" w:cs="Microsoft JhengHei" w:hint="eastAsia"/>
          <w:lang w:eastAsia="zh-CN"/>
        </w:rPr>
        <w:tab/>
      </w:r>
      <w:r w:rsidR="00CF263B">
        <w:rPr>
          <w:rFonts w:ascii="Microsoft JhengHei" w:eastAsiaTheme="minorEastAsia" w:hAnsi="Microsoft JhengHei" w:cs="Microsoft JhengHei" w:hint="eastAsia"/>
          <w:lang w:eastAsia="zh-CN"/>
        </w:rPr>
        <w:tab/>
      </w:r>
      <w:r w:rsidRPr="0072544B">
        <w:rPr>
          <w:rFonts w:ascii="Microsoft JhengHei" w:eastAsiaTheme="minorEastAsia" w:hAnsi="Microsoft JhengHei" w:cs="Microsoft JhengHei"/>
          <w:lang w:eastAsia="zh-CN"/>
        </w:rPr>
        <w:t xml:space="preserve"> ./configure</w:t>
      </w:r>
    </w:p>
    <w:p w:rsidR="0072544B" w:rsidRPr="0072544B" w:rsidRDefault="0072544B" w:rsidP="0072544B">
      <w:pPr>
        <w:pStyle w:val="BodyText"/>
        <w:spacing w:line="340" w:lineRule="exact"/>
        <w:rPr>
          <w:rFonts w:ascii="Microsoft JhengHei" w:eastAsiaTheme="minorEastAsia" w:hAnsi="Microsoft JhengHei" w:cs="Microsoft JhengHei"/>
          <w:lang w:eastAsia="zh-CN"/>
        </w:rPr>
      </w:pPr>
      <w:r w:rsidRPr="0072544B">
        <w:rPr>
          <w:rFonts w:ascii="Microsoft JhengHei" w:eastAsiaTheme="minorEastAsia" w:hAnsi="Microsoft JhengHei" w:cs="Microsoft JhengHei"/>
          <w:lang w:eastAsia="zh-CN"/>
        </w:rPr>
        <w:t xml:space="preserve">  </w:t>
      </w:r>
      <w:r w:rsidR="00CF263B">
        <w:rPr>
          <w:rFonts w:ascii="Microsoft JhengHei" w:eastAsiaTheme="minorEastAsia" w:hAnsi="Microsoft JhengHei" w:cs="Microsoft JhengHei" w:hint="eastAsia"/>
          <w:lang w:eastAsia="zh-CN"/>
        </w:rPr>
        <w:tab/>
      </w:r>
      <w:r w:rsidR="00CF263B">
        <w:rPr>
          <w:rFonts w:ascii="Microsoft JhengHei" w:eastAsiaTheme="minorEastAsia" w:hAnsi="Microsoft JhengHei" w:cs="Microsoft JhengHei" w:hint="eastAsia"/>
          <w:lang w:eastAsia="zh-CN"/>
        </w:rPr>
        <w:tab/>
      </w:r>
      <w:r w:rsidRPr="0072544B">
        <w:rPr>
          <w:rFonts w:ascii="Microsoft JhengHei" w:eastAsiaTheme="minorEastAsia" w:hAnsi="Microsoft JhengHei" w:cs="Microsoft JhengHei"/>
          <w:lang w:eastAsia="zh-CN"/>
        </w:rPr>
        <w:t xml:space="preserve">sudo </w:t>
      </w:r>
      <w:r w:rsidR="00CF263B">
        <w:rPr>
          <w:rFonts w:ascii="Microsoft JhengHei" w:eastAsiaTheme="minorEastAsia" w:hAnsi="Microsoft JhengHei" w:cs="Microsoft JhengHei" w:hint="eastAsia"/>
          <w:lang w:eastAsia="zh-CN"/>
        </w:rPr>
        <w:t xml:space="preserve">make &amp;&amp; </w:t>
      </w:r>
      <w:r w:rsidRPr="0072544B">
        <w:rPr>
          <w:rFonts w:ascii="Microsoft JhengHei" w:eastAsiaTheme="minorEastAsia" w:hAnsi="Microsoft JhengHei" w:cs="Microsoft JhengHei"/>
          <w:lang w:eastAsia="zh-CN"/>
        </w:rPr>
        <w:t>make install</w:t>
      </w:r>
    </w:p>
    <w:p w:rsidR="0072544B" w:rsidRPr="0072544B" w:rsidRDefault="0072544B">
      <w:pPr>
        <w:pStyle w:val="BodyText"/>
        <w:spacing w:line="312" w:lineRule="exact"/>
        <w:rPr>
          <w:lang w:eastAsia="zh-CN"/>
        </w:rPr>
      </w:pPr>
    </w:p>
    <w:p w:rsidR="0072544B" w:rsidRDefault="0072544B">
      <w:pPr>
        <w:pStyle w:val="BodyText"/>
        <w:spacing w:line="312" w:lineRule="exact"/>
        <w:rPr>
          <w:lang w:eastAsia="zh-CN"/>
        </w:rPr>
      </w:pPr>
    </w:p>
    <w:p w:rsidR="00D032B6" w:rsidRDefault="00A23879">
      <w:pPr>
        <w:pStyle w:val="BodyText"/>
        <w:spacing w:line="312" w:lineRule="exact"/>
      </w:pPr>
      <w:r>
        <w:t>用法</w:t>
      </w:r>
    </w:p>
    <w:p w:rsidR="00D032B6" w:rsidRDefault="00D032B6">
      <w:pPr>
        <w:spacing w:before="5" w:line="100" w:lineRule="exact"/>
        <w:rPr>
          <w:sz w:val="10"/>
          <w:szCs w:val="10"/>
        </w:rPr>
      </w:pPr>
    </w:p>
    <w:p w:rsidR="00D032B6" w:rsidRDefault="00A23879">
      <w:pPr>
        <w:pStyle w:val="BodyText"/>
        <w:spacing w:line="168" w:lineRule="auto"/>
      </w:pPr>
      <w:r>
        <w:rPr>
          <w:w w:val="90"/>
        </w:rPr>
        <w:t xml:space="preserve">在下面的例子，sdbtop   </w:t>
      </w:r>
      <w:r>
        <w:rPr>
          <w:spacing w:val="23"/>
          <w:w w:val="90"/>
        </w:rPr>
        <w:t xml:space="preserve"> </w:t>
      </w:r>
      <w:r>
        <w:rPr>
          <w:w w:val="90"/>
        </w:rPr>
        <w:t xml:space="preserve">使用配置文件为“/opt/sequoiadb/conf/sdbtop.xml”，监控主机名为   </w:t>
      </w:r>
      <w:r>
        <w:rPr>
          <w:spacing w:val="23"/>
          <w:w w:val="90"/>
        </w:rPr>
        <w:t xml:space="preserve"> </w:t>
      </w:r>
      <w:r>
        <w:rPr>
          <w:w w:val="90"/>
        </w:rPr>
        <w:t>sdbserver3，端</w:t>
      </w:r>
      <w:r>
        <w:t xml:space="preserve"> </w:t>
      </w:r>
      <w:r>
        <w:rPr>
          <w:w w:val="95"/>
        </w:rPr>
        <w:t xml:space="preserve">口服务名为11810，用户名为 </w:t>
      </w:r>
      <w:r>
        <w:rPr>
          <w:spacing w:val="22"/>
          <w:w w:val="95"/>
        </w:rPr>
        <w:t xml:space="preserve"> </w:t>
      </w:r>
      <w:r>
        <w:rPr>
          <w:w w:val="95"/>
        </w:rPr>
        <w:t xml:space="preserve">test，密码为 </w:t>
      </w:r>
      <w:r>
        <w:rPr>
          <w:spacing w:val="23"/>
          <w:w w:val="95"/>
        </w:rPr>
        <w:t xml:space="preserve"> </w:t>
      </w:r>
      <w:r>
        <w:rPr>
          <w:w w:val="95"/>
        </w:rPr>
        <w:t xml:space="preserve">test </w:t>
      </w:r>
      <w:r>
        <w:rPr>
          <w:spacing w:val="22"/>
          <w:w w:val="95"/>
        </w:rPr>
        <w:t xml:space="preserve"> </w:t>
      </w:r>
      <w:r>
        <w:rPr>
          <w:w w:val="95"/>
        </w:rPr>
        <w:t>的数据库集群中的一个节点。</w:t>
      </w:r>
    </w:p>
    <w:p w:rsidR="00D032B6" w:rsidRDefault="00035F6E">
      <w:pPr>
        <w:pStyle w:val="BodyText"/>
        <w:spacing w:line="340" w:lineRule="exact"/>
        <w:rPr>
          <w:rFonts w:ascii="Microsoft JhengHei" w:eastAsia="Microsoft JhengHei" w:hAnsi="Microsoft JhengHei" w:cs="Microsoft JhengHei"/>
        </w:rPr>
      </w:pPr>
      <w:r w:rsidRPr="00035F6E">
        <w:pict>
          <v:group id="_x0000_s3685" style="position:absolute;left:0;text-align:left;margin-left:81.7pt;margin-top:5.55pt;width:473.6pt;height:10.6pt;z-index:-252132352;mso-position-horizontal-relative:page" coordorigin="1634,111" coordsize="9472,212">
            <v:shape id="_x0000_s3686"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rPr>
        <w:t>sdbtop</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-c</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/opt/sequoiadb/conf/sdbtop.xml</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w w:val="115"/>
        </w:rPr>
        <w:t>-i</w:t>
      </w:r>
      <w:r w:rsidR="00A23879">
        <w:rPr>
          <w:rFonts w:ascii="Microsoft JhengHei" w:eastAsia="Microsoft JhengHei" w:hAnsi="Microsoft JhengHei" w:cs="Microsoft JhengHei"/>
          <w:spacing w:val="26"/>
          <w:w w:val="115"/>
        </w:rPr>
        <w:t xml:space="preserve"> </w:t>
      </w:r>
      <w:r w:rsidR="00A23879">
        <w:rPr>
          <w:rFonts w:ascii="Microsoft JhengHei" w:eastAsia="Microsoft JhengHei" w:hAnsi="Microsoft JhengHei" w:cs="Microsoft JhengHei"/>
        </w:rPr>
        <w:t>sdbserver3</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-s</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11810</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-u</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test</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-p</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test</w:t>
      </w:r>
    </w:p>
    <w:p w:rsidR="00D032B6" w:rsidRDefault="00035F6E">
      <w:pPr>
        <w:pStyle w:val="BodyText"/>
        <w:spacing w:before="26"/>
      </w:pPr>
      <w:r>
        <w:pict>
          <v:group id="_x0000_s3683" style="position:absolute;left:0;text-align:left;margin-left:81.7pt;margin-top:23.15pt;width:473.6pt;height:360.4pt;z-index:-252131328;mso-position-horizontal-relative:page" coordorigin="1634,463" coordsize="9472,7208">
            <v:shape id="_x0000_s3684" style="position:absolute;left:1634;top:463;width:9472;height:7208" coordorigin="1634,463" coordsize="9472,7208" path="m1634,463r9472,l11106,7671r-9472,l1634,463xe" fillcolor="#efefef" stroked="f">
              <v:path arrowok="t"/>
            </v:shape>
            <w10:wrap anchorx="page"/>
          </v:group>
        </w:pict>
      </w:r>
      <w:r w:rsidR="00A23879">
        <w:t>接着进入主窗口：</w:t>
      </w:r>
    </w:p>
    <w:p w:rsidR="00D032B6" w:rsidRDefault="00A23879">
      <w:pPr>
        <w:pStyle w:val="BodyText"/>
        <w:tabs>
          <w:tab w:val="left" w:pos="5333"/>
          <w:tab w:val="left" w:pos="8733"/>
        </w:tabs>
        <w:spacing w:before="92" w:line="147" w:lineRule="auto"/>
        <w:ind w:left="1033" w:right="486"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refresh=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3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secs</w:t>
      </w:r>
      <w:r>
        <w:rPr>
          <w:rFonts w:ascii="Microsoft JhengHei" w:eastAsia="Microsoft JhengHei" w:hAnsi="Microsoft JhengHei" w:cs="Microsoft JhengHei"/>
          <w:w w:val="95"/>
        </w:rPr>
        <w:tab/>
        <w:t xml:space="preserve">sdbtop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1.0</w:t>
      </w:r>
      <w:r>
        <w:rPr>
          <w:rFonts w:ascii="Microsoft JhengHei" w:eastAsia="Microsoft JhengHei" w:hAnsi="Microsoft JhengHei" w:cs="Microsoft JhengHei"/>
          <w:w w:val="95"/>
        </w:rPr>
        <w:tab/>
      </w:r>
      <w:r>
        <w:rPr>
          <w:rFonts w:ascii="Microsoft JhengHei" w:eastAsia="Microsoft JhengHei" w:hAnsi="Microsoft JhengHei" w:cs="Microsoft JhengHei"/>
          <w:w w:val="85"/>
        </w:rPr>
        <w:t>snapshotMode:</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GLOBAL</w:t>
      </w:r>
    </w:p>
    <w:p w:rsidR="00D032B6" w:rsidRDefault="00A23879">
      <w:pPr>
        <w:pStyle w:val="BodyText"/>
        <w:tabs>
          <w:tab w:val="left" w:pos="5233"/>
          <w:tab w:val="left" w:pos="8433"/>
        </w:tabs>
        <w:spacing w:line="147" w:lineRule="auto"/>
        <w:ind w:left="1033" w:right="286"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displayMode: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ABSOLUTE</w:t>
      </w:r>
      <w:r>
        <w:rPr>
          <w:rFonts w:ascii="Microsoft JhengHei" w:eastAsia="Microsoft JhengHei" w:hAnsi="Microsoft JhengHei" w:cs="Microsoft JhengHei"/>
          <w:w w:val="90"/>
        </w:rPr>
        <w:tab/>
        <w:t xml:space="preserve">Main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Window</w:t>
      </w:r>
      <w:r>
        <w:rPr>
          <w:rFonts w:ascii="Microsoft JhengHei" w:eastAsia="Microsoft JhengHei" w:hAnsi="Microsoft JhengHei" w:cs="Microsoft JhengHei"/>
          <w:w w:val="90"/>
        </w:rPr>
        <w:tab/>
        <w:t>snapshotModeInput:</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w w:val="90"/>
        </w:rPr>
        <w:t>NULL</w:t>
      </w:r>
    </w:p>
    <w:p w:rsidR="00D032B6" w:rsidRDefault="00A23879">
      <w:pPr>
        <w:pStyle w:val="BodyText"/>
        <w:tabs>
          <w:tab w:val="left" w:pos="8833"/>
        </w:tabs>
        <w:spacing w:line="226" w:lineRule="exact"/>
        <w:rPr>
          <w:rFonts w:ascii="Microsoft JhengHei" w:eastAsia="Microsoft JhengHei" w:hAnsi="Microsoft JhengHei" w:cs="Microsoft JhengHei"/>
        </w:rPr>
      </w:pPr>
      <w:r>
        <w:rPr>
          <w:rFonts w:ascii="Microsoft JhengHei" w:eastAsia="Microsoft JhengHei" w:hAnsi="Microsoft JhengHei" w:cs="Microsoft JhengHei"/>
          <w:w w:val="105"/>
        </w:rPr>
        <w:t>hostname: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sdbserver3</w:t>
      </w:r>
      <w:r>
        <w:rPr>
          <w:rFonts w:ascii="Microsoft JhengHei" w:eastAsia="Microsoft JhengHei" w:hAnsi="Microsoft JhengHei" w:cs="Microsoft JhengHei"/>
          <w:w w:val="105"/>
        </w:rPr>
        <w:tab/>
        <w:t>filtering</w:t>
      </w:r>
    </w:p>
    <w:p w:rsidR="00D032B6" w:rsidRDefault="00A23879">
      <w:pPr>
        <w:pStyle w:val="BodyText"/>
        <w:spacing w:line="212" w:lineRule="exact"/>
        <w:ind w:left="1033"/>
        <w:rPr>
          <w:rFonts w:ascii="Microsoft JhengHei" w:eastAsia="Microsoft JhengHei" w:hAnsi="Microsoft JhengHei" w:cs="Microsoft JhengHei"/>
        </w:rPr>
      </w:pPr>
      <w:r>
        <w:rPr>
          <w:rFonts w:ascii="Microsoft JhengHei" w:eastAsia="Microsoft JhengHei" w:hAnsi="Microsoft JhengHei" w:cs="Microsoft JhengHei"/>
          <w:w w:val="85"/>
        </w:rPr>
        <w:t xml:space="preserve">Number: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0</w:t>
      </w:r>
    </w:p>
    <w:p w:rsidR="00D032B6" w:rsidRDefault="00A23879">
      <w:pPr>
        <w:pStyle w:val="BodyText"/>
        <w:tabs>
          <w:tab w:val="left" w:pos="72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servicename: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11810</w:t>
      </w:r>
      <w:r>
        <w:rPr>
          <w:rFonts w:ascii="Microsoft JhengHei" w:eastAsia="Microsoft JhengHei" w:hAnsi="Microsoft JhengHei" w:cs="Microsoft JhengHei"/>
          <w:w w:val="95"/>
        </w:rPr>
        <w:tab/>
        <w:t xml:space="preserve">sortingWay: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NULL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sortingField:</w:t>
      </w:r>
    </w:p>
    <w:p w:rsidR="00D032B6" w:rsidRDefault="00A23879">
      <w:pPr>
        <w:pStyle w:val="BodyText"/>
        <w:spacing w:line="212" w:lineRule="exact"/>
        <w:ind w:left="1033"/>
        <w:rPr>
          <w:rFonts w:ascii="Microsoft JhengHei" w:eastAsia="Microsoft JhengHei" w:hAnsi="Microsoft JhengHei" w:cs="Microsoft JhengHei"/>
        </w:rPr>
      </w:pPr>
      <w:r>
        <w:rPr>
          <w:rFonts w:ascii="Microsoft JhengHei" w:eastAsia="Microsoft JhengHei" w:hAnsi="Microsoft JhengHei" w:cs="Microsoft JhengHei"/>
          <w:w w:val="80"/>
        </w:rPr>
        <w:t>NULL</w:t>
      </w:r>
    </w:p>
    <w:p w:rsidR="00D032B6" w:rsidRDefault="00A23879">
      <w:pPr>
        <w:pStyle w:val="BodyText"/>
        <w:tabs>
          <w:tab w:val="left" w:pos="78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05"/>
        </w:rPr>
        <w:t>usrName:</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test</w:t>
      </w:r>
      <w:r>
        <w:rPr>
          <w:rFonts w:ascii="Microsoft JhengHei" w:eastAsia="Microsoft JhengHei" w:hAnsi="Microsoft JhengHei" w:cs="Microsoft JhengHei"/>
          <w:w w:val="105"/>
        </w:rPr>
        <w:tab/>
        <w:t xml:space="preserve">Refresh: </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 xml:space="preserve">F5,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 xml:space="preserve">Quit: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q,</w:t>
      </w:r>
    </w:p>
    <w:p w:rsidR="00D032B6" w:rsidRDefault="00A23879">
      <w:pPr>
        <w:pStyle w:val="BodyText"/>
        <w:spacing w:line="217" w:lineRule="exact"/>
        <w:ind w:left="1033"/>
        <w:rPr>
          <w:rFonts w:ascii="Microsoft JhengHei" w:eastAsia="Microsoft JhengHei" w:hAnsi="Microsoft JhengHei" w:cs="Microsoft JhengHei"/>
        </w:rPr>
      </w:pPr>
      <w:r>
        <w:rPr>
          <w:rFonts w:ascii="Microsoft JhengHei" w:eastAsia="Microsoft JhengHei" w:hAnsi="Microsoft JhengHei" w:cs="Microsoft JhengHei"/>
          <w:w w:val="95"/>
        </w:rPr>
        <w:t xml:space="preserve">Help: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h</w:t>
      </w:r>
    </w:p>
    <w:p w:rsidR="00D032B6" w:rsidRDefault="00A23879">
      <w:pPr>
        <w:pStyle w:val="BodyText"/>
        <w:tabs>
          <w:tab w:val="left" w:pos="5833"/>
        </w:tabs>
        <w:spacing w:before="80" w:line="339" w:lineRule="exact"/>
        <w:ind w:left="1033"/>
        <w:rPr>
          <w:rFonts w:ascii="Microsoft JhengHei" w:eastAsia="Microsoft JhengHei" w:hAnsi="Microsoft JhengHei" w:cs="Microsoft JhengHei"/>
        </w:rPr>
      </w:pP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w w:val="90"/>
        </w:rPr>
        <w:tab/>
        <w:t xml:space="preserve">For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 xml:space="preserve">help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 xml:space="preserve">type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 xml:space="preserve">h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 xml:space="preserve">or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195"/>
        </w:rPr>
        <w:t>...</w:t>
      </w:r>
    </w:p>
    <w:p w:rsidR="00D032B6" w:rsidRDefault="00A23879">
      <w:pPr>
        <w:pStyle w:val="BodyText"/>
        <w:tabs>
          <w:tab w:val="left" w:pos="1733"/>
          <w:tab w:val="left" w:pos="2333"/>
          <w:tab w:val="left" w:pos="3133"/>
          <w:tab w:val="left" w:pos="3633"/>
          <w:tab w:val="left" w:pos="4133"/>
          <w:tab w:val="left" w:pos="4733"/>
          <w:tab w:val="left" w:pos="55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w:t>
      </w:r>
      <w:r>
        <w:rPr>
          <w:rFonts w:ascii="Microsoft JhengHei" w:eastAsia="Microsoft JhengHei" w:hAnsi="Microsoft JhengHei" w:cs="Microsoft JhengHei"/>
          <w:w w:val="95"/>
        </w:rPr>
        <w:tab/>
        <w:t>#</w:t>
      </w:r>
      <w:r>
        <w:rPr>
          <w:rFonts w:ascii="Microsoft JhengHei" w:eastAsia="Microsoft JhengHei" w:hAnsi="Microsoft JhengHei" w:cs="Microsoft JhengHei"/>
          <w:w w:val="95"/>
        </w:rPr>
        <w:tab/>
        <w:t>#</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w w:val="95"/>
        </w:rPr>
        <w:tab/>
        <w:t>#</w:t>
      </w:r>
      <w:r>
        <w:rPr>
          <w:rFonts w:ascii="Microsoft JhengHei" w:eastAsia="Microsoft JhengHei" w:hAnsi="Microsoft JhengHei" w:cs="Microsoft JhengHei"/>
          <w:w w:val="95"/>
        </w:rPr>
        <w:tab/>
        <w:t>#</w:t>
      </w:r>
      <w:r>
        <w:rPr>
          <w:rFonts w:ascii="Microsoft JhengHei" w:eastAsia="Microsoft JhengHei" w:hAnsi="Microsoft JhengHei" w:cs="Microsoft JhengHei"/>
          <w:w w:val="95"/>
        </w:rPr>
        <w:tab/>
        <w:t>#</w:t>
      </w:r>
      <w:r>
        <w:rPr>
          <w:rFonts w:ascii="Microsoft JhengHei" w:eastAsia="Microsoft JhengHei" w:hAnsi="Microsoft JhengHei" w:cs="Microsoft JhengHei"/>
          <w:w w:val="95"/>
        </w:rPr>
        <w:tab/>
        <w:t>#</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w w:val="95"/>
        </w:rPr>
        <w:tab/>
        <w:t xml:space="preserve">#  </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5"/>
        </w:rPr>
        <w:t>sdbtop</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-h:</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usage</w:t>
      </w:r>
    </w:p>
    <w:p w:rsidR="00D032B6" w:rsidRDefault="00A23879">
      <w:pPr>
        <w:pStyle w:val="BodyText"/>
        <w:tabs>
          <w:tab w:val="left" w:pos="1733"/>
          <w:tab w:val="left" w:pos="2333"/>
          <w:tab w:val="left" w:pos="3133"/>
          <w:tab w:val="left" w:pos="3633"/>
          <w:tab w:val="left" w:pos="4133"/>
          <w:tab w:val="left" w:pos="4733"/>
          <w:tab w:val="left" w:pos="55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80"/>
        </w:rPr>
        <w:t>#</w:t>
      </w:r>
      <w:r>
        <w:rPr>
          <w:rFonts w:ascii="Microsoft JhengHei" w:eastAsia="Microsoft JhengHei" w:hAnsi="Microsoft JhengHei" w:cs="Microsoft JhengHei"/>
          <w:w w:val="80"/>
        </w:rPr>
        <w:tab/>
        <w:t>#</w:t>
      </w:r>
      <w:r>
        <w:rPr>
          <w:rFonts w:ascii="Microsoft JhengHei" w:eastAsia="Microsoft JhengHei" w:hAnsi="Microsoft JhengHei" w:cs="Microsoft JhengHei"/>
          <w:w w:val="80"/>
        </w:rPr>
        <w:tab/>
        <w:t xml:space="preserve"># </w:t>
      </w:r>
      <w:r>
        <w:rPr>
          <w:rFonts w:ascii="Microsoft JhengHei" w:eastAsia="Microsoft JhengHei" w:hAnsi="Microsoft JhengHei" w:cs="Microsoft JhengHei"/>
          <w:spacing w:val="19"/>
          <w:w w:val="80"/>
        </w:rPr>
        <w:t xml:space="preserve"> </w:t>
      </w:r>
      <w:r>
        <w:rPr>
          <w:rFonts w:ascii="Microsoft JhengHei" w:eastAsia="Microsoft JhengHei" w:hAnsi="Microsoft JhengHei" w:cs="Microsoft JhengHei"/>
          <w:w w:val="80"/>
        </w:rPr>
        <w:t>#</w:t>
      </w:r>
      <w:r>
        <w:rPr>
          <w:rFonts w:ascii="Microsoft JhengHei" w:eastAsia="Microsoft JhengHei" w:hAnsi="Microsoft JhengHei" w:cs="Microsoft JhengHei"/>
          <w:w w:val="80"/>
        </w:rPr>
        <w:tab/>
        <w:t>#</w:t>
      </w:r>
      <w:r>
        <w:rPr>
          <w:rFonts w:ascii="Microsoft JhengHei" w:eastAsia="Microsoft JhengHei" w:hAnsi="Microsoft JhengHei" w:cs="Microsoft JhengHei"/>
          <w:w w:val="80"/>
        </w:rPr>
        <w:tab/>
        <w:t>#</w:t>
      </w:r>
      <w:r>
        <w:rPr>
          <w:rFonts w:ascii="Microsoft JhengHei" w:eastAsia="Microsoft JhengHei" w:hAnsi="Microsoft JhengHei" w:cs="Microsoft JhengHei"/>
          <w:w w:val="80"/>
        </w:rPr>
        <w:tab/>
        <w:t>#</w:t>
      </w:r>
      <w:r>
        <w:rPr>
          <w:rFonts w:ascii="Microsoft JhengHei" w:eastAsia="Microsoft JhengHei" w:hAnsi="Microsoft JhengHei" w:cs="Microsoft JhengHei"/>
          <w:w w:val="80"/>
        </w:rPr>
        <w:tab/>
        <w:t xml:space="preserve"># </w:t>
      </w:r>
      <w:r>
        <w:rPr>
          <w:rFonts w:ascii="Microsoft JhengHei" w:eastAsia="Microsoft JhengHei" w:hAnsi="Microsoft JhengHei" w:cs="Microsoft JhengHei"/>
          <w:spacing w:val="19"/>
          <w:w w:val="80"/>
        </w:rPr>
        <w:t xml:space="preserve"> </w:t>
      </w:r>
      <w:r>
        <w:rPr>
          <w:rFonts w:ascii="Microsoft JhengHei" w:eastAsia="Microsoft JhengHei" w:hAnsi="Microsoft JhengHei" w:cs="Microsoft JhengHei"/>
          <w:w w:val="80"/>
        </w:rPr>
        <w:t>#</w:t>
      </w:r>
      <w:r>
        <w:rPr>
          <w:rFonts w:ascii="Microsoft JhengHei" w:eastAsia="Microsoft JhengHei" w:hAnsi="Microsoft JhengHei" w:cs="Microsoft JhengHei"/>
          <w:w w:val="80"/>
        </w:rPr>
        <w:tab/>
        <w:t>#</w:t>
      </w:r>
    </w:p>
    <w:p w:rsidR="00D032B6" w:rsidRDefault="00035F6E">
      <w:pPr>
        <w:pStyle w:val="BodyText"/>
        <w:tabs>
          <w:tab w:val="left" w:pos="2333"/>
          <w:tab w:val="left" w:pos="3633"/>
          <w:tab w:val="left" w:pos="4133"/>
          <w:tab w:val="left" w:pos="4733"/>
        </w:tabs>
        <w:spacing w:line="217" w:lineRule="exact"/>
        <w:ind w:left="1033"/>
        <w:rPr>
          <w:rFonts w:ascii="Microsoft JhengHei" w:eastAsia="Microsoft JhengHei" w:hAnsi="Microsoft JhengHei" w:cs="Microsoft JhengHei"/>
        </w:rPr>
      </w:pPr>
      <w:r w:rsidRPr="00035F6E">
        <w:pict>
          <v:shape id="_x0000_s3682" type="#_x0000_t202" style="position:absolute;left:0;text-align:left;margin-left:84.7pt;margin-top:9.75pt;width:204pt;height:36.8pt;z-index:-252130304;mso-position-horizontal-relative:page" filled="f" stroked="f">
            <v:textbox style="mso-next-textbox:#_x0000_s3682" inset="0,0,0,0">
              <w:txbxContent>
                <w:tbl>
                  <w:tblPr>
                    <w:tblW w:w="0" w:type="auto"/>
                    <w:tblLayout w:type="fixed"/>
                    <w:tblCellMar>
                      <w:left w:w="0" w:type="dxa"/>
                      <w:right w:w="0" w:type="dxa"/>
                    </w:tblCellMar>
                    <w:tblLook w:val="01E0"/>
                  </w:tblPr>
                  <w:tblGrid>
                    <w:gridCol w:w="1340"/>
                    <w:gridCol w:w="150"/>
                    <w:gridCol w:w="900"/>
                    <w:gridCol w:w="550"/>
                    <w:gridCol w:w="900"/>
                    <w:gridCol w:w="240"/>
                  </w:tblGrid>
                  <w:tr w:rsidR="00801E25">
                    <w:trPr>
                      <w:trHeight w:hRule="exact" w:val="218"/>
                    </w:trPr>
                    <w:tc>
                      <w:tcPr>
                        <w:tcW w:w="1340" w:type="dxa"/>
                        <w:tcBorders>
                          <w:top w:val="nil"/>
                          <w:left w:val="nil"/>
                          <w:bottom w:val="nil"/>
                          <w:right w:val="nil"/>
                        </w:tcBorders>
                      </w:tcPr>
                      <w:p w:rsidR="00801E25" w:rsidRDefault="00801E25">
                        <w:pPr>
                          <w:pStyle w:val="TableParagraph"/>
                          <w:spacing w:line="218" w:lineRule="exact"/>
                          <w:ind w:left="521" w:right="481"/>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 xml:space="preserve"># </w:t>
                        </w:r>
                        <w:r>
                          <w:rPr>
                            <w:rFonts w:ascii="Microsoft JhengHei" w:eastAsia="Microsoft JhengHei" w:hAnsi="Microsoft JhengHei" w:cs="Microsoft JhengHei"/>
                            <w:spacing w:val="14"/>
                            <w:w w:val="80"/>
                            <w:sz w:val="20"/>
                            <w:szCs w:val="20"/>
                          </w:rPr>
                          <w:t xml:space="preserve"> </w:t>
                        </w:r>
                        <w:r>
                          <w:rPr>
                            <w:rFonts w:ascii="Microsoft JhengHei" w:eastAsia="Microsoft JhengHei" w:hAnsi="Microsoft JhengHei" w:cs="Microsoft JhengHei"/>
                            <w:w w:val="80"/>
                            <w:sz w:val="20"/>
                            <w:szCs w:val="20"/>
                          </w:rPr>
                          <w:t>#</w:t>
                        </w:r>
                      </w:p>
                    </w:tc>
                    <w:tc>
                      <w:tcPr>
                        <w:tcW w:w="150" w:type="dxa"/>
                        <w:tcBorders>
                          <w:top w:val="nil"/>
                          <w:left w:val="nil"/>
                          <w:bottom w:val="nil"/>
                          <w:right w:val="nil"/>
                        </w:tcBorders>
                      </w:tcPr>
                      <w:p w:rsidR="00801E25" w:rsidRDefault="00801E25">
                        <w:pPr>
                          <w:pStyle w:val="TableParagraph"/>
                          <w:spacing w:line="218" w:lineRule="exact"/>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900" w:type="dxa"/>
                        <w:tcBorders>
                          <w:top w:val="nil"/>
                          <w:left w:val="nil"/>
                          <w:bottom w:val="nil"/>
                          <w:right w:val="nil"/>
                        </w:tcBorders>
                      </w:tcPr>
                      <w:p w:rsidR="00801E25" w:rsidRDefault="00801E25">
                        <w:pPr>
                          <w:pStyle w:val="TableParagraph"/>
                          <w:tabs>
                            <w:tab w:val="left" w:pos="649"/>
                          </w:tabs>
                          <w:spacing w:line="218"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r>
                          <w:rPr>
                            <w:rFonts w:ascii="Microsoft JhengHei" w:eastAsia="Microsoft JhengHei" w:hAnsi="Microsoft JhengHei" w:cs="Microsoft JhengHei"/>
                            <w:w w:val="80"/>
                            <w:sz w:val="20"/>
                            <w:szCs w:val="20"/>
                          </w:rPr>
                          <w:tab/>
                          <w:t>#</w:t>
                        </w:r>
                      </w:p>
                    </w:tc>
                    <w:tc>
                      <w:tcPr>
                        <w:tcW w:w="550" w:type="dxa"/>
                        <w:tcBorders>
                          <w:top w:val="nil"/>
                          <w:left w:val="nil"/>
                          <w:bottom w:val="nil"/>
                          <w:right w:val="nil"/>
                        </w:tcBorders>
                      </w:tcPr>
                      <w:p w:rsidR="00801E25" w:rsidRDefault="00801E25">
                        <w:pPr>
                          <w:pStyle w:val="TableParagraph"/>
                          <w:spacing w:line="218" w:lineRule="exact"/>
                          <w:ind w:left="229" w:right="17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900" w:type="dxa"/>
                        <w:tcBorders>
                          <w:top w:val="nil"/>
                          <w:left w:val="nil"/>
                          <w:bottom w:val="nil"/>
                          <w:right w:val="nil"/>
                        </w:tcBorders>
                      </w:tcPr>
                      <w:p w:rsidR="00801E25" w:rsidRDefault="00801E25">
                        <w:pPr>
                          <w:pStyle w:val="TableParagraph"/>
                          <w:tabs>
                            <w:tab w:val="left" w:pos="799"/>
                          </w:tabs>
                          <w:spacing w:line="218"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r>
                          <w:rPr>
                            <w:rFonts w:ascii="Microsoft JhengHei" w:eastAsia="Microsoft JhengHei" w:hAnsi="Microsoft JhengHei" w:cs="Microsoft JhengHei"/>
                            <w:w w:val="80"/>
                            <w:sz w:val="20"/>
                            <w:szCs w:val="20"/>
                          </w:rPr>
                          <w:tab/>
                          <w:t>#</w:t>
                        </w:r>
                      </w:p>
                    </w:tc>
                    <w:tc>
                      <w:tcPr>
                        <w:tcW w:w="240" w:type="dxa"/>
                        <w:tcBorders>
                          <w:top w:val="nil"/>
                          <w:left w:val="nil"/>
                          <w:bottom w:val="nil"/>
                          <w:right w:val="nil"/>
                        </w:tcBorders>
                      </w:tcPr>
                      <w:p w:rsidR="00801E25" w:rsidRDefault="00801E25">
                        <w:pPr>
                          <w:pStyle w:val="TableParagraph"/>
                          <w:spacing w:line="218"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r>
                  <w:tr w:rsidR="00801E25">
                    <w:trPr>
                      <w:trHeight w:hRule="exact" w:val="212"/>
                    </w:trPr>
                    <w:tc>
                      <w:tcPr>
                        <w:tcW w:w="1340" w:type="dxa"/>
                        <w:tcBorders>
                          <w:top w:val="nil"/>
                          <w:left w:val="nil"/>
                          <w:bottom w:val="nil"/>
                          <w:right w:val="nil"/>
                        </w:tcBorders>
                      </w:tcPr>
                      <w:p w:rsidR="00801E25" w:rsidRDefault="00801E25">
                        <w:pPr>
                          <w:pStyle w:val="TableParagraph"/>
                          <w:spacing w:line="212" w:lineRule="exact"/>
                          <w:ind w:left="521" w:right="481"/>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 xml:space="preserve"># </w:t>
                        </w:r>
                        <w:r>
                          <w:rPr>
                            <w:rFonts w:ascii="Microsoft JhengHei" w:eastAsia="Microsoft JhengHei" w:hAnsi="Microsoft JhengHei" w:cs="Microsoft JhengHei"/>
                            <w:spacing w:val="14"/>
                            <w:w w:val="80"/>
                            <w:sz w:val="20"/>
                            <w:szCs w:val="20"/>
                          </w:rPr>
                          <w:t xml:space="preserve"> </w:t>
                        </w:r>
                        <w:r>
                          <w:rPr>
                            <w:rFonts w:ascii="Microsoft JhengHei" w:eastAsia="Microsoft JhengHei" w:hAnsi="Microsoft JhengHei" w:cs="Microsoft JhengHei"/>
                            <w:w w:val="80"/>
                            <w:sz w:val="20"/>
                            <w:szCs w:val="20"/>
                          </w:rPr>
                          <w:t>#</w:t>
                        </w:r>
                      </w:p>
                    </w:tc>
                    <w:tc>
                      <w:tcPr>
                        <w:tcW w:w="150" w:type="dxa"/>
                        <w:tcBorders>
                          <w:top w:val="nil"/>
                          <w:left w:val="nil"/>
                          <w:bottom w:val="nil"/>
                          <w:right w:val="nil"/>
                        </w:tcBorders>
                      </w:tcPr>
                      <w:p w:rsidR="00801E25" w:rsidRDefault="00801E25">
                        <w:pPr>
                          <w:pStyle w:val="TableParagraph"/>
                          <w:spacing w:line="212" w:lineRule="exact"/>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900" w:type="dxa"/>
                        <w:tcBorders>
                          <w:top w:val="nil"/>
                          <w:left w:val="nil"/>
                          <w:bottom w:val="nil"/>
                          <w:right w:val="nil"/>
                        </w:tcBorders>
                      </w:tcPr>
                      <w:p w:rsidR="00801E25" w:rsidRDefault="00801E25">
                        <w:pPr>
                          <w:pStyle w:val="TableParagraph"/>
                          <w:tabs>
                            <w:tab w:val="left" w:pos="649"/>
                          </w:tabs>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r>
                          <w:rPr>
                            <w:rFonts w:ascii="Microsoft JhengHei" w:eastAsia="Microsoft JhengHei" w:hAnsi="Microsoft JhengHei" w:cs="Microsoft JhengHei"/>
                            <w:w w:val="80"/>
                            <w:sz w:val="20"/>
                            <w:szCs w:val="20"/>
                          </w:rPr>
                          <w:tab/>
                          <w:t>#</w:t>
                        </w:r>
                      </w:p>
                    </w:tc>
                    <w:tc>
                      <w:tcPr>
                        <w:tcW w:w="550" w:type="dxa"/>
                        <w:tcBorders>
                          <w:top w:val="nil"/>
                          <w:left w:val="nil"/>
                          <w:bottom w:val="nil"/>
                          <w:right w:val="nil"/>
                        </w:tcBorders>
                      </w:tcPr>
                      <w:p w:rsidR="00801E25" w:rsidRDefault="00801E25">
                        <w:pPr>
                          <w:pStyle w:val="TableParagraph"/>
                          <w:spacing w:line="212" w:lineRule="exact"/>
                          <w:ind w:left="229" w:right="17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900" w:type="dxa"/>
                        <w:tcBorders>
                          <w:top w:val="nil"/>
                          <w:left w:val="nil"/>
                          <w:bottom w:val="nil"/>
                          <w:right w:val="nil"/>
                        </w:tcBorders>
                      </w:tcPr>
                      <w:p w:rsidR="00801E25" w:rsidRDefault="00801E25">
                        <w:pPr>
                          <w:pStyle w:val="TableParagraph"/>
                          <w:tabs>
                            <w:tab w:val="left" w:pos="799"/>
                          </w:tabs>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r>
                          <w:rPr>
                            <w:rFonts w:ascii="Microsoft JhengHei" w:eastAsia="Microsoft JhengHei" w:hAnsi="Microsoft JhengHei" w:cs="Microsoft JhengHei"/>
                            <w:w w:val="80"/>
                            <w:sz w:val="20"/>
                            <w:szCs w:val="20"/>
                          </w:rPr>
                          <w:tab/>
                          <w:t>#</w:t>
                        </w:r>
                      </w:p>
                    </w:tc>
                    <w:tc>
                      <w:tcPr>
                        <w:tcW w:w="240" w:type="dxa"/>
                        <w:tcBorders>
                          <w:top w:val="nil"/>
                          <w:left w:val="nil"/>
                          <w:bottom w:val="nil"/>
                          <w:right w:val="nil"/>
                        </w:tcBorders>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r>
                  <w:tr w:rsidR="00801E25">
                    <w:trPr>
                      <w:trHeight w:hRule="exact" w:val="306"/>
                    </w:trPr>
                    <w:tc>
                      <w:tcPr>
                        <w:tcW w:w="1340" w:type="dxa"/>
                        <w:tcBorders>
                          <w:top w:val="nil"/>
                          <w:left w:val="nil"/>
                          <w:bottom w:val="nil"/>
                          <w:right w:val="nil"/>
                        </w:tcBorders>
                      </w:tcPr>
                      <w:p w:rsidR="00801E25" w:rsidRDefault="00801E25">
                        <w:pPr>
                          <w:pStyle w:val="TableParagraph"/>
                          <w:spacing w:line="229"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 xml:space="preserve">#####   </w:t>
                        </w:r>
                        <w:r>
                          <w:rPr>
                            <w:rFonts w:ascii="Microsoft JhengHei" w:eastAsia="Microsoft JhengHei" w:hAnsi="Microsoft JhengHei" w:cs="Microsoft JhengHei"/>
                            <w:spacing w:val="11"/>
                            <w:w w:val="80"/>
                            <w:sz w:val="20"/>
                            <w:szCs w:val="20"/>
                          </w:rPr>
                          <w:t xml:space="preserve"> </w:t>
                        </w:r>
                        <w:r>
                          <w:rPr>
                            <w:rFonts w:ascii="Microsoft JhengHei" w:eastAsia="Microsoft JhengHei" w:hAnsi="Microsoft JhengHei" w:cs="Microsoft JhengHei"/>
                            <w:w w:val="80"/>
                            <w:sz w:val="20"/>
                            <w:szCs w:val="20"/>
                          </w:rPr>
                          <w:t>######</w:t>
                        </w:r>
                      </w:p>
                    </w:tc>
                    <w:tc>
                      <w:tcPr>
                        <w:tcW w:w="150" w:type="dxa"/>
                        <w:tcBorders>
                          <w:top w:val="nil"/>
                          <w:left w:val="nil"/>
                          <w:bottom w:val="nil"/>
                          <w:right w:val="nil"/>
                        </w:tcBorders>
                      </w:tcPr>
                      <w:p w:rsidR="00801E25" w:rsidRDefault="00801E25"/>
                    </w:tc>
                    <w:tc>
                      <w:tcPr>
                        <w:tcW w:w="900" w:type="dxa"/>
                        <w:tcBorders>
                          <w:top w:val="nil"/>
                          <w:left w:val="nil"/>
                          <w:bottom w:val="nil"/>
                          <w:right w:val="nil"/>
                        </w:tcBorders>
                      </w:tcPr>
                      <w:p w:rsidR="00801E25" w:rsidRDefault="00801E25">
                        <w:pPr>
                          <w:pStyle w:val="TableParagraph"/>
                          <w:spacing w:line="229"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550" w:type="dxa"/>
                        <w:tcBorders>
                          <w:top w:val="nil"/>
                          <w:left w:val="nil"/>
                          <w:bottom w:val="nil"/>
                          <w:right w:val="nil"/>
                        </w:tcBorders>
                      </w:tcPr>
                      <w:p w:rsidR="00801E25" w:rsidRDefault="00801E25">
                        <w:pPr>
                          <w:pStyle w:val="TableParagraph"/>
                          <w:spacing w:line="229" w:lineRule="exact"/>
                          <w:ind w:left="229" w:right="17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900" w:type="dxa"/>
                        <w:tcBorders>
                          <w:top w:val="nil"/>
                          <w:left w:val="nil"/>
                          <w:bottom w:val="nil"/>
                          <w:right w:val="nil"/>
                        </w:tcBorders>
                      </w:tcPr>
                      <w:p w:rsidR="00801E25" w:rsidRDefault="00801E25">
                        <w:pPr>
                          <w:pStyle w:val="TableParagraph"/>
                          <w:spacing w:line="229" w:lineRule="exact"/>
                          <w:ind w:left="3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c>
                      <w:tcPr>
                        <w:tcW w:w="240" w:type="dxa"/>
                        <w:tcBorders>
                          <w:top w:val="nil"/>
                          <w:left w:val="nil"/>
                          <w:bottom w:val="nil"/>
                          <w:right w:val="nil"/>
                        </w:tcBorders>
                      </w:tcPr>
                      <w:p w:rsidR="00801E25" w:rsidRDefault="00801E25">
                        <w:pPr>
                          <w:pStyle w:val="TableParagraph"/>
                          <w:spacing w:line="229"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w:t>
                        </w:r>
                      </w:p>
                    </w:tc>
                  </w:tr>
                </w:tbl>
                <w:p w:rsidR="00801E25" w:rsidRDefault="00801E25"/>
              </w:txbxContent>
            </v:textbox>
            <w10:wrap anchorx="page"/>
          </v:shape>
        </w:pict>
      </w:r>
      <w:r w:rsidR="00A23879">
        <w:rPr>
          <w:rFonts w:ascii="Microsoft JhengHei" w:eastAsia="Microsoft JhengHei" w:hAnsi="Microsoft JhengHei" w:cs="Microsoft JhengHei"/>
          <w:w w:val="80"/>
        </w:rPr>
        <w:t xml:space="preserve">#####   </w:t>
      </w:r>
      <w:r w:rsidR="00A23879">
        <w:rPr>
          <w:rFonts w:ascii="Microsoft JhengHei" w:eastAsia="Microsoft JhengHei" w:hAnsi="Microsoft JhengHei" w:cs="Microsoft JhengHei"/>
          <w:spacing w:val="35"/>
          <w:w w:val="80"/>
        </w:rPr>
        <w:t xml:space="preserve"> </w:t>
      </w:r>
      <w:r w:rsidR="00A23879">
        <w:rPr>
          <w:rFonts w:ascii="Microsoft JhengHei" w:eastAsia="Microsoft JhengHei" w:hAnsi="Microsoft JhengHei" w:cs="Microsoft JhengHei"/>
          <w:w w:val="80"/>
        </w:rPr>
        <w:t>#</w:t>
      </w:r>
      <w:r w:rsidR="00A23879">
        <w:rPr>
          <w:rFonts w:ascii="Microsoft JhengHei" w:eastAsia="Microsoft JhengHei" w:hAnsi="Microsoft JhengHei" w:cs="Microsoft JhengHei"/>
          <w:w w:val="80"/>
        </w:rPr>
        <w:tab/>
        <w:t xml:space="preserve"># </w:t>
      </w:r>
      <w:r w:rsidR="00A23879">
        <w:rPr>
          <w:rFonts w:ascii="Microsoft JhengHei" w:eastAsia="Microsoft JhengHei" w:hAnsi="Microsoft JhengHei" w:cs="Microsoft JhengHei"/>
          <w:spacing w:val="17"/>
          <w:w w:val="80"/>
        </w:rPr>
        <w:t xml:space="preserve"> </w:t>
      </w:r>
      <w:r w:rsidR="00A23879">
        <w:rPr>
          <w:rFonts w:ascii="Microsoft JhengHei" w:eastAsia="Microsoft JhengHei" w:hAnsi="Microsoft JhengHei" w:cs="Microsoft JhengHei"/>
          <w:w w:val="80"/>
        </w:rPr>
        <w:t>######</w:t>
      </w:r>
      <w:r w:rsidR="00A23879">
        <w:rPr>
          <w:rFonts w:ascii="Microsoft JhengHei" w:eastAsia="Microsoft JhengHei" w:hAnsi="Microsoft JhengHei" w:cs="Microsoft JhengHei"/>
          <w:w w:val="80"/>
        </w:rPr>
        <w:tab/>
        <w:t>#</w:t>
      </w:r>
      <w:r w:rsidR="00A23879">
        <w:rPr>
          <w:rFonts w:ascii="Microsoft JhengHei" w:eastAsia="Microsoft JhengHei" w:hAnsi="Microsoft JhengHei" w:cs="Microsoft JhengHei"/>
          <w:w w:val="80"/>
        </w:rPr>
        <w:tab/>
        <w:t>#</w:t>
      </w:r>
      <w:r w:rsidR="00A23879">
        <w:rPr>
          <w:rFonts w:ascii="Microsoft JhengHei" w:eastAsia="Microsoft JhengHei" w:hAnsi="Microsoft JhengHei" w:cs="Microsoft JhengHei"/>
          <w:w w:val="80"/>
        </w:rPr>
        <w:tab/>
        <w:t xml:space="preserve"># </w:t>
      </w:r>
      <w:r w:rsidR="00A23879">
        <w:rPr>
          <w:rFonts w:ascii="Microsoft JhengHei" w:eastAsia="Microsoft JhengHei" w:hAnsi="Microsoft JhengHei" w:cs="Microsoft JhengHei"/>
          <w:spacing w:val="2"/>
          <w:w w:val="80"/>
        </w:rPr>
        <w:t xml:space="preserve"> </w:t>
      </w:r>
      <w:r w:rsidR="00A23879">
        <w:rPr>
          <w:rFonts w:ascii="Microsoft JhengHei" w:eastAsia="Microsoft JhengHei" w:hAnsi="Microsoft JhengHei" w:cs="Microsoft JhengHei"/>
          <w:w w:val="80"/>
        </w:rPr>
        <w:t>######</w:t>
      </w:r>
    </w:p>
    <w:p w:rsidR="00D032B6" w:rsidRDefault="00D032B6">
      <w:pPr>
        <w:spacing w:before="7" w:line="130" w:lineRule="exact"/>
        <w:rPr>
          <w:sz w:val="13"/>
          <w:szCs w:val="13"/>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before="91" w:line="147" w:lineRule="auto"/>
        <w:ind w:right="5602"/>
        <w:rPr>
          <w:rFonts w:ascii="Microsoft JhengHei" w:eastAsia="Microsoft JhengHei" w:hAnsi="Microsoft JhengHei" w:cs="Microsoft JhengHei"/>
        </w:rPr>
      </w:pPr>
      <w:r>
        <w:rPr>
          <w:rFonts w:ascii="Microsoft JhengHei" w:eastAsia="Microsoft JhengHei" w:hAnsi="Microsoft JhengHei" w:cs="Microsoft JhengHei"/>
          <w:w w:val="95"/>
        </w:rPr>
        <w:t xml:space="preserve">SDB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Interactive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Snapshot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Monitor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V2.0</w:t>
      </w:r>
      <w:r>
        <w:rPr>
          <w:rFonts w:ascii="Microsoft JhengHei" w:eastAsia="Microsoft JhengHei" w:hAnsi="Microsoft JhengHei" w:cs="Microsoft JhengHei"/>
          <w:w w:val="97"/>
        </w:rPr>
        <w:t xml:space="preserve"> </w:t>
      </w:r>
      <w:r>
        <w:rPr>
          <w:rFonts w:ascii="Microsoft JhengHei" w:eastAsia="Microsoft JhengHei" w:hAnsi="Microsoft JhengHei" w:cs="Microsoft JhengHei"/>
          <w:w w:val="95"/>
        </w:rPr>
        <w:t xml:space="preserve">Use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these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keys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to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navigate:</w:t>
      </w:r>
    </w:p>
    <w:tbl>
      <w:tblPr>
        <w:tblW w:w="0" w:type="auto"/>
        <w:tblInd w:w="1093" w:type="dxa"/>
        <w:tblLayout w:type="fixed"/>
        <w:tblCellMar>
          <w:left w:w="0" w:type="dxa"/>
          <w:right w:w="0" w:type="dxa"/>
        </w:tblCellMar>
        <w:tblLook w:val="01E0"/>
      </w:tblPr>
      <w:tblGrid>
        <w:gridCol w:w="290"/>
        <w:gridCol w:w="2550"/>
        <w:gridCol w:w="450"/>
        <w:gridCol w:w="2400"/>
        <w:gridCol w:w="600"/>
        <w:gridCol w:w="2590"/>
      </w:tblGrid>
      <w:tr w:rsidR="00D032B6">
        <w:trPr>
          <w:trHeight w:hRule="exact" w:val="218"/>
        </w:trPr>
        <w:tc>
          <w:tcPr>
            <w:tcW w:w="290" w:type="dxa"/>
            <w:tcBorders>
              <w:top w:val="nil"/>
              <w:left w:val="nil"/>
              <w:bottom w:val="nil"/>
              <w:right w:val="nil"/>
            </w:tcBorders>
          </w:tcPr>
          <w:p w:rsidR="00D032B6" w:rsidRDefault="00A23879">
            <w:pPr>
              <w:pStyle w:val="TableParagraph"/>
              <w:spacing w:line="215"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55"/>
                <w:sz w:val="20"/>
                <w:szCs w:val="20"/>
              </w:rPr>
              <w:t>m</w:t>
            </w:r>
          </w:p>
        </w:tc>
        <w:tc>
          <w:tcPr>
            <w:tcW w:w="2550" w:type="dxa"/>
            <w:tcBorders>
              <w:top w:val="nil"/>
              <w:left w:val="nil"/>
              <w:bottom w:val="nil"/>
              <w:right w:val="nil"/>
            </w:tcBorders>
          </w:tcPr>
          <w:p w:rsidR="00D032B6" w:rsidRDefault="00A23879">
            <w:pPr>
              <w:pStyle w:val="TableParagraph"/>
              <w:spacing w:line="215"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 xml:space="preserve">- </w:t>
            </w:r>
            <w:r>
              <w:rPr>
                <w:rFonts w:ascii="Microsoft JhengHei" w:eastAsia="Microsoft JhengHei" w:hAnsi="Microsoft JhengHei" w:cs="Microsoft JhengHei"/>
                <w:spacing w:val="32"/>
                <w:w w:val="90"/>
                <w:sz w:val="20"/>
                <w:szCs w:val="20"/>
              </w:rPr>
              <w:t xml:space="preserve"> </w:t>
            </w:r>
            <w:r>
              <w:rPr>
                <w:rFonts w:ascii="Microsoft JhengHei" w:eastAsia="Microsoft JhengHei" w:hAnsi="Microsoft JhengHei" w:cs="Microsoft JhengHei"/>
                <w:w w:val="90"/>
                <w:sz w:val="20"/>
                <w:szCs w:val="20"/>
              </w:rPr>
              <w:t>Main</w:t>
            </w:r>
            <w:r>
              <w:rPr>
                <w:rFonts w:ascii="Microsoft JhengHei" w:eastAsia="Microsoft JhengHei" w:hAnsi="Microsoft JhengHei" w:cs="Microsoft JhengHei"/>
                <w:spacing w:val="16"/>
                <w:w w:val="90"/>
                <w:sz w:val="20"/>
                <w:szCs w:val="20"/>
              </w:rPr>
              <w:t xml:space="preserve"> </w:t>
            </w:r>
            <w:r>
              <w:rPr>
                <w:rFonts w:ascii="Microsoft JhengHei" w:eastAsia="Microsoft JhengHei" w:hAnsi="Microsoft JhengHei" w:cs="Microsoft JhengHei"/>
                <w:w w:val="90"/>
                <w:sz w:val="20"/>
                <w:szCs w:val="20"/>
              </w:rPr>
              <w:t>Window</w:t>
            </w:r>
          </w:p>
        </w:tc>
        <w:tc>
          <w:tcPr>
            <w:tcW w:w="450" w:type="dxa"/>
            <w:tcBorders>
              <w:top w:val="nil"/>
              <w:left w:val="nil"/>
              <w:bottom w:val="nil"/>
              <w:right w:val="nil"/>
            </w:tcBorders>
          </w:tcPr>
          <w:p w:rsidR="00D032B6" w:rsidRDefault="00A23879">
            <w:pPr>
              <w:pStyle w:val="TableParagraph"/>
              <w:spacing w:line="215" w:lineRule="exact"/>
              <w:ind w:left="179" w:right="12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s</w:t>
            </w:r>
          </w:p>
        </w:tc>
        <w:tc>
          <w:tcPr>
            <w:tcW w:w="2400" w:type="dxa"/>
            <w:tcBorders>
              <w:top w:val="nil"/>
              <w:left w:val="nil"/>
              <w:bottom w:val="nil"/>
              <w:right w:val="nil"/>
            </w:tcBorders>
          </w:tcPr>
          <w:p w:rsidR="00D032B6" w:rsidRDefault="00A23879">
            <w:pPr>
              <w:pStyle w:val="TableParagraph"/>
              <w:spacing w:line="215"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 xml:space="preserve">-  </w:t>
            </w:r>
            <w:r>
              <w:rPr>
                <w:rFonts w:ascii="Microsoft JhengHei" w:eastAsia="Microsoft JhengHei" w:hAnsi="Microsoft JhengHei" w:cs="Microsoft JhengHei"/>
                <w:spacing w:val="3"/>
                <w:w w:val="105"/>
                <w:sz w:val="20"/>
                <w:szCs w:val="20"/>
              </w:rPr>
              <w:t xml:space="preserve"> </w:t>
            </w:r>
            <w:r>
              <w:rPr>
                <w:rFonts w:ascii="Microsoft JhengHei" w:eastAsia="Microsoft JhengHei" w:hAnsi="Microsoft JhengHei" w:cs="Microsoft JhengHei"/>
                <w:w w:val="105"/>
                <w:sz w:val="20"/>
                <w:szCs w:val="20"/>
              </w:rPr>
              <w:t>Sessions</w:t>
            </w:r>
          </w:p>
        </w:tc>
        <w:tc>
          <w:tcPr>
            <w:tcW w:w="600" w:type="dxa"/>
            <w:tcBorders>
              <w:top w:val="nil"/>
              <w:left w:val="nil"/>
              <w:bottom w:val="nil"/>
              <w:right w:val="nil"/>
            </w:tcBorders>
          </w:tcPr>
          <w:p w:rsidR="00D032B6" w:rsidRDefault="00A23879">
            <w:pPr>
              <w:pStyle w:val="TableParagraph"/>
              <w:spacing w:line="215"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w:t>
            </w:r>
          </w:p>
        </w:tc>
        <w:tc>
          <w:tcPr>
            <w:tcW w:w="2590" w:type="dxa"/>
            <w:tcBorders>
              <w:top w:val="nil"/>
              <w:left w:val="nil"/>
              <w:bottom w:val="nil"/>
              <w:right w:val="nil"/>
            </w:tcBorders>
          </w:tcPr>
          <w:p w:rsidR="00D032B6" w:rsidRDefault="00A23879">
            <w:pPr>
              <w:pStyle w:val="TableParagraph"/>
              <w:spacing w:line="215"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 xml:space="preserve">- </w:t>
            </w:r>
            <w:r>
              <w:rPr>
                <w:rFonts w:ascii="Microsoft JhengHei" w:eastAsia="Microsoft JhengHei" w:hAnsi="Microsoft JhengHei" w:cs="Microsoft JhengHei"/>
                <w:spacing w:val="7"/>
                <w:w w:val="105"/>
                <w:sz w:val="20"/>
                <w:szCs w:val="20"/>
              </w:rPr>
              <w:t xml:space="preserve"> </w:t>
            </w:r>
            <w:r>
              <w:rPr>
                <w:rFonts w:ascii="Microsoft JhengHei" w:eastAsia="Microsoft JhengHei" w:hAnsi="Microsoft JhengHei" w:cs="Microsoft JhengHei"/>
                <w:w w:val="105"/>
                <w:sz w:val="20"/>
                <w:szCs w:val="20"/>
              </w:rPr>
              <w:t>CollectionSpaces</w:t>
            </w:r>
          </w:p>
        </w:tc>
      </w:tr>
      <w:tr w:rsidR="00D032B6">
        <w:trPr>
          <w:trHeight w:hRule="exact" w:val="212"/>
        </w:trPr>
        <w:tc>
          <w:tcPr>
            <w:tcW w:w="290" w:type="dxa"/>
            <w:tcBorders>
              <w:top w:val="nil"/>
              <w:left w:val="nil"/>
              <w:bottom w:val="nil"/>
              <w:right w:val="nil"/>
            </w:tcBorders>
          </w:tcPr>
          <w:p w:rsidR="00D032B6" w:rsidRDefault="00A23879">
            <w:pPr>
              <w:pStyle w:val="TableParagraph"/>
              <w:spacing w:line="209"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135"/>
                <w:sz w:val="20"/>
                <w:szCs w:val="20"/>
              </w:rPr>
              <w:t>t</w:t>
            </w:r>
          </w:p>
        </w:tc>
        <w:tc>
          <w:tcPr>
            <w:tcW w:w="255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 xml:space="preserve">- </w:t>
            </w:r>
            <w:r>
              <w:rPr>
                <w:rFonts w:ascii="Microsoft JhengHei" w:eastAsia="Microsoft JhengHei" w:hAnsi="Microsoft JhengHei" w:cs="Microsoft JhengHei"/>
                <w:spacing w:val="31"/>
                <w:sz w:val="20"/>
                <w:szCs w:val="20"/>
              </w:rPr>
              <w:t xml:space="preserve"> </w:t>
            </w:r>
            <w:r>
              <w:rPr>
                <w:rFonts w:ascii="Microsoft JhengHei" w:eastAsia="Microsoft JhengHei" w:hAnsi="Microsoft JhengHei" w:cs="Microsoft JhengHei"/>
                <w:sz w:val="20"/>
                <w:szCs w:val="20"/>
              </w:rPr>
              <w:t>System</w:t>
            </w:r>
          </w:p>
        </w:tc>
        <w:tc>
          <w:tcPr>
            <w:tcW w:w="450" w:type="dxa"/>
            <w:tcBorders>
              <w:top w:val="nil"/>
              <w:left w:val="nil"/>
              <w:bottom w:val="nil"/>
              <w:right w:val="nil"/>
            </w:tcBorders>
          </w:tcPr>
          <w:p w:rsidR="00D032B6" w:rsidRDefault="00A23879">
            <w:pPr>
              <w:pStyle w:val="TableParagraph"/>
              <w:spacing w:line="209" w:lineRule="exact"/>
              <w:ind w:left="179" w:right="12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d</w:t>
            </w:r>
          </w:p>
        </w:tc>
        <w:tc>
          <w:tcPr>
            <w:tcW w:w="240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 xml:space="preserve">- </w:t>
            </w:r>
            <w:r>
              <w:rPr>
                <w:rFonts w:ascii="Microsoft JhengHei" w:eastAsia="Microsoft JhengHei" w:hAnsi="Microsoft JhengHei" w:cs="Microsoft JhengHei"/>
                <w:spacing w:val="24"/>
                <w:sz w:val="20"/>
                <w:szCs w:val="20"/>
              </w:rPr>
              <w:t xml:space="preserve"> </w:t>
            </w:r>
            <w:r>
              <w:rPr>
                <w:rFonts w:ascii="Microsoft JhengHei" w:eastAsia="Microsoft JhengHei" w:hAnsi="Microsoft JhengHei" w:cs="Microsoft JhengHei"/>
                <w:sz w:val="20"/>
                <w:szCs w:val="20"/>
              </w:rPr>
              <w:t>Database</w:t>
            </w:r>
          </w:p>
        </w:tc>
        <w:tc>
          <w:tcPr>
            <w:tcW w:w="600" w:type="dxa"/>
            <w:tcBorders>
              <w:top w:val="nil"/>
              <w:left w:val="nil"/>
              <w:bottom w:val="nil"/>
              <w:right w:val="nil"/>
            </w:tcBorders>
          </w:tcPr>
          <w:p w:rsidR="00D032B6" w:rsidRDefault="00A23879">
            <w:pPr>
              <w:pStyle w:val="TableParagraph"/>
              <w:spacing w:line="209"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65"/>
                <w:sz w:val="20"/>
                <w:szCs w:val="20"/>
              </w:rPr>
              <w:t>G</w:t>
            </w:r>
          </w:p>
        </w:tc>
        <w:tc>
          <w:tcPr>
            <w:tcW w:w="259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w:t>
            </w:r>
            <w:r>
              <w:rPr>
                <w:rFonts w:ascii="Microsoft JhengHei" w:eastAsia="Microsoft JhengHei" w:hAnsi="Microsoft JhengHei" w:cs="Microsoft JhengHei"/>
                <w:spacing w:val="28"/>
                <w:w w:val="85"/>
                <w:sz w:val="20"/>
                <w:szCs w:val="20"/>
              </w:rPr>
              <w:t xml:space="preserve"> </w:t>
            </w:r>
            <w:r>
              <w:rPr>
                <w:rFonts w:ascii="Microsoft JhengHei" w:eastAsia="Microsoft JhengHei" w:hAnsi="Microsoft JhengHei" w:cs="Microsoft JhengHei"/>
                <w:w w:val="85"/>
                <w:sz w:val="20"/>
                <w:szCs w:val="20"/>
              </w:rPr>
              <w:t>GLOBAL_SNAPSHOT</w:t>
            </w:r>
          </w:p>
        </w:tc>
      </w:tr>
      <w:tr w:rsidR="00D032B6">
        <w:trPr>
          <w:trHeight w:hRule="exact" w:val="212"/>
        </w:trPr>
        <w:tc>
          <w:tcPr>
            <w:tcW w:w="290" w:type="dxa"/>
            <w:tcBorders>
              <w:top w:val="nil"/>
              <w:left w:val="nil"/>
              <w:bottom w:val="nil"/>
              <w:right w:val="nil"/>
            </w:tcBorders>
          </w:tcPr>
          <w:p w:rsidR="00D032B6" w:rsidRDefault="00A23879">
            <w:pPr>
              <w:pStyle w:val="TableParagraph"/>
              <w:spacing w:line="209"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g</w:t>
            </w:r>
          </w:p>
        </w:tc>
        <w:tc>
          <w:tcPr>
            <w:tcW w:w="255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 xml:space="preserve">- </w:t>
            </w:r>
            <w:r>
              <w:rPr>
                <w:rFonts w:ascii="Microsoft JhengHei" w:eastAsia="Microsoft JhengHei" w:hAnsi="Microsoft JhengHei" w:cs="Microsoft JhengHei"/>
                <w:spacing w:val="37"/>
                <w:w w:val="80"/>
                <w:sz w:val="20"/>
                <w:szCs w:val="20"/>
              </w:rPr>
              <w:t xml:space="preserve"> </w:t>
            </w:r>
            <w:r>
              <w:rPr>
                <w:rFonts w:ascii="Microsoft JhengHei" w:eastAsia="Microsoft JhengHei" w:hAnsi="Microsoft JhengHei" w:cs="Microsoft JhengHei"/>
                <w:w w:val="80"/>
                <w:sz w:val="20"/>
                <w:szCs w:val="20"/>
              </w:rPr>
              <w:t>GROUP_SNAPSHOT</w:t>
            </w:r>
          </w:p>
        </w:tc>
        <w:tc>
          <w:tcPr>
            <w:tcW w:w="450" w:type="dxa"/>
            <w:tcBorders>
              <w:top w:val="nil"/>
              <w:left w:val="nil"/>
              <w:bottom w:val="nil"/>
              <w:right w:val="nil"/>
            </w:tcBorders>
          </w:tcPr>
          <w:p w:rsidR="00D032B6" w:rsidRDefault="00A23879">
            <w:pPr>
              <w:pStyle w:val="TableParagraph"/>
              <w:spacing w:line="209" w:lineRule="exact"/>
              <w:ind w:left="179" w:right="12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n</w:t>
            </w:r>
          </w:p>
        </w:tc>
        <w:tc>
          <w:tcPr>
            <w:tcW w:w="240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80"/>
                <w:sz w:val="20"/>
                <w:szCs w:val="20"/>
              </w:rPr>
              <w:t xml:space="preserve">-  </w:t>
            </w:r>
            <w:r>
              <w:rPr>
                <w:rFonts w:ascii="Microsoft JhengHei" w:eastAsia="Microsoft JhengHei" w:hAnsi="Microsoft JhengHei" w:cs="Microsoft JhengHei"/>
                <w:spacing w:val="5"/>
                <w:w w:val="80"/>
                <w:sz w:val="20"/>
                <w:szCs w:val="20"/>
              </w:rPr>
              <w:t xml:space="preserve"> </w:t>
            </w:r>
            <w:r>
              <w:rPr>
                <w:rFonts w:ascii="Microsoft JhengHei" w:eastAsia="Microsoft JhengHei" w:hAnsi="Microsoft JhengHei" w:cs="Microsoft JhengHei"/>
                <w:w w:val="80"/>
                <w:sz w:val="20"/>
                <w:szCs w:val="20"/>
              </w:rPr>
              <w:t>NODE_SNAPSHOT</w:t>
            </w:r>
          </w:p>
        </w:tc>
        <w:tc>
          <w:tcPr>
            <w:tcW w:w="600" w:type="dxa"/>
            <w:tcBorders>
              <w:top w:val="nil"/>
              <w:left w:val="nil"/>
              <w:bottom w:val="nil"/>
              <w:right w:val="nil"/>
            </w:tcBorders>
          </w:tcPr>
          <w:p w:rsidR="00D032B6" w:rsidRDefault="00A23879">
            <w:pPr>
              <w:pStyle w:val="TableParagraph"/>
              <w:spacing w:line="209"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35"/>
                <w:sz w:val="20"/>
                <w:szCs w:val="20"/>
              </w:rPr>
              <w:t>r</w:t>
            </w:r>
          </w:p>
        </w:tc>
        <w:tc>
          <w:tcPr>
            <w:tcW w:w="259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 xml:space="preserve">-  </w:t>
            </w:r>
            <w:r>
              <w:rPr>
                <w:rFonts w:ascii="Microsoft JhengHei" w:eastAsia="Microsoft JhengHei" w:hAnsi="Microsoft JhengHei" w:cs="Microsoft JhengHei"/>
                <w:spacing w:val="28"/>
                <w:w w:val="110"/>
                <w:sz w:val="20"/>
                <w:szCs w:val="20"/>
              </w:rPr>
              <w:t xml:space="preserve"> </w:t>
            </w:r>
            <w:r>
              <w:rPr>
                <w:rFonts w:ascii="Microsoft JhengHei" w:eastAsia="Microsoft JhengHei" w:hAnsi="Microsoft JhengHei" w:cs="Microsoft JhengHei"/>
                <w:w w:val="110"/>
                <w:sz w:val="20"/>
                <w:szCs w:val="20"/>
              </w:rPr>
              <w:t>reset</w:t>
            </w:r>
            <w:r>
              <w:rPr>
                <w:rFonts w:ascii="Microsoft JhengHei" w:eastAsia="Microsoft JhengHei" w:hAnsi="Microsoft JhengHei" w:cs="Microsoft JhengHei"/>
                <w:spacing w:val="42"/>
                <w:w w:val="110"/>
                <w:sz w:val="20"/>
                <w:szCs w:val="20"/>
              </w:rPr>
              <w:t xml:space="preserve"> </w:t>
            </w:r>
            <w:r>
              <w:rPr>
                <w:rFonts w:ascii="Microsoft JhengHei" w:eastAsia="Microsoft JhengHei" w:hAnsi="Microsoft JhengHei" w:cs="Microsoft JhengHei"/>
                <w:w w:val="110"/>
                <w:sz w:val="20"/>
                <w:szCs w:val="20"/>
              </w:rPr>
              <w:t>refreshInterval</w:t>
            </w:r>
          </w:p>
        </w:tc>
      </w:tr>
      <w:tr w:rsidR="00D032B6">
        <w:trPr>
          <w:trHeight w:hRule="exact" w:val="212"/>
        </w:trPr>
        <w:tc>
          <w:tcPr>
            <w:tcW w:w="290" w:type="dxa"/>
            <w:tcBorders>
              <w:top w:val="nil"/>
              <w:left w:val="nil"/>
              <w:bottom w:val="nil"/>
              <w:right w:val="nil"/>
            </w:tcBorders>
          </w:tcPr>
          <w:p w:rsidR="00D032B6" w:rsidRDefault="00A23879">
            <w:pPr>
              <w:pStyle w:val="TableParagraph"/>
              <w:spacing w:line="209"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70"/>
                <w:sz w:val="20"/>
                <w:szCs w:val="20"/>
              </w:rPr>
              <w:t>A</w:t>
            </w:r>
          </w:p>
        </w:tc>
        <w:tc>
          <w:tcPr>
            <w:tcW w:w="255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 xml:space="preserve">- </w:t>
            </w:r>
            <w:r>
              <w:rPr>
                <w:rFonts w:ascii="Microsoft JhengHei" w:eastAsia="Microsoft JhengHei" w:hAnsi="Microsoft JhengHei" w:cs="Microsoft JhengHei"/>
                <w:spacing w:val="32"/>
                <w:sz w:val="20"/>
                <w:szCs w:val="20"/>
              </w:rPr>
              <w:t xml:space="preserve"> </w:t>
            </w:r>
            <w:r>
              <w:rPr>
                <w:rFonts w:ascii="Microsoft JhengHei" w:eastAsia="Microsoft JhengHei" w:hAnsi="Microsoft JhengHei" w:cs="Microsoft JhengHei"/>
                <w:sz w:val="20"/>
                <w:szCs w:val="20"/>
              </w:rPr>
              <w:t>Ascending</w:t>
            </w:r>
            <w:r>
              <w:rPr>
                <w:rFonts w:ascii="Microsoft JhengHei" w:eastAsia="Microsoft JhengHei" w:hAnsi="Microsoft JhengHei" w:cs="Microsoft JhengHei"/>
                <w:spacing w:val="16"/>
                <w:sz w:val="20"/>
                <w:szCs w:val="20"/>
              </w:rPr>
              <w:t xml:space="preserve"> </w:t>
            </w:r>
            <w:r>
              <w:rPr>
                <w:rFonts w:ascii="Microsoft JhengHei" w:eastAsia="Microsoft JhengHei" w:hAnsi="Microsoft JhengHei" w:cs="Microsoft JhengHei"/>
                <w:sz w:val="20"/>
                <w:szCs w:val="20"/>
              </w:rPr>
              <w:t>order</w:t>
            </w:r>
          </w:p>
        </w:tc>
        <w:tc>
          <w:tcPr>
            <w:tcW w:w="450" w:type="dxa"/>
            <w:tcBorders>
              <w:top w:val="nil"/>
              <w:left w:val="nil"/>
              <w:bottom w:val="nil"/>
              <w:right w:val="nil"/>
            </w:tcBorders>
          </w:tcPr>
          <w:p w:rsidR="00D032B6" w:rsidRDefault="00A23879">
            <w:pPr>
              <w:pStyle w:val="TableParagraph"/>
              <w:spacing w:line="209" w:lineRule="exact"/>
              <w:ind w:left="179" w:right="12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65"/>
                <w:sz w:val="20"/>
                <w:szCs w:val="20"/>
              </w:rPr>
              <w:t>D</w:t>
            </w:r>
          </w:p>
        </w:tc>
        <w:tc>
          <w:tcPr>
            <w:tcW w:w="240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 xml:space="preserve">- </w:t>
            </w:r>
            <w:r>
              <w:rPr>
                <w:rFonts w:ascii="Microsoft JhengHei" w:eastAsia="Microsoft JhengHei" w:hAnsi="Microsoft JhengHei" w:cs="Microsoft JhengHei"/>
                <w:spacing w:val="16"/>
                <w:sz w:val="20"/>
                <w:szCs w:val="20"/>
              </w:rPr>
              <w:t xml:space="preserve"> </w:t>
            </w:r>
            <w:r>
              <w:rPr>
                <w:rFonts w:ascii="Microsoft JhengHei" w:eastAsia="Microsoft JhengHei" w:hAnsi="Microsoft JhengHei" w:cs="Microsoft JhengHei"/>
                <w:sz w:val="20"/>
                <w:szCs w:val="20"/>
              </w:rPr>
              <w:t>Descending</w:t>
            </w:r>
            <w:r>
              <w:rPr>
                <w:rFonts w:ascii="Microsoft JhengHei" w:eastAsia="Microsoft JhengHei" w:hAnsi="Microsoft JhengHei" w:cs="Microsoft JhengHei"/>
                <w:spacing w:val="8"/>
                <w:sz w:val="20"/>
                <w:szCs w:val="20"/>
              </w:rPr>
              <w:t xml:space="preserve"> </w:t>
            </w:r>
            <w:r>
              <w:rPr>
                <w:rFonts w:ascii="Microsoft JhengHei" w:eastAsia="Microsoft JhengHei" w:hAnsi="Microsoft JhengHei" w:cs="Microsoft JhengHei"/>
                <w:sz w:val="20"/>
                <w:szCs w:val="20"/>
              </w:rPr>
              <w:t>order</w:t>
            </w:r>
          </w:p>
        </w:tc>
        <w:tc>
          <w:tcPr>
            <w:tcW w:w="600" w:type="dxa"/>
            <w:tcBorders>
              <w:top w:val="nil"/>
              <w:left w:val="nil"/>
              <w:bottom w:val="nil"/>
              <w:right w:val="nil"/>
            </w:tcBorders>
          </w:tcPr>
          <w:p w:rsidR="00D032B6" w:rsidRDefault="00A23879">
            <w:pPr>
              <w:pStyle w:val="TableParagraph"/>
              <w:spacing w:line="209"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75"/>
                <w:sz w:val="20"/>
                <w:szCs w:val="20"/>
              </w:rPr>
              <w:t>C</w:t>
            </w:r>
          </w:p>
        </w:tc>
        <w:tc>
          <w:tcPr>
            <w:tcW w:w="2590" w:type="dxa"/>
            <w:tcBorders>
              <w:top w:val="nil"/>
              <w:left w:val="nil"/>
              <w:bottom w:val="nil"/>
              <w:right w:val="nil"/>
            </w:tcBorders>
          </w:tcPr>
          <w:p w:rsidR="00D032B6" w:rsidRDefault="00A23879">
            <w:pPr>
              <w:pStyle w:val="TableParagraph"/>
              <w:spacing w:line="209"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 xml:space="preserve">- </w:t>
            </w:r>
            <w:r>
              <w:rPr>
                <w:rFonts w:ascii="Microsoft JhengHei" w:eastAsia="Microsoft JhengHei" w:hAnsi="Microsoft JhengHei" w:cs="Microsoft JhengHei"/>
                <w:spacing w:val="11"/>
                <w:w w:val="120"/>
                <w:sz w:val="20"/>
                <w:szCs w:val="20"/>
              </w:rPr>
              <w:t xml:space="preserve"> </w:t>
            </w:r>
            <w:r>
              <w:rPr>
                <w:rFonts w:ascii="Microsoft JhengHei" w:eastAsia="Microsoft JhengHei" w:hAnsi="Microsoft JhengHei" w:cs="Microsoft JhengHei"/>
                <w:w w:val="120"/>
                <w:sz w:val="20"/>
                <w:szCs w:val="20"/>
              </w:rPr>
              <w:t>filter</w:t>
            </w:r>
            <w:r>
              <w:rPr>
                <w:rFonts w:ascii="Microsoft JhengHei" w:eastAsia="Microsoft JhengHei" w:hAnsi="Microsoft JhengHei" w:cs="Microsoft JhengHei"/>
                <w:spacing w:val="6"/>
                <w:w w:val="120"/>
                <w:sz w:val="20"/>
                <w:szCs w:val="20"/>
              </w:rPr>
              <w:t xml:space="preserve"> </w:t>
            </w:r>
            <w:r>
              <w:rPr>
                <w:rFonts w:ascii="Microsoft JhengHei" w:eastAsia="Microsoft JhengHei" w:hAnsi="Microsoft JhengHei" w:cs="Microsoft JhengHei"/>
                <w:w w:val="120"/>
                <w:sz w:val="20"/>
                <w:szCs w:val="20"/>
              </w:rPr>
              <w:t>condition</w:t>
            </w:r>
          </w:p>
        </w:tc>
      </w:tr>
      <w:tr w:rsidR="00D032B6">
        <w:trPr>
          <w:trHeight w:hRule="exact" w:val="306"/>
        </w:trPr>
        <w:tc>
          <w:tcPr>
            <w:tcW w:w="290" w:type="dxa"/>
            <w:tcBorders>
              <w:top w:val="nil"/>
              <w:left w:val="nil"/>
              <w:bottom w:val="nil"/>
              <w:right w:val="nil"/>
            </w:tcBorders>
          </w:tcPr>
          <w:p w:rsidR="00D032B6" w:rsidRDefault="00A23879">
            <w:pPr>
              <w:pStyle w:val="TableParagraph"/>
              <w:spacing w:line="226" w:lineRule="exact"/>
              <w:ind w:left="40"/>
              <w:rPr>
                <w:rFonts w:ascii="Microsoft JhengHei" w:eastAsia="Microsoft JhengHei" w:hAnsi="Microsoft JhengHei" w:cs="Microsoft JhengHei"/>
                <w:sz w:val="20"/>
                <w:szCs w:val="20"/>
              </w:rPr>
            </w:pPr>
            <w:r>
              <w:rPr>
                <w:rFonts w:ascii="Microsoft JhengHei" w:eastAsia="Microsoft JhengHei" w:hAnsi="Microsoft JhengHei" w:cs="Microsoft JhengHei"/>
                <w:w w:val="60"/>
                <w:sz w:val="20"/>
                <w:szCs w:val="20"/>
              </w:rPr>
              <w:t>Q</w:t>
            </w:r>
          </w:p>
        </w:tc>
        <w:tc>
          <w:tcPr>
            <w:tcW w:w="2550" w:type="dxa"/>
            <w:tcBorders>
              <w:top w:val="nil"/>
              <w:left w:val="nil"/>
              <w:bottom w:val="nil"/>
              <w:right w:val="nil"/>
            </w:tcBorders>
          </w:tcPr>
          <w:p w:rsidR="00D032B6" w:rsidRDefault="00A23879">
            <w:pPr>
              <w:pStyle w:val="TableParagraph"/>
              <w:spacing w:line="22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10"/>
                <w:sz w:val="20"/>
                <w:szCs w:val="20"/>
              </w:rPr>
              <w:t xml:space="preserve">- </w:t>
            </w:r>
            <w:r>
              <w:rPr>
                <w:rFonts w:ascii="Microsoft JhengHei" w:eastAsia="Microsoft JhengHei" w:hAnsi="Microsoft JhengHei" w:cs="Microsoft JhengHei"/>
                <w:spacing w:val="50"/>
                <w:w w:val="110"/>
                <w:sz w:val="20"/>
                <w:szCs w:val="20"/>
              </w:rPr>
              <w:t xml:space="preserve"> </w:t>
            </w:r>
            <w:r>
              <w:rPr>
                <w:rFonts w:ascii="Microsoft JhengHei" w:eastAsia="Microsoft JhengHei" w:hAnsi="Microsoft JhengHei" w:cs="Microsoft JhengHei"/>
                <w:w w:val="110"/>
                <w:sz w:val="20"/>
                <w:szCs w:val="20"/>
              </w:rPr>
              <w:t>no</w:t>
            </w:r>
            <w:r>
              <w:rPr>
                <w:rFonts w:ascii="Microsoft JhengHei" w:eastAsia="Microsoft JhengHei" w:hAnsi="Microsoft JhengHei" w:cs="Microsoft JhengHei"/>
                <w:spacing w:val="26"/>
                <w:w w:val="110"/>
                <w:sz w:val="20"/>
                <w:szCs w:val="20"/>
              </w:rPr>
              <w:t xml:space="preserve"> </w:t>
            </w:r>
            <w:r>
              <w:rPr>
                <w:rFonts w:ascii="Microsoft JhengHei" w:eastAsia="Microsoft JhengHei" w:hAnsi="Microsoft JhengHei" w:cs="Microsoft JhengHei"/>
                <w:w w:val="120"/>
                <w:sz w:val="20"/>
                <w:szCs w:val="20"/>
              </w:rPr>
              <w:t>filter</w:t>
            </w:r>
            <w:r>
              <w:rPr>
                <w:rFonts w:ascii="Microsoft JhengHei" w:eastAsia="Microsoft JhengHei" w:hAnsi="Microsoft JhengHei" w:cs="Microsoft JhengHei"/>
                <w:spacing w:val="20"/>
                <w:w w:val="120"/>
                <w:sz w:val="20"/>
                <w:szCs w:val="20"/>
              </w:rPr>
              <w:t xml:space="preserve"> </w:t>
            </w:r>
            <w:r>
              <w:rPr>
                <w:rFonts w:ascii="Microsoft JhengHei" w:eastAsia="Microsoft JhengHei" w:hAnsi="Microsoft JhengHei" w:cs="Microsoft JhengHei"/>
                <w:w w:val="110"/>
                <w:sz w:val="20"/>
                <w:szCs w:val="20"/>
              </w:rPr>
              <w:t>condition</w:t>
            </w:r>
          </w:p>
        </w:tc>
        <w:tc>
          <w:tcPr>
            <w:tcW w:w="450" w:type="dxa"/>
            <w:tcBorders>
              <w:top w:val="nil"/>
              <w:left w:val="nil"/>
              <w:bottom w:val="nil"/>
              <w:right w:val="nil"/>
            </w:tcBorders>
          </w:tcPr>
          <w:p w:rsidR="00D032B6" w:rsidRDefault="00A23879">
            <w:pPr>
              <w:pStyle w:val="TableParagraph"/>
              <w:spacing w:line="226" w:lineRule="exact"/>
              <w:ind w:left="179" w:right="129"/>
              <w:jc w:val="center"/>
              <w:rPr>
                <w:rFonts w:ascii="Microsoft JhengHei" w:eastAsia="Microsoft JhengHei" w:hAnsi="Microsoft JhengHei" w:cs="Microsoft JhengHei"/>
                <w:sz w:val="20"/>
                <w:szCs w:val="20"/>
              </w:rPr>
            </w:pPr>
            <w:r>
              <w:rPr>
                <w:rFonts w:ascii="Microsoft JhengHei" w:eastAsia="Microsoft JhengHei" w:hAnsi="Microsoft JhengHei" w:cs="Microsoft JhengHei"/>
                <w:w w:val="60"/>
                <w:sz w:val="20"/>
                <w:szCs w:val="20"/>
              </w:rPr>
              <w:t>N</w:t>
            </w:r>
          </w:p>
        </w:tc>
        <w:tc>
          <w:tcPr>
            <w:tcW w:w="2400" w:type="dxa"/>
            <w:tcBorders>
              <w:top w:val="nil"/>
              <w:left w:val="nil"/>
              <w:bottom w:val="nil"/>
              <w:right w:val="nil"/>
            </w:tcBorders>
          </w:tcPr>
          <w:p w:rsidR="00D032B6" w:rsidRDefault="00A23879">
            <w:pPr>
              <w:pStyle w:val="TableParagraph"/>
              <w:spacing w:line="22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 xml:space="preserve">- </w:t>
            </w:r>
            <w:r>
              <w:rPr>
                <w:rFonts w:ascii="Microsoft JhengHei" w:eastAsia="Microsoft JhengHei" w:hAnsi="Microsoft JhengHei" w:cs="Microsoft JhengHei"/>
                <w:spacing w:val="32"/>
                <w:w w:val="120"/>
                <w:sz w:val="20"/>
                <w:szCs w:val="20"/>
              </w:rPr>
              <w:t xml:space="preserve"> </w:t>
            </w:r>
            <w:r>
              <w:rPr>
                <w:rFonts w:ascii="Microsoft JhengHei" w:eastAsia="Microsoft JhengHei" w:hAnsi="Microsoft JhengHei" w:cs="Microsoft JhengHei"/>
                <w:w w:val="120"/>
                <w:sz w:val="20"/>
                <w:szCs w:val="20"/>
              </w:rPr>
              <w:t>filter</w:t>
            </w:r>
            <w:r>
              <w:rPr>
                <w:rFonts w:ascii="Microsoft JhengHei" w:eastAsia="Microsoft JhengHei" w:hAnsi="Microsoft JhengHei" w:cs="Microsoft JhengHei"/>
                <w:spacing w:val="17"/>
                <w:w w:val="120"/>
                <w:sz w:val="20"/>
                <w:szCs w:val="20"/>
              </w:rPr>
              <w:t xml:space="preserve"> </w:t>
            </w:r>
            <w:r>
              <w:rPr>
                <w:rFonts w:ascii="Microsoft JhengHei" w:eastAsia="Microsoft JhengHei" w:hAnsi="Microsoft JhengHei" w:cs="Microsoft JhengHei"/>
                <w:sz w:val="20"/>
                <w:szCs w:val="20"/>
              </w:rPr>
              <w:t>number</w:t>
            </w:r>
          </w:p>
        </w:tc>
        <w:tc>
          <w:tcPr>
            <w:tcW w:w="600" w:type="dxa"/>
            <w:tcBorders>
              <w:top w:val="nil"/>
              <w:left w:val="nil"/>
              <w:bottom w:val="nil"/>
              <w:right w:val="nil"/>
            </w:tcBorders>
          </w:tcPr>
          <w:p w:rsidR="00D032B6" w:rsidRDefault="00A23879">
            <w:pPr>
              <w:pStyle w:val="TableParagraph"/>
              <w:spacing w:line="226"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50"/>
                <w:sz w:val="20"/>
                <w:szCs w:val="20"/>
              </w:rPr>
              <w:t>W</w:t>
            </w:r>
          </w:p>
        </w:tc>
        <w:tc>
          <w:tcPr>
            <w:tcW w:w="2590" w:type="dxa"/>
            <w:tcBorders>
              <w:top w:val="nil"/>
              <w:left w:val="nil"/>
              <w:bottom w:val="nil"/>
              <w:right w:val="nil"/>
            </w:tcBorders>
          </w:tcPr>
          <w:p w:rsidR="00D032B6" w:rsidRDefault="00A23879">
            <w:pPr>
              <w:pStyle w:val="TableParagraph"/>
              <w:spacing w:line="22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 xml:space="preserve">-  </w:t>
            </w:r>
            <w:r>
              <w:rPr>
                <w:rFonts w:ascii="Microsoft JhengHei" w:eastAsia="Microsoft JhengHei" w:hAnsi="Microsoft JhengHei" w:cs="Microsoft JhengHei"/>
                <w:spacing w:val="9"/>
                <w:w w:val="120"/>
                <w:sz w:val="20"/>
                <w:szCs w:val="20"/>
              </w:rPr>
              <w:t xml:space="preserve"> </w:t>
            </w:r>
            <w:r>
              <w:rPr>
                <w:rFonts w:ascii="Microsoft JhengHei" w:eastAsia="Microsoft JhengHei" w:hAnsi="Microsoft JhengHei" w:cs="Microsoft JhengHei"/>
                <w:w w:val="90"/>
                <w:sz w:val="20"/>
                <w:szCs w:val="20"/>
              </w:rPr>
              <w:t xml:space="preserve">no </w:t>
            </w:r>
            <w:r>
              <w:rPr>
                <w:rFonts w:ascii="Microsoft JhengHei" w:eastAsia="Microsoft JhengHei" w:hAnsi="Microsoft JhengHei" w:cs="Microsoft JhengHei"/>
                <w:spacing w:val="4"/>
                <w:w w:val="90"/>
                <w:sz w:val="20"/>
                <w:szCs w:val="20"/>
              </w:rPr>
              <w:t xml:space="preserve"> </w:t>
            </w:r>
            <w:r>
              <w:rPr>
                <w:rFonts w:ascii="Microsoft JhengHei" w:eastAsia="Microsoft JhengHei" w:hAnsi="Microsoft JhengHei" w:cs="Microsoft JhengHei"/>
                <w:w w:val="120"/>
                <w:sz w:val="20"/>
                <w:szCs w:val="20"/>
              </w:rPr>
              <w:t>filter</w:t>
            </w:r>
            <w:r>
              <w:rPr>
                <w:rFonts w:ascii="Microsoft JhengHei" w:eastAsia="Microsoft JhengHei" w:hAnsi="Microsoft JhengHei" w:cs="Microsoft JhengHei"/>
                <w:spacing w:val="35"/>
                <w:w w:val="120"/>
                <w:sz w:val="20"/>
                <w:szCs w:val="20"/>
              </w:rPr>
              <w:t xml:space="preserve"> </w:t>
            </w:r>
            <w:r>
              <w:rPr>
                <w:rFonts w:ascii="Microsoft JhengHei" w:eastAsia="Microsoft JhengHei" w:hAnsi="Microsoft JhengHei" w:cs="Microsoft JhengHei"/>
                <w:w w:val="90"/>
                <w:sz w:val="20"/>
                <w:szCs w:val="20"/>
              </w:rPr>
              <w:t>number</w:t>
            </w:r>
          </w:p>
        </w:tc>
      </w:tr>
    </w:tbl>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 w:line="280" w:lineRule="exact"/>
        <w:rPr>
          <w:sz w:val="28"/>
          <w:szCs w:val="28"/>
        </w:rPr>
      </w:pPr>
    </w:p>
    <w:p w:rsidR="00D032B6" w:rsidRDefault="00A23879">
      <w:pPr>
        <w:pStyle w:val="BodyText"/>
        <w:spacing w:line="317" w:lineRule="exact"/>
        <w:rPr>
          <w:rFonts w:ascii="Microsoft JhengHei" w:eastAsia="Microsoft JhengHei" w:hAnsi="Microsoft JhengHei" w:cs="Microsoft JhengHei"/>
        </w:rPr>
      </w:pPr>
      <w:r>
        <w:rPr>
          <w:rFonts w:ascii="Microsoft JhengHei" w:eastAsia="Microsoft JhengHei" w:hAnsi="Microsoft JhengHei" w:cs="Microsoft JhengHei"/>
        </w:rPr>
        <w:t>Licensed</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Materials</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Property</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of</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SequoiaDB</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rPr>
        <w:t>Copyright</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SequoiaDB</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Corp.</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2013-2014</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All</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Rights</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Reserved.</w:t>
      </w:r>
    </w:p>
    <w:p w:rsidR="00D032B6" w:rsidRDefault="00620DD5">
      <w:pPr>
        <w:pStyle w:val="BodyText"/>
        <w:spacing w:before="26"/>
        <w:rPr>
          <w:lang w:eastAsia="zh-CN"/>
        </w:rPr>
      </w:pPr>
      <w:r>
        <w:lastRenderedPageBreak/>
        <w:pict>
          <v:shape id="_x0000_i1067"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w w:val="90"/>
          <w:lang w:eastAsia="zh-CN"/>
        </w:rPr>
        <w:t xml:space="preserve">注:   </w:t>
      </w:r>
      <w:r w:rsidR="00A23879">
        <w:rPr>
          <w:spacing w:val="19"/>
          <w:w w:val="90"/>
          <w:lang w:eastAsia="zh-CN"/>
        </w:rPr>
        <w:t xml:space="preserve"> </w:t>
      </w:r>
      <w:r w:rsidR="00A23879">
        <w:rPr>
          <w:w w:val="90"/>
          <w:lang w:eastAsia="zh-CN"/>
        </w:rPr>
        <w:t>在主窗口中按‘h’键可以查看所有工具支持的按键</w:t>
      </w:r>
    </w:p>
    <w:p w:rsidR="00D032B6" w:rsidRDefault="00A23879">
      <w:pPr>
        <w:pStyle w:val="BodyText"/>
        <w:tabs>
          <w:tab w:val="left" w:pos="1217"/>
        </w:tabs>
        <w:spacing w:before="86"/>
      </w:pPr>
      <w:r>
        <w:rPr>
          <w:rFonts w:ascii="Times New Roman" w:eastAsia="Times New Roman" w:hAnsi="Times New Roman" w:cs="Times New Roman"/>
        </w:rPr>
        <w:t>•</w:t>
      </w:r>
      <w:r>
        <w:rPr>
          <w:rFonts w:ascii="Times New Roman" w:eastAsia="Times New Roman" w:hAnsi="Times New Roman" w:cs="Times New Roman"/>
        </w:rPr>
        <w:tab/>
      </w:r>
      <w:r>
        <w:rPr>
          <w:position w:val="1"/>
        </w:rPr>
        <w:t>主窗口按键说明</w:t>
      </w:r>
    </w:p>
    <w:p w:rsidR="00D032B6" w:rsidRDefault="00D032B6">
      <w:pPr>
        <w:spacing w:before="9" w:line="60" w:lineRule="exact"/>
        <w:rPr>
          <w:sz w:val="6"/>
          <w:szCs w:val="6"/>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228"/>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5"/>
              <w:rPr>
                <w:rFonts w:ascii="微软雅黑" w:eastAsia="微软雅黑" w:hAnsi="微软雅黑" w:cs="微软雅黑"/>
                <w:sz w:val="14"/>
                <w:szCs w:val="14"/>
              </w:rPr>
            </w:pPr>
            <w:r>
              <w:rPr>
                <w:rFonts w:ascii="微软雅黑" w:eastAsia="微软雅黑" w:hAnsi="微软雅黑" w:cs="微软雅黑"/>
                <w:sz w:val="14"/>
                <w:szCs w:val="14"/>
              </w:rPr>
              <w:t>返回主窗口</w:t>
            </w:r>
          </w:p>
        </w:tc>
      </w:tr>
      <w:tr w:rsidR="00D032B6">
        <w:trPr>
          <w:trHeight w:hRule="exact" w:val="22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列出数据库节点上的所有会话</w:t>
            </w:r>
          </w:p>
        </w:tc>
      </w:tr>
    </w:tbl>
    <w:p w:rsidR="00D032B6" w:rsidRDefault="00D032B6">
      <w:pPr>
        <w:spacing w:line="172"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11" w:line="200" w:lineRule="exact"/>
        <w:rPr>
          <w:sz w:val="20"/>
          <w:szCs w:val="20"/>
          <w:lang w:eastAsia="zh-CN"/>
        </w:rPr>
      </w:pPr>
    </w:p>
    <w:tbl>
      <w:tblPr>
        <w:tblW w:w="0" w:type="auto"/>
        <w:tblInd w:w="387" w:type="dxa"/>
        <w:tblLayout w:type="fixed"/>
        <w:tblCellMar>
          <w:left w:w="0" w:type="dxa"/>
          <w:right w:w="0" w:type="dxa"/>
        </w:tblCellMar>
        <w:tblLook w:val="01E0"/>
      </w:tblPr>
      <w:tblGrid>
        <w:gridCol w:w="4589"/>
        <w:gridCol w:w="4599"/>
      </w:tblGrid>
      <w:tr w:rsidR="00D032B6">
        <w:trPr>
          <w:trHeight w:hRule="exact" w:val="456"/>
        </w:trPr>
        <w:tc>
          <w:tcPr>
            <w:tcW w:w="4589"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sz w:val="14"/>
                <w:szCs w:val="14"/>
              </w:rPr>
              <w:t>参数</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c</w:t>
            </w:r>
          </w:p>
        </w:tc>
        <w:tc>
          <w:tcPr>
            <w:tcW w:w="4599" w:type="dxa"/>
            <w:tcBorders>
              <w:top w:val="single" w:sz="8" w:space="0" w:color="000000"/>
              <w:left w:val="nil"/>
              <w:bottom w:val="single" w:sz="8" w:space="0" w:color="000000"/>
              <w:right w:val="nil"/>
            </w:tcBorders>
          </w:tcPr>
          <w:p w:rsidR="00D032B6" w:rsidRDefault="00A23879">
            <w:pPr>
              <w:pStyle w:val="TableParagraph"/>
              <w:spacing w:line="177"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描述</w:t>
            </w:r>
          </w:p>
          <w:p w:rsidR="00D032B6" w:rsidRDefault="00A23879">
            <w:pPr>
              <w:pStyle w:val="TableParagraph"/>
              <w:spacing w:line="228"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列出数据库节点上的所有集合空间</w:t>
            </w:r>
          </w:p>
        </w:tc>
      </w:tr>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列出数据库节点上的系统资源使用情况</w:t>
            </w:r>
          </w:p>
        </w:tc>
      </w:tr>
      <w:tr w:rsidR="00D032B6">
        <w:trPr>
          <w:trHeight w:hRule="exact" w:val="451"/>
        </w:trPr>
        <w:tc>
          <w:tcPr>
            <w:tcW w:w="4589"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d</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G</w:t>
            </w:r>
          </w:p>
        </w:tc>
        <w:tc>
          <w:tcPr>
            <w:tcW w:w="4599" w:type="dxa"/>
            <w:tcBorders>
              <w:top w:val="single" w:sz="8" w:space="0" w:color="000000"/>
              <w:left w:val="nil"/>
              <w:bottom w:val="single" w:sz="8" w:space="0" w:color="000000"/>
              <w:right w:val="nil"/>
            </w:tcBorders>
          </w:tcPr>
          <w:p w:rsidR="00D032B6" w:rsidRDefault="00A23879">
            <w:pPr>
              <w:pStyle w:val="TableParagraph"/>
              <w:spacing w:line="172"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列出数据库节点的数据库监视信息</w:t>
            </w:r>
          </w:p>
          <w:p w:rsidR="00D032B6" w:rsidRDefault="00A23879">
            <w:pPr>
              <w:pStyle w:val="TableParagraph"/>
              <w:spacing w:line="228" w:lineRule="exact"/>
              <w:ind w:left="55"/>
              <w:rPr>
                <w:rFonts w:ascii="微软雅黑" w:eastAsia="微软雅黑" w:hAnsi="微软雅黑" w:cs="微软雅黑"/>
                <w:sz w:val="14"/>
                <w:szCs w:val="14"/>
              </w:rPr>
            </w:pPr>
            <w:r>
              <w:rPr>
                <w:rFonts w:ascii="微软雅黑" w:eastAsia="微软雅黑" w:hAnsi="微软雅黑" w:cs="微软雅黑"/>
                <w:w w:val="95"/>
                <w:sz w:val="14"/>
                <w:szCs w:val="14"/>
              </w:rPr>
              <w:t>global_snapshot，监控所有的数据节点组</w:t>
            </w:r>
          </w:p>
        </w:tc>
      </w:tr>
      <w:tr w:rsidR="00D032B6">
        <w:trPr>
          <w:trHeight w:hRule="exact" w:val="456"/>
        </w:trPr>
        <w:tc>
          <w:tcPr>
            <w:tcW w:w="4589"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80"/>
                <w:sz w:val="14"/>
                <w:szCs w:val="14"/>
              </w:rPr>
              <w:t>g</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n</w:t>
            </w:r>
          </w:p>
        </w:tc>
        <w:tc>
          <w:tcPr>
            <w:tcW w:w="4599" w:type="dxa"/>
            <w:tcBorders>
              <w:top w:val="single" w:sz="8" w:space="0" w:color="000000"/>
              <w:left w:val="nil"/>
              <w:bottom w:val="single" w:sz="8" w:space="0" w:color="000000"/>
              <w:right w:val="nil"/>
            </w:tcBorders>
          </w:tcPr>
          <w:p w:rsidR="00D032B6" w:rsidRDefault="00A23879">
            <w:pPr>
              <w:pStyle w:val="TableParagraph"/>
              <w:spacing w:line="177" w:lineRule="exact"/>
              <w:ind w:left="55"/>
              <w:rPr>
                <w:rFonts w:ascii="微软雅黑" w:eastAsia="微软雅黑" w:hAnsi="微软雅黑" w:cs="微软雅黑"/>
                <w:sz w:val="14"/>
                <w:szCs w:val="14"/>
              </w:rPr>
            </w:pPr>
            <w:r>
              <w:rPr>
                <w:rFonts w:ascii="微软雅黑" w:eastAsia="微软雅黑" w:hAnsi="微软雅黑" w:cs="微软雅黑"/>
                <w:w w:val="95"/>
                <w:sz w:val="14"/>
                <w:szCs w:val="14"/>
              </w:rPr>
              <w:t>group_snapshot，指定监控某个数据节点组</w:t>
            </w:r>
          </w:p>
          <w:p w:rsidR="00D032B6" w:rsidRDefault="00A23879">
            <w:pPr>
              <w:pStyle w:val="TableParagraph"/>
              <w:spacing w:line="228" w:lineRule="exact"/>
              <w:ind w:left="55"/>
              <w:rPr>
                <w:rFonts w:ascii="微软雅黑" w:eastAsia="微软雅黑" w:hAnsi="微软雅黑" w:cs="微软雅黑"/>
                <w:sz w:val="14"/>
                <w:szCs w:val="14"/>
              </w:rPr>
            </w:pPr>
            <w:r>
              <w:rPr>
                <w:rFonts w:ascii="微软雅黑" w:eastAsia="微软雅黑" w:hAnsi="微软雅黑" w:cs="微软雅黑"/>
                <w:sz w:val="14"/>
                <w:szCs w:val="14"/>
              </w:rPr>
              <w:t>node_snapshot，列出指定的数据库节点的监视信息</w:t>
            </w:r>
          </w:p>
        </w:tc>
      </w:tr>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105"/>
                <w:sz w:val="14"/>
                <w:szCs w:val="14"/>
              </w:rPr>
              <w:t>r</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设置刷屏的时间间隔，单位秒/s</w:t>
            </w:r>
          </w:p>
        </w:tc>
      </w:tr>
      <w:tr w:rsidR="00D032B6">
        <w:trPr>
          <w:trHeight w:hRule="exact" w:val="451"/>
        </w:trPr>
        <w:tc>
          <w:tcPr>
            <w:tcW w:w="4589"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85"/>
                <w:sz w:val="14"/>
                <w:szCs w:val="14"/>
              </w:rPr>
              <w:t>A</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D</w:t>
            </w:r>
          </w:p>
        </w:tc>
        <w:tc>
          <w:tcPr>
            <w:tcW w:w="4599" w:type="dxa"/>
            <w:tcBorders>
              <w:top w:val="single" w:sz="8" w:space="0" w:color="000000"/>
              <w:left w:val="nil"/>
              <w:bottom w:val="single" w:sz="8" w:space="0" w:color="000000"/>
              <w:right w:val="nil"/>
            </w:tcBorders>
          </w:tcPr>
          <w:p w:rsidR="00D032B6" w:rsidRDefault="00A23879">
            <w:pPr>
              <w:pStyle w:val="TableParagraph"/>
              <w:spacing w:line="172"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将监视信息按照某列进行顺序排序</w:t>
            </w:r>
          </w:p>
          <w:p w:rsidR="00D032B6" w:rsidRDefault="00A23879">
            <w:pPr>
              <w:pStyle w:val="TableParagraph"/>
              <w:spacing w:line="228"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将监视信息按照某列进行逆序排序</w:t>
            </w:r>
          </w:p>
        </w:tc>
      </w:tr>
      <w:tr w:rsidR="00D032B6">
        <w:trPr>
          <w:trHeight w:hRule="exact" w:val="456"/>
        </w:trPr>
        <w:tc>
          <w:tcPr>
            <w:tcW w:w="4589"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C</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Q</w:t>
            </w:r>
          </w:p>
        </w:tc>
        <w:tc>
          <w:tcPr>
            <w:tcW w:w="4599" w:type="dxa"/>
            <w:tcBorders>
              <w:top w:val="single" w:sz="8" w:space="0" w:color="000000"/>
              <w:left w:val="nil"/>
              <w:bottom w:val="single" w:sz="8" w:space="0" w:color="000000"/>
              <w:right w:val="nil"/>
            </w:tcBorders>
          </w:tcPr>
          <w:p w:rsidR="00D032B6" w:rsidRDefault="00A23879">
            <w:pPr>
              <w:pStyle w:val="TableParagraph"/>
              <w:spacing w:line="177"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将监视信息按照某个条件进行筛选</w:t>
            </w:r>
          </w:p>
          <w:p w:rsidR="00D032B6" w:rsidRDefault="00A23879">
            <w:pPr>
              <w:pStyle w:val="TableParagraph"/>
              <w:spacing w:line="228"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返回没有使用条件进行筛选前的监视信息</w:t>
            </w:r>
          </w:p>
        </w:tc>
      </w:tr>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将监视信息中对应行号的记录过滤不显示</w:t>
            </w:r>
          </w:p>
        </w:tc>
      </w:tr>
      <w:tr w:rsidR="00D032B6">
        <w:trPr>
          <w:trHeight w:hRule="exact" w:val="451"/>
        </w:trPr>
        <w:tc>
          <w:tcPr>
            <w:tcW w:w="4589"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85"/>
                <w:sz w:val="14"/>
                <w:szCs w:val="14"/>
              </w:rPr>
              <w:t>W</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h</w:t>
            </w:r>
          </w:p>
        </w:tc>
        <w:tc>
          <w:tcPr>
            <w:tcW w:w="4599" w:type="dxa"/>
            <w:tcBorders>
              <w:top w:val="single" w:sz="8" w:space="0" w:color="000000"/>
              <w:left w:val="nil"/>
              <w:bottom w:val="single" w:sz="8" w:space="0" w:color="000000"/>
              <w:right w:val="nil"/>
            </w:tcBorders>
          </w:tcPr>
          <w:p w:rsidR="00D032B6" w:rsidRDefault="00A23879">
            <w:pPr>
              <w:pStyle w:val="TableParagraph"/>
              <w:spacing w:line="172"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返回没有使用行号进行过滤前的监视信息</w:t>
            </w:r>
          </w:p>
          <w:p w:rsidR="00D032B6" w:rsidRDefault="00A23879">
            <w:pPr>
              <w:pStyle w:val="TableParagraph"/>
              <w:spacing w:line="228" w:lineRule="exact"/>
              <w:ind w:left="55"/>
              <w:rPr>
                <w:rFonts w:ascii="微软雅黑" w:eastAsia="微软雅黑" w:hAnsi="微软雅黑" w:cs="微软雅黑"/>
                <w:sz w:val="14"/>
                <w:szCs w:val="14"/>
              </w:rPr>
            </w:pPr>
            <w:r>
              <w:rPr>
                <w:rFonts w:ascii="微软雅黑" w:eastAsia="微软雅黑" w:hAnsi="微软雅黑" w:cs="微软雅黑"/>
                <w:sz w:val="14"/>
                <w:szCs w:val="14"/>
              </w:rPr>
              <w:t>查看使用帮助</w:t>
            </w:r>
          </w:p>
        </w:tc>
      </w:tr>
      <w:tr w:rsidR="00D032B6">
        <w:trPr>
          <w:trHeight w:hRule="exact" w:val="456"/>
        </w:trPr>
        <w:tc>
          <w:tcPr>
            <w:tcW w:w="4589"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Esc</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Enter</w:t>
            </w:r>
          </w:p>
        </w:tc>
        <w:tc>
          <w:tcPr>
            <w:tcW w:w="4599" w:type="dxa"/>
            <w:tcBorders>
              <w:top w:val="single" w:sz="8" w:space="0" w:color="000000"/>
              <w:left w:val="nil"/>
              <w:bottom w:val="single" w:sz="8" w:space="0" w:color="000000"/>
              <w:right w:val="nil"/>
            </w:tcBorders>
          </w:tcPr>
          <w:p w:rsidR="00D032B6" w:rsidRDefault="00A23879">
            <w:pPr>
              <w:pStyle w:val="TableParagraph"/>
              <w:spacing w:line="177"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取消已进入的操作</w:t>
            </w:r>
          </w:p>
          <w:p w:rsidR="00D032B6" w:rsidRDefault="00A23879">
            <w:pPr>
              <w:pStyle w:val="TableParagraph"/>
              <w:spacing w:line="228"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返回上一次监视界面，（在已进入</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help</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帮助输出中有效）</w:t>
            </w:r>
          </w:p>
        </w:tc>
      </w:tr>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F5</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强制刷新后台监视信息</w:t>
            </w:r>
          </w:p>
        </w:tc>
      </w:tr>
      <w:tr w:rsidR="00D032B6">
        <w:trPr>
          <w:trHeight w:hRule="exact" w:val="446"/>
        </w:trPr>
        <w:tc>
          <w:tcPr>
            <w:tcW w:w="4589"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75"/>
                <w:sz w:val="14"/>
                <w:szCs w:val="14"/>
              </w:rPr>
              <w:t>&lt;</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75"/>
                <w:sz w:val="14"/>
                <w:szCs w:val="14"/>
              </w:rPr>
              <w:t>&gt;</w:t>
            </w:r>
          </w:p>
        </w:tc>
        <w:tc>
          <w:tcPr>
            <w:tcW w:w="4599" w:type="dxa"/>
            <w:tcBorders>
              <w:top w:val="single" w:sz="8" w:space="0" w:color="000000"/>
              <w:left w:val="nil"/>
              <w:bottom w:val="single" w:sz="8" w:space="0" w:color="000000"/>
              <w:right w:val="nil"/>
            </w:tcBorders>
          </w:tcPr>
          <w:p w:rsidR="00D032B6" w:rsidRDefault="00A23879">
            <w:pPr>
              <w:pStyle w:val="TableParagraph"/>
              <w:spacing w:line="172"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向左移动，以查看隐藏的左边列的监视信息</w:t>
            </w:r>
          </w:p>
          <w:p w:rsidR="00D032B6" w:rsidRDefault="00A23879">
            <w:pPr>
              <w:pStyle w:val="TableParagraph"/>
              <w:spacing w:line="228" w:lineRule="exact"/>
              <w:ind w:left="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向右移动，以查看隐藏的右边列的监视信息</w:t>
            </w:r>
          </w:p>
        </w:tc>
      </w:tr>
      <w:tr w:rsidR="00D032B6">
        <w:trPr>
          <w:trHeight w:hRule="exact" w:val="233"/>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q</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5"/>
              <w:rPr>
                <w:rFonts w:ascii="微软雅黑" w:eastAsia="微软雅黑" w:hAnsi="微软雅黑" w:cs="微软雅黑"/>
                <w:sz w:val="14"/>
                <w:szCs w:val="14"/>
              </w:rPr>
            </w:pPr>
            <w:r>
              <w:rPr>
                <w:rFonts w:ascii="微软雅黑" w:eastAsia="微软雅黑" w:hAnsi="微软雅黑" w:cs="微软雅黑"/>
                <w:sz w:val="14"/>
                <w:szCs w:val="14"/>
              </w:rPr>
              <w:t>退出程序</w:t>
            </w:r>
          </w:p>
        </w:tc>
      </w:tr>
      <w:tr w:rsidR="00D032B6">
        <w:trPr>
          <w:trHeight w:hRule="exact" w:val="228"/>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Tab</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切换数据计算的模式（绝对值，平均值，差值三个模式）</w:t>
            </w:r>
          </w:p>
        </w:tc>
      </w:tr>
    </w:tbl>
    <w:p w:rsidR="00D032B6" w:rsidRDefault="00A23879">
      <w:pPr>
        <w:pStyle w:val="BodyText"/>
        <w:tabs>
          <w:tab w:val="left" w:pos="397"/>
        </w:tabs>
        <w:spacing w:line="241"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例子一：</w:t>
      </w:r>
    </w:p>
    <w:p w:rsidR="00D032B6" w:rsidRDefault="00035F6E">
      <w:pPr>
        <w:pStyle w:val="BodyText"/>
        <w:spacing w:before="22"/>
        <w:ind w:left="397"/>
        <w:rPr>
          <w:lang w:eastAsia="zh-CN"/>
        </w:rPr>
      </w:pPr>
      <w:r>
        <w:pict>
          <v:group id="_x0000_s3679" style="position:absolute;left:0;text-align:left;margin-left:95.85pt;margin-top:22.95pt;width:459.45pt;height:392.2pt;z-index:-252129280;mso-position-horizontal-relative:page" coordorigin="1917,459" coordsize="9189,7844">
            <v:shape id="_x0000_s3680" style="position:absolute;left:1917;top:459;width:9189;height:7844" coordorigin="1917,459" coordsize="9189,7844" path="m1917,459r9189,l11106,8303r-9189,l1917,459xe" fillcolor="#efefef" stroked="f">
              <v:path arrowok="t"/>
            </v:shape>
            <w10:wrap anchorx="page"/>
          </v:group>
        </w:pict>
      </w:r>
      <w:r w:rsidR="00A23879">
        <w:rPr>
          <w:w w:val="90"/>
          <w:lang w:eastAsia="zh-CN"/>
        </w:rPr>
        <w:t xml:space="preserve">1.   </w:t>
      </w:r>
      <w:r w:rsidR="00A23879">
        <w:rPr>
          <w:spacing w:val="44"/>
          <w:w w:val="90"/>
          <w:lang w:eastAsia="zh-CN"/>
        </w:rPr>
        <w:t xml:space="preserve"> </w:t>
      </w:r>
      <w:r w:rsidR="00A23879">
        <w:rPr>
          <w:w w:val="90"/>
          <w:lang w:eastAsia="zh-CN"/>
        </w:rPr>
        <w:t>进入主窗口后，按‘s’键，列出数据库节点的所有会话信息</w:t>
      </w:r>
    </w:p>
    <w:p w:rsidR="00D032B6" w:rsidRDefault="00A23879">
      <w:pPr>
        <w:pStyle w:val="BodyText"/>
        <w:tabs>
          <w:tab w:val="left" w:pos="4797"/>
          <w:tab w:val="left" w:pos="8197"/>
        </w:tabs>
        <w:spacing w:before="92" w:line="147" w:lineRule="auto"/>
        <w:ind w:left="497" w:right="542"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refresh=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3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secs</w:t>
      </w:r>
      <w:r>
        <w:rPr>
          <w:rFonts w:ascii="Microsoft JhengHei" w:eastAsia="Microsoft JhengHei" w:hAnsi="Microsoft JhengHei" w:cs="Microsoft JhengHei"/>
          <w:w w:val="95"/>
        </w:rPr>
        <w:tab/>
        <w:t xml:space="preserve">sdbtop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1.0</w:t>
      </w:r>
      <w:r>
        <w:rPr>
          <w:rFonts w:ascii="Microsoft JhengHei" w:eastAsia="Microsoft JhengHei" w:hAnsi="Microsoft JhengHei" w:cs="Microsoft JhengHei"/>
          <w:w w:val="95"/>
        </w:rPr>
        <w:tab/>
      </w:r>
      <w:r>
        <w:rPr>
          <w:rFonts w:ascii="Microsoft JhengHei" w:eastAsia="Microsoft JhengHei" w:hAnsi="Microsoft JhengHei" w:cs="Microsoft JhengHei"/>
          <w:w w:val="85"/>
        </w:rPr>
        <w:t>snapshotMode:</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GLOBAL</w:t>
      </w:r>
    </w:p>
    <w:p w:rsidR="00D032B6" w:rsidRDefault="00A23879">
      <w:pPr>
        <w:pStyle w:val="BodyText"/>
        <w:tabs>
          <w:tab w:val="left" w:pos="4897"/>
        </w:tabs>
        <w:spacing w:line="147" w:lineRule="auto"/>
        <w:ind w:left="497" w:right="4342"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displayMode: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ABSOLUTE</w:t>
      </w:r>
      <w:r>
        <w:rPr>
          <w:rFonts w:ascii="Microsoft JhengHei" w:eastAsia="Microsoft JhengHei" w:hAnsi="Microsoft JhengHei" w:cs="Microsoft JhengHei"/>
          <w:w w:val="90"/>
        </w:rPr>
        <w:tab/>
        <w:t>Sessions</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w w:val="90"/>
        </w:rPr>
        <w:t>snapshotModeInput: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NULL</w:t>
      </w:r>
    </w:p>
    <w:p w:rsidR="00D032B6" w:rsidRDefault="00A23879">
      <w:pPr>
        <w:pStyle w:val="BodyText"/>
        <w:tabs>
          <w:tab w:val="left" w:pos="8297"/>
        </w:tabs>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hostname: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sdbserver3</w:t>
      </w:r>
      <w:r>
        <w:rPr>
          <w:rFonts w:ascii="Microsoft JhengHei" w:eastAsia="Microsoft JhengHei" w:hAnsi="Microsoft JhengHei" w:cs="Microsoft JhengHei"/>
          <w:w w:val="105"/>
        </w:rPr>
        <w:tab/>
        <w:t>filtering</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85"/>
        </w:rPr>
        <w:t xml:space="preserve">Number: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0</w:t>
      </w:r>
    </w:p>
    <w:p w:rsidR="00D032B6" w:rsidRDefault="00A23879">
      <w:pPr>
        <w:pStyle w:val="BodyText"/>
        <w:tabs>
          <w:tab w:val="left" w:pos="66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servicename: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11810</w:t>
      </w:r>
      <w:r>
        <w:rPr>
          <w:rFonts w:ascii="Microsoft JhengHei" w:eastAsia="Microsoft JhengHei" w:hAnsi="Microsoft JhengHei" w:cs="Microsoft JhengHei"/>
          <w:w w:val="90"/>
        </w:rPr>
        <w:tab/>
        <w:t xml:space="preserve">sortingWay: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NULL</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rPr>
        <w:t xml:space="preserve">sortingField: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NULL</w:t>
      </w:r>
    </w:p>
    <w:p w:rsidR="00D032B6" w:rsidRDefault="00A23879">
      <w:pPr>
        <w:pStyle w:val="BodyText"/>
        <w:tabs>
          <w:tab w:val="left" w:pos="72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usrName:</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test</w:t>
      </w:r>
      <w:r>
        <w:rPr>
          <w:rFonts w:ascii="Microsoft JhengHei" w:eastAsia="Microsoft JhengHei" w:hAnsi="Microsoft JhengHei" w:cs="Microsoft JhengHei"/>
          <w:w w:val="105"/>
        </w:rPr>
        <w:tab/>
        <w:t xml:space="preserve">Refresh: </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 xml:space="preserve">F5,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 xml:space="preserve">Quit: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q,</w:t>
      </w:r>
    </w:p>
    <w:p w:rsidR="00D032B6" w:rsidRDefault="00A23879">
      <w:pPr>
        <w:pStyle w:val="BodyText"/>
        <w:spacing w:line="217" w:lineRule="exact"/>
        <w:ind w:left="497"/>
        <w:rPr>
          <w:rFonts w:ascii="Microsoft JhengHei" w:eastAsia="Microsoft JhengHei" w:hAnsi="Microsoft JhengHei" w:cs="Microsoft JhengHei"/>
        </w:rPr>
      </w:pPr>
      <w:r>
        <w:rPr>
          <w:rFonts w:ascii="Microsoft JhengHei" w:eastAsia="Microsoft JhengHei" w:hAnsi="Microsoft JhengHei" w:cs="Microsoft JhengHei"/>
          <w:w w:val="95"/>
        </w:rPr>
        <w:t xml:space="preserve">Help: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h</w:t>
      </w:r>
    </w:p>
    <w:p w:rsidR="00D032B6" w:rsidRDefault="00A23879">
      <w:pPr>
        <w:pStyle w:val="BodyText"/>
        <w:tabs>
          <w:tab w:val="left" w:pos="4497"/>
          <w:tab w:val="left" w:pos="6797"/>
        </w:tabs>
        <w:spacing w:before="80" w:line="339" w:lineRule="exact"/>
        <w:ind w:left="897"/>
        <w:rPr>
          <w:rFonts w:ascii="Microsoft JhengHei" w:eastAsia="Microsoft JhengHei" w:hAnsi="Microsoft JhengHei" w:cs="Microsoft JhengHei"/>
        </w:rPr>
      </w:pPr>
      <w:r>
        <w:rPr>
          <w:rFonts w:ascii="Microsoft JhengHei" w:eastAsia="Microsoft JhengHei" w:hAnsi="Microsoft JhengHei" w:cs="Microsoft JhengHei"/>
          <w:w w:val="90"/>
        </w:rPr>
        <w:t>SessionID</w:t>
      </w:r>
      <w:r>
        <w:rPr>
          <w:rFonts w:ascii="Microsoft JhengHei" w:eastAsia="Microsoft JhengHei" w:hAnsi="Microsoft JhengHei" w:cs="Microsoft JhengHei"/>
          <w:w w:val="90"/>
        </w:rPr>
        <w:tab/>
        <w:t xml:space="preserve">TID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Type</w:t>
      </w:r>
      <w:r>
        <w:rPr>
          <w:rFonts w:ascii="Microsoft JhengHei" w:eastAsia="Microsoft JhengHei" w:hAnsi="Microsoft JhengHei" w:cs="Microsoft JhengHei"/>
          <w:w w:val="90"/>
        </w:rPr>
        <w:tab/>
        <w:t>Name</w:t>
      </w:r>
    </w:p>
    <w:p w:rsidR="00D032B6" w:rsidRDefault="00035F6E">
      <w:pPr>
        <w:pStyle w:val="BodyText"/>
        <w:spacing w:line="217" w:lineRule="exact"/>
        <w:ind w:left="897"/>
        <w:rPr>
          <w:rFonts w:ascii="Microsoft JhengHei" w:eastAsia="Microsoft JhengHei" w:hAnsi="Microsoft JhengHei" w:cs="Microsoft JhengHei"/>
          <w:lang w:eastAsia="zh-CN"/>
        </w:rPr>
      </w:pPr>
      <w:r w:rsidRPr="00035F6E">
        <w:pict>
          <v:shape id="_x0000_s3678" type="#_x0000_t202" style="position:absolute;left:0;text-align:left;margin-left:95.85pt;margin-top:9.75pt;width:459.45pt;height:254.7pt;z-index:-252128256;mso-position-horizontal-relative:page" filled="f" stroked="f">
            <v:textbox style="mso-next-textbox:#_x0000_s3678" inset="0,0,0,0">
              <w:txbxContent>
                <w:tbl>
                  <w:tblPr>
                    <w:tblW w:w="0" w:type="auto"/>
                    <w:tblLayout w:type="fixed"/>
                    <w:tblCellMar>
                      <w:left w:w="0" w:type="dxa"/>
                      <w:right w:w="0" w:type="dxa"/>
                    </w:tblCellMar>
                    <w:tblLook w:val="01E0"/>
                  </w:tblPr>
                  <w:tblGrid>
                    <w:gridCol w:w="400"/>
                    <w:gridCol w:w="2750"/>
                    <w:gridCol w:w="1300"/>
                    <w:gridCol w:w="1800"/>
                    <w:gridCol w:w="2939"/>
                  </w:tblGrid>
                  <w:tr w:rsidR="00801E25">
                    <w:trPr>
                      <w:trHeight w:hRule="exact" w:val="224"/>
                    </w:trPr>
                    <w:tc>
                      <w:tcPr>
                        <w:tcW w:w="9189" w:type="dxa"/>
                        <w:gridSpan w:val="5"/>
                        <w:tcBorders>
                          <w:top w:val="nil"/>
                          <w:left w:val="nil"/>
                          <w:bottom w:val="nil"/>
                          <w:right w:val="nil"/>
                        </w:tcBorders>
                        <w:shd w:val="clear" w:color="auto" w:fill="EFEFEF"/>
                      </w:tcPr>
                      <w:p w:rsidR="00801E25" w:rsidRDefault="00801E25">
                        <w:pPr>
                          <w:pStyle w:val="TableParagraph"/>
                          <w:spacing w:line="224"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115"/>
                            <w:sz w:val="20"/>
                            <w:szCs w:val="20"/>
                          </w:rPr>
                          <w:t>------------------------------</w:t>
                        </w:r>
                      </w:p>
                    </w:tc>
                  </w:tr>
                  <w:tr w:rsidR="00801E25">
                    <w:trPr>
                      <w:trHeight w:hRule="exact" w:val="206"/>
                    </w:trPr>
                    <w:tc>
                      <w:tcPr>
                        <w:tcW w:w="400" w:type="dxa"/>
                        <w:tcBorders>
                          <w:top w:val="nil"/>
                          <w:left w:val="nil"/>
                          <w:bottom w:val="nil"/>
                          <w:right w:val="nil"/>
                        </w:tcBorders>
                        <w:shd w:val="clear" w:color="auto" w:fill="EFEFEF"/>
                      </w:tcPr>
                      <w:p w:rsidR="00801E25" w:rsidRDefault="00801E25">
                        <w:pPr>
                          <w:pStyle w:val="TableParagraph"/>
                          <w:spacing w:line="206"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10732</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LogWriter</w:t>
                        </w:r>
                      </w:p>
                    </w:tc>
                    <w:tc>
                      <w:tcPr>
                        <w:tcW w:w="2939" w:type="dxa"/>
                        <w:tcBorders>
                          <w:top w:val="nil"/>
                          <w:left w:val="nil"/>
                          <w:bottom w:val="nil"/>
                          <w:right w:val="nil"/>
                        </w:tcBorders>
                        <w:shd w:val="clear" w:color="auto" w:fill="EFEFEF"/>
                      </w:tcPr>
                      <w:p w:rsidR="00801E25" w:rsidRDefault="00801E25">
                        <w:pPr>
                          <w:pStyle w:val="TableParagraph"/>
                          <w:spacing w:line="20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sdbserver3:11820:10</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10741</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3</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sdbserver3:11820:11</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10742</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4</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sdbserver3:11820:12</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5</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sdbserver3:11820:13</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10744</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Cluster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6</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sdbserver3:11820:14</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10745</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ClusterShard</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7</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sdbserver3:11820:15</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10746</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ClusterLogNotify</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8</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sdbserver3:11820:16</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10747</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ShardReader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9</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sdbserver3:11820:17</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10748</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ReplReader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sdbserver3:11820:18</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10749</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SyncClockWorker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11</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sdbserver3:11820:19</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10750</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TCPListener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DpsRollback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13</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sdbserver3:11820:20</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10751</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RestListener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14</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sdbserver3:11820:21</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10752</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Job[PageCleaner]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15</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sdbserver3:11820:3</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10734</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16</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10735</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06"/>
                    </w:trPr>
                    <w:tc>
                      <w:tcPr>
                        <w:tcW w:w="40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17</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sdbserver3:11820:42</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10847</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ReplAgent</w:t>
                        </w:r>
                      </w:p>
                    </w:tc>
                    <w:tc>
                      <w:tcPr>
                        <w:tcW w:w="2939" w:type="dxa"/>
                        <w:tcBorders>
                          <w:top w:val="nil"/>
                          <w:left w:val="nil"/>
                          <w:bottom w:val="nil"/>
                          <w:right w:val="nil"/>
                        </w:tcBorders>
                        <w:shd w:val="clear" w:color="auto" w:fill="EFEFEF"/>
                      </w:tcPr>
                      <w:p w:rsidR="00801E25" w:rsidRDefault="00801E25"/>
                    </w:tc>
                  </w:tr>
                  <w:tr w:rsidR="00801E25">
                    <w:trPr>
                      <w:trHeight w:hRule="exact" w:val="212"/>
                    </w:trPr>
                    <w:tc>
                      <w:tcPr>
                        <w:tcW w:w="9189" w:type="dxa"/>
                        <w:gridSpan w:val="5"/>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NodeID:1000,TID:1,Start:active</w:t>
                        </w:r>
                      </w:p>
                    </w:tc>
                  </w:tr>
                  <w:tr w:rsidR="00801E25">
                    <w:trPr>
                      <w:trHeight w:hRule="exact" w:val="218"/>
                    </w:trPr>
                    <w:tc>
                      <w:tcPr>
                        <w:tcW w:w="40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18</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10736</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0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19</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sdbserver3:11820:59</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23263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ShardAgent</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NetID:1,TID:23262</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20</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sdbserver3:11820:6</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10737</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21</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sdbserver3:11820:7</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10738</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sdbserver3:11820:8</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10739</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bl>
                <w:p w:rsidR="00801E25" w:rsidRDefault="00801E25"/>
              </w:txbxContent>
            </v:textbox>
            <w10:wrap anchorx="page"/>
          </v:shape>
        </w:pict>
      </w:r>
      <w:r w:rsidR="00A23879">
        <w:rPr>
          <w:rFonts w:ascii="Microsoft JhengHei" w:eastAsia="Microsoft JhengHei" w:hAnsi="Microsoft JhengHei" w:cs="Microsoft JhengHei"/>
          <w:w w:val="115"/>
          <w:lang w:eastAsia="zh-CN"/>
        </w:rPr>
        <w:t>------------------------------</w:t>
      </w:r>
      <w:r w:rsidR="00A23879">
        <w:rPr>
          <w:rFonts w:ascii="Microsoft JhengHei" w:eastAsia="Microsoft JhengHei" w:hAnsi="Microsoft JhengHei" w:cs="Microsoft JhengHei"/>
          <w:spacing w:val="42"/>
          <w:w w:val="115"/>
          <w:lang w:eastAsia="zh-CN"/>
        </w:rPr>
        <w:t xml:space="preserve"> </w:t>
      </w:r>
      <w:r w:rsidR="00A23879">
        <w:rPr>
          <w:rFonts w:ascii="Microsoft JhengHei" w:eastAsia="Microsoft JhengHei" w:hAnsi="Microsoft JhengHei" w:cs="Microsoft JhengHei"/>
          <w:w w:val="115"/>
          <w:lang w:eastAsia="zh-CN"/>
        </w:rPr>
        <w:t>--------</w:t>
      </w:r>
      <w:r w:rsidR="00A23879">
        <w:rPr>
          <w:rFonts w:ascii="Microsoft JhengHei" w:eastAsia="Microsoft JhengHei" w:hAnsi="Microsoft JhengHei" w:cs="Microsoft JhengHei"/>
          <w:spacing w:val="43"/>
          <w:w w:val="115"/>
          <w:lang w:eastAsia="zh-CN"/>
        </w:rPr>
        <w:t xml:space="preserve"> </w:t>
      </w:r>
      <w:r w:rsidR="00A23879">
        <w:rPr>
          <w:rFonts w:ascii="Microsoft JhengHei" w:eastAsia="Microsoft JhengHei" w:hAnsi="Microsoft JhengHei" w:cs="Microsoft JhengHei"/>
          <w:w w:val="115"/>
          <w:lang w:eastAsia="zh-CN"/>
        </w:rPr>
        <w:t>------------------</w:t>
      </w:r>
    </w:p>
    <w:p w:rsidR="00D032B6" w:rsidRDefault="00D032B6">
      <w:pPr>
        <w:spacing w:line="217"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217"/>
        <w:rPr>
          <w:lang w:eastAsia="zh-CN"/>
        </w:rPr>
      </w:pPr>
      <w:r>
        <w:rPr>
          <w:w w:val="85"/>
          <w:lang w:eastAsia="zh-CN"/>
        </w:rPr>
        <w:t xml:space="preserve">2.   </w:t>
      </w:r>
      <w:r>
        <w:rPr>
          <w:spacing w:val="17"/>
          <w:w w:val="85"/>
          <w:lang w:eastAsia="zh-CN"/>
        </w:rPr>
        <w:t xml:space="preserve"> </w:t>
      </w:r>
      <w:r>
        <w:rPr>
          <w:w w:val="85"/>
          <w:lang w:eastAsia="zh-CN"/>
        </w:rPr>
        <w:t>按‘Tab’键，可以看到屏幕左上方的‘displayMode’的值会发生切换</w:t>
      </w:r>
    </w:p>
    <w:p w:rsidR="00D032B6" w:rsidRDefault="00035F6E">
      <w:pPr>
        <w:pStyle w:val="BodyText"/>
        <w:spacing w:before="18"/>
        <w:ind w:left="1217"/>
        <w:rPr>
          <w:lang w:eastAsia="zh-CN"/>
        </w:rPr>
      </w:pPr>
      <w:r>
        <w:pict>
          <v:group id="_x0000_s3676" style="position:absolute;left:0;text-align:left;margin-left:95.85pt;margin-top:22.75pt;width:459.45pt;height:392.2pt;z-index:-252127232;mso-position-horizontal-relative:page" coordorigin="1917,455" coordsize="9189,7844">
            <v:shape id="_x0000_s3677" style="position:absolute;left:1917;top:455;width:9189;height:7844" coordorigin="1917,455" coordsize="9189,7844" path="m1917,455r9189,l11106,8299r-9189,l1917,455xe" fillcolor="#efefef" stroked="f">
              <v:path arrowok="t"/>
            </v:shape>
            <w10:wrap anchorx="page"/>
          </v:group>
        </w:pict>
      </w:r>
      <w:r w:rsidR="00A23879">
        <w:rPr>
          <w:w w:val="90"/>
          <w:lang w:eastAsia="zh-CN"/>
        </w:rPr>
        <w:t>3.</w:t>
      </w:r>
      <w:r w:rsidR="00A23879">
        <w:rPr>
          <w:spacing w:val="-36"/>
          <w:w w:val="90"/>
          <w:lang w:eastAsia="zh-CN"/>
        </w:rPr>
        <w:t xml:space="preserve"> </w:t>
      </w:r>
      <w:r w:rsidR="00A23879">
        <w:rPr>
          <w:w w:val="90"/>
          <w:lang w:eastAsia="zh-CN"/>
        </w:rPr>
        <w:t>按‘r’键，在屏幕最下方输入‘2’，回车，设置刷新间隔时间，可以看到屏幕左上方的‘refresh’的值变为</w:t>
      </w:r>
      <w:r w:rsidR="00A23879">
        <w:rPr>
          <w:spacing w:val="-35"/>
          <w:w w:val="90"/>
          <w:lang w:eastAsia="zh-CN"/>
        </w:rPr>
        <w:t xml:space="preserve"> </w:t>
      </w:r>
      <w:r w:rsidR="00A23879">
        <w:rPr>
          <w:w w:val="90"/>
          <w:lang w:eastAsia="zh-CN"/>
        </w:rPr>
        <w:t>2</w:t>
      </w:r>
    </w:p>
    <w:p w:rsidR="00D032B6" w:rsidRDefault="00A23879">
      <w:pPr>
        <w:pStyle w:val="BodyText"/>
        <w:tabs>
          <w:tab w:val="left" w:pos="5617"/>
          <w:tab w:val="left" w:pos="9017"/>
        </w:tabs>
        <w:spacing w:before="92" w:line="147" w:lineRule="auto"/>
        <w:ind w:left="1317" w:right="202"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refresh=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2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secs</w:t>
      </w:r>
      <w:r>
        <w:rPr>
          <w:rFonts w:ascii="Microsoft JhengHei" w:eastAsia="Microsoft JhengHei" w:hAnsi="Microsoft JhengHei" w:cs="Microsoft JhengHei"/>
          <w:w w:val="95"/>
        </w:rPr>
        <w:tab/>
        <w:t xml:space="preserve">sdbtop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1.0</w:t>
      </w:r>
      <w:r>
        <w:rPr>
          <w:rFonts w:ascii="Microsoft JhengHei" w:eastAsia="Microsoft JhengHei" w:hAnsi="Microsoft JhengHei" w:cs="Microsoft JhengHei"/>
          <w:w w:val="95"/>
        </w:rPr>
        <w:tab/>
      </w:r>
      <w:r>
        <w:rPr>
          <w:rFonts w:ascii="Microsoft JhengHei" w:eastAsia="Microsoft JhengHei" w:hAnsi="Microsoft JhengHei" w:cs="Microsoft JhengHei"/>
          <w:w w:val="85"/>
        </w:rPr>
        <w:t>snapshotMode:</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GLOBAL</w:t>
      </w:r>
    </w:p>
    <w:p w:rsidR="00D032B6" w:rsidRDefault="00A23879">
      <w:pPr>
        <w:pStyle w:val="BodyText"/>
        <w:tabs>
          <w:tab w:val="left" w:pos="5717"/>
        </w:tabs>
        <w:spacing w:line="147" w:lineRule="auto"/>
        <w:ind w:left="1317" w:right="4002"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displayMode: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ABSOLUTE</w:t>
      </w:r>
      <w:r>
        <w:rPr>
          <w:rFonts w:ascii="Microsoft JhengHei" w:eastAsia="Microsoft JhengHei" w:hAnsi="Microsoft JhengHei" w:cs="Microsoft JhengHei"/>
          <w:w w:val="90"/>
        </w:rPr>
        <w:tab/>
        <w:t>Sessions</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w w:val="90"/>
        </w:rPr>
        <w:t>snapshotModeInput: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NULL</w:t>
      </w:r>
    </w:p>
    <w:p w:rsidR="00D032B6" w:rsidRDefault="00A23879">
      <w:pPr>
        <w:pStyle w:val="BodyText"/>
        <w:tabs>
          <w:tab w:val="left" w:pos="9117"/>
        </w:tabs>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hostname: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sdbserver3</w:t>
      </w:r>
      <w:r>
        <w:rPr>
          <w:rFonts w:ascii="Microsoft JhengHei" w:eastAsia="Microsoft JhengHei" w:hAnsi="Microsoft JhengHei" w:cs="Microsoft JhengHei"/>
          <w:w w:val="105"/>
        </w:rPr>
        <w:tab/>
        <w:t>filtering</w:t>
      </w:r>
    </w:p>
    <w:p w:rsidR="00D032B6" w:rsidRDefault="00A23879">
      <w:pPr>
        <w:pStyle w:val="BodyText"/>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w w:val="85"/>
        </w:rPr>
        <w:t xml:space="preserve">Number: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0</w:t>
      </w:r>
    </w:p>
    <w:p w:rsidR="00D032B6" w:rsidRDefault="00A23879">
      <w:pPr>
        <w:pStyle w:val="BodyText"/>
        <w:tabs>
          <w:tab w:val="left" w:pos="75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servicename: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11810</w:t>
      </w:r>
      <w:r>
        <w:rPr>
          <w:rFonts w:ascii="Microsoft JhengHei" w:eastAsia="Microsoft JhengHei" w:hAnsi="Microsoft JhengHei" w:cs="Microsoft JhengHei"/>
          <w:w w:val="90"/>
        </w:rPr>
        <w:tab/>
        <w:t xml:space="preserve">sortingWay: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NULL</w:t>
      </w:r>
    </w:p>
    <w:p w:rsidR="00D032B6" w:rsidRDefault="00A23879">
      <w:pPr>
        <w:pStyle w:val="BodyText"/>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rPr>
        <w:t xml:space="preserve">sortingField: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NULL</w:t>
      </w:r>
    </w:p>
    <w:p w:rsidR="00D032B6" w:rsidRDefault="00A23879">
      <w:pPr>
        <w:pStyle w:val="BodyText"/>
        <w:tabs>
          <w:tab w:val="left" w:pos="81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usrName:</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test</w:t>
      </w:r>
      <w:r>
        <w:rPr>
          <w:rFonts w:ascii="Microsoft JhengHei" w:eastAsia="Microsoft JhengHei" w:hAnsi="Microsoft JhengHei" w:cs="Microsoft JhengHei"/>
          <w:w w:val="105"/>
        </w:rPr>
        <w:tab/>
        <w:t xml:space="preserve">Refresh: </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 xml:space="preserve">F5,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 xml:space="preserve">Quit: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q,</w:t>
      </w:r>
    </w:p>
    <w:p w:rsidR="00D032B6" w:rsidRDefault="00A23879">
      <w:pPr>
        <w:pStyle w:val="BodyText"/>
        <w:spacing w:line="217" w:lineRule="exact"/>
        <w:ind w:left="1317"/>
        <w:rPr>
          <w:rFonts w:ascii="Microsoft JhengHei" w:eastAsia="Microsoft JhengHei" w:hAnsi="Microsoft JhengHei" w:cs="Microsoft JhengHei"/>
        </w:rPr>
      </w:pPr>
      <w:r>
        <w:rPr>
          <w:rFonts w:ascii="Microsoft JhengHei" w:eastAsia="Microsoft JhengHei" w:hAnsi="Microsoft JhengHei" w:cs="Microsoft JhengHei"/>
          <w:w w:val="95"/>
        </w:rPr>
        <w:t xml:space="preserve">Help: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h</w:t>
      </w:r>
    </w:p>
    <w:p w:rsidR="00D032B6" w:rsidRDefault="00A23879">
      <w:pPr>
        <w:pStyle w:val="BodyText"/>
        <w:tabs>
          <w:tab w:val="left" w:pos="5317"/>
          <w:tab w:val="left" w:pos="7617"/>
        </w:tabs>
        <w:spacing w:before="80" w:line="339" w:lineRule="exact"/>
        <w:ind w:left="1717"/>
        <w:rPr>
          <w:rFonts w:ascii="Microsoft JhengHei" w:eastAsia="Microsoft JhengHei" w:hAnsi="Microsoft JhengHei" w:cs="Microsoft JhengHei"/>
        </w:rPr>
      </w:pPr>
      <w:r>
        <w:rPr>
          <w:rFonts w:ascii="Microsoft JhengHei" w:eastAsia="Microsoft JhengHei" w:hAnsi="Microsoft JhengHei" w:cs="Microsoft JhengHei"/>
          <w:w w:val="90"/>
        </w:rPr>
        <w:t>SessionID</w:t>
      </w:r>
      <w:r>
        <w:rPr>
          <w:rFonts w:ascii="Microsoft JhengHei" w:eastAsia="Microsoft JhengHei" w:hAnsi="Microsoft JhengHei" w:cs="Microsoft JhengHei"/>
          <w:w w:val="90"/>
        </w:rPr>
        <w:tab/>
        <w:t xml:space="preserve">TID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Type</w:t>
      </w:r>
      <w:r>
        <w:rPr>
          <w:rFonts w:ascii="Microsoft JhengHei" w:eastAsia="Microsoft JhengHei" w:hAnsi="Microsoft JhengHei" w:cs="Microsoft JhengHei"/>
          <w:w w:val="90"/>
        </w:rPr>
        <w:tab/>
        <w:t>Name</w:t>
      </w:r>
    </w:p>
    <w:p w:rsidR="00D032B6" w:rsidRDefault="00035F6E">
      <w:pPr>
        <w:pStyle w:val="BodyText"/>
        <w:spacing w:line="217" w:lineRule="exact"/>
        <w:ind w:left="1717"/>
        <w:rPr>
          <w:rFonts w:ascii="Microsoft JhengHei" w:eastAsia="Microsoft JhengHei" w:hAnsi="Microsoft JhengHei" w:cs="Microsoft JhengHei"/>
          <w:lang w:eastAsia="zh-CN"/>
        </w:rPr>
      </w:pPr>
      <w:r w:rsidRPr="00035F6E">
        <w:pict>
          <v:shape id="_x0000_s3675" type="#_x0000_t202" style="position:absolute;left:0;text-align:left;margin-left:95.85pt;margin-top:9.75pt;width:459.45pt;height:254.7pt;z-index:-252125184;mso-position-horizontal-relative:page" filled="f" stroked="f">
            <v:textbox style="mso-next-textbox:#_x0000_s3675" inset="0,0,0,0">
              <w:txbxContent>
                <w:tbl>
                  <w:tblPr>
                    <w:tblW w:w="0" w:type="auto"/>
                    <w:tblLayout w:type="fixed"/>
                    <w:tblCellMar>
                      <w:left w:w="0" w:type="dxa"/>
                      <w:right w:w="0" w:type="dxa"/>
                    </w:tblCellMar>
                    <w:tblLook w:val="01E0"/>
                  </w:tblPr>
                  <w:tblGrid>
                    <w:gridCol w:w="400"/>
                    <w:gridCol w:w="2750"/>
                    <w:gridCol w:w="1300"/>
                    <w:gridCol w:w="1800"/>
                    <w:gridCol w:w="2939"/>
                  </w:tblGrid>
                  <w:tr w:rsidR="00801E25">
                    <w:trPr>
                      <w:trHeight w:hRule="exact" w:val="224"/>
                    </w:trPr>
                    <w:tc>
                      <w:tcPr>
                        <w:tcW w:w="9189" w:type="dxa"/>
                        <w:gridSpan w:val="5"/>
                        <w:tcBorders>
                          <w:top w:val="nil"/>
                          <w:left w:val="nil"/>
                          <w:bottom w:val="nil"/>
                          <w:right w:val="nil"/>
                        </w:tcBorders>
                        <w:shd w:val="clear" w:color="auto" w:fill="EFEFEF"/>
                      </w:tcPr>
                      <w:p w:rsidR="00801E25" w:rsidRDefault="00801E25">
                        <w:pPr>
                          <w:pStyle w:val="TableParagraph"/>
                          <w:spacing w:line="224"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115"/>
                            <w:sz w:val="20"/>
                            <w:szCs w:val="20"/>
                          </w:rPr>
                          <w:t>------------------------------</w:t>
                        </w:r>
                      </w:p>
                    </w:tc>
                  </w:tr>
                  <w:tr w:rsidR="00801E25">
                    <w:trPr>
                      <w:trHeight w:hRule="exact" w:val="206"/>
                    </w:trPr>
                    <w:tc>
                      <w:tcPr>
                        <w:tcW w:w="400" w:type="dxa"/>
                        <w:tcBorders>
                          <w:top w:val="nil"/>
                          <w:left w:val="nil"/>
                          <w:bottom w:val="nil"/>
                          <w:right w:val="nil"/>
                        </w:tcBorders>
                        <w:shd w:val="clear" w:color="auto" w:fill="EFEFEF"/>
                      </w:tcPr>
                      <w:p w:rsidR="00801E25" w:rsidRDefault="00801E25">
                        <w:pPr>
                          <w:pStyle w:val="TableParagraph"/>
                          <w:spacing w:line="206"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10732</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LogWriter</w:t>
                        </w:r>
                      </w:p>
                    </w:tc>
                    <w:tc>
                      <w:tcPr>
                        <w:tcW w:w="2939" w:type="dxa"/>
                        <w:tcBorders>
                          <w:top w:val="nil"/>
                          <w:left w:val="nil"/>
                          <w:bottom w:val="nil"/>
                          <w:right w:val="nil"/>
                        </w:tcBorders>
                        <w:shd w:val="clear" w:color="auto" w:fill="EFEFEF"/>
                      </w:tcPr>
                      <w:p w:rsidR="00801E25" w:rsidRDefault="00801E25">
                        <w:pPr>
                          <w:pStyle w:val="TableParagraph"/>
                          <w:spacing w:line="20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sdbserver3:11820:10</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10741</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3</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sdbserver3:11820:11</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10742</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4</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sdbserver3:11820:12</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5</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sdbserver3:11820:13</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10744</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Cluster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6</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sdbserver3:11820:14</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10745</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ClusterShard</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7</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sdbserver3:11820:15</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10746</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ClusterLogNotify</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8</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sdbserver3:11820:16</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10747</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ShardReader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9</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sdbserver3:11820:17</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10748</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ReplReader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sdbserver3:11820:18</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10749</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SyncClockWorker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11</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sdbserver3:11820:19</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10750</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TCPListener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DpsRollback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13</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sdbserver3:11820:20</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10751</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RestListener</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14</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sdbserver3:11820:21</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10752</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Job[PageCleaner]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15</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sdbserver3:11820:3</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10734</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16</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10735</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06"/>
                    </w:trPr>
                    <w:tc>
                      <w:tcPr>
                        <w:tcW w:w="40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17</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sdbserver3:11820:42</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10847</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ReplAgent</w:t>
                        </w:r>
                      </w:p>
                    </w:tc>
                    <w:tc>
                      <w:tcPr>
                        <w:tcW w:w="2939" w:type="dxa"/>
                        <w:tcBorders>
                          <w:top w:val="nil"/>
                          <w:left w:val="nil"/>
                          <w:bottom w:val="nil"/>
                          <w:right w:val="nil"/>
                        </w:tcBorders>
                        <w:shd w:val="clear" w:color="auto" w:fill="EFEFEF"/>
                      </w:tcPr>
                      <w:p w:rsidR="00801E25" w:rsidRDefault="00801E25"/>
                    </w:tc>
                  </w:tr>
                  <w:tr w:rsidR="00801E25">
                    <w:trPr>
                      <w:trHeight w:hRule="exact" w:val="212"/>
                    </w:trPr>
                    <w:tc>
                      <w:tcPr>
                        <w:tcW w:w="9189" w:type="dxa"/>
                        <w:gridSpan w:val="5"/>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NodeID:1000,TID:1,Start:active</w:t>
                        </w:r>
                      </w:p>
                    </w:tc>
                  </w:tr>
                  <w:tr w:rsidR="00801E25">
                    <w:trPr>
                      <w:trHeight w:hRule="exact" w:val="218"/>
                    </w:trPr>
                    <w:tc>
                      <w:tcPr>
                        <w:tcW w:w="40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18</w:t>
                        </w:r>
                      </w:p>
                    </w:tc>
                    <w:tc>
                      <w:tcPr>
                        <w:tcW w:w="2750" w:type="dxa"/>
                        <w:tcBorders>
                          <w:top w:val="nil"/>
                          <w:left w:val="nil"/>
                          <w:bottom w:val="nil"/>
                          <w:right w:val="nil"/>
                        </w:tcBorders>
                        <w:shd w:val="clear" w:color="auto" w:fill="EFEFEF"/>
                      </w:tcPr>
                      <w:p w:rsidR="00801E25" w:rsidRDefault="00801E25">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w:t>
                        </w:r>
                      </w:p>
                    </w:tc>
                    <w:tc>
                      <w:tcPr>
                        <w:tcW w:w="1300" w:type="dxa"/>
                        <w:tcBorders>
                          <w:top w:val="nil"/>
                          <w:left w:val="nil"/>
                          <w:bottom w:val="nil"/>
                          <w:right w:val="nil"/>
                        </w:tcBorders>
                        <w:shd w:val="clear" w:color="auto" w:fill="EFEFEF"/>
                      </w:tcPr>
                      <w:p w:rsidR="00801E25" w:rsidRDefault="00801E25">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10736</w:t>
                        </w:r>
                      </w:p>
                    </w:tc>
                    <w:tc>
                      <w:tcPr>
                        <w:tcW w:w="1800" w:type="dxa"/>
                        <w:tcBorders>
                          <w:top w:val="nil"/>
                          <w:left w:val="nil"/>
                          <w:bottom w:val="nil"/>
                          <w:right w:val="nil"/>
                        </w:tcBorders>
                        <w:shd w:val="clear" w:color="auto" w:fill="EFEFEF"/>
                      </w:tcPr>
                      <w:p w:rsidR="00801E25" w:rsidRDefault="00801E25">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0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19</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sdbserver3:11820:59</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23263</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ShardAgent</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NetID:1,TID:23262</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20</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sdbserver3:11820:6</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10737</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21</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sdbserver3:11820:7</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10738</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sdbserver3:11820:8</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10739</w:t>
                        </w:r>
                      </w:p>
                    </w:tc>
                    <w:tc>
                      <w:tcPr>
                        <w:tcW w:w="18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801E25" w:rsidRDefault="00801E25">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bl>
                <w:p w:rsidR="00801E25" w:rsidRDefault="00801E25"/>
              </w:txbxContent>
            </v:textbox>
            <w10:wrap anchorx="page"/>
          </v:shape>
        </w:pict>
      </w:r>
      <w:r w:rsidR="00A23879">
        <w:rPr>
          <w:rFonts w:ascii="Microsoft JhengHei" w:eastAsia="Microsoft JhengHei" w:hAnsi="Microsoft JhengHei" w:cs="Microsoft JhengHei"/>
          <w:w w:val="115"/>
          <w:lang w:eastAsia="zh-CN"/>
        </w:rPr>
        <w:t>------------------------------</w:t>
      </w:r>
      <w:r w:rsidR="00A23879">
        <w:rPr>
          <w:rFonts w:ascii="Microsoft JhengHei" w:eastAsia="Microsoft JhengHei" w:hAnsi="Microsoft JhengHei" w:cs="Microsoft JhengHei"/>
          <w:spacing w:val="42"/>
          <w:w w:val="115"/>
          <w:lang w:eastAsia="zh-CN"/>
        </w:rPr>
        <w:t xml:space="preserve"> </w:t>
      </w:r>
      <w:r w:rsidR="00A23879">
        <w:rPr>
          <w:rFonts w:ascii="Microsoft JhengHei" w:eastAsia="Microsoft JhengHei" w:hAnsi="Microsoft JhengHei" w:cs="Microsoft JhengHei"/>
          <w:w w:val="115"/>
          <w:lang w:eastAsia="zh-CN"/>
        </w:rPr>
        <w:t>--------</w:t>
      </w:r>
      <w:r w:rsidR="00A23879">
        <w:rPr>
          <w:rFonts w:ascii="Microsoft JhengHei" w:eastAsia="Microsoft JhengHei" w:hAnsi="Microsoft JhengHei" w:cs="Microsoft JhengHei"/>
          <w:spacing w:val="43"/>
          <w:w w:val="115"/>
          <w:lang w:eastAsia="zh-CN"/>
        </w:rPr>
        <w:t xml:space="preserve"> </w:t>
      </w:r>
      <w:r w:rsidR="00A23879">
        <w:rPr>
          <w:rFonts w:ascii="Microsoft JhengHei" w:eastAsia="Microsoft JhengHei" w:hAnsi="Microsoft JhengHei" w:cs="Microsoft JhengHei"/>
          <w:w w:val="115"/>
          <w:lang w:eastAsia="zh-CN"/>
        </w:rPr>
        <w:t>------------------</w:t>
      </w:r>
    </w:p>
    <w:p w:rsidR="00D032B6" w:rsidRDefault="00D032B6">
      <w:pPr>
        <w:spacing w:before="4" w:line="140" w:lineRule="exact"/>
        <w:rPr>
          <w:sz w:val="14"/>
          <w:szCs w:val="14"/>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035F6E">
      <w:pPr>
        <w:pStyle w:val="BodyText"/>
        <w:spacing w:line="312" w:lineRule="exact"/>
        <w:ind w:left="1217"/>
        <w:rPr>
          <w:lang w:eastAsia="zh-CN"/>
        </w:rPr>
      </w:pPr>
      <w:r>
        <w:pict>
          <v:group id="_x0000_s3673" style="position:absolute;left:0;text-align:left;margin-left:95.85pt;margin-top:20.35pt;width:459.45pt;height:212pt;z-index:-252126208;mso-position-horizontal-relative:page" coordorigin="1917,407" coordsize="9189,4240">
            <v:shape id="_x0000_s3674" style="position:absolute;left:1917;top:407;width:9189;height:4240" coordorigin="1917,407" coordsize="9189,4240" path="m1917,407r9189,l11106,4647r-9189,l1917,407xe" fillcolor="#efefef" stroked="f">
              <v:path arrowok="t"/>
            </v:shape>
            <w10:wrap anchorx="page"/>
          </v:group>
        </w:pict>
      </w:r>
      <w:r w:rsidR="00A23879">
        <w:rPr>
          <w:w w:val="85"/>
          <w:lang w:eastAsia="zh-CN"/>
        </w:rPr>
        <w:t>4.</w:t>
      </w:r>
      <w:r w:rsidR="00A23879">
        <w:rPr>
          <w:spacing w:val="36"/>
          <w:w w:val="85"/>
          <w:lang w:eastAsia="zh-CN"/>
        </w:rPr>
        <w:t xml:space="preserve"> </w:t>
      </w:r>
      <w:r w:rsidR="00A23879">
        <w:rPr>
          <w:w w:val="85"/>
          <w:lang w:eastAsia="zh-CN"/>
        </w:rPr>
        <w:t>按‘A’键，并输入‘TID’，列表结果按照</w:t>
      </w:r>
      <w:r w:rsidR="00A23879">
        <w:rPr>
          <w:spacing w:val="36"/>
          <w:w w:val="85"/>
          <w:lang w:eastAsia="zh-CN"/>
        </w:rPr>
        <w:t xml:space="preserve"> </w:t>
      </w:r>
      <w:r w:rsidR="00A23879">
        <w:rPr>
          <w:w w:val="85"/>
          <w:lang w:eastAsia="zh-CN"/>
        </w:rPr>
        <w:t>TID</w:t>
      </w:r>
      <w:r w:rsidR="00A23879">
        <w:rPr>
          <w:spacing w:val="36"/>
          <w:w w:val="85"/>
          <w:lang w:eastAsia="zh-CN"/>
        </w:rPr>
        <w:t xml:space="preserve"> </w:t>
      </w:r>
      <w:r w:rsidR="00A23879">
        <w:rPr>
          <w:w w:val="85"/>
          <w:lang w:eastAsia="zh-CN"/>
        </w:rPr>
        <w:t>进行顺序排序</w:t>
      </w:r>
    </w:p>
    <w:p w:rsidR="00D032B6" w:rsidRDefault="00A23879">
      <w:pPr>
        <w:pStyle w:val="BodyText"/>
        <w:tabs>
          <w:tab w:val="left" w:pos="5617"/>
          <w:tab w:val="left" w:pos="9017"/>
        </w:tabs>
        <w:spacing w:before="92" w:line="147" w:lineRule="auto"/>
        <w:ind w:left="1317" w:right="202"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refresh=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2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secs</w:t>
      </w:r>
      <w:r>
        <w:rPr>
          <w:rFonts w:ascii="Microsoft JhengHei" w:eastAsia="Microsoft JhengHei" w:hAnsi="Microsoft JhengHei" w:cs="Microsoft JhengHei"/>
          <w:w w:val="95"/>
        </w:rPr>
        <w:tab/>
        <w:t xml:space="preserve">sdbtop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1.0</w:t>
      </w:r>
      <w:r>
        <w:rPr>
          <w:rFonts w:ascii="Microsoft JhengHei" w:eastAsia="Microsoft JhengHei" w:hAnsi="Microsoft JhengHei" w:cs="Microsoft JhengHei"/>
          <w:w w:val="95"/>
        </w:rPr>
        <w:tab/>
      </w:r>
      <w:r>
        <w:rPr>
          <w:rFonts w:ascii="Microsoft JhengHei" w:eastAsia="Microsoft JhengHei" w:hAnsi="Microsoft JhengHei" w:cs="Microsoft JhengHei"/>
          <w:w w:val="85"/>
        </w:rPr>
        <w:t>snapshotMode:</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GLOBAL</w:t>
      </w:r>
    </w:p>
    <w:p w:rsidR="00D032B6" w:rsidRDefault="00A23879">
      <w:pPr>
        <w:pStyle w:val="BodyText"/>
        <w:tabs>
          <w:tab w:val="left" w:pos="5717"/>
        </w:tabs>
        <w:spacing w:line="147" w:lineRule="auto"/>
        <w:ind w:left="1317" w:right="4002"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displayMode: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ABSOLUTE</w:t>
      </w:r>
      <w:r>
        <w:rPr>
          <w:rFonts w:ascii="Microsoft JhengHei" w:eastAsia="Microsoft JhengHei" w:hAnsi="Microsoft JhengHei" w:cs="Microsoft JhengHei"/>
          <w:w w:val="90"/>
        </w:rPr>
        <w:tab/>
        <w:t>Sessions</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w w:val="90"/>
        </w:rPr>
        <w:t>snapshotModeInput: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NULL</w:t>
      </w:r>
    </w:p>
    <w:p w:rsidR="00D032B6" w:rsidRDefault="00A23879">
      <w:pPr>
        <w:pStyle w:val="BodyText"/>
        <w:tabs>
          <w:tab w:val="left" w:pos="9117"/>
        </w:tabs>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hostname: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sdbserver3</w:t>
      </w:r>
      <w:r>
        <w:rPr>
          <w:rFonts w:ascii="Microsoft JhengHei" w:eastAsia="Microsoft JhengHei" w:hAnsi="Microsoft JhengHei" w:cs="Microsoft JhengHei"/>
          <w:w w:val="105"/>
        </w:rPr>
        <w:tab/>
        <w:t>filtering</w:t>
      </w:r>
    </w:p>
    <w:p w:rsidR="00D032B6" w:rsidRDefault="00A23879">
      <w:pPr>
        <w:pStyle w:val="BodyText"/>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w w:val="85"/>
        </w:rPr>
        <w:t xml:space="preserve">Number: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0</w:t>
      </w:r>
    </w:p>
    <w:p w:rsidR="00D032B6" w:rsidRDefault="00A23879">
      <w:pPr>
        <w:pStyle w:val="BodyText"/>
        <w:tabs>
          <w:tab w:val="left" w:pos="75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servicename: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11810</w:t>
      </w:r>
      <w:r>
        <w:rPr>
          <w:rFonts w:ascii="Microsoft JhengHei" w:eastAsia="Microsoft JhengHei" w:hAnsi="Microsoft JhengHei" w:cs="Microsoft JhengHei"/>
          <w:w w:val="90"/>
        </w:rPr>
        <w:tab/>
        <w:t xml:space="preserve">sortingWay: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NULL</w:t>
      </w:r>
    </w:p>
    <w:p w:rsidR="00D032B6" w:rsidRDefault="00A23879">
      <w:pPr>
        <w:pStyle w:val="BodyText"/>
        <w:spacing w:line="212" w:lineRule="exact"/>
        <w:ind w:left="1317"/>
        <w:rPr>
          <w:rFonts w:ascii="Microsoft JhengHei" w:eastAsia="Microsoft JhengHei" w:hAnsi="Microsoft JhengHei" w:cs="Microsoft JhengHei"/>
        </w:rPr>
      </w:pPr>
      <w:r>
        <w:rPr>
          <w:rFonts w:ascii="Microsoft JhengHei" w:eastAsia="Microsoft JhengHei" w:hAnsi="Microsoft JhengHei" w:cs="Microsoft JhengHei"/>
        </w:rPr>
        <w:t xml:space="preserve">sortingField: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NULL</w:t>
      </w:r>
    </w:p>
    <w:p w:rsidR="00D032B6" w:rsidRDefault="00A23879">
      <w:pPr>
        <w:pStyle w:val="BodyText"/>
        <w:tabs>
          <w:tab w:val="left" w:pos="81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usrName:</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test</w:t>
      </w:r>
      <w:r>
        <w:rPr>
          <w:rFonts w:ascii="Microsoft JhengHei" w:eastAsia="Microsoft JhengHei" w:hAnsi="Microsoft JhengHei" w:cs="Microsoft JhengHei"/>
          <w:w w:val="105"/>
        </w:rPr>
        <w:tab/>
        <w:t xml:space="preserve">Refresh: </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 xml:space="preserve">F5,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 xml:space="preserve">Quit: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q,</w:t>
      </w:r>
    </w:p>
    <w:p w:rsidR="00D032B6" w:rsidRDefault="00A23879">
      <w:pPr>
        <w:pStyle w:val="BodyText"/>
        <w:spacing w:line="217" w:lineRule="exact"/>
        <w:ind w:left="1317"/>
        <w:rPr>
          <w:rFonts w:ascii="Microsoft JhengHei" w:eastAsia="Microsoft JhengHei" w:hAnsi="Microsoft JhengHei" w:cs="Microsoft JhengHei"/>
        </w:rPr>
      </w:pPr>
      <w:r>
        <w:rPr>
          <w:rFonts w:ascii="Microsoft JhengHei" w:eastAsia="Microsoft JhengHei" w:hAnsi="Microsoft JhengHei" w:cs="Microsoft JhengHei"/>
          <w:w w:val="95"/>
        </w:rPr>
        <w:t xml:space="preserve">Help: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h</w:t>
      </w:r>
    </w:p>
    <w:p w:rsidR="00D032B6" w:rsidRDefault="00A23879">
      <w:pPr>
        <w:pStyle w:val="BodyText"/>
        <w:tabs>
          <w:tab w:val="left" w:pos="5317"/>
          <w:tab w:val="left" w:pos="7617"/>
        </w:tabs>
        <w:spacing w:before="80" w:line="339" w:lineRule="exact"/>
        <w:ind w:left="1717"/>
        <w:rPr>
          <w:rFonts w:ascii="Microsoft JhengHei" w:eastAsia="Microsoft JhengHei" w:hAnsi="Microsoft JhengHei" w:cs="Microsoft JhengHei"/>
        </w:rPr>
      </w:pPr>
      <w:r>
        <w:rPr>
          <w:rFonts w:ascii="Microsoft JhengHei" w:eastAsia="Microsoft JhengHei" w:hAnsi="Microsoft JhengHei" w:cs="Microsoft JhengHei"/>
          <w:w w:val="90"/>
        </w:rPr>
        <w:t>SessionID</w:t>
      </w:r>
      <w:r>
        <w:rPr>
          <w:rFonts w:ascii="Microsoft JhengHei" w:eastAsia="Microsoft JhengHei" w:hAnsi="Microsoft JhengHei" w:cs="Microsoft JhengHei"/>
          <w:w w:val="90"/>
        </w:rPr>
        <w:tab/>
        <w:t xml:space="preserve">TID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Type</w:t>
      </w:r>
      <w:r>
        <w:rPr>
          <w:rFonts w:ascii="Microsoft JhengHei" w:eastAsia="Microsoft JhengHei" w:hAnsi="Microsoft JhengHei" w:cs="Microsoft JhengHei"/>
          <w:w w:val="90"/>
        </w:rPr>
        <w:tab/>
        <w:t>Name</w:t>
      </w:r>
    </w:p>
    <w:p w:rsidR="00D032B6" w:rsidRDefault="00A23879">
      <w:pPr>
        <w:pStyle w:val="BodyText"/>
        <w:spacing w:line="212" w:lineRule="exact"/>
        <w:ind w:left="1717"/>
        <w:rPr>
          <w:rFonts w:ascii="Microsoft JhengHei" w:eastAsia="Microsoft JhengHei" w:hAnsi="Microsoft JhengHei" w:cs="Microsoft JhengHei"/>
        </w:rPr>
      </w:pPr>
      <w:r>
        <w:rPr>
          <w:rFonts w:ascii="Microsoft JhengHei" w:eastAsia="Microsoft JhengHei" w:hAnsi="Microsoft JhengHei" w:cs="Microsoft JhengHei"/>
          <w:w w:val="115"/>
        </w:rPr>
        <w:t>------------------------------</w:t>
      </w:r>
      <w:r>
        <w:rPr>
          <w:rFonts w:ascii="Microsoft JhengHei" w:eastAsia="Microsoft JhengHei" w:hAnsi="Microsoft JhengHei" w:cs="Microsoft JhengHei"/>
          <w:spacing w:val="42"/>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43"/>
          <w:w w:val="115"/>
        </w:rPr>
        <w:t xml:space="preserve"> </w:t>
      </w:r>
      <w:r>
        <w:rPr>
          <w:rFonts w:ascii="Microsoft JhengHei" w:eastAsia="Microsoft JhengHei" w:hAnsi="Microsoft JhengHei" w:cs="Microsoft JhengHei"/>
          <w:w w:val="115"/>
        </w:rPr>
        <w:t>------------------</w:t>
      </w:r>
    </w:p>
    <w:p w:rsidR="00D032B6" w:rsidRDefault="00035F6E">
      <w:pPr>
        <w:pStyle w:val="BodyText"/>
        <w:spacing w:line="217" w:lineRule="exact"/>
        <w:ind w:left="1317"/>
        <w:rPr>
          <w:rFonts w:ascii="Microsoft JhengHei" w:eastAsia="Microsoft JhengHei" w:hAnsi="Microsoft JhengHei" w:cs="Microsoft JhengHei"/>
        </w:rPr>
      </w:pPr>
      <w:r w:rsidRPr="00035F6E">
        <w:pict>
          <v:shape id="_x0000_s3672" type="#_x0000_t202" style="position:absolute;left:0;text-align:left;margin-left:95.85pt;margin-top:9.75pt;width:459.45pt;height:63.9pt;z-index:-252124160;mso-position-horizontal-relative:page" filled="f" stroked="f">
            <v:textbox style="mso-next-textbox:#_x0000_s3672" inset="0,0,0,0">
              <w:txbxContent>
                <w:tbl>
                  <w:tblPr>
                    <w:tblW w:w="0" w:type="auto"/>
                    <w:tblLayout w:type="fixed"/>
                    <w:tblCellMar>
                      <w:left w:w="0" w:type="dxa"/>
                      <w:right w:w="0" w:type="dxa"/>
                    </w:tblCellMar>
                    <w:tblLook w:val="01E0"/>
                  </w:tblPr>
                  <w:tblGrid>
                    <w:gridCol w:w="400"/>
                    <w:gridCol w:w="2750"/>
                    <w:gridCol w:w="1300"/>
                    <w:gridCol w:w="1600"/>
                    <w:gridCol w:w="3139"/>
                  </w:tblGrid>
                  <w:tr w:rsidR="00801E25">
                    <w:trPr>
                      <w:trHeight w:hRule="exact" w:val="218"/>
                    </w:trPr>
                    <w:tc>
                      <w:tcPr>
                        <w:tcW w:w="400" w:type="dxa"/>
                        <w:tcBorders>
                          <w:top w:val="nil"/>
                          <w:left w:val="nil"/>
                          <w:bottom w:val="nil"/>
                          <w:right w:val="nil"/>
                        </w:tcBorders>
                        <w:shd w:val="clear" w:color="auto" w:fill="EFEFEF"/>
                      </w:tcPr>
                      <w:p w:rsidR="00801E25" w:rsidRDefault="00801E25">
                        <w:pPr>
                          <w:pStyle w:val="TableParagraph"/>
                          <w:spacing w:line="218"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w:t>
                        </w:r>
                      </w:p>
                    </w:tc>
                    <w:tc>
                      <w:tcPr>
                        <w:tcW w:w="2750" w:type="dxa"/>
                        <w:tcBorders>
                          <w:top w:val="nil"/>
                          <w:left w:val="nil"/>
                          <w:bottom w:val="nil"/>
                          <w:right w:val="nil"/>
                        </w:tcBorders>
                        <w:shd w:val="clear" w:color="auto" w:fill="EFEFEF"/>
                      </w:tcPr>
                      <w:p w:rsidR="00801E25" w:rsidRDefault="00801E25">
                        <w:pPr>
                          <w:pStyle w:val="TableParagraph"/>
                          <w:spacing w:line="218"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w:t>
                        </w:r>
                      </w:p>
                    </w:tc>
                    <w:tc>
                      <w:tcPr>
                        <w:tcW w:w="1300" w:type="dxa"/>
                        <w:tcBorders>
                          <w:top w:val="nil"/>
                          <w:left w:val="nil"/>
                          <w:bottom w:val="nil"/>
                          <w:right w:val="nil"/>
                        </w:tcBorders>
                        <w:shd w:val="clear" w:color="auto" w:fill="EFEFEF"/>
                      </w:tcPr>
                      <w:p w:rsidR="00801E25" w:rsidRDefault="00801E25">
                        <w:pPr>
                          <w:pStyle w:val="TableParagraph"/>
                          <w:spacing w:line="218"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10732</w:t>
                        </w:r>
                      </w:p>
                    </w:tc>
                    <w:tc>
                      <w:tcPr>
                        <w:tcW w:w="1600" w:type="dxa"/>
                        <w:tcBorders>
                          <w:top w:val="nil"/>
                          <w:left w:val="nil"/>
                          <w:bottom w:val="nil"/>
                          <w:right w:val="nil"/>
                        </w:tcBorders>
                        <w:shd w:val="clear" w:color="auto" w:fill="EFEFEF"/>
                      </w:tcPr>
                      <w:p w:rsidR="00801E25" w:rsidRDefault="00801E25">
                        <w:pPr>
                          <w:pStyle w:val="TableParagraph"/>
                          <w:spacing w:line="218"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LogWriter</w:t>
                        </w:r>
                      </w:p>
                    </w:tc>
                    <w:tc>
                      <w:tcPr>
                        <w:tcW w:w="3139" w:type="dxa"/>
                        <w:tcBorders>
                          <w:top w:val="nil"/>
                          <w:left w:val="nil"/>
                          <w:bottom w:val="nil"/>
                          <w:right w:val="nil"/>
                        </w:tcBorders>
                        <w:shd w:val="clear" w:color="auto" w:fill="EFEFEF"/>
                      </w:tcPr>
                      <w:p w:rsidR="00801E25" w:rsidRDefault="00801E25">
                        <w:pPr>
                          <w:pStyle w:val="TableParagraph"/>
                          <w:spacing w:line="218"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sdbserver3:11820:10</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10741</w:t>
                        </w:r>
                      </w:p>
                    </w:tc>
                    <w:tc>
                      <w:tcPr>
                        <w:tcW w:w="16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3139" w:type="dxa"/>
                        <w:tcBorders>
                          <w:top w:val="nil"/>
                          <w:left w:val="nil"/>
                          <w:bottom w:val="nil"/>
                          <w:right w:val="nil"/>
                        </w:tcBorders>
                        <w:shd w:val="clear" w:color="auto" w:fill="EFEFEF"/>
                      </w:tcPr>
                      <w:p w:rsidR="00801E25" w:rsidRDefault="00801E25">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3</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sdbserver3:11820:11</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10742</w:t>
                        </w:r>
                      </w:p>
                    </w:tc>
                    <w:tc>
                      <w:tcPr>
                        <w:tcW w:w="16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3139" w:type="dxa"/>
                        <w:tcBorders>
                          <w:top w:val="nil"/>
                          <w:left w:val="nil"/>
                          <w:bottom w:val="nil"/>
                          <w:right w:val="nil"/>
                        </w:tcBorders>
                        <w:shd w:val="clear" w:color="auto" w:fill="EFEFEF"/>
                      </w:tcPr>
                      <w:p w:rsidR="00801E25" w:rsidRDefault="00801E25">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4</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sdbserver3:11820:12</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10743</w:t>
                        </w:r>
                      </w:p>
                    </w:tc>
                    <w:tc>
                      <w:tcPr>
                        <w:tcW w:w="16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3139" w:type="dxa"/>
                        <w:tcBorders>
                          <w:top w:val="nil"/>
                          <w:left w:val="nil"/>
                          <w:bottom w:val="nil"/>
                          <w:right w:val="nil"/>
                        </w:tcBorders>
                        <w:shd w:val="clear" w:color="auto" w:fill="EFEFEF"/>
                      </w:tcPr>
                      <w:p w:rsidR="00801E25" w:rsidRDefault="00801E25">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5</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sdbserver3:11820:13</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10744</w:t>
                        </w:r>
                      </w:p>
                    </w:tc>
                    <w:tc>
                      <w:tcPr>
                        <w:tcW w:w="16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Cluster</w:t>
                        </w:r>
                      </w:p>
                    </w:tc>
                    <w:tc>
                      <w:tcPr>
                        <w:tcW w:w="3139" w:type="dxa"/>
                        <w:tcBorders>
                          <w:top w:val="nil"/>
                          <w:left w:val="nil"/>
                          <w:bottom w:val="nil"/>
                          <w:right w:val="nil"/>
                        </w:tcBorders>
                        <w:shd w:val="clear" w:color="auto" w:fill="EFEFEF"/>
                      </w:tcPr>
                      <w:p w:rsidR="00801E25" w:rsidRDefault="00801E25">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801E25">
                    <w:trPr>
                      <w:trHeight w:hRule="exact" w:val="212"/>
                    </w:trPr>
                    <w:tc>
                      <w:tcPr>
                        <w:tcW w:w="400" w:type="dxa"/>
                        <w:tcBorders>
                          <w:top w:val="nil"/>
                          <w:left w:val="nil"/>
                          <w:bottom w:val="nil"/>
                          <w:right w:val="nil"/>
                        </w:tcBorders>
                        <w:shd w:val="clear" w:color="auto" w:fill="EFEFEF"/>
                      </w:tcPr>
                      <w:p w:rsidR="00801E25" w:rsidRDefault="00801E25">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6</w:t>
                        </w:r>
                      </w:p>
                    </w:tc>
                    <w:tc>
                      <w:tcPr>
                        <w:tcW w:w="2750" w:type="dxa"/>
                        <w:tcBorders>
                          <w:top w:val="nil"/>
                          <w:left w:val="nil"/>
                          <w:bottom w:val="nil"/>
                          <w:right w:val="nil"/>
                        </w:tcBorders>
                        <w:shd w:val="clear" w:color="auto" w:fill="EFEFEF"/>
                      </w:tcPr>
                      <w:p w:rsidR="00801E25" w:rsidRDefault="00801E25">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sdbserver3:11820:14</w:t>
                        </w:r>
                      </w:p>
                    </w:tc>
                    <w:tc>
                      <w:tcPr>
                        <w:tcW w:w="1300" w:type="dxa"/>
                        <w:tcBorders>
                          <w:top w:val="nil"/>
                          <w:left w:val="nil"/>
                          <w:bottom w:val="nil"/>
                          <w:right w:val="nil"/>
                        </w:tcBorders>
                        <w:shd w:val="clear" w:color="auto" w:fill="EFEFEF"/>
                      </w:tcPr>
                      <w:p w:rsidR="00801E25" w:rsidRDefault="00801E25">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10745</w:t>
                        </w:r>
                      </w:p>
                    </w:tc>
                    <w:tc>
                      <w:tcPr>
                        <w:tcW w:w="1600" w:type="dxa"/>
                        <w:tcBorders>
                          <w:top w:val="nil"/>
                          <w:left w:val="nil"/>
                          <w:bottom w:val="nil"/>
                          <w:right w:val="nil"/>
                        </w:tcBorders>
                        <w:shd w:val="clear" w:color="auto" w:fill="EFEFEF"/>
                      </w:tcPr>
                      <w:p w:rsidR="00801E25" w:rsidRDefault="00801E25">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ClusterShard</w:t>
                        </w:r>
                      </w:p>
                    </w:tc>
                    <w:tc>
                      <w:tcPr>
                        <w:tcW w:w="3139" w:type="dxa"/>
                        <w:tcBorders>
                          <w:top w:val="nil"/>
                          <w:left w:val="nil"/>
                          <w:bottom w:val="nil"/>
                          <w:right w:val="nil"/>
                        </w:tcBorders>
                        <w:shd w:val="clear" w:color="auto" w:fill="EFEFEF"/>
                      </w:tcPr>
                      <w:p w:rsidR="00801E25" w:rsidRDefault="00801E25">
                        <w:pPr>
                          <w:pStyle w:val="TableParagraph"/>
                          <w:spacing w:line="212" w:lineRule="exact"/>
                          <w:ind w:left="3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bl>
                <w:p w:rsidR="00801E25" w:rsidRDefault="00801E25"/>
              </w:txbxContent>
            </v:textbox>
            <w10:wrap anchorx="page"/>
          </v:shape>
        </w:pict>
      </w:r>
      <w:r w:rsidR="00A23879">
        <w:rPr>
          <w:rFonts w:ascii="Microsoft JhengHei" w:eastAsia="Microsoft JhengHei" w:hAnsi="Microsoft JhengHei" w:cs="Microsoft JhengHei"/>
          <w:w w:val="11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1" w:line="220" w:lineRule="exact"/>
      </w:pPr>
    </w:p>
    <w:tbl>
      <w:tblPr>
        <w:tblW w:w="0" w:type="auto"/>
        <w:tblInd w:w="197" w:type="dxa"/>
        <w:tblLayout w:type="fixed"/>
        <w:tblCellMar>
          <w:left w:w="0" w:type="dxa"/>
          <w:right w:w="0" w:type="dxa"/>
        </w:tblCellMar>
        <w:tblLook w:val="01E0"/>
      </w:tblPr>
      <w:tblGrid>
        <w:gridCol w:w="400"/>
        <w:gridCol w:w="2750"/>
        <w:gridCol w:w="1300"/>
        <w:gridCol w:w="1800"/>
        <w:gridCol w:w="2939"/>
      </w:tblGrid>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7</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sdbserver3:11820:15</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10746</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ClusterLogNotify</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8</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sdbserver3:11820:16</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10747</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ShardReader</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2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9</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sdbserver3:11820:17</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10748</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ReplReader</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sdbserver3:11820:18</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10749</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SyncClockWorker</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11</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sdbserver3:11820:19</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10750</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TCPListener</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12</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10733</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DpsRollback</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13</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sdbserver3:11820:20</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10751</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RestListener</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20"/>
                <w:sz w:val="20"/>
                <w:szCs w:val="20"/>
              </w:rPr>
              <w:t>""</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14</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sdbserver3:11820:21</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10752</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Job[PageCleaner]</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15</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sdbserver3:11820:3</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10734</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16</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10735</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D032B6">
        <w:trPr>
          <w:trHeight w:hRule="exact" w:val="206"/>
        </w:trPr>
        <w:tc>
          <w:tcPr>
            <w:tcW w:w="400" w:type="dxa"/>
            <w:tcBorders>
              <w:top w:val="nil"/>
              <w:left w:val="nil"/>
              <w:bottom w:val="nil"/>
              <w:right w:val="nil"/>
            </w:tcBorders>
            <w:shd w:val="clear" w:color="auto" w:fill="EFEFEF"/>
          </w:tcPr>
          <w:p w:rsidR="00D032B6" w:rsidRDefault="00A23879">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17</w:t>
            </w:r>
          </w:p>
        </w:tc>
        <w:tc>
          <w:tcPr>
            <w:tcW w:w="2750" w:type="dxa"/>
            <w:tcBorders>
              <w:top w:val="nil"/>
              <w:left w:val="nil"/>
              <w:bottom w:val="nil"/>
              <w:right w:val="nil"/>
            </w:tcBorders>
            <w:shd w:val="clear" w:color="auto" w:fill="EFEFEF"/>
          </w:tcPr>
          <w:p w:rsidR="00D032B6" w:rsidRDefault="00A23879">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sdbserver3:11820:42</w:t>
            </w:r>
          </w:p>
        </w:tc>
        <w:tc>
          <w:tcPr>
            <w:tcW w:w="1300" w:type="dxa"/>
            <w:tcBorders>
              <w:top w:val="nil"/>
              <w:left w:val="nil"/>
              <w:bottom w:val="nil"/>
              <w:right w:val="nil"/>
            </w:tcBorders>
            <w:shd w:val="clear" w:color="auto" w:fill="EFEFEF"/>
          </w:tcPr>
          <w:p w:rsidR="00D032B6" w:rsidRDefault="00A23879">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10847</w:t>
            </w:r>
          </w:p>
        </w:tc>
        <w:tc>
          <w:tcPr>
            <w:tcW w:w="1800" w:type="dxa"/>
            <w:tcBorders>
              <w:top w:val="nil"/>
              <w:left w:val="nil"/>
              <w:bottom w:val="nil"/>
              <w:right w:val="nil"/>
            </w:tcBorders>
            <w:shd w:val="clear" w:color="auto" w:fill="EFEFEF"/>
          </w:tcPr>
          <w:p w:rsidR="00D032B6" w:rsidRDefault="00A23879">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ReplAgent</w:t>
            </w:r>
          </w:p>
        </w:tc>
        <w:tc>
          <w:tcPr>
            <w:tcW w:w="2939" w:type="dxa"/>
            <w:tcBorders>
              <w:top w:val="nil"/>
              <w:left w:val="nil"/>
              <w:bottom w:val="nil"/>
              <w:right w:val="nil"/>
            </w:tcBorders>
            <w:shd w:val="clear" w:color="auto" w:fill="EFEFEF"/>
          </w:tcPr>
          <w:p w:rsidR="00D032B6" w:rsidRDefault="00D032B6"/>
        </w:tc>
      </w:tr>
      <w:tr w:rsidR="00D032B6">
        <w:trPr>
          <w:trHeight w:hRule="exact" w:val="212"/>
        </w:trPr>
        <w:tc>
          <w:tcPr>
            <w:tcW w:w="9189" w:type="dxa"/>
            <w:gridSpan w:val="5"/>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NodeID:1000,TID:1,Start:active</w:t>
            </w:r>
          </w:p>
        </w:tc>
      </w:tr>
      <w:tr w:rsidR="00D032B6">
        <w:trPr>
          <w:trHeight w:hRule="exact" w:val="218"/>
        </w:trPr>
        <w:tc>
          <w:tcPr>
            <w:tcW w:w="400" w:type="dxa"/>
            <w:tcBorders>
              <w:top w:val="nil"/>
              <w:left w:val="nil"/>
              <w:bottom w:val="nil"/>
              <w:right w:val="nil"/>
            </w:tcBorders>
            <w:shd w:val="clear" w:color="auto" w:fill="EFEFEF"/>
          </w:tcPr>
          <w:p w:rsidR="00D032B6" w:rsidRDefault="00A23879">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18</w:t>
            </w:r>
          </w:p>
        </w:tc>
        <w:tc>
          <w:tcPr>
            <w:tcW w:w="2750" w:type="dxa"/>
            <w:tcBorders>
              <w:top w:val="nil"/>
              <w:left w:val="nil"/>
              <w:bottom w:val="nil"/>
              <w:right w:val="nil"/>
            </w:tcBorders>
            <w:shd w:val="clear" w:color="auto" w:fill="EFEFEF"/>
          </w:tcPr>
          <w:p w:rsidR="00D032B6" w:rsidRDefault="00A23879">
            <w:pPr>
              <w:pStyle w:val="TableParagraph"/>
              <w:spacing w:line="206"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w:t>
            </w:r>
          </w:p>
        </w:tc>
        <w:tc>
          <w:tcPr>
            <w:tcW w:w="1300" w:type="dxa"/>
            <w:tcBorders>
              <w:top w:val="nil"/>
              <w:left w:val="nil"/>
              <w:bottom w:val="nil"/>
              <w:right w:val="nil"/>
            </w:tcBorders>
            <w:shd w:val="clear" w:color="auto" w:fill="EFEFEF"/>
          </w:tcPr>
          <w:p w:rsidR="00D032B6" w:rsidRDefault="00A23879">
            <w:pPr>
              <w:pStyle w:val="TableParagraph"/>
              <w:spacing w:line="206"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10736</w:t>
            </w:r>
          </w:p>
        </w:tc>
        <w:tc>
          <w:tcPr>
            <w:tcW w:w="1800" w:type="dxa"/>
            <w:tcBorders>
              <w:top w:val="nil"/>
              <w:left w:val="nil"/>
              <w:bottom w:val="nil"/>
              <w:right w:val="nil"/>
            </w:tcBorders>
            <w:shd w:val="clear" w:color="auto" w:fill="EFEFEF"/>
          </w:tcPr>
          <w:p w:rsidR="00D032B6" w:rsidRDefault="00A23879">
            <w:pPr>
              <w:pStyle w:val="TableParagraph"/>
              <w:spacing w:line="206"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06"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19</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sdbserver3:11820:59</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23263</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0"/>
                <w:sz w:val="20"/>
                <w:szCs w:val="20"/>
              </w:rPr>
              <w:t>ShardAgent</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NetID:1,TID:23262</w:t>
            </w:r>
          </w:p>
        </w:tc>
      </w:tr>
      <w:tr w:rsidR="00D032B6">
        <w:trPr>
          <w:trHeight w:hRule="exact" w:val="212"/>
        </w:trPr>
        <w:tc>
          <w:tcPr>
            <w:tcW w:w="40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20</w:t>
            </w:r>
          </w:p>
        </w:tc>
        <w:tc>
          <w:tcPr>
            <w:tcW w:w="2750" w:type="dxa"/>
            <w:tcBorders>
              <w:top w:val="nil"/>
              <w:left w:val="nil"/>
              <w:bottom w:val="nil"/>
              <w:right w:val="nil"/>
            </w:tcBorders>
            <w:shd w:val="clear" w:color="auto" w:fill="EFEFEF"/>
          </w:tcPr>
          <w:p w:rsidR="00D032B6" w:rsidRDefault="00A23879">
            <w:pPr>
              <w:pStyle w:val="TableParagraph"/>
              <w:spacing w:line="212"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sdbserver3:11820:6</w:t>
            </w:r>
          </w:p>
        </w:tc>
        <w:tc>
          <w:tcPr>
            <w:tcW w:w="1300" w:type="dxa"/>
            <w:tcBorders>
              <w:top w:val="nil"/>
              <w:left w:val="nil"/>
              <w:bottom w:val="nil"/>
              <w:right w:val="nil"/>
            </w:tcBorders>
            <w:shd w:val="clear" w:color="auto" w:fill="EFEFEF"/>
          </w:tcPr>
          <w:p w:rsidR="00D032B6" w:rsidRDefault="00A23879">
            <w:pPr>
              <w:pStyle w:val="TableParagraph"/>
              <w:spacing w:line="212"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10737</w:t>
            </w:r>
          </w:p>
        </w:tc>
        <w:tc>
          <w:tcPr>
            <w:tcW w:w="1800" w:type="dxa"/>
            <w:tcBorders>
              <w:top w:val="nil"/>
              <w:left w:val="nil"/>
              <w:bottom w:val="nil"/>
              <w:right w:val="nil"/>
            </w:tcBorders>
            <w:shd w:val="clear" w:color="auto" w:fill="EFEFEF"/>
          </w:tcPr>
          <w:p w:rsidR="00D032B6" w:rsidRDefault="00A23879">
            <w:pPr>
              <w:pStyle w:val="TableParagraph"/>
              <w:spacing w:line="212"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12"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r w:rsidR="00D032B6">
        <w:trPr>
          <w:trHeight w:hRule="exact" w:val="218"/>
        </w:trPr>
        <w:tc>
          <w:tcPr>
            <w:tcW w:w="400" w:type="dxa"/>
            <w:tcBorders>
              <w:top w:val="nil"/>
              <w:left w:val="nil"/>
              <w:bottom w:val="nil"/>
              <w:right w:val="nil"/>
            </w:tcBorders>
            <w:shd w:val="clear" w:color="auto" w:fill="EFEFEF"/>
          </w:tcPr>
          <w:p w:rsidR="00D032B6" w:rsidRDefault="00A23879">
            <w:pPr>
              <w:pStyle w:val="TableParagraph"/>
              <w:spacing w:line="218"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21</w:t>
            </w:r>
          </w:p>
        </w:tc>
        <w:tc>
          <w:tcPr>
            <w:tcW w:w="2750" w:type="dxa"/>
            <w:tcBorders>
              <w:top w:val="nil"/>
              <w:left w:val="nil"/>
              <w:bottom w:val="nil"/>
              <w:right w:val="nil"/>
            </w:tcBorders>
            <w:shd w:val="clear" w:color="auto" w:fill="EFEFEF"/>
          </w:tcPr>
          <w:p w:rsidR="00D032B6" w:rsidRDefault="00A23879">
            <w:pPr>
              <w:pStyle w:val="TableParagraph"/>
              <w:spacing w:line="218" w:lineRule="exact"/>
              <w:ind w:left="100"/>
              <w:rPr>
                <w:rFonts w:ascii="Microsoft JhengHei" w:eastAsia="Microsoft JhengHei" w:hAnsi="Microsoft JhengHei" w:cs="Microsoft JhengHei"/>
                <w:sz w:val="20"/>
                <w:szCs w:val="20"/>
              </w:rPr>
            </w:pPr>
            <w:r>
              <w:rPr>
                <w:rFonts w:ascii="Microsoft JhengHei" w:eastAsia="Microsoft JhengHei" w:hAnsi="Microsoft JhengHei" w:cs="Microsoft JhengHei"/>
                <w:sz w:val="20"/>
                <w:szCs w:val="20"/>
              </w:rPr>
              <w:t>sdbserver3:11820:7</w:t>
            </w:r>
          </w:p>
        </w:tc>
        <w:tc>
          <w:tcPr>
            <w:tcW w:w="1300" w:type="dxa"/>
            <w:tcBorders>
              <w:top w:val="nil"/>
              <w:left w:val="nil"/>
              <w:bottom w:val="nil"/>
              <w:right w:val="nil"/>
            </w:tcBorders>
            <w:shd w:val="clear" w:color="auto" w:fill="EFEFEF"/>
          </w:tcPr>
          <w:p w:rsidR="00D032B6" w:rsidRDefault="00A23879">
            <w:pPr>
              <w:pStyle w:val="TableParagraph"/>
              <w:spacing w:line="218" w:lineRule="exact"/>
              <w:ind w:left="750"/>
              <w:rPr>
                <w:rFonts w:ascii="Microsoft JhengHei" w:eastAsia="Microsoft JhengHei" w:hAnsi="Microsoft JhengHei" w:cs="Microsoft JhengHei"/>
                <w:sz w:val="20"/>
                <w:szCs w:val="20"/>
              </w:rPr>
            </w:pPr>
            <w:r>
              <w:rPr>
                <w:rFonts w:ascii="Microsoft JhengHei" w:eastAsia="Microsoft JhengHei" w:hAnsi="Microsoft JhengHei" w:cs="Microsoft JhengHei"/>
                <w:w w:val="85"/>
                <w:sz w:val="20"/>
                <w:szCs w:val="20"/>
              </w:rPr>
              <w:t>10738</w:t>
            </w:r>
          </w:p>
        </w:tc>
        <w:tc>
          <w:tcPr>
            <w:tcW w:w="1800" w:type="dxa"/>
            <w:tcBorders>
              <w:top w:val="nil"/>
              <w:left w:val="nil"/>
              <w:bottom w:val="nil"/>
              <w:right w:val="nil"/>
            </w:tcBorders>
            <w:shd w:val="clear" w:color="auto" w:fill="EFEFEF"/>
          </w:tcPr>
          <w:p w:rsidR="00D032B6" w:rsidRDefault="00A23879">
            <w:pPr>
              <w:pStyle w:val="TableParagraph"/>
              <w:spacing w:line="218" w:lineRule="exact"/>
              <w:ind w:left="50"/>
              <w:rPr>
                <w:rFonts w:ascii="Microsoft JhengHei" w:eastAsia="Microsoft JhengHei" w:hAnsi="Microsoft JhengHei" w:cs="Microsoft JhengHei"/>
                <w:sz w:val="20"/>
                <w:szCs w:val="20"/>
              </w:rPr>
            </w:pPr>
            <w:r>
              <w:rPr>
                <w:rFonts w:ascii="Microsoft JhengHei" w:eastAsia="Microsoft JhengHei" w:hAnsi="Microsoft JhengHei" w:cs="Microsoft JhengHei"/>
                <w:w w:val="95"/>
                <w:sz w:val="20"/>
                <w:szCs w:val="20"/>
              </w:rPr>
              <w:t>Task</w:t>
            </w:r>
          </w:p>
        </w:tc>
        <w:tc>
          <w:tcPr>
            <w:tcW w:w="2939" w:type="dxa"/>
            <w:tcBorders>
              <w:top w:val="nil"/>
              <w:left w:val="nil"/>
              <w:bottom w:val="nil"/>
              <w:right w:val="nil"/>
            </w:tcBorders>
            <w:shd w:val="clear" w:color="auto" w:fill="EFEFEF"/>
          </w:tcPr>
          <w:p w:rsidR="00D032B6" w:rsidRDefault="00A23879">
            <w:pPr>
              <w:pStyle w:val="TableParagraph"/>
              <w:spacing w:line="218" w:lineRule="exact"/>
              <w:ind w:left="150"/>
              <w:rPr>
                <w:rFonts w:ascii="Microsoft JhengHei" w:eastAsia="Microsoft JhengHei" w:hAnsi="Microsoft JhengHei" w:cs="Microsoft JhengHei"/>
                <w:sz w:val="20"/>
                <w:szCs w:val="20"/>
              </w:rPr>
            </w:pPr>
            <w:r>
              <w:rPr>
                <w:rFonts w:ascii="Microsoft JhengHei" w:eastAsia="Microsoft JhengHei" w:hAnsi="Microsoft JhengHei" w:cs="Microsoft JhengHei"/>
                <w:w w:val="105"/>
                <w:sz w:val="20"/>
                <w:szCs w:val="20"/>
              </w:rPr>
              <w:t>Job[Prefetcher]</w:t>
            </w:r>
          </w:p>
        </w:tc>
      </w:tr>
    </w:tbl>
    <w:p w:rsidR="00D032B6" w:rsidRDefault="00035F6E">
      <w:pPr>
        <w:pStyle w:val="BodyText"/>
        <w:spacing w:line="223" w:lineRule="exact"/>
        <w:ind w:left="297"/>
        <w:rPr>
          <w:rFonts w:ascii="Microsoft JhengHei" w:eastAsia="Microsoft JhengHei" w:hAnsi="Microsoft JhengHei" w:cs="Microsoft JhengHei"/>
        </w:rPr>
      </w:pPr>
      <w:r w:rsidRPr="00035F6E">
        <w:pict>
          <v:group id="_x0000_s3670" style="position:absolute;left:0;text-align:left;margin-left:95.85pt;margin-top:-169.9pt;width:459.45pt;height:180.2pt;z-index:-252123136;mso-position-horizontal-relative:page;mso-position-vertical-relative:text" coordorigin="1917,-3398" coordsize="9189,3604">
            <v:shape id="_x0000_s3671" style="position:absolute;left:1917;top:-3398;width:9189;height:3604" coordorigin="1917,-3398" coordsize="9189,3604" path="m1917,-3398r9189,l11106,206r-9189,l1917,-3398xe" fillcolor="#efefef" stroked="f">
              <v:path arrowok="t"/>
            </v:shape>
            <w10:wrap anchorx="page"/>
          </v:group>
        </w:pict>
      </w:r>
      <w:r w:rsidR="00A23879">
        <w:rPr>
          <w:rFonts w:ascii="Microsoft JhengHei" w:eastAsia="Microsoft JhengHei" w:hAnsi="Microsoft JhengHei" w:cs="Microsoft JhengHei"/>
        </w:rPr>
        <w:t>please</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input</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the</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displayName</w:t>
      </w:r>
      <w:r w:rsidR="00A23879">
        <w:rPr>
          <w:rFonts w:ascii="Microsoft JhengHei" w:eastAsia="Microsoft JhengHei" w:hAnsi="Microsoft JhengHei" w:cs="Microsoft JhengHei"/>
          <w:spacing w:val="17"/>
        </w:rPr>
        <w:t xml:space="preserve"> </w:t>
      </w:r>
      <w:r w:rsidR="00A23879">
        <w:rPr>
          <w:rFonts w:ascii="Microsoft JhengHei" w:eastAsia="Microsoft JhengHei" w:hAnsi="Microsoft JhengHei" w:cs="Microsoft JhengHei"/>
        </w:rPr>
        <w:t>which</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need</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order</w:t>
      </w:r>
      <w:r w:rsidR="00A23879">
        <w:rPr>
          <w:rFonts w:ascii="Microsoft JhengHei" w:eastAsia="Microsoft JhengHei" w:hAnsi="Microsoft JhengHei" w:cs="Microsoft JhengHei"/>
          <w:spacing w:val="17"/>
        </w:rPr>
        <w:t xml:space="preserve"> </w:t>
      </w:r>
      <w:r w:rsidR="00A23879">
        <w:rPr>
          <w:rFonts w:ascii="Microsoft JhengHei" w:eastAsia="Microsoft JhengHei" w:hAnsi="Microsoft JhengHei" w:cs="Microsoft JhengHei"/>
        </w:rPr>
        <w:t>by</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rPr>
        <w:t>asc</w:t>
      </w:r>
      <w:r w:rsidR="00A23879">
        <w:rPr>
          <w:rFonts w:ascii="Microsoft JhengHei" w:eastAsia="Microsoft JhengHei" w:hAnsi="Microsoft JhengHei" w:cs="Microsoft JhengHei"/>
          <w:spacing w:val="16"/>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28"/>
          <w:w w:val="190"/>
        </w:rPr>
        <w:t xml:space="preserve"> </w:t>
      </w:r>
      <w:r w:rsidR="00A23879">
        <w:rPr>
          <w:rFonts w:ascii="Microsoft JhengHei" w:eastAsia="Microsoft JhengHei" w:hAnsi="Microsoft JhengHei" w:cs="Microsoft JhengHei"/>
        </w:rPr>
        <w:t>TID</w:t>
      </w:r>
    </w:p>
    <w:p w:rsidR="00D032B6" w:rsidRDefault="00A23879">
      <w:pPr>
        <w:pStyle w:val="BodyText"/>
        <w:spacing w:before="26"/>
        <w:ind w:left="197"/>
        <w:rPr>
          <w:lang w:eastAsia="zh-CN"/>
        </w:rPr>
      </w:pPr>
      <w:r>
        <w:rPr>
          <w:w w:val="90"/>
          <w:lang w:eastAsia="zh-CN"/>
        </w:rPr>
        <w:t xml:space="preserve">5.   </w:t>
      </w:r>
      <w:r>
        <w:rPr>
          <w:spacing w:val="42"/>
          <w:w w:val="90"/>
          <w:lang w:eastAsia="zh-CN"/>
        </w:rPr>
        <w:t xml:space="preserve"> </w:t>
      </w:r>
      <w:r>
        <w:rPr>
          <w:w w:val="90"/>
          <w:lang w:eastAsia="zh-CN"/>
        </w:rPr>
        <w:t>按‘N’键，并输入1，列表中将原来行号为1的记录过滤不显示</w:t>
      </w:r>
    </w:p>
    <w:p w:rsidR="00D032B6" w:rsidRDefault="00A23879">
      <w:pPr>
        <w:pStyle w:val="BodyText"/>
        <w:spacing w:before="18"/>
        <w:ind w:left="197"/>
        <w:rPr>
          <w:lang w:eastAsia="zh-CN"/>
        </w:rPr>
      </w:pPr>
      <w:r>
        <w:rPr>
          <w:w w:val="90"/>
          <w:lang w:eastAsia="zh-CN"/>
        </w:rPr>
        <w:t xml:space="preserve">6.  </w:t>
      </w:r>
      <w:r>
        <w:rPr>
          <w:spacing w:val="3"/>
          <w:w w:val="90"/>
          <w:lang w:eastAsia="zh-CN"/>
        </w:rPr>
        <w:t xml:space="preserve"> </w:t>
      </w:r>
      <w:r>
        <w:rPr>
          <w:w w:val="90"/>
          <w:lang w:eastAsia="zh-CN"/>
        </w:rPr>
        <w:t>按‘W’键，返回没有按行号进行过滤前的列表信息</w:t>
      </w:r>
    </w:p>
    <w:p w:rsidR="00D032B6" w:rsidRDefault="00035F6E">
      <w:pPr>
        <w:pStyle w:val="BodyText"/>
        <w:spacing w:before="18"/>
        <w:ind w:left="197"/>
        <w:rPr>
          <w:lang w:eastAsia="zh-CN"/>
        </w:rPr>
      </w:pPr>
      <w:r>
        <w:pict>
          <v:group id="_x0000_s3668" style="position:absolute;left:0;text-align:left;margin-left:95.85pt;margin-top:22.75pt;width:459.45pt;height:392.2pt;z-index:-252122112;mso-position-horizontal-relative:page" coordorigin="1917,455" coordsize="9189,7844">
            <v:shape id="_x0000_s3669" style="position:absolute;left:1917;top:455;width:9189;height:7844" coordorigin="1917,455" coordsize="9189,7844" path="m1917,455r9189,l11106,8299r-9189,l1917,455xe" fillcolor="#efefef" stroked="f">
              <v:path arrowok="t"/>
            </v:shape>
            <w10:wrap anchorx="page"/>
          </v:group>
        </w:pict>
      </w:r>
      <w:r w:rsidR="00A23879">
        <w:rPr>
          <w:w w:val="90"/>
          <w:lang w:eastAsia="zh-CN"/>
        </w:rPr>
        <w:t>7.</w:t>
      </w:r>
      <w:r w:rsidR="00A23879">
        <w:rPr>
          <w:spacing w:val="-20"/>
          <w:w w:val="90"/>
          <w:lang w:eastAsia="zh-CN"/>
        </w:rPr>
        <w:t xml:space="preserve"> </w:t>
      </w:r>
      <w:r w:rsidR="00A23879">
        <w:rPr>
          <w:w w:val="90"/>
          <w:lang w:eastAsia="zh-CN"/>
        </w:rPr>
        <w:t>按‘C’键，并输入‘TID：10732”进行筛选，则只显示</w:t>
      </w:r>
      <w:r w:rsidR="00A23879">
        <w:rPr>
          <w:spacing w:val="-19"/>
          <w:w w:val="90"/>
          <w:lang w:eastAsia="zh-CN"/>
        </w:rPr>
        <w:t xml:space="preserve"> </w:t>
      </w:r>
      <w:r w:rsidR="00A23879">
        <w:rPr>
          <w:w w:val="90"/>
          <w:lang w:eastAsia="zh-CN"/>
        </w:rPr>
        <w:t>TID</w:t>
      </w:r>
      <w:r w:rsidR="00A23879">
        <w:rPr>
          <w:spacing w:val="-19"/>
          <w:w w:val="90"/>
          <w:lang w:eastAsia="zh-CN"/>
        </w:rPr>
        <w:t xml:space="preserve"> </w:t>
      </w:r>
      <w:r w:rsidR="00A23879">
        <w:rPr>
          <w:w w:val="90"/>
          <w:lang w:eastAsia="zh-CN"/>
        </w:rPr>
        <w:t>值为10732的记录</w:t>
      </w:r>
    </w:p>
    <w:p w:rsidR="00D032B6" w:rsidRDefault="00A23879">
      <w:pPr>
        <w:pStyle w:val="BodyText"/>
        <w:tabs>
          <w:tab w:val="left" w:pos="4597"/>
          <w:tab w:val="left" w:pos="7997"/>
        </w:tabs>
        <w:spacing w:before="92" w:line="147" w:lineRule="auto"/>
        <w:ind w:left="297" w:right="542"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refresh=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2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secs</w:t>
      </w:r>
      <w:r>
        <w:rPr>
          <w:rFonts w:ascii="Microsoft JhengHei" w:eastAsia="Microsoft JhengHei" w:hAnsi="Microsoft JhengHei" w:cs="Microsoft JhengHei"/>
          <w:w w:val="95"/>
        </w:rPr>
        <w:tab/>
        <w:t xml:space="preserve">sdbtop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1.0</w:t>
      </w:r>
      <w:r>
        <w:rPr>
          <w:rFonts w:ascii="Microsoft JhengHei" w:eastAsia="Microsoft JhengHei" w:hAnsi="Microsoft JhengHei" w:cs="Microsoft JhengHei"/>
          <w:w w:val="95"/>
        </w:rPr>
        <w:tab/>
      </w:r>
      <w:r>
        <w:rPr>
          <w:rFonts w:ascii="Microsoft JhengHei" w:eastAsia="Microsoft JhengHei" w:hAnsi="Microsoft JhengHei" w:cs="Microsoft JhengHei"/>
          <w:w w:val="85"/>
        </w:rPr>
        <w:t>snapshotMode:</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w w:val="95"/>
        </w:rPr>
        <w:t>GLOBAL</w:t>
      </w:r>
    </w:p>
    <w:p w:rsidR="00D032B6" w:rsidRDefault="00A23879">
      <w:pPr>
        <w:pStyle w:val="BodyText"/>
        <w:tabs>
          <w:tab w:val="left" w:pos="4697"/>
        </w:tabs>
        <w:spacing w:line="147" w:lineRule="auto"/>
        <w:ind w:left="297" w:right="4342"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displayMode: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ABSOLUTE</w:t>
      </w:r>
      <w:r>
        <w:rPr>
          <w:rFonts w:ascii="Microsoft JhengHei" w:eastAsia="Microsoft JhengHei" w:hAnsi="Microsoft JhengHei" w:cs="Microsoft JhengHei"/>
          <w:w w:val="90"/>
        </w:rPr>
        <w:tab/>
        <w:t>Sessions</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w w:val="90"/>
        </w:rPr>
        <w:t>snapshotModeInput: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NULL</w:t>
      </w:r>
    </w:p>
    <w:p w:rsidR="00D032B6" w:rsidRDefault="00A23879">
      <w:pPr>
        <w:pStyle w:val="BodyText"/>
        <w:tabs>
          <w:tab w:val="left" w:pos="8097"/>
        </w:tabs>
        <w:spacing w:line="226" w:lineRule="exact"/>
        <w:ind w:left="197"/>
        <w:rPr>
          <w:rFonts w:ascii="Microsoft JhengHei" w:eastAsia="Microsoft JhengHei" w:hAnsi="Microsoft JhengHei" w:cs="Microsoft JhengHei"/>
        </w:rPr>
      </w:pPr>
      <w:r>
        <w:rPr>
          <w:rFonts w:ascii="Microsoft JhengHei" w:eastAsia="Microsoft JhengHei" w:hAnsi="Microsoft JhengHei" w:cs="Microsoft JhengHei"/>
          <w:w w:val="105"/>
        </w:rPr>
        <w:t>hostname: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sdbserver3</w:t>
      </w:r>
      <w:r>
        <w:rPr>
          <w:rFonts w:ascii="Microsoft JhengHei" w:eastAsia="Microsoft JhengHei" w:hAnsi="Microsoft JhengHei" w:cs="Microsoft JhengHei"/>
          <w:w w:val="105"/>
        </w:rPr>
        <w:tab/>
        <w:t>filtering</w:t>
      </w:r>
    </w:p>
    <w:p w:rsidR="00D032B6" w:rsidRDefault="00A23879">
      <w:pPr>
        <w:pStyle w:val="BodyText"/>
        <w:spacing w:line="212" w:lineRule="exact"/>
        <w:ind w:left="297"/>
        <w:rPr>
          <w:rFonts w:ascii="Microsoft JhengHei" w:eastAsia="Microsoft JhengHei" w:hAnsi="Microsoft JhengHei" w:cs="Microsoft JhengHei"/>
        </w:rPr>
      </w:pPr>
      <w:r>
        <w:rPr>
          <w:rFonts w:ascii="Microsoft JhengHei" w:eastAsia="Microsoft JhengHei" w:hAnsi="Microsoft JhengHei" w:cs="Microsoft JhengHei"/>
          <w:w w:val="85"/>
        </w:rPr>
        <w:t xml:space="preserve">Number: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0</w:t>
      </w:r>
    </w:p>
    <w:p w:rsidR="00D032B6" w:rsidRDefault="00A23879">
      <w:pPr>
        <w:pStyle w:val="BodyText"/>
        <w:tabs>
          <w:tab w:val="left" w:pos="6497"/>
        </w:tabs>
        <w:spacing w:line="212" w:lineRule="exact"/>
        <w:ind w:left="197"/>
        <w:rPr>
          <w:rFonts w:ascii="Microsoft JhengHei" w:eastAsia="Microsoft JhengHei" w:hAnsi="Microsoft JhengHei" w:cs="Microsoft JhengHei"/>
        </w:rPr>
      </w:pPr>
      <w:r>
        <w:rPr>
          <w:rFonts w:ascii="Microsoft JhengHei" w:eastAsia="Microsoft JhengHei" w:hAnsi="Microsoft JhengHei" w:cs="Microsoft JhengHei"/>
          <w:w w:val="90"/>
        </w:rPr>
        <w:t xml:space="preserve">servicename: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11810</w:t>
      </w:r>
      <w:r>
        <w:rPr>
          <w:rFonts w:ascii="Microsoft JhengHei" w:eastAsia="Microsoft JhengHei" w:hAnsi="Microsoft JhengHei" w:cs="Microsoft JhengHei"/>
          <w:w w:val="90"/>
        </w:rPr>
        <w:tab/>
        <w:t xml:space="preserve">sortingWay: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NULL</w:t>
      </w:r>
    </w:p>
    <w:p w:rsidR="00D032B6" w:rsidRDefault="00A23879">
      <w:pPr>
        <w:pStyle w:val="BodyText"/>
        <w:spacing w:line="212" w:lineRule="exact"/>
        <w:ind w:left="297"/>
        <w:rPr>
          <w:rFonts w:ascii="Microsoft JhengHei" w:eastAsia="Microsoft JhengHei" w:hAnsi="Microsoft JhengHei" w:cs="Microsoft JhengHei"/>
        </w:rPr>
      </w:pPr>
      <w:r>
        <w:rPr>
          <w:rFonts w:ascii="Microsoft JhengHei" w:eastAsia="Microsoft JhengHei" w:hAnsi="Microsoft JhengHei" w:cs="Microsoft JhengHei"/>
        </w:rPr>
        <w:t xml:space="preserve">sortingField: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NULL</w:t>
      </w:r>
    </w:p>
    <w:p w:rsidR="00D032B6" w:rsidRDefault="00A23879">
      <w:pPr>
        <w:pStyle w:val="BodyText"/>
        <w:tabs>
          <w:tab w:val="left" w:pos="7097"/>
        </w:tabs>
        <w:spacing w:line="212" w:lineRule="exact"/>
        <w:ind w:left="197"/>
        <w:rPr>
          <w:rFonts w:ascii="Microsoft JhengHei" w:eastAsia="Microsoft JhengHei" w:hAnsi="Microsoft JhengHei" w:cs="Microsoft JhengHei"/>
        </w:rPr>
      </w:pPr>
      <w:r>
        <w:rPr>
          <w:rFonts w:ascii="Microsoft JhengHei" w:eastAsia="Microsoft JhengHei" w:hAnsi="Microsoft JhengHei" w:cs="Microsoft JhengHei"/>
          <w:w w:val="105"/>
        </w:rPr>
        <w:t>usrName:</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test</w:t>
      </w:r>
      <w:r>
        <w:rPr>
          <w:rFonts w:ascii="Microsoft JhengHei" w:eastAsia="Microsoft JhengHei" w:hAnsi="Microsoft JhengHei" w:cs="Microsoft JhengHei"/>
          <w:w w:val="105"/>
        </w:rPr>
        <w:tab/>
        <w:t xml:space="preserve">Refresh: </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 xml:space="preserve">F5,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 xml:space="preserve">Quit: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q,</w:t>
      </w:r>
    </w:p>
    <w:p w:rsidR="00D032B6" w:rsidRDefault="00A23879">
      <w:pPr>
        <w:pStyle w:val="BodyText"/>
        <w:spacing w:line="217" w:lineRule="exact"/>
        <w:ind w:left="297"/>
        <w:rPr>
          <w:rFonts w:ascii="Microsoft JhengHei" w:eastAsia="Microsoft JhengHei" w:hAnsi="Microsoft JhengHei" w:cs="Microsoft JhengHei"/>
        </w:rPr>
      </w:pPr>
      <w:r>
        <w:rPr>
          <w:rFonts w:ascii="Microsoft JhengHei" w:eastAsia="Microsoft JhengHei" w:hAnsi="Microsoft JhengHei" w:cs="Microsoft JhengHei"/>
          <w:w w:val="95"/>
        </w:rPr>
        <w:t xml:space="preserve">Help: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h</w:t>
      </w:r>
    </w:p>
    <w:p w:rsidR="00D032B6" w:rsidRDefault="00A23879">
      <w:pPr>
        <w:pStyle w:val="BodyText"/>
        <w:tabs>
          <w:tab w:val="left" w:pos="4297"/>
          <w:tab w:val="left" w:pos="6597"/>
        </w:tabs>
        <w:spacing w:before="80" w:line="339"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SessionID</w:t>
      </w:r>
      <w:r>
        <w:rPr>
          <w:rFonts w:ascii="Microsoft JhengHei" w:eastAsia="Microsoft JhengHei" w:hAnsi="Microsoft JhengHei" w:cs="Microsoft JhengHei"/>
          <w:w w:val="90"/>
        </w:rPr>
        <w:tab/>
        <w:t xml:space="preserve">TID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Type</w:t>
      </w:r>
      <w:r>
        <w:rPr>
          <w:rFonts w:ascii="Microsoft JhengHei" w:eastAsia="Microsoft JhengHei" w:hAnsi="Microsoft JhengHei" w:cs="Microsoft JhengHei"/>
          <w:w w:val="90"/>
        </w:rPr>
        <w:tab/>
        <w:t>Name</w:t>
      </w:r>
    </w:p>
    <w:p w:rsidR="00D032B6" w:rsidRDefault="00A23879">
      <w:pPr>
        <w:pStyle w:val="BodyText"/>
        <w:spacing w:line="212" w:lineRule="exact"/>
        <w:ind w:left="0" w:right="2645"/>
        <w:jc w:val="center"/>
        <w:rPr>
          <w:rFonts w:ascii="Microsoft JhengHei" w:eastAsia="Microsoft JhengHei" w:hAnsi="Microsoft JhengHei" w:cs="Microsoft JhengHei"/>
        </w:rPr>
      </w:pPr>
      <w:r>
        <w:rPr>
          <w:rFonts w:ascii="Microsoft JhengHei" w:eastAsia="Microsoft JhengHei" w:hAnsi="Microsoft JhengHei" w:cs="Microsoft JhengHei"/>
          <w:w w:val="115"/>
        </w:rPr>
        <w:t>------------------------------</w:t>
      </w:r>
      <w:r>
        <w:rPr>
          <w:rFonts w:ascii="Microsoft JhengHei" w:eastAsia="Microsoft JhengHei" w:hAnsi="Microsoft JhengHei" w:cs="Microsoft JhengHei"/>
          <w:spacing w:val="42"/>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43"/>
          <w:w w:val="115"/>
        </w:rPr>
        <w:t xml:space="preserve"> </w:t>
      </w:r>
      <w:r>
        <w:rPr>
          <w:rFonts w:ascii="Microsoft JhengHei" w:eastAsia="Microsoft JhengHei" w:hAnsi="Microsoft JhengHei" w:cs="Microsoft JhengHei"/>
          <w:w w:val="115"/>
        </w:rPr>
        <w:t>------------------</w:t>
      </w:r>
    </w:p>
    <w:p w:rsidR="00D032B6" w:rsidRDefault="00A23879">
      <w:pPr>
        <w:pStyle w:val="BodyText"/>
        <w:spacing w:line="212" w:lineRule="exact"/>
        <w:ind w:left="297"/>
        <w:rPr>
          <w:rFonts w:ascii="Microsoft JhengHei" w:eastAsia="Microsoft JhengHei" w:hAnsi="Microsoft JhengHei" w:cs="Microsoft JhengHei"/>
        </w:rPr>
      </w:pPr>
      <w:r>
        <w:rPr>
          <w:rFonts w:ascii="Microsoft JhengHei" w:eastAsia="Microsoft JhengHei" w:hAnsi="Microsoft JhengHei" w:cs="Microsoft JhengHei"/>
          <w:w w:val="115"/>
        </w:rPr>
        <w:t>------------------------------</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rPr>
        <w:t>sdbserver3:11820:1</w:t>
      </w:r>
      <w:r>
        <w:rPr>
          <w:rFonts w:ascii="Microsoft JhengHei" w:eastAsia="Microsoft JhengHei" w:hAnsi="Microsoft JhengHei" w:cs="Microsoft JhengHei"/>
        </w:rPr>
        <w:tab/>
        <w:t>10732</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LogWriter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3699"/>
          <w:tab w:val="left" w:pos="6199"/>
        </w:tabs>
        <w:spacing w:line="212" w:lineRule="exact"/>
        <w:ind w:left="697" w:right="1345"/>
        <w:jc w:val="center"/>
        <w:rPr>
          <w:rFonts w:ascii="Microsoft JhengHei" w:eastAsia="Microsoft JhengHei" w:hAnsi="Microsoft JhengHei" w:cs="Microsoft JhengHei"/>
        </w:rPr>
      </w:pPr>
      <w:r>
        <w:rPr>
          <w:rFonts w:ascii="Microsoft JhengHei" w:eastAsia="Microsoft JhengHei" w:hAnsi="Microsoft JhengHei" w:cs="Microsoft JhengHei"/>
          <w:w w:val="95"/>
        </w:rPr>
        <w:t>sdbserver3:11820:10</w:t>
      </w:r>
      <w:r>
        <w:rPr>
          <w:rFonts w:ascii="Microsoft JhengHei" w:eastAsia="Microsoft JhengHei" w:hAnsi="Microsoft JhengHei" w:cs="Microsoft JhengHei"/>
          <w:w w:val="95"/>
        </w:rPr>
        <w:tab/>
        <w:t xml:space="preserve">10741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Task</w:t>
      </w:r>
      <w:r>
        <w:rPr>
          <w:rFonts w:ascii="Microsoft JhengHei" w:eastAsia="Microsoft JhengHei" w:hAnsi="Microsoft JhengHei" w:cs="Microsoft JhengHei"/>
          <w:w w:val="95"/>
        </w:rPr>
        <w:tab/>
        <w:t>Job[Prefetcher]</w:t>
      </w:r>
    </w:p>
    <w:p w:rsidR="00606508" w:rsidRDefault="00A23879">
      <w:pPr>
        <w:pStyle w:val="BodyText"/>
        <w:numPr>
          <w:ilvl w:val="0"/>
          <w:numId w:val="18"/>
        </w:numPr>
        <w:tabs>
          <w:tab w:val="left" w:pos="697"/>
          <w:tab w:val="left" w:pos="3699"/>
          <w:tab w:val="left" w:pos="6199"/>
        </w:tabs>
        <w:spacing w:line="212" w:lineRule="exact"/>
        <w:ind w:left="697" w:right="1345"/>
        <w:jc w:val="center"/>
        <w:rPr>
          <w:rFonts w:ascii="Microsoft JhengHei" w:eastAsia="Microsoft JhengHei" w:hAnsi="Microsoft JhengHei" w:cs="Microsoft JhengHei"/>
        </w:rPr>
      </w:pPr>
      <w:r>
        <w:rPr>
          <w:rFonts w:ascii="Microsoft JhengHei" w:eastAsia="Microsoft JhengHei" w:hAnsi="Microsoft JhengHei" w:cs="Microsoft JhengHei"/>
          <w:w w:val="95"/>
        </w:rPr>
        <w:t>sdbserver3:11820:11</w:t>
      </w:r>
      <w:r>
        <w:rPr>
          <w:rFonts w:ascii="Microsoft JhengHei" w:eastAsia="Microsoft JhengHei" w:hAnsi="Microsoft JhengHei" w:cs="Microsoft JhengHei"/>
          <w:w w:val="95"/>
        </w:rPr>
        <w:tab/>
        <w:t xml:space="preserve">10742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Task</w:t>
      </w:r>
      <w:r>
        <w:rPr>
          <w:rFonts w:ascii="Microsoft JhengHei" w:eastAsia="Microsoft JhengHei" w:hAnsi="Microsoft JhengHei" w:cs="Microsoft JhengHei"/>
          <w:w w:val="95"/>
        </w:rPr>
        <w:tab/>
        <w:t>Job[Prefetcher]</w:t>
      </w:r>
    </w:p>
    <w:p w:rsidR="00606508" w:rsidRDefault="00A23879">
      <w:pPr>
        <w:pStyle w:val="BodyText"/>
        <w:numPr>
          <w:ilvl w:val="0"/>
          <w:numId w:val="18"/>
        </w:numPr>
        <w:tabs>
          <w:tab w:val="left" w:pos="697"/>
          <w:tab w:val="left" w:pos="3699"/>
          <w:tab w:val="left" w:pos="6199"/>
        </w:tabs>
        <w:spacing w:line="212" w:lineRule="exact"/>
        <w:ind w:left="697" w:right="1345"/>
        <w:jc w:val="center"/>
        <w:rPr>
          <w:rFonts w:ascii="Microsoft JhengHei" w:eastAsia="Microsoft JhengHei" w:hAnsi="Microsoft JhengHei" w:cs="Microsoft JhengHei"/>
        </w:rPr>
      </w:pPr>
      <w:r>
        <w:rPr>
          <w:rFonts w:ascii="Microsoft JhengHei" w:eastAsia="Microsoft JhengHei" w:hAnsi="Microsoft JhengHei" w:cs="Microsoft JhengHei"/>
          <w:w w:val="95"/>
        </w:rPr>
        <w:t>sdbserver3:11820:12</w:t>
      </w:r>
      <w:r>
        <w:rPr>
          <w:rFonts w:ascii="Microsoft JhengHei" w:eastAsia="Microsoft JhengHei" w:hAnsi="Microsoft JhengHei" w:cs="Microsoft JhengHei"/>
          <w:w w:val="95"/>
        </w:rPr>
        <w:tab/>
        <w:t xml:space="preserve">10743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Task</w:t>
      </w:r>
      <w:r>
        <w:rPr>
          <w:rFonts w:ascii="Microsoft JhengHei" w:eastAsia="Microsoft JhengHei" w:hAnsi="Microsoft JhengHei" w:cs="Microsoft JhengHei"/>
          <w:w w:val="95"/>
        </w:rPr>
        <w:tab/>
        <w:t>Job[Prefetcher]</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w w:val="105"/>
        </w:rPr>
        <w:t>sdbserver3:11820:13</w:t>
      </w:r>
      <w:r>
        <w:rPr>
          <w:rFonts w:ascii="Microsoft JhengHei" w:eastAsia="Microsoft JhengHei" w:hAnsi="Microsoft JhengHei" w:cs="Microsoft JhengHei"/>
          <w:w w:val="105"/>
        </w:rPr>
        <w:tab/>
        <w:t>10744</w:t>
      </w:r>
      <w:r>
        <w:rPr>
          <w:rFonts w:ascii="Microsoft JhengHei" w:eastAsia="Microsoft JhengHei" w:hAnsi="Microsoft JhengHei" w:cs="Microsoft JhengHei"/>
          <w:spacing w:val="39"/>
          <w:w w:val="105"/>
        </w:rPr>
        <w:t xml:space="preserve"> </w:t>
      </w:r>
      <w:r>
        <w:rPr>
          <w:rFonts w:ascii="Microsoft JhengHei" w:eastAsia="Microsoft JhengHei" w:hAnsi="Microsoft JhengHei" w:cs="Microsoft JhengHei"/>
          <w:w w:val="105"/>
        </w:rPr>
        <w:t>Cluster</w:t>
      </w:r>
      <w:r>
        <w:rPr>
          <w:rFonts w:ascii="Microsoft JhengHei" w:eastAsia="Microsoft JhengHei" w:hAnsi="Microsoft JhengHei" w:cs="Microsoft JhengHei"/>
          <w:w w:val="105"/>
        </w:rPr>
        <w:tab/>
        <w:t>""</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rPr>
        <w:t>sdbserver3:11820:14</w:t>
      </w:r>
      <w:r>
        <w:rPr>
          <w:rFonts w:ascii="Microsoft JhengHei" w:eastAsia="Microsoft JhengHei" w:hAnsi="Microsoft JhengHei" w:cs="Microsoft JhengHei"/>
        </w:rPr>
        <w:tab/>
        <w:t>10745</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ClusterShard</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rPr>
        <w:t>sdbserver3:11820:15</w:t>
      </w:r>
      <w:r>
        <w:rPr>
          <w:rFonts w:ascii="Microsoft JhengHei" w:eastAsia="Microsoft JhengHei" w:hAnsi="Microsoft JhengHei" w:cs="Microsoft JhengHei"/>
        </w:rPr>
        <w:tab/>
        <w:t>10746</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ClusterLogNotify</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rPr>
        <w:t>sdbserver3:11820:16</w:t>
      </w:r>
      <w:r>
        <w:rPr>
          <w:rFonts w:ascii="Microsoft JhengHei" w:eastAsia="Microsoft JhengHei" w:hAnsi="Microsoft JhengHei" w:cs="Microsoft JhengHei"/>
        </w:rPr>
        <w:tab/>
        <w:t>10747</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ShardReader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3699"/>
          <w:tab w:val="left" w:pos="6199"/>
        </w:tabs>
        <w:spacing w:line="212" w:lineRule="exact"/>
        <w:ind w:left="697" w:right="2645"/>
        <w:jc w:val="center"/>
        <w:rPr>
          <w:rFonts w:ascii="Microsoft JhengHei" w:eastAsia="Microsoft JhengHei" w:hAnsi="Microsoft JhengHei" w:cs="Microsoft JhengHei"/>
        </w:rPr>
      </w:pPr>
      <w:r>
        <w:rPr>
          <w:rFonts w:ascii="Microsoft JhengHei" w:eastAsia="Microsoft JhengHei" w:hAnsi="Microsoft JhengHei" w:cs="Microsoft JhengHei"/>
        </w:rPr>
        <w:t>sdbserver3:11820:17</w:t>
      </w:r>
      <w:r>
        <w:rPr>
          <w:rFonts w:ascii="Microsoft JhengHei" w:eastAsia="Microsoft JhengHei" w:hAnsi="Microsoft JhengHei" w:cs="Microsoft JhengHei"/>
        </w:rPr>
        <w:tab/>
        <w:t>10748</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ReplReader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sdbserver3:11820:18</w:t>
      </w:r>
      <w:r>
        <w:rPr>
          <w:rFonts w:ascii="Microsoft JhengHei" w:eastAsia="Microsoft JhengHei" w:hAnsi="Microsoft JhengHei" w:cs="Microsoft JhengHei"/>
        </w:rPr>
        <w:tab/>
        <w:t>10749</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SyncClockWorker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sdbserver3:11820:19</w:t>
      </w:r>
      <w:r>
        <w:rPr>
          <w:rFonts w:ascii="Microsoft JhengHei" w:eastAsia="Microsoft JhengHei" w:hAnsi="Microsoft JhengHei" w:cs="Microsoft JhengHei"/>
        </w:rPr>
        <w:tab/>
        <w:t>10750</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TCPListener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sdbserver3:11820:2</w:t>
      </w:r>
      <w:r>
        <w:rPr>
          <w:rFonts w:ascii="Microsoft JhengHei" w:eastAsia="Microsoft JhengHei" w:hAnsi="Microsoft JhengHei" w:cs="Microsoft JhengHei"/>
        </w:rPr>
        <w:tab/>
        <w:t>10733</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DpsRollback</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sdbserver3:11820:20</w:t>
      </w:r>
      <w:r>
        <w:rPr>
          <w:rFonts w:ascii="Microsoft JhengHei" w:eastAsia="Microsoft JhengHei" w:hAnsi="Microsoft JhengHei" w:cs="Microsoft JhengHei"/>
        </w:rPr>
        <w:tab/>
        <w:t>10751</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RestListener</w:t>
      </w:r>
      <w:r>
        <w:rPr>
          <w:rFonts w:ascii="Microsoft JhengHei" w:eastAsia="Microsoft JhengHei" w:hAnsi="Microsoft JhengHei" w:cs="Microsoft JhengHei"/>
        </w:rPr>
        <w:tab/>
        <w:t>""</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w w:val="95"/>
        </w:rPr>
        <w:t>sdbserver3:11820:21</w:t>
      </w:r>
      <w:r>
        <w:rPr>
          <w:rFonts w:ascii="Microsoft JhengHei" w:eastAsia="Microsoft JhengHei" w:hAnsi="Microsoft JhengHei" w:cs="Microsoft JhengHei"/>
          <w:w w:val="95"/>
        </w:rPr>
        <w:tab/>
        <w:t xml:space="preserve">10752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Task</w:t>
      </w:r>
      <w:r>
        <w:rPr>
          <w:rFonts w:ascii="Microsoft JhengHei" w:eastAsia="Microsoft JhengHei" w:hAnsi="Microsoft JhengHei" w:cs="Microsoft JhengHei"/>
          <w:w w:val="95"/>
        </w:rPr>
        <w:tab/>
        <w:t>Job[PageCleaner]</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sdbserver3:11820:3</w:t>
      </w:r>
      <w:r>
        <w:rPr>
          <w:rFonts w:ascii="Microsoft JhengHei" w:eastAsia="Microsoft JhengHei" w:hAnsi="Microsoft JhengHei" w:cs="Microsoft JhengHei"/>
        </w:rPr>
        <w:tab/>
        <w:t>10734</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Task</w:t>
      </w:r>
      <w:r>
        <w:rPr>
          <w:rFonts w:ascii="Microsoft JhengHei" w:eastAsia="Microsoft JhengHei" w:hAnsi="Microsoft JhengHei" w:cs="Microsoft JhengHei"/>
        </w:rPr>
        <w:tab/>
        <w:t>Job[Prefetcher]</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sdbserver3:11820:4</w:t>
      </w:r>
      <w:r>
        <w:rPr>
          <w:rFonts w:ascii="Microsoft JhengHei" w:eastAsia="Microsoft JhengHei" w:hAnsi="Microsoft JhengHei" w:cs="Microsoft JhengHei"/>
        </w:rPr>
        <w:tab/>
        <w:t>10735</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Task</w:t>
      </w:r>
      <w:r>
        <w:rPr>
          <w:rFonts w:ascii="Microsoft JhengHei" w:eastAsia="Microsoft JhengHei" w:hAnsi="Microsoft JhengHei" w:cs="Microsoft JhengHei"/>
        </w:rPr>
        <w:tab/>
        <w:t>Job[Prefetcher]</w:t>
      </w:r>
    </w:p>
    <w:p w:rsidR="00606508" w:rsidRDefault="00A23879">
      <w:pPr>
        <w:pStyle w:val="BodyText"/>
        <w:numPr>
          <w:ilvl w:val="0"/>
          <w:numId w:val="18"/>
        </w:numPr>
        <w:tabs>
          <w:tab w:val="left" w:pos="697"/>
          <w:tab w:val="left" w:pos="40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w w:val="90"/>
        </w:rPr>
        <w:t>sdbserver3:11820:42</w:t>
      </w:r>
      <w:r>
        <w:rPr>
          <w:rFonts w:ascii="Microsoft JhengHei" w:eastAsia="Microsoft JhengHei" w:hAnsi="Microsoft JhengHei" w:cs="Microsoft JhengHei"/>
          <w:w w:val="90"/>
        </w:rPr>
        <w:tab/>
        <w:t>10847</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ReplAgent</w:t>
      </w:r>
    </w:p>
    <w:p w:rsidR="00D032B6" w:rsidRDefault="00A23879">
      <w:pPr>
        <w:pStyle w:val="BodyText"/>
        <w:spacing w:line="212" w:lineRule="exact"/>
        <w:ind w:left="297"/>
        <w:rPr>
          <w:rFonts w:ascii="Microsoft JhengHei" w:eastAsia="Microsoft JhengHei" w:hAnsi="Microsoft JhengHei" w:cs="Microsoft JhengHei"/>
        </w:rPr>
      </w:pPr>
      <w:r>
        <w:rPr>
          <w:rFonts w:ascii="Microsoft JhengHei" w:eastAsia="Microsoft JhengHei" w:hAnsi="Microsoft JhengHei" w:cs="Microsoft JhengHei"/>
          <w:w w:val="105"/>
        </w:rPr>
        <w:t>NodeID:1000,TID:1,Start:active</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sdbserver3:11820:5</w:t>
      </w:r>
      <w:r>
        <w:rPr>
          <w:rFonts w:ascii="Microsoft JhengHei" w:eastAsia="Microsoft JhengHei" w:hAnsi="Microsoft JhengHei" w:cs="Microsoft JhengHei"/>
        </w:rPr>
        <w:tab/>
        <w:t>10736</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Task</w:t>
      </w:r>
      <w:r>
        <w:rPr>
          <w:rFonts w:ascii="Microsoft JhengHei" w:eastAsia="Microsoft JhengHei" w:hAnsi="Microsoft JhengHei" w:cs="Microsoft JhengHei"/>
        </w:rPr>
        <w:tab/>
        <w:t>Job[Prefetcher]</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w w:val="95"/>
        </w:rPr>
        <w:t>sdbserver3:11820:59</w:t>
      </w:r>
      <w:r>
        <w:rPr>
          <w:rFonts w:ascii="Microsoft JhengHei" w:eastAsia="Microsoft JhengHei" w:hAnsi="Microsoft JhengHei" w:cs="Microsoft JhengHei"/>
          <w:w w:val="95"/>
        </w:rPr>
        <w:tab/>
        <w:t>23263</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w w:val="95"/>
        </w:rPr>
        <w:t>ShardAgent</w:t>
      </w:r>
      <w:r>
        <w:rPr>
          <w:rFonts w:ascii="Microsoft JhengHei" w:eastAsia="Microsoft JhengHei" w:hAnsi="Microsoft JhengHei" w:cs="Microsoft JhengHei"/>
          <w:w w:val="95"/>
        </w:rPr>
        <w:tab/>
        <w:t>NetID:1,TID:23262</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sdbserver3:11820:6</w:t>
      </w:r>
      <w:r>
        <w:rPr>
          <w:rFonts w:ascii="Microsoft JhengHei" w:eastAsia="Microsoft JhengHei" w:hAnsi="Microsoft JhengHei" w:cs="Microsoft JhengHei"/>
        </w:rPr>
        <w:tab/>
        <w:t>10737</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Task</w:t>
      </w:r>
      <w:r>
        <w:rPr>
          <w:rFonts w:ascii="Microsoft JhengHei" w:eastAsia="Microsoft JhengHei" w:hAnsi="Microsoft JhengHei" w:cs="Microsoft JhengHei"/>
        </w:rPr>
        <w:tab/>
        <w:t>Job[Prefetcher]</w:t>
      </w:r>
    </w:p>
    <w:p w:rsidR="00606508" w:rsidRDefault="00A23879">
      <w:pPr>
        <w:pStyle w:val="BodyText"/>
        <w:numPr>
          <w:ilvl w:val="0"/>
          <w:numId w:val="18"/>
        </w:numPr>
        <w:tabs>
          <w:tab w:val="left" w:pos="697"/>
          <w:tab w:val="left" w:pos="4097"/>
          <w:tab w:val="left" w:pos="6597"/>
        </w:tabs>
        <w:spacing w:line="212" w:lineRule="exact"/>
        <w:ind w:left="697" w:hanging="400"/>
        <w:jc w:val="left"/>
        <w:rPr>
          <w:rFonts w:ascii="Microsoft JhengHei" w:eastAsia="Microsoft JhengHei" w:hAnsi="Microsoft JhengHei" w:cs="Microsoft JhengHei"/>
        </w:rPr>
      </w:pPr>
      <w:r>
        <w:rPr>
          <w:rFonts w:ascii="Microsoft JhengHei" w:eastAsia="Microsoft JhengHei" w:hAnsi="Microsoft JhengHei" w:cs="Microsoft JhengHei"/>
        </w:rPr>
        <w:t>sdbserver3:11820:7</w:t>
      </w:r>
      <w:r>
        <w:rPr>
          <w:rFonts w:ascii="Microsoft JhengHei" w:eastAsia="Microsoft JhengHei" w:hAnsi="Microsoft JhengHei" w:cs="Microsoft JhengHei"/>
        </w:rPr>
        <w:tab/>
        <w:t>10738</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Task</w:t>
      </w:r>
      <w:r>
        <w:rPr>
          <w:rFonts w:ascii="Microsoft JhengHei" w:eastAsia="Microsoft JhengHei" w:hAnsi="Microsoft JhengHei" w:cs="Microsoft JhengHei"/>
        </w:rPr>
        <w:tab/>
        <w:t>Job[Prefetcher]</w:t>
      </w:r>
    </w:p>
    <w:p w:rsidR="00D032B6" w:rsidRDefault="00A23879">
      <w:pPr>
        <w:pStyle w:val="BodyText"/>
        <w:spacing w:line="217" w:lineRule="exact"/>
        <w:ind w:left="297"/>
        <w:rPr>
          <w:rFonts w:ascii="Microsoft JhengHei" w:eastAsia="Microsoft JhengHei" w:hAnsi="Microsoft JhengHei" w:cs="Microsoft JhengHei"/>
        </w:rPr>
      </w:pPr>
      <w:r>
        <w:rPr>
          <w:rFonts w:ascii="Microsoft JhengHei" w:eastAsia="Microsoft JhengHei" w:hAnsi="Microsoft JhengHei" w:cs="Microsoft JhengHei"/>
          <w:w w:val="105"/>
        </w:rPr>
        <w:t>please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input</w:t>
      </w:r>
      <w:r>
        <w:rPr>
          <w:rFonts w:ascii="Microsoft JhengHei" w:eastAsia="Microsoft JhengHei" w:hAnsi="Microsoft JhengHei" w:cs="Microsoft JhengHei"/>
          <w:spacing w:val="27"/>
          <w:w w:val="105"/>
        </w:rPr>
        <w:t xml:space="preserve"> </w:t>
      </w:r>
      <w:r>
        <w:rPr>
          <w:rFonts w:ascii="Microsoft JhengHei" w:eastAsia="Microsoft JhengHei" w:hAnsi="Microsoft JhengHei" w:cs="Microsoft JhengHei"/>
          <w:w w:val="105"/>
        </w:rPr>
        <w:t>the</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20"/>
        </w:rPr>
        <w:t>filter</w:t>
      </w:r>
      <w:r>
        <w:rPr>
          <w:rFonts w:ascii="Microsoft JhengHei" w:eastAsia="Microsoft JhengHei" w:hAnsi="Microsoft JhengHei" w:cs="Microsoft JhengHei"/>
          <w:spacing w:val="19"/>
          <w:w w:val="120"/>
        </w:rPr>
        <w:t xml:space="preserve"> </w:t>
      </w:r>
      <w:r>
        <w:rPr>
          <w:rFonts w:ascii="Microsoft JhengHei" w:eastAsia="Microsoft JhengHei" w:hAnsi="Microsoft JhengHei" w:cs="Microsoft JhengHei"/>
          <w:w w:val="105"/>
        </w:rPr>
        <w:t>condition</w:t>
      </w:r>
      <w:r>
        <w:rPr>
          <w:rFonts w:ascii="Microsoft JhengHei" w:eastAsia="Microsoft JhengHei" w:hAnsi="Microsoft JhengHei" w:cs="Microsoft JhengHei"/>
          <w:spacing w:val="27"/>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6"/>
          <w:w w:val="190"/>
        </w:rPr>
        <w:t xml:space="preserve"> </w:t>
      </w:r>
      <w:r>
        <w:rPr>
          <w:rFonts w:ascii="Microsoft JhengHei" w:eastAsia="Microsoft JhengHei" w:hAnsi="Microsoft JhengHei" w:cs="Microsoft JhengHei"/>
          <w:w w:val="105"/>
        </w:rPr>
        <w:t>TID:10732</w:t>
      </w:r>
    </w:p>
    <w:p w:rsidR="00D032B6" w:rsidRDefault="00A23879">
      <w:pPr>
        <w:pStyle w:val="BodyText"/>
        <w:spacing w:before="26"/>
        <w:ind w:left="197"/>
        <w:rPr>
          <w:lang w:eastAsia="zh-CN"/>
        </w:rPr>
      </w:pPr>
      <w:r>
        <w:rPr>
          <w:w w:val="90"/>
          <w:lang w:eastAsia="zh-CN"/>
        </w:rPr>
        <w:t xml:space="preserve">8. </w:t>
      </w:r>
      <w:r>
        <w:rPr>
          <w:spacing w:val="46"/>
          <w:w w:val="90"/>
          <w:lang w:eastAsia="zh-CN"/>
        </w:rPr>
        <w:t xml:space="preserve"> </w:t>
      </w:r>
      <w:r>
        <w:rPr>
          <w:w w:val="90"/>
          <w:lang w:eastAsia="zh-CN"/>
        </w:rPr>
        <w:t>按‘Q’键，返回没有按照筛选条件前的列表信息</w:t>
      </w:r>
    </w:p>
    <w:p w:rsidR="00D032B6" w:rsidRDefault="00A23879">
      <w:pPr>
        <w:pStyle w:val="BodyText"/>
        <w:spacing w:before="18"/>
        <w:ind w:left="197"/>
        <w:rPr>
          <w:lang w:eastAsia="zh-CN"/>
        </w:rPr>
      </w:pPr>
      <w:r>
        <w:rPr>
          <w:w w:val="85"/>
          <w:lang w:eastAsia="zh-CN"/>
        </w:rPr>
        <w:t>9.</w:t>
      </w:r>
      <w:r>
        <w:rPr>
          <w:spacing w:val="40"/>
          <w:w w:val="85"/>
          <w:lang w:eastAsia="zh-CN"/>
        </w:rPr>
        <w:t xml:space="preserve"> </w:t>
      </w:r>
      <w:r>
        <w:rPr>
          <w:w w:val="85"/>
          <w:lang w:eastAsia="zh-CN"/>
        </w:rPr>
        <w:t>按‘&lt;’或者‘&gt;’键，可以查看隐藏在左边或者右边的列</w:t>
      </w:r>
    </w:p>
    <w:p w:rsidR="00D032B6" w:rsidRDefault="00D032B6">
      <w:pPr>
        <w:rPr>
          <w:lang w:eastAsia="zh-CN"/>
        </w:rPr>
        <w:sectPr w:rsidR="00D032B6">
          <w:pgSz w:w="12240" w:h="15840"/>
          <w:pgMar w:top="900" w:right="680" w:bottom="280" w:left="1720" w:header="713" w:footer="0" w:gutter="0"/>
          <w:cols w:space="720"/>
        </w:sectPr>
      </w:pPr>
    </w:p>
    <w:p w:rsidR="00D032B6" w:rsidRDefault="00D032B6">
      <w:pPr>
        <w:spacing w:before="4" w:line="130" w:lineRule="exact"/>
        <w:rPr>
          <w:sz w:val="13"/>
          <w:szCs w:val="13"/>
          <w:lang w:eastAsia="zh-CN"/>
        </w:rPr>
      </w:pPr>
    </w:p>
    <w:p w:rsidR="00D032B6" w:rsidRDefault="00D032B6">
      <w:pPr>
        <w:spacing w:line="200" w:lineRule="exact"/>
        <w:rPr>
          <w:sz w:val="20"/>
          <w:szCs w:val="20"/>
          <w:lang w:eastAsia="zh-CN"/>
        </w:rPr>
      </w:pPr>
    </w:p>
    <w:p w:rsidR="00D032B6" w:rsidRDefault="00A23879">
      <w:pPr>
        <w:pStyle w:val="BodyText"/>
        <w:spacing w:line="312" w:lineRule="exact"/>
        <w:rPr>
          <w:lang w:eastAsia="zh-CN"/>
        </w:rPr>
      </w:pPr>
      <w:bookmarkStart w:id="198" w:name="数据库集群节点数据一致性检测工具_—_sdbinspect"/>
      <w:bookmarkStart w:id="199" w:name="_bookmark87"/>
      <w:bookmarkEnd w:id="198"/>
      <w:bookmarkEnd w:id="199"/>
      <w:r>
        <w:rPr>
          <w:w w:val="95"/>
          <w:lang w:eastAsia="zh-CN"/>
        </w:rPr>
        <w:t xml:space="preserve">数据库集群节点数据一致性检测工具 </w:t>
      </w:r>
      <w:r>
        <w:rPr>
          <w:spacing w:val="6"/>
          <w:w w:val="95"/>
          <w:lang w:eastAsia="zh-CN"/>
        </w:rPr>
        <w:t xml:space="preserve"> </w:t>
      </w:r>
      <w:r>
        <w:rPr>
          <w:w w:val="95"/>
          <w:lang w:eastAsia="zh-CN"/>
        </w:rPr>
        <w:t xml:space="preserve">— </w:t>
      </w:r>
      <w:r>
        <w:rPr>
          <w:spacing w:val="6"/>
          <w:w w:val="95"/>
          <w:lang w:eastAsia="zh-CN"/>
        </w:rPr>
        <w:t xml:space="preserve"> </w:t>
      </w:r>
      <w:r>
        <w:rPr>
          <w:w w:val="95"/>
          <w:lang w:eastAsia="zh-CN"/>
        </w:rPr>
        <w:t>sdbinspect</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sdbinspect </w:t>
      </w:r>
      <w:r>
        <w:rPr>
          <w:spacing w:val="45"/>
          <w:w w:val="95"/>
          <w:lang w:eastAsia="zh-CN"/>
        </w:rPr>
        <w:t xml:space="preserve"> </w:t>
      </w:r>
      <w:r>
        <w:rPr>
          <w:w w:val="95"/>
          <w:lang w:eastAsia="zh-CN"/>
        </w:rPr>
        <w:t xml:space="preserve">是一个 </w:t>
      </w:r>
      <w:r>
        <w:rPr>
          <w:spacing w:val="46"/>
          <w:w w:val="95"/>
          <w:lang w:eastAsia="zh-CN"/>
        </w:rPr>
        <w:t xml:space="preserve"> </w:t>
      </w:r>
      <w:r>
        <w:rPr>
          <w:w w:val="95"/>
          <w:lang w:eastAsia="zh-CN"/>
        </w:rPr>
        <w:t xml:space="preserve">SequoiaDB </w:t>
      </w:r>
      <w:r>
        <w:rPr>
          <w:spacing w:val="46"/>
          <w:w w:val="95"/>
          <w:lang w:eastAsia="zh-CN"/>
        </w:rPr>
        <w:t xml:space="preserve"> </w:t>
      </w:r>
      <w:r>
        <w:rPr>
          <w:w w:val="95"/>
          <w:lang w:eastAsia="zh-CN"/>
        </w:rPr>
        <w:t>数据库的数据节点间数据一致性检测工具。它可以检查节点间数据是否完全</w:t>
      </w:r>
      <w:r>
        <w:rPr>
          <w:lang w:eastAsia="zh-CN"/>
        </w:rPr>
        <w:t xml:space="preserve"> 一致，并且给出结果报告。</w:t>
      </w:r>
    </w:p>
    <w:p w:rsidR="00D032B6" w:rsidRDefault="00D032B6">
      <w:pPr>
        <w:spacing w:before="14" w:line="200" w:lineRule="exact"/>
        <w:rPr>
          <w:sz w:val="20"/>
          <w:szCs w:val="20"/>
          <w:lang w:eastAsia="zh-CN"/>
        </w:rPr>
      </w:pPr>
    </w:p>
    <w:p w:rsidR="00D032B6" w:rsidRDefault="00A23879">
      <w:pPr>
        <w:pStyle w:val="BodyText"/>
        <w:spacing w:line="253" w:lineRule="auto"/>
        <w:ind w:right="8607"/>
        <w:rPr>
          <w:lang w:eastAsia="zh-CN"/>
        </w:rPr>
      </w:pPr>
      <w:r>
        <w:rPr>
          <w:lang w:eastAsia="zh-CN"/>
        </w:rPr>
        <w:t>权限需求 无</w:t>
      </w:r>
    </w:p>
    <w:p w:rsidR="00D032B6" w:rsidRDefault="00D032B6">
      <w:pPr>
        <w:spacing w:before="4" w:line="180" w:lineRule="exact"/>
        <w:rPr>
          <w:sz w:val="18"/>
          <w:szCs w:val="18"/>
          <w:lang w:eastAsia="zh-CN"/>
        </w:rPr>
      </w:pPr>
    </w:p>
    <w:p w:rsidR="00D032B6" w:rsidRDefault="00A23879">
      <w:pPr>
        <w:pStyle w:val="BodyText"/>
        <w:rPr>
          <w:lang w:eastAsia="zh-CN"/>
        </w:rPr>
      </w:pPr>
      <w:r>
        <w:rPr>
          <w:lang w:eastAsia="zh-CN"/>
        </w:rPr>
        <w:t>连接需求</w:t>
      </w:r>
    </w:p>
    <w:p w:rsidR="00D032B6" w:rsidRDefault="00035F6E">
      <w:pPr>
        <w:pStyle w:val="BodyText"/>
        <w:spacing w:before="18" w:line="379" w:lineRule="auto"/>
        <w:ind w:right="5028"/>
      </w:pPr>
      <w:r>
        <w:pict>
          <v:shape id="_x0000_s3667" type="#_x0000_t202" style="position:absolute;left:0;text-align:left;margin-left:81.2pt;margin-top:46.25pt;width:475.1pt;height:289pt;z-index:-252118016;mso-position-horizontal-relative:page" filled="f" stroked="f">
            <v:textbox style="mso-next-textbox:#_x0000_s3667" inset="0,0,0,0">
              <w:txbxContent>
                <w:tbl>
                  <w:tblPr>
                    <w:tblW w:w="0" w:type="auto"/>
                    <w:tblLayout w:type="fixed"/>
                    <w:tblCellMar>
                      <w:left w:w="0" w:type="dxa"/>
                      <w:right w:w="0" w:type="dxa"/>
                    </w:tblCellMar>
                    <w:tblLook w:val="01E0"/>
                  </w:tblPr>
                  <w:tblGrid>
                    <w:gridCol w:w="2156"/>
                    <w:gridCol w:w="4159"/>
                    <w:gridCol w:w="3157"/>
                  </w:tblGrid>
                  <w:tr w:rsidR="00801E25">
                    <w:trPr>
                      <w:trHeight w:hRule="exact" w:val="305"/>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1051"/>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801E25">
                    <w:trPr>
                      <w:trHeight w:hRule="exact" w:val="30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返回基本帮助和用法文本</w:t>
                        </w:r>
                      </w:p>
                    </w:tc>
                  </w:tr>
                  <w:tr w:rsidR="00801E25">
                    <w:trPr>
                      <w:trHeight w:hRule="exact" w:val="30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--version</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-v</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返回当前工具所附属的数据库的版本</w:t>
                        </w:r>
                      </w:p>
                    </w:tc>
                  </w:tr>
                  <w:tr w:rsidR="00801E25">
                    <w:trPr>
                      <w:trHeight w:hRule="exact" w:val="1070"/>
                    </w:trPr>
                    <w:tc>
                      <w:tcPr>
                        <w:tcW w:w="2156" w:type="dxa"/>
                        <w:tcBorders>
                          <w:top w:val="single" w:sz="8" w:space="0" w:color="000000"/>
                          <w:left w:val="nil"/>
                          <w:bottom w:val="single" w:sz="8" w:space="0" w:color="000000"/>
                          <w:right w:val="nil"/>
                        </w:tcBorders>
                      </w:tcPr>
                      <w:p w:rsidR="00801E25" w:rsidRDefault="00801E25">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--action</w:t>
                        </w:r>
                      </w:p>
                      <w:p w:rsidR="00801E25" w:rsidRDefault="00801E25">
                        <w:pPr>
                          <w:pStyle w:val="TableParagraph"/>
                          <w:spacing w:before="1" w:line="100" w:lineRule="exact"/>
                          <w:rPr>
                            <w:sz w:val="10"/>
                            <w:szCs w:val="10"/>
                          </w:rPr>
                        </w:pPr>
                      </w:p>
                      <w:p w:rsidR="00801E25" w:rsidRDefault="00801E25">
                        <w:pPr>
                          <w:pStyle w:val="TableParagraph"/>
                          <w:spacing w:line="200" w:lineRule="exact"/>
                          <w:rPr>
                            <w:sz w:val="20"/>
                            <w:szCs w:val="20"/>
                          </w:rPr>
                        </w:pPr>
                      </w:p>
                      <w:p w:rsidR="00801E25" w:rsidRDefault="00801E25">
                        <w:pPr>
                          <w:pStyle w:val="TableParagraph"/>
                          <w:ind w:left="50"/>
                          <w:rPr>
                            <w:rFonts w:ascii="微软雅黑" w:eastAsia="微软雅黑" w:hAnsi="微软雅黑" w:cs="微软雅黑"/>
                            <w:sz w:val="14"/>
                            <w:szCs w:val="14"/>
                          </w:rPr>
                        </w:pPr>
                        <w:r>
                          <w:rPr>
                            <w:rFonts w:ascii="微软雅黑" w:eastAsia="微软雅黑" w:hAnsi="微软雅黑" w:cs="微软雅黑"/>
                            <w:w w:val="90"/>
                            <w:sz w:val="14"/>
                            <w:szCs w:val="14"/>
                          </w:rPr>
                          <w:t>--coord</w:t>
                        </w:r>
                      </w:p>
                    </w:tc>
                    <w:tc>
                      <w:tcPr>
                        <w:tcW w:w="4159" w:type="dxa"/>
                        <w:tcBorders>
                          <w:top w:val="single" w:sz="8" w:space="0" w:color="000000"/>
                          <w:left w:val="nil"/>
                          <w:bottom w:val="single" w:sz="8" w:space="0" w:color="000000"/>
                          <w:right w:val="nil"/>
                        </w:tcBorders>
                      </w:tcPr>
                      <w:p w:rsidR="00801E25" w:rsidRDefault="00801E25">
                        <w:pPr>
                          <w:pStyle w:val="TableParagraph"/>
                          <w:spacing w:line="20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-a</w:t>
                        </w:r>
                      </w:p>
                      <w:p w:rsidR="00801E25" w:rsidRDefault="00801E25">
                        <w:pPr>
                          <w:pStyle w:val="TableParagraph"/>
                          <w:spacing w:before="1" w:line="100" w:lineRule="exact"/>
                          <w:rPr>
                            <w:sz w:val="10"/>
                            <w:szCs w:val="10"/>
                          </w:rPr>
                        </w:pPr>
                      </w:p>
                      <w:p w:rsidR="00801E25" w:rsidRDefault="00801E25">
                        <w:pPr>
                          <w:pStyle w:val="TableParagraph"/>
                          <w:spacing w:line="200" w:lineRule="exact"/>
                          <w:rPr>
                            <w:sz w:val="20"/>
                            <w:szCs w:val="20"/>
                          </w:rPr>
                        </w:pPr>
                      </w:p>
                      <w:p w:rsidR="00801E25" w:rsidRDefault="00801E25">
                        <w:pPr>
                          <w:pStyle w:val="TableParagraph"/>
                          <w:ind w:left="1051"/>
                          <w:rPr>
                            <w:rFonts w:ascii="微软雅黑" w:eastAsia="微软雅黑" w:hAnsi="微软雅黑" w:cs="微软雅黑"/>
                            <w:sz w:val="14"/>
                            <w:szCs w:val="14"/>
                          </w:rPr>
                        </w:pPr>
                        <w:r>
                          <w:rPr>
                            <w:rFonts w:ascii="微软雅黑" w:eastAsia="微软雅黑" w:hAnsi="微软雅黑" w:cs="微软雅黑"/>
                            <w:w w:val="85"/>
                            <w:sz w:val="14"/>
                            <w:szCs w:val="14"/>
                          </w:rPr>
                          <w:t>-d</w:t>
                        </w:r>
                      </w:p>
                    </w:tc>
                    <w:tc>
                      <w:tcPr>
                        <w:tcW w:w="3157" w:type="dxa"/>
                        <w:tcBorders>
                          <w:top w:val="single" w:sz="8" w:space="0" w:color="000000"/>
                          <w:left w:val="nil"/>
                          <w:bottom w:val="single" w:sz="8" w:space="0" w:color="000000"/>
                          <w:right w:val="nil"/>
                        </w:tcBorders>
                      </w:tcPr>
                      <w:p w:rsidR="00801E25" w:rsidRDefault="00801E25">
                        <w:pPr>
                          <w:pStyle w:val="TableParagraph"/>
                          <w:spacing w:line="208" w:lineRule="exact"/>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指定检查数据或对已经存在的中间文件生成</w:t>
                        </w:r>
                      </w:p>
                      <w:p w:rsidR="00801E25" w:rsidRDefault="00801E25">
                        <w:pPr>
                          <w:pStyle w:val="TableParagraph"/>
                          <w:spacing w:before="1" w:line="301" w:lineRule="auto"/>
                          <w:ind w:left="50" w:right="145"/>
                          <w:rPr>
                            <w:rFonts w:ascii="微软雅黑" w:eastAsia="微软雅黑" w:hAnsi="微软雅黑" w:cs="微软雅黑"/>
                            <w:sz w:val="14"/>
                            <w:szCs w:val="14"/>
                          </w:rPr>
                        </w:pPr>
                        <w:r>
                          <w:rPr>
                            <w:rFonts w:ascii="微软雅黑" w:eastAsia="微软雅黑" w:hAnsi="微软雅黑" w:cs="微软雅黑"/>
                            <w:w w:val="95"/>
                            <w:sz w:val="14"/>
                            <w:szCs w:val="14"/>
                          </w:rPr>
                          <w:t>report，inspect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report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可选，默认是</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inspect</w:t>
                        </w:r>
                        <w:r>
                          <w:rPr>
                            <w:rFonts w:ascii="微软雅黑" w:eastAsia="微软雅黑" w:hAnsi="微软雅黑" w:cs="微软雅黑"/>
                            <w:w w:val="94"/>
                            <w:sz w:val="14"/>
                            <w:szCs w:val="14"/>
                          </w:rPr>
                          <w:t xml:space="preserve"> </w:t>
                        </w:r>
                        <w:r>
                          <w:rPr>
                            <w:rFonts w:ascii="微软雅黑" w:eastAsia="微软雅黑" w:hAnsi="微软雅黑" w:cs="微软雅黑"/>
                            <w:w w:val="95"/>
                            <w:sz w:val="14"/>
                            <w:szCs w:val="14"/>
                          </w:rPr>
                          <w:t>指定</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coord</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节点的</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hostname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和服务端口，格式</w:t>
                        </w:r>
                      </w:p>
                      <w:p w:rsidR="00801E25" w:rsidRDefault="00801E25">
                        <w:pPr>
                          <w:pStyle w:val="TableParagraph"/>
                          <w:spacing w:line="193"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为</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hostname:servicename，必须指定</w:t>
                        </w:r>
                      </w:p>
                    </w:tc>
                  </w:tr>
                  <w:tr w:rsidR="00801E25">
                    <w:trPr>
                      <w:trHeight w:hRule="exact" w:val="30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--loop</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0"/>
                            <w:sz w:val="14"/>
                            <w:szCs w:val="14"/>
                          </w:rPr>
                          <w:t>-t</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指定迭代检查的次数，默认是5（次）</w:t>
                        </w:r>
                      </w:p>
                    </w:tc>
                  </w:tr>
                  <w:tr w:rsidR="00801E25">
                    <w:trPr>
                      <w:trHeight w:hRule="exact" w:val="54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--group</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0"/>
                            <w:sz w:val="14"/>
                            <w:szCs w:val="14"/>
                          </w:rPr>
                          <w:t>-g</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指定要检查的</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group</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的名字，若不指定，则检查</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所有的</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group</w:t>
                        </w:r>
                      </w:p>
                    </w:tc>
                  </w:tr>
                  <w:tr w:rsidR="00801E25">
                    <w:trPr>
                      <w:trHeight w:hRule="exact" w:val="54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-c</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指定检查的集合空间名字，不指定则检查所有集</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合空间</w:t>
                        </w:r>
                      </w:p>
                    </w:tc>
                  </w:tr>
                  <w:tr w:rsidR="00801E25">
                    <w:trPr>
                      <w:trHeight w:hRule="exact" w:val="54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0"/>
                            <w:sz w:val="14"/>
                            <w:szCs w:val="14"/>
                          </w:rPr>
                          <w:t>-l</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指定检查的集合名字，不指定则检查所有集</w:t>
                        </w:r>
                      </w:p>
                      <w:p w:rsidR="00801E25" w:rsidRDefault="00801E25">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合，指定集合时，必须制定集合空间</w:t>
                        </w:r>
                      </w:p>
                    </w:tc>
                  </w:tr>
                  <w:tr w:rsidR="00801E25">
                    <w:trPr>
                      <w:trHeight w:hRule="exact" w:val="78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--file</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-f</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指定从已存在的（上一次检查的）结果文件开始</w:t>
                        </w:r>
                      </w:p>
                      <w:p w:rsidR="00801E25" w:rsidRDefault="00801E25">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检查，当指定此选择时，其它选项（除</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-o</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外）均 失效，生效的为文件中保存的</w:t>
                        </w:r>
                        <w:r>
                          <w:rPr>
                            <w:rFonts w:ascii="微软雅黑" w:eastAsia="微软雅黑" w:hAnsi="微软雅黑" w:cs="微软雅黑"/>
                            <w:spacing w:val="-26"/>
                            <w:sz w:val="14"/>
                            <w:szCs w:val="14"/>
                            <w:lang w:eastAsia="zh-CN"/>
                          </w:rPr>
                          <w:t xml:space="preserve"> </w:t>
                        </w:r>
                        <w:r>
                          <w:rPr>
                            <w:rFonts w:ascii="微软雅黑" w:eastAsia="微软雅黑" w:hAnsi="微软雅黑" w:cs="微软雅黑"/>
                            <w:sz w:val="14"/>
                            <w:szCs w:val="14"/>
                            <w:lang w:eastAsia="zh-CN"/>
                          </w:rPr>
                          <w:t>command</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选项</w:t>
                        </w:r>
                      </w:p>
                    </w:tc>
                  </w:tr>
                  <w:tr w:rsidR="00801E25">
                    <w:trPr>
                      <w:trHeight w:hRule="exact" w:val="540"/>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--output</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-o</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指定输出的文件名，默认是  </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inspect.bin，报告文</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件为</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inspect.bin.report</w:t>
                        </w:r>
                      </w:p>
                    </w:tc>
                  </w:tr>
                  <w:tr w:rsidR="00801E25">
                    <w:trPr>
                      <w:trHeight w:hRule="exact" w:val="545"/>
                    </w:trPr>
                    <w:tc>
                      <w:tcPr>
                        <w:tcW w:w="2156"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--view</w:t>
                        </w:r>
                      </w:p>
                    </w:tc>
                    <w:tc>
                      <w:tcPr>
                        <w:tcW w:w="4159"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-w</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指定生成</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report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文件的内容按</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group</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查看和按</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查看，默认为</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group</w:t>
                        </w:r>
                      </w:p>
                    </w:tc>
                  </w:tr>
                </w:tbl>
                <w:p w:rsidR="00801E25" w:rsidRDefault="00801E25"/>
              </w:txbxContent>
            </v:textbox>
            <w10:wrap anchorx="page"/>
          </v:shape>
        </w:pict>
      </w:r>
      <w:r w:rsidR="00A23879">
        <w:rPr>
          <w:w w:val="95"/>
          <w:lang w:eastAsia="zh-CN"/>
        </w:rPr>
        <w:t>sdbinsepct</w:t>
      </w:r>
      <w:r w:rsidR="00A23879">
        <w:rPr>
          <w:spacing w:val="41"/>
          <w:w w:val="95"/>
          <w:lang w:eastAsia="zh-CN"/>
        </w:rPr>
        <w:t xml:space="preserve"> </w:t>
      </w:r>
      <w:r w:rsidR="00A23879">
        <w:rPr>
          <w:w w:val="95"/>
          <w:lang w:eastAsia="zh-CN"/>
        </w:rPr>
        <w:t>需要与数据库（coord</w:t>
      </w:r>
      <w:r w:rsidR="00A23879">
        <w:rPr>
          <w:spacing w:val="42"/>
          <w:w w:val="95"/>
          <w:lang w:eastAsia="zh-CN"/>
        </w:rPr>
        <w:t xml:space="preserve"> </w:t>
      </w:r>
      <w:r w:rsidR="00A23879">
        <w:rPr>
          <w:w w:val="95"/>
          <w:lang w:eastAsia="zh-CN"/>
        </w:rPr>
        <w:t>节点）连接。</w:t>
      </w:r>
      <w:r w:rsidR="00A23879">
        <w:rPr>
          <w:lang w:eastAsia="zh-CN"/>
        </w:rPr>
        <w:t xml:space="preserve"> </w:t>
      </w:r>
      <w:r w:rsidR="00A23879">
        <w:t>选项</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5" w:line="240" w:lineRule="exact"/>
        <w:rPr>
          <w:sz w:val="24"/>
          <w:szCs w:val="24"/>
        </w:rPr>
      </w:pPr>
    </w:p>
    <w:p w:rsidR="00D032B6" w:rsidRDefault="00A23879">
      <w:pPr>
        <w:pStyle w:val="BodyText"/>
        <w:spacing w:line="312" w:lineRule="exact"/>
      </w:pPr>
      <w:r>
        <w:t>用法</w:t>
      </w:r>
    </w:p>
    <w:p w:rsidR="00D032B6" w:rsidRDefault="00D032B6">
      <w:pPr>
        <w:spacing w:before="5" w:line="100" w:lineRule="exact"/>
        <w:rPr>
          <w:sz w:val="10"/>
          <w:szCs w:val="10"/>
        </w:rPr>
      </w:pPr>
    </w:p>
    <w:p w:rsidR="00D032B6" w:rsidRDefault="00A23879">
      <w:pPr>
        <w:pStyle w:val="BodyText"/>
        <w:spacing w:line="168" w:lineRule="auto"/>
      </w:pPr>
      <w:r>
        <w:rPr>
          <w:w w:val="95"/>
        </w:rPr>
        <w:t xml:space="preserve">在下面的例子，sdbinspect </w:t>
      </w:r>
      <w:r>
        <w:rPr>
          <w:spacing w:val="15"/>
          <w:w w:val="95"/>
        </w:rPr>
        <w:t xml:space="preserve"> </w:t>
      </w:r>
      <w:r>
        <w:rPr>
          <w:w w:val="95"/>
        </w:rPr>
        <w:t xml:space="preserve">检查协调节点 </w:t>
      </w:r>
      <w:r>
        <w:rPr>
          <w:spacing w:val="15"/>
          <w:w w:val="95"/>
        </w:rPr>
        <w:t xml:space="preserve"> </w:t>
      </w:r>
      <w:r>
        <w:rPr>
          <w:w w:val="95"/>
        </w:rPr>
        <w:t xml:space="preserve">ubuntu-dev9:11810 </w:t>
      </w:r>
      <w:r>
        <w:rPr>
          <w:spacing w:val="15"/>
          <w:w w:val="95"/>
        </w:rPr>
        <w:t xml:space="preserve"> </w:t>
      </w:r>
      <w:r>
        <w:rPr>
          <w:w w:val="95"/>
        </w:rPr>
        <w:t>下的全部集群（5次），并将中间文件</w:t>
      </w:r>
      <w:r>
        <w:t xml:space="preserve"> 结果输出到</w:t>
      </w:r>
      <w:r>
        <w:rPr>
          <w:spacing w:val="-34"/>
        </w:rPr>
        <w:t xml:space="preserve"> </w:t>
      </w:r>
      <w:r>
        <w:t>item.bin</w:t>
      </w:r>
      <w:r>
        <w:rPr>
          <w:spacing w:val="-34"/>
        </w:rPr>
        <w:t xml:space="preserve"> </w:t>
      </w:r>
      <w:r>
        <w:t>中，同时会解析</w:t>
      </w:r>
      <w:r>
        <w:rPr>
          <w:spacing w:val="-33"/>
        </w:rPr>
        <w:t xml:space="preserve"> </w:t>
      </w:r>
      <w:r>
        <w:t>item.bin</w:t>
      </w:r>
      <w:r>
        <w:rPr>
          <w:spacing w:val="-34"/>
        </w:rPr>
        <w:t xml:space="preserve"> </w:t>
      </w:r>
      <w:r>
        <w:t>文件，把文本结果按（默认的）group</w:t>
      </w:r>
      <w:r>
        <w:rPr>
          <w:spacing w:val="-33"/>
        </w:rPr>
        <w:t xml:space="preserve"> </w:t>
      </w:r>
      <w:r>
        <w:t xml:space="preserve">划分，输出到 </w:t>
      </w:r>
      <w:r>
        <w:rPr>
          <w:w w:val="95"/>
        </w:rPr>
        <w:t>item.bin.report</w:t>
      </w:r>
      <w:r>
        <w:rPr>
          <w:spacing w:val="35"/>
          <w:w w:val="95"/>
        </w:rPr>
        <w:t xml:space="preserve"> </w:t>
      </w:r>
      <w:r>
        <w:rPr>
          <w:w w:val="95"/>
        </w:rPr>
        <w:t>文件中。</w:t>
      </w:r>
    </w:p>
    <w:p w:rsidR="00D032B6" w:rsidRDefault="00035F6E">
      <w:pPr>
        <w:pStyle w:val="BodyText"/>
        <w:spacing w:line="340" w:lineRule="exact"/>
        <w:rPr>
          <w:rFonts w:ascii="Microsoft JhengHei" w:eastAsia="Microsoft JhengHei" w:hAnsi="Microsoft JhengHei" w:cs="Microsoft JhengHei"/>
        </w:rPr>
      </w:pPr>
      <w:r w:rsidRPr="00035F6E">
        <w:pict>
          <v:group id="_x0000_s3665" style="position:absolute;left:0;text-align:left;margin-left:81.7pt;margin-top:5.55pt;width:473.6pt;height:10.6pt;z-index:-252121088;mso-position-horizontal-relative:page" coordorigin="1634,111" coordsize="9472,212">
            <v:shape id="_x0000_s3666"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95"/>
        </w:rPr>
        <w:t>sdbinspect</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-d  ubuntu-dev9:11810  #o</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item.bin</w:t>
      </w:r>
    </w:p>
    <w:p w:rsidR="00D032B6" w:rsidRDefault="00D032B6">
      <w:pPr>
        <w:spacing w:before="2" w:line="110" w:lineRule="exact"/>
        <w:rPr>
          <w:sz w:val="11"/>
          <w:szCs w:val="11"/>
        </w:rPr>
      </w:pPr>
    </w:p>
    <w:p w:rsidR="00D032B6" w:rsidRDefault="00A23879">
      <w:pPr>
        <w:pStyle w:val="BodyText"/>
        <w:spacing w:line="168" w:lineRule="auto"/>
        <w:ind w:right="783"/>
      </w:pPr>
      <w:r>
        <w:rPr>
          <w:w w:val="95"/>
        </w:rPr>
        <w:t xml:space="preserve">在下面的例子，sdbinspect </w:t>
      </w:r>
      <w:r>
        <w:rPr>
          <w:spacing w:val="3"/>
          <w:w w:val="95"/>
        </w:rPr>
        <w:t xml:space="preserve"> </w:t>
      </w:r>
      <w:r>
        <w:rPr>
          <w:w w:val="95"/>
        </w:rPr>
        <w:t xml:space="preserve">检查协调节点 </w:t>
      </w:r>
      <w:r>
        <w:rPr>
          <w:spacing w:val="3"/>
          <w:w w:val="95"/>
        </w:rPr>
        <w:t xml:space="preserve"> </w:t>
      </w:r>
      <w:r>
        <w:rPr>
          <w:w w:val="95"/>
        </w:rPr>
        <w:t xml:space="preserve">ubuntu-dev9:11810 </w:t>
      </w:r>
      <w:r>
        <w:rPr>
          <w:spacing w:val="3"/>
          <w:w w:val="95"/>
        </w:rPr>
        <w:t xml:space="preserve"> </w:t>
      </w:r>
      <w:r>
        <w:rPr>
          <w:w w:val="95"/>
        </w:rPr>
        <w:t>下的全部集群中的集合空间</w:t>
      </w:r>
      <w:r>
        <w:t xml:space="preserve"> sports（3次），并将中间文件结果输出到</w:t>
      </w:r>
      <w:r>
        <w:rPr>
          <w:spacing w:val="-38"/>
        </w:rPr>
        <w:t xml:space="preserve"> </w:t>
      </w:r>
      <w:r>
        <w:t>item.bin</w:t>
      </w:r>
      <w:r>
        <w:rPr>
          <w:spacing w:val="-38"/>
        </w:rPr>
        <w:t xml:space="preserve"> </w:t>
      </w:r>
      <w:r>
        <w:t>中，同时会解析</w:t>
      </w:r>
      <w:r>
        <w:rPr>
          <w:spacing w:val="-38"/>
        </w:rPr>
        <w:t xml:space="preserve"> </w:t>
      </w:r>
      <w:r>
        <w:t>item.bin</w:t>
      </w:r>
      <w:r>
        <w:rPr>
          <w:spacing w:val="-38"/>
        </w:rPr>
        <w:t xml:space="preserve"> </w:t>
      </w:r>
      <w:r>
        <w:t xml:space="preserve">文件，把文本结果按 </w:t>
      </w:r>
      <w:r>
        <w:rPr>
          <w:w w:val="95"/>
        </w:rPr>
        <w:t>collection</w:t>
      </w:r>
      <w:r>
        <w:rPr>
          <w:spacing w:val="23"/>
          <w:w w:val="95"/>
        </w:rPr>
        <w:t xml:space="preserve"> </w:t>
      </w:r>
      <w:r>
        <w:rPr>
          <w:w w:val="95"/>
        </w:rPr>
        <w:t>划分，输出到</w:t>
      </w:r>
      <w:r>
        <w:rPr>
          <w:spacing w:val="23"/>
          <w:w w:val="95"/>
        </w:rPr>
        <w:t xml:space="preserve"> </w:t>
      </w:r>
      <w:r>
        <w:rPr>
          <w:w w:val="95"/>
        </w:rPr>
        <w:t>item.bin.report</w:t>
      </w:r>
      <w:r>
        <w:rPr>
          <w:spacing w:val="23"/>
          <w:w w:val="95"/>
        </w:rPr>
        <w:t xml:space="preserve"> </w:t>
      </w:r>
      <w:r>
        <w:rPr>
          <w:w w:val="95"/>
        </w:rPr>
        <w:t>文件中。</w:t>
      </w:r>
    </w:p>
    <w:p w:rsidR="00D032B6" w:rsidRDefault="00035F6E">
      <w:pPr>
        <w:pStyle w:val="BodyText"/>
        <w:spacing w:line="340" w:lineRule="exact"/>
        <w:rPr>
          <w:rFonts w:ascii="Microsoft JhengHei" w:eastAsia="Microsoft JhengHei" w:hAnsi="Microsoft JhengHei" w:cs="Microsoft JhengHei"/>
        </w:rPr>
      </w:pPr>
      <w:r w:rsidRPr="00035F6E">
        <w:pict>
          <v:group id="_x0000_s3663" style="position:absolute;left:0;text-align:left;margin-left:81.7pt;margin-top:5.55pt;width:473.6pt;height:10.6pt;z-index:-252120064;mso-position-horizontal-relative:page" coordorigin="1634,111" coordsize="9472,212">
            <v:shape id="_x0000_s3664"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95"/>
        </w:rPr>
        <w:t xml:space="preserve">sdbinspect </w:t>
      </w:r>
      <w:r w:rsidR="00A23879">
        <w:rPr>
          <w:rFonts w:ascii="Microsoft JhengHei" w:eastAsia="Microsoft JhengHei" w:hAnsi="Microsoft JhengHei" w:cs="Microsoft JhengHei"/>
          <w:spacing w:val="11"/>
          <w:w w:val="95"/>
        </w:rPr>
        <w:t xml:space="preserve"> </w:t>
      </w:r>
      <w:r w:rsidR="00A23879">
        <w:rPr>
          <w:rFonts w:ascii="Microsoft JhengHei" w:eastAsia="Microsoft JhengHei" w:hAnsi="Microsoft JhengHei" w:cs="Microsoft JhengHei"/>
          <w:w w:val="95"/>
        </w:rPr>
        <w:t xml:space="preserve">-d </w:t>
      </w:r>
      <w:r w:rsidR="00A23879">
        <w:rPr>
          <w:rFonts w:ascii="Microsoft JhengHei" w:eastAsia="Microsoft JhengHei" w:hAnsi="Microsoft JhengHei" w:cs="Microsoft JhengHei"/>
          <w:spacing w:val="12"/>
          <w:w w:val="95"/>
        </w:rPr>
        <w:t xml:space="preserve"> </w:t>
      </w:r>
      <w:r w:rsidR="00A23879">
        <w:rPr>
          <w:rFonts w:ascii="Microsoft JhengHei" w:eastAsia="Microsoft JhengHei" w:hAnsi="Microsoft JhengHei" w:cs="Microsoft JhengHei"/>
          <w:w w:val="95"/>
        </w:rPr>
        <w:t xml:space="preserve">ubuntu-dev9:11810 </w:t>
      </w:r>
      <w:r w:rsidR="00A23879">
        <w:rPr>
          <w:rFonts w:ascii="Microsoft JhengHei" w:eastAsia="Microsoft JhengHei" w:hAnsi="Microsoft JhengHei" w:cs="Microsoft JhengHei"/>
          <w:spacing w:val="11"/>
          <w:w w:val="95"/>
        </w:rPr>
        <w:t xml:space="preserve"> </w:t>
      </w:r>
      <w:r w:rsidR="00A23879">
        <w:rPr>
          <w:rFonts w:ascii="Microsoft JhengHei" w:eastAsia="Microsoft JhengHei" w:hAnsi="Microsoft JhengHei" w:cs="Microsoft JhengHei"/>
          <w:w w:val="95"/>
        </w:rPr>
        <w:t xml:space="preserve">#o </w:t>
      </w:r>
      <w:r w:rsidR="00A23879">
        <w:rPr>
          <w:rFonts w:ascii="Microsoft JhengHei" w:eastAsia="Microsoft JhengHei" w:hAnsi="Microsoft JhengHei" w:cs="Microsoft JhengHei"/>
          <w:spacing w:val="12"/>
          <w:w w:val="95"/>
        </w:rPr>
        <w:t xml:space="preserve"> </w:t>
      </w:r>
      <w:r w:rsidR="00A23879">
        <w:rPr>
          <w:rFonts w:ascii="Microsoft JhengHei" w:eastAsia="Microsoft JhengHei" w:hAnsi="Microsoft JhengHei" w:cs="Microsoft JhengHei"/>
          <w:w w:val="95"/>
        </w:rPr>
        <w:t xml:space="preserve">item.bin </w:t>
      </w:r>
      <w:r w:rsidR="00A23879">
        <w:rPr>
          <w:rFonts w:ascii="Microsoft JhengHei" w:eastAsia="Microsoft JhengHei" w:hAnsi="Microsoft JhengHei" w:cs="Microsoft JhengHei"/>
          <w:spacing w:val="11"/>
          <w:w w:val="95"/>
        </w:rPr>
        <w:t xml:space="preserve"> </w:t>
      </w:r>
      <w:r w:rsidR="00A23879">
        <w:rPr>
          <w:rFonts w:ascii="Microsoft JhengHei" w:eastAsia="Microsoft JhengHei" w:hAnsi="Microsoft JhengHei" w:cs="Microsoft JhengHei"/>
          <w:w w:val="95"/>
        </w:rPr>
        <w:t xml:space="preserve">#c </w:t>
      </w:r>
      <w:r w:rsidR="00A23879">
        <w:rPr>
          <w:rFonts w:ascii="Microsoft JhengHei" w:eastAsia="Microsoft JhengHei" w:hAnsi="Microsoft JhengHei" w:cs="Microsoft JhengHei"/>
          <w:spacing w:val="12"/>
          <w:w w:val="95"/>
        </w:rPr>
        <w:t xml:space="preserve"> </w:t>
      </w:r>
      <w:r w:rsidR="00A23879">
        <w:rPr>
          <w:rFonts w:ascii="Microsoft JhengHei" w:eastAsia="Microsoft JhengHei" w:hAnsi="Microsoft JhengHei" w:cs="Microsoft JhengHei"/>
          <w:w w:val="95"/>
        </w:rPr>
        <w:t xml:space="preserve">sports </w:t>
      </w:r>
      <w:r w:rsidR="00A23879">
        <w:rPr>
          <w:rFonts w:ascii="Microsoft JhengHei" w:eastAsia="Microsoft JhengHei" w:hAnsi="Microsoft JhengHei" w:cs="Microsoft JhengHei"/>
          <w:spacing w:val="12"/>
          <w:w w:val="95"/>
        </w:rPr>
        <w:t xml:space="preserve"> </w:t>
      </w:r>
      <w:r w:rsidR="00A23879">
        <w:rPr>
          <w:rFonts w:ascii="Microsoft JhengHei" w:eastAsia="Microsoft JhengHei" w:hAnsi="Microsoft JhengHei" w:cs="Microsoft JhengHei"/>
          <w:w w:val="95"/>
        </w:rPr>
        <w:t xml:space="preserve">#w </w:t>
      </w:r>
      <w:r w:rsidR="00A23879">
        <w:rPr>
          <w:rFonts w:ascii="Microsoft JhengHei" w:eastAsia="Microsoft JhengHei" w:hAnsi="Microsoft JhengHei" w:cs="Microsoft JhengHei"/>
          <w:spacing w:val="11"/>
          <w:w w:val="95"/>
        </w:rPr>
        <w:t xml:space="preserve"> </w:t>
      </w:r>
      <w:r w:rsidR="00A23879">
        <w:rPr>
          <w:rFonts w:ascii="Microsoft JhengHei" w:eastAsia="Microsoft JhengHei" w:hAnsi="Microsoft JhengHei" w:cs="Microsoft JhengHei"/>
          <w:w w:val="95"/>
        </w:rPr>
        <w:t xml:space="preserve">collection </w:t>
      </w:r>
      <w:r w:rsidR="00A23879">
        <w:rPr>
          <w:rFonts w:ascii="Microsoft JhengHei" w:eastAsia="Microsoft JhengHei" w:hAnsi="Microsoft JhengHei" w:cs="Microsoft JhengHei"/>
          <w:spacing w:val="12"/>
          <w:w w:val="95"/>
        </w:rPr>
        <w:t xml:space="preserve"> </w:t>
      </w:r>
      <w:r w:rsidR="00A23879">
        <w:rPr>
          <w:rFonts w:ascii="Microsoft JhengHei" w:eastAsia="Microsoft JhengHei" w:hAnsi="Microsoft JhengHei" w:cs="Microsoft JhengHei"/>
          <w:w w:val="95"/>
        </w:rPr>
        <w:t xml:space="preserve">#t </w:t>
      </w:r>
      <w:r w:rsidR="00A23879">
        <w:rPr>
          <w:rFonts w:ascii="Microsoft JhengHei" w:eastAsia="Microsoft JhengHei" w:hAnsi="Microsoft JhengHei" w:cs="Microsoft JhengHei"/>
          <w:spacing w:val="11"/>
          <w:w w:val="95"/>
        </w:rPr>
        <w:t xml:space="preserve"> </w:t>
      </w:r>
      <w:r w:rsidR="00A23879">
        <w:rPr>
          <w:rFonts w:ascii="Microsoft JhengHei" w:eastAsia="Microsoft JhengHei" w:hAnsi="Microsoft JhengHei" w:cs="Microsoft JhengHei"/>
          <w:w w:val="95"/>
        </w:rPr>
        <w:t>3</w:t>
      </w:r>
    </w:p>
    <w:p w:rsidR="00D032B6" w:rsidRDefault="00D032B6">
      <w:pPr>
        <w:spacing w:before="2" w:line="110" w:lineRule="exact"/>
        <w:rPr>
          <w:sz w:val="11"/>
          <w:szCs w:val="11"/>
        </w:rPr>
      </w:pPr>
    </w:p>
    <w:p w:rsidR="00D032B6" w:rsidRDefault="00A23879">
      <w:pPr>
        <w:pStyle w:val="BodyText"/>
        <w:spacing w:line="168" w:lineRule="auto"/>
        <w:ind w:right="323"/>
        <w:jc w:val="both"/>
      </w:pPr>
      <w:r>
        <w:rPr>
          <w:w w:val="95"/>
        </w:rPr>
        <w:t>在下面的例子，sdbinspect</w:t>
      </w:r>
      <w:r>
        <w:rPr>
          <w:spacing w:val="13"/>
          <w:w w:val="95"/>
        </w:rPr>
        <w:t xml:space="preserve"> </w:t>
      </w:r>
      <w:r>
        <w:rPr>
          <w:w w:val="95"/>
        </w:rPr>
        <w:t>检查协调节点</w:t>
      </w:r>
      <w:r>
        <w:rPr>
          <w:spacing w:val="13"/>
          <w:w w:val="95"/>
        </w:rPr>
        <w:t xml:space="preserve"> </w:t>
      </w:r>
      <w:r>
        <w:rPr>
          <w:w w:val="95"/>
        </w:rPr>
        <w:t>ubuntu-dev9:11810</w:t>
      </w:r>
      <w:r>
        <w:rPr>
          <w:spacing w:val="14"/>
          <w:w w:val="95"/>
        </w:rPr>
        <w:t xml:space="preserve"> </w:t>
      </w:r>
      <w:r>
        <w:rPr>
          <w:w w:val="95"/>
        </w:rPr>
        <w:t>下的</w:t>
      </w:r>
      <w:r>
        <w:rPr>
          <w:spacing w:val="13"/>
          <w:w w:val="95"/>
        </w:rPr>
        <w:t xml:space="preserve"> </w:t>
      </w:r>
      <w:r>
        <w:rPr>
          <w:w w:val="95"/>
        </w:rPr>
        <w:t>data_group</w:t>
      </w:r>
      <w:r>
        <w:rPr>
          <w:spacing w:val="14"/>
          <w:w w:val="95"/>
        </w:rPr>
        <w:t xml:space="preserve"> </w:t>
      </w:r>
      <w:r>
        <w:rPr>
          <w:w w:val="95"/>
        </w:rPr>
        <w:t>集群中的名为</w:t>
      </w:r>
      <w:r>
        <w:rPr>
          <w:spacing w:val="13"/>
          <w:w w:val="95"/>
        </w:rPr>
        <w:t xml:space="preserve"> </w:t>
      </w:r>
      <w:r>
        <w:rPr>
          <w:w w:val="95"/>
        </w:rPr>
        <w:t>sports</w:t>
      </w:r>
      <w:r>
        <w:rPr>
          <w:spacing w:val="13"/>
          <w:w w:val="95"/>
        </w:rPr>
        <w:t xml:space="preserve"> </w:t>
      </w:r>
      <w:r>
        <w:rPr>
          <w:w w:val="95"/>
        </w:rPr>
        <w:t>的集</w:t>
      </w:r>
      <w:r>
        <w:t xml:space="preserve"> 合空间，名为</w:t>
      </w:r>
      <w:r>
        <w:rPr>
          <w:spacing w:val="-28"/>
        </w:rPr>
        <w:t xml:space="preserve"> </w:t>
      </w:r>
      <w:r>
        <w:t>item</w:t>
      </w:r>
      <w:r>
        <w:rPr>
          <w:spacing w:val="-28"/>
        </w:rPr>
        <w:t xml:space="preserve"> </w:t>
      </w:r>
      <w:r>
        <w:t>的集合（5次），并将中间文件结果输出到</w:t>
      </w:r>
      <w:r>
        <w:rPr>
          <w:spacing w:val="-28"/>
        </w:rPr>
        <w:t xml:space="preserve"> </w:t>
      </w:r>
      <w:r>
        <w:t>inspect.bin</w:t>
      </w:r>
      <w:r>
        <w:rPr>
          <w:spacing w:val="-27"/>
        </w:rPr>
        <w:t xml:space="preserve"> </w:t>
      </w:r>
      <w:r>
        <w:t>中，同时会解析</w:t>
      </w:r>
      <w:r>
        <w:rPr>
          <w:spacing w:val="-28"/>
        </w:rPr>
        <w:t xml:space="preserve"> </w:t>
      </w:r>
      <w:r>
        <w:t>inspect.bin</w:t>
      </w:r>
      <w:r>
        <w:rPr>
          <w:spacing w:val="-28"/>
        </w:rPr>
        <w:t xml:space="preserve"> </w:t>
      </w:r>
      <w:r>
        <w:t xml:space="preserve">文 </w:t>
      </w:r>
      <w:r>
        <w:rPr>
          <w:w w:val="95"/>
        </w:rPr>
        <w:t xml:space="preserve">件，把文本结果按（默认的）group </w:t>
      </w:r>
      <w:r>
        <w:rPr>
          <w:spacing w:val="7"/>
          <w:w w:val="95"/>
        </w:rPr>
        <w:t xml:space="preserve"> </w:t>
      </w:r>
      <w:r>
        <w:rPr>
          <w:w w:val="95"/>
        </w:rPr>
        <w:t xml:space="preserve">划分，输出到 </w:t>
      </w:r>
      <w:r>
        <w:rPr>
          <w:spacing w:val="8"/>
          <w:w w:val="95"/>
        </w:rPr>
        <w:t xml:space="preserve"> </w:t>
      </w:r>
      <w:r>
        <w:rPr>
          <w:w w:val="95"/>
        </w:rPr>
        <w:t xml:space="preserve">inspect.bin.report </w:t>
      </w:r>
      <w:r>
        <w:rPr>
          <w:spacing w:val="8"/>
          <w:w w:val="95"/>
        </w:rPr>
        <w:t xml:space="preserve"> </w:t>
      </w:r>
      <w:r>
        <w:rPr>
          <w:w w:val="95"/>
        </w:rPr>
        <w:t>文件中。</w:t>
      </w:r>
    </w:p>
    <w:p w:rsidR="00D032B6" w:rsidRDefault="00035F6E">
      <w:pPr>
        <w:pStyle w:val="BodyText"/>
        <w:spacing w:line="340" w:lineRule="exact"/>
        <w:rPr>
          <w:rFonts w:ascii="Microsoft JhengHei" w:eastAsia="Microsoft JhengHei" w:hAnsi="Microsoft JhengHei" w:cs="Microsoft JhengHei"/>
        </w:rPr>
      </w:pPr>
      <w:r w:rsidRPr="00035F6E">
        <w:pict>
          <v:group id="_x0000_s3661" style="position:absolute;left:0;text-align:left;margin-left:81.7pt;margin-top:5.55pt;width:473.6pt;height:10.6pt;z-index:-252119040;mso-position-horizontal-relative:page" coordorigin="1634,111" coordsize="9472,212">
            <v:shape id="_x0000_s3662"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90"/>
        </w:rPr>
        <w:t xml:space="preserve">sdbinspect </w:t>
      </w:r>
      <w:r w:rsidR="00A23879">
        <w:rPr>
          <w:rFonts w:ascii="Microsoft JhengHei" w:eastAsia="Microsoft JhengHei" w:hAnsi="Microsoft JhengHei" w:cs="Microsoft JhengHei"/>
          <w:spacing w:val="37"/>
          <w:w w:val="90"/>
        </w:rPr>
        <w:t xml:space="preserve"> </w:t>
      </w:r>
      <w:r w:rsidR="00A23879">
        <w:rPr>
          <w:rFonts w:ascii="Microsoft JhengHei" w:eastAsia="Microsoft JhengHei" w:hAnsi="Microsoft JhengHei" w:cs="Microsoft JhengHei"/>
          <w:w w:val="90"/>
        </w:rPr>
        <w:t xml:space="preserve">-d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ubuntu-dev9:11810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#g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data_group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#c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sports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 xml:space="preserve">#l </w:t>
      </w:r>
      <w:r w:rsidR="00A23879">
        <w:rPr>
          <w:rFonts w:ascii="Microsoft JhengHei" w:eastAsia="Microsoft JhengHei" w:hAnsi="Microsoft JhengHei" w:cs="Microsoft JhengHei"/>
          <w:spacing w:val="37"/>
          <w:w w:val="90"/>
        </w:rPr>
        <w:t xml:space="preserve"> </w:t>
      </w:r>
      <w:r w:rsidR="00A23879">
        <w:rPr>
          <w:rFonts w:ascii="Microsoft JhengHei" w:eastAsia="Microsoft JhengHei" w:hAnsi="Microsoft JhengHei" w:cs="Microsoft JhengHei"/>
          <w:w w:val="90"/>
        </w:rPr>
        <w:t>item</w:t>
      </w:r>
    </w:p>
    <w:p w:rsidR="00D032B6" w:rsidRDefault="00D032B6">
      <w:pPr>
        <w:spacing w:line="340"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right="6791"/>
        <w:jc w:val="both"/>
      </w:pPr>
      <w:bookmarkStart w:id="200" w:name="数据库信息收集工具_—_sdbsupport"/>
      <w:bookmarkStart w:id="201" w:name="_bookmark88"/>
      <w:bookmarkEnd w:id="200"/>
      <w:bookmarkEnd w:id="201"/>
      <w:r>
        <w:rPr>
          <w:w w:val="95"/>
        </w:rPr>
        <w:t>数据库信息收集工具</w:t>
      </w:r>
      <w:r>
        <w:rPr>
          <w:spacing w:val="26"/>
          <w:w w:val="95"/>
        </w:rPr>
        <w:t xml:space="preserve"> </w:t>
      </w:r>
      <w:r>
        <w:rPr>
          <w:w w:val="95"/>
        </w:rPr>
        <w:t>—</w:t>
      </w:r>
      <w:r>
        <w:rPr>
          <w:spacing w:val="27"/>
          <w:w w:val="95"/>
        </w:rPr>
        <w:t xml:space="preserve"> </w:t>
      </w:r>
      <w:r>
        <w:rPr>
          <w:w w:val="95"/>
        </w:rPr>
        <w:t>sdbsupport</w:t>
      </w:r>
    </w:p>
    <w:p w:rsidR="00D032B6" w:rsidRDefault="00D032B6">
      <w:pPr>
        <w:spacing w:before="5" w:line="100" w:lineRule="exact"/>
        <w:rPr>
          <w:sz w:val="10"/>
          <w:szCs w:val="10"/>
        </w:rPr>
      </w:pPr>
    </w:p>
    <w:p w:rsidR="00D032B6" w:rsidRDefault="00A23879">
      <w:pPr>
        <w:pStyle w:val="BodyText"/>
        <w:spacing w:line="168" w:lineRule="auto"/>
        <w:ind w:left="113" w:right="526"/>
        <w:jc w:val="both"/>
      </w:pPr>
      <w:r>
        <w:rPr>
          <w:w w:val="95"/>
        </w:rPr>
        <w:t>sdbsupport</w:t>
      </w:r>
      <w:r>
        <w:rPr>
          <w:spacing w:val="22"/>
          <w:w w:val="95"/>
        </w:rPr>
        <w:t xml:space="preserve"> </w:t>
      </w:r>
      <w:r>
        <w:rPr>
          <w:w w:val="95"/>
        </w:rPr>
        <w:t>是用于收集</w:t>
      </w:r>
      <w:r>
        <w:rPr>
          <w:spacing w:val="23"/>
          <w:w w:val="95"/>
        </w:rPr>
        <w:t xml:space="preserve"> </w:t>
      </w:r>
      <w:r>
        <w:rPr>
          <w:w w:val="95"/>
        </w:rPr>
        <w:t>SequoiaDB</w:t>
      </w:r>
      <w:r>
        <w:rPr>
          <w:spacing w:val="22"/>
          <w:w w:val="95"/>
        </w:rPr>
        <w:t xml:space="preserve"> </w:t>
      </w:r>
      <w:r>
        <w:rPr>
          <w:w w:val="95"/>
        </w:rPr>
        <w:t>相关信息的工具，位于目录</w:t>
      </w:r>
      <w:r>
        <w:rPr>
          <w:spacing w:val="23"/>
          <w:w w:val="95"/>
        </w:rPr>
        <w:t xml:space="preserve"> </w:t>
      </w:r>
      <w:r>
        <w:rPr>
          <w:w w:val="95"/>
        </w:rPr>
        <w:t>/opt/sequoiadb/tools</w:t>
      </w:r>
      <w:r>
        <w:rPr>
          <w:spacing w:val="22"/>
          <w:w w:val="95"/>
        </w:rPr>
        <w:t xml:space="preserve"> </w:t>
      </w:r>
      <w:r>
        <w:rPr>
          <w:w w:val="95"/>
        </w:rPr>
        <w:t>下面。此工具收集的</w:t>
      </w:r>
      <w:r>
        <w:t xml:space="preserve"> 信息包括：数据库配置信息、数据库日志信息、数据库所在主机的硬件信息和数据库、操作系统信息以及数 据库快照信息。</w:t>
      </w:r>
    </w:p>
    <w:p w:rsidR="00D032B6" w:rsidRDefault="00A23879">
      <w:pPr>
        <w:pStyle w:val="BodyText"/>
        <w:spacing w:before="34"/>
        <w:ind w:left="113" w:right="5529"/>
        <w:jc w:val="both"/>
      </w:pPr>
      <w:r>
        <w:rPr>
          <w:w w:val="95"/>
        </w:rPr>
        <w:t xml:space="preserve">使用此工具需要先为 </w:t>
      </w:r>
      <w:r>
        <w:rPr>
          <w:spacing w:val="7"/>
          <w:w w:val="95"/>
        </w:rPr>
        <w:t xml:space="preserve"> </w:t>
      </w:r>
      <w:r>
        <w:rPr>
          <w:w w:val="95"/>
        </w:rPr>
        <w:t xml:space="preserve">sdbsupport.sh </w:t>
      </w:r>
      <w:r>
        <w:rPr>
          <w:spacing w:val="8"/>
          <w:w w:val="95"/>
        </w:rPr>
        <w:t xml:space="preserve"> </w:t>
      </w:r>
      <w:r>
        <w:rPr>
          <w:w w:val="95"/>
        </w:rPr>
        <w:t>赋执行权限：</w:t>
      </w:r>
    </w:p>
    <w:p w:rsidR="00D032B6" w:rsidRDefault="00035F6E">
      <w:pPr>
        <w:pStyle w:val="BodyText"/>
        <w:spacing w:line="324" w:lineRule="exact"/>
        <w:ind w:left="113" w:right="7626"/>
        <w:jc w:val="both"/>
        <w:rPr>
          <w:rFonts w:ascii="Microsoft JhengHei" w:eastAsia="Microsoft JhengHei" w:hAnsi="Microsoft JhengHei" w:cs="Microsoft JhengHei"/>
        </w:rPr>
      </w:pPr>
      <w:r w:rsidRPr="00035F6E">
        <w:pict>
          <v:group id="_x0000_s3659" style="position:absolute;left:0;text-align:left;margin-left:81.7pt;margin-top:4.75pt;width:473.6pt;height:10.6pt;z-index:-252116992;mso-position-horizontal-relative:page" coordorigin="1634,95" coordsize="9472,212">
            <v:shape id="_x0000_s3660"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85"/>
        </w:rPr>
        <w:t xml:space="preserve">chmod  </w:t>
      </w:r>
      <w:r w:rsidR="00A23879">
        <w:rPr>
          <w:rFonts w:ascii="Microsoft JhengHei" w:eastAsia="Microsoft JhengHei" w:hAnsi="Microsoft JhengHei" w:cs="Microsoft JhengHei"/>
          <w:spacing w:val="15"/>
          <w:w w:val="85"/>
        </w:rPr>
        <w:t xml:space="preserve"> </w:t>
      </w:r>
      <w:r w:rsidR="00A23879">
        <w:rPr>
          <w:rFonts w:ascii="Microsoft JhengHei" w:eastAsia="Microsoft JhengHei" w:hAnsi="Microsoft JhengHei" w:cs="Microsoft JhengHei"/>
          <w:w w:val="85"/>
        </w:rPr>
        <w:t xml:space="preserve">755  </w:t>
      </w:r>
      <w:r w:rsidR="00A23879">
        <w:rPr>
          <w:rFonts w:ascii="Microsoft JhengHei" w:eastAsia="Microsoft JhengHei" w:hAnsi="Microsoft JhengHei" w:cs="Microsoft JhengHei"/>
          <w:spacing w:val="15"/>
          <w:w w:val="85"/>
        </w:rPr>
        <w:t xml:space="preserve"> </w:t>
      </w:r>
      <w:r w:rsidR="00A23879">
        <w:rPr>
          <w:rFonts w:ascii="Microsoft JhengHei" w:eastAsia="Microsoft JhengHei" w:hAnsi="Microsoft JhengHei" w:cs="Microsoft JhengHei"/>
          <w:w w:val="85"/>
        </w:rPr>
        <w:t>sdbsupport.sh</w:t>
      </w:r>
    </w:p>
    <w:p w:rsidR="00D032B6" w:rsidRDefault="00D032B6">
      <w:pPr>
        <w:spacing w:before="7" w:line="160" w:lineRule="exact"/>
        <w:rPr>
          <w:sz w:val="16"/>
          <w:szCs w:val="16"/>
        </w:rPr>
      </w:pPr>
    </w:p>
    <w:p w:rsidR="00D032B6" w:rsidRDefault="00A23879">
      <w:pPr>
        <w:pStyle w:val="BodyText"/>
        <w:spacing w:line="253" w:lineRule="auto"/>
        <w:ind w:left="113" w:right="7714"/>
      </w:pPr>
      <w:r>
        <w:t>权限需求 数据库用户权限。</w:t>
      </w:r>
    </w:p>
    <w:p w:rsidR="00D032B6" w:rsidRDefault="00D032B6">
      <w:pPr>
        <w:spacing w:before="4" w:line="180" w:lineRule="exact"/>
        <w:rPr>
          <w:sz w:val="18"/>
          <w:szCs w:val="18"/>
        </w:rPr>
      </w:pPr>
    </w:p>
    <w:p w:rsidR="00D032B6" w:rsidRDefault="00A23879">
      <w:pPr>
        <w:pStyle w:val="BodyText"/>
        <w:ind w:left="113" w:right="9526"/>
        <w:jc w:val="both"/>
      </w:pPr>
      <w:r>
        <w:t>选项</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156"/>
        <w:gridCol w:w="4159"/>
        <w:gridCol w:w="3157"/>
      </w:tblGrid>
      <w:tr w:rsidR="00D032B6">
        <w:trPr>
          <w:trHeight w:hRule="exact" w:val="295"/>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51"/>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--help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帮助选项</w:t>
            </w:r>
          </w:p>
        </w:tc>
      </w:tr>
      <w:tr w:rsidR="00D032B6">
        <w:trPr>
          <w:trHeight w:hRule="exact" w:val="300"/>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--hostname</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arg</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90"/>
                <w:sz w:val="14"/>
                <w:szCs w:val="14"/>
              </w:rPr>
              <w:t>-N</w:t>
            </w:r>
            <w:r>
              <w:rPr>
                <w:rFonts w:ascii="微软雅黑" w:eastAsia="微软雅黑" w:hAnsi="微软雅黑" w:cs="微软雅黑"/>
                <w:spacing w:val="-10"/>
                <w:w w:val="90"/>
                <w:sz w:val="14"/>
                <w:szCs w:val="14"/>
              </w:rPr>
              <w:t xml:space="preserve"> </w:t>
            </w:r>
            <w:r>
              <w:rPr>
                <w:rFonts w:ascii="微软雅黑" w:eastAsia="微软雅黑" w:hAnsi="微软雅黑" w:cs="微软雅黑"/>
                <w:w w:val="90"/>
                <w:sz w:val="14"/>
                <w:szCs w:val="14"/>
              </w:rPr>
              <w:t>arg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所需要收集的信息的主机名字</w:t>
            </w:r>
          </w:p>
        </w:tc>
      </w:tr>
      <w:tr w:rsidR="00D032B6">
        <w:trPr>
          <w:trHeight w:hRule="exact" w:val="300"/>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--svcport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arg</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90"/>
                <w:sz w:val="14"/>
                <w:szCs w:val="14"/>
              </w:rPr>
              <w:t>-p</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arg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指定特定端口收集其配置、日志及快照信息</w:t>
            </w:r>
          </w:p>
        </w:tc>
      </w:tr>
      <w:tr w:rsidR="00D032B6">
        <w:trPr>
          <w:trHeight w:hRule="exact" w:val="300"/>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--snapshot</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收集快照信息</w:t>
            </w:r>
          </w:p>
        </w:tc>
      </w:tr>
      <w:tr w:rsidR="00D032B6">
        <w:trPr>
          <w:trHeight w:hRule="exact" w:val="300"/>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--osinfo</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-o</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收集操作系统信息</w:t>
            </w:r>
          </w:p>
        </w:tc>
      </w:tr>
      <w:tr w:rsidR="00D032B6">
        <w:trPr>
          <w:trHeight w:hRule="exact" w:val="300"/>
        </w:trPr>
        <w:tc>
          <w:tcPr>
            <w:tcW w:w="215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--hardware</w:t>
            </w:r>
          </w:p>
        </w:tc>
        <w:tc>
          <w:tcPr>
            <w:tcW w:w="4159"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51"/>
              <w:rPr>
                <w:rFonts w:ascii="微软雅黑" w:eastAsia="微软雅黑" w:hAnsi="微软雅黑" w:cs="微软雅黑"/>
                <w:sz w:val="14"/>
                <w:szCs w:val="14"/>
              </w:rPr>
            </w:pPr>
            <w:r>
              <w:rPr>
                <w:rFonts w:ascii="微软雅黑" w:eastAsia="微软雅黑" w:hAnsi="微软雅黑" w:cs="微软雅黑"/>
                <w:w w:val="85"/>
                <w:sz w:val="14"/>
                <w:szCs w:val="14"/>
              </w:rPr>
              <w: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收集硬件信息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--all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指定收集数据库所有信息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--conf</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指定收集配置文件的信息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0"/>
                <w:sz w:val="14"/>
                <w:szCs w:val="14"/>
              </w:rPr>
              <w:t>--log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指定收集日志文件信息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--cm</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CM</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配置、日志信息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--cpu</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CPU</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--memory</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指定收集内存信息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--disk</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指定收集硬盘信息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--netcard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指定收集网卡信息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--mainboard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指定收集主板信息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--catalog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指定收集编目节点快照</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--group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指定收集数据库集群组的信息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--context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指定收集上下文快照信息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--session</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指定收集会话快照信息</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指定收集集合快照信息</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指定收集集合空间信息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--database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指定收集数据库快照信息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--system</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指定收集系统快照信息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--diskmanage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指定收集操作系统硬盘管理信息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--basicsys</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指定收集操作系统基本信息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--module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指定收集内核加载模块信息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--env</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指定收集操作系统环境变量信息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--network</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IP</w:t>
            </w:r>
            <w:r>
              <w:rPr>
                <w:rFonts w:ascii="微软雅黑" w:eastAsia="微软雅黑" w:hAnsi="微软雅黑" w:cs="微软雅黑"/>
                <w:spacing w:val="-4"/>
                <w:sz w:val="14"/>
                <w:szCs w:val="14"/>
                <w:lang w:eastAsia="zh-CN"/>
              </w:rPr>
              <w:t xml:space="preserve"> </w:t>
            </w:r>
            <w:r>
              <w:rPr>
                <w:rFonts w:ascii="微软雅黑" w:eastAsia="微软雅黑" w:hAnsi="微软雅黑" w:cs="微软雅黑"/>
                <w:sz w:val="14"/>
                <w:szCs w:val="14"/>
                <w:lang w:eastAsia="zh-CN"/>
              </w:rPr>
              <w:t>地址等网络信息</w:t>
            </w:r>
          </w:p>
        </w:tc>
      </w:tr>
      <w:tr w:rsidR="00D032B6">
        <w:trPr>
          <w:trHeight w:hRule="exact" w:val="29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--process</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指定收集操作系统进程信息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--login</w:t>
            </w:r>
          </w:p>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指定收集用户登陆此机所进行操作的历史信息</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--limit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指定收集操作系统用户限制信息</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--vmstat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指定收集给定时间间隔内的服务状态值信息</w:t>
            </w:r>
          </w:p>
        </w:tc>
      </w:tr>
    </w:tbl>
    <w:p w:rsidR="00D032B6" w:rsidRDefault="00D032B6">
      <w:pPr>
        <w:spacing w:line="218" w:lineRule="exact"/>
        <w:rPr>
          <w:rFonts w:ascii="微软雅黑" w:eastAsia="微软雅黑" w:hAnsi="微软雅黑" w:cs="微软雅黑"/>
          <w:sz w:val="14"/>
          <w:szCs w:val="14"/>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用法示例</w:t>
      </w:r>
    </w:p>
    <w:p w:rsidR="00D032B6" w:rsidRDefault="00A23879">
      <w:pPr>
        <w:pStyle w:val="BodyText"/>
        <w:spacing w:before="18"/>
        <w:rPr>
          <w:lang w:eastAsia="zh-CN"/>
        </w:rPr>
      </w:pPr>
      <w:r>
        <w:rPr>
          <w:lang w:eastAsia="zh-CN"/>
        </w:rPr>
        <w:t>1.</w:t>
      </w:r>
      <w:r>
        <w:rPr>
          <w:spacing w:val="-9"/>
          <w:lang w:eastAsia="zh-CN"/>
        </w:rPr>
        <w:t xml:space="preserve"> </w:t>
      </w:r>
      <w:r>
        <w:rPr>
          <w:lang w:eastAsia="zh-CN"/>
        </w:rPr>
        <w:t>获取参数信息。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57" style="position:absolute;left:0;text-align:left;margin-left:81.7pt;margin-top:4.75pt;width:473.6pt;height:10.6pt;z-index:-252115968;mso-position-horizontal-relative:page" coordorigin="1634,95" coordsize="9472,212">
            <v:shape id="_x0000_s365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 xml:space="preserve">./sdbsupport.sh </w:t>
      </w:r>
      <w:r w:rsidR="00A23879">
        <w:rPr>
          <w:rFonts w:ascii="Microsoft JhengHei" w:eastAsia="Microsoft JhengHei" w:hAnsi="Microsoft JhengHei" w:cs="Microsoft JhengHei"/>
          <w:spacing w:val="26"/>
        </w:rPr>
        <w:t xml:space="preserve"> </w:t>
      </w:r>
      <w:r w:rsidR="00A23879">
        <w:rPr>
          <w:rFonts w:ascii="Microsoft JhengHei" w:eastAsia="Microsoft JhengHei" w:hAnsi="Microsoft JhengHei" w:cs="Microsoft JhengHei"/>
        </w:rPr>
        <w:t>--help</w:t>
      </w:r>
    </w:p>
    <w:p w:rsidR="00D032B6" w:rsidRDefault="00A23879">
      <w:pPr>
        <w:pStyle w:val="BodyText"/>
        <w:spacing w:before="26"/>
      </w:pPr>
      <w:r>
        <w:t>2.</w:t>
      </w:r>
      <w:r>
        <w:rPr>
          <w:spacing w:val="-9"/>
        </w:rPr>
        <w:t xml:space="preserve"> </w:t>
      </w:r>
      <w:r>
        <w:t>收集本机的数据信息。【包括配置、日志、硬件、操作系统及快照信息】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55" style="position:absolute;left:0;text-align:left;margin-left:81.7pt;margin-top:4.75pt;width:473.6pt;height:10.6pt;z-index:-252114944;mso-position-horizontal-relative:page" coordorigin="1634,95" coordsize="9472,212">
            <v:shape id="_x0000_s3656"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./sdbsupport.sh</w:t>
      </w:r>
    </w:p>
    <w:p w:rsidR="00D032B6" w:rsidRDefault="00A23879">
      <w:pPr>
        <w:pStyle w:val="BodyText"/>
        <w:spacing w:before="26"/>
      </w:pPr>
      <w:r>
        <w:t>3.</w:t>
      </w:r>
      <w:r>
        <w:rPr>
          <w:spacing w:val="-9"/>
        </w:rPr>
        <w:t xml:space="preserve"> </w:t>
      </w:r>
      <w:r>
        <w:t>收集整个数据库集群信息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53" style="position:absolute;left:0;text-align:left;margin-left:81.7pt;margin-top:4.75pt;width:473.6pt;height:10.6pt;z-index:-252113920;mso-position-horizontal-relative:page" coordorigin="1634,95" coordsize="9472,212">
            <v:shape id="_x0000_s3654"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10"/>
        </w:rPr>
        <w:t>./sdbsupport.sh</w:t>
      </w:r>
      <w:r w:rsidR="00A23879">
        <w:rPr>
          <w:rFonts w:ascii="Microsoft JhengHei" w:eastAsia="Microsoft JhengHei" w:hAnsi="Microsoft JhengHei" w:cs="Microsoft JhengHei"/>
          <w:spacing w:val="-15"/>
          <w:w w:val="110"/>
        </w:rPr>
        <w:t xml:space="preserve"> </w:t>
      </w:r>
      <w:r w:rsidR="00A23879">
        <w:rPr>
          <w:rFonts w:ascii="Microsoft JhengHei" w:eastAsia="Microsoft JhengHei" w:hAnsi="Microsoft JhengHei" w:cs="Microsoft JhengHei"/>
          <w:w w:val="110"/>
        </w:rPr>
        <w:t>--all</w:t>
      </w:r>
    </w:p>
    <w:p w:rsidR="00D032B6" w:rsidRDefault="00A23879">
      <w:pPr>
        <w:pStyle w:val="BodyText"/>
        <w:spacing w:before="26"/>
      </w:pPr>
      <w:r>
        <w:t>4.</w:t>
      </w:r>
      <w:r>
        <w:rPr>
          <w:spacing w:val="-9"/>
        </w:rPr>
        <w:t xml:space="preserve"> </w:t>
      </w:r>
      <w:r>
        <w:t>收集指定主机信息。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51" style="position:absolute;left:0;text-align:left;margin-left:81.7pt;margin-top:4.75pt;width:473.6pt;height:10.6pt;z-index:-252112896;mso-position-horizontal-relative:page" coordorigin="1634,95" coordsize="9472,212">
            <v:shape id="_x0000_s3652"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 xml:space="preserve">./sdbsuport.sh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-N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htest2</w:t>
      </w:r>
    </w:p>
    <w:p w:rsidR="00D032B6" w:rsidRDefault="00A23879">
      <w:pPr>
        <w:pStyle w:val="BodyText"/>
        <w:spacing w:before="26"/>
      </w:pPr>
      <w:r>
        <w:t>5.</w:t>
      </w:r>
      <w:r>
        <w:rPr>
          <w:spacing w:val="-9"/>
        </w:rPr>
        <w:t xml:space="preserve"> </w:t>
      </w:r>
      <w:r>
        <w:t>收集指定主机指定端口信息。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49" style="position:absolute;left:0;text-align:left;margin-left:81.7pt;margin-top:4.75pt;width:473.6pt;height:10.6pt;z-index:-252111872;mso-position-horizontal-relative:page" coordorigin="1634,95" coordsize="9472,212">
            <v:shape id="_x0000_s3650"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 xml:space="preserve">./sdbsuppor.sh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 xml:space="preserve">-N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 xml:space="preserve">htest3 </w:t>
      </w:r>
      <w:r w:rsidR="00A23879">
        <w:rPr>
          <w:rFonts w:ascii="Microsoft JhengHei" w:eastAsia="Microsoft JhengHei" w:hAnsi="Microsoft JhengHei" w:cs="Microsoft JhengHei"/>
          <w:spacing w:val="10"/>
          <w:w w:val="95"/>
        </w:rPr>
        <w:t xml:space="preserve"> </w:t>
      </w:r>
      <w:r w:rsidR="00A23879">
        <w:rPr>
          <w:rFonts w:ascii="Microsoft JhengHei" w:eastAsia="Microsoft JhengHei" w:hAnsi="Microsoft JhengHei" w:cs="Microsoft JhengHei"/>
          <w:w w:val="95"/>
        </w:rPr>
        <w:t xml:space="preserve">-p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50000</w:t>
      </w:r>
    </w:p>
    <w:p w:rsidR="00D032B6" w:rsidRDefault="00A23879">
      <w:pPr>
        <w:pStyle w:val="BodyText"/>
        <w:spacing w:before="26"/>
      </w:pPr>
      <w:r>
        <w:t>6.</w:t>
      </w:r>
      <w:r>
        <w:rPr>
          <w:spacing w:val="-9"/>
        </w:rPr>
        <w:t xml:space="preserve"> </w:t>
      </w:r>
      <w:r>
        <w:t>收集操作系统信息。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47" style="position:absolute;left:0;text-align:left;margin-left:81.7pt;margin-top:4.75pt;width:473.6pt;height:10.6pt;z-index:-252110848;mso-position-horizontal-relative:page" coordorigin="1634,95" coordsize="9472,212">
            <v:shape id="_x0000_s364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05"/>
        </w:rPr>
        <w:t>./sdbsupport.h</w:t>
      </w:r>
      <w:r w:rsidR="00A23879">
        <w:rPr>
          <w:rFonts w:ascii="Microsoft JhengHei" w:eastAsia="Microsoft JhengHei" w:hAnsi="Microsoft JhengHei" w:cs="Microsoft JhengHei"/>
          <w:spacing w:val="30"/>
          <w:w w:val="105"/>
        </w:rPr>
        <w:t xml:space="preserve"> </w:t>
      </w:r>
      <w:r w:rsidR="00A23879">
        <w:rPr>
          <w:rFonts w:ascii="Microsoft JhengHei" w:eastAsia="Microsoft JhengHei" w:hAnsi="Microsoft JhengHei" w:cs="Microsoft JhengHei"/>
          <w:w w:val="105"/>
        </w:rPr>
        <w:t>--sinfo</w:t>
      </w:r>
    </w:p>
    <w:p w:rsidR="00D032B6" w:rsidRDefault="00A23879">
      <w:pPr>
        <w:pStyle w:val="BodyText"/>
        <w:spacing w:before="26"/>
      </w:pPr>
      <w:r>
        <w:t>7.</w:t>
      </w:r>
      <w:r>
        <w:rPr>
          <w:spacing w:val="-9"/>
        </w:rPr>
        <w:t xml:space="preserve"> </w:t>
      </w:r>
      <w:r>
        <w:t>收集特定主机特定端口的日志信息及快照信息。</w:t>
      </w:r>
    </w:p>
    <w:p w:rsidR="00D032B6" w:rsidRDefault="00035F6E">
      <w:pPr>
        <w:pStyle w:val="BodyText"/>
        <w:spacing w:line="324" w:lineRule="exact"/>
        <w:rPr>
          <w:rFonts w:ascii="Microsoft JhengHei" w:eastAsia="Microsoft JhengHei" w:hAnsi="Microsoft JhengHei" w:cs="Microsoft JhengHei"/>
        </w:rPr>
      </w:pPr>
      <w:r w:rsidRPr="00035F6E">
        <w:pict>
          <v:group id="_x0000_s3645" style="position:absolute;left:0;text-align:left;margin-left:81.7pt;margin-top:4.75pt;width:473.6pt;height:10.6pt;z-index:-252109824;mso-position-horizontal-relative:page" coordorigin="1634,95" coordsize="9472,212">
            <v:shape id="_x0000_s3646"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 xml:space="preserve">./sdbsupport.sh </w:t>
      </w:r>
      <w:r w:rsidR="00A23879">
        <w:rPr>
          <w:rFonts w:ascii="Microsoft JhengHei" w:eastAsia="Microsoft JhengHei" w:hAnsi="Microsoft JhengHei" w:cs="Microsoft JhengHei"/>
          <w:spacing w:val="19"/>
          <w:w w:val="95"/>
        </w:rPr>
        <w:t xml:space="preserve"> </w:t>
      </w:r>
      <w:r w:rsidR="00A23879">
        <w:rPr>
          <w:rFonts w:ascii="Microsoft JhengHei" w:eastAsia="Microsoft JhengHei" w:hAnsi="Microsoft JhengHei" w:cs="Microsoft JhengHei"/>
          <w:w w:val="95"/>
        </w:rPr>
        <w:t xml:space="preserve">-N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htest2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-p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11810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--snapshot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--log</w:t>
      </w:r>
    </w:p>
    <w:p w:rsidR="00D032B6" w:rsidRDefault="00D032B6">
      <w:pPr>
        <w:spacing w:before="7" w:line="160" w:lineRule="exact"/>
        <w:rPr>
          <w:sz w:val="16"/>
          <w:szCs w:val="16"/>
        </w:rPr>
      </w:pPr>
    </w:p>
    <w:p w:rsidR="00D032B6" w:rsidRDefault="00A23879">
      <w:pPr>
        <w:pStyle w:val="BodyText"/>
      </w:pPr>
      <w:r>
        <w:t>信息归类</w:t>
      </w:r>
    </w:p>
    <w:p w:rsidR="00D032B6" w:rsidRDefault="00D032B6">
      <w:pPr>
        <w:spacing w:before="5" w:line="100" w:lineRule="exact"/>
        <w:rPr>
          <w:sz w:val="10"/>
          <w:szCs w:val="10"/>
        </w:rPr>
      </w:pPr>
    </w:p>
    <w:p w:rsidR="00D032B6" w:rsidRDefault="00A23879">
      <w:pPr>
        <w:pStyle w:val="BodyText"/>
        <w:spacing w:line="168" w:lineRule="auto"/>
        <w:ind w:right="172"/>
        <w:jc w:val="both"/>
        <w:rPr>
          <w:lang w:eastAsia="zh-CN"/>
        </w:rPr>
      </w:pPr>
      <w:r>
        <w:rPr>
          <w:w w:val="95"/>
        </w:rPr>
        <w:t>通过执行</w:t>
      </w:r>
      <w:r>
        <w:rPr>
          <w:spacing w:val="41"/>
          <w:w w:val="95"/>
        </w:rPr>
        <w:t xml:space="preserve"> </w:t>
      </w:r>
      <w:r>
        <w:rPr>
          <w:w w:val="95"/>
        </w:rPr>
        <w:t>./sdbsupport.sh</w:t>
      </w:r>
      <w:r>
        <w:rPr>
          <w:spacing w:val="41"/>
          <w:w w:val="95"/>
        </w:rPr>
        <w:t xml:space="preserve"> </w:t>
      </w:r>
      <w:r>
        <w:rPr>
          <w:w w:val="95"/>
        </w:rPr>
        <w:t>xxx</w:t>
      </w:r>
      <w:r>
        <w:rPr>
          <w:spacing w:val="41"/>
          <w:w w:val="95"/>
        </w:rPr>
        <w:t xml:space="preserve"> </w:t>
      </w:r>
      <w:r>
        <w:rPr>
          <w:w w:val="95"/>
        </w:rPr>
        <w:t>xxx….</w:t>
      </w:r>
      <w:r>
        <w:rPr>
          <w:spacing w:val="41"/>
          <w:w w:val="95"/>
        </w:rPr>
        <w:t xml:space="preserve"> </w:t>
      </w:r>
      <w:r>
        <w:rPr>
          <w:w w:val="95"/>
          <w:lang w:eastAsia="zh-CN"/>
        </w:rPr>
        <w:t>收集的数据库信息信息，会全部收集到本地的</w:t>
      </w:r>
      <w:r>
        <w:rPr>
          <w:spacing w:val="41"/>
          <w:w w:val="95"/>
          <w:lang w:eastAsia="zh-CN"/>
        </w:rPr>
        <w:t xml:space="preserve"> </w:t>
      </w:r>
      <w:r>
        <w:rPr>
          <w:w w:val="95"/>
          <w:lang w:eastAsia="zh-CN"/>
        </w:rPr>
        <w:t>log</w:t>
      </w:r>
      <w:r>
        <w:rPr>
          <w:spacing w:val="41"/>
          <w:w w:val="95"/>
          <w:lang w:eastAsia="zh-CN"/>
        </w:rPr>
        <w:t xml:space="preserve"> </w:t>
      </w:r>
      <w:r>
        <w:rPr>
          <w:w w:val="95"/>
          <w:lang w:eastAsia="zh-CN"/>
        </w:rPr>
        <w:t>文件夹中。收集的</w:t>
      </w:r>
      <w:r>
        <w:rPr>
          <w:lang w:eastAsia="zh-CN"/>
        </w:rPr>
        <w:t xml:space="preserve"> </w:t>
      </w:r>
      <w:r>
        <w:rPr>
          <w:w w:val="95"/>
          <w:lang w:eastAsia="zh-CN"/>
        </w:rPr>
        <w:t>信息是以主机为单位打成的压缩包，名称以“主机名-年月日-时分秒”命名。将此文件解压缩后会得四个文件</w:t>
      </w:r>
      <w:r>
        <w:rPr>
          <w:w w:val="96"/>
          <w:lang w:eastAsia="zh-CN"/>
        </w:rPr>
        <w:t xml:space="preserve"> </w:t>
      </w:r>
      <w:r>
        <w:rPr>
          <w:w w:val="95"/>
          <w:lang w:eastAsia="zh-CN"/>
        </w:rPr>
        <w:t>夹：SDBNODES，SDBSNAPS，OSINFO，HARDINFO。</w:t>
      </w:r>
    </w:p>
    <w:p w:rsidR="00D032B6" w:rsidRDefault="00A23879">
      <w:pPr>
        <w:pStyle w:val="BodyText"/>
        <w:spacing w:before="34" w:line="253" w:lineRule="auto"/>
        <w:ind w:right="3541"/>
        <w:rPr>
          <w:lang w:eastAsia="zh-CN"/>
        </w:rPr>
      </w:pPr>
      <w:r>
        <w:rPr>
          <w:w w:val="95"/>
          <w:lang w:eastAsia="zh-CN"/>
        </w:rPr>
        <w:t>SDBNODES：存放收集的数据库配置、日志信息</w:t>
      </w:r>
      <w:r>
        <w:rPr>
          <w:lang w:eastAsia="zh-CN"/>
        </w:rPr>
        <w:t xml:space="preserve"> </w:t>
      </w:r>
      <w:r>
        <w:rPr>
          <w:w w:val="95"/>
          <w:lang w:eastAsia="zh-CN"/>
        </w:rPr>
        <w:t>SDBSNAPS：存放收集的数据库快照信息</w:t>
      </w:r>
      <w:r>
        <w:rPr>
          <w:lang w:eastAsia="zh-CN"/>
        </w:rPr>
        <w:t xml:space="preserve"> </w:t>
      </w:r>
      <w:r>
        <w:rPr>
          <w:w w:val="95"/>
          <w:lang w:eastAsia="zh-CN"/>
        </w:rPr>
        <w:t>OSINFO：存放收集的操作系统信息</w:t>
      </w:r>
      <w:r>
        <w:rPr>
          <w:lang w:eastAsia="zh-CN"/>
        </w:rPr>
        <w:t xml:space="preserve"> </w:t>
      </w:r>
      <w:r>
        <w:rPr>
          <w:w w:val="95"/>
          <w:lang w:eastAsia="zh-CN"/>
        </w:rPr>
        <w:t>HARDINFO：存放收集的硬件信息</w:t>
      </w:r>
    </w:p>
    <w:p w:rsidR="00D032B6" w:rsidRDefault="00D032B6">
      <w:pPr>
        <w:spacing w:before="4" w:line="120" w:lineRule="exact"/>
        <w:rPr>
          <w:sz w:val="12"/>
          <w:szCs w:val="12"/>
          <w:lang w:eastAsia="zh-CN"/>
        </w:rPr>
      </w:pPr>
    </w:p>
    <w:p w:rsidR="00D032B6" w:rsidRDefault="00620DD5">
      <w:pPr>
        <w:pStyle w:val="BodyText"/>
        <w:spacing w:line="140" w:lineRule="auto"/>
        <w:ind w:left="1573" w:right="1588" w:hanging="640"/>
        <w:rPr>
          <w:lang w:eastAsia="zh-CN"/>
        </w:rPr>
      </w:pPr>
      <w:r>
        <w:pict>
          <v:shape id="_x0000_i1068"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数据库集群内的机器，如果没有配置信任关系，在收集时，需要输入密码，如：</w:t>
      </w:r>
    </w:p>
    <w:p w:rsidR="00D032B6" w:rsidRDefault="00035F6E">
      <w:pPr>
        <w:pStyle w:val="BodyText"/>
        <w:spacing w:before="2" w:line="339" w:lineRule="exact"/>
        <w:ind w:left="1573"/>
        <w:rPr>
          <w:rFonts w:ascii="Microsoft JhengHei" w:eastAsia="Microsoft JhengHei" w:hAnsi="Microsoft JhengHei" w:cs="Microsoft JhengHei"/>
        </w:rPr>
      </w:pPr>
      <w:r w:rsidRPr="00035F6E">
        <w:pict>
          <v:group id="_x0000_s3642" style="position:absolute;left:0;text-align:left;margin-left:113.7pt;margin-top:5.85pt;width:441.6pt;height:53pt;z-index:-252108800;mso-position-horizontal-relative:page" coordorigin="2274,117" coordsize="8832,1060">
            <v:shape id="_x0000_s3643" style="position:absolute;left:2274;top:117;width:8832;height:1060" coordorigin="2274,117" coordsize="8832,1060" path="m2274,117r8832,l11106,1177r-8832,l2274,117xe" fillcolor="#efefef" stroked="f">
              <v:path arrowok="t"/>
            </v:shape>
            <w10:wrap anchorx="page"/>
          </v:group>
        </w:pict>
      </w:r>
      <w:r w:rsidR="00A23879">
        <w:rPr>
          <w:rFonts w:ascii="Microsoft JhengHei" w:eastAsia="Microsoft JhengHei" w:hAnsi="Microsoft JhengHei" w:cs="Microsoft JhengHei"/>
          <w:w w:val="95"/>
        </w:rPr>
        <w:t>/opt/sequoiadb/tools/sdbsupport/expect/expect</w:t>
      </w:r>
    </w:p>
    <w:p w:rsidR="00D032B6" w:rsidRDefault="00A23879">
      <w:pPr>
        <w:pStyle w:val="BodyText"/>
        <w:spacing w:line="212" w:lineRule="exact"/>
        <w:ind w:left="1573"/>
        <w:rPr>
          <w:rFonts w:ascii="Microsoft JhengHei" w:eastAsia="Microsoft JhengHei" w:hAnsi="Microsoft JhengHei" w:cs="Microsoft JhengHei"/>
        </w:rPr>
      </w:pPr>
      <w:r>
        <w:rPr>
          <w:rFonts w:ascii="Microsoft JhengHei" w:eastAsia="Microsoft JhengHei" w:hAnsi="Microsoft JhengHei" w:cs="Microsoft JhengHei"/>
        </w:rPr>
        <w:t>Success</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export</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System</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environment</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variable</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/opt/sequoiadb/tools/sdbsupport/expect/</w:t>
      </w:r>
    </w:p>
    <w:p w:rsidR="00D032B6" w:rsidRDefault="00A23879">
      <w:pPr>
        <w:pStyle w:val="BodyText"/>
        <w:spacing w:line="212" w:lineRule="exact"/>
        <w:ind w:left="1573"/>
        <w:rPr>
          <w:rFonts w:ascii="Microsoft JhengHei" w:eastAsia="Microsoft JhengHei" w:hAnsi="Microsoft JhengHei" w:cs="Microsoft JhengHei"/>
        </w:rPr>
      </w:pPr>
      <w:r>
        <w:rPr>
          <w:rFonts w:ascii="Microsoft JhengHei" w:eastAsia="Microsoft JhengHei" w:hAnsi="Microsoft JhengHei" w:cs="Microsoft JhengHei"/>
          <w:w w:val="95"/>
        </w:rPr>
        <w:t>Check</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over</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Environment!</w:t>
      </w:r>
    </w:p>
    <w:p w:rsidR="00D032B6" w:rsidRDefault="00A23879">
      <w:pPr>
        <w:pStyle w:val="BodyText"/>
        <w:spacing w:line="212" w:lineRule="exact"/>
        <w:ind w:left="1573"/>
        <w:rPr>
          <w:rFonts w:ascii="Microsoft JhengHei" w:eastAsia="Microsoft JhengHei" w:hAnsi="Microsoft JhengHei" w:cs="Microsoft JhengHei"/>
        </w:rPr>
      </w:pPr>
      <w:r>
        <w:rPr>
          <w:rFonts w:ascii="Microsoft JhengHei" w:eastAsia="Microsoft JhengHei" w:hAnsi="Microsoft JhengHei" w:cs="Microsoft JhengHei"/>
        </w:rPr>
        <w:t>Complete</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database</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database</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cluster</w:t>
      </w:r>
    </w:p>
    <w:p w:rsidR="00D032B6" w:rsidRDefault="00A23879">
      <w:pPr>
        <w:pStyle w:val="BodyText"/>
        <w:spacing w:line="217" w:lineRule="exact"/>
        <w:ind w:left="1573"/>
        <w:rPr>
          <w:rFonts w:ascii="Microsoft JhengHei" w:eastAsia="Microsoft JhengHei" w:hAnsi="Microsoft JhengHei" w:cs="Microsoft JhengHei"/>
        </w:rPr>
      </w:pPr>
      <w:r>
        <w:rPr>
          <w:rFonts w:ascii="Microsoft JhengHei" w:eastAsia="Microsoft JhengHei" w:hAnsi="Microsoft JhengHei" w:cs="Microsoft JhengHei"/>
          <w:w w:val="95"/>
        </w:rPr>
        <w:t>The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host</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sdbadmin@htest2's</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password</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w:t>
      </w:r>
    </w:p>
    <w:p w:rsidR="00D032B6" w:rsidRDefault="00A23879">
      <w:pPr>
        <w:pStyle w:val="BodyText"/>
        <w:spacing w:before="26"/>
        <w:ind w:left="1573"/>
        <w:rPr>
          <w:lang w:eastAsia="zh-CN"/>
        </w:rPr>
      </w:pPr>
      <w:r>
        <w:rPr>
          <w:w w:val="95"/>
          <w:lang w:eastAsia="zh-CN"/>
        </w:rPr>
        <w:t>【此时需要输入</w:t>
      </w:r>
      <w:r>
        <w:rPr>
          <w:spacing w:val="39"/>
          <w:w w:val="95"/>
          <w:lang w:eastAsia="zh-CN"/>
        </w:rPr>
        <w:t xml:space="preserve"> </w:t>
      </w:r>
      <w:r>
        <w:rPr>
          <w:w w:val="95"/>
          <w:lang w:eastAsia="zh-CN"/>
        </w:rPr>
        <w:t>htest2</w:t>
      </w:r>
      <w:r>
        <w:rPr>
          <w:spacing w:val="39"/>
          <w:w w:val="95"/>
          <w:lang w:eastAsia="zh-CN"/>
        </w:rPr>
        <w:t xml:space="preserve"> </w:t>
      </w:r>
      <w:r>
        <w:rPr>
          <w:w w:val="95"/>
          <w:lang w:eastAsia="zh-CN"/>
        </w:rPr>
        <w:t>机器，sdbadmin</w:t>
      </w:r>
      <w:r>
        <w:rPr>
          <w:spacing w:val="40"/>
          <w:w w:val="95"/>
          <w:lang w:eastAsia="zh-CN"/>
        </w:rPr>
        <w:t xml:space="preserve"> </w:t>
      </w:r>
      <w:r>
        <w:rPr>
          <w:w w:val="95"/>
          <w:lang w:eastAsia="zh-CN"/>
        </w:rPr>
        <w:t>用户的密码，然后</w:t>
      </w:r>
      <w:r>
        <w:rPr>
          <w:spacing w:val="39"/>
          <w:w w:val="95"/>
          <w:lang w:eastAsia="zh-CN"/>
        </w:rPr>
        <w:t xml:space="preserve"> </w:t>
      </w:r>
      <w:r>
        <w:rPr>
          <w:w w:val="95"/>
          <w:lang w:eastAsia="zh-CN"/>
        </w:rPr>
        <w:t>Enter】</w:t>
      </w:r>
    </w:p>
    <w:p w:rsidR="00D032B6" w:rsidRDefault="00D032B6">
      <w:pPr>
        <w:spacing w:line="200" w:lineRule="exact"/>
        <w:rPr>
          <w:sz w:val="20"/>
          <w:szCs w:val="20"/>
          <w:lang w:eastAsia="zh-CN"/>
        </w:rPr>
      </w:pPr>
    </w:p>
    <w:p w:rsidR="00D032B6" w:rsidRDefault="00D032B6">
      <w:pPr>
        <w:spacing w:before="13" w:line="200" w:lineRule="exact"/>
        <w:rPr>
          <w:sz w:val="20"/>
          <w:szCs w:val="20"/>
          <w:lang w:eastAsia="zh-CN"/>
        </w:rPr>
      </w:pPr>
    </w:p>
    <w:p w:rsidR="00D032B6" w:rsidRDefault="00035F6E">
      <w:pPr>
        <w:pStyle w:val="Heading3"/>
        <w:spacing w:line="396" w:lineRule="exact"/>
        <w:rPr>
          <w:lang w:eastAsia="zh-CN"/>
        </w:rPr>
      </w:pPr>
      <w:r>
        <w:pict>
          <v:group id="_x0000_s3640" style="position:absolute;left:0;text-align:left;margin-left:56.7pt;margin-top:21.4pt;width:498.6pt;height:.1pt;z-index:-252107776;mso-position-horizontal-relative:page" coordorigin="1134,428" coordsize="9972,2">
            <v:shape id="_x0000_s3641" style="position:absolute;left:1134;top:428;width:9972;height:2" coordorigin="1134,428" coordsize="9972,0" path="m1134,428r9972,e" filled="f" strokeweight="1pt">
              <v:path arrowok="t"/>
            </v:shape>
            <w10:wrap anchorx="page"/>
          </v:group>
        </w:pict>
      </w:r>
      <w:bookmarkStart w:id="202" w:name="集群管理"/>
      <w:bookmarkStart w:id="203" w:name="_bookmark89"/>
      <w:bookmarkEnd w:id="202"/>
      <w:bookmarkEnd w:id="203"/>
      <w:r w:rsidR="00A23879">
        <w:rPr>
          <w:lang w:eastAsia="zh-CN"/>
        </w:rPr>
        <w:t>集群管理</w:t>
      </w:r>
    </w:p>
    <w:p w:rsidR="00D032B6" w:rsidRDefault="00A23879">
      <w:pPr>
        <w:pStyle w:val="BodyText"/>
        <w:spacing w:before="45" w:line="253" w:lineRule="auto"/>
        <w:rPr>
          <w:lang w:eastAsia="zh-CN"/>
        </w:rPr>
      </w:pPr>
      <w:r>
        <w:rPr>
          <w:w w:val="95"/>
          <w:lang w:eastAsia="zh-CN"/>
        </w:rPr>
        <w:t>本章描述了集群的一些管理概念和操作，包括编目/数据分区组的创建/删除、协调节点的增加。</w:t>
      </w:r>
      <w:r>
        <w:rPr>
          <w:lang w:eastAsia="zh-CN"/>
        </w:rPr>
        <w:t xml:space="preserve"> 通过理解这些概念和操作方法，更好地实现集群规模的扩展或调整。</w:t>
      </w:r>
    </w:p>
    <w:p w:rsidR="00D032B6" w:rsidRDefault="00A23879">
      <w:pPr>
        <w:pStyle w:val="BodyText"/>
        <w:spacing w:before="4" w:line="253" w:lineRule="auto"/>
        <w:ind w:right="7467"/>
        <w:rPr>
          <w:lang w:eastAsia="zh-CN"/>
        </w:rPr>
      </w:pPr>
      <w:r>
        <w:rPr>
          <w:lang w:eastAsia="zh-CN"/>
        </w:rPr>
        <w:t xml:space="preserve">目录： </w:t>
      </w:r>
      <w:hyperlink w:anchor="_bookmark90" w:history="1">
        <w:r>
          <w:rPr>
            <w:color w:val="0000FF"/>
            <w:lang w:eastAsia="zh-CN"/>
          </w:rPr>
          <w:t>集群中新增主机</w:t>
        </w:r>
      </w:hyperlink>
      <w:r>
        <w:rPr>
          <w:color w:val="0000FF"/>
          <w:lang w:eastAsia="zh-CN"/>
        </w:rPr>
        <w:t xml:space="preserve"> </w:t>
      </w:r>
      <w:hyperlink w:anchor="_bookmark91" w:history="1">
        <w:r>
          <w:rPr>
            <w:color w:val="0000FF"/>
            <w:lang w:eastAsia="zh-CN"/>
          </w:rPr>
          <w:t>编目分区组管理</w:t>
        </w:r>
      </w:hyperlink>
      <w:r>
        <w:rPr>
          <w:color w:val="0000FF"/>
          <w:lang w:eastAsia="zh-CN"/>
        </w:rPr>
        <w:t xml:space="preserve"> </w:t>
      </w:r>
      <w:hyperlink w:anchor="_bookmark94" w:history="1">
        <w:r>
          <w:rPr>
            <w:color w:val="0000FF"/>
            <w:lang w:eastAsia="zh-CN"/>
          </w:rPr>
          <w:t>数据分区组管理</w:t>
        </w:r>
      </w:hyperlink>
      <w:r>
        <w:rPr>
          <w:color w:val="0000FF"/>
          <w:lang w:eastAsia="zh-CN"/>
        </w:rPr>
        <w:t xml:space="preserve"> </w:t>
      </w:r>
      <w:hyperlink w:anchor="_bookmark97" w:history="1">
        <w:r>
          <w:rPr>
            <w:color w:val="0000FF"/>
            <w:lang w:eastAsia="zh-CN"/>
          </w:rPr>
          <w:t>协调分区管理</w:t>
        </w:r>
      </w:hyperlink>
    </w:p>
    <w:p w:rsidR="00D032B6" w:rsidRDefault="00D032B6">
      <w:pPr>
        <w:spacing w:line="253" w:lineRule="auto"/>
        <w:rPr>
          <w:lang w:eastAsia="zh-CN"/>
        </w:rPr>
        <w:sectPr w:rsidR="00D032B6">
          <w:pgSz w:w="12240" w:h="15840"/>
          <w:pgMar w:top="900" w:right="1160" w:bottom="280" w:left="700" w:header="713" w:footer="0" w:gutter="0"/>
          <w:cols w:space="720"/>
        </w:sectPr>
      </w:pPr>
    </w:p>
    <w:p w:rsidR="00D032B6" w:rsidRDefault="00D032B6">
      <w:pPr>
        <w:spacing w:before="4" w:line="130" w:lineRule="exact"/>
        <w:rPr>
          <w:sz w:val="13"/>
          <w:szCs w:val="13"/>
          <w:lang w:eastAsia="zh-CN"/>
        </w:rPr>
      </w:pPr>
    </w:p>
    <w:p w:rsidR="00D032B6" w:rsidRDefault="00035F6E">
      <w:pPr>
        <w:pStyle w:val="BodyText"/>
        <w:spacing w:line="312" w:lineRule="exact"/>
        <w:ind w:left="613"/>
        <w:rPr>
          <w:lang w:eastAsia="zh-CN"/>
        </w:rPr>
      </w:pPr>
      <w:hyperlink w:anchor="_bookmark98" w:history="1">
        <w:r w:rsidR="00A23879">
          <w:rPr>
            <w:color w:val="0000FF"/>
            <w:lang w:eastAsia="zh-CN"/>
          </w:rPr>
          <w:t>案例</w:t>
        </w:r>
      </w:hyperlink>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204" w:name="集群中新增主机"/>
      <w:bookmarkStart w:id="205" w:name="_bookmark90"/>
      <w:bookmarkEnd w:id="204"/>
      <w:bookmarkEnd w:id="205"/>
      <w:r>
        <w:rPr>
          <w:lang w:eastAsia="zh-CN"/>
        </w:rPr>
        <w:t>集群中新增主机</w:t>
      </w:r>
    </w:p>
    <w:p w:rsidR="00D032B6" w:rsidRDefault="00D032B6">
      <w:pPr>
        <w:spacing w:before="8" w:line="100" w:lineRule="exact"/>
        <w:rPr>
          <w:sz w:val="10"/>
          <w:szCs w:val="10"/>
          <w:lang w:eastAsia="zh-CN"/>
        </w:rPr>
      </w:pPr>
    </w:p>
    <w:p w:rsidR="00D032B6" w:rsidRDefault="00A23879">
      <w:pPr>
        <w:pStyle w:val="BodyText"/>
        <w:spacing w:line="168" w:lineRule="auto"/>
        <w:ind w:left="613" w:right="410"/>
        <w:rPr>
          <w:lang w:eastAsia="zh-CN"/>
        </w:rPr>
      </w:pPr>
      <w:r>
        <w:rPr>
          <w:lang w:eastAsia="zh-CN"/>
        </w:rPr>
        <w:t>如果需要在数据库集群中新增一台主机（物理机或者虚拟机），用于部署编目节点或者数据节点，则必须需 要按照如下步骤配置好主机系统：</w:t>
      </w:r>
    </w:p>
    <w:p w:rsidR="00D032B6" w:rsidRDefault="00A23879">
      <w:pPr>
        <w:pStyle w:val="BodyText"/>
        <w:spacing w:before="34"/>
        <w:ind w:left="613"/>
        <w:rPr>
          <w:lang w:eastAsia="zh-CN"/>
        </w:rPr>
      </w:pPr>
      <w:r>
        <w:rPr>
          <w:lang w:eastAsia="zh-CN"/>
        </w:rPr>
        <w:t>1.</w:t>
      </w:r>
      <w:r>
        <w:rPr>
          <w:spacing w:val="-7"/>
          <w:lang w:eastAsia="zh-CN"/>
        </w:rPr>
        <w:t xml:space="preserve"> </w:t>
      </w:r>
      <w:r>
        <w:rPr>
          <w:lang w:eastAsia="zh-CN"/>
        </w:rPr>
        <w:t>安装好与其他主机相同的操作系统，并配置好IP地址；</w:t>
      </w:r>
    </w:p>
    <w:p w:rsidR="00D032B6" w:rsidRDefault="00A23879">
      <w:pPr>
        <w:pStyle w:val="BodyText"/>
        <w:spacing w:before="18"/>
        <w:ind w:left="613"/>
        <w:rPr>
          <w:lang w:eastAsia="zh-CN"/>
        </w:rPr>
      </w:pPr>
      <w:r>
        <w:rPr>
          <w:lang w:eastAsia="zh-CN"/>
        </w:rPr>
        <w:t>2.</w:t>
      </w:r>
      <w:r>
        <w:rPr>
          <w:spacing w:val="-25"/>
          <w:lang w:eastAsia="zh-CN"/>
        </w:rPr>
        <w:t xml:space="preserve"> </w:t>
      </w:r>
      <w:r>
        <w:rPr>
          <w:lang w:eastAsia="zh-CN"/>
        </w:rPr>
        <w:t>按照</w:t>
      </w:r>
      <w:hyperlink w:anchor="_bookmark46" w:history="1">
        <w:r>
          <w:rPr>
            <w:color w:val="0000FF"/>
            <w:lang w:eastAsia="zh-CN"/>
          </w:rPr>
          <w:t>系统配置需求</w:t>
        </w:r>
      </w:hyperlink>
      <w:r>
        <w:rPr>
          <w:color w:val="000000"/>
          <w:lang w:eastAsia="zh-CN"/>
        </w:rPr>
        <w:t>一节配置好主机名/内核参数，并将其他的主机名和</w:t>
      </w:r>
      <w:r>
        <w:rPr>
          <w:color w:val="000000"/>
          <w:spacing w:val="-25"/>
          <w:lang w:eastAsia="zh-CN"/>
        </w:rPr>
        <w:t xml:space="preserve"> </w:t>
      </w:r>
      <w:r>
        <w:rPr>
          <w:color w:val="000000"/>
          <w:lang w:eastAsia="zh-CN"/>
        </w:rPr>
        <w:t>IP</w:t>
      </w:r>
      <w:r>
        <w:rPr>
          <w:color w:val="000000"/>
          <w:spacing w:val="-25"/>
          <w:lang w:eastAsia="zh-CN"/>
        </w:rPr>
        <w:t xml:space="preserve"> </w:t>
      </w:r>
      <w:r>
        <w:rPr>
          <w:color w:val="000000"/>
          <w:lang w:eastAsia="zh-CN"/>
        </w:rPr>
        <w:t>对应关系加入到</w:t>
      </w:r>
      <w:r>
        <w:rPr>
          <w:color w:val="000000"/>
          <w:spacing w:val="-24"/>
          <w:lang w:eastAsia="zh-CN"/>
        </w:rPr>
        <w:t xml:space="preserve"> </w:t>
      </w:r>
      <w:r>
        <w:rPr>
          <w:color w:val="000000"/>
          <w:lang w:eastAsia="zh-CN"/>
        </w:rPr>
        <w:t>/etc/hosts</w:t>
      </w:r>
      <w:r>
        <w:rPr>
          <w:color w:val="000000"/>
          <w:spacing w:val="-25"/>
          <w:lang w:eastAsia="zh-CN"/>
        </w:rPr>
        <w:t xml:space="preserve"> </w:t>
      </w:r>
      <w:r>
        <w:rPr>
          <w:color w:val="000000"/>
          <w:lang w:eastAsia="zh-CN"/>
        </w:rPr>
        <w:t>中；</w:t>
      </w:r>
    </w:p>
    <w:p w:rsidR="00D032B6" w:rsidRDefault="00A23879">
      <w:pPr>
        <w:pStyle w:val="BodyText"/>
        <w:spacing w:before="18"/>
        <w:ind w:left="613"/>
      </w:pPr>
      <w:r>
        <w:t>3.</w:t>
      </w:r>
      <w:r>
        <w:rPr>
          <w:spacing w:val="-38"/>
        </w:rPr>
        <w:t xml:space="preserve"> </w:t>
      </w:r>
      <w:r>
        <w:t>修改每台集群主机上</w:t>
      </w:r>
      <w:r>
        <w:rPr>
          <w:spacing w:val="-38"/>
        </w:rPr>
        <w:t xml:space="preserve"> </w:t>
      </w:r>
      <w:r>
        <w:t>/etc/hosts</w:t>
      </w:r>
      <w:r>
        <w:rPr>
          <w:spacing w:val="-38"/>
        </w:rPr>
        <w:t xml:space="preserve"> </w:t>
      </w:r>
      <w:r>
        <w:t>文件，将新增的主机IP地址与主机对应关系加入到</w:t>
      </w:r>
      <w:r>
        <w:rPr>
          <w:spacing w:val="-38"/>
        </w:rPr>
        <w:t xml:space="preserve"> </w:t>
      </w:r>
      <w:r>
        <w:t>/etc/hosts</w:t>
      </w:r>
      <w:r>
        <w:rPr>
          <w:spacing w:val="-38"/>
        </w:rPr>
        <w:t xml:space="preserve"> </w:t>
      </w:r>
      <w:r>
        <w:t>文件中；</w:t>
      </w:r>
    </w:p>
    <w:p w:rsidR="00D032B6" w:rsidRDefault="00A23879">
      <w:pPr>
        <w:pStyle w:val="BodyText"/>
        <w:spacing w:before="18"/>
        <w:ind w:left="613"/>
      </w:pPr>
      <w:r>
        <w:t>4.</w:t>
      </w:r>
      <w:r>
        <w:rPr>
          <w:spacing w:val="-9"/>
        </w:rPr>
        <w:t xml:space="preserve"> </w:t>
      </w:r>
      <w:r>
        <w:t>按照</w:t>
      </w:r>
      <w:hyperlink w:anchor="_bookmark46" w:history="1">
        <w:r>
          <w:rPr>
            <w:color w:val="0000FF"/>
          </w:rPr>
          <w:t>系统配置需求</w:t>
        </w:r>
      </w:hyperlink>
      <w:r>
        <w:rPr>
          <w:color w:val="000000"/>
        </w:rPr>
        <w:t>一节验证配置的正确性；</w:t>
      </w:r>
    </w:p>
    <w:p w:rsidR="00D032B6" w:rsidRDefault="00D032B6">
      <w:pPr>
        <w:spacing w:before="5" w:line="100" w:lineRule="exact"/>
        <w:rPr>
          <w:sz w:val="10"/>
          <w:szCs w:val="10"/>
        </w:rPr>
      </w:pPr>
    </w:p>
    <w:p w:rsidR="00D032B6" w:rsidRDefault="00A23879">
      <w:pPr>
        <w:pStyle w:val="BodyText"/>
        <w:spacing w:line="168" w:lineRule="auto"/>
        <w:ind w:left="613" w:right="410"/>
        <w:rPr>
          <w:lang w:eastAsia="zh-CN"/>
        </w:rPr>
      </w:pPr>
      <w:r>
        <w:t>5.</w:t>
      </w:r>
      <w:r>
        <w:rPr>
          <w:spacing w:val="-37"/>
        </w:rPr>
        <w:t xml:space="preserve"> </w:t>
      </w:r>
      <w:r>
        <w:t>按照</w:t>
      </w:r>
      <w:r>
        <w:rPr>
          <w:spacing w:val="-37"/>
        </w:rPr>
        <w:t xml:space="preserve"> </w:t>
      </w:r>
      <w:hyperlink w:anchor="_bookmark49" w:history="1">
        <w:r>
          <w:rPr>
            <w:color w:val="0000FF"/>
          </w:rPr>
          <w:t>SequoiaDB</w:t>
        </w:r>
        <w:r>
          <w:rPr>
            <w:color w:val="0000FF"/>
            <w:spacing w:val="-37"/>
          </w:rPr>
          <w:t xml:space="preserve"> </w:t>
        </w:r>
        <w:r>
          <w:rPr>
            <w:color w:val="0000FF"/>
          </w:rPr>
          <w:t>服务器安装</w:t>
        </w:r>
      </w:hyperlink>
      <w:r>
        <w:rPr>
          <w:color w:val="000000"/>
        </w:rPr>
        <w:t>一节，安装</w:t>
      </w:r>
      <w:r>
        <w:rPr>
          <w:color w:val="000000"/>
          <w:spacing w:val="-36"/>
        </w:rPr>
        <w:t xml:space="preserve"> </w:t>
      </w:r>
      <w:r>
        <w:rPr>
          <w:color w:val="000000"/>
        </w:rPr>
        <w:t>SequoiaDB</w:t>
      </w:r>
      <w:r>
        <w:rPr>
          <w:color w:val="000000"/>
          <w:spacing w:val="-37"/>
        </w:rPr>
        <w:t xml:space="preserve"> </w:t>
      </w:r>
      <w:r>
        <w:rPr>
          <w:color w:val="000000"/>
        </w:rPr>
        <w:t>软件。</w:t>
      </w:r>
      <w:r>
        <w:rPr>
          <w:color w:val="000000"/>
          <w:lang w:eastAsia="zh-CN"/>
        </w:rPr>
        <w:t>安装时，注意配置管理服务端口与现有系统的 端口保持一致。</w:t>
      </w:r>
    </w:p>
    <w:p w:rsidR="00D032B6" w:rsidRDefault="00D032B6">
      <w:pPr>
        <w:spacing w:before="1" w:line="130" w:lineRule="exact"/>
        <w:rPr>
          <w:sz w:val="13"/>
          <w:szCs w:val="13"/>
          <w:lang w:eastAsia="zh-CN"/>
        </w:rPr>
      </w:pPr>
    </w:p>
    <w:p w:rsidR="00D032B6" w:rsidRDefault="00A23879">
      <w:pPr>
        <w:spacing w:line="252" w:lineRule="auto"/>
        <w:ind w:left="613" w:right="4947" w:hanging="500"/>
        <w:rPr>
          <w:rFonts w:ascii="微软雅黑" w:eastAsia="微软雅黑" w:hAnsi="微软雅黑" w:cs="微软雅黑"/>
          <w:sz w:val="20"/>
          <w:szCs w:val="20"/>
          <w:lang w:eastAsia="zh-CN"/>
        </w:rPr>
      </w:pPr>
      <w:bookmarkStart w:id="206" w:name="编目分区组管理"/>
      <w:bookmarkStart w:id="207" w:name="_bookmark91"/>
      <w:bookmarkEnd w:id="206"/>
      <w:bookmarkEnd w:id="207"/>
      <w:r>
        <w:rPr>
          <w:rFonts w:ascii="微软雅黑" w:eastAsia="微软雅黑" w:hAnsi="微软雅黑" w:cs="微软雅黑"/>
          <w:sz w:val="24"/>
          <w:szCs w:val="24"/>
          <w:lang w:eastAsia="zh-CN"/>
        </w:rPr>
        <w:t xml:space="preserve">编目分区组管理 </w:t>
      </w:r>
      <w:r>
        <w:rPr>
          <w:rFonts w:ascii="微软雅黑" w:eastAsia="微软雅黑" w:hAnsi="微软雅黑" w:cs="微软雅黑"/>
          <w:sz w:val="20"/>
          <w:szCs w:val="20"/>
          <w:lang w:eastAsia="zh-CN"/>
        </w:rPr>
        <w:t>本小结介绍在编目分区中新增分区组和新增节点。 目录：</w:t>
      </w:r>
    </w:p>
    <w:p w:rsidR="00D032B6" w:rsidRDefault="00035F6E">
      <w:pPr>
        <w:pStyle w:val="BodyText"/>
        <w:spacing w:before="4" w:line="253" w:lineRule="auto"/>
        <w:ind w:left="613" w:right="7041"/>
        <w:rPr>
          <w:lang w:eastAsia="zh-CN"/>
        </w:rPr>
      </w:pPr>
      <w:hyperlink w:anchor="_bookmark92" w:history="1">
        <w:r w:rsidR="00A23879">
          <w:rPr>
            <w:color w:val="0000FF"/>
            <w:lang w:eastAsia="zh-CN"/>
          </w:rPr>
          <w:t>新建编目分区组</w:t>
        </w:r>
      </w:hyperlink>
      <w:r w:rsidR="00A23879">
        <w:rPr>
          <w:color w:val="0000FF"/>
          <w:lang w:eastAsia="zh-CN"/>
        </w:rPr>
        <w:t xml:space="preserve"> </w:t>
      </w:r>
      <w:hyperlink w:anchor="_bookmark93" w:history="1">
        <w:r w:rsidR="00A23879">
          <w:rPr>
            <w:color w:val="0000FF"/>
            <w:lang w:eastAsia="zh-CN"/>
          </w:rPr>
          <w:t>编目分区组中新增节点</w:t>
        </w:r>
      </w:hyperlink>
    </w:p>
    <w:p w:rsidR="00D032B6" w:rsidRDefault="00A23879">
      <w:pPr>
        <w:pStyle w:val="BodyText"/>
        <w:spacing w:before="84"/>
        <w:ind w:left="613"/>
        <w:rPr>
          <w:lang w:eastAsia="zh-CN"/>
        </w:rPr>
      </w:pPr>
      <w:bookmarkStart w:id="208" w:name="新建编目分区组"/>
      <w:bookmarkStart w:id="209" w:name="_bookmark92"/>
      <w:bookmarkEnd w:id="208"/>
      <w:bookmarkEnd w:id="209"/>
      <w:r>
        <w:rPr>
          <w:lang w:eastAsia="zh-CN"/>
        </w:rPr>
        <w:t>新建编目分区组</w:t>
      </w:r>
    </w:p>
    <w:p w:rsidR="00D032B6" w:rsidRDefault="00D032B6">
      <w:pPr>
        <w:spacing w:before="5" w:line="100" w:lineRule="exact"/>
        <w:rPr>
          <w:sz w:val="10"/>
          <w:szCs w:val="10"/>
          <w:lang w:eastAsia="zh-CN"/>
        </w:rPr>
      </w:pPr>
    </w:p>
    <w:p w:rsidR="00D032B6" w:rsidRDefault="00035F6E">
      <w:pPr>
        <w:pStyle w:val="BodyText"/>
        <w:spacing w:line="168" w:lineRule="auto"/>
        <w:ind w:left="1253" w:right="150"/>
        <w:rPr>
          <w:lang w:eastAsia="zh-CN"/>
        </w:rPr>
      </w:pPr>
      <w:r>
        <w:pict>
          <v:shape id="_x0000_s3639" type="#_x0000_t75" style="position:absolute;left:0;text-align:left;margin-left:81.7pt;margin-top:2.55pt;width:24pt;height:24pt;z-index:-252106752;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如果新增节点涉及到新增主机，则请首先按照在</w:t>
      </w:r>
      <w:hyperlink w:anchor="_bookmark90" w:history="1">
        <w:r w:rsidR="00A23879">
          <w:rPr>
            <w:color w:val="0000FF"/>
            <w:lang w:eastAsia="zh-CN"/>
          </w:rPr>
          <w:t>集群中新增主机</w:t>
        </w:r>
      </w:hyperlink>
      <w:r w:rsidR="00A23879">
        <w:rPr>
          <w:color w:val="000000"/>
          <w:lang w:eastAsia="zh-CN"/>
        </w:rPr>
        <w:t>一节完成主机的主机名和参数配 置。</w:t>
      </w:r>
    </w:p>
    <w:p w:rsidR="00D032B6" w:rsidRDefault="00D032B6">
      <w:pPr>
        <w:spacing w:before="8" w:line="200" w:lineRule="exact"/>
        <w:rPr>
          <w:sz w:val="20"/>
          <w:szCs w:val="20"/>
          <w:lang w:eastAsia="zh-CN"/>
        </w:rPr>
      </w:pPr>
    </w:p>
    <w:p w:rsidR="00D032B6" w:rsidRDefault="00A23879">
      <w:pPr>
        <w:pStyle w:val="BodyText"/>
        <w:spacing w:line="168" w:lineRule="auto"/>
        <w:ind w:left="613" w:right="410"/>
        <w:rPr>
          <w:lang w:eastAsia="zh-CN"/>
        </w:rPr>
      </w:pPr>
      <w:r>
        <w:rPr>
          <w:lang w:eastAsia="zh-CN"/>
        </w:rPr>
        <w:t>一个数据库集群必须有且仅有一个编目分区组，所以新建分区组往往在安装时就已经完成，不需要在安装后 执行新建分区组操作。实例见安装指南</w:t>
      </w:r>
      <w:hyperlink w:anchor="_bookmark53" w:history="1">
        <w:r>
          <w:rPr>
            <w:color w:val="0000FF"/>
            <w:lang w:eastAsia="zh-CN"/>
          </w:rPr>
          <w:t>集群模式的配置与启动</w:t>
        </w:r>
      </w:hyperlink>
      <w:r>
        <w:rPr>
          <w:color w:val="000000"/>
          <w:lang w:eastAsia="zh-CN"/>
        </w:rPr>
        <w:t>一节。</w:t>
      </w:r>
    </w:p>
    <w:p w:rsidR="00D032B6" w:rsidRDefault="00A23879">
      <w:pPr>
        <w:pStyle w:val="BodyText"/>
        <w:spacing w:before="34"/>
        <w:ind w:left="613"/>
      </w:pPr>
      <w:r>
        <w:t>操作方法：</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637" style="position:absolute;left:0;text-align:left;margin-left:81.7pt;margin-top:4.75pt;width:473.6pt;height:10.6pt;z-index:-252105728;mso-position-horizontal-relative:page" coordorigin="1634,95" coordsize="9472,212">
            <v:shape id="_x0000_s363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28"/>
          <w:w w:val="85"/>
        </w:rPr>
        <w:t xml:space="preserve"> </w:t>
      </w:r>
      <w:r w:rsidR="00A23879">
        <w:rPr>
          <w:rFonts w:ascii="Microsoft JhengHei" w:eastAsia="Microsoft JhengHei" w:hAnsi="Microsoft JhengHei" w:cs="Microsoft JhengHei"/>
          <w:w w:val="85"/>
        </w:rPr>
        <w:t>db.createReplicaCataGroup(&lt;host&gt;,&lt;service&gt;,&lt;dbpath&gt;,[config])</w:t>
      </w:r>
    </w:p>
    <w:p w:rsidR="00D032B6" w:rsidRDefault="00A23879">
      <w:pPr>
        <w:pStyle w:val="BodyText"/>
        <w:spacing w:before="26" w:line="253" w:lineRule="auto"/>
        <w:ind w:left="613" w:right="1130"/>
        <w:rPr>
          <w:lang w:eastAsia="zh-CN"/>
        </w:rPr>
      </w:pPr>
      <w:r>
        <w:rPr>
          <w:lang w:eastAsia="zh-CN"/>
        </w:rPr>
        <w:t xml:space="preserve">该命令用于创建编目分区组，同时创建并启动一个编目节点，其中： host：指定编目节点的主机名； </w:t>
      </w:r>
      <w:r>
        <w:rPr>
          <w:w w:val="95"/>
          <w:lang w:eastAsia="zh-CN"/>
        </w:rPr>
        <w:t>service：指定编目节点的服务端口，请确保该端口号，以及往后延续的3个端口号未被占用；如设置</w:t>
      </w:r>
    </w:p>
    <w:p w:rsidR="00D032B6" w:rsidRDefault="00A23879">
      <w:pPr>
        <w:pStyle w:val="BodyText"/>
        <w:spacing w:line="225" w:lineRule="exact"/>
        <w:ind w:left="613"/>
        <w:rPr>
          <w:lang w:eastAsia="zh-CN"/>
        </w:rPr>
      </w:pPr>
      <w:r>
        <w:rPr>
          <w:w w:val="95"/>
          <w:lang w:eastAsia="zh-CN"/>
        </w:rPr>
        <w:t>为11800，请确保11800/11801/11802/11803端口都未被占用；</w:t>
      </w:r>
    </w:p>
    <w:p w:rsidR="00D032B6" w:rsidRDefault="00D032B6">
      <w:pPr>
        <w:spacing w:before="5" w:line="100" w:lineRule="exact"/>
        <w:rPr>
          <w:sz w:val="10"/>
          <w:szCs w:val="10"/>
          <w:lang w:eastAsia="zh-CN"/>
        </w:rPr>
      </w:pPr>
    </w:p>
    <w:p w:rsidR="00D032B6" w:rsidRDefault="00A23879">
      <w:pPr>
        <w:pStyle w:val="BodyText"/>
        <w:spacing w:line="168" w:lineRule="auto"/>
        <w:ind w:left="613" w:right="317"/>
        <w:rPr>
          <w:lang w:eastAsia="zh-CN"/>
        </w:rPr>
      </w:pPr>
      <w:r>
        <w:rPr>
          <w:w w:val="95"/>
          <w:lang w:eastAsia="zh-CN"/>
        </w:rPr>
        <w:t xml:space="preserve">dbpath：数据文件路径，用于存放编目数据文件，请确保数据管理员（安装时创建，默认为      </w:t>
      </w:r>
      <w:r>
        <w:rPr>
          <w:spacing w:val="17"/>
          <w:w w:val="95"/>
          <w:lang w:eastAsia="zh-CN"/>
        </w:rPr>
        <w:t xml:space="preserve"> </w:t>
      </w:r>
      <w:r>
        <w:rPr>
          <w:w w:val="95"/>
          <w:lang w:eastAsia="zh-CN"/>
        </w:rPr>
        <w:t>sdbadmin）用</w:t>
      </w:r>
      <w:r>
        <w:rPr>
          <w:lang w:eastAsia="zh-CN"/>
        </w:rPr>
        <w:t xml:space="preserve"> 户有写权限；</w:t>
      </w:r>
    </w:p>
    <w:p w:rsidR="00D032B6" w:rsidRDefault="00D032B6">
      <w:pPr>
        <w:spacing w:line="120" w:lineRule="exact"/>
        <w:rPr>
          <w:sz w:val="12"/>
          <w:szCs w:val="12"/>
          <w:lang w:eastAsia="zh-CN"/>
        </w:rPr>
      </w:pPr>
    </w:p>
    <w:p w:rsidR="00D032B6" w:rsidRDefault="00A23879">
      <w:pPr>
        <w:pStyle w:val="BodyText"/>
        <w:spacing w:line="168" w:lineRule="auto"/>
        <w:ind w:left="613" w:right="317"/>
        <w:rPr>
          <w:lang w:eastAsia="zh-CN"/>
        </w:rPr>
      </w:pPr>
      <w:r>
        <w:rPr>
          <w:w w:val="95"/>
          <w:lang w:eastAsia="zh-CN"/>
        </w:rPr>
        <w:t xml:space="preserve">config：该参数为可选参数，用于配置更多细节参数，格式必须为   </w:t>
      </w:r>
      <w:r>
        <w:rPr>
          <w:spacing w:val="20"/>
          <w:w w:val="95"/>
          <w:lang w:eastAsia="zh-CN"/>
        </w:rPr>
        <w:t xml:space="preserve"> </w:t>
      </w:r>
      <w:r>
        <w:rPr>
          <w:w w:val="95"/>
          <w:lang w:eastAsia="zh-CN"/>
        </w:rPr>
        <w:t xml:space="preserve">json   </w:t>
      </w:r>
      <w:r>
        <w:rPr>
          <w:spacing w:val="20"/>
          <w:w w:val="95"/>
          <w:lang w:eastAsia="zh-CN"/>
        </w:rPr>
        <w:t xml:space="preserve"> </w:t>
      </w:r>
      <w:r>
        <w:rPr>
          <w:w w:val="95"/>
          <w:lang w:eastAsia="zh-CN"/>
        </w:rPr>
        <w:t>格式，参数参见</w:t>
      </w:r>
      <w:hyperlink w:anchor="_bookmark60" w:history="1">
        <w:r>
          <w:rPr>
            <w:color w:val="0000FF"/>
            <w:w w:val="95"/>
            <w:lang w:eastAsia="zh-CN"/>
          </w:rPr>
          <w:t>数据库配置</w:t>
        </w:r>
      </w:hyperlink>
      <w:r>
        <w:rPr>
          <w:color w:val="000000"/>
          <w:w w:val="95"/>
          <w:lang w:eastAsia="zh-CN"/>
        </w:rPr>
        <w:t>一节；如</w:t>
      </w:r>
      <w:r>
        <w:rPr>
          <w:color w:val="000000"/>
          <w:lang w:eastAsia="zh-CN"/>
        </w:rPr>
        <w:t xml:space="preserve"> 需要配置日志大小参数｛logfilesz:64｝。</w:t>
      </w:r>
    </w:p>
    <w:p w:rsidR="00D032B6" w:rsidRDefault="00D032B6">
      <w:pPr>
        <w:spacing w:before="4" w:line="110" w:lineRule="exact"/>
        <w:rPr>
          <w:sz w:val="11"/>
          <w:szCs w:val="11"/>
          <w:lang w:eastAsia="zh-CN"/>
        </w:rPr>
      </w:pPr>
    </w:p>
    <w:p w:rsidR="00D032B6" w:rsidRDefault="00A23879">
      <w:pPr>
        <w:pStyle w:val="BodyText"/>
        <w:ind w:left="613"/>
        <w:rPr>
          <w:lang w:eastAsia="zh-CN"/>
        </w:rPr>
      </w:pPr>
      <w:bookmarkStart w:id="210" w:name="编目分区组中新增节点"/>
      <w:bookmarkStart w:id="211" w:name="_bookmark93"/>
      <w:bookmarkEnd w:id="210"/>
      <w:bookmarkEnd w:id="211"/>
      <w:r>
        <w:rPr>
          <w:lang w:eastAsia="zh-CN"/>
        </w:rPr>
        <w:t>编目分区组中新增节点</w:t>
      </w:r>
    </w:p>
    <w:p w:rsidR="00D032B6" w:rsidRDefault="00D032B6">
      <w:pPr>
        <w:spacing w:before="5" w:line="100" w:lineRule="exact"/>
        <w:rPr>
          <w:sz w:val="10"/>
          <w:szCs w:val="10"/>
          <w:lang w:eastAsia="zh-CN"/>
        </w:rPr>
      </w:pPr>
    </w:p>
    <w:p w:rsidR="00D032B6" w:rsidRDefault="00035F6E">
      <w:pPr>
        <w:pStyle w:val="BodyText"/>
        <w:spacing w:line="168" w:lineRule="auto"/>
        <w:ind w:left="1253" w:right="150"/>
        <w:rPr>
          <w:lang w:eastAsia="zh-CN"/>
        </w:rPr>
      </w:pPr>
      <w:r>
        <w:pict>
          <v:shape id="_x0000_s3636" type="#_x0000_t75" style="position:absolute;left:0;text-align:left;margin-left:81.7pt;margin-top:2.55pt;width:24pt;height:24pt;z-index:-252104704;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如果新增节点涉及到新增主机，则请首先按照在</w:t>
      </w:r>
      <w:hyperlink w:anchor="_bookmark90" w:history="1">
        <w:r w:rsidR="00A23879">
          <w:rPr>
            <w:color w:val="0000FF"/>
            <w:lang w:eastAsia="zh-CN"/>
          </w:rPr>
          <w:t>集群中新增主机</w:t>
        </w:r>
      </w:hyperlink>
      <w:r w:rsidR="00A23879">
        <w:rPr>
          <w:color w:val="000000"/>
          <w:lang w:eastAsia="zh-CN"/>
        </w:rPr>
        <w:t>一节完成主机的主机名和参数配 置。</w:t>
      </w:r>
    </w:p>
    <w:p w:rsidR="00D032B6" w:rsidRDefault="00D032B6">
      <w:pPr>
        <w:spacing w:before="2" w:line="120" w:lineRule="exact"/>
        <w:rPr>
          <w:sz w:val="12"/>
          <w:szCs w:val="12"/>
          <w:lang w:eastAsia="zh-CN"/>
        </w:rPr>
      </w:pPr>
    </w:p>
    <w:p w:rsidR="00D032B6" w:rsidRDefault="00A23879">
      <w:pPr>
        <w:pStyle w:val="BodyText"/>
        <w:spacing w:line="253" w:lineRule="auto"/>
        <w:ind w:left="613" w:right="879"/>
      </w:pPr>
      <w:r>
        <w:rPr>
          <w:lang w:eastAsia="zh-CN"/>
        </w:rPr>
        <w:t xml:space="preserve">随着整个集群中的物理设备的扩展，可以通过增加更多的编目节点来提高编目服务的可靠性。 </w:t>
      </w:r>
      <w:r>
        <w:t>操作方法：</w:t>
      </w:r>
    </w:p>
    <w:p w:rsidR="00D032B6" w:rsidRDefault="00035F6E">
      <w:pPr>
        <w:pStyle w:val="BodyText"/>
        <w:spacing w:line="304" w:lineRule="exact"/>
        <w:ind w:left="613"/>
        <w:rPr>
          <w:rFonts w:ascii="Microsoft JhengHei" w:eastAsia="Microsoft JhengHei" w:hAnsi="Microsoft JhengHei" w:cs="Microsoft JhengHei"/>
        </w:rPr>
      </w:pPr>
      <w:r w:rsidRPr="00035F6E">
        <w:pict>
          <v:group id="_x0000_s3634" style="position:absolute;left:0;text-align:left;margin-left:81.7pt;margin-top:4.05pt;width:473.6pt;height:31.8pt;z-index:-252103680;mso-position-horizontal-relative:page" coordorigin="1634,81" coordsize="9472,636">
            <v:shape id="_x0000_s3635" style="position:absolute;left:1634;top:81;width:9472;height:636" coordorigin="1634,81" coordsize="9472,636" path="m1634,81r9472,l11106,717r-9472,l1634,81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7"/>
          <w:w w:val="85"/>
        </w:rPr>
        <w:t xml:space="preserve"> </w: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 xml:space="preserve">cataRG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17"/>
          <w:w w:val="85"/>
        </w:rPr>
        <w:t xml:space="preserve"> </w:t>
      </w:r>
      <w:r w:rsidR="00A23879">
        <w:rPr>
          <w:rFonts w:ascii="Microsoft JhengHei" w:eastAsia="Microsoft JhengHei" w:hAnsi="Microsoft JhengHei" w:cs="Microsoft JhengHei"/>
          <w:w w:val="85"/>
        </w:rPr>
        <w:t>db.getRG("SYSCatalog");</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18"/>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node1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cataRG.createNode(&lt;host&gt;,&lt;service&gt;,&lt;dbpath&gt;,[config]);</w:t>
      </w:r>
    </w:p>
    <w:p w:rsidR="00D032B6" w:rsidRDefault="00A23879">
      <w:pPr>
        <w:pStyle w:val="BodyText"/>
        <w:spacing w:line="217" w:lineRule="exact"/>
        <w:ind w:left="613"/>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&gt;     </w:t>
      </w:r>
      <w:r>
        <w:rPr>
          <w:rFonts w:ascii="Microsoft JhengHei" w:eastAsia="Microsoft JhengHei" w:hAnsi="Microsoft JhengHei" w:cs="Microsoft JhengHei"/>
          <w:spacing w:val="11"/>
          <w:w w:val="90"/>
          <w:lang w:eastAsia="zh-CN"/>
        </w:rPr>
        <w:t xml:space="preserve"> </w:t>
      </w:r>
      <w:r>
        <w:rPr>
          <w:rFonts w:ascii="Microsoft JhengHei" w:eastAsia="Microsoft JhengHei" w:hAnsi="Microsoft JhengHei" w:cs="Microsoft JhengHei"/>
          <w:w w:val="90"/>
          <w:lang w:eastAsia="zh-CN"/>
        </w:rPr>
        <w:t>node1.start()</w:t>
      </w:r>
    </w:p>
    <w:p w:rsidR="00D032B6" w:rsidRDefault="00A23879">
      <w:pPr>
        <w:pStyle w:val="BodyText"/>
        <w:spacing w:before="26"/>
        <w:ind w:left="613"/>
        <w:rPr>
          <w:lang w:eastAsia="zh-CN"/>
        </w:rPr>
      </w:pPr>
      <w:r>
        <w:rPr>
          <w:w w:val="95"/>
          <w:lang w:eastAsia="zh-CN"/>
        </w:rPr>
        <w:t>第一条命令用于获取编目分区组，“SYSCatalogGroup”为编目分区组组名；</w:t>
      </w:r>
    </w:p>
    <w:p w:rsidR="00D032B6" w:rsidRDefault="00D032B6">
      <w:pPr>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第二条命令用于创建一个新的编目节点，其中：</w:t>
      </w:r>
    </w:p>
    <w:p w:rsidR="00D032B6" w:rsidRDefault="00A23879">
      <w:pPr>
        <w:pStyle w:val="BodyText"/>
        <w:spacing w:before="18" w:line="253" w:lineRule="auto"/>
        <w:ind w:right="6290"/>
        <w:rPr>
          <w:lang w:eastAsia="zh-CN"/>
        </w:rPr>
      </w:pPr>
      <w:r>
        <w:rPr>
          <w:lang w:eastAsia="zh-CN"/>
        </w:rPr>
        <w:t xml:space="preserve">参数： </w:t>
      </w:r>
      <w:r>
        <w:rPr>
          <w:w w:val="95"/>
          <w:lang w:eastAsia="zh-CN"/>
        </w:rPr>
        <w:t>host：指定编目节点的主机名；</w:t>
      </w:r>
    </w:p>
    <w:p w:rsidR="00D032B6" w:rsidRDefault="00A23879">
      <w:pPr>
        <w:pStyle w:val="BodyText"/>
        <w:spacing w:before="90" w:line="168" w:lineRule="auto"/>
        <w:rPr>
          <w:lang w:eastAsia="zh-CN"/>
        </w:rPr>
      </w:pPr>
      <w:r>
        <w:rPr>
          <w:w w:val="95"/>
          <w:lang w:eastAsia="zh-CN"/>
        </w:rPr>
        <w:t>service：指定编目节点的服务端口，请确保该端口号，以及往后延续的3个端口号未被占用；如设置</w:t>
      </w:r>
      <w:r>
        <w:rPr>
          <w:lang w:eastAsia="zh-CN"/>
        </w:rPr>
        <w:t xml:space="preserve"> 为11800，请确保11800/11801/11802/11803端口都未被占用；</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w w:val="95"/>
          <w:lang w:eastAsia="zh-CN"/>
        </w:rPr>
        <w:t xml:space="preserve">dbpath：数据文件路径，用于存放编目数据文件，请确保数据管理员（安装时创建，默认为      </w:t>
      </w:r>
      <w:r>
        <w:rPr>
          <w:spacing w:val="17"/>
          <w:w w:val="95"/>
          <w:lang w:eastAsia="zh-CN"/>
        </w:rPr>
        <w:t xml:space="preserve"> </w:t>
      </w:r>
      <w:r>
        <w:rPr>
          <w:w w:val="95"/>
          <w:lang w:eastAsia="zh-CN"/>
        </w:rPr>
        <w:t>sdbadmin）用</w:t>
      </w:r>
      <w:r>
        <w:rPr>
          <w:lang w:eastAsia="zh-CN"/>
        </w:rPr>
        <w:t xml:space="preserve"> 户有写权限；</w:t>
      </w:r>
    </w:p>
    <w:p w:rsidR="00D032B6" w:rsidRDefault="00D032B6">
      <w:pPr>
        <w:spacing w:line="120" w:lineRule="exact"/>
        <w:rPr>
          <w:sz w:val="12"/>
          <w:szCs w:val="12"/>
          <w:lang w:eastAsia="zh-CN"/>
        </w:rPr>
      </w:pPr>
    </w:p>
    <w:p w:rsidR="00D032B6" w:rsidRDefault="00A23879">
      <w:pPr>
        <w:pStyle w:val="BodyText"/>
        <w:spacing w:line="168" w:lineRule="auto"/>
        <w:ind w:right="94"/>
        <w:rPr>
          <w:lang w:eastAsia="zh-CN"/>
        </w:rPr>
      </w:pPr>
      <w:r>
        <w:rPr>
          <w:lang w:eastAsia="zh-CN"/>
        </w:rPr>
        <w:t>config：该参数为可选参数，用于配置更多细节参数，格式必须为</w:t>
      </w:r>
      <w:r>
        <w:rPr>
          <w:spacing w:val="-35"/>
          <w:lang w:eastAsia="zh-CN"/>
        </w:rPr>
        <w:t xml:space="preserve"> </w:t>
      </w:r>
      <w:r>
        <w:rPr>
          <w:lang w:eastAsia="zh-CN"/>
        </w:rPr>
        <w:t>json</w:t>
      </w:r>
      <w:r>
        <w:rPr>
          <w:spacing w:val="-35"/>
          <w:lang w:eastAsia="zh-CN"/>
        </w:rPr>
        <w:t xml:space="preserve"> </w:t>
      </w:r>
      <w:r>
        <w:rPr>
          <w:lang w:eastAsia="zh-CN"/>
        </w:rPr>
        <w:t>格式，参数参见</w:t>
      </w:r>
      <w:hyperlink w:anchor="_bookmark60" w:history="1">
        <w:r>
          <w:rPr>
            <w:color w:val="0000FF"/>
            <w:lang w:eastAsia="zh-CN"/>
          </w:rPr>
          <w:t>数据库配置</w:t>
        </w:r>
        <w:r>
          <w:rPr>
            <w:color w:val="0000FF"/>
            <w:spacing w:val="-35"/>
            <w:lang w:eastAsia="zh-CN"/>
          </w:rPr>
          <w:t xml:space="preserve"> </w:t>
        </w:r>
      </w:hyperlink>
      <w:r>
        <w:rPr>
          <w:color w:val="000000"/>
          <w:lang w:eastAsia="zh-CN"/>
        </w:rPr>
        <w:t>一 节；如需要配置日志大小参数｛logfilesz:64｝。</w:t>
      </w:r>
    </w:p>
    <w:p w:rsidR="00D032B6" w:rsidRDefault="00A23879">
      <w:pPr>
        <w:pStyle w:val="BodyText"/>
        <w:spacing w:before="34"/>
        <w:rPr>
          <w:lang w:eastAsia="zh-CN"/>
        </w:rPr>
      </w:pPr>
      <w:r>
        <w:rPr>
          <w:lang w:eastAsia="zh-CN"/>
        </w:rPr>
        <w:t>第三条命令用于启动新增的编目节点。</w:t>
      </w:r>
    </w:p>
    <w:p w:rsidR="00D032B6" w:rsidRDefault="00D032B6">
      <w:pPr>
        <w:spacing w:before="5" w:line="110" w:lineRule="exact"/>
        <w:rPr>
          <w:sz w:val="11"/>
          <w:szCs w:val="11"/>
          <w:lang w:eastAsia="zh-CN"/>
        </w:rPr>
      </w:pPr>
    </w:p>
    <w:p w:rsidR="00D032B6" w:rsidRDefault="00A23879">
      <w:pPr>
        <w:spacing w:line="252" w:lineRule="auto"/>
        <w:ind w:left="933" w:right="5014" w:hanging="500"/>
        <w:rPr>
          <w:rFonts w:ascii="微软雅黑" w:eastAsia="微软雅黑" w:hAnsi="微软雅黑" w:cs="微软雅黑"/>
          <w:sz w:val="20"/>
          <w:szCs w:val="20"/>
          <w:lang w:eastAsia="zh-CN"/>
        </w:rPr>
      </w:pPr>
      <w:bookmarkStart w:id="212" w:name="数据分区组管理"/>
      <w:bookmarkStart w:id="213" w:name="_bookmark94"/>
      <w:bookmarkEnd w:id="212"/>
      <w:bookmarkEnd w:id="213"/>
      <w:r>
        <w:rPr>
          <w:rFonts w:ascii="微软雅黑" w:eastAsia="微软雅黑" w:hAnsi="微软雅黑" w:cs="微软雅黑"/>
          <w:sz w:val="24"/>
          <w:szCs w:val="24"/>
          <w:lang w:eastAsia="zh-CN"/>
        </w:rPr>
        <w:t xml:space="preserve">数据分区组管理 </w:t>
      </w:r>
      <w:r>
        <w:rPr>
          <w:rFonts w:ascii="微软雅黑" w:eastAsia="微软雅黑" w:hAnsi="微软雅黑" w:cs="微软雅黑"/>
          <w:sz w:val="20"/>
          <w:szCs w:val="20"/>
          <w:lang w:eastAsia="zh-CN"/>
        </w:rPr>
        <w:t>本小结介绍在数据分区中新增分区组和新增节点。 目录：</w:t>
      </w:r>
    </w:p>
    <w:p w:rsidR="00D032B6" w:rsidRDefault="00035F6E">
      <w:pPr>
        <w:pStyle w:val="BodyText"/>
        <w:spacing w:before="4" w:line="253" w:lineRule="auto"/>
        <w:ind w:right="7201"/>
        <w:rPr>
          <w:lang w:eastAsia="zh-CN"/>
        </w:rPr>
      </w:pPr>
      <w:hyperlink w:anchor="_bookmark95" w:history="1">
        <w:r w:rsidR="00A23879">
          <w:rPr>
            <w:color w:val="0000FF"/>
            <w:lang w:eastAsia="zh-CN"/>
          </w:rPr>
          <w:t>新增数据分区组</w:t>
        </w:r>
      </w:hyperlink>
      <w:r w:rsidR="00A23879">
        <w:rPr>
          <w:color w:val="0000FF"/>
          <w:lang w:eastAsia="zh-CN"/>
        </w:rPr>
        <w:t xml:space="preserve"> </w:t>
      </w:r>
      <w:hyperlink w:anchor="_bookmark96" w:history="1">
        <w:r w:rsidR="00A23879">
          <w:rPr>
            <w:color w:val="0000FF"/>
            <w:lang w:eastAsia="zh-CN"/>
          </w:rPr>
          <w:t>分区组中新增节点</w:t>
        </w:r>
      </w:hyperlink>
    </w:p>
    <w:p w:rsidR="00D032B6" w:rsidRDefault="00A23879">
      <w:pPr>
        <w:pStyle w:val="BodyText"/>
        <w:spacing w:before="84"/>
        <w:rPr>
          <w:lang w:eastAsia="zh-CN"/>
        </w:rPr>
      </w:pPr>
      <w:bookmarkStart w:id="214" w:name="新增数据分区组"/>
      <w:bookmarkStart w:id="215" w:name="_bookmark95"/>
      <w:bookmarkEnd w:id="214"/>
      <w:bookmarkEnd w:id="215"/>
      <w:r>
        <w:rPr>
          <w:lang w:eastAsia="zh-CN"/>
        </w:rPr>
        <w:t>新增数据分区组</w:t>
      </w:r>
    </w:p>
    <w:p w:rsidR="00D032B6" w:rsidRDefault="00D032B6">
      <w:pPr>
        <w:spacing w:before="5" w:line="100" w:lineRule="exact"/>
        <w:rPr>
          <w:sz w:val="10"/>
          <w:szCs w:val="10"/>
          <w:lang w:eastAsia="zh-CN"/>
        </w:rPr>
      </w:pPr>
    </w:p>
    <w:p w:rsidR="00D032B6" w:rsidRDefault="00035F6E">
      <w:pPr>
        <w:pStyle w:val="BodyText"/>
        <w:spacing w:line="168" w:lineRule="auto"/>
        <w:ind w:left="1573"/>
        <w:rPr>
          <w:lang w:eastAsia="zh-CN"/>
        </w:rPr>
      </w:pPr>
      <w:r>
        <w:pict>
          <v:shape id="_x0000_s3633" type="#_x0000_t75" style="position:absolute;left:0;text-align:left;margin-left:81.7pt;margin-top:2.55pt;width:24pt;height:24pt;z-index:-252102656;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如果新增节点涉及到新增主机，则请首先按照在</w:t>
      </w:r>
      <w:hyperlink w:anchor="_bookmark90" w:history="1">
        <w:r w:rsidR="00A23879">
          <w:rPr>
            <w:color w:val="0000FF"/>
            <w:lang w:eastAsia="zh-CN"/>
          </w:rPr>
          <w:t>集群中新增主机</w:t>
        </w:r>
      </w:hyperlink>
      <w:r w:rsidR="00A23879">
        <w:rPr>
          <w:color w:val="000000"/>
          <w:lang w:eastAsia="zh-CN"/>
        </w:rPr>
        <w:t>一节完成主机的主机名和参数配 置。</w:t>
      </w:r>
    </w:p>
    <w:p w:rsidR="00D032B6" w:rsidRDefault="00D032B6">
      <w:pPr>
        <w:spacing w:before="8" w:line="200" w:lineRule="exact"/>
        <w:rPr>
          <w:sz w:val="20"/>
          <w:szCs w:val="20"/>
          <w:lang w:eastAsia="zh-CN"/>
        </w:rPr>
      </w:pPr>
    </w:p>
    <w:p w:rsidR="00D032B6" w:rsidRDefault="00A23879">
      <w:pPr>
        <w:pStyle w:val="BodyText"/>
        <w:spacing w:line="168" w:lineRule="auto"/>
        <w:ind w:right="94"/>
        <w:rPr>
          <w:lang w:eastAsia="zh-CN"/>
        </w:rPr>
      </w:pPr>
      <w:r>
        <w:rPr>
          <w:w w:val="95"/>
          <w:lang w:eastAsia="zh-CN"/>
        </w:rPr>
        <w:t>一个集群中可以配置多个分区组，最大可配置60,000个分区组。通过增加分区组，可以充分利用物理设备进</w:t>
      </w:r>
      <w:r>
        <w:rPr>
          <w:lang w:eastAsia="zh-CN"/>
        </w:rPr>
        <w:t xml:space="preserve"> </w:t>
      </w:r>
      <w:r>
        <w:rPr>
          <w:w w:val="95"/>
          <w:lang w:eastAsia="zh-CN"/>
        </w:rPr>
        <w:t xml:space="preserve">行水平扩展，理论上 </w:t>
      </w:r>
      <w:r>
        <w:rPr>
          <w:spacing w:val="44"/>
          <w:w w:val="95"/>
          <w:lang w:eastAsia="zh-CN"/>
        </w:rPr>
        <w:t xml:space="preserve"> </w:t>
      </w:r>
      <w:r>
        <w:rPr>
          <w:w w:val="95"/>
          <w:lang w:eastAsia="zh-CN"/>
        </w:rPr>
        <w:t xml:space="preserve">SequoiaDB </w:t>
      </w:r>
      <w:r>
        <w:rPr>
          <w:spacing w:val="44"/>
          <w:w w:val="95"/>
          <w:lang w:eastAsia="zh-CN"/>
        </w:rPr>
        <w:t xml:space="preserve"> </w:t>
      </w:r>
      <w:r>
        <w:rPr>
          <w:w w:val="95"/>
          <w:lang w:eastAsia="zh-CN"/>
        </w:rPr>
        <w:t>可以做到线性的水平扩展能力。</w:t>
      </w:r>
    </w:p>
    <w:p w:rsidR="00D032B6" w:rsidRDefault="00A23879">
      <w:pPr>
        <w:pStyle w:val="BodyText"/>
        <w:spacing w:before="34"/>
      </w:pPr>
      <w:r>
        <w:t>操作方法：</w:t>
      </w:r>
    </w:p>
    <w:p w:rsidR="00D032B6" w:rsidRDefault="00035F6E">
      <w:pPr>
        <w:pStyle w:val="BodyText"/>
        <w:spacing w:line="319" w:lineRule="exact"/>
        <w:rPr>
          <w:rFonts w:ascii="Microsoft JhengHei" w:eastAsia="Microsoft JhengHei" w:hAnsi="Microsoft JhengHei" w:cs="Microsoft JhengHei"/>
        </w:rPr>
      </w:pPr>
      <w:r w:rsidRPr="00035F6E">
        <w:pict>
          <v:group id="_x0000_s3631" style="position:absolute;left:0;text-align:left;margin-left:81.7pt;margin-top:4.75pt;width:473.6pt;height:31.8pt;z-index:-252101632;mso-position-horizontal-relative:page" coordorigin="1634,95" coordsize="9472,636">
            <v:shape id="_x0000_s3632" style="position:absolute;left:1634;top:95;width:9472;height:636" coordorigin="1634,95" coordsize="9472,636" path="m1634,95r9472,l11106,731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8"/>
          <w:w w:val="85"/>
        </w:rPr>
        <w:t xml:space="preserve"> </w: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9"/>
          <w:w w:val="85"/>
        </w:rPr>
        <w:t xml:space="preserve"> </w:t>
      </w:r>
      <w:r w:rsidR="00A23879">
        <w:rPr>
          <w:rFonts w:ascii="Microsoft JhengHei" w:eastAsia="Microsoft JhengHei" w:hAnsi="Microsoft JhengHei" w:cs="Microsoft JhengHei"/>
          <w:w w:val="85"/>
        </w:rPr>
        <w:t xml:space="preserve">dataRG   </w:t>
      </w:r>
      <w:r w:rsidR="00A23879">
        <w:rPr>
          <w:rFonts w:ascii="Microsoft JhengHei" w:eastAsia="Microsoft JhengHei" w:hAnsi="Microsoft JhengHei" w:cs="Microsoft JhengHei"/>
          <w:spacing w:val="9"/>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9"/>
          <w:w w:val="85"/>
        </w:rPr>
        <w:t xml:space="preserve"> </w:t>
      </w:r>
      <w:r w:rsidR="00A23879">
        <w:rPr>
          <w:rFonts w:ascii="Microsoft JhengHei" w:eastAsia="Microsoft JhengHei" w:hAnsi="Microsoft JhengHei" w:cs="Microsoft JhengHei"/>
          <w:w w:val="85"/>
        </w:rPr>
        <w:t>db.createRG("datagroup1")</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 xml:space="preserve">dataRG.createNode("sdbserver1",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 xml:space="preserve">11820,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"/opt/sequoiadb/database/data/11820")</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&gt;     </w:t>
      </w:r>
      <w:r>
        <w:rPr>
          <w:rFonts w:ascii="Microsoft JhengHei" w:eastAsia="Microsoft JhengHei" w:hAnsi="Microsoft JhengHei" w:cs="Microsoft JhengHei"/>
          <w:spacing w:val="28"/>
          <w:w w:val="90"/>
          <w:lang w:eastAsia="zh-CN"/>
        </w:rPr>
        <w:t xml:space="preserve"> </w:t>
      </w:r>
      <w:r>
        <w:rPr>
          <w:rFonts w:ascii="Microsoft JhengHei" w:eastAsia="Microsoft JhengHei" w:hAnsi="Microsoft JhengHei" w:cs="Microsoft JhengHei"/>
          <w:w w:val="90"/>
          <w:lang w:eastAsia="zh-CN"/>
        </w:rPr>
        <w:t>dataRG.start()</w:t>
      </w:r>
    </w:p>
    <w:p w:rsidR="00D032B6" w:rsidRDefault="00D032B6">
      <w:pPr>
        <w:spacing w:before="2" w:line="110" w:lineRule="exact"/>
        <w:rPr>
          <w:sz w:val="11"/>
          <w:szCs w:val="11"/>
          <w:lang w:eastAsia="zh-CN"/>
        </w:rPr>
      </w:pPr>
    </w:p>
    <w:p w:rsidR="00D032B6" w:rsidRDefault="00A23879">
      <w:pPr>
        <w:pStyle w:val="BodyText"/>
        <w:spacing w:line="168" w:lineRule="auto"/>
        <w:ind w:right="94"/>
        <w:rPr>
          <w:lang w:eastAsia="zh-CN"/>
        </w:rPr>
      </w:pPr>
      <w:r>
        <w:rPr>
          <w:lang w:eastAsia="zh-CN"/>
        </w:rPr>
        <w:t>第一条命令用于创建数据分区组，与编目分区组不同的是，该操作不会创建任何数据节点，其中参数为数据 组名；</w:t>
      </w:r>
    </w:p>
    <w:p w:rsidR="00D032B6" w:rsidRDefault="00A23879">
      <w:pPr>
        <w:pStyle w:val="BodyText"/>
        <w:spacing w:before="34" w:line="253" w:lineRule="auto"/>
        <w:ind w:right="206"/>
        <w:rPr>
          <w:lang w:eastAsia="zh-CN"/>
        </w:rPr>
      </w:pPr>
      <w:r>
        <w:rPr>
          <w:lang w:eastAsia="zh-CN"/>
        </w:rPr>
        <w:t>第二条命令用户在数据组中新增一个数据节点，可以根据需要多次执行该命令来创建多个数据节点。 其中：</w:t>
      </w:r>
    </w:p>
    <w:p w:rsidR="00D032B6" w:rsidRDefault="00A23879">
      <w:pPr>
        <w:pStyle w:val="BodyText"/>
        <w:spacing w:before="4" w:line="253" w:lineRule="auto"/>
        <w:rPr>
          <w:lang w:eastAsia="zh-CN"/>
        </w:rPr>
      </w:pPr>
      <w:r>
        <w:rPr>
          <w:lang w:eastAsia="zh-CN"/>
        </w:rPr>
        <w:t xml:space="preserve">host：指定数据节点的主机名； </w:t>
      </w:r>
      <w:r>
        <w:rPr>
          <w:w w:val="95"/>
          <w:lang w:eastAsia="zh-CN"/>
        </w:rPr>
        <w:t>service：指定数据节点的服务端口，请确保该端口号，以及往后延续的3个端口号未被占用；如设置</w:t>
      </w:r>
    </w:p>
    <w:p w:rsidR="00D032B6" w:rsidRDefault="00A23879">
      <w:pPr>
        <w:pStyle w:val="BodyText"/>
        <w:spacing w:line="225" w:lineRule="exact"/>
        <w:rPr>
          <w:lang w:eastAsia="zh-CN"/>
        </w:rPr>
      </w:pPr>
      <w:r>
        <w:rPr>
          <w:w w:val="95"/>
          <w:lang w:eastAsia="zh-CN"/>
        </w:rPr>
        <w:t>为11820，请确保11820/11821/11822/11823端口都未被占用；</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dbpath：数据文件路径，用于存放数据节点的数据文件，请确保数据管理员（安装时创建，默认为</w:t>
      </w:r>
      <w:r>
        <w:rPr>
          <w:lang w:eastAsia="zh-CN"/>
        </w:rPr>
        <w:t xml:space="preserve"> sdbadmin）用户有写权限；</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w w:val="95"/>
          <w:lang w:eastAsia="zh-CN"/>
        </w:rPr>
        <w:t xml:space="preserve">config：该参数为可选参数，用于配置更多细节参数，格式必须为   </w:t>
      </w:r>
      <w:r>
        <w:rPr>
          <w:spacing w:val="20"/>
          <w:w w:val="95"/>
          <w:lang w:eastAsia="zh-CN"/>
        </w:rPr>
        <w:t xml:space="preserve"> </w:t>
      </w:r>
      <w:r>
        <w:rPr>
          <w:w w:val="95"/>
          <w:lang w:eastAsia="zh-CN"/>
        </w:rPr>
        <w:t xml:space="preserve">json   </w:t>
      </w:r>
      <w:r>
        <w:rPr>
          <w:spacing w:val="20"/>
          <w:w w:val="95"/>
          <w:lang w:eastAsia="zh-CN"/>
        </w:rPr>
        <w:t xml:space="preserve"> </w:t>
      </w:r>
      <w:r>
        <w:rPr>
          <w:w w:val="95"/>
          <w:lang w:eastAsia="zh-CN"/>
        </w:rPr>
        <w:t>格式，参数参见</w:t>
      </w:r>
      <w:hyperlink w:anchor="_bookmark60" w:history="1">
        <w:r>
          <w:rPr>
            <w:color w:val="0000FF"/>
            <w:w w:val="95"/>
            <w:lang w:eastAsia="zh-CN"/>
          </w:rPr>
          <w:t>数据库配置</w:t>
        </w:r>
      </w:hyperlink>
      <w:r>
        <w:rPr>
          <w:color w:val="000000"/>
          <w:w w:val="95"/>
          <w:lang w:eastAsia="zh-CN"/>
        </w:rPr>
        <w:t>一节；如</w:t>
      </w:r>
      <w:r>
        <w:rPr>
          <w:color w:val="000000"/>
          <w:lang w:eastAsia="zh-CN"/>
        </w:rPr>
        <w:t xml:space="preserve"> 需要配置日志大小参数｛logfilesz:64｝。</w:t>
      </w:r>
    </w:p>
    <w:p w:rsidR="00D032B6" w:rsidRDefault="00A23879">
      <w:pPr>
        <w:pStyle w:val="BodyText"/>
        <w:spacing w:before="34" w:line="309" w:lineRule="auto"/>
        <w:ind w:right="967"/>
        <w:rPr>
          <w:lang w:eastAsia="zh-CN"/>
        </w:rPr>
      </w:pPr>
      <w:r>
        <w:rPr>
          <w:lang w:eastAsia="zh-CN"/>
        </w:rPr>
        <w:t xml:space="preserve">第三条命令用于启动数据分区组，该命令将该组的所有节点启动，并提供服务。 </w:t>
      </w:r>
      <w:bookmarkStart w:id="216" w:name="分区组中新增节点"/>
      <w:bookmarkStart w:id="217" w:name="_bookmark96"/>
      <w:bookmarkEnd w:id="216"/>
      <w:bookmarkEnd w:id="217"/>
      <w:r>
        <w:rPr>
          <w:lang w:eastAsia="zh-CN"/>
        </w:rPr>
        <w:t>分区组中新增节点</w:t>
      </w:r>
    </w:p>
    <w:p w:rsidR="00D032B6" w:rsidRDefault="00035F6E">
      <w:pPr>
        <w:pStyle w:val="BodyText"/>
        <w:spacing w:before="28" w:line="168" w:lineRule="auto"/>
        <w:ind w:left="1573"/>
        <w:rPr>
          <w:lang w:eastAsia="zh-CN"/>
        </w:rPr>
      </w:pPr>
      <w:r>
        <w:pict>
          <v:shape id="_x0000_s3630" type="#_x0000_t75" style="position:absolute;left:0;text-align:left;margin-left:81.7pt;margin-top:3.95pt;width:24pt;height:24pt;z-index:-252100608;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如果新增节点涉及到新增主机，则请首先按照在</w:t>
      </w:r>
      <w:hyperlink w:anchor="_bookmark90" w:history="1">
        <w:r w:rsidR="00A23879">
          <w:rPr>
            <w:color w:val="0000FF"/>
            <w:lang w:eastAsia="zh-CN"/>
          </w:rPr>
          <w:t>集群中新增主机</w:t>
        </w:r>
      </w:hyperlink>
      <w:r w:rsidR="00A23879">
        <w:rPr>
          <w:color w:val="000000"/>
          <w:lang w:eastAsia="zh-CN"/>
        </w:rPr>
        <w:t>一节完成主机的主机名和参数配 置。</w:t>
      </w:r>
    </w:p>
    <w:p w:rsidR="00D032B6" w:rsidRDefault="00D032B6">
      <w:pPr>
        <w:spacing w:before="8" w:line="200" w:lineRule="exact"/>
        <w:rPr>
          <w:sz w:val="20"/>
          <w:szCs w:val="20"/>
          <w:lang w:eastAsia="zh-CN"/>
        </w:rPr>
      </w:pPr>
    </w:p>
    <w:p w:rsidR="00D032B6" w:rsidRDefault="00A23879">
      <w:pPr>
        <w:pStyle w:val="BodyText"/>
        <w:spacing w:line="168" w:lineRule="auto"/>
        <w:ind w:right="94"/>
        <w:rPr>
          <w:lang w:eastAsia="zh-CN"/>
        </w:rPr>
      </w:pPr>
      <w:r>
        <w:rPr>
          <w:lang w:eastAsia="zh-CN"/>
        </w:rPr>
        <w:t>某些分区组可能在创建时设定的副本数较少，随着物理设备的增加，可能需要增加副本数以提高分区组数据 可靠性。</w:t>
      </w:r>
    </w:p>
    <w:p w:rsidR="00D032B6" w:rsidRDefault="00D032B6">
      <w:pPr>
        <w:spacing w:line="168" w:lineRule="auto"/>
        <w:rPr>
          <w:lang w:eastAsia="zh-CN"/>
        </w:rPr>
        <w:sectPr w:rsidR="00D032B6">
          <w:pgSz w:w="12240" w:h="15840"/>
          <w:pgMar w:top="900" w:right="106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613"/>
      </w:pPr>
      <w:r>
        <w:t>操作方法：</w:t>
      </w:r>
    </w:p>
    <w:p w:rsidR="00D032B6" w:rsidRDefault="00035F6E">
      <w:pPr>
        <w:pStyle w:val="BodyText"/>
        <w:spacing w:line="319" w:lineRule="exact"/>
        <w:ind w:left="613"/>
        <w:rPr>
          <w:rFonts w:ascii="Microsoft JhengHei" w:eastAsia="Microsoft JhengHei" w:hAnsi="Microsoft JhengHei" w:cs="Microsoft JhengHei"/>
        </w:rPr>
      </w:pPr>
      <w:r w:rsidRPr="00035F6E">
        <w:pict>
          <v:group id="_x0000_s3628" style="position:absolute;left:0;text-align:left;margin-left:81.7pt;margin-top:4.75pt;width:473.6pt;height:31.8pt;z-index:-252099584;mso-position-horizontal-relative:page" coordorigin="1634,95" coordsize="9472,636">
            <v:shape id="_x0000_s3629" style="position:absolute;left:1634;top:95;width:9472;height:636" coordorigin="1634,95" coordsize="9472,636" path="m1634,95r9472,l11106,731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41"/>
          <w:w w:val="85"/>
        </w:rPr>
        <w:t xml:space="preserve"> </w: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42"/>
          <w:w w:val="85"/>
        </w:rPr>
        <w:t xml:space="preserve"> </w:t>
      </w:r>
      <w:r w:rsidR="00A23879">
        <w:rPr>
          <w:rFonts w:ascii="Microsoft JhengHei" w:eastAsia="Microsoft JhengHei" w:hAnsi="Microsoft JhengHei" w:cs="Microsoft JhengHei"/>
          <w:w w:val="85"/>
        </w:rPr>
        <w:t xml:space="preserve">dataRG </w:t>
      </w:r>
      <w:r w:rsidR="00A23879">
        <w:rPr>
          <w:rFonts w:ascii="Microsoft JhengHei" w:eastAsia="Microsoft JhengHei" w:hAnsi="Microsoft JhengHei" w:cs="Microsoft JhengHei"/>
          <w:spacing w:val="42"/>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41"/>
          <w:w w:val="85"/>
        </w:rPr>
        <w:t xml:space="preserve"> </w:t>
      </w:r>
      <w:r w:rsidR="00A23879">
        <w:rPr>
          <w:rFonts w:ascii="Microsoft JhengHei" w:eastAsia="Microsoft JhengHei" w:hAnsi="Microsoft JhengHei" w:cs="Microsoft JhengHei"/>
          <w:w w:val="85"/>
        </w:rPr>
        <w:t>db.getRG(&lt;groupname&gt;);</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node1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dataRG.createNode(&lt;host&gt;,&lt;service&gt;,&lt;dbpath&gt;,[config]);</w:t>
      </w:r>
    </w:p>
    <w:p w:rsidR="00D032B6" w:rsidRDefault="00A23879">
      <w:pPr>
        <w:pStyle w:val="BodyText"/>
        <w:spacing w:line="217" w:lineRule="exact"/>
        <w:ind w:left="61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&gt;    </w:t>
      </w:r>
      <w:r>
        <w:rPr>
          <w:rFonts w:ascii="Microsoft JhengHei" w:eastAsia="Microsoft JhengHei" w:hAnsi="Microsoft JhengHei" w:cs="Microsoft JhengHei"/>
          <w:spacing w:val="32"/>
          <w:w w:val="95"/>
          <w:lang w:eastAsia="zh-CN"/>
        </w:rPr>
        <w:t xml:space="preserve"> </w:t>
      </w:r>
      <w:r>
        <w:rPr>
          <w:rFonts w:ascii="Microsoft JhengHei" w:eastAsia="Microsoft JhengHei" w:hAnsi="Microsoft JhengHei" w:cs="Microsoft JhengHei"/>
          <w:w w:val="95"/>
          <w:lang w:eastAsia="zh-CN"/>
        </w:rPr>
        <w:t>node1.start();</w:t>
      </w:r>
    </w:p>
    <w:p w:rsidR="00D032B6" w:rsidRDefault="00A23879">
      <w:pPr>
        <w:pStyle w:val="BodyText"/>
        <w:spacing w:before="26" w:line="253" w:lineRule="auto"/>
        <w:ind w:left="613" w:right="410"/>
        <w:rPr>
          <w:lang w:eastAsia="zh-CN"/>
        </w:rPr>
      </w:pPr>
      <w:r>
        <w:rPr>
          <w:w w:val="95"/>
          <w:lang w:eastAsia="zh-CN"/>
        </w:rPr>
        <w:t xml:space="preserve">第一条命令用于获取数据分区组，参数  </w:t>
      </w:r>
      <w:r>
        <w:rPr>
          <w:spacing w:val="2"/>
          <w:w w:val="95"/>
          <w:lang w:eastAsia="zh-CN"/>
        </w:rPr>
        <w:t xml:space="preserve"> </w:t>
      </w:r>
      <w:r>
        <w:rPr>
          <w:w w:val="95"/>
          <w:lang w:eastAsia="zh-CN"/>
        </w:rPr>
        <w:t xml:space="preserve">groupname  </w:t>
      </w:r>
      <w:r>
        <w:rPr>
          <w:spacing w:val="2"/>
          <w:w w:val="95"/>
          <w:lang w:eastAsia="zh-CN"/>
        </w:rPr>
        <w:t xml:space="preserve"> </w:t>
      </w:r>
      <w:r>
        <w:rPr>
          <w:w w:val="95"/>
          <w:lang w:eastAsia="zh-CN"/>
        </w:rPr>
        <w:t>为数据分区组组名；</w:t>
      </w:r>
      <w:r>
        <w:rPr>
          <w:lang w:eastAsia="zh-CN"/>
        </w:rPr>
        <w:t xml:space="preserve"> 第二条命令用于创建一个新的数据节点，参数与</w:t>
      </w:r>
      <w:hyperlink w:anchor="_bookmark93" w:history="1">
        <w:r>
          <w:rPr>
            <w:color w:val="0000FF"/>
            <w:lang w:eastAsia="zh-CN"/>
          </w:rPr>
          <w:t>新增编目分区组中的创建节点</w:t>
        </w:r>
      </w:hyperlink>
      <w:r>
        <w:rPr>
          <w:color w:val="000000"/>
          <w:lang w:eastAsia="zh-CN"/>
        </w:rPr>
        <w:t>参数相同； 第三条命令用于启动新增的数据节点。</w:t>
      </w:r>
    </w:p>
    <w:p w:rsidR="00D032B6" w:rsidRDefault="00D032B6">
      <w:pPr>
        <w:spacing w:before="1" w:line="100" w:lineRule="exact"/>
        <w:rPr>
          <w:sz w:val="10"/>
          <w:szCs w:val="10"/>
          <w:lang w:eastAsia="zh-CN"/>
        </w:rPr>
      </w:pPr>
    </w:p>
    <w:p w:rsidR="00D032B6" w:rsidRDefault="00A23879">
      <w:pPr>
        <w:pStyle w:val="Heading4"/>
        <w:ind w:left="113"/>
        <w:rPr>
          <w:lang w:eastAsia="zh-CN"/>
        </w:rPr>
      </w:pPr>
      <w:bookmarkStart w:id="218" w:name="新增协调节点"/>
      <w:bookmarkStart w:id="219" w:name="_bookmark97"/>
      <w:bookmarkEnd w:id="218"/>
      <w:bookmarkEnd w:id="219"/>
      <w:r>
        <w:rPr>
          <w:lang w:eastAsia="zh-CN"/>
        </w:rPr>
        <w:t>新增协调节点</w:t>
      </w:r>
    </w:p>
    <w:p w:rsidR="00D032B6" w:rsidRDefault="00D032B6">
      <w:pPr>
        <w:spacing w:before="8" w:line="100" w:lineRule="exact"/>
        <w:rPr>
          <w:sz w:val="10"/>
          <w:szCs w:val="10"/>
          <w:lang w:eastAsia="zh-CN"/>
        </w:rPr>
      </w:pPr>
    </w:p>
    <w:p w:rsidR="00D032B6" w:rsidRDefault="00A23879">
      <w:pPr>
        <w:pStyle w:val="BodyText"/>
        <w:spacing w:line="168" w:lineRule="auto"/>
        <w:ind w:left="613" w:right="410"/>
        <w:rPr>
          <w:lang w:eastAsia="zh-CN"/>
        </w:rPr>
      </w:pPr>
      <w:r>
        <w:rPr>
          <w:lang w:eastAsia="zh-CN"/>
        </w:rPr>
        <w:t>当集群规模扩大时，协调节点也需要随着规模的增加而进行增加。建议匹配时，一台物理节点，配置一个协 调节点。</w:t>
      </w:r>
    </w:p>
    <w:p w:rsidR="00D032B6" w:rsidRDefault="00A23879">
      <w:pPr>
        <w:pStyle w:val="BodyText"/>
        <w:spacing w:before="34"/>
        <w:ind w:left="613"/>
        <w:rPr>
          <w:lang w:eastAsia="zh-CN"/>
        </w:rPr>
      </w:pPr>
      <w:r>
        <w:rPr>
          <w:lang w:eastAsia="zh-CN"/>
        </w:rPr>
        <w:t>1.</w:t>
      </w:r>
      <w:r>
        <w:rPr>
          <w:spacing w:val="-9"/>
          <w:lang w:eastAsia="zh-CN"/>
        </w:rPr>
        <w:t xml:space="preserve"> </w:t>
      </w:r>
      <w:r>
        <w:rPr>
          <w:lang w:eastAsia="zh-CN"/>
        </w:rPr>
        <w:t>创建协调节点配置目录；</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626" style="position:absolute;left:0;text-align:left;margin-left:81.7pt;margin-top:4.75pt;width:473.6pt;height:10.6pt;z-index:-252098560;mso-position-horizontal-relative:page" coordorigin="1634,95" coordsize="9472,212">
            <v:shape id="_x0000_s3627"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 xml:space="preserve">mkdir </w:t>
      </w:r>
      <w:r w:rsidR="00A23879">
        <w:rPr>
          <w:rFonts w:ascii="Microsoft JhengHei" w:eastAsia="Microsoft JhengHei" w:hAnsi="Microsoft JhengHei" w:cs="Microsoft JhengHei"/>
          <w:spacing w:val="23"/>
          <w:w w:val="95"/>
        </w:rPr>
        <w:t xml:space="preserve"> </w:t>
      </w:r>
      <w:r w:rsidR="00A23879">
        <w:rPr>
          <w:rFonts w:ascii="Microsoft JhengHei" w:eastAsia="Microsoft JhengHei" w:hAnsi="Microsoft JhengHei" w:cs="Microsoft JhengHei"/>
          <w:w w:val="95"/>
        </w:rPr>
        <w:t xml:space="preserve">-p </w:t>
      </w:r>
      <w:r w:rsidR="00A23879">
        <w:rPr>
          <w:rFonts w:ascii="Microsoft JhengHei" w:eastAsia="Microsoft JhengHei" w:hAnsi="Microsoft JhengHei" w:cs="Microsoft JhengHei"/>
          <w:spacing w:val="24"/>
          <w:w w:val="95"/>
        </w:rPr>
        <w:t xml:space="preserve"> </w:t>
      </w:r>
      <w:r w:rsidR="00A23879">
        <w:rPr>
          <w:rFonts w:ascii="Microsoft JhengHei" w:eastAsia="Microsoft JhengHei" w:hAnsi="Microsoft JhengHei" w:cs="Microsoft JhengHei"/>
          <w:w w:val="95"/>
        </w:rPr>
        <w:t>/opt/sequoiadb/conf/local/11810</w:t>
      </w:r>
    </w:p>
    <w:p w:rsidR="00D032B6" w:rsidRDefault="00A23879">
      <w:pPr>
        <w:pStyle w:val="BodyText"/>
        <w:spacing w:before="26" w:line="253" w:lineRule="auto"/>
        <w:ind w:left="613" w:right="5482"/>
        <w:rPr>
          <w:lang w:eastAsia="zh-CN"/>
        </w:rPr>
      </w:pPr>
      <w:r>
        <w:rPr>
          <w:w w:val="95"/>
          <w:lang w:eastAsia="zh-CN"/>
        </w:rPr>
        <w:t>其中11810为协调节点的服务端口，可根据需要配置</w:t>
      </w:r>
      <w:r>
        <w:rPr>
          <w:lang w:eastAsia="zh-CN"/>
        </w:rPr>
        <w:t xml:space="preserve"> 2.</w:t>
      </w:r>
      <w:r>
        <w:rPr>
          <w:spacing w:val="-9"/>
          <w:lang w:eastAsia="zh-CN"/>
        </w:rPr>
        <w:t xml:space="preserve"> </w:t>
      </w:r>
      <w:r>
        <w:rPr>
          <w:lang w:eastAsia="zh-CN"/>
        </w:rPr>
        <w:t>拷贝协调节点样例配置文件；</w:t>
      </w:r>
    </w:p>
    <w:p w:rsidR="00D032B6" w:rsidRDefault="00035F6E">
      <w:pPr>
        <w:pStyle w:val="BodyText"/>
        <w:spacing w:line="310" w:lineRule="exact"/>
        <w:ind w:left="613"/>
        <w:rPr>
          <w:rFonts w:ascii="Microsoft JhengHei" w:eastAsia="Microsoft JhengHei" w:hAnsi="Microsoft JhengHei" w:cs="Microsoft JhengHei"/>
        </w:rPr>
      </w:pPr>
      <w:r w:rsidRPr="00035F6E">
        <w:pict>
          <v:group id="_x0000_s3624" style="position:absolute;left:0;text-align:left;margin-left:81.7pt;margin-top:4.05pt;width:473.6pt;height:10.6pt;z-index:-252097536;mso-position-horizontal-relative:page" coordorigin="1634,81" coordsize="9472,212">
            <v:shape id="_x0000_s3625"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w w:val="95"/>
        </w:rPr>
        <w:t xml:space="preserve">cp   </w:t>
      </w:r>
      <w:r w:rsidR="00A23879">
        <w:rPr>
          <w:rFonts w:ascii="Microsoft JhengHei" w:eastAsia="Microsoft JhengHei" w:hAnsi="Microsoft JhengHei" w:cs="Microsoft JhengHei"/>
          <w:spacing w:val="6"/>
          <w:w w:val="95"/>
        </w:rPr>
        <w:t xml:space="preserve"> </w:t>
      </w:r>
      <w:r w:rsidR="00A23879">
        <w:rPr>
          <w:rFonts w:ascii="Microsoft JhengHei" w:eastAsia="Microsoft JhengHei" w:hAnsi="Microsoft JhengHei" w:cs="Microsoft JhengHei"/>
          <w:w w:val="95"/>
        </w:rPr>
        <w:t xml:space="preserve">/opt/sequoiadb/conf/samples/sdb.conf.coord   </w:t>
      </w:r>
      <w:r w:rsidR="00A23879">
        <w:rPr>
          <w:rFonts w:ascii="Microsoft JhengHei" w:eastAsia="Microsoft JhengHei" w:hAnsi="Microsoft JhengHei" w:cs="Microsoft JhengHei"/>
          <w:spacing w:val="6"/>
          <w:w w:val="95"/>
        </w:rPr>
        <w:t xml:space="preserve"> </w:t>
      </w:r>
      <w:r w:rsidR="00A23879">
        <w:rPr>
          <w:rFonts w:ascii="Microsoft JhengHei" w:eastAsia="Microsoft JhengHei" w:hAnsi="Microsoft JhengHei" w:cs="Microsoft JhengHei"/>
          <w:w w:val="95"/>
        </w:rPr>
        <w:t>/opt/sequoiadb/conf/local/11810/sdb.conf</w:t>
      </w:r>
    </w:p>
    <w:p w:rsidR="00D032B6" w:rsidRDefault="00A23879">
      <w:pPr>
        <w:pStyle w:val="BodyText"/>
        <w:spacing w:before="26"/>
        <w:ind w:left="613"/>
      </w:pPr>
      <w:r>
        <w:t>3.</w:t>
      </w:r>
      <w:r>
        <w:rPr>
          <w:spacing w:val="-9"/>
        </w:rPr>
        <w:t xml:space="preserve"> </w:t>
      </w:r>
      <w:r>
        <w:t>修改配置文件；</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622" style="position:absolute;left:0;text-align:left;margin-left:81.7pt;margin-top:4.75pt;width:473.6pt;height:10.6pt;z-index:-252096512;mso-position-horizontal-relative:page" coordorigin="1634,95" coordsize="9472,212">
            <v:shape id="_x0000_s3623"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vi</w:t>
      </w:r>
      <w:r w:rsidR="00A23879">
        <w:rPr>
          <w:rFonts w:ascii="Microsoft JhengHei" w:eastAsia="Microsoft JhengHei" w:hAnsi="Microsoft JhengHei" w:cs="Microsoft JhengHei"/>
          <w:spacing w:val="13"/>
        </w:rPr>
        <w:t xml:space="preserve"> </w:t>
      </w:r>
      <w:r w:rsidR="00A23879">
        <w:rPr>
          <w:rFonts w:ascii="Microsoft JhengHei" w:eastAsia="Microsoft JhengHei" w:hAnsi="Microsoft JhengHei" w:cs="Microsoft JhengHei"/>
        </w:rPr>
        <w:t>/opt/sequoiadb/conf/local/11810/sdb.conf</w:t>
      </w:r>
    </w:p>
    <w:p w:rsidR="00D032B6" w:rsidRDefault="00A23879">
      <w:pPr>
        <w:pStyle w:val="BodyText"/>
        <w:spacing w:before="26"/>
        <w:ind w:left="613"/>
      </w:pPr>
      <w:r>
        <w:t>修改内容</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620" style="position:absolute;left:0;text-align:left;margin-left:81.7pt;margin-top:4.75pt;width:473.6pt;height:10.6pt;z-index:-252095488;mso-position-horizontal-relative:page" coordorigin="1634,95" coordsize="9472,212">
            <v:shape id="_x0000_s3621"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42"/>
          <w:w w:val="90"/>
        </w:rPr>
        <w:t xml:space="preserve"> </w:t>
      </w:r>
      <w:r w:rsidR="00A23879">
        <w:rPr>
          <w:rFonts w:ascii="Microsoft JhengHei" w:eastAsia="Microsoft JhengHei" w:hAnsi="Microsoft JhengHei" w:cs="Microsoft JhengHei"/>
          <w:w w:val="90"/>
        </w:rPr>
        <w:t xml:space="preserve">database </w:t>
      </w:r>
      <w:r w:rsidR="00A23879">
        <w:rPr>
          <w:rFonts w:ascii="Microsoft JhengHei" w:eastAsia="Microsoft JhengHei" w:hAnsi="Microsoft JhengHei" w:cs="Microsoft JhengHei"/>
          <w:spacing w:val="42"/>
          <w:w w:val="90"/>
        </w:rPr>
        <w:t xml:space="preserve"> </w:t>
      </w:r>
      <w:r w:rsidR="00A23879">
        <w:rPr>
          <w:rFonts w:ascii="Microsoft JhengHei" w:eastAsia="Microsoft JhengHei" w:hAnsi="Microsoft JhengHei" w:cs="Microsoft JhengHei"/>
          <w:w w:val="90"/>
        </w:rPr>
        <w:t xml:space="preserve">path </w:t>
      </w:r>
      <w:r w:rsidR="00A23879">
        <w:rPr>
          <w:rFonts w:ascii="Microsoft JhengHei" w:eastAsia="Microsoft JhengHei" w:hAnsi="Microsoft JhengHei" w:cs="Microsoft JhengHei"/>
          <w:spacing w:val="42"/>
          <w:w w:val="90"/>
        </w:rPr>
        <w:t xml:space="preserve"> </w:t>
      </w:r>
      <w:r w:rsidR="00A23879">
        <w:rPr>
          <w:rFonts w:ascii="Microsoft JhengHei" w:eastAsia="Microsoft JhengHei" w:hAnsi="Microsoft JhengHei" w:cs="Microsoft JhengHei"/>
          <w:w w:val="90"/>
        </w:rPr>
        <w:t>dbpath=/opt/sequoiadb/database/coord</w:t>
      </w:r>
    </w:p>
    <w:p w:rsidR="00D032B6" w:rsidRDefault="00A23879">
      <w:pPr>
        <w:pStyle w:val="BodyText"/>
        <w:spacing w:before="26" w:line="253" w:lineRule="auto"/>
        <w:ind w:left="613" w:right="1147"/>
      </w:pPr>
      <w:r>
        <w:t>该参数为数据库放置路径，可根据需要修改，请确保路径已经存在（不存在请手工创建） 将如下行：</w:t>
      </w:r>
    </w:p>
    <w:p w:rsidR="00D032B6" w:rsidRDefault="00035F6E">
      <w:pPr>
        <w:pStyle w:val="BodyText"/>
        <w:spacing w:line="304" w:lineRule="exact"/>
        <w:ind w:left="613"/>
        <w:rPr>
          <w:rFonts w:ascii="Microsoft JhengHei" w:eastAsia="Microsoft JhengHei" w:hAnsi="Microsoft JhengHei" w:cs="Microsoft JhengHei"/>
        </w:rPr>
      </w:pPr>
      <w:r w:rsidRPr="00035F6E">
        <w:pict>
          <v:group id="_x0000_s3618" style="position:absolute;left:0;text-align:left;margin-left:81.7pt;margin-top:4.05pt;width:473.6pt;height:21.2pt;z-index:-252094464;mso-position-horizontal-relative:page" coordorigin="1634,81" coordsize="9472,424">
            <v:shape id="_x0000_s3619" style="position:absolute;left:1634;top:81;width:9472;height:424" coordorigin="1634,81" coordsize="9472,424" path="m1634,81r9472,l11106,505r-9472,l1634,81xe" fillcolor="#efefef" stroked="f">
              <v:path arrowok="t"/>
            </v:shape>
            <w10:wrap anchorx="page"/>
          </v:group>
        </w:pict>
      </w:r>
      <w:r w:rsidR="00A23879">
        <w:rPr>
          <w:rFonts w:ascii="Microsoft JhengHei" w:eastAsia="Microsoft JhengHei" w:hAnsi="Microsoft JhengHei" w:cs="Microsoft JhengHei"/>
          <w:w w:val="95"/>
        </w:rPr>
        <w:t>#    catalog    addr(hostname1:servicename1,hostname2:servicename2,...)</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catalogaddr=</w:t>
      </w:r>
    </w:p>
    <w:p w:rsidR="00D032B6" w:rsidRDefault="00035F6E">
      <w:pPr>
        <w:pStyle w:val="BodyText"/>
        <w:spacing w:before="26"/>
        <w:ind w:left="613"/>
      </w:pPr>
      <w:r>
        <w:pict>
          <v:group id="_x0000_s3616" style="position:absolute;left:0;text-align:left;margin-left:81.7pt;margin-top:23.15pt;width:473.6pt;height:21.2pt;z-index:-252093440;mso-position-horizontal-relative:page" coordorigin="1634,463" coordsize="9472,424">
            <v:shape id="_x0000_s3617" style="position:absolute;left:1634;top:463;width:9472;height:424" coordorigin="1634,463" coordsize="9472,424" path="m1634,463r9472,l11106,887r-9472,l1634,463xe" fillcolor="#efefef" stroked="f">
              <v:path arrowok="t"/>
            </v:shape>
            <w10:wrap anchorx="page"/>
          </v:group>
        </w:pict>
      </w:r>
      <w:r w:rsidR="00A23879">
        <w:t>修改</w:t>
      </w:r>
    </w:p>
    <w:p w:rsidR="00D032B6" w:rsidRDefault="00A23879">
      <w:pPr>
        <w:pStyle w:val="BodyText"/>
        <w:spacing w:before="92" w:line="147" w:lineRule="auto"/>
        <w:ind w:left="613" w:right="410"/>
        <w:rPr>
          <w:rFonts w:ascii="Microsoft JhengHei" w:eastAsia="Microsoft JhengHei" w:hAnsi="Microsoft JhengHei" w:cs="Microsoft JhengHei"/>
        </w:rPr>
      </w:pPr>
      <w:r>
        <w:rPr>
          <w:rFonts w:ascii="Microsoft JhengHei" w:eastAsia="Microsoft JhengHei" w:hAnsi="Microsoft JhengHei" w:cs="Microsoft JhengHei"/>
          <w:w w:val="95"/>
        </w:rPr>
        <w:t>#    catalog    addr(hostname1:servicename1,hostname2:servicename2,...)</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catalogaddr=sdbserver1:11803,sdbserver2:11803,sdbserver3:11803</w:t>
      </w:r>
    </w:p>
    <w:p w:rsidR="00D032B6" w:rsidRDefault="00A23879">
      <w:pPr>
        <w:pStyle w:val="BodyText"/>
        <w:spacing w:before="46" w:line="253" w:lineRule="auto"/>
        <w:ind w:left="613" w:right="6991"/>
        <w:rPr>
          <w:lang w:eastAsia="zh-CN"/>
        </w:rPr>
      </w:pPr>
      <w:r>
        <w:rPr>
          <w:w w:val="95"/>
          <w:lang w:eastAsia="zh-CN"/>
        </w:rPr>
        <w:t>该参数为Catalog服务地址和端口</w:t>
      </w:r>
      <w:r>
        <w:rPr>
          <w:lang w:eastAsia="zh-CN"/>
        </w:rPr>
        <w:t xml:space="preserve"> 4.</w:t>
      </w:r>
      <w:r>
        <w:rPr>
          <w:spacing w:val="-18"/>
          <w:lang w:eastAsia="zh-CN"/>
        </w:rPr>
        <w:t xml:space="preserve"> </w:t>
      </w:r>
      <w:r>
        <w:rPr>
          <w:lang w:eastAsia="zh-CN"/>
        </w:rPr>
        <w:t>按</w:t>
      </w:r>
      <w:r>
        <w:rPr>
          <w:spacing w:val="-18"/>
          <w:lang w:eastAsia="zh-CN"/>
        </w:rPr>
        <w:t xml:space="preserve"> </w:t>
      </w:r>
      <w:r>
        <w:rPr>
          <w:lang w:eastAsia="zh-CN"/>
        </w:rPr>
        <w:t>:wq，保存退出</w:t>
      </w:r>
      <w:r>
        <w:rPr>
          <w:spacing w:val="-17"/>
          <w:lang w:eastAsia="zh-CN"/>
        </w:rPr>
        <w:t xml:space="preserve"> </w:t>
      </w:r>
      <w:r>
        <w:rPr>
          <w:lang w:eastAsia="zh-CN"/>
        </w:rPr>
        <w:t>vi；</w:t>
      </w:r>
    </w:p>
    <w:p w:rsidR="00D032B6" w:rsidRDefault="00A23879">
      <w:pPr>
        <w:pStyle w:val="BodyText"/>
        <w:spacing w:before="4"/>
        <w:ind w:left="613"/>
        <w:rPr>
          <w:lang w:eastAsia="zh-CN"/>
        </w:rPr>
      </w:pPr>
      <w:r>
        <w:rPr>
          <w:lang w:eastAsia="zh-CN"/>
        </w:rPr>
        <w:t>5.</w:t>
      </w:r>
      <w:r>
        <w:rPr>
          <w:spacing w:val="-9"/>
          <w:lang w:eastAsia="zh-CN"/>
        </w:rPr>
        <w:t xml:space="preserve"> </w:t>
      </w:r>
      <w:r>
        <w:rPr>
          <w:lang w:eastAsia="zh-CN"/>
        </w:rPr>
        <w:t>创建数据文件存放路径；</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614" style="position:absolute;left:0;text-align:left;margin-left:81.7pt;margin-top:4.75pt;width:473.6pt;height:10.6pt;z-index:-252092416;mso-position-horizontal-relative:page" coordorigin="1634,95" coordsize="9472,212">
            <v:shape id="_x0000_s3615"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mkdir</w:t>
      </w:r>
      <w:r w:rsidR="00A23879">
        <w:rPr>
          <w:rFonts w:ascii="Microsoft JhengHei" w:eastAsia="Microsoft JhengHei" w:hAnsi="Microsoft JhengHei" w:cs="Microsoft JhengHei"/>
          <w:spacing w:val="24"/>
          <w:w w:val="95"/>
        </w:rPr>
        <w:t xml:space="preserve"> </w:t>
      </w:r>
      <w:r w:rsidR="00A23879">
        <w:rPr>
          <w:rFonts w:ascii="Microsoft JhengHei" w:eastAsia="Microsoft JhengHei" w:hAnsi="Microsoft JhengHei" w:cs="Microsoft JhengHei"/>
          <w:w w:val="95"/>
        </w:rPr>
        <w:t>-p</w:t>
      </w:r>
      <w:r w:rsidR="00A23879">
        <w:rPr>
          <w:rFonts w:ascii="Microsoft JhengHei" w:eastAsia="Microsoft JhengHei" w:hAnsi="Microsoft JhengHei" w:cs="Microsoft JhengHei"/>
          <w:spacing w:val="24"/>
          <w:w w:val="95"/>
        </w:rPr>
        <w:t xml:space="preserve"> </w:t>
      </w:r>
      <w:r w:rsidR="00A23879">
        <w:rPr>
          <w:rFonts w:ascii="Microsoft JhengHei" w:eastAsia="Microsoft JhengHei" w:hAnsi="Microsoft JhengHei" w:cs="Microsoft JhengHei"/>
          <w:w w:val="95"/>
        </w:rPr>
        <w:t>/opt/sequoiadb/database/coord</w:t>
      </w:r>
    </w:p>
    <w:p w:rsidR="00D032B6" w:rsidRDefault="00A23879">
      <w:pPr>
        <w:pStyle w:val="BodyText"/>
        <w:spacing w:before="26" w:line="253" w:lineRule="auto"/>
        <w:ind w:left="613" w:right="7381"/>
        <w:rPr>
          <w:lang w:eastAsia="zh-CN"/>
        </w:rPr>
      </w:pPr>
      <w:r>
        <w:rPr>
          <w:lang w:eastAsia="zh-CN"/>
        </w:rPr>
        <w:t>路径为上一步骤配置的路径 6.</w:t>
      </w:r>
      <w:r>
        <w:rPr>
          <w:spacing w:val="-9"/>
          <w:lang w:eastAsia="zh-CN"/>
        </w:rPr>
        <w:t xml:space="preserve"> </w:t>
      </w:r>
      <w:r>
        <w:rPr>
          <w:lang w:eastAsia="zh-CN"/>
        </w:rPr>
        <w:t>启动协调节点进程。</w:t>
      </w:r>
    </w:p>
    <w:p w:rsidR="00D032B6" w:rsidRDefault="00035F6E">
      <w:pPr>
        <w:pStyle w:val="BodyText"/>
        <w:spacing w:before="5"/>
        <w:ind w:left="613"/>
        <w:rPr>
          <w:rFonts w:ascii="Microsoft JhengHei" w:eastAsia="Microsoft JhengHei" w:hAnsi="Microsoft JhengHei" w:cs="Microsoft JhengHei"/>
        </w:rPr>
      </w:pPr>
      <w:r w:rsidRPr="00035F6E">
        <w:pict>
          <v:group id="_x0000_s3612" style="position:absolute;left:0;text-align:left;margin-left:81.7pt;margin-top:6pt;width:473.6pt;height:10.6pt;z-index:-252091392;mso-position-horizontal-relative:page" coordorigin="1634,120" coordsize="9472,212">
            <v:shape id="_x0000_s3613" style="position:absolute;left:1634;top:120;width:9472;height:212" coordorigin="1634,120" coordsize="9472,212" path="m1634,120r9472,l11106,332r-9472,l1634,120xe" fillcolor="#efefef" stroked="f">
              <v:path arrowok="t"/>
            </v:shape>
            <w10:wrap anchorx="page"/>
          </v:group>
        </w:pict>
      </w:r>
      <w:r w:rsidR="00A23879">
        <w:rPr>
          <w:rFonts w:ascii="Microsoft JhengHei" w:eastAsia="Microsoft JhengHei" w:hAnsi="Microsoft JhengHei" w:cs="Microsoft JhengHei"/>
        </w:rPr>
        <w:t>/opt/sequoiadb/bin/sdbstart</w:t>
      </w:r>
      <w:r w:rsidR="00A23879">
        <w:rPr>
          <w:rFonts w:ascii="Microsoft JhengHei" w:eastAsia="Microsoft JhengHei" w:hAnsi="Microsoft JhengHei" w:cs="Microsoft JhengHei"/>
          <w:spacing w:val="10"/>
        </w:rPr>
        <w:t xml:space="preserve"> </w:t>
      </w:r>
      <w:r w:rsidR="00A23879">
        <w:rPr>
          <w:rFonts w:ascii="Microsoft JhengHei" w:eastAsia="Microsoft JhengHei" w:hAnsi="Microsoft JhengHei" w:cs="Microsoft JhengHei"/>
        </w:rPr>
        <w:t>-c</w:t>
      </w:r>
      <w:r w:rsidR="00A23879">
        <w:rPr>
          <w:rFonts w:ascii="Microsoft JhengHei" w:eastAsia="Microsoft JhengHei" w:hAnsi="Microsoft JhengHei" w:cs="Microsoft JhengHei"/>
          <w:spacing w:val="10"/>
        </w:rPr>
        <w:t xml:space="preserve"> </w:t>
      </w:r>
      <w:r w:rsidR="00A23879">
        <w:rPr>
          <w:rFonts w:ascii="Microsoft JhengHei" w:eastAsia="Microsoft JhengHei" w:hAnsi="Microsoft JhengHei" w:cs="Microsoft JhengHei"/>
        </w:rPr>
        <w:t>/opt/sequoiadb/conf/local/11810/</w:t>
      </w:r>
    </w:p>
    <w:p w:rsidR="00D032B6" w:rsidRDefault="00A23879">
      <w:pPr>
        <w:pStyle w:val="Heading4"/>
        <w:spacing w:before="83"/>
        <w:ind w:left="113"/>
        <w:rPr>
          <w:lang w:eastAsia="zh-CN"/>
        </w:rPr>
      </w:pPr>
      <w:bookmarkStart w:id="220" w:name="案例"/>
      <w:bookmarkStart w:id="221" w:name="_bookmark98"/>
      <w:bookmarkEnd w:id="220"/>
      <w:bookmarkEnd w:id="221"/>
      <w:r>
        <w:rPr>
          <w:lang w:eastAsia="zh-CN"/>
        </w:rPr>
        <w:t>案例</w:t>
      </w:r>
    </w:p>
    <w:p w:rsidR="00D032B6" w:rsidRDefault="00D032B6">
      <w:pPr>
        <w:spacing w:before="2" w:line="200" w:lineRule="exact"/>
        <w:rPr>
          <w:sz w:val="20"/>
          <w:szCs w:val="20"/>
          <w:lang w:eastAsia="zh-CN"/>
        </w:rPr>
      </w:pPr>
    </w:p>
    <w:p w:rsidR="00D032B6" w:rsidRDefault="00A23879">
      <w:pPr>
        <w:pStyle w:val="BodyText"/>
        <w:ind w:left="613"/>
        <w:rPr>
          <w:lang w:eastAsia="zh-CN"/>
        </w:rPr>
      </w:pPr>
      <w:r>
        <w:rPr>
          <w:lang w:eastAsia="zh-CN"/>
        </w:rPr>
        <w:t>案例一：新增主机，在当前数据分区中新增一个数据副本节点</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当前环境：</w:t>
      </w:r>
    </w:p>
    <w:p w:rsidR="00D032B6" w:rsidRDefault="00D032B6">
      <w:pPr>
        <w:spacing w:before="9" w:line="180" w:lineRule="exact"/>
        <w:rPr>
          <w:sz w:val="18"/>
          <w:szCs w:val="18"/>
        </w:rPr>
      </w:pPr>
    </w:p>
    <w:tbl>
      <w:tblPr>
        <w:tblW w:w="0" w:type="auto"/>
        <w:tblInd w:w="887" w:type="dxa"/>
        <w:tblLayout w:type="fixed"/>
        <w:tblCellMar>
          <w:left w:w="0" w:type="dxa"/>
          <w:right w:w="0" w:type="dxa"/>
        </w:tblCellMar>
        <w:tblLook w:val="01E0"/>
      </w:tblPr>
      <w:tblGrid>
        <w:gridCol w:w="4589"/>
        <w:gridCol w:w="4599"/>
      </w:tblGrid>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配置情况</w:t>
            </w:r>
          </w:p>
        </w:tc>
      </w:tr>
      <w:tr w:rsidR="00D032B6">
        <w:trPr>
          <w:trHeight w:hRule="exact" w:val="295"/>
        </w:trPr>
        <w:tc>
          <w:tcPr>
            <w:tcW w:w="4589"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主机</w:t>
            </w:r>
          </w:p>
        </w:tc>
        <w:tc>
          <w:tcPr>
            <w:tcW w:w="4599"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包含一台主机：</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30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配置情况</w:t>
            </w:r>
          </w:p>
        </w:tc>
      </w:tr>
      <w:tr w:rsidR="00D032B6">
        <w:trPr>
          <w:trHeight w:hRule="exact" w:val="520"/>
        </w:trPr>
        <w:tc>
          <w:tcPr>
            <w:tcW w:w="4589" w:type="dxa"/>
            <w:tcBorders>
              <w:top w:val="single" w:sz="8" w:space="0" w:color="000000"/>
              <w:left w:val="single" w:sz="8" w:space="0" w:color="000000"/>
              <w:bottom w:val="single" w:sz="8" w:space="0" w:color="000000"/>
              <w:right w:val="single" w:sz="8" w:space="0" w:color="000000"/>
            </w:tcBorders>
          </w:tcPr>
          <w:p w:rsidR="00D032B6" w:rsidRDefault="00D032B6"/>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主机一：OS</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为</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SUSE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11</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SP2</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64位，主机名为</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vmsvr1-suse-x64，IP</w:t>
            </w:r>
          </w:p>
          <w:p w:rsidR="00D032B6" w:rsidRDefault="00A23879">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w w:val="95"/>
                <w:sz w:val="14"/>
                <w:szCs w:val="14"/>
              </w:rPr>
              <w:t>为192.168.1.10</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编目分区组</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分区组包含一个编目节点，服务端口为11800</w:t>
            </w:r>
          </w:p>
        </w:tc>
      </w:tr>
      <w:tr w:rsidR="00D032B6">
        <w:trPr>
          <w:trHeight w:hRule="exact" w:val="540"/>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数据分区组</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一个数据分区组，组名为   </w:t>
            </w:r>
            <w:r>
              <w:rPr>
                <w:rFonts w:ascii="微软雅黑" w:eastAsia="微软雅黑" w:hAnsi="微软雅黑" w:cs="微软雅黑"/>
                <w:spacing w:val="14"/>
                <w:w w:val="95"/>
                <w:sz w:val="14"/>
                <w:szCs w:val="14"/>
                <w:lang w:eastAsia="zh-CN"/>
              </w:rPr>
              <w:t xml:space="preserve"> </w:t>
            </w:r>
            <w:r>
              <w:rPr>
                <w:rFonts w:ascii="微软雅黑" w:eastAsia="微软雅黑" w:hAnsi="微软雅黑" w:cs="微软雅黑"/>
                <w:w w:val="95"/>
                <w:sz w:val="14"/>
                <w:szCs w:val="14"/>
                <w:lang w:eastAsia="zh-CN"/>
              </w:rPr>
              <w:t>datagroup1，其中包含一个数据节点：</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数据节点一：服务主机名为 </w:t>
            </w:r>
            <w:r>
              <w:rPr>
                <w:rFonts w:ascii="微软雅黑" w:eastAsia="微软雅黑" w:hAnsi="微软雅黑" w:cs="微软雅黑"/>
                <w:spacing w:val="29"/>
                <w:w w:val="95"/>
                <w:sz w:val="14"/>
                <w:szCs w:val="14"/>
                <w:lang w:eastAsia="zh-CN"/>
              </w:rPr>
              <w:t xml:space="preserve"> </w:t>
            </w:r>
            <w:r>
              <w:rPr>
                <w:rFonts w:ascii="微软雅黑" w:eastAsia="微软雅黑" w:hAnsi="微软雅黑" w:cs="微软雅黑"/>
                <w:w w:val="95"/>
                <w:sz w:val="14"/>
                <w:szCs w:val="14"/>
                <w:lang w:eastAsia="zh-CN"/>
              </w:rPr>
              <w:t>vmsvr1-suse-x64，端口为11820</w:t>
            </w:r>
          </w:p>
        </w:tc>
      </w:tr>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协调节点</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一个协调节点，端口为11810</w:t>
            </w:r>
          </w:p>
        </w:tc>
      </w:tr>
    </w:tbl>
    <w:p w:rsidR="00D032B6" w:rsidRDefault="00A23879">
      <w:pPr>
        <w:pStyle w:val="BodyText"/>
        <w:tabs>
          <w:tab w:val="left" w:pos="1217"/>
        </w:tabs>
        <w:spacing w:before="19"/>
      </w:pPr>
      <w:r>
        <w:rPr>
          <w:rFonts w:ascii="Times New Roman" w:eastAsia="Times New Roman" w:hAnsi="Times New Roman" w:cs="Times New Roman"/>
        </w:rPr>
        <w:t>•</w:t>
      </w:r>
      <w:r>
        <w:rPr>
          <w:rFonts w:ascii="Times New Roman" w:eastAsia="Times New Roman" w:hAnsi="Times New Roman" w:cs="Times New Roman"/>
        </w:rPr>
        <w:tab/>
      </w:r>
      <w:r>
        <w:rPr>
          <w:position w:val="1"/>
        </w:rPr>
        <w:t>调整后的预期结果</w:t>
      </w:r>
    </w:p>
    <w:p w:rsidR="00D032B6" w:rsidRDefault="00D032B6">
      <w:pPr>
        <w:spacing w:before="9" w:line="180" w:lineRule="exact"/>
        <w:rPr>
          <w:sz w:val="18"/>
          <w:szCs w:val="18"/>
        </w:rPr>
      </w:pPr>
    </w:p>
    <w:tbl>
      <w:tblPr>
        <w:tblW w:w="0" w:type="auto"/>
        <w:tblInd w:w="1207" w:type="dxa"/>
        <w:tblLayout w:type="fixed"/>
        <w:tblCellMar>
          <w:left w:w="0" w:type="dxa"/>
          <w:right w:w="0" w:type="dxa"/>
        </w:tblCellMar>
        <w:tblLook w:val="01E0"/>
      </w:tblPr>
      <w:tblGrid>
        <w:gridCol w:w="4589"/>
        <w:gridCol w:w="4599"/>
      </w:tblGrid>
      <w:tr w:rsidR="00D032B6">
        <w:trPr>
          <w:trHeight w:hRule="exact" w:val="30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配置项</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配置情况</w:t>
            </w:r>
          </w:p>
        </w:tc>
      </w:tr>
      <w:tr w:rsidR="00D032B6">
        <w:trPr>
          <w:trHeight w:hRule="exact" w:val="260"/>
        </w:trPr>
        <w:tc>
          <w:tcPr>
            <w:tcW w:w="4589" w:type="dxa"/>
            <w:vMerge w:val="restart"/>
            <w:tcBorders>
              <w:top w:val="single" w:sz="8" w:space="0" w:color="000000"/>
              <w:left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主机</w:t>
            </w:r>
          </w:p>
        </w:tc>
        <w:tc>
          <w:tcPr>
            <w:tcW w:w="4599"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包含两台主机：</w:t>
            </w:r>
          </w:p>
        </w:tc>
      </w:tr>
      <w:tr w:rsidR="00D032B6">
        <w:trPr>
          <w:trHeight w:hRule="exact" w:val="240"/>
        </w:trPr>
        <w:tc>
          <w:tcPr>
            <w:tcW w:w="4589" w:type="dxa"/>
            <w:vMerge/>
            <w:tcBorders>
              <w:left w:val="single" w:sz="8" w:space="0" w:color="000000"/>
              <w:right w:val="single" w:sz="8" w:space="0" w:color="000000"/>
            </w:tcBorders>
          </w:tcPr>
          <w:p w:rsidR="00D032B6" w:rsidRDefault="00D032B6"/>
        </w:tc>
        <w:tc>
          <w:tcPr>
            <w:tcW w:w="4599"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主机一：OS</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为</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SUSE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11</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SP2</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64位，主机名为</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vmsvr1-suse-x64，IP</w:t>
            </w:r>
          </w:p>
        </w:tc>
      </w:tr>
      <w:tr w:rsidR="00D032B6">
        <w:trPr>
          <w:trHeight w:hRule="exact" w:val="240"/>
        </w:trPr>
        <w:tc>
          <w:tcPr>
            <w:tcW w:w="4589" w:type="dxa"/>
            <w:vMerge/>
            <w:tcBorders>
              <w:left w:val="single" w:sz="8" w:space="0" w:color="000000"/>
              <w:right w:val="single" w:sz="8" w:space="0" w:color="000000"/>
            </w:tcBorders>
          </w:tcPr>
          <w:p w:rsidR="00D032B6" w:rsidRDefault="00D032B6"/>
        </w:tc>
        <w:tc>
          <w:tcPr>
            <w:tcW w:w="4599"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为192.168.1.10</w:t>
            </w:r>
          </w:p>
        </w:tc>
      </w:tr>
      <w:tr w:rsidR="00D032B6">
        <w:trPr>
          <w:trHeight w:hRule="exact" w:val="240"/>
        </w:trPr>
        <w:tc>
          <w:tcPr>
            <w:tcW w:w="4589" w:type="dxa"/>
            <w:vMerge/>
            <w:tcBorders>
              <w:left w:val="single" w:sz="8" w:space="0" w:color="000000"/>
              <w:right w:val="single" w:sz="8" w:space="0" w:color="000000"/>
            </w:tcBorders>
          </w:tcPr>
          <w:p w:rsidR="00D032B6" w:rsidRDefault="00D032B6"/>
        </w:tc>
        <w:tc>
          <w:tcPr>
            <w:tcW w:w="4599"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主机二：OS</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为</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SUSE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11</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SP2</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64位，主机名为</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vmsvr2-suse-x64，IP</w:t>
            </w:r>
          </w:p>
        </w:tc>
      </w:tr>
      <w:tr w:rsidR="00D032B6">
        <w:trPr>
          <w:trHeight w:hRule="exact" w:val="280"/>
        </w:trPr>
        <w:tc>
          <w:tcPr>
            <w:tcW w:w="4589" w:type="dxa"/>
            <w:vMerge/>
            <w:tcBorders>
              <w:left w:val="single" w:sz="8" w:space="0" w:color="000000"/>
              <w:bottom w:val="single" w:sz="8" w:space="0" w:color="000000"/>
              <w:right w:val="single" w:sz="8" w:space="0" w:color="000000"/>
            </w:tcBorders>
          </w:tcPr>
          <w:p w:rsidR="00D032B6" w:rsidRDefault="00D032B6"/>
        </w:tc>
        <w:tc>
          <w:tcPr>
            <w:tcW w:w="4599"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为192.168.1.11</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编目分区组</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分区组包含一个编目节点，服务端口为11800</w:t>
            </w:r>
          </w:p>
        </w:tc>
      </w:tr>
      <w:tr w:rsidR="00D032B6">
        <w:trPr>
          <w:trHeight w:hRule="exact" w:val="260"/>
        </w:trPr>
        <w:tc>
          <w:tcPr>
            <w:tcW w:w="4589"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数据分区组</w:t>
            </w:r>
          </w:p>
        </w:tc>
        <w:tc>
          <w:tcPr>
            <w:tcW w:w="4599"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一个数据分区组，组名为   </w:t>
            </w:r>
            <w:r>
              <w:rPr>
                <w:rFonts w:ascii="微软雅黑" w:eastAsia="微软雅黑" w:hAnsi="微软雅黑" w:cs="微软雅黑"/>
                <w:spacing w:val="14"/>
                <w:w w:val="95"/>
                <w:sz w:val="14"/>
                <w:szCs w:val="14"/>
                <w:lang w:eastAsia="zh-CN"/>
              </w:rPr>
              <w:t xml:space="preserve"> </w:t>
            </w:r>
            <w:r>
              <w:rPr>
                <w:rFonts w:ascii="微软雅黑" w:eastAsia="微软雅黑" w:hAnsi="微软雅黑" w:cs="微软雅黑"/>
                <w:w w:val="95"/>
                <w:sz w:val="14"/>
                <w:szCs w:val="14"/>
                <w:lang w:eastAsia="zh-CN"/>
              </w:rPr>
              <w:t>datagroup1，其中包含两个数据节点：</w:t>
            </w:r>
          </w:p>
        </w:tc>
      </w:tr>
      <w:tr w:rsidR="00D032B6">
        <w:trPr>
          <w:trHeight w:hRule="exact" w:val="240"/>
        </w:trPr>
        <w:tc>
          <w:tcPr>
            <w:tcW w:w="4589" w:type="dxa"/>
            <w:tcBorders>
              <w:top w:val="nil"/>
              <w:left w:val="single" w:sz="8" w:space="0" w:color="000000"/>
              <w:bottom w:val="nil"/>
              <w:right w:val="single" w:sz="8" w:space="0" w:color="000000"/>
            </w:tcBorders>
          </w:tcPr>
          <w:p w:rsidR="00D032B6" w:rsidRDefault="00D032B6">
            <w:pPr>
              <w:rPr>
                <w:lang w:eastAsia="zh-CN"/>
              </w:rPr>
            </w:pPr>
          </w:p>
        </w:tc>
        <w:tc>
          <w:tcPr>
            <w:tcW w:w="4599"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数据节点一：服务主机名为 </w:t>
            </w:r>
            <w:r>
              <w:rPr>
                <w:rFonts w:ascii="微软雅黑" w:eastAsia="微软雅黑" w:hAnsi="微软雅黑" w:cs="微软雅黑"/>
                <w:spacing w:val="29"/>
                <w:w w:val="95"/>
                <w:sz w:val="14"/>
                <w:szCs w:val="14"/>
                <w:lang w:eastAsia="zh-CN"/>
              </w:rPr>
              <w:t xml:space="preserve"> </w:t>
            </w:r>
            <w:r>
              <w:rPr>
                <w:rFonts w:ascii="微软雅黑" w:eastAsia="微软雅黑" w:hAnsi="微软雅黑" w:cs="微软雅黑"/>
                <w:w w:val="95"/>
                <w:sz w:val="14"/>
                <w:szCs w:val="14"/>
                <w:lang w:eastAsia="zh-CN"/>
              </w:rPr>
              <w:t>vmsvr1-suse-x64，端口为11820</w:t>
            </w:r>
          </w:p>
        </w:tc>
      </w:tr>
      <w:tr w:rsidR="00D032B6">
        <w:trPr>
          <w:trHeight w:hRule="exact" w:val="270"/>
        </w:trPr>
        <w:tc>
          <w:tcPr>
            <w:tcW w:w="4589" w:type="dxa"/>
            <w:tcBorders>
              <w:top w:val="nil"/>
              <w:left w:val="single" w:sz="8" w:space="0" w:color="000000"/>
              <w:bottom w:val="nil"/>
              <w:right w:val="single" w:sz="8" w:space="0" w:color="000000"/>
            </w:tcBorders>
          </w:tcPr>
          <w:p w:rsidR="00D032B6" w:rsidRDefault="00D032B6">
            <w:pPr>
              <w:rPr>
                <w:lang w:eastAsia="zh-CN"/>
              </w:rPr>
            </w:pPr>
          </w:p>
        </w:tc>
        <w:tc>
          <w:tcPr>
            <w:tcW w:w="4599" w:type="dxa"/>
            <w:tcBorders>
              <w:top w:val="nil"/>
              <w:left w:val="single" w:sz="8" w:space="0" w:color="000000"/>
              <w:bottom w:val="nil"/>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数据节点二：服务主机名为 </w:t>
            </w:r>
            <w:r>
              <w:rPr>
                <w:rFonts w:ascii="微软雅黑" w:eastAsia="微软雅黑" w:hAnsi="微软雅黑" w:cs="微软雅黑"/>
                <w:spacing w:val="29"/>
                <w:w w:val="95"/>
                <w:sz w:val="14"/>
                <w:szCs w:val="14"/>
                <w:lang w:eastAsia="zh-CN"/>
              </w:rPr>
              <w:t xml:space="preserve"> </w:t>
            </w:r>
            <w:r>
              <w:rPr>
                <w:rFonts w:ascii="微软雅黑" w:eastAsia="微软雅黑" w:hAnsi="微软雅黑" w:cs="微软雅黑"/>
                <w:w w:val="95"/>
                <w:sz w:val="14"/>
                <w:szCs w:val="14"/>
                <w:lang w:eastAsia="zh-CN"/>
              </w:rPr>
              <w:t>vmsvr2-suse-x64，端口为11820</w:t>
            </w:r>
          </w:p>
        </w:tc>
      </w:tr>
      <w:tr w:rsidR="00D032B6">
        <w:trPr>
          <w:trHeight w:hRule="exact" w:val="305"/>
        </w:trPr>
        <w:tc>
          <w:tcPr>
            <w:tcW w:w="4589"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sz w:val="14"/>
                <w:szCs w:val="14"/>
              </w:rPr>
              <w:t>协调节点</w:t>
            </w:r>
          </w:p>
        </w:tc>
        <w:tc>
          <w:tcPr>
            <w:tcW w:w="4599" w:type="dxa"/>
            <w:tcBorders>
              <w:top w:val="nil"/>
              <w:left w:val="single" w:sz="8" w:space="0" w:color="000000"/>
              <w:bottom w:val="single" w:sz="8" w:space="0" w:color="000000"/>
              <w:right w:val="single" w:sz="8" w:space="0" w:color="000000"/>
            </w:tcBorders>
          </w:tcPr>
          <w:p w:rsidR="00D032B6" w:rsidRDefault="00A23879">
            <w:pPr>
              <w:pStyle w:val="TableParagraph"/>
              <w:spacing w:line="22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一个协调节点，端口为11810</w:t>
            </w:r>
          </w:p>
        </w:tc>
      </w:tr>
    </w:tbl>
    <w:p w:rsidR="00D032B6" w:rsidRDefault="00D032B6">
      <w:pPr>
        <w:spacing w:before="3" w:line="200" w:lineRule="exact"/>
        <w:rPr>
          <w:sz w:val="20"/>
          <w:szCs w:val="20"/>
          <w:lang w:eastAsia="zh-CN"/>
        </w:rPr>
      </w:pPr>
    </w:p>
    <w:p w:rsidR="00D032B6" w:rsidRDefault="00A23879">
      <w:pPr>
        <w:pStyle w:val="BodyText"/>
        <w:spacing w:line="312" w:lineRule="exact"/>
        <w:rPr>
          <w:lang w:eastAsia="zh-CN"/>
        </w:rPr>
      </w:pPr>
      <w:r>
        <w:rPr>
          <w:lang w:eastAsia="zh-CN"/>
        </w:rPr>
        <w:t>操作步骤</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步骤一：配置新增的主机</w:t>
      </w:r>
    </w:p>
    <w:p w:rsidR="00D032B6" w:rsidRDefault="00A23879">
      <w:pPr>
        <w:pStyle w:val="BodyText"/>
        <w:spacing w:before="22"/>
        <w:ind w:left="1217"/>
      </w:pPr>
      <w:r>
        <w:rPr>
          <w:w w:val="95"/>
        </w:rPr>
        <w:t>1.</w:t>
      </w:r>
      <w:r>
        <w:rPr>
          <w:spacing w:val="26"/>
          <w:w w:val="95"/>
        </w:rPr>
        <w:t xml:space="preserve"> </w:t>
      </w:r>
      <w:r>
        <w:rPr>
          <w:w w:val="95"/>
        </w:rPr>
        <w:t>安装操作系统</w:t>
      </w:r>
      <w:r>
        <w:rPr>
          <w:spacing w:val="26"/>
          <w:w w:val="95"/>
        </w:rPr>
        <w:t xml:space="preserve"> </w:t>
      </w:r>
      <w:r>
        <w:rPr>
          <w:w w:val="95"/>
        </w:rPr>
        <w:t>SUSE</w:t>
      </w:r>
      <w:r>
        <w:rPr>
          <w:spacing w:val="27"/>
          <w:w w:val="95"/>
        </w:rPr>
        <w:t xml:space="preserve"> </w:t>
      </w:r>
      <w:r>
        <w:rPr>
          <w:w w:val="95"/>
        </w:rPr>
        <w:t>11</w:t>
      </w:r>
      <w:r>
        <w:rPr>
          <w:spacing w:val="26"/>
          <w:w w:val="95"/>
        </w:rPr>
        <w:t xml:space="preserve"> </w:t>
      </w:r>
      <w:r>
        <w:rPr>
          <w:w w:val="95"/>
        </w:rPr>
        <w:t>SP2</w:t>
      </w:r>
      <w:r>
        <w:rPr>
          <w:spacing w:val="26"/>
          <w:w w:val="95"/>
        </w:rPr>
        <w:t xml:space="preserve"> </w:t>
      </w:r>
      <w:r>
        <w:rPr>
          <w:w w:val="95"/>
        </w:rPr>
        <w:t>64位（保持与原系统一致）；</w:t>
      </w:r>
    </w:p>
    <w:p w:rsidR="00D032B6" w:rsidRDefault="00A23879">
      <w:pPr>
        <w:pStyle w:val="BodyText"/>
        <w:spacing w:before="18"/>
        <w:ind w:left="1217"/>
      </w:pPr>
      <w:r>
        <w:t>2.</w:t>
      </w:r>
      <w:r>
        <w:rPr>
          <w:spacing w:val="-17"/>
        </w:rPr>
        <w:t xml:space="preserve"> </w:t>
      </w:r>
      <w:r>
        <w:t>使用</w:t>
      </w:r>
      <w:r>
        <w:rPr>
          <w:spacing w:val="-18"/>
        </w:rPr>
        <w:t xml:space="preserve"> </w:t>
      </w:r>
      <w:r>
        <w:t>root</w:t>
      </w:r>
      <w:r>
        <w:rPr>
          <w:spacing w:val="-17"/>
        </w:rPr>
        <w:t xml:space="preserve"> </w:t>
      </w:r>
      <w:r>
        <w:t>用户登录系统；</w:t>
      </w:r>
    </w:p>
    <w:p w:rsidR="00D032B6" w:rsidRDefault="00A23879">
      <w:pPr>
        <w:pStyle w:val="BodyText"/>
        <w:spacing w:before="18"/>
        <w:ind w:left="1217"/>
      </w:pPr>
      <w:r>
        <w:t>3.</w:t>
      </w:r>
      <w:r>
        <w:rPr>
          <w:spacing w:val="-21"/>
        </w:rPr>
        <w:t xml:space="preserve"> </w:t>
      </w:r>
      <w:r>
        <w:t>配置</w:t>
      </w:r>
      <w:r>
        <w:rPr>
          <w:spacing w:val="-21"/>
        </w:rPr>
        <w:t xml:space="preserve"> </w:t>
      </w:r>
      <w:r>
        <w:t>IP</w:t>
      </w:r>
      <w:r>
        <w:rPr>
          <w:spacing w:val="-21"/>
        </w:rPr>
        <w:t xml:space="preserve"> </w:t>
      </w:r>
      <w:r>
        <w:t>地址为</w:t>
      </w:r>
      <w:r>
        <w:rPr>
          <w:spacing w:val="-21"/>
        </w:rPr>
        <w:t xml:space="preserve"> </w:t>
      </w:r>
      <w:r>
        <w:t>192.168.1.11；</w:t>
      </w:r>
    </w:p>
    <w:p w:rsidR="00D032B6" w:rsidRDefault="00A23879">
      <w:pPr>
        <w:pStyle w:val="BodyText"/>
        <w:spacing w:before="18"/>
        <w:ind w:left="1217"/>
      </w:pPr>
      <w:r>
        <w:rPr>
          <w:w w:val="95"/>
        </w:rPr>
        <w:t>4.</w:t>
      </w:r>
      <w:r>
        <w:rPr>
          <w:spacing w:val="46"/>
          <w:w w:val="95"/>
        </w:rPr>
        <w:t xml:space="preserve"> </w:t>
      </w:r>
      <w:r>
        <w:rPr>
          <w:w w:val="95"/>
        </w:rPr>
        <w:t>执行如下命令，配置主机名为</w:t>
      </w:r>
      <w:r>
        <w:rPr>
          <w:spacing w:val="46"/>
          <w:w w:val="95"/>
        </w:rPr>
        <w:t xml:space="preserve"> </w:t>
      </w:r>
      <w:r>
        <w:rPr>
          <w:w w:val="95"/>
        </w:rPr>
        <w:t>vmsvr2-suse-x64：</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610" style="position:absolute;left:0;text-align:left;margin-left:95.85pt;margin-top:4.75pt;width:459.45pt;height:10.6pt;z-index:-252090368;mso-position-horizontal-relative:page" coordorigin="1917,95" coordsize="9189,212">
            <v:shape id="_x0000_s361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0"/>
        </w:rPr>
        <w:t xml:space="preserve">hostname </w:t>
      </w:r>
      <w:r w:rsidR="00A23879">
        <w:rPr>
          <w:rFonts w:ascii="Microsoft JhengHei" w:eastAsia="Microsoft JhengHei" w:hAnsi="Microsoft JhengHei" w:cs="Microsoft JhengHei"/>
          <w:spacing w:val="26"/>
          <w:w w:val="90"/>
        </w:rPr>
        <w:t xml:space="preserve"> </w:t>
      </w:r>
      <w:r w:rsidR="00A23879">
        <w:rPr>
          <w:rFonts w:ascii="Microsoft JhengHei" w:eastAsia="Microsoft JhengHei" w:hAnsi="Microsoft JhengHei" w:cs="Microsoft JhengHei"/>
          <w:w w:val="90"/>
        </w:rPr>
        <w:t>vmsvr2-suse-x64</w:t>
      </w:r>
    </w:p>
    <w:p w:rsidR="00D032B6" w:rsidRDefault="00A23879">
      <w:pPr>
        <w:pStyle w:val="BodyText"/>
        <w:spacing w:before="26"/>
        <w:ind w:left="1217"/>
      </w:pPr>
      <w:r>
        <w:rPr>
          <w:w w:val="95"/>
        </w:rPr>
        <w:t xml:space="preserve">修改 </w:t>
      </w:r>
      <w:r>
        <w:rPr>
          <w:spacing w:val="10"/>
          <w:w w:val="95"/>
        </w:rPr>
        <w:t xml:space="preserve"> </w:t>
      </w:r>
      <w:r>
        <w:rPr>
          <w:w w:val="95"/>
        </w:rPr>
        <w:t>/etc/hosts文件，新增两行：</w:t>
      </w:r>
    </w:p>
    <w:p w:rsidR="00606508" w:rsidRDefault="00035F6E">
      <w:pPr>
        <w:pStyle w:val="BodyText"/>
        <w:numPr>
          <w:ilvl w:val="3"/>
          <w:numId w:val="17"/>
        </w:numPr>
        <w:tabs>
          <w:tab w:val="left" w:pos="2517"/>
        </w:tabs>
        <w:spacing w:line="319" w:lineRule="exact"/>
        <w:ind w:left="2517"/>
        <w:rPr>
          <w:rFonts w:ascii="Microsoft JhengHei" w:eastAsia="Microsoft JhengHei" w:hAnsi="Microsoft JhengHei" w:cs="Microsoft JhengHei"/>
        </w:rPr>
      </w:pPr>
      <w:r w:rsidRPr="00035F6E">
        <w:pict>
          <v:group id="_x0000_s3608" style="position:absolute;left:0;text-align:left;margin-left:95.85pt;margin-top:4.75pt;width:459.45pt;height:21.2pt;z-index:-252089344;mso-position-horizontal-relative:page" coordorigin="1917,95" coordsize="9189,424">
            <v:shape id="_x0000_s3609"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95"/>
        </w:rPr>
        <w:t>vmsvr1-suse-x64</w:t>
      </w:r>
    </w:p>
    <w:p w:rsidR="00606508" w:rsidRDefault="00A23879">
      <w:pPr>
        <w:pStyle w:val="BodyText"/>
        <w:numPr>
          <w:ilvl w:val="3"/>
          <w:numId w:val="17"/>
        </w:numPr>
        <w:tabs>
          <w:tab w:val="left" w:pos="2517"/>
        </w:tabs>
        <w:spacing w:line="217" w:lineRule="exact"/>
        <w:ind w:left="2517"/>
        <w:rPr>
          <w:rFonts w:ascii="Microsoft JhengHei" w:eastAsia="Microsoft JhengHei" w:hAnsi="Microsoft JhengHei" w:cs="Microsoft JhengHei"/>
        </w:rPr>
      </w:pPr>
      <w:r>
        <w:rPr>
          <w:rFonts w:ascii="Microsoft JhengHei" w:eastAsia="Microsoft JhengHei" w:hAnsi="Microsoft JhengHei" w:cs="Microsoft JhengHei"/>
          <w:w w:val="95"/>
        </w:rPr>
        <w:t>vmsvr2-suse-x64</w:t>
      </w:r>
    </w:p>
    <w:p w:rsidR="00D032B6" w:rsidRDefault="00A23879">
      <w:pPr>
        <w:pStyle w:val="BodyText"/>
        <w:spacing w:before="26"/>
        <w:ind w:left="1217"/>
      </w:pPr>
      <w:r>
        <w:t>按</w:t>
      </w:r>
      <w:r>
        <w:rPr>
          <w:spacing w:val="-16"/>
        </w:rPr>
        <w:t xml:space="preserve"> </w:t>
      </w:r>
      <w:r>
        <w:t>:wq</w:t>
      </w:r>
      <w:r>
        <w:rPr>
          <w:spacing w:val="-15"/>
        </w:rPr>
        <w:t xml:space="preserve"> </w:t>
      </w:r>
      <w:r>
        <w:t>保存退出；</w:t>
      </w:r>
    </w:p>
    <w:p w:rsidR="00D032B6" w:rsidRDefault="00035F6E">
      <w:pPr>
        <w:pStyle w:val="BodyText"/>
        <w:spacing w:before="18"/>
        <w:ind w:left="1217"/>
        <w:rPr>
          <w:lang w:eastAsia="zh-CN"/>
        </w:rPr>
      </w:pPr>
      <w:r>
        <w:pict>
          <v:group id="_x0000_s3606" style="position:absolute;left:0;text-align:left;margin-left:95.85pt;margin-top:22.75pt;width:459.45pt;height:21.2pt;z-index:-252088320;mso-position-horizontal-relative:page" coordorigin="1917,455" coordsize="9189,424">
            <v:shape id="_x0000_s3607" style="position:absolute;left:1917;top:455;width:9189;height:424" coordorigin="1917,455" coordsize="9189,424" path="m1917,455r9189,l11106,879r-9189,l1917,455xe" fillcolor="#efefef" stroked="f">
              <v:path arrowok="t"/>
            </v:shape>
            <w10:wrap anchorx="page"/>
          </v:group>
        </w:pict>
      </w:r>
      <w:r w:rsidR="00A23879">
        <w:rPr>
          <w:lang w:eastAsia="zh-CN"/>
        </w:rPr>
        <w:t>5.</w:t>
      </w:r>
      <w:r w:rsidR="00A23879">
        <w:rPr>
          <w:spacing w:val="-9"/>
          <w:lang w:eastAsia="zh-CN"/>
        </w:rPr>
        <w:t xml:space="preserve"> </w:t>
      </w:r>
      <w:r w:rsidR="00A23879">
        <w:rPr>
          <w:lang w:eastAsia="zh-CN"/>
        </w:rPr>
        <w:t>执行如下命令，检查主机配置是否生效：</w:t>
      </w:r>
    </w:p>
    <w:p w:rsidR="00D032B6" w:rsidRDefault="00A23879">
      <w:pPr>
        <w:pStyle w:val="BodyText"/>
        <w:tabs>
          <w:tab w:val="left" w:pos="3517"/>
        </w:tabs>
        <w:spacing w:before="92" w:line="147" w:lineRule="auto"/>
        <w:ind w:left="1217" w:right="5002"/>
        <w:rPr>
          <w:rFonts w:ascii="Microsoft JhengHei" w:eastAsia="Microsoft JhengHei" w:hAnsi="Microsoft JhengHei" w:cs="Microsoft JhengHei"/>
        </w:rPr>
      </w:pPr>
      <w:r>
        <w:rPr>
          <w:rFonts w:ascii="Microsoft JhengHei" w:eastAsia="Microsoft JhengHei" w:hAnsi="Microsoft JhengHei" w:cs="Microsoft JhengHei"/>
          <w:w w:val="95"/>
        </w:rPr>
        <w:t>ping</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vmsvr1-suse-x64</w:t>
      </w:r>
      <w:r>
        <w:rPr>
          <w:rFonts w:ascii="Microsoft JhengHei" w:eastAsia="Microsoft JhengHei" w:hAnsi="Microsoft JhengHei" w:cs="Microsoft JhengHei"/>
          <w:w w:val="95"/>
        </w:rPr>
        <w:tab/>
        <w:t xml:space="preserve">//检查是否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 xml:space="preserve">ping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通；</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ping</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vmsvr2-suse-x64</w:t>
      </w:r>
      <w:r>
        <w:rPr>
          <w:rFonts w:ascii="Microsoft JhengHei" w:eastAsia="Microsoft JhengHei" w:hAnsi="Microsoft JhengHei" w:cs="Microsoft JhengHei"/>
          <w:w w:val="95"/>
        </w:rPr>
        <w:tab/>
        <w:t xml:space="preserve">//检查是否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 xml:space="preserve">ping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通；</w:t>
      </w:r>
    </w:p>
    <w:p w:rsidR="00D032B6" w:rsidRDefault="00A23879">
      <w:pPr>
        <w:pStyle w:val="BodyText"/>
        <w:spacing w:before="46"/>
        <w:ind w:left="1217"/>
      </w:pPr>
      <w:r>
        <w:t>6.</w:t>
      </w:r>
      <w:r>
        <w:rPr>
          <w:spacing w:val="-9"/>
        </w:rPr>
        <w:t xml:space="preserve"> </w:t>
      </w:r>
      <w:r>
        <w:t>配置系统内核参数：</w:t>
      </w:r>
    </w:p>
    <w:p w:rsidR="00D032B6" w:rsidRDefault="00035F6E">
      <w:pPr>
        <w:pStyle w:val="BodyText"/>
        <w:spacing w:before="18"/>
        <w:ind w:left="1217"/>
      </w:pPr>
      <w:r>
        <w:pict>
          <v:group id="_x0000_s3604" style="position:absolute;left:0;text-align:left;margin-left:95.85pt;margin-top:24.75pt;width:459.45pt;height:63.6pt;z-index:-252087296;mso-position-horizontal-relative:page" coordorigin="1917,495" coordsize="9189,1272">
            <v:shape id="_x0000_s3605" style="position:absolute;left:1917;top:495;width:9189;height:1272" coordorigin="1917,495" coordsize="9189,1272" path="m1917,495r9189,l11106,1767r-9189,l1917,495xe" fillcolor="#efefef" stroked="f">
              <v:path arrowok="t"/>
            </v:shape>
            <w10:wrap anchorx="page"/>
          </v:group>
        </w:pict>
      </w:r>
      <w:r w:rsidR="00A23879">
        <w:rPr>
          <w:w w:val="95"/>
        </w:rPr>
        <w:t xml:space="preserve">打开 </w:t>
      </w:r>
      <w:r w:rsidR="00A23879">
        <w:rPr>
          <w:spacing w:val="13"/>
          <w:w w:val="95"/>
        </w:rPr>
        <w:t xml:space="preserve"> </w:t>
      </w:r>
      <w:r w:rsidR="00A23879">
        <w:rPr>
          <w:w w:val="95"/>
        </w:rPr>
        <w:t xml:space="preserve">/etc/profile </w:t>
      </w:r>
      <w:r w:rsidR="00A23879">
        <w:rPr>
          <w:spacing w:val="14"/>
          <w:w w:val="95"/>
        </w:rPr>
        <w:t xml:space="preserve"> </w:t>
      </w:r>
      <w:r w:rsidR="00A23879">
        <w:rPr>
          <w:w w:val="95"/>
        </w:rPr>
        <w:t>文件，在该文件末尾增加如下行：</w:t>
      </w:r>
    </w:p>
    <w:p w:rsidR="00D032B6" w:rsidRDefault="00D032B6">
      <w:pPr>
        <w:spacing w:before="3" w:line="130" w:lineRule="exact"/>
        <w:rPr>
          <w:sz w:val="13"/>
          <w:szCs w:val="13"/>
        </w:rPr>
      </w:pPr>
    </w:p>
    <w:p w:rsidR="00D032B6" w:rsidRDefault="00A23879">
      <w:pPr>
        <w:pStyle w:val="BodyText"/>
        <w:tabs>
          <w:tab w:val="left" w:pos="3517"/>
        </w:tabs>
        <w:spacing w:line="147" w:lineRule="auto"/>
        <w:ind w:left="1217" w:right="5602"/>
        <w:rPr>
          <w:rFonts w:ascii="Microsoft JhengHei" w:eastAsia="Microsoft JhengHei" w:hAnsi="Microsoft JhengHei" w:cs="Microsoft JhengHei"/>
        </w:rPr>
      </w:pPr>
      <w:r>
        <w:rPr>
          <w:rFonts w:ascii="Microsoft JhengHei" w:eastAsia="Microsoft JhengHei" w:hAnsi="Microsoft JhengHei" w:cs="Microsoft JhengHei"/>
        </w:rPr>
        <w:t xml:space="preserve">ulimit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 xml:space="preserve">-Sf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unlimited</w:t>
      </w:r>
      <w:r>
        <w:rPr>
          <w:rFonts w:ascii="Microsoft JhengHei" w:eastAsia="Microsoft JhengHei" w:hAnsi="Microsoft JhengHei" w:cs="Microsoft JhengHei"/>
        </w:rPr>
        <w:tab/>
        <w:t xml:space="preserve">//文件大小限制 ulimit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-St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unlimited</w:t>
      </w:r>
      <w:r>
        <w:rPr>
          <w:rFonts w:ascii="Microsoft JhengHei" w:eastAsia="Microsoft JhengHei" w:hAnsi="Microsoft JhengHei" w:cs="Microsoft JhengHei"/>
        </w:rPr>
        <w:tab/>
      </w:r>
      <w:r>
        <w:rPr>
          <w:rFonts w:ascii="Microsoft JhengHei" w:eastAsia="Microsoft JhengHei" w:hAnsi="Microsoft JhengHei" w:cs="Microsoft JhengHei"/>
          <w:w w:val="95"/>
        </w:rPr>
        <w:t>//CPU时间限制</w:t>
      </w:r>
      <w:r>
        <w:rPr>
          <w:rFonts w:ascii="Microsoft JhengHei" w:eastAsia="Microsoft JhengHei" w:hAnsi="Microsoft JhengHei" w:cs="Microsoft JhengHei"/>
        </w:rPr>
        <w:t xml:space="preserve"> ulimit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-Sv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unlimited</w:t>
      </w:r>
      <w:r>
        <w:rPr>
          <w:rFonts w:ascii="Microsoft JhengHei" w:eastAsia="Microsoft JhengHei" w:hAnsi="Microsoft JhengHei" w:cs="Microsoft JhengHei"/>
        </w:rPr>
        <w:tab/>
        <w:t>//虚拟内存限制 ulimit</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-Sn</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64000</w:t>
      </w:r>
      <w:r>
        <w:rPr>
          <w:rFonts w:ascii="Microsoft JhengHei" w:eastAsia="Microsoft JhengHei" w:hAnsi="Microsoft JhengHei" w:cs="Microsoft JhengHei"/>
        </w:rPr>
        <w:tab/>
        <w:t>//文件个数限制 ulimit</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-Sm</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unlimited</w:t>
      </w:r>
      <w:r>
        <w:rPr>
          <w:rFonts w:ascii="Microsoft JhengHei" w:eastAsia="Microsoft JhengHei" w:hAnsi="Microsoft JhengHei" w:cs="Microsoft JhengHei"/>
        </w:rPr>
        <w:tab/>
        <w:t>//内存大小限制 ulimit</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-Su</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32000</w:t>
      </w:r>
      <w:r>
        <w:rPr>
          <w:rFonts w:ascii="Microsoft JhengHei" w:eastAsia="Microsoft JhengHei" w:hAnsi="Microsoft JhengHei" w:cs="Microsoft JhengHei"/>
        </w:rPr>
        <w:tab/>
        <w:t>//线程个数限制</w:t>
      </w:r>
    </w:p>
    <w:p w:rsidR="00D032B6" w:rsidRDefault="00A23879">
      <w:pPr>
        <w:pStyle w:val="BodyText"/>
        <w:spacing w:before="46"/>
        <w:ind w:left="1217"/>
      </w:pPr>
      <w:r>
        <w:t>按</w:t>
      </w:r>
      <w:r>
        <w:rPr>
          <w:spacing w:val="-16"/>
        </w:rPr>
        <w:t xml:space="preserve"> </w:t>
      </w:r>
      <w:r>
        <w:t>:wq</w:t>
      </w:r>
      <w:r>
        <w:rPr>
          <w:spacing w:val="-15"/>
        </w:rPr>
        <w:t xml:space="preserve"> </w:t>
      </w:r>
      <w:r>
        <w:t>保存退出；</w:t>
      </w:r>
    </w:p>
    <w:p w:rsidR="00D032B6" w:rsidRDefault="00A23879">
      <w:pPr>
        <w:pStyle w:val="BodyText"/>
        <w:spacing w:before="18"/>
        <w:ind w:left="1217"/>
      </w:pPr>
      <w:r>
        <w:rPr>
          <w:w w:val="95"/>
        </w:rPr>
        <w:t>执行</w:t>
      </w:r>
      <w:r>
        <w:rPr>
          <w:spacing w:val="34"/>
          <w:w w:val="95"/>
        </w:rPr>
        <w:t xml:space="preserve"> </w:t>
      </w:r>
      <w:r>
        <w:rPr>
          <w:w w:val="95"/>
        </w:rPr>
        <w:t>source</w:t>
      </w:r>
      <w:r>
        <w:rPr>
          <w:spacing w:val="35"/>
          <w:w w:val="95"/>
        </w:rPr>
        <w:t xml:space="preserve"> </w:t>
      </w:r>
      <w:r>
        <w:rPr>
          <w:w w:val="95"/>
        </w:rPr>
        <w:t>/etc/profile，使得配置生效；</w:t>
      </w:r>
    </w:p>
    <w:p w:rsidR="00D032B6" w:rsidRDefault="00D032B6">
      <w:p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397"/>
      </w:pPr>
      <w:r>
        <w:t>7.</w:t>
      </w:r>
      <w:r>
        <w:rPr>
          <w:spacing w:val="-9"/>
        </w:rPr>
        <w:t xml:space="preserve"> </w:t>
      </w:r>
      <w:r>
        <w:t>执行如下命令，检查系统内核参数配置是否生效：</w:t>
      </w:r>
    </w:p>
    <w:p w:rsidR="00D032B6" w:rsidRDefault="00035F6E">
      <w:pPr>
        <w:pStyle w:val="BodyText"/>
        <w:tabs>
          <w:tab w:val="left" w:pos="1697"/>
        </w:tabs>
        <w:spacing w:line="324" w:lineRule="exact"/>
        <w:ind w:left="397"/>
        <w:rPr>
          <w:rFonts w:ascii="Microsoft JhengHei" w:eastAsia="Microsoft JhengHei" w:hAnsi="Microsoft JhengHei" w:cs="Microsoft JhengHei"/>
        </w:rPr>
      </w:pPr>
      <w:r w:rsidRPr="00035F6E">
        <w:pict>
          <v:group id="_x0000_s3602" style="position:absolute;left:0;text-align:left;margin-left:95.85pt;margin-top:4.75pt;width:459.45pt;height:10.6pt;z-index:-252086272;mso-position-horizontal-relative:page" coordorigin="1917,95" coordsize="9189,212">
            <v:shape id="_x0000_s360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 xml:space="preserve">ulimit </w:t>
      </w:r>
      <w:r w:rsidR="00A23879">
        <w:rPr>
          <w:rFonts w:ascii="Microsoft JhengHei" w:eastAsia="Microsoft JhengHei" w:hAnsi="Microsoft JhengHei" w:cs="Microsoft JhengHei"/>
          <w:spacing w:val="1"/>
          <w:w w:val="110"/>
        </w:rPr>
        <w:t xml:space="preserve"> </w:t>
      </w:r>
      <w:r w:rsidR="00A23879">
        <w:rPr>
          <w:rFonts w:ascii="Microsoft JhengHei" w:eastAsia="Microsoft JhengHei" w:hAnsi="Microsoft JhengHei" w:cs="Microsoft JhengHei"/>
          <w:w w:val="110"/>
        </w:rPr>
        <w:t>-a;</w:t>
      </w:r>
      <w:r w:rsidR="00A23879">
        <w:rPr>
          <w:rFonts w:ascii="Microsoft JhengHei" w:eastAsia="Microsoft JhengHei" w:hAnsi="Microsoft JhengHei" w:cs="Microsoft JhengHei"/>
          <w:w w:val="110"/>
        </w:rPr>
        <w:tab/>
        <w:t>//查看配置是否正确；</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步骤二：配置原集群的主机</w:t>
      </w:r>
    </w:p>
    <w:p w:rsidR="00D032B6" w:rsidRDefault="00A23879">
      <w:pPr>
        <w:pStyle w:val="BodyText"/>
        <w:spacing w:before="22"/>
        <w:ind w:left="397"/>
      </w:pPr>
      <w:r>
        <w:rPr>
          <w:w w:val="95"/>
        </w:rPr>
        <w:t>修改原主机</w:t>
      </w:r>
      <w:r>
        <w:rPr>
          <w:spacing w:val="35"/>
          <w:w w:val="95"/>
        </w:rPr>
        <w:t xml:space="preserve"> </w:t>
      </w:r>
      <w:r>
        <w:rPr>
          <w:w w:val="95"/>
        </w:rPr>
        <w:t>vmsvr1-suse-x64</w:t>
      </w:r>
      <w:r>
        <w:rPr>
          <w:spacing w:val="36"/>
          <w:w w:val="95"/>
        </w:rPr>
        <w:t xml:space="preserve"> </w:t>
      </w:r>
      <w:r>
        <w:rPr>
          <w:w w:val="95"/>
        </w:rPr>
        <w:t>的</w:t>
      </w:r>
      <w:r>
        <w:rPr>
          <w:spacing w:val="35"/>
          <w:w w:val="95"/>
        </w:rPr>
        <w:t xml:space="preserve"> </w:t>
      </w:r>
      <w:r>
        <w:rPr>
          <w:w w:val="95"/>
        </w:rPr>
        <w:t>/etc/hosts</w:t>
      </w:r>
      <w:r>
        <w:rPr>
          <w:spacing w:val="36"/>
          <w:w w:val="95"/>
        </w:rPr>
        <w:t xml:space="preserve"> </w:t>
      </w:r>
      <w:r>
        <w:rPr>
          <w:w w:val="95"/>
        </w:rPr>
        <w:t>配置文件，在配置文件中新增一行：</w:t>
      </w:r>
    </w:p>
    <w:p w:rsidR="00D032B6" w:rsidRDefault="00035F6E">
      <w:pPr>
        <w:pStyle w:val="BodyText"/>
        <w:tabs>
          <w:tab w:val="left" w:pos="1897"/>
        </w:tabs>
        <w:spacing w:line="324" w:lineRule="exact"/>
        <w:ind w:left="397"/>
        <w:rPr>
          <w:rFonts w:ascii="Microsoft JhengHei" w:eastAsia="Microsoft JhengHei" w:hAnsi="Microsoft JhengHei" w:cs="Microsoft JhengHei"/>
        </w:rPr>
      </w:pPr>
      <w:r w:rsidRPr="00035F6E">
        <w:pict>
          <v:group id="_x0000_s3600" style="position:absolute;left:0;text-align:left;margin-left:95.85pt;margin-top:4.75pt;width:459.45pt;height:10.6pt;z-index:-252085248;mso-position-horizontal-relative:page" coordorigin="1917,95" coordsize="9189,212">
            <v:shape id="_x0000_s360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192.168.1.11</w:t>
      </w:r>
      <w:r w:rsidR="00A23879">
        <w:rPr>
          <w:rFonts w:ascii="Microsoft JhengHei" w:eastAsia="Microsoft JhengHei" w:hAnsi="Microsoft JhengHei" w:cs="Microsoft JhengHei"/>
          <w:w w:val="95"/>
        </w:rPr>
        <w:tab/>
        <w:t>vmsvr2-suse-x64</w:t>
      </w:r>
    </w:p>
    <w:p w:rsidR="00D032B6" w:rsidRDefault="00A23879">
      <w:pPr>
        <w:pStyle w:val="BodyText"/>
        <w:spacing w:before="26"/>
        <w:ind w:left="397"/>
      </w:pPr>
      <w:r>
        <w:t>按</w:t>
      </w:r>
      <w:r>
        <w:rPr>
          <w:spacing w:val="-16"/>
        </w:rPr>
        <w:t xml:space="preserve"> </w:t>
      </w:r>
      <w:r>
        <w:t>:wq</w:t>
      </w:r>
      <w:r>
        <w:rPr>
          <w:spacing w:val="-15"/>
        </w:rPr>
        <w:t xml:space="preserve"> </w:t>
      </w:r>
      <w:r>
        <w:t>保存退出；</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步骤三：在新增主机上安装</w:t>
      </w:r>
      <w:r>
        <w:rPr>
          <w:spacing w:val="55"/>
          <w:w w:val="95"/>
          <w:position w:val="1"/>
          <w:lang w:eastAsia="zh-CN"/>
        </w:rPr>
        <w:t xml:space="preserve"> </w:t>
      </w:r>
      <w:r>
        <w:rPr>
          <w:w w:val="95"/>
          <w:position w:val="1"/>
          <w:lang w:eastAsia="zh-CN"/>
        </w:rPr>
        <w:t>SequoiaDB</w:t>
      </w:r>
      <w:r>
        <w:rPr>
          <w:spacing w:val="55"/>
          <w:w w:val="95"/>
          <w:position w:val="1"/>
          <w:lang w:eastAsia="zh-CN"/>
        </w:rPr>
        <w:t xml:space="preserve"> </w:t>
      </w:r>
      <w:r>
        <w:rPr>
          <w:w w:val="95"/>
          <w:position w:val="1"/>
          <w:lang w:eastAsia="zh-CN"/>
        </w:rPr>
        <w:t>软件</w:t>
      </w:r>
    </w:p>
    <w:p w:rsidR="00D032B6" w:rsidRDefault="00A23879">
      <w:pPr>
        <w:pStyle w:val="BodyText"/>
        <w:spacing w:before="22"/>
        <w:ind w:left="397"/>
        <w:rPr>
          <w:lang w:eastAsia="zh-CN"/>
        </w:rPr>
      </w:pPr>
      <w:r>
        <w:rPr>
          <w:w w:val="95"/>
          <w:lang w:eastAsia="zh-CN"/>
        </w:rPr>
        <w:t xml:space="preserve">参考 </w:t>
      </w:r>
      <w:r>
        <w:rPr>
          <w:spacing w:val="9"/>
          <w:w w:val="95"/>
          <w:lang w:eastAsia="zh-CN"/>
        </w:rPr>
        <w:t xml:space="preserve"> </w:t>
      </w:r>
      <w:hyperlink w:anchor="_bookmark49" w:history="1">
        <w:r>
          <w:rPr>
            <w:color w:val="0000FF"/>
            <w:w w:val="95"/>
            <w:lang w:eastAsia="zh-CN"/>
          </w:rPr>
          <w:t xml:space="preserve">SequoiaDB </w:t>
        </w:r>
        <w:r>
          <w:rPr>
            <w:color w:val="0000FF"/>
            <w:spacing w:val="9"/>
            <w:w w:val="95"/>
            <w:lang w:eastAsia="zh-CN"/>
          </w:rPr>
          <w:t xml:space="preserve"> </w:t>
        </w:r>
        <w:r>
          <w:rPr>
            <w:color w:val="0000FF"/>
            <w:w w:val="95"/>
            <w:lang w:eastAsia="zh-CN"/>
          </w:rPr>
          <w:t>服务器安装</w:t>
        </w:r>
      </w:hyperlink>
      <w:r>
        <w:rPr>
          <w:color w:val="000000"/>
          <w:w w:val="95"/>
          <w:lang w:eastAsia="zh-CN"/>
        </w:rPr>
        <w:t>一节进行软件安装。</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步骤四：在当前分区中新增数据节点</w:t>
      </w:r>
    </w:p>
    <w:p w:rsidR="00D032B6" w:rsidRDefault="00A23879">
      <w:pPr>
        <w:pStyle w:val="BodyText"/>
        <w:spacing w:before="22"/>
        <w:ind w:left="397"/>
      </w:pPr>
      <w:r>
        <w:rPr>
          <w:w w:val="95"/>
        </w:rPr>
        <w:t>1.</w:t>
      </w:r>
      <w:r>
        <w:rPr>
          <w:spacing w:val="12"/>
          <w:w w:val="95"/>
        </w:rPr>
        <w:t xml:space="preserve"> </w:t>
      </w:r>
      <w:r>
        <w:rPr>
          <w:w w:val="95"/>
        </w:rPr>
        <w:t>在</w:t>
      </w:r>
      <w:r>
        <w:rPr>
          <w:spacing w:val="12"/>
          <w:w w:val="95"/>
        </w:rPr>
        <w:t xml:space="preserve"> </w:t>
      </w:r>
      <w:r>
        <w:rPr>
          <w:w w:val="95"/>
        </w:rPr>
        <w:t>vmsvr2-suse-x64</w:t>
      </w:r>
      <w:r>
        <w:rPr>
          <w:spacing w:val="13"/>
          <w:w w:val="95"/>
        </w:rPr>
        <w:t xml:space="preserve"> </w:t>
      </w:r>
      <w:r>
        <w:rPr>
          <w:w w:val="95"/>
        </w:rPr>
        <w:t>上执行如下命令，启动</w:t>
      </w:r>
      <w:r>
        <w:rPr>
          <w:spacing w:val="12"/>
          <w:w w:val="95"/>
        </w:rPr>
        <w:t xml:space="preserve"> </w:t>
      </w:r>
      <w:r>
        <w:rPr>
          <w:w w:val="95"/>
        </w:rPr>
        <w:t>SequoaiDB</w:t>
      </w:r>
      <w:r>
        <w:rPr>
          <w:spacing w:val="13"/>
          <w:w w:val="95"/>
        </w:rPr>
        <w:t xml:space="preserve"> </w:t>
      </w:r>
      <w:r>
        <w:rPr>
          <w:w w:val="95"/>
        </w:rPr>
        <w:t>Shell</w:t>
      </w:r>
      <w:r>
        <w:rPr>
          <w:spacing w:val="12"/>
          <w:w w:val="95"/>
        </w:rPr>
        <w:t xml:space="preserve"> </w:t>
      </w:r>
      <w:r>
        <w:rPr>
          <w:w w:val="95"/>
        </w:rPr>
        <w:t>命令行：</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98" style="position:absolute;left:0;text-align:left;margin-left:95.85pt;margin-top:4.75pt;width:459.45pt;height:10.6pt;z-index:-252084224;mso-position-horizontal-relative:page" coordorigin="1917,95" coordsize="9189,212">
            <v:shape id="_x0000_s359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/opt/sequoiadb/bin/sdb</w:t>
      </w:r>
    </w:p>
    <w:p w:rsidR="00D032B6" w:rsidRDefault="00A23879">
      <w:pPr>
        <w:pStyle w:val="BodyText"/>
        <w:spacing w:before="26"/>
        <w:ind w:left="397"/>
      </w:pPr>
      <w:r>
        <w:t>2.</w:t>
      </w:r>
      <w:r>
        <w:rPr>
          <w:spacing w:val="-33"/>
        </w:rPr>
        <w:t xml:space="preserve"> </w:t>
      </w:r>
      <w:r>
        <w:t>在</w:t>
      </w:r>
      <w:r>
        <w:rPr>
          <w:spacing w:val="-33"/>
        </w:rPr>
        <w:t xml:space="preserve"> </w:t>
      </w:r>
      <w:r>
        <w:t>SequoiaDB</w:t>
      </w:r>
      <w:r>
        <w:rPr>
          <w:spacing w:val="-32"/>
        </w:rPr>
        <w:t xml:space="preserve"> </w:t>
      </w:r>
      <w:r>
        <w:t>Shell</w:t>
      </w:r>
      <w:r>
        <w:rPr>
          <w:spacing w:val="-33"/>
        </w:rPr>
        <w:t xml:space="preserve"> </w:t>
      </w:r>
      <w:r>
        <w:t>命令行中，执行如下命令在当前数据分区组新增一副本节点：</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596" style="position:absolute;left:0;text-align:left;margin-left:95.85pt;margin-top:4.75pt;width:459.45pt;height:42.4pt;z-index:-252083200;mso-position-horizontal-relative:page" coordorigin="1917,95" coordsize="9189,848">
            <v:shape id="_x0000_s3597"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35"/>
          <w:w w:val="85"/>
        </w:rPr>
        <w:t xml:space="preserve"> </w: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36"/>
          <w:w w:val="85"/>
        </w:rPr>
        <w:t xml:space="preserve"> </w:t>
      </w:r>
      <w:r w:rsidR="00A23879">
        <w:rPr>
          <w:rFonts w:ascii="Microsoft JhengHei" w:eastAsia="Microsoft JhengHei" w:hAnsi="Microsoft JhengHei" w:cs="Microsoft JhengHei"/>
          <w:w w:val="85"/>
        </w:rPr>
        <w:t xml:space="preserve">db  </w:t>
      </w:r>
      <w:r w:rsidR="00A23879">
        <w:rPr>
          <w:rFonts w:ascii="Microsoft JhengHei" w:eastAsia="Microsoft JhengHei" w:hAnsi="Microsoft JhengHei" w:cs="Microsoft JhengHei"/>
          <w:spacing w:val="36"/>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35"/>
          <w:w w:val="85"/>
        </w:rPr>
        <w:t xml:space="preserve"> </w:t>
      </w:r>
      <w:r w:rsidR="00A23879">
        <w:rPr>
          <w:rFonts w:ascii="Microsoft JhengHei" w:eastAsia="Microsoft JhengHei" w:hAnsi="Microsoft JhengHei" w:cs="Microsoft JhengHei"/>
          <w:w w:val="85"/>
        </w:rPr>
        <w:t xml:space="preserve">new  </w:t>
      </w:r>
      <w:r w:rsidR="00A23879">
        <w:rPr>
          <w:rFonts w:ascii="Microsoft JhengHei" w:eastAsia="Microsoft JhengHei" w:hAnsi="Microsoft JhengHei" w:cs="Microsoft JhengHei"/>
          <w:spacing w:val="36"/>
          <w:w w:val="85"/>
        </w:rPr>
        <w:t xml:space="preserve"> </w:t>
      </w:r>
      <w:r w:rsidR="00A23879">
        <w:rPr>
          <w:rFonts w:ascii="Microsoft JhengHei" w:eastAsia="Microsoft JhengHei" w:hAnsi="Microsoft JhengHei" w:cs="Microsoft JhengHei"/>
          <w:w w:val="85"/>
        </w:rPr>
        <w:t>Sdb("localhost",11810)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4"/>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datarg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4"/>
          <w:w w:val="85"/>
        </w:rPr>
        <w:t xml:space="preserve"> </w:t>
      </w:r>
      <w:r>
        <w:rPr>
          <w:rFonts w:ascii="Microsoft JhengHei" w:eastAsia="Microsoft JhengHei" w:hAnsi="Microsoft JhengHei" w:cs="Microsoft JhengHei"/>
          <w:w w:val="85"/>
        </w:rPr>
        <w:t>db.getRG("datagroup1")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 xml:space="preserve">node=rg.createNode("vmsvr2-suse-x64",11820,"/opt/sequoiadb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/database/data/11820")</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&gt;     </w:t>
      </w:r>
      <w:r>
        <w:rPr>
          <w:rFonts w:ascii="Microsoft JhengHei" w:eastAsia="Microsoft JhengHei" w:hAnsi="Microsoft JhengHei" w:cs="Microsoft JhengHei"/>
          <w:spacing w:val="12"/>
          <w:w w:val="90"/>
          <w:lang w:eastAsia="zh-CN"/>
        </w:rPr>
        <w:t xml:space="preserve"> </w:t>
      </w:r>
      <w:r>
        <w:rPr>
          <w:rFonts w:ascii="Microsoft JhengHei" w:eastAsia="Microsoft JhengHei" w:hAnsi="Microsoft JhengHei" w:cs="Microsoft JhengHei"/>
          <w:w w:val="90"/>
          <w:lang w:eastAsia="zh-CN"/>
        </w:rPr>
        <w:t>node.start()</w:t>
      </w:r>
    </w:p>
    <w:p w:rsidR="00D032B6" w:rsidRDefault="00D032B6">
      <w:pPr>
        <w:spacing w:before="2" w:line="110" w:lineRule="exact"/>
        <w:rPr>
          <w:sz w:val="11"/>
          <w:szCs w:val="11"/>
          <w:lang w:eastAsia="zh-CN"/>
        </w:rPr>
      </w:pPr>
    </w:p>
    <w:p w:rsidR="00D032B6" w:rsidRDefault="00A23879">
      <w:pPr>
        <w:pStyle w:val="BodyText"/>
        <w:spacing w:line="168" w:lineRule="auto"/>
        <w:ind w:left="397" w:right="361"/>
        <w:rPr>
          <w:lang w:eastAsia="zh-CN"/>
        </w:rPr>
      </w:pPr>
      <w:r>
        <w:rPr>
          <w:w w:val="95"/>
          <w:lang w:eastAsia="zh-CN"/>
        </w:rPr>
        <w:t xml:space="preserve">3.   </w:t>
      </w:r>
      <w:r>
        <w:rPr>
          <w:spacing w:val="2"/>
          <w:w w:val="95"/>
          <w:lang w:eastAsia="zh-CN"/>
        </w:rPr>
        <w:t xml:space="preserve"> </w:t>
      </w:r>
      <w:r>
        <w:rPr>
          <w:w w:val="95"/>
          <w:lang w:eastAsia="zh-CN"/>
        </w:rPr>
        <w:t xml:space="preserve">在SequoiaDB   </w:t>
      </w:r>
      <w:r>
        <w:rPr>
          <w:spacing w:val="3"/>
          <w:w w:val="95"/>
          <w:lang w:eastAsia="zh-CN"/>
        </w:rPr>
        <w:t xml:space="preserve"> </w:t>
      </w:r>
      <w:r>
        <w:rPr>
          <w:w w:val="95"/>
          <w:lang w:eastAsia="zh-CN"/>
        </w:rPr>
        <w:t>Shell命令行中，执行如下命令检查分区组配置情况，可以看到数据组新增了一个数据节</w:t>
      </w:r>
      <w:r>
        <w:rPr>
          <w:lang w:eastAsia="zh-CN"/>
        </w:rPr>
        <w:t xml:space="preserve"> 点：</w:t>
      </w:r>
    </w:p>
    <w:p w:rsidR="00D032B6" w:rsidRDefault="00035F6E">
      <w:pPr>
        <w:pStyle w:val="BodyText"/>
        <w:spacing w:line="334" w:lineRule="exact"/>
        <w:ind w:left="397"/>
        <w:rPr>
          <w:rFonts w:ascii="Microsoft JhengHei" w:eastAsia="Microsoft JhengHei" w:hAnsi="Microsoft JhengHei" w:cs="Microsoft JhengHei"/>
        </w:rPr>
      </w:pPr>
      <w:r w:rsidRPr="00035F6E">
        <w:pict>
          <v:group id="_x0000_s3594" style="position:absolute;left:0;text-align:left;margin-left:95.85pt;margin-top:5.55pt;width:459.45pt;height:392.2pt;z-index:-252082176;mso-position-horizontal-relative:page" coordorigin="1917,111" coordsize="9189,7844">
            <v:shape id="_x0000_s3595" style="position:absolute;left:1917;top:111;width:9189;height:7844" coordorigin="1917,111" coordsize="9189,7844" path="m1917,111r9189,l11106,7955r-9189,l1917,111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16"/>
          <w:w w:val="90"/>
        </w:rPr>
        <w:t xml:space="preserve"> </w:t>
      </w:r>
      <w:r w:rsidR="00A23879">
        <w:rPr>
          <w:rFonts w:ascii="Microsoft JhengHei" w:eastAsia="Microsoft JhengHei" w:hAnsi="Microsoft JhengHei" w:cs="Microsoft JhengHei"/>
          <w:w w:val="90"/>
        </w:rPr>
        <w:t>db.listReplicaGroups();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"/opt/sequoiadb/database/data/11820",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vmsvr1-suse-x64",</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"11822"</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"11823"</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9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"/opt/sequoiadb/database/data/11820",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"11820"</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"11821"</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2017"/>
        <w:rPr>
          <w:rFonts w:ascii="Microsoft JhengHei" w:eastAsia="Microsoft JhengHei" w:hAnsi="Microsoft JhengHei" w:cs="Microsoft JhengHei"/>
        </w:rPr>
      </w:pPr>
      <w:r w:rsidRPr="00035F6E">
        <w:pict>
          <v:group id="_x0000_s3592" style="position:absolute;left:0;text-align:left;margin-left:95.85pt;margin-top:4.7pt;width:459.45pt;height:233.2pt;z-index:-252081152;mso-position-horizontal-relative:page" coordorigin="1917,94" coordsize="9189,4664">
            <v:shape id="_x0000_s3593" style="position:absolute;left:1917;top:94;width:9189;height:4664" coordorigin="1917,94" coordsize="9189,4664" path="m1917,94r9189,l11106,4758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"11822"</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"11823"</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8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1001</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"GroupID":</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1000,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"datagroup1",</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 xml:space="preserve">"PrimaryNode":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1000,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"Status":</w:t>
      </w:r>
      <w:r>
        <w:rPr>
          <w:rFonts w:ascii="Microsoft JhengHei" w:eastAsia="Microsoft JhengHei" w:hAnsi="Microsoft JhengHei" w:cs="Microsoft JhengHei"/>
          <w:spacing w:val="39"/>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115"/>
          <w:lang w:eastAsia="zh-CN"/>
        </w:rPr>
        <w:t>"Version":</w:t>
      </w:r>
      <w:r>
        <w:rPr>
          <w:rFonts w:ascii="Microsoft JhengHei" w:eastAsia="Microsoft JhengHei" w:hAnsi="Microsoft JhengHei" w:cs="Microsoft JhengHei"/>
          <w:spacing w:val="-10"/>
          <w:w w:val="115"/>
          <w:lang w:eastAsia="zh-CN"/>
        </w:rPr>
        <w:t xml:space="preserve"> </w:t>
      </w:r>
      <w:r>
        <w:rPr>
          <w:rFonts w:ascii="Microsoft JhengHei" w:eastAsia="Microsoft JhengHei" w:hAnsi="Microsoft JhengHei" w:cs="Microsoft JhengHei"/>
          <w:w w:val="115"/>
          <w:lang w:eastAsia="zh-CN"/>
        </w:rPr>
        <w:t>3,</w:t>
      </w:r>
    </w:p>
    <w:p w:rsidR="00D032B6" w:rsidRDefault="00A23879">
      <w:pPr>
        <w:pStyle w:val="BodyText"/>
        <w:spacing w:line="212"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135"/>
          <w:lang w:eastAsia="zh-CN"/>
        </w:rPr>
        <w:t>"_id":</w:t>
      </w:r>
      <w:r>
        <w:rPr>
          <w:rFonts w:ascii="Microsoft JhengHei" w:eastAsia="Microsoft JhengHei" w:hAnsi="Microsoft JhengHei" w:cs="Microsoft JhengHei"/>
          <w:spacing w:val="-8"/>
          <w:w w:val="135"/>
          <w:lang w:eastAsia="zh-CN"/>
        </w:rPr>
        <w:t xml:space="preserve"> </w:t>
      </w:r>
      <w:r>
        <w:rPr>
          <w:rFonts w:ascii="Microsoft JhengHei" w:eastAsia="Microsoft JhengHei" w:hAnsi="Microsoft JhengHei" w:cs="Microsoft JhengHei"/>
          <w:w w:val="135"/>
          <w:lang w:eastAsia="zh-CN"/>
        </w:rPr>
        <w:t>{</w:t>
      </w:r>
    </w:p>
    <w:p w:rsidR="00D032B6" w:rsidRDefault="00A23879">
      <w:pPr>
        <w:pStyle w:val="BodyText"/>
        <w:spacing w:line="207" w:lineRule="exact"/>
        <w:ind w:left="16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"$oid":</w:t>
      </w:r>
      <w:r>
        <w:rPr>
          <w:rFonts w:ascii="Microsoft JhengHei" w:eastAsia="Microsoft JhengHei" w:hAnsi="Microsoft JhengHei" w:cs="Microsoft JhengHei"/>
          <w:spacing w:val="33"/>
          <w:w w:val="95"/>
          <w:lang w:eastAsia="zh-CN"/>
        </w:rPr>
        <w:t xml:space="preserve"> </w:t>
      </w:r>
      <w:r>
        <w:rPr>
          <w:rFonts w:ascii="Microsoft JhengHei" w:eastAsia="Microsoft JhengHei" w:hAnsi="Microsoft JhengHei" w:cs="Microsoft JhengHei"/>
          <w:w w:val="95"/>
          <w:lang w:eastAsia="zh-CN"/>
        </w:rPr>
        <w:t>"51d673c1fde96799fbac6aad"</w:t>
      </w:r>
    </w:p>
    <w:p w:rsidR="00D032B6" w:rsidRDefault="00A23879">
      <w:pPr>
        <w:pStyle w:val="BodyText"/>
        <w:spacing w:line="217"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D032B6">
      <w:pPr>
        <w:spacing w:before="1" w:line="180" w:lineRule="exact"/>
        <w:rPr>
          <w:sz w:val="18"/>
          <w:szCs w:val="18"/>
          <w:lang w:eastAsia="zh-CN"/>
        </w:rPr>
      </w:pPr>
    </w:p>
    <w:p w:rsidR="00D032B6" w:rsidRDefault="00D032B6">
      <w:pPr>
        <w:spacing w:line="200" w:lineRule="exact"/>
        <w:rPr>
          <w:sz w:val="20"/>
          <w:szCs w:val="20"/>
          <w:lang w:eastAsia="zh-CN"/>
        </w:rPr>
      </w:pPr>
    </w:p>
    <w:p w:rsidR="00F15FE0" w:rsidRDefault="00035F6E" w:rsidP="00F15FE0">
      <w:pPr>
        <w:pStyle w:val="Heading2"/>
        <w:spacing w:line="396" w:lineRule="exact"/>
        <w:ind w:left="433"/>
        <w:rPr>
          <w:lang w:eastAsia="zh-CN"/>
        </w:rPr>
      </w:pPr>
      <w:r>
        <w:pict>
          <v:group id="_x0000_s3590" style="position:absolute;left:0;text-align:left;margin-left:56.7pt;margin-top:21.4pt;width:498.6pt;height:.1pt;z-index:-252080128;mso-position-horizontal-relative:page" coordorigin="1134,428" coordsize="9972,2">
            <v:shape id="_x0000_s3591" style="position:absolute;left:1134;top:428;width:9972;height:2" coordorigin="1134,428" coordsize="9972,0" path="m1134,428r9972,e" filled="f" strokeweight="1pt">
              <v:path arrowok="t"/>
            </v:shape>
            <w10:wrap anchorx="page"/>
          </v:group>
        </w:pict>
      </w:r>
      <w:bookmarkStart w:id="222" w:name="运维"/>
      <w:bookmarkStart w:id="223" w:name="_bookmark99"/>
      <w:bookmarkEnd w:id="222"/>
      <w:bookmarkEnd w:id="223"/>
      <w:r w:rsidR="00A23879">
        <w:rPr>
          <w:lang w:eastAsia="zh-CN"/>
        </w:rPr>
        <w:t>运维</w:t>
      </w:r>
      <w:r w:rsidR="00F15FE0">
        <w:rPr>
          <w:rFonts w:asciiTheme="minorEastAsia" w:eastAsiaTheme="minorEastAsia" w:hAnsiTheme="minorEastAsia"/>
          <w:lang w:eastAsia="zh-CN"/>
        </w:rPr>
        <w:t>(</w:t>
      </w:r>
      <w:r w:rsidR="00F15FE0">
        <w:rPr>
          <w:rFonts w:asciiTheme="minorEastAsia" w:eastAsiaTheme="minorEastAsia" w:hAnsiTheme="minorEastAsia" w:hint="eastAsia"/>
          <w:lang w:eastAsia="zh-CN"/>
        </w:rPr>
        <w:t>许建辉</w:t>
      </w:r>
      <w:r w:rsidR="00F15FE0">
        <w:rPr>
          <w:rFonts w:asciiTheme="minorEastAsia" w:eastAsiaTheme="minorEastAsia" w:hAnsiTheme="minorEastAsia"/>
          <w:lang w:eastAsia="zh-CN"/>
        </w:rPr>
        <w:t>)</w:t>
      </w:r>
    </w:p>
    <w:p w:rsidR="00D032B6" w:rsidRDefault="00D032B6">
      <w:pPr>
        <w:pStyle w:val="Heading3"/>
        <w:spacing w:line="396" w:lineRule="exact"/>
        <w:rPr>
          <w:lang w:eastAsia="zh-CN"/>
        </w:rPr>
      </w:pPr>
    </w:p>
    <w:p w:rsidR="00D032B6" w:rsidRDefault="00A23879">
      <w:pPr>
        <w:pStyle w:val="BodyText"/>
        <w:spacing w:before="45" w:line="253" w:lineRule="auto"/>
        <w:ind w:right="8327"/>
        <w:rPr>
          <w:lang w:eastAsia="zh-CN"/>
        </w:rPr>
      </w:pPr>
      <w:r>
        <w:rPr>
          <w:lang w:eastAsia="zh-CN"/>
        </w:rPr>
        <w:t xml:space="preserve">目录： </w:t>
      </w:r>
      <w:hyperlink w:anchor="_bookmark100" w:history="1">
        <w:r>
          <w:rPr>
            <w:color w:val="0000FF"/>
            <w:lang w:eastAsia="zh-CN"/>
          </w:rPr>
          <w:t>集群启停</w:t>
        </w:r>
      </w:hyperlink>
      <w:r>
        <w:rPr>
          <w:color w:val="0000FF"/>
          <w:lang w:eastAsia="zh-CN"/>
        </w:rPr>
        <w:t xml:space="preserve"> </w:t>
      </w:r>
      <w:hyperlink w:anchor="_bookmark103" w:history="1">
        <w:r>
          <w:rPr>
            <w:color w:val="0000FF"/>
            <w:lang w:eastAsia="zh-CN"/>
          </w:rPr>
          <w:t>备份恢复</w:t>
        </w:r>
      </w:hyperlink>
      <w:r>
        <w:rPr>
          <w:color w:val="0000FF"/>
          <w:lang w:eastAsia="zh-CN"/>
        </w:rPr>
        <w:t xml:space="preserve"> </w:t>
      </w:r>
      <w:hyperlink w:anchor="_bookmark108" w:history="1">
        <w:r>
          <w:rPr>
            <w:color w:val="0000FF"/>
            <w:lang w:eastAsia="zh-CN"/>
          </w:rPr>
          <w:t>故障恢复</w:t>
        </w:r>
      </w:hyperlink>
      <w:r>
        <w:rPr>
          <w:color w:val="0000FF"/>
          <w:lang w:eastAsia="zh-CN"/>
        </w:rPr>
        <w:t xml:space="preserve"> </w:t>
      </w:r>
      <w:hyperlink w:anchor="_bookmark112" w:history="1">
        <w:r>
          <w:rPr>
            <w:color w:val="0000FF"/>
            <w:lang w:eastAsia="zh-CN"/>
          </w:rPr>
          <w:t>监控</w:t>
        </w:r>
      </w:hyperlink>
    </w:p>
    <w:p w:rsidR="00D032B6" w:rsidRDefault="00D032B6">
      <w:pPr>
        <w:spacing w:before="1" w:line="100" w:lineRule="exact"/>
        <w:rPr>
          <w:sz w:val="10"/>
          <w:szCs w:val="10"/>
          <w:lang w:eastAsia="zh-CN"/>
        </w:rPr>
      </w:pPr>
    </w:p>
    <w:p w:rsidR="00D032B6" w:rsidRDefault="00A23879">
      <w:pPr>
        <w:pStyle w:val="Heading4"/>
        <w:rPr>
          <w:lang w:eastAsia="zh-CN"/>
        </w:rPr>
      </w:pPr>
      <w:bookmarkStart w:id="224" w:name="集群启停"/>
      <w:bookmarkStart w:id="225" w:name="_bookmark100"/>
      <w:bookmarkEnd w:id="224"/>
      <w:bookmarkEnd w:id="225"/>
      <w:r>
        <w:rPr>
          <w:lang w:eastAsia="zh-CN"/>
        </w:rPr>
        <w:t>集群启停</w:t>
      </w:r>
    </w:p>
    <w:p w:rsidR="00D032B6" w:rsidRDefault="00A23879">
      <w:pPr>
        <w:pStyle w:val="BodyText"/>
        <w:spacing w:before="21"/>
        <w:rPr>
          <w:lang w:eastAsia="zh-CN"/>
        </w:rPr>
      </w:pPr>
      <w:r>
        <w:rPr>
          <w:lang w:eastAsia="zh-CN"/>
        </w:rPr>
        <w:t>本节介绍集群的启动和停止。</w:t>
      </w:r>
    </w:p>
    <w:p w:rsidR="00D032B6" w:rsidRDefault="00035F6E">
      <w:pPr>
        <w:pStyle w:val="BodyText"/>
        <w:spacing w:before="18" w:line="253" w:lineRule="auto"/>
        <w:ind w:right="8327"/>
        <w:rPr>
          <w:lang w:eastAsia="zh-CN"/>
        </w:rPr>
      </w:pPr>
      <w:hyperlink w:anchor="_bookmark101" w:history="1">
        <w:r w:rsidR="00A23879">
          <w:rPr>
            <w:color w:val="0000FF"/>
            <w:lang w:eastAsia="zh-CN"/>
          </w:rPr>
          <w:t>集群启动</w:t>
        </w:r>
      </w:hyperlink>
      <w:r w:rsidR="00A23879">
        <w:rPr>
          <w:color w:val="0000FF"/>
          <w:lang w:eastAsia="zh-CN"/>
        </w:rPr>
        <w:t xml:space="preserve"> </w:t>
      </w:r>
      <w:hyperlink w:anchor="_bookmark102" w:history="1">
        <w:r w:rsidR="00A23879">
          <w:rPr>
            <w:color w:val="0000FF"/>
            <w:lang w:eastAsia="zh-CN"/>
          </w:rPr>
          <w:t>集群停止</w:t>
        </w:r>
      </w:hyperlink>
    </w:p>
    <w:p w:rsidR="00D032B6" w:rsidRDefault="00A23879">
      <w:pPr>
        <w:pStyle w:val="BodyText"/>
        <w:spacing w:before="84"/>
        <w:rPr>
          <w:lang w:eastAsia="zh-CN"/>
        </w:rPr>
      </w:pPr>
      <w:bookmarkStart w:id="226" w:name="集群启动"/>
      <w:bookmarkStart w:id="227" w:name="_bookmark101"/>
      <w:bookmarkEnd w:id="226"/>
      <w:bookmarkEnd w:id="227"/>
      <w:r>
        <w:rPr>
          <w:lang w:eastAsia="zh-CN"/>
        </w:rPr>
        <w:t>集群启动</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操作系统重启动</w:t>
      </w:r>
    </w:p>
    <w:p w:rsidR="00D032B6" w:rsidRDefault="00D032B6">
      <w:pPr>
        <w:spacing w:before="5" w:line="100" w:lineRule="exact"/>
        <w:rPr>
          <w:sz w:val="10"/>
          <w:szCs w:val="10"/>
          <w:lang w:eastAsia="zh-CN"/>
        </w:rPr>
      </w:pPr>
    </w:p>
    <w:p w:rsidR="00D032B6" w:rsidRDefault="00A23879">
      <w:pPr>
        <w:pStyle w:val="BodyText"/>
        <w:spacing w:line="168" w:lineRule="auto"/>
        <w:ind w:right="166"/>
        <w:rPr>
          <w:lang w:eastAsia="zh-CN"/>
        </w:rPr>
      </w:pPr>
      <w:r>
        <w:rPr>
          <w:w w:val="95"/>
        </w:rPr>
        <w:t xml:space="preserve">操作系统启动后会自动启动服务 </w:t>
      </w:r>
      <w:r>
        <w:rPr>
          <w:spacing w:val="30"/>
          <w:w w:val="95"/>
        </w:rPr>
        <w:t xml:space="preserve"> </w:t>
      </w:r>
      <w:r>
        <w:rPr>
          <w:w w:val="95"/>
        </w:rPr>
        <w:t xml:space="preserve">sdbcm（sequoiadb </w:t>
      </w:r>
      <w:r>
        <w:rPr>
          <w:spacing w:val="30"/>
          <w:w w:val="95"/>
        </w:rPr>
        <w:t xml:space="preserve"> </w:t>
      </w:r>
      <w:r>
        <w:rPr>
          <w:w w:val="95"/>
        </w:rPr>
        <w:t xml:space="preserve">cluster </w:t>
      </w:r>
      <w:r>
        <w:rPr>
          <w:spacing w:val="30"/>
          <w:w w:val="95"/>
        </w:rPr>
        <w:t xml:space="preserve"> </w:t>
      </w:r>
      <w:r>
        <w:rPr>
          <w:w w:val="95"/>
        </w:rPr>
        <w:t>manager）。该服务启动后会自动启动该物理</w:t>
      </w:r>
      <w:r>
        <w:t xml:space="preserve"> </w:t>
      </w:r>
      <w:r>
        <w:rPr>
          <w:w w:val="95"/>
        </w:rPr>
        <w:t>机中所有注册在</w:t>
      </w:r>
      <w:r>
        <w:rPr>
          <w:spacing w:val="15"/>
          <w:w w:val="95"/>
        </w:rPr>
        <w:t xml:space="preserve"> </w:t>
      </w:r>
      <w:r>
        <w:rPr>
          <w:w w:val="95"/>
        </w:rPr>
        <w:t>/opt/sequoiadb/conf/local</w:t>
      </w:r>
      <w:r>
        <w:rPr>
          <w:spacing w:val="16"/>
          <w:w w:val="95"/>
        </w:rPr>
        <w:t xml:space="preserve"> </w:t>
      </w:r>
      <w:r>
        <w:rPr>
          <w:w w:val="95"/>
        </w:rPr>
        <w:t>目录下的节点。使用命令</w:t>
      </w:r>
      <w:r>
        <w:rPr>
          <w:spacing w:val="15"/>
          <w:w w:val="95"/>
        </w:rPr>
        <w:t xml:space="preserve"> </w:t>
      </w:r>
      <w:r>
        <w:rPr>
          <w:w w:val="95"/>
        </w:rPr>
        <w:t>ps</w:t>
      </w:r>
      <w:r>
        <w:rPr>
          <w:spacing w:val="16"/>
          <w:w w:val="95"/>
        </w:rPr>
        <w:t xml:space="preserve"> </w:t>
      </w:r>
      <w:r>
        <w:rPr>
          <w:w w:val="95"/>
        </w:rPr>
        <w:t>–elf</w:t>
      </w:r>
      <w:r>
        <w:rPr>
          <w:spacing w:val="15"/>
          <w:w w:val="95"/>
        </w:rPr>
        <w:t xml:space="preserve"> </w:t>
      </w:r>
      <w:r>
        <w:rPr>
          <w:w w:val="95"/>
        </w:rPr>
        <w:t>|</w:t>
      </w:r>
      <w:r>
        <w:rPr>
          <w:spacing w:val="16"/>
          <w:w w:val="95"/>
        </w:rPr>
        <w:t xml:space="preserve"> </w:t>
      </w:r>
      <w:r>
        <w:rPr>
          <w:w w:val="95"/>
        </w:rPr>
        <w:t>grep</w:t>
      </w:r>
      <w:r>
        <w:rPr>
          <w:spacing w:val="15"/>
          <w:w w:val="95"/>
        </w:rPr>
        <w:t xml:space="preserve"> </w:t>
      </w:r>
      <w:r>
        <w:rPr>
          <w:w w:val="95"/>
        </w:rPr>
        <w:t>sequoiadb</w:t>
      </w:r>
      <w:r>
        <w:rPr>
          <w:spacing w:val="16"/>
          <w:w w:val="95"/>
        </w:rPr>
        <w:t xml:space="preserve"> </w:t>
      </w:r>
      <w:r>
        <w:rPr>
          <w:w w:val="95"/>
        </w:rPr>
        <w:t>能看到当</w:t>
      </w:r>
      <w:r>
        <w:t xml:space="preserve"> </w:t>
      </w:r>
      <w:r>
        <w:rPr>
          <w:w w:val="95"/>
        </w:rPr>
        <w:t>前正在启动的节点与启动完毕的节点。</w:t>
      </w:r>
      <w:r>
        <w:rPr>
          <w:w w:val="95"/>
          <w:lang w:eastAsia="zh-CN"/>
        </w:rPr>
        <w:t>启动完毕的进程名为：sequoiadb（服务名）正在启动的进程名一般</w:t>
      </w:r>
      <w:r>
        <w:rPr>
          <w:lang w:eastAsia="zh-CN"/>
        </w:rPr>
        <w:t xml:space="preserve"> </w:t>
      </w:r>
      <w:r>
        <w:rPr>
          <w:w w:val="105"/>
          <w:lang w:eastAsia="zh-CN"/>
        </w:rPr>
        <w:t>为：</w:t>
      </w:r>
    </w:p>
    <w:p w:rsidR="00D032B6" w:rsidRDefault="00A23879">
      <w:pPr>
        <w:pStyle w:val="BodyText"/>
        <w:spacing w:before="34"/>
      </w:pPr>
      <w:r>
        <w:rPr>
          <w:w w:val="90"/>
        </w:rPr>
        <w:t xml:space="preserve">/opt/sequoiadb/bin/sequoiadb </w:t>
      </w:r>
      <w:r>
        <w:rPr>
          <w:spacing w:val="45"/>
          <w:w w:val="90"/>
        </w:rPr>
        <w:t xml:space="preserve"> </w:t>
      </w:r>
      <w:r>
        <w:rPr>
          <w:w w:val="90"/>
        </w:rPr>
        <w:t xml:space="preserve">–c </w:t>
      </w:r>
      <w:r>
        <w:rPr>
          <w:spacing w:val="46"/>
          <w:w w:val="90"/>
        </w:rPr>
        <w:t xml:space="preserve"> </w:t>
      </w:r>
      <w:r>
        <w:rPr>
          <w:w w:val="90"/>
        </w:rPr>
        <w:t>/opt/sequoiadb/conf/local/（服务名）</w:t>
      </w:r>
    </w:p>
    <w:p w:rsidR="00D032B6" w:rsidRDefault="00D032B6">
      <w:pPr>
        <w:spacing w:before="9" w:line="190" w:lineRule="exact"/>
        <w:rPr>
          <w:sz w:val="19"/>
          <w:szCs w:val="19"/>
        </w:rPr>
      </w:pPr>
    </w:p>
    <w:p w:rsidR="00D032B6" w:rsidRDefault="00A23879">
      <w:pPr>
        <w:pStyle w:val="BodyText"/>
      </w:pPr>
      <w:r>
        <w:t>手工启动特定节点</w:t>
      </w:r>
    </w:p>
    <w:p w:rsidR="00D032B6" w:rsidRDefault="00D032B6">
      <w:pPr>
        <w:spacing w:before="5" w:line="100" w:lineRule="exact"/>
        <w:rPr>
          <w:sz w:val="10"/>
          <w:szCs w:val="10"/>
        </w:rPr>
      </w:pPr>
    </w:p>
    <w:p w:rsidR="00D032B6" w:rsidRDefault="00A23879">
      <w:pPr>
        <w:pStyle w:val="BodyText"/>
        <w:spacing w:line="168" w:lineRule="auto"/>
      </w:pPr>
      <w:r>
        <w:rPr>
          <w:w w:val="95"/>
        </w:rPr>
        <w:t xml:space="preserve">当集群中某个节点失效后，用户可以在 </w:t>
      </w:r>
      <w:r>
        <w:rPr>
          <w:spacing w:val="28"/>
          <w:w w:val="95"/>
        </w:rPr>
        <w:t xml:space="preserve"> </w:t>
      </w:r>
      <w:r>
        <w:rPr>
          <w:w w:val="95"/>
        </w:rPr>
        <w:t xml:space="preserve">sdb </w:t>
      </w:r>
      <w:r>
        <w:rPr>
          <w:spacing w:val="29"/>
          <w:w w:val="95"/>
        </w:rPr>
        <w:t xml:space="preserve"> </w:t>
      </w:r>
      <w:r>
        <w:rPr>
          <w:w w:val="95"/>
        </w:rPr>
        <w:t xml:space="preserve">命令行使用如下步骤启动节点。假设 </w:t>
      </w:r>
      <w:r>
        <w:rPr>
          <w:spacing w:val="28"/>
          <w:w w:val="95"/>
        </w:rPr>
        <w:t xml:space="preserve"> </w:t>
      </w:r>
      <w:r>
        <w:rPr>
          <w:w w:val="95"/>
        </w:rPr>
        <w:t xml:space="preserve">SequoiaDB </w:t>
      </w:r>
      <w:r>
        <w:rPr>
          <w:spacing w:val="29"/>
          <w:w w:val="95"/>
        </w:rPr>
        <w:t xml:space="preserve"> </w:t>
      </w:r>
      <w:r>
        <w:rPr>
          <w:w w:val="95"/>
        </w:rPr>
        <w:t>的安装路径为/</w:t>
      </w:r>
      <w:r>
        <w:rPr>
          <w:w w:val="87"/>
        </w:rPr>
        <w:t xml:space="preserve"> </w:t>
      </w:r>
      <w:r>
        <w:rPr>
          <w:w w:val="95"/>
        </w:rPr>
        <w:t>opt/sequoiadb</w:t>
      </w:r>
    </w:p>
    <w:p w:rsidR="00D032B6" w:rsidRDefault="00A23879">
      <w:pPr>
        <w:pStyle w:val="BodyText"/>
        <w:spacing w:before="54"/>
      </w:pPr>
      <w:r>
        <w:t>1.</w:t>
      </w:r>
      <w:r>
        <w:rPr>
          <w:spacing w:val="58"/>
        </w:rPr>
        <w:t xml:space="preserve"> </w:t>
      </w:r>
      <w:r>
        <w:t>连接到协调节点</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588" style="position:absolute;left:0;text-align:left;margin-left:95.85pt;margin-top:4.75pt;width:459.45pt;height:21.2pt;z-index:-252079104;mso-position-horizontal-relative:page" coordorigin="1917,95" coordsize="9189,424">
            <v:shape id="_x0000_s3589"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10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2.</w:t>
      </w:r>
      <w:r>
        <w:rPr>
          <w:spacing w:val="58"/>
        </w:rPr>
        <w:t xml:space="preserve"> </w:t>
      </w:r>
      <w:r>
        <w:t>得到分区组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86" style="position:absolute;left:0;text-align:left;margin-left:95.85pt;margin-top:4.75pt;width:459.45pt;height:10.6pt;z-index:-252078080;mso-position-horizontal-relative:page" coordorigin="1917,95" coordsize="9189,212">
            <v:shape id="_x0000_s358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dataRG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db.getRG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
          <w:w w:val="135"/>
        </w:rPr>
        <w:t xml:space="preserve"> </w:t>
      </w:r>
      <w:r w:rsidR="00A23879">
        <w:rPr>
          <w:rFonts w:ascii="Microsoft JhengHei" w:eastAsia="Microsoft JhengHei" w:hAnsi="Microsoft JhengHei" w:cs="Microsoft JhengHei"/>
          <w:w w:val="95"/>
        </w:rPr>
        <w:t>"&lt;datagroup1&gt;"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2"/>
          <w:w w:val="13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pPr>
      <w:r>
        <w:t>3.</w:t>
      </w:r>
      <w:r>
        <w:rPr>
          <w:spacing w:val="58"/>
        </w:rPr>
        <w:t xml:space="preserve"> </w:t>
      </w:r>
      <w:r>
        <w:t>得到数据节点</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84" style="position:absolute;left:0;text-align:left;margin-left:95.85pt;margin-top:4.75pt;width:459.45pt;height:10.6pt;z-index:-252077056;mso-position-horizontal-relative:page" coordorigin="1917,95" coordsize="9189,212">
            <v:shape id="_x0000_s358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95"/>
        </w:rPr>
        <w:t>dataNode</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95"/>
        </w:rPr>
        <w:t>dataRG.getNode</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4"/>
          <w:w w:val="125"/>
        </w:rPr>
        <w:t xml:space="preserve"> </w:t>
      </w:r>
      <w:r w:rsidR="00A23879">
        <w:rPr>
          <w:rFonts w:ascii="Microsoft JhengHei" w:eastAsia="Microsoft JhengHei" w:hAnsi="Microsoft JhengHei" w:cs="Microsoft JhengHei"/>
          <w:w w:val="95"/>
        </w:rPr>
        <w:t>"&lt;hostname1&gt;",</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"&lt;servicename1&gt;"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3"/>
          <w:w w:val="12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rPr>
          <w:lang w:eastAsia="zh-CN"/>
        </w:rPr>
      </w:pPr>
      <w:r>
        <w:rPr>
          <w:lang w:eastAsia="zh-CN"/>
        </w:rPr>
        <w:t>4.</w:t>
      </w:r>
      <w:r>
        <w:rPr>
          <w:spacing w:val="58"/>
          <w:lang w:eastAsia="zh-CN"/>
        </w:rPr>
        <w:t xml:space="preserve"> </w:t>
      </w:r>
      <w:r>
        <w:rPr>
          <w:lang w:eastAsia="zh-CN"/>
        </w:rPr>
        <w:t>启动节点</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3582" style="position:absolute;left:0;text-align:left;margin-left:95.85pt;margin-top:4.75pt;width:459.45pt;height:10.6pt;z-index:-252076032;mso-position-horizontal-relative:page" coordorigin="1917,95" coordsize="9189,212">
            <v:shape id="_x0000_s358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lang w:eastAsia="zh-CN"/>
        </w:rPr>
        <w:t>&gt;</w:t>
      </w:r>
      <w:r w:rsidR="00A23879">
        <w:rPr>
          <w:rFonts w:ascii="Microsoft JhengHei" w:eastAsia="Microsoft JhengHei" w:hAnsi="Microsoft JhengHei" w:cs="Microsoft JhengHei"/>
          <w:spacing w:val="2"/>
          <w:w w:val="95"/>
          <w:lang w:eastAsia="zh-CN"/>
        </w:rPr>
        <w:t xml:space="preserve"> </w:t>
      </w:r>
      <w:r w:rsidR="00A23879">
        <w:rPr>
          <w:rFonts w:ascii="Microsoft JhengHei" w:eastAsia="Microsoft JhengHei" w:hAnsi="Microsoft JhengHei" w:cs="Microsoft JhengHei"/>
          <w:w w:val="110"/>
          <w:lang w:eastAsia="zh-CN"/>
        </w:rPr>
        <w:t>dataNode.start()</w:t>
      </w:r>
      <w:r w:rsidR="00A23879">
        <w:rPr>
          <w:rFonts w:ascii="Microsoft JhengHei" w:eastAsia="Microsoft JhengHei" w:hAnsi="Microsoft JhengHei" w:cs="Microsoft JhengHei"/>
          <w:spacing w:val="-5"/>
          <w:w w:val="110"/>
          <w:lang w:eastAsia="zh-CN"/>
        </w:rPr>
        <w:t xml:space="preserve"> </w:t>
      </w:r>
      <w:r w:rsidR="00A23879">
        <w:rPr>
          <w:rFonts w:ascii="Microsoft JhengHei" w:eastAsia="Microsoft JhengHei" w:hAnsi="Microsoft JhengHei" w:cs="Microsoft JhengHei"/>
          <w:w w:val="110"/>
          <w:lang w:eastAsia="zh-CN"/>
        </w:rPr>
        <w: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手工启动数据组</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lang w:eastAsia="zh-CN"/>
        </w:rPr>
        <w:t>当集群中某个数据组被停止后，用户可以在</w:t>
      </w:r>
      <w:r>
        <w:rPr>
          <w:spacing w:val="-20"/>
          <w:lang w:eastAsia="zh-CN"/>
        </w:rPr>
        <w:t xml:space="preserve"> </w:t>
      </w:r>
      <w:r>
        <w:rPr>
          <w:lang w:eastAsia="zh-CN"/>
        </w:rPr>
        <w:t>sdb</w:t>
      </w:r>
      <w:r>
        <w:rPr>
          <w:spacing w:val="-19"/>
          <w:lang w:eastAsia="zh-CN"/>
        </w:rPr>
        <w:t xml:space="preserve"> </w:t>
      </w:r>
      <w:r>
        <w:rPr>
          <w:lang w:eastAsia="zh-CN"/>
        </w:rPr>
        <w:t>命令行使用如下步骤启动数据组。该操作会启动数据组中全 部数据节点。</w:t>
      </w:r>
    </w:p>
    <w:p w:rsidR="00D032B6" w:rsidRDefault="00A23879">
      <w:pPr>
        <w:pStyle w:val="BodyText"/>
        <w:spacing w:before="54"/>
        <w:ind w:left="113"/>
      </w:pPr>
      <w:r>
        <w:t>1.</w:t>
      </w:r>
      <w:r>
        <w:rPr>
          <w:spacing w:val="58"/>
        </w:rPr>
        <w:t xml:space="preserve"> </w:t>
      </w:r>
      <w:r>
        <w:t>连接到协调节点</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580" style="position:absolute;left:0;text-align:left;margin-left:95.85pt;margin-top:4.75pt;width:459.45pt;height:21.2pt;z-index:-252075008;mso-position-horizontal-relative:page" coordorigin="1917,95" coordsize="9189,424">
            <v:shape id="_x0000_s3581"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ind w:left="113"/>
      </w:pPr>
      <w:r>
        <w:t>2.</w:t>
      </w:r>
      <w:r>
        <w:rPr>
          <w:spacing w:val="58"/>
        </w:rPr>
        <w:t xml:space="preserve"> </w:t>
      </w:r>
      <w:r>
        <w:t>得到分区组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78" style="position:absolute;left:0;text-align:left;margin-left:95.85pt;margin-top:4.75pt;width:459.45pt;height:10.6pt;z-index:-252073984;mso-position-horizontal-relative:page" coordorigin="1917,95" coordsize="9189,212">
            <v:shape id="_x0000_s357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dataRG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db.getRG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
          <w:w w:val="135"/>
        </w:rPr>
        <w:t xml:space="preserve"> </w:t>
      </w:r>
      <w:r w:rsidR="00A23879">
        <w:rPr>
          <w:rFonts w:ascii="Microsoft JhengHei" w:eastAsia="Microsoft JhengHei" w:hAnsi="Microsoft JhengHei" w:cs="Microsoft JhengHei"/>
          <w:w w:val="95"/>
        </w:rPr>
        <w:t>"&lt;datagroup1&gt;"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2"/>
          <w:w w:val="13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pPr>
      <w:r>
        <w:t>3.</w:t>
      </w:r>
      <w:r>
        <w:rPr>
          <w:spacing w:val="58"/>
        </w:rPr>
        <w:t xml:space="preserve"> </w:t>
      </w:r>
      <w:r>
        <w:t>启动数据组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76" style="position:absolute;left:0;text-align:left;margin-left:95.85pt;margin-top:4.75pt;width:459.45pt;height:10.6pt;z-index:-252072960;mso-position-horizontal-relative:page" coordorigin="1917,95" coordsize="9189,212">
            <v:shape id="_x0000_s357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      dataRG.start();</w:t>
      </w:r>
    </w:p>
    <w:p w:rsidR="00D032B6" w:rsidRDefault="00A23879">
      <w:pPr>
        <w:pStyle w:val="BodyText"/>
        <w:spacing w:before="66"/>
        <w:ind w:left="113"/>
      </w:pPr>
      <w:bookmarkStart w:id="228" w:name="集群停止"/>
      <w:bookmarkStart w:id="229" w:name="_bookmark102"/>
      <w:bookmarkEnd w:id="228"/>
      <w:bookmarkEnd w:id="229"/>
      <w:r>
        <w:t>集群停止</w:t>
      </w:r>
    </w:p>
    <w:p w:rsidR="00D032B6" w:rsidRDefault="00D032B6">
      <w:pPr>
        <w:spacing w:before="9" w:line="190" w:lineRule="exact"/>
        <w:rPr>
          <w:sz w:val="19"/>
          <w:szCs w:val="19"/>
        </w:rPr>
      </w:pPr>
    </w:p>
    <w:p w:rsidR="00D032B6" w:rsidRDefault="00A23879">
      <w:pPr>
        <w:pStyle w:val="BodyText"/>
        <w:ind w:left="113"/>
      </w:pPr>
      <w:r>
        <w:t>手工停止特定节点</w:t>
      </w:r>
    </w:p>
    <w:p w:rsidR="00D032B6" w:rsidRDefault="00A23879">
      <w:pPr>
        <w:pStyle w:val="BodyText"/>
        <w:spacing w:before="18" w:line="267" w:lineRule="auto"/>
        <w:ind w:left="113" w:right="5270"/>
      </w:pPr>
      <w:r>
        <w:t>用户可以在</w:t>
      </w:r>
      <w:r>
        <w:rPr>
          <w:spacing w:val="-20"/>
        </w:rPr>
        <w:t xml:space="preserve"> </w:t>
      </w:r>
      <w:r>
        <w:t>sdb</w:t>
      </w:r>
      <w:r>
        <w:rPr>
          <w:spacing w:val="-19"/>
        </w:rPr>
        <w:t xml:space="preserve"> </w:t>
      </w:r>
      <w:r>
        <w:t>命令行使用如下步骤停止数据节点。 1.</w:t>
      </w:r>
      <w:r>
        <w:rPr>
          <w:spacing w:val="58"/>
        </w:rPr>
        <w:t xml:space="preserve"> </w:t>
      </w:r>
      <w:r>
        <w:t>连接到协调节点</w:t>
      </w:r>
    </w:p>
    <w:p w:rsidR="00D032B6" w:rsidRDefault="00035F6E">
      <w:pPr>
        <w:pStyle w:val="BodyText"/>
        <w:spacing w:line="289" w:lineRule="exact"/>
        <w:ind w:left="397"/>
        <w:rPr>
          <w:rFonts w:ascii="Microsoft JhengHei" w:eastAsia="Microsoft JhengHei" w:hAnsi="Microsoft JhengHei" w:cs="Microsoft JhengHei"/>
        </w:rPr>
      </w:pPr>
      <w:r w:rsidRPr="00035F6E">
        <w:pict>
          <v:group id="_x0000_s3574" style="position:absolute;left:0;text-align:left;margin-left:95.85pt;margin-top:3.3pt;width:459.45pt;height:21.2pt;z-index:-252071936;mso-position-horizontal-relative:page" coordorigin="1917,66" coordsize="9189,424">
            <v:shape id="_x0000_s3575" style="position:absolute;left:1917;top:66;width:9189;height:424" coordorigin="1917,66" coordsize="9189,424" path="m1917,66r9189,l11106,490r-9189,l1917,66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ind w:left="113"/>
      </w:pPr>
      <w:r>
        <w:t>2.</w:t>
      </w:r>
      <w:r>
        <w:rPr>
          <w:spacing w:val="58"/>
        </w:rPr>
        <w:t xml:space="preserve"> </w:t>
      </w:r>
      <w:r>
        <w:t>得到分区组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72" style="position:absolute;left:0;text-align:left;margin-left:95.85pt;margin-top:4.75pt;width:459.45pt;height:10.6pt;z-index:-252070912;mso-position-horizontal-relative:page" coordorigin="1917,95" coordsize="9189,212">
            <v:shape id="_x0000_s357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dataRG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db.getRG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
          <w:w w:val="135"/>
        </w:rPr>
        <w:t xml:space="preserve"> </w:t>
      </w:r>
      <w:r w:rsidR="00A23879">
        <w:rPr>
          <w:rFonts w:ascii="Microsoft JhengHei" w:eastAsia="Microsoft JhengHei" w:hAnsi="Microsoft JhengHei" w:cs="Microsoft JhengHei"/>
          <w:w w:val="95"/>
        </w:rPr>
        <w:t>"&lt;datagroup1&gt;"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2"/>
          <w:w w:val="13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pPr>
      <w:r>
        <w:t>3.</w:t>
      </w:r>
      <w:r>
        <w:rPr>
          <w:spacing w:val="58"/>
        </w:rPr>
        <w:t xml:space="preserve"> </w:t>
      </w:r>
      <w:r>
        <w:t>得到数据节点</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70" style="position:absolute;left:0;text-align:left;margin-left:95.85pt;margin-top:4.75pt;width:459.45pt;height:10.6pt;z-index:-252069888;mso-position-horizontal-relative:page" coordorigin="1917,95" coordsize="9189,212">
            <v:shape id="_x0000_s357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95"/>
        </w:rPr>
        <w:t>dataNode</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95"/>
        </w:rPr>
        <w:t>dataRG.getNode</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4"/>
          <w:w w:val="125"/>
        </w:rPr>
        <w:t xml:space="preserve"> </w:t>
      </w:r>
      <w:r w:rsidR="00A23879">
        <w:rPr>
          <w:rFonts w:ascii="Microsoft JhengHei" w:eastAsia="Microsoft JhengHei" w:hAnsi="Microsoft JhengHei" w:cs="Microsoft JhengHei"/>
          <w:w w:val="95"/>
        </w:rPr>
        <w:t>"&lt;hostname1&gt;",</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"&lt;servicename1&gt;"</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3"/>
          <w:w w:val="12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rPr>
          <w:lang w:eastAsia="zh-CN"/>
        </w:rPr>
      </w:pPr>
      <w:r>
        <w:rPr>
          <w:lang w:eastAsia="zh-CN"/>
        </w:rPr>
        <w:t>4.</w:t>
      </w:r>
      <w:r>
        <w:rPr>
          <w:spacing w:val="58"/>
          <w:lang w:eastAsia="zh-CN"/>
        </w:rPr>
        <w:t xml:space="preserve"> </w:t>
      </w:r>
      <w:r>
        <w:rPr>
          <w:lang w:eastAsia="zh-CN"/>
        </w:rPr>
        <w:t>停止节点</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3568" style="position:absolute;left:0;text-align:left;margin-left:95.85pt;margin-top:4.75pt;width:459.45pt;height:10.6pt;z-index:-252068864;mso-position-horizontal-relative:page" coordorigin="1917,95" coordsize="9189,212">
            <v:shape id="_x0000_s356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lang w:eastAsia="zh-CN"/>
        </w:rPr>
        <w:t xml:space="preserve">&gt; </w:t>
      </w:r>
      <w:r w:rsidR="00A23879">
        <w:rPr>
          <w:rFonts w:ascii="Microsoft JhengHei" w:eastAsia="Microsoft JhengHei" w:hAnsi="Microsoft JhengHei" w:cs="Microsoft JhengHei"/>
          <w:spacing w:val="7"/>
          <w:w w:val="95"/>
          <w:lang w:eastAsia="zh-CN"/>
        </w:rPr>
        <w:t xml:space="preserve"> </w:t>
      </w:r>
      <w:r w:rsidR="00A23879">
        <w:rPr>
          <w:rFonts w:ascii="Microsoft JhengHei" w:eastAsia="Microsoft JhengHei" w:hAnsi="Microsoft JhengHei" w:cs="Microsoft JhengHei"/>
          <w:w w:val="95"/>
          <w:lang w:eastAsia="zh-CN"/>
        </w:rPr>
        <w:t xml:space="preserve">dataNode.stop() </w:t>
      </w:r>
      <w:r w:rsidR="00A23879">
        <w:rPr>
          <w:rFonts w:ascii="Microsoft JhengHei" w:eastAsia="Microsoft JhengHei" w:hAnsi="Microsoft JhengHei" w:cs="Microsoft JhengHei"/>
          <w:spacing w:val="7"/>
          <w:w w:val="95"/>
          <w:lang w:eastAsia="zh-CN"/>
        </w:rPr>
        <w:t xml:space="preserve"> </w:t>
      </w:r>
      <w:r w:rsidR="00A23879">
        <w:rPr>
          <w:rFonts w:ascii="Microsoft JhengHei" w:eastAsia="Microsoft JhengHei" w:hAnsi="Microsoft JhengHei" w:cs="Microsoft JhengHei"/>
          <w:w w:val="185"/>
          <w:lang w:eastAsia="zh-CN"/>
        </w:rPr>
        <w: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手工停止数据组</w:t>
      </w:r>
    </w:p>
    <w:p w:rsidR="00D032B6" w:rsidRDefault="00A23879">
      <w:pPr>
        <w:pStyle w:val="BodyText"/>
        <w:spacing w:before="18" w:line="267" w:lineRule="auto"/>
        <w:ind w:left="113" w:right="2026"/>
      </w:pPr>
      <w:r>
        <w:rPr>
          <w:lang w:eastAsia="zh-CN"/>
        </w:rPr>
        <w:t>用户可以在</w:t>
      </w:r>
      <w:r>
        <w:rPr>
          <w:spacing w:val="-20"/>
          <w:lang w:eastAsia="zh-CN"/>
        </w:rPr>
        <w:t xml:space="preserve"> </w:t>
      </w:r>
      <w:r>
        <w:rPr>
          <w:lang w:eastAsia="zh-CN"/>
        </w:rPr>
        <w:t>sdb</w:t>
      </w:r>
      <w:r>
        <w:rPr>
          <w:spacing w:val="-19"/>
          <w:lang w:eastAsia="zh-CN"/>
        </w:rPr>
        <w:t xml:space="preserve"> </w:t>
      </w:r>
      <w:r>
        <w:rPr>
          <w:lang w:eastAsia="zh-CN"/>
        </w:rPr>
        <w:t xml:space="preserve">命令行使用如下步骤停止数据组。该操作会停止数据组中全部数据节点。 </w:t>
      </w:r>
      <w:r>
        <w:t>1.</w:t>
      </w:r>
      <w:r>
        <w:rPr>
          <w:spacing w:val="58"/>
        </w:rPr>
        <w:t xml:space="preserve"> </w:t>
      </w:r>
      <w:r>
        <w:t>连接到协调节点</w:t>
      </w:r>
    </w:p>
    <w:p w:rsidR="00D032B6" w:rsidRDefault="00035F6E">
      <w:pPr>
        <w:pStyle w:val="BodyText"/>
        <w:spacing w:line="289" w:lineRule="exact"/>
        <w:ind w:left="397"/>
        <w:rPr>
          <w:rFonts w:ascii="Microsoft JhengHei" w:eastAsia="Microsoft JhengHei" w:hAnsi="Microsoft JhengHei" w:cs="Microsoft JhengHei"/>
        </w:rPr>
      </w:pPr>
      <w:r w:rsidRPr="00035F6E">
        <w:pict>
          <v:group id="_x0000_s3566" style="position:absolute;left:0;text-align:left;margin-left:95.85pt;margin-top:3.3pt;width:459.45pt;height:21.2pt;z-index:-252067840;mso-position-horizontal-relative:page" coordorigin="1917,66" coordsize="9189,424">
            <v:shape id="_x0000_s3567" style="position:absolute;left:1917;top:66;width:9189;height:424" coordorigin="1917,66" coordsize="9189,424" path="m1917,66r9189,l11106,490r-9189,l1917,66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ind w:left="113"/>
      </w:pPr>
      <w:r>
        <w:t>2.</w:t>
      </w:r>
      <w:r>
        <w:rPr>
          <w:spacing w:val="58"/>
        </w:rPr>
        <w:t xml:space="preserve"> </w:t>
      </w:r>
      <w:r>
        <w:t>得到分区组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64" style="position:absolute;left:0;text-align:left;margin-left:95.85pt;margin-top:4.75pt;width:459.45pt;height:10.6pt;z-index:-252066816;mso-position-horizontal-relative:page" coordorigin="1917,95" coordsize="9189,212">
            <v:shape id="_x0000_s356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dataRG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95"/>
        </w:rPr>
        <w:t>db.getRG</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3"/>
          <w:w w:val="135"/>
        </w:rPr>
        <w:t xml:space="preserve"> </w:t>
      </w:r>
      <w:r w:rsidR="00A23879">
        <w:rPr>
          <w:rFonts w:ascii="Microsoft JhengHei" w:eastAsia="Microsoft JhengHei" w:hAnsi="Microsoft JhengHei" w:cs="Microsoft JhengHei"/>
          <w:w w:val="95"/>
        </w:rPr>
        <w:t>"&lt;datagroup1&gt;"</w:t>
      </w:r>
      <w:r w:rsidR="00A23879">
        <w:rPr>
          <w:rFonts w:ascii="Microsoft JhengHei" w:eastAsia="Microsoft JhengHei" w:hAnsi="Microsoft JhengHei" w:cs="Microsoft JhengHei"/>
          <w:spacing w:val="1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2"/>
          <w:w w:val="13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113"/>
      </w:pPr>
      <w:r>
        <w:t>3.</w:t>
      </w:r>
      <w:r>
        <w:rPr>
          <w:spacing w:val="58"/>
        </w:rPr>
        <w:t xml:space="preserve"> </w:t>
      </w:r>
      <w:r>
        <w:t>停止数据组</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62" style="position:absolute;left:0;text-align:left;margin-left:95.85pt;margin-top:4.75pt;width:459.45pt;height:10.6pt;z-index:-252065792;mso-position-horizontal-relative:page" coordorigin="1917,95" coordsize="9189,212">
            <v:shape id="_x0000_s356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 xml:space="preserve">&gt; </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95"/>
        </w:rPr>
        <w:t xml:space="preserve">dataRG.stop() </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190"/>
        </w:rPr>
        <w:t>;</w:t>
      </w:r>
    </w:p>
    <w:p w:rsidR="00D032B6" w:rsidRDefault="00D032B6">
      <w:pPr>
        <w:spacing w:before="7" w:line="160" w:lineRule="exact"/>
        <w:rPr>
          <w:sz w:val="16"/>
          <w:szCs w:val="16"/>
        </w:rPr>
      </w:pPr>
    </w:p>
    <w:p w:rsidR="00D032B6" w:rsidRDefault="00A23879">
      <w:pPr>
        <w:pStyle w:val="BodyText"/>
        <w:ind w:left="113"/>
      </w:pPr>
      <w:r>
        <w:t>使用kill命令停止数据节点</w:t>
      </w:r>
    </w:p>
    <w:p w:rsidR="00D032B6" w:rsidRDefault="00A23879">
      <w:pPr>
        <w:pStyle w:val="BodyText"/>
        <w:spacing w:before="18"/>
        <w:ind w:left="113"/>
        <w:rPr>
          <w:lang w:eastAsia="zh-CN"/>
        </w:rPr>
      </w:pPr>
      <w:r>
        <w:rPr>
          <w:w w:val="95"/>
          <w:lang w:eastAsia="zh-CN"/>
        </w:rPr>
        <w:t>用户可以使用</w:t>
      </w:r>
      <w:r>
        <w:rPr>
          <w:spacing w:val="47"/>
          <w:w w:val="95"/>
          <w:lang w:eastAsia="zh-CN"/>
        </w:rPr>
        <w:t xml:space="preserve"> </w:t>
      </w:r>
      <w:r>
        <w:rPr>
          <w:w w:val="95"/>
          <w:lang w:eastAsia="zh-CN"/>
        </w:rPr>
        <w:t>kill</w:t>
      </w:r>
      <w:r>
        <w:rPr>
          <w:spacing w:val="48"/>
          <w:w w:val="95"/>
          <w:lang w:eastAsia="zh-CN"/>
        </w:rPr>
        <w:t xml:space="preserve"> </w:t>
      </w:r>
      <w:r>
        <w:rPr>
          <w:w w:val="95"/>
          <w:lang w:eastAsia="zh-CN"/>
        </w:rPr>
        <w:t>-15</w:t>
      </w:r>
      <w:r>
        <w:rPr>
          <w:spacing w:val="48"/>
          <w:w w:val="95"/>
          <w:lang w:eastAsia="zh-CN"/>
        </w:rPr>
        <w:t xml:space="preserve"> </w:t>
      </w:r>
      <w:r>
        <w:rPr>
          <w:w w:val="95"/>
          <w:lang w:eastAsia="zh-CN"/>
        </w:rPr>
        <w:t>&lt;pid&gt;正常停止数据节点。以该方式停止的数据节点被认为正常停止。用户使用</w:t>
      </w:r>
      <w:r>
        <w:rPr>
          <w:spacing w:val="48"/>
          <w:w w:val="95"/>
          <w:lang w:eastAsia="zh-CN"/>
        </w:rPr>
        <w:t xml:space="preserve"> </w:t>
      </w:r>
      <w:r>
        <w:rPr>
          <w:w w:val="95"/>
          <w:lang w:eastAsia="zh-CN"/>
        </w:rPr>
        <w:t>kill</w:t>
      </w:r>
      <w:r>
        <w:rPr>
          <w:spacing w:val="47"/>
          <w:w w:val="95"/>
          <w:lang w:eastAsia="zh-CN"/>
        </w:rPr>
        <w:t xml:space="preserve"> </w:t>
      </w:r>
      <w:r>
        <w:rPr>
          <w:w w:val="95"/>
          <w:lang w:eastAsia="zh-CN"/>
        </w:rPr>
        <w:t>-9</w:t>
      </w:r>
    </w:p>
    <w:p w:rsidR="00D032B6" w:rsidRDefault="00A23879">
      <w:pPr>
        <w:pStyle w:val="BodyText"/>
        <w:spacing w:line="240" w:lineRule="exact"/>
        <w:ind w:left="113"/>
        <w:rPr>
          <w:lang w:eastAsia="zh-CN"/>
        </w:rPr>
      </w:pPr>
      <w:r>
        <w:rPr>
          <w:lang w:eastAsia="zh-CN"/>
        </w:rPr>
        <w:t>&lt;pid&gt;强行停止数据节点。以该方式停止的数据节点被认为非正常停止。如果该节点使用了正常的启动流</w:t>
      </w:r>
    </w:p>
    <w:p w:rsidR="00D032B6" w:rsidRDefault="00A23879">
      <w:pPr>
        <w:pStyle w:val="BodyText"/>
        <w:spacing w:line="240" w:lineRule="exact"/>
        <w:ind w:left="113"/>
        <w:rPr>
          <w:lang w:eastAsia="zh-CN"/>
        </w:rPr>
      </w:pPr>
      <w:r>
        <w:rPr>
          <w:lang w:eastAsia="zh-CN"/>
        </w:rPr>
        <w:t>程，则会被</w:t>
      </w:r>
      <w:r>
        <w:rPr>
          <w:spacing w:val="-30"/>
          <w:lang w:eastAsia="zh-CN"/>
        </w:rPr>
        <w:t xml:space="preserve"> </w:t>
      </w:r>
      <w:r>
        <w:rPr>
          <w:lang w:eastAsia="zh-CN"/>
        </w:rPr>
        <w:t>sdbcm</w:t>
      </w:r>
      <w:r>
        <w:rPr>
          <w:spacing w:val="-29"/>
          <w:lang w:eastAsia="zh-CN"/>
        </w:rPr>
        <w:t xml:space="preserve"> </w:t>
      </w:r>
      <w:r>
        <w:rPr>
          <w:lang w:eastAsia="zh-CN"/>
        </w:rPr>
        <w:t>进程尝试重新启动。启动后会与当前数据组中其它节点进行同步。</w:t>
      </w:r>
    </w:p>
    <w:p w:rsidR="00D032B6" w:rsidRDefault="00D032B6">
      <w:pPr>
        <w:spacing w:line="240" w:lineRule="exact"/>
        <w:rPr>
          <w:lang w:eastAsia="zh-CN"/>
        </w:rPr>
        <w:sectPr w:rsidR="00D032B6">
          <w:pgSz w:w="12240" w:h="15840"/>
          <w:pgMar w:top="900" w:right="680" w:bottom="280" w:left="1520" w:header="713" w:footer="0" w:gutter="0"/>
          <w:cols w:space="720"/>
        </w:sectPr>
      </w:pPr>
    </w:p>
    <w:p w:rsidR="00D032B6" w:rsidRDefault="00D032B6">
      <w:pPr>
        <w:spacing w:before="6" w:line="170" w:lineRule="exact"/>
        <w:rPr>
          <w:sz w:val="17"/>
          <w:szCs w:val="17"/>
          <w:lang w:eastAsia="zh-CN"/>
        </w:rPr>
      </w:pPr>
    </w:p>
    <w:p w:rsidR="00D032B6" w:rsidRDefault="00D032B6">
      <w:pPr>
        <w:spacing w:line="200" w:lineRule="exact"/>
        <w:rPr>
          <w:sz w:val="20"/>
          <w:szCs w:val="20"/>
          <w:lang w:eastAsia="zh-CN"/>
        </w:rPr>
      </w:pPr>
    </w:p>
    <w:p w:rsidR="00D032B6" w:rsidRDefault="00A23879">
      <w:pPr>
        <w:pStyle w:val="Heading4"/>
        <w:spacing w:line="354" w:lineRule="exact"/>
        <w:rPr>
          <w:lang w:eastAsia="zh-CN"/>
        </w:rPr>
      </w:pPr>
      <w:bookmarkStart w:id="230" w:name="备份恢复"/>
      <w:bookmarkStart w:id="231" w:name="_bookmark103"/>
      <w:bookmarkEnd w:id="230"/>
      <w:bookmarkEnd w:id="231"/>
      <w:r>
        <w:rPr>
          <w:lang w:eastAsia="zh-CN"/>
        </w:rPr>
        <w:t>备份恢复</w:t>
      </w:r>
    </w:p>
    <w:p w:rsidR="00D032B6" w:rsidRDefault="00A23879">
      <w:pPr>
        <w:pStyle w:val="BodyText"/>
        <w:spacing w:before="21"/>
        <w:rPr>
          <w:lang w:eastAsia="zh-CN"/>
        </w:rPr>
      </w:pPr>
      <w:r>
        <w:rPr>
          <w:lang w:eastAsia="zh-CN"/>
        </w:rPr>
        <w:t>本节介绍集群的备份与恢复</w:t>
      </w:r>
    </w:p>
    <w:p w:rsidR="00D032B6" w:rsidRDefault="00035F6E">
      <w:pPr>
        <w:pStyle w:val="BodyText"/>
        <w:spacing w:before="18" w:line="253" w:lineRule="auto"/>
        <w:ind w:right="7641"/>
        <w:rPr>
          <w:lang w:eastAsia="zh-CN"/>
        </w:rPr>
      </w:pPr>
      <w:hyperlink w:anchor="_bookmark104" w:history="1">
        <w:r w:rsidR="00A23879">
          <w:rPr>
            <w:color w:val="0000FF"/>
            <w:lang w:eastAsia="zh-CN"/>
          </w:rPr>
          <w:t>数据备份</w:t>
        </w:r>
      </w:hyperlink>
      <w:r w:rsidR="00A23879">
        <w:rPr>
          <w:color w:val="0000FF"/>
          <w:lang w:eastAsia="zh-CN"/>
        </w:rPr>
        <w:t xml:space="preserve"> </w:t>
      </w:r>
      <w:hyperlink w:anchor="_bookmark105" w:history="1">
        <w:r w:rsidR="00A23879">
          <w:rPr>
            <w:color w:val="0000FF"/>
            <w:lang w:eastAsia="zh-CN"/>
          </w:rPr>
          <w:t>查看备份信息</w:t>
        </w:r>
      </w:hyperlink>
      <w:r w:rsidR="00A23879">
        <w:rPr>
          <w:color w:val="0000FF"/>
          <w:lang w:eastAsia="zh-CN"/>
        </w:rPr>
        <w:t xml:space="preserve"> </w:t>
      </w:r>
      <w:hyperlink w:anchor="_bookmark106" w:history="1">
        <w:r w:rsidR="00A23879">
          <w:rPr>
            <w:color w:val="0000FF"/>
            <w:lang w:eastAsia="zh-CN"/>
          </w:rPr>
          <w:t>数据恢复</w:t>
        </w:r>
      </w:hyperlink>
    </w:p>
    <w:p w:rsidR="00D032B6" w:rsidRDefault="00035F6E">
      <w:pPr>
        <w:pStyle w:val="BodyText"/>
        <w:spacing w:before="4"/>
        <w:rPr>
          <w:lang w:eastAsia="zh-CN"/>
        </w:rPr>
      </w:pPr>
      <w:hyperlink w:anchor="_bookmark107" w:history="1">
        <w:r w:rsidR="00A23879">
          <w:rPr>
            <w:color w:val="0000FF"/>
            <w:w w:val="95"/>
            <w:lang w:eastAsia="zh-CN"/>
          </w:rPr>
          <w:t xml:space="preserve">SequoiaDB </w:t>
        </w:r>
        <w:r w:rsidR="00A23879">
          <w:rPr>
            <w:color w:val="0000FF"/>
            <w:spacing w:val="8"/>
            <w:w w:val="95"/>
            <w:lang w:eastAsia="zh-CN"/>
          </w:rPr>
          <w:t xml:space="preserve"> </w:t>
        </w:r>
        <w:r w:rsidR="00A23879">
          <w:rPr>
            <w:color w:val="0000FF"/>
            <w:w w:val="95"/>
            <w:lang w:eastAsia="zh-CN"/>
          </w:rPr>
          <w:t>备份恢复操作指导书</w:t>
        </w:r>
      </w:hyperlink>
    </w:p>
    <w:p w:rsidR="00D032B6" w:rsidRDefault="00A23879">
      <w:pPr>
        <w:pStyle w:val="BodyText"/>
        <w:spacing w:before="98" w:line="253" w:lineRule="auto"/>
        <w:ind w:right="128"/>
        <w:rPr>
          <w:lang w:eastAsia="zh-CN"/>
        </w:rPr>
      </w:pPr>
      <w:bookmarkStart w:id="232" w:name="数据备份"/>
      <w:bookmarkStart w:id="233" w:name="_bookmark104"/>
      <w:bookmarkEnd w:id="232"/>
      <w:bookmarkEnd w:id="233"/>
      <w:r>
        <w:rPr>
          <w:lang w:eastAsia="zh-CN"/>
        </w:rPr>
        <w:t>数据备份 当前版本中，数据备份支持离线备份，即数据备份期间需要中断插入、更新、删除等变更操作，只支持查询</w:t>
      </w:r>
    </w:p>
    <w:p w:rsidR="00D032B6" w:rsidRDefault="00A23879">
      <w:pPr>
        <w:pStyle w:val="BodyText"/>
        <w:spacing w:line="225" w:lineRule="exact"/>
        <w:rPr>
          <w:lang w:eastAsia="zh-CN"/>
        </w:rPr>
      </w:pPr>
      <w:r>
        <w:rPr>
          <w:lang w:eastAsia="zh-CN"/>
        </w:rPr>
        <w:t>操作。当前备份支持两种方式：全量备份和增量备份</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全量备份：备份整个数据库的配置、数据和日志；</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增量备份：在上一个全量备份或增量备份的基础上备份新增的日志和配置；</w:t>
      </w:r>
    </w:p>
    <w:p w:rsidR="00D032B6" w:rsidRDefault="00D032B6">
      <w:pPr>
        <w:spacing w:before="5" w:line="220" w:lineRule="exact"/>
        <w:rPr>
          <w:lang w:eastAsia="zh-CN"/>
        </w:rPr>
      </w:pPr>
    </w:p>
    <w:p w:rsidR="00D032B6" w:rsidRDefault="00A23879">
      <w:pPr>
        <w:pStyle w:val="BodyText"/>
      </w:pPr>
      <w:r>
        <w:t>离线备份参数说明</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备份名称，缺省则以当前时间格式命名，如“2013-11-13-15:00:00”。</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Description</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备份用户描述信息。</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Path</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本次备份的指定路径，缺省为配置参数“bkuppath”中指定的路径。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EnsureInc</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备份方式，true</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表示增量备份，false</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表示全量备份，缺省为</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false。</w:t>
            </w:r>
          </w:p>
        </w:tc>
      </w:tr>
      <w:tr w:rsidR="00D032B6">
        <w:trPr>
          <w:trHeight w:hRule="exact" w:val="54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OverWrite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对于同名备份是否覆盖，true</w:t>
            </w:r>
            <w:r>
              <w:rPr>
                <w:rFonts w:ascii="微软雅黑" w:eastAsia="微软雅黑" w:hAnsi="微软雅黑" w:cs="微软雅黑"/>
                <w:spacing w:val="-18"/>
                <w:sz w:val="14"/>
                <w:szCs w:val="14"/>
                <w:lang w:eastAsia="zh-CN"/>
              </w:rPr>
              <w:t xml:space="preserve"> </w:t>
            </w:r>
            <w:r>
              <w:rPr>
                <w:rFonts w:ascii="微软雅黑" w:eastAsia="微软雅黑" w:hAnsi="微软雅黑" w:cs="微软雅黑"/>
                <w:sz w:val="14"/>
                <w:szCs w:val="14"/>
                <w:lang w:eastAsia="zh-CN"/>
              </w:rPr>
              <w:t>表示覆盖，false</w:t>
            </w:r>
            <w:r>
              <w:rPr>
                <w:rFonts w:ascii="微软雅黑" w:eastAsia="微软雅黑" w:hAnsi="微软雅黑" w:cs="微软雅黑"/>
                <w:spacing w:val="-18"/>
                <w:sz w:val="14"/>
                <w:szCs w:val="14"/>
                <w:lang w:eastAsia="zh-CN"/>
              </w:rPr>
              <w:t xml:space="preserve"> </w:t>
            </w:r>
            <w:r>
              <w:rPr>
                <w:rFonts w:ascii="微软雅黑" w:eastAsia="微软雅黑" w:hAnsi="微软雅黑" w:cs="微软雅黑"/>
                <w:sz w:val="14"/>
                <w:szCs w:val="14"/>
                <w:lang w:eastAsia="zh-CN"/>
              </w:rPr>
              <w:t>表示不覆盖，如果同名则报</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sz w:val="14"/>
                <w:szCs w:val="14"/>
              </w:rPr>
              <w:t>错；缺省为</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true。</w:t>
            </w:r>
          </w:p>
        </w:tc>
      </w:tr>
      <w:tr w:rsidR="00D032B6">
        <w:trPr>
          <w:trHeight w:hRule="exact" w:val="53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对指定组进行备份，缺省为对全系统备份，当需要对多个组进行备份可以指</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w w:val="95"/>
                <w:sz w:val="14"/>
                <w:szCs w:val="14"/>
              </w:rPr>
              <w:t>定为数组类型，如：["datagroup1","datagroup2"]。</w:t>
            </w:r>
          </w:p>
        </w:tc>
      </w:tr>
    </w:tbl>
    <w:p w:rsidR="00D032B6" w:rsidRDefault="00D032B6">
      <w:pPr>
        <w:spacing w:before="3" w:line="200" w:lineRule="exact"/>
        <w:rPr>
          <w:sz w:val="20"/>
          <w:szCs w:val="20"/>
        </w:rPr>
      </w:pPr>
    </w:p>
    <w:p w:rsidR="00D032B6" w:rsidRDefault="00A23879">
      <w:pPr>
        <w:pStyle w:val="BodyText"/>
        <w:spacing w:line="312" w:lineRule="exact"/>
      </w:pPr>
      <w:r>
        <w:t>备份整个数据库</w:t>
      </w:r>
    </w:p>
    <w:p w:rsidR="00D032B6" w:rsidRDefault="00A23879">
      <w:pPr>
        <w:pStyle w:val="BodyText"/>
        <w:spacing w:before="18"/>
      </w:pPr>
      <w:r>
        <w:t>1.</w:t>
      </w:r>
      <w:r>
        <w:rPr>
          <w:spacing w:val="-9"/>
        </w:rPr>
        <w:t xml:space="preserve"> </w:t>
      </w:r>
      <w:r>
        <w:t>连接到协调节点</w:t>
      </w:r>
    </w:p>
    <w:p w:rsidR="00D032B6" w:rsidRDefault="00035F6E">
      <w:pPr>
        <w:pStyle w:val="BodyText"/>
        <w:spacing w:line="319" w:lineRule="exact"/>
        <w:rPr>
          <w:rFonts w:ascii="Microsoft JhengHei" w:eastAsia="Microsoft JhengHei" w:hAnsi="Microsoft JhengHei" w:cs="Microsoft JhengHei"/>
        </w:rPr>
      </w:pPr>
      <w:r w:rsidRPr="00035F6E">
        <w:pict>
          <v:group id="_x0000_s3560" style="position:absolute;left:0;text-align:left;margin-left:81.7pt;margin-top:4.75pt;width:473.6pt;height:21.2pt;z-index:-252064768;mso-position-horizontal-relative:page" coordorigin="1634,95" coordsize="9472,424">
            <v:shape id="_x0000_s3561" style="position:absolute;left:1634;top:95;width:9472;height:424" coordorigin="1634,95" coordsize="9472,424" path="m1634,95r9472,l11106,519r-9472,l1634,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Sdb("localhost",11810);</w:t>
      </w:r>
    </w:p>
    <w:p w:rsidR="00D032B6" w:rsidRDefault="00A23879">
      <w:pPr>
        <w:pStyle w:val="BodyText"/>
        <w:spacing w:before="26"/>
      </w:pPr>
      <w:r>
        <w:t>2.</w:t>
      </w:r>
      <w:r>
        <w:rPr>
          <w:spacing w:val="-9"/>
        </w:rPr>
        <w:t xml:space="preserve"> </w:t>
      </w:r>
      <w:r>
        <w:t>执行备份命令</w:t>
      </w:r>
    </w:p>
    <w:p w:rsidR="00D032B6" w:rsidRDefault="00035F6E">
      <w:pPr>
        <w:pStyle w:val="BodyText"/>
        <w:spacing w:line="324" w:lineRule="exact"/>
        <w:rPr>
          <w:rFonts w:ascii="Microsoft JhengHei" w:eastAsia="Microsoft JhengHei" w:hAnsi="Microsoft JhengHei" w:cs="Microsoft JhengHei"/>
        </w:rPr>
      </w:pPr>
      <w:r w:rsidRPr="00035F6E">
        <w:pict>
          <v:group id="_x0000_s3558" style="position:absolute;left:0;text-align:left;margin-left:81.7pt;margin-top:4.75pt;width:473.6pt;height:10.6pt;z-index:-252063744;mso-position-horizontal-relative:page" coordorigin="1634,95" coordsize="9472,212">
            <v:shape id="_x0000_s3559"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5"/>
        </w:rPr>
        <w:t xml:space="preserve">&gt;  </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 xml:space="preserve">db.backupOffline({Name:"backupName",Description:"backup  </w:t>
      </w:r>
      <w:r w:rsidR="00A23879">
        <w:rPr>
          <w:rFonts w:ascii="Microsoft JhengHei" w:eastAsia="Microsoft JhengHei" w:hAnsi="Microsoft JhengHei" w:cs="Microsoft JhengHei"/>
          <w:spacing w:val="3"/>
          <w:w w:val="95"/>
        </w:rPr>
        <w:t xml:space="preserve"> </w:t>
      </w:r>
      <w:r w:rsidR="00A23879">
        <w:rPr>
          <w:rFonts w:ascii="Microsoft JhengHei" w:eastAsia="Microsoft JhengHei" w:hAnsi="Microsoft JhengHei" w:cs="Microsoft JhengHei"/>
          <w:w w:val="95"/>
        </w:rPr>
        <w:t xml:space="preserve">for  </w:t>
      </w:r>
      <w:r w:rsidR="00A23879">
        <w:rPr>
          <w:rFonts w:ascii="Microsoft JhengHei" w:eastAsia="Microsoft JhengHei" w:hAnsi="Microsoft JhengHei" w:cs="Microsoft JhengHei"/>
          <w:spacing w:val="3"/>
          <w:w w:val="95"/>
        </w:rPr>
        <w:t xml:space="preserve"> </w:t>
      </w:r>
      <w:r w:rsidR="00A23879">
        <w:rPr>
          <w:rFonts w:ascii="Microsoft JhengHei" w:eastAsia="Microsoft JhengHei" w:hAnsi="Microsoft JhengHei" w:cs="Microsoft JhengHei"/>
          <w:w w:val="110"/>
        </w:rPr>
        <w:t>all"})</w:t>
      </w:r>
    </w:p>
    <w:p w:rsidR="00D032B6" w:rsidRDefault="00D032B6">
      <w:pPr>
        <w:spacing w:before="7" w:line="160" w:lineRule="exact"/>
        <w:rPr>
          <w:sz w:val="16"/>
          <w:szCs w:val="16"/>
        </w:rPr>
      </w:pPr>
    </w:p>
    <w:p w:rsidR="00D032B6" w:rsidRDefault="00A23879">
      <w:pPr>
        <w:pStyle w:val="BodyText"/>
        <w:spacing w:line="253" w:lineRule="auto"/>
        <w:ind w:right="7641"/>
      </w:pPr>
      <w:r>
        <w:t>备份指定组的数据库 1.</w:t>
      </w:r>
      <w:r>
        <w:rPr>
          <w:spacing w:val="-9"/>
        </w:rPr>
        <w:t xml:space="preserve"> </w:t>
      </w:r>
      <w:r>
        <w:t>连接到协调节点</w:t>
      </w:r>
    </w:p>
    <w:p w:rsidR="00D032B6" w:rsidRDefault="00035F6E">
      <w:pPr>
        <w:pStyle w:val="BodyText"/>
        <w:spacing w:line="304" w:lineRule="exact"/>
        <w:rPr>
          <w:rFonts w:ascii="Microsoft JhengHei" w:eastAsia="Microsoft JhengHei" w:hAnsi="Microsoft JhengHei" w:cs="Microsoft JhengHei"/>
        </w:rPr>
      </w:pPr>
      <w:r w:rsidRPr="00035F6E">
        <w:pict>
          <v:group id="_x0000_s3556" style="position:absolute;left:0;text-align:left;margin-left:81.7pt;margin-top:4.05pt;width:473.6pt;height:21.2pt;z-index:-252062720;mso-position-horizontal-relative:page" coordorigin="1634,81" coordsize="9472,424">
            <v:shape id="_x0000_s3557" style="position:absolute;left:1634;top:81;width:9472;height:424" coordorigin="1634,81" coordsize="9472,424" path="m1634,81r9472,l11106,505r-9472,l1634,81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Sdb("localhost",11810);</w:t>
      </w:r>
    </w:p>
    <w:p w:rsidR="00D032B6" w:rsidRDefault="00A23879">
      <w:pPr>
        <w:pStyle w:val="BodyText"/>
        <w:spacing w:before="26"/>
      </w:pPr>
      <w:r>
        <w:t>2.</w:t>
      </w:r>
      <w:r>
        <w:rPr>
          <w:spacing w:val="-9"/>
        </w:rPr>
        <w:t xml:space="preserve"> </w:t>
      </w:r>
      <w:r>
        <w:t>执行备份命令</w:t>
      </w:r>
    </w:p>
    <w:p w:rsidR="00D032B6" w:rsidRDefault="00035F6E">
      <w:pPr>
        <w:pStyle w:val="BodyText"/>
        <w:spacing w:line="324" w:lineRule="exact"/>
        <w:rPr>
          <w:rFonts w:ascii="Microsoft JhengHei" w:eastAsia="Microsoft JhengHei" w:hAnsi="Microsoft JhengHei" w:cs="Microsoft JhengHei"/>
        </w:rPr>
      </w:pPr>
      <w:r w:rsidRPr="00035F6E">
        <w:pict>
          <v:group id="_x0000_s3554" style="position:absolute;left:0;text-align:left;margin-left:81.7pt;margin-top:4.75pt;width:473.6pt;height:10.6pt;z-index:-252061696;mso-position-horizontal-relative:page" coordorigin="1634,95" coordsize="9472,212">
            <v:shape id="_x0000_s3555"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7"/>
          <w:w w:val="90"/>
        </w:rPr>
        <w:t xml:space="preserve"> </w:t>
      </w:r>
      <w:r w:rsidR="00A23879">
        <w:rPr>
          <w:rFonts w:ascii="Microsoft JhengHei" w:eastAsia="Microsoft JhengHei" w:hAnsi="Microsoft JhengHei" w:cs="Microsoft JhengHei"/>
          <w:w w:val="90"/>
        </w:rPr>
        <w:t xml:space="preserve">db.backupOffline({Name:"backupName",Description:"backup     </w:t>
      </w:r>
      <w:r w:rsidR="00A23879">
        <w:rPr>
          <w:rFonts w:ascii="Microsoft JhengHei" w:eastAsia="Microsoft JhengHei" w:hAnsi="Microsoft JhengHei" w:cs="Microsoft JhengHei"/>
          <w:spacing w:val="8"/>
          <w:w w:val="90"/>
        </w:rPr>
        <w:t xml:space="preserve"> </w:t>
      </w:r>
      <w:r w:rsidR="00A23879">
        <w:rPr>
          <w:rFonts w:ascii="Microsoft JhengHei" w:eastAsia="Microsoft JhengHei" w:hAnsi="Microsoft JhengHei" w:cs="Microsoft JhengHei"/>
          <w:w w:val="90"/>
        </w:rPr>
        <w:t>group1",GroupName:"datagroup1"})</w:t>
      </w:r>
    </w:p>
    <w:p w:rsidR="00D032B6" w:rsidRDefault="00D032B6">
      <w:pPr>
        <w:spacing w:before="7" w:line="160" w:lineRule="exact"/>
        <w:rPr>
          <w:sz w:val="16"/>
          <w:szCs w:val="16"/>
        </w:rPr>
      </w:pPr>
    </w:p>
    <w:p w:rsidR="00D032B6" w:rsidRDefault="00A23879">
      <w:pPr>
        <w:pStyle w:val="BodyText"/>
        <w:spacing w:line="253" w:lineRule="auto"/>
        <w:ind w:right="7441"/>
      </w:pPr>
      <w:r>
        <w:t>备份指定节点的数据库 1.</w:t>
      </w:r>
      <w:r>
        <w:rPr>
          <w:spacing w:val="-9"/>
        </w:rPr>
        <w:t xml:space="preserve"> </w:t>
      </w:r>
      <w:r>
        <w:t>连接到指定节点</w:t>
      </w:r>
    </w:p>
    <w:p w:rsidR="00D032B6" w:rsidRDefault="00035F6E">
      <w:pPr>
        <w:pStyle w:val="BodyText"/>
        <w:spacing w:line="304" w:lineRule="exact"/>
        <w:rPr>
          <w:rFonts w:ascii="Microsoft JhengHei" w:eastAsia="Microsoft JhengHei" w:hAnsi="Microsoft JhengHei" w:cs="Microsoft JhengHei"/>
        </w:rPr>
      </w:pPr>
      <w:r w:rsidRPr="00035F6E">
        <w:pict>
          <v:group id="_x0000_s3552" style="position:absolute;left:0;text-align:left;margin-left:81.7pt;margin-top:4.05pt;width:473.6pt;height:21.2pt;z-index:-252060672;mso-position-horizontal-relative:page" coordorigin="1634,81" coordsize="9472,424">
            <v:shape id="_x0000_s3553" style="position:absolute;left:1634;top:81;width:9472;height:424" coordorigin="1634,81" coordsize="9472,424" path="m1634,81r9472,l11106,505r-9472,l1634,81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dbdata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Sdb("hostname1","servicename1");</w:t>
      </w:r>
    </w:p>
    <w:p w:rsidR="00D032B6" w:rsidRDefault="00A23879">
      <w:pPr>
        <w:pStyle w:val="BodyText"/>
        <w:spacing w:before="26"/>
      </w:pPr>
      <w:r>
        <w:t>2.</w:t>
      </w:r>
      <w:r>
        <w:rPr>
          <w:spacing w:val="-9"/>
        </w:rPr>
        <w:t xml:space="preserve"> </w:t>
      </w:r>
      <w:r>
        <w:t>执行备份命令</w:t>
      </w:r>
    </w:p>
    <w:p w:rsidR="00D032B6" w:rsidRDefault="00035F6E">
      <w:pPr>
        <w:pStyle w:val="BodyText"/>
        <w:spacing w:line="324" w:lineRule="exact"/>
        <w:rPr>
          <w:rFonts w:ascii="Microsoft JhengHei" w:eastAsia="Microsoft JhengHei" w:hAnsi="Microsoft JhengHei" w:cs="Microsoft JhengHei"/>
        </w:rPr>
      </w:pPr>
      <w:r w:rsidRPr="00035F6E">
        <w:pict>
          <v:group id="_x0000_s3550" style="position:absolute;left:0;text-align:left;margin-left:81.7pt;margin-top:4.75pt;width:473.6pt;height:10.6pt;z-index:-252059648;mso-position-horizontal-relative:page" coordorigin="1634,95" coordsize="9472,212">
            <v:shape id="_x0000_s3551"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8"/>
          <w:w w:val="90"/>
        </w:rPr>
        <w:t xml:space="preserve"> </w:t>
      </w:r>
      <w:r w:rsidR="00A23879">
        <w:rPr>
          <w:rFonts w:ascii="Microsoft JhengHei" w:eastAsia="Microsoft JhengHei" w:hAnsi="Microsoft JhengHei" w:cs="Microsoft JhengHei"/>
          <w:w w:val="90"/>
        </w:rPr>
        <w:t xml:space="preserve">dbdata.backupOffline({Name:"backupName",Description:"backup    </w:t>
      </w:r>
      <w:r w:rsidR="00A23879">
        <w:rPr>
          <w:rFonts w:ascii="Microsoft JhengHei" w:eastAsia="Microsoft JhengHei" w:hAnsi="Microsoft JhengHei" w:cs="Microsoft JhengHei"/>
          <w:spacing w:val="9"/>
          <w:w w:val="90"/>
        </w:rPr>
        <w:t xml:space="preserve"> </w:t>
      </w:r>
      <w:r w:rsidR="00A23879">
        <w:rPr>
          <w:rFonts w:ascii="Microsoft JhengHei" w:eastAsia="Microsoft JhengHei" w:hAnsi="Microsoft JhengHei" w:cs="Microsoft JhengHei"/>
          <w:w w:val="90"/>
        </w:rPr>
        <w:t xml:space="preserve">data    </w:t>
      </w:r>
      <w:r w:rsidR="00A23879">
        <w:rPr>
          <w:rFonts w:ascii="Microsoft JhengHei" w:eastAsia="Microsoft JhengHei" w:hAnsi="Microsoft JhengHei" w:cs="Microsoft JhengHei"/>
          <w:spacing w:val="9"/>
          <w:w w:val="90"/>
        </w:rPr>
        <w:t xml:space="preserve"> </w:t>
      </w:r>
      <w:r w:rsidR="00A23879">
        <w:rPr>
          <w:rFonts w:ascii="Microsoft JhengHei" w:eastAsia="Microsoft JhengHei" w:hAnsi="Microsoft JhengHei" w:cs="Microsoft JhengHei"/>
          <w:w w:val="90"/>
        </w:rPr>
        <w:t>node"}))</w:t>
      </w:r>
    </w:p>
    <w:p w:rsidR="00D032B6" w:rsidRDefault="00D032B6">
      <w:pPr>
        <w:spacing w:line="324"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035F6E">
      <w:pPr>
        <w:pStyle w:val="BodyText"/>
        <w:spacing w:line="312" w:lineRule="exact"/>
        <w:ind w:left="753"/>
      </w:pPr>
      <w:r>
        <w:pict>
          <v:shape id="_x0000_s3549" type="#_x0000_t75" style="position:absolute;left:0;text-align:left;margin-left:81.7pt;margin-top:5.35pt;width:24pt;height:24pt;z-index:-252058624;mso-position-horizontal-relative:page">
            <v:imagedata r:id="rId22" o:title=""/>
            <w10:wrap anchorx="page"/>
          </v:shape>
        </w:pict>
      </w:r>
      <w:r w:rsidR="00A23879">
        <w:rPr>
          <w:w w:val="95"/>
        </w:rPr>
        <w:t>注:</w:t>
      </w:r>
      <w:r w:rsidR="00A23879">
        <w:rPr>
          <w:spacing w:val="54"/>
          <w:w w:val="95"/>
        </w:rPr>
        <w:t xml:space="preserve"> </w:t>
      </w:r>
      <w:r w:rsidR="00A23879">
        <w:rPr>
          <w:w w:val="95"/>
        </w:rPr>
        <w:t>catalog</w:t>
      </w:r>
      <w:r w:rsidR="00A23879">
        <w:rPr>
          <w:spacing w:val="-1"/>
          <w:w w:val="95"/>
        </w:rPr>
        <w:t xml:space="preserve"> </w:t>
      </w:r>
      <w:r w:rsidR="00A23879">
        <w:rPr>
          <w:w w:val="95"/>
        </w:rPr>
        <w:t>编目组的名称固定为</w:t>
      </w:r>
      <w:r w:rsidR="00A23879">
        <w:rPr>
          <w:spacing w:val="-2"/>
          <w:w w:val="95"/>
        </w:rPr>
        <w:t xml:space="preserve"> </w:t>
      </w:r>
      <w:r w:rsidR="00A23879">
        <w:rPr>
          <w:w w:val="95"/>
        </w:rPr>
        <w:t>SYSCatalogGroup</w:t>
      </w:r>
    </w:p>
    <w:p w:rsidR="00D032B6" w:rsidRDefault="00D032B6">
      <w:pPr>
        <w:spacing w:line="200" w:lineRule="exact"/>
        <w:rPr>
          <w:sz w:val="20"/>
          <w:szCs w:val="20"/>
        </w:rPr>
      </w:pPr>
    </w:p>
    <w:p w:rsidR="00D032B6" w:rsidRDefault="00D032B6">
      <w:pPr>
        <w:spacing w:before="16" w:line="240" w:lineRule="exact"/>
        <w:rPr>
          <w:sz w:val="24"/>
          <w:szCs w:val="24"/>
        </w:rPr>
      </w:pPr>
    </w:p>
    <w:p w:rsidR="00D032B6" w:rsidRDefault="00A23879">
      <w:pPr>
        <w:pStyle w:val="BodyText"/>
        <w:spacing w:line="312" w:lineRule="exact"/>
        <w:ind w:left="113"/>
      </w:pPr>
      <w:bookmarkStart w:id="234" w:name="查看备份信息"/>
      <w:bookmarkStart w:id="235" w:name="_bookmark105"/>
      <w:bookmarkEnd w:id="234"/>
      <w:bookmarkEnd w:id="235"/>
      <w:r>
        <w:t>查看备份信息</w:t>
      </w:r>
    </w:p>
    <w:p w:rsidR="00D032B6" w:rsidRDefault="00035F6E">
      <w:pPr>
        <w:pStyle w:val="BodyText"/>
        <w:spacing w:before="18" w:line="379" w:lineRule="auto"/>
        <w:ind w:left="113" w:right="5270"/>
      </w:pPr>
      <w:r>
        <w:pict>
          <v:shape id="_x0000_s3548" type="#_x0000_t202" style="position:absolute;left:0;text-align:left;margin-left:81.2pt;margin-top:46.25pt;width:475.1pt;height:73pt;z-index:-252053504;mso-position-horizontal-relative:page" filled="f" stroked="f">
            <v:textbox style="mso-next-textbox:#_x0000_s3548" inset="0,0,0,0">
              <w:txbxContent>
                <w:tbl>
                  <w:tblPr>
                    <w:tblW w:w="0" w:type="auto"/>
                    <w:tblLayout w:type="fixed"/>
                    <w:tblCellMar>
                      <w:left w:w="0" w:type="dxa"/>
                      <w:right w:w="0" w:type="dxa"/>
                    </w:tblCellMar>
                    <w:tblLook w:val="01E0"/>
                  </w:tblPr>
                  <w:tblGrid>
                    <w:gridCol w:w="4741"/>
                    <w:gridCol w:w="4731"/>
                  </w:tblGrid>
                  <w:tr w:rsidR="00801E25">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801E25">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备份名称，缺省则查看目录下所有备份信息。</w:t>
                        </w:r>
                      </w:p>
                    </w:tc>
                  </w:tr>
                  <w:tr w:rsidR="00801E25">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Path</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查看备份的指定路径，缺省为配置参数“bkuppath”中指定的路径。</w:t>
                        </w:r>
                      </w:p>
                    </w:tc>
                  </w:tr>
                  <w:tr w:rsidR="00801E25">
                    <w:trPr>
                      <w:trHeight w:hRule="exact" w:val="545"/>
                    </w:trPr>
                    <w:tc>
                      <w:tcPr>
                        <w:tcW w:w="474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731"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查看指定组的备份信息，缺省为查看全系统备份信息，当需要查看多个组的</w:t>
                        </w:r>
                      </w:p>
                      <w:p w:rsidR="00801E25" w:rsidRDefault="00801E25">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w w:val="95"/>
                            <w:sz w:val="14"/>
                            <w:szCs w:val="14"/>
                          </w:rPr>
                          <w:t>备份信息可以指定为数组类型，如：["datagroup1","datagroup2"]。</w:t>
                        </w:r>
                      </w:p>
                    </w:tc>
                  </w:tr>
                </w:tbl>
                <w:p w:rsidR="00801E25" w:rsidRDefault="00801E25"/>
              </w:txbxContent>
            </v:textbox>
            <w10:wrap anchorx="page"/>
          </v:shape>
        </w:pict>
      </w:r>
      <w:r w:rsidR="00A23879">
        <w:t>备份信息查看可以通过客户端和手工查看。 查看备份信息参数说明</w:t>
      </w:r>
    </w:p>
    <w:p w:rsidR="00D032B6" w:rsidRDefault="00D032B6">
      <w:pPr>
        <w:spacing w:before="5" w:line="130" w:lineRule="exact"/>
        <w:rPr>
          <w:sz w:val="13"/>
          <w:szCs w:val="13"/>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line="312" w:lineRule="exact"/>
        <w:ind w:left="113"/>
      </w:pPr>
      <w:r>
        <w:t>查看全系统备份信息</w:t>
      </w:r>
    </w:p>
    <w:p w:rsidR="00D032B6" w:rsidRDefault="00A23879">
      <w:pPr>
        <w:pStyle w:val="BodyText"/>
        <w:spacing w:before="18"/>
        <w:ind w:left="113"/>
      </w:pPr>
      <w:r>
        <w:t>1.</w:t>
      </w:r>
      <w:r>
        <w:rPr>
          <w:spacing w:val="-9"/>
        </w:rPr>
        <w:t xml:space="preserve"> </w:t>
      </w:r>
      <w:r>
        <w:t>连接到协调节点</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546" style="position:absolute;left:0;text-align:left;margin-left:81.7pt;margin-top:4.75pt;width:473.6pt;height:21.2pt;z-index:-252057600;mso-position-horizontal-relative:page" coordorigin="1634,95" coordsize="9472,424">
            <v:shape id="_x0000_s3547" style="position:absolute;left:1634;top:95;width:9472;height:424" coordorigin="1634,95" coordsize="9472,424" path="m1634,95r9472,l11106,519r-9472,l1634,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Sdb("localhost",11810);</w:t>
      </w:r>
    </w:p>
    <w:p w:rsidR="00D032B6" w:rsidRDefault="00A23879">
      <w:pPr>
        <w:pStyle w:val="BodyText"/>
        <w:spacing w:before="26"/>
        <w:ind w:left="113"/>
      </w:pPr>
      <w:r>
        <w:t>2.</w:t>
      </w:r>
      <w:r>
        <w:rPr>
          <w:spacing w:val="-9"/>
        </w:rPr>
        <w:t xml:space="preserve"> </w:t>
      </w:r>
      <w:r>
        <w:t>执行查看备份信息命令</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544" style="position:absolute;left:0;text-align:left;margin-left:81.7pt;margin-top:4.75pt;width:473.6pt;height:222.6pt;z-index:-252056576;mso-position-horizontal-relative:page" coordorigin="1634,95" coordsize="9472,4452">
            <v:shape id="_x0000_s3545" style="position:absolute;left:1634;top:95;width:9472;height:4452" coordorigin="1634,95" coordsize="9472,4452" path="m1634,95r9472,l11106,4547r-9472,l1634,9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44"/>
          <w:w w:val="90"/>
        </w:rPr>
        <w:t xml:space="preserve"> </w:t>
      </w:r>
      <w:r w:rsidR="00A23879">
        <w:rPr>
          <w:rFonts w:ascii="Microsoft JhengHei" w:eastAsia="Microsoft JhengHei" w:hAnsi="Microsoft JhengHei" w:cs="Microsoft JhengHei"/>
          <w:w w:val="90"/>
        </w:rPr>
        <w:t>db.listBackup()</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"test_bk",</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"vmsvr2-suse-x64-1:11800",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"SYSCatalogGroup",</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"EndLSNOffset":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18744,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"2013-11-13-16:06:31",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"HasError":</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false</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"test_bk",</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"vmsvr2-suse-x64-1:11820",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"db1",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"EndLSNOffset":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920424,</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"2013-11-13-16:06:31",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0"/>
        </w:rPr>
        <w:t>"HasError":</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false</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113"/>
      </w:pPr>
      <w:r>
        <w:t>查看指定名称的备份信息</w:t>
      </w:r>
    </w:p>
    <w:p w:rsidR="00D032B6" w:rsidRDefault="00A23879">
      <w:pPr>
        <w:pStyle w:val="BodyText"/>
        <w:spacing w:before="18"/>
        <w:ind w:left="113"/>
      </w:pPr>
      <w:r>
        <w:t>1.</w:t>
      </w:r>
      <w:r>
        <w:rPr>
          <w:spacing w:val="-9"/>
        </w:rPr>
        <w:t xml:space="preserve"> </w:t>
      </w:r>
      <w:r>
        <w:t>连接到协调节点</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542" style="position:absolute;left:0;text-align:left;margin-left:81.7pt;margin-top:4.75pt;width:473.6pt;height:21.2pt;z-index:-252055552;mso-position-horizontal-relative:page" coordorigin="1634,95" coordsize="9472,424">
            <v:shape id="_x0000_s3543" style="position:absolute;left:1634;top:95;width:9472;height:424" coordorigin="1634,95" coordsize="9472,424" path="m1634,95r9472,l11106,519r-9472,l1634,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7"/>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Sdb("localhost",11810);</w:t>
      </w:r>
    </w:p>
    <w:p w:rsidR="00D032B6" w:rsidRDefault="00A23879">
      <w:pPr>
        <w:pStyle w:val="BodyText"/>
        <w:spacing w:before="26"/>
        <w:ind w:left="113"/>
      </w:pPr>
      <w:r>
        <w:t>2.</w:t>
      </w:r>
      <w:r>
        <w:rPr>
          <w:spacing w:val="-9"/>
        </w:rPr>
        <w:t xml:space="preserve"> </w:t>
      </w:r>
      <w:r>
        <w:t>执行查看备份信息命令</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3540" style="position:absolute;left:0;text-align:left;margin-left:81.7pt;margin-top:4.75pt;width:473.6pt;height:95.4pt;z-index:-252054528;mso-position-horizontal-relative:page" coordorigin="1634,95" coordsize="9472,1908">
            <v:shape id="_x0000_s3541" style="position:absolute;left:1634;top:95;width:9472;height:1908" coordorigin="1634,95" coordsize="9472,1908" path="m1634,95r9472,l11106,2003r-9472,l1634,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27"/>
          <w:w w:val="85"/>
        </w:rPr>
        <w:t xml:space="preserve"> </w:t>
      </w:r>
      <w:r w:rsidR="00A23879">
        <w:rPr>
          <w:rFonts w:ascii="Microsoft JhengHei" w:eastAsia="Microsoft JhengHei" w:hAnsi="Microsoft JhengHei" w:cs="Microsoft JhengHei"/>
          <w:w w:val="85"/>
        </w:rPr>
        <w:t>db.listBackup({Name:"backup1"})</w:t>
      </w:r>
    </w:p>
    <w:p w:rsidR="00D032B6" w:rsidRDefault="00A23879">
      <w:pPr>
        <w:pStyle w:val="BodyText"/>
        <w:spacing w:line="207" w:lineRule="exact"/>
        <w:ind w:left="1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36"/>
          <w:w w:val="95"/>
        </w:rPr>
        <w:t xml:space="preserve"> </w:t>
      </w:r>
      <w:r>
        <w:rPr>
          <w:rFonts w:ascii="Microsoft JhengHei" w:eastAsia="Microsoft JhengHei" w:hAnsi="Microsoft JhengHei" w:cs="Microsoft JhengHei"/>
          <w:w w:val="95"/>
        </w:rPr>
        <w:t>"backup1",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"vmsvr2-suse-x64-1:11820",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"group1",</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95"/>
        </w:rPr>
        <w:t xml:space="preserve">"EndLSNOffset":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108744,</w:t>
      </w:r>
    </w:p>
    <w:p w:rsidR="00D032B6" w:rsidRDefault="00A23879">
      <w:pPr>
        <w:pStyle w:val="BodyText"/>
        <w:spacing w:line="217"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"2013-11-13-16:06:31",</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133"/>
        <w:rPr>
          <w:rFonts w:ascii="Microsoft JhengHei" w:eastAsia="Microsoft JhengHei" w:hAnsi="Microsoft JhengHei" w:cs="Microsoft JhengHei"/>
        </w:rPr>
      </w:pPr>
      <w:r w:rsidRPr="00035F6E">
        <w:pict>
          <v:group id="_x0000_s3538" style="position:absolute;left:0;text-align:left;margin-left:81.7pt;margin-top:4.7pt;width:473.6pt;height:21.2pt;z-index:-252052480;mso-position-horizontal-relative:page" coordorigin="1634,94" coordsize="9472,424">
            <v:shape id="_x0000_s3539" style="position:absolute;left:1634;top:94;width:9472;height:424" coordorigin="1634,94" coordsize="9472,424" path="m1634,94r9472,l11106,518r-9472,l1634,94xe" fillcolor="#efefef" stroked="f">
              <v:path arrowok="t"/>
            </v:shape>
            <w10:wrap anchorx="page"/>
          </v:group>
        </w:pict>
      </w:r>
      <w:r w:rsidR="00A23879">
        <w:rPr>
          <w:rFonts w:ascii="Microsoft JhengHei" w:eastAsia="Microsoft JhengHei" w:hAnsi="Microsoft JhengHei" w:cs="Microsoft JhengHei"/>
          <w:w w:val="110"/>
        </w:rPr>
        <w:t>"HasError":</w:t>
      </w:r>
      <w:r w:rsidR="00A23879">
        <w:rPr>
          <w:rFonts w:ascii="Microsoft JhengHei" w:eastAsia="Microsoft JhengHei" w:hAnsi="Microsoft JhengHei" w:cs="Microsoft JhengHei"/>
          <w:spacing w:val="35"/>
          <w:w w:val="110"/>
        </w:rPr>
        <w:t xml:space="preserve"> </w:t>
      </w:r>
      <w:r w:rsidR="00A23879">
        <w:rPr>
          <w:rFonts w:ascii="Microsoft JhengHei" w:eastAsia="Microsoft JhengHei" w:hAnsi="Microsoft JhengHei" w:cs="Microsoft JhengHei"/>
          <w:w w:val="110"/>
        </w:rPr>
        <w:t>false</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pPr>
      <w:r>
        <w:t>手工查看备份信息</w:t>
      </w:r>
    </w:p>
    <w:p w:rsidR="00D032B6" w:rsidRDefault="00035F6E">
      <w:pPr>
        <w:pStyle w:val="BodyText"/>
        <w:spacing w:before="18"/>
      </w:pPr>
      <w:r>
        <w:pict>
          <v:group id="_x0000_s3536" style="position:absolute;left:0;text-align:left;margin-left:81.7pt;margin-top:22.75pt;width:473.6pt;height:42.4pt;z-index:-252051456;mso-position-horizontal-relative:page" coordorigin="1634,455" coordsize="9472,848">
            <v:shape id="_x0000_s3537" style="position:absolute;left:1634;top:455;width:9472;height:848" coordorigin="1634,455" coordsize="9472,848" path="m1634,455r9472,l11106,1303r-9472,l1634,455xe" fillcolor="#efefef" stroked="f">
              <v:path arrowok="t"/>
            </v:shape>
            <w10:wrap anchorx="page"/>
          </v:group>
        </w:pict>
      </w:r>
      <w:r w:rsidR="00A23879">
        <w:rPr>
          <w:w w:val="80"/>
        </w:rPr>
        <w:t xml:space="preserve">手工查看备份信息直接通过终端登入指定机器，并进入到相应的备份目录中，执行“ls                           </w:t>
      </w:r>
      <w:r w:rsidR="00A23879">
        <w:rPr>
          <w:spacing w:val="13"/>
          <w:w w:val="80"/>
        </w:rPr>
        <w:t xml:space="preserve"> </w:t>
      </w:r>
      <w:r w:rsidR="00A23879">
        <w:rPr>
          <w:w w:val="80"/>
        </w:rPr>
        <w:t>-l”</w:t>
      </w:r>
    </w:p>
    <w:p w:rsidR="00D032B6" w:rsidRDefault="00A23879">
      <w:pPr>
        <w:pStyle w:val="BodyText"/>
        <w:spacing w:before="92" w:line="147" w:lineRule="auto"/>
        <w:ind w:right="2639"/>
        <w:rPr>
          <w:rFonts w:ascii="Microsoft JhengHei" w:eastAsia="Microsoft JhengHei" w:hAnsi="Microsoft JhengHei" w:cs="Microsoft JhengHei"/>
        </w:rPr>
      </w:pPr>
      <w:r>
        <w:rPr>
          <w:rFonts w:ascii="Microsoft JhengHei" w:eastAsia="Microsoft JhengHei" w:hAnsi="Microsoft JhengHei" w:cs="Microsoft JhengHei"/>
          <w:w w:val="95"/>
        </w:rPr>
        <w:t xml:space="preserve">use@vmsvr2-suse-x64-1:/opt/sequoiadb/database/11820/bakfile&gt; </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w w:val="95"/>
        </w:rPr>
        <w:t xml:space="preserve">ls </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5"/>
        </w:rPr>
        <w:t>-l</w:t>
      </w:r>
      <w:r>
        <w:rPr>
          <w:rFonts w:ascii="Microsoft JhengHei" w:eastAsia="Microsoft JhengHei" w:hAnsi="Microsoft JhengHei" w:cs="Microsoft JhengHei"/>
          <w:w w:val="144"/>
        </w:rPr>
        <w:t xml:space="preserve"> </w:t>
      </w:r>
      <w:r>
        <w:rPr>
          <w:rFonts w:ascii="Microsoft JhengHei" w:eastAsia="Microsoft JhengHei" w:hAnsi="Microsoft JhengHei" w:cs="Microsoft JhengHei"/>
        </w:rPr>
        <w:t>total</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37328</w:t>
      </w:r>
    </w:p>
    <w:p w:rsidR="00D032B6" w:rsidRDefault="00A23879">
      <w:pPr>
        <w:pStyle w:val="BodyText"/>
        <w:spacing w:line="226"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-rw-r-----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1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38157784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Nov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 xml:space="preserve">13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16:06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test_bk.1</w:t>
      </w:r>
    </w:p>
    <w:p w:rsidR="00D032B6" w:rsidRDefault="00A23879">
      <w:pPr>
        <w:pStyle w:val="BodyText"/>
        <w:tabs>
          <w:tab w:val="left" w:pos="4433"/>
        </w:tabs>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-rw-r-----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1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sdbadmin</w:t>
      </w:r>
      <w:r>
        <w:rPr>
          <w:rFonts w:ascii="Microsoft JhengHei" w:eastAsia="Microsoft JhengHei" w:hAnsi="Microsoft JhengHei" w:cs="Microsoft JhengHei"/>
          <w:w w:val="90"/>
        </w:rPr>
        <w:tab/>
        <w:t xml:space="preserve">65536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 xml:space="preserve">Nov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 xml:space="preserve">13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 xml:space="preserve">16:06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test_bk.bak</w:t>
      </w:r>
    </w:p>
    <w:p w:rsidR="00D032B6" w:rsidRDefault="00A23879">
      <w:pPr>
        <w:pStyle w:val="BodyText"/>
        <w:spacing w:before="66" w:line="253" w:lineRule="auto"/>
        <w:ind w:right="128"/>
        <w:rPr>
          <w:lang w:eastAsia="zh-CN"/>
        </w:rPr>
      </w:pPr>
      <w:bookmarkStart w:id="236" w:name="数据恢复"/>
      <w:bookmarkStart w:id="237" w:name="_bookmark106"/>
      <w:bookmarkEnd w:id="236"/>
      <w:bookmarkEnd w:id="237"/>
      <w:r>
        <w:rPr>
          <w:lang w:eastAsia="zh-CN"/>
        </w:rPr>
        <w:t>数据恢复 使用备份的数据恢复某个分区组。执行数据恢复必须确保相应组已停止运行，数据恢复首先会清空原节点的</w:t>
      </w:r>
    </w:p>
    <w:p w:rsidR="00D032B6" w:rsidRDefault="00A23879">
      <w:pPr>
        <w:pStyle w:val="BodyText"/>
        <w:spacing w:line="225" w:lineRule="exact"/>
        <w:rPr>
          <w:lang w:eastAsia="zh-CN"/>
        </w:rPr>
      </w:pPr>
      <w:r>
        <w:rPr>
          <w:lang w:eastAsia="zh-CN"/>
        </w:rPr>
        <w:t>所有数据和日志，然后从备份的数据中恢复配置、数据和日志。</w:t>
      </w:r>
    </w:p>
    <w:p w:rsidR="00D032B6" w:rsidRDefault="00D032B6">
      <w:pPr>
        <w:spacing w:before="9" w:line="190" w:lineRule="exact"/>
        <w:rPr>
          <w:sz w:val="19"/>
          <w:szCs w:val="19"/>
          <w:lang w:eastAsia="zh-CN"/>
        </w:rPr>
      </w:pPr>
    </w:p>
    <w:p w:rsidR="00D032B6" w:rsidRDefault="00A23879">
      <w:pPr>
        <w:pStyle w:val="BodyText"/>
      </w:pPr>
      <w:r>
        <w:t>数据恢复工具参数说明</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77"/>
        <w:gridCol w:w="4238"/>
        <w:gridCol w:w="3157"/>
      </w:tblGrid>
      <w:tr w:rsidR="00D032B6">
        <w:trPr>
          <w:trHeight w:hRule="exact" w:val="295"/>
        </w:trPr>
        <w:tc>
          <w:tcPr>
            <w:tcW w:w="207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4238" w:type="dxa"/>
            <w:tcBorders>
              <w:top w:val="nil"/>
              <w:left w:val="nil"/>
              <w:bottom w:val="nil"/>
              <w:right w:val="single" w:sz="8" w:space="0" w:color="000000"/>
            </w:tcBorders>
          </w:tcPr>
          <w:p w:rsidR="00D032B6" w:rsidRDefault="00A23879">
            <w:pPr>
              <w:pStyle w:val="TableParagraph"/>
              <w:spacing w:line="223" w:lineRule="exact"/>
              <w:ind w:left="1130"/>
              <w:rPr>
                <w:rFonts w:ascii="微软雅黑" w:eastAsia="微软雅黑" w:hAnsi="微软雅黑" w:cs="微软雅黑"/>
                <w:sz w:val="14"/>
                <w:szCs w:val="14"/>
              </w:rPr>
            </w:pPr>
            <w:r>
              <w:rPr>
                <w:rFonts w:ascii="微软雅黑" w:eastAsia="微软雅黑" w:hAnsi="微软雅黑" w:cs="微软雅黑"/>
                <w:sz w:val="14"/>
                <w:szCs w:val="14"/>
              </w:rPr>
              <w:t>缩写</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说明</w:t>
            </w:r>
          </w:p>
        </w:tc>
      </w:tr>
      <w:tr w:rsidR="00D032B6">
        <w:trPr>
          <w:trHeight w:hRule="exact" w:val="300"/>
        </w:trPr>
        <w:tc>
          <w:tcPr>
            <w:tcW w:w="20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--bkpath</w:t>
            </w:r>
          </w:p>
        </w:tc>
        <w:tc>
          <w:tcPr>
            <w:tcW w:w="4238" w:type="dxa"/>
            <w:tcBorders>
              <w:top w:val="nil"/>
              <w:left w:val="nil"/>
              <w:bottom w:val="nil"/>
              <w:right w:val="single" w:sz="8" w:space="0" w:color="000000"/>
            </w:tcBorders>
          </w:tcPr>
          <w:p w:rsidR="00D032B6" w:rsidRDefault="00A23879">
            <w:pPr>
              <w:pStyle w:val="TableParagraph"/>
              <w:spacing w:line="228" w:lineRule="exact"/>
              <w:ind w:left="1130"/>
              <w:rPr>
                <w:rFonts w:ascii="微软雅黑" w:eastAsia="微软雅黑" w:hAnsi="微软雅黑" w:cs="微软雅黑"/>
                <w:sz w:val="14"/>
                <w:szCs w:val="14"/>
              </w:rPr>
            </w:pPr>
            <w:r>
              <w:rPr>
                <w:rFonts w:ascii="微软雅黑" w:eastAsia="微软雅黑" w:hAnsi="微软雅黑" w:cs="微软雅黑"/>
                <w:w w:val="85"/>
                <w:sz w:val="14"/>
                <w:szCs w:val="14"/>
              </w:rPr>
              <w:t>-p</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备份源数据所在路径。</w:t>
            </w:r>
          </w:p>
        </w:tc>
      </w:tr>
      <w:tr w:rsidR="00D032B6">
        <w:trPr>
          <w:trHeight w:hRule="exact" w:val="540"/>
        </w:trPr>
        <w:tc>
          <w:tcPr>
            <w:tcW w:w="20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--increaseid</w:t>
            </w:r>
          </w:p>
        </w:tc>
        <w:tc>
          <w:tcPr>
            <w:tcW w:w="4238" w:type="dxa"/>
            <w:tcBorders>
              <w:top w:val="nil"/>
              <w:left w:val="nil"/>
              <w:bottom w:val="nil"/>
              <w:right w:val="single" w:sz="8" w:space="0" w:color="000000"/>
            </w:tcBorders>
          </w:tcPr>
          <w:p w:rsidR="00D032B6" w:rsidRDefault="00A23879">
            <w:pPr>
              <w:pStyle w:val="TableParagraph"/>
              <w:spacing w:line="228" w:lineRule="exact"/>
              <w:ind w:left="1130"/>
              <w:rPr>
                <w:rFonts w:ascii="微软雅黑" w:eastAsia="微软雅黑" w:hAnsi="微软雅黑" w:cs="微软雅黑"/>
                <w:sz w:val="14"/>
                <w:szCs w:val="14"/>
              </w:rPr>
            </w:pPr>
            <w:r>
              <w:rPr>
                <w:rFonts w:ascii="微软雅黑" w:eastAsia="微软雅黑" w:hAnsi="微软雅黑" w:cs="微软雅黑"/>
                <w:w w:val="80"/>
                <w:sz w:val="14"/>
                <w:szCs w:val="14"/>
              </w:rPr>
              <w:t>-i</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需要恢复到第几次增量备份，缺省恢复到最后一</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次。</w:t>
            </w:r>
          </w:p>
        </w:tc>
      </w:tr>
      <w:tr w:rsidR="00D032B6">
        <w:trPr>
          <w:trHeight w:hRule="exact" w:val="300"/>
        </w:trPr>
        <w:tc>
          <w:tcPr>
            <w:tcW w:w="20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--bkname</w:t>
            </w:r>
          </w:p>
        </w:tc>
        <w:tc>
          <w:tcPr>
            <w:tcW w:w="4238" w:type="dxa"/>
            <w:tcBorders>
              <w:top w:val="nil"/>
              <w:left w:val="nil"/>
              <w:bottom w:val="nil"/>
              <w:right w:val="single" w:sz="8" w:space="0" w:color="000000"/>
            </w:tcBorders>
          </w:tcPr>
          <w:p w:rsidR="00D032B6" w:rsidRDefault="00A23879">
            <w:pPr>
              <w:pStyle w:val="TableParagraph"/>
              <w:spacing w:line="228" w:lineRule="exact"/>
              <w:ind w:left="1130"/>
              <w:rPr>
                <w:rFonts w:ascii="微软雅黑" w:eastAsia="微软雅黑" w:hAnsi="微软雅黑" w:cs="微软雅黑"/>
                <w:sz w:val="14"/>
                <w:szCs w:val="14"/>
              </w:rPr>
            </w:pPr>
            <w:r>
              <w:rPr>
                <w:rFonts w:ascii="微软雅黑" w:eastAsia="微软雅黑" w:hAnsi="微软雅黑" w:cs="微软雅黑"/>
                <w:w w:val="85"/>
                <w:sz w:val="14"/>
                <w:szCs w:val="14"/>
              </w:rPr>
              <w:t>-n</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需要恢复的备份名。</w:t>
            </w:r>
          </w:p>
        </w:tc>
      </w:tr>
      <w:tr w:rsidR="00D032B6">
        <w:trPr>
          <w:trHeight w:hRule="exact" w:val="540"/>
        </w:trPr>
        <w:tc>
          <w:tcPr>
            <w:tcW w:w="2077"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--action</w:t>
            </w:r>
          </w:p>
        </w:tc>
        <w:tc>
          <w:tcPr>
            <w:tcW w:w="4238" w:type="dxa"/>
            <w:tcBorders>
              <w:top w:val="nil"/>
              <w:left w:val="nil"/>
              <w:bottom w:val="nil"/>
              <w:right w:val="single" w:sz="8" w:space="0" w:color="000000"/>
            </w:tcBorders>
          </w:tcPr>
          <w:p w:rsidR="00D032B6" w:rsidRDefault="00A23879">
            <w:pPr>
              <w:pStyle w:val="TableParagraph"/>
              <w:spacing w:line="228" w:lineRule="exact"/>
              <w:ind w:left="1130"/>
              <w:rPr>
                <w:rFonts w:ascii="微软雅黑" w:eastAsia="微软雅黑" w:hAnsi="微软雅黑" w:cs="微软雅黑"/>
                <w:sz w:val="14"/>
                <w:szCs w:val="14"/>
              </w:rPr>
            </w:pPr>
            <w:r>
              <w:rPr>
                <w:rFonts w:ascii="微软雅黑" w:eastAsia="微软雅黑" w:hAnsi="微软雅黑" w:cs="微软雅黑"/>
                <w:w w:val="85"/>
                <w:sz w:val="14"/>
                <w:szCs w:val="14"/>
              </w:rPr>
              <w:t>-a</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恢复行为，“restore”表示恢复，“list”表示查看备</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份信息，缺省为“restore”。</w:t>
            </w:r>
          </w:p>
        </w:tc>
      </w:tr>
      <w:tr w:rsidR="00D032B6">
        <w:trPr>
          <w:trHeight w:hRule="exact" w:val="78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--isSelf</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是否为恢复本节点数据，缺省为“true”；当取值</w:t>
            </w:r>
          </w:p>
          <w:p w:rsidR="00D032B6" w:rsidRDefault="00A23879">
            <w:pPr>
              <w:pStyle w:val="TableParagraph"/>
              <w:spacing w:before="1" w:line="241" w:lineRule="auto"/>
              <w:ind w:left="40" w:right="55"/>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为“false”时，根据如下参数将数据恢复至指定路</w:t>
            </w:r>
            <w:r>
              <w:rPr>
                <w:rFonts w:ascii="微软雅黑" w:eastAsia="微软雅黑" w:hAnsi="微软雅黑" w:cs="微软雅黑"/>
                <w:sz w:val="14"/>
                <w:szCs w:val="14"/>
                <w:lang w:eastAsia="zh-CN"/>
              </w:rPr>
              <w:t xml:space="preserve"> </w:t>
            </w:r>
            <w:r>
              <w:rPr>
                <w:rFonts w:ascii="微软雅黑" w:eastAsia="微软雅黑" w:hAnsi="微软雅黑" w:cs="微软雅黑"/>
                <w:w w:val="95"/>
                <w:sz w:val="14"/>
                <w:szCs w:val="14"/>
                <w:lang w:eastAsia="zh-CN"/>
              </w:rPr>
              <w:t>径：</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必须配置，数据文件目录。</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必须配置，配置文件路径。</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--svcname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必须配置，本地服务名或端口。</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--indexpath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索引文件目录。</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85"/>
                <w:sz w:val="14"/>
                <w:szCs w:val="14"/>
              </w:rPr>
              <w:t>--logpath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日志文件目录。</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--diagpath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诊断日志文件目录。</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--bkuppath</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备份文件目录。</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复制通讯服务名或端口。</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分区通讯服务名或端口。</w:t>
            </w:r>
          </w:p>
        </w:tc>
      </w:tr>
      <w:tr w:rsidR="00D032B6">
        <w:trPr>
          <w:trHeight w:hRule="exact" w:val="305"/>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--catalogname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编目通讯服务名或端口。</w:t>
            </w:r>
          </w:p>
        </w:tc>
      </w:tr>
      <w:tr w:rsidR="00D032B6">
        <w:trPr>
          <w:trHeight w:hRule="exact" w:val="300"/>
        </w:trPr>
        <w:tc>
          <w:tcPr>
            <w:tcW w:w="6315" w:type="dxa"/>
            <w:gridSpan w:val="2"/>
            <w:tcBorders>
              <w:top w:val="nil"/>
              <w:left w:val="single" w:sz="8" w:space="0" w:color="000000"/>
              <w:bottom w:val="nil"/>
              <w:right w:val="single" w:sz="8" w:space="0" w:color="000000"/>
            </w:tcBorders>
          </w:tcPr>
          <w:p w:rsidR="00D032B6" w:rsidRDefault="00A23879">
            <w:pPr>
              <w:pStyle w:val="TableParagraph"/>
              <w:spacing w:line="22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--httpname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REST</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服务名或端口。</w:t>
            </w:r>
          </w:p>
        </w:tc>
      </w:tr>
    </w:tbl>
    <w:p w:rsidR="00D032B6" w:rsidRDefault="00D032B6">
      <w:pPr>
        <w:spacing w:before="3" w:line="200" w:lineRule="exact"/>
        <w:rPr>
          <w:sz w:val="20"/>
          <w:szCs w:val="20"/>
        </w:rPr>
      </w:pPr>
    </w:p>
    <w:p w:rsidR="00D032B6" w:rsidRDefault="00A23879">
      <w:pPr>
        <w:pStyle w:val="BodyText"/>
        <w:spacing w:line="312" w:lineRule="exact"/>
      </w:pPr>
      <w:r>
        <w:t>恢复数据</w:t>
      </w:r>
    </w:p>
    <w:p w:rsidR="00D032B6" w:rsidRDefault="00D032B6">
      <w:pPr>
        <w:spacing w:before="5" w:line="100" w:lineRule="exact"/>
        <w:rPr>
          <w:sz w:val="10"/>
          <w:szCs w:val="10"/>
        </w:rPr>
      </w:pPr>
    </w:p>
    <w:p w:rsidR="00D032B6" w:rsidRDefault="00035F6E">
      <w:pPr>
        <w:pStyle w:val="BodyText"/>
        <w:spacing w:line="168" w:lineRule="auto"/>
        <w:ind w:left="1573"/>
        <w:rPr>
          <w:lang w:eastAsia="zh-CN"/>
        </w:rPr>
      </w:pPr>
      <w:r>
        <w:pict>
          <v:shape id="_x0000_s3535" type="#_x0000_t75" style="position:absolute;left:0;text-align:left;margin-left:81.7pt;margin-top:2.55pt;width:24pt;height:24pt;z-index:-252050432;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如果一个分区组包含多个数据节点，必须停止该组中每个数据节点并进行恢复。如果将备份的数 据恢复至非备份数据节点，须使用</w:t>
      </w:r>
      <w:r w:rsidR="00A23879">
        <w:rPr>
          <w:spacing w:val="-39"/>
          <w:lang w:eastAsia="zh-CN"/>
        </w:rPr>
        <w:t xml:space="preserve"> </w:t>
      </w:r>
      <w:r w:rsidR="00A23879">
        <w:rPr>
          <w:lang w:eastAsia="zh-CN"/>
        </w:rPr>
        <w:t>--isSelf</w:t>
      </w:r>
      <w:r w:rsidR="00A23879">
        <w:rPr>
          <w:spacing w:val="-39"/>
          <w:lang w:eastAsia="zh-CN"/>
        </w:rPr>
        <w:t xml:space="preserve"> </w:t>
      </w:r>
      <w:r w:rsidR="00A23879">
        <w:rPr>
          <w:lang w:eastAsia="zh-CN"/>
        </w:rPr>
        <w:t>false</w:t>
      </w:r>
      <w:r w:rsidR="00A23879">
        <w:rPr>
          <w:spacing w:val="-39"/>
          <w:lang w:eastAsia="zh-CN"/>
        </w:rPr>
        <w:t xml:space="preserve"> </w:t>
      </w:r>
      <w:r w:rsidR="00A23879">
        <w:rPr>
          <w:lang w:eastAsia="zh-CN"/>
        </w:rPr>
        <w:t>配置参数，同时设置相关的配置参数。</w:t>
      </w:r>
    </w:p>
    <w:p w:rsidR="00D032B6" w:rsidRDefault="00D032B6">
      <w:pPr>
        <w:spacing w:before="2" w:line="140" w:lineRule="exact"/>
        <w:rPr>
          <w:sz w:val="14"/>
          <w:szCs w:val="14"/>
          <w:lang w:eastAsia="zh-CN"/>
        </w:rPr>
      </w:pPr>
    </w:p>
    <w:p w:rsidR="00D032B6" w:rsidRDefault="00A23879">
      <w:pPr>
        <w:pStyle w:val="BodyText"/>
      </w:pPr>
      <w:r>
        <w:t>1.</w:t>
      </w:r>
      <w:r>
        <w:rPr>
          <w:spacing w:val="58"/>
        </w:rPr>
        <w:t xml:space="preserve"> </w:t>
      </w:r>
      <w:r>
        <w:t>连接到协调节点</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533" style="position:absolute;left:0;text-align:left;margin-left:95.85pt;margin-top:4.75pt;width:459.45pt;height:21.2pt;z-index:-252049408;mso-position-horizontal-relative:page" coordorigin="1917,95" coordsize="9189,424">
            <v:shape id="_x0000_s3534"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pPr>
      <w:r>
        <w:t>2.</w:t>
      </w:r>
      <w:r>
        <w:rPr>
          <w:spacing w:val="58"/>
        </w:rPr>
        <w:t xml:space="preserve"> </w:t>
      </w:r>
      <w:r>
        <w:t>得到分区组</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531" style="position:absolute;left:0;text-align:left;margin-left:95.85pt;margin-top:4.75pt;width:459.45pt;height:10.6pt;z-index:-252048384;mso-position-horizontal-relative:page" coordorigin="1917,95" coordsize="9189,212">
            <v:shape id="_x0000_s353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21"/>
          <w:w w:val="95"/>
        </w:rPr>
        <w:t xml:space="preserve"> </w:t>
      </w:r>
      <w:r w:rsidR="00A23879">
        <w:rPr>
          <w:rFonts w:ascii="Microsoft JhengHei" w:eastAsia="Microsoft JhengHei" w:hAnsi="Microsoft JhengHei" w:cs="Microsoft JhengHei"/>
        </w:rPr>
        <w:t>dataRG</w:t>
      </w:r>
      <w:r w:rsidR="00A23879">
        <w:rPr>
          <w:rFonts w:ascii="Microsoft JhengHei" w:eastAsia="Microsoft JhengHei" w:hAnsi="Microsoft JhengHei" w:cs="Microsoft JhengHei"/>
          <w:spacing w:val="19"/>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21"/>
          <w:w w:val="95"/>
        </w:rPr>
        <w:t xml:space="preserve"> </w:t>
      </w:r>
      <w:r w:rsidR="00A23879">
        <w:rPr>
          <w:rFonts w:ascii="Microsoft JhengHei" w:eastAsia="Microsoft JhengHei" w:hAnsi="Microsoft JhengHei" w:cs="Microsoft JhengHei"/>
        </w:rPr>
        <w:t>db.getRG</w:t>
      </w:r>
      <w:r w:rsidR="00A23879">
        <w:rPr>
          <w:rFonts w:ascii="Microsoft JhengHei" w:eastAsia="Microsoft JhengHei" w:hAnsi="Microsoft JhengHei" w:cs="Microsoft JhengHei"/>
          <w:spacing w:val="19"/>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1"/>
          <w:w w:val="135"/>
        </w:rPr>
        <w:t xml:space="preserve"> </w:t>
      </w:r>
      <w:r w:rsidR="00A23879">
        <w:rPr>
          <w:rFonts w:ascii="Microsoft JhengHei" w:eastAsia="Microsoft JhengHei" w:hAnsi="Microsoft JhengHei" w:cs="Microsoft JhengHei"/>
        </w:rPr>
        <w:t>"data"</w:t>
      </w:r>
      <w:r w:rsidR="00A23879">
        <w:rPr>
          <w:rFonts w:ascii="Microsoft JhengHei" w:eastAsia="Microsoft JhengHei" w:hAnsi="Microsoft JhengHei" w:cs="Microsoft JhengHei"/>
          <w:spacing w:val="19"/>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1"/>
          <w:w w:val="135"/>
        </w:rPr>
        <w:t xml:space="preserve"> </w:t>
      </w:r>
      <w:r w:rsidR="00A23879">
        <w:rPr>
          <w:rFonts w:ascii="Microsoft JhengHei" w:eastAsia="Microsoft JhengHei" w:hAnsi="Microsoft JhengHei" w:cs="Microsoft JhengHei"/>
          <w:w w:val="190"/>
        </w:rPr>
        <w:t>;</w:t>
      </w:r>
    </w:p>
    <w:p w:rsidR="00D032B6" w:rsidRDefault="00A23879">
      <w:pPr>
        <w:pStyle w:val="BodyText"/>
        <w:spacing w:line="238" w:lineRule="exact"/>
      </w:pPr>
      <w:r>
        <w:t>3.</w:t>
      </w:r>
      <w:r>
        <w:rPr>
          <w:spacing w:val="58"/>
        </w:rPr>
        <w:t xml:space="preserve"> </w:t>
      </w:r>
      <w:r>
        <w:t>停止分区组</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529" style="position:absolute;left:0;text-align:left;margin-left:95.85pt;margin-top:4.75pt;width:459.45pt;height:10.6pt;z-index:-252047360;mso-position-horizontal-relative:page" coordorigin="1917,95" coordsize="9189,212">
            <v:shape id="_x0000_s353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27"/>
          <w:w w:val="90"/>
        </w:rPr>
        <w:t xml:space="preserve"> </w:t>
      </w:r>
      <w:r w:rsidR="00A23879">
        <w:rPr>
          <w:rFonts w:ascii="Microsoft JhengHei" w:eastAsia="Microsoft JhengHei" w:hAnsi="Microsoft JhengHei" w:cs="Microsoft JhengHei"/>
          <w:w w:val="90"/>
        </w:rPr>
        <w:t>dataRG.stop()</w:t>
      </w:r>
    </w:p>
    <w:p w:rsidR="00D032B6" w:rsidRDefault="00D032B6">
      <w:pPr>
        <w:spacing w:line="324"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035F6E">
      <w:pPr>
        <w:pStyle w:val="BodyText"/>
        <w:spacing w:line="312" w:lineRule="exact"/>
        <w:ind w:left="113"/>
      </w:pPr>
      <w:r>
        <w:pict>
          <v:group id="_x0000_s3527" style="position:absolute;left:0;text-align:left;margin-left:95.85pt;margin-top:20.35pt;width:459.45pt;height:137.8pt;z-index:-252046336;mso-position-horizontal-relative:page" coordorigin="1917,407" coordsize="9189,2756">
            <v:shape id="_x0000_s3528" style="position:absolute;left:1917;top:407;width:9189;height:2756" coordorigin="1917,407" coordsize="9189,2756" path="m1917,407r9189,l11106,3163r-9189,l1917,407xe" fillcolor="#efefef" stroked="f">
              <v:path arrowok="t"/>
            </v:shape>
            <w10:wrap anchorx="page"/>
          </v:group>
        </w:pict>
      </w:r>
      <w:r w:rsidR="00A23879">
        <w:t>4.</w:t>
      </w:r>
      <w:r w:rsidR="00A23879">
        <w:rPr>
          <w:spacing w:val="58"/>
        </w:rPr>
        <w:t xml:space="preserve"> </w:t>
      </w:r>
      <w:r w:rsidR="00A23879">
        <w:t>通过终端登入相应分区组的数据节点，执行数据恢复。</w:t>
      </w:r>
    </w:p>
    <w:p w:rsidR="00D032B6" w:rsidRDefault="00A23879">
      <w:pPr>
        <w:pStyle w:val="BodyText"/>
        <w:spacing w:before="92" w:line="147" w:lineRule="auto"/>
        <w:ind w:left="497" w:right="542" w:hanging="100"/>
        <w:rPr>
          <w:rFonts w:ascii="Microsoft JhengHei" w:eastAsia="Microsoft JhengHei" w:hAnsi="Microsoft JhengHei" w:cs="Microsoft JhengHei"/>
        </w:rPr>
      </w:pPr>
      <w:r>
        <w:rPr>
          <w:rFonts w:ascii="Microsoft JhengHei" w:eastAsia="Microsoft JhengHei" w:hAnsi="Microsoft JhengHei" w:cs="Microsoft JhengHei"/>
          <w:w w:val="95"/>
        </w:rPr>
        <w:t>sdbadmin@vmsvr2-suse-x64-1:/opt/sequoiadb&gt;</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bin/sdbrestore</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-p</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database/11820/bakfile</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-n</w:t>
      </w:r>
      <w:r>
        <w:rPr>
          <w:rFonts w:ascii="Microsoft JhengHei" w:eastAsia="Microsoft JhengHei" w:hAnsi="Microsoft JhengHei" w:cs="Microsoft JhengHei"/>
          <w:w w:val="96"/>
        </w:rPr>
        <w:t xml:space="preserve"> </w:t>
      </w:r>
      <w:r>
        <w:rPr>
          <w:rFonts w:ascii="Microsoft JhengHei" w:eastAsia="Microsoft JhengHei" w:hAnsi="Microsoft JhengHei" w:cs="Microsoft JhengHei"/>
          <w:w w:val="95"/>
        </w:rPr>
        <w:t>test_bk</w:t>
      </w:r>
    </w:p>
    <w:p w:rsidR="00D032B6" w:rsidRDefault="00A23879">
      <w:pPr>
        <w:pStyle w:val="BodyText"/>
        <w:spacing w:line="147" w:lineRule="auto"/>
        <w:ind w:left="397" w:right="6527"/>
        <w:rPr>
          <w:rFonts w:ascii="Microsoft JhengHei" w:eastAsia="Microsoft JhengHei" w:hAnsi="Microsoft JhengHei" w:cs="Microsoft JhengHei"/>
        </w:rPr>
      </w:pPr>
      <w:r>
        <w:rPr>
          <w:rFonts w:ascii="Microsoft JhengHei" w:eastAsia="Microsoft JhengHei" w:hAnsi="Microsoft JhengHei" w:cs="Microsoft JhengHei"/>
          <w:w w:val="110"/>
        </w:rPr>
        <w:t>Begin</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to</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clean</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95"/>
        </w:rPr>
        <w:t>dps</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110"/>
        </w:rPr>
        <w:t>logs...</w:t>
      </w:r>
      <w:r>
        <w:rPr>
          <w:rFonts w:ascii="Microsoft JhengHei" w:eastAsia="Microsoft JhengHei" w:hAnsi="Microsoft JhengHei" w:cs="Microsoft JhengHei"/>
          <w:w w:val="131"/>
        </w:rPr>
        <w:t xml:space="preserve"> </w:t>
      </w:r>
      <w:r>
        <w:rPr>
          <w:rFonts w:ascii="Microsoft JhengHei" w:eastAsia="Microsoft JhengHei" w:hAnsi="Microsoft JhengHei" w:cs="Microsoft JhengHei"/>
          <w:w w:val="110"/>
        </w:rPr>
        <w:t>Begin</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to</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clean</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95"/>
        </w:rPr>
        <w:t>dms</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110"/>
        </w:rPr>
        <w:t>storages...</w:t>
      </w:r>
      <w:r>
        <w:rPr>
          <w:rFonts w:ascii="Microsoft JhengHei" w:eastAsia="Microsoft JhengHei" w:hAnsi="Microsoft JhengHei" w:cs="Microsoft JhengHei"/>
          <w:w w:val="116"/>
        </w:rPr>
        <w:t xml:space="preserve"> </w:t>
      </w:r>
      <w:r>
        <w:rPr>
          <w:rFonts w:ascii="Microsoft JhengHei" w:eastAsia="Microsoft JhengHei" w:hAnsi="Microsoft JhengHei" w:cs="Microsoft JhengHei"/>
          <w:w w:val="110"/>
        </w:rPr>
        <w:t xml:space="preserve">Begin </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 xml:space="preserve">to </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 xml:space="preserve">init </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95"/>
        </w:rPr>
        <w:t xml:space="preserve">dps </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110"/>
        </w:rPr>
        <w:t>logs...</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 xml:space="preserve">Begin </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 xml:space="preserve">to </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restore...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Begin</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15"/>
        </w:rPr>
        <w:t>to</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15"/>
        </w:rPr>
        <w:t>restore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data</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30"/>
        </w:rPr>
        <w:t>file:</w:t>
      </w:r>
      <w:r>
        <w:rPr>
          <w:rFonts w:ascii="Microsoft JhengHei" w:eastAsia="Microsoft JhengHei" w:hAnsi="Microsoft JhengHei" w:cs="Microsoft JhengHei"/>
          <w:spacing w:val="-31"/>
          <w:w w:val="130"/>
        </w:rPr>
        <w:t xml:space="preserve"> </w:t>
      </w:r>
      <w:r>
        <w:rPr>
          <w:rFonts w:ascii="Microsoft JhengHei" w:eastAsia="Microsoft JhengHei" w:hAnsi="Microsoft JhengHei" w:cs="Microsoft JhengHei"/>
          <w:w w:val="115"/>
        </w:rPr>
        <w:t>11820/bakfile/test_bk.1</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6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Begin</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to</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restore</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15"/>
        </w:rPr>
        <w:t>su:</w:t>
      </w:r>
      <w:r>
        <w:rPr>
          <w:rFonts w:ascii="Microsoft JhengHei" w:eastAsia="Microsoft JhengHei" w:hAnsi="Microsoft JhengHei" w:cs="Microsoft JhengHei"/>
          <w:spacing w:val="2"/>
          <w:w w:val="115"/>
        </w:rPr>
        <w:t xml:space="preserve"> </w:t>
      </w:r>
      <w:r>
        <w:rPr>
          <w:rFonts w:ascii="Microsoft JhengHei" w:eastAsia="Microsoft JhengHei" w:hAnsi="Microsoft JhengHei" w:cs="Microsoft JhengHei"/>
          <w:w w:val="115"/>
        </w:rPr>
        <w:t>test.1.data</w:t>
      </w:r>
      <w:r>
        <w:rPr>
          <w:rFonts w:ascii="Microsoft JhengHei" w:eastAsia="Microsoft JhengHei" w:hAnsi="Microsoft JhengHei" w:cs="Microsoft JhengHei"/>
          <w:spacing w:val="1"/>
          <w:w w:val="11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Begin</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20"/>
        </w:rPr>
        <w:t>to</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20"/>
        </w:rPr>
        <w:t>restore</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20"/>
        </w:rPr>
        <w:t>su:</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20"/>
        </w:rPr>
        <w:t>test.1.idx</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Begin</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to</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05"/>
        </w:rPr>
        <w:t>restore</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05"/>
        </w:rPr>
        <w:t>dps</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15"/>
        </w:rPr>
        <w:t>logs...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Restore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succeed!</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035F6E">
      <w:pPr>
        <w:pStyle w:val="BodyText"/>
        <w:spacing w:line="238" w:lineRule="exact"/>
        <w:ind w:left="113"/>
      </w:pPr>
      <w:r>
        <w:pict>
          <v:group id="_x0000_s3525" style="position:absolute;left:0;text-align:left;margin-left:95.85pt;margin-top:16.65pt;width:459.45pt;height:74.2pt;z-index:-252045312;mso-position-horizontal-relative:page" coordorigin="1917,333" coordsize="9189,1484">
            <v:shape id="_x0000_s3526" style="position:absolute;left:1917;top:333;width:9189;height:1484" coordorigin="1917,333" coordsize="9189,1484" path="m1917,333r9189,l11106,1817r-9189,l1917,333xe" fillcolor="#efefef" stroked="f">
              <v:path arrowok="t"/>
            </v:shape>
            <w10:wrap anchorx="page"/>
          </v:group>
        </w:pict>
      </w:r>
      <w:r w:rsidR="00A23879">
        <w:t>5.</w:t>
      </w:r>
      <w:r w:rsidR="00A23879">
        <w:rPr>
          <w:spacing w:val="58"/>
        </w:rPr>
        <w:t xml:space="preserve"> </w:t>
      </w:r>
      <w:r w:rsidR="00A23879">
        <w:t>到数据节点目录检查文件是否恢复。</w:t>
      </w:r>
    </w:p>
    <w:p w:rsidR="00D032B6" w:rsidRDefault="00A23879">
      <w:pPr>
        <w:pStyle w:val="BodyText"/>
        <w:spacing w:before="92" w:line="147" w:lineRule="auto"/>
        <w:ind w:left="397" w:right="2671"/>
        <w:rPr>
          <w:rFonts w:ascii="Microsoft JhengHei" w:eastAsia="Microsoft JhengHei" w:hAnsi="Microsoft JhengHei" w:cs="Microsoft JhengHei"/>
        </w:rPr>
      </w:pPr>
      <w:r>
        <w:rPr>
          <w:rFonts w:ascii="Microsoft JhengHei" w:eastAsia="Microsoft JhengHei" w:hAnsi="Microsoft JhengHei" w:cs="Microsoft JhengHei"/>
          <w:w w:val="95"/>
        </w:rPr>
        <w:t>sdbadmin</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@vmsvr2-suse-x64-1:/</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opt/sequoiadb</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/database/11820&gt;</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ls</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-l</w:t>
      </w:r>
      <w:r>
        <w:rPr>
          <w:rFonts w:ascii="Microsoft JhengHei" w:eastAsia="Microsoft JhengHei" w:hAnsi="Microsoft JhengHei" w:cs="Microsoft JhengHei"/>
          <w:w w:val="144"/>
        </w:rPr>
        <w:t xml:space="preserve"> </w:t>
      </w:r>
      <w:r>
        <w:rPr>
          <w:rFonts w:ascii="Microsoft JhengHei" w:eastAsia="Microsoft JhengHei" w:hAnsi="Microsoft JhengHei" w:cs="Microsoft JhengHei"/>
        </w:rPr>
        <w:t>total</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299156</w:t>
      </w:r>
    </w:p>
    <w:p w:rsidR="00D032B6" w:rsidRDefault="00A23879">
      <w:pPr>
        <w:pStyle w:val="BodyText"/>
        <w:tabs>
          <w:tab w:val="left" w:pos="3997"/>
        </w:tabs>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drwxr-xr-x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2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sdbadmin</w:t>
      </w:r>
      <w:r>
        <w:rPr>
          <w:rFonts w:ascii="Microsoft JhengHei" w:eastAsia="Microsoft JhengHei" w:hAnsi="Microsoft JhengHei" w:cs="Microsoft JhengHei"/>
          <w:w w:val="90"/>
        </w:rPr>
        <w:tab/>
        <w:t xml:space="preserve">4096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 xml:space="preserve">Nov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 xml:space="preserve">13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 xml:space="preserve">16:06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bakfile</w:t>
      </w:r>
    </w:p>
    <w:p w:rsidR="00D032B6" w:rsidRDefault="00A23879">
      <w:pPr>
        <w:pStyle w:val="BodyText"/>
        <w:tabs>
          <w:tab w:val="left" w:pos="39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drwxr-xr-x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2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sdbadmin</w:t>
      </w:r>
      <w:r>
        <w:rPr>
          <w:rFonts w:ascii="Microsoft JhengHei" w:eastAsia="Microsoft JhengHei" w:hAnsi="Microsoft JhengHei" w:cs="Microsoft JhengHei"/>
          <w:w w:val="90"/>
        </w:rPr>
        <w:tab/>
        <w:t xml:space="preserve">4096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Nov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13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15:48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diaglog</w:t>
      </w:r>
    </w:p>
    <w:p w:rsidR="00D032B6" w:rsidRDefault="00A23879">
      <w:pPr>
        <w:pStyle w:val="BodyText"/>
        <w:tabs>
          <w:tab w:val="left" w:pos="39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drwxr-xr-x</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w w:val="95"/>
        </w:rPr>
        <w:t>2</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w w:val="95"/>
        </w:rPr>
        <w:t>sdbadmin</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w w:val="95"/>
        </w:rPr>
        <w:t>sdbadmin</w:t>
      </w:r>
      <w:r>
        <w:rPr>
          <w:rFonts w:ascii="Microsoft JhengHei" w:eastAsia="Microsoft JhengHei" w:hAnsi="Microsoft JhengHei" w:cs="Microsoft JhengHei"/>
          <w:w w:val="95"/>
        </w:rPr>
        <w:tab/>
        <w:t xml:space="preserve">4096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 xml:space="preserve">Nov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 xml:space="preserve">13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 xml:space="preserve">17:39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replicalog</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-rw-r-----</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1</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sdbadmin</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sdbadmin</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155254784</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Nov</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13</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17:39</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test.1.data</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-rw-r-----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w w:val="90"/>
        </w:rPr>
        <w:t xml:space="preserve">1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sdbadmin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151060480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Nov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13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17:39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rPr>
        <w:t>test.1.idx</w:t>
      </w:r>
    </w:p>
    <w:p w:rsidR="00D032B6" w:rsidRDefault="00A23879">
      <w:pPr>
        <w:pStyle w:val="BodyText"/>
        <w:spacing w:line="238" w:lineRule="exact"/>
        <w:ind w:left="113"/>
        <w:rPr>
          <w:lang w:eastAsia="zh-CN"/>
        </w:rPr>
      </w:pPr>
      <w:r>
        <w:rPr>
          <w:lang w:eastAsia="zh-CN"/>
        </w:rPr>
        <w:t>6.</w:t>
      </w:r>
      <w:r>
        <w:rPr>
          <w:spacing w:val="47"/>
          <w:lang w:eastAsia="zh-CN"/>
        </w:rPr>
        <w:t xml:space="preserve"> </w:t>
      </w:r>
      <w:r>
        <w:rPr>
          <w:lang w:eastAsia="zh-CN"/>
        </w:rPr>
        <w:t>删除该分区组中其它数据节点的所有数据（或者将该节点的所有</w:t>
      </w:r>
      <w:r>
        <w:rPr>
          <w:spacing w:val="-13"/>
          <w:lang w:eastAsia="zh-CN"/>
        </w:rPr>
        <w:t xml:space="preserve"> </w:t>
      </w:r>
      <w:r>
        <w:rPr>
          <w:lang w:eastAsia="zh-CN"/>
        </w:rPr>
        <w:t>.data</w:t>
      </w:r>
      <w:r>
        <w:rPr>
          <w:spacing w:val="-12"/>
          <w:lang w:eastAsia="zh-CN"/>
        </w:rPr>
        <w:t xml:space="preserve"> </w:t>
      </w:r>
      <w:r>
        <w:rPr>
          <w:lang w:eastAsia="zh-CN"/>
        </w:rPr>
        <w:t>和</w:t>
      </w:r>
      <w:r>
        <w:rPr>
          <w:spacing w:val="-13"/>
          <w:lang w:eastAsia="zh-CN"/>
        </w:rPr>
        <w:t xml:space="preserve"> </w:t>
      </w:r>
      <w:r>
        <w:rPr>
          <w:lang w:eastAsia="zh-CN"/>
        </w:rPr>
        <w:t>.idx</w:t>
      </w:r>
      <w:r>
        <w:rPr>
          <w:spacing w:val="-12"/>
          <w:lang w:eastAsia="zh-CN"/>
        </w:rPr>
        <w:t xml:space="preserve"> </w:t>
      </w:r>
      <w:r>
        <w:rPr>
          <w:lang w:eastAsia="zh-CN"/>
        </w:rPr>
        <w:t>文件拷贝至其它数据节点的</w:t>
      </w:r>
    </w:p>
    <w:p w:rsidR="00D032B6" w:rsidRDefault="00A23879">
      <w:pPr>
        <w:pStyle w:val="BodyText"/>
        <w:spacing w:line="240" w:lineRule="exact"/>
        <w:ind w:left="397"/>
        <w:rPr>
          <w:lang w:eastAsia="zh-CN"/>
        </w:rPr>
      </w:pPr>
      <w:r>
        <w:rPr>
          <w:w w:val="95"/>
          <w:lang w:eastAsia="zh-CN"/>
        </w:rPr>
        <w:t xml:space="preserve">数据目录和索引目录下，以及将该节点   </w:t>
      </w:r>
      <w:r>
        <w:rPr>
          <w:spacing w:val="18"/>
          <w:w w:val="95"/>
          <w:lang w:eastAsia="zh-CN"/>
        </w:rPr>
        <w:t xml:space="preserve"> </w:t>
      </w:r>
      <w:r>
        <w:rPr>
          <w:w w:val="95"/>
          <w:lang w:eastAsia="zh-CN"/>
        </w:rPr>
        <w:t xml:space="preserve">replicalog   </w:t>
      </w:r>
      <w:r>
        <w:rPr>
          <w:spacing w:val="18"/>
          <w:w w:val="95"/>
          <w:lang w:eastAsia="zh-CN"/>
        </w:rPr>
        <w:t xml:space="preserve"> </w:t>
      </w:r>
      <w:r>
        <w:rPr>
          <w:w w:val="95"/>
          <w:lang w:eastAsia="zh-CN"/>
        </w:rPr>
        <w:t>所有日志拷贝至其它数据节点的日志目录下，或者将备</w:t>
      </w:r>
    </w:p>
    <w:p w:rsidR="00D032B6" w:rsidRDefault="00A23879">
      <w:pPr>
        <w:pStyle w:val="BodyText"/>
        <w:spacing w:line="240" w:lineRule="exact"/>
        <w:ind w:left="397"/>
        <w:rPr>
          <w:lang w:eastAsia="zh-CN"/>
        </w:rPr>
      </w:pPr>
      <w:r>
        <w:rPr>
          <w:lang w:eastAsia="zh-CN"/>
        </w:rPr>
        <w:t>份文件拷贝至其它数据节点，并通过</w:t>
      </w:r>
      <w:r>
        <w:rPr>
          <w:spacing w:val="-28"/>
          <w:lang w:eastAsia="zh-CN"/>
        </w:rPr>
        <w:t xml:space="preserve"> </w:t>
      </w:r>
      <w:r>
        <w:rPr>
          <w:lang w:eastAsia="zh-CN"/>
        </w:rPr>
        <w:t>restored</w:t>
      </w:r>
      <w:r>
        <w:rPr>
          <w:spacing w:val="-27"/>
          <w:lang w:eastAsia="zh-CN"/>
        </w:rPr>
        <w:t xml:space="preserve"> </w:t>
      </w:r>
      <w:r>
        <w:rPr>
          <w:lang w:eastAsia="zh-CN"/>
        </w:rPr>
        <w:t>工具恢复）；重新启动系统。</w:t>
      </w:r>
    </w:p>
    <w:p w:rsidR="00D032B6" w:rsidRDefault="00A23879">
      <w:pPr>
        <w:pStyle w:val="BodyText"/>
        <w:spacing w:before="98" w:line="253" w:lineRule="auto"/>
        <w:ind w:left="113" w:right="6265"/>
        <w:rPr>
          <w:lang w:eastAsia="zh-CN"/>
        </w:rPr>
      </w:pPr>
      <w:bookmarkStart w:id="238" w:name="SequoiaDB_备份恢复操作指导书"/>
      <w:bookmarkStart w:id="239" w:name="_bookmark107"/>
      <w:bookmarkEnd w:id="238"/>
      <w:bookmarkEnd w:id="239"/>
      <w:r>
        <w:rPr>
          <w:w w:val="95"/>
          <w:lang w:eastAsia="zh-CN"/>
        </w:rPr>
        <w:t xml:space="preserve">SequoiaDB </w:t>
      </w:r>
      <w:r>
        <w:rPr>
          <w:spacing w:val="8"/>
          <w:w w:val="95"/>
          <w:lang w:eastAsia="zh-CN"/>
        </w:rPr>
        <w:t xml:space="preserve"> </w:t>
      </w:r>
      <w:r>
        <w:rPr>
          <w:w w:val="95"/>
          <w:lang w:eastAsia="zh-CN"/>
        </w:rPr>
        <w:t>备份恢复操作指导书</w:t>
      </w:r>
      <w:r>
        <w:rPr>
          <w:lang w:eastAsia="zh-CN"/>
        </w:rPr>
        <w:t xml:space="preserve"> </w:t>
      </w:r>
      <w:r>
        <w:rPr>
          <w:w w:val="95"/>
          <w:lang w:eastAsia="zh-CN"/>
        </w:rPr>
        <w:t xml:space="preserve">SequoiaDB </w:t>
      </w:r>
      <w:r>
        <w:rPr>
          <w:spacing w:val="8"/>
          <w:w w:val="95"/>
          <w:lang w:eastAsia="zh-CN"/>
        </w:rPr>
        <w:t xml:space="preserve"> </w:t>
      </w:r>
      <w:r>
        <w:rPr>
          <w:w w:val="95"/>
          <w:lang w:eastAsia="zh-CN"/>
        </w:rPr>
        <w:t>备份及恢复详细样例</w:t>
      </w:r>
    </w:p>
    <w:p w:rsidR="00D032B6" w:rsidRDefault="00D032B6">
      <w:pPr>
        <w:spacing w:before="4" w:line="180" w:lineRule="exact"/>
        <w:rPr>
          <w:sz w:val="18"/>
          <w:szCs w:val="18"/>
          <w:lang w:eastAsia="zh-CN"/>
        </w:rPr>
      </w:pPr>
    </w:p>
    <w:p w:rsidR="00D032B6" w:rsidRDefault="00A23879">
      <w:pPr>
        <w:pStyle w:val="BodyText"/>
        <w:ind w:left="113"/>
        <w:rPr>
          <w:lang w:eastAsia="zh-CN"/>
        </w:rPr>
      </w:pPr>
      <w:r>
        <w:rPr>
          <w:lang w:eastAsia="zh-CN"/>
        </w:rPr>
        <w:t>备份操作</w:t>
      </w:r>
    </w:p>
    <w:p w:rsidR="00D032B6" w:rsidRDefault="00D032B6">
      <w:pPr>
        <w:spacing w:before="5" w:line="100" w:lineRule="exact"/>
        <w:rPr>
          <w:sz w:val="10"/>
          <w:szCs w:val="10"/>
          <w:lang w:eastAsia="zh-CN"/>
        </w:rPr>
      </w:pPr>
    </w:p>
    <w:p w:rsidR="00D032B6" w:rsidRDefault="00A23879">
      <w:pPr>
        <w:pStyle w:val="BodyText"/>
        <w:spacing w:line="168" w:lineRule="auto"/>
        <w:ind w:left="113" w:right="373"/>
        <w:rPr>
          <w:lang w:eastAsia="zh-CN"/>
        </w:rPr>
      </w:pPr>
      <w:r>
        <w:rPr>
          <w:w w:val="95"/>
          <w:lang w:eastAsia="zh-CN"/>
        </w:rPr>
        <w:t xml:space="preserve">SequoiaDB </w:t>
      </w:r>
      <w:r>
        <w:rPr>
          <w:spacing w:val="50"/>
          <w:w w:val="95"/>
          <w:lang w:eastAsia="zh-CN"/>
        </w:rPr>
        <w:t xml:space="preserve"> </w:t>
      </w:r>
      <w:r>
        <w:rPr>
          <w:w w:val="95"/>
          <w:lang w:eastAsia="zh-CN"/>
        </w:rPr>
        <w:t xml:space="preserve">的备份操作是通过在 </w:t>
      </w:r>
      <w:r>
        <w:rPr>
          <w:spacing w:val="50"/>
          <w:w w:val="95"/>
          <w:lang w:eastAsia="zh-CN"/>
        </w:rPr>
        <w:t xml:space="preserve"> </w:t>
      </w:r>
      <w:r>
        <w:rPr>
          <w:w w:val="95"/>
          <w:lang w:eastAsia="zh-CN"/>
        </w:rPr>
        <w:t xml:space="preserve">sdb </w:t>
      </w:r>
      <w:r>
        <w:rPr>
          <w:spacing w:val="51"/>
          <w:w w:val="95"/>
          <w:lang w:eastAsia="zh-CN"/>
        </w:rPr>
        <w:t xml:space="preserve"> </w:t>
      </w:r>
      <w:r>
        <w:rPr>
          <w:w w:val="95"/>
          <w:lang w:eastAsia="zh-CN"/>
        </w:rPr>
        <w:t>客户端上执行相应的方法来完成的。备份操作相关方法函数包</w:t>
      </w:r>
      <w:r>
        <w:rPr>
          <w:lang w:eastAsia="zh-CN"/>
        </w:rPr>
        <w:t xml:space="preserve"> </w:t>
      </w:r>
      <w:r>
        <w:rPr>
          <w:w w:val="95"/>
          <w:lang w:eastAsia="zh-CN"/>
        </w:rPr>
        <w:t>含：</w:t>
      </w:r>
      <w:r>
        <w:rPr>
          <w:color w:val="0000FF"/>
          <w:w w:val="95"/>
          <w:lang w:eastAsia="zh-CN"/>
        </w:rPr>
        <w:t>db.backupOffline()</w:t>
      </w:r>
      <w:r>
        <w:rPr>
          <w:color w:val="000000"/>
          <w:w w:val="95"/>
          <w:lang w:eastAsia="zh-CN"/>
        </w:rPr>
        <w:t>，</w:t>
      </w:r>
      <w:hyperlink w:anchor="_bookmark195" w:history="1">
        <w:r>
          <w:rPr>
            <w:color w:val="0000FF"/>
            <w:w w:val="95"/>
            <w:lang w:eastAsia="zh-CN"/>
          </w:rPr>
          <w:t>db.listBackup()</w:t>
        </w:r>
      </w:hyperlink>
      <w:r>
        <w:rPr>
          <w:color w:val="000000"/>
          <w:w w:val="95"/>
          <w:lang w:eastAsia="zh-CN"/>
        </w:rPr>
        <w:t>，</w:t>
      </w:r>
      <w:hyperlink w:anchor="_bookmark202" w:history="1">
        <w:r>
          <w:rPr>
            <w:color w:val="0000FF"/>
            <w:w w:val="95"/>
            <w:lang w:eastAsia="zh-CN"/>
          </w:rPr>
          <w:t>db.removeBackup()</w:t>
        </w:r>
      </w:hyperlink>
      <w:r>
        <w:rPr>
          <w:color w:val="000000"/>
          <w:w w:val="95"/>
          <w:lang w:eastAsia="zh-CN"/>
        </w:rPr>
        <w:t>。数据备份支持离线备份，在数据备份期间</w:t>
      </w:r>
      <w:r>
        <w:rPr>
          <w:color w:val="000000"/>
          <w:lang w:eastAsia="zh-CN"/>
        </w:rPr>
        <w:t xml:space="preserve"> </w:t>
      </w:r>
      <w:r>
        <w:rPr>
          <w:color w:val="000000"/>
          <w:w w:val="95"/>
          <w:lang w:eastAsia="zh-CN"/>
        </w:rPr>
        <w:t>需要中断插入，更新，删除等变更操作，只支持查询操作。</w:t>
      </w:r>
    </w:p>
    <w:p w:rsidR="00D032B6" w:rsidRDefault="00A23879">
      <w:pPr>
        <w:pStyle w:val="BodyText"/>
        <w:spacing w:before="34"/>
        <w:ind w:left="113"/>
        <w:rPr>
          <w:lang w:eastAsia="zh-CN"/>
        </w:rPr>
      </w:pPr>
      <w:r>
        <w:rPr>
          <w:lang w:eastAsia="zh-CN"/>
        </w:rPr>
        <w:t>备份有两种方式：全量备份和增量备份。</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全量备份：</w:t>
      </w:r>
      <w:r>
        <w:rPr>
          <w:spacing w:val="-7"/>
          <w:position w:val="1"/>
          <w:lang w:eastAsia="zh-CN"/>
        </w:rPr>
        <w:t xml:space="preserve"> </w:t>
      </w:r>
      <w:r>
        <w:rPr>
          <w:position w:val="1"/>
          <w:lang w:eastAsia="zh-CN"/>
        </w:rPr>
        <w:t>备份整个数据库的配置，数据和日志；</w:t>
      </w:r>
    </w:p>
    <w:p w:rsidR="00D032B6" w:rsidRDefault="00A23879">
      <w:pPr>
        <w:pStyle w:val="BodyText"/>
        <w:tabs>
          <w:tab w:val="left" w:pos="397"/>
        </w:tabs>
        <w:spacing w:line="293"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增量备份：</w:t>
      </w:r>
      <w:r>
        <w:rPr>
          <w:spacing w:val="-7"/>
          <w:position w:val="1"/>
          <w:lang w:eastAsia="zh-CN"/>
        </w:rPr>
        <w:t xml:space="preserve"> </w:t>
      </w:r>
      <w:r>
        <w:rPr>
          <w:position w:val="1"/>
          <w:lang w:eastAsia="zh-CN"/>
        </w:rPr>
        <w:t>在上一个全量备份或增量备份的基础上备份新增的日志和配置。</w:t>
      </w:r>
    </w:p>
    <w:p w:rsidR="00D032B6" w:rsidRDefault="00D032B6">
      <w:pPr>
        <w:spacing w:before="5" w:line="220" w:lineRule="exact"/>
        <w:rPr>
          <w:lang w:eastAsia="zh-CN"/>
        </w:rPr>
      </w:pPr>
    </w:p>
    <w:p w:rsidR="00D032B6" w:rsidRDefault="00A23879">
      <w:pPr>
        <w:pStyle w:val="BodyText"/>
        <w:ind w:left="113"/>
        <w:rPr>
          <w:lang w:eastAsia="zh-CN"/>
        </w:rPr>
      </w:pPr>
      <w:r>
        <w:rPr>
          <w:lang w:eastAsia="zh-CN"/>
        </w:rPr>
        <w:t>备份步骤：</w:t>
      </w:r>
    </w:p>
    <w:p w:rsidR="00D032B6" w:rsidRDefault="00A23879">
      <w:pPr>
        <w:pStyle w:val="BodyText"/>
        <w:spacing w:before="38"/>
        <w:ind w:left="113"/>
        <w:rPr>
          <w:lang w:eastAsia="zh-CN"/>
        </w:rPr>
      </w:pPr>
      <w:r>
        <w:rPr>
          <w:lang w:eastAsia="zh-CN"/>
        </w:rPr>
        <w:t>1.</w:t>
      </w:r>
      <w:r>
        <w:rPr>
          <w:spacing w:val="58"/>
          <w:lang w:eastAsia="zh-CN"/>
        </w:rPr>
        <w:t xml:space="preserve"> </w:t>
      </w:r>
      <w:r>
        <w:rPr>
          <w:lang w:eastAsia="zh-CN"/>
        </w:rPr>
        <w:t>备份前确认数据库无插入，更新，删除等变更操作；</w:t>
      </w:r>
    </w:p>
    <w:p w:rsidR="00D032B6" w:rsidRDefault="00A23879">
      <w:pPr>
        <w:pStyle w:val="BodyText"/>
        <w:spacing w:line="270" w:lineRule="exact"/>
        <w:ind w:left="113"/>
      </w:pPr>
      <w:r>
        <w:t>2.</w:t>
      </w:r>
      <w:r>
        <w:rPr>
          <w:spacing w:val="46"/>
        </w:rPr>
        <w:t xml:space="preserve"> </w:t>
      </w:r>
      <w:r>
        <w:t>进入</w:t>
      </w:r>
      <w:r>
        <w:rPr>
          <w:spacing w:val="-13"/>
        </w:rPr>
        <w:t xml:space="preserve"> </w:t>
      </w:r>
      <w:r>
        <w:t>sdb</w:t>
      </w:r>
      <w:r>
        <w:rPr>
          <w:spacing w:val="-13"/>
        </w:rPr>
        <w:t xml:space="preserve"> </w:t>
      </w:r>
      <w:r>
        <w:t>客户端；</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23" style="position:absolute;left:0;text-align:left;margin-left:95.85pt;margin-top:4.75pt;width:459.45pt;height:10.6pt;z-index:-252044288;mso-position-horizontal-relative:page" coordorigin="1917,95" coordsize="9189,212">
            <v:shape id="_x0000_s352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19"/>
          <w:w w:val="90"/>
        </w:rPr>
        <w:t xml:space="preserve"> </w:t>
      </w:r>
      <w:r w:rsidR="00A23879">
        <w:rPr>
          <w:rFonts w:ascii="Microsoft JhengHei" w:eastAsia="Microsoft JhengHei" w:hAnsi="Microsoft JhengHei" w:cs="Microsoft JhengHei"/>
          <w:w w:val="90"/>
        </w:rPr>
        <w:t>/opt/sequoiadb/bin/sdb</w:t>
      </w:r>
    </w:p>
    <w:p w:rsidR="00606508" w:rsidRDefault="00A23879">
      <w:pPr>
        <w:pStyle w:val="BodyText"/>
        <w:numPr>
          <w:ilvl w:val="0"/>
          <w:numId w:val="16"/>
        </w:numPr>
        <w:tabs>
          <w:tab w:val="left" w:pos="397"/>
        </w:tabs>
        <w:spacing w:line="238" w:lineRule="exact"/>
        <w:ind w:left="397"/>
      </w:pPr>
      <w:r>
        <w:t>连接其中</w:t>
      </w:r>
      <w:r>
        <w:rPr>
          <w:spacing w:val="-27"/>
        </w:rPr>
        <w:t xml:space="preserve"> </w:t>
      </w:r>
      <w:r>
        <w:t>coord</w:t>
      </w:r>
      <w:r>
        <w:rPr>
          <w:spacing w:val="-27"/>
        </w:rPr>
        <w:t xml:space="preserve"> </w:t>
      </w:r>
      <w:r>
        <w:t>节点</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521" style="position:absolute;left:0;text-align:left;margin-left:95.85pt;margin-top:4.75pt;width:459.45pt;height:10.6pt;z-index:-252043264;mso-position-horizontal-relative:page" coordorigin="1917,95" coordsize="9189,212">
            <v:shape id="_x0000_s352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31"/>
          <w:w w:val="85"/>
        </w:rPr>
        <w:t xml:space="preserve"> </w:t>
      </w:r>
      <w:r w:rsidR="00A23879">
        <w:rPr>
          <w:rFonts w:ascii="Microsoft JhengHei" w:eastAsia="Microsoft JhengHei" w:hAnsi="Microsoft JhengHei" w:cs="Microsoft JhengHei"/>
          <w:w w:val="95"/>
        </w:rPr>
        <w:t xml:space="preserve">var </w:t>
      </w:r>
      <w:r w:rsidR="00A23879">
        <w:rPr>
          <w:rFonts w:ascii="Microsoft JhengHei" w:eastAsia="Microsoft JhengHei" w:hAnsi="Microsoft JhengHei" w:cs="Microsoft JhengHei"/>
          <w:spacing w:val="21"/>
          <w:w w:val="95"/>
        </w:rPr>
        <w:t xml:space="preserve"> </w:t>
      </w:r>
      <w:r w:rsidR="00A23879">
        <w:rPr>
          <w:rFonts w:ascii="Microsoft JhengHei" w:eastAsia="Microsoft JhengHei" w:hAnsi="Microsoft JhengHei" w:cs="Microsoft JhengHei"/>
          <w:w w:val="85"/>
        </w:rPr>
        <w:t xml:space="preserve">db </w:t>
      </w:r>
      <w:r w:rsidR="00A23879">
        <w:rPr>
          <w:rFonts w:ascii="Microsoft JhengHei" w:eastAsia="Microsoft JhengHei" w:hAnsi="Microsoft JhengHei" w:cs="Microsoft JhengHei"/>
          <w:spacing w:val="31"/>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31"/>
          <w:w w:val="85"/>
        </w:rPr>
        <w:t xml:space="preserve"> </w:t>
      </w:r>
      <w:r w:rsidR="00A23879">
        <w:rPr>
          <w:rFonts w:ascii="Microsoft JhengHei" w:eastAsia="Microsoft JhengHei" w:hAnsi="Microsoft JhengHei" w:cs="Microsoft JhengHei"/>
          <w:w w:val="85"/>
        </w:rPr>
        <w:t xml:space="preserve">new </w:t>
      </w:r>
      <w:r w:rsidR="00A23879">
        <w:rPr>
          <w:rFonts w:ascii="Microsoft JhengHei" w:eastAsia="Microsoft JhengHei" w:hAnsi="Microsoft JhengHei" w:cs="Microsoft JhengHei"/>
          <w:spacing w:val="31"/>
          <w:w w:val="85"/>
        </w:rPr>
        <w:t xml:space="preserve"> </w:t>
      </w:r>
      <w:r w:rsidR="00A23879">
        <w:rPr>
          <w:rFonts w:ascii="Microsoft JhengHei" w:eastAsia="Microsoft JhengHei" w:hAnsi="Microsoft JhengHei" w:cs="Microsoft JhengHei"/>
          <w:w w:val="95"/>
        </w:rPr>
        <w:t xml:space="preserve">Sdb('htest1', </w:t>
      </w:r>
      <w:r w:rsidR="00A23879">
        <w:rPr>
          <w:rFonts w:ascii="Microsoft JhengHei" w:eastAsia="Microsoft JhengHei" w:hAnsi="Microsoft JhengHei" w:cs="Microsoft JhengHei"/>
          <w:spacing w:val="21"/>
          <w:w w:val="95"/>
        </w:rPr>
        <w:t xml:space="preserve"> </w:t>
      </w:r>
      <w:r w:rsidR="00A23879">
        <w:rPr>
          <w:rFonts w:ascii="Microsoft JhengHei" w:eastAsia="Microsoft JhengHei" w:hAnsi="Microsoft JhengHei" w:cs="Microsoft JhengHei"/>
          <w:w w:val="95"/>
        </w:rPr>
        <w:t>11810)</w:t>
      </w:r>
    </w:p>
    <w:p w:rsidR="00D032B6" w:rsidRDefault="00A23879">
      <w:pPr>
        <w:pStyle w:val="BodyText"/>
        <w:spacing w:line="238" w:lineRule="exact"/>
        <w:ind w:left="113"/>
        <w:rPr>
          <w:lang w:eastAsia="zh-CN"/>
        </w:rPr>
      </w:pPr>
      <w:r>
        <w:rPr>
          <w:lang w:eastAsia="zh-CN"/>
        </w:rPr>
        <w:t>4.</w:t>
      </w:r>
      <w:r>
        <w:rPr>
          <w:spacing w:val="58"/>
          <w:lang w:eastAsia="zh-CN"/>
        </w:rPr>
        <w:t xml:space="preserve"> </w:t>
      </w:r>
      <w:r>
        <w:rPr>
          <w:lang w:eastAsia="zh-CN"/>
        </w:rPr>
        <w:t>检查数据库是否有备份；</w:t>
      </w:r>
    </w:p>
    <w:p w:rsidR="00D032B6" w:rsidRDefault="00A23879">
      <w:pPr>
        <w:pStyle w:val="BodyText"/>
        <w:spacing w:before="18"/>
        <w:ind w:left="397"/>
        <w:rPr>
          <w:lang w:eastAsia="zh-CN"/>
        </w:rPr>
      </w:pPr>
      <w:r>
        <w:rPr>
          <w:lang w:eastAsia="zh-CN"/>
        </w:rPr>
        <w:t>检查数据库集群内所含有的数据：</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519" style="position:absolute;left:0;text-align:left;margin-left:95.85pt;margin-top:4.75pt;width:459.45pt;height:95.4pt;z-index:-252042240;mso-position-horizontal-relative:page" coordorigin="1917,95" coordsize="9189,1908">
            <v:shape id="_x0000_s3520" style="position:absolute;left:1917;top:95;width:9189;height:1908" coordorigin="1917,95" coordsize="9189,1908" path="m1917,95r9189,l11106,2003r-9189,l1917,95xe" fillcolor="#efefef" stroked="f">
              <v:path arrowok="t"/>
            </v:shape>
            <w10:wrap anchorx="page"/>
          </v:group>
        </w:pict>
      </w:r>
      <w:r w:rsidR="00A23879">
        <w:rPr>
          <w:rFonts w:ascii="Microsoft JhengHei" w:eastAsia="Microsoft JhengHei" w:hAnsi="Microsoft JhengHei" w:cs="Microsoft JhengHei"/>
          <w:w w:val="95"/>
        </w:rPr>
        <w:t xml:space="preserve">&gt;   </w:t>
      </w:r>
      <w:r w:rsidR="00A23879">
        <w:rPr>
          <w:rFonts w:ascii="Microsoft JhengHei" w:eastAsia="Microsoft JhengHei" w:hAnsi="Microsoft JhengHei" w:cs="Microsoft JhengHei"/>
          <w:spacing w:val="14"/>
          <w:w w:val="95"/>
        </w:rPr>
        <w:t xml:space="preserve"> </w:t>
      </w:r>
      <w:r w:rsidR="00A23879">
        <w:rPr>
          <w:rFonts w:ascii="Microsoft JhengHei" w:eastAsia="Microsoft JhengHei" w:hAnsi="Microsoft JhengHei" w:cs="Microsoft JhengHei"/>
          <w:w w:val="105"/>
        </w:rPr>
        <w:t>db.list(4)</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"foo.bar"</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0.2882s.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db.foo.bar.count()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2880000</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0.2586s.</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217" w:right="7103"/>
        <w:rPr>
          <w:rFonts w:ascii="Microsoft JhengHei" w:eastAsia="Microsoft JhengHei" w:hAnsi="Microsoft JhengHei" w:cs="Microsoft JhengHei"/>
          <w:lang w:eastAsia="zh-CN"/>
        </w:rPr>
      </w:pPr>
      <w:r>
        <w:rPr>
          <w:rFonts w:ascii="Microsoft JhengHei" w:eastAsia="Microsoft JhengHei" w:hAnsi="Microsoft JhengHei" w:cs="Microsoft JhengHei"/>
          <w:w w:val="95"/>
        </w:rPr>
        <w:t>&gt;     db.listBackup()</w:t>
      </w:r>
      <w:r>
        <w:rPr>
          <w:rFonts w:ascii="Microsoft JhengHei" w:eastAsia="Microsoft JhengHei" w:hAnsi="Microsoft JhengHei" w:cs="Microsoft JhengHei"/>
          <w:w w:val="108"/>
        </w:rPr>
        <w:t xml:space="preserve"> </w:t>
      </w:r>
      <w:r>
        <w:rPr>
          <w:rFonts w:ascii="Microsoft JhengHei" w:eastAsia="Microsoft JhengHei" w:hAnsi="Microsoft JhengHei" w:cs="Microsoft JhengHei"/>
          <w:w w:val="95"/>
        </w:rPr>
        <w:t xml:space="preserve">Return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 xml:space="preserve">0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row(s).</w:t>
      </w:r>
      <w:r>
        <w:rPr>
          <w:rFonts w:ascii="Microsoft JhengHei" w:eastAsia="Microsoft JhengHei" w:hAnsi="Microsoft JhengHei" w:cs="Microsoft JhengHei"/>
          <w:w w:val="112"/>
        </w:rPr>
        <w:t xml:space="preserve"> </w:t>
      </w:r>
      <w:r>
        <w:rPr>
          <w:rFonts w:ascii="Microsoft JhengHei" w:eastAsia="Microsoft JhengHei" w:hAnsi="Microsoft JhengHei" w:cs="Microsoft JhengHei"/>
          <w:w w:val="95"/>
          <w:lang w:eastAsia="zh-CN"/>
        </w:rPr>
        <w:t xml:space="preserve">Takes  </w:t>
      </w:r>
      <w:r>
        <w:rPr>
          <w:rFonts w:ascii="Microsoft JhengHei" w:eastAsia="Microsoft JhengHei" w:hAnsi="Microsoft JhengHei" w:cs="Microsoft JhengHei"/>
          <w:spacing w:val="15"/>
          <w:w w:val="95"/>
          <w:lang w:eastAsia="zh-CN"/>
        </w:rPr>
        <w:t xml:space="preserve"> </w:t>
      </w:r>
      <w:r>
        <w:rPr>
          <w:rFonts w:ascii="Microsoft JhengHei" w:eastAsia="Microsoft JhengHei" w:hAnsi="Microsoft JhengHei" w:cs="Microsoft JhengHei"/>
          <w:w w:val="95"/>
          <w:lang w:eastAsia="zh-CN"/>
        </w:rPr>
        <w:t>0.6483s.</w:t>
      </w:r>
    </w:p>
    <w:p w:rsidR="00D032B6" w:rsidRDefault="00035F6E">
      <w:pPr>
        <w:pStyle w:val="BodyText"/>
        <w:spacing w:line="257" w:lineRule="exact"/>
        <w:rPr>
          <w:lang w:eastAsia="zh-CN"/>
        </w:rPr>
      </w:pPr>
      <w:r>
        <w:pict>
          <v:group id="_x0000_s3517" style="position:absolute;left:0;text-align:left;margin-left:95.85pt;margin-top:-31.65pt;width:459.45pt;height:31.8pt;z-index:-252041216;mso-position-horizontal-relative:page" coordorigin="1917,-633" coordsize="9189,636">
            <v:shape id="_x0000_s3518" style="position:absolute;left:1917;top:-633;width:9189;height:636" coordorigin="1917,-633" coordsize="9189,636" path="m1917,-633r9189,l11106,3,1917,3r,-636xe" fillcolor="#efefef" stroked="f">
              <v:path arrowok="t"/>
            </v:shape>
            <w10:wrap anchorx="page"/>
          </v:group>
        </w:pict>
      </w:r>
      <w:r w:rsidR="00A23879">
        <w:rPr>
          <w:lang w:eastAsia="zh-CN"/>
        </w:rPr>
        <w:t>5.</w:t>
      </w:r>
      <w:r w:rsidR="00A23879">
        <w:rPr>
          <w:spacing w:val="58"/>
          <w:lang w:eastAsia="zh-CN"/>
        </w:rPr>
        <w:t xml:space="preserve"> </w:t>
      </w:r>
      <w:r w:rsidR="00A23879">
        <w:rPr>
          <w:lang w:eastAsia="zh-CN"/>
        </w:rPr>
        <w:t>执行数据库备份；</w:t>
      </w:r>
    </w:p>
    <w:p w:rsidR="00D032B6" w:rsidRDefault="00D032B6">
      <w:pPr>
        <w:spacing w:before="5" w:line="100" w:lineRule="exact"/>
        <w:rPr>
          <w:sz w:val="10"/>
          <w:szCs w:val="10"/>
          <w:lang w:eastAsia="zh-CN"/>
        </w:rPr>
      </w:pPr>
    </w:p>
    <w:p w:rsidR="00D032B6" w:rsidRDefault="00035F6E">
      <w:pPr>
        <w:pStyle w:val="BodyText"/>
        <w:spacing w:line="168" w:lineRule="auto"/>
        <w:ind w:left="1217" w:right="452"/>
        <w:rPr>
          <w:lang w:eastAsia="zh-CN"/>
        </w:rPr>
      </w:pPr>
      <w:r>
        <w:pict>
          <v:group id="_x0000_s3515" style="position:absolute;left:0;text-align:left;margin-left:95.85pt;margin-top:41.55pt;width:459.45pt;height:159pt;z-index:-252040192;mso-position-horizontal-relative:page" coordorigin="1917,831" coordsize="9189,3180">
            <v:shape id="_x0000_s3516" style="position:absolute;left:1917;top:831;width:9189;height:3180" coordorigin="1917,831" coordsize="9189,3180" path="m1917,831r9189,l11106,4011r-9189,l1917,831xe" fillcolor="#efefef" stroked="f">
              <v:path arrowok="t"/>
            </v:shape>
            <w10:wrap anchorx="page"/>
          </v:group>
        </w:pict>
      </w:r>
      <w:r w:rsidR="00A23879">
        <w:rPr>
          <w:lang w:eastAsia="zh-CN"/>
        </w:rPr>
        <w:t xml:space="preserve">数据库集群备份是按组为单位进行备份的，故在备份的时候需要指定组进行备份。如下操作对编目 </w:t>
      </w:r>
      <w:r w:rsidR="00A23879">
        <w:rPr>
          <w:w w:val="95"/>
          <w:lang w:eastAsia="zh-CN"/>
        </w:rPr>
        <w:t xml:space="preserve">组进行备份，备份完成后并且检查是否备份成功，此备份文件保存在主机  </w:t>
      </w:r>
      <w:r w:rsidR="00A23879">
        <w:rPr>
          <w:spacing w:val="19"/>
          <w:w w:val="95"/>
          <w:lang w:eastAsia="zh-CN"/>
        </w:rPr>
        <w:t xml:space="preserve"> </w:t>
      </w:r>
      <w:r w:rsidR="00A23879">
        <w:rPr>
          <w:w w:val="95"/>
          <w:lang w:eastAsia="zh-CN"/>
        </w:rPr>
        <w:t xml:space="preserve">htest1：  </w:t>
      </w:r>
      <w:r w:rsidR="00A23879">
        <w:rPr>
          <w:spacing w:val="20"/>
          <w:w w:val="95"/>
          <w:lang w:eastAsia="zh-CN"/>
        </w:rPr>
        <w:t xml:space="preserve"> </w:t>
      </w:r>
      <w:r w:rsidR="00A23879">
        <w:rPr>
          <w:w w:val="95"/>
          <w:lang w:eastAsia="zh-CN"/>
        </w:rPr>
        <w:t>/opt/sequoiadb/</w:t>
      </w:r>
      <w:r w:rsidR="00A23879">
        <w:rPr>
          <w:w w:val="92"/>
          <w:lang w:eastAsia="zh-CN"/>
        </w:rPr>
        <w:t xml:space="preserve"> </w:t>
      </w:r>
      <w:r w:rsidR="00A23879">
        <w:rPr>
          <w:w w:val="95"/>
          <w:lang w:eastAsia="zh-CN"/>
        </w:rPr>
        <w:t>database/cata/30000/bakfile/</w:t>
      </w:r>
      <w:r w:rsidR="00A23879">
        <w:rPr>
          <w:spacing w:val="-31"/>
          <w:w w:val="95"/>
          <w:lang w:eastAsia="zh-CN"/>
        </w:rPr>
        <w:t xml:space="preserve"> </w:t>
      </w:r>
      <w:r w:rsidR="00A23879">
        <w:rPr>
          <w:w w:val="95"/>
          <w:lang w:eastAsia="zh-CN"/>
        </w:rPr>
        <w:t>下面。</w:t>
      </w:r>
    </w:p>
    <w:p w:rsidR="00D032B6" w:rsidRDefault="00D032B6">
      <w:pPr>
        <w:spacing w:before="8" w:line="100" w:lineRule="exact"/>
        <w:rPr>
          <w:sz w:val="10"/>
          <w:szCs w:val="10"/>
          <w:lang w:eastAsia="zh-CN"/>
        </w:rPr>
      </w:pPr>
    </w:p>
    <w:p w:rsidR="00D032B6" w:rsidRDefault="00A23879">
      <w:pPr>
        <w:pStyle w:val="BodyText"/>
        <w:spacing w:line="147" w:lineRule="auto"/>
        <w:ind w:left="1217" w:right="1744"/>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&gt;        </w:t>
      </w:r>
      <w:r>
        <w:rPr>
          <w:rFonts w:ascii="Microsoft JhengHei" w:eastAsia="Microsoft JhengHei" w:hAnsi="Microsoft JhengHei" w:cs="Microsoft JhengHei"/>
          <w:spacing w:val="18"/>
          <w:w w:val="90"/>
          <w:lang w:eastAsia="zh-CN"/>
        </w:rPr>
        <w:t xml:space="preserve"> </w:t>
      </w:r>
      <w:r>
        <w:rPr>
          <w:rFonts w:ascii="Microsoft JhengHei" w:eastAsia="Microsoft JhengHei" w:hAnsi="Microsoft JhengHei" w:cs="Microsoft JhengHei"/>
          <w:w w:val="90"/>
          <w:lang w:eastAsia="zh-CN"/>
        </w:rPr>
        <w:t>db.backupOffline({Name:"catalogBackup",GroupName:"SYSCatalogGroup"})</w:t>
      </w:r>
      <w:r>
        <w:rPr>
          <w:rFonts w:ascii="Microsoft JhengHei" w:eastAsia="Microsoft JhengHei" w:hAnsi="Microsoft JhengHei" w:cs="Microsoft JhengHei"/>
          <w:w w:val="95"/>
          <w:lang w:eastAsia="zh-CN"/>
        </w:rPr>
        <w:t xml:space="preserve"> </w:t>
      </w:r>
      <w:r>
        <w:rPr>
          <w:rFonts w:ascii="Microsoft JhengHei" w:eastAsia="Microsoft JhengHei" w:hAnsi="Microsoft JhengHei" w:cs="Microsoft JhengHei"/>
          <w:w w:val="90"/>
          <w:lang w:eastAsia="zh-CN"/>
        </w:rPr>
        <w:t xml:space="preserve">Takes   </w:t>
      </w:r>
      <w:r>
        <w:rPr>
          <w:rFonts w:ascii="Microsoft JhengHei" w:eastAsia="Microsoft JhengHei" w:hAnsi="Microsoft JhengHei" w:cs="Microsoft JhengHei"/>
          <w:spacing w:val="35"/>
          <w:w w:val="90"/>
          <w:lang w:eastAsia="zh-CN"/>
        </w:rPr>
        <w:t xml:space="preserve"> </w:t>
      </w:r>
      <w:r>
        <w:rPr>
          <w:rFonts w:ascii="Microsoft JhengHei" w:eastAsia="Microsoft JhengHei" w:hAnsi="Microsoft JhengHei" w:cs="Microsoft JhengHei"/>
          <w:w w:val="90"/>
          <w:lang w:eastAsia="zh-CN"/>
        </w:rPr>
        <w:t>1.762381s.</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db.listBackup()</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37"/>
          <w:w w:val="95"/>
        </w:rPr>
        <w:t xml:space="preserve"> </w:t>
      </w:r>
      <w:r>
        <w:rPr>
          <w:rFonts w:ascii="Microsoft JhengHei" w:eastAsia="Microsoft JhengHei" w:hAnsi="Microsoft JhengHei" w:cs="Microsoft JhengHei"/>
          <w:w w:val="95"/>
        </w:rPr>
        <w:t>"catalogBackup",</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42"/>
          <w:w w:val="95"/>
        </w:rPr>
        <w:t xml:space="preserve"> </w:t>
      </w:r>
      <w:r>
        <w:rPr>
          <w:rFonts w:ascii="Microsoft JhengHei" w:eastAsia="Microsoft JhengHei" w:hAnsi="Microsoft JhengHei" w:cs="Microsoft JhengHei"/>
          <w:w w:val="95"/>
        </w:rPr>
        <w:t>"htest1:30000",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0"/>
        </w:rPr>
        <w:t xml:space="preserve">"GroupName":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"SYSCatalogGroup",</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rPr>
        <w:t>"EndLSNOffset":</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9716,</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"2014-07-29-22:34:40",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"HasError":</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false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0.7994s.</w:t>
      </w:r>
    </w:p>
    <w:p w:rsidR="00D032B6" w:rsidRDefault="00D032B6">
      <w:pPr>
        <w:spacing w:before="2" w:line="110" w:lineRule="exact"/>
        <w:rPr>
          <w:sz w:val="11"/>
          <w:szCs w:val="11"/>
        </w:rPr>
      </w:pPr>
    </w:p>
    <w:p w:rsidR="00D032B6" w:rsidRDefault="00035F6E">
      <w:pPr>
        <w:pStyle w:val="BodyText"/>
        <w:spacing w:line="168" w:lineRule="auto"/>
        <w:ind w:left="1217"/>
      </w:pPr>
      <w:r>
        <w:pict>
          <v:group id="_x0000_s3513" style="position:absolute;left:0;text-align:left;margin-left:95.85pt;margin-top:29.55pt;width:459.45pt;height:137.8pt;z-index:-252039168;mso-position-horizontal-relative:page" coordorigin="1917,591" coordsize="9189,2756">
            <v:shape id="_x0000_s3514" style="position:absolute;left:1917;top:591;width:9189;height:2756" coordorigin="1917,591" coordsize="9189,2756" path="m1917,591r9189,l11106,3347r-9189,l1917,591xe" fillcolor="#efefef" stroked="f">
              <v:path arrowok="t"/>
            </v:shape>
            <w10:wrap anchorx="page"/>
          </v:group>
        </w:pict>
      </w:r>
      <w:r w:rsidR="00A23879">
        <w:rPr>
          <w:w w:val="95"/>
        </w:rPr>
        <w:t xml:space="preserve">数据组也采用与编目组同样的方式进行备份，其备份文件保存在主机  </w:t>
      </w:r>
      <w:r w:rsidR="00A23879">
        <w:rPr>
          <w:spacing w:val="50"/>
          <w:w w:val="95"/>
        </w:rPr>
        <w:t xml:space="preserve"> </w:t>
      </w:r>
      <w:r w:rsidR="00A23879">
        <w:rPr>
          <w:w w:val="95"/>
        </w:rPr>
        <w:t xml:space="preserve">htest3  </w:t>
      </w:r>
      <w:r w:rsidR="00A23879">
        <w:rPr>
          <w:spacing w:val="50"/>
          <w:w w:val="95"/>
        </w:rPr>
        <w:t xml:space="preserve"> </w:t>
      </w:r>
      <w:r w:rsidR="00A23879">
        <w:rPr>
          <w:w w:val="95"/>
        </w:rPr>
        <w:t>上，目录名为：/opt/</w:t>
      </w:r>
      <w:r w:rsidR="00A23879">
        <w:rPr>
          <w:w w:val="92"/>
        </w:rPr>
        <w:t xml:space="preserve"> </w:t>
      </w:r>
      <w:r w:rsidR="00A23879">
        <w:rPr>
          <w:w w:val="95"/>
        </w:rPr>
        <w:t>sequoiadb/database/data/41000/bakfile/</w:t>
      </w:r>
    </w:p>
    <w:p w:rsidR="00D032B6" w:rsidRDefault="00D032B6">
      <w:pPr>
        <w:spacing w:before="8" w:line="100" w:lineRule="exact"/>
        <w:rPr>
          <w:sz w:val="10"/>
          <w:szCs w:val="10"/>
        </w:rPr>
      </w:pPr>
    </w:p>
    <w:p w:rsidR="00D032B6" w:rsidRDefault="00A23879">
      <w:pPr>
        <w:pStyle w:val="BodyText"/>
        <w:spacing w:line="147" w:lineRule="auto"/>
        <w:ind w:left="1217" w:right="2633"/>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db.backupOffline({Name:"datagroupG1Backup",GroupName:"g1"})</w:t>
      </w:r>
      <w:r>
        <w:rPr>
          <w:rFonts w:ascii="Microsoft JhengHei" w:eastAsia="Microsoft JhengHei" w:hAnsi="Microsoft JhengHei" w:cs="Microsoft JhengHei"/>
          <w:w w:val="94"/>
        </w:rPr>
        <w:t xml:space="preserve"> </w:t>
      </w:r>
      <w:r>
        <w:rPr>
          <w:rFonts w:ascii="Microsoft JhengHei" w:eastAsia="Microsoft JhengHei" w:hAnsi="Microsoft JhengHei" w:cs="Microsoft JhengHei"/>
          <w:w w:val="90"/>
        </w:rPr>
        <w:t xml:space="preserve">Takes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12.85741s.</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db.listBackup({Name:"datagroupG1Backup",GroupName:"g1"})</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ight="5782"/>
        <w:jc w:val="both"/>
        <w:rPr>
          <w:rFonts w:ascii="Microsoft JhengHei" w:eastAsia="Microsoft JhengHei" w:hAnsi="Microsoft JhengHei" w:cs="Microsoft JhengHei"/>
        </w:rPr>
      </w:pPr>
      <w:r>
        <w:rPr>
          <w:rFonts w:ascii="Microsoft JhengHei" w:eastAsia="Microsoft JhengHei" w:hAnsi="Microsoft JhengHei" w:cs="Microsoft JhengHei"/>
          <w:w w:val="90"/>
        </w:rPr>
        <w:t>"Name":   "datagroupG1Backup",</w:t>
      </w:r>
    </w:p>
    <w:p w:rsidR="00D032B6" w:rsidRDefault="00A23879">
      <w:pPr>
        <w:pStyle w:val="BodyText"/>
        <w:spacing w:line="212" w:lineRule="exact"/>
        <w:ind w:left="1817" w:right="5882"/>
        <w:jc w:val="both"/>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42"/>
          <w:w w:val="95"/>
        </w:rPr>
        <w:t xml:space="preserve"> </w:t>
      </w:r>
      <w:r>
        <w:rPr>
          <w:rFonts w:ascii="Microsoft JhengHei" w:eastAsia="Microsoft JhengHei" w:hAnsi="Microsoft JhengHei" w:cs="Microsoft JhengHei"/>
          <w:w w:val="95"/>
        </w:rPr>
        <w:t>"htest3:41000",</w:t>
      </w:r>
    </w:p>
    <w:p w:rsidR="00D032B6" w:rsidRDefault="00A23879">
      <w:pPr>
        <w:pStyle w:val="BodyText"/>
        <w:spacing w:line="212" w:lineRule="exact"/>
        <w:ind w:left="1817" w:right="6782"/>
        <w:jc w:val="both"/>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"g1",</w:t>
      </w:r>
    </w:p>
    <w:p w:rsidR="00D032B6" w:rsidRDefault="00A23879">
      <w:pPr>
        <w:pStyle w:val="BodyText"/>
        <w:spacing w:line="212" w:lineRule="exact"/>
        <w:ind w:left="1817" w:right="6682"/>
        <w:jc w:val="both"/>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1817" w:right="6582"/>
        <w:jc w:val="both"/>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ight="5982"/>
        <w:jc w:val="both"/>
        <w:rPr>
          <w:rFonts w:ascii="Microsoft JhengHei" w:eastAsia="Microsoft JhengHei" w:hAnsi="Microsoft JhengHei" w:cs="Microsoft JhengHei"/>
        </w:rPr>
      </w:pPr>
      <w:r>
        <w:rPr>
          <w:rFonts w:ascii="Microsoft JhengHei" w:eastAsia="Microsoft JhengHei" w:hAnsi="Microsoft JhengHei" w:cs="Microsoft JhengHei"/>
          <w:w w:val="95"/>
        </w:rPr>
        <w:t xml:space="preserve">"EndLSNOffset":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460800544,</w:t>
      </w:r>
    </w:p>
    <w:p w:rsidR="00D032B6" w:rsidRDefault="00A23879">
      <w:pPr>
        <w:pStyle w:val="BodyText"/>
        <w:spacing w:line="212" w:lineRule="exact"/>
        <w:ind w:left="1817" w:right="5082"/>
        <w:jc w:val="both"/>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"2014-07-29-22:41:40",</w:t>
      </w:r>
    </w:p>
    <w:p w:rsidR="00D032B6" w:rsidRDefault="00A23879">
      <w:pPr>
        <w:pStyle w:val="BodyText"/>
        <w:spacing w:line="212" w:lineRule="exact"/>
        <w:ind w:left="1817" w:right="6882"/>
        <w:jc w:val="both"/>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"HasError":</w:t>
      </w:r>
      <w:r>
        <w:rPr>
          <w:rFonts w:ascii="Microsoft JhengHei" w:eastAsia="Microsoft JhengHei" w:hAnsi="Microsoft JhengHei" w:cs="Microsoft JhengHei"/>
          <w:spacing w:val="35"/>
          <w:w w:val="110"/>
          <w:lang w:eastAsia="zh-CN"/>
        </w:rPr>
        <w:t xml:space="preserve"> </w:t>
      </w:r>
      <w:r>
        <w:rPr>
          <w:rFonts w:ascii="Microsoft JhengHei" w:eastAsia="Microsoft JhengHei" w:hAnsi="Microsoft JhengHei" w:cs="Microsoft JhengHei"/>
          <w:w w:val="110"/>
          <w:lang w:eastAsia="zh-CN"/>
        </w:rPr>
        <w:t>false</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D032B6">
      <w:pPr>
        <w:spacing w:before="2" w:line="110" w:lineRule="exact"/>
        <w:rPr>
          <w:sz w:val="11"/>
          <w:szCs w:val="11"/>
          <w:lang w:eastAsia="zh-CN"/>
        </w:rPr>
      </w:pPr>
    </w:p>
    <w:p w:rsidR="00D032B6" w:rsidRDefault="00035F6E">
      <w:pPr>
        <w:pStyle w:val="BodyText"/>
        <w:spacing w:line="168" w:lineRule="auto"/>
        <w:ind w:left="1857" w:right="113"/>
        <w:jc w:val="both"/>
        <w:rPr>
          <w:lang w:eastAsia="zh-CN"/>
        </w:rPr>
      </w:pPr>
      <w:r>
        <w:pict>
          <v:shape id="_x0000_s3512" type="#_x0000_t75" style="position:absolute;left:0;text-align:left;margin-left:95.85pt;margin-top:2.55pt;width:24pt;height:24pt;z-index:-252038144;mso-position-horizontal-relative:page">
            <v:imagedata r:id="rId22" o:title=""/>
            <w10:wrap anchorx="page"/>
          </v:shape>
        </w:pict>
      </w:r>
      <w:r w:rsidR="00A23879">
        <w:rPr>
          <w:lang w:eastAsia="zh-CN"/>
        </w:rPr>
        <w:t>注:</w:t>
      </w:r>
      <w:r w:rsidR="00A23879">
        <w:rPr>
          <w:spacing w:val="48"/>
          <w:lang w:eastAsia="zh-CN"/>
        </w:rPr>
        <w:t xml:space="preserve"> </w:t>
      </w:r>
      <w:r w:rsidR="00A23879">
        <w:rPr>
          <w:lang w:eastAsia="zh-CN"/>
        </w:rPr>
        <w:t>如果想要一次将整个数据库备份完成，则可执行数据库备份操作且不提供任意参数。如此即 可一次备份完成整个数据库集群，包含编目组与数据组。默认备份到相应组主节点的</w:t>
      </w:r>
      <w:r w:rsidR="00A23879">
        <w:rPr>
          <w:spacing w:val="-25"/>
          <w:lang w:eastAsia="zh-CN"/>
        </w:rPr>
        <w:t xml:space="preserve"> </w:t>
      </w:r>
      <w:r w:rsidR="00A23879">
        <w:rPr>
          <w:lang w:eastAsia="zh-CN"/>
        </w:rPr>
        <w:t>bakfile</w:t>
      </w:r>
      <w:r w:rsidR="00A23879">
        <w:rPr>
          <w:spacing w:val="-25"/>
          <w:lang w:eastAsia="zh-CN"/>
        </w:rPr>
        <w:t xml:space="preserve"> </w:t>
      </w:r>
      <w:r w:rsidR="00A23879">
        <w:rPr>
          <w:lang w:eastAsia="zh-CN"/>
        </w:rPr>
        <w:t>下</w:t>
      </w:r>
      <w:r w:rsidR="00A23879">
        <w:rPr>
          <w:spacing w:val="-25"/>
          <w:lang w:eastAsia="zh-CN"/>
        </w:rPr>
        <w:t xml:space="preserve"> </w:t>
      </w:r>
      <w:r w:rsidR="00A23879">
        <w:rPr>
          <w:lang w:eastAsia="zh-CN"/>
        </w:rPr>
        <w:t>/</w:t>
      </w:r>
      <w:r w:rsidR="00A23879">
        <w:rPr>
          <w:w w:val="87"/>
          <w:lang w:eastAsia="zh-CN"/>
        </w:rPr>
        <w:t xml:space="preserve"> </w:t>
      </w:r>
      <w:r w:rsidR="00A23879">
        <w:rPr>
          <w:lang w:eastAsia="zh-CN"/>
        </w:rPr>
        <w:t>opt/sequoiadb/database/../../dialog/bakfile</w:t>
      </w:r>
    </w:p>
    <w:p w:rsidR="00D032B6" w:rsidRDefault="00035F6E">
      <w:pPr>
        <w:pStyle w:val="BodyText"/>
        <w:spacing w:line="340" w:lineRule="exact"/>
        <w:ind w:left="1857" w:right="6542"/>
        <w:jc w:val="both"/>
        <w:rPr>
          <w:rFonts w:ascii="Microsoft JhengHei" w:eastAsia="Microsoft JhengHei" w:hAnsi="Microsoft JhengHei" w:cs="Microsoft JhengHei"/>
          <w:lang w:eastAsia="zh-CN"/>
        </w:rPr>
      </w:pPr>
      <w:r w:rsidRPr="00035F6E">
        <w:pict>
          <v:group id="_x0000_s3510" style="position:absolute;left:0;text-align:left;margin-left:127.85pt;margin-top:5.55pt;width:427.45pt;height:10.6pt;z-index:-252037120;mso-position-horizontal-relative:page" coordorigin="2557,111" coordsize="8549,212">
            <v:shape id="_x0000_s3511" style="position:absolute;left:2557;top:111;width:8549;height:212" coordorigin="2557,111" coordsize="8549,212" path="m2557,111r8549,l11106,323r-8549,l2557,111xe" fillcolor="#efefef" stroked="f">
              <v:path arrowok="t"/>
            </v:shape>
            <w10:wrap anchorx="page"/>
          </v:group>
        </w:pict>
      </w:r>
      <w:r w:rsidR="00A23879">
        <w:rPr>
          <w:rFonts w:ascii="Microsoft JhengHei" w:eastAsia="Microsoft JhengHei" w:hAnsi="Microsoft JhengHei" w:cs="Microsoft JhengHei"/>
          <w:w w:val="90"/>
          <w:lang w:eastAsia="zh-CN"/>
        </w:rPr>
        <w:t xml:space="preserve">&gt;     </w:t>
      </w:r>
      <w:r w:rsidR="00A23879">
        <w:rPr>
          <w:rFonts w:ascii="Microsoft JhengHei" w:eastAsia="Microsoft JhengHei" w:hAnsi="Microsoft JhengHei" w:cs="Microsoft JhengHei"/>
          <w:spacing w:val="6"/>
          <w:w w:val="90"/>
          <w:lang w:eastAsia="zh-CN"/>
        </w:rPr>
        <w:t xml:space="preserve"> </w:t>
      </w:r>
      <w:r w:rsidR="00A23879">
        <w:rPr>
          <w:rFonts w:ascii="Microsoft JhengHei" w:eastAsia="Microsoft JhengHei" w:hAnsi="Microsoft JhengHei" w:cs="Microsoft JhengHei"/>
          <w:w w:val="90"/>
          <w:lang w:eastAsia="zh-CN"/>
        </w:rPr>
        <w:t>db.backupOffline()</w:t>
      </w:r>
    </w:p>
    <w:p w:rsidR="00D032B6" w:rsidRDefault="00A23879">
      <w:pPr>
        <w:pStyle w:val="BodyText"/>
        <w:spacing w:line="238" w:lineRule="exact"/>
        <w:rPr>
          <w:lang w:eastAsia="zh-CN"/>
        </w:rPr>
      </w:pPr>
      <w:r>
        <w:rPr>
          <w:lang w:eastAsia="zh-CN"/>
        </w:rPr>
        <w:t>6.</w:t>
      </w:r>
      <w:r>
        <w:rPr>
          <w:spacing w:val="58"/>
          <w:lang w:eastAsia="zh-CN"/>
        </w:rPr>
        <w:t xml:space="preserve"> </w:t>
      </w:r>
      <w:r>
        <w:rPr>
          <w:lang w:eastAsia="zh-CN"/>
        </w:rPr>
        <w:t>查看备份；</w:t>
      </w:r>
    </w:p>
    <w:p w:rsidR="00D032B6" w:rsidRDefault="00035F6E">
      <w:pPr>
        <w:pStyle w:val="BodyText"/>
        <w:spacing w:line="319" w:lineRule="exact"/>
        <w:ind w:left="1217"/>
        <w:rPr>
          <w:rFonts w:ascii="Microsoft JhengHei" w:eastAsia="Microsoft JhengHei" w:hAnsi="Microsoft JhengHei" w:cs="Microsoft JhengHei"/>
          <w:lang w:eastAsia="zh-CN"/>
        </w:rPr>
      </w:pPr>
      <w:r w:rsidRPr="00035F6E">
        <w:pict>
          <v:group id="_x0000_s3508" style="position:absolute;left:0;text-align:left;margin-left:95.85pt;margin-top:4.75pt;width:459.45pt;height:169.6pt;z-index:-252036096;mso-position-horizontal-relative:page" coordorigin="1917,95" coordsize="9189,3392">
            <v:shape id="_x0000_s3509" style="position:absolute;left:1917;top:95;width:9189;height:3392" coordorigin="1917,95" coordsize="9189,3392" path="m1917,95r9189,l11106,3487r-9189,l1917,95xe" fillcolor="#efefef" stroked="f">
              <v:path arrowok="t"/>
            </v:shape>
            <w10:wrap anchorx="page"/>
          </v:group>
        </w:pict>
      </w:r>
      <w:r w:rsidR="00A23879">
        <w:rPr>
          <w:rFonts w:ascii="Microsoft JhengHei" w:eastAsia="Microsoft JhengHei" w:hAnsi="Microsoft JhengHei" w:cs="Microsoft JhengHei"/>
          <w:w w:val="90"/>
          <w:lang w:eastAsia="zh-CN"/>
        </w:rPr>
        <w:t xml:space="preserve">&gt;     </w:t>
      </w:r>
      <w:r w:rsidR="00A23879">
        <w:rPr>
          <w:rFonts w:ascii="Microsoft JhengHei" w:eastAsia="Microsoft JhengHei" w:hAnsi="Microsoft JhengHei" w:cs="Microsoft JhengHei"/>
          <w:spacing w:val="44"/>
          <w:w w:val="90"/>
          <w:lang w:eastAsia="zh-CN"/>
        </w:rPr>
        <w:t xml:space="preserve"> </w:t>
      </w:r>
      <w:r w:rsidR="00A23879">
        <w:rPr>
          <w:rFonts w:ascii="Microsoft JhengHei" w:eastAsia="Microsoft JhengHei" w:hAnsi="Microsoft JhengHei" w:cs="Microsoft JhengHei"/>
          <w:w w:val="90"/>
          <w:lang w:eastAsia="zh-CN"/>
        </w:rPr>
        <w:t>db.listBackup()</w:t>
      </w:r>
    </w:p>
    <w:p w:rsidR="00D032B6" w:rsidRDefault="00A23879">
      <w:pPr>
        <w:pStyle w:val="BodyText"/>
        <w:spacing w:line="20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"Name": </w:t>
      </w:r>
      <w:r>
        <w:rPr>
          <w:rFonts w:ascii="Microsoft JhengHei" w:eastAsia="Microsoft JhengHei" w:hAnsi="Microsoft JhengHei" w:cs="Microsoft JhengHei"/>
          <w:spacing w:val="37"/>
          <w:w w:val="95"/>
          <w:lang w:eastAsia="zh-CN"/>
        </w:rPr>
        <w:t xml:space="preserve"> </w:t>
      </w:r>
      <w:r>
        <w:rPr>
          <w:rFonts w:ascii="Microsoft JhengHei" w:eastAsia="Microsoft JhengHei" w:hAnsi="Microsoft JhengHei" w:cs="Microsoft JhengHei"/>
          <w:w w:val="95"/>
          <w:lang w:eastAsia="zh-CN"/>
        </w:rPr>
        <w:t>"catalogBackup",</w:t>
      </w:r>
    </w:p>
    <w:p w:rsidR="00D032B6" w:rsidRDefault="00A23879">
      <w:pPr>
        <w:pStyle w:val="BodyText"/>
        <w:spacing w:line="212"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"NodeName":</w:t>
      </w:r>
      <w:r>
        <w:rPr>
          <w:rFonts w:ascii="Microsoft JhengHei" w:eastAsia="Microsoft JhengHei" w:hAnsi="Microsoft JhengHei" w:cs="Microsoft JhengHei"/>
          <w:spacing w:val="42"/>
          <w:w w:val="95"/>
          <w:lang w:eastAsia="zh-CN"/>
        </w:rPr>
        <w:t xml:space="preserve"> </w:t>
      </w:r>
      <w:r>
        <w:rPr>
          <w:rFonts w:ascii="Microsoft JhengHei" w:eastAsia="Microsoft JhengHei" w:hAnsi="Microsoft JhengHei" w:cs="Microsoft JhengHei"/>
          <w:w w:val="95"/>
          <w:lang w:eastAsia="zh-CN"/>
        </w:rPr>
        <w:t>"htest1:30000",</w:t>
      </w:r>
    </w:p>
    <w:p w:rsidR="00D032B6" w:rsidRDefault="00A23879">
      <w:pPr>
        <w:pStyle w:val="BodyText"/>
        <w:spacing w:line="212"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"GroupName":  </w:t>
      </w:r>
      <w:r>
        <w:rPr>
          <w:rFonts w:ascii="Microsoft JhengHei" w:eastAsia="Microsoft JhengHei" w:hAnsi="Microsoft JhengHei" w:cs="Microsoft JhengHei"/>
          <w:spacing w:val="18"/>
          <w:w w:val="90"/>
          <w:lang w:eastAsia="zh-CN"/>
        </w:rPr>
        <w:t xml:space="preserve"> </w:t>
      </w:r>
      <w:r>
        <w:rPr>
          <w:rFonts w:ascii="Microsoft JhengHei" w:eastAsia="Microsoft JhengHei" w:hAnsi="Microsoft JhengHei" w:cs="Microsoft JhengHei"/>
          <w:w w:val="90"/>
          <w:lang w:eastAsia="zh-CN"/>
        </w:rPr>
        <w:t>"SYSCatalogGroup",</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"BeginLSNOffset":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"EndLSNOffset":</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9716,</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"2014-07-29-22:34:40",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"HasError":</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false</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0"/>
        </w:rPr>
        <w:t>"Name":   "datagroupG1Backup",</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42"/>
          <w:w w:val="95"/>
        </w:rPr>
        <w:t xml:space="preserve"> </w:t>
      </w:r>
      <w:r>
        <w:rPr>
          <w:rFonts w:ascii="Microsoft JhengHei" w:eastAsia="Microsoft JhengHei" w:hAnsi="Microsoft JhengHei" w:cs="Microsoft JhengHei"/>
          <w:w w:val="95"/>
        </w:rPr>
        <w:t>"htest3:41000",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"g1",</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"EnsureInc": false,</w:t>
      </w:r>
    </w:p>
    <w:p w:rsidR="00D032B6" w:rsidRDefault="00D032B6">
      <w:pPr>
        <w:spacing w:line="217" w:lineRule="exact"/>
        <w:rPr>
          <w:rFonts w:ascii="Microsoft JhengHei" w:eastAsia="Microsoft JhengHei" w:hAnsi="Microsoft JhengHei" w:cs="Microsoft JhengHei"/>
        </w:rPr>
        <w:sectPr w:rsidR="00D032B6">
          <w:pgSz w:w="12240" w:h="15840"/>
          <w:pgMar w:top="900" w:right="114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597"/>
        <w:rPr>
          <w:rFonts w:ascii="Microsoft JhengHei" w:eastAsia="Microsoft JhengHei" w:hAnsi="Microsoft JhengHei" w:cs="Microsoft JhengHei"/>
        </w:rPr>
      </w:pPr>
      <w:r w:rsidRPr="00035F6E">
        <w:pict>
          <v:group id="_x0000_s3506" style="position:absolute;left:0;text-align:left;margin-left:95.85pt;margin-top:4.7pt;width:459.45pt;height:74.2pt;z-index:-252035072;mso-position-horizontal-relative:page" coordorigin="1917,94" coordsize="9189,1484">
            <v:shape id="_x0000_s3507" style="position:absolute;left:1917;top:94;width:9189;height:1484" coordorigin="1917,94" coordsize="9189,1484" path="m1917,94r9189,l11106,1578r-9189,l1917,94xe" fillcolor="#efefef" stroked="f">
              <v:path arrowok="t"/>
            </v:shape>
            <w10:wrap anchorx="page"/>
          </v:group>
        </w:pict>
      </w:r>
      <w:r w:rsidR="00A23879">
        <w:rPr>
          <w:rFonts w:ascii="Microsoft JhengHei" w:eastAsia="Microsoft JhengHei" w:hAnsi="Microsoft JhengHei" w:cs="Microsoft JhengHei"/>
          <w:w w:val="105"/>
        </w:rPr>
        <w:t>"BeginLSNOffset":</w:t>
      </w:r>
      <w:r w:rsidR="00A23879">
        <w:rPr>
          <w:rFonts w:ascii="Microsoft JhengHei" w:eastAsia="Microsoft JhengHei" w:hAnsi="Microsoft JhengHei" w:cs="Microsoft JhengHei"/>
          <w:spacing w:val="-9"/>
          <w:w w:val="105"/>
        </w:rPr>
        <w:t xml:space="preserve"> </w:t>
      </w:r>
      <w:r w:rsidR="00A23879">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"EndLSNOffset":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460800544,</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"StartTime":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"2014-07-29-22:41:40",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"HasError":</w:t>
      </w:r>
      <w:r>
        <w:rPr>
          <w:rFonts w:ascii="Microsoft JhengHei" w:eastAsia="Microsoft JhengHei" w:hAnsi="Microsoft JhengHei" w:cs="Microsoft JhengHei"/>
          <w:spacing w:val="35"/>
          <w:w w:val="110"/>
        </w:rPr>
        <w:t xml:space="preserve"> </w:t>
      </w:r>
      <w:r>
        <w:rPr>
          <w:rFonts w:ascii="Microsoft JhengHei" w:eastAsia="Microsoft JhengHei" w:hAnsi="Microsoft JhengHei" w:cs="Microsoft JhengHei"/>
          <w:w w:val="110"/>
        </w:rPr>
        <w:t>false</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Return2</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row(s).</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Takes</w:t>
      </w:r>
      <w:r>
        <w:rPr>
          <w:rFonts w:ascii="Microsoft JhengHei" w:eastAsia="Microsoft JhengHei" w:hAnsi="Microsoft JhengHei" w:cs="Microsoft JhengHei"/>
          <w:spacing w:val="30"/>
          <w:lang w:eastAsia="zh-CN"/>
        </w:rPr>
        <w:t xml:space="preserve"> </w:t>
      </w:r>
      <w:r>
        <w:rPr>
          <w:rFonts w:ascii="Microsoft JhengHei" w:eastAsia="Microsoft JhengHei" w:hAnsi="Microsoft JhengHei" w:cs="Microsoft JhengHei"/>
          <w:lang w:eastAsia="zh-CN"/>
        </w:rPr>
        <w:t>0.16428s.</w:t>
      </w:r>
    </w:p>
    <w:p w:rsidR="00D032B6" w:rsidRDefault="00D032B6">
      <w:pPr>
        <w:spacing w:before="2" w:line="110" w:lineRule="exact"/>
        <w:rPr>
          <w:sz w:val="11"/>
          <w:szCs w:val="11"/>
          <w:lang w:eastAsia="zh-CN"/>
        </w:rPr>
      </w:pPr>
    </w:p>
    <w:p w:rsidR="00D032B6" w:rsidRDefault="00A23879">
      <w:pPr>
        <w:pStyle w:val="BodyText"/>
        <w:spacing w:line="168" w:lineRule="auto"/>
        <w:ind w:left="397" w:right="361"/>
        <w:rPr>
          <w:lang w:eastAsia="zh-CN"/>
        </w:rPr>
      </w:pPr>
      <w:r>
        <w:rPr>
          <w:lang w:eastAsia="zh-CN"/>
        </w:rPr>
        <w:t>如果不指定路径备份，则数据库默认备份到相应组的主节点数据库目录下的</w:t>
      </w:r>
      <w:r>
        <w:rPr>
          <w:spacing w:val="-30"/>
          <w:lang w:eastAsia="zh-CN"/>
        </w:rPr>
        <w:t xml:space="preserve"> </w:t>
      </w:r>
      <w:r>
        <w:rPr>
          <w:lang w:eastAsia="zh-CN"/>
        </w:rPr>
        <w:t>bakfile</w:t>
      </w:r>
      <w:r>
        <w:rPr>
          <w:spacing w:val="-29"/>
          <w:lang w:eastAsia="zh-CN"/>
        </w:rPr>
        <w:t xml:space="preserve"> </w:t>
      </w:r>
      <w:r>
        <w:rPr>
          <w:lang w:eastAsia="zh-CN"/>
        </w:rPr>
        <w:t>文件夹中。若备份在 其它路径下，则查看的时候需要带路径参数。</w:t>
      </w:r>
    </w:p>
    <w:p w:rsidR="00D032B6" w:rsidRDefault="00D032B6">
      <w:pPr>
        <w:spacing w:before="14" w:line="200" w:lineRule="exact"/>
        <w:rPr>
          <w:sz w:val="20"/>
          <w:szCs w:val="20"/>
          <w:lang w:eastAsia="zh-CN"/>
        </w:rPr>
      </w:pPr>
    </w:p>
    <w:p w:rsidR="00D032B6" w:rsidRDefault="00A23879">
      <w:pPr>
        <w:pStyle w:val="BodyText"/>
        <w:spacing w:line="253" w:lineRule="auto"/>
        <w:ind w:left="113" w:right="465"/>
        <w:rPr>
          <w:lang w:eastAsia="zh-CN"/>
        </w:rPr>
      </w:pPr>
      <w:r>
        <w:rPr>
          <w:lang w:eastAsia="zh-CN"/>
        </w:rPr>
        <w:t>数据恢复 使用数据库的备份文件来恢复某个分区组。执行数据恢复必须确保相应组已停止运行，数据恢复首先会</w:t>
      </w:r>
    </w:p>
    <w:p w:rsidR="00D032B6" w:rsidRDefault="00A23879">
      <w:pPr>
        <w:pStyle w:val="BodyText"/>
        <w:spacing w:line="225" w:lineRule="exact"/>
        <w:ind w:left="113"/>
        <w:rPr>
          <w:lang w:eastAsia="zh-CN"/>
        </w:rPr>
      </w:pPr>
      <w:r>
        <w:rPr>
          <w:w w:val="95"/>
          <w:lang w:eastAsia="zh-CN"/>
        </w:rPr>
        <w:t xml:space="preserve">清空原节点的所有数据和日志，然后从备份的数据中恢复配置，数据和日志。数据恢复工具位于：       </w:t>
      </w:r>
      <w:r>
        <w:rPr>
          <w:spacing w:val="7"/>
          <w:w w:val="95"/>
          <w:lang w:eastAsia="zh-CN"/>
        </w:rPr>
        <w:t xml:space="preserve"> </w:t>
      </w:r>
      <w:r>
        <w:rPr>
          <w:w w:val="95"/>
          <w:lang w:eastAsia="zh-CN"/>
        </w:rPr>
        <w:t>/opt/</w:t>
      </w:r>
    </w:p>
    <w:p w:rsidR="00D032B6" w:rsidRDefault="00A23879">
      <w:pPr>
        <w:pStyle w:val="BodyText"/>
        <w:spacing w:line="240" w:lineRule="exact"/>
        <w:ind w:left="113"/>
        <w:rPr>
          <w:lang w:eastAsia="zh-CN"/>
        </w:rPr>
      </w:pPr>
      <w:r>
        <w:rPr>
          <w:w w:val="95"/>
          <w:lang w:eastAsia="zh-CN"/>
        </w:rPr>
        <w:t>sequoiadb/bin/sdbrestore，执行</w:t>
      </w:r>
      <w:r>
        <w:rPr>
          <w:spacing w:val="13"/>
          <w:w w:val="95"/>
          <w:lang w:eastAsia="zh-CN"/>
        </w:rPr>
        <w:t xml:space="preserve"> </w:t>
      </w:r>
      <w:r>
        <w:rPr>
          <w:w w:val="95"/>
          <w:lang w:eastAsia="zh-CN"/>
        </w:rPr>
        <w:t>./sdbrestore</w:t>
      </w:r>
      <w:r>
        <w:rPr>
          <w:spacing w:val="13"/>
          <w:w w:val="95"/>
          <w:lang w:eastAsia="zh-CN"/>
        </w:rPr>
        <w:t xml:space="preserve"> </w:t>
      </w:r>
      <w:r>
        <w:rPr>
          <w:w w:val="95"/>
          <w:lang w:eastAsia="zh-CN"/>
        </w:rPr>
        <w:t>--help</w:t>
      </w:r>
      <w:r>
        <w:rPr>
          <w:spacing w:val="13"/>
          <w:w w:val="95"/>
          <w:lang w:eastAsia="zh-CN"/>
        </w:rPr>
        <w:t xml:space="preserve"> </w:t>
      </w:r>
      <w:r>
        <w:rPr>
          <w:w w:val="95"/>
          <w:lang w:eastAsia="zh-CN"/>
        </w:rPr>
        <w:t>可以查看相应的参数。</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恢复流程：</w:t>
      </w:r>
    </w:p>
    <w:p w:rsidR="00D032B6" w:rsidRDefault="00A23879">
      <w:pPr>
        <w:pStyle w:val="BodyText"/>
        <w:spacing w:before="38"/>
        <w:ind w:left="113"/>
        <w:rPr>
          <w:lang w:eastAsia="zh-CN"/>
        </w:rPr>
      </w:pPr>
      <w:r>
        <w:rPr>
          <w:lang w:eastAsia="zh-CN"/>
        </w:rPr>
        <w:t>1.</w:t>
      </w:r>
      <w:r>
        <w:rPr>
          <w:spacing w:val="58"/>
          <w:lang w:eastAsia="zh-CN"/>
        </w:rPr>
        <w:t xml:space="preserve"> </w:t>
      </w:r>
      <w:r>
        <w:rPr>
          <w:lang w:eastAsia="zh-CN"/>
        </w:rPr>
        <w:t>停止相关的组的数据库服务进程；</w:t>
      </w:r>
    </w:p>
    <w:p w:rsidR="00D032B6" w:rsidRDefault="00D032B6">
      <w:pPr>
        <w:spacing w:before="5" w:line="100" w:lineRule="exact"/>
        <w:rPr>
          <w:sz w:val="10"/>
          <w:szCs w:val="10"/>
          <w:lang w:eastAsia="zh-CN"/>
        </w:rPr>
      </w:pPr>
    </w:p>
    <w:p w:rsidR="00D032B6" w:rsidRDefault="00A23879">
      <w:pPr>
        <w:pStyle w:val="BodyText"/>
        <w:spacing w:line="168" w:lineRule="auto"/>
        <w:ind w:left="397" w:right="465"/>
        <w:rPr>
          <w:lang w:eastAsia="zh-CN"/>
        </w:rPr>
      </w:pPr>
      <w:r>
        <w:rPr>
          <w:lang w:eastAsia="zh-CN"/>
        </w:rPr>
        <w:t>停止数据库服务最好通过</w:t>
      </w:r>
      <w:r>
        <w:rPr>
          <w:spacing w:val="-26"/>
          <w:lang w:eastAsia="zh-CN"/>
        </w:rPr>
        <w:t xml:space="preserve"> </w:t>
      </w:r>
      <w:r>
        <w:rPr>
          <w:lang w:eastAsia="zh-CN"/>
        </w:rPr>
        <w:t>sdb</w:t>
      </w:r>
      <w:r>
        <w:rPr>
          <w:spacing w:val="-26"/>
          <w:lang w:eastAsia="zh-CN"/>
        </w:rPr>
        <w:t xml:space="preserve"> </w:t>
      </w:r>
      <w:r>
        <w:rPr>
          <w:lang w:eastAsia="zh-CN"/>
        </w:rPr>
        <w:t>客户端来完成，这样不需要去集群节点所在的机器去停止数据库，如</w:t>
      </w:r>
      <w:r>
        <w:rPr>
          <w:spacing w:val="-26"/>
          <w:lang w:eastAsia="zh-CN"/>
        </w:rPr>
        <w:t xml:space="preserve"> </w:t>
      </w:r>
      <w:r>
        <w:rPr>
          <w:lang w:eastAsia="zh-CN"/>
        </w:rPr>
        <w:t>g1。 当停止的组中包含</w:t>
      </w:r>
      <w:r>
        <w:rPr>
          <w:spacing w:val="-39"/>
          <w:lang w:eastAsia="zh-CN"/>
        </w:rPr>
        <w:t xml:space="preserve"> </w:t>
      </w:r>
      <w:r>
        <w:rPr>
          <w:lang w:eastAsia="zh-CN"/>
        </w:rPr>
        <w:t>catalog</w:t>
      </w:r>
      <w:r>
        <w:rPr>
          <w:spacing w:val="-39"/>
          <w:lang w:eastAsia="zh-CN"/>
        </w:rPr>
        <w:t xml:space="preserve"> </w:t>
      </w:r>
      <w:r>
        <w:rPr>
          <w:lang w:eastAsia="zh-CN"/>
        </w:rPr>
        <w:t>编目组时，要最后再停止编目组。</w:t>
      </w:r>
    </w:p>
    <w:p w:rsidR="00D032B6" w:rsidRDefault="00035F6E">
      <w:pPr>
        <w:pStyle w:val="BodyText"/>
        <w:spacing w:line="334" w:lineRule="exact"/>
        <w:ind w:left="397"/>
        <w:rPr>
          <w:rFonts w:ascii="Microsoft JhengHei" w:eastAsia="Microsoft JhengHei" w:hAnsi="Microsoft JhengHei" w:cs="Microsoft JhengHei"/>
        </w:rPr>
      </w:pPr>
      <w:r w:rsidRPr="00035F6E">
        <w:pict>
          <v:group id="_x0000_s3504" style="position:absolute;left:0;text-align:left;margin-left:95.85pt;margin-top:5.55pt;width:459.45pt;height:42.4pt;z-index:-252034048;mso-position-horizontal-relative:page" coordorigin="1917,111" coordsize="9189,848">
            <v:shape id="_x0000_s3505" style="position:absolute;left:1917;top:111;width:9189;height:848" coordorigin="1917,111" coordsize="9189,848" path="m1917,111r9189,l11106,959r-9189,l1917,111xe" fillcolor="#efefef" stroked="f">
              <v:path arrowok="t"/>
            </v:shape>
            <w10:wrap anchorx="page"/>
          </v:group>
        </w:pict>
      </w:r>
      <w:r w:rsidR="00A23879">
        <w:rPr>
          <w:rFonts w:ascii="Microsoft JhengHei" w:eastAsia="Microsoft JhengHei" w:hAnsi="Microsoft JhengHei" w:cs="Microsoft JhengHei"/>
          <w:w w:val="90"/>
        </w:rPr>
        <w:t xml:space="preserve">sdbadmin@htest1:~$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var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1"/>
          <w:w w:val="85"/>
        </w:rPr>
        <w:t xml:space="preserve"> </w:t>
      </w:r>
      <w:r>
        <w:rPr>
          <w:rFonts w:ascii="Microsoft JhengHei" w:eastAsia="Microsoft JhengHei" w:hAnsi="Microsoft JhengHei" w:cs="Microsoft JhengHei"/>
          <w:w w:val="90"/>
        </w:rPr>
        <w:t>Sdb('localhost',11810)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datarg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db.getRG('g1')</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datarg.stop()</w:t>
      </w:r>
    </w:p>
    <w:p w:rsidR="00D032B6" w:rsidRDefault="00A23879">
      <w:pPr>
        <w:pStyle w:val="BodyText"/>
        <w:spacing w:line="238" w:lineRule="exact"/>
        <w:ind w:left="113"/>
        <w:rPr>
          <w:lang w:eastAsia="zh-CN"/>
        </w:rPr>
      </w:pPr>
      <w:r>
        <w:rPr>
          <w:lang w:eastAsia="zh-CN"/>
        </w:rPr>
        <w:t>2.</w:t>
      </w:r>
      <w:r>
        <w:rPr>
          <w:spacing w:val="58"/>
          <w:lang w:eastAsia="zh-CN"/>
        </w:rPr>
        <w:t xml:space="preserve"> </w:t>
      </w:r>
      <w:r>
        <w:rPr>
          <w:lang w:eastAsia="zh-CN"/>
        </w:rPr>
        <w:t>将数据库备份文件拷贝到共享目录下；</w:t>
      </w:r>
    </w:p>
    <w:p w:rsidR="00D032B6" w:rsidRDefault="00D032B6">
      <w:pPr>
        <w:spacing w:before="5" w:line="100" w:lineRule="exact"/>
        <w:rPr>
          <w:sz w:val="10"/>
          <w:szCs w:val="10"/>
          <w:lang w:eastAsia="zh-CN"/>
        </w:rPr>
      </w:pPr>
    </w:p>
    <w:p w:rsidR="00D032B6" w:rsidRDefault="00035F6E">
      <w:pPr>
        <w:pStyle w:val="BodyText"/>
        <w:spacing w:line="168" w:lineRule="auto"/>
        <w:ind w:left="397" w:right="465"/>
        <w:rPr>
          <w:lang w:eastAsia="zh-CN"/>
        </w:rPr>
      </w:pPr>
      <w:r>
        <w:pict>
          <v:group id="_x0000_s3502" style="position:absolute;left:0;text-align:left;margin-left:95.85pt;margin-top:29.55pt;width:459.45pt;height:42.4pt;z-index:-252033024;mso-position-horizontal-relative:page" coordorigin="1917,591" coordsize="9189,848">
            <v:shape id="_x0000_s3503" style="position:absolute;left:1917;top:591;width:9189;height:848" coordorigin="1917,591" coordsize="9189,848" path="m1917,591r9189,l11106,1439r-9189,l1917,591xe" fillcolor="#efefef" stroked="f">
              <v:path arrowok="t"/>
            </v:shape>
            <w10:wrap anchorx="page"/>
          </v:group>
        </w:pict>
      </w:r>
      <w:r w:rsidR="00A23879">
        <w:rPr>
          <w:w w:val="95"/>
          <w:lang w:eastAsia="zh-CN"/>
        </w:rPr>
        <w:t xml:space="preserve">由于   </w:t>
      </w:r>
      <w:r w:rsidR="00A23879">
        <w:rPr>
          <w:spacing w:val="16"/>
          <w:w w:val="95"/>
          <w:lang w:eastAsia="zh-CN"/>
        </w:rPr>
        <w:t xml:space="preserve"> </w:t>
      </w:r>
      <w:r w:rsidR="00A23879">
        <w:rPr>
          <w:w w:val="95"/>
          <w:lang w:eastAsia="zh-CN"/>
        </w:rPr>
        <w:t xml:space="preserve">SequoiaDB   </w:t>
      </w:r>
      <w:r w:rsidR="00A23879">
        <w:rPr>
          <w:spacing w:val="17"/>
          <w:w w:val="95"/>
          <w:lang w:eastAsia="zh-CN"/>
        </w:rPr>
        <w:t xml:space="preserve"> </w:t>
      </w:r>
      <w:r w:rsidR="00A23879">
        <w:rPr>
          <w:w w:val="95"/>
          <w:lang w:eastAsia="zh-CN"/>
        </w:rPr>
        <w:t>数据的恢复只能对一台机进行恢复，故将数据库备份文件拷贝到数据库集群机器所共享</w:t>
      </w:r>
      <w:r w:rsidR="00A23879">
        <w:rPr>
          <w:lang w:eastAsia="zh-CN"/>
        </w:rPr>
        <w:t xml:space="preserve"> </w:t>
      </w:r>
      <w:r w:rsidR="00A23879">
        <w:rPr>
          <w:w w:val="95"/>
          <w:lang w:eastAsia="zh-CN"/>
        </w:rPr>
        <w:t xml:space="preserve">的目录下。如共享目录为  </w:t>
      </w:r>
      <w:r w:rsidR="00A23879">
        <w:rPr>
          <w:spacing w:val="6"/>
          <w:w w:val="95"/>
          <w:lang w:eastAsia="zh-CN"/>
        </w:rPr>
        <w:t xml:space="preserve"> </w:t>
      </w:r>
      <w:r w:rsidR="00A23879">
        <w:rPr>
          <w:w w:val="95"/>
          <w:lang w:eastAsia="zh-CN"/>
        </w:rPr>
        <w:t>/mnt/xiaojun/BACKUP，则拷贝如下：</w:t>
      </w:r>
    </w:p>
    <w:p w:rsidR="00D032B6" w:rsidRDefault="00D032B6">
      <w:pPr>
        <w:spacing w:before="8" w:line="100" w:lineRule="exact"/>
        <w:rPr>
          <w:sz w:val="10"/>
          <w:szCs w:val="10"/>
          <w:lang w:eastAsia="zh-CN"/>
        </w:rPr>
      </w:pPr>
    </w:p>
    <w:p w:rsidR="00D032B6" w:rsidRDefault="00A23879">
      <w:pPr>
        <w:pStyle w:val="BodyText"/>
        <w:spacing w:line="147" w:lineRule="auto"/>
        <w:ind w:left="397" w:right="465"/>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sdbadmin@htest1:/opt/sequoiadb$ </w:t>
      </w:r>
      <w:r>
        <w:rPr>
          <w:rFonts w:ascii="Microsoft JhengHei" w:eastAsia="Microsoft JhengHei" w:hAnsi="Microsoft JhengHei" w:cs="Microsoft JhengHei"/>
          <w:spacing w:val="6"/>
          <w:w w:val="95"/>
          <w:lang w:eastAsia="zh-CN"/>
        </w:rPr>
        <w:t xml:space="preserve"> </w:t>
      </w:r>
      <w:r>
        <w:rPr>
          <w:rFonts w:ascii="Microsoft JhengHei" w:eastAsia="Microsoft JhengHei" w:hAnsi="Microsoft JhengHei" w:cs="Microsoft JhengHei"/>
          <w:w w:val="95"/>
          <w:lang w:eastAsia="zh-CN"/>
        </w:rPr>
        <w:t xml:space="preserve">cp </w:t>
      </w:r>
      <w:r>
        <w:rPr>
          <w:rFonts w:ascii="Microsoft JhengHei" w:eastAsia="Microsoft JhengHei" w:hAnsi="Microsoft JhengHei" w:cs="Microsoft JhengHei"/>
          <w:spacing w:val="6"/>
          <w:w w:val="95"/>
          <w:lang w:eastAsia="zh-CN"/>
        </w:rPr>
        <w:t xml:space="preserve"> </w:t>
      </w:r>
      <w:r>
        <w:rPr>
          <w:rFonts w:ascii="Microsoft JhengHei" w:eastAsia="Microsoft JhengHei" w:hAnsi="Microsoft JhengHei" w:cs="Microsoft JhengHei"/>
          <w:w w:val="95"/>
          <w:lang w:eastAsia="zh-CN"/>
        </w:rPr>
        <w:t xml:space="preserve">-r </w:t>
      </w:r>
      <w:r>
        <w:rPr>
          <w:rFonts w:ascii="Microsoft JhengHei" w:eastAsia="Microsoft JhengHei" w:hAnsi="Microsoft JhengHei" w:cs="Microsoft JhengHei"/>
          <w:spacing w:val="6"/>
          <w:w w:val="95"/>
          <w:lang w:eastAsia="zh-CN"/>
        </w:rPr>
        <w:t xml:space="preserve"> </w:t>
      </w:r>
      <w:r>
        <w:rPr>
          <w:rFonts w:ascii="Microsoft JhengHei" w:eastAsia="Microsoft JhengHei" w:hAnsi="Microsoft JhengHei" w:cs="Microsoft JhengHei"/>
          <w:w w:val="95"/>
          <w:lang w:eastAsia="zh-CN"/>
        </w:rPr>
        <w:t xml:space="preserve">/opt/sequoiadb/database/cata/30000/bakfile/ </w:t>
      </w:r>
      <w:r>
        <w:rPr>
          <w:rFonts w:ascii="Microsoft JhengHei" w:eastAsia="Microsoft JhengHei" w:hAnsi="Microsoft JhengHei" w:cs="Microsoft JhengHei"/>
          <w:spacing w:val="6"/>
          <w:w w:val="95"/>
          <w:lang w:eastAsia="zh-CN"/>
        </w:rPr>
        <w:t xml:space="preserve"> </w:t>
      </w:r>
      <w:r>
        <w:rPr>
          <w:rFonts w:ascii="Microsoft JhengHei" w:eastAsia="Microsoft JhengHei" w:hAnsi="Microsoft JhengHei" w:cs="Microsoft JhengHei"/>
          <w:w w:val="95"/>
          <w:lang w:eastAsia="zh-CN"/>
        </w:rPr>
        <w:t>/mnt/</w:t>
      </w:r>
      <w:r>
        <w:rPr>
          <w:rFonts w:ascii="Microsoft JhengHei" w:eastAsia="Microsoft JhengHei" w:hAnsi="Microsoft JhengHei" w:cs="Microsoft JhengHei"/>
          <w:w w:val="91"/>
          <w:lang w:eastAsia="zh-CN"/>
        </w:rPr>
        <w:t xml:space="preserve"> </w:t>
      </w:r>
      <w:r>
        <w:rPr>
          <w:rFonts w:ascii="Microsoft JhengHei" w:eastAsia="Microsoft JhengHei" w:hAnsi="Microsoft JhengHei" w:cs="Microsoft JhengHei"/>
          <w:lang w:eastAsia="zh-CN"/>
        </w:rPr>
        <w:t>xiaojun/BACKUP/bakfile.30000.htest1</w:t>
      </w:r>
    </w:p>
    <w:p w:rsidR="00D032B6" w:rsidRDefault="00A23879">
      <w:pPr>
        <w:pStyle w:val="BodyText"/>
        <w:spacing w:line="147" w:lineRule="auto"/>
        <w:ind w:left="397" w:right="465"/>
        <w:rPr>
          <w:rFonts w:ascii="Microsoft JhengHei" w:eastAsia="Microsoft JhengHei" w:hAnsi="Microsoft JhengHei" w:cs="Microsoft JhengHei"/>
        </w:rPr>
      </w:pPr>
      <w:r>
        <w:rPr>
          <w:rFonts w:ascii="Microsoft JhengHei" w:eastAsia="Microsoft JhengHei" w:hAnsi="Microsoft JhengHei" w:cs="Microsoft JhengHei"/>
          <w:w w:val="95"/>
        </w:rPr>
        <w:t xml:space="preserve">sdbadmin@htest3:/opt/sequoiadb$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 xml:space="preserve">cp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 xml:space="preserve">-r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 xml:space="preserve">/opt/sequoiadb/database/data/41000/bakfile/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/mnt/</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rPr>
        <w:t>xiaojun/BACKUP/bakfile.41000.htest3</w:t>
      </w:r>
    </w:p>
    <w:p w:rsidR="00D032B6" w:rsidRDefault="00D032B6">
      <w:pPr>
        <w:spacing w:before="2" w:line="130" w:lineRule="exact"/>
        <w:rPr>
          <w:sz w:val="13"/>
          <w:szCs w:val="13"/>
        </w:rPr>
      </w:pPr>
    </w:p>
    <w:p w:rsidR="00D032B6" w:rsidRDefault="00A23879">
      <w:pPr>
        <w:pStyle w:val="BodyText"/>
        <w:spacing w:line="168" w:lineRule="auto"/>
        <w:ind w:left="397" w:right="465"/>
        <w:rPr>
          <w:lang w:eastAsia="zh-CN"/>
        </w:rPr>
      </w:pPr>
      <w:r>
        <w:rPr>
          <w:lang w:eastAsia="zh-CN"/>
        </w:rPr>
        <w:t>拷贝到共享目录下的好处是在恢复操作时只用一个共享目录即可，而不用每一台要恢复的机器都拷贝一 份备份文件到那台机器中去。</w:t>
      </w:r>
    </w:p>
    <w:p w:rsidR="00D032B6" w:rsidRDefault="00A23879">
      <w:pPr>
        <w:pStyle w:val="BodyText"/>
        <w:spacing w:line="286" w:lineRule="exact"/>
        <w:ind w:left="113"/>
      </w:pPr>
      <w:r>
        <w:t>3.</w:t>
      </w:r>
      <w:r>
        <w:rPr>
          <w:spacing w:val="58"/>
        </w:rPr>
        <w:t xml:space="preserve"> </w:t>
      </w:r>
      <w:r>
        <w:t>数据恢复操作；</w:t>
      </w:r>
    </w:p>
    <w:p w:rsidR="00D032B6" w:rsidRDefault="00D032B6">
      <w:pPr>
        <w:spacing w:before="5" w:line="100" w:lineRule="exact"/>
        <w:rPr>
          <w:sz w:val="10"/>
          <w:szCs w:val="10"/>
        </w:rPr>
      </w:pPr>
    </w:p>
    <w:p w:rsidR="00D032B6" w:rsidRDefault="00035F6E">
      <w:pPr>
        <w:pStyle w:val="BodyText"/>
        <w:spacing w:line="168" w:lineRule="auto"/>
        <w:ind w:left="397" w:right="304"/>
        <w:rPr>
          <w:lang w:eastAsia="zh-CN"/>
        </w:rPr>
      </w:pPr>
      <w:r>
        <w:pict>
          <v:group id="_x0000_s3500" style="position:absolute;left:0;text-align:left;margin-left:95.85pt;margin-top:65.55pt;width:459.45pt;height:169.6pt;z-index:-252032000;mso-position-horizontal-relative:page" coordorigin="1917,1311" coordsize="9189,3392">
            <v:shape id="_x0000_s3501" style="position:absolute;left:1917;top:1311;width:9189;height:3392" coordorigin="1917,1311" coordsize="9189,3392" path="m1917,1311r9189,l11106,4703r-9189,l1917,1311xe" fillcolor="#efefef" stroked="f">
              <v:path arrowok="t"/>
            </v:shape>
            <w10:wrap anchorx="page"/>
          </v:group>
        </w:pict>
      </w:r>
      <w:r w:rsidR="00A23879">
        <w:rPr>
          <w:w w:val="95"/>
        </w:rPr>
        <w:t>恢复工具（sdbrestore）位于</w:t>
      </w:r>
      <w:r w:rsidR="00A23879">
        <w:rPr>
          <w:spacing w:val="19"/>
          <w:w w:val="95"/>
        </w:rPr>
        <w:t xml:space="preserve"> </w:t>
      </w:r>
      <w:r w:rsidR="00A23879">
        <w:rPr>
          <w:w w:val="95"/>
        </w:rPr>
        <w:t>SequoiaDB</w:t>
      </w:r>
      <w:r w:rsidR="00A23879">
        <w:rPr>
          <w:spacing w:val="19"/>
          <w:w w:val="95"/>
        </w:rPr>
        <w:t xml:space="preserve"> </w:t>
      </w:r>
      <w:r w:rsidR="00A23879">
        <w:rPr>
          <w:w w:val="95"/>
        </w:rPr>
        <w:t>数据库中的</w:t>
      </w:r>
      <w:r w:rsidR="00A23879">
        <w:rPr>
          <w:spacing w:val="20"/>
          <w:w w:val="95"/>
        </w:rPr>
        <w:t xml:space="preserve"> </w:t>
      </w:r>
      <w:r w:rsidR="00A23879">
        <w:rPr>
          <w:w w:val="95"/>
        </w:rPr>
        <w:t>bin</w:t>
      </w:r>
      <w:r w:rsidR="00A23879">
        <w:rPr>
          <w:spacing w:val="19"/>
          <w:w w:val="95"/>
        </w:rPr>
        <w:t xml:space="preserve"> </w:t>
      </w:r>
      <w:r w:rsidR="00A23879">
        <w:rPr>
          <w:w w:val="95"/>
        </w:rPr>
        <w:t>目录下面（/opt/sequoiadb/bin）。通过</w:t>
      </w:r>
      <w:r w:rsidR="00A23879">
        <w:rPr>
          <w:spacing w:val="20"/>
          <w:w w:val="95"/>
        </w:rPr>
        <w:t xml:space="preserve"> </w:t>
      </w:r>
      <w:r w:rsidR="00A23879">
        <w:rPr>
          <w:w w:val="95"/>
        </w:rPr>
        <w:t>sdb</w:t>
      </w:r>
      <w:r w:rsidR="00A23879">
        <w:rPr>
          <w:w w:val="93"/>
        </w:rPr>
        <w:t xml:space="preserve"> </w:t>
      </w:r>
      <w:r w:rsidR="00A23879">
        <w:rPr>
          <w:w w:val="95"/>
        </w:rPr>
        <w:t xml:space="preserve">shell       </w:t>
      </w:r>
      <w:r w:rsidR="00A23879">
        <w:rPr>
          <w:spacing w:val="36"/>
          <w:w w:val="95"/>
        </w:rPr>
        <w:t xml:space="preserve"> </w:t>
      </w:r>
      <w:r w:rsidR="00A23879">
        <w:rPr>
          <w:w w:val="95"/>
        </w:rPr>
        <w:t>登入分区组的数据节点，执行数据恢复。</w:t>
      </w:r>
      <w:r w:rsidR="00A23879">
        <w:rPr>
          <w:w w:val="95"/>
          <w:lang w:eastAsia="zh-CN"/>
        </w:rPr>
        <w:t>执行恢复操作时，至少要对一个组中超过半数的节点进行</w:t>
      </w:r>
      <w:r w:rsidR="00A23879">
        <w:rPr>
          <w:lang w:eastAsia="zh-CN"/>
        </w:rPr>
        <w:t xml:space="preserve"> </w:t>
      </w:r>
      <w:r w:rsidR="00A23879">
        <w:rPr>
          <w:w w:val="95"/>
          <w:lang w:eastAsia="zh-CN"/>
        </w:rPr>
        <w:t>恢复，最好是对组内所有的节点进行恢复操作。此数据库集群包含两个组：编目组“SYSCatalogGroup”和</w:t>
      </w:r>
      <w:r w:rsidR="00A23879">
        <w:rPr>
          <w:w w:val="68"/>
          <w:lang w:eastAsia="zh-CN"/>
        </w:rPr>
        <w:t xml:space="preserve"> </w:t>
      </w:r>
      <w:r w:rsidR="00A23879">
        <w:rPr>
          <w:w w:val="95"/>
          <w:lang w:eastAsia="zh-CN"/>
        </w:rPr>
        <w:t>一个数据组“g1”，分别布署在三台主机上：htest1/htest2/htest3。恢复节点操作时需要进到节点所在的</w:t>
      </w:r>
      <w:r w:rsidR="00A23879">
        <w:rPr>
          <w:lang w:eastAsia="zh-CN"/>
        </w:rPr>
        <w:t xml:space="preserve"> </w:t>
      </w:r>
      <w:r w:rsidR="00A23879">
        <w:rPr>
          <w:w w:val="95"/>
          <w:lang w:eastAsia="zh-CN"/>
        </w:rPr>
        <w:t xml:space="preserve">主机分别进行恢复。如恢复位于主机  </w:t>
      </w:r>
      <w:r w:rsidR="00A23879">
        <w:rPr>
          <w:spacing w:val="50"/>
          <w:w w:val="95"/>
          <w:lang w:eastAsia="zh-CN"/>
        </w:rPr>
        <w:t xml:space="preserve"> </w:t>
      </w:r>
      <w:r w:rsidR="00A23879">
        <w:rPr>
          <w:w w:val="95"/>
          <w:lang w:eastAsia="zh-CN"/>
        </w:rPr>
        <w:t xml:space="preserve">htest1  </w:t>
      </w:r>
      <w:r w:rsidR="00A23879">
        <w:rPr>
          <w:spacing w:val="51"/>
          <w:w w:val="95"/>
          <w:lang w:eastAsia="zh-CN"/>
        </w:rPr>
        <w:t xml:space="preserve"> </w:t>
      </w:r>
      <w:r w:rsidR="00A23879">
        <w:rPr>
          <w:w w:val="95"/>
          <w:lang w:eastAsia="zh-CN"/>
        </w:rPr>
        <w:t>上的编目节点则要在此主机内执行操作：</w:t>
      </w:r>
    </w:p>
    <w:p w:rsidR="00D032B6" w:rsidRDefault="00D032B6">
      <w:pPr>
        <w:spacing w:before="8" w:line="100" w:lineRule="exact"/>
        <w:rPr>
          <w:sz w:val="10"/>
          <w:szCs w:val="10"/>
          <w:lang w:eastAsia="zh-CN"/>
        </w:rPr>
      </w:pPr>
    </w:p>
    <w:p w:rsidR="00D032B6" w:rsidRDefault="00A23879">
      <w:pPr>
        <w:pStyle w:val="BodyText"/>
        <w:spacing w:line="147" w:lineRule="auto"/>
        <w:ind w:left="397" w:right="2347"/>
        <w:rPr>
          <w:rFonts w:ascii="Microsoft JhengHei" w:eastAsia="Microsoft JhengHei" w:hAnsi="Microsoft JhengHei" w:cs="Microsoft JhengHei"/>
        </w:rPr>
      </w:pPr>
      <w:r>
        <w:rPr>
          <w:rFonts w:ascii="Microsoft JhengHei" w:eastAsia="Microsoft JhengHei" w:hAnsi="Microsoft JhengHei" w:cs="Microsoft JhengHei"/>
          <w:w w:val="95"/>
        </w:rPr>
        <w:t>sdbadmin@htest1:/opt/sequoiadb/bin$</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./sdbrestore</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-p</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/mnt/xiaojun/BACKUP/</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rPr>
        <w:t>bakfile.30000.htest1/</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-n</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catalogBackup</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--dbpath</w:t>
      </w:r>
      <w:r>
        <w:rPr>
          <w:rFonts w:ascii="Microsoft JhengHei" w:eastAsia="Microsoft JhengHei" w:hAnsi="Microsoft JhengHei" w:cs="Microsoft JhengHei"/>
          <w:spacing w:val="46"/>
        </w:rPr>
        <w:t xml:space="preserve"> </w:t>
      </w:r>
      <w:r>
        <w:rPr>
          <w:rFonts w:ascii="Microsoft JhengHei" w:eastAsia="Microsoft JhengHei" w:hAnsi="Microsoft JhengHei" w:cs="Microsoft JhengHei"/>
        </w:rPr>
        <w:t>\</w:t>
      </w:r>
    </w:p>
    <w:p w:rsidR="00D032B6" w:rsidRDefault="00A23879">
      <w:pPr>
        <w:pStyle w:val="BodyText"/>
        <w:spacing w:line="147" w:lineRule="auto"/>
        <w:ind w:left="497" w:right="465"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 xml:space="preserve">/opt/sequoiadb/database/cata/30000/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 xml:space="preserve">--confpath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 xml:space="preserve">/opt/sequoiadb/conf/local/30000/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--svcname 30000</w:t>
      </w:r>
    </w:p>
    <w:p w:rsidR="00D032B6" w:rsidRDefault="00A23879">
      <w:pPr>
        <w:pStyle w:val="BodyText"/>
        <w:tabs>
          <w:tab w:val="left" w:pos="4497"/>
        </w:tabs>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2014-07-29-23.09.19.382036</w:t>
      </w:r>
      <w:r>
        <w:rPr>
          <w:rFonts w:ascii="Microsoft JhengHei" w:eastAsia="Microsoft JhengHei" w:hAnsi="Microsoft JhengHei" w:cs="Microsoft JhengHei"/>
          <w:w w:val="95"/>
        </w:rPr>
        <w:tab/>
        <w:t>Level:EVENT</w:t>
      </w:r>
    </w:p>
    <w:p w:rsidR="00D032B6" w:rsidRDefault="00A23879">
      <w:pPr>
        <w:pStyle w:val="BodyText"/>
        <w:tabs>
          <w:tab w:val="left" w:pos="44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PID:9556</w:t>
      </w:r>
      <w:r>
        <w:rPr>
          <w:rFonts w:ascii="Microsoft JhengHei" w:eastAsia="Microsoft JhengHei" w:hAnsi="Microsoft JhengHei" w:cs="Microsoft JhengHei"/>
          <w:w w:val="95"/>
        </w:rPr>
        <w:tab/>
        <w:t>TID:9556</w:t>
      </w:r>
    </w:p>
    <w:p w:rsidR="00D032B6" w:rsidRDefault="00A23879">
      <w:pPr>
        <w:pStyle w:val="BodyText"/>
        <w:tabs>
          <w:tab w:val="left" w:pos="4497"/>
        </w:tabs>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Function:pmdRestoreThreadMain</w:t>
      </w:r>
      <w:r>
        <w:rPr>
          <w:rFonts w:ascii="Microsoft JhengHei" w:eastAsia="Microsoft JhengHei" w:hAnsi="Microsoft JhengHei" w:cs="Microsoft JhengHei"/>
          <w:w w:val="95"/>
        </w:rPr>
        <w:tab/>
        <w:t>Line:491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File:SequoiaDB/engine/pmd/sdbrestore.cpp</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Message: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Start</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sdbrestore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[Ver:</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1.8,</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Release: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13673,</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Build:</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2014-07-22-00.11.23(Debug)]...</w:t>
      </w:r>
    </w:p>
    <w:p w:rsidR="00D032B6" w:rsidRDefault="00A23879">
      <w:pPr>
        <w:pStyle w:val="BodyText"/>
        <w:spacing w:line="212" w:lineRule="exact"/>
        <w:ind w:left="374" w:right="5720"/>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374" w:right="5720"/>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374" w:right="5720"/>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Restore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succeed!</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217"/>
      </w:pPr>
      <w:r>
        <w:t>此时仅恢复了</w:t>
      </w:r>
      <w:r>
        <w:rPr>
          <w:spacing w:val="-25"/>
        </w:rPr>
        <w:t xml:space="preserve"> </w:t>
      </w:r>
      <w:r>
        <w:t>htest1</w:t>
      </w:r>
      <w:r>
        <w:rPr>
          <w:spacing w:val="-25"/>
        </w:rPr>
        <w:t xml:space="preserve"> </w:t>
      </w:r>
      <w:r>
        <w:t>的编目节点，采用同样的方式去将</w:t>
      </w:r>
      <w:r>
        <w:rPr>
          <w:spacing w:val="-25"/>
        </w:rPr>
        <w:t xml:space="preserve"> </w:t>
      </w:r>
      <w:r>
        <w:t>htest2</w:t>
      </w:r>
      <w:r>
        <w:rPr>
          <w:spacing w:val="-25"/>
        </w:rPr>
        <w:t xml:space="preserve"> </w:t>
      </w:r>
      <w:r>
        <w:t>和</w:t>
      </w:r>
      <w:r>
        <w:rPr>
          <w:spacing w:val="-25"/>
        </w:rPr>
        <w:t xml:space="preserve"> </w:t>
      </w:r>
      <w:r>
        <w:t>htest3</w:t>
      </w:r>
      <w:r>
        <w:rPr>
          <w:spacing w:val="-25"/>
        </w:rPr>
        <w:t xml:space="preserve"> </w:t>
      </w:r>
      <w:r>
        <w:t>的编目节点启动起来。</w:t>
      </w:r>
    </w:p>
    <w:p w:rsidR="00D032B6" w:rsidRDefault="00D032B6">
      <w:pPr>
        <w:spacing w:before="5" w:line="100" w:lineRule="exact"/>
        <w:rPr>
          <w:sz w:val="10"/>
          <w:szCs w:val="10"/>
        </w:rPr>
      </w:pPr>
    </w:p>
    <w:p w:rsidR="00D032B6" w:rsidRDefault="00035F6E">
      <w:pPr>
        <w:pStyle w:val="BodyText"/>
        <w:spacing w:line="168" w:lineRule="auto"/>
        <w:ind w:left="1217" w:right="147"/>
      </w:pPr>
      <w:r>
        <w:pict>
          <v:group id="_x0000_s3498" style="position:absolute;left:0;text-align:left;margin-left:95.85pt;margin-top:29.55pt;width:459.45pt;height:169.6pt;z-index:-252030976;mso-position-horizontal-relative:page" coordorigin="1917,591" coordsize="9189,3392">
            <v:shape id="_x0000_s3499" style="position:absolute;left:1917;top:591;width:9189;height:3392" coordorigin="1917,591" coordsize="9189,3392" path="m1917,591r9189,l11106,3983r-9189,l1917,591xe" fillcolor="#efefef" stroked="f">
              <v:path arrowok="t"/>
            </v:shape>
            <w10:wrap anchorx="page"/>
          </v:group>
        </w:pict>
      </w:r>
      <w:r w:rsidR="00A23879">
        <w:rPr>
          <w:w w:val="95"/>
        </w:rPr>
        <w:t xml:space="preserve">恢复数据组 </w:t>
      </w:r>
      <w:r w:rsidR="00A23879">
        <w:rPr>
          <w:spacing w:val="10"/>
          <w:w w:val="95"/>
        </w:rPr>
        <w:t xml:space="preserve"> </w:t>
      </w:r>
      <w:r w:rsidR="00A23879">
        <w:rPr>
          <w:w w:val="95"/>
        </w:rPr>
        <w:t xml:space="preserve">g1 </w:t>
      </w:r>
      <w:r w:rsidR="00A23879">
        <w:rPr>
          <w:spacing w:val="10"/>
          <w:w w:val="95"/>
        </w:rPr>
        <w:t xml:space="preserve"> </w:t>
      </w:r>
      <w:r w:rsidR="00A23879">
        <w:rPr>
          <w:w w:val="95"/>
        </w:rPr>
        <w:t xml:space="preserve">的数据节点，和恢复编目组节点的方法类似。三台机 </w:t>
      </w:r>
      <w:r w:rsidR="00A23879">
        <w:rPr>
          <w:spacing w:val="10"/>
          <w:w w:val="95"/>
        </w:rPr>
        <w:t xml:space="preserve"> </w:t>
      </w:r>
      <w:r w:rsidR="00A23879">
        <w:rPr>
          <w:w w:val="95"/>
        </w:rPr>
        <w:t xml:space="preserve">htest1/htest2/htest3 </w:t>
      </w:r>
      <w:r w:rsidR="00A23879">
        <w:rPr>
          <w:spacing w:val="10"/>
          <w:w w:val="95"/>
        </w:rPr>
        <w:t xml:space="preserve"> </w:t>
      </w:r>
      <w:r w:rsidR="00A23879">
        <w:rPr>
          <w:w w:val="95"/>
        </w:rPr>
        <w:t>中的数据节点</w:t>
      </w:r>
      <w:r w:rsidR="00A23879">
        <w:t xml:space="preserve"> 均采用如下方法分别进行恢复：</w:t>
      </w:r>
    </w:p>
    <w:p w:rsidR="00D032B6" w:rsidRDefault="00D032B6">
      <w:pPr>
        <w:spacing w:before="8" w:line="100" w:lineRule="exact"/>
        <w:rPr>
          <w:sz w:val="10"/>
          <w:szCs w:val="10"/>
        </w:rPr>
      </w:pPr>
    </w:p>
    <w:p w:rsidR="00D032B6" w:rsidRDefault="00A23879">
      <w:pPr>
        <w:pStyle w:val="BodyText"/>
        <w:spacing w:line="147" w:lineRule="auto"/>
        <w:ind w:left="1217" w:right="81"/>
        <w:rPr>
          <w:rFonts w:ascii="Microsoft JhengHei" w:eastAsia="Microsoft JhengHei" w:hAnsi="Microsoft JhengHei" w:cs="Microsoft JhengHei"/>
        </w:rPr>
      </w:pPr>
      <w:r>
        <w:rPr>
          <w:rFonts w:ascii="Microsoft JhengHei" w:eastAsia="Microsoft JhengHei" w:hAnsi="Microsoft JhengHei" w:cs="Microsoft JhengHei"/>
          <w:w w:val="95"/>
        </w:rPr>
        <w:t>sdbadmin@htest1:/opt/sequoiadb/bin$</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./sdbrestore</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-p</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/mnt/xiaojun/BACKUP/</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rPr>
        <w:t>bakfile.41000.htest3/</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-n</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datagroupG1Backup</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--dbpath</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w:t>
      </w:r>
    </w:p>
    <w:p w:rsidR="00D032B6" w:rsidRDefault="00A23879">
      <w:pPr>
        <w:pStyle w:val="BodyText"/>
        <w:spacing w:line="147" w:lineRule="auto"/>
        <w:ind w:left="1317" w:right="81"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 xml:space="preserve">/opt/sequoiadb/database/data/41000/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 xml:space="preserve">--confpath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 xml:space="preserve">/opt/sequoiadb/conf/local/41000/   </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--svcname 41000</w:t>
      </w:r>
    </w:p>
    <w:p w:rsidR="00D032B6" w:rsidRDefault="00A23879">
      <w:pPr>
        <w:pStyle w:val="BodyText"/>
        <w:tabs>
          <w:tab w:val="left" w:pos="5317"/>
        </w:tabs>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2014-07-29-23.18.08.966708</w:t>
      </w:r>
      <w:r>
        <w:rPr>
          <w:rFonts w:ascii="Microsoft JhengHei" w:eastAsia="Microsoft JhengHei" w:hAnsi="Microsoft JhengHei" w:cs="Microsoft JhengHei"/>
          <w:w w:val="95"/>
        </w:rPr>
        <w:tab/>
        <w:t>Level:EVENT</w:t>
      </w:r>
    </w:p>
    <w:p w:rsidR="00D032B6" w:rsidRDefault="00A23879">
      <w:pPr>
        <w:pStyle w:val="BodyText"/>
        <w:tabs>
          <w:tab w:val="left" w:pos="53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PID:9590</w:t>
      </w:r>
      <w:r>
        <w:rPr>
          <w:rFonts w:ascii="Microsoft JhengHei" w:eastAsia="Microsoft JhengHei" w:hAnsi="Microsoft JhengHei" w:cs="Microsoft JhengHei"/>
          <w:w w:val="95"/>
        </w:rPr>
        <w:tab/>
        <w:t>TID:9590</w:t>
      </w:r>
    </w:p>
    <w:p w:rsidR="00D032B6" w:rsidRDefault="00A23879">
      <w:pPr>
        <w:pStyle w:val="BodyText"/>
        <w:tabs>
          <w:tab w:val="left" w:pos="5317"/>
        </w:tabs>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Function:pmdRestoreThreadMain</w:t>
      </w:r>
      <w:r>
        <w:rPr>
          <w:rFonts w:ascii="Microsoft JhengHei" w:eastAsia="Microsoft JhengHei" w:hAnsi="Microsoft JhengHei" w:cs="Microsoft JhengHei"/>
          <w:w w:val="95"/>
        </w:rPr>
        <w:tab/>
        <w:t>Line:491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File:SequoiaDB/engine/pmd/sdbrestore.cpp</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Message:</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Start</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sdbrestore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[Ver:</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1.8,</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Release: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13673,</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Build:</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2014-07-22-00.11.23(Debug)]...</w:t>
      </w:r>
    </w:p>
    <w:p w:rsidR="00D032B6" w:rsidRDefault="00A23879">
      <w:pPr>
        <w:pStyle w:val="BodyText"/>
        <w:spacing w:line="212" w:lineRule="exact"/>
        <w:ind w:left="3098" w:right="7183"/>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3098" w:right="7183"/>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3098" w:right="7183"/>
        <w:jc w:val="center"/>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Restore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succeed!</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p>
    <w:p w:rsidR="00D032B6" w:rsidRDefault="00A23879">
      <w:pPr>
        <w:pStyle w:val="BodyText"/>
        <w:spacing w:line="238" w:lineRule="exact"/>
      </w:pPr>
      <w:r>
        <w:t>4.</w:t>
      </w:r>
      <w:r>
        <w:rPr>
          <w:spacing w:val="58"/>
        </w:rPr>
        <w:t xml:space="preserve"> </w:t>
      </w:r>
      <w:r>
        <w:t>检查数据库集群的恢复是否正确；</w:t>
      </w:r>
    </w:p>
    <w:p w:rsidR="00D032B6" w:rsidRDefault="00A23879">
      <w:pPr>
        <w:pStyle w:val="BodyText"/>
        <w:spacing w:before="18"/>
        <w:ind w:left="1217"/>
      </w:pPr>
      <w:r>
        <w:t>通过</w:t>
      </w:r>
      <w:r>
        <w:rPr>
          <w:spacing w:val="-20"/>
        </w:rPr>
        <w:t xml:space="preserve"> </w:t>
      </w:r>
      <w:r>
        <w:t>sdb</w:t>
      </w:r>
      <w:r>
        <w:rPr>
          <w:spacing w:val="-19"/>
        </w:rPr>
        <w:t xml:space="preserve"> </w:t>
      </w:r>
      <w:r>
        <w:t>客户端对恢复好的数据库进行简单的数据操作，如增删改查等。</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496" style="position:absolute;left:0;text-align:left;margin-left:95.85pt;margin-top:4.75pt;width:459.45pt;height:349.8pt;z-index:-252029952;mso-position-horizontal-relative:page" coordorigin="1917,95" coordsize="9189,6996">
            <v:shape id="_x0000_s3497" style="position:absolute;left:1917;top:95;width:9189;height:6996" coordorigin="1917,95" coordsize="9189,6996" path="m1917,95r9189,l11106,7091r-9189,l1917,95xe" fillcolor="#efefef" stroked="f">
              <v:path arrowok="t"/>
            </v:shape>
            <w10:wrap anchorx="page"/>
          </v:group>
        </w:pict>
      </w:r>
      <w:r w:rsidR="00A23879">
        <w:rPr>
          <w:rFonts w:ascii="Microsoft JhengHei" w:eastAsia="Microsoft JhengHei" w:hAnsi="Microsoft JhengHei" w:cs="Microsoft JhengHei"/>
          <w:w w:val="90"/>
        </w:rPr>
        <w:t xml:space="preserve">sdbadmin@htest1:~$  </w:t>
      </w:r>
      <w:r w:rsidR="00A23879">
        <w:rPr>
          <w:rFonts w:ascii="Microsoft JhengHei" w:eastAsia="Microsoft JhengHei" w:hAnsi="Microsoft JhengHei" w:cs="Microsoft JhengHei"/>
          <w:spacing w:val="38"/>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 xml:space="preserve">var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36"/>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Sdb('htest1',11810)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0.8073s.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05"/>
        </w:rPr>
        <w:t>db.list(4)</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"foo.bar"</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0.47547s.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db.foo.bar.count()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2880000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Takes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0.164788s.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rPr>
        <w:t>db.foo.bar.find().limit(1)</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"_id":</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05"/>
        </w:rPr>
        <w:t>4000000,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"id":</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05"/>
        </w:rPr>
        <w:t>4000000,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"ID":</w:t>
      </w:r>
      <w:r>
        <w:rPr>
          <w:rFonts w:ascii="Microsoft JhengHei" w:eastAsia="Microsoft JhengHei" w:hAnsi="Microsoft JhengHei" w:cs="Microsoft JhengHei"/>
          <w:spacing w:val="42"/>
        </w:rPr>
        <w:t xml:space="preserve"> </w:t>
      </w:r>
      <w:hyperlink r:id="rId204">
        <w:r>
          <w:rPr>
            <w:rFonts w:ascii="Microsoft JhengHei" w:eastAsia="Microsoft JhengHei" w:hAnsi="Microsoft JhengHei" w:cs="Microsoft JhengHei"/>
          </w:rPr>
          <w:t>"http://www.sequoiadb.com",</w:t>
        </w:r>
      </w:hyperlink>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 xml:space="preserve">"change": </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05"/>
        </w:rPr>
        <w:t>"ccc",</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 xml:space="preserve">"info":   </w:t>
      </w:r>
      <w:r>
        <w:rPr>
          <w:rFonts w:ascii="Microsoft JhengHei" w:eastAsia="Microsoft JhengHei" w:hAnsi="Microsoft JhengHei" w:cs="Microsoft JhengHei"/>
          <w:spacing w:val="23"/>
          <w:w w:val="95"/>
        </w:rPr>
        <w:t xml:space="preserve"> </w:t>
      </w:r>
      <w:hyperlink r:id="rId205">
        <w:r>
          <w:rPr>
            <w:rFonts w:ascii="Microsoft JhengHei" w:eastAsia="Microsoft JhengHei" w:hAnsi="Microsoft JhengHei" w:cs="Microsoft JhengHei"/>
            <w:w w:val="95"/>
          </w:rPr>
          <w:t>"email:contact@sequoiadb.com"</w:t>
        </w:r>
      </w:hyperlink>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0.28824s.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db.foo.bar.insert({testing:"testingBackup"})</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Takes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0.296942s.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db.foo.bar.find({testing:"testingBackup"})</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 xml:space="preserve">"$oid":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"53d7c4f9c6e6fab31f000000"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"testing":</w:t>
      </w:r>
      <w:r>
        <w:rPr>
          <w:rFonts w:ascii="Microsoft JhengHei" w:eastAsia="Microsoft JhengHei" w:hAnsi="Microsoft JhengHei" w:cs="Microsoft JhengHei"/>
          <w:spacing w:val="52"/>
          <w:w w:val="105"/>
        </w:rPr>
        <w:t xml:space="preserve"> </w:t>
      </w:r>
      <w:r>
        <w:rPr>
          <w:rFonts w:ascii="Microsoft JhengHei" w:eastAsia="Microsoft JhengHei" w:hAnsi="Microsoft JhengHei" w:cs="Microsoft JhengHei"/>
          <w:w w:val="105"/>
        </w:rPr>
        <w:t>"testingBackup"</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Return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1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row(s).</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Takes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4.311792s.</w:t>
      </w:r>
    </w:p>
    <w:p w:rsidR="00D032B6" w:rsidRDefault="00A23879">
      <w:pPr>
        <w:pStyle w:val="BodyText"/>
        <w:spacing w:before="26"/>
        <w:ind w:left="1217"/>
        <w:rPr>
          <w:lang w:eastAsia="zh-CN"/>
        </w:rPr>
      </w:pPr>
      <w:r>
        <w:rPr>
          <w:lang w:eastAsia="zh-CN"/>
        </w:rPr>
        <w:t>通过此操作可基本确定数据库恢复成功。</w:t>
      </w:r>
    </w:p>
    <w:p w:rsidR="00D032B6" w:rsidRDefault="00D032B6">
      <w:pPr>
        <w:spacing w:before="5" w:line="110" w:lineRule="exact"/>
        <w:rPr>
          <w:sz w:val="11"/>
          <w:szCs w:val="11"/>
          <w:lang w:eastAsia="zh-CN"/>
        </w:rPr>
      </w:pPr>
    </w:p>
    <w:p w:rsidR="00D032B6" w:rsidRDefault="00A23879">
      <w:pPr>
        <w:pStyle w:val="Heading4"/>
        <w:rPr>
          <w:lang w:eastAsia="zh-CN"/>
        </w:rPr>
      </w:pPr>
      <w:bookmarkStart w:id="240" w:name="故障恢复"/>
      <w:bookmarkStart w:id="241" w:name="_bookmark108"/>
      <w:bookmarkEnd w:id="240"/>
      <w:bookmarkEnd w:id="241"/>
      <w:r>
        <w:rPr>
          <w:lang w:eastAsia="zh-CN"/>
        </w:rPr>
        <w:t>故障恢复</w:t>
      </w:r>
    </w:p>
    <w:p w:rsidR="00D032B6" w:rsidRDefault="00A23879">
      <w:pPr>
        <w:pStyle w:val="BodyText"/>
        <w:spacing w:before="21"/>
        <w:rPr>
          <w:lang w:eastAsia="zh-CN"/>
        </w:rPr>
      </w:pPr>
      <w:r>
        <w:rPr>
          <w:lang w:eastAsia="zh-CN"/>
        </w:rPr>
        <w:t>本节介绍个类型节点的故障恢复。</w:t>
      </w:r>
    </w:p>
    <w:p w:rsidR="00D032B6" w:rsidRDefault="00D032B6">
      <w:pPr>
        <w:rPr>
          <w:lang w:eastAsia="zh-CN"/>
        </w:rPr>
        <w:sectPr w:rsidR="00D032B6">
          <w:pgSz w:w="12240" w:h="15840"/>
          <w:pgMar w:top="900" w:right="1120" w:bottom="280" w:left="700" w:header="713" w:footer="0" w:gutter="0"/>
          <w:cols w:space="720"/>
        </w:sectPr>
      </w:pPr>
    </w:p>
    <w:p w:rsidR="00D032B6" w:rsidRDefault="00D032B6">
      <w:pPr>
        <w:spacing w:before="4" w:line="130" w:lineRule="exact"/>
        <w:rPr>
          <w:sz w:val="13"/>
          <w:szCs w:val="13"/>
          <w:lang w:eastAsia="zh-CN"/>
        </w:rPr>
      </w:pPr>
    </w:p>
    <w:p w:rsidR="00D032B6" w:rsidRDefault="00035F6E">
      <w:pPr>
        <w:pStyle w:val="BodyText"/>
        <w:spacing w:line="312" w:lineRule="exact"/>
        <w:ind w:left="613"/>
        <w:rPr>
          <w:lang w:eastAsia="zh-CN"/>
        </w:rPr>
      </w:pPr>
      <w:hyperlink w:anchor="_bookmark109" w:history="1">
        <w:r w:rsidR="00A23879">
          <w:rPr>
            <w:color w:val="0000FF"/>
            <w:lang w:eastAsia="zh-CN"/>
          </w:rPr>
          <w:t>协调节点</w:t>
        </w:r>
      </w:hyperlink>
    </w:p>
    <w:p w:rsidR="00D032B6" w:rsidRDefault="00035F6E">
      <w:pPr>
        <w:pStyle w:val="BodyText"/>
        <w:spacing w:before="18" w:line="253" w:lineRule="auto"/>
        <w:ind w:left="613" w:right="8347"/>
        <w:rPr>
          <w:lang w:eastAsia="zh-CN"/>
        </w:rPr>
      </w:pPr>
      <w:hyperlink w:anchor="_bookmark110" w:history="1">
        <w:r w:rsidR="00A23879">
          <w:rPr>
            <w:color w:val="0000FF"/>
            <w:lang w:eastAsia="zh-CN"/>
          </w:rPr>
          <w:t>数据节点</w:t>
        </w:r>
      </w:hyperlink>
      <w:r w:rsidR="00A23879">
        <w:rPr>
          <w:color w:val="0000FF"/>
          <w:lang w:eastAsia="zh-CN"/>
        </w:rPr>
        <w:t xml:space="preserve"> </w:t>
      </w:r>
      <w:hyperlink w:anchor="_bookmark111" w:history="1">
        <w:r w:rsidR="00A23879">
          <w:rPr>
            <w:color w:val="0000FF"/>
            <w:lang w:eastAsia="zh-CN"/>
          </w:rPr>
          <w:t>编目节点</w:t>
        </w:r>
      </w:hyperlink>
    </w:p>
    <w:p w:rsidR="00D032B6" w:rsidRDefault="00A23879">
      <w:pPr>
        <w:pStyle w:val="BodyText"/>
        <w:spacing w:before="84" w:line="253" w:lineRule="auto"/>
        <w:ind w:left="613" w:right="410"/>
        <w:rPr>
          <w:lang w:eastAsia="zh-CN"/>
        </w:rPr>
      </w:pPr>
      <w:bookmarkStart w:id="242" w:name="协调节点"/>
      <w:bookmarkStart w:id="243" w:name="_bookmark109"/>
      <w:bookmarkEnd w:id="242"/>
      <w:bookmarkEnd w:id="243"/>
      <w:r>
        <w:rPr>
          <w:lang w:eastAsia="zh-CN"/>
        </w:rPr>
        <w:t>协调节点 由于协调节点不存在用户数据，因此发生故障后可以直接重新启动，不参与任何额外的故障恢复步骤。</w:t>
      </w:r>
    </w:p>
    <w:p w:rsidR="00D032B6" w:rsidRDefault="00A23879">
      <w:pPr>
        <w:pStyle w:val="BodyText"/>
        <w:spacing w:before="84"/>
        <w:ind w:left="613"/>
        <w:rPr>
          <w:lang w:eastAsia="zh-CN"/>
        </w:rPr>
      </w:pPr>
      <w:bookmarkStart w:id="244" w:name="数据节点"/>
      <w:bookmarkStart w:id="245" w:name="_bookmark110"/>
      <w:bookmarkEnd w:id="244"/>
      <w:bookmarkEnd w:id="245"/>
      <w:r>
        <w:rPr>
          <w:lang w:eastAsia="zh-CN"/>
        </w:rPr>
        <w:t>数据节点</w:t>
      </w:r>
    </w:p>
    <w:p w:rsidR="00D032B6" w:rsidRDefault="00A23879">
      <w:pPr>
        <w:pStyle w:val="BodyText"/>
        <w:spacing w:before="18" w:line="253" w:lineRule="auto"/>
        <w:ind w:left="613" w:right="317"/>
        <w:rPr>
          <w:lang w:eastAsia="zh-CN"/>
        </w:rPr>
      </w:pPr>
      <w:r>
        <w:rPr>
          <w:w w:val="95"/>
          <w:lang w:eastAsia="zh-CN"/>
        </w:rPr>
        <w:t>数据节点发生故障后，重新启动会自动检测数据库目录下   .SEQUOIADB_STARTUP   隐藏文件。</w:t>
      </w:r>
      <w:r>
        <w:rPr>
          <w:lang w:eastAsia="zh-CN"/>
        </w:rPr>
        <w:t xml:space="preserve"> 如果该文件存在则说明上次的执行意外终止（例如</w:t>
      </w:r>
      <w:r>
        <w:rPr>
          <w:spacing w:val="-32"/>
          <w:lang w:eastAsia="zh-CN"/>
        </w:rPr>
        <w:t xml:space="preserve"> </w:t>
      </w:r>
      <w:r>
        <w:rPr>
          <w:lang w:eastAsia="zh-CN"/>
        </w:rPr>
        <w:t>kill</w:t>
      </w:r>
      <w:r>
        <w:rPr>
          <w:spacing w:val="-31"/>
          <w:lang w:eastAsia="zh-CN"/>
        </w:rPr>
        <w:t xml:space="preserve"> </w:t>
      </w:r>
      <w:r>
        <w:rPr>
          <w:lang w:eastAsia="zh-CN"/>
        </w:rPr>
        <w:t>-9）。对于意外终止的节点，系统会将该数据节点置</w:t>
      </w:r>
    </w:p>
    <w:p w:rsidR="00D032B6" w:rsidRDefault="00A23879">
      <w:pPr>
        <w:pStyle w:val="BodyText"/>
        <w:spacing w:line="225" w:lineRule="exact"/>
        <w:ind w:left="613"/>
        <w:rPr>
          <w:lang w:eastAsia="zh-CN"/>
        </w:rPr>
      </w:pPr>
      <w:r>
        <w:rPr>
          <w:lang w:eastAsia="zh-CN"/>
        </w:rPr>
        <w:t>入崩溃恢复状态。</w:t>
      </w:r>
    </w:p>
    <w:p w:rsidR="00D032B6" w:rsidRDefault="00D032B6">
      <w:pPr>
        <w:spacing w:before="5" w:line="100" w:lineRule="exact"/>
        <w:rPr>
          <w:sz w:val="10"/>
          <w:szCs w:val="10"/>
          <w:lang w:eastAsia="zh-CN"/>
        </w:rPr>
      </w:pPr>
    </w:p>
    <w:p w:rsidR="00D032B6" w:rsidRDefault="00A23879">
      <w:pPr>
        <w:pStyle w:val="BodyText"/>
        <w:spacing w:line="168" w:lineRule="auto"/>
        <w:ind w:left="613" w:right="410"/>
        <w:rPr>
          <w:lang w:eastAsia="zh-CN"/>
        </w:rPr>
      </w:pPr>
      <w:r>
        <w:rPr>
          <w:lang w:eastAsia="zh-CN"/>
        </w:rPr>
        <w:t>在崩溃恢复的过程中，数据节点会与该组中的一个正常节点进行全量同步。在这种情况下，被恢复的节点中 所有数据作废，同步到的新数据作为基准。假设该节点没有被意外终止（例如</w:t>
      </w:r>
      <w:r>
        <w:rPr>
          <w:spacing w:val="-37"/>
          <w:lang w:eastAsia="zh-CN"/>
        </w:rPr>
        <w:t xml:space="preserve"> </w:t>
      </w:r>
      <w:r>
        <w:rPr>
          <w:lang w:eastAsia="zh-CN"/>
        </w:rPr>
        <w:t>kill</w:t>
      </w:r>
      <w:r>
        <w:rPr>
          <w:spacing w:val="-37"/>
          <w:lang w:eastAsia="zh-CN"/>
        </w:rPr>
        <w:t xml:space="preserve"> </w:t>
      </w:r>
      <w:r>
        <w:rPr>
          <w:lang w:eastAsia="zh-CN"/>
        </w:rPr>
        <w:t>-15），则进入增量同步 状态。在这种情况下，如果当前其它数据节点中包含的最老日志已经比被恢复节点新，则进入全量同步状 态，否则只同步增量日志。</w:t>
      </w:r>
    </w:p>
    <w:p w:rsidR="00D032B6" w:rsidRDefault="00D032B6">
      <w:pPr>
        <w:spacing w:line="120" w:lineRule="exact"/>
        <w:rPr>
          <w:sz w:val="12"/>
          <w:szCs w:val="12"/>
          <w:lang w:eastAsia="zh-CN"/>
        </w:rPr>
      </w:pPr>
    </w:p>
    <w:p w:rsidR="00D032B6" w:rsidRDefault="00A23879">
      <w:pPr>
        <w:pStyle w:val="BodyText"/>
        <w:spacing w:line="168" w:lineRule="auto"/>
        <w:ind w:left="613" w:right="526"/>
        <w:jc w:val="both"/>
        <w:rPr>
          <w:lang w:eastAsia="zh-CN"/>
        </w:rPr>
      </w:pPr>
      <w:r>
        <w:rPr>
          <w:lang w:eastAsia="zh-CN"/>
        </w:rPr>
        <w:t>如果该数据组中所有节点都被意外终止，则需要以独立模式启动一个节点进行本地恢复。在该模式中，数据 会被导出并再次导入，以过滤掉所有可能出现的数据损坏。当其中一个节点被本地恢复后，需要将其数据目 录拷贝入其它所有数据节点。</w:t>
      </w:r>
    </w:p>
    <w:p w:rsidR="00D032B6" w:rsidRDefault="00D032B6">
      <w:pPr>
        <w:spacing w:before="4" w:line="110" w:lineRule="exact"/>
        <w:rPr>
          <w:sz w:val="11"/>
          <w:szCs w:val="11"/>
          <w:lang w:eastAsia="zh-CN"/>
        </w:rPr>
      </w:pPr>
    </w:p>
    <w:p w:rsidR="00D032B6" w:rsidRDefault="00A23879">
      <w:pPr>
        <w:pStyle w:val="BodyText"/>
        <w:spacing w:line="253" w:lineRule="auto"/>
        <w:ind w:left="613" w:right="4947"/>
        <w:rPr>
          <w:lang w:eastAsia="zh-CN"/>
        </w:rPr>
      </w:pPr>
      <w:bookmarkStart w:id="246" w:name="编目节点"/>
      <w:bookmarkStart w:id="247" w:name="_bookmark111"/>
      <w:bookmarkEnd w:id="246"/>
      <w:bookmarkEnd w:id="247"/>
      <w:r>
        <w:rPr>
          <w:lang w:eastAsia="zh-CN"/>
        </w:rPr>
        <w:t>编目节点 编目节点故障恢复策略与数据节点相同。</w:t>
      </w:r>
      <w:hyperlink w:anchor="_bookmark110" w:history="1">
        <w:r>
          <w:rPr>
            <w:color w:val="0000FF"/>
            <w:lang w:eastAsia="zh-CN"/>
          </w:rPr>
          <w:t>点击这里</w:t>
        </w:r>
      </w:hyperlink>
    </w:p>
    <w:p w:rsidR="00D032B6" w:rsidRDefault="00D032B6">
      <w:pPr>
        <w:spacing w:before="6" w:line="150" w:lineRule="exact"/>
        <w:rPr>
          <w:sz w:val="15"/>
          <w:szCs w:val="15"/>
          <w:lang w:eastAsia="zh-CN"/>
        </w:rPr>
      </w:pPr>
    </w:p>
    <w:p w:rsidR="00D032B6" w:rsidRDefault="00A23879">
      <w:pPr>
        <w:pStyle w:val="Heading4"/>
        <w:spacing w:line="354" w:lineRule="exact"/>
        <w:ind w:left="113"/>
        <w:rPr>
          <w:lang w:eastAsia="zh-CN"/>
        </w:rPr>
      </w:pPr>
      <w:bookmarkStart w:id="248" w:name="监控"/>
      <w:bookmarkStart w:id="249" w:name="_bookmark112"/>
      <w:bookmarkEnd w:id="248"/>
      <w:bookmarkEnd w:id="249"/>
      <w:r>
        <w:rPr>
          <w:lang w:eastAsia="zh-CN"/>
        </w:rPr>
        <w:t>监控</w:t>
      </w:r>
    </w:p>
    <w:p w:rsidR="00D032B6" w:rsidRDefault="00A23879">
      <w:pPr>
        <w:pStyle w:val="BodyText"/>
        <w:spacing w:before="21"/>
        <w:ind w:left="613"/>
        <w:rPr>
          <w:lang w:eastAsia="zh-CN"/>
        </w:rPr>
      </w:pPr>
      <w:r>
        <w:rPr>
          <w:lang w:eastAsia="zh-CN"/>
        </w:rPr>
        <w:t>本节介绍节点和集群的监控信息</w:t>
      </w:r>
    </w:p>
    <w:p w:rsidR="00D032B6" w:rsidRDefault="00035F6E">
      <w:pPr>
        <w:pStyle w:val="BodyText"/>
        <w:spacing w:before="18" w:line="253" w:lineRule="auto"/>
        <w:ind w:left="613" w:right="8347"/>
        <w:rPr>
          <w:lang w:eastAsia="zh-CN"/>
        </w:rPr>
      </w:pPr>
      <w:hyperlink w:anchor="_bookmark113" w:history="1">
        <w:r w:rsidR="00A23879">
          <w:rPr>
            <w:color w:val="0000FF"/>
            <w:lang w:eastAsia="zh-CN"/>
          </w:rPr>
          <w:t>监控节点状态</w:t>
        </w:r>
      </w:hyperlink>
      <w:r w:rsidR="00A23879">
        <w:rPr>
          <w:color w:val="0000FF"/>
          <w:lang w:eastAsia="zh-CN"/>
        </w:rPr>
        <w:t xml:space="preserve"> </w:t>
      </w:r>
      <w:hyperlink w:anchor="_bookmark114" w:history="1">
        <w:r w:rsidR="00A23879">
          <w:rPr>
            <w:color w:val="0000FF"/>
            <w:lang w:eastAsia="zh-CN"/>
          </w:rPr>
          <w:t>监控集群</w:t>
        </w:r>
      </w:hyperlink>
    </w:p>
    <w:p w:rsidR="00D032B6" w:rsidRDefault="00A23879">
      <w:pPr>
        <w:pStyle w:val="BodyText"/>
        <w:spacing w:before="84"/>
        <w:ind w:left="613"/>
        <w:rPr>
          <w:lang w:eastAsia="zh-CN"/>
        </w:rPr>
      </w:pPr>
      <w:bookmarkStart w:id="250" w:name="监控节点状态"/>
      <w:bookmarkStart w:id="251" w:name="_bookmark113"/>
      <w:bookmarkEnd w:id="250"/>
      <w:bookmarkEnd w:id="251"/>
      <w:r>
        <w:rPr>
          <w:lang w:eastAsia="zh-CN"/>
        </w:rPr>
        <w:t>监控节点状态</w:t>
      </w:r>
    </w:p>
    <w:p w:rsidR="00D032B6" w:rsidRDefault="00A23879">
      <w:pPr>
        <w:pStyle w:val="BodyText"/>
        <w:spacing w:before="18" w:line="267" w:lineRule="auto"/>
        <w:ind w:left="613" w:right="5658"/>
      </w:pPr>
      <w:r>
        <w:rPr>
          <w:lang w:eastAsia="zh-CN"/>
        </w:rPr>
        <w:t>用户可以使用</w:t>
      </w:r>
      <w:r>
        <w:rPr>
          <w:spacing w:val="-34"/>
          <w:lang w:eastAsia="zh-CN"/>
        </w:rPr>
        <w:t xml:space="preserve"> </w:t>
      </w:r>
      <w:r>
        <w:rPr>
          <w:lang w:eastAsia="zh-CN"/>
        </w:rPr>
        <w:t>snapshot</w:t>
      </w:r>
      <w:r>
        <w:rPr>
          <w:spacing w:val="-33"/>
          <w:lang w:eastAsia="zh-CN"/>
        </w:rPr>
        <w:t xml:space="preserve"> </w:t>
      </w:r>
      <w:r>
        <w:rPr>
          <w:lang w:eastAsia="zh-CN"/>
        </w:rPr>
        <w:t xml:space="preserve">监控每个节点的状态。 </w:t>
      </w:r>
      <w:r>
        <w:t>1.</w:t>
      </w:r>
      <w:r>
        <w:rPr>
          <w:spacing w:val="58"/>
        </w:rPr>
        <w:t xml:space="preserve"> </w:t>
      </w:r>
      <w:r>
        <w:t>连接到协调节点</w:t>
      </w:r>
    </w:p>
    <w:p w:rsidR="00D032B6" w:rsidRDefault="00035F6E">
      <w:pPr>
        <w:pStyle w:val="BodyText"/>
        <w:spacing w:line="289" w:lineRule="exact"/>
        <w:ind w:left="897"/>
        <w:rPr>
          <w:rFonts w:ascii="Microsoft JhengHei" w:eastAsia="Microsoft JhengHei" w:hAnsi="Microsoft JhengHei" w:cs="Microsoft JhengHei"/>
        </w:rPr>
      </w:pPr>
      <w:r w:rsidRPr="00035F6E">
        <w:pict>
          <v:group id="_x0000_s3494" style="position:absolute;left:0;text-align:left;margin-left:95.85pt;margin-top:3.3pt;width:459.45pt;height:21.2pt;z-index:-252028928;mso-position-horizontal-relative:page" coordorigin="1917,66" coordsize="9189,424">
            <v:shape id="_x0000_s3495" style="position:absolute;left:1917;top:66;width:9189;height:424" coordorigin="1917,66" coordsize="9189,424" path="m1917,66r9189,l11106,490r-9189,l1917,66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ind w:left="613"/>
      </w:pPr>
      <w:r>
        <w:t>2.</w:t>
      </w:r>
      <w:r>
        <w:rPr>
          <w:spacing w:val="58"/>
        </w:rPr>
        <w:t xml:space="preserve"> </w:t>
      </w:r>
      <w:r>
        <w:t>得到分区组</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492" style="position:absolute;left:0;text-align:left;margin-left:95.85pt;margin-top:4.75pt;width:459.45pt;height:10.6pt;z-index:-252027904;mso-position-horizontal-relative:page" coordorigin="1917,95" coordsize="9189,212">
            <v:shape id="_x0000_s349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datarg</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db.getRG</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7"/>
          <w:w w:val="135"/>
        </w:rPr>
        <w:t xml:space="preserve"> </w:t>
      </w:r>
      <w:r w:rsidR="00A23879">
        <w:rPr>
          <w:rFonts w:ascii="Microsoft JhengHei" w:eastAsia="Microsoft JhengHei" w:hAnsi="Microsoft JhengHei" w:cs="Microsoft JhengHei"/>
          <w:w w:val="95"/>
        </w:rPr>
        <w:t>"&lt;datagroup1&gt;"</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135"/>
        </w:rPr>
        <w:t>)</w:t>
      </w:r>
      <w:r w:rsidR="00A23879">
        <w:rPr>
          <w:rFonts w:ascii="Microsoft JhengHei" w:eastAsia="Microsoft JhengHei" w:hAnsi="Microsoft JhengHei" w:cs="Microsoft JhengHei"/>
          <w:spacing w:val="7"/>
          <w:w w:val="13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613"/>
      </w:pPr>
      <w:r>
        <w:t>3.</w:t>
      </w:r>
      <w:r>
        <w:rPr>
          <w:spacing w:val="58"/>
        </w:rPr>
        <w:t xml:space="preserve"> </w:t>
      </w:r>
      <w:r>
        <w:t>得到数据节点</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490" style="position:absolute;left:0;text-align:left;margin-left:95.85pt;margin-top:4.75pt;width:459.45pt;height:10.6pt;z-index:-252026880;mso-position-horizontal-relative:page" coordorigin="1917,95" coordsize="9189,212">
            <v:shape id="_x0000_s349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&gt;</w:t>
      </w:r>
      <w:r w:rsidR="00A23879">
        <w:rPr>
          <w:rFonts w:ascii="Microsoft JhengHei" w:eastAsia="Microsoft JhengHei" w:hAnsi="Microsoft JhengHei" w:cs="Microsoft JhengHei"/>
          <w:spacing w:val="16"/>
          <w:w w:val="95"/>
        </w:rPr>
        <w:t xml:space="preserve"> </w:t>
      </w:r>
      <w:r w:rsidR="00A23879">
        <w:rPr>
          <w:rFonts w:ascii="Microsoft JhengHei" w:eastAsia="Microsoft JhengHei" w:hAnsi="Microsoft JhengHei" w:cs="Microsoft JhengHei"/>
          <w:w w:val="95"/>
        </w:rPr>
        <w:t>datanode</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datarg.getNode</w:t>
      </w:r>
      <w:r w:rsidR="00A23879">
        <w:rPr>
          <w:rFonts w:ascii="Microsoft JhengHei" w:eastAsia="Microsoft JhengHei" w:hAnsi="Microsoft JhengHei" w:cs="Microsoft JhengHei"/>
          <w:spacing w:val="16"/>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
          <w:w w:val="125"/>
        </w:rPr>
        <w:t xml:space="preserve"> </w:t>
      </w:r>
      <w:r w:rsidR="00A23879">
        <w:rPr>
          <w:rFonts w:ascii="Microsoft JhengHei" w:eastAsia="Microsoft JhengHei" w:hAnsi="Microsoft JhengHei" w:cs="Microsoft JhengHei"/>
          <w:w w:val="95"/>
        </w:rPr>
        <w:t>"&lt;hostname1&gt;",</w:t>
      </w:r>
      <w:r w:rsidR="00A23879">
        <w:rPr>
          <w:rFonts w:ascii="Microsoft JhengHei" w:eastAsia="Microsoft JhengHei" w:hAnsi="Microsoft JhengHei" w:cs="Microsoft JhengHei"/>
          <w:spacing w:val="17"/>
          <w:w w:val="95"/>
        </w:rPr>
        <w:t xml:space="preserve"> </w:t>
      </w:r>
      <w:r w:rsidR="00A23879">
        <w:rPr>
          <w:rFonts w:ascii="Microsoft JhengHei" w:eastAsia="Microsoft JhengHei" w:hAnsi="Microsoft JhengHei" w:cs="Microsoft JhengHei"/>
          <w:w w:val="95"/>
        </w:rPr>
        <w:t>"&lt;servicename1&gt;"</w:t>
      </w:r>
      <w:r w:rsidR="00A23879">
        <w:rPr>
          <w:rFonts w:ascii="Microsoft JhengHei" w:eastAsia="Microsoft JhengHei" w:hAnsi="Microsoft JhengHei" w:cs="Microsoft JhengHei"/>
          <w:spacing w:val="16"/>
          <w:w w:val="9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
          <w:w w:val="125"/>
        </w:rPr>
        <w:t xml:space="preserve"> </w:t>
      </w:r>
      <w:r w:rsidR="00A23879">
        <w:rPr>
          <w:rFonts w:ascii="Microsoft JhengHei" w:eastAsia="Microsoft JhengHei" w:hAnsi="Microsoft JhengHei" w:cs="Microsoft JhengHei"/>
          <w:w w:val="185"/>
        </w:rPr>
        <w:t>;</w:t>
      </w:r>
    </w:p>
    <w:p w:rsidR="00D032B6" w:rsidRDefault="00A23879">
      <w:pPr>
        <w:pStyle w:val="BodyText"/>
        <w:spacing w:line="238" w:lineRule="exact"/>
        <w:ind w:left="613"/>
      </w:pPr>
      <w:r>
        <w:t>4.</w:t>
      </w:r>
      <w:r>
        <w:rPr>
          <w:spacing w:val="58"/>
        </w:rPr>
        <w:t xml:space="preserve"> </w:t>
      </w:r>
      <w:r>
        <w:t>得到该节点的快照</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488" style="position:absolute;left:0;text-align:left;margin-left:95.85pt;margin-top:4.75pt;width:459.45pt;height:10.6pt;z-index:-252025856;mso-position-horizontal-relative:page" coordorigin="1917,95" coordsize="9189,212">
            <v:shape id="_x0000_s348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40"/>
          <w:w w:val="85"/>
        </w:rPr>
        <w:t xml:space="preserve"> </w:t>
      </w:r>
      <w:r w:rsidR="00A23879">
        <w:rPr>
          <w:rFonts w:ascii="Microsoft JhengHei" w:eastAsia="Microsoft JhengHei" w:hAnsi="Microsoft JhengHei" w:cs="Microsoft JhengHei"/>
          <w:w w:val="85"/>
        </w:rPr>
        <w:t>datanode.connect().snapshot(SDB_SNAP_DATABASE)</w:t>
      </w:r>
    </w:p>
    <w:p w:rsidR="00D032B6" w:rsidRDefault="00A23879">
      <w:pPr>
        <w:pStyle w:val="BodyText"/>
        <w:spacing w:before="26" w:line="253" w:lineRule="auto"/>
        <w:ind w:left="897" w:right="6462"/>
      </w:pPr>
      <w:r>
        <w:rPr>
          <w:w w:val="90"/>
        </w:rPr>
        <w:t xml:space="preserve">快照类型分为： </w:t>
      </w:r>
      <w:hyperlink w:anchor="_bookmark62" w:history="1">
        <w:r>
          <w:rPr>
            <w:color w:val="0000FF"/>
            <w:w w:val="90"/>
          </w:rPr>
          <w:t>SDB_SNAP_CONTEXTS</w:t>
        </w:r>
      </w:hyperlink>
      <w:r>
        <w:rPr>
          <w:color w:val="0000FF"/>
          <w:w w:val="90"/>
        </w:rPr>
        <w:t xml:space="preserve"> </w:t>
      </w:r>
      <w:hyperlink w:anchor="_bookmark63" w:history="1">
        <w:r>
          <w:rPr>
            <w:color w:val="0000FF"/>
            <w:w w:val="90"/>
          </w:rPr>
          <w:t>SDB_SNAP_CONTEXTS_CURRENT</w:t>
        </w:r>
      </w:hyperlink>
      <w:r>
        <w:rPr>
          <w:color w:val="0000FF"/>
          <w:w w:val="90"/>
        </w:rPr>
        <w:t xml:space="preserve"> </w:t>
      </w:r>
      <w:hyperlink w:anchor="_bookmark64" w:history="1">
        <w:r>
          <w:rPr>
            <w:color w:val="0000FF"/>
            <w:w w:val="90"/>
          </w:rPr>
          <w:t>SDB_SNAP_SESSIONS</w:t>
        </w:r>
      </w:hyperlink>
      <w:r>
        <w:rPr>
          <w:color w:val="0000FF"/>
          <w:w w:val="91"/>
        </w:rPr>
        <w:t xml:space="preserve"> </w:t>
      </w:r>
      <w:hyperlink w:anchor="_bookmark65" w:history="1">
        <w:r>
          <w:rPr>
            <w:color w:val="0000FF"/>
            <w:w w:val="90"/>
          </w:rPr>
          <w:t>SDB_SNAP_SESSIONS_CURRENT</w:t>
        </w:r>
      </w:hyperlink>
      <w:r>
        <w:rPr>
          <w:color w:val="0000FF"/>
          <w:w w:val="91"/>
        </w:rPr>
        <w:t xml:space="preserve"> </w:t>
      </w:r>
      <w:hyperlink w:anchor="_bookmark66" w:history="1">
        <w:r>
          <w:rPr>
            <w:color w:val="0000FF"/>
            <w:w w:val="90"/>
          </w:rPr>
          <w:t>SDB_SNAP_COLLECTIONS</w:t>
        </w:r>
      </w:hyperlink>
      <w:r>
        <w:rPr>
          <w:color w:val="0000FF"/>
          <w:w w:val="92"/>
        </w:rPr>
        <w:t xml:space="preserve"> </w:t>
      </w:r>
      <w:hyperlink w:anchor="_bookmark67" w:history="1">
        <w:r>
          <w:rPr>
            <w:color w:val="0000FF"/>
            <w:w w:val="90"/>
          </w:rPr>
          <w:t>SDB_SNAP_COLLECTIONSPACES</w:t>
        </w:r>
      </w:hyperlink>
    </w:p>
    <w:p w:rsidR="00D032B6" w:rsidRDefault="00D032B6">
      <w:pPr>
        <w:spacing w:line="253" w:lineRule="auto"/>
        <w:sectPr w:rsidR="00D032B6">
          <w:pgSz w:w="12240" w:h="15840"/>
          <w:pgMar w:top="900" w:right="680" w:bottom="280" w:left="1020" w:header="713" w:footer="0" w:gutter="0"/>
          <w:cols w:space="720"/>
        </w:sectPr>
      </w:pPr>
    </w:p>
    <w:p w:rsidR="00D032B6" w:rsidRDefault="00D032B6">
      <w:pPr>
        <w:spacing w:before="4" w:line="130" w:lineRule="exact"/>
        <w:rPr>
          <w:sz w:val="13"/>
          <w:szCs w:val="13"/>
        </w:rPr>
      </w:pPr>
    </w:p>
    <w:p w:rsidR="00D032B6" w:rsidRDefault="00035F6E">
      <w:pPr>
        <w:pStyle w:val="BodyText"/>
        <w:spacing w:line="312" w:lineRule="exact"/>
        <w:ind w:left="1217"/>
      </w:pPr>
      <w:hyperlink w:anchor="_bookmark68" w:history="1">
        <w:r w:rsidR="00A23879">
          <w:rPr>
            <w:color w:val="0000FF"/>
            <w:w w:val="90"/>
          </w:rPr>
          <w:t>SDB_SNAP_DATABASE</w:t>
        </w:r>
      </w:hyperlink>
    </w:p>
    <w:p w:rsidR="00D032B6" w:rsidRDefault="00035F6E">
      <w:pPr>
        <w:pStyle w:val="BodyText"/>
        <w:spacing w:before="18" w:line="253" w:lineRule="auto"/>
        <w:ind w:left="1217" w:right="7374"/>
      </w:pPr>
      <w:hyperlink w:anchor="_bookmark69" w:history="1">
        <w:r w:rsidR="00A23879">
          <w:rPr>
            <w:color w:val="0000FF"/>
            <w:w w:val="90"/>
          </w:rPr>
          <w:t>SDB_SNAP_SYSTEM</w:t>
        </w:r>
      </w:hyperlink>
      <w:r w:rsidR="00A23879">
        <w:rPr>
          <w:color w:val="0000FF"/>
          <w:w w:val="90"/>
        </w:rPr>
        <w:t xml:space="preserve"> </w:t>
      </w:r>
      <w:hyperlink w:anchor="_bookmark70" w:history="1">
        <w:r w:rsidR="00A23879">
          <w:rPr>
            <w:color w:val="0000FF"/>
            <w:w w:val="90"/>
          </w:rPr>
          <w:t>SDB_SNAP_CATALOG</w:t>
        </w:r>
      </w:hyperlink>
    </w:p>
    <w:p w:rsidR="00D032B6" w:rsidRDefault="00A23879">
      <w:pPr>
        <w:pStyle w:val="BodyText"/>
        <w:spacing w:before="24"/>
      </w:pPr>
      <w:r>
        <w:t>用户可以使用</w:t>
      </w:r>
      <w:r>
        <w:rPr>
          <w:spacing w:val="-21"/>
        </w:rPr>
        <w:t xml:space="preserve"> </w:t>
      </w:r>
      <w:r>
        <w:t>Shell</w:t>
      </w:r>
      <w:r>
        <w:rPr>
          <w:spacing w:val="-21"/>
        </w:rPr>
        <w:t xml:space="preserve"> </w:t>
      </w:r>
      <w:r>
        <w:t>脚本监控，例如：</w:t>
      </w:r>
    </w:p>
    <w:p w:rsidR="00D032B6" w:rsidRDefault="00035F6E">
      <w:pPr>
        <w:pStyle w:val="BodyText"/>
        <w:spacing w:line="319" w:lineRule="exact"/>
        <w:rPr>
          <w:rFonts w:ascii="Microsoft JhengHei" w:eastAsia="Microsoft JhengHei" w:hAnsi="Microsoft JhengHei" w:cs="Microsoft JhengHei"/>
        </w:rPr>
      </w:pPr>
      <w:r w:rsidRPr="00035F6E">
        <w:pict>
          <v:group id="_x0000_s3486" style="position:absolute;left:0;text-align:left;margin-left:81.7pt;margin-top:4.75pt;width:473.6pt;height:84.8pt;z-index:-252024832;mso-position-horizontal-relative:page" coordorigin="1634,95" coordsize="9472,1696">
            <v:shape id="_x0000_s3487" style="position:absolute;left:1634;top:95;width:9472;height:1696" coordorigin="1634,95" coordsize="9472,1696" path="m1634,95r9472,l11106,1791r-9472,l1634,95xe" fillcolor="#efefef" stroked="f">
              <v:path arrowok="t"/>
            </v:shape>
            <w10:wrap anchorx="page"/>
          </v:group>
        </w:pict>
      </w:r>
      <w:r w:rsidR="00A23879">
        <w:rPr>
          <w:rFonts w:ascii="Microsoft JhengHei" w:eastAsia="Microsoft JhengHei" w:hAnsi="Microsoft JhengHei" w:cs="Microsoft JhengHei"/>
          <w:w w:val="95"/>
        </w:rPr>
        <w:t xml:space="preserve">[sequoiadb@vmsvr1-rhel-x64 </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 xml:space="preserve">sequoiadb]$ </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 xml:space="preserve">cat </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95"/>
        </w:rPr>
        <w:t>monitor_insert.sh</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#!/bin/bash</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~/sequoiadb/bin/sdb </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0"/>
        </w:rPr>
        <w:t xml:space="preserve">"db=new   </w:t>
      </w:r>
      <w:r>
        <w:rPr>
          <w:rFonts w:ascii="Microsoft JhengHei" w:eastAsia="Microsoft JhengHei" w:hAnsi="Microsoft JhengHei" w:cs="Microsoft JhengHei"/>
          <w:w w:val="95"/>
        </w:rPr>
        <w:t xml:space="preserve">Sdb('localhost', </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w w:val="95"/>
        </w:rPr>
        <w:t xml:space="preserve">11810)" </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0"/>
        </w:rPr>
        <w:t xml:space="preserve">&gt;   </w:t>
      </w:r>
      <w:r>
        <w:rPr>
          <w:rFonts w:ascii="Microsoft JhengHei" w:eastAsia="Microsoft JhengHei" w:hAnsi="Microsoft JhengHei" w:cs="Microsoft JhengHei"/>
          <w:w w:val="95"/>
        </w:rPr>
        <w:t>/dev/null</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~/sequoiadb/bin/sdb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"db.getRG('foo').getNode('vmsvr1-rhel-</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x64',11820).connect().snapshot(SDB_SNAP_DATABASE)"</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grep</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TotalInsert</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~/sequoiadb/bin/sdb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"quit"</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[sequoiadb@vmsvr1-rhel-x64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sequoiadb]$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./monitor_insert.sh</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"TotalInsert":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0,</w:t>
      </w:r>
    </w:p>
    <w:p w:rsidR="00D032B6" w:rsidRDefault="00A23879">
      <w:pPr>
        <w:pStyle w:val="BodyText"/>
        <w:spacing w:before="66"/>
      </w:pPr>
      <w:bookmarkStart w:id="252" w:name="监控集群"/>
      <w:bookmarkStart w:id="253" w:name="_bookmark114"/>
      <w:bookmarkEnd w:id="252"/>
      <w:bookmarkEnd w:id="253"/>
      <w:r>
        <w:t>监控集群</w:t>
      </w:r>
    </w:p>
    <w:p w:rsidR="00D032B6" w:rsidRDefault="00A23879">
      <w:pPr>
        <w:pStyle w:val="BodyText"/>
        <w:spacing w:before="38"/>
      </w:pPr>
      <w:r>
        <w:t>1.</w:t>
      </w:r>
      <w:r>
        <w:rPr>
          <w:spacing w:val="58"/>
        </w:rPr>
        <w:t xml:space="preserve"> </w:t>
      </w:r>
      <w:r>
        <w:t>连接到协调节点</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484" style="position:absolute;left:0;text-align:left;margin-left:95.85pt;margin-top:4.75pt;width:459.45pt;height:21.2pt;z-index:-252023808;mso-position-horizontal-relative:page" coordorigin="1917,95" coordsize="9189,424">
            <v:shape id="_x0000_s3485"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0"/>
          <w:w w:val="90"/>
        </w:rPr>
        <w:t xml:space="preserve"> </w:t>
      </w:r>
      <w:r w:rsidR="00A23879">
        <w:rPr>
          <w:rFonts w:ascii="Microsoft JhengHei" w:eastAsia="Microsoft JhengHei" w:hAnsi="Microsoft JhengHei" w:cs="Microsoft JhengHei"/>
          <w:w w:val="90"/>
        </w:rPr>
        <w:t>/opt/sequoiadb/bin/sdb</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var</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0"/>
        </w:rPr>
        <w:t xml:space="preserve">db  =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Sdb("localhost",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11810)</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185"/>
        </w:rPr>
        <w:t>;</w:t>
      </w:r>
    </w:p>
    <w:p w:rsidR="00D032B6" w:rsidRDefault="00A23879">
      <w:pPr>
        <w:pStyle w:val="BodyText"/>
        <w:spacing w:line="238" w:lineRule="exact"/>
      </w:pPr>
      <w:r>
        <w:t>2.</w:t>
      </w:r>
      <w:r>
        <w:rPr>
          <w:spacing w:val="58"/>
        </w:rPr>
        <w:t xml:space="preserve"> </w:t>
      </w:r>
      <w:r>
        <w:t>得到集群状态</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482" style="position:absolute;left:0;text-align:left;margin-left:95.85pt;margin-top:4.75pt;width:459.45pt;height:116.6pt;z-index:-252022784;mso-position-horizontal-relative:page" coordorigin="1917,95" coordsize="9189,2332">
            <v:shape id="_x0000_s3483" style="position:absolute;left:1917;top:95;width:9189;height:2332" coordorigin="1917,95" coordsize="9189,2332" path="m1917,95r9189,l11106,2427r-9189,l1917,9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36"/>
          <w:w w:val="90"/>
        </w:rPr>
        <w:t xml:space="preserve"> </w:t>
      </w:r>
      <w:r w:rsidR="00A23879">
        <w:rPr>
          <w:rFonts w:ascii="Microsoft JhengHei" w:eastAsia="Microsoft JhengHei" w:hAnsi="Microsoft JhengHei" w:cs="Microsoft JhengHei"/>
          <w:w w:val="90"/>
        </w:rPr>
        <w:t>db.listReplicaGroups()</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"/home/sequoiadb/sequoiadb/cata",</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"vmsvr1-rhel-x64",</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20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2217"/>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"Type":</w:t>
      </w:r>
      <w:r>
        <w:rPr>
          <w:rFonts w:ascii="Microsoft JhengHei" w:eastAsia="Microsoft JhengHei" w:hAnsi="Microsoft JhengHei" w:cs="Microsoft JhengHei"/>
          <w:spacing w:val="26"/>
          <w:w w:val="110"/>
          <w:lang w:eastAsia="zh-CN"/>
        </w:rPr>
        <w:t xml:space="preserve"> </w:t>
      </w:r>
      <w:r>
        <w:rPr>
          <w:rFonts w:ascii="Microsoft JhengHei" w:eastAsia="Microsoft JhengHei" w:hAnsi="Microsoft JhengHei" w:cs="Microsoft JhengHei"/>
          <w:w w:val="110"/>
          <w:lang w:eastAsia="zh-CN"/>
        </w:rPr>
        <w:t>0,</w:t>
      </w:r>
    </w:p>
    <w:p w:rsidR="00D032B6" w:rsidRDefault="00A23879">
      <w:pPr>
        <w:pStyle w:val="BodyText"/>
        <w:spacing w:line="212" w:lineRule="exact"/>
        <w:ind w:left="221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"Name": </w:t>
      </w:r>
      <w:r>
        <w:rPr>
          <w:rFonts w:ascii="Microsoft JhengHei" w:eastAsia="Microsoft JhengHei" w:hAnsi="Microsoft JhengHei" w:cs="Microsoft JhengHei"/>
          <w:spacing w:val="24"/>
          <w:w w:val="90"/>
          <w:lang w:eastAsia="zh-CN"/>
        </w:rPr>
        <w:t xml:space="preserve"> </w:t>
      </w:r>
      <w:r>
        <w:rPr>
          <w:rFonts w:ascii="Microsoft JhengHei" w:eastAsia="Microsoft JhengHei" w:hAnsi="Microsoft JhengHei" w:cs="Microsoft JhengHei"/>
          <w:w w:val="90"/>
          <w:lang w:eastAsia="zh-CN"/>
        </w:rPr>
        <w:t>"11800"</w:t>
      </w:r>
    </w:p>
    <w:p w:rsidR="00D032B6" w:rsidRDefault="00A23879">
      <w:pPr>
        <w:pStyle w:val="BodyText"/>
        <w:spacing w:line="217" w:lineRule="exact"/>
        <w:ind w:left="2017"/>
        <w:rPr>
          <w:rFonts w:ascii="Microsoft JhengHei" w:eastAsia="Microsoft JhengHei" w:hAnsi="Microsoft JhengHei" w:cs="Microsoft JhengHei"/>
          <w:lang w:eastAsia="zh-CN"/>
        </w:rPr>
      </w:pPr>
      <w:r>
        <w:rPr>
          <w:rFonts w:ascii="Microsoft JhengHei" w:eastAsia="Microsoft JhengHei" w:hAnsi="Microsoft JhengHei" w:cs="Microsoft JhengHei"/>
          <w:w w:val="180"/>
          <w:lang w:eastAsia="zh-CN"/>
        </w:rPr>
        <w:t>},</w:t>
      </w:r>
    </w:p>
    <w:p w:rsidR="00D032B6" w:rsidRDefault="00D032B6">
      <w:pPr>
        <w:spacing w:before="1" w:line="180" w:lineRule="exact"/>
        <w:rPr>
          <w:sz w:val="18"/>
          <w:szCs w:val="18"/>
          <w:lang w:eastAsia="zh-CN"/>
        </w:rPr>
      </w:pPr>
    </w:p>
    <w:p w:rsidR="00D032B6" w:rsidRDefault="00D032B6">
      <w:pPr>
        <w:spacing w:line="200" w:lineRule="exact"/>
        <w:rPr>
          <w:sz w:val="20"/>
          <w:szCs w:val="20"/>
          <w:lang w:eastAsia="zh-CN"/>
        </w:rPr>
      </w:pPr>
    </w:p>
    <w:p w:rsidR="00D032B6" w:rsidRDefault="00035F6E">
      <w:pPr>
        <w:pStyle w:val="Heading3"/>
        <w:spacing w:line="396" w:lineRule="exact"/>
        <w:rPr>
          <w:lang w:eastAsia="zh-CN"/>
        </w:rPr>
      </w:pPr>
      <w:r>
        <w:pict>
          <v:group id="_x0000_s3480" style="position:absolute;left:0;text-align:left;margin-left:56.7pt;margin-top:21.4pt;width:498.6pt;height:.1pt;z-index:-252021760;mso-position-horizontal-relative:page" coordorigin="1134,428" coordsize="9972,2">
            <v:shape id="_x0000_s3481" style="position:absolute;left:1134;top:428;width:9972;height:2" coordorigin="1134,428" coordsize="9972,0" path="m1134,428r9972,e" filled="f" strokeweight="1pt">
              <v:path arrowok="t"/>
            </v:shape>
            <w10:wrap anchorx="page"/>
          </v:group>
        </w:pict>
      </w:r>
      <w:bookmarkStart w:id="254" w:name="系统安全"/>
      <w:bookmarkStart w:id="255" w:name="_bookmark115"/>
      <w:bookmarkEnd w:id="254"/>
      <w:bookmarkEnd w:id="255"/>
      <w:r w:rsidR="00A23879">
        <w:rPr>
          <w:lang w:eastAsia="zh-CN"/>
        </w:rPr>
        <w:t>系统安全</w:t>
      </w:r>
      <w:ins w:id="256" w:author="zhangsuonan" w:date="2014-10-23T10:20:00Z">
        <w:r w:rsidR="00E26945">
          <w:rPr>
            <w:rFonts w:eastAsiaTheme="minorEastAsia"/>
            <w:lang w:eastAsia="zh-CN"/>
          </w:rPr>
          <w:t>(</w:t>
        </w:r>
        <w:r w:rsidR="00E26945">
          <w:rPr>
            <w:rFonts w:eastAsiaTheme="minorEastAsia" w:hint="eastAsia"/>
            <w:lang w:eastAsia="zh-CN"/>
          </w:rPr>
          <w:t>武赟</w:t>
        </w:r>
        <w:r w:rsidR="00E26945">
          <w:rPr>
            <w:rFonts w:eastAsiaTheme="minorEastAsia"/>
            <w:lang w:eastAsia="zh-CN"/>
          </w:rPr>
          <w:t>)</w:t>
        </w:r>
      </w:ins>
    </w:p>
    <w:p w:rsidR="00D032B6" w:rsidRDefault="00D032B6">
      <w:pPr>
        <w:spacing w:before="5" w:line="220" w:lineRule="exact"/>
        <w:rPr>
          <w:lang w:eastAsia="zh-CN"/>
        </w:rPr>
      </w:pPr>
    </w:p>
    <w:p w:rsidR="00D032B6" w:rsidRDefault="00A23879">
      <w:pPr>
        <w:pStyle w:val="BodyText"/>
        <w:spacing w:line="253" w:lineRule="auto"/>
        <w:ind w:right="547"/>
        <w:rPr>
          <w:lang w:eastAsia="zh-CN"/>
        </w:rPr>
      </w:pPr>
      <w:r>
        <w:rPr>
          <w:lang w:eastAsia="zh-CN"/>
        </w:rPr>
        <w:t>概要说明 可以通过安全功能来指定登陆系统的权限。如果没有合法的用户名及密码则无法访问数据库。</w:t>
      </w:r>
    </w:p>
    <w:p w:rsidR="00D032B6" w:rsidRDefault="00D032B6">
      <w:pPr>
        <w:spacing w:before="4" w:line="180" w:lineRule="exact"/>
        <w:rPr>
          <w:sz w:val="18"/>
          <w:szCs w:val="18"/>
          <w:lang w:eastAsia="zh-CN"/>
        </w:rPr>
      </w:pPr>
    </w:p>
    <w:p w:rsidR="00D032B6" w:rsidRDefault="00A23879">
      <w:pPr>
        <w:pStyle w:val="BodyText"/>
        <w:rPr>
          <w:lang w:eastAsia="zh-CN"/>
        </w:rPr>
      </w:pPr>
      <w:r>
        <w:rPr>
          <w:lang w:eastAsia="zh-CN"/>
        </w:rPr>
        <w:t>详细说明</w:t>
      </w:r>
    </w:p>
    <w:p w:rsidR="00D032B6" w:rsidRDefault="00A23879">
      <w:pPr>
        <w:pStyle w:val="BodyText"/>
        <w:spacing w:before="18"/>
        <w:rPr>
          <w:lang w:eastAsia="zh-CN"/>
        </w:rPr>
      </w:pPr>
      <w:r>
        <w:rPr>
          <w:lang w:eastAsia="zh-CN"/>
        </w:rPr>
        <w:t>1.</w:t>
      </w:r>
      <w:r>
        <w:rPr>
          <w:spacing w:val="-9"/>
          <w:lang w:eastAsia="zh-CN"/>
        </w:rPr>
        <w:t xml:space="preserve"> </w:t>
      </w:r>
      <w:r>
        <w:rPr>
          <w:lang w:eastAsia="zh-CN"/>
        </w:rPr>
        <w:t>系统启动时默关闭安全功能。只有在至少创建一个用户后，安全功能才自动激活。</w:t>
      </w:r>
    </w:p>
    <w:p w:rsidR="00D032B6" w:rsidRDefault="00A23879">
      <w:pPr>
        <w:pStyle w:val="BodyText"/>
        <w:spacing w:before="18"/>
        <w:rPr>
          <w:lang w:eastAsia="zh-CN"/>
        </w:rPr>
      </w:pPr>
      <w:r>
        <w:rPr>
          <w:lang w:eastAsia="zh-CN"/>
        </w:rPr>
        <w:t>2.</w:t>
      </w:r>
      <w:r>
        <w:rPr>
          <w:spacing w:val="-9"/>
          <w:lang w:eastAsia="zh-CN"/>
        </w:rPr>
        <w:t xml:space="preserve"> </w:t>
      </w:r>
      <w:r>
        <w:rPr>
          <w:lang w:eastAsia="zh-CN"/>
        </w:rPr>
        <w:t>创建用户需要用户指定用户名及密码。用户名全系统唯一。</w:t>
      </w:r>
    </w:p>
    <w:p w:rsidR="00D032B6" w:rsidRDefault="00A23879">
      <w:pPr>
        <w:pStyle w:val="BodyText"/>
        <w:spacing w:before="18"/>
        <w:rPr>
          <w:lang w:eastAsia="zh-CN"/>
        </w:rPr>
      </w:pPr>
      <w:r>
        <w:rPr>
          <w:lang w:eastAsia="zh-CN"/>
        </w:rPr>
        <w:t>3.</w:t>
      </w:r>
      <w:r>
        <w:rPr>
          <w:spacing w:val="-9"/>
          <w:lang w:eastAsia="zh-CN"/>
        </w:rPr>
        <w:t xml:space="preserve"> </w:t>
      </w:r>
      <w:r>
        <w:rPr>
          <w:lang w:eastAsia="zh-CN"/>
        </w:rPr>
        <w:t>删除用户需要用户指定用户名及密码。</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4.</w:t>
      </w:r>
      <w:r>
        <w:rPr>
          <w:spacing w:val="-9"/>
          <w:lang w:eastAsia="zh-CN"/>
        </w:rPr>
        <w:t xml:space="preserve"> </w:t>
      </w:r>
      <w:r>
        <w:rPr>
          <w:lang w:eastAsia="zh-CN"/>
        </w:rPr>
        <w:t>安全功能激活后，访问数据库需要指定用户名及密码。在一次会话中进行一次登录验证。开启新的会话需 要重新进行验证。</w:t>
      </w:r>
    </w:p>
    <w:p w:rsidR="00D032B6" w:rsidRDefault="00A23879">
      <w:pPr>
        <w:pStyle w:val="BodyText"/>
        <w:spacing w:before="34"/>
        <w:rPr>
          <w:lang w:eastAsia="zh-CN"/>
        </w:rPr>
      </w:pPr>
      <w:r>
        <w:rPr>
          <w:lang w:eastAsia="zh-CN"/>
        </w:rPr>
        <w:t>5.</w:t>
      </w:r>
      <w:r>
        <w:rPr>
          <w:spacing w:val="-9"/>
          <w:lang w:eastAsia="zh-CN"/>
        </w:rPr>
        <w:t xml:space="preserve"> </w:t>
      </w:r>
      <w:r>
        <w:rPr>
          <w:lang w:eastAsia="zh-CN"/>
        </w:rPr>
        <w:t>用户之间属于平级关系。没有超级用户的概念。用户可以创建删除任意用户。</w:t>
      </w:r>
    </w:p>
    <w:p w:rsidR="00D032B6" w:rsidRDefault="00A23879">
      <w:pPr>
        <w:pStyle w:val="BodyText"/>
        <w:spacing w:before="18"/>
        <w:rPr>
          <w:lang w:eastAsia="zh-CN"/>
        </w:rPr>
      </w:pPr>
      <w:r>
        <w:rPr>
          <w:lang w:eastAsia="zh-CN"/>
        </w:rPr>
        <w:t>6.</w:t>
      </w:r>
      <w:r>
        <w:rPr>
          <w:spacing w:val="-9"/>
          <w:lang w:eastAsia="zh-CN"/>
        </w:rPr>
        <w:t xml:space="preserve"> </w:t>
      </w:r>
      <w:r>
        <w:rPr>
          <w:lang w:eastAsia="zh-CN"/>
        </w:rPr>
        <w:t>当删除所有用户后，安全功能自动关闭。</w:t>
      </w:r>
    </w:p>
    <w:p w:rsidR="00D032B6" w:rsidRDefault="00A23879">
      <w:pPr>
        <w:pStyle w:val="BodyText"/>
        <w:spacing w:before="18"/>
        <w:rPr>
          <w:lang w:eastAsia="zh-CN"/>
        </w:rPr>
      </w:pPr>
      <w:r>
        <w:rPr>
          <w:lang w:eastAsia="zh-CN"/>
        </w:rPr>
        <w:t>7.</w:t>
      </w:r>
      <w:r>
        <w:rPr>
          <w:spacing w:val="-9"/>
          <w:lang w:eastAsia="zh-CN"/>
        </w:rPr>
        <w:t xml:space="preserve"> </w:t>
      </w:r>
      <w:r>
        <w:rPr>
          <w:lang w:eastAsia="zh-CN"/>
        </w:rPr>
        <w:t>所有密码均以密文形式传输，存储。</w:t>
      </w:r>
    </w:p>
    <w:p w:rsidR="00D032B6" w:rsidRDefault="00D032B6">
      <w:pPr>
        <w:rPr>
          <w:lang w:eastAsia="zh-CN"/>
        </w:rPr>
        <w:sectPr w:rsidR="00D032B6">
          <w:pgSz w:w="12240" w:h="15840"/>
          <w:pgMar w:top="900" w:right="1080" w:bottom="280" w:left="700" w:header="713" w:footer="0" w:gutter="0"/>
          <w:cols w:space="720"/>
        </w:sectPr>
      </w:pPr>
    </w:p>
    <w:p w:rsidR="00D032B6" w:rsidRDefault="00D032B6">
      <w:pPr>
        <w:spacing w:line="200" w:lineRule="exact"/>
        <w:rPr>
          <w:sz w:val="20"/>
          <w:szCs w:val="20"/>
          <w:lang w:eastAsia="zh-CN"/>
        </w:rPr>
      </w:pPr>
    </w:p>
    <w:p w:rsidR="00D032B6" w:rsidRDefault="00D032B6">
      <w:pPr>
        <w:spacing w:before="4" w:line="240" w:lineRule="exact"/>
        <w:rPr>
          <w:sz w:val="24"/>
          <w:szCs w:val="24"/>
          <w:lang w:eastAsia="zh-CN"/>
        </w:rPr>
      </w:pPr>
    </w:p>
    <w:p w:rsidR="00D032B6" w:rsidRDefault="00035F6E">
      <w:pPr>
        <w:pStyle w:val="Heading2"/>
        <w:spacing w:line="481" w:lineRule="exact"/>
      </w:pPr>
      <w:r>
        <w:pict>
          <v:group id="_x0000_s3478" style="position:absolute;left:0;text-align:left;margin-left:56.7pt;margin-top:25.15pt;width:498.6pt;height:.1pt;z-index:-252020736;mso-position-horizontal-relative:page" coordorigin="1134,503" coordsize="9972,2">
            <v:shape id="_x0000_s3479" style="position:absolute;left:1134;top:503;width:9972;height:2" coordorigin="1134,503" coordsize="9972,0" path="m1134,503r9972,e" filled="f" strokeweight="3pt">
              <v:path arrowok="t"/>
            </v:shape>
            <w10:wrap anchorx="page"/>
          </v:group>
        </w:pict>
      </w:r>
      <w:bookmarkStart w:id="257" w:name="Hadoop_集成"/>
      <w:bookmarkStart w:id="258" w:name="_bookmark116"/>
      <w:bookmarkEnd w:id="257"/>
      <w:bookmarkEnd w:id="258"/>
      <w:r w:rsidR="00A23879">
        <w:rPr>
          <w:w w:val="95"/>
        </w:rPr>
        <w:t>Hadoop</w:t>
      </w:r>
      <w:r w:rsidR="00A23879">
        <w:rPr>
          <w:spacing w:val="-28"/>
          <w:w w:val="95"/>
        </w:rPr>
        <w:t xml:space="preserve"> </w:t>
      </w:r>
      <w:r w:rsidR="00A23879">
        <w:rPr>
          <w:w w:val="95"/>
        </w:rPr>
        <w:t>集成</w:t>
      </w:r>
      <w:ins w:id="259" w:author="zhangsuonan" w:date="2014-10-23T10:20:00Z">
        <w:r w:rsidR="00037A5F">
          <w:rPr>
            <w:rFonts w:hint="eastAsia"/>
            <w:w w:val="95"/>
          </w:rPr>
          <w:t>（高胜杰）</w:t>
        </w:r>
      </w:ins>
    </w:p>
    <w:p w:rsidR="00D032B6" w:rsidRDefault="00D032B6">
      <w:pPr>
        <w:spacing w:before="11" w:line="260" w:lineRule="exact"/>
        <w:rPr>
          <w:sz w:val="26"/>
          <w:szCs w:val="26"/>
        </w:rPr>
      </w:pPr>
    </w:p>
    <w:p w:rsidR="00D032B6" w:rsidRDefault="00A23879">
      <w:pPr>
        <w:pStyle w:val="BodyText"/>
        <w:ind w:left="613"/>
      </w:pPr>
      <w:r>
        <w:rPr>
          <w:w w:val="95"/>
        </w:rPr>
        <w:t>与</w:t>
      </w:r>
      <w:r>
        <w:rPr>
          <w:spacing w:val="20"/>
          <w:w w:val="95"/>
        </w:rPr>
        <w:t xml:space="preserve"> </w:t>
      </w:r>
      <w:r>
        <w:rPr>
          <w:w w:val="95"/>
        </w:rPr>
        <w:t>Hadoop</w:t>
      </w:r>
      <w:r>
        <w:rPr>
          <w:spacing w:val="20"/>
          <w:w w:val="95"/>
        </w:rPr>
        <w:t xml:space="preserve"> </w:t>
      </w:r>
      <w:r>
        <w:rPr>
          <w:w w:val="95"/>
        </w:rPr>
        <w:t>集成相关内容。</w:t>
      </w:r>
    </w:p>
    <w:p w:rsidR="00D032B6" w:rsidRDefault="00D032B6">
      <w:pPr>
        <w:spacing w:line="200" w:lineRule="exact"/>
        <w:rPr>
          <w:sz w:val="20"/>
          <w:szCs w:val="20"/>
        </w:rPr>
      </w:pPr>
    </w:p>
    <w:p w:rsidR="00D032B6" w:rsidRDefault="00D032B6">
      <w:pPr>
        <w:spacing w:before="13" w:line="200" w:lineRule="exact"/>
        <w:rPr>
          <w:sz w:val="20"/>
          <w:szCs w:val="20"/>
        </w:rPr>
      </w:pPr>
    </w:p>
    <w:p w:rsidR="00D032B6" w:rsidRDefault="00035F6E">
      <w:pPr>
        <w:pStyle w:val="Heading3"/>
        <w:spacing w:line="396" w:lineRule="exact"/>
        <w:ind w:left="113"/>
      </w:pPr>
      <w:r>
        <w:pict>
          <v:group id="_x0000_s3476" style="position:absolute;left:0;text-align:left;margin-left:56.7pt;margin-top:21.4pt;width:498.6pt;height:.1pt;z-index:-252019712;mso-position-horizontal-relative:page" coordorigin="1134,428" coordsize="9972,2">
            <v:shape id="_x0000_s3477" style="position:absolute;left:1134;top:428;width:9972;height:2" coordorigin="1134,428" coordsize="9972,0" path="m1134,428r9972,e" filled="f" strokeweight="1pt">
              <v:path arrowok="t"/>
            </v:shape>
            <w10:wrap anchorx="page"/>
          </v:group>
        </w:pict>
      </w:r>
      <w:bookmarkStart w:id="260" w:name="SequoiaDB_与_Hadoop_部署"/>
      <w:bookmarkStart w:id="261" w:name="_bookmark117"/>
      <w:bookmarkEnd w:id="260"/>
      <w:bookmarkEnd w:id="261"/>
      <w:r w:rsidR="00A23879">
        <w:rPr>
          <w:w w:val="95"/>
        </w:rPr>
        <w:t>SequoiaDB</w:t>
      </w:r>
      <w:r w:rsidR="00A23879">
        <w:rPr>
          <w:spacing w:val="-17"/>
          <w:w w:val="95"/>
        </w:rPr>
        <w:t xml:space="preserve"> </w:t>
      </w:r>
      <w:r w:rsidR="00A23879">
        <w:rPr>
          <w:w w:val="95"/>
        </w:rPr>
        <w:t>与</w:t>
      </w:r>
      <w:r w:rsidR="00A23879">
        <w:rPr>
          <w:spacing w:val="-16"/>
          <w:w w:val="95"/>
        </w:rPr>
        <w:t xml:space="preserve"> </w:t>
      </w:r>
      <w:r w:rsidR="00A23879">
        <w:rPr>
          <w:w w:val="95"/>
        </w:rPr>
        <w:t>Hadoop</w:t>
      </w:r>
      <w:r w:rsidR="00A23879">
        <w:rPr>
          <w:spacing w:val="-16"/>
          <w:w w:val="95"/>
        </w:rPr>
        <w:t xml:space="preserve"> </w:t>
      </w:r>
      <w:r w:rsidR="00A23879">
        <w:rPr>
          <w:w w:val="95"/>
        </w:rPr>
        <w:t>部署</w:t>
      </w:r>
    </w:p>
    <w:p w:rsidR="00D032B6" w:rsidRDefault="00A23879">
      <w:pPr>
        <w:pStyle w:val="BodyText"/>
        <w:spacing w:before="45"/>
        <w:ind w:left="613"/>
      </w:pPr>
      <w:r>
        <w:rPr>
          <w:w w:val="95"/>
        </w:rPr>
        <w:t xml:space="preserve">SequoiaDB </w:t>
      </w:r>
      <w:r>
        <w:rPr>
          <w:spacing w:val="2"/>
          <w:w w:val="95"/>
        </w:rPr>
        <w:t xml:space="preserve"> </w:t>
      </w:r>
      <w:r>
        <w:rPr>
          <w:w w:val="95"/>
        </w:rPr>
        <w:t xml:space="preserve">与 </w:t>
      </w:r>
      <w:r>
        <w:rPr>
          <w:spacing w:val="2"/>
          <w:w w:val="95"/>
        </w:rPr>
        <w:t xml:space="preserve"> </w:t>
      </w:r>
      <w:r>
        <w:rPr>
          <w:w w:val="95"/>
        </w:rPr>
        <w:t xml:space="preserve">Hadoop </w:t>
      </w:r>
      <w:r>
        <w:rPr>
          <w:spacing w:val="3"/>
          <w:w w:val="95"/>
        </w:rPr>
        <w:t xml:space="preserve"> </w:t>
      </w:r>
      <w:r>
        <w:rPr>
          <w:w w:val="95"/>
        </w:rPr>
        <w:t>在物理上部署方案简易如下图所示，部署建议如下：</w:t>
      </w:r>
    </w:p>
    <w:p w:rsidR="00606508" w:rsidRDefault="00A23879">
      <w:pPr>
        <w:pStyle w:val="BodyText"/>
        <w:numPr>
          <w:ilvl w:val="1"/>
          <w:numId w:val="16"/>
        </w:numPr>
        <w:tabs>
          <w:tab w:val="left" w:pos="897"/>
        </w:tabs>
        <w:spacing w:before="34"/>
        <w:ind w:left="897"/>
      </w:pPr>
      <w:r>
        <w:rPr>
          <w:w w:val="95"/>
          <w:position w:val="1"/>
        </w:rPr>
        <w:t>SequoiaDB</w:t>
      </w:r>
      <w:r>
        <w:rPr>
          <w:spacing w:val="18"/>
          <w:w w:val="95"/>
          <w:position w:val="1"/>
        </w:rPr>
        <w:t xml:space="preserve"> </w:t>
      </w:r>
      <w:r>
        <w:rPr>
          <w:w w:val="95"/>
          <w:position w:val="1"/>
        </w:rPr>
        <w:t>与</w:t>
      </w:r>
      <w:r>
        <w:rPr>
          <w:spacing w:val="18"/>
          <w:w w:val="95"/>
          <w:position w:val="1"/>
        </w:rPr>
        <w:t xml:space="preserve"> </w:t>
      </w:r>
      <w:r>
        <w:rPr>
          <w:w w:val="95"/>
          <w:position w:val="1"/>
        </w:rPr>
        <w:t>Hadoop</w:t>
      </w:r>
      <w:r>
        <w:rPr>
          <w:spacing w:val="18"/>
          <w:w w:val="95"/>
          <w:position w:val="1"/>
        </w:rPr>
        <w:t xml:space="preserve"> </w:t>
      </w:r>
      <w:r>
        <w:rPr>
          <w:w w:val="95"/>
          <w:position w:val="1"/>
        </w:rPr>
        <w:t>部署在相同的物理设备上，以减少</w:t>
      </w:r>
      <w:r>
        <w:rPr>
          <w:spacing w:val="19"/>
          <w:w w:val="95"/>
          <w:position w:val="1"/>
        </w:rPr>
        <w:t xml:space="preserve"> </w:t>
      </w:r>
      <w:r>
        <w:rPr>
          <w:w w:val="95"/>
          <w:position w:val="1"/>
        </w:rPr>
        <w:t>Hadoop</w:t>
      </w:r>
      <w:r>
        <w:rPr>
          <w:spacing w:val="18"/>
          <w:w w:val="95"/>
          <w:position w:val="1"/>
        </w:rPr>
        <w:t xml:space="preserve"> </w:t>
      </w:r>
      <w:r>
        <w:rPr>
          <w:w w:val="95"/>
          <w:position w:val="1"/>
        </w:rPr>
        <w:t>与</w:t>
      </w:r>
      <w:r>
        <w:rPr>
          <w:spacing w:val="18"/>
          <w:w w:val="95"/>
          <w:position w:val="1"/>
        </w:rPr>
        <w:t xml:space="preserve"> </w:t>
      </w:r>
      <w:r>
        <w:rPr>
          <w:w w:val="95"/>
          <w:position w:val="1"/>
        </w:rPr>
        <w:t>SequoiaDB</w:t>
      </w:r>
      <w:r>
        <w:rPr>
          <w:spacing w:val="18"/>
          <w:w w:val="95"/>
          <w:position w:val="1"/>
        </w:rPr>
        <w:t xml:space="preserve"> </w:t>
      </w:r>
      <w:r>
        <w:rPr>
          <w:w w:val="95"/>
          <w:position w:val="1"/>
        </w:rPr>
        <w:t>之间的网络数据传输</w:t>
      </w:r>
    </w:p>
    <w:p w:rsidR="00D032B6" w:rsidRDefault="00A23879">
      <w:pPr>
        <w:pStyle w:val="BodyText"/>
        <w:tabs>
          <w:tab w:val="left" w:pos="897"/>
        </w:tabs>
        <w:spacing w:before="36" w:line="171" w:lineRule="auto"/>
        <w:ind w:left="897" w:right="64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 xml:space="preserve">每个物理设备上都部署一个协调节点和多个数据节点，编目节点可选在任意三台物理设备各部署一个编 </w:t>
      </w:r>
      <w:r>
        <w:rPr>
          <w:lang w:eastAsia="zh-CN"/>
        </w:rPr>
        <w:t>目节点</w:t>
      </w:r>
    </w:p>
    <w:p w:rsidR="00D032B6" w:rsidRDefault="00D032B6">
      <w:pPr>
        <w:spacing w:line="190" w:lineRule="exact"/>
        <w:rPr>
          <w:sz w:val="19"/>
          <w:szCs w:val="19"/>
          <w:lang w:eastAsia="zh-CN"/>
        </w:rPr>
      </w:pPr>
    </w:p>
    <w:p w:rsidR="00D032B6" w:rsidRDefault="00620DD5">
      <w:pPr>
        <w:ind w:left="613" w:right="11200"/>
        <w:rPr>
          <w:rFonts w:ascii="Times New Roman" w:eastAsia="Times New Roman" w:hAnsi="Times New Roman" w:cs="Times New Roman"/>
          <w:sz w:val="20"/>
          <w:szCs w:val="20"/>
        </w:rPr>
      </w:pPr>
      <w:r>
        <w:pict>
          <v:shape id="_x0000_i1069" type="#_x0000_t75" style="width:4in;height:171.55pt;mso-position-horizontal-relative:char;mso-position-vertical-relative:line">
            <v:imagedata r:id="rId206" o:title=""/>
          </v:shape>
        </w:pict>
      </w:r>
    </w:p>
    <w:p w:rsidR="00D032B6" w:rsidRDefault="00D032B6">
      <w:pPr>
        <w:spacing w:before="4" w:line="180" w:lineRule="exact"/>
        <w:rPr>
          <w:sz w:val="18"/>
          <w:szCs w:val="18"/>
        </w:rPr>
      </w:pPr>
    </w:p>
    <w:p w:rsidR="00D032B6" w:rsidRDefault="00D032B6">
      <w:pPr>
        <w:spacing w:line="200" w:lineRule="exact"/>
        <w:rPr>
          <w:sz w:val="20"/>
          <w:szCs w:val="20"/>
        </w:rPr>
      </w:pPr>
    </w:p>
    <w:p w:rsidR="00D032B6" w:rsidRDefault="00035F6E">
      <w:pPr>
        <w:pStyle w:val="Heading3"/>
        <w:ind w:left="98" w:right="7945"/>
        <w:jc w:val="center"/>
      </w:pPr>
      <w:r>
        <w:pict>
          <v:group id="_x0000_s3473" style="position:absolute;left:0;text-align:left;margin-left:56.7pt;margin-top:25.45pt;width:498.6pt;height:.1pt;z-index:-252018688;mso-position-horizontal-relative:page" coordorigin="1134,509" coordsize="9972,2">
            <v:shape id="_x0000_s3474" style="position:absolute;left:1134;top:509;width:9972;height:2" coordorigin="1134,509" coordsize="9972,0" path="m1134,509r9972,e" filled="f" strokeweight="1pt">
              <v:path arrowok="t"/>
            </v:shape>
            <w10:wrap anchorx="page"/>
          </v:group>
        </w:pict>
      </w:r>
      <w:bookmarkStart w:id="262" w:name="与_MapReduce_集成"/>
      <w:bookmarkStart w:id="263" w:name="_bookmark118"/>
      <w:bookmarkEnd w:id="262"/>
      <w:bookmarkEnd w:id="263"/>
      <w:r w:rsidR="00A23879">
        <w:rPr>
          <w:w w:val="95"/>
        </w:rPr>
        <w:t>与</w:t>
      </w:r>
      <w:r w:rsidR="00A23879">
        <w:rPr>
          <w:spacing w:val="-9"/>
          <w:w w:val="95"/>
        </w:rPr>
        <w:t xml:space="preserve"> </w:t>
      </w:r>
      <w:r w:rsidR="00A23879">
        <w:rPr>
          <w:w w:val="95"/>
        </w:rPr>
        <w:t>MapReduce</w:t>
      </w:r>
      <w:r w:rsidR="00A23879">
        <w:rPr>
          <w:spacing w:val="-9"/>
          <w:w w:val="95"/>
        </w:rPr>
        <w:t xml:space="preserve"> </w:t>
      </w:r>
      <w:r w:rsidR="00A23879">
        <w:rPr>
          <w:w w:val="95"/>
        </w:rPr>
        <w:t>集成</w:t>
      </w:r>
    </w:p>
    <w:p w:rsidR="00D032B6" w:rsidRDefault="00D032B6">
      <w:pPr>
        <w:spacing w:before="5" w:line="220" w:lineRule="exact"/>
      </w:pPr>
    </w:p>
    <w:p w:rsidR="00D032B6" w:rsidRDefault="00A23879">
      <w:pPr>
        <w:pStyle w:val="BodyText"/>
        <w:ind w:left="613"/>
      </w:pPr>
      <w:r>
        <w:rPr>
          <w:w w:val="95"/>
        </w:rPr>
        <w:t>搭建 Hadoop 环境</w:t>
      </w:r>
    </w:p>
    <w:p w:rsidR="00D032B6" w:rsidRDefault="00A23879">
      <w:pPr>
        <w:pStyle w:val="BodyText"/>
        <w:spacing w:before="18"/>
        <w:ind w:left="613"/>
      </w:pPr>
      <w:r>
        <w:rPr>
          <w:w w:val="95"/>
        </w:rPr>
        <w:t>我们支持</w:t>
      </w:r>
      <w:r>
        <w:rPr>
          <w:spacing w:val="6"/>
          <w:w w:val="95"/>
        </w:rPr>
        <w:t xml:space="preserve"> </w:t>
      </w:r>
      <w:r>
        <w:rPr>
          <w:w w:val="95"/>
        </w:rPr>
        <w:t>hadoop</w:t>
      </w:r>
      <w:r>
        <w:rPr>
          <w:spacing w:val="6"/>
          <w:w w:val="95"/>
        </w:rPr>
        <w:t xml:space="preserve"> </w:t>
      </w:r>
      <w:r>
        <w:rPr>
          <w:w w:val="95"/>
        </w:rPr>
        <w:t>1.x</w:t>
      </w:r>
      <w:r>
        <w:rPr>
          <w:spacing w:val="6"/>
          <w:w w:val="95"/>
        </w:rPr>
        <w:t xml:space="preserve"> </w:t>
      </w:r>
      <w:r>
        <w:rPr>
          <w:w w:val="95"/>
        </w:rPr>
        <w:t>和</w:t>
      </w:r>
      <w:r>
        <w:rPr>
          <w:spacing w:val="6"/>
          <w:w w:val="95"/>
        </w:rPr>
        <w:t xml:space="preserve"> </w:t>
      </w:r>
      <w:r>
        <w:rPr>
          <w:w w:val="95"/>
        </w:rPr>
        <w:t>hadoop</w:t>
      </w:r>
      <w:r>
        <w:rPr>
          <w:spacing w:val="6"/>
          <w:w w:val="95"/>
        </w:rPr>
        <w:t xml:space="preserve"> </w:t>
      </w:r>
      <w:r>
        <w:rPr>
          <w:w w:val="95"/>
        </w:rPr>
        <w:t>2.x。先安装配置好</w:t>
      </w:r>
      <w:r>
        <w:rPr>
          <w:spacing w:val="6"/>
          <w:w w:val="95"/>
        </w:rPr>
        <w:t xml:space="preserve"> </w:t>
      </w:r>
      <w:r>
        <w:rPr>
          <w:w w:val="95"/>
        </w:rPr>
        <w:t>Hadoop</w:t>
      </w:r>
    </w:p>
    <w:p w:rsidR="00D032B6" w:rsidRDefault="00D032B6">
      <w:pPr>
        <w:spacing w:before="9" w:line="190" w:lineRule="exact"/>
        <w:rPr>
          <w:sz w:val="19"/>
          <w:szCs w:val="19"/>
        </w:rPr>
      </w:pPr>
    </w:p>
    <w:p w:rsidR="00D032B6" w:rsidRDefault="00A23879">
      <w:pPr>
        <w:pStyle w:val="BodyText"/>
        <w:ind w:left="613"/>
      </w:pPr>
      <w:r>
        <w:t>配置连接环境</w:t>
      </w:r>
    </w:p>
    <w:p w:rsidR="00D032B6" w:rsidRDefault="00D032B6">
      <w:pPr>
        <w:spacing w:before="5" w:line="100" w:lineRule="exact"/>
        <w:rPr>
          <w:sz w:val="10"/>
          <w:szCs w:val="10"/>
        </w:rPr>
      </w:pPr>
    </w:p>
    <w:p w:rsidR="00D032B6" w:rsidRDefault="00A23879">
      <w:pPr>
        <w:pStyle w:val="BodyText"/>
        <w:spacing w:line="168" w:lineRule="auto"/>
        <w:ind w:left="613" w:right="410"/>
      </w:pPr>
      <w:r>
        <w:rPr>
          <w:w w:val="95"/>
        </w:rPr>
        <w:t>与</w:t>
      </w:r>
      <w:r>
        <w:rPr>
          <w:spacing w:val="3"/>
          <w:w w:val="95"/>
        </w:rPr>
        <w:t xml:space="preserve"> </w:t>
      </w:r>
      <w:r>
        <w:rPr>
          <w:w w:val="95"/>
        </w:rPr>
        <w:t>MapReduce</w:t>
      </w:r>
      <w:r>
        <w:rPr>
          <w:spacing w:val="4"/>
          <w:w w:val="95"/>
        </w:rPr>
        <w:t xml:space="preserve"> </w:t>
      </w:r>
      <w:r>
        <w:rPr>
          <w:w w:val="95"/>
        </w:rPr>
        <w:t>对接，需要准备</w:t>
      </w:r>
      <w:r>
        <w:rPr>
          <w:spacing w:val="4"/>
          <w:w w:val="95"/>
        </w:rPr>
        <w:t xml:space="preserve"> </w:t>
      </w:r>
      <w:r>
        <w:rPr>
          <w:w w:val="95"/>
        </w:rPr>
        <w:t>hadoop-connector.jar</w:t>
      </w:r>
      <w:r>
        <w:rPr>
          <w:spacing w:val="4"/>
          <w:w w:val="95"/>
        </w:rPr>
        <w:t xml:space="preserve"> </w:t>
      </w:r>
      <w:r>
        <w:rPr>
          <w:w w:val="95"/>
        </w:rPr>
        <w:t>和</w:t>
      </w:r>
      <w:r>
        <w:rPr>
          <w:spacing w:val="3"/>
          <w:w w:val="95"/>
        </w:rPr>
        <w:t xml:space="preserve"> </w:t>
      </w:r>
      <w:r>
        <w:rPr>
          <w:w w:val="95"/>
        </w:rPr>
        <w:t>sequoiadb.jar，这两个</w:t>
      </w:r>
      <w:r>
        <w:rPr>
          <w:spacing w:val="4"/>
          <w:w w:val="95"/>
        </w:rPr>
        <w:t xml:space="preserve"> </w:t>
      </w:r>
      <w:r>
        <w:rPr>
          <w:w w:val="95"/>
        </w:rPr>
        <w:t>jar</w:t>
      </w:r>
      <w:r>
        <w:rPr>
          <w:spacing w:val="4"/>
          <w:w w:val="95"/>
        </w:rPr>
        <w:t xml:space="preserve"> </w:t>
      </w:r>
      <w:r>
        <w:rPr>
          <w:w w:val="95"/>
        </w:rPr>
        <w:t>可以在</w:t>
      </w:r>
      <w:r>
        <w:rPr>
          <w:spacing w:val="4"/>
          <w:w w:val="95"/>
        </w:rPr>
        <w:t xml:space="preserve"> </w:t>
      </w:r>
      <w:r>
        <w:rPr>
          <w:w w:val="95"/>
        </w:rPr>
        <w:t>SequoiaDB</w:t>
      </w:r>
      <w:r>
        <w:rPr>
          <w:spacing w:val="3"/>
          <w:w w:val="95"/>
        </w:rPr>
        <w:t xml:space="preserve"> </w:t>
      </w:r>
      <w:r>
        <w:rPr>
          <w:w w:val="95"/>
        </w:rPr>
        <w:t>安</w:t>
      </w:r>
      <w:r>
        <w:t xml:space="preserve"> </w:t>
      </w:r>
      <w:r>
        <w:rPr>
          <w:w w:val="95"/>
        </w:rPr>
        <w:t>装目录下面的</w:t>
      </w:r>
      <w:r>
        <w:rPr>
          <w:spacing w:val="44"/>
          <w:w w:val="95"/>
        </w:rPr>
        <w:t xml:space="preserve"> </w:t>
      </w:r>
      <w:r>
        <w:rPr>
          <w:w w:val="95"/>
        </w:rPr>
        <w:t>hadoop</w:t>
      </w:r>
      <w:r>
        <w:rPr>
          <w:spacing w:val="45"/>
          <w:w w:val="95"/>
        </w:rPr>
        <w:t xml:space="preserve"> </w:t>
      </w:r>
      <w:r>
        <w:rPr>
          <w:w w:val="95"/>
        </w:rPr>
        <w:t>目录中找到。</w:t>
      </w:r>
    </w:p>
    <w:p w:rsidR="00D032B6" w:rsidRDefault="00D032B6">
      <w:pPr>
        <w:spacing w:line="120" w:lineRule="exact"/>
        <w:rPr>
          <w:sz w:val="12"/>
          <w:szCs w:val="12"/>
        </w:rPr>
      </w:pPr>
    </w:p>
    <w:p w:rsidR="00D032B6" w:rsidRDefault="00A23879">
      <w:pPr>
        <w:pStyle w:val="BodyText"/>
        <w:spacing w:line="168" w:lineRule="auto"/>
        <w:ind w:left="613" w:right="169"/>
      </w:pPr>
      <w:r>
        <w:rPr>
          <w:w w:val="95"/>
        </w:rPr>
        <w:t>因为不同版本的</w:t>
      </w:r>
      <w:r>
        <w:rPr>
          <w:spacing w:val="10"/>
          <w:w w:val="95"/>
        </w:rPr>
        <w:t xml:space="preserve"> </w:t>
      </w:r>
      <w:r>
        <w:rPr>
          <w:w w:val="95"/>
        </w:rPr>
        <w:t>Hadoop</w:t>
      </w:r>
      <w:r>
        <w:rPr>
          <w:spacing w:val="10"/>
          <w:w w:val="95"/>
        </w:rPr>
        <w:t xml:space="preserve"> </w:t>
      </w:r>
      <w:r>
        <w:rPr>
          <w:w w:val="95"/>
        </w:rPr>
        <w:t>的</w:t>
      </w:r>
      <w:r>
        <w:rPr>
          <w:spacing w:val="11"/>
          <w:w w:val="95"/>
        </w:rPr>
        <w:t xml:space="preserve"> </w:t>
      </w:r>
      <w:r>
        <w:rPr>
          <w:w w:val="95"/>
        </w:rPr>
        <w:t>classpath</w:t>
      </w:r>
      <w:r>
        <w:rPr>
          <w:spacing w:val="10"/>
          <w:w w:val="95"/>
        </w:rPr>
        <w:t xml:space="preserve"> </w:t>
      </w:r>
      <w:r>
        <w:rPr>
          <w:w w:val="95"/>
        </w:rPr>
        <w:t>不一样，所以先查看</w:t>
      </w:r>
      <w:r>
        <w:rPr>
          <w:spacing w:val="11"/>
          <w:w w:val="95"/>
        </w:rPr>
        <w:t xml:space="preserve"> </w:t>
      </w:r>
      <w:r>
        <w:rPr>
          <w:w w:val="95"/>
        </w:rPr>
        <w:t>hadoop</w:t>
      </w:r>
      <w:r>
        <w:rPr>
          <w:spacing w:val="10"/>
          <w:w w:val="95"/>
        </w:rPr>
        <w:t xml:space="preserve"> </w:t>
      </w:r>
      <w:r>
        <w:rPr>
          <w:w w:val="95"/>
        </w:rPr>
        <w:t>的</w:t>
      </w:r>
      <w:r>
        <w:rPr>
          <w:spacing w:val="10"/>
          <w:w w:val="95"/>
        </w:rPr>
        <w:t xml:space="preserve"> </w:t>
      </w:r>
      <w:r>
        <w:rPr>
          <w:w w:val="95"/>
        </w:rPr>
        <w:t>classpath，输入</w:t>
      </w:r>
      <w:r>
        <w:rPr>
          <w:spacing w:val="11"/>
          <w:w w:val="95"/>
        </w:rPr>
        <w:t xml:space="preserve"> </w:t>
      </w:r>
      <w:r>
        <w:rPr>
          <w:w w:val="95"/>
        </w:rPr>
        <w:t>hadoop</w:t>
      </w:r>
      <w:r>
        <w:rPr>
          <w:w w:val="92"/>
        </w:rPr>
        <w:t xml:space="preserve"> </w:t>
      </w:r>
      <w:r>
        <w:rPr>
          <w:w w:val="95"/>
        </w:rPr>
        <w:t>classpath，在classpath</w:t>
      </w:r>
      <w:r>
        <w:rPr>
          <w:spacing w:val="25"/>
          <w:w w:val="95"/>
        </w:rPr>
        <w:t xml:space="preserve"> </w:t>
      </w:r>
      <w:r>
        <w:rPr>
          <w:w w:val="95"/>
        </w:rPr>
        <w:t>中选择一个目录，把</w:t>
      </w:r>
      <w:r>
        <w:rPr>
          <w:spacing w:val="26"/>
          <w:w w:val="95"/>
        </w:rPr>
        <w:t xml:space="preserve"> </w:t>
      </w:r>
      <w:r>
        <w:rPr>
          <w:w w:val="95"/>
        </w:rPr>
        <w:t>hadoop-connector.jar</w:t>
      </w:r>
      <w:r>
        <w:rPr>
          <w:spacing w:val="26"/>
          <w:w w:val="95"/>
        </w:rPr>
        <w:t xml:space="preserve"> </w:t>
      </w:r>
      <w:r>
        <w:rPr>
          <w:w w:val="95"/>
        </w:rPr>
        <w:t>和</w:t>
      </w:r>
      <w:r>
        <w:rPr>
          <w:spacing w:val="26"/>
          <w:w w:val="95"/>
        </w:rPr>
        <w:t xml:space="preserve"> </w:t>
      </w:r>
      <w:r>
        <w:rPr>
          <w:w w:val="95"/>
        </w:rPr>
        <w:t>sequoiadb.jar</w:t>
      </w:r>
      <w:r>
        <w:rPr>
          <w:spacing w:val="26"/>
          <w:w w:val="95"/>
        </w:rPr>
        <w:t xml:space="preserve"> </w:t>
      </w:r>
      <w:r>
        <w:rPr>
          <w:w w:val="95"/>
        </w:rPr>
        <w:t>放在目录里面，重启</w:t>
      </w:r>
      <w:r>
        <w:t xml:space="preserve"> </w:t>
      </w:r>
      <w:r>
        <w:rPr>
          <w:w w:val="95"/>
        </w:rPr>
        <w:t>hadoop</w:t>
      </w:r>
      <w:r>
        <w:rPr>
          <w:spacing w:val="3"/>
          <w:w w:val="95"/>
        </w:rPr>
        <w:t xml:space="preserve"> </w:t>
      </w:r>
      <w:r>
        <w:rPr>
          <w:w w:val="95"/>
        </w:rPr>
        <w:t>集群。</w:t>
      </w:r>
    </w:p>
    <w:p w:rsidR="00D032B6" w:rsidRDefault="00D032B6">
      <w:pPr>
        <w:spacing w:before="14" w:line="200" w:lineRule="exact"/>
        <w:rPr>
          <w:sz w:val="20"/>
          <w:szCs w:val="20"/>
        </w:rPr>
      </w:pPr>
    </w:p>
    <w:p w:rsidR="00D032B6" w:rsidRDefault="00A23879">
      <w:pPr>
        <w:pStyle w:val="BodyText"/>
        <w:ind w:left="613"/>
      </w:pPr>
      <w:r>
        <w:rPr>
          <w:w w:val="95"/>
        </w:rPr>
        <w:t>编写</w:t>
      </w:r>
      <w:r>
        <w:rPr>
          <w:spacing w:val="-19"/>
          <w:w w:val="95"/>
        </w:rPr>
        <w:t xml:space="preserve"> </w:t>
      </w:r>
      <w:r>
        <w:rPr>
          <w:w w:val="95"/>
        </w:rPr>
        <w:t>MapReduce</w:t>
      </w:r>
    </w:p>
    <w:p w:rsidR="00D032B6" w:rsidRDefault="00A23879">
      <w:pPr>
        <w:pStyle w:val="BodyText"/>
        <w:spacing w:before="18" w:line="253" w:lineRule="auto"/>
        <w:ind w:left="822" w:right="2114" w:hanging="209"/>
      </w:pPr>
      <w:r>
        <w:rPr>
          <w:w w:val="95"/>
        </w:rPr>
        <w:t>hadoop-connector.jar</w:t>
      </w:r>
      <w:r>
        <w:rPr>
          <w:spacing w:val="34"/>
          <w:w w:val="95"/>
        </w:rPr>
        <w:t xml:space="preserve"> </w:t>
      </w:r>
      <w:r>
        <w:rPr>
          <w:w w:val="95"/>
        </w:rPr>
        <w:t>中一些重要的类：</w:t>
      </w:r>
      <w:r>
        <w:t xml:space="preserve"> </w:t>
      </w:r>
      <w:r>
        <w:rPr>
          <w:w w:val="95"/>
        </w:rPr>
        <w:t>SequoiadbInputFormat：读取SequoiaDB的数据</w:t>
      </w:r>
      <w:r>
        <w:t xml:space="preserve"> </w:t>
      </w:r>
      <w:r>
        <w:rPr>
          <w:w w:val="95"/>
        </w:rPr>
        <w:t>SequoiadbOutputFormat：向SequoiaDB中写入数据</w:t>
      </w:r>
    </w:p>
    <w:p w:rsidR="00D032B6" w:rsidRDefault="00A23879">
      <w:pPr>
        <w:pStyle w:val="BodyText"/>
        <w:spacing w:before="90" w:line="168" w:lineRule="auto"/>
        <w:ind w:left="613" w:right="169" w:firstLine="208"/>
      </w:pPr>
      <w:r>
        <w:rPr>
          <w:w w:val="95"/>
        </w:rPr>
        <w:t>BSONWritable：BSONObject</w:t>
      </w:r>
      <w:r>
        <w:rPr>
          <w:spacing w:val="3"/>
          <w:w w:val="95"/>
        </w:rPr>
        <w:t xml:space="preserve"> </w:t>
      </w:r>
      <w:r>
        <w:rPr>
          <w:w w:val="95"/>
        </w:rPr>
        <w:t>的包装类，实现了</w:t>
      </w:r>
      <w:r>
        <w:rPr>
          <w:spacing w:val="4"/>
          <w:w w:val="95"/>
        </w:rPr>
        <w:t xml:space="preserve"> </w:t>
      </w:r>
      <w:r>
        <w:rPr>
          <w:w w:val="95"/>
        </w:rPr>
        <w:t>WritableComparable</w:t>
      </w:r>
      <w:r>
        <w:rPr>
          <w:spacing w:val="4"/>
          <w:w w:val="95"/>
        </w:rPr>
        <w:t xml:space="preserve"> </w:t>
      </w:r>
      <w:r>
        <w:rPr>
          <w:w w:val="95"/>
        </w:rPr>
        <w:t>接口。用于序列化</w:t>
      </w:r>
      <w:r>
        <w:rPr>
          <w:spacing w:val="3"/>
          <w:w w:val="95"/>
        </w:rPr>
        <w:t xml:space="preserve"> </w:t>
      </w:r>
      <w:r>
        <w:rPr>
          <w:w w:val="95"/>
        </w:rPr>
        <w:t>BSONObject</w:t>
      </w:r>
      <w:r>
        <w:rPr>
          <w:spacing w:val="4"/>
          <w:w w:val="95"/>
        </w:rPr>
        <w:t xml:space="preserve"> </w:t>
      </w:r>
      <w:r>
        <w:rPr>
          <w:w w:val="95"/>
        </w:rPr>
        <w:t>对</w:t>
      </w:r>
      <w:r>
        <w:t xml:space="preserve"> </w:t>
      </w:r>
      <w:r>
        <w:rPr>
          <w:w w:val="95"/>
        </w:rPr>
        <w:t>象。</w:t>
      </w:r>
    </w:p>
    <w:p w:rsidR="00D032B6" w:rsidRDefault="00A23879">
      <w:pPr>
        <w:pStyle w:val="BodyText"/>
        <w:spacing w:before="34"/>
        <w:ind w:left="613"/>
      </w:pPr>
      <w:r>
        <w:rPr>
          <w:w w:val="95"/>
        </w:rPr>
        <w:t>SequoiaDB</w:t>
      </w:r>
      <w:r>
        <w:rPr>
          <w:spacing w:val="-6"/>
          <w:w w:val="95"/>
        </w:rPr>
        <w:t xml:space="preserve"> </w:t>
      </w:r>
      <w:r>
        <w:rPr>
          <w:w w:val="95"/>
        </w:rPr>
        <w:t>和</w:t>
      </w:r>
      <w:r>
        <w:rPr>
          <w:spacing w:val="-6"/>
          <w:w w:val="95"/>
        </w:rPr>
        <w:t xml:space="preserve"> </w:t>
      </w:r>
      <w:r>
        <w:rPr>
          <w:w w:val="95"/>
        </w:rPr>
        <w:t>MapReduce</w:t>
      </w:r>
      <w:r>
        <w:rPr>
          <w:spacing w:val="-6"/>
          <w:w w:val="95"/>
        </w:rPr>
        <w:t xml:space="preserve"> </w:t>
      </w:r>
      <w:r>
        <w:rPr>
          <w:w w:val="95"/>
        </w:rPr>
        <w:t>的配置：</w:t>
      </w:r>
    </w:p>
    <w:p w:rsidR="00D032B6" w:rsidRDefault="00D032B6">
      <w:pPr>
        <w:sectPr w:rsidR="00D032B6">
          <w:headerReference w:type="even" r:id="rId207"/>
          <w:headerReference w:type="default" r:id="rId208"/>
          <w:pgSz w:w="12240" w:h="15840"/>
          <w:pgMar w:top="900" w:right="680" w:bottom="280" w:left="1020" w:header="713" w:footer="0" w:gutter="0"/>
          <w:pgNumType w:start="131"/>
          <w:cols w:space="720"/>
        </w:sectPr>
      </w:pPr>
    </w:p>
    <w:p w:rsidR="00D032B6" w:rsidRDefault="00035F6E">
      <w:pPr>
        <w:spacing w:before="4" w:line="130" w:lineRule="exact"/>
        <w:rPr>
          <w:sz w:val="13"/>
          <w:szCs w:val="13"/>
        </w:rPr>
      </w:pPr>
      <w:r w:rsidRPr="00035F6E">
        <w:lastRenderedPageBreak/>
        <w:pict>
          <v:group id="_x0000_s3471" style="position:absolute;margin-left:95.85pt;margin-top:247.7pt;width:459.45pt;height:487.6pt;z-index:-252017664;mso-position-horizontal-relative:page;mso-position-vertical-relative:page" coordorigin="1917,4954" coordsize="9189,9752">
            <v:shape id="_x0000_s3472" style="position:absolute;left:1917;top:4954;width:9189;height:9752" coordorigin="1917,4954" coordsize="9189,9752" path="m1917,4954r9189,l11106,14706r-9189,l1917,4954xe" fillcolor="#efefef" stroked="f">
              <v:path arrowok="t"/>
            </v:shape>
            <w10:wrap anchorx="page" anchory="page"/>
          </v:group>
        </w:pict>
      </w:r>
    </w:p>
    <w:p w:rsidR="00D032B6" w:rsidRDefault="00A23879">
      <w:pPr>
        <w:pStyle w:val="BodyText"/>
        <w:spacing w:line="312" w:lineRule="exact"/>
        <w:ind w:left="1142"/>
      </w:pPr>
      <w:r>
        <w:rPr>
          <w:w w:val="95"/>
        </w:rPr>
        <w:t>sequoiadb-hadoop.xml</w:t>
      </w:r>
      <w:r>
        <w:rPr>
          <w:spacing w:val="46"/>
          <w:w w:val="95"/>
        </w:rPr>
        <w:t xml:space="preserve"> </w:t>
      </w:r>
      <w:r>
        <w:rPr>
          <w:w w:val="95"/>
        </w:rPr>
        <w:t>是配置文件，放在你编写的</w:t>
      </w:r>
      <w:r>
        <w:rPr>
          <w:spacing w:val="46"/>
          <w:w w:val="95"/>
        </w:rPr>
        <w:t xml:space="preserve"> </w:t>
      </w:r>
      <w:r>
        <w:rPr>
          <w:w w:val="95"/>
        </w:rPr>
        <w:t>MapReduce</w:t>
      </w:r>
      <w:r>
        <w:rPr>
          <w:spacing w:val="47"/>
          <w:w w:val="95"/>
        </w:rPr>
        <w:t xml:space="preserve"> </w:t>
      </w:r>
      <w:r>
        <w:rPr>
          <w:w w:val="95"/>
        </w:rPr>
        <w:t>工程的源码根目录下面。</w:t>
      </w:r>
    </w:p>
    <w:p w:rsidR="00D032B6" w:rsidRDefault="00D032B6">
      <w:pPr>
        <w:spacing w:before="5" w:line="100" w:lineRule="exact"/>
        <w:rPr>
          <w:sz w:val="10"/>
          <w:szCs w:val="10"/>
        </w:rPr>
      </w:pPr>
    </w:p>
    <w:p w:rsidR="00D032B6" w:rsidRDefault="00A23879">
      <w:pPr>
        <w:pStyle w:val="BodyText"/>
        <w:spacing w:line="168" w:lineRule="auto"/>
        <w:ind w:right="315" w:firstLine="208"/>
      </w:pPr>
      <w:r>
        <w:rPr>
          <w:w w:val="95"/>
        </w:rPr>
        <w:t>sequoiadb.input.url：指定作为输入的</w:t>
      </w:r>
      <w:r>
        <w:rPr>
          <w:spacing w:val="26"/>
          <w:w w:val="95"/>
        </w:rPr>
        <w:t xml:space="preserve"> </w:t>
      </w:r>
      <w:r>
        <w:rPr>
          <w:w w:val="95"/>
        </w:rPr>
        <w:t>SequoiaDB</w:t>
      </w:r>
      <w:r>
        <w:rPr>
          <w:spacing w:val="26"/>
          <w:w w:val="95"/>
        </w:rPr>
        <w:t xml:space="preserve"> </w:t>
      </w:r>
      <w:r>
        <w:rPr>
          <w:w w:val="95"/>
        </w:rPr>
        <w:t>的</w:t>
      </w:r>
      <w:r>
        <w:rPr>
          <w:spacing w:val="26"/>
          <w:w w:val="95"/>
        </w:rPr>
        <w:t xml:space="preserve"> </w:t>
      </w:r>
      <w:r>
        <w:rPr>
          <w:w w:val="95"/>
        </w:rPr>
        <w:t>URL</w:t>
      </w:r>
      <w:r>
        <w:rPr>
          <w:spacing w:val="27"/>
          <w:w w:val="95"/>
        </w:rPr>
        <w:t xml:space="preserve"> </w:t>
      </w:r>
      <w:r>
        <w:rPr>
          <w:w w:val="95"/>
        </w:rPr>
        <w:t>路径，格式为：</w:t>
      </w:r>
      <w:r>
        <w:t xml:space="preserve"> </w:t>
      </w:r>
      <w:r>
        <w:rPr>
          <w:w w:val="95"/>
        </w:rPr>
        <w:t>hostname1:port1,hostname2:port2,</w:t>
      </w:r>
    </w:p>
    <w:p w:rsidR="00D032B6" w:rsidRDefault="00A23879">
      <w:pPr>
        <w:pStyle w:val="BodyText"/>
        <w:spacing w:before="34" w:line="253" w:lineRule="auto"/>
        <w:ind w:left="1142" w:right="2833"/>
      </w:pPr>
      <w:r>
        <w:rPr>
          <w:w w:val="95"/>
        </w:rPr>
        <w:t>sequoiadb.in.collectionspace：指定作为输入的集合空间。</w:t>
      </w:r>
      <w:r>
        <w:t xml:space="preserve"> </w:t>
      </w:r>
      <w:r>
        <w:rPr>
          <w:w w:val="95"/>
        </w:rPr>
        <w:t>sequoiadb.in.collection：指定作为输入的集合。</w:t>
      </w:r>
      <w:r>
        <w:t xml:space="preserve"> </w:t>
      </w:r>
      <w:r>
        <w:rPr>
          <w:w w:val="95"/>
        </w:rPr>
        <w:t>sequoiadb.output.url：指定作为输出的</w:t>
      </w:r>
      <w:r>
        <w:rPr>
          <w:spacing w:val="16"/>
          <w:w w:val="95"/>
        </w:rPr>
        <w:t xml:space="preserve"> </w:t>
      </w:r>
      <w:r>
        <w:rPr>
          <w:w w:val="95"/>
        </w:rPr>
        <w:t>SequoiaDB</w:t>
      </w:r>
      <w:r>
        <w:rPr>
          <w:spacing w:val="16"/>
          <w:w w:val="95"/>
        </w:rPr>
        <w:t xml:space="preserve"> </w:t>
      </w:r>
      <w:r>
        <w:rPr>
          <w:w w:val="95"/>
        </w:rPr>
        <w:t>的</w:t>
      </w:r>
      <w:r>
        <w:rPr>
          <w:spacing w:val="16"/>
          <w:w w:val="95"/>
        </w:rPr>
        <w:t xml:space="preserve"> </w:t>
      </w:r>
      <w:r>
        <w:rPr>
          <w:w w:val="95"/>
        </w:rPr>
        <w:t>URL</w:t>
      </w:r>
      <w:r>
        <w:rPr>
          <w:spacing w:val="17"/>
          <w:w w:val="95"/>
        </w:rPr>
        <w:t xml:space="preserve"> </w:t>
      </w:r>
      <w:r>
        <w:rPr>
          <w:w w:val="95"/>
        </w:rPr>
        <w:t>路径。</w:t>
      </w:r>
      <w:r>
        <w:t xml:space="preserve"> </w:t>
      </w:r>
      <w:r>
        <w:rPr>
          <w:w w:val="95"/>
        </w:rPr>
        <w:t>sequoiadb.out.collectionspace：指定作为输出的集合空间。</w:t>
      </w:r>
      <w:r>
        <w:t xml:space="preserve"> </w:t>
      </w:r>
      <w:r>
        <w:rPr>
          <w:w w:val="95"/>
        </w:rPr>
        <w:t>sequoiadb.out.collection：指定作为输出的集合。</w:t>
      </w:r>
    </w:p>
    <w:p w:rsidR="00D032B6" w:rsidRDefault="00A23879">
      <w:pPr>
        <w:pStyle w:val="BodyText"/>
        <w:spacing w:before="4" w:line="253" w:lineRule="auto"/>
        <w:ind w:right="315" w:firstLine="208"/>
      </w:pPr>
      <w:r>
        <w:rPr>
          <w:w w:val="95"/>
        </w:rPr>
        <w:t xml:space="preserve">sequoiadb.out.bulknum：指定每次向 </w:t>
      </w:r>
      <w:r>
        <w:rPr>
          <w:spacing w:val="31"/>
          <w:w w:val="95"/>
        </w:rPr>
        <w:t xml:space="preserve"> </w:t>
      </w:r>
      <w:r>
        <w:rPr>
          <w:w w:val="95"/>
        </w:rPr>
        <w:t xml:space="preserve">SequoiaDB </w:t>
      </w:r>
      <w:r>
        <w:rPr>
          <w:spacing w:val="32"/>
          <w:w w:val="95"/>
        </w:rPr>
        <w:t xml:space="preserve"> </w:t>
      </w:r>
      <w:r>
        <w:rPr>
          <w:w w:val="95"/>
        </w:rPr>
        <w:t>写入的记录条数，对写入性能进行优化。</w:t>
      </w:r>
      <w:r>
        <w:t xml:space="preserve"> </w:t>
      </w:r>
      <w:r>
        <w:rPr>
          <w:w w:val="95"/>
        </w:rPr>
        <w:t>示例</w:t>
      </w:r>
    </w:p>
    <w:p w:rsidR="00D032B6" w:rsidRDefault="00A23879">
      <w:pPr>
        <w:pStyle w:val="BodyText"/>
        <w:tabs>
          <w:tab w:val="left" w:pos="1217"/>
        </w:tabs>
        <w:spacing w:before="20"/>
      </w:pPr>
      <w:r>
        <w:rPr>
          <w:rFonts w:ascii="Times New Roman" w:eastAsia="Times New Roman" w:hAnsi="Times New Roman" w:cs="Times New Roman"/>
        </w:rPr>
        <w:t>•</w:t>
      </w:r>
      <w:r>
        <w:rPr>
          <w:rFonts w:ascii="Times New Roman" w:eastAsia="Times New Roman" w:hAnsi="Times New Roman" w:cs="Times New Roman"/>
        </w:rPr>
        <w:tab/>
      </w:r>
      <w:r>
        <w:rPr>
          <w:position w:val="1"/>
        </w:rPr>
        <w:t>1.</w:t>
      </w:r>
      <w:r>
        <w:rPr>
          <w:spacing w:val="-33"/>
          <w:position w:val="1"/>
        </w:rPr>
        <w:t xml:space="preserve"> </w:t>
      </w:r>
      <w:r>
        <w:rPr>
          <w:position w:val="1"/>
        </w:rPr>
        <w:t>下面是读取</w:t>
      </w:r>
      <w:r>
        <w:rPr>
          <w:spacing w:val="-33"/>
          <w:position w:val="1"/>
        </w:rPr>
        <w:t xml:space="preserve"> </w:t>
      </w:r>
      <w:r>
        <w:rPr>
          <w:position w:val="1"/>
        </w:rPr>
        <w:t>HDFS</w:t>
      </w:r>
      <w:r>
        <w:rPr>
          <w:spacing w:val="-32"/>
          <w:position w:val="1"/>
        </w:rPr>
        <w:t xml:space="preserve"> </w:t>
      </w:r>
      <w:r>
        <w:rPr>
          <w:position w:val="1"/>
        </w:rPr>
        <w:t>文件，处理后写入到</w:t>
      </w:r>
      <w:r>
        <w:rPr>
          <w:spacing w:val="-33"/>
          <w:position w:val="1"/>
        </w:rPr>
        <w:t xml:space="preserve"> </w:t>
      </w:r>
      <w:r>
        <w:rPr>
          <w:position w:val="1"/>
        </w:rPr>
        <w:t>SequoiaDB</w:t>
      </w:r>
      <w:r>
        <w:rPr>
          <w:spacing w:val="-32"/>
          <w:position w:val="1"/>
        </w:rPr>
        <w:t xml:space="preserve"> </w:t>
      </w:r>
      <w:r>
        <w:rPr>
          <w:position w:val="1"/>
        </w:rPr>
        <w:t>中去：</w:t>
      </w:r>
    </w:p>
    <w:p w:rsidR="00D032B6" w:rsidRDefault="00A23879">
      <w:pPr>
        <w:pStyle w:val="BodyText"/>
        <w:spacing w:line="32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public</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class</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HdfsSequoiadbMR</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static</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class</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MobileMapper</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extends </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Mapper&lt;LongWritable,Text,Text,IntWritable&gt;{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10"/>
        </w:rPr>
        <w:t>private</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static</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final</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IntWritable</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95"/>
        </w:rPr>
        <w:t>ONE=new</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110"/>
        </w:rPr>
        <w:t>IntWritable(1);</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85"/>
        </w:rPr>
        <w:t>@Override</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rPr>
        <w:t>protected</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void</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map(LongWritable</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key,</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Text</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value,</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Context</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context)</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105"/>
        </w:rPr>
        <w:t>throws</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17" w:lineRule="exact"/>
        <w:ind w:left="2417"/>
        <w:rPr>
          <w:rFonts w:ascii="Microsoft JhengHei" w:eastAsia="Microsoft JhengHei" w:hAnsi="Microsoft JhengHei" w:cs="Microsoft JhengHei"/>
        </w:rPr>
      </w:pPr>
      <w:r>
        <w:rPr>
          <w:rFonts w:ascii="Microsoft JhengHei" w:eastAsia="Microsoft JhengHei" w:hAnsi="Microsoft JhengHei" w:cs="Microsoft JhengHei"/>
          <w:w w:val="105"/>
        </w:rPr>
        <w:t xml:space="preserve">String  </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valueStr=value.toString();</w:t>
      </w:r>
    </w:p>
    <w:p w:rsidR="00D032B6" w:rsidRDefault="00D032B6">
      <w:pPr>
        <w:spacing w:before="1" w:line="100" w:lineRule="exact"/>
        <w:rPr>
          <w:sz w:val="10"/>
          <w:szCs w:val="10"/>
        </w:rPr>
      </w:pPr>
    </w:p>
    <w:p w:rsidR="00D032B6" w:rsidRDefault="00A23879">
      <w:pPr>
        <w:pStyle w:val="BodyText"/>
        <w:spacing w:before="91" w:line="147" w:lineRule="auto"/>
        <w:ind w:left="2417" w:right="315"/>
        <w:rPr>
          <w:rFonts w:ascii="Microsoft JhengHei" w:eastAsia="Microsoft JhengHei" w:hAnsi="Microsoft JhengHei" w:cs="Microsoft JhengHei"/>
        </w:rPr>
      </w:pPr>
      <w:r>
        <w:rPr>
          <w:rFonts w:ascii="Microsoft JhengHei" w:eastAsia="Microsoft JhengHei" w:hAnsi="Microsoft JhengHei" w:cs="Microsoft JhengHei"/>
          <w:w w:val="105"/>
        </w:rPr>
        <w:t xml:space="preserve">String       </w:t>
      </w:r>
      <w:r>
        <w:rPr>
          <w:rFonts w:ascii="Microsoft JhengHei" w:eastAsia="Microsoft JhengHei" w:hAnsi="Microsoft JhengHei" w:cs="Microsoft JhengHei"/>
          <w:spacing w:val="52"/>
          <w:w w:val="105"/>
        </w:rPr>
        <w:t xml:space="preserve"> </w:t>
      </w:r>
      <w:r>
        <w:rPr>
          <w:rFonts w:ascii="Microsoft JhengHei" w:eastAsia="Microsoft JhengHei" w:hAnsi="Microsoft JhengHei" w:cs="Microsoft JhengHei"/>
          <w:w w:val="105"/>
        </w:rPr>
        <w:t>mobile_prefix=valueStr.split(",")[3].substring(0,3);</w:t>
      </w:r>
      <w:r>
        <w:rPr>
          <w:rFonts w:ascii="Microsoft JhengHei" w:eastAsia="Microsoft JhengHei" w:hAnsi="Microsoft JhengHei" w:cs="Microsoft JhengHei"/>
          <w:w w:val="113"/>
        </w:rPr>
        <w:t xml:space="preserve"> </w:t>
      </w:r>
      <w:r>
        <w:rPr>
          <w:rFonts w:ascii="Microsoft JhengHei" w:eastAsia="Microsoft JhengHei" w:hAnsi="Microsoft JhengHei" w:cs="Microsoft JhengHei"/>
          <w:w w:val="105"/>
        </w:rPr>
        <w:t>context.write(new</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Text(mobile_prefix),</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ONE);</w:t>
      </w:r>
    </w:p>
    <w:p w:rsidR="00D032B6" w:rsidRDefault="00A23879">
      <w:pPr>
        <w:pStyle w:val="BodyText"/>
        <w:spacing w:line="23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23"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3" w:line="190" w:lineRule="exact"/>
        <w:rPr>
          <w:sz w:val="19"/>
          <w:szCs w:val="19"/>
        </w:rPr>
      </w:pPr>
    </w:p>
    <w:p w:rsidR="00D032B6" w:rsidRDefault="00A23879">
      <w:pPr>
        <w:pStyle w:val="BodyText"/>
        <w:spacing w:line="147" w:lineRule="auto"/>
        <w:ind w:left="1317" w:right="315" w:firstLine="300"/>
        <w:rPr>
          <w:rFonts w:ascii="Microsoft JhengHei" w:eastAsia="Microsoft JhengHei" w:hAnsi="Microsoft JhengHei" w:cs="Microsoft JhengHei"/>
        </w:rPr>
      </w:pPr>
      <w:r>
        <w:rPr>
          <w:rFonts w:ascii="Microsoft JhengHei" w:eastAsia="Microsoft JhengHei" w:hAnsi="Microsoft JhengHei" w:cs="Microsoft JhengHei"/>
        </w:rPr>
        <w:t xml:space="preserve">static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class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MobileReducer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extends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Reducer&lt;Text,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IntWritable,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NullWritable,</w:t>
      </w:r>
      <w:r>
        <w:rPr>
          <w:rFonts w:ascii="Microsoft JhengHei" w:eastAsia="Microsoft JhengHei" w:hAnsi="Microsoft JhengHei" w:cs="Microsoft JhengHei"/>
          <w:w w:val="105"/>
        </w:rPr>
        <w:t xml:space="preserve"> </w:t>
      </w:r>
      <w:r>
        <w:rPr>
          <w:rFonts w:ascii="Microsoft JhengHei" w:eastAsia="Microsoft JhengHei" w:hAnsi="Microsoft JhengHei" w:cs="Microsoft JhengHei"/>
        </w:rPr>
        <w:t>BSONWritable&gt;{</w:t>
      </w:r>
    </w:p>
    <w:p w:rsidR="00D032B6" w:rsidRDefault="00A23879">
      <w:pPr>
        <w:pStyle w:val="BodyText"/>
        <w:spacing w:before="99" w:line="339" w:lineRule="exact"/>
        <w:ind w:left="2017"/>
        <w:rPr>
          <w:rFonts w:ascii="Microsoft JhengHei" w:eastAsia="Microsoft JhengHei" w:hAnsi="Microsoft JhengHei" w:cs="Microsoft JhengHei"/>
        </w:rPr>
      </w:pPr>
      <w:r>
        <w:rPr>
          <w:rFonts w:ascii="Microsoft JhengHei" w:eastAsia="Microsoft JhengHei" w:hAnsi="Microsoft JhengHei" w:cs="Microsoft JhengHei"/>
          <w:w w:val="85"/>
        </w:rPr>
        <w:t>@Override</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rPr>
        <w:t xml:space="preserve">protected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void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reduce(Text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key,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 xml:space="preserve">Iterable&lt;IntWritable&gt;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values,Context </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context)</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105"/>
        </w:rPr>
        <w:t>throws</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110"/>
        </w:rPr>
        <w:t>Iterator&lt;IntWritable&gt;</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10"/>
        </w:rPr>
        <w:t>iterator=values.iterator();</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90"/>
        </w:rPr>
        <w:t>long</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sum=0;</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110"/>
        </w:rPr>
        <w:t>while(iterator.hasNext()){</w:t>
      </w:r>
    </w:p>
    <w:p w:rsidR="00D032B6" w:rsidRDefault="00A23879">
      <w:pPr>
        <w:pStyle w:val="BodyText"/>
        <w:spacing w:line="207" w:lineRule="exact"/>
        <w:ind w:left="3217"/>
        <w:rPr>
          <w:rFonts w:ascii="Microsoft JhengHei" w:eastAsia="Microsoft JhengHei" w:hAnsi="Microsoft JhengHei" w:cs="Microsoft JhengHei"/>
        </w:rPr>
      </w:pPr>
      <w:r>
        <w:rPr>
          <w:rFonts w:ascii="Microsoft JhengHei" w:eastAsia="Microsoft JhengHei" w:hAnsi="Microsoft JhengHei" w:cs="Microsoft JhengHei"/>
          <w:w w:val="110"/>
        </w:rPr>
        <w:t>sum+=iterator.next().get();</w:t>
      </w:r>
    </w:p>
    <w:p w:rsidR="00D032B6" w:rsidRDefault="00A23879">
      <w:pPr>
        <w:pStyle w:val="BodyText"/>
        <w:spacing w:line="217" w:lineRule="exact"/>
        <w:ind w:left="28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90"/>
        </w:rPr>
        <w:t>BSONObject</w:t>
      </w:r>
      <w:r>
        <w:rPr>
          <w:rFonts w:ascii="Microsoft JhengHei" w:eastAsia="Microsoft JhengHei" w:hAnsi="Microsoft JhengHei" w:cs="Microsoft JhengHei"/>
          <w:spacing w:val="37"/>
          <w:w w:val="90"/>
        </w:rPr>
        <w:t xml:space="preserve"> </w:t>
      </w:r>
      <w:r>
        <w:rPr>
          <w:rFonts w:ascii="Microsoft JhengHei" w:eastAsia="Microsoft JhengHei" w:hAnsi="Microsoft JhengHei" w:cs="Microsoft JhengHei"/>
          <w:w w:val="90"/>
        </w:rPr>
        <w:t>bson=new</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BasicBSONObject();</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w w:val="110"/>
        </w:rPr>
        <w:t>bson.put("prefix",   key.toString());</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rPr>
        <w:t xml:space="preserve">bson.put("count", </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sum);</w:t>
      </w:r>
    </w:p>
    <w:p w:rsidR="00D032B6" w:rsidRDefault="00A23879">
      <w:pPr>
        <w:pStyle w:val="BodyText"/>
        <w:spacing w:line="212" w:lineRule="exact"/>
        <w:ind w:left="2817"/>
        <w:rPr>
          <w:rFonts w:ascii="Microsoft JhengHei" w:eastAsia="Microsoft JhengHei" w:hAnsi="Microsoft JhengHei" w:cs="Microsoft JhengHei"/>
        </w:rPr>
      </w:pPr>
      <w:r>
        <w:rPr>
          <w:rFonts w:ascii="Microsoft JhengHei" w:eastAsia="Microsoft JhengHei" w:hAnsi="Microsoft JhengHei" w:cs="Microsoft JhengHei"/>
        </w:rPr>
        <w:t xml:space="preserve">context.write(null,new </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BSONWritable(bson));</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23"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7" w:line="200" w:lineRule="exact"/>
        <w:rPr>
          <w:sz w:val="20"/>
          <w:szCs w:val="20"/>
        </w:rPr>
      </w:pPr>
    </w:p>
    <w:p w:rsidR="00D032B6" w:rsidRDefault="00A23879">
      <w:pPr>
        <w:pStyle w:val="BodyText"/>
        <w:spacing w:line="147" w:lineRule="auto"/>
        <w:ind w:left="1317" w:firstLine="300"/>
        <w:rPr>
          <w:rFonts w:ascii="Microsoft JhengHei" w:eastAsia="Microsoft JhengHei" w:hAnsi="Microsoft JhengHei" w:cs="Microsoft JhengHei"/>
        </w:rPr>
      </w:pPr>
      <w:r>
        <w:rPr>
          <w:rFonts w:ascii="Microsoft JhengHei" w:eastAsia="Microsoft JhengHei" w:hAnsi="Microsoft JhengHei" w:cs="Microsoft JhengHei"/>
          <w:w w:val="105"/>
        </w:rPr>
        <w:t>public</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static</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void</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main(String[]</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args)</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throws</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w w:val="95"/>
        </w:rPr>
        <w:t>ClassNotFoundException</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w:t>
      </w:r>
    </w:p>
    <w:p w:rsidR="00D032B6" w:rsidRDefault="00A23879">
      <w:pPr>
        <w:pStyle w:val="BodyText"/>
        <w:spacing w:line="226" w:lineRule="exact"/>
        <w:ind w:left="2017"/>
        <w:rPr>
          <w:rFonts w:ascii="Microsoft JhengHei" w:eastAsia="Microsoft JhengHei" w:hAnsi="Microsoft JhengHei" w:cs="Microsoft JhengHei"/>
        </w:rPr>
      </w:pPr>
      <w:r>
        <w:rPr>
          <w:rFonts w:ascii="Microsoft JhengHei" w:eastAsia="Microsoft JhengHei" w:hAnsi="Microsoft JhengHei" w:cs="Microsoft JhengHei"/>
          <w:w w:val="110"/>
        </w:rPr>
        <w:t>if(args.length&lt;1){</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w w:val="110"/>
        </w:rPr>
        <w:t>System.out.print("please</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set</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input</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path</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2417"/>
        <w:rPr>
          <w:rFonts w:ascii="Microsoft JhengHei" w:eastAsia="Microsoft JhengHei" w:hAnsi="Microsoft JhengHei" w:cs="Microsoft JhengHei"/>
        </w:rPr>
      </w:pPr>
      <w:r>
        <w:rPr>
          <w:rFonts w:ascii="Microsoft JhengHei" w:eastAsia="Microsoft JhengHei" w:hAnsi="Microsoft JhengHei" w:cs="Microsoft JhengHei"/>
          <w:w w:val="110"/>
        </w:rPr>
        <w:t>System.exit(1);</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 xml:space="preserve">Configuration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conf=new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Configuration();</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 xml:space="preserve">conf.addResource("sequoiadb-hadoop.xml");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//加载配置文件</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rPr>
        <w:t xml:space="preserve">Job </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job=Job.getInstance(conf);</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rPr>
        <w:t>job.setJarByClass(HdfsSequoiadbMR.class);</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job.setJobName("HdfsSequoiadbMR");</w:t>
      </w:r>
    </w:p>
    <w:p w:rsidR="00D032B6" w:rsidRDefault="00D032B6">
      <w:pPr>
        <w:spacing w:line="217" w:lineRule="exact"/>
        <w:rPr>
          <w:rFonts w:ascii="Microsoft JhengHei" w:eastAsia="Microsoft JhengHei" w:hAnsi="Microsoft JhengHei" w:cs="Microsoft JhengHei"/>
        </w:rPr>
        <w:sectPr w:rsidR="00D032B6">
          <w:pgSz w:w="12240" w:h="15840"/>
          <w:pgMar w:top="900" w:right="1720" w:bottom="280" w:left="70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197" w:right="465"/>
        <w:rPr>
          <w:rFonts w:ascii="Microsoft JhengHei" w:eastAsia="Microsoft JhengHei" w:hAnsi="Microsoft JhengHei" w:cs="Microsoft JhengHei"/>
        </w:rPr>
      </w:pPr>
      <w:r>
        <w:rPr>
          <w:rFonts w:ascii="Microsoft JhengHei" w:eastAsia="Microsoft JhengHei" w:hAnsi="Microsoft JhengHei" w:cs="Microsoft JhengHei"/>
        </w:rPr>
        <w:t>job.setInputFormatClass(TextInputFormat.class);</w:t>
      </w:r>
      <w:r>
        <w:rPr>
          <w:rFonts w:ascii="Microsoft JhengHei" w:eastAsia="Microsoft JhengHei" w:hAnsi="Microsoft JhengHei" w:cs="Microsoft JhengHei"/>
          <w:w w:val="104"/>
        </w:rPr>
        <w:t xml:space="preserve"> </w:t>
      </w:r>
      <w:r>
        <w:rPr>
          <w:rFonts w:ascii="Microsoft JhengHei" w:eastAsia="Microsoft JhengHei" w:hAnsi="Microsoft JhengHei" w:cs="Microsoft JhengHei"/>
        </w:rPr>
        <w:t>job.setOutputFormatClass(SequoiadbOutputFormat.class);</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//reduce</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输出写入到</w:t>
      </w:r>
    </w:p>
    <w:p w:rsidR="00D032B6" w:rsidRDefault="00A23879">
      <w:pPr>
        <w:pStyle w:val="BodyText"/>
        <w:spacing w:line="226" w:lineRule="exact"/>
        <w:ind w:left="497"/>
        <w:rPr>
          <w:rFonts w:ascii="Microsoft JhengHei" w:eastAsia="Microsoft JhengHei" w:hAnsi="Microsoft JhengHei" w:cs="Microsoft JhengHei"/>
        </w:rPr>
      </w:pPr>
      <w:r>
        <w:rPr>
          <w:rFonts w:ascii="Microsoft JhengHei" w:eastAsia="Microsoft JhengHei" w:hAnsi="Microsoft JhengHei" w:cs="Microsoft JhengHei"/>
          <w:w w:val="90"/>
        </w:rPr>
        <w:t>SequoiaDB</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中</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rPr>
        <w:t xml:space="preserve">TextInputFormat.setInputPaths(job,  </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 xml:space="preserve">new  </w:t>
      </w:r>
      <w:r>
        <w:rPr>
          <w:rFonts w:ascii="Microsoft JhengHei" w:eastAsia="Microsoft JhengHei" w:hAnsi="Microsoft JhengHei" w:cs="Microsoft JhengHei"/>
          <w:spacing w:val="30"/>
        </w:rPr>
        <w:t xml:space="preserve"> </w:t>
      </w:r>
      <w:r>
        <w:rPr>
          <w:rFonts w:ascii="Microsoft JhengHei" w:eastAsia="Microsoft JhengHei" w:hAnsi="Microsoft JhengHei" w:cs="Microsoft JhengHei"/>
        </w:rPr>
        <w:t>Path(args[0]));</w:t>
      </w:r>
    </w:p>
    <w:p w:rsidR="00D032B6" w:rsidRDefault="00D032B6">
      <w:pPr>
        <w:spacing w:before="3" w:line="190" w:lineRule="exact"/>
        <w:rPr>
          <w:sz w:val="19"/>
          <w:szCs w:val="19"/>
        </w:rPr>
      </w:pPr>
    </w:p>
    <w:p w:rsidR="00D032B6" w:rsidRDefault="00A23879">
      <w:pPr>
        <w:pStyle w:val="BodyText"/>
        <w:spacing w:line="147" w:lineRule="auto"/>
        <w:ind w:left="1197" w:right="3954"/>
        <w:rPr>
          <w:rFonts w:ascii="Microsoft JhengHei" w:eastAsia="Microsoft JhengHei" w:hAnsi="Microsoft JhengHei" w:cs="Microsoft JhengHei"/>
        </w:rPr>
      </w:pPr>
      <w:r>
        <w:rPr>
          <w:rFonts w:ascii="Microsoft JhengHei" w:eastAsia="Microsoft JhengHei" w:hAnsi="Microsoft JhengHei" w:cs="Microsoft JhengHei"/>
        </w:rPr>
        <w:t>job.setMapperClass(MobileMapper.class);</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rPr>
        <w:t>job.setReducerClass(MobileReducer.class);</w:t>
      </w:r>
    </w:p>
    <w:p w:rsidR="00D032B6" w:rsidRDefault="00D032B6">
      <w:pPr>
        <w:spacing w:before="12" w:line="200" w:lineRule="exact"/>
        <w:rPr>
          <w:sz w:val="20"/>
          <w:szCs w:val="20"/>
        </w:rPr>
      </w:pPr>
    </w:p>
    <w:p w:rsidR="00D032B6" w:rsidRDefault="00A23879">
      <w:pPr>
        <w:pStyle w:val="BodyText"/>
        <w:spacing w:line="147" w:lineRule="auto"/>
        <w:ind w:left="1197" w:right="3954"/>
        <w:rPr>
          <w:rFonts w:ascii="Microsoft JhengHei" w:eastAsia="Microsoft JhengHei" w:hAnsi="Microsoft JhengHei" w:cs="Microsoft JhengHei"/>
        </w:rPr>
      </w:pPr>
      <w:r>
        <w:rPr>
          <w:rFonts w:ascii="Microsoft JhengHei" w:eastAsia="Microsoft JhengHei" w:hAnsi="Microsoft JhengHei" w:cs="Microsoft JhengHei"/>
          <w:w w:val="105"/>
        </w:rPr>
        <w:t>job.setMapOutputKeyClass(Text.class);</w:t>
      </w:r>
      <w:r>
        <w:rPr>
          <w:rFonts w:ascii="Microsoft JhengHei" w:eastAsia="Microsoft JhengHei" w:hAnsi="Microsoft JhengHei" w:cs="Microsoft JhengHei"/>
          <w:w w:val="102"/>
        </w:rPr>
        <w:t xml:space="preserve"> </w:t>
      </w:r>
      <w:r>
        <w:rPr>
          <w:rFonts w:ascii="Microsoft JhengHei" w:eastAsia="Microsoft JhengHei" w:hAnsi="Microsoft JhengHei" w:cs="Microsoft JhengHei"/>
        </w:rPr>
        <w:t>job.setMapOutputValueClass(IntWritable.class);</w:t>
      </w:r>
    </w:p>
    <w:p w:rsidR="00D032B6" w:rsidRDefault="00D032B6">
      <w:pPr>
        <w:spacing w:before="12" w:line="200" w:lineRule="exact"/>
        <w:rPr>
          <w:sz w:val="20"/>
          <w:szCs w:val="20"/>
        </w:rPr>
      </w:pPr>
    </w:p>
    <w:p w:rsidR="00D032B6" w:rsidRDefault="00A23879">
      <w:pPr>
        <w:pStyle w:val="BodyText"/>
        <w:spacing w:line="147" w:lineRule="auto"/>
        <w:ind w:left="1197" w:right="465"/>
        <w:rPr>
          <w:rFonts w:ascii="Microsoft JhengHei" w:eastAsia="Microsoft JhengHei" w:hAnsi="Microsoft JhengHei" w:cs="Microsoft JhengHei"/>
        </w:rPr>
      </w:pPr>
      <w:r>
        <w:rPr>
          <w:rFonts w:ascii="Microsoft JhengHei" w:eastAsia="Microsoft JhengHei" w:hAnsi="Microsoft JhengHei" w:cs="Microsoft JhengHei"/>
          <w:w w:val="105"/>
        </w:rPr>
        <w:t xml:space="preserve">job.setOutputKeyClass(NullWritable.class); </w:t>
      </w:r>
      <w:r>
        <w:rPr>
          <w:rFonts w:ascii="Microsoft JhengHei" w:eastAsia="Microsoft JhengHei" w:hAnsi="Microsoft JhengHei" w:cs="Microsoft JhengHei"/>
        </w:rPr>
        <w:t>job.setOutputValueClass(BSONWritable.class);</w:t>
      </w:r>
    </w:p>
    <w:p w:rsidR="00D032B6" w:rsidRDefault="00D032B6">
      <w:pPr>
        <w:spacing w:before="1" w:line="120" w:lineRule="exact"/>
        <w:rPr>
          <w:sz w:val="12"/>
          <w:szCs w:val="12"/>
        </w:rPr>
      </w:pPr>
    </w:p>
    <w:p w:rsidR="00D032B6" w:rsidRDefault="00A23879">
      <w:pPr>
        <w:pStyle w:val="BodyText"/>
        <w:spacing w:line="3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05"/>
        </w:rPr>
        <w:t>job.waitForCompletion(true);</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tabs>
          <w:tab w:val="left" w:pos="397"/>
        </w:tabs>
        <w:spacing w:line="234" w:lineRule="exact"/>
        <w:ind w:left="113"/>
      </w:pPr>
      <w:r>
        <w:pict>
          <v:group id="_x0000_s3469" style="position:absolute;left:0;text-align:left;margin-left:95.85pt;margin-top:-181.05pt;width:459.45pt;height:180.2pt;z-index:-252016640;mso-position-horizontal-relative:page" coordorigin="1917,-3621" coordsize="9189,3604">
            <v:shape id="_x0000_s3470" style="position:absolute;left:1917;top:-3621;width:9189;height:3604" coordorigin="1917,-3621" coordsize="9189,3604" path="m1917,-3621r9189,l11106,-17r-9189,l1917,-3621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2.</w:t>
      </w:r>
      <w:r w:rsidR="00A23879">
        <w:rPr>
          <w:spacing w:val="-33"/>
          <w:position w:val="1"/>
        </w:rPr>
        <w:t xml:space="preserve"> </w:t>
      </w:r>
      <w:r w:rsidR="00A23879">
        <w:rPr>
          <w:position w:val="1"/>
        </w:rPr>
        <w:t>读取</w:t>
      </w:r>
      <w:r w:rsidR="00A23879">
        <w:rPr>
          <w:spacing w:val="-33"/>
          <w:position w:val="1"/>
        </w:rPr>
        <w:t xml:space="preserve"> </w:t>
      </w:r>
      <w:r w:rsidR="00A23879">
        <w:rPr>
          <w:position w:val="1"/>
        </w:rPr>
        <w:t>SequoiaDB</w:t>
      </w:r>
      <w:r w:rsidR="00A23879">
        <w:rPr>
          <w:spacing w:val="-32"/>
          <w:position w:val="1"/>
        </w:rPr>
        <w:t xml:space="preserve"> </w:t>
      </w:r>
      <w:r w:rsidR="00A23879">
        <w:rPr>
          <w:position w:val="1"/>
        </w:rPr>
        <w:t>中数据处理后写入到</w:t>
      </w:r>
      <w:r w:rsidR="00A23879">
        <w:rPr>
          <w:spacing w:val="-33"/>
          <w:position w:val="1"/>
        </w:rPr>
        <w:t xml:space="preserve"> </w:t>
      </w:r>
      <w:r w:rsidR="00A23879">
        <w:rPr>
          <w:position w:val="1"/>
        </w:rPr>
        <w:t>HDFS</w:t>
      </w:r>
      <w:r w:rsidR="00A23879">
        <w:rPr>
          <w:spacing w:val="-32"/>
          <w:position w:val="1"/>
        </w:rPr>
        <w:t xml:space="preserve"> </w:t>
      </w:r>
      <w:r w:rsidR="00A23879">
        <w:rPr>
          <w:position w:val="1"/>
        </w:rPr>
        <w:t>中。</w:t>
      </w:r>
    </w:p>
    <w:p w:rsidR="00D032B6" w:rsidRDefault="00035F6E">
      <w:pPr>
        <w:pStyle w:val="BodyText"/>
        <w:spacing w:line="322" w:lineRule="exact"/>
        <w:ind w:left="374" w:right="6620"/>
        <w:jc w:val="center"/>
        <w:rPr>
          <w:rFonts w:ascii="Microsoft JhengHei" w:eastAsia="Microsoft JhengHei" w:hAnsi="Microsoft JhengHei" w:cs="Microsoft JhengHei"/>
        </w:rPr>
      </w:pPr>
      <w:r w:rsidRPr="00035F6E">
        <w:pict>
          <v:group id="_x0000_s3467" style="position:absolute;left:0;text-align:left;margin-left:95.85pt;margin-top:4.95pt;width:459.45pt;height:477pt;z-index:-252015616;mso-position-horizontal-relative:page" coordorigin="1917,99" coordsize="9189,9540">
            <v:shape id="_x0000_s3468" style="position:absolute;left:1917;top:99;width:9189;height:9540" coordorigin="1917,99" coordsize="9189,9540" path="m1917,99r9189,l11106,9639r-9189,l1917,99xe" fillcolor="#efefef" stroked="f">
              <v:path arrowok="t"/>
            </v:shape>
            <w10:wrap anchorx="page"/>
          </v:group>
        </w:pict>
      </w:r>
      <w:r w:rsidR="00A23879">
        <w:rPr>
          <w:rFonts w:ascii="Microsoft JhengHei" w:eastAsia="Microsoft JhengHei" w:hAnsi="Microsoft JhengHei" w:cs="Microsoft JhengHei"/>
          <w:w w:val="95"/>
        </w:rPr>
        <w:t>public</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class</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SequoiadbHdfsMR</w:t>
      </w:r>
      <w:r w:rsidR="00A23879">
        <w:rPr>
          <w:rFonts w:ascii="Microsoft JhengHei" w:eastAsia="Microsoft JhengHei" w:hAnsi="Microsoft JhengHei" w:cs="Microsoft JhengHei"/>
          <w:spacing w:val="35"/>
          <w:w w:val="95"/>
        </w:rPr>
        <w:t xml:space="preserve"> </w:t>
      </w:r>
      <w:r w:rsidR="00A23879">
        <w:rPr>
          <w:rFonts w:ascii="Microsoft JhengHei" w:eastAsia="Microsoft JhengHei" w:hAnsi="Microsoft JhengHei" w:cs="Microsoft JhengHei"/>
          <w:w w:val="125"/>
        </w:rPr>
        <w:t>{</w:t>
      </w:r>
    </w:p>
    <w:p w:rsidR="00D032B6" w:rsidRDefault="00A23879">
      <w:pPr>
        <w:pStyle w:val="BodyText"/>
        <w:spacing w:line="212" w:lineRule="exact"/>
        <w:ind w:left="374" w:right="8520"/>
        <w:jc w:val="center"/>
        <w:rPr>
          <w:rFonts w:ascii="Microsoft JhengHei" w:eastAsia="Microsoft JhengHei" w:hAnsi="Microsoft JhengHei" w:cs="Microsoft JhengHei"/>
        </w:rPr>
      </w:pPr>
      <w:r>
        <w:rPr>
          <w:rFonts w:ascii="Microsoft JhengHei" w:eastAsia="Microsoft JhengHei" w:hAnsi="Microsoft JhengHei" w:cs="Microsoft JhengHei"/>
          <w:w w:val="11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10"/>
        </w:rPr>
        <w:t>*</w:t>
      </w:r>
    </w:p>
    <w:p w:rsidR="00606508" w:rsidRDefault="00A23879">
      <w:pPr>
        <w:pStyle w:val="BodyText"/>
        <w:numPr>
          <w:ilvl w:val="2"/>
          <w:numId w:val="16"/>
        </w:numPr>
        <w:tabs>
          <w:tab w:val="left" w:pos="1097"/>
        </w:tabs>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0"/>
        </w:rPr>
        <w:t xml:space="preserve">@author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gaoshengjie</w:t>
      </w:r>
    </w:p>
    <w:p w:rsidR="00606508" w:rsidRDefault="00A23879">
      <w:pPr>
        <w:pStyle w:val="BodyText"/>
        <w:numPr>
          <w:ilvl w:val="2"/>
          <w:numId w:val="16"/>
        </w:numPr>
        <w:tabs>
          <w:tab w:val="left" w:pos="1197"/>
        </w:tabs>
        <w:spacing w:line="212" w:lineRule="exact"/>
        <w:ind w:left="1197" w:hanging="300"/>
        <w:rPr>
          <w:rFonts w:ascii="Microsoft JhengHei" w:eastAsia="Microsoft JhengHei" w:hAnsi="Microsoft JhengHei" w:cs="Microsoft JhengHei"/>
        </w:rPr>
      </w:pPr>
      <w:r>
        <w:rPr>
          <w:rFonts w:ascii="Microsoft JhengHei" w:eastAsia="Microsoft JhengHei" w:hAnsi="Microsoft JhengHei" w:cs="Microsoft JhengHei"/>
        </w:rPr>
        <w:t>read</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the</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data,</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count</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penple</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in</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province</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1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rPr>
        <w:t>static</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class</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ProvinceMapper</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extends</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Mapper&lt;Object,</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BSONObject,IntWritable,IntWritable&gt;{</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private</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static</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final</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IntWritable</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95"/>
        </w:rPr>
        <w:t>ONE=new</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110"/>
        </w:rPr>
        <w:t>IntWritable(1);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85"/>
        </w:rPr>
        <w:t>@Override</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5"/>
        </w:rPr>
        <w:t xml:space="preserve">protected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void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map(Object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key,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BSONObject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value,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Context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context)</w:t>
      </w:r>
    </w:p>
    <w:p w:rsidR="00D032B6" w:rsidRDefault="00A23879">
      <w:pPr>
        <w:pStyle w:val="BodyText"/>
        <w:spacing w:line="212" w:lineRule="exact"/>
        <w:ind w:left="374" w:right="2220"/>
        <w:jc w:val="center"/>
        <w:rPr>
          <w:rFonts w:ascii="Microsoft JhengHei" w:eastAsia="Microsoft JhengHei" w:hAnsi="Microsoft JhengHei" w:cs="Microsoft JhengHei"/>
        </w:rPr>
      </w:pPr>
      <w:r>
        <w:rPr>
          <w:rFonts w:ascii="Microsoft JhengHei" w:eastAsia="Microsoft JhengHei" w:hAnsi="Microsoft JhengHei" w:cs="Microsoft JhengHei"/>
          <w:w w:val="105"/>
        </w:rPr>
        <w:t>throws</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05"/>
        </w:rPr>
        <w:t>int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province=(Integer)</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value.get("province_code");</w:t>
      </w:r>
    </w:p>
    <w:p w:rsidR="00D032B6" w:rsidRDefault="00A23879">
      <w:pPr>
        <w:pStyle w:val="BodyText"/>
        <w:spacing w:line="207" w:lineRule="exact"/>
        <w:ind w:left="1597"/>
        <w:rPr>
          <w:rFonts w:ascii="Microsoft JhengHei" w:eastAsia="Microsoft JhengHei" w:hAnsi="Microsoft JhengHei" w:cs="Microsoft JhengHei"/>
        </w:rPr>
      </w:pPr>
      <w:r>
        <w:rPr>
          <w:rFonts w:ascii="Microsoft JhengHei" w:eastAsia="Microsoft JhengHei" w:hAnsi="Microsoft JhengHei" w:cs="Microsoft JhengHei"/>
        </w:rPr>
        <w:t xml:space="preserve">context.write(new  </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 xml:space="preserve">IntWritable(province),  </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ONE);</w:t>
      </w:r>
    </w:p>
    <w:p w:rsidR="00D032B6" w:rsidRDefault="00A23879">
      <w:pPr>
        <w:pStyle w:val="BodyText"/>
        <w:spacing w:line="223"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23"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3" w:line="190" w:lineRule="exact"/>
        <w:rPr>
          <w:sz w:val="19"/>
          <w:szCs w:val="19"/>
        </w:rPr>
      </w:pPr>
    </w:p>
    <w:p w:rsidR="00D032B6" w:rsidRDefault="00A23879">
      <w:pPr>
        <w:pStyle w:val="BodyText"/>
        <w:spacing w:line="147" w:lineRule="auto"/>
        <w:ind w:left="497" w:right="465" w:firstLine="300"/>
        <w:rPr>
          <w:rFonts w:ascii="Microsoft JhengHei" w:eastAsia="Microsoft JhengHei" w:hAnsi="Microsoft JhengHei" w:cs="Microsoft JhengHei"/>
        </w:rPr>
      </w:pPr>
      <w:r>
        <w:rPr>
          <w:rFonts w:ascii="Microsoft JhengHei" w:eastAsia="Microsoft JhengHei" w:hAnsi="Microsoft JhengHei" w:cs="Microsoft JhengHei"/>
          <w:w w:val="105"/>
        </w:rPr>
        <w:t>static class ProvinceReducer extends</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rPr>
        <w:t>Reducer&lt;IntWritable,IntWritable,IntWritable,LongWritable&gt;{</w:t>
      </w:r>
    </w:p>
    <w:p w:rsidR="00D032B6" w:rsidRDefault="00A23879">
      <w:pPr>
        <w:pStyle w:val="BodyText"/>
        <w:spacing w:before="99" w:line="339" w:lineRule="exact"/>
        <w:ind w:left="1197"/>
        <w:rPr>
          <w:rFonts w:ascii="Microsoft JhengHei" w:eastAsia="Microsoft JhengHei" w:hAnsi="Microsoft JhengHei" w:cs="Microsoft JhengHei"/>
        </w:rPr>
      </w:pPr>
      <w:r>
        <w:rPr>
          <w:rFonts w:ascii="Microsoft JhengHei" w:eastAsia="Microsoft JhengHei" w:hAnsi="Microsoft JhengHei" w:cs="Microsoft JhengHei"/>
          <w:w w:val="85"/>
        </w:rPr>
        <w:t>@Override</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 xml:space="preserve">protected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void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 xml:space="preserve">reduce(IntWritable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key,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 xml:space="preserve">Iterable&lt;IntWritable&gt;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values,</w:t>
      </w:r>
    </w:p>
    <w:p w:rsidR="00D032B6" w:rsidRDefault="00A23879">
      <w:pPr>
        <w:pStyle w:val="BodyText"/>
        <w:spacing w:line="212" w:lineRule="exact"/>
        <w:ind w:left="1997"/>
        <w:rPr>
          <w:rFonts w:ascii="Microsoft JhengHei" w:eastAsia="Microsoft JhengHei" w:hAnsi="Microsoft JhengHei" w:cs="Microsoft JhengHei"/>
        </w:rPr>
      </w:pPr>
      <w:r>
        <w:rPr>
          <w:rFonts w:ascii="Microsoft JhengHei" w:eastAsia="Microsoft JhengHei" w:hAnsi="Microsoft JhengHei" w:cs="Microsoft JhengHei"/>
        </w:rPr>
        <w:t>Context</w:t>
      </w:r>
      <w:r>
        <w:rPr>
          <w:rFonts w:ascii="Microsoft JhengHei" w:eastAsia="Microsoft JhengHei" w:hAnsi="Microsoft JhengHei" w:cs="Microsoft JhengHei"/>
          <w:spacing w:val="36"/>
        </w:rPr>
        <w:t xml:space="preserve"> </w:t>
      </w:r>
      <w:r>
        <w:rPr>
          <w:rFonts w:ascii="Microsoft JhengHei" w:eastAsia="Microsoft JhengHei" w:hAnsi="Microsoft JhengHei" w:cs="Microsoft JhengHei"/>
        </w:rPr>
        <w:t>context)</w:t>
      </w:r>
    </w:p>
    <w:p w:rsidR="00D032B6" w:rsidRDefault="00A23879">
      <w:pPr>
        <w:pStyle w:val="BodyText"/>
        <w:spacing w:line="212" w:lineRule="exact"/>
        <w:ind w:left="1997"/>
        <w:rPr>
          <w:rFonts w:ascii="Microsoft JhengHei" w:eastAsia="Microsoft JhengHei" w:hAnsi="Microsoft JhengHei" w:cs="Microsoft JhengHei"/>
        </w:rPr>
      </w:pPr>
      <w:r>
        <w:rPr>
          <w:rFonts w:ascii="Microsoft JhengHei" w:eastAsia="Microsoft JhengHei" w:hAnsi="Microsoft JhengHei" w:cs="Microsoft JhengHei"/>
          <w:w w:val="105"/>
        </w:rPr>
        <w:t>throws</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10"/>
        </w:rPr>
        <w:t>Iterator&lt;IntWritable&gt;</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10"/>
        </w:rPr>
        <w:t>iterator=values.iterator();</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90"/>
        </w:rPr>
        <w:t>long</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sum=0;</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10"/>
        </w:rPr>
        <w:t>while(iterator.hasNext()){</w:t>
      </w:r>
    </w:p>
    <w:p w:rsidR="00D032B6" w:rsidRDefault="00A23879">
      <w:pPr>
        <w:pStyle w:val="BodyText"/>
        <w:spacing w:line="207" w:lineRule="exact"/>
        <w:ind w:left="1997"/>
        <w:rPr>
          <w:rFonts w:ascii="Microsoft JhengHei" w:eastAsia="Microsoft JhengHei" w:hAnsi="Microsoft JhengHei" w:cs="Microsoft JhengHei"/>
        </w:rPr>
      </w:pPr>
      <w:r>
        <w:rPr>
          <w:rFonts w:ascii="Microsoft JhengHei" w:eastAsia="Microsoft JhengHei" w:hAnsi="Microsoft JhengHei" w:cs="Microsoft JhengHei"/>
          <w:w w:val="110"/>
        </w:rPr>
        <w:t>sum+=iterator.next().get();</w:t>
      </w:r>
    </w:p>
    <w:p w:rsidR="00D032B6" w:rsidRDefault="00A23879">
      <w:pPr>
        <w:pStyle w:val="BodyText"/>
        <w:spacing w:line="217" w:lineRule="exact"/>
        <w:ind w:left="1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rPr>
        <w:t xml:space="preserve">context.write(key,new </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rPr>
        <w:t>LongWritable(sum));</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23"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00" w:lineRule="exact"/>
        <w:rPr>
          <w:sz w:val="20"/>
          <w:szCs w:val="20"/>
        </w:rPr>
      </w:pPr>
    </w:p>
    <w:p w:rsidR="00D032B6" w:rsidRDefault="00D032B6">
      <w:pPr>
        <w:spacing w:before="5" w:line="200" w:lineRule="exact"/>
        <w:rPr>
          <w:sz w:val="20"/>
          <w:szCs w:val="20"/>
        </w:rPr>
      </w:pPr>
    </w:p>
    <w:p w:rsidR="00D032B6" w:rsidRDefault="00A23879">
      <w:pPr>
        <w:pStyle w:val="BodyText"/>
        <w:spacing w:line="147" w:lineRule="auto"/>
        <w:ind w:left="497" w:right="465" w:firstLine="300"/>
        <w:rPr>
          <w:rFonts w:ascii="Microsoft JhengHei" w:eastAsia="Microsoft JhengHei" w:hAnsi="Microsoft JhengHei" w:cs="Microsoft JhengHei"/>
        </w:rPr>
      </w:pPr>
      <w:r>
        <w:rPr>
          <w:rFonts w:ascii="Microsoft JhengHei" w:eastAsia="Microsoft JhengHei" w:hAnsi="Microsoft JhengHei" w:cs="Microsoft JhengHei"/>
          <w:w w:val="105"/>
        </w:rPr>
        <w:t>public</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static</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void</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main(String[]</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args)</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throws</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IOException,</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InterruptedException,</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w w:val="95"/>
        </w:rPr>
        <w:t>ClassNotFoundException</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w:t>
      </w:r>
    </w:p>
    <w:p w:rsidR="00D032B6" w:rsidRDefault="00A23879">
      <w:pPr>
        <w:pStyle w:val="BodyText"/>
        <w:spacing w:line="226"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if(args.length&lt;1){</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10"/>
        </w:rPr>
        <w:t>System.out.print("please</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10"/>
        </w:rPr>
        <w:t>set</w:t>
      </w:r>
      <w:r>
        <w:rPr>
          <w:rFonts w:ascii="Microsoft JhengHei" w:eastAsia="Microsoft JhengHei" w:hAnsi="Microsoft JhengHei" w:cs="Microsoft JhengHei"/>
          <w:spacing w:val="37"/>
          <w:w w:val="110"/>
        </w:rPr>
        <w:t xml:space="preserve"> </w:t>
      </w:r>
      <w:r>
        <w:rPr>
          <w:rFonts w:ascii="Microsoft JhengHei" w:eastAsia="Microsoft JhengHei" w:hAnsi="Microsoft JhengHei" w:cs="Microsoft JhengHei"/>
          <w:w w:val="110"/>
        </w:rPr>
        <w:t>output</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10"/>
        </w:rPr>
        <w:t>path</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597"/>
        <w:rPr>
          <w:rFonts w:ascii="Microsoft JhengHei" w:eastAsia="Microsoft JhengHei" w:hAnsi="Microsoft JhengHei" w:cs="Microsoft JhengHei"/>
        </w:rPr>
      </w:pPr>
      <w:r>
        <w:rPr>
          <w:rFonts w:ascii="Microsoft JhengHei" w:eastAsia="Microsoft JhengHei" w:hAnsi="Microsoft JhengHei" w:cs="Microsoft JhengHei"/>
          <w:w w:val="110"/>
        </w:rPr>
        <w:t>System.exit(1);</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5"/>
        </w:rPr>
        <w:t xml:space="preserve">Configuration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conf=new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Configuration();</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5"/>
        </w:rPr>
        <w:t>conf.addResource("sequoiadb-hadoop.xml");</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 xml:space="preserve">Job </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job=Job.getInstance(conf);</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rPr>
        <w:t>job.setJarByClass(SequoiadbHdfsMR.class);</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035F6E">
      <w:pPr>
        <w:spacing w:before="7" w:line="120" w:lineRule="exact"/>
        <w:rPr>
          <w:sz w:val="12"/>
          <w:szCs w:val="12"/>
        </w:rPr>
      </w:pPr>
      <w:r w:rsidRPr="00035F6E">
        <w:lastRenderedPageBreak/>
        <w:pict>
          <v:group id="_x0000_s3465" style="position:absolute;margin-left:95.85pt;margin-top:56.7pt;width:459.45pt;height:201.4pt;z-index:-252014592;mso-position-horizontal-relative:page;mso-position-vertical-relative:page" coordorigin="1917,1134" coordsize="9189,4028">
            <v:shape id="_x0000_s3466" style="position:absolute;left:1917;top:1134;width:9189;height:4028" coordorigin="1917,1134" coordsize="9189,4028" path="m1917,1134r9189,l11106,5162r-9189,l1917,1134xe" fillcolor="#efefef" stroked="f">
              <v:path arrowok="t"/>
            </v:shape>
            <w10:wrap anchorx="page" anchory="page"/>
          </v:group>
        </w:pict>
      </w:r>
      <w:r w:rsidRPr="00035F6E">
        <w:pict>
          <v:group id="_x0000_s3463" style="position:absolute;margin-left:81.7pt;margin-top:281.1pt;width:473.6pt;height:328.6pt;z-index:-252013568;mso-position-horizontal-relative:page;mso-position-vertical-relative:page" coordorigin="1634,5622" coordsize="9472,6572">
            <v:shape id="_x0000_s3464" style="position:absolute;left:1634;top:5622;width:9472;height:6572" coordorigin="1634,5622" coordsize="9472,6572" path="m1634,5622r9472,l11106,12194r-9472,l1634,5622xe" fillcolor="#efefef" stroked="f">
              <v:path arrowok="t"/>
            </v:shape>
            <w10:wrap anchorx="page" anchory="page"/>
          </v:group>
        </w:pict>
      </w:r>
      <w:r w:rsidRPr="00035F6E">
        <w:pict>
          <v:group id="_x0000_s3461" style="position:absolute;margin-left:56.7pt;margin-top:651pt;width:498.6pt;height:.1pt;z-index:-252012544;mso-position-horizontal-relative:page;mso-position-vertical-relative:page" coordorigin="1134,13020" coordsize="9972,2">
            <v:shape id="_x0000_s3462" style="position:absolute;left:1134;top:13020;width:9972;height:2" coordorigin="1134,13020" coordsize="9972,0" path="m1134,13020r9972,e" filled="f" strokeweight="1pt">
              <v:path arrowok="t"/>
            </v:shape>
            <w10:wrap anchorx="page" anchory="page"/>
          </v:group>
        </w:pict>
      </w:r>
    </w:p>
    <w:p w:rsidR="00D032B6" w:rsidRDefault="00A23879">
      <w:pPr>
        <w:pStyle w:val="BodyText"/>
        <w:spacing w:before="91" w:line="147" w:lineRule="auto"/>
        <w:ind w:left="2017" w:right="315"/>
        <w:rPr>
          <w:rFonts w:ascii="Microsoft JhengHei" w:eastAsia="Microsoft JhengHei" w:hAnsi="Microsoft JhengHei" w:cs="Microsoft JhengHei"/>
        </w:rPr>
      </w:pPr>
      <w:r>
        <w:rPr>
          <w:rFonts w:ascii="Microsoft JhengHei" w:eastAsia="Microsoft JhengHei" w:hAnsi="Microsoft JhengHei" w:cs="Microsoft JhengHei"/>
        </w:rPr>
        <w:t>job.setJobName("SequoiadbHdfsMR");</w:t>
      </w:r>
      <w:r>
        <w:rPr>
          <w:rFonts w:ascii="Microsoft JhengHei" w:eastAsia="Microsoft JhengHei" w:hAnsi="Microsoft JhengHei" w:cs="Microsoft JhengHei"/>
          <w:w w:val="93"/>
        </w:rPr>
        <w:t xml:space="preserve"> </w:t>
      </w:r>
      <w:r>
        <w:rPr>
          <w:rFonts w:ascii="Microsoft JhengHei" w:eastAsia="Microsoft JhengHei" w:hAnsi="Microsoft JhengHei" w:cs="Microsoft JhengHei"/>
        </w:rPr>
        <w:t>job.setInputFormatClass(SequoiadbInputFormat.class);</w:t>
      </w:r>
      <w:r>
        <w:rPr>
          <w:rFonts w:ascii="Microsoft JhengHei" w:eastAsia="Microsoft JhengHei" w:hAnsi="Microsoft JhengHei" w:cs="Microsoft JhengHei"/>
          <w:w w:val="101"/>
        </w:rPr>
        <w:t xml:space="preserve"> </w:t>
      </w:r>
      <w:r>
        <w:rPr>
          <w:rFonts w:ascii="Microsoft JhengHei" w:eastAsia="Microsoft JhengHei" w:hAnsi="Microsoft JhengHei" w:cs="Microsoft JhengHei"/>
        </w:rPr>
        <w:t>job.setOutputFormatClass(TextOutputFormat.class);</w:t>
      </w:r>
    </w:p>
    <w:p w:rsidR="00D032B6" w:rsidRDefault="00D032B6">
      <w:pPr>
        <w:spacing w:before="16" w:line="220" w:lineRule="exact"/>
      </w:pPr>
    </w:p>
    <w:p w:rsidR="00D032B6" w:rsidRDefault="00A23879">
      <w:pPr>
        <w:pStyle w:val="BodyText"/>
        <w:spacing w:line="420" w:lineRule="atLeast"/>
        <w:ind w:left="2017" w:right="315"/>
        <w:rPr>
          <w:rFonts w:ascii="Microsoft JhengHei" w:eastAsia="Microsoft JhengHei" w:hAnsi="Microsoft JhengHei" w:cs="Microsoft JhengHei"/>
        </w:rPr>
      </w:pPr>
      <w:r>
        <w:rPr>
          <w:rFonts w:ascii="Microsoft JhengHei" w:eastAsia="Microsoft JhengHei" w:hAnsi="Microsoft JhengHei" w:cs="Microsoft JhengHei"/>
        </w:rPr>
        <w:t xml:space="preserve">FileOutputFormat.setOutputPath(job,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 xml:space="preserve">new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Path(args[0]+"/result"));</w:t>
      </w:r>
      <w:r>
        <w:rPr>
          <w:rFonts w:ascii="Microsoft JhengHei" w:eastAsia="Microsoft JhengHei" w:hAnsi="Microsoft JhengHei" w:cs="Microsoft JhengHei"/>
          <w:w w:val="112"/>
        </w:rPr>
        <w:t xml:space="preserve"> </w:t>
      </w:r>
      <w:r>
        <w:rPr>
          <w:rFonts w:ascii="Microsoft JhengHei" w:eastAsia="Microsoft JhengHei" w:hAnsi="Microsoft JhengHei" w:cs="Microsoft JhengHei"/>
        </w:rPr>
        <w:t>job.setMapperClass(ProvinceMapper.class);</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05"/>
        </w:rPr>
        <w:t>job.setReducerClass(ProvinceReducer.class);</w:t>
      </w:r>
    </w:p>
    <w:p w:rsidR="00D032B6" w:rsidRDefault="00D032B6">
      <w:pPr>
        <w:spacing w:before="3" w:line="190" w:lineRule="exact"/>
        <w:rPr>
          <w:sz w:val="19"/>
          <w:szCs w:val="19"/>
        </w:rPr>
      </w:pPr>
    </w:p>
    <w:p w:rsidR="00D032B6" w:rsidRDefault="00A23879">
      <w:pPr>
        <w:pStyle w:val="BodyText"/>
        <w:spacing w:line="147" w:lineRule="auto"/>
        <w:ind w:left="2017" w:right="3146"/>
        <w:rPr>
          <w:rFonts w:ascii="Microsoft JhengHei" w:eastAsia="Microsoft JhengHei" w:hAnsi="Microsoft JhengHei" w:cs="Microsoft JhengHei"/>
        </w:rPr>
      </w:pPr>
      <w:r>
        <w:rPr>
          <w:rFonts w:ascii="Microsoft JhengHei" w:eastAsia="Microsoft JhengHei" w:hAnsi="Microsoft JhengHei" w:cs="Microsoft JhengHei"/>
          <w:w w:val="105"/>
        </w:rPr>
        <w:t>job.setMapOutputKeyClass(IntWritable.class);</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rPr>
        <w:t>job.setMapOutputValueClass(IntWritable.class);</w:t>
      </w:r>
    </w:p>
    <w:p w:rsidR="00D032B6" w:rsidRDefault="00D032B6">
      <w:pPr>
        <w:spacing w:before="12" w:line="200" w:lineRule="exact"/>
        <w:rPr>
          <w:sz w:val="20"/>
          <w:szCs w:val="20"/>
        </w:rPr>
      </w:pPr>
    </w:p>
    <w:p w:rsidR="00D032B6" w:rsidRDefault="00A23879">
      <w:pPr>
        <w:pStyle w:val="BodyText"/>
        <w:spacing w:line="147" w:lineRule="auto"/>
        <w:ind w:left="2017" w:right="3146"/>
        <w:rPr>
          <w:rFonts w:ascii="Microsoft JhengHei" w:eastAsia="Microsoft JhengHei" w:hAnsi="Microsoft JhengHei" w:cs="Microsoft JhengHei"/>
        </w:rPr>
      </w:pPr>
      <w:r>
        <w:rPr>
          <w:rFonts w:ascii="Microsoft JhengHei" w:eastAsia="Microsoft JhengHei" w:hAnsi="Microsoft JhengHei" w:cs="Microsoft JhengHei"/>
          <w:w w:val="105"/>
        </w:rPr>
        <w:t>job.setOutputKeyClass(IntWritable.class);</w:t>
      </w:r>
      <w:r>
        <w:rPr>
          <w:rFonts w:ascii="Microsoft JhengHei" w:eastAsia="Microsoft JhengHei" w:hAnsi="Microsoft JhengHei" w:cs="Microsoft JhengHei"/>
          <w:w w:val="106"/>
        </w:rPr>
        <w:t xml:space="preserve"> </w:t>
      </w:r>
      <w:r>
        <w:rPr>
          <w:rFonts w:ascii="Microsoft JhengHei" w:eastAsia="Microsoft JhengHei" w:hAnsi="Microsoft JhengHei" w:cs="Microsoft JhengHei"/>
        </w:rPr>
        <w:t>job.setOutputValueClass(LongWritable.class);</w:t>
      </w:r>
    </w:p>
    <w:p w:rsidR="00D032B6" w:rsidRDefault="00D032B6">
      <w:pPr>
        <w:spacing w:before="1" w:line="120" w:lineRule="exact"/>
        <w:rPr>
          <w:sz w:val="12"/>
          <w:szCs w:val="12"/>
        </w:rPr>
      </w:pPr>
    </w:p>
    <w:p w:rsidR="00D032B6" w:rsidRDefault="00A23879">
      <w:pPr>
        <w:pStyle w:val="BodyText"/>
        <w:spacing w:line="3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05"/>
        </w:rPr>
        <w:t>job.waitForCompletion(true);</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pPr>
      <w:r>
        <w:t>配置信息：</w:t>
      </w:r>
    </w:p>
    <w:p w:rsidR="00D032B6" w:rsidRDefault="00A23879">
      <w:pPr>
        <w:pStyle w:val="BodyText"/>
        <w:spacing w:line="319"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&lt;?xml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 xml:space="preserve">version="1.0"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encoding="UTF-8"?&gt;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5"/>
        </w:rPr>
        <w:t>&lt;configuration&gt;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&lt;name&gt;sequoiadb.input.url&lt;/name&gt;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5"/>
        </w:rPr>
        <w:t>&lt;value&gt;localhost:11810&lt;/value&gt;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&lt;name&gt;sequoiadb.output.url&lt;/name&gt;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5"/>
        </w:rPr>
        <w:t>&lt;value&gt;localhost:11810&lt;/value&gt;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&lt;name&gt;sequoiadb.in.collectionspace&lt;/name&gt;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5"/>
        </w:rPr>
        <w:t>&lt;value&gt;default&lt;/value&gt;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&lt;name&gt;sequoiadb.in.collect&lt;/name&gt;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&lt;value&gt;student&lt;/value&gt;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&lt;name&gt;sequoiadb.out.collectionspace&lt;/name&gt;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5"/>
        </w:rPr>
        <w:t>&lt;value&gt;default&lt;/value&gt;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7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&lt;name&gt;sequoiadb.out.collect&lt;/name&gt;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5"/>
        </w:rPr>
        <w:t>&lt;value&gt;result&lt;/value&gt;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85"/>
        </w:rPr>
        <w:t>&lt;name&gt;sequoiadb.out.bulknum&lt;/name&gt;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&lt;value&gt;10&lt;/value&gt;</w:t>
      </w:r>
    </w:p>
    <w:p w:rsidR="00D032B6" w:rsidRDefault="00A23879">
      <w:pPr>
        <w:pStyle w:val="BodyText"/>
        <w:spacing w:line="212" w:lineRule="exact"/>
        <w:ind w:left="819" w:right="7271"/>
        <w:jc w:val="center"/>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7" w:lineRule="exact"/>
        <w:ind w:left="919" w:right="7271"/>
        <w:jc w:val="center"/>
        <w:rPr>
          <w:rFonts w:ascii="Microsoft JhengHei" w:eastAsia="Microsoft JhengHei" w:hAnsi="Microsoft JhengHei" w:cs="Microsoft JhengHei"/>
        </w:rPr>
      </w:pPr>
      <w:r>
        <w:rPr>
          <w:rFonts w:ascii="Microsoft JhengHei" w:eastAsia="Microsoft JhengHei" w:hAnsi="Microsoft JhengHei" w:cs="Microsoft JhengHei"/>
          <w:w w:val="95"/>
        </w:rPr>
        <w:t>&lt;/configuration&gt;</w:t>
      </w:r>
    </w:p>
    <w:p w:rsidR="00D032B6" w:rsidRDefault="00D032B6">
      <w:pPr>
        <w:spacing w:before="1" w:line="180" w:lineRule="exact"/>
        <w:rPr>
          <w:sz w:val="18"/>
          <w:szCs w:val="18"/>
        </w:rPr>
      </w:pPr>
    </w:p>
    <w:p w:rsidR="00D032B6" w:rsidRDefault="00D032B6">
      <w:pPr>
        <w:spacing w:line="200" w:lineRule="exact"/>
        <w:rPr>
          <w:sz w:val="20"/>
          <w:szCs w:val="20"/>
        </w:rPr>
      </w:pPr>
    </w:p>
    <w:p w:rsidR="00D032B6" w:rsidRDefault="00A23879">
      <w:pPr>
        <w:pStyle w:val="Heading3"/>
        <w:spacing w:line="396" w:lineRule="exact"/>
      </w:pPr>
      <w:bookmarkStart w:id="264" w:name="与_Hive_集成"/>
      <w:bookmarkStart w:id="265" w:name="_bookmark119"/>
      <w:bookmarkEnd w:id="264"/>
      <w:bookmarkEnd w:id="265"/>
      <w:r>
        <w:rPr>
          <w:w w:val="95"/>
        </w:rPr>
        <w:t>与</w:t>
      </w:r>
      <w:r>
        <w:rPr>
          <w:spacing w:val="6"/>
          <w:w w:val="95"/>
        </w:rPr>
        <w:t xml:space="preserve"> </w:t>
      </w:r>
      <w:r>
        <w:rPr>
          <w:w w:val="95"/>
        </w:rPr>
        <w:t>Hive</w:t>
      </w:r>
      <w:r>
        <w:rPr>
          <w:spacing w:val="6"/>
          <w:w w:val="95"/>
        </w:rPr>
        <w:t xml:space="preserve"> </w:t>
      </w:r>
      <w:r>
        <w:rPr>
          <w:w w:val="95"/>
        </w:rPr>
        <w:t>集成</w:t>
      </w:r>
    </w:p>
    <w:p w:rsidR="00606508" w:rsidRDefault="00035F6E">
      <w:pPr>
        <w:pStyle w:val="BodyText"/>
        <w:numPr>
          <w:ilvl w:val="0"/>
          <w:numId w:val="15"/>
        </w:numPr>
        <w:tabs>
          <w:tab w:val="left" w:pos="1217"/>
        </w:tabs>
        <w:spacing w:before="60"/>
        <w:ind w:left="1217"/>
      </w:pPr>
      <w:hyperlink w:anchor="_bookmark120" w:history="1">
        <w:r w:rsidR="00A23879">
          <w:rPr>
            <w:color w:val="0000FF"/>
            <w:w w:val="95"/>
            <w:position w:val="1"/>
          </w:rPr>
          <w:t>SequoiaDB</w:t>
        </w:r>
        <w:r w:rsidR="00A23879">
          <w:rPr>
            <w:color w:val="0000FF"/>
            <w:spacing w:val="8"/>
            <w:w w:val="95"/>
            <w:position w:val="1"/>
          </w:rPr>
          <w:t xml:space="preserve"> </w:t>
        </w:r>
        <w:r w:rsidR="00A23879">
          <w:rPr>
            <w:color w:val="0000FF"/>
            <w:w w:val="95"/>
            <w:position w:val="1"/>
          </w:rPr>
          <w:t>支持的</w:t>
        </w:r>
        <w:r w:rsidR="00A23879">
          <w:rPr>
            <w:color w:val="0000FF"/>
            <w:spacing w:val="8"/>
            <w:w w:val="95"/>
            <w:position w:val="1"/>
          </w:rPr>
          <w:t xml:space="preserve"> </w:t>
        </w:r>
        <w:r w:rsidR="00A23879">
          <w:rPr>
            <w:color w:val="0000FF"/>
            <w:w w:val="95"/>
            <w:position w:val="1"/>
          </w:rPr>
          <w:t>Hive</w:t>
        </w:r>
        <w:r w:rsidR="00A23879">
          <w:rPr>
            <w:color w:val="0000FF"/>
            <w:spacing w:val="8"/>
            <w:w w:val="95"/>
            <w:position w:val="1"/>
          </w:rPr>
          <w:t xml:space="preserve"> </w:t>
        </w:r>
        <w:r w:rsidR="00A23879">
          <w:rPr>
            <w:color w:val="0000FF"/>
            <w:w w:val="95"/>
            <w:position w:val="1"/>
          </w:rPr>
          <w:t>版本列表</w:t>
        </w:r>
      </w:hyperlink>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hyperlink w:anchor="_bookmark121" w:history="1">
        <w:r>
          <w:rPr>
            <w:color w:val="0000FF"/>
            <w:position w:val="1"/>
          </w:rPr>
          <w:t>配置方法</w:t>
        </w:r>
      </w:hyperlink>
    </w:p>
    <w:p w:rsidR="00D032B6" w:rsidRDefault="00D032B6">
      <w:pPr>
        <w:spacing w:before="2" w:line="140" w:lineRule="exact"/>
        <w:rPr>
          <w:sz w:val="14"/>
          <w:szCs w:val="14"/>
        </w:rPr>
      </w:pPr>
    </w:p>
    <w:p w:rsidR="00D032B6" w:rsidRDefault="00A23879">
      <w:pPr>
        <w:pStyle w:val="Heading4"/>
      </w:pPr>
      <w:bookmarkStart w:id="266" w:name="SequoiaDB_支持的_Hive_版本列表"/>
      <w:bookmarkStart w:id="267" w:name="_bookmark120"/>
      <w:bookmarkEnd w:id="266"/>
      <w:bookmarkEnd w:id="267"/>
      <w:r>
        <w:rPr>
          <w:w w:val="95"/>
        </w:rPr>
        <w:t>SequoiaDB</w:t>
      </w:r>
      <w:r>
        <w:rPr>
          <w:spacing w:val="9"/>
          <w:w w:val="95"/>
        </w:rPr>
        <w:t xml:space="preserve"> </w:t>
      </w:r>
      <w:r>
        <w:rPr>
          <w:w w:val="95"/>
        </w:rPr>
        <w:t>支持的</w:t>
      </w:r>
      <w:r>
        <w:rPr>
          <w:spacing w:val="9"/>
          <w:w w:val="95"/>
        </w:rPr>
        <w:t xml:space="preserve"> </w:t>
      </w:r>
      <w:r>
        <w:rPr>
          <w:w w:val="95"/>
        </w:rPr>
        <w:t>Hive</w:t>
      </w:r>
      <w:r>
        <w:rPr>
          <w:spacing w:val="9"/>
          <w:w w:val="95"/>
        </w:rPr>
        <w:t xml:space="preserve"> </w:t>
      </w:r>
      <w:r>
        <w:rPr>
          <w:w w:val="95"/>
        </w:rPr>
        <w:t>版本列表</w:t>
      </w:r>
    </w:p>
    <w:p w:rsidR="00606508" w:rsidRDefault="00A23879">
      <w:pPr>
        <w:pStyle w:val="BodyText"/>
        <w:numPr>
          <w:ilvl w:val="0"/>
          <w:numId w:val="15"/>
        </w:numPr>
        <w:tabs>
          <w:tab w:val="left" w:pos="1217"/>
        </w:tabs>
        <w:spacing w:before="37"/>
        <w:ind w:left="1217"/>
      </w:pPr>
      <w:r>
        <w:rPr>
          <w:w w:val="95"/>
          <w:position w:val="1"/>
        </w:rPr>
        <w:t>Apache</w:t>
      </w:r>
      <w:r>
        <w:rPr>
          <w:spacing w:val="-19"/>
          <w:w w:val="95"/>
          <w:position w:val="1"/>
        </w:rPr>
        <w:t xml:space="preserve"> </w:t>
      </w:r>
      <w:r>
        <w:rPr>
          <w:w w:val="95"/>
          <w:position w:val="1"/>
        </w:rPr>
        <w:t>Hive</w:t>
      </w:r>
      <w:r>
        <w:rPr>
          <w:spacing w:val="-18"/>
          <w:w w:val="95"/>
          <w:position w:val="1"/>
        </w:rPr>
        <w:t xml:space="preserve"> </w:t>
      </w:r>
      <w:r>
        <w:rPr>
          <w:w w:val="95"/>
          <w:position w:val="1"/>
        </w:rPr>
        <w:t>0.12.0</w:t>
      </w:r>
    </w:p>
    <w:p w:rsidR="00D032B6" w:rsidRDefault="00D032B6">
      <w:pPr>
        <w:sectPr w:rsidR="00D032B6">
          <w:pgSz w:w="12240" w:h="15840"/>
          <w:pgMar w:top="900" w:right="1720" w:bottom="280" w:left="700" w:header="713" w:footer="0" w:gutter="0"/>
          <w:cols w:space="720"/>
        </w:sectPr>
      </w:pPr>
    </w:p>
    <w:p w:rsidR="00D032B6" w:rsidRDefault="00D032B6">
      <w:pPr>
        <w:spacing w:before="4" w:line="130" w:lineRule="exact"/>
        <w:rPr>
          <w:sz w:val="13"/>
          <w:szCs w:val="13"/>
        </w:rPr>
      </w:pPr>
    </w:p>
    <w:p w:rsidR="00606508" w:rsidRDefault="00A23879">
      <w:pPr>
        <w:pStyle w:val="BodyText"/>
        <w:numPr>
          <w:ilvl w:val="1"/>
          <w:numId w:val="16"/>
        </w:numPr>
        <w:tabs>
          <w:tab w:val="left" w:pos="897"/>
        </w:tabs>
        <w:spacing w:line="308" w:lineRule="exact"/>
        <w:ind w:left="897"/>
      </w:pPr>
      <w:r>
        <w:rPr>
          <w:w w:val="95"/>
          <w:position w:val="1"/>
        </w:rPr>
        <w:t>Apache</w:t>
      </w:r>
      <w:r>
        <w:rPr>
          <w:spacing w:val="-19"/>
          <w:w w:val="95"/>
          <w:position w:val="1"/>
        </w:rPr>
        <w:t xml:space="preserve"> </w:t>
      </w:r>
      <w:r>
        <w:rPr>
          <w:w w:val="95"/>
          <w:position w:val="1"/>
        </w:rPr>
        <w:t>Hive</w:t>
      </w:r>
      <w:r>
        <w:rPr>
          <w:spacing w:val="-18"/>
          <w:w w:val="95"/>
          <w:position w:val="1"/>
        </w:rPr>
        <w:t xml:space="preserve"> </w:t>
      </w:r>
      <w:r>
        <w:rPr>
          <w:w w:val="95"/>
          <w:position w:val="1"/>
        </w:rPr>
        <w:t>0.11.0</w:t>
      </w:r>
    </w:p>
    <w:p w:rsidR="00606508" w:rsidRDefault="00A23879">
      <w:pPr>
        <w:pStyle w:val="BodyText"/>
        <w:numPr>
          <w:ilvl w:val="1"/>
          <w:numId w:val="16"/>
        </w:numPr>
        <w:tabs>
          <w:tab w:val="left" w:pos="897"/>
        </w:tabs>
        <w:spacing w:line="293" w:lineRule="exact"/>
        <w:ind w:left="897"/>
      </w:pPr>
      <w:r>
        <w:rPr>
          <w:w w:val="95"/>
          <w:position w:val="1"/>
        </w:rPr>
        <w:t>Apache</w:t>
      </w:r>
      <w:r>
        <w:rPr>
          <w:spacing w:val="-19"/>
          <w:w w:val="95"/>
          <w:position w:val="1"/>
        </w:rPr>
        <w:t xml:space="preserve"> </w:t>
      </w:r>
      <w:r>
        <w:rPr>
          <w:w w:val="95"/>
          <w:position w:val="1"/>
        </w:rPr>
        <w:t>Hive</w:t>
      </w:r>
      <w:r>
        <w:rPr>
          <w:spacing w:val="-18"/>
          <w:w w:val="95"/>
          <w:position w:val="1"/>
        </w:rPr>
        <w:t xml:space="preserve"> </w:t>
      </w:r>
      <w:r>
        <w:rPr>
          <w:w w:val="95"/>
          <w:position w:val="1"/>
        </w:rPr>
        <w:t>0.10.0</w:t>
      </w:r>
    </w:p>
    <w:p w:rsidR="00D032B6" w:rsidRDefault="00A23879">
      <w:pPr>
        <w:pStyle w:val="BodyText"/>
        <w:tabs>
          <w:tab w:val="left" w:pos="897"/>
        </w:tabs>
        <w:spacing w:line="293" w:lineRule="exact"/>
        <w:ind w:left="613"/>
      </w:pPr>
      <w:r>
        <w:rPr>
          <w:rFonts w:ascii="Times New Roman" w:eastAsia="Times New Roman" w:hAnsi="Times New Roman" w:cs="Times New Roman"/>
          <w:w w:val="95"/>
        </w:rPr>
        <w:t>•</w:t>
      </w:r>
      <w:r>
        <w:rPr>
          <w:rFonts w:ascii="Times New Roman" w:eastAsia="Times New Roman" w:hAnsi="Times New Roman" w:cs="Times New Roman"/>
          <w:w w:val="95"/>
        </w:rPr>
        <w:tab/>
      </w:r>
      <w:r>
        <w:rPr>
          <w:w w:val="90"/>
          <w:position w:val="1"/>
        </w:rPr>
        <w:t>CDH-5.0.0-beta-2</w:t>
      </w:r>
      <w:r>
        <w:rPr>
          <w:spacing w:val="20"/>
          <w:w w:val="90"/>
          <w:position w:val="1"/>
        </w:rPr>
        <w:t xml:space="preserve"> </w:t>
      </w:r>
      <w:r>
        <w:rPr>
          <w:w w:val="90"/>
          <w:position w:val="1"/>
        </w:rPr>
        <w:t>Hive</w:t>
      </w:r>
      <w:r>
        <w:rPr>
          <w:spacing w:val="20"/>
          <w:w w:val="90"/>
          <w:position w:val="1"/>
        </w:rPr>
        <w:t xml:space="preserve"> </w:t>
      </w:r>
      <w:r>
        <w:rPr>
          <w:w w:val="90"/>
          <w:position w:val="1"/>
        </w:rPr>
        <w:t>0.12.0</w:t>
      </w:r>
    </w:p>
    <w:p w:rsidR="00D032B6" w:rsidRDefault="00620DD5">
      <w:pPr>
        <w:pStyle w:val="BodyText"/>
        <w:spacing w:before="65" w:line="553" w:lineRule="exact"/>
        <w:ind w:left="613"/>
      </w:pPr>
      <w:r>
        <w:pict>
          <v:shape id="_x0000_i107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253"/>
      </w:pPr>
      <w:r>
        <w:rPr>
          <w:w w:val="95"/>
        </w:rPr>
        <w:t>hive-sequoiadb-apache.jar</w:t>
      </w:r>
      <w:r>
        <w:rPr>
          <w:spacing w:val="-24"/>
          <w:w w:val="95"/>
        </w:rPr>
        <w:t xml:space="preserve"> </w:t>
      </w:r>
      <w:r>
        <w:rPr>
          <w:w w:val="95"/>
        </w:rPr>
        <w:t>为支持</w:t>
      </w:r>
      <w:r>
        <w:rPr>
          <w:spacing w:val="-23"/>
          <w:w w:val="95"/>
        </w:rPr>
        <w:t xml:space="preserve"> </w:t>
      </w:r>
      <w:r>
        <w:rPr>
          <w:w w:val="95"/>
        </w:rPr>
        <w:t>Apache</w:t>
      </w:r>
      <w:r>
        <w:rPr>
          <w:spacing w:val="-23"/>
          <w:w w:val="95"/>
        </w:rPr>
        <w:t xml:space="preserve"> </w:t>
      </w:r>
      <w:r>
        <w:rPr>
          <w:w w:val="95"/>
        </w:rPr>
        <w:t>版</w:t>
      </w:r>
      <w:r>
        <w:rPr>
          <w:spacing w:val="-23"/>
          <w:w w:val="95"/>
        </w:rPr>
        <w:t xml:space="preserve"> </w:t>
      </w:r>
      <w:r>
        <w:rPr>
          <w:w w:val="95"/>
        </w:rPr>
        <w:t>Hive</w:t>
      </w:r>
      <w:r>
        <w:rPr>
          <w:spacing w:val="-23"/>
          <w:w w:val="95"/>
        </w:rPr>
        <w:t xml:space="preserve"> </w:t>
      </w:r>
      <w:r>
        <w:rPr>
          <w:w w:val="95"/>
        </w:rPr>
        <w:t>的</w:t>
      </w:r>
      <w:r>
        <w:rPr>
          <w:spacing w:val="-23"/>
          <w:w w:val="95"/>
        </w:rPr>
        <w:t xml:space="preserve"> </w:t>
      </w:r>
      <w:r>
        <w:rPr>
          <w:w w:val="95"/>
        </w:rPr>
        <w:t>SequoiaDB-Hive-Connector</w:t>
      </w:r>
    </w:p>
    <w:p w:rsidR="00D032B6" w:rsidRDefault="00A23879">
      <w:pPr>
        <w:pStyle w:val="BodyText"/>
        <w:spacing w:before="18"/>
        <w:ind w:left="1253"/>
      </w:pPr>
      <w:r>
        <w:rPr>
          <w:w w:val="95"/>
        </w:rPr>
        <w:t>hive-sequoiadb-cdh-5.0.0-beta-2.jar</w:t>
      </w:r>
      <w:r>
        <w:rPr>
          <w:spacing w:val="-36"/>
          <w:w w:val="95"/>
        </w:rPr>
        <w:t xml:space="preserve"> </w:t>
      </w:r>
      <w:r>
        <w:rPr>
          <w:w w:val="95"/>
        </w:rPr>
        <w:t>为支持</w:t>
      </w:r>
      <w:r>
        <w:rPr>
          <w:spacing w:val="-36"/>
          <w:w w:val="95"/>
        </w:rPr>
        <w:t xml:space="preserve"> </w:t>
      </w:r>
      <w:r>
        <w:rPr>
          <w:w w:val="95"/>
        </w:rPr>
        <w:t>CDH5.0.0-beta-2</w:t>
      </w:r>
      <w:r>
        <w:rPr>
          <w:spacing w:val="-36"/>
          <w:w w:val="95"/>
        </w:rPr>
        <w:t xml:space="preserve"> </w:t>
      </w:r>
      <w:r>
        <w:rPr>
          <w:w w:val="95"/>
        </w:rPr>
        <w:t>版本下</w:t>
      </w:r>
      <w:r>
        <w:rPr>
          <w:spacing w:val="-36"/>
          <w:w w:val="95"/>
        </w:rPr>
        <w:t xml:space="preserve"> </w:t>
      </w:r>
      <w:r>
        <w:rPr>
          <w:w w:val="95"/>
        </w:rPr>
        <w:t>Hive-0.12</w:t>
      </w:r>
      <w:r>
        <w:rPr>
          <w:spacing w:val="-36"/>
          <w:w w:val="95"/>
        </w:rPr>
        <w:t xml:space="preserve"> </w:t>
      </w:r>
      <w:r>
        <w:rPr>
          <w:w w:val="95"/>
        </w:rPr>
        <w:t>的</w:t>
      </w:r>
      <w:r>
        <w:rPr>
          <w:spacing w:val="-36"/>
          <w:w w:val="95"/>
        </w:rPr>
        <w:t xml:space="preserve"> </w:t>
      </w:r>
      <w:r>
        <w:rPr>
          <w:w w:val="95"/>
        </w:rPr>
        <w:t>SequoiaDB-Hive-</w:t>
      </w:r>
    </w:p>
    <w:p w:rsidR="00D032B6" w:rsidRDefault="00A23879">
      <w:pPr>
        <w:pStyle w:val="BodyText"/>
        <w:spacing w:line="240" w:lineRule="exact"/>
        <w:ind w:left="0" w:right="7098"/>
        <w:jc w:val="center"/>
      </w:pPr>
      <w:r>
        <w:rPr>
          <w:w w:val="95"/>
        </w:rPr>
        <w:t>Connector</w:t>
      </w:r>
    </w:p>
    <w:p w:rsidR="00D032B6" w:rsidRDefault="00D032B6">
      <w:pPr>
        <w:spacing w:before="5" w:line="110" w:lineRule="exact"/>
        <w:rPr>
          <w:sz w:val="11"/>
          <w:szCs w:val="11"/>
        </w:rPr>
      </w:pPr>
    </w:p>
    <w:p w:rsidR="00D032B6" w:rsidRDefault="00A23879">
      <w:pPr>
        <w:pStyle w:val="Heading4"/>
        <w:ind w:left="113"/>
      </w:pPr>
      <w:bookmarkStart w:id="268" w:name="配置方法"/>
      <w:bookmarkStart w:id="269" w:name="_bookmark121"/>
      <w:bookmarkEnd w:id="268"/>
      <w:bookmarkEnd w:id="269"/>
      <w:r>
        <w:t>配置方法</w:t>
      </w:r>
    </w:p>
    <w:p w:rsidR="00606508" w:rsidRDefault="00A23879">
      <w:pPr>
        <w:pStyle w:val="BodyText"/>
        <w:numPr>
          <w:ilvl w:val="0"/>
          <w:numId w:val="14"/>
        </w:numPr>
        <w:tabs>
          <w:tab w:val="left" w:pos="829"/>
        </w:tabs>
        <w:spacing w:before="21"/>
        <w:ind w:left="613" w:firstLine="0"/>
      </w:pPr>
      <w:r>
        <w:rPr>
          <w:w w:val="95"/>
        </w:rPr>
        <w:t>安装和配置好</w:t>
      </w:r>
      <w:r>
        <w:rPr>
          <w:spacing w:val="10"/>
          <w:w w:val="95"/>
        </w:rPr>
        <w:t xml:space="preserve"> </w:t>
      </w:r>
      <w:r>
        <w:rPr>
          <w:w w:val="95"/>
        </w:rPr>
        <w:t>Hadoop/Hive</w:t>
      </w:r>
      <w:r>
        <w:rPr>
          <w:spacing w:val="10"/>
          <w:w w:val="95"/>
        </w:rPr>
        <w:t xml:space="preserve"> </w:t>
      </w:r>
      <w:r>
        <w:rPr>
          <w:w w:val="95"/>
        </w:rPr>
        <w:t>环境，启动</w:t>
      </w:r>
      <w:r>
        <w:rPr>
          <w:spacing w:val="11"/>
          <w:w w:val="95"/>
        </w:rPr>
        <w:t xml:space="preserve"> </w:t>
      </w:r>
      <w:r>
        <w:rPr>
          <w:w w:val="95"/>
        </w:rPr>
        <w:t>Hadoop</w:t>
      </w:r>
      <w:r>
        <w:rPr>
          <w:spacing w:val="10"/>
          <w:w w:val="95"/>
        </w:rPr>
        <w:t xml:space="preserve"> </w:t>
      </w:r>
      <w:r>
        <w:rPr>
          <w:w w:val="95"/>
        </w:rPr>
        <w:t>环境；</w:t>
      </w:r>
    </w:p>
    <w:p w:rsidR="00D032B6" w:rsidRDefault="00D032B6">
      <w:pPr>
        <w:spacing w:before="5" w:line="100" w:lineRule="exact"/>
        <w:rPr>
          <w:sz w:val="10"/>
          <w:szCs w:val="10"/>
        </w:rPr>
      </w:pPr>
    </w:p>
    <w:p w:rsidR="00606508" w:rsidRDefault="00A23879">
      <w:pPr>
        <w:pStyle w:val="BodyText"/>
        <w:numPr>
          <w:ilvl w:val="0"/>
          <w:numId w:val="14"/>
        </w:numPr>
        <w:tabs>
          <w:tab w:val="left" w:pos="829"/>
        </w:tabs>
        <w:spacing w:line="168" w:lineRule="auto"/>
        <w:ind w:left="613" w:right="497" w:firstLine="0"/>
      </w:pPr>
      <w:r>
        <w:rPr>
          <w:w w:val="95"/>
        </w:rPr>
        <w:t>拷贝</w:t>
      </w:r>
      <w:r>
        <w:rPr>
          <w:spacing w:val="-5"/>
          <w:w w:val="95"/>
        </w:rPr>
        <w:t xml:space="preserve"> </w:t>
      </w:r>
      <w:r>
        <w:rPr>
          <w:w w:val="95"/>
        </w:rPr>
        <w:t>SequoiaDB</w:t>
      </w:r>
      <w:r>
        <w:rPr>
          <w:spacing w:val="-5"/>
          <w:w w:val="95"/>
        </w:rPr>
        <w:t xml:space="preserve"> </w:t>
      </w:r>
      <w:r>
        <w:rPr>
          <w:w w:val="95"/>
        </w:rPr>
        <w:t>安装目录下（默认在</w:t>
      </w:r>
      <w:r>
        <w:rPr>
          <w:spacing w:val="-5"/>
          <w:w w:val="95"/>
        </w:rPr>
        <w:t xml:space="preserve"> </w:t>
      </w:r>
      <w:r>
        <w:rPr>
          <w:w w:val="95"/>
        </w:rPr>
        <w:t>/opt/sequoiadb）的</w:t>
      </w:r>
      <w:r>
        <w:rPr>
          <w:spacing w:val="-5"/>
          <w:w w:val="95"/>
        </w:rPr>
        <w:t xml:space="preserve"> </w:t>
      </w:r>
      <w:r>
        <w:rPr>
          <w:w w:val="95"/>
        </w:rPr>
        <w:t>hadoop/hive-sequoiadb-{version}.jar</w:t>
      </w:r>
      <w:r>
        <w:rPr>
          <w:spacing w:val="-5"/>
          <w:w w:val="95"/>
        </w:rPr>
        <w:t xml:space="preserve"> </w:t>
      </w:r>
      <w:r>
        <w:rPr>
          <w:w w:val="95"/>
        </w:rPr>
        <w:t>和</w:t>
      </w:r>
      <w:r>
        <w:rPr>
          <w:spacing w:val="-4"/>
          <w:w w:val="95"/>
        </w:rPr>
        <w:t xml:space="preserve"> </w:t>
      </w:r>
      <w:r>
        <w:rPr>
          <w:w w:val="95"/>
        </w:rPr>
        <w:t>java/</w:t>
      </w:r>
      <w:r>
        <w:rPr>
          <w:w w:val="93"/>
        </w:rPr>
        <w:t xml:space="preserve"> </w:t>
      </w:r>
      <w:r>
        <w:rPr>
          <w:w w:val="95"/>
        </w:rPr>
        <w:t>sequoiadb.jar</w:t>
      </w:r>
      <w:r>
        <w:rPr>
          <w:spacing w:val="34"/>
          <w:w w:val="95"/>
        </w:rPr>
        <w:t xml:space="preserve"> </w:t>
      </w:r>
      <w:r>
        <w:rPr>
          <w:w w:val="95"/>
        </w:rPr>
        <w:t>两个文件拷贝到</w:t>
      </w:r>
      <w:r>
        <w:rPr>
          <w:spacing w:val="35"/>
          <w:w w:val="95"/>
        </w:rPr>
        <w:t xml:space="preserve"> </w:t>
      </w:r>
      <w:r>
        <w:rPr>
          <w:w w:val="95"/>
        </w:rPr>
        <w:t>hive/lib</w:t>
      </w:r>
      <w:r>
        <w:rPr>
          <w:spacing w:val="34"/>
          <w:w w:val="95"/>
        </w:rPr>
        <w:t xml:space="preserve"> </w:t>
      </w:r>
      <w:r>
        <w:rPr>
          <w:w w:val="95"/>
        </w:rPr>
        <w:t>安装目录下；</w:t>
      </w:r>
    </w:p>
    <w:p w:rsidR="00D032B6" w:rsidRDefault="00D032B6">
      <w:pPr>
        <w:spacing w:line="120" w:lineRule="exact"/>
        <w:rPr>
          <w:sz w:val="12"/>
          <w:szCs w:val="12"/>
        </w:rPr>
      </w:pPr>
    </w:p>
    <w:p w:rsidR="00606508" w:rsidRDefault="00A23879">
      <w:pPr>
        <w:pStyle w:val="BodyText"/>
        <w:numPr>
          <w:ilvl w:val="0"/>
          <w:numId w:val="14"/>
        </w:numPr>
        <w:tabs>
          <w:tab w:val="left" w:pos="829"/>
        </w:tabs>
        <w:spacing w:line="168" w:lineRule="auto"/>
        <w:ind w:left="613" w:right="1390" w:firstLine="0"/>
      </w:pPr>
      <w:r>
        <w:rPr>
          <w:w w:val="95"/>
        </w:rPr>
        <w:t>修改</w:t>
      </w:r>
      <w:r>
        <w:rPr>
          <w:spacing w:val="8"/>
          <w:w w:val="95"/>
        </w:rPr>
        <w:t xml:space="preserve"> </w:t>
      </w:r>
      <w:r>
        <w:rPr>
          <w:w w:val="95"/>
        </w:rPr>
        <w:t>Hive</w:t>
      </w:r>
      <w:r>
        <w:rPr>
          <w:spacing w:val="8"/>
          <w:w w:val="95"/>
        </w:rPr>
        <w:t xml:space="preserve"> </w:t>
      </w:r>
      <w:r>
        <w:rPr>
          <w:w w:val="95"/>
        </w:rPr>
        <w:t>安装目录下的</w:t>
      </w:r>
      <w:r>
        <w:rPr>
          <w:spacing w:val="8"/>
          <w:w w:val="95"/>
        </w:rPr>
        <w:t xml:space="preserve"> </w:t>
      </w:r>
      <w:r>
        <w:rPr>
          <w:w w:val="95"/>
        </w:rPr>
        <w:t>bin/hive-site.xml</w:t>
      </w:r>
      <w:r>
        <w:rPr>
          <w:spacing w:val="8"/>
          <w:w w:val="95"/>
        </w:rPr>
        <w:t xml:space="preserve"> </w:t>
      </w:r>
      <w:r>
        <w:rPr>
          <w:w w:val="95"/>
        </w:rPr>
        <w:t>文件（如果不存在，可拷贝</w:t>
      </w:r>
      <w:r>
        <w:rPr>
          <w:spacing w:val="8"/>
          <w:w w:val="95"/>
        </w:rPr>
        <w:t xml:space="preserve"> </w:t>
      </w:r>
      <w:r>
        <w:rPr>
          <w:w w:val="95"/>
        </w:rPr>
        <w:t>$HIVE_HOME/conf/hive-</w:t>
      </w:r>
      <w:r>
        <w:rPr>
          <w:w w:val="91"/>
        </w:rPr>
        <w:t xml:space="preserve"> </w:t>
      </w:r>
      <w:r>
        <w:rPr>
          <w:w w:val="95"/>
        </w:rPr>
        <w:t>default.xml.template为</w:t>
      </w:r>
      <w:r>
        <w:rPr>
          <w:spacing w:val="49"/>
          <w:w w:val="95"/>
        </w:rPr>
        <w:t xml:space="preserve"> </w:t>
      </w:r>
      <w:r>
        <w:rPr>
          <w:w w:val="95"/>
        </w:rPr>
        <w:t>hive-site.xml</w:t>
      </w:r>
      <w:r>
        <w:rPr>
          <w:spacing w:val="50"/>
          <w:w w:val="95"/>
        </w:rPr>
        <w:t xml:space="preserve"> </w:t>
      </w:r>
      <w:r>
        <w:rPr>
          <w:w w:val="95"/>
        </w:rPr>
        <w:t>文件），增加如下属性：</w:t>
      </w:r>
    </w:p>
    <w:p w:rsidR="00D032B6" w:rsidRDefault="00035F6E">
      <w:pPr>
        <w:pStyle w:val="BodyText"/>
        <w:spacing w:line="334" w:lineRule="exact"/>
        <w:ind w:left="613"/>
        <w:rPr>
          <w:rFonts w:ascii="Microsoft JhengHei" w:eastAsia="Microsoft JhengHei" w:hAnsi="Microsoft JhengHei" w:cs="Microsoft JhengHei"/>
        </w:rPr>
      </w:pPr>
      <w:r w:rsidRPr="00035F6E">
        <w:pict>
          <v:group id="_x0000_s3458" style="position:absolute;left:0;text-align:left;margin-left:81.7pt;margin-top:5.55pt;width:473.6pt;height:116.6pt;z-index:-252011520;mso-position-horizontal-relative:page" coordorigin="1634,111" coordsize="9472,2332">
            <v:shape id="_x0000_s3459" style="position:absolute;left:1634;top:111;width:9472;height:2332" coordorigin="1634,111" coordsize="9472,2332" path="m1634,111r9472,l11106,2443r-9472,l1634,111xe" fillcolor="#efefef" stroked="f">
              <v:path arrowok="t"/>
            </v:shape>
            <w10:wrap anchorx="page"/>
          </v:group>
        </w:pict>
      </w:r>
      <w:r w:rsidR="00A23879">
        <w:rPr>
          <w:rFonts w:ascii="Microsoft JhengHei" w:eastAsia="Microsoft JhengHei" w:hAnsi="Microsoft JhengHei" w:cs="Microsoft JhengHei"/>
          <w:w w:val="90"/>
        </w:rPr>
        <w:t>&lt;property&gt;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w w:val="90"/>
        </w:rPr>
        <w:t>&lt;name&gt;hive.aux.jars.path&lt;/name&gt;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rPr>
        <w:t>&lt;value&gt;file://&lt;HIVE_home&gt;/lib/hive-sequoiadb-{version}.jar,file://&lt;HIVE_HOME&gt;/lib/</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95"/>
        </w:rPr>
        <w:t>sequoiadb.jar&lt;/value&gt;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rPr>
        <w:t>&lt;description&gt;Sequoiadb</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store</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handler</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jar</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file&lt;/description&gt;</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before="80" w:line="339"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D032B6" w:rsidRDefault="00A23879">
      <w:pPr>
        <w:pStyle w:val="BodyText"/>
        <w:spacing w:line="212" w:lineRule="exact"/>
        <w:ind w:left="813"/>
        <w:rPr>
          <w:rFonts w:ascii="Microsoft JhengHei" w:eastAsia="Microsoft JhengHei" w:hAnsi="Microsoft JhengHei" w:cs="Microsoft JhengHei"/>
        </w:rPr>
      </w:pPr>
      <w:r>
        <w:rPr>
          <w:rFonts w:ascii="Microsoft JhengHei" w:eastAsia="Microsoft JhengHei" w:hAnsi="Microsoft JhengHei" w:cs="Microsoft JhengHei"/>
          <w:w w:val="90"/>
        </w:rPr>
        <w:t xml:space="preserve">&lt;name&gt;   </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w w:val="90"/>
        </w:rPr>
        <w:t>hive.auto.convert.join&lt;/name&gt;</w:t>
      </w:r>
    </w:p>
    <w:p w:rsidR="00D032B6" w:rsidRDefault="00A23879">
      <w:pPr>
        <w:pStyle w:val="BodyText"/>
        <w:spacing w:line="212" w:lineRule="exact"/>
        <w:ind w:left="94" w:right="7006"/>
        <w:jc w:val="center"/>
        <w:rPr>
          <w:rFonts w:ascii="Microsoft JhengHei" w:eastAsia="Microsoft JhengHei" w:hAnsi="Microsoft JhengHei" w:cs="Microsoft JhengHei"/>
        </w:rPr>
      </w:pPr>
      <w:r>
        <w:rPr>
          <w:rFonts w:ascii="Microsoft JhengHei" w:eastAsia="Microsoft JhengHei" w:hAnsi="Microsoft JhengHei" w:cs="Microsoft JhengHei"/>
          <w:w w:val="95"/>
        </w:rPr>
        <w:t>&lt;value&gt;false&lt;/value&gt;</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&lt;/property&gt;</w:t>
      </w:r>
    </w:p>
    <w:p w:rsidR="007D32A8" w:rsidRPr="00E06BA1" w:rsidRDefault="007D32A8">
      <w:pPr>
        <w:pStyle w:val="Heading4"/>
        <w:spacing w:before="83"/>
        <w:ind w:left="113"/>
        <w:rPr>
          <w:rFonts w:eastAsiaTheme="minorEastAsia"/>
          <w:lang w:eastAsia="zh-CN"/>
        </w:rPr>
      </w:pPr>
      <w:bookmarkStart w:id="270" w:name="使用方法"/>
      <w:bookmarkStart w:id="271" w:name="_bookmark122"/>
      <w:bookmarkEnd w:id="270"/>
      <w:bookmarkEnd w:id="271"/>
      <w:r>
        <w:rPr>
          <w:rFonts w:hint="eastAsia"/>
          <w:lang w:eastAsia="zh-CN"/>
        </w:rPr>
        <w:tab/>
        <w:t>注意需要把这些jar包存放</w:t>
      </w:r>
      <w:r w:rsidR="00E06BA1">
        <w:rPr>
          <w:rFonts w:ascii="Microsoft JhengHei" w:eastAsiaTheme="minorEastAsia" w:hAnsi="Microsoft JhengHei" w:cs="Microsoft JhengHei" w:hint="eastAsia"/>
          <w:w w:val="90"/>
          <w:lang w:eastAsia="zh-CN"/>
        </w:rPr>
        <w:t>HDFS</w:t>
      </w:r>
      <w:r w:rsidR="00E06BA1">
        <w:rPr>
          <w:rFonts w:ascii="Microsoft JhengHei" w:eastAsiaTheme="minorEastAsia" w:hAnsi="Microsoft JhengHei" w:cs="Microsoft JhengHei" w:hint="eastAsia"/>
          <w:w w:val="90"/>
          <w:lang w:eastAsia="zh-CN"/>
        </w:rPr>
        <w:t>上，地址和</w:t>
      </w:r>
      <w:r w:rsidR="00E06BA1">
        <w:rPr>
          <w:rFonts w:ascii="Microsoft JhengHei" w:eastAsiaTheme="minorEastAsia" w:hAnsi="Microsoft JhengHei" w:cs="Microsoft JhengHei" w:hint="eastAsia"/>
          <w:w w:val="90"/>
          <w:lang w:eastAsia="zh-CN"/>
        </w:rPr>
        <w:t>file</w:t>
      </w:r>
      <w:r w:rsidR="00E06BA1">
        <w:rPr>
          <w:rFonts w:ascii="Microsoft JhengHei" w:eastAsiaTheme="minorEastAsia" w:hAnsi="Microsoft JhengHei" w:cs="Microsoft JhengHei" w:hint="eastAsia"/>
          <w:w w:val="90"/>
          <w:lang w:eastAsia="zh-CN"/>
        </w:rPr>
        <w:t>协议的地址一样。</w:t>
      </w:r>
    </w:p>
    <w:p w:rsidR="00D032B6" w:rsidRDefault="00A23879">
      <w:pPr>
        <w:pStyle w:val="Heading4"/>
        <w:spacing w:before="83"/>
        <w:ind w:left="113"/>
      </w:pPr>
      <w:r>
        <w:t>使用方法</w:t>
      </w:r>
    </w:p>
    <w:p w:rsidR="00606508" w:rsidRDefault="00035F6E">
      <w:pPr>
        <w:pStyle w:val="BodyText"/>
        <w:numPr>
          <w:ilvl w:val="1"/>
          <w:numId w:val="16"/>
        </w:numPr>
        <w:tabs>
          <w:tab w:val="left" w:pos="897"/>
        </w:tabs>
        <w:spacing w:before="37"/>
        <w:ind w:left="897"/>
      </w:pPr>
      <w:hyperlink w:anchor="_bookmark123" w:history="1">
        <w:r w:rsidR="00A23879">
          <w:rPr>
            <w:color w:val="0000FF"/>
            <w:w w:val="95"/>
            <w:position w:val="1"/>
          </w:rPr>
          <w:t>创建基于</w:t>
        </w:r>
        <w:r w:rsidR="00A23879">
          <w:rPr>
            <w:color w:val="0000FF"/>
            <w:spacing w:val="15"/>
            <w:w w:val="95"/>
            <w:position w:val="1"/>
          </w:rPr>
          <w:t xml:space="preserve"> </w:t>
        </w:r>
        <w:r w:rsidR="00A23879">
          <w:rPr>
            <w:color w:val="0000FF"/>
            <w:w w:val="95"/>
            <w:position w:val="1"/>
          </w:rPr>
          <w:t>SequoiaDB</w:t>
        </w:r>
        <w:r w:rsidR="00A23879">
          <w:rPr>
            <w:color w:val="0000FF"/>
            <w:spacing w:val="15"/>
            <w:w w:val="95"/>
            <w:position w:val="1"/>
          </w:rPr>
          <w:t xml:space="preserve"> </w:t>
        </w:r>
        <w:r w:rsidR="00A23879">
          <w:rPr>
            <w:color w:val="0000FF"/>
            <w:w w:val="95"/>
            <w:position w:val="1"/>
          </w:rPr>
          <w:t>的表</w:t>
        </w:r>
      </w:hyperlink>
    </w:p>
    <w:p w:rsidR="00606508" w:rsidRDefault="00035F6E">
      <w:pPr>
        <w:pStyle w:val="BodyText"/>
        <w:numPr>
          <w:ilvl w:val="1"/>
          <w:numId w:val="16"/>
        </w:numPr>
        <w:tabs>
          <w:tab w:val="left" w:pos="897"/>
        </w:tabs>
        <w:spacing w:line="293" w:lineRule="exact"/>
        <w:ind w:left="897"/>
      </w:pPr>
      <w:hyperlink w:anchor="_bookmark124" w:history="1">
        <w:r w:rsidR="00A23879">
          <w:rPr>
            <w:color w:val="0000FF"/>
            <w:position w:val="1"/>
          </w:rPr>
          <w:t>从</w:t>
        </w:r>
        <w:r w:rsidR="00A23879">
          <w:rPr>
            <w:color w:val="0000FF"/>
            <w:spacing w:val="-39"/>
            <w:position w:val="1"/>
          </w:rPr>
          <w:t xml:space="preserve"> </w:t>
        </w:r>
        <w:r w:rsidR="00A23879">
          <w:rPr>
            <w:color w:val="0000FF"/>
            <w:position w:val="1"/>
          </w:rPr>
          <w:t>HDFS</w:t>
        </w:r>
        <w:r w:rsidR="00A23879">
          <w:rPr>
            <w:color w:val="0000FF"/>
            <w:spacing w:val="-39"/>
            <w:position w:val="1"/>
          </w:rPr>
          <w:t xml:space="preserve"> </w:t>
        </w:r>
        <w:r w:rsidR="00A23879">
          <w:rPr>
            <w:color w:val="0000FF"/>
            <w:position w:val="1"/>
          </w:rPr>
          <w:t>文件中导入数据到</w:t>
        </w:r>
        <w:r w:rsidR="00A23879">
          <w:rPr>
            <w:color w:val="0000FF"/>
            <w:spacing w:val="-38"/>
            <w:position w:val="1"/>
          </w:rPr>
          <w:t xml:space="preserve"> </w:t>
        </w:r>
        <w:r w:rsidR="00A23879">
          <w:rPr>
            <w:color w:val="0000FF"/>
            <w:position w:val="1"/>
          </w:rPr>
          <w:t>SequoiaDB</w:t>
        </w:r>
        <w:r w:rsidR="00A23879">
          <w:rPr>
            <w:color w:val="0000FF"/>
            <w:spacing w:val="-39"/>
            <w:position w:val="1"/>
          </w:rPr>
          <w:t xml:space="preserve"> </w:t>
        </w:r>
        <w:r w:rsidR="00A23879">
          <w:rPr>
            <w:color w:val="0000FF"/>
            <w:position w:val="1"/>
          </w:rPr>
          <w:t>表</w:t>
        </w:r>
      </w:hyperlink>
    </w:p>
    <w:p w:rsidR="00D032B6" w:rsidRDefault="00A23879">
      <w:pPr>
        <w:pStyle w:val="BodyText"/>
        <w:tabs>
          <w:tab w:val="left" w:pos="897"/>
        </w:tabs>
        <w:spacing w:line="293" w:lineRule="exact"/>
        <w:ind w:left="613"/>
      </w:pPr>
      <w:r>
        <w:rPr>
          <w:rFonts w:ascii="Times New Roman" w:eastAsia="Times New Roman" w:hAnsi="Times New Roman" w:cs="Times New Roman"/>
        </w:rPr>
        <w:t>•</w:t>
      </w:r>
      <w:r>
        <w:rPr>
          <w:rFonts w:ascii="Times New Roman" w:eastAsia="Times New Roman" w:hAnsi="Times New Roman" w:cs="Times New Roman"/>
        </w:rPr>
        <w:tab/>
      </w:r>
      <w:hyperlink w:anchor="_bookmark125" w:history="1">
        <w:r>
          <w:rPr>
            <w:color w:val="0000FF"/>
            <w:position w:val="1"/>
          </w:rPr>
          <w:t>查询数据</w:t>
        </w:r>
      </w:hyperlink>
    </w:p>
    <w:p w:rsidR="00D032B6" w:rsidRDefault="00D032B6">
      <w:pPr>
        <w:spacing w:before="5" w:line="120" w:lineRule="exact"/>
        <w:rPr>
          <w:sz w:val="12"/>
          <w:szCs w:val="12"/>
        </w:rPr>
      </w:pPr>
    </w:p>
    <w:p w:rsidR="00D032B6" w:rsidRDefault="00A23879">
      <w:pPr>
        <w:pStyle w:val="BodyText"/>
        <w:ind w:left="613"/>
      </w:pPr>
      <w:bookmarkStart w:id="272" w:name="创建基于_SequoiaDB_的表"/>
      <w:bookmarkStart w:id="273" w:name="_bookmark123"/>
      <w:bookmarkEnd w:id="272"/>
      <w:bookmarkEnd w:id="273"/>
      <w:r>
        <w:rPr>
          <w:w w:val="95"/>
        </w:rPr>
        <w:t>创建基于</w:t>
      </w:r>
      <w:r>
        <w:rPr>
          <w:spacing w:val="15"/>
          <w:w w:val="95"/>
        </w:rPr>
        <w:t xml:space="preserve"> </w:t>
      </w:r>
      <w:r>
        <w:rPr>
          <w:w w:val="95"/>
        </w:rPr>
        <w:t>SequoiaDB</w:t>
      </w:r>
      <w:r>
        <w:rPr>
          <w:spacing w:val="15"/>
          <w:w w:val="95"/>
        </w:rPr>
        <w:t xml:space="preserve"> </w:t>
      </w:r>
      <w:r>
        <w:rPr>
          <w:w w:val="95"/>
        </w:rPr>
        <w:t>的表</w:t>
      </w:r>
    </w:p>
    <w:p w:rsidR="00D032B6" w:rsidRDefault="00035F6E">
      <w:pPr>
        <w:pStyle w:val="BodyText"/>
        <w:spacing w:before="18"/>
        <w:ind w:left="613"/>
      </w:pPr>
      <w:r>
        <w:pict>
          <v:group id="_x0000_s3456" style="position:absolute;left:0;text-align:left;margin-left:81.7pt;margin-top:22.75pt;width:473.6pt;height:53pt;z-index:-252010496;mso-position-horizontal-relative:page" coordorigin="1634,455" coordsize="9472,1060">
            <v:shape id="_x0000_s3457" style="position:absolute;left:1634;top:455;width:9472;height:1060" coordorigin="1634,455" coordsize="9472,1060" path="m1634,455r9472,l11106,1515r-9472,l1634,455xe" fillcolor="#efefef" stroked="f">
              <v:path arrowok="t"/>
            </v:shape>
            <w10:wrap anchorx="page"/>
          </v:group>
        </w:pict>
      </w:r>
      <w:r w:rsidR="00A23879">
        <w:rPr>
          <w:w w:val="95"/>
        </w:rPr>
        <w:t xml:space="preserve">启动  Hive </w:t>
      </w:r>
      <w:r w:rsidR="00A23879">
        <w:rPr>
          <w:spacing w:val="1"/>
          <w:w w:val="95"/>
        </w:rPr>
        <w:t xml:space="preserve"> </w:t>
      </w:r>
      <w:r w:rsidR="00A23879">
        <w:rPr>
          <w:w w:val="95"/>
        </w:rPr>
        <w:t>Shell  命令行窗口，执行如下命令创建数据表；</w:t>
      </w:r>
    </w:p>
    <w:p w:rsidR="00D032B6" w:rsidRDefault="00A23879">
      <w:pPr>
        <w:pStyle w:val="BodyText"/>
        <w:spacing w:before="92" w:line="147" w:lineRule="auto"/>
        <w:ind w:left="613" w:right="410"/>
        <w:rPr>
          <w:rFonts w:ascii="Microsoft JhengHei" w:eastAsia="Microsoft JhengHei" w:hAnsi="Microsoft JhengHei" w:cs="Microsoft JhengHei"/>
        </w:rPr>
      </w:pPr>
      <w:r>
        <w:rPr>
          <w:rFonts w:ascii="Microsoft JhengHei" w:eastAsia="Microsoft JhengHei" w:hAnsi="Microsoft JhengHei" w:cs="Microsoft JhengHei"/>
          <w:w w:val="95"/>
        </w:rPr>
        <w:t xml:space="preserve">hive&gt;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create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external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table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sdb_tab(id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INT,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value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DOUBLE)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 xml:space="preserve">stored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by</w:t>
      </w:r>
      <w:r>
        <w:rPr>
          <w:rFonts w:ascii="Microsoft JhengHei" w:eastAsia="Microsoft JhengHei" w:hAnsi="Microsoft JhengHei" w:cs="Microsoft JhengHei"/>
          <w:w w:val="86"/>
        </w:rPr>
        <w:t xml:space="preserve"> </w:t>
      </w:r>
      <w:r>
        <w:rPr>
          <w:rFonts w:ascii="Microsoft JhengHei" w:eastAsia="Microsoft JhengHei" w:hAnsi="Microsoft JhengHei" w:cs="Microsoft JhengHei"/>
          <w:w w:val="95"/>
        </w:rPr>
        <w:t xml:space="preserve">"com.sequoiadb.hive.SdbHiveStorageHandler"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tblproperties("sdb.address"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5"/>
        </w:rPr>
        <w:t>"localhost:11810");</w:t>
      </w:r>
    </w:p>
    <w:p w:rsidR="00D032B6" w:rsidRDefault="00A23879">
      <w:pPr>
        <w:pStyle w:val="BodyText"/>
        <w:spacing w:before="99" w:line="339" w:lineRule="exact"/>
        <w:ind w:left="613"/>
        <w:rPr>
          <w:rFonts w:ascii="Microsoft JhengHei" w:eastAsia="Microsoft JhengHei" w:hAnsi="Microsoft JhengHei" w:cs="Microsoft JhengHei"/>
        </w:rPr>
      </w:pPr>
      <w:r>
        <w:rPr>
          <w:rFonts w:ascii="Microsoft JhengHei" w:eastAsia="Microsoft JhengHei" w:hAnsi="Microsoft JhengHei" w:cs="Microsoft JhengHei"/>
          <w:w w:val="70"/>
        </w:rPr>
        <w:t>OK</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95"/>
        </w:rPr>
        <w:t xml:space="preserve">Time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 xml:space="preserve">taken: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 xml:space="preserve">0.386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seconds</w:t>
      </w:r>
    </w:p>
    <w:p w:rsidR="00D032B6" w:rsidRDefault="00A23879">
      <w:pPr>
        <w:pStyle w:val="BodyText"/>
        <w:spacing w:before="26"/>
        <w:ind w:left="613"/>
      </w:pPr>
      <w:r>
        <w:t>其中：</w:t>
      </w:r>
    </w:p>
    <w:p w:rsidR="00D032B6" w:rsidRDefault="00D032B6">
      <w:pPr>
        <w:spacing w:before="5" w:line="100" w:lineRule="exact"/>
        <w:rPr>
          <w:sz w:val="10"/>
          <w:szCs w:val="10"/>
        </w:rPr>
      </w:pPr>
    </w:p>
    <w:p w:rsidR="00D032B6" w:rsidRDefault="00A23879">
      <w:pPr>
        <w:pStyle w:val="BodyText"/>
        <w:spacing w:line="168" w:lineRule="auto"/>
        <w:ind w:left="613" w:right="169"/>
        <w:rPr>
          <w:lang w:eastAsia="zh-CN"/>
        </w:rPr>
      </w:pPr>
      <w:r>
        <w:rPr>
          <w:lang w:eastAsia="zh-CN"/>
        </w:rPr>
        <w:t>sdb.address</w:t>
      </w:r>
      <w:r>
        <w:rPr>
          <w:spacing w:val="-33"/>
          <w:lang w:eastAsia="zh-CN"/>
        </w:rPr>
        <w:t xml:space="preserve"> </w:t>
      </w:r>
      <w:r>
        <w:rPr>
          <w:lang w:eastAsia="zh-CN"/>
        </w:rPr>
        <w:t>用于指定</w:t>
      </w:r>
      <w:r>
        <w:rPr>
          <w:spacing w:val="-33"/>
          <w:lang w:eastAsia="zh-CN"/>
        </w:rPr>
        <w:t xml:space="preserve"> </w:t>
      </w:r>
      <w:r>
        <w:rPr>
          <w:lang w:eastAsia="zh-CN"/>
        </w:rPr>
        <w:t>SequoiaDB</w:t>
      </w:r>
      <w:r>
        <w:rPr>
          <w:spacing w:val="-33"/>
          <w:lang w:eastAsia="zh-CN"/>
        </w:rPr>
        <w:t xml:space="preserve"> </w:t>
      </w:r>
      <w:r>
        <w:rPr>
          <w:lang w:eastAsia="zh-CN"/>
        </w:rPr>
        <w:t>协调节点的</w:t>
      </w:r>
      <w:r>
        <w:rPr>
          <w:spacing w:val="-32"/>
          <w:lang w:eastAsia="zh-CN"/>
        </w:rPr>
        <w:t xml:space="preserve"> </w:t>
      </w:r>
      <w:r>
        <w:rPr>
          <w:lang w:eastAsia="zh-CN"/>
        </w:rPr>
        <w:t>IP</w:t>
      </w:r>
      <w:r>
        <w:rPr>
          <w:spacing w:val="-33"/>
          <w:lang w:eastAsia="zh-CN"/>
        </w:rPr>
        <w:t xml:space="preserve"> </w:t>
      </w:r>
      <w:r>
        <w:rPr>
          <w:lang w:eastAsia="zh-CN"/>
        </w:rPr>
        <w:t>和端口，如果有多个协调节点，可以写入多个，之间用逗 号隔开。</w:t>
      </w:r>
      <w:r w:rsidR="005F4B1E">
        <w:rPr>
          <w:rFonts w:hint="eastAsia"/>
          <w:lang w:eastAsia="zh-CN"/>
        </w:rPr>
        <w:t>表的数据库对应SequoiaDB的集合空间,表对应集合空间中的集合.</w:t>
      </w:r>
    </w:p>
    <w:p w:rsidR="00D032B6" w:rsidRDefault="00D032B6">
      <w:pPr>
        <w:spacing w:before="4" w:line="110" w:lineRule="exact"/>
        <w:rPr>
          <w:sz w:val="11"/>
          <w:szCs w:val="11"/>
          <w:lang w:eastAsia="zh-CN"/>
        </w:rPr>
      </w:pPr>
    </w:p>
    <w:p w:rsidR="00D032B6" w:rsidRDefault="00A23879">
      <w:pPr>
        <w:pStyle w:val="BodyText"/>
        <w:spacing w:line="253" w:lineRule="auto"/>
        <w:ind w:left="613" w:right="6088"/>
        <w:rPr>
          <w:lang w:eastAsia="zh-CN"/>
        </w:rPr>
      </w:pPr>
      <w:bookmarkStart w:id="274" w:name="从_HDFS_文件中导入数据到_SequoiaDB_表"/>
      <w:bookmarkStart w:id="275" w:name="_bookmark124"/>
      <w:bookmarkEnd w:id="274"/>
      <w:bookmarkEnd w:id="275"/>
      <w:r>
        <w:rPr>
          <w:lang w:eastAsia="zh-CN"/>
        </w:rPr>
        <w:t>从</w:t>
      </w:r>
      <w:r>
        <w:rPr>
          <w:spacing w:val="-39"/>
          <w:lang w:eastAsia="zh-CN"/>
        </w:rPr>
        <w:t xml:space="preserve"> </w:t>
      </w:r>
      <w:r>
        <w:rPr>
          <w:lang w:eastAsia="zh-CN"/>
        </w:rPr>
        <w:t>HDFS</w:t>
      </w:r>
      <w:r>
        <w:rPr>
          <w:spacing w:val="-39"/>
          <w:lang w:eastAsia="zh-CN"/>
        </w:rPr>
        <w:t xml:space="preserve"> </w:t>
      </w:r>
      <w:r>
        <w:rPr>
          <w:lang w:eastAsia="zh-CN"/>
        </w:rPr>
        <w:t>文件中导入数据到</w:t>
      </w:r>
      <w:r>
        <w:rPr>
          <w:spacing w:val="-38"/>
          <w:lang w:eastAsia="zh-CN"/>
        </w:rPr>
        <w:t xml:space="preserve"> </w:t>
      </w:r>
      <w:r>
        <w:rPr>
          <w:lang w:eastAsia="zh-CN"/>
        </w:rPr>
        <w:t>SequoiaDB</w:t>
      </w:r>
      <w:r>
        <w:rPr>
          <w:spacing w:val="-39"/>
          <w:lang w:eastAsia="zh-CN"/>
        </w:rPr>
        <w:t xml:space="preserve"> </w:t>
      </w:r>
      <w:r>
        <w:rPr>
          <w:lang w:eastAsia="zh-CN"/>
        </w:rPr>
        <w:t>表 从</w:t>
      </w:r>
      <w:r>
        <w:rPr>
          <w:spacing w:val="-39"/>
          <w:lang w:eastAsia="zh-CN"/>
        </w:rPr>
        <w:t xml:space="preserve"> </w:t>
      </w:r>
      <w:r>
        <w:rPr>
          <w:lang w:eastAsia="zh-CN"/>
        </w:rPr>
        <w:t>HDFS</w:t>
      </w:r>
      <w:r>
        <w:rPr>
          <w:spacing w:val="-39"/>
          <w:lang w:eastAsia="zh-CN"/>
        </w:rPr>
        <w:t xml:space="preserve"> </w:t>
      </w:r>
      <w:r>
        <w:rPr>
          <w:lang w:eastAsia="zh-CN"/>
        </w:rPr>
        <w:t>文件中导入数据到</w:t>
      </w:r>
      <w:r>
        <w:rPr>
          <w:spacing w:val="-38"/>
          <w:lang w:eastAsia="zh-CN"/>
        </w:rPr>
        <w:t xml:space="preserve"> </w:t>
      </w:r>
      <w:r>
        <w:rPr>
          <w:lang w:eastAsia="zh-CN"/>
        </w:rPr>
        <w:t>SequoiaDB</w:t>
      </w:r>
      <w:r>
        <w:rPr>
          <w:spacing w:val="-39"/>
          <w:lang w:eastAsia="zh-CN"/>
        </w:rPr>
        <w:t xml:space="preserve"> </w:t>
      </w:r>
      <w:r>
        <w:rPr>
          <w:lang w:eastAsia="zh-CN"/>
        </w:rPr>
        <w:t>表</w:t>
      </w:r>
    </w:p>
    <w:p w:rsidR="00D032B6" w:rsidRDefault="00035F6E">
      <w:pPr>
        <w:pStyle w:val="BodyText"/>
        <w:spacing w:line="310" w:lineRule="exact"/>
        <w:ind w:left="613"/>
        <w:rPr>
          <w:rFonts w:ascii="Microsoft JhengHei" w:eastAsia="Microsoft JhengHei" w:hAnsi="Microsoft JhengHei" w:cs="Microsoft JhengHei"/>
          <w:lang w:eastAsia="zh-CN"/>
        </w:rPr>
      </w:pPr>
      <w:r w:rsidRPr="00035F6E">
        <w:pict>
          <v:group id="_x0000_s3454" style="position:absolute;left:0;text-align:left;margin-left:81.7pt;margin-top:4.05pt;width:473.6pt;height:74.2pt;z-index:-252009472;mso-position-horizontal-relative:page" coordorigin="1634,81" coordsize="9472,1484">
            <v:shape id="_x0000_s3455" style="position:absolute;left:1634;top:81;width:9472;height:1484" coordorigin="1634,81" coordsize="9472,1484" path="m1634,81r9472,l11106,1565r-9472,l1634,81xe" fillcolor="#efefef" stroked="f">
              <v:path arrowok="t"/>
            </v:shape>
            <w10:wrap anchorx="page"/>
          </v:group>
        </w:pict>
      </w:r>
      <w:r w:rsidR="00A23879">
        <w:rPr>
          <w:rFonts w:ascii="Microsoft JhengHei" w:eastAsia="Microsoft JhengHei" w:hAnsi="Microsoft JhengHei" w:cs="Microsoft JhengHei"/>
          <w:lang w:eastAsia="zh-CN"/>
        </w:rPr>
        <w:t xml:space="preserve">hive&gt;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insert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overwrite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table </w:t>
      </w:r>
      <w:r w:rsidR="00A23879">
        <w:rPr>
          <w:rFonts w:ascii="Microsoft JhengHei" w:eastAsia="Microsoft JhengHei" w:hAnsi="Microsoft JhengHei" w:cs="Microsoft JhengHei"/>
          <w:spacing w:val="12"/>
          <w:lang w:eastAsia="zh-CN"/>
        </w:rPr>
        <w:t xml:space="preserve"> </w:t>
      </w:r>
      <w:r w:rsidR="00A23879">
        <w:rPr>
          <w:rFonts w:ascii="Microsoft JhengHei" w:eastAsia="Microsoft JhengHei" w:hAnsi="Microsoft JhengHei" w:cs="Microsoft JhengHei"/>
          <w:lang w:eastAsia="zh-CN"/>
        </w:rPr>
        <w:t xml:space="preserve">sdb_tab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select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 </w:t>
      </w:r>
      <w:r w:rsidR="00A23879">
        <w:rPr>
          <w:rFonts w:ascii="Microsoft JhengHei" w:eastAsia="Microsoft JhengHei" w:hAnsi="Microsoft JhengHei" w:cs="Microsoft JhengHei"/>
          <w:spacing w:val="11"/>
          <w:lang w:eastAsia="zh-CN"/>
        </w:rPr>
        <w:t xml:space="preserve"> </w:t>
      </w:r>
      <w:r w:rsidR="00A23879">
        <w:rPr>
          <w:rFonts w:ascii="Microsoft JhengHei" w:eastAsia="Microsoft JhengHei" w:hAnsi="Microsoft JhengHei" w:cs="Microsoft JhengHei"/>
          <w:lang w:eastAsia="zh-CN"/>
        </w:rPr>
        <w:t xml:space="preserve">from </w:t>
      </w:r>
      <w:r w:rsidR="00A23879">
        <w:rPr>
          <w:rFonts w:ascii="Microsoft JhengHei" w:eastAsia="Microsoft JhengHei" w:hAnsi="Microsoft JhengHei" w:cs="Microsoft JhengHei"/>
          <w:spacing w:val="12"/>
          <w:lang w:eastAsia="zh-CN"/>
        </w:rPr>
        <w:t xml:space="preserve"> </w:t>
      </w:r>
      <w:r w:rsidR="00A23879">
        <w:rPr>
          <w:rFonts w:ascii="Microsoft JhengHei" w:eastAsia="Microsoft JhengHei" w:hAnsi="Microsoft JhengHei" w:cs="Microsoft JhengHei"/>
          <w:lang w:eastAsia="zh-CN"/>
        </w:rPr>
        <w:t>hdfs_tab;</w:t>
      </w:r>
    </w:p>
    <w:p w:rsidR="00D032B6" w:rsidRDefault="00D032B6">
      <w:pPr>
        <w:spacing w:before="3" w:line="190" w:lineRule="exact"/>
        <w:rPr>
          <w:sz w:val="19"/>
          <w:szCs w:val="19"/>
          <w:lang w:eastAsia="zh-CN"/>
        </w:rPr>
      </w:pPr>
    </w:p>
    <w:p w:rsidR="00D032B6" w:rsidRDefault="00A23879">
      <w:pPr>
        <w:pStyle w:val="BodyText"/>
        <w:spacing w:line="147" w:lineRule="auto"/>
        <w:ind w:left="613" w:right="7041"/>
        <w:rPr>
          <w:rFonts w:ascii="Microsoft JhengHei" w:eastAsia="Microsoft JhengHei" w:hAnsi="Microsoft JhengHei" w:cs="Microsoft JhengHei"/>
        </w:rPr>
      </w:pPr>
      <w:r>
        <w:rPr>
          <w:rFonts w:ascii="Microsoft JhengHei" w:eastAsia="Microsoft JhengHei" w:hAnsi="Microsoft JhengHei" w:cs="Microsoft JhengHei"/>
          <w:w w:val="90"/>
        </w:rPr>
        <w:t>Total</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MapReduce</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jobs</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1</w:t>
      </w:r>
      <w:r>
        <w:rPr>
          <w:rFonts w:ascii="Microsoft JhengHei" w:eastAsia="Microsoft JhengHei" w:hAnsi="Microsoft JhengHei" w:cs="Microsoft JhengHei"/>
          <w:w w:val="86"/>
        </w:rPr>
        <w:t xml:space="preserve"> </w:t>
      </w:r>
      <w:r>
        <w:rPr>
          <w:rFonts w:ascii="Microsoft JhengHei" w:eastAsia="Microsoft JhengHei" w:hAnsi="Microsoft JhengHei" w:cs="Microsoft JhengHei"/>
          <w:w w:val="90"/>
        </w:rPr>
        <w:t xml:space="preserve">Launching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 xml:space="preserve">Job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1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 xml:space="preserve">out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of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1</w:t>
      </w:r>
    </w:p>
    <w:p w:rsidR="00D032B6" w:rsidRDefault="00A23879">
      <w:pPr>
        <w:pStyle w:val="BodyText"/>
        <w:spacing w:line="226" w:lineRule="exact"/>
        <w:ind w:left="613"/>
        <w:rPr>
          <w:rFonts w:ascii="Microsoft JhengHei" w:eastAsia="Microsoft JhengHei" w:hAnsi="Microsoft JhengHei" w:cs="Microsoft JhengHei"/>
        </w:rPr>
      </w:pPr>
      <w:r>
        <w:rPr>
          <w:rFonts w:ascii="Microsoft JhengHei" w:eastAsia="Microsoft JhengHei" w:hAnsi="Microsoft JhengHei" w:cs="Microsoft JhengHei"/>
          <w:w w:val="95"/>
        </w:rPr>
        <w:t>Number</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rPr>
        <w:t>of</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reduce</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tasks</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w w:val="110"/>
        </w:rPr>
        <w:t>is</w:t>
      </w:r>
      <w:r>
        <w:rPr>
          <w:rFonts w:ascii="Microsoft JhengHei" w:eastAsia="Microsoft JhengHei" w:hAnsi="Microsoft JhengHei" w:cs="Microsoft JhengHei"/>
          <w:spacing w:val="33"/>
          <w:w w:val="110"/>
        </w:rPr>
        <w:t xml:space="preserve"> </w:t>
      </w:r>
      <w:r>
        <w:rPr>
          <w:rFonts w:ascii="Microsoft JhengHei" w:eastAsia="Microsoft JhengHei" w:hAnsi="Microsoft JhengHei" w:cs="Microsoft JhengHei"/>
        </w:rPr>
        <w:t>set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0</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since</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there's</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w w:val="95"/>
        </w:rPr>
        <w:t>no</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rPr>
        <w:t>reduce</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operator</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 xml:space="preserve">Starting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 xml:space="preserve">Job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 xml:space="preserve">job_201310172156_0010,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 xml:space="preserve">Tracking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 xml:space="preserve">URL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http://bl465-5:50030/jobdetails.jsp?</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90"/>
        </w:rPr>
        <w:t>jobid=job_201310172156_0010</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033" w:right="783" w:hanging="100"/>
        <w:rPr>
          <w:rFonts w:ascii="Microsoft JhengHei" w:eastAsia="Microsoft JhengHei" w:hAnsi="Microsoft JhengHei" w:cs="Microsoft JhengHei"/>
        </w:rPr>
      </w:pPr>
      <w:r>
        <w:rPr>
          <w:rFonts w:ascii="Microsoft JhengHei" w:eastAsia="Microsoft JhengHei" w:hAnsi="Microsoft JhengHei" w:cs="Microsoft JhengHei"/>
          <w:w w:val="115"/>
        </w:rPr>
        <w:t>Kill</w:t>
      </w:r>
      <w:r>
        <w:rPr>
          <w:rFonts w:ascii="Microsoft JhengHei" w:eastAsia="Microsoft JhengHei" w:hAnsi="Microsoft JhengHei" w:cs="Microsoft JhengHei"/>
          <w:spacing w:val="50"/>
          <w:w w:val="115"/>
        </w:rPr>
        <w:t xml:space="preserve"> </w:t>
      </w:r>
      <w:r>
        <w:rPr>
          <w:rFonts w:ascii="Microsoft JhengHei" w:eastAsia="Microsoft JhengHei" w:hAnsi="Microsoft JhengHei" w:cs="Microsoft JhengHei"/>
          <w:w w:val="95"/>
        </w:rPr>
        <w:t xml:space="preserve">Command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 xml:space="preserve">/opt/hadoop-hive/hadoop-1.2.1/libexec/../bin/hadoop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job   </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115"/>
        </w:rPr>
        <w:t>-kill</w:t>
      </w:r>
      <w:r>
        <w:rPr>
          <w:rFonts w:ascii="Microsoft JhengHei" w:eastAsia="Microsoft JhengHei" w:hAnsi="Microsoft JhengHei" w:cs="Microsoft JhengHei"/>
          <w:w w:val="143"/>
        </w:rPr>
        <w:t xml:space="preserve"> </w:t>
      </w:r>
      <w:r>
        <w:rPr>
          <w:rFonts w:ascii="Microsoft JhengHei" w:eastAsia="Microsoft JhengHei" w:hAnsi="Microsoft JhengHei" w:cs="Microsoft JhengHei"/>
          <w:w w:val="95"/>
        </w:rPr>
        <w:t>job_201310172156_0010</w:t>
      </w:r>
    </w:p>
    <w:p w:rsidR="00D032B6" w:rsidRDefault="00A23879">
      <w:pPr>
        <w:pStyle w:val="BodyText"/>
        <w:spacing w:line="147" w:lineRule="auto"/>
        <w:ind w:right="783"/>
        <w:rPr>
          <w:rFonts w:ascii="Microsoft JhengHei" w:eastAsia="Microsoft JhengHei" w:hAnsi="Microsoft JhengHei" w:cs="Microsoft JhengHei"/>
        </w:rPr>
      </w:pPr>
      <w:r>
        <w:rPr>
          <w:rFonts w:ascii="Microsoft JhengHei" w:eastAsia="Microsoft JhengHei" w:hAnsi="Microsoft JhengHei" w:cs="Microsoft JhengHei"/>
          <w:w w:val="90"/>
        </w:rPr>
        <w:t xml:space="preserve">Hadoop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job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information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 xml:space="preserve">for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Stage-0: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number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 xml:space="preserve">of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mappers: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5"/>
        </w:rPr>
        <w:t xml:space="preserve">1;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0"/>
        </w:rPr>
        <w:t xml:space="preserve">number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of </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 xml:space="preserve">reducers: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0</w:t>
      </w:r>
      <w:r>
        <w:rPr>
          <w:rFonts w:ascii="Microsoft JhengHei" w:eastAsia="Microsoft JhengHei" w:hAnsi="Microsoft JhengHei" w:cs="Microsoft JhengHei"/>
          <w:w w:val="86"/>
        </w:rPr>
        <w:t xml:space="preserve"> </w:t>
      </w:r>
      <w:r>
        <w:rPr>
          <w:rFonts w:ascii="Microsoft JhengHei" w:eastAsia="Microsoft JhengHei" w:hAnsi="Microsoft JhengHei" w:cs="Microsoft JhengHei"/>
          <w:w w:val="90"/>
        </w:rPr>
        <w:t xml:space="preserve">2013-10-18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04:44:47,733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Stage-0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map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0%,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 xml:space="preserve">reduce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0%</w:t>
      </w:r>
    </w:p>
    <w:p w:rsidR="00D032B6" w:rsidRDefault="00A23879">
      <w:pPr>
        <w:pStyle w:val="BodyText"/>
        <w:spacing w:line="226"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2013-10-18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04:44:49,763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Stage-0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map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100%,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reduce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0%,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Cumulative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CPU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1.85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sec</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2013-10-18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04:44:50,777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Stage-0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map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100%,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reduce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0%,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Cumulative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CPU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1.85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sec</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2013-10-18  </w:t>
      </w:r>
      <w:r>
        <w:rPr>
          <w:rFonts w:ascii="Microsoft JhengHei" w:eastAsia="Microsoft JhengHei" w:hAnsi="Microsoft JhengHei" w:cs="Microsoft JhengHei"/>
          <w:spacing w:val="4"/>
          <w:w w:val="85"/>
        </w:rPr>
        <w:t xml:space="preserve"> </w:t>
      </w:r>
      <w:r>
        <w:rPr>
          <w:rFonts w:ascii="Microsoft JhengHei" w:eastAsia="Microsoft JhengHei" w:hAnsi="Microsoft JhengHei" w:cs="Microsoft JhengHei"/>
          <w:w w:val="85"/>
        </w:rPr>
        <w:t xml:space="preserve">04:44:51,795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Stage-0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map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100%,     </w:t>
      </w:r>
      <w:r>
        <w:rPr>
          <w:rFonts w:ascii="Microsoft JhengHei" w:eastAsia="Microsoft JhengHei" w:hAnsi="Microsoft JhengHei" w:cs="Microsoft JhengHei"/>
          <w:spacing w:val="10"/>
          <w:w w:val="85"/>
        </w:rPr>
        <w:t xml:space="preserve"> </w:t>
      </w:r>
      <w:r>
        <w:rPr>
          <w:rFonts w:ascii="Microsoft JhengHei" w:eastAsia="Microsoft JhengHei" w:hAnsi="Microsoft JhengHei" w:cs="Microsoft JhengHei"/>
          <w:w w:val="85"/>
        </w:rPr>
        <w:t xml:space="preserve">reduce  </w:t>
      </w:r>
      <w:r>
        <w:rPr>
          <w:rFonts w:ascii="Microsoft JhengHei" w:eastAsia="Microsoft JhengHei" w:hAnsi="Microsoft JhengHei" w:cs="Microsoft JhengHei"/>
          <w:spacing w:val="4"/>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100%,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Cumulative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CPU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1.85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sec</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MapReduce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Total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cumulative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CPU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time: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1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seconds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850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msec</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Ended </w:t>
      </w:r>
      <w:r>
        <w:rPr>
          <w:rFonts w:ascii="Microsoft JhengHei" w:eastAsia="Microsoft JhengHei" w:hAnsi="Microsoft JhengHei" w:cs="Microsoft JhengHei"/>
          <w:spacing w:val="39"/>
          <w:w w:val="85"/>
        </w:rPr>
        <w:t xml:space="preserve"> </w:t>
      </w:r>
      <w:r>
        <w:rPr>
          <w:rFonts w:ascii="Microsoft JhengHei" w:eastAsia="Microsoft JhengHei" w:hAnsi="Microsoft JhengHei" w:cs="Microsoft JhengHei"/>
          <w:w w:val="85"/>
        </w:rPr>
        <w:t xml:space="preserve">Job </w:t>
      </w:r>
      <w:r>
        <w:rPr>
          <w:rFonts w:ascii="Microsoft JhengHei" w:eastAsia="Microsoft JhengHei" w:hAnsi="Microsoft JhengHei" w:cs="Microsoft JhengHei"/>
          <w:spacing w:val="40"/>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40"/>
          <w:w w:val="85"/>
        </w:rPr>
        <w:t xml:space="preserve"> </w:t>
      </w:r>
      <w:r>
        <w:rPr>
          <w:rFonts w:ascii="Microsoft JhengHei" w:eastAsia="Microsoft JhengHei" w:hAnsi="Microsoft JhengHei" w:cs="Microsoft JhengHei"/>
          <w:w w:val="85"/>
        </w:rPr>
        <w:t>job_201310172156_0010</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10 </w:t>
      </w:r>
      <w:r>
        <w:rPr>
          <w:rFonts w:ascii="Microsoft JhengHei" w:eastAsia="Microsoft JhengHei" w:hAnsi="Microsoft JhengHei" w:cs="Microsoft JhengHei"/>
          <w:spacing w:val="7"/>
          <w:w w:val="90"/>
        </w:rPr>
        <w:t xml:space="preserve"> </w:t>
      </w:r>
      <w:r>
        <w:rPr>
          <w:rFonts w:ascii="Microsoft JhengHei" w:eastAsia="Microsoft JhengHei" w:hAnsi="Microsoft JhengHei" w:cs="Microsoft JhengHei"/>
          <w:w w:val="90"/>
        </w:rPr>
        <w:t xml:space="preserve">Rows </w:t>
      </w:r>
      <w:r>
        <w:rPr>
          <w:rFonts w:ascii="Microsoft JhengHei" w:eastAsia="Microsoft JhengHei" w:hAnsi="Microsoft JhengHei" w:cs="Microsoft JhengHei"/>
          <w:spacing w:val="8"/>
          <w:w w:val="90"/>
        </w:rPr>
        <w:t xml:space="preserve"> </w:t>
      </w:r>
      <w:r>
        <w:rPr>
          <w:rFonts w:ascii="Microsoft JhengHei" w:eastAsia="Microsoft JhengHei" w:hAnsi="Microsoft JhengHei" w:cs="Microsoft JhengHei"/>
          <w:w w:val="90"/>
        </w:rPr>
        <w:t xml:space="preserve">loaded </w:t>
      </w:r>
      <w:r>
        <w:rPr>
          <w:rFonts w:ascii="Microsoft JhengHei" w:eastAsia="Microsoft JhengHei" w:hAnsi="Microsoft JhengHei" w:cs="Microsoft JhengHei"/>
          <w:spacing w:val="8"/>
          <w:w w:val="90"/>
        </w:rPr>
        <w:t xml:space="preserve"> </w:t>
      </w:r>
      <w:r>
        <w:rPr>
          <w:rFonts w:ascii="Microsoft JhengHei" w:eastAsia="Microsoft JhengHei" w:hAnsi="Microsoft JhengHei" w:cs="Microsoft JhengHei"/>
          <w:w w:val="90"/>
        </w:rPr>
        <w:t xml:space="preserve">to </w:t>
      </w:r>
      <w:r>
        <w:rPr>
          <w:rFonts w:ascii="Microsoft JhengHei" w:eastAsia="Microsoft JhengHei" w:hAnsi="Microsoft JhengHei" w:cs="Microsoft JhengHei"/>
          <w:spacing w:val="8"/>
          <w:w w:val="90"/>
        </w:rPr>
        <w:t xml:space="preserve"> </w:t>
      </w:r>
      <w:r>
        <w:rPr>
          <w:rFonts w:ascii="Microsoft JhengHei" w:eastAsia="Microsoft JhengHei" w:hAnsi="Microsoft JhengHei" w:cs="Microsoft JhengHei"/>
          <w:w w:val="90"/>
        </w:rPr>
        <w:t>sdb_tab</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85"/>
        </w:rPr>
        <w:t xml:space="preserve">MapReduce </w:t>
      </w:r>
      <w:r>
        <w:rPr>
          <w:rFonts w:ascii="Microsoft JhengHei" w:eastAsia="Microsoft JhengHei" w:hAnsi="Microsoft JhengHei" w:cs="Microsoft JhengHei"/>
          <w:spacing w:val="40"/>
          <w:w w:val="85"/>
        </w:rPr>
        <w:t xml:space="preserve"> </w:t>
      </w:r>
      <w:r>
        <w:rPr>
          <w:rFonts w:ascii="Microsoft JhengHei" w:eastAsia="Microsoft JhengHei" w:hAnsi="Microsoft JhengHei" w:cs="Microsoft JhengHei"/>
          <w:w w:val="85"/>
        </w:rPr>
        <w:t xml:space="preserve">Jobs </w:t>
      </w:r>
      <w:r>
        <w:rPr>
          <w:rFonts w:ascii="Microsoft JhengHei" w:eastAsia="Microsoft JhengHei" w:hAnsi="Microsoft JhengHei" w:cs="Microsoft JhengHei"/>
          <w:spacing w:val="40"/>
          <w:w w:val="85"/>
        </w:rPr>
        <w:t xml:space="preserve"> </w:t>
      </w:r>
      <w:r>
        <w:rPr>
          <w:rFonts w:ascii="Microsoft JhengHei" w:eastAsia="Microsoft JhengHei" w:hAnsi="Microsoft JhengHei" w:cs="Microsoft JhengHei"/>
          <w:w w:val="85"/>
        </w:rPr>
        <w:t>Launched:</w:t>
      </w:r>
    </w:p>
    <w:p w:rsidR="00D032B6" w:rsidRDefault="00A23879">
      <w:pPr>
        <w:pStyle w:val="BodyText"/>
        <w:tabs>
          <w:tab w:val="left" w:pos="2533"/>
          <w:tab w:val="left" w:pos="52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Job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5"/>
        </w:rPr>
        <w:t xml:space="preserve">0: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0"/>
        </w:rPr>
        <w:t xml:space="preserve">Map: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1</w:t>
      </w:r>
      <w:r>
        <w:rPr>
          <w:rFonts w:ascii="Microsoft JhengHei" w:eastAsia="Microsoft JhengHei" w:hAnsi="Microsoft JhengHei" w:cs="Microsoft JhengHei"/>
          <w:w w:val="90"/>
        </w:rPr>
        <w:tab/>
        <w:t xml:space="preserve">Cumulative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CPU: </w:t>
      </w:r>
      <w:r>
        <w:rPr>
          <w:rFonts w:ascii="Microsoft JhengHei" w:eastAsia="Microsoft JhengHei" w:hAnsi="Microsoft JhengHei" w:cs="Microsoft JhengHei"/>
          <w:spacing w:val="27"/>
          <w:w w:val="90"/>
        </w:rPr>
        <w:t xml:space="preserve"> </w:t>
      </w:r>
      <w:r>
        <w:rPr>
          <w:rFonts w:ascii="Microsoft JhengHei" w:eastAsia="Microsoft JhengHei" w:hAnsi="Microsoft JhengHei" w:cs="Microsoft JhengHei"/>
          <w:w w:val="90"/>
        </w:rPr>
        <w:t xml:space="preserve">1.85 </w:t>
      </w:r>
      <w:r>
        <w:rPr>
          <w:rFonts w:ascii="Microsoft JhengHei" w:eastAsia="Microsoft JhengHei" w:hAnsi="Microsoft JhengHei" w:cs="Microsoft JhengHei"/>
          <w:spacing w:val="27"/>
          <w:w w:val="90"/>
        </w:rPr>
        <w:t xml:space="preserve"> </w:t>
      </w:r>
      <w:r>
        <w:rPr>
          <w:rFonts w:ascii="Microsoft JhengHei" w:eastAsia="Microsoft JhengHei" w:hAnsi="Microsoft JhengHei" w:cs="Microsoft JhengHei"/>
          <w:w w:val="90"/>
        </w:rPr>
        <w:t>sec</w:t>
      </w:r>
      <w:r>
        <w:rPr>
          <w:rFonts w:ascii="Microsoft JhengHei" w:eastAsia="Microsoft JhengHei" w:hAnsi="Microsoft JhengHei" w:cs="Microsoft JhengHei"/>
          <w:w w:val="90"/>
        </w:rPr>
        <w:tab/>
        <w:t>HDFS</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Read:</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2301</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HDFS</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Write:</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0</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SUCCESS</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Total</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MapReduce</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CPU</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Time</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Spent:</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1</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seconds</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850</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msec</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70"/>
        </w:rPr>
        <w:t>OK</w:t>
      </w:r>
    </w:p>
    <w:p w:rsidR="00D032B6" w:rsidRDefault="00035F6E">
      <w:pPr>
        <w:pStyle w:val="BodyText"/>
        <w:spacing w:line="217" w:lineRule="exact"/>
        <w:rPr>
          <w:rFonts w:ascii="Microsoft JhengHei" w:eastAsia="Microsoft JhengHei" w:hAnsi="Microsoft JhengHei" w:cs="Microsoft JhengHei"/>
        </w:rPr>
      </w:pPr>
      <w:r w:rsidRPr="00035F6E">
        <w:pict>
          <v:group id="_x0000_s3452" style="position:absolute;left:0;text-align:left;margin-left:81.7pt;margin-top:-148.95pt;width:473.6pt;height:159pt;z-index:-252008448;mso-position-horizontal-relative:page" coordorigin="1634,-2979" coordsize="9472,3180">
            <v:shape id="_x0000_s3453" style="position:absolute;left:1634;top:-2979;width:9472;height:3180" coordorigin="1634,-2979" coordsize="9472,3180" path="m1634,-2979r9472,l11106,201r-9472,l1634,-2979xe" fillcolor="#efefef" stroked="f">
              <v:path arrowok="t"/>
            </v:shape>
            <w10:wrap anchorx="page"/>
          </v:group>
        </w:pict>
      </w:r>
      <w:r w:rsidR="00A23879">
        <w:rPr>
          <w:rFonts w:ascii="Microsoft JhengHei" w:eastAsia="Microsoft JhengHei" w:hAnsi="Microsoft JhengHei" w:cs="Microsoft JhengHei"/>
          <w:w w:val="95"/>
        </w:rPr>
        <w:t>Time</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taken:  12.201  seconds</w:t>
      </w:r>
    </w:p>
    <w:p w:rsidR="00D032B6" w:rsidRDefault="00620DD5">
      <w:pPr>
        <w:pStyle w:val="BodyText"/>
        <w:spacing w:before="26" w:line="553" w:lineRule="exact"/>
      </w:pPr>
      <w:r>
        <w:pict>
          <v:shape id="_x0000_i1071"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573"/>
      </w:pPr>
      <w:r>
        <w:t>在导入数据到</w:t>
      </w:r>
      <w:r>
        <w:rPr>
          <w:spacing w:val="-34"/>
        </w:rPr>
        <w:t xml:space="preserve"> </w:t>
      </w:r>
      <w:r>
        <w:t>SequoiaDB</w:t>
      </w:r>
      <w:r>
        <w:rPr>
          <w:spacing w:val="-34"/>
        </w:rPr>
        <w:t xml:space="preserve"> </w:t>
      </w:r>
      <w:r>
        <w:t>表之前，请确保已经创建基于</w:t>
      </w:r>
      <w:r>
        <w:rPr>
          <w:spacing w:val="-33"/>
        </w:rPr>
        <w:t xml:space="preserve"> </w:t>
      </w:r>
      <w:r>
        <w:t>HDFS</w:t>
      </w:r>
      <w:r>
        <w:rPr>
          <w:spacing w:val="-34"/>
        </w:rPr>
        <w:t xml:space="preserve"> </w:t>
      </w:r>
      <w:r>
        <w:t>文件的</w:t>
      </w:r>
      <w:r>
        <w:rPr>
          <w:spacing w:val="-33"/>
        </w:rPr>
        <w:t xml:space="preserve"> </w:t>
      </w:r>
      <w:r>
        <w:t>hdfs_tab</w:t>
      </w:r>
      <w:r>
        <w:rPr>
          <w:spacing w:val="-34"/>
        </w:rPr>
        <w:t xml:space="preserve"> </w:t>
      </w:r>
      <w:r>
        <w:t>数据表，并</w:t>
      </w:r>
      <w:r>
        <w:rPr>
          <w:spacing w:val="-34"/>
        </w:rPr>
        <w:t xml:space="preserve"> </w:t>
      </w:r>
      <w:r>
        <w:t>load</w:t>
      </w:r>
      <w:r>
        <w:rPr>
          <w:spacing w:val="-33"/>
        </w:rPr>
        <w:t xml:space="preserve"> </w:t>
      </w:r>
      <w:r>
        <w:t>了数</w:t>
      </w:r>
    </w:p>
    <w:p w:rsidR="00D032B6" w:rsidRDefault="00A23879">
      <w:pPr>
        <w:pStyle w:val="BodyText"/>
        <w:spacing w:line="240" w:lineRule="exact"/>
        <w:ind w:left="1573"/>
      </w:pPr>
      <w:r>
        <w:t>据。</w:t>
      </w:r>
    </w:p>
    <w:p w:rsidR="00D032B6" w:rsidRDefault="00035F6E">
      <w:pPr>
        <w:pStyle w:val="BodyText"/>
        <w:spacing w:before="98" w:line="253" w:lineRule="auto"/>
        <w:ind w:right="8407"/>
      </w:pPr>
      <w:r>
        <w:pict>
          <v:group id="_x0000_s3449" style="position:absolute;left:0;text-align:left;margin-left:81.7pt;margin-top:44.75pt;width:473.6pt;height:137.8pt;z-index:-252007424;mso-position-horizontal-relative:page" coordorigin="1634,895" coordsize="9472,2756">
            <v:shape id="_x0000_s3450" style="position:absolute;left:1634;top:895;width:9472;height:2756" coordorigin="1634,895" coordsize="9472,2756" path="m1634,895r9472,l11106,3651r-9472,l1634,895xe" fillcolor="#efefef" stroked="f">
              <v:path arrowok="t"/>
            </v:shape>
            <w10:wrap anchorx="page"/>
          </v:group>
        </w:pict>
      </w:r>
      <w:bookmarkStart w:id="276" w:name="查询数据"/>
      <w:bookmarkStart w:id="277" w:name="_bookmark125"/>
      <w:bookmarkEnd w:id="276"/>
      <w:bookmarkEnd w:id="277"/>
      <w:r w:rsidR="00A23879">
        <w:t>查询数据 查询数据</w:t>
      </w:r>
    </w:p>
    <w:p w:rsidR="00D032B6" w:rsidRDefault="00A23879">
      <w:pPr>
        <w:pStyle w:val="BodyText"/>
        <w:spacing w:before="78" w:line="147" w:lineRule="auto"/>
        <w:ind w:right="6539"/>
        <w:rPr>
          <w:rFonts w:ascii="Microsoft JhengHei" w:eastAsia="Microsoft JhengHei" w:hAnsi="Microsoft JhengHei" w:cs="Microsoft JhengHei"/>
        </w:rPr>
      </w:pPr>
      <w:r>
        <w:rPr>
          <w:rFonts w:ascii="Microsoft JhengHei" w:eastAsia="Microsoft JhengHei" w:hAnsi="Microsoft JhengHei" w:cs="Microsoft JhengHei"/>
          <w:w w:val="95"/>
        </w:rPr>
        <w:t xml:space="preserve">hive&gt;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 xml:space="preserve">select </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new_tab;</w:t>
      </w:r>
      <w:r>
        <w:rPr>
          <w:rFonts w:ascii="Microsoft JhengHei" w:eastAsia="Microsoft JhengHei" w:hAnsi="Microsoft JhengHei" w:cs="Microsoft JhengHei"/>
          <w:w w:val="96"/>
        </w:rPr>
        <w:t xml:space="preserve"> </w:t>
      </w:r>
      <w:r>
        <w:rPr>
          <w:rFonts w:ascii="Microsoft JhengHei" w:eastAsia="Microsoft JhengHei" w:hAnsi="Microsoft JhengHei" w:cs="Microsoft JhengHei"/>
          <w:w w:val="95"/>
        </w:rPr>
        <w:t>OK</w:t>
      </w:r>
    </w:p>
    <w:p w:rsidR="00D032B6" w:rsidRDefault="00A23879">
      <w:pPr>
        <w:pStyle w:val="BodyText"/>
        <w:tabs>
          <w:tab w:val="left" w:pos="1733"/>
          <w:tab w:val="left" w:pos="2533"/>
          <w:tab w:val="left" w:pos="3333"/>
        </w:tabs>
        <w:spacing w:line="226" w:lineRule="exact"/>
        <w:rPr>
          <w:rFonts w:ascii="Microsoft JhengHei" w:eastAsia="Microsoft JhengHei" w:hAnsi="Microsoft JhengHei" w:cs="Microsoft JhengHei"/>
        </w:rPr>
      </w:pPr>
      <w:r>
        <w:rPr>
          <w:rFonts w:ascii="Microsoft JhengHei" w:eastAsia="Microsoft JhengHei" w:hAnsi="Microsoft JhengHei" w:cs="Microsoft JhengHei"/>
        </w:rPr>
        <w:t>0</w:t>
      </w:r>
      <w:r>
        <w:rPr>
          <w:rFonts w:ascii="Microsoft JhengHei" w:eastAsia="Microsoft JhengHei" w:hAnsi="Microsoft JhengHei" w:cs="Microsoft JhengHei"/>
        </w:rPr>
        <w:tab/>
        <w:t>false</w:t>
      </w:r>
      <w:r>
        <w:rPr>
          <w:rFonts w:ascii="Microsoft JhengHei" w:eastAsia="Microsoft JhengHei" w:hAnsi="Microsoft JhengHei" w:cs="Microsoft JhengHei"/>
        </w:rPr>
        <w:tab/>
        <w:t>0.0</w:t>
      </w:r>
      <w:r>
        <w:rPr>
          <w:rFonts w:ascii="Microsoft JhengHei" w:eastAsia="Microsoft JhengHei" w:hAnsi="Microsoft JhengHei" w:cs="Microsoft JhengHei"/>
        </w:rPr>
        <w:tab/>
        <w:t>ALGERIA</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1.0</w:t>
      </w:r>
      <w:r>
        <w:rPr>
          <w:rFonts w:ascii="Microsoft JhengHei" w:eastAsia="Microsoft JhengHei" w:hAnsi="Microsoft JhengHei" w:cs="Microsoft JhengHei"/>
          <w:w w:val="95"/>
        </w:rPr>
        <w:tab/>
        <w:t>ARGENTINA</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1.0</w:t>
      </w:r>
      <w:r>
        <w:rPr>
          <w:rFonts w:ascii="Microsoft JhengHei" w:eastAsia="Microsoft JhengHei" w:hAnsi="Microsoft JhengHei" w:cs="Microsoft JhengHei"/>
          <w:w w:val="95"/>
        </w:rPr>
        <w:tab/>
        <w:t>BRAZIL</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0"/>
        </w:rPr>
        <w:t>true</w:t>
      </w:r>
      <w:r>
        <w:rPr>
          <w:rFonts w:ascii="Microsoft JhengHei" w:eastAsia="Microsoft JhengHei" w:hAnsi="Microsoft JhengHei" w:cs="Microsoft JhengHei"/>
          <w:w w:val="90"/>
        </w:rPr>
        <w:tab/>
        <w:t>1.0</w:t>
      </w:r>
      <w:r>
        <w:rPr>
          <w:rFonts w:ascii="Microsoft JhengHei" w:eastAsia="Microsoft JhengHei" w:hAnsi="Microsoft JhengHei" w:cs="Microsoft JhengHei"/>
          <w:w w:val="90"/>
        </w:rPr>
        <w:tab/>
      </w:r>
      <w:r>
        <w:rPr>
          <w:rFonts w:ascii="Microsoft JhengHei" w:eastAsia="Microsoft JhengHei" w:hAnsi="Microsoft JhengHei" w:cs="Microsoft JhengHei"/>
          <w:w w:val="85"/>
        </w:rPr>
        <w:t>CANADA</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4.0</w:t>
      </w:r>
      <w:r>
        <w:rPr>
          <w:rFonts w:ascii="Microsoft JhengHei" w:eastAsia="Microsoft JhengHei" w:hAnsi="Microsoft JhengHei" w:cs="Microsoft JhengHei"/>
          <w:w w:val="95"/>
        </w:rPr>
        <w:tab/>
        <w:t>EGYPT</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05"/>
        </w:rPr>
        <w:t>false</w:t>
      </w:r>
      <w:r>
        <w:rPr>
          <w:rFonts w:ascii="Microsoft JhengHei" w:eastAsia="Microsoft JhengHei" w:hAnsi="Microsoft JhengHei" w:cs="Microsoft JhengHei"/>
          <w:w w:val="105"/>
        </w:rPr>
        <w:tab/>
        <w:t>0.0</w:t>
      </w:r>
      <w:r>
        <w:rPr>
          <w:rFonts w:ascii="Microsoft JhengHei" w:eastAsia="Microsoft JhengHei" w:hAnsi="Microsoft JhengHei" w:cs="Microsoft JhengHei"/>
          <w:w w:val="105"/>
        </w:rPr>
        <w:tab/>
        <w:t>ETHIOPIA</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3.0</w:t>
      </w:r>
      <w:r>
        <w:rPr>
          <w:rFonts w:ascii="Microsoft JhengHei" w:eastAsia="Microsoft JhengHei" w:hAnsi="Microsoft JhengHei" w:cs="Microsoft JhengHei"/>
          <w:w w:val="95"/>
        </w:rPr>
        <w:tab/>
        <w:t>FRANCE</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0"/>
        </w:rPr>
        <w:t>true</w:t>
      </w:r>
      <w:r>
        <w:rPr>
          <w:rFonts w:ascii="Microsoft JhengHei" w:eastAsia="Microsoft JhengHei" w:hAnsi="Microsoft JhengHei" w:cs="Microsoft JhengHei"/>
          <w:w w:val="90"/>
        </w:rPr>
        <w:tab/>
        <w:t>3.0</w:t>
      </w:r>
      <w:r>
        <w:rPr>
          <w:rFonts w:ascii="Microsoft JhengHei" w:eastAsia="Microsoft JhengHei" w:hAnsi="Microsoft JhengHei" w:cs="Microsoft JhengHei"/>
          <w:w w:val="90"/>
        </w:rPr>
        <w:tab/>
        <w:t>GERMANY</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2.0</w:t>
      </w:r>
      <w:r>
        <w:rPr>
          <w:rFonts w:ascii="Microsoft JhengHei" w:eastAsia="Microsoft JhengHei" w:hAnsi="Microsoft JhengHei" w:cs="Microsoft JhengHei"/>
          <w:w w:val="95"/>
        </w:rPr>
        <w:tab/>
        <w:t>INDIA</w:t>
      </w:r>
    </w:p>
    <w:p w:rsidR="00606508" w:rsidRDefault="00A23879">
      <w:pPr>
        <w:pStyle w:val="BodyText"/>
        <w:numPr>
          <w:ilvl w:val="0"/>
          <w:numId w:val="13"/>
        </w:numPr>
        <w:tabs>
          <w:tab w:val="left" w:pos="1733"/>
          <w:tab w:val="left" w:pos="2533"/>
          <w:tab w:val="left" w:pos="3333"/>
        </w:tabs>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5"/>
        </w:rPr>
        <w:t>true</w:t>
      </w:r>
      <w:r>
        <w:rPr>
          <w:rFonts w:ascii="Microsoft JhengHei" w:eastAsia="Microsoft JhengHei" w:hAnsi="Microsoft JhengHei" w:cs="Microsoft JhengHei"/>
          <w:w w:val="95"/>
        </w:rPr>
        <w:tab/>
        <w:t>2.0</w:t>
      </w:r>
      <w:r>
        <w:rPr>
          <w:rFonts w:ascii="Microsoft JhengHei" w:eastAsia="Microsoft JhengHei" w:hAnsi="Microsoft JhengHei" w:cs="Microsoft JhengHei"/>
          <w:w w:val="95"/>
        </w:rPr>
        <w:tab/>
        <w:t>INDONESIA</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rPr>
        <w:t>Time</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taken:</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0.306</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seconds,</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Fetched:</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10</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row(s)</w:t>
      </w:r>
    </w:p>
    <w:p w:rsidR="00D032B6" w:rsidRDefault="00D032B6">
      <w:pPr>
        <w:spacing w:before="1" w:line="180" w:lineRule="exact"/>
        <w:rPr>
          <w:sz w:val="18"/>
          <w:szCs w:val="18"/>
        </w:rPr>
      </w:pPr>
    </w:p>
    <w:p w:rsidR="00D032B6" w:rsidRDefault="00D032B6">
      <w:pPr>
        <w:spacing w:line="200" w:lineRule="exact"/>
        <w:rPr>
          <w:sz w:val="20"/>
          <w:szCs w:val="20"/>
        </w:rPr>
      </w:pPr>
    </w:p>
    <w:p w:rsidR="00D032B6" w:rsidRDefault="00035F6E">
      <w:pPr>
        <w:pStyle w:val="Heading3"/>
        <w:spacing w:line="396" w:lineRule="exact"/>
        <w:rPr>
          <w:lang w:eastAsia="zh-CN"/>
        </w:rPr>
      </w:pPr>
      <w:r>
        <w:pict>
          <v:group id="_x0000_s3447" style="position:absolute;left:0;text-align:left;margin-left:56.7pt;margin-top:21.4pt;width:498.6pt;height:.1pt;z-index:-252006400;mso-position-horizontal-relative:page" coordorigin="1134,428" coordsize="9972,2">
            <v:shape id="_x0000_s3448" style="position:absolute;left:1134;top:428;width:9972;height:2" coordorigin="1134,428" coordsize="9972,0" path="m1134,428r9972,e" filled="f" strokeweight="1pt">
              <v:path arrowok="t"/>
            </v:shape>
            <w10:wrap anchorx="page"/>
          </v:group>
        </w:pict>
      </w:r>
      <w:bookmarkStart w:id="278" w:name="与_Pig_集成"/>
      <w:bookmarkStart w:id="279" w:name="_bookmark126"/>
      <w:bookmarkEnd w:id="278"/>
      <w:bookmarkEnd w:id="279"/>
      <w:r w:rsidR="00A23879">
        <w:rPr>
          <w:w w:val="95"/>
          <w:lang w:eastAsia="zh-CN"/>
        </w:rPr>
        <w:t>与</w:t>
      </w:r>
      <w:r w:rsidR="00A23879">
        <w:rPr>
          <w:spacing w:val="2"/>
          <w:w w:val="95"/>
          <w:lang w:eastAsia="zh-CN"/>
        </w:rPr>
        <w:t xml:space="preserve"> </w:t>
      </w:r>
      <w:r w:rsidR="00A23879">
        <w:rPr>
          <w:w w:val="95"/>
          <w:lang w:eastAsia="zh-CN"/>
        </w:rPr>
        <w:t>Pig</w:t>
      </w:r>
      <w:r w:rsidR="00A23879">
        <w:rPr>
          <w:spacing w:val="2"/>
          <w:w w:val="95"/>
          <w:lang w:eastAsia="zh-CN"/>
        </w:rPr>
        <w:t xml:space="preserve"> </w:t>
      </w:r>
      <w:r w:rsidR="00A23879">
        <w:rPr>
          <w:w w:val="95"/>
          <w:lang w:eastAsia="zh-CN"/>
        </w:rPr>
        <w:t>集成</w:t>
      </w:r>
    </w:p>
    <w:p w:rsidR="00D032B6" w:rsidRDefault="00A23879">
      <w:pPr>
        <w:pStyle w:val="BodyText"/>
        <w:spacing w:before="45"/>
        <w:rPr>
          <w:lang w:eastAsia="zh-CN"/>
        </w:rPr>
      </w:pPr>
      <w:r>
        <w:rPr>
          <w:lang w:eastAsia="zh-CN"/>
        </w:rPr>
        <w:t>暂无文档。</w:t>
      </w:r>
    </w:p>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line="200" w:lineRule="exact"/>
        <w:rPr>
          <w:sz w:val="20"/>
          <w:szCs w:val="20"/>
          <w:lang w:eastAsia="zh-CN"/>
        </w:rPr>
      </w:pPr>
    </w:p>
    <w:p w:rsidR="00D032B6" w:rsidRDefault="00D032B6">
      <w:pPr>
        <w:spacing w:before="4" w:line="240" w:lineRule="exact"/>
        <w:rPr>
          <w:sz w:val="24"/>
          <w:szCs w:val="24"/>
          <w:lang w:eastAsia="zh-CN"/>
        </w:rPr>
      </w:pPr>
    </w:p>
    <w:p w:rsidR="00437F9C" w:rsidRDefault="00035F6E" w:rsidP="00437F9C">
      <w:pPr>
        <w:pStyle w:val="Heading1"/>
        <w:kinsoku w:val="0"/>
        <w:overflowPunct w:val="0"/>
        <w:spacing w:line="481" w:lineRule="exact"/>
        <w:rPr>
          <w:lang w:eastAsia="zh-CN"/>
        </w:rPr>
      </w:pPr>
      <w:r>
        <w:pict>
          <v:group id="_x0000_s3445" style="position:absolute;left:0;text-align:left;margin-left:56.7pt;margin-top:25.15pt;width:498.6pt;height:.1pt;z-index:-252005376;mso-position-horizontal-relative:page" coordorigin="1134,503" coordsize="9972,2">
            <v:shape id="_x0000_s3446" style="position:absolute;left:1134;top:503;width:9972;height:2" coordorigin="1134,503" coordsize="9972,0" path="m1134,503r9972,e" filled="f" strokeweight="3pt">
              <v:path arrowok="t"/>
            </v:shape>
            <w10:wrap anchorx="page"/>
          </v:group>
        </w:pict>
      </w:r>
      <w:bookmarkStart w:id="280" w:name="开发指南"/>
      <w:bookmarkStart w:id="281" w:name="_bookmark127"/>
      <w:bookmarkEnd w:id="280"/>
      <w:bookmarkEnd w:id="281"/>
      <w:r w:rsidR="00A23879">
        <w:rPr>
          <w:lang w:eastAsia="zh-CN"/>
        </w:rPr>
        <w:t>开发指南</w:t>
      </w:r>
      <w:r w:rsidR="00437F9C">
        <w:rPr>
          <w:rFonts w:eastAsiaTheme="minorEastAsia"/>
          <w:lang w:eastAsia="zh-CN"/>
        </w:rPr>
        <w:t>(</w:t>
      </w:r>
      <w:r w:rsidR="00437F9C">
        <w:rPr>
          <w:rFonts w:eastAsiaTheme="minorEastAsia" w:hint="eastAsia"/>
          <w:lang w:eastAsia="zh-CN"/>
        </w:rPr>
        <w:t>谭钊波</w:t>
      </w:r>
      <w:r w:rsidR="00437F9C">
        <w:rPr>
          <w:rFonts w:eastAsiaTheme="minorEastAsia"/>
          <w:lang w:eastAsia="zh-CN"/>
        </w:rPr>
        <w:t>)</w:t>
      </w:r>
    </w:p>
    <w:p w:rsidR="00D032B6" w:rsidRDefault="00D032B6">
      <w:pPr>
        <w:pStyle w:val="Heading2"/>
        <w:spacing w:line="481" w:lineRule="exact"/>
        <w:rPr>
          <w:lang w:eastAsia="zh-CN"/>
        </w:rPr>
      </w:pPr>
    </w:p>
    <w:p w:rsidR="00D032B6" w:rsidRDefault="00D032B6">
      <w:pPr>
        <w:spacing w:before="11" w:line="260" w:lineRule="exact"/>
        <w:rPr>
          <w:sz w:val="26"/>
          <w:szCs w:val="26"/>
          <w:lang w:eastAsia="zh-CN"/>
        </w:rPr>
      </w:pPr>
    </w:p>
    <w:p w:rsidR="00D032B6" w:rsidRDefault="00A23879">
      <w:pPr>
        <w:pStyle w:val="BodyText"/>
        <w:ind w:left="613"/>
        <w:rPr>
          <w:lang w:eastAsia="zh-CN"/>
        </w:rPr>
      </w:pPr>
      <w:r>
        <w:rPr>
          <w:w w:val="95"/>
          <w:lang w:eastAsia="zh-CN"/>
        </w:rPr>
        <w:t>SequoiaDB</w:t>
      </w:r>
      <w:r>
        <w:rPr>
          <w:spacing w:val="35"/>
          <w:w w:val="95"/>
          <w:lang w:eastAsia="zh-CN"/>
        </w:rPr>
        <w:t xml:space="preserve"> </w:t>
      </w:r>
      <w:r>
        <w:rPr>
          <w:w w:val="95"/>
          <w:lang w:eastAsia="zh-CN"/>
        </w:rPr>
        <w:t>相关开发信息</w:t>
      </w:r>
    </w:p>
    <w:p w:rsidR="00D032B6" w:rsidRDefault="00D032B6">
      <w:pPr>
        <w:spacing w:line="200" w:lineRule="exact"/>
        <w:rPr>
          <w:sz w:val="20"/>
          <w:szCs w:val="20"/>
          <w:lang w:eastAsia="zh-CN"/>
        </w:rPr>
      </w:pPr>
    </w:p>
    <w:p w:rsidR="00D032B6" w:rsidRDefault="00D032B6">
      <w:pPr>
        <w:spacing w:before="13" w:line="200" w:lineRule="exact"/>
        <w:rPr>
          <w:sz w:val="20"/>
          <w:szCs w:val="20"/>
          <w:lang w:eastAsia="zh-CN"/>
        </w:rPr>
      </w:pPr>
    </w:p>
    <w:p w:rsidR="00D032B6" w:rsidRDefault="00035F6E">
      <w:pPr>
        <w:pStyle w:val="Heading3"/>
        <w:spacing w:line="396" w:lineRule="exact"/>
        <w:ind w:left="94" w:right="8376"/>
        <w:jc w:val="center"/>
      </w:pPr>
      <w:r>
        <w:pict>
          <v:group id="_x0000_s3443" style="position:absolute;left:0;text-align:left;margin-left:56.7pt;margin-top:21.4pt;width:498.6pt;height:.1pt;z-index:-252004352;mso-position-horizontal-relative:page" coordorigin="1134,428" coordsize="9972,2">
            <v:shape id="_x0000_s3444" style="position:absolute;left:1134;top:428;width:9972;height:2" coordorigin="1134,428" coordsize="9972,0" path="m1134,428r9972,e" filled="f" strokeweight="1pt">
              <v:path arrowok="t"/>
            </v:shape>
            <w10:wrap anchorx="page"/>
          </v:group>
        </w:pict>
      </w:r>
      <w:bookmarkStart w:id="282" w:name="SequoiaDB_shell"/>
      <w:bookmarkStart w:id="283" w:name="_bookmark128"/>
      <w:bookmarkEnd w:id="282"/>
      <w:bookmarkEnd w:id="283"/>
      <w:r w:rsidR="00A23879">
        <w:rPr>
          <w:w w:val="95"/>
        </w:rPr>
        <w:t>SequoiaDB</w:t>
      </w:r>
      <w:r w:rsidR="00A23879">
        <w:rPr>
          <w:spacing w:val="-30"/>
          <w:w w:val="95"/>
        </w:rPr>
        <w:t xml:space="preserve"> </w:t>
      </w:r>
      <w:r w:rsidR="00A23879">
        <w:rPr>
          <w:w w:val="95"/>
        </w:rPr>
        <w:t>shell</w:t>
      </w:r>
    </w:p>
    <w:p w:rsidR="00D032B6" w:rsidRDefault="00A23879">
      <w:pPr>
        <w:pStyle w:val="BodyText"/>
        <w:spacing w:before="45"/>
        <w:ind w:left="613" w:right="9326"/>
        <w:jc w:val="both"/>
      </w:pPr>
      <w:r>
        <w:t>目录：</w:t>
      </w:r>
    </w:p>
    <w:p w:rsidR="00606508" w:rsidRDefault="00035F6E">
      <w:pPr>
        <w:pStyle w:val="BodyText"/>
        <w:numPr>
          <w:ilvl w:val="1"/>
          <w:numId w:val="16"/>
        </w:numPr>
        <w:tabs>
          <w:tab w:val="left" w:pos="897"/>
        </w:tabs>
        <w:spacing w:before="34"/>
        <w:ind w:left="897" w:right="7792"/>
        <w:jc w:val="both"/>
      </w:pPr>
      <w:hyperlink w:anchor="_bookmark129" w:history="1">
        <w:r w:rsidR="00A23879">
          <w:rPr>
            <w:color w:val="0000FF"/>
            <w:w w:val="95"/>
            <w:position w:val="1"/>
          </w:rPr>
          <w:t>SequoiaDB</w:t>
        </w:r>
        <w:r w:rsidR="00A23879">
          <w:rPr>
            <w:color w:val="0000FF"/>
            <w:spacing w:val="-1"/>
            <w:w w:val="95"/>
            <w:position w:val="1"/>
          </w:rPr>
          <w:t xml:space="preserve"> </w:t>
        </w:r>
        <w:r w:rsidR="00A23879">
          <w:rPr>
            <w:color w:val="0000FF"/>
            <w:w w:val="95"/>
            <w:position w:val="1"/>
          </w:rPr>
          <w:t>shell入门</w:t>
        </w:r>
      </w:hyperlink>
    </w:p>
    <w:p w:rsidR="00606508" w:rsidRDefault="00035F6E">
      <w:pPr>
        <w:pStyle w:val="BodyText"/>
        <w:numPr>
          <w:ilvl w:val="1"/>
          <w:numId w:val="16"/>
        </w:numPr>
        <w:tabs>
          <w:tab w:val="left" w:pos="897"/>
        </w:tabs>
        <w:spacing w:line="293" w:lineRule="exact"/>
        <w:ind w:left="897" w:right="7088"/>
        <w:jc w:val="both"/>
      </w:pPr>
      <w:hyperlink w:anchor="_bookmark130" w:history="1">
        <w:r w:rsidR="00A23879">
          <w:rPr>
            <w:color w:val="0000FF"/>
            <w:w w:val="95"/>
            <w:position w:val="1"/>
          </w:rPr>
          <w:t>使用</w:t>
        </w:r>
        <w:r w:rsidR="00A23879">
          <w:rPr>
            <w:color w:val="0000FF"/>
            <w:spacing w:val="7"/>
            <w:w w:val="95"/>
            <w:position w:val="1"/>
          </w:rPr>
          <w:t xml:space="preserve"> </w:t>
        </w:r>
        <w:r w:rsidR="00A23879">
          <w:rPr>
            <w:color w:val="0000FF"/>
            <w:w w:val="95"/>
            <w:position w:val="1"/>
          </w:rPr>
          <w:t>SequoiaDB</w:t>
        </w:r>
        <w:r w:rsidR="00A23879">
          <w:rPr>
            <w:color w:val="0000FF"/>
            <w:spacing w:val="7"/>
            <w:w w:val="95"/>
            <w:position w:val="1"/>
          </w:rPr>
          <w:t xml:space="preserve"> </w:t>
        </w:r>
        <w:r w:rsidR="00A23879">
          <w:rPr>
            <w:color w:val="0000FF"/>
            <w:w w:val="95"/>
            <w:position w:val="1"/>
          </w:rPr>
          <w:t>shell</w:t>
        </w:r>
        <w:r w:rsidR="00A23879">
          <w:rPr>
            <w:color w:val="0000FF"/>
            <w:spacing w:val="7"/>
            <w:w w:val="95"/>
            <w:position w:val="1"/>
          </w:rPr>
          <w:t xml:space="preserve"> </w:t>
        </w:r>
        <w:r w:rsidR="00A23879">
          <w:rPr>
            <w:color w:val="0000FF"/>
            <w:w w:val="95"/>
            <w:position w:val="1"/>
          </w:rPr>
          <w:t>的窍门</w:t>
        </w:r>
      </w:hyperlink>
    </w:p>
    <w:p w:rsidR="00D032B6" w:rsidRDefault="00D032B6">
      <w:pPr>
        <w:spacing w:before="2" w:line="140" w:lineRule="exact"/>
        <w:rPr>
          <w:sz w:val="14"/>
          <w:szCs w:val="14"/>
        </w:rPr>
      </w:pPr>
    </w:p>
    <w:p w:rsidR="00D032B6" w:rsidRDefault="00A23879">
      <w:pPr>
        <w:pStyle w:val="Heading4"/>
        <w:ind w:left="113"/>
      </w:pPr>
      <w:bookmarkStart w:id="284" w:name="SequoiaDB_shell_入门"/>
      <w:bookmarkStart w:id="285" w:name="_bookmark129"/>
      <w:bookmarkEnd w:id="284"/>
      <w:bookmarkEnd w:id="285"/>
      <w:r>
        <w:rPr>
          <w:w w:val="95"/>
        </w:rPr>
        <w:t>SequoiaDB</w:t>
      </w:r>
      <w:r>
        <w:rPr>
          <w:spacing w:val="-4"/>
          <w:w w:val="95"/>
        </w:rPr>
        <w:t xml:space="preserve"> </w:t>
      </w:r>
      <w:r>
        <w:rPr>
          <w:w w:val="95"/>
        </w:rPr>
        <w:t>shell</w:t>
      </w:r>
      <w:r>
        <w:rPr>
          <w:spacing w:val="-3"/>
          <w:w w:val="95"/>
        </w:rPr>
        <w:t xml:space="preserve"> </w:t>
      </w:r>
      <w:r>
        <w:rPr>
          <w:w w:val="95"/>
        </w:rPr>
        <w:t>入门</w:t>
      </w:r>
    </w:p>
    <w:p w:rsidR="00D032B6" w:rsidRDefault="00D032B6">
      <w:pPr>
        <w:spacing w:before="8" w:line="100" w:lineRule="exact"/>
        <w:rPr>
          <w:sz w:val="10"/>
          <w:szCs w:val="10"/>
        </w:rPr>
      </w:pPr>
    </w:p>
    <w:p w:rsidR="00D032B6" w:rsidRDefault="00A23879">
      <w:pPr>
        <w:pStyle w:val="BodyText"/>
        <w:spacing w:line="168" w:lineRule="auto"/>
        <w:ind w:left="613" w:right="490"/>
        <w:jc w:val="both"/>
      </w:pPr>
      <w:r>
        <w:rPr>
          <w:w w:val="95"/>
        </w:rPr>
        <w:t>SequoiaDB</w:t>
      </w:r>
      <w:r>
        <w:rPr>
          <w:spacing w:val="22"/>
          <w:w w:val="95"/>
        </w:rPr>
        <w:t xml:space="preserve"> </w:t>
      </w:r>
      <w:r>
        <w:rPr>
          <w:w w:val="95"/>
        </w:rPr>
        <w:t>自带一个</w:t>
      </w:r>
      <w:r>
        <w:rPr>
          <w:spacing w:val="23"/>
          <w:w w:val="95"/>
        </w:rPr>
        <w:t xml:space="preserve"> </w:t>
      </w:r>
      <w:r>
        <w:rPr>
          <w:w w:val="95"/>
        </w:rPr>
        <w:t>JavaScript</w:t>
      </w:r>
      <w:r>
        <w:rPr>
          <w:spacing w:val="23"/>
          <w:w w:val="95"/>
        </w:rPr>
        <w:t xml:space="preserve"> </w:t>
      </w:r>
      <w:r>
        <w:rPr>
          <w:w w:val="95"/>
        </w:rPr>
        <w:t>shell，可以从命令行与</w:t>
      </w:r>
      <w:r>
        <w:rPr>
          <w:spacing w:val="22"/>
          <w:w w:val="95"/>
        </w:rPr>
        <w:t xml:space="preserve"> </w:t>
      </w:r>
      <w:r>
        <w:rPr>
          <w:w w:val="95"/>
        </w:rPr>
        <w:t>SequoiaDB</w:t>
      </w:r>
      <w:r>
        <w:rPr>
          <w:spacing w:val="23"/>
          <w:w w:val="95"/>
        </w:rPr>
        <w:t xml:space="preserve"> </w:t>
      </w:r>
      <w:r>
        <w:rPr>
          <w:w w:val="95"/>
        </w:rPr>
        <w:t>实例交互。这个</w:t>
      </w:r>
      <w:r>
        <w:rPr>
          <w:spacing w:val="23"/>
          <w:w w:val="95"/>
        </w:rPr>
        <w:t xml:space="preserve"> </w:t>
      </w:r>
      <w:r>
        <w:rPr>
          <w:w w:val="95"/>
        </w:rPr>
        <w:t>shell</w:t>
      </w:r>
      <w:r>
        <w:rPr>
          <w:spacing w:val="23"/>
          <w:w w:val="95"/>
        </w:rPr>
        <w:t xml:space="preserve"> </w:t>
      </w:r>
      <w:r>
        <w:rPr>
          <w:w w:val="95"/>
        </w:rPr>
        <w:t>非常有用，通过它</w:t>
      </w:r>
      <w:r>
        <w:t xml:space="preserve"> 可以执行管理操作、检查运行实例，亦或做其他尝试。这个</w:t>
      </w:r>
      <w:r>
        <w:rPr>
          <w:spacing w:val="-27"/>
        </w:rPr>
        <w:t xml:space="preserve"> </w:t>
      </w:r>
      <w:r>
        <w:t>shell</w:t>
      </w:r>
      <w:r>
        <w:rPr>
          <w:spacing w:val="-26"/>
        </w:rPr>
        <w:t xml:space="preserve"> </w:t>
      </w:r>
      <w:r>
        <w:t>对于使用</w:t>
      </w:r>
      <w:r>
        <w:rPr>
          <w:spacing w:val="-27"/>
        </w:rPr>
        <w:t xml:space="preserve"> </w:t>
      </w:r>
      <w:r>
        <w:t>SequoiaDB</w:t>
      </w:r>
      <w:r>
        <w:rPr>
          <w:spacing w:val="-26"/>
        </w:rPr>
        <w:t xml:space="preserve"> </w:t>
      </w:r>
      <w:r>
        <w:t>来说是至关重要的工 具。</w:t>
      </w:r>
    </w:p>
    <w:p w:rsidR="00D032B6" w:rsidRDefault="00D032B6">
      <w:pPr>
        <w:spacing w:before="14" w:line="200" w:lineRule="exact"/>
        <w:rPr>
          <w:sz w:val="20"/>
          <w:szCs w:val="20"/>
        </w:rPr>
      </w:pPr>
    </w:p>
    <w:p w:rsidR="00D032B6" w:rsidRDefault="00A23879">
      <w:pPr>
        <w:pStyle w:val="BodyText"/>
        <w:ind w:left="613" w:right="9055"/>
        <w:jc w:val="both"/>
      </w:pPr>
      <w:r>
        <w:t>运行</w:t>
      </w:r>
      <w:r>
        <w:rPr>
          <w:spacing w:val="-25"/>
        </w:rPr>
        <w:t xml:space="preserve"> </w:t>
      </w:r>
      <w:r>
        <w:t>shell</w:t>
      </w:r>
    </w:p>
    <w:p w:rsidR="00D032B6" w:rsidRDefault="00A23879">
      <w:pPr>
        <w:pStyle w:val="BodyText"/>
        <w:spacing w:before="18"/>
        <w:ind w:left="613" w:right="5995"/>
        <w:jc w:val="both"/>
      </w:pPr>
      <w:r>
        <w:rPr>
          <w:w w:val="95"/>
        </w:rPr>
        <w:t>运行</w:t>
      </w:r>
      <w:r>
        <w:rPr>
          <w:spacing w:val="9"/>
          <w:w w:val="95"/>
        </w:rPr>
        <w:t xml:space="preserve"> </w:t>
      </w:r>
      <w:r>
        <w:rPr>
          <w:w w:val="95"/>
        </w:rPr>
        <w:t>sequoiadb（./sequoiadb）启动</w:t>
      </w:r>
      <w:r>
        <w:rPr>
          <w:spacing w:val="10"/>
          <w:w w:val="95"/>
        </w:rPr>
        <w:t xml:space="preserve"> </w:t>
      </w:r>
      <w:r>
        <w:rPr>
          <w:w w:val="95"/>
        </w:rPr>
        <w:t>shell：</w:t>
      </w:r>
    </w:p>
    <w:p w:rsidR="00D032B6" w:rsidRDefault="00035F6E">
      <w:pPr>
        <w:pStyle w:val="BodyText"/>
        <w:spacing w:line="319" w:lineRule="exact"/>
        <w:ind w:left="613" w:right="9226"/>
        <w:jc w:val="both"/>
        <w:rPr>
          <w:rFonts w:ascii="Microsoft JhengHei" w:eastAsia="Microsoft JhengHei" w:hAnsi="Microsoft JhengHei" w:cs="Microsoft JhengHei"/>
        </w:rPr>
      </w:pPr>
      <w:r w:rsidRPr="00035F6E">
        <w:pict>
          <v:group id="_x0000_s3441" style="position:absolute;left:0;text-align:left;margin-left:81.7pt;margin-top:4.75pt;width:473.6pt;height:42.4pt;z-index:-252003328;mso-position-horizontal-relative:page" coordorigin="1634,95" coordsize="9472,848">
            <v:shape id="_x0000_s3442" style="position:absolute;left:1634;top:95;width:9472;height:848" coordorigin="1634,95" coordsize="9472,848" path="m1634,95r9472,l11106,943r-9472,l1634,95xe" fillcolor="#efefef" stroked="f">
              <v:path arrowok="t"/>
            </v:shape>
            <w10:wrap anchorx="page"/>
          </v:group>
        </w:pict>
      </w:r>
      <w:r w:rsidR="00A23879">
        <w:rPr>
          <w:rFonts w:ascii="Microsoft JhengHei" w:eastAsia="Microsoft JhengHei" w:hAnsi="Microsoft JhengHei" w:cs="Microsoft JhengHei"/>
        </w:rPr>
        <w:t xml:space="preserve">$ </w:t>
      </w:r>
      <w:r w:rsidR="00A23879">
        <w:rPr>
          <w:rFonts w:ascii="Microsoft JhengHei" w:eastAsia="Microsoft JhengHei" w:hAnsi="Microsoft JhengHei" w:cs="Microsoft JhengHei"/>
          <w:spacing w:val="7"/>
        </w:rPr>
        <w:t xml:space="preserve"> </w:t>
      </w:r>
      <w:r w:rsidR="00A23879">
        <w:rPr>
          <w:rFonts w:ascii="Microsoft JhengHei" w:eastAsia="Microsoft JhengHei" w:hAnsi="Microsoft JhengHei" w:cs="Microsoft JhengHei"/>
        </w:rPr>
        <w:t>./sdb</w:t>
      </w:r>
    </w:p>
    <w:p w:rsidR="00D032B6" w:rsidRDefault="00A23879">
      <w:pPr>
        <w:pStyle w:val="BodyText"/>
        <w:spacing w:line="212" w:lineRule="exact"/>
        <w:ind w:left="613" w:right="7226"/>
        <w:jc w:val="both"/>
        <w:rPr>
          <w:rFonts w:ascii="Microsoft JhengHei" w:eastAsia="Microsoft JhengHei" w:hAnsi="Microsoft JhengHei" w:cs="Microsoft JhengHei"/>
        </w:rPr>
      </w:pPr>
      <w:r>
        <w:rPr>
          <w:rFonts w:ascii="Microsoft JhengHei" w:eastAsia="Microsoft JhengHei" w:hAnsi="Microsoft JhengHei" w:cs="Microsoft JhengHei"/>
          <w:w w:val="95"/>
        </w:rPr>
        <w:t>Welcome</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to</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SequoiaDB</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rPr>
        <w:t>shell!</w:t>
      </w:r>
    </w:p>
    <w:p w:rsidR="00D032B6" w:rsidRDefault="00A23879">
      <w:pPr>
        <w:pStyle w:val="BodyText"/>
        <w:spacing w:line="212" w:lineRule="exact"/>
        <w:ind w:left="613" w:right="6026"/>
        <w:jc w:val="both"/>
        <w:rPr>
          <w:rFonts w:ascii="Microsoft JhengHei" w:eastAsia="Microsoft JhengHei" w:hAnsi="Microsoft JhengHei" w:cs="Microsoft JhengHei"/>
        </w:rPr>
      </w:pPr>
      <w:r>
        <w:rPr>
          <w:rFonts w:ascii="Microsoft JhengHei" w:eastAsia="Microsoft JhengHei" w:hAnsi="Microsoft JhengHei" w:cs="Microsoft JhengHei"/>
          <w:w w:val="110"/>
        </w:rPr>
        <w:t>help()</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for</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help,</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Ctrl+c</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or</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quit</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to</w:t>
      </w:r>
      <w:r>
        <w:rPr>
          <w:rFonts w:ascii="Microsoft JhengHei" w:eastAsia="Microsoft JhengHei" w:hAnsi="Microsoft JhengHei" w:cs="Microsoft JhengHei"/>
          <w:spacing w:val="36"/>
          <w:w w:val="110"/>
        </w:rPr>
        <w:t xml:space="preserve"> </w:t>
      </w:r>
      <w:r>
        <w:rPr>
          <w:rFonts w:ascii="Microsoft JhengHei" w:eastAsia="Microsoft JhengHei" w:hAnsi="Microsoft JhengHei" w:cs="Microsoft JhengHei"/>
          <w:w w:val="110"/>
        </w:rPr>
        <w:t>exit</w:t>
      </w:r>
    </w:p>
    <w:p w:rsidR="00D032B6" w:rsidRDefault="00A23879">
      <w:pPr>
        <w:pStyle w:val="BodyText"/>
        <w:spacing w:line="217" w:lineRule="exact"/>
        <w:ind w:left="613" w:right="9826"/>
        <w:jc w:val="both"/>
        <w:rPr>
          <w:rFonts w:ascii="Microsoft JhengHei" w:eastAsia="Microsoft JhengHei" w:hAnsi="Microsoft JhengHei" w:cs="Microsoft JhengHei"/>
        </w:rPr>
      </w:pPr>
      <w:r>
        <w:rPr>
          <w:rFonts w:ascii="Microsoft JhengHei" w:eastAsia="Microsoft JhengHei" w:hAnsi="Microsoft JhengHei" w:cs="Microsoft JhengHei"/>
          <w:w w:val="65"/>
        </w:rPr>
        <w:t>&gt;</w:t>
      </w:r>
    </w:p>
    <w:p w:rsidR="00D032B6" w:rsidRDefault="00035F6E">
      <w:pPr>
        <w:pStyle w:val="BodyText"/>
        <w:spacing w:before="26" w:line="253" w:lineRule="auto"/>
        <w:ind w:left="613" w:right="875"/>
      </w:pPr>
      <w:r>
        <w:pict>
          <v:group id="_x0000_s3439" style="position:absolute;left:0;text-align:left;margin-left:81.7pt;margin-top:41.15pt;width:473.6pt;height:53pt;z-index:-252002304;mso-position-horizontal-relative:page" coordorigin="1634,823" coordsize="9472,1060">
            <v:shape id="_x0000_s3440" style="position:absolute;left:1634;top:823;width:9472;height:1060" coordorigin="1634,823" coordsize="9472,1060" path="m1634,823r9472,l11106,1883r-9472,l1634,823xe" fillcolor="#efefef" stroked="f">
              <v:path arrowok="t"/>
            </v:shape>
            <w10:wrap anchorx="page"/>
          </v:group>
        </w:pict>
      </w:r>
      <w:r w:rsidR="00A23879">
        <w:t>shell</w:t>
      </w:r>
      <w:r w:rsidR="00A23879">
        <w:rPr>
          <w:spacing w:val="-37"/>
        </w:rPr>
        <w:t xml:space="preserve"> </w:t>
      </w:r>
      <w:r w:rsidR="00A23879">
        <w:t>在启动时需要手动连接到</w:t>
      </w:r>
      <w:r w:rsidR="00A23879">
        <w:rPr>
          <w:spacing w:val="-37"/>
        </w:rPr>
        <w:t xml:space="preserve"> </w:t>
      </w:r>
      <w:r w:rsidR="00A23879">
        <w:t>SequoiaDB</w:t>
      </w:r>
      <w:r w:rsidR="00A23879">
        <w:rPr>
          <w:spacing w:val="-37"/>
        </w:rPr>
        <w:t xml:space="preserve"> </w:t>
      </w:r>
      <w:r w:rsidR="00A23879">
        <w:t>服务器，所以要确保在使用</w:t>
      </w:r>
      <w:r w:rsidR="00A23879">
        <w:rPr>
          <w:spacing w:val="-37"/>
        </w:rPr>
        <w:t xml:space="preserve"> </w:t>
      </w:r>
      <w:r w:rsidR="00A23879">
        <w:t>shell</w:t>
      </w:r>
      <w:r w:rsidR="00A23879">
        <w:rPr>
          <w:spacing w:val="-36"/>
        </w:rPr>
        <w:t xml:space="preserve"> </w:t>
      </w:r>
      <w:r w:rsidR="00A23879">
        <w:t>之前启动</w:t>
      </w:r>
      <w:r w:rsidR="00A23879">
        <w:rPr>
          <w:spacing w:val="-37"/>
        </w:rPr>
        <w:t xml:space="preserve"> </w:t>
      </w:r>
      <w:r w:rsidR="00A23879">
        <w:t xml:space="preserve">sequoiadb。 </w:t>
      </w:r>
      <w:r w:rsidR="00A23879">
        <w:rPr>
          <w:w w:val="95"/>
        </w:rPr>
        <w:t>shell</w:t>
      </w:r>
      <w:r w:rsidR="00A23879">
        <w:rPr>
          <w:spacing w:val="27"/>
          <w:w w:val="95"/>
        </w:rPr>
        <w:t xml:space="preserve"> </w:t>
      </w:r>
      <w:r w:rsidR="00A23879">
        <w:rPr>
          <w:w w:val="95"/>
        </w:rPr>
        <w:t>是一个功能完备的</w:t>
      </w:r>
      <w:r w:rsidR="00A23879">
        <w:rPr>
          <w:spacing w:val="28"/>
          <w:w w:val="95"/>
        </w:rPr>
        <w:t xml:space="preserve"> </w:t>
      </w:r>
      <w:r w:rsidR="00A23879">
        <w:rPr>
          <w:w w:val="95"/>
        </w:rPr>
        <w:t>JavaScript</w:t>
      </w:r>
      <w:r w:rsidR="00A23879">
        <w:rPr>
          <w:spacing w:val="27"/>
          <w:w w:val="95"/>
        </w:rPr>
        <w:t xml:space="preserve"> </w:t>
      </w:r>
      <w:r w:rsidR="00A23879">
        <w:rPr>
          <w:w w:val="95"/>
        </w:rPr>
        <w:t>解析器，可以运行任何</w:t>
      </w:r>
      <w:r w:rsidR="00A23879">
        <w:rPr>
          <w:spacing w:val="28"/>
          <w:w w:val="95"/>
        </w:rPr>
        <w:t xml:space="preserve"> </w:t>
      </w:r>
      <w:r w:rsidR="00A23879">
        <w:rPr>
          <w:w w:val="95"/>
        </w:rPr>
        <w:t>JavaScript</w:t>
      </w:r>
      <w:r w:rsidR="00A23879">
        <w:rPr>
          <w:spacing w:val="27"/>
          <w:w w:val="95"/>
        </w:rPr>
        <w:t xml:space="preserve"> </w:t>
      </w:r>
      <w:r w:rsidR="00A23879">
        <w:rPr>
          <w:w w:val="95"/>
        </w:rPr>
        <w:t>程序。如：</w:t>
      </w:r>
    </w:p>
    <w:p w:rsidR="00D032B6" w:rsidRDefault="00A23879">
      <w:pPr>
        <w:pStyle w:val="BodyText"/>
        <w:spacing w:before="78" w:line="147" w:lineRule="auto"/>
        <w:ind w:left="613" w:right="9153"/>
        <w:rPr>
          <w:rFonts w:ascii="Microsoft JhengHei" w:eastAsia="Microsoft JhengHei" w:hAnsi="Microsoft JhengHei" w:cs="Microsoft JhengHei"/>
        </w:rPr>
      </w:pPr>
      <w:r>
        <w:rPr>
          <w:rFonts w:ascii="Microsoft JhengHei" w:eastAsia="Microsoft JhengHei" w:hAnsi="Microsoft JhengHei" w:cs="Microsoft JhengHei"/>
          <w:w w:val="80"/>
        </w:rPr>
        <w:t xml:space="preserve">&gt; </w:t>
      </w:r>
      <w:r>
        <w:rPr>
          <w:rFonts w:ascii="Microsoft JhengHei" w:eastAsia="Microsoft JhengHei" w:hAnsi="Microsoft JhengHei" w:cs="Microsoft JhengHei"/>
          <w:spacing w:val="18"/>
          <w:w w:val="80"/>
        </w:rPr>
        <w:t xml:space="preserve"> </w:t>
      </w:r>
      <w:r>
        <w:rPr>
          <w:rFonts w:ascii="Microsoft JhengHei" w:eastAsia="Microsoft JhengHei" w:hAnsi="Microsoft JhengHei" w:cs="Microsoft JhengHei"/>
          <w:w w:val="80"/>
        </w:rPr>
        <w:t>y=200</w:t>
      </w:r>
      <w:r>
        <w:rPr>
          <w:rFonts w:ascii="Microsoft JhengHei" w:eastAsia="Microsoft JhengHei" w:hAnsi="Microsoft JhengHei" w:cs="Microsoft JhengHei"/>
          <w:w w:val="83"/>
        </w:rPr>
        <w:t xml:space="preserve"> </w:t>
      </w:r>
      <w:r>
        <w:rPr>
          <w:rFonts w:ascii="Microsoft JhengHei" w:eastAsia="Microsoft JhengHei" w:hAnsi="Microsoft JhengHei" w:cs="Microsoft JhengHei"/>
          <w:w w:val="80"/>
        </w:rPr>
        <w:t>200</w:t>
      </w:r>
    </w:p>
    <w:p w:rsidR="00D032B6" w:rsidRDefault="00A23879">
      <w:pPr>
        <w:pStyle w:val="BodyText"/>
        <w:spacing w:line="147" w:lineRule="auto"/>
        <w:ind w:left="613" w:right="9153"/>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30"/>
          <w:w w:val="85"/>
        </w:rPr>
        <w:t xml:space="preserve"> </w:t>
      </w:r>
      <w:r>
        <w:rPr>
          <w:rFonts w:ascii="Microsoft JhengHei" w:eastAsia="Microsoft JhengHei" w:hAnsi="Microsoft JhengHei" w:cs="Microsoft JhengHei"/>
          <w:w w:val="85"/>
        </w:rPr>
        <w:t>y/20</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w w:val="85"/>
        </w:rPr>
        <w:t>10</w:t>
      </w:r>
    </w:p>
    <w:p w:rsidR="00D032B6" w:rsidRDefault="00A23879">
      <w:pPr>
        <w:pStyle w:val="BodyText"/>
        <w:spacing w:line="232" w:lineRule="exact"/>
        <w:ind w:left="613" w:right="9826"/>
        <w:jc w:val="both"/>
        <w:rPr>
          <w:rFonts w:ascii="Microsoft JhengHei" w:eastAsia="Microsoft JhengHei" w:hAnsi="Microsoft JhengHei" w:cs="Microsoft JhengHei"/>
        </w:rPr>
      </w:pPr>
      <w:r>
        <w:rPr>
          <w:rFonts w:ascii="Microsoft JhengHei" w:eastAsia="Microsoft JhengHei" w:hAnsi="Microsoft JhengHei" w:cs="Microsoft JhengHei"/>
          <w:w w:val="65"/>
        </w:rPr>
        <w:t>&gt;</w:t>
      </w:r>
    </w:p>
    <w:p w:rsidR="00D032B6" w:rsidRDefault="00A23879">
      <w:pPr>
        <w:pStyle w:val="BodyText"/>
        <w:spacing w:before="26"/>
        <w:ind w:left="613" w:right="6547"/>
        <w:jc w:val="both"/>
      </w:pPr>
      <w:r>
        <w:rPr>
          <w:w w:val="95"/>
        </w:rPr>
        <w:t>还可以充分利用</w:t>
      </w:r>
      <w:r>
        <w:rPr>
          <w:spacing w:val="36"/>
          <w:w w:val="95"/>
        </w:rPr>
        <w:t xml:space="preserve"> </w:t>
      </w:r>
      <w:r>
        <w:rPr>
          <w:w w:val="95"/>
        </w:rPr>
        <w:t>JavaScript</w:t>
      </w:r>
      <w:r>
        <w:rPr>
          <w:spacing w:val="37"/>
          <w:w w:val="95"/>
        </w:rPr>
        <w:t xml:space="preserve"> </w:t>
      </w:r>
      <w:r>
        <w:rPr>
          <w:w w:val="95"/>
        </w:rPr>
        <w:t>的标准库。</w:t>
      </w:r>
    </w:p>
    <w:p w:rsidR="00D032B6" w:rsidRDefault="00035F6E">
      <w:pPr>
        <w:pStyle w:val="BodyText"/>
        <w:spacing w:line="319" w:lineRule="exact"/>
        <w:ind w:left="613" w:right="7426"/>
        <w:jc w:val="both"/>
        <w:rPr>
          <w:rFonts w:ascii="Microsoft JhengHei" w:eastAsia="Microsoft JhengHei" w:hAnsi="Microsoft JhengHei" w:cs="Microsoft JhengHei"/>
        </w:rPr>
      </w:pPr>
      <w:r w:rsidRPr="00035F6E">
        <w:pict>
          <v:group id="_x0000_s3437" style="position:absolute;left:0;text-align:left;margin-left:81.7pt;margin-top:4.75pt;width:473.6pt;height:53pt;z-index:-252001280;mso-position-horizontal-relative:page" coordorigin="1634,95" coordsize="9472,1060">
            <v:shape id="_x0000_s3438" style="position:absolute;left:1634;top:95;width:9472;height:1060" coordorigin="1634,95" coordsize="9472,1060" path="m1634,95r9472,l11106,1155r-9472,l1634,95xe" fillcolor="#efefef" stroked="f">
              <v:path arrowok="t"/>
            </v:shape>
            <w10:wrap anchorx="page"/>
          </v:group>
        </w:pict>
      </w:r>
      <w:r w:rsidR="00A23879">
        <w:rPr>
          <w:rFonts w:ascii="Microsoft JhengHei" w:eastAsia="Microsoft JhengHei" w:hAnsi="Microsoft JhengHei" w:cs="Microsoft JhengHei"/>
          <w:w w:val="80"/>
        </w:rPr>
        <w:t xml:space="preserve">&gt;     </w:t>
      </w:r>
      <w:r w:rsidR="00A23879">
        <w:rPr>
          <w:rFonts w:ascii="Microsoft JhengHei" w:eastAsia="Microsoft JhengHei" w:hAnsi="Microsoft JhengHei" w:cs="Microsoft JhengHei"/>
          <w:spacing w:val="32"/>
          <w:w w:val="80"/>
        </w:rPr>
        <w:t xml:space="preserve"> </w:t>
      </w:r>
      <w:r w:rsidR="00A23879">
        <w:rPr>
          <w:rFonts w:ascii="Microsoft JhengHei" w:eastAsia="Microsoft JhengHei" w:hAnsi="Microsoft JhengHei" w:cs="Microsoft JhengHei"/>
          <w:w w:val="80"/>
        </w:rPr>
        <w:t xml:space="preserve">new     </w:t>
      </w:r>
      <w:r w:rsidR="00A23879">
        <w:rPr>
          <w:rFonts w:ascii="Microsoft JhengHei" w:eastAsia="Microsoft JhengHei" w:hAnsi="Microsoft JhengHei" w:cs="Microsoft JhengHei"/>
          <w:spacing w:val="33"/>
          <w:w w:val="80"/>
        </w:rPr>
        <w:t xml:space="preserve"> </w:t>
      </w:r>
      <w:r w:rsidR="00A23879">
        <w:rPr>
          <w:rFonts w:ascii="Microsoft JhengHei" w:eastAsia="Microsoft JhengHei" w:hAnsi="Microsoft JhengHei" w:cs="Microsoft JhengHei"/>
          <w:w w:val="80"/>
        </w:rPr>
        <w:t>Date("2013/04/17");</w:t>
      </w:r>
    </w:p>
    <w:p w:rsidR="00D032B6" w:rsidRDefault="00A23879">
      <w:pPr>
        <w:pStyle w:val="BodyText"/>
        <w:spacing w:line="212" w:lineRule="exact"/>
        <w:ind w:left="613" w:right="6026"/>
        <w:jc w:val="both"/>
        <w:rPr>
          <w:rFonts w:ascii="Microsoft JhengHei" w:eastAsia="Microsoft JhengHei" w:hAnsi="Microsoft JhengHei" w:cs="Microsoft JhengHei"/>
        </w:rPr>
      </w:pPr>
      <w:r>
        <w:rPr>
          <w:rFonts w:ascii="Microsoft JhengHei" w:eastAsia="Microsoft JhengHei" w:hAnsi="Microsoft JhengHei" w:cs="Microsoft JhengHei"/>
          <w:w w:val="85"/>
        </w:rPr>
        <w:t xml:space="preserve">Wed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Apr </w:t>
      </w:r>
      <w:r>
        <w:rPr>
          <w:rFonts w:ascii="Microsoft JhengHei" w:eastAsia="Microsoft JhengHei" w:hAnsi="Microsoft JhengHei" w:cs="Microsoft JhengHei"/>
          <w:spacing w:val="23"/>
          <w:w w:val="85"/>
        </w:rPr>
        <w:t xml:space="preserve"> </w:t>
      </w:r>
      <w:r>
        <w:rPr>
          <w:rFonts w:ascii="Microsoft JhengHei" w:eastAsia="Microsoft JhengHei" w:hAnsi="Microsoft JhengHei" w:cs="Microsoft JhengHei"/>
          <w:w w:val="85"/>
        </w:rPr>
        <w:t xml:space="preserve">17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2013 </w:t>
      </w:r>
      <w:r>
        <w:rPr>
          <w:rFonts w:ascii="Microsoft JhengHei" w:eastAsia="Microsoft JhengHei" w:hAnsi="Microsoft JhengHei" w:cs="Microsoft JhengHei"/>
          <w:spacing w:val="23"/>
          <w:w w:val="85"/>
        </w:rPr>
        <w:t xml:space="preserve"> </w:t>
      </w:r>
      <w:r>
        <w:rPr>
          <w:rFonts w:ascii="Microsoft JhengHei" w:eastAsia="Microsoft JhengHei" w:hAnsi="Microsoft JhengHei" w:cs="Microsoft JhengHei"/>
          <w:w w:val="85"/>
        </w:rPr>
        <w:t xml:space="preserve">00:00:00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GMT+0800 </w:t>
      </w:r>
      <w:r>
        <w:rPr>
          <w:rFonts w:ascii="Microsoft JhengHei" w:eastAsia="Microsoft JhengHei" w:hAnsi="Microsoft JhengHei" w:cs="Microsoft JhengHei"/>
          <w:spacing w:val="23"/>
          <w:w w:val="85"/>
        </w:rPr>
        <w:t xml:space="preserve"> </w:t>
      </w:r>
      <w:r>
        <w:rPr>
          <w:rFonts w:ascii="Microsoft JhengHei" w:eastAsia="Microsoft JhengHei" w:hAnsi="Microsoft JhengHei" w:cs="Microsoft JhengHei"/>
          <w:w w:val="85"/>
        </w:rPr>
        <w:t>(CST)</w:t>
      </w:r>
    </w:p>
    <w:p w:rsidR="00D032B6" w:rsidRDefault="00A23879">
      <w:pPr>
        <w:pStyle w:val="BodyText"/>
        <w:spacing w:line="212" w:lineRule="exact"/>
        <w:ind w:left="613" w:right="5526"/>
        <w:jc w:val="both"/>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"hello,world".replace("world","SequoiaDB")</w:t>
      </w:r>
    </w:p>
    <w:p w:rsidR="00D032B6" w:rsidRDefault="00A23879">
      <w:pPr>
        <w:pStyle w:val="BodyText"/>
        <w:spacing w:line="212" w:lineRule="exact"/>
        <w:ind w:left="613" w:right="8426"/>
        <w:jc w:val="both"/>
        <w:rPr>
          <w:rFonts w:ascii="Microsoft JhengHei" w:eastAsia="Microsoft JhengHei" w:hAnsi="Microsoft JhengHei" w:cs="Microsoft JhengHei"/>
        </w:rPr>
      </w:pPr>
      <w:r>
        <w:rPr>
          <w:rFonts w:ascii="Microsoft JhengHei" w:eastAsia="Microsoft JhengHei" w:hAnsi="Microsoft JhengHei" w:cs="Microsoft JhengHei"/>
          <w:w w:val="95"/>
        </w:rPr>
        <w:t>hello,SequoiaDB</w:t>
      </w:r>
    </w:p>
    <w:p w:rsidR="00D032B6" w:rsidRDefault="00A23879">
      <w:pPr>
        <w:pStyle w:val="BodyText"/>
        <w:spacing w:line="217" w:lineRule="exact"/>
        <w:ind w:left="613" w:right="9826"/>
        <w:jc w:val="both"/>
        <w:rPr>
          <w:rFonts w:ascii="Microsoft JhengHei" w:eastAsia="Microsoft JhengHei" w:hAnsi="Microsoft JhengHei" w:cs="Microsoft JhengHei"/>
        </w:rPr>
      </w:pPr>
      <w:r>
        <w:rPr>
          <w:rFonts w:ascii="Microsoft JhengHei" w:eastAsia="Microsoft JhengHei" w:hAnsi="Microsoft JhengHei" w:cs="Microsoft JhengHei"/>
          <w:w w:val="65"/>
        </w:rPr>
        <w:t>&gt;</w:t>
      </w:r>
    </w:p>
    <w:p w:rsidR="00D032B6" w:rsidRDefault="00A23879">
      <w:pPr>
        <w:pStyle w:val="BodyText"/>
        <w:spacing w:before="26"/>
        <w:ind w:left="613" w:right="6747"/>
        <w:jc w:val="both"/>
      </w:pPr>
      <w:r>
        <w:rPr>
          <w:w w:val="95"/>
        </w:rPr>
        <w:t>也可以定义和调用</w:t>
      </w:r>
      <w:r>
        <w:rPr>
          <w:spacing w:val="31"/>
          <w:w w:val="95"/>
        </w:rPr>
        <w:t xml:space="preserve"> </w:t>
      </w:r>
      <w:r>
        <w:rPr>
          <w:w w:val="95"/>
        </w:rPr>
        <w:t>JavaScript</w:t>
      </w:r>
      <w:r>
        <w:rPr>
          <w:spacing w:val="32"/>
          <w:w w:val="95"/>
        </w:rPr>
        <w:t xml:space="preserve"> </w:t>
      </w:r>
      <w:r>
        <w:rPr>
          <w:w w:val="95"/>
        </w:rPr>
        <w:t>函数：</w:t>
      </w:r>
    </w:p>
    <w:p w:rsidR="00D032B6" w:rsidRDefault="00035F6E">
      <w:pPr>
        <w:pStyle w:val="BodyText"/>
        <w:spacing w:line="319" w:lineRule="exact"/>
        <w:ind w:left="613" w:right="8126"/>
        <w:jc w:val="both"/>
        <w:rPr>
          <w:rFonts w:ascii="Microsoft JhengHei" w:eastAsia="Microsoft JhengHei" w:hAnsi="Microsoft JhengHei" w:cs="Microsoft JhengHei"/>
        </w:rPr>
      </w:pPr>
      <w:r w:rsidRPr="00035F6E">
        <w:pict>
          <v:group id="_x0000_s3435" style="position:absolute;left:0;text-align:left;margin-left:81.7pt;margin-top:4.75pt;width:473.6pt;height:74.2pt;z-index:-252000256;mso-position-horizontal-relative:page" coordorigin="1634,95" coordsize="9472,1484">
            <v:shape id="_x0000_s3436" style="position:absolute;left:1634;top:95;width:9472;height:1484" coordorigin="1634,95" coordsize="9472,1484" path="m1634,95r9472,l11106,1579r-9472,l1634,95xe" fillcolor="#efefef" stroked="f">
              <v:path arrowok="t"/>
            </v:shape>
            <w10:wrap anchorx="page"/>
          </v:group>
        </w:pict>
      </w:r>
      <w:r w:rsidR="00A23879">
        <w:rPr>
          <w:rFonts w:ascii="Microsoft JhengHei" w:eastAsia="Microsoft JhengHei" w:hAnsi="Microsoft JhengHei" w:cs="Microsoft JhengHei"/>
          <w:w w:val="95"/>
        </w:rPr>
        <w:t>&gt;   function   sdb(n){</w:t>
      </w:r>
    </w:p>
    <w:p w:rsidR="00D032B6" w:rsidRDefault="00A23879">
      <w:pPr>
        <w:pStyle w:val="BodyText"/>
        <w:spacing w:line="212" w:lineRule="exact"/>
        <w:ind w:left="613" w:right="7826"/>
        <w:jc w:val="both"/>
        <w:rPr>
          <w:rFonts w:ascii="Microsoft JhengHei" w:eastAsia="Microsoft JhengHei" w:hAnsi="Microsoft JhengHei" w:cs="Microsoft JhengHei"/>
        </w:rPr>
      </w:pPr>
      <w:r>
        <w:rPr>
          <w:rFonts w:ascii="Microsoft JhengHei" w:eastAsia="Microsoft JhengHei" w:hAnsi="Microsoft JhengHei" w:cs="Microsoft JhengHei"/>
          <w:w w:val="190"/>
        </w:rPr>
        <w:t>...</w:t>
      </w:r>
      <w:r>
        <w:rPr>
          <w:rFonts w:ascii="Microsoft JhengHei" w:eastAsia="Microsoft JhengHei" w:hAnsi="Microsoft JhengHei" w:cs="Microsoft JhengHei"/>
          <w:spacing w:val="-52"/>
          <w:w w:val="190"/>
        </w:rPr>
        <w:t xml:space="preserve"> </w:t>
      </w:r>
      <w:r>
        <w:rPr>
          <w:rFonts w:ascii="Microsoft JhengHei" w:eastAsia="Microsoft JhengHei" w:hAnsi="Microsoft JhengHei" w:cs="Microsoft JhengHei"/>
          <w:w w:val="115"/>
        </w:rPr>
        <w:t>if(n&lt;=1)return</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613" w:right="7226"/>
        <w:jc w:val="both"/>
        <w:rPr>
          <w:rFonts w:ascii="Microsoft JhengHei" w:eastAsia="Microsoft JhengHei" w:hAnsi="Microsoft JhengHei" w:cs="Microsoft JhengHei"/>
        </w:rPr>
      </w:pPr>
      <w:r>
        <w:rPr>
          <w:rFonts w:ascii="Microsoft JhengHei" w:eastAsia="Microsoft JhengHei" w:hAnsi="Microsoft JhengHei" w:cs="Microsoft JhengHei"/>
          <w:w w:val="190"/>
        </w:rPr>
        <w:t>...</w:t>
      </w:r>
      <w:r>
        <w:rPr>
          <w:rFonts w:ascii="Microsoft JhengHei" w:eastAsia="Microsoft JhengHei" w:hAnsi="Microsoft JhengHei" w:cs="Microsoft JhengHei"/>
          <w:spacing w:val="-53"/>
          <w:w w:val="190"/>
        </w:rPr>
        <w:t xml:space="preserve"> </w:t>
      </w:r>
      <w:r>
        <w:rPr>
          <w:rFonts w:ascii="Microsoft JhengHei" w:eastAsia="Microsoft JhengHei" w:hAnsi="Microsoft JhengHei" w:cs="Microsoft JhengHei"/>
          <w:w w:val="115"/>
        </w:rPr>
        <w:t>else</w:t>
      </w:r>
      <w:r>
        <w:rPr>
          <w:rFonts w:ascii="Microsoft JhengHei" w:eastAsia="Microsoft JhengHei" w:hAnsi="Microsoft JhengHei" w:cs="Microsoft JhengHei"/>
          <w:spacing w:val="-16"/>
          <w:w w:val="115"/>
        </w:rPr>
        <w:t xml:space="preserve"> </w:t>
      </w:r>
      <w:r>
        <w:rPr>
          <w:rFonts w:ascii="Microsoft JhengHei" w:eastAsia="Microsoft JhengHei" w:hAnsi="Microsoft JhengHei" w:cs="Microsoft JhengHei"/>
          <w:w w:val="115"/>
        </w:rPr>
        <w:t>return</w:t>
      </w:r>
      <w:r>
        <w:rPr>
          <w:rFonts w:ascii="Microsoft JhengHei" w:eastAsia="Microsoft JhengHei" w:hAnsi="Microsoft JhengHei" w:cs="Microsoft JhengHei"/>
          <w:spacing w:val="-15"/>
          <w:w w:val="115"/>
        </w:rPr>
        <w:t xml:space="preserve"> </w:t>
      </w:r>
      <w:r>
        <w:rPr>
          <w:rFonts w:ascii="Microsoft JhengHei" w:eastAsia="Microsoft JhengHei" w:hAnsi="Microsoft JhengHei" w:cs="Microsoft JhengHei"/>
          <w:w w:val="115"/>
        </w:rPr>
        <w:t>n*sdb(n-1);</w:t>
      </w:r>
    </w:p>
    <w:p w:rsidR="00D032B6" w:rsidRDefault="00A23879">
      <w:pPr>
        <w:pStyle w:val="BodyText"/>
        <w:spacing w:line="212" w:lineRule="exact"/>
        <w:ind w:left="613" w:right="9426"/>
        <w:jc w:val="both"/>
        <w:rPr>
          <w:rFonts w:ascii="Microsoft JhengHei" w:eastAsia="Microsoft JhengHei" w:hAnsi="Microsoft JhengHei" w:cs="Microsoft JhengHei"/>
        </w:rPr>
      </w:pPr>
      <w:r>
        <w:rPr>
          <w:rFonts w:ascii="Microsoft JhengHei" w:eastAsia="Microsoft JhengHei" w:hAnsi="Microsoft JhengHei" w:cs="Microsoft JhengHei"/>
          <w:w w:val="200"/>
        </w:rPr>
        <w:t>...</w:t>
      </w:r>
      <w:r>
        <w:rPr>
          <w:rFonts w:ascii="Microsoft JhengHei" w:eastAsia="Microsoft JhengHei" w:hAnsi="Microsoft JhengHei" w:cs="Microsoft JhengHei"/>
          <w:spacing w:val="4"/>
          <w:w w:val="200"/>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613" w:right="9026"/>
        <w:jc w:val="both"/>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sdb(4);</w:t>
      </w:r>
    </w:p>
    <w:p w:rsidR="00D032B6" w:rsidRDefault="00A23879">
      <w:pPr>
        <w:pStyle w:val="BodyText"/>
        <w:spacing w:line="212" w:lineRule="exact"/>
        <w:ind w:left="613" w:right="9726"/>
        <w:jc w:val="both"/>
        <w:rPr>
          <w:rFonts w:ascii="Microsoft JhengHei" w:eastAsia="Microsoft JhengHei" w:hAnsi="Microsoft JhengHei" w:cs="Microsoft JhengHei"/>
        </w:rPr>
      </w:pPr>
      <w:r>
        <w:rPr>
          <w:rFonts w:ascii="Microsoft JhengHei" w:eastAsia="Microsoft JhengHei" w:hAnsi="Microsoft JhengHei" w:cs="Microsoft JhengHei"/>
          <w:w w:val="85"/>
        </w:rPr>
        <w:lastRenderedPageBreak/>
        <w:t>24</w:t>
      </w:r>
    </w:p>
    <w:p w:rsidR="00D032B6" w:rsidRDefault="00A23879">
      <w:pPr>
        <w:pStyle w:val="BodyText"/>
        <w:spacing w:line="217" w:lineRule="exact"/>
        <w:ind w:left="613" w:right="9826"/>
        <w:jc w:val="both"/>
        <w:rPr>
          <w:rFonts w:ascii="Microsoft JhengHei" w:eastAsia="Microsoft JhengHei" w:hAnsi="Microsoft JhengHei" w:cs="Microsoft JhengHei"/>
        </w:rPr>
      </w:pPr>
      <w:r>
        <w:rPr>
          <w:rFonts w:ascii="Microsoft JhengHei" w:eastAsia="Microsoft JhengHei" w:hAnsi="Microsoft JhengHei" w:cs="Microsoft JhengHei"/>
          <w:w w:val="65"/>
        </w:rPr>
        <w:t>&gt;</w:t>
      </w:r>
    </w:p>
    <w:p w:rsidR="00D032B6" w:rsidRDefault="00D032B6">
      <w:pPr>
        <w:spacing w:before="2" w:line="110" w:lineRule="exact"/>
        <w:rPr>
          <w:sz w:val="11"/>
          <w:szCs w:val="11"/>
        </w:rPr>
      </w:pPr>
    </w:p>
    <w:p w:rsidR="00D032B6" w:rsidRDefault="00035F6E">
      <w:pPr>
        <w:pStyle w:val="BodyText"/>
        <w:spacing w:line="168" w:lineRule="auto"/>
        <w:ind w:left="1253" w:right="107"/>
      </w:pPr>
      <w:r>
        <w:pict>
          <v:shape id="_x0000_s3434" type="#_x0000_t75" style="position:absolute;left:0;text-align:left;margin-left:81.7pt;margin-top:2.55pt;width:24pt;height:24pt;z-index:-251999232;mso-position-horizontal-relative:page">
            <v:imagedata r:id="rId22" o:title=""/>
            <w10:wrap anchorx="page"/>
          </v:shape>
        </w:pict>
      </w:r>
      <w:r w:rsidR="00A23879">
        <w:t>注:</w:t>
      </w:r>
      <w:r w:rsidR="00A23879">
        <w:rPr>
          <w:spacing w:val="6"/>
        </w:rPr>
        <w:t xml:space="preserve"> </w:t>
      </w:r>
      <w:r w:rsidR="00A23879">
        <w:t>可以使用多行命令。shell</w:t>
      </w:r>
      <w:r w:rsidR="00A23879">
        <w:rPr>
          <w:spacing w:val="-27"/>
        </w:rPr>
        <w:t xml:space="preserve"> </w:t>
      </w:r>
      <w:r w:rsidR="00A23879">
        <w:t>会检测输入的</w:t>
      </w:r>
      <w:r w:rsidR="00A23879">
        <w:rPr>
          <w:spacing w:val="-27"/>
        </w:rPr>
        <w:t xml:space="preserve"> </w:t>
      </w:r>
      <w:r w:rsidR="00A23879">
        <w:t>JavaScript</w:t>
      </w:r>
      <w:r w:rsidR="00A23879">
        <w:rPr>
          <w:spacing w:val="-26"/>
        </w:rPr>
        <w:t xml:space="preserve"> </w:t>
      </w:r>
      <w:r w:rsidR="00A23879">
        <w:t>语句是否完整，如没有写完还可以接着写下一 行。</w:t>
      </w:r>
    </w:p>
    <w:p w:rsidR="00D032B6" w:rsidRDefault="00D032B6">
      <w:pPr>
        <w:spacing w:line="168" w:lineRule="auto"/>
        <w:sectPr w:rsidR="00D032B6">
          <w:headerReference w:type="even" r:id="rId209"/>
          <w:headerReference w:type="default" r:id="rId210"/>
          <w:pgSz w:w="12240" w:h="15840"/>
          <w:pgMar w:top="900" w:right="680" w:bottom="280" w:left="1020" w:header="713" w:footer="0" w:gutter="0"/>
          <w:pgNumType w:start="137"/>
          <w:cols w:space="720"/>
        </w:sectPr>
      </w:pPr>
    </w:p>
    <w:p w:rsidR="00D032B6" w:rsidRDefault="00D032B6">
      <w:pPr>
        <w:spacing w:before="4" w:line="130" w:lineRule="exact"/>
        <w:rPr>
          <w:sz w:val="13"/>
          <w:szCs w:val="13"/>
        </w:rPr>
      </w:pPr>
    </w:p>
    <w:p w:rsidR="00D032B6" w:rsidRDefault="00A23879">
      <w:pPr>
        <w:pStyle w:val="BodyText"/>
        <w:spacing w:line="312" w:lineRule="exact"/>
      </w:pPr>
      <w:r>
        <w:rPr>
          <w:w w:val="95"/>
        </w:rPr>
        <w:t>SequoiaDB</w:t>
      </w:r>
      <w:r>
        <w:rPr>
          <w:spacing w:val="5"/>
          <w:w w:val="95"/>
        </w:rPr>
        <w:t xml:space="preserve"> </w:t>
      </w:r>
      <w:r>
        <w:rPr>
          <w:w w:val="95"/>
        </w:rPr>
        <w:t>客户端</w:t>
      </w:r>
    </w:p>
    <w:p w:rsidR="00D032B6" w:rsidRDefault="00D032B6">
      <w:pPr>
        <w:spacing w:before="5" w:line="100" w:lineRule="exact"/>
        <w:rPr>
          <w:sz w:val="10"/>
          <w:szCs w:val="10"/>
        </w:rPr>
      </w:pPr>
    </w:p>
    <w:p w:rsidR="00D032B6" w:rsidRDefault="00A23879">
      <w:pPr>
        <w:pStyle w:val="BodyText"/>
        <w:spacing w:line="168" w:lineRule="auto"/>
      </w:pPr>
      <w:r>
        <w:rPr>
          <w:w w:val="95"/>
        </w:rPr>
        <w:t>启动</w:t>
      </w:r>
      <w:r>
        <w:rPr>
          <w:spacing w:val="28"/>
          <w:w w:val="95"/>
        </w:rPr>
        <w:t xml:space="preserve"> </w:t>
      </w:r>
      <w:r>
        <w:rPr>
          <w:w w:val="95"/>
        </w:rPr>
        <w:t>shell</w:t>
      </w:r>
      <w:r>
        <w:rPr>
          <w:spacing w:val="28"/>
          <w:w w:val="95"/>
        </w:rPr>
        <w:t xml:space="preserve"> </w:t>
      </w:r>
      <w:r>
        <w:rPr>
          <w:w w:val="95"/>
        </w:rPr>
        <w:t>可以运行任意</w:t>
      </w:r>
      <w:r>
        <w:rPr>
          <w:spacing w:val="29"/>
          <w:w w:val="95"/>
        </w:rPr>
        <w:t xml:space="preserve"> </w:t>
      </w:r>
      <w:r>
        <w:rPr>
          <w:w w:val="95"/>
        </w:rPr>
        <w:t>JavaScript</w:t>
      </w:r>
      <w:r>
        <w:rPr>
          <w:spacing w:val="28"/>
          <w:w w:val="95"/>
        </w:rPr>
        <w:t xml:space="preserve"> </w:t>
      </w:r>
      <w:r>
        <w:rPr>
          <w:w w:val="95"/>
        </w:rPr>
        <w:t>程序，但是</w:t>
      </w:r>
      <w:r>
        <w:rPr>
          <w:spacing w:val="29"/>
          <w:w w:val="95"/>
        </w:rPr>
        <w:t xml:space="preserve"> </w:t>
      </w:r>
      <w:r>
        <w:rPr>
          <w:w w:val="95"/>
        </w:rPr>
        <w:t>shell</w:t>
      </w:r>
      <w:r>
        <w:rPr>
          <w:spacing w:val="28"/>
          <w:w w:val="95"/>
        </w:rPr>
        <w:t xml:space="preserve"> </w:t>
      </w:r>
      <w:r>
        <w:rPr>
          <w:w w:val="95"/>
        </w:rPr>
        <w:t>的真正威力在于它是一个独立的</w:t>
      </w:r>
      <w:r>
        <w:rPr>
          <w:spacing w:val="28"/>
          <w:w w:val="95"/>
        </w:rPr>
        <w:t xml:space="preserve"> </w:t>
      </w:r>
      <w:r>
        <w:rPr>
          <w:w w:val="95"/>
        </w:rPr>
        <w:t>SequoiaDB</w:t>
      </w:r>
      <w:r>
        <w:rPr>
          <w:spacing w:val="29"/>
          <w:w w:val="95"/>
        </w:rPr>
        <w:t xml:space="preserve"> </w:t>
      </w:r>
      <w:r>
        <w:rPr>
          <w:w w:val="95"/>
        </w:rPr>
        <w:t>客户端。</w:t>
      </w:r>
      <w:r>
        <w:t xml:space="preserve"> </w:t>
      </w:r>
      <w:r>
        <w:rPr>
          <w:w w:val="95"/>
        </w:rPr>
        <w:t>开启的时候，可以使用</w:t>
      </w:r>
      <w:r>
        <w:rPr>
          <w:spacing w:val="22"/>
          <w:w w:val="95"/>
        </w:rPr>
        <w:t xml:space="preserve"> </w:t>
      </w:r>
      <w:r>
        <w:rPr>
          <w:w w:val="95"/>
        </w:rPr>
        <w:t>db</w:t>
      </w:r>
      <w:r>
        <w:rPr>
          <w:spacing w:val="23"/>
          <w:w w:val="95"/>
        </w:rPr>
        <w:t xml:space="preserve"> </w:t>
      </w:r>
      <w:r>
        <w:rPr>
          <w:w w:val="95"/>
        </w:rPr>
        <w:t>=</w:t>
      </w:r>
      <w:r>
        <w:rPr>
          <w:spacing w:val="22"/>
          <w:w w:val="95"/>
        </w:rPr>
        <w:t xml:space="preserve"> </w:t>
      </w:r>
      <w:r>
        <w:rPr>
          <w:w w:val="95"/>
        </w:rPr>
        <w:t>new</w:t>
      </w:r>
      <w:r>
        <w:rPr>
          <w:spacing w:val="23"/>
          <w:w w:val="95"/>
        </w:rPr>
        <w:t xml:space="preserve"> </w:t>
      </w:r>
      <w:r>
        <w:rPr>
          <w:w w:val="95"/>
        </w:rPr>
        <w:t>Sdb("localhost",11810)命令连接到本地</w:t>
      </w:r>
      <w:r>
        <w:rPr>
          <w:spacing w:val="23"/>
          <w:w w:val="95"/>
        </w:rPr>
        <w:t xml:space="preserve"> </w:t>
      </w:r>
      <w:r>
        <w:rPr>
          <w:w w:val="95"/>
        </w:rPr>
        <w:t>SequoiaDB</w:t>
      </w:r>
      <w:r>
        <w:rPr>
          <w:spacing w:val="22"/>
          <w:w w:val="95"/>
        </w:rPr>
        <w:t xml:space="preserve"> </w:t>
      </w:r>
      <w:r>
        <w:rPr>
          <w:w w:val="95"/>
        </w:rPr>
        <w:t>服务器的数据库，并将</w:t>
      </w:r>
      <w:r>
        <w:t xml:space="preserve"> </w:t>
      </w:r>
      <w:r>
        <w:rPr>
          <w:w w:val="95"/>
        </w:rPr>
        <w:t>这个数据库连接赋值给全局变量</w:t>
      </w:r>
      <w:r>
        <w:rPr>
          <w:spacing w:val="52"/>
          <w:w w:val="95"/>
        </w:rPr>
        <w:t xml:space="preserve"> </w:t>
      </w:r>
      <w:r>
        <w:rPr>
          <w:w w:val="95"/>
        </w:rPr>
        <w:t>db。这个变量是通过</w:t>
      </w:r>
      <w:r>
        <w:rPr>
          <w:spacing w:val="53"/>
          <w:w w:val="95"/>
        </w:rPr>
        <w:t xml:space="preserve"> </w:t>
      </w:r>
      <w:r>
        <w:rPr>
          <w:w w:val="95"/>
        </w:rPr>
        <w:t>shell</w:t>
      </w:r>
      <w:r>
        <w:rPr>
          <w:spacing w:val="52"/>
          <w:w w:val="95"/>
        </w:rPr>
        <w:t xml:space="preserve"> </w:t>
      </w:r>
      <w:r>
        <w:rPr>
          <w:w w:val="95"/>
        </w:rPr>
        <w:t>访问</w:t>
      </w:r>
      <w:r>
        <w:rPr>
          <w:spacing w:val="53"/>
          <w:w w:val="95"/>
        </w:rPr>
        <w:t xml:space="preserve"> </w:t>
      </w:r>
      <w:r>
        <w:rPr>
          <w:w w:val="95"/>
        </w:rPr>
        <w:t>SequoiaDB</w:t>
      </w:r>
      <w:r>
        <w:rPr>
          <w:spacing w:val="52"/>
          <w:w w:val="95"/>
        </w:rPr>
        <w:t xml:space="preserve"> </w:t>
      </w:r>
      <w:r>
        <w:rPr>
          <w:w w:val="95"/>
        </w:rPr>
        <w:t>的主要入口点。</w:t>
      </w:r>
    </w:p>
    <w:p w:rsidR="00D032B6" w:rsidRDefault="00035F6E">
      <w:pPr>
        <w:pStyle w:val="BodyText"/>
        <w:spacing w:before="34"/>
      </w:pPr>
      <w:r>
        <w:pict>
          <v:group id="_x0000_s3432" style="position:absolute;left:0;text-align:left;margin-left:81.7pt;margin-top:23.55pt;width:473.6pt;height:42.4pt;z-index:-251998208;mso-position-horizontal-relative:page" coordorigin="1634,471" coordsize="9472,848">
            <v:shape id="_x0000_s3433" style="position:absolute;left:1634;top:471;width:9472;height:848" coordorigin="1634,471" coordsize="9472,848" path="m1634,471r9472,l11106,1319r-9472,l1634,471xe" fillcolor="#efefef" stroked="f">
              <v:path arrowok="t"/>
            </v:shape>
            <w10:wrap anchorx="page"/>
          </v:group>
        </w:pict>
      </w:r>
      <w:r w:rsidR="00A23879">
        <w:t>shell</w:t>
      </w:r>
      <w:r w:rsidR="00A23879">
        <w:rPr>
          <w:spacing w:val="-42"/>
        </w:rPr>
        <w:t xml:space="preserve"> </w:t>
      </w:r>
      <w:r w:rsidR="00A23879">
        <w:t>还有一些非</w:t>
      </w:r>
      <w:r w:rsidR="00A23879">
        <w:rPr>
          <w:spacing w:val="-41"/>
        </w:rPr>
        <w:t xml:space="preserve"> </w:t>
      </w:r>
      <w:r w:rsidR="00A23879">
        <w:t>JavaScript</w:t>
      </w:r>
      <w:r w:rsidR="00A23879">
        <w:rPr>
          <w:spacing w:val="-42"/>
        </w:rPr>
        <w:t xml:space="preserve"> </w:t>
      </w:r>
      <w:r w:rsidR="00A23879">
        <w:t>语法的扩展，例如：</w:t>
      </w:r>
    </w:p>
    <w:p w:rsidR="00D032B6" w:rsidRDefault="00A23879">
      <w:pPr>
        <w:pStyle w:val="BodyText"/>
        <w:spacing w:before="92" w:line="147" w:lineRule="auto"/>
        <w:ind w:right="7916"/>
        <w:rPr>
          <w:rFonts w:ascii="Microsoft JhengHei" w:eastAsia="Microsoft JhengHei" w:hAnsi="Microsoft JhengHei" w:cs="Microsoft JhengHei"/>
        </w:rPr>
      </w:pPr>
      <w:r>
        <w:rPr>
          <w:rFonts w:ascii="Microsoft JhengHei" w:eastAsia="Microsoft JhengHei" w:hAnsi="Microsoft JhengHei" w:cs="Microsoft JhengHei"/>
          <w:w w:val="85"/>
        </w:rPr>
        <w:t>&gt;</w:t>
      </w:r>
      <w:r>
        <w:rPr>
          <w:rFonts w:ascii="Microsoft JhengHei" w:eastAsia="Microsoft JhengHei" w:hAnsi="Microsoft JhengHei" w:cs="Microsoft JhengHei"/>
          <w:spacing w:val="13"/>
          <w:w w:val="85"/>
        </w:rPr>
        <w:t xml:space="preserve"> </w:t>
      </w:r>
      <w:r>
        <w:rPr>
          <w:rFonts w:ascii="Microsoft JhengHei" w:eastAsia="Microsoft JhengHei" w:hAnsi="Microsoft JhengHei" w:cs="Microsoft JhengHei"/>
          <w:w w:val="85"/>
        </w:rPr>
        <w:t>db</w:t>
      </w:r>
      <w:r>
        <w:rPr>
          <w:rFonts w:ascii="Microsoft JhengHei" w:eastAsia="Microsoft JhengHei" w:hAnsi="Microsoft JhengHei" w:cs="Microsoft JhengHei"/>
          <w:w w:val="78"/>
        </w:rPr>
        <w:t xml:space="preserve"> </w:t>
      </w:r>
      <w:r>
        <w:rPr>
          <w:rFonts w:ascii="Microsoft JhengHei" w:eastAsia="Microsoft JhengHei" w:hAnsi="Microsoft JhengHei" w:cs="Microsoft JhengHei"/>
          <w:w w:val="85"/>
        </w:rPr>
        <w:t>localhost:11810</w:t>
      </w:r>
    </w:p>
    <w:p w:rsidR="00D032B6" w:rsidRDefault="00A23879">
      <w:pPr>
        <w:pStyle w:val="BodyText"/>
        <w:tabs>
          <w:tab w:val="left" w:pos="3233"/>
        </w:tabs>
        <w:spacing w:line="147" w:lineRule="auto"/>
        <w:ind w:right="5846"/>
        <w:rPr>
          <w:rFonts w:ascii="Microsoft JhengHei" w:eastAsia="Microsoft JhengHei" w:hAnsi="Microsoft JhengHei" w:cs="Microsoft JhengHei"/>
        </w:rPr>
      </w:pP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db.createCS("foo")</w:t>
      </w:r>
      <w:r>
        <w:rPr>
          <w:rFonts w:ascii="Microsoft JhengHei" w:eastAsia="Microsoft JhengHei" w:hAnsi="Microsoft JhengHei" w:cs="Microsoft JhengHei"/>
          <w:w w:val="95"/>
        </w:rPr>
        <w:tab/>
        <w:t>//创建集合空间</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localhost:11810.foo</w:t>
      </w:r>
    </w:p>
    <w:p w:rsidR="00D032B6" w:rsidRDefault="00D032B6">
      <w:pPr>
        <w:spacing w:before="2" w:line="130" w:lineRule="exact"/>
        <w:rPr>
          <w:sz w:val="13"/>
          <w:szCs w:val="13"/>
        </w:rPr>
      </w:pPr>
    </w:p>
    <w:p w:rsidR="00D032B6" w:rsidRDefault="00A23879">
      <w:pPr>
        <w:pStyle w:val="BodyText"/>
        <w:spacing w:line="168" w:lineRule="auto"/>
        <w:rPr>
          <w:lang w:eastAsia="zh-CN"/>
        </w:rPr>
      </w:pPr>
      <w:r>
        <w:t>可以通过</w:t>
      </w:r>
      <w:r>
        <w:rPr>
          <w:spacing w:val="-23"/>
        </w:rPr>
        <w:t xml:space="preserve"> </w:t>
      </w:r>
      <w:r>
        <w:t>db</w:t>
      </w:r>
      <w:r>
        <w:rPr>
          <w:spacing w:val="-24"/>
        </w:rPr>
        <w:t xml:space="preserve"> </w:t>
      </w:r>
      <w:r>
        <w:t>变量来访问其中的集合空间，如</w:t>
      </w:r>
      <w:r>
        <w:rPr>
          <w:spacing w:val="-23"/>
        </w:rPr>
        <w:t xml:space="preserve"> </w:t>
      </w:r>
      <w:r>
        <w:t>db.foo</w:t>
      </w:r>
      <w:r>
        <w:rPr>
          <w:spacing w:val="-23"/>
        </w:rPr>
        <w:t xml:space="preserve"> </w:t>
      </w:r>
      <w:r>
        <w:t>返回当前数据库的</w:t>
      </w:r>
      <w:r>
        <w:rPr>
          <w:spacing w:val="-23"/>
        </w:rPr>
        <w:t xml:space="preserve"> </w:t>
      </w:r>
      <w:r>
        <w:t>foo</w:t>
      </w:r>
      <w:r>
        <w:rPr>
          <w:spacing w:val="-23"/>
        </w:rPr>
        <w:t xml:space="preserve"> </w:t>
      </w:r>
      <w:r>
        <w:t>集合空间。</w:t>
      </w:r>
      <w:r>
        <w:rPr>
          <w:lang w:eastAsia="zh-CN"/>
        </w:rPr>
        <w:t>再通过集合空间来访 问其中的集合，如</w:t>
      </w:r>
      <w:r>
        <w:rPr>
          <w:spacing w:val="-27"/>
          <w:lang w:eastAsia="zh-CN"/>
        </w:rPr>
        <w:t xml:space="preserve"> </w:t>
      </w:r>
      <w:r>
        <w:rPr>
          <w:lang w:eastAsia="zh-CN"/>
        </w:rPr>
        <w:t>db.foo.bar，返回返回当前数据库</w:t>
      </w:r>
      <w:r>
        <w:rPr>
          <w:spacing w:val="-27"/>
          <w:lang w:eastAsia="zh-CN"/>
        </w:rPr>
        <w:t xml:space="preserve"> </w:t>
      </w:r>
      <w:r>
        <w:rPr>
          <w:lang w:eastAsia="zh-CN"/>
        </w:rPr>
        <w:t>foo</w:t>
      </w:r>
      <w:r>
        <w:rPr>
          <w:spacing w:val="-27"/>
          <w:lang w:eastAsia="zh-CN"/>
        </w:rPr>
        <w:t xml:space="preserve"> </w:t>
      </w:r>
      <w:r>
        <w:rPr>
          <w:lang w:eastAsia="zh-CN"/>
        </w:rPr>
        <w:t>集合空间的集合</w:t>
      </w:r>
      <w:r>
        <w:rPr>
          <w:spacing w:val="-27"/>
          <w:lang w:eastAsia="zh-CN"/>
        </w:rPr>
        <w:t xml:space="preserve"> </w:t>
      </w:r>
      <w:r>
        <w:rPr>
          <w:lang w:eastAsia="zh-CN"/>
        </w:rPr>
        <w:t>bar。既然可以再</w:t>
      </w:r>
      <w:r>
        <w:rPr>
          <w:spacing w:val="-26"/>
          <w:lang w:eastAsia="zh-CN"/>
        </w:rPr>
        <w:t xml:space="preserve"> </w:t>
      </w:r>
      <w:r>
        <w:rPr>
          <w:lang w:eastAsia="zh-CN"/>
        </w:rPr>
        <w:t>shell</w:t>
      </w:r>
      <w:r>
        <w:rPr>
          <w:spacing w:val="-27"/>
          <w:lang w:eastAsia="zh-CN"/>
        </w:rPr>
        <w:t xml:space="preserve"> </w:t>
      </w:r>
      <w:r>
        <w:rPr>
          <w:lang w:eastAsia="zh-CN"/>
        </w:rPr>
        <w:t>中访问集 合，那么基本上就可以执行几乎所有的数据库操作了。</w:t>
      </w:r>
    </w:p>
    <w:p w:rsidR="00D032B6" w:rsidRDefault="00D032B6">
      <w:pPr>
        <w:spacing w:before="1" w:line="130" w:lineRule="exact"/>
        <w:rPr>
          <w:sz w:val="13"/>
          <w:szCs w:val="13"/>
          <w:lang w:eastAsia="zh-CN"/>
        </w:rPr>
      </w:pPr>
    </w:p>
    <w:p w:rsidR="00D032B6" w:rsidRDefault="00A23879">
      <w:pPr>
        <w:pStyle w:val="Heading4"/>
      </w:pPr>
      <w:bookmarkStart w:id="286" w:name="使用_shell_的窍门"/>
      <w:bookmarkStart w:id="287" w:name="_bookmark130"/>
      <w:bookmarkEnd w:id="286"/>
      <w:bookmarkEnd w:id="287"/>
      <w:r>
        <w:t>使用</w:t>
      </w:r>
      <w:r>
        <w:rPr>
          <w:spacing w:val="-20"/>
        </w:rPr>
        <w:t xml:space="preserve"> </w:t>
      </w:r>
      <w:r>
        <w:t>shell</w:t>
      </w:r>
      <w:r>
        <w:rPr>
          <w:spacing w:val="-19"/>
        </w:rPr>
        <w:t xml:space="preserve"> </w:t>
      </w:r>
      <w:r>
        <w:t>的窍门</w:t>
      </w:r>
    </w:p>
    <w:p w:rsidR="00D032B6" w:rsidRDefault="00D032B6">
      <w:pPr>
        <w:spacing w:before="8" w:line="100" w:lineRule="exact"/>
        <w:rPr>
          <w:sz w:val="10"/>
          <w:szCs w:val="10"/>
        </w:rPr>
      </w:pPr>
    </w:p>
    <w:p w:rsidR="00D032B6" w:rsidRDefault="00A23879">
      <w:pPr>
        <w:pStyle w:val="BodyText"/>
        <w:spacing w:line="168" w:lineRule="auto"/>
      </w:pPr>
      <w:r>
        <w:rPr>
          <w:w w:val="95"/>
        </w:rPr>
        <w:t>SequoiaDB</w:t>
      </w:r>
      <w:r>
        <w:rPr>
          <w:spacing w:val="46"/>
          <w:w w:val="95"/>
        </w:rPr>
        <w:t xml:space="preserve"> </w:t>
      </w:r>
      <w:r>
        <w:rPr>
          <w:w w:val="95"/>
        </w:rPr>
        <w:t>shell</w:t>
      </w:r>
      <w:r>
        <w:rPr>
          <w:spacing w:val="46"/>
          <w:w w:val="95"/>
        </w:rPr>
        <w:t xml:space="preserve"> </w:t>
      </w:r>
      <w:r>
        <w:rPr>
          <w:w w:val="95"/>
        </w:rPr>
        <w:t>本身内置了帮助文档，通过</w:t>
      </w:r>
      <w:r>
        <w:rPr>
          <w:spacing w:val="46"/>
          <w:w w:val="95"/>
        </w:rPr>
        <w:t xml:space="preserve"> </w:t>
      </w:r>
      <w:r>
        <w:rPr>
          <w:w w:val="95"/>
        </w:rPr>
        <w:t>help()</w:t>
      </w:r>
      <w:r>
        <w:rPr>
          <w:spacing w:val="46"/>
          <w:w w:val="95"/>
        </w:rPr>
        <w:t xml:space="preserve"> </w:t>
      </w:r>
      <w:r>
        <w:rPr>
          <w:w w:val="95"/>
        </w:rPr>
        <w:t>命令可以查看使用介绍。另外，参考手册</w:t>
      </w:r>
      <w:r>
        <w:rPr>
          <w:spacing w:val="47"/>
          <w:w w:val="95"/>
        </w:rPr>
        <w:t xml:space="preserve"> </w:t>
      </w:r>
      <w:r>
        <w:rPr>
          <w:w w:val="95"/>
        </w:rPr>
        <w:t>SequoiaDB</w:t>
      </w:r>
      <w:r>
        <w:rPr>
          <w:w w:val="93"/>
        </w:rPr>
        <w:t xml:space="preserve"> </w:t>
      </w:r>
      <w:r>
        <w:rPr>
          <w:w w:val="95"/>
        </w:rPr>
        <w:t xml:space="preserve">JavaScript  </w:t>
      </w:r>
      <w:r>
        <w:rPr>
          <w:spacing w:val="25"/>
          <w:w w:val="95"/>
        </w:rPr>
        <w:t xml:space="preserve"> </w:t>
      </w:r>
      <w:r>
        <w:rPr>
          <w:w w:val="95"/>
        </w:rPr>
        <w:t>方法一节中，有各方法的详细使用介绍。</w:t>
      </w:r>
    </w:p>
    <w:p w:rsidR="00606508" w:rsidRDefault="00A23879">
      <w:pPr>
        <w:pStyle w:val="BodyText"/>
        <w:numPr>
          <w:ilvl w:val="0"/>
          <w:numId w:val="12"/>
        </w:numPr>
        <w:tabs>
          <w:tab w:val="left" w:pos="1217"/>
        </w:tabs>
        <w:spacing w:before="50" w:line="255" w:lineRule="auto"/>
        <w:ind w:left="1217" w:right="7862"/>
      </w:pPr>
      <w:r>
        <w:rPr>
          <w:w w:val="95"/>
          <w:position w:val="1"/>
        </w:rPr>
        <w:t>Help</w:t>
      </w:r>
      <w:r>
        <w:rPr>
          <w:w w:val="92"/>
          <w:position w:val="1"/>
        </w:rPr>
        <w:t xml:space="preserve"> </w:t>
      </w:r>
      <w:r>
        <w:rPr>
          <w:w w:val="95"/>
        </w:rPr>
        <w:t>查看使用介绍：</w:t>
      </w:r>
    </w:p>
    <w:p w:rsidR="00D032B6" w:rsidRDefault="00035F6E">
      <w:pPr>
        <w:pStyle w:val="BodyText"/>
        <w:spacing w:line="302" w:lineRule="exact"/>
        <w:ind w:left="1217"/>
        <w:rPr>
          <w:rFonts w:ascii="Microsoft JhengHei" w:eastAsia="Microsoft JhengHei" w:hAnsi="Microsoft JhengHei" w:cs="Microsoft JhengHei"/>
        </w:rPr>
      </w:pPr>
      <w:r w:rsidRPr="00035F6E">
        <w:pict>
          <v:group id="_x0000_s3430" style="position:absolute;left:0;text-align:left;margin-left:95.85pt;margin-top:3.9pt;width:459.45pt;height:222.6pt;z-index:-251997184;mso-position-horizontal-relative:page" coordorigin="1917,78" coordsize="9189,4452">
            <v:shape id="_x0000_s3431" style="position:absolute;left:1917;top:78;width:9189;height:4452" coordorigin="1917,78" coordsize="9189,4452" path="m1917,78r9189,l11106,4530r-9189,l1917,78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39"/>
          <w:w w:val="90"/>
        </w:rPr>
        <w:t xml:space="preserve"> </w:t>
      </w:r>
      <w:r w:rsidR="00A23879">
        <w:rPr>
          <w:rFonts w:ascii="Microsoft JhengHei" w:eastAsia="Microsoft JhengHei" w:hAnsi="Microsoft JhengHei" w:cs="Microsoft JhengHei"/>
          <w:w w:val="90"/>
        </w:rPr>
        <w:t>help()</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rPr>
        <w:t>var</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rPr>
        <w:t>Sdb()</w:t>
      </w:r>
      <w:r>
        <w:rPr>
          <w:rFonts w:ascii="Microsoft JhengHei" w:eastAsia="Microsoft JhengHei" w:hAnsi="Microsoft JhengHei" w:cs="Microsoft JhengHei"/>
        </w:rPr>
        <w:tab/>
        <w:t xml:space="preserve">connect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to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database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use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default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host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'localhost'</w:t>
      </w:r>
    </w:p>
    <w:p w:rsidR="00D032B6" w:rsidRDefault="00A23879">
      <w:pPr>
        <w:pStyle w:val="BodyText"/>
        <w:spacing w:line="212" w:lineRule="exact"/>
        <w:ind w:left="1300" w:right="6945"/>
        <w:jc w:val="center"/>
        <w:rPr>
          <w:rFonts w:ascii="Microsoft JhengHei" w:eastAsia="Microsoft JhengHei" w:hAnsi="Microsoft JhengHei" w:cs="Microsoft JhengHei"/>
        </w:rPr>
      </w:pPr>
      <w:r>
        <w:rPr>
          <w:rFonts w:ascii="Microsoft JhengHei" w:eastAsia="Microsoft JhengHei" w:hAnsi="Microsoft JhengHei" w:cs="Microsoft JhengHei"/>
          <w:w w:val="95"/>
        </w:rPr>
        <w:t xml:space="preserve">and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 xml:space="preserve">default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 xml:space="preserve">port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11810</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 xml:space="preserve">var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5"/>
        </w:rPr>
        <w:t>Sdb('localhost',11810)</w:t>
      </w:r>
      <w:r>
        <w:rPr>
          <w:rFonts w:ascii="Microsoft JhengHei" w:eastAsia="Microsoft JhengHei" w:hAnsi="Microsoft JhengHei" w:cs="Microsoft JhengHei"/>
          <w:w w:val="95"/>
        </w:rPr>
        <w:tab/>
        <w:t xml:space="preserve">connect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to </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 xml:space="preserve">database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use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specified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host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0"/>
        </w:rPr>
        <w:t xml:space="preserve">and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5"/>
        </w:rPr>
        <w:t>port</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 xml:space="preserve">var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5"/>
        </w:rPr>
        <w:t xml:space="preserve">Sdb('ubuntu',11810,'','')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connect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to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database </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5"/>
        </w:rPr>
        <w:t xml:space="preserve">with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username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and </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5"/>
        </w:rPr>
        <w:t>password</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rPr>
        <w:t>help(&lt;method&gt;)</w:t>
      </w:r>
      <w:r>
        <w:rPr>
          <w:rFonts w:ascii="Microsoft JhengHei" w:eastAsia="Microsoft JhengHei" w:hAnsi="Microsoft JhengHei" w:cs="Microsoft JhengHei"/>
        </w:rPr>
        <w:tab/>
        <w:t xml:space="preserve">help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 xml:space="preserve">on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 xml:space="preserve">specified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 xml:space="preserve">method,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 xml:space="preserve">e.g. </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help('createCS')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db.help()</w:t>
      </w:r>
      <w:r>
        <w:rPr>
          <w:rFonts w:ascii="Microsoft JhengHei" w:eastAsia="Microsoft JhengHei" w:hAnsi="Microsoft JhengHei" w:cs="Microsoft JhengHei"/>
          <w:w w:val="90"/>
        </w:rPr>
        <w:tab/>
        <w:t>help</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on</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db</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methods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rPr>
        <w:t>db.cs.help()</w:t>
      </w:r>
      <w:r>
        <w:rPr>
          <w:rFonts w:ascii="Microsoft JhengHei" w:eastAsia="Microsoft JhengHei" w:hAnsi="Microsoft JhengHei" w:cs="Microsoft JhengHei"/>
        </w:rPr>
        <w:tab/>
        <w:t>help</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collection</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space</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cs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05"/>
        </w:rPr>
        <w:t>db.cs.cl</w:t>
      </w:r>
      <w:r>
        <w:rPr>
          <w:rFonts w:ascii="Microsoft JhengHei" w:eastAsia="Microsoft JhengHei" w:hAnsi="Microsoft JhengHei" w:cs="Microsoft JhengHei"/>
          <w:w w:val="105"/>
        </w:rPr>
        <w:tab/>
        <w:t>access</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cl</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on</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space</w:t>
      </w:r>
      <w:r>
        <w:rPr>
          <w:rFonts w:ascii="Microsoft JhengHei" w:eastAsia="Microsoft JhengHei" w:hAnsi="Microsoft JhengHei" w:cs="Microsoft JhengHei"/>
          <w:spacing w:val="38"/>
          <w:w w:val="105"/>
        </w:rPr>
        <w:t xml:space="preserve"> </w:t>
      </w:r>
      <w:r>
        <w:rPr>
          <w:rFonts w:ascii="Microsoft JhengHei" w:eastAsia="Microsoft JhengHei" w:hAnsi="Microsoft JhengHei" w:cs="Microsoft JhengHei"/>
          <w:w w:val="105"/>
        </w:rPr>
        <w:t>cs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05"/>
        </w:rPr>
        <w:t>db.cs.cl.help()</w:t>
      </w:r>
      <w:r>
        <w:rPr>
          <w:rFonts w:ascii="Microsoft JhengHei" w:eastAsia="Microsoft JhengHei" w:hAnsi="Microsoft JhengHei" w:cs="Microsoft JhengHei"/>
          <w:w w:val="105"/>
        </w:rPr>
        <w:tab/>
        <w:t>help</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w w:val="105"/>
        </w:rPr>
        <w:t>on</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w w:val="105"/>
        </w:rPr>
        <w:t>cl</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30"/>
        </w:rPr>
        <w:t>db.cs.cl.find()</w:t>
      </w:r>
      <w:r>
        <w:rPr>
          <w:rFonts w:ascii="Microsoft JhengHei" w:eastAsia="Microsoft JhengHei" w:hAnsi="Microsoft JhengHei" w:cs="Microsoft JhengHei"/>
          <w:w w:val="130"/>
        </w:rPr>
        <w:tab/>
        <w:t>list</w:t>
      </w:r>
      <w:r>
        <w:rPr>
          <w:rFonts w:ascii="Microsoft JhengHei" w:eastAsia="Microsoft JhengHei" w:hAnsi="Microsoft JhengHei" w:cs="Microsoft JhengHei"/>
          <w:spacing w:val="-3"/>
          <w:w w:val="130"/>
        </w:rPr>
        <w:t xml:space="preserve"> </w:t>
      </w:r>
      <w:r>
        <w:rPr>
          <w:rFonts w:ascii="Microsoft JhengHei" w:eastAsia="Microsoft JhengHei" w:hAnsi="Microsoft JhengHei" w:cs="Microsoft JhengHei"/>
          <w:w w:val="130"/>
        </w:rPr>
        <w:t>all</w:t>
      </w:r>
      <w:r>
        <w:rPr>
          <w:rFonts w:ascii="Microsoft JhengHei" w:eastAsia="Microsoft JhengHei" w:hAnsi="Microsoft JhengHei" w:cs="Microsoft JhengHei"/>
          <w:spacing w:val="-3"/>
          <w:w w:val="130"/>
        </w:rPr>
        <w:t xml:space="preserve"> </w:t>
      </w:r>
      <w:r>
        <w:rPr>
          <w:rFonts w:ascii="Microsoft JhengHei" w:eastAsia="Microsoft JhengHei" w:hAnsi="Microsoft JhengHei" w:cs="Microsoft JhengHei"/>
          <w:w w:val="120"/>
        </w:rPr>
        <w:t>records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db.cs.cl.find({a:1})</w:t>
      </w:r>
      <w:r>
        <w:rPr>
          <w:rFonts w:ascii="Microsoft JhengHei" w:eastAsia="Microsoft JhengHei" w:hAnsi="Microsoft JhengHei" w:cs="Microsoft JhengHei"/>
          <w:w w:val="110"/>
        </w:rPr>
        <w:tab/>
      </w:r>
      <w:r>
        <w:rPr>
          <w:rFonts w:ascii="Microsoft JhengHei" w:eastAsia="Microsoft JhengHei" w:hAnsi="Microsoft JhengHei" w:cs="Microsoft JhengHei"/>
          <w:w w:val="115"/>
        </w:rPr>
        <w:t>list</w:t>
      </w:r>
      <w:r>
        <w:rPr>
          <w:rFonts w:ascii="Microsoft JhengHei" w:eastAsia="Microsoft JhengHei" w:hAnsi="Microsoft JhengHei" w:cs="Microsoft JhengHei"/>
          <w:spacing w:val="-21"/>
          <w:w w:val="115"/>
        </w:rPr>
        <w:t xml:space="preserve"> </w:t>
      </w:r>
      <w:r>
        <w:rPr>
          <w:rFonts w:ascii="Microsoft JhengHei" w:eastAsia="Microsoft JhengHei" w:hAnsi="Microsoft JhengHei" w:cs="Microsoft JhengHei"/>
          <w:w w:val="110"/>
        </w:rPr>
        <w:t>records</w:t>
      </w:r>
      <w:r>
        <w:rPr>
          <w:rFonts w:ascii="Microsoft JhengHei" w:eastAsia="Microsoft JhengHei" w:hAnsi="Microsoft JhengHei" w:cs="Microsoft JhengHei"/>
          <w:spacing w:val="-18"/>
          <w:w w:val="110"/>
        </w:rPr>
        <w:t xml:space="preserve"> </w:t>
      </w:r>
      <w:r>
        <w:rPr>
          <w:rFonts w:ascii="Microsoft JhengHei" w:eastAsia="Microsoft JhengHei" w:hAnsi="Microsoft JhengHei" w:cs="Microsoft JhengHei"/>
          <w:w w:val="105"/>
        </w:rPr>
        <w:t>where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a=1</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05"/>
        </w:rPr>
        <w:t>db.cs.cl.find().help()</w:t>
      </w:r>
      <w:r>
        <w:rPr>
          <w:rFonts w:ascii="Microsoft JhengHei" w:eastAsia="Microsoft JhengHei" w:hAnsi="Microsoft JhengHei" w:cs="Microsoft JhengHei"/>
          <w:w w:val="105"/>
        </w:rPr>
        <w:tab/>
      </w:r>
      <w:r>
        <w:rPr>
          <w:rFonts w:ascii="Microsoft JhengHei" w:eastAsia="Microsoft JhengHei" w:hAnsi="Microsoft JhengHei" w:cs="Microsoft JhengHei"/>
        </w:rPr>
        <w:t>help</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find</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methods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db.cs.cl.count().help()</w:t>
      </w:r>
      <w:r>
        <w:rPr>
          <w:rFonts w:ascii="Microsoft JhengHei" w:eastAsia="Microsoft JhengHei" w:hAnsi="Microsoft JhengHei" w:cs="Microsoft JhengHei"/>
          <w:w w:val="95"/>
        </w:rPr>
        <w:tab/>
        <w:t>help</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on</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count</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methods</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print(x),</w:t>
      </w:r>
      <w:r>
        <w:rPr>
          <w:rFonts w:ascii="Microsoft JhengHei" w:eastAsia="Microsoft JhengHei" w:hAnsi="Microsoft JhengHei" w:cs="Microsoft JhengHei"/>
          <w:spacing w:val="53"/>
          <w:w w:val="110"/>
        </w:rPr>
        <w:t xml:space="preserve"> </w:t>
      </w:r>
      <w:r>
        <w:rPr>
          <w:rFonts w:ascii="Microsoft JhengHei" w:eastAsia="Microsoft JhengHei" w:hAnsi="Microsoft JhengHei" w:cs="Microsoft JhengHei"/>
          <w:w w:val="110"/>
        </w:rPr>
        <w:t>println(x)</w:t>
      </w:r>
      <w:r>
        <w:rPr>
          <w:rFonts w:ascii="Microsoft JhengHei" w:eastAsia="Microsoft JhengHei" w:hAnsi="Microsoft JhengHei" w:cs="Microsoft JhengHei"/>
          <w:w w:val="110"/>
        </w:rPr>
        <w:tab/>
        <w:t>print</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out</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x</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rPr>
        <w:t>traceFmt(&lt;type&gt;,&lt;in&gt;,&lt;out&gt;)</w:t>
      </w:r>
      <w:r>
        <w:rPr>
          <w:rFonts w:ascii="Microsoft JhengHei" w:eastAsia="Microsoft JhengHei" w:hAnsi="Microsoft JhengHei" w:cs="Microsoft JhengHei"/>
        </w:rPr>
        <w:tab/>
        <w:t xml:space="preserve">format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 xml:space="preserve">trace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 xml:space="preserve">input(in) </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 xml:space="preserve">to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 xml:space="preserve">output(out) </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 xml:space="preserve">by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type</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getErr(ret)</w:t>
      </w:r>
      <w:r>
        <w:rPr>
          <w:rFonts w:ascii="Microsoft JhengHei" w:eastAsia="Microsoft JhengHei" w:hAnsi="Microsoft JhengHei" w:cs="Microsoft JhengHei"/>
          <w:w w:val="110"/>
        </w:rPr>
        <w:tab/>
        <w:t>print</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error</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description</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for</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return</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110"/>
        </w:rPr>
        <w:t>code</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rPr>
        <w:t>clear</w:t>
      </w:r>
      <w:r>
        <w:rPr>
          <w:rFonts w:ascii="Microsoft JhengHei" w:eastAsia="Microsoft JhengHei" w:hAnsi="Microsoft JhengHei" w:cs="Microsoft JhengHei"/>
        </w:rPr>
        <w:tab/>
        <w:t xml:space="preserve">clear </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 xml:space="preserve">the </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 xml:space="preserve">terminal </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screen</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history</w:t>
      </w:r>
      <w:r>
        <w:rPr>
          <w:rFonts w:ascii="Microsoft JhengHei" w:eastAsia="Microsoft JhengHei" w:hAnsi="Microsoft JhengHei" w:cs="Microsoft JhengHei"/>
          <w:spacing w:val="44"/>
          <w:w w:val="110"/>
        </w:rPr>
        <w:t xml:space="preserve"> </w:t>
      </w:r>
      <w:r>
        <w:rPr>
          <w:rFonts w:ascii="Microsoft JhengHei" w:eastAsia="Microsoft JhengHei" w:hAnsi="Microsoft JhengHei" w:cs="Microsoft JhengHei"/>
          <w:w w:val="110"/>
        </w:rPr>
        <w:t>-c</w:t>
      </w:r>
      <w:r>
        <w:rPr>
          <w:rFonts w:ascii="Microsoft JhengHei" w:eastAsia="Microsoft JhengHei" w:hAnsi="Microsoft JhengHei" w:cs="Microsoft JhengHei"/>
          <w:w w:val="110"/>
        </w:rPr>
        <w:tab/>
        <w:t>clear</w:t>
      </w:r>
      <w:r>
        <w:rPr>
          <w:rFonts w:ascii="Microsoft JhengHei" w:eastAsia="Microsoft JhengHei" w:hAnsi="Microsoft JhengHei" w:cs="Microsoft JhengHei"/>
          <w:spacing w:val="24"/>
          <w:w w:val="110"/>
        </w:rPr>
        <w:t xml:space="preserve"> </w:t>
      </w:r>
      <w:r>
        <w:rPr>
          <w:rFonts w:ascii="Microsoft JhengHei" w:eastAsia="Microsoft JhengHei" w:hAnsi="Microsoft JhengHei" w:cs="Microsoft JhengHei"/>
          <w:w w:val="110"/>
        </w:rPr>
        <w:t>the</w:t>
      </w:r>
      <w:r>
        <w:rPr>
          <w:rFonts w:ascii="Microsoft JhengHei" w:eastAsia="Microsoft JhengHei" w:hAnsi="Microsoft JhengHei" w:cs="Microsoft JhengHei"/>
          <w:spacing w:val="24"/>
          <w:w w:val="110"/>
        </w:rPr>
        <w:t xml:space="preserve"> </w:t>
      </w:r>
      <w:r>
        <w:rPr>
          <w:rFonts w:ascii="Microsoft JhengHei" w:eastAsia="Microsoft JhengHei" w:hAnsi="Microsoft JhengHei" w:cs="Microsoft JhengHei"/>
          <w:w w:val="110"/>
        </w:rPr>
        <w:t>history</w:t>
      </w:r>
    </w:p>
    <w:p w:rsidR="00D032B6" w:rsidRDefault="00A23879">
      <w:pPr>
        <w:pStyle w:val="BodyText"/>
        <w:tabs>
          <w:tab w:val="left" w:pos="5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15"/>
        </w:rPr>
        <w:t>quit</w:t>
      </w:r>
      <w:r>
        <w:rPr>
          <w:rFonts w:ascii="Microsoft JhengHei" w:eastAsia="Microsoft JhengHei" w:hAnsi="Microsoft JhengHei" w:cs="Microsoft JhengHei"/>
          <w:w w:val="115"/>
        </w:rPr>
        <w:tab/>
        <w:t>exit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rPr>
        <w:t>Takes</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0.2993s.</w:t>
      </w:r>
    </w:p>
    <w:p w:rsidR="00D032B6" w:rsidRDefault="00620DD5">
      <w:pPr>
        <w:pStyle w:val="BodyText"/>
        <w:spacing w:before="26" w:line="553" w:lineRule="exact"/>
        <w:ind w:left="1217"/>
      </w:pPr>
      <w:r>
        <w:pict>
          <v:shape id="_x0000_i1072"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857"/>
      </w:pPr>
      <w:r>
        <w:rPr>
          <w:w w:val="95"/>
        </w:rPr>
        <w:t>SequoiaDB</w:t>
      </w:r>
      <w:r>
        <w:rPr>
          <w:spacing w:val="-13"/>
          <w:w w:val="95"/>
        </w:rPr>
        <w:t xml:space="preserve"> </w:t>
      </w:r>
      <w:r>
        <w:rPr>
          <w:w w:val="95"/>
        </w:rPr>
        <w:t>shell</w:t>
      </w:r>
      <w:r>
        <w:rPr>
          <w:spacing w:val="-12"/>
          <w:w w:val="95"/>
        </w:rPr>
        <w:t xml:space="preserve"> </w:t>
      </w:r>
      <w:r>
        <w:rPr>
          <w:w w:val="95"/>
        </w:rPr>
        <w:t>主要包括</w:t>
      </w:r>
      <w:r>
        <w:rPr>
          <w:spacing w:val="-12"/>
          <w:w w:val="95"/>
        </w:rPr>
        <w:t xml:space="preserve"> </w:t>
      </w:r>
      <w:r>
        <w:rPr>
          <w:w w:val="95"/>
        </w:rPr>
        <w:t>database(db)，collection</w:t>
      </w:r>
    </w:p>
    <w:p w:rsidR="00D032B6" w:rsidRDefault="00A23879">
      <w:pPr>
        <w:pStyle w:val="BodyText"/>
        <w:spacing w:line="240" w:lineRule="exact"/>
        <w:ind w:left="1857"/>
      </w:pPr>
      <w:r>
        <w:rPr>
          <w:w w:val="95"/>
        </w:rPr>
        <w:t>space(cs)，collection(cl)，cursor(cur)，replica</w:t>
      </w:r>
      <w:r>
        <w:rPr>
          <w:spacing w:val="-14"/>
          <w:w w:val="95"/>
        </w:rPr>
        <w:t xml:space="preserve"> </w:t>
      </w:r>
      <w:r>
        <w:rPr>
          <w:w w:val="95"/>
        </w:rPr>
        <w:t>group(rg)，node(nd)，domain(dm)</w:t>
      </w:r>
      <w:r>
        <w:rPr>
          <w:spacing w:val="-14"/>
          <w:w w:val="95"/>
        </w:rPr>
        <w:t xml:space="preserve"> </w:t>
      </w:r>
      <w:r>
        <w:rPr>
          <w:w w:val="95"/>
        </w:rPr>
        <w:t>这7大级别的</w:t>
      </w:r>
    </w:p>
    <w:p w:rsidR="00D032B6" w:rsidRDefault="00A23879">
      <w:pPr>
        <w:pStyle w:val="BodyText"/>
        <w:spacing w:line="240" w:lineRule="exact"/>
        <w:ind w:left="1857"/>
        <w:rPr>
          <w:lang w:eastAsia="zh-CN"/>
        </w:rPr>
      </w:pPr>
      <w:r>
        <w:t>操作。</w:t>
      </w:r>
      <w:r>
        <w:rPr>
          <w:lang w:eastAsia="zh-CN"/>
        </w:rPr>
        <w:t>用户需要理解各级别之间的关系。各级别都有使用帮助命令如下所示：</w:t>
      </w:r>
    </w:p>
    <w:p w:rsidR="00606508" w:rsidRDefault="00A23879">
      <w:pPr>
        <w:pStyle w:val="BodyText"/>
        <w:numPr>
          <w:ilvl w:val="0"/>
          <w:numId w:val="12"/>
        </w:numPr>
        <w:tabs>
          <w:tab w:val="left" w:pos="1217"/>
        </w:tabs>
        <w:spacing w:line="267" w:lineRule="exact"/>
        <w:ind w:left="1217"/>
      </w:pPr>
      <w:r>
        <w:rPr>
          <w:w w:val="95"/>
          <w:position w:val="1"/>
        </w:rPr>
        <w:t>Database</w:t>
      </w:r>
      <w:r>
        <w:rPr>
          <w:spacing w:val="-36"/>
          <w:w w:val="95"/>
          <w:position w:val="1"/>
        </w:rPr>
        <w:t xml:space="preserve"> </w:t>
      </w:r>
      <w:r>
        <w:rPr>
          <w:w w:val="95"/>
          <w:position w:val="1"/>
        </w:rPr>
        <w:t>Help</w:t>
      </w:r>
    </w:p>
    <w:p w:rsidR="00D032B6" w:rsidRDefault="00D032B6">
      <w:pPr>
        <w:spacing w:before="8" w:line="100" w:lineRule="exact"/>
        <w:rPr>
          <w:sz w:val="10"/>
          <w:szCs w:val="10"/>
        </w:rPr>
      </w:pPr>
    </w:p>
    <w:p w:rsidR="00D032B6" w:rsidRDefault="00A23879">
      <w:pPr>
        <w:pStyle w:val="BodyText"/>
        <w:spacing w:line="168" w:lineRule="auto"/>
        <w:ind w:left="1217"/>
        <w:rPr>
          <w:lang w:eastAsia="zh-CN"/>
        </w:rPr>
      </w:pPr>
      <w:r>
        <w:rPr>
          <w:w w:val="95"/>
          <w:lang w:eastAsia="zh-CN"/>
        </w:rPr>
        <w:t xml:space="preserve">database      </w:t>
      </w:r>
      <w:r>
        <w:rPr>
          <w:spacing w:val="43"/>
          <w:w w:val="95"/>
          <w:lang w:eastAsia="zh-CN"/>
        </w:rPr>
        <w:t xml:space="preserve"> </w:t>
      </w:r>
      <w:r>
        <w:rPr>
          <w:w w:val="95"/>
          <w:lang w:eastAsia="zh-CN"/>
        </w:rPr>
        <w:t>级别主要包括用管理户组，集合空间，副本组，域，快照，存储过程，备份，事务，sql，及错</w:t>
      </w:r>
      <w:r>
        <w:rPr>
          <w:lang w:eastAsia="zh-CN"/>
        </w:rPr>
        <w:t xml:space="preserve"> 误跟踪等操作。</w:t>
      </w:r>
    </w:p>
    <w:p w:rsidR="00D032B6" w:rsidRDefault="00A23879">
      <w:pPr>
        <w:pStyle w:val="BodyText"/>
        <w:spacing w:before="34" w:line="253" w:lineRule="auto"/>
        <w:ind w:left="1217" w:right="3124"/>
      </w:pPr>
      <w:r>
        <w:t>假设已经连接上数据库，并取得</w:t>
      </w:r>
      <w:r>
        <w:rPr>
          <w:spacing w:val="-33"/>
        </w:rPr>
        <w:t xml:space="preserve"> </w:t>
      </w:r>
      <w:r>
        <w:t>database</w:t>
      </w:r>
      <w:r>
        <w:rPr>
          <w:spacing w:val="-33"/>
        </w:rPr>
        <w:t xml:space="preserve"> </w:t>
      </w:r>
      <w:r>
        <w:t>的</w:t>
      </w:r>
      <w:r>
        <w:rPr>
          <w:spacing w:val="-33"/>
        </w:rPr>
        <w:t xml:space="preserve"> </w:t>
      </w:r>
      <w:r>
        <w:t>javascript</w:t>
      </w:r>
      <w:r>
        <w:rPr>
          <w:spacing w:val="-33"/>
        </w:rPr>
        <w:t xml:space="preserve"> </w:t>
      </w:r>
      <w:r>
        <w:t>对象</w:t>
      </w:r>
      <w:r>
        <w:rPr>
          <w:spacing w:val="-33"/>
        </w:rPr>
        <w:t xml:space="preserve"> </w:t>
      </w:r>
      <w:r>
        <w:t>db。 查看</w:t>
      </w:r>
      <w:r>
        <w:rPr>
          <w:spacing w:val="-34"/>
        </w:rPr>
        <w:t xml:space="preserve"> </w:t>
      </w:r>
      <w:r>
        <w:t>database</w:t>
      </w:r>
      <w:r>
        <w:rPr>
          <w:spacing w:val="-33"/>
        </w:rPr>
        <w:t xml:space="preserve"> </w:t>
      </w:r>
      <w:r>
        <w:t>所有方法：</w:t>
      </w:r>
    </w:p>
    <w:p w:rsidR="00D032B6" w:rsidRDefault="00035F6E">
      <w:pPr>
        <w:pStyle w:val="BodyText"/>
        <w:spacing w:line="310" w:lineRule="exact"/>
        <w:ind w:left="1217"/>
        <w:rPr>
          <w:rFonts w:ascii="Microsoft JhengHei" w:eastAsia="Microsoft JhengHei" w:hAnsi="Microsoft JhengHei" w:cs="Microsoft JhengHei"/>
        </w:rPr>
      </w:pPr>
      <w:r w:rsidRPr="00035F6E">
        <w:pict>
          <v:group id="_x0000_s3427" style="position:absolute;left:0;text-align:left;margin-left:95.85pt;margin-top:4.05pt;width:459.45pt;height:10.6pt;z-index:-251996160;mso-position-horizontal-relative:page" coordorigin="1917,81" coordsize="9189,212">
            <v:shape id="_x0000_s3428" style="position:absolute;left:1917;top:81;width:9189;height:212" coordorigin="1917,81" coordsize="9189,212" path="m1917,81r9189,l11106,293r-9189,l1917,81xe" fillcolor="#efefef" stroked="f">
              <v:path arrowok="t"/>
            </v:shape>
            <w10:wrap anchorx="page"/>
          </v:group>
        </w:pict>
      </w:r>
      <w:r w:rsidR="00A23879">
        <w:rPr>
          <w:rFonts w:ascii="Microsoft JhengHei" w:eastAsia="Microsoft JhengHei" w:hAnsi="Microsoft JhengHei" w:cs="Microsoft JhengHei"/>
          <w:w w:val="105"/>
        </w:rPr>
        <w:t>db.help()</w:t>
      </w:r>
    </w:p>
    <w:p w:rsidR="00D032B6" w:rsidRDefault="00A23879">
      <w:pPr>
        <w:pStyle w:val="BodyText"/>
        <w:spacing w:before="26"/>
        <w:ind w:left="1217"/>
      </w:pPr>
      <w:r>
        <w:t>查看</w:t>
      </w:r>
      <w:r>
        <w:rPr>
          <w:spacing w:val="-34"/>
        </w:rPr>
        <w:t xml:space="preserve"> </w:t>
      </w:r>
      <w:r>
        <w:t>database</w:t>
      </w:r>
      <w:r>
        <w:rPr>
          <w:spacing w:val="-33"/>
        </w:rPr>
        <w:t xml:space="preserve"> </w:t>
      </w:r>
      <w:r>
        <w:t>具体方法：</w:t>
      </w:r>
    </w:p>
    <w:p w:rsidR="00D032B6" w:rsidRDefault="00035F6E">
      <w:pPr>
        <w:pStyle w:val="BodyText"/>
        <w:spacing w:line="324" w:lineRule="exact"/>
        <w:ind w:left="1217"/>
        <w:rPr>
          <w:rFonts w:ascii="Microsoft JhengHei" w:eastAsia="Microsoft JhengHei" w:hAnsi="Microsoft JhengHei" w:cs="Microsoft JhengHei"/>
        </w:rPr>
      </w:pPr>
      <w:r w:rsidRPr="00035F6E">
        <w:lastRenderedPageBreak/>
        <w:pict>
          <v:group id="_x0000_s3425" style="position:absolute;left:0;text-align:left;margin-left:95.85pt;margin-top:4.75pt;width:459.45pt;height:10.6pt;z-index:-251995136;mso-position-horizontal-relative:page" coordorigin="1917,95" coordsize="9189,212">
            <v:shape id="_x0000_s3426"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db.help("method")</w:t>
      </w:r>
    </w:p>
    <w:p w:rsidR="00D032B6" w:rsidRDefault="00D032B6">
      <w:pPr>
        <w:spacing w:line="324" w:lineRule="exact"/>
        <w:rPr>
          <w:rFonts w:ascii="Microsoft JhengHei" w:eastAsia="Microsoft JhengHei" w:hAnsi="Microsoft JhengHei" w:cs="Microsoft JhengHei"/>
        </w:rPr>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606508" w:rsidRDefault="00A23879">
      <w:pPr>
        <w:pStyle w:val="BodyText"/>
        <w:numPr>
          <w:ilvl w:val="0"/>
          <w:numId w:val="34"/>
        </w:numPr>
        <w:tabs>
          <w:tab w:val="left" w:pos="283"/>
        </w:tabs>
        <w:spacing w:line="308" w:lineRule="exact"/>
        <w:ind w:left="397" w:right="7642"/>
        <w:jc w:val="center"/>
      </w:pPr>
      <w:r>
        <w:rPr>
          <w:w w:val="90"/>
          <w:position w:val="1"/>
        </w:rPr>
        <w:t>CollectionSpace</w:t>
      </w:r>
      <w:r>
        <w:rPr>
          <w:spacing w:val="38"/>
          <w:w w:val="90"/>
          <w:position w:val="1"/>
        </w:rPr>
        <w:t xml:space="preserve"> </w:t>
      </w:r>
      <w:r>
        <w:rPr>
          <w:w w:val="90"/>
          <w:position w:val="1"/>
        </w:rPr>
        <w:t>Help</w:t>
      </w:r>
    </w:p>
    <w:p w:rsidR="00D032B6" w:rsidRDefault="00A23879">
      <w:pPr>
        <w:pStyle w:val="BodyText"/>
        <w:spacing w:before="22" w:line="253" w:lineRule="auto"/>
        <w:ind w:left="397" w:right="2028"/>
      </w:pPr>
      <w:r>
        <w:rPr>
          <w:w w:val="95"/>
        </w:rPr>
        <w:t xml:space="preserve">collection </w:t>
      </w:r>
      <w:r>
        <w:rPr>
          <w:spacing w:val="2"/>
          <w:w w:val="95"/>
        </w:rPr>
        <w:t xml:space="preserve"> </w:t>
      </w:r>
      <w:r>
        <w:rPr>
          <w:w w:val="95"/>
        </w:rPr>
        <w:t xml:space="preserve">space </w:t>
      </w:r>
      <w:r>
        <w:rPr>
          <w:spacing w:val="3"/>
          <w:w w:val="95"/>
        </w:rPr>
        <w:t xml:space="preserve"> </w:t>
      </w:r>
      <w:r>
        <w:rPr>
          <w:w w:val="95"/>
        </w:rPr>
        <w:t>级别主要包括对集合管理的操作。</w:t>
      </w:r>
      <w:r>
        <w:t xml:space="preserve"> </w:t>
      </w:r>
      <w:r>
        <w:rPr>
          <w:w w:val="95"/>
        </w:rPr>
        <w:t>假设存在名字为“foo”的集合空间。</w:t>
      </w:r>
    </w:p>
    <w:p w:rsidR="00D032B6" w:rsidRDefault="00A23879">
      <w:pPr>
        <w:pStyle w:val="BodyText"/>
        <w:spacing w:before="4"/>
        <w:ind w:left="397"/>
      </w:pPr>
      <w:r>
        <w:rPr>
          <w:w w:val="95"/>
        </w:rPr>
        <w:t>查看</w:t>
      </w:r>
      <w:r>
        <w:rPr>
          <w:spacing w:val="11"/>
          <w:w w:val="95"/>
        </w:rPr>
        <w:t xml:space="preserve"> </w:t>
      </w:r>
      <w:r>
        <w:rPr>
          <w:w w:val="95"/>
        </w:rPr>
        <w:t>collection</w:t>
      </w:r>
      <w:r>
        <w:rPr>
          <w:spacing w:val="11"/>
          <w:w w:val="95"/>
        </w:rPr>
        <w:t xml:space="preserve"> </w:t>
      </w:r>
      <w:r>
        <w:rPr>
          <w:w w:val="95"/>
        </w:rPr>
        <w:t>space</w:t>
      </w:r>
      <w:r>
        <w:rPr>
          <w:spacing w:val="11"/>
          <w:w w:val="95"/>
        </w:rPr>
        <w:t xml:space="preserve"> </w:t>
      </w:r>
      <w:r>
        <w:rPr>
          <w:w w:val="95"/>
        </w:rPr>
        <w:t>所有方法：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23" style="position:absolute;left:0;text-align:left;margin-left:95.85pt;margin-top:4.75pt;width:459.45pt;height:10.6pt;z-index:-251994112;mso-position-horizontal-relative:page" coordorigin="1917,95" coordsize="9189,212">
            <v:shape id="_x0000_s342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db.foo.help()</w:t>
      </w:r>
    </w:p>
    <w:p w:rsidR="00D032B6" w:rsidRDefault="00A23879">
      <w:pPr>
        <w:pStyle w:val="BodyText"/>
        <w:spacing w:before="26"/>
        <w:ind w:left="397"/>
      </w:pPr>
      <w:r>
        <w:rPr>
          <w:w w:val="95"/>
        </w:rPr>
        <w:t>查看</w:t>
      </w:r>
      <w:r>
        <w:rPr>
          <w:spacing w:val="11"/>
          <w:w w:val="95"/>
        </w:rPr>
        <w:t xml:space="preserve"> </w:t>
      </w:r>
      <w:r>
        <w:rPr>
          <w:w w:val="95"/>
        </w:rPr>
        <w:t>collection</w:t>
      </w:r>
      <w:r>
        <w:rPr>
          <w:spacing w:val="11"/>
          <w:w w:val="95"/>
        </w:rPr>
        <w:t xml:space="preserve"> </w:t>
      </w:r>
      <w:r>
        <w:rPr>
          <w:w w:val="95"/>
        </w:rPr>
        <w:t>space</w:t>
      </w:r>
      <w:r>
        <w:rPr>
          <w:spacing w:val="11"/>
          <w:w w:val="95"/>
        </w:rPr>
        <w:t xml:space="preserve"> </w:t>
      </w:r>
      <w:r>
        <w:rPr>
          <w:w w:val="95"/>
        </w:rPr>
        <w:t>具体方法：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21" style="position:absolute;left:0;text-align:left;margin-left:95.85pt;margin-top:4.75pt;width:459.45pt;height:10.6pt;z-index:-251993088;mso-position-horizontal-relative:page" coordorigin="1917,95" coordsize="9189,212">
            <v:shape id="_x0000_s342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db.foo.help("method")</w:t>
      </w:r>
    </w:p>
    <w:p w:rsidR="00606508" w:rsidRDefault="00A23879">
      <w:pPr>
        <w:pStyle w:val="BodyText"/>
        <w:numPr>
          <w:ilvl w:val="0"/>
          <w:numId w:val="34"/>
        </w:numPr>
        <w:tabs>
          <w:tab w:val="left" w:pos="397"/>
        </w:tabs>
        <w:spacing w:line="234" w:lineRule="exact"/>
        <w:ind w:left="397"/>
      </w:pPr>
      <w:r>
        <w:rPr>
          <w:w w:val="90"/>
          <w:position w:val="1"/>
        </w:rPr>
        <w:t>Collection</w:t>
      </w:r>
      <w:r>
        <w:rPr>
          <w:spacing w:val="27"/>
          <w:w w:val="90"/>
          <w:position w:val="1"/>
        </w:rPr>
        <w:t xml:space="preserve"> </w:t>
      </w:r>
      <w:r>
        <w:rPr>
          <w:w w:val="90"/>
          <w:position w:val="1"/>
        </w:rPr>
        <w:t>Help</w:t>
      </w:r>
    </w:p>
    <w:p w:rsidR="00D032B6" w:rsidRDefault="00A23879">
      <w:pPr>
        <w:pStyle w:val="BodyText"/>
        <w:spacing w:before="22" w:line="253" w:lineRule="auto"/>
        <w:ind w:left="397" w:right="1612"/>
      </w:pPr>
      <w:r>
        <w:rPr>
          <w:w w:val="95"/>
        </w:rPr>
        <w:t xml:space="preserve">collection  </w:t>
      </w:r>
      <w:r>
        <w:rPr>
          <w:spacing w:val="1"/>
          <w:w w:val="95"/>
        </w:rPr>
        <w:t xml:space="preserve"> </w:t>
      </w:r>
      <w:r>
        <w:rPr>
          <w:w w:val="95"/>
        </w:rPr>
        <w:t xml:space="preserve">级别主要包括  </w:t>
      </w:r>
      <w:r>
        <w:rPr>
          <w:spacing w:val="2"/>
          <w:w w:val="95"/>
        </w:rPr>
        <w:t xml:space="preserve"> </w:t>
      </w:r>
      <w:r>
        <w:rPr>
          <w:w w:val="95"/>
        </w:rPr>
        <w:t>CRUD，索引管理，数据切分，垂直分区表管理等操作。</w:t>
      </w:r>
      <w:r>
        <w:t xml:space="preserve"> </w:t>
      </w:r>
      <w:r>
        <w:rPr>
          <w:w w:val="95"/>
        </w:rPr>
        <w:t>假设在集合空间“foo”中存在名字为“bar”的集合。</w:t>
      </w:r>
    </w:p>
    <w:p w:rsidR="00D032B6" w:rsidRDefault="00A23879">
      <w:pPr>
        <w:pStyle w:val="BodyText"/>
        <w:spacing w:before="4"/>
        <w:ind w:left="397"/>
      </w:pPr>
      <w:r>
        <w:rPr>
          <w:w w:val="95"/>
        </w:rPr>
        <w:t>查看</w:t>
      </w:r>
      <w:r>
        <w:rPr>
          <w:spacing w:val="21"/>
          <w:w w:val="95"/>
        </w:rPr>
        <w:t xml:space="preserve"> </w:t>
      </w:r>
      <w:r>
        <w:rPr>
          <w:w w:val="95"/>
        </w:rPr>
        <w:t>collection</w:t>
      </w:r>
      <w:r>
        <w:rPr>
          <w:spacing w:val="22"/>
          <w:w w:val="95"/>
        </w:rPr>
        <w:t xml:space="preserve"> </w:t>
      </w:r>
      <w:r>
        <w:rPr>
          <w:w w:val="95"/>
        </w:rPr>
        <w:t>所有方法：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19" style="position:absolute;left:0;text-align:left;margin-left:95.85pt;margin-top:4.75pt;width:459.45pt;height:10.6pt;z-index:-251992064;mso-position-horizontal-relative:page" coordorigin="1917,95" coordsize="9189,212">
            <v:shape id="_x0000_s342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db.foo.bar.help()</w:t>
      </w:r>
    </w:p>
    <w:p w:rsidR="00D032B6" w:rsidRDefault="00A23879">
      <w:pPr>
        <w:pStyle w:val="BodyText"/>
        <w:spacing w:before="26"/>
        <w:ind w:left="397"/>
      </w:pPr>
      <w:r>
        <w:rPr>
          <w:w w:val="95"/>
        </w:rPr>
        <w:t>查看</w:t>
      </w:r>
      <w:r>
        <w:rPr>
          <w:spacing w:val="21"/>
          <w:w w:val="95"/>
        </w:rPr>
        <w:t xml:space="preserve"> </w:t>
      </w:r>
      <w:r>
        <w:rPr>
          <w:w w:val="95"/>
        </w:rPr>
        <w:t>collection</w:t>
      </w:r>
      <w:r>
        <w:rPr>
          <w:spacing w:val="22"/>
          <w:w w:val="95"/>
        </w:rPr>
        <w:t xml:space="preserve"> </w:t>
      </w:r>
      <w:r>
        <w:rPr>
          <w:w w:val="95"/>
        </w:rPr>
        <w:t>具体方法：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17" style="position:absolute;left:0;text-align:left;margin-left:95.85pt;margin-top:4.75pt;width:459.45pt;height:10.6pt;z-index:-251991040;mso-position-horizontal-relative:page" coordorigin="1917,95" coordsize="9189,212">
            <v:shape id="_x0000_s3418"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db.foo.bar.help("method")</w:t>
      </w:r>
    </w:p>
    <w:p w:rsidR="00606508" w:rsidRDefault="00A23879">
      <w:pPr>
        <w:pStyle w:val="BodyText"/>
        <w:numPr>
          <w:ilvl w:val="0"/>
          <w:numId w:val="34"/>
        </w:numPr>
        <w:tabs>
          <w:tab w:val="left" w:pos="397"/>
        </w:tabs>
        <w:spacing w:line="234" w:lineRule="exact"/>
        <w:ind w:left="397"/>
      </w:pPr>
      <w:r>
        <w:rPr>
          <w:w w:val="95"/>
          <w:position w:val="1"/>
        </w:rPr>
        <w:t>Cursor</w:t>
      </w:r>
      <w:r>
        <w:rPr>
          <w:spacing w:val="-18"/>
          <w:w w:val="95"/>
          <w:position w:val="1"/>
        </w:rPr>
        <w:t xml:space="preserve"> </w:t>
      </w:r>
      <w:r>
        <w:rPr>
          <w:w w:val="95"/>
          <w:position w:val="1"/>
        </w:rPr>
        <w:t>Help</w:t>
      </w:r>
    </w:p>
    <w:p w:rsidR="00D032B6" w:rsidRDefault="00A23879">
      <w:pPr>
        <w:pStyle w:val="BodyText"/>
        <w:spacing w:before="22"/>
        <w:ind w:left="397"/>
        <w:rPr>
          <w:lang w:eastAsia="zh-CN"/>
        </w:rPr>
      </w:pPr>
      <w:r>
        <w:rPr>
          <w:lang w:eastAsia="zh-CN"/>
        </w:rPr>
        <w:t>cursor</w:t>
      </w:r>
      <w:r>
        <w:rPr>
          <w:spacing w:val="-31"/>
          <w:lang w:eastAsia="zh-CN"/>
        </w:rPr>
        <w:t xml:space="preserve"> </w:t>
      </w:r>
      <w:r>
        <w:rPr>
          <w:lang w:eastAsia="zh-CN"/>
        </w:rPr>
        <w:t>级别主要包括对返回记录（数据）的操作。</w:t>
      </w:r>
    </w:p>
    <w:p w:rsidR="00D032B6" w:rsidRDefault="00D032B6">
      <w:pPr>
        <w:spacing w:before="5" w:line="100" w:lineRule="exact"/>
        <w:rPr>
          <w:sz w:val="10"/>
          <w:szCs w:val="10"/>
          <w:lang w:eastAsia="zh-CN"/>
        </w:rPr>
      </w:pPr>
    </w:p>
    <w:p w:rsidR="00D032B6" w:rsidRDefault="00A23879">
      <w:pPr>
        <w:pStyle w:val="BodyText"/>
        <w:spacing w:line="168" w:lineRule="auto"/>
        <w:ind w:left="397" w:right="361"/>
        <w:rPr>
          <w:lang w:eastAsia="zh-CN"/>
        </w:rPr>
      </w:pPr>
      <w:r>
        <w:t>在</w:t>
      </w:r>
      <w:r>
        <w:rPr>
          <w:spacing w:val="-37"/>
        </w:rPr>
        <w:t xml:space="preserve"> </w:t>
      </w:r>
      <w:r>
        <w:t>shell</w:t>
      </w:r>
      <w:r>
        <w:rPr>
          <w:spacing w:val="-36"/>
        </w:rPr>
        <w:t xml:space="preserve"> </w:t>
      </w:r>
      <w:r>
        <w:t>命令中，与</w:t>
      </w:r>
      <w:r>
        <w:rPr>
          <w:spacing w:val="-37"/>
        </w:rPr>
        <w:t xml:space="preserve"> </w:t>
      </w:r>
      <w:r>
        <w:t>sequoiadb</w:t>
      </w:r>
      <w:r>
        <w:rPr>
          <w:spacing w:val="-36"/>
        </w:rPr>
        <w:t xml:space="preserve"> </w:t>
      </w:r>
      <w:r>
        <w:t xml:space="preserve">引擎交互时，若有记录（数据）返回，都是以游标（cursor）的方式呈 </w:t>
      </w:r>
      <w:r>
        <w:rPr>
          <w:w w:val="95"/>
        </w:rPr>
        <w:t>现。</w:t>
      </w:r>
      <w:r>
        <w:rPr>
          <w:w w:val="95"/>
          <w:lang w:eastAsia="zh-CN"/>
        </w:rPr>
        <w:t xml:space="preserve">例如，当使用   </w:t>
      </w:r>
      <w:r>
        <w:rPr>
          <w:spacing w:val="9"/>
          <w:w w:val="95"/>
          <w:lang w:eastAsia="zh-CN"/>
        </w:rPr>
        <w:t xml:space="preserve"> </w:t>
      </w:r>
      <w:r>
        <w:rPr>
          <w:w w:val="95"/>
          <w:lang w:eastAsia="zh-CN"/>
        </w:rPr>
        <w:t>db.foo.bar.</w:t>
      </w:r>
      <w:hyperlink w:anchor="_bookmark225" w:history="1">
        <w:r>
          <w:rPr>
            <w:color w:val="0000FF"/>
            <w:w w:val="95"/>
            <w:lang w:eastAsia="zh-CN"/>
          </w:rPr>
          <w:t xml:space="preserve">find()   </w:t>
        </w:r>
        <w:r>
          <w:rPr>
            <w:color w:val="0000FF"/>
            <w:spacing w:val="10"/>
            <w:w w:val="95"/>
            <w:lang w:eastAsia="zh-CN"/>
          </w:rPr>
          <w:t xml:space="preserve"> </w:t>
        </w:r>
      </w:hyperlink>
      <w:r>
        <w:rPr>
          <w:color w:val="000000"/>
          <w:w w:val="95"/>
          <w:lang w:eastAsia="zh-CN"/>
        </w:rPr>
        <w:t>方法执行数据库查询操作，将返回一个游标对象，所有查询结果将放</w:t>
      </w:r>
      <w:r>
        <w:rPr>
          <w:color w:val="000000"/>
          <w:lang w:eastAsia="zh-CN"/>
        </w:rPr>
        <w:t xml:space="preserve"> 在这个游标中。通常的使用方法如下：</w:t>
      </w:r>
    </w:p>
    <w:p w:rsidR="00D032B6" w:rsidRDefault="00035F6E">
      <w:pPr>
        <w:pStyle w:val="BodyText"/>
        <w:spacing w:line="340" w:lineRule="exact"/>
        <w:ind w:left="397"/>
        <w:rPr>
          <w:rFonts w:ascii="Microsoft JhengHei" w:eastAsia="Microsoft JhengHei" w:hAnsi="Microsoft JhengHei" w:cs="Microsoft JhengHei"/>
          <w:lang w:eastAsia="zh-CN"/>
        </w:rPr>
      </w:pPr>
      <w:r w:rsidRPr="00035F6E">
        <w:pict>
          <v:group id="_x0000_s3415" style="position:absolute;left:0;text-align:left;margin-left:95.85pt;margin-top:5.55pt;width:459.45pt;height:10.6pt;z-index:-251990016;mso-position-horizontal-relative:page" coordorigin="1917,111" coordsize="9189,212">
            <v:shape id="_x0000_s3416"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0"/>
          <w:lang w:eastAsia="zh-CN"/>
        </w:rPr>
        <w:t>db.foo.bar.find()</w:t>
      </w:r>
    </w:p>
    <w:p w:rsidR="00D032B6" w:rsidRDefault="00A23879">
      <w:pPr>
        <w:pStyle w:val="BodyText"/>
        <w:spacing w:before="26"/>
        <w:ind w:left="397"/>
        <w:rPr>
          <w:lang w:eastAsia="zh-CN"/>
        </w:rPr>
      </w:pPr>
      <w:r>
        <w:rPr>
          <w:lang w:eastAsia="zh-CN"/>
        </w:rPr>
        <w:t>或者</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3413" style="position:absolute;left:0;text-align:left;margin-left:95.85pt;margin-top:4.75pt;width:459.45pt;height:10.6pt;z-index:-251988992;mso-position-horizontal-relative:page" coordorigin="1917,95" coordsize="9189,212">
            <v:shape id="_x0000_s341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lang w:eastAsia="zh-CN"/>
        </w:rPr>
        <w:t xml:space="preserve">var  </w:t>
      </w:r>
      <w:r w:rsidR="00A23879">
        <w:rPr>
          <w:rFonts w:ascii="Microsoft JhengHei" w:eastAsia="Microsoft JhengHei" w:hAnsi="Microsoft JhengHei" w:cs="Microsoft JhengHei"/>
          <w:spacing w:val="1"/>
          <w:lang w:eastAsia="zh-CN"/>
        </w:rPr>
        <w:t xml:space="preserve"> </w:t>
      </w:r>
      <w:r w:rsidR="00A23879">
        <w:rPr>
          <w:rFonts w:ascii="Microsoft JhengHei" w:eastAsia="Microsoft JhengHei" w:hAnsi="Microsoft JhengHei" w:cs="Microsoft JhengHei"/>
          <w:lang w:eastAsia="zh-CN"/>
        </w:rPr>
        <w:t xml:space="preserve">cur  </w:t>
      </w:r>
      <w:r w:rsidR="00A23879">
        <w:rPr>
          <w:rFonts w:ascii="Microsoft JhengHei" w:eastAsia="Microsoft JhengHei" w:hAnsi="Microsoft JhengHei" w:cs="Microsoft JhengHei"/>
          <w:spacing w:val="2"/>
          <w:lang w:eastAsia="zh-CN"/>
        </w:rPr>
        <w:t xml:space="preserve"> </w:t>
      </w:r>
      <w:r w:rsidR="00A23879">
        <w:rPr>
          <w:rFonts w:ascii="Microsoft JhengHei" w:eastAsia="Microsoft JhengHei" w:hAnsi="Microsoft JhengHei" w:cs="Microsoft JhengHei"/>
          <w:w w:val="95"/>
          <w:lang w:eastAsia="zh-CN"/>
        </w:rPr>
        <w:t xml:space="preserve">=  </w:t>
      </w:r>
      <w:r w:rsidR="00A23879">
        <w:rPr>
          <w:rFonts w:ascii="Microsoft JhengHei" w:eastAsia="Microsoft JhengHei" w:hAnsi="Microsoft JhengHei" w:cs="Microsoft JhengHei"/>
          <w:spacing w:val="9"/>
          <w:w w:val="95"/>
          <w:lang w:eastAsia="zh-CN"/>
        </w:rPr>
        <w:t xml:space="preserve"> </w:t>
      </w:r>
      <w:r w:rsidR="00A23879">
        <w:rPr>
          <w:rFonts w:ascii="Microsoft JhengHei" w:eastAsia="Microsoft JhengHei" w:hAnsi="Microsoft JhengHei" w:cs="Microsoft JhengHei"/>
          <w:lang w:eastAsia="zh-CN"/>
        </w:rPr>
        <w:t>db.foo.bar.find()</w:t>
      </w:r>
    </w:p>
    <w:p w:rsidR="00D032B6" w:rsidRDefault="00A23879">
      <w:pPr>
        <w:pStyle w:val="BodyText"/>
        <w:spacing w:before="26" w:line="253" w:lineRule="auto"/>
        <w:ind w:left="397" w:right="3954"/>
      </w:pPr>
      <w:r>
        <w:rPr>
          <w:lang w:eastAsia="zh-CN"/>
        </w:rPr>
        <w:t xml:space="preserve">前者直接将所有结果显示在屏幕上，后者将结果放到游标中。 </w:t>
      </w:r>
      <w:r>
        <w:t>查看</w:t>
      </w:r>
      <w:r>
        <w:rPr>
          <w:spacing w:val="-19"/>
        </w:rPr>
        <w:t xml:space="preserve"> </w:t>
      </w:r>
      <w:r>
        <w:t>cursor</w:t>
      </w:r>
      <w:r>
        <w:rPr>
          <w:spacing w:val="-19"/>
        </w:rPr>
        <w:t xml:space="preserve"> </w:t>
      </w:r>
      <w:r>
        <w:t>所有方法：</w:t>
      </w:r>
    </w:p>
    <w:p w:rsidR="00D032B6" w:rsidRDefault="00035F6E">
      <w:pPr>
        <w:pStyle w:val="BodyText"/>
        <w:spacing w:line="310" w:lineRule="exact"/>
        <w:ind w:left="397"/>
        <w:rPr>
          <w:rFonts w:ascii="Microsoft JhengHei" w:eastAsia="Microsoft JhengHei" w:hAnsi="Microsoft JhengHei" w:cs="Microsoft JhengHei"/>
        </w:rPr>
      </w:pPr>
      <w:r w:rsidRPr="00035F6E">
        <w:pict>
          <v:group id="_x0000_s3411" style="position:absolute;left:0;text-align:left;margin-left:95.85pt;margin-top:4.05pt;width:459.45pt;height:10.6pt;z-index:-251987968;mso-position-horizontal-relative:page" coordorigin="1917,81" coordsize="9189,212">
            <v:shape id="_x0000_s3412" style="position:absolute;left:1917;top:81;width:9189;height:212" coordorigin="1917,81" coordsize="9189,212" path="m1917,81r9189,l11106,293r-9189,l1917,81xe" fillcolor="#efefef" stroked="f">
              <v:path arrowok="t"/>
            </v:shape>
            <w10:wrap anchorx="page"/>
          </v:group>
        </w:pict>
      </w:r>
      <w:r w:rsidR="00A23879">
        <w:rPr>
          <w:rFonts w:ascii="Microsoft JhengHei" w:eastAsia="Microsoft JhengHei" w:hAnsi="Microsoft JhengHei" w:cs="Microsoft JhengHei"/>
          <w:w w:val="115"/>
        </w:rPr>
        <w:t>db.foo.bar.find().help()</w:t>
      </w:r>
    </w:p>
    <w:p w:rsidR="00D032B6" w:rsidRDefault="00A23879">
      <w:pPr>
        <w:pStyle w:val="BodyText"/>
        <w:spacing w:before="26"/>
        <w:ind w:left="397"/>
      </w:pPr>
      <w:r>
        <w:t>或者</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09" style="position:absolute;left:0;text-align:left;margin-left:95.85pt;margin-top:4.75pt;width:459.45pt;height:10.6pt;z-index:-251986944;mso-position-horizontal-relative:page" coordorigin="1917,95" coordsize="9189,212">
            <v:shape id="_x0000_s341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cur.help()</w:t>
      </w:r>
    </w:p>
    <w:p w:rsidR="00D032B6" w:rsidRDefault="00035F6E">
      <w:pPr>
        <w:pStyle w:val="BodyText"/>
        <w:spacing w:before="26" w:line="242" w:lineRule="auto"/>
        <w:ind w:left="397" w:right="6442"/>
      </w:pPr>
      <w:r>
        <w:pict>
          <v:group id="_x0000_s3407" style="position:absolute;left:0;text-align:left;margin-left:95.85pt;margin-top:23.15pt;width:459.45pt;height:10.6pt;z-index:-251985920;mso-position-horizontal-relative:page" coordorigin="1917,463" coordsize="9189,212">
            <v:shape id="_x0000_s3408" style="position:absolute;left:1917;top:463;width:9189;height:212" coordorigin="1917,463" coordsize="9189,212" path="m1917,463r9189,l11106,675r-9189,l1917,463xe" fillcolor="#efefef" stroked="f">
              <v:path arrowok="t"/>
            </v:shape>
            <w10:wrap anchorx="page"/>
          </v:group>
        </w:pict>
      </w:r>
      <w:r w:rsidR="00A23879">
        <w:t>查看</w:t>
      </w:r>
      <w:r w:rsidR="00A23879">
        <w:rPr>
          <w:spacing w:val="-19"/>
        </w:rPr>
        <w:t xml:space="preserve"> </w:t>
      </w:r>
      <w:r w:rsidR="00A23879">
        <w:t>cursor</w:t>
      </w:r>
      <w:r w:rsidR="00A23879">
        <w:rPr>
          <w:spacing w:val="-19"/>
        </w:rPr>
        <w:t xml:space="preserve"> </w:t>
      </w:r>
      <w:r w:rsidR="00A23879">
        <w:t xml:space="preserve">具体方法： </w:t>
      </w:r>
      <w:r w:rsidR="00A23879">
        <w:rPr>
          <w:rFonts w:ascii="Microsoft JhengHei" w:eastAsia="Microsoft JhengHei" w:hAnsi="Microsoft JhengHei" w:cs="Microsoft JhengHei"/>
          <w:w w:val="105"/>
        </w:rPr>
        <w:t>db.foo.bar.find().help("method")</w:t>
      </w:r>
      <w:r w:rsidR="00A23879">
        <w:rPr>
          <w:rFonts w:ascii="Microsoft JhengHei" w:eastAsia="Microsoft JhengHei" w:hAnsi="Microsoft JhengHei" w:cs="Microsoft JhengHei"/>
          <w:w w:val="106"/>
        </w:rPr>
        <w:t xml:space="preserve"> </w:t>
      </w:r>
      <w:r w:rsidR="00A23879">
        <w:rPr>
          <w:w w:val="105"/>
        </w:rPr>
        <w:t>或者</w:t>
      </w:r>
    </w:p>
    <w:p w:rsidR="00D032B6" w:rsidRDefault="00035F6E">
      <w:pPr>
        <w:pStyle w:val="BodyText"/>
        <w:spacing w:line="321" w:lineRule="exact"/>
        <w:ind w:left="397"/>
        <w:rPr>
          <w:rFonts w:ascii="Microsoft JhengHei" w:eastAsia="Microsoft JhengHei" w:hAnsi="Microsoft JhengHei" w:cs="Microsoft JhengHei"/>
        </w:rPr>
      </w:pPr>
      <w:r w:rsidRPr="00035F6E">
        <w:pict>
          <v:group id="_x0000_s3405" style="position:absolute;left:0;text-align:left;margin-left:95.85pt;margin-top:4.65pt;width:459.45pt;height:10.6pt;z-index:-251984896;mso-position-horizontal-relative:page" coordorigin="1917,93" coordsize="9189,212">
            <v:shape id="_x0000_s3406" style="position:absolute;left:1917;top:93;width:9189;height:212" coordorigin="1917,93" coordsize="9189,212" path="m1917,93r9189,l11106,305r-9189,l1917,93xe" fillcolor="#efefef" stroked="f">
              <v:path arrowok="t"/>
            </v:shape>
            <w10:wrap anchorx="page"/>
          </v:group>
        </w:pict>
      </w:r>
      <w:r w:rsidR="00A23879">
        <w:rPr>
          <w:rFonts w:ascii="Microsoft JhengHei" w:eastAsia="Microsoft JhengHei" w:hAnsi="Microsoft JhengHei" w:cs="Microsoft JhengHei"/>
        </w:rPr>
        <w:t>cur.help("method")</w:t>
      </w:r>
    </w:p>
    <w:p w:rsidR="00D032B6" w:rsidRDefault="00A23879">
      <w:pPr>
        <w:pStyle w:val="BodyText"/>
        <w:spacing w:before="26"/>
        <w:ind w:left="397"/>
      </w:pPr>
      <w:r>
        <w:t>类似于</w:t>
      </w:r>
      <w:r>
        <w:rPr>
          <w:spacing w:val="-34"/>
        </w:rPr>
        <w:t xml:space="preserve"> </w:t>
      </w:r>
      <w:r>
        <w:t>find()</w:t>
      </w:r>
      <w:r>
        <w:rPr>
          <w:spacing w:val="-34"/>
        </w:rPr>
        <w:t xml:space="preserve"> </w:t>
      </w:r>
      <w:r>
        <w:t>返回游标的方法，还有</w:t>
      </w:r>
      <w:r>
        <w:rPr>
          <w:spacing w:val="-34"/>
        </w:rPr>
        <w:t xml:space="preserve"> </w:t>
      </w:r>
      <w:r>
        <w:t>list，snapshot</w:t>
      </w:r>
      <w:r>
        <w:rPr>
          <w:spacing w:val="-34"/>
        </w:rPr>
        <w:t xml:space="preserve"> </w:t>
      </w:r>
      <w:r>
        <w:t>等等。</w:t>
      </w:r>
    </w:p>
    <w:p w:rsidR="00606508" w:rsidRDefault="00A23879">
      <w:pPr>
        <w:pStyle w:val="BodyText"/>
        <w:numPr>
          <w:ilvl w:val="0"/>
          <w:numId w:val="34"/>
        </w:numPr>
        <w:tabs>
          <w:tab w:val="left" w:pos="397"/>
        </w:tabs>
        <w:spacing w:line="267" w:lineRule="exact"/>
        <w:ind w:left="397"/>
      </w:pPr>
      <w:r>
        <w:rPr>
          <w:w w:val="95"/>
          <w:position w:val="1"/>
        </w:rPr>
        <w:t>Replica</w:t>
      </w:r>
      <w:r>
        <w:rPr>
          <w:spacing w:val="-21"/>
          <w:w w:val="95"/>
          <w:position w:val="1"/>
        </w:rPr>
        <w:t xml:space="preserve"> </w:t>
      </w:r>
      <w:r>
        <w:rPr>
          <w:w w:val="95"/>
          <w:position w:val="1"/>
        </w:rPr>
        <w:t>Group</w:t>
      </w:r>
      <w:r>
        <w:rPr>
          <w:spacing w:val="-21"/>
          <w:w w:val="95"/>
          <w:position w:val="1"/>
        </w:rPr>
        <w:t xml:space="preserve"> </w:t>
      </w:r>
      <w:r>
        <w:rPr>
          <w:w w:val="95"/>
          <w:position w:val="1"/>
        </w:rPr>
        <w:t>Help</w:t>
      </w:r>
    </w:p>
    <w:p w:rsidR="00D032B6" w:rsidRDefault="00A23879">
      <w:pPr>
        <w:pStyle w:val="BodyText"/>
        <w:spacing w:before="22" w:line="253" w:lineRule="auto"/>
        <w:ind w:left="397" w:right="361"/>
      </w:pPr>
      <w:r>
        <w:rPr>
          <w:w w:val="95"/>
        </w:rPr>
        <w:t xml:space="preserve">replica </w:t>
      </w:r>
      <w:r>
        <w:rPr>
          <w:spacing w:val="18"/>
          <w:w w:val="95"/>
        </w:rPr>
        <w:t xml:space="preserve"> </w:t>
      </w:r>
      <w:r>
        <w:rPr>
          <w:w w:val="95"/>
        </w:rPr>
        <w:t xml:space="preserve">group </w:t>
      </w:r>
      <w:r>
        <w:rPr>
          <w:spacing w:val="18"/>
          <w:w w:val="95"/>
        </w:rPr>
        <w:t xml:space="preserve"> </w:t>
      </w:r>
      <w:r>
        <w:rPr>
          <w:w w:val="95"/>
        </w:rPr>
        <w:t>级别主要包括对数据节点的管理的操作。</w:t>
      </w:r>
      <w:r>
        <w:t xml:space="preserve"> </w:t>
      </w:r>
      <w:r>
        <w:rPr>
          <w:w w:val="95"/>
        </w:rPr>
        <w:t>假设数据库中存在名字为“group1”的副本组，通过</w:t>
      </w:r>
      <w:r>
        <w:rPr>
          <w:spacing w:val="-28"/>
          <w:w w:val="95"/>
        </w:rPr>
        <w:t xml:space="preserve"> </w:t>
      </w:r>
      <w:r>
        <w:rPr>
          <w:w w:val="95"/>
        </w:rPr>
        <w:t>var</w:t>
      </w:r>
      <w:r>
        <w:rPr>
          <w:spacing w:val="-28"/>
          <w:w w:val="95"/>
        </w:rPr>
        <w:t xml:space="preserve"> </w:t>
      </w:r>
      <w:r>
        <w:rPr>
          <w:w w:val="95"/>
        </w:rPr>
        <w:t>rg</w:t>
      </w:r>
      <w:r>
        <w:rPr>
          <w:spacing w:val="-28"/>
          <w:w w:val="95"/>
        </w:rPr>
        <w:t xml:space="preserve"> </w:t>
      </w:r>
      <w:r>
        <w:rPr>
          <w:w w:val="95"/>
        </w:rPr>
        <w:t>=</w:t>
      </w:r>
      <w:r>
        <w:rPr>
          <w:spacing w:val="-28"/>
          <w:w w:val="95"/>
        </w:rPr>
        <w:t xml:space="preserve"> </w:t>
      </w:r>
      <w:r>
        <w:rPr>
          <w:w w:val="95"/>
        </w:rPr>
        <w:t>db.getRG("group1")</w:t>
      </w:r>
      <w:r>
        <w:rPr>
          <w:spacing w:val="-27"/>
          <w:w w:val="95"/>
        </w:rPr>
        <w:t xml:space="preserve"> </w:t>
      </w:r>
      <w:r>
        <w:rPr>
          <w:w w:val="95"/>
        </w:rPr>
        <w:t>获取一个关于副本组的</w:t>
      </w:r>
    </w:p>
    <w:p w:rsidR="00D032B6" w:rsidRDefault="00A23879">
      <w:pPr>
        <w:pStyle w:val="BodyText"/>
        <w:spacing w:line="225" w:lineRule="exact"/>
        <w:ind w:left="397"/>
      </w:pPr>
      <w:r>
        <w:rPr>
          <w:w w:val="95"/>
        </w:rPr>
        <w:t>javascript 对象 rg。</w:t>
      </w:r>
    </w:p>
    <w:p w:rsidR="00D032B6" w:rsidRDefault="00A23879">
      <w:pPr>
        <w:pStyle w:val="BodyText"/>
        <w:spacing w:before="18"/>
        <w:ind w:left="397"/>
      </w:pPr>
      <w:r>
        <w:rPr>
          <w:w w:val="95"/>
        </w:rPr>
        <w:t>查看</w:t>
      </w:r>
      <w:r>
        <w:rPr>
          <w:spacing w:val="11"/>
          <w:w w:val="95"/>
        </w:rPr>
        <w:t xml:space="preserve"> </w:t>
      </w:r>
      <w:r>
        <w:rPr>
          <w:w w:val="95"/>
        </w:rPr>
        <w:t>replica</w:t>
      </w:r>
      <w:r>
        <w:rPr>
          <w:spacing w:val="12"/>
          <w:w w:val="95"/>
        </w:rPr>
        <w:t xml:space="preserve"> </w:t>
      </w:r>
      <w:r>
        <w:rPr>
          <w:w w:val="95"/>
        </w:rPr>
        <w:t>group</w:t>
      </w:r>
      <w:r>
        <w:rPr>
          <w:spacing w:val="11"/>
          <w:w w:val="95"/>
        </w:rPr>
        <w:t xml:space="preserve"> </w:t>
      </w:r>
      <w:r>
        <w:rPr>
          <w:w w:val="95"/>
        </w:rPr>
        <w:t>所有方法：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03" style="position:absolute;left:0;text-align:left;margin-left:95.85pt;margin-top:4.75pt;width:459.45pt;height:10.6pt;z-index:-251983872;mso-position-horizontal-relative:page" coordorigin="1917,95" coordsize="9189,212">
            <v:shape id="_x0000_s340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rg.help()</w:t>
      </w:r>
    </w:p>
    <w:p w:rsidR="00D032B6" w:rsidRDefault="00A23879">
      <w:pPr>
        <w:pStyle w:val="BodyText"/>
        <w:spacing w:before="26"/>
        <w:ind w:left="397"/>
      </w:pPr>
      <w:r>
        <w:rPr>
          <w:w w:val="95"/>
        </w:rPr>
        <w:t>查看</w:t>
      </w:r>
      <w:r>
        <w:rPr>
          <w:spacing w:val="11"/>
          <w:w w:val="95"/>
        </w:rPr>
        <w:t xml:space="preserve"> </w:t>
      </w:r>
      <w:r>
        <w:rPr>
          <w:w w:val="95"/>
        </w:rPr>
        <w:t>replica</w:t>
      </w:r>
      <w:r>
        <w:rPr>
          <w:spacing w:val="12"/>
          <w:w w:val="95"/>
        </w:rPr>
        <w:t xml:space="preserve"> </w:t>
      </w:r>
      <w:r>
        <w:rPr>
          <w:w w:val="95"/>
        </w:rPr>
        <w:t>group</w:t>
      </w:r>
      <w:r>
        <w:rPr>
          <w:spacing w:val="11"/>
          <w:w w:val="95"/>
        </w:rPr>
        <w:t xml:space="preserve"> </w:t>
      </w:r>
      <w:r>
        <w:rPr>
          <w:w w:val="95"/>
        </w:rPr>
        <w:t>具体方法：</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3401" style="position:absolute;left:0;text-align:left;margin-left:95.85pt;margin-top:4.75pt;width:459.45pt;height:10.6pt;z-index:-251982848;mso-position-horizontal-relative:page" coordorigin="1917,95" coordsize="9189,212">
            <v:shape id="_x0000_s340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rg.help("method")</w:t>
      </w:r>
    </w:p>
    <w:p w:rsidR="00606508" w:rsidRDefault="00A23879">
      <w:pPr>
        <w:pStyle w:val="BodyText"/>
        <w:numPr>
          <w:ilvl w:val="0"/>
          <w:numId w:val="34"/>
        </w:numPr>
        <w:tabs>
          <w:tab w:val="left" w:pos="397"/>
        </w:tabs>
        <w:spacing w:line="234" w:lineRule="exact"/>
        <w:ind w:left="397"/>
      </w:pPr>
      <w:r>
        <w:rPr>
          <w:w w:val="90"/>
          <w:position w:val="1"/>
        </w:rPr>
        <w:t>Node</w:t>
      </w:r>
      <w:r>
        <w:rPr>
          <w:spacing w:val="13"/>
          <w:w w:val="90"/>
          <w:position w:val="1"/>
        </w:rPr>
        <w:t xml:space="preserve"> </w:t>
      </w:r>
      <w:r>
        <w:rPr>
          <w:w w:val="90"/>
          <w:position w:val="1"/>
        </w:rPr>
        <w:t>Help</w:t>
      </w:r>
    </w:p>
    <w:p w:rsidR="00D032B6" w:rsidRDefault="00D032B6">
      <w:pPr>
        <w:spacing w:line="234" w:lineRule="exact"/>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217"/>
        <w:rPr>
          <w:lang w:eastAsia="zh-CN"/>
        </w:rPr>
      </w:pPr>
      <w:r>
        <w:rPr>
          <w:w w:val="95"/>
          <w:lang w:eastAsia="zh-CN"/>
        </w:rPr>
        <w:t xml:space="preserve">node   </w:t>
      </w:r>
      <w:r>
        <w:rPr>
          <w:spacing w:val="27"/>
          <w:w w:val="95"/>
          <w:lang w:eastAsia="zh-CN"/>
        </w:rPr>
        <w:t xml:space="preserve"> </w:t>
      </w:r>
      <w:r>
        <w:rPr>
          <w:w w:val="95"/>
          <w:lang w:eastAsia="zh-CN"/>
        </w:rPr>
        <w:t>级别主要包括对数据节点状态信息获取的操作。</w:t>
      </w:r>
    </w:p>
    <w:p w:rsidR="00D032B6" w:rsidRDefault="00D032B6">
      <w:pPr>
        <w:spacing w:before="5" w:line="100" w:lineRule="exact"/>
        <w:rPr>
          <w:sz w:val="10"/>
          <w:szCs w:val="10"/>
          <w:lang w:eastAsia="zh-CN"/>
        </w:rPr>
      </w:pPr>
    </w:p>
    <w:p w:rsidR="00D032B6" w:rsidRDefault="00A23879">
      <w:pPr>
        <w:pStyle w:val="BodyText"/>
        <w:spacing w:line="168" w:lineRule="auto"/>
        <w:ind w:left="1217" w:right="94"/>
      </w:pPr>
      <w:r>
        <w:rPr>
          <w:w w:val="90"/>
        </w:rPr>
        <w:t>假设在副本组“group1”中创建一个数据节点，var</w:t>
      </w:r>
      <w:r>
        <w:rPr>
          <w:spacing w:val="40"/>
          <w:w w:val="90"/>
        </w:rPr>
        <w:t xml:space="preserve"> </w:t>
      </w:r>
      <w:r>
        <w:rPr>
          <w:w w:val="90"/>
        </w:rPr>
        <w:t>rn</w:t>
      </w:r>
      <w:r>
        <w:rPr>
          <w:spacing w:val="40"/>
          <w:w w:val="90"/>
        </w:rPr>
        <w:t xml:space="preserve"> </w:t>
      </w:r>
      <w:r>
        <w:rPr>
          <w:w w:val="90"/>
        </w:rPr>
        <w:t>=</w:t>
      </w:r>
      <w:r>
        <w:rPr>
          <w:spacing w:val="40"/>
          <w:w w:val="90"/>
        </w:rPr>
        <w:t xml:space="preserve"> </w:t>
      </w:r>
      <w:r>
        <w:rPr>
          <w:w w:val="90"/>
        </w:rPr>
        <w:t>rg.createNode("ubuntu-dev1",</w:t>
      </w:r>
      <w:r>
        <w:rPr>
          <w:spacing w:val="40"/>
          <w:w w:val="90"/>
        </w:rPr>
        <w:t xml:space="preserve"> </w:t>
      </w:r>
      <w:r>
        <w:rPr>
          <w:w w:val="90"/>
        </w:rPr>
        <w:t>51000,</w:t>
      </w:r>
      <w:r>
        <w:rPr>
          <w:spacing w:val="40"/>
          <w:w w:val="90"/>
        </w:rPr>
        <w:t xml:space="preserve"> </w:t>
      </w:r>
      <w:r>
        <w:rPr>
          <w:w w:val="90"/>
        </w:rPr>
        <w:t xml:space="preserve">"/opt/ </w:t>
      </w:r>
      <w:r>
        <w:rPr>
          <w:w w:val="95"/>
        </w:rPr>
        <w:t>sequoiadb/database/data/51000")，获取一个关于数据节点的</w:t>
      </w:r>
      <w:r>
        <w:rPr>
          <w:spacing w:val="18"/>
          <w:w w:val="95"/>
        </w:rPr>
        <w:t xml:space="preserve"> </w:t>
      </w:r>
      <w:r>
        <w:rPr>
          <w:w w:val="95"/>
        </w:rPr>
        <w:t>javascript</w:t>
      </w:r>
      <w:r>
        <w:rPr>
          <w:spacing w:val="18"/>
          <w:w w:val="95"/>
        </w:rPr>
        <w:t xml:space="preserve"> </w:t>
      </w:r>
      <w:r>
        <w:rPr>
          <w:w w:val="95"/>
        </w:rPr>
        <w:t>对象</w:t>
      </w:r>
      <w:r>
        <w:rPr>
          <w:spacing w:val="19"/>
          <w:w w:val="95"/>
        </w:rPr>
        <w:t xml:space="preserve"> </w:t>
      </w:r>
      <w:r>
        <w:rPr>
          <w:w w:val="95"/>
        </w:rPr>
        <w:t>rn。</w:t>
      </w:r>
    </w:p>
    <w:p w:rsidR="00D032B6" w:rsidRDefault="00A23879">
      <w:pPr>
        <w:pStyle w:val="BodyText"/>
        <w:spacing w:before="34"/>
        <w:ind w:left="1217"/>
      </w:pPr>
      <w:r>
        <w:t>查看</w:t>
      </w:r>
      <w:r>
        <w:rPr>
          <w:spacing w:val="-25"/>
        </w:rPr>
        <w:t xml:space="preserve"> </w:t>
      </w:r>
      <w:r>
        <w:t>node</w:t>
      </w:r>
      <w:r>
        <w:rPr>
          <w:spacing w:val="-24"/>
        </w:rPr>
        <w:t xml:space="preserve"> </w:t>
      </w:r>
      <w:r>
        <w:t>所有方法：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99" style="position:absolute;left:0;text-align:left;margin-left:95.85pt;margin-top:4.75pt;width:459.45pt;height:10.6pt;z-index:-251981824;mso-position-horizontal-relative:page" coordorigin="1917,95" coordsize="9189,212">
            <v:shape id="_x0000_s340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rn.help()</w:t>
      </w:r>
    </w:p>
    <w:p w:rsidR="00D032B6" w:rsidRDefault="00A23879">
      <w:pPr>
        <w:pStyle w:val="BodyText"/>
        <w:spacing w:before="26"/>
        <w:ind w:left="1217"/>
      </w:pPr>
      <w:r>
        <w:t>查看</w:t>
      </w:r>
      <w:r>
        <w:rPr>
          <w:spacing w:val="-25"/>
        </w:rPr>
        <w:t xml:space="preserve"> </w:t>
      </w:r>
      <w:r>
        <w:t>node</w:t>
      </w:r>
      <w:r>
        <w:rPr>
          <w:spacing w:val="-24"/>
        </w:rPr>
        <w:t xml:space="preserve"> </w:t>
      </w:r>
      <w:r>
        <w:t>具体方法：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97" style="position:absolute;left:0;text-align:left;margin-left:95.85pt;margin-top:4.75pt;width:459.45pt;height:10.6pt;z-index:-251980800;mso-position-horizontal-relative:page" coordorigin="1917,95" coordsize="9189,212">
            <v:shape id="_x0000_s3398"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rn.help("method")</w:t>
      </w:r>
    </w:p>
    <w:p w:rsidR="00606508" w:rsidRDefault="00A23879">
      <w:pPr>
        <w:pStyle w:val="BodyText"/>
        <w:numPr>
          <w:ilvl w:val="1"/>
          <w:numId w:val="34"/>
        </w:numPr>
        <w:tabs>
          <w:tab w:val="left" w:pos="283"/>
          <w:tab w:val="left" w:pos="1217"/>
        </w:tabs>
        <w:spacing w:line="234" w:lineRule="exact"/>
        <w:ind w:left="1217" w:right="7154"/>
        <w:jc w:val="center"/>
      </w:pPr>
      <w:r>
        <w:rPr>
          <w:w w:val="95"/>
          <w:position w:val="1"/>
        </w:rPr>
        <w:t>Domain</w:t>
      </w:r>
      <w:r>
        <w:rPr>
          <w:spacing w:val="-33"/>
          <w:w w:val="95"/>
          <w:position w:val="1"/>
        </w:rPr>
        <w:t xml:space="preserve"> </w:t>
      </w:r>
      <w:r>
        <w:rPr>
          <w:w w:val="95"/>
          <w:position w:val="1"/>
        </w:rPr>
        <w:t>Help</w:t>
      </w:r>
    </w:p>
    <w:p w:rsidR="00D032B6" w:rsidRDefault="00A23879">
      <w:pPr>
        <w:pStyle w:val="BodyText"/>
        <w:spacing w:before="22" w:line="253" w:lineRule="auto"/>
        <w:ind w:left="1217" w:right="101"/>
      </w:pPr>
      <w:r>
        <w:rPr>
          <w:w w:val="95"/>
        </w:rPr>
        <w:t xml:space="preserve">domain   </w:t>
      </w:r>
      <w:r>
        <w:rPr>
          <w:spacing w:val="19"/>
          <w:w w:val="95"/>
        </w:rPr>
        <w:t xml:space="preserve"> </w:t>
      </w:r>
      <w:r>
        <w:rPr>
          <w:w w:val="95"/>
        </w:rPr>
        <w:t>级别主要包括对域更改及获取域信息的操作。</w:t>
      </w:r>
      <w:r>
        <w:t xml:space="preserve"> </w:t>
      </w:r>
      <w:r>
        <w:rPr>
          <w:w w:val="90"/>
        </w:rPr>
        <w:t xml:space="preserve">假设在数据库中创建一个名字为“domain1”的域，var </w:t>
      </w:r>
      <w:r>
        <w:rPr>
          <w:spacing w:val="26"/>
          <w:w w:val="90"/>
        </w:rPr>
        <w:t xml:space="preserve"> </w:t>
      </w:r>
      <w:r>
        <w:rPr>
          <w:w w:val="90"/>
        </w:rPr>
        <w:t xml:space="preserve">dm </w:t>
      </w:r>
      <w:r>
        <w:rPr>
          <w:spacing w:val="27"/>
          <w:w w:val="90"/>
        </w:rPr>
        <w:t xml:space="preserve"> </w:t>
      </w:r>
      <w:r>
        <w:rPr>
          <w:w w:val="90"/>
        </w:rPr>
        <w:t xml:space="preserve">= </w:t>
      </w:r>
      <w:r>
        <w:rPr>
          <w:spacing w:val="27"/>
          <w:w w:val="90"/>
        </w:rPr>
        <w:t xml:space="preserve"> </w:t>
      </w:r>
      <w:r>
        <w:rPr>
          <w:w w:val="90"/>
        </w:rPr>
        <w:t>db.createDomain("domain1",</w:t>
      </w:r>
    </w:p>
    <w:p w:rsidR="00D032B6" w:rsidRDefault="00A23879">
      <w:pPr>
        <w:pStyle w:val="BodyText"/>
        <w:spacing w:line="225" w:lineRule="exact"/>
        <w:ind w:left="1217"/>
      </w:pPr>
      <w:r>
        <w:rPr>
          <w:w w:val="95"/>
        </w:rPr>
        <w:t>["group1","group2"],{AutoSplit:true})，获取一个关于域的</w:t>
      </w:r>
      <w:r>
        <w:rPr>
          <w:spacing w:val="2"/>
          <w:w w:val="95"/>
        </w:rPr>
        <w:t xml:space="preserve"> </w:t>
      </w:r>
      <w:r>
        <w:rPr>
          <w:w w:val="95"/>
        </w:rPr>
        <w:t>javascript</w:t>
      </w:r>
      <w:r>
        <w:rPr>
          <w:spacing w:val="3"/>
          <w:w w:val="95"/>
        </w:rPr>
        <w:t xml:space="preserve"> </w:t>
      </w:r>
      <w:r>
        <w:rPr>
          <w:w w:val="95"/>
        </w:rPr>
        <w:t>对象</w:t>
      </w:r>
      <w:r>
        <w:rPr>
          <w:spacing w:val="3"/>
          <w:w w:val="95"/>
        </w:rPr>
        <w:t xml:space="preserve"> </w:t>
      </w:r>
      <w:r>
        <w:rPr>
          <w:w w:val="95"/>
        </w:rPr>
        <w:t>dm。</w:t>
      </w:r>
    </w:p>
    <w:p w:rsidR="00D032B6" w:rsidRDefault="00A23879">
      <w:pPr>
        <w:pStyle w:val="BodyText"/>
        <w:spacing w:before="18"/>
        <w:ind w:left="1217"/>
      </w:pPr>
      <w:r>
        <w:t>查看</w:t>
      </w:r>
      <w:r>
        <w:rPr>
          <w:spacing w:val="-29"/>
        </w:rPr>
        <w:t xml:space="preserve"> </w:t>
      </w:r>
      <w:r>
        <w:t>domain</w:t>
      </w:r>
      <w:r>
        <w:rPr>
          <w:spacing w:val="-29"/>
        </w:rPr>
        <w:t xml:space="preserve"> </w:t>
      </w:r>
      <w:r>
        <w:t>所有方法：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95" style="position:absolute;left:0;text-align:left;margin-left:95.85pt;margin-top:4.75pt;width:459.45pt;height:10.6pt;z-index:-251979776;mso-position-horizontal-relative:page" coordorigin="1917,95" coordsize="9189,212">
            <v:shape id="_x0000_s3396"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dm.help()</w:t>
      </w:r>
    </w:p>
    <w:p w:rsidR="00D032B6" w:rsidRDefault="00A23879">
      <w:pPr>
        <w:pStyle w:val="BodyText"/>
        <w:spacing w:before="26"/>
        <w:ind w:left="1217"/>
      </w:pPr>
      <w:r>
        <w:t>查看</w:t>
      </w:r>
      <w:r>
        <w:rPr>
          <w:spacing w:val="-29"/>
        </w:rPr>
        <w:t xml:space="preserve"> </w:t>
      </w:r>
      <w:r>
        <w:t>domain</w:t>
      </w:r>
      <w:r>
        <w:rPr>
          <w:spacing w:val="-29"/>
        </w:rPr>
        <w:t xml:space="preserve"> </w:t>
      </w:r>
      <w:r>
        <w:t>具体方法：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93" style="position:absolute;left:0;text-align:left;margin-left:95.85pt;margin-top:4.75pt;width:459.45pt;height:10.6pt;z-index:-251978752;mso-position-horizontal-relative:page" coordorigin="1917,95" coordsize="9189,212">
            <v:shape id="_x0000_s339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5"/>
        </w:rPr>
        <w:t>dm.help("method")</w:t>
      </w:r>
    </w:p>
    <w:p w:rsidR="00D032B6" w:rsidRDefault="00035F6E">
      <w:pPr>
        <w:pStyle w:val="BodyText"/>
        <w:spacing w:before="92" w:line="168" w:lineRule="auto"/>
        <w:ind w:left="1573" w:right="146"/>
        <w:jc w:val="both"/>
      </w:pPr>
      <w:r>
        <w:pict>
          <v:shape id="_x0000_s3392" type="#_x0000_t75" style="position:absolute;left:0;text-align:left;margin-left:81.7pt;margin-top:7.15pt;width:24pt;height:24pt;z-index:-251977728;mso-position-horizontal-relative:page">
            <v:imagedata r:id="rId22" o:title=""/>
            <w10:wrap anchorx="page"/>
          </v:shape>
        </w:pict>
      </w:r>
      <w:r w:rsidR="00A23879">
        <w:rPr>
          <w:w w:val="95"/>
        </w:rPr>
        <w:t>注:</w:t>
      </w:r>
      <w:r w:rsidR="00A23879">
        <w:rPr>
          <w:spacing w:val="50"/>
          <w:w w:val="95"/>
        </w:rPr>
        <w:t xml:space="preserve"> </w:t>
      </w:r>
      <w:r w:rsidR="00A23879">
        <w:rPr>
          <w:w w:val="95"/>
        </w:rPr>
        <w:t>以</w:t>
      </w:r>
      <w:r w:rsidR="00A23879">
        <w:rPr>
          <w:spacing w:val="25"/>
          <w:w w:val="95"/>
        </w:rPr>
        <w:t xml:space="preserve"> </w:t>
      </w:r>
      <w:r w:rsidR="00A23879">
        <w:rPr>
          <w:w w:val="95"/>
        </w:rPr>
        <w:t>man</w:t>
      </w:r>
      <w:r w:rsidR="00A23879">
        <w:rPr>
          <w:spacing w:val="25"/>
          <w:w w:val="95"/>
        </w:rPr>
        <w:t xml:space="preserve"> </w:t>
      </w:r>
      <w:r w:rsidR="00A23879">
        <w:rPr>
          <w:w w:val="95"/>
        </w:rPr>
        <w:t>page</w:t>
      </w:r>
      <w:r w:rsidR="00A23879">
        <w:rPr>
          <w:spacing w:val="25"/>
          <w:w w:val="95"/>
        </w:rPr>
        <w:t xml:space="preserve"> </w:t>
      </w:r>
      <w:r w:rsidR="00A23879">
        <w:rPr>
          <w:w w:val="95"/>
        </w:rPr>
        <w:t>方式显示帮助文档功能是随</w:t>
      </w:r>
      <w:r w:rsidR="00A23879">
        <w:rPr>
          <w:spacing w:val="25"/>
          <w:w w:val="95"/>
        </w:rPr>
        <w:t xml:space="preserve"> </w:t>
      </w:r>
      <w:r w:rsidR="00A23879">
        <w:rPr>
          <w:w w:val="95"/>
        </w:rPr>
        <w:t>SequoiaDB</w:t>
      </w:r>
      <w:r w:rsidR="00A23879">
        <w:rPr>
          <w:spacing w:val="25"/>
          <w:w w:val="95"/>
        </w:rPr>
        <w:t xml:space="preserve"> </w:t>
      </w:r>
      <w:r w:rsidR="00A23879">
        <w:rPr>
          <w:w w:val="95"/>
        </w:rPr>
        <w:t>1.8版本发布的，若使用1.8版本以下的</w:t>
      </w:r>
      <w:r w:rsidR="00A23879">
        <w:rPr>
          <w:spacing w:val="25"/>
          <w:w w:val="95"/>
        </w:rPr>
        <w:t xml:space="preserve"> </w:t>
      </w:r>
      <w:r w:rsidR="00A23879">
        <w:rPr>
          <w:w w:val="95"/>
        </w:rPr>
        <w:t>sdb</w:t>
      </w:r>
      <w:r w:rsidR="00A23879">
        <w:rPr>
          <w:w w:val="93"/>
        </w:rPr>
        <w:t xml:space="preserve"> </w:t>
      </w:r>
      <w:r w:rsidR="00A23879">
        <w:rPr>
          <w:w w:val="95"/>
        </w:rPr>
        <w:t>shell</w:t>
      </w:r>
      <w:r w:rsidR="00A23879">
        <w:rPr>
          <w:spacing w:val="17"/>
          <w:w w:val="95"/>
        </w:rPr>
        <w:t xml:space="preserve"> </w:t>
      </w:r>
      <w:r w:rsidR="00A23879">
        <w:rPr>
          <w:w w:val="95"/>
        </w:rPr>
        <w:t>客户端，将不具备上述的</w:t>
      </w:r>
      <w:r w:rsidR="00A23879">
        <w:rPr>
          <w:spacing w:val="18"/>
          <w:w w:val="95"/>
        </w:rPr>
        <w:t xml:space="preserve"> </w:t>
      </w:r>
      <w:r w:rsidR="00A23879">
        <w:rPr>
          <w:w w:val="95"/>
        </w:rPr>
        <w:t>help("method")</w:t>
      </w:r>
      <w:r w:rsidR="00A23879">
        <w:rPr>
          <w:spacing w:val="17"/>
          <w:w w:val="95"/>
        </w:rPr>
        <w:t xml:space="preserve"> </w:t>
      </w:r>
      <w:r w:rsidR="00A23879">
        <w:rPr>
          <w:w w:val="95"/>
        </w:rPr>
        <w:t>功能。另外，应该确保</w:t>
      </w:r>
      <w:r w:rsidR="00A23879">
        <w:rPr>
          <w:spacing w:val="18"/>
          <w:w w:val="95"/>
        </w:rPr>
        <w:t xml:space="preserve"> </w:t>
      </w:r>
      <w:r w:rsidR="00A23879">
        <w:rPr>
          <w:w w:val="95"/>
        </w:rPr>
        <w:t>/opt/sequoiadb/doc/manual</w:t>
      </w:r>
      <w:r w:rsidR="00A23879">
        <w:rPr>
          <w:w w:val="92"/>
        </w:rPr>
        <w:t xml:space="preserve"> </w:t>
      </w:r>
      <w:r w:rsidR="00A23879">
        <w:rPr>
          <w:w w:val="95"/>
        </w:rPr>
        <w:t>目录下有相关方法的</w:t>
      </w:r>
      <w:r w:rsidR="00A23879">
        <w:rPr>
          <w:spacing w:val="40"/>
          <w:w w:val="95"/>
        </w:rPr>
        <w:t xml:space="preserve"> </w:t>
      </w:r>
      <w:r w:rsidR="00A23879">
        <w:rPr>
          <w:w w:val="95"/>
        </w:rPr>
        <w:t>troff</w:t>
      </w:r>
      <w:r w:rsidR="00A23879">
        <w:rPr>
          <w:spacing w:val="40"/>
          <w:w w:val="95"/>
        </w:rPr>
        <w:t xml:space="preserve"> </w:t>
      </w:r>
      <w:r w:rsidR="00A23879">
        <w:rPr>
          <w:w w:val="95"/>
        </w:rPr>
        <w:t>文件，否则，无法显示相应的</w:t>
      </w:r>
      <w:r w:rsidR="00A23879">
        <w:rPr>
          <w:spacing w:val="41"/>
          <w:w w:val="95"/>
        </w:rPr>
        <w:t xml:space="preserve"> </w:t>
      </w:r>
      <w:r w:rsidR="00A23879">
        <w:rPr>
          <w:w w:val="95"/>
        </w:rPr>
        <w:t>man</w:t>
      </w:r>
      <w:r w:rsidR="00A23879">
        <w:rPr>
          <w:spacing w:val="40"/>
          <w:w w:val="95"/>
        </w:rPr>
        <w:t xml:space="preserve"> </w:t>
      </w:r>
      <w:r w:rsidR="00A23879">
        <w:rPr>
          <w:w w:val="95"/>
        </w:rPr>
        <w:t>page</w:t>
      </w:r>
      <w:r w:rsidR="00A23879">
        <w:rPr>
          <w:spacing w:val="40"/>
          <w:w w:val="95"/>
        </w:rPr>
        <w:t xml:space="preserve"> </w:t>
      </w:r>
      <w:r w:rsidR="00A23879">
        <w:rPr>
          <w:w w:val="95"/>
        </w:rPr>
        <w:t>介绍。</w:t>
      </w:r>
    </w:p>
    <w:p w:rsidR="00D032B6" w:rsidRDefault="00D032B6">
      <w:pPr>
        <w:spacing w:line="120" w:lineRule="exact"/>
        <w:rPr>
          <w:sz w:val="12"/>
          <w:szCs w:val="12"/>
        </w:rPr>
      </w:pPr>
    </w:p>
    <w:p w:rsidR="00D032B6" w:rsidRDefault="00A23879">
      <w:pPr>
        <w:pStyle w:val="BodyText"/>
        <w:spacing w:line="168" w:lineRule="auto"/>
      </w:pPr>
      <w:r>
        <w:rPr>
          <w:w w:val="95"/>
        </w:rPr>
        <w:t>查看</w:t>
      </w:r>
      <w:r>
        <w:rPr>
          <w:spacing w:val="3"/>
          <w:w w:val="95"/>
        </w:rPr>
        <w:t xml:space="preserve"> </w:t>
      </w:r>
      <w:r>
        <w:rPr>
          <w:w w:val="95"/>
        </w:rPr>
        <w:t>shell</w:t>
      </w:r>
      <w:r>
        <w:rPr>
          <w:spacing w:val="4"/>
          <w:w w:val="95"/>
        </w:rPr>
        <w:t xml:space="preserve"> </w:t>
      </w:r>
      <w:r>
        <w:rPr>
          <w:w w:val="95"/>
        </w:rPr>
        <w:t>提供的所有自动生成的</w:t>
      </w:r>
      <w:r>
        <w:rPr>
          <w:spacing w:val="4"/>
          <w:w w:val="95"/>
        </w:rPr>
        <w:t xml:space="preserve"> </w:t>
      </w:r>
      <w:r>
        <w:rPr>
          <w:w w:val="95"/>
        </w:rPr>
        <w:t>JavaScript</w:t>
      </w:r>
      <w:r>
        <w:rPr>
          <w:spacing w:val="3"/>
          <w:w w:val="95"/>
        </w:rPr>
        <w:t xml:space="preserve"> </w:t>
      </w:r>
      <w:r>
        <w:rPr>
          <w:w w:val="95"/>
        </w:rPr>
        <w:t>函数</w:t>
      </w:r>
      <w:r>
        <w:rPr>
          <w:spacing w:val="4"/>
          <w:w w:val="95"/>
        </w:rPr>
        <w:t xml:space="preserve"> </w:t>
      </w:r>
      <w:r>
        <w:rPr>
          <w:w w:val="95"/>
        </w:rPr>
        <w:t>API</w:t>
      </w:r>
      <w:r>
        <w:rPr>
          <w:spacing w:val="4"/>
          <w:w w:val="95"/>
        </w:rPr>
        <w:t xml:space="preserve"> </w:t>
      </w:r>
      <w:r>
        <w:rPr>
          <w:w w:val="95"/>
        </w:rPr>
        <w:t>文档，可访问</w:t>
      </w:r>
      <w:r>
        <w:rPr>
          <w:spacing w:val="4"/>
          <w:w w:val="95"/>
        </w:rPr>
        <w:t xml:space="preserve"> </w:t>
      </w:r>
      <w:hyperlink r:id="rId211">
        <w:r>
          <w:rPr>
            <w:color w:val="0000FF"/>
            <w:w w:val="95"/>
          </w:rPr>
          <w:t>https://developer.mozilla.org//en-US/</w:t>
        </w:r>
      </w:hyperlink>
      <w:r>
        <w:rPr>
          <w:color w:val="0000FF"/>
          <w:w w:val="92"/>
        </w:rPr>
        <w:t xml:space="preserve"> </w:t>
      </w:r>
      <w:hyperlink r:id="rId212">
        <w:r>
          <w:rPr>
            <w:color w:val="0000FF"/>
            <w:w w:val="95"/>
          </w:rPr>
          <w:t>docs/Web/JavaScript/Language_Resources</w:t>
        </w:r>
      </w:hyperlink>
    </w:p>
    <w:p w:rsidR="00D032B6" w:rsidRDefault="00D032B6">
      <w:pPr>
        <w:spacing w:line="200" w:lineRule="exact"/>
        <w:rPr>
          <w:sz w:val="20"/>
          <w:szCs w:val="20"/>
        </w:rPr>
      </w:pPr>
    </w:p>
    <w:p w:rsidR="00D032B6" w:rsidRDefault="00D032B6">
      <w:pPr>
        <w:spacing w:before="9" w:line="220" w:lineRule="exact"/>
      </w:pPr>
    </w:p>
    <w:p w:rsidR="00D032B6" w:rsidRDefault="00035F6E">
      <w:pPr>
        <w:pStyle w:val="Heading3"/>
        <w:spacing w:line="396" w:lineRule="exact"/>
      </w:pPr>
      <w:r>
        <w:pict>
          <v:group id="_x0000_s3390" style="position:absolute;left:0;text-align:left;margin-left:56.7pt;margin-top:21.4pt;width:498.6pt;height:.1pt;z-index:-251976704;mso-position-horizontal-relative:page" coordorigin="1134,428" coordsize="9972,2">
            <v:shape id="_x0000_s3391" style="position:absolute;left:1134;top:428;width:9972;height:2" coordorigin="1134,428" coordsize="9972,0" path="m1134,428r9972,e" filled="f" strokeweight="1pt">
              <v:path arrowok="t"/>
            </v:shape>
            <w10:wrap anchorx="page"/>
          </v:group>
        </w:pict>
      </w:r>
      <w:bookmarkStart w:id="288" w:name="SequoiaDB_shell_中的基本操作"/>
      <w:bookmarkStart w:id="289" w:name="_bookmark131"/>
      <w:bookmarkEnd w:id="288"/>
      <w:bookmarkEnd w:id="289"/>
      <w:r w:rsidR="00A23879">
        <w:rPr>
          <w:w w:val="95"/>
        </w:rPr>
        <w:t>SequoiaDB</w:t>
      </w:r>
      <w:r w:rsidR="00A23879">
        <w:rPr>
          <w:spacing w:val="24"/>
          <w:w w:val="95"/>
        </w:rPr>
        <w:t xml:space="preserve"> </w:t>
      </w:r>
      <w:r w:rsidR="00A23879">
        <w:rPr>
          <w:w w:val="95"/>
        </w:rPr>
        <w:t>shell</w:t>
      </w:r>
      <w:r w:rsidR="00A23879">
        <w:rPr>
          <w:spacing w:val="25"/>
          <w:w w:val="95"/>
        </w:rPr>
        <w:t xml:space="preserve"> </w:t>
      </w:r>
      <w:r w:rsidR="00A23879">
        <w:rPr>
          <w:w w:val="95"/>
        </w:rPr>
        <w:t>中的基本操作</w:t>
      </w:r>
    </w:p>
    <w:p w:rsidR="00D032B6" w:rsidRDefault="00A23879">
      <w:pPr>
        <w:pStyle w:val="BodyText"/>
        <w:spacing w:before="45"/>
        <w:rPr>
          <w:lang w:eastAsia="zh-CN"/>
        </w:rPr>
      </w:pPr>
      <w:r>
        <w:rPr>
          <w:w w:val="95"/>
          <w:lang w:eastAsia="zh-CN"/>
        </w:rPr>
        <w:t xml:space="preserve">在  </w:t>
      </w:r>
      <w:r>
        <w:rPr>
          <w:spacing w:val="19"/>
          <w:w w:val="95"/>
          <w:lang w:eastAsia="zh-CN"/>
        </w:rPr>
        <w:t xml:space="preserve"> </w:t>
      </w:r>
      <w:r>
        <w:rPr>
          <w:w w:val="95"/>
          <w:lang w:eastAsia="zh-CN"/>
        </w:rPr>
        <w:t xml:space="preserve">shell  </w:t>
      </w:r>
      <w:r>
        <w:rPr>
          <w:spacing w:val="20"/>
          <w:w w:val="95"/>
          <w:lang w:eastAsia="zh-CN"/>
        </w:rPr>
        <w:t xml:space="preserve"> </w:t>
      </w:r>
      <w:r>
        <w:rPr>
          <w:w w:val="95"/>
          <w:lang w:eastAsia="zh-CN"/>
        </w:rPr>
        <w:t>查看操作数据会用到4个基本操作：创建、读取、更新和删除（CRUD）。</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hyperlink w:anchor="_bookmark132" w:history="1">
        <w:r>
          <w:rPr>
            <w:color w:val="0000FF"/>
            <w:position w:val="1"/>
          </w:rPr>
          <w:t>创建</w:t>
        </w:r>
      </w:hyperlink>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hyperlink w:anchor="_bookmark133" w:history="1">
        <w:r>
          <w:rPr>
            <w:color w:val="0000FF"/>
            <w:position w:val="1"/>
          </w:rPr>
          <w:t>读取</w:t>
        </w:r>
      </w:hyperlink>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hyperlink w:anchor="_bookmark134" w:history="1">
        <w:r>
          <w:rPr>
            <w:color w:val="0000FF"/>
            <w:position w:val="1"/>
          </w:rPr>
          <w:t>更新</w:t>
        </w:r>
      </w:hyperlink>
    </w:p>
    <w:p w:rsidR="00D032B6" w:rsidRDefault="00A23879">
      <w:pPr>
        <w:pStyle w:val="BodyText"/>
        <w:tabs>
          <w:tab w:val="left" w:pos="1217"/>
        </w:tabs>
        <w:spacing w:line="293" w:lineRule="exact"/>
      </w:pPr>
      <w:r>
        <w:rPr>
          <w:rFonts w:ascii="Times New Roman" w:eastAsia="Times New Roman" w:hAnsi="Times New Roman" w:cs="Times New Roman"/>
        </w:rPr>
        <w:t>•</w:t>
      </w:r>
      <w:r>
        <w:rPr>
          <w:rFonts w:ascii="Times New Roman" w:eastAsia="Times New Roman" w:hAnsi="Times New Roman" w:cs="Times New Roman"/>
        </w:rPr>
        <w:tab/>
      </w:r>
      <w:hyperlink w:anchor="_bookmark135" w:history="1">
        <w:r>
          <w:rPr>
            <w:color w:val="0000FF"/>
            <w:position w:val="1"/>
          </w:rPr>
          <w:t>删除</w:t>
        </w:r>
      </w:hyperlink>
    </w:p>
    <w:p w:rsidR="00D032B6" w:rsidRDefault="00D032B6">
      <w:pPr>
        <w:spacing w:before="7" w:line="190" w:lineRule="exact"/>
        <w:rPr>
          <w:sz w:val="19"/>
          <w:szCs w:val="19"/>
        </w:rPr>
      </w:pPr>
    </w:p>
    <w:p w:rsidR="00D032B6" w:rsidRDefault="00A23879">
      <w:pPr>
        <w:pStyle w:val="Heading4"/>
        <w:spacing w:line="354" w:lineRule="exact"/>
      </w:pPr>
      <w:bookmarkStart w:id="290" w:name="创建"/>
      <w:bookmarkStart w:id="291" w:name="_bookmark132"/>
      <w:bookmarkEnd w:id="290"/>
      <w:bookmarkEnd w:id="291"/>
      <w:r>
        <w:t>创建</w:t>
      </w:r>
    </w:p>
    <w:p w:rsidR="00D032B6" w:rsidRDefault="00D032B6">
      <w:pPr>
        <w:spacing w:before="8" w:line="100" w:lineRule="exact"/>
        <w:rPr>
          <w:sz w:val="10"/>
          <w:szCs w:val="10"/>
        </w:rPr>
      </w:pPr>
    </w:p>
    <w:p w:rsidR="00D032B6" w:rsidRDefault="00A23879">
      <w:pPr>
        <w:pStyle w:val="BodyText"/>
        <w:spacing w:line="168" w:lineRule="auto"/>
      </w:pPr>
      <w:r>
        <w:t>在</w:t>
      </w:r>
      <w:r>
        <w:rPr>
          <w:spacing w:val="-36"/>
        </w:rPr>
        <w:t xml:space="preserve"> </w:t>
      </w:r>
      <w:r>
        <w:t>SequoiaDB</w:t>
      </w:r>
      <w:r>
        <w:rPr>
          <w:spacing w:val="-36"/>
        </w:rPr>
        <w:t xml:space="preserve"> </w:t>
      </w:r>
      <w:r>
        <w:t>中，create</w:t>
      </w:r>
      <w:r>
        <w:rPr>
          <w:spacing w:val="-35"/>
        </w:rPr>
        <w:t xml:space="preserve"> </w:t>
      </w:r>
      <w:r>
        <w:t>操作是向集合中添加新的文档记录。我们可以使用</w:t>
      </w:r>
      <w:r>
        <w:rPr>
          <w:spacing w:val="-36"/>
        </w:rPr>
        <w:t xml:space="preserve"> </w:t>
      </w:r>
      <w:r>
        <w:t>insert</w:t>
      </w:r>
      <w:r>
        <w:rPr>
          <w:spacing w:val="-35"/>
        </w:rPr>
        <w:t xml:space="preserve"> </w:t>
      </w:r>
      <w:r>
        <w:t>方法向</w:t>
      </w:r>
      <w:r>
        <w:rPr>
          <w:spacing w:val="-36"/>
        </w:rPr>
        <w:t xml:space="preserve"> </w:t>
      </w:r>
      <w:r>
        <w:t>SequoiaDB</w:t>
      </w:r>
      <w:r>
        <w:rPr>
          <w:spacing w:val="-35"/>
        </w:rPr>
        <w:t xml:space="preserve"> </w:t>
      </w:r>
      <w:r>
        <w:t>中的 集合中添加记录。</w:t>
      </w:r>
    </w:p>
    <w:p w:rsidR="00D032B6" w:rsidRDefault="00A23879">
      <w:pPr>
        <w:pStyle w:val="BodyText"/>
        <w:spacing w:before="34"/>
      </w:pPr>
      <w:r>
        <w:rPr>
          <w:w w:val="95"/>
        </w:rPr>
        <w:t xml:space="preserve">所有的插入操作在 </w:t>
      </w:r>
      <w:r>
        <w:rPr>
          <w:spacing w:val="9"/>
          <w:w w:val="95"/>
        </w:rPr>
        <w:t xml:space="preserve"> </w:t>
      </w:r>
      <w:r>
        <w:rPr>
          <w:w w:val="95"/>
        </w:rPr>
        <w:t xml:space="preserve">SequoiaDB </w:t>
      </w:r>
      <w:r>
        <w:rPr>
          <w:spacing w:val="9"/>
          <w:w w:val="95"/>
        </w:rPr>
        <w:t xml:space="preserve"> </w:t>
      </w:r>
      <w:r>
        <w:rPr>
          <w:w w:val="95"/>
        </w:rPr>
        <w:t>中具有如下性质：</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如果插入的文档记录没有</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字段，客户端将会为记录自动添加</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字段，并且填充一个唯一值。</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如果指定</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字段，那个在集合中</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的值必须唯一；否则出现操作异常。</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最大的</w:t>
      </w:r>
      <w:r>
        <w:rPr>
          <w:spacing w:val="26"/>
          <w:w w:val="95"/>
          <w:position w:val="1"/>
          <w:lang w:eastAsia="zh-CN"/>
        </w:rPr>
        <w:t xml:space="preserve"> </w:t>
      </w:r>
      <w:r>
        <w:rPr>
          <w:w w:val="95"/>
          <w:position w:val="1"/>
          <w:lang w:eastAsia="zh-CN"/>
        </w:rPr>
        <w:t>BSON</w:t>
      </w:r>
      <w:r>
        <w:rPr>
          <w:spacing w:val="27"/>
          <w:w w:val="95"/>
          <w:position w:val="1"/>
          <w:lang w:eastAsia="zh-CN"/>
        </w:rPr>
        <w:t xml:space="preserve"> </w:t>
      </w:r>
      <w:r>
        <w:rPr>
          <w:w w:val="95"/>
          <w:position w:val="1"/>
          <w:lang w:eastAsia="zh-CN"/>
        </w:rPr>
        <w:t>文档长度为16MB。</w:t>
      </w:r>
    </w:p>
    <w:p w:rsidR="00D032B6" w:rsidRDefault="00A23879">
      <w:pPr>
        <w:pStyle w:val="BodyText"/>
        <w:tabs>
          <w:tab w:val="left" w:pos="1217"/>
        </w:tabs>
        <w:spacing w:line="29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文档结构的字段命名有如下限制：</w:t>
      </w:r>
    </w:p>
    <w:p w:rsidR="00D032B6" w:rsidRDefault="00D032B6">
      <w:pPr>
        <w:spacing w:before="8" w:line="100" w:lineRule="exact"/>
        <w:rPr>
          <w:sz w:val="10"/>
          <w:szCs w:val="10"/>
          <w:lang w:eastAsia="zh-CN"/>
        </w:rPr>
      </w:pPr>
    </w:p>
    <w:p w:rsidR="00D032B6" w:rsidRDefault="00A23879">
      <w:pPr>
        <w:pStyle w:val="BodyText"/>
        <w:spacing w:line="168" w:lineRule="auto"/>
        <w:ind w:left="1217"/>
        <w:rPr>
          <w:lang w:eastAsia="zh-CN"/>
        </w:rPr>
      </w:pPr>
      <w:r>
        <w:rPr>
          <w:lang w:eastAsia="zh-CN"/>
        </w:rPr>
        <w:t>字段名</w:t>
      </w:r>
      <w:r>
        <w:rPr>
          <w:spacing w:val="-18"/>
          <w:lang w:eastAsia="zh-CN"/>
        </w:rPr>
        <w:t xml:space="preserve"> </w:t>
      </w:r>
      <w:r>
        <w:rPr>
          <w:lang w:eastAsia="zh-CN"/>
        </w:rPr>
        <w:t>_id</w:t>
      </w:r>
      <w:r>
        <w:rPr>
          <w:spacing w:val="-18"/>
          <w:lang w:eastAsia="zh-CN"/>
        </w:rPr>
        <w:t xml:space="preserve"> </w:t>
      </w:r>
      <w:r>
        <w:rPr>
          <w:lang w:eastAsia="zh-CN"/>
        </w:rPr>
        <w:t>作为主键保存在集合中，它的值必须唯一且不可改变，它的值可以是除数组类型以外的其他任 何类型。字段的命名不能是空串；不能以</w:t>
      </w:r>
      <w:r>
        <w:rPr>
          <w:spacing w:val="-9"/>
          <w:lang w:eastAsia="zh-CN"/>
        </w:rPr>
        <w:t xml:space="preserve"> </w:t>
      </w:r>
      <w:r>
        <w:rPr>
          <w:lang w:eastAsia="zh-CN"/>
        </w:rPr>
        <w:t>$</w:t>
      </w:r>
      <w:r>
        <w:rPr>
          <w:spacing w:val="-9"/>
          <w:lang w:eastAsia="zh-CN"/>
        </w:rPr>
        <w:t xml:space="preserve"> </w:t>
      </w:r>
      <w:r>
        <w:rPr>
          <w:lang w:eastAsia="zh-CN"/>
        </w:rPr>
        <w:t>开始；不能含有（.）。</w:t>
      </w:r>
    </w:p>
    <w:p w:rsidR="00D032B6" w:rsidRDefault="00035F6E">
      <w:pPr>
        <w:pStyle w:val="BodyText"/>
        <w:spacing w:before="54"/>
        <w:ind w:left="1573"/>
      </w:pPr>
      <w:r>
        <w:pict>
          <v:shape id="_x0000_s3389" type="#_x0000_t75" style="position:absolute;left:0;text-align:left;margin-left:81.7pt;margin-top:9.55pt;width:24pt;height:24pt;z-index:-251975680;mso-position-horizontal-relative:page">
            <v:imagedata r:id="rId22" o:title=""/>
            <w10:wrap anchorx="page"/>
          </v:shape>
        </w:pict>
      </w:r>
      <w:r w:rsidR="00A23879">
        <w:t>注:</w:t>
      </w:r>
      <w:r w:rsidR="00A23879">
        <w:rPr>
          <w:spacing w:val="16"/>
        </w:rPr>
        <w:t xml:space="preserve"> </w:t>
      </w:r>
      <w:r w:rsidR="00A23879">
        <w:t>本文档的所有例子都是使用</w:t>
      </w:r>
      <w:r w:rsidR="00A23879">
        <w:rPr>
          <w:spacing w:val="-21"/>
        </w:rPr>
        <w:t xml:space="preserve"> </w:t>
      </w:r>
      <w:r w:rsidR="00A23879">
        <w:t>SequoiaDB</w:t>
      </w:r>
      <w:r w:rsidR="00A23879">
        <w:rPr>
          <w:spacing w:val="-21"/>
        </w:rPr>
        <w:t xml:space="preserve"> </w:t>
      </w:r>
      <w:r w:rsidR="00A23879">
        <w:t>的</w:t>
      </w:r>
      <w:r w:rsidR="00A23879">
        <w:rPr>
          <w:spacing w:val="-22"/>
        </w:rPr>
        <w:t xml:space="preserve"> </w:t>
      </w:r>
      <w:r w:rsidR="00A23879">
        <w:t>shell</w:t>
      </w:r>
      <w:r w:rsidR="00A23879">
        <w:rPr>
          <w:spacing w:val="-21"/>
        </w:rPr>
        <w:t xml:space="preserve"> </w:t>
      </w:r>
      <w:r w:rsidR="00A23879">
        <w:t>接口。</w:t>
      </w:r>
    </w:p>
    <w:p w:rsidR="00D032B6" w:rsidRDefault="00D032B6">
      <w:pPr>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rPr>
          <w:w w:val="95"/>
        </w:rPr>
        <w:t>insert()</w:t>
      </w:r>
    </w:p>
    <w:p w:rsidR="00D032B6" w:rsidRDefault="00035F6E">
      <w:pPr>
        <w:pStyle w:val="BodyText"/>
        <w:spacing w:before="18"/>
        <w:ind w:left="113"/>
      </w:pPr>
      <w:hyperlink w:anchor="_bookmark227" w:history="1">
        <w:r w:rsidR="00A23879">
          <w:rPr>
            <w:color w:val="0000FF"/>
            <w:w w:val="95"/>
          </w:rPr>
          <w:t xml:space="preserve">insert() </w:t>
        </w:r>
        <w:r w:rsidR="00A23879">
          <w:rPr>
            <w:color w:val="0000FF"/>
            <w:spacing w:val="6"/>
            <w:w w:val="95"/>
          </w:rPr>
          <w:t xml:space="preserve"> </w:t>
        </w:r>
      </w:hyperlink>
      <w:r w:rsidR="00A23879">
        <w:rPr>
          <w:color w:val="000000"/>
          <w:w w:val="95"/>
        </w:rPr>
        <w:t xml:space="preserve">是向 </w:t>
      </w:r>
      <w:r w:rsidR="00A23879">
        <w:rPr>
          <w:color w:val="000000"/>
          <w:spacing w:val="6"/>
          <w:w w:val="95"/>
        </w:rPr>
        <w:t xml:space="preserve"> </w:t>
      </w:r>
      <w:r w:rsidR="00A23879">
        <w:rPr>
          <w:color w:val="000000"/>
          <w:w w:val="95"/>
        </w:rPr>
        <w:t xml:space="preserve">SequoiaDB </w:t>
      </w:r>
      <w:r w:rsidR="00A23879">
        <w:rPr>
          <w:color w:val="000000"/>
          <w:spacing w:val="6"/>
          <w:w w:val="95"/>
        </w:rPr>
        <w:t xml:space="preserve"> </w:t>
      </w:r>
      <w:r w:rsidR="00A23879">
        <w:rPr>
          <w:color w:val="000000"/>
          <w:w w:val="95"/>
        </w:rPr>
        <w:t>集合中插入记录的主要方法，它有以下语法：</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3387" style="position:absolute;left:0;text-align:left;margin-left:81.7pt;margin-top:4.75pt;width:473.6pt;height:10.6pt;z-index:-251974656;mso-position-horizontal-relative:page" coordorigin="1634,95" coordsize="9472,212">
            <v:shape id="_x0000_s338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10"/>
        </w:rPr>
        <w:t>db.collectionspace.collection.insert(&lt;doc|docs&gt;,[flag])</w:t>
      </w:r>
    </w:p>
    <w:p w:rsidR="00D032B6" w:rsidRDefault="00D032B6">
      <w:pPr>
        <w:spacing w:before="7" w:line="160" w:lineRule="exact"/>
        <w:rPr>
          <w:sz w:val="16"/>
          <w:szCs w:val="16"/>
        </w:rPr>
      </w:pPr>
    </w:p>
    <w:p w:rsidR="00D032B6" w:rsidRDefault="00A23879">
      <w:pPr>
        <w:pStyle w:val="BodyText"/>
        <w:ind w:left="113"/>
      </w:pPr>
      <w:r>
        <w:t>插入第一个文档</w:t>
      </w:r>
    </w:p>
    <w:p w:rsidR="00D032B6" w:rsidRDefault="00D032B6">
      <w:pPr>
        <w:spacing w:before="5" w:line="100" w:lineRule="exact"/>
        <w:rPr>
          <w:sz w:val="10"/>
          <w:szCs w:val="10"/>
        </w:rPr>
      </w:pPr>
    </w:p>
    <w:p w:rsidR="00D032B6" w:rsidRDefault="00A23879">
      <w:pPr>
        <w:pStyle w:val="BodyText"/>
        <w:spacing w:line="168" w:lineRule="auto"/>
        <w:ind w:left="113" w:right="465"/>
      </w:pPr>
      <w:r>
        <w:rPr>
          <w:w w:val="95"/>
        </w:rPr>
        <w:t>如果</w:t>
      </w:r>
      <w:hyperlink w:anchor="_bookmark9" w:history="1">
        <w:r>
          <w:rPr>
            <w:color w:val="0000FF"/>
            <w:w w:val="95"/>
          </w:rPr>
          <w:t>集合空间</w:t>
        </w:r>
      </w:hyperlink>
      <w:r>
        <w:rPr>
          <w:color w:val="000000"/>
          <w:w w:val="95"/>
        </w:rPr>
        <w:t>和</w:t>
      </w:r>
      <w:hyperlink w:anchor="_bookmark8" w:history="1">
        <w:r>
          <w:rPr>
            <w:color w:val="0000FF"/>
            <w:w w:val="95"/>
          </w:rPr>
          <w:t>集合</w:t>
        </w:r>
      </w:hyperlink>
      <w:r>
        <w:rPr>
          <w:color w:val="000000"/>
          <w:w w:val="95"/>
        </w:rPr>
        <w:t xml:space="preserve">不存在，首先创建集合空间（如  </w:t>
      </w:r>
      <w:r>
        <w:rPr>
          <w:color w:val="000000"/>
          <w:spacing w:val="31"/>
          <w:w w:val="95"/>
        </w:rPr>
        <w:t xml:space="preserve"> </w:t>
      </w:r>
      <w:r>
        <w:rPr>
          <w:color w:val="000000"/>
          <w:w w:val="95"/>
        </w:rPr>
        <w:t xml:space="preserve">db.createCS("foo")：创建集合空间  </w:t>
      </w:r>
      <w:r>
        <w:rPr>
          <w:color w:val="000000"/>
          <w:spacing w:val="31"/>
          <w:w w:val="95"/>
        </w:rPr>
        <w:t xml:space="preserve"> </w:t>
      </w:r>
      <w:r>
        <w:rPr>
          <w:color w:val="000000"/>
          <w:w w:val="95"/>
        </w:rPr>
        <w:t>foo）和集合（如</w:t>
      </w:r>
      <w:r>
        <w:rPr>
          <w:color w:val="000000"/>
        </w:rPr>
        <w:t xml:space="preserve"> </w:t>
      </w:r>
      <w:r>
        <w:rPr>
          <w:color w:val="000000"/>
          <w:w w:val="95"/>
        </w:rPr>
        <w:t xml:space="preserve">db.foo.createCL("bar")：在集合空间下创建集合   </w:t>
      </w:r>
      <w:r>
        <w:rPr>
          <w:color w:val="000000"/>
          <w:spacing w:val="25"/>
          <w:w w:val="95"/>
        </w:rPr>
        <w:t xml:space="preserve"> </w:t>
      </w:r>
      <w:r>
        <w:rPr>
          <w:color w:val="000000"/>
          <w:w w:val="95"/>
        </w:rPr>
        <w:t>bar），之后才能做插入操作。</w:t>
      </w:r>
    </w:p>
    <w:p w:rsidR="00D032B6" w:rsidRDefault="00035F6E">
      <w:pPr>
        <w:pStyle w:val="BodyText"/>
        <w:spacing w:line="334" w:lineRule="exact"/>
        <w:ind w:left="113"/>
        <w:rPr>
          <w:rFonts w:ascii="Microsoft JhengHei" w:eastAsia="Microsoft JhengHei" w:hAnsi="Microsoft JhengHei" w:cs="Microsoft JhengHei"/>
        </w:rPr>
      </w:pPr>
      <w:r w:rsidRPr="00035F6E">
        <w:pict>
          <v:group id="_x0000_s3385" style="position:absolute;left:0;text-align:left;margin-left:81.7pt;margin-top:5.55pt;width:473.6pt;height:180.2pt;z-index:-251973632;mso-position-horizontal-relative:page" coordorigin="1634,111" coordsize="9472,3604">
            <v:shape id="_x0000_s3386" style="position:absolute;left:1634;top:111;width:9472;height:3604" coordorigin="1634,111" coordsize="9472,3604" path="m1634,111r9472,l11106,3715r-9472,l1634,111xe" fillcolor="#efefef" stroked="f">
              <v:path arrowok="t"/>
            </v:shape>
            <w10:wrap anchorx="page"/>
          </v:group>
        </w:pict>
      </w:r>
      <w:r w:rsidR="00A23879">
        <w:rPr>
          <w:rFonts w:ascii="Microsoft JhengHei" w:eastAsia="Microsoft JhengHei" w:hAnsi="Microsoft JhengHei" w:cs="Microsoft JhengHei"/>
          <w:w w:val="110"/>
        </w:rPr>
        <w:t>db.foo.bar.insert(</w:t>
      </w:r>
    </w:p>
    <w:p w:rsidR="00D032B6" w:rsidRDefault="00A23879">
      <w:pPr>
        <w:pStyle w:val="BodyText"/>
        <w:spacing w:line="207" w:lineRule="exact"/>
        <w:ind w:left="94" w:right="9406"/>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613"/>
        <w:rPr>
          <w:rFonts w:ascii="Microsoft JhengHei" w:eastAsia="Microsoft JhengHei" w:hAnsi="Microsoft JhengHei" w:cs="Microsoft JhengHei"/>
        </w:rPr>
      </w:pPr>
      <w:r>
        <w:rPr>
          <w:rFonts w:ascii="Microsoft JhengHei" w:eastAsia="Microsoft JhengHei" w:hAnsi="Microsoft JhengHei" w:cs="Microsoft JhengHei"/>
          <w:w w:val="125"/>
        </w:rPr>
        <w:t>_id:1,</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115"/>
        </w:rPr>
        <w:t>name:{fist:"Jhon",last:"Black"},</w:t>
      </w:r>
    </w:p>
    <w:p w:rsidR="00D032B6" w:rsidRDefault="00A23879">
      <w:pPr>
        <w:pStyle w:val="BodyText"/>
        <w:spacing w:line="212" w:lineRule="exact"/>
        <w:ind w:left="613"/>
        <w:rPr>
          <w:rFonts w:ascii="Microsoft JhengHei" w:eastAsia="Microsoft JhengHei" w:hAnsi="Microsoft JhengHei" w:cs="Microsoft JhengHei"/>
        </w:rPr>
      </w:pPr>
      <w:r>
        <w:rPr>
          <w:rFonts w:ascii="Microsoft JhengHei" w:eastAsia="Microsoft JhengHei" w:hAnsi="Microsoft JhengHei" w:cs="Microsoft JhengHei"/>
          <w:w w:val="95"/>
        </w:rPr>
        <w:t>phone:[1853742000,1802321000],</w:t>
      </w:r>
    </w:p>
    <w:p w:rsidR="00D032B6" w:rsidRDefault="00A23879">
      <w:pPr>
        <w:pStyle w:val="BodyText"/>
        <w:spacing w:line="207" w:lineRule="exact"/>
        <w:ind w:left="613"/>
        <w:rPr>
          <w:rFonts w:ascii="Microsoft JhengHei" w:eastAsia="Microsoft JhengHei" w:hAnsi="Microsoft JhengHei" w:cs="Microsoft JhengHei"/>
        </w:rPr>
      </w:pPr>
      <w:r>
        <w:rPr>
          <w:rFonts w:ascii="Microsoft JhengHei" w:eastAsia="Microsoft JhengHei" w:hAnsi="Microsoft JhengHei" w:cs="Microsoft JhengHei"/>
          <w:w w:val="105"/>
        </w:rPr>
        <w:t>remark:[</w:t>
      </w:r>
    </w:p>
    <w:p w:rsidR="00D032B6" w:rsidRDefault="00A23879">
      <w:pPr>
        <w:pStyle w:val="BodyText"/>
        <w:spacing w:line="217" w:lineRule="exact"/>
        <w:ind w:left="1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813"/>
        <w:rPr>
          <w:rFonts w:ascii="Microsoft JhengHei" w:eastAsia="Microsoft JhengHei" w:hAnsi="Microsoft JhengHei" w:cs="Microsoft JhengHei"/>
        </w:rPr>
      </w:pPr>
      <w:r>
        <w:rPr>
          <w:rFonts w:ascii="Microsoft JhengHei" w:eastAsia="Microsoft JhengHei" w:hAnsi="Microsoft JhengHei" w:cs="Microsoft JhengHei"/>
        </w:rPr>
        <w:t>position:"manager",</w:t>
      </w:r>
    </w:p>
    <w:p w:rsidR="00D032B6" w:rsidRDefault="00A23879">
      <w:pPr>
        <w:pStyle w:val="BodyText"/>
        <w:spacing w:line="212" w:lineRule="exact"/>
        <w:ind w:left="1813"/>
        <w:rPr>
          <w:rFonts w:ascii="Microsoft JhengHei" w:eastAsia="Microsoft JhengHei" w:hAnsi="Microsoft JhengHei" w:cs="Microsoft JhengHei"/>
        </w:rPr>
      </w:pPr>
      <w:r>
        <w:rPr>
          <w:rFonts w:ascii="Microsoft JhengHei" w:eastAsia="Microsoft JhengHei" w:hAnsi="Microsoft JhengHei" w:cs="Microsoft JhengHei"/>
        </w:rPr>
        <w:t>year:2000</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6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813"/>
        <w:rPr>
          <w:rFonts w:ascii="Microsoft JhengHei" w:eastAsia="Microsoft JhengHei" w:hAnsi="Microsoft JhengHei" w:cs="Microsoft JhengHei"/>
        </w:rPr>
      </w:pPr>
      <w:r>
        <w:rPr>
          <w:rFonts w:ascii="Microsoft JhengHei" w:eastAsia="Microsoft JhengHei" w:hAnsi="Microsoft JhengHei" w:cs="Microsoft JhengHei"/>
          <w:w w:val="105"/>
        </w:rPr>
        <w:t>position:"CEO",</w:t>
      </w:r>
    </w:p>
    <w:p w:rsidR="00D032B6" w:rsidRDefault="00A23879">
      <w:pPr>
        <w:pStyle w:val="BodyText"/>
        <w:spacing w:line="212" w:lineRule="exact"/>
        <w:ind w:left="1813"/>
        <w:rPr>
          <w:rFonts w:ascii="Microsoft JhengHei" w:eastAsia="Microsoft JhengHei" w:hAnsi="Microsoft JhengHei" w:cs="Microsoft JhengHei"/>
        </w:rPr>
      </w:pPr>
      <w:r>
        <w:rPr>
          <w:rFonts w:ascii="Microsoft JhengHei" w:eastAsia="Microsoft JhengHei" w:hAnsi="Microsoft JhengHei" w:cs="Microsoft JhengHei"/>
        </w:rPr>
        <w:t>year:2012</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4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spacing w:before="26" w:line="242" w:lineRule="auto"/>
        <w:ind w:left="113" w:right="4861"/>
      </w:pPr>
      <w:r>
        <w:pict>
          <v:group id="_x0000_s3383" style="position:absolute;left:0;text-align:left;margin-left:81.7pt;margin-top:23.15pt;width:473.6pt;height:10.6pt;z-index:-251972608;mso-position-horizontal-relative:page" coordorigin="1634,463" coordsize="9472,212">
            <v:shape id="_x0000_s3384" style="position:absolute;left:1634;top:463;width:9472;height:212" coordorigin="1634,463" coordsize="9472,212" path="m1634,463r9472,l11106,675r-9472,l1634,463xe" fillcolor="#efefef" stroked="f">
              <v:path arrowok="t"/>
            </v:shape>
            <w10:wrap anchorx="page"/>
          </v:group>
        </w:pict>
      </w:r>
      <w:r w:rsidR="00A23879">
        <w:t>可以使用</w:t>
      </w:r>
      <w:r w:rsidR="00A23879">
        <w:rPr>
          <w:spacing w:val="-28"/>
        </w:rPr>
        <w:t xml:space="preserve"> </w:t>
      </w:r>
      <w:r w:rsidR="00A23879">
        <w:t>find()</w:t>
      </w:r>
      <w:r w:rsidR="00A23879">
        <w:rPr>
          <w:spacing w:val="-27"/>
        </w:rPr>
        <w:t xml:space="preserve"> </w:t>
      </w:r>
      <w:r w:rsidR="00A23879">
        <w:t xml:space="preserve">方法确认是否插入成功。 </w:t>
      </w:r>
      <w:r w:rsidR="00A23879">
        <w:rPr>
          <w:rFonts w:ascii="Microsoft JhengHei" w:eastAsia="Microsoft JhengHei" w:hAnsi="Microsoft JhengHei" w:cs="Microsoft JhengHei"/>
        </w:rPr>
        <w:t>db.foo.bar.find()</w:t>
      </w:r>
      <w:r w:rsidR="00A23879">
        <w:rPr>
          <w:rFonts w:ascii="Microsoft JhengHei" w:eastAsia="Microsoft JhengHei" w:hAnsi="Microsoft JhengHei" w:cs="Microsoft JhengHei"/>
          <w:w w:val="112"/>
        </w:rPr>
        <w:t xml:space="preserve"> </w:t>
      </w:r>
      <w:r w:rsidR="00A23879">
        <w:t>此操作返回结果如下：</w:t>
      </w:r>
    </w:p>
    <w:p w:rsidR="00D032B6" w:rsidRDefault="00035F6E">
      <w:pPr>
        <w:pStyle w:val="BodyText"/>
        <w:spacing w:line="311" w:lineRule="exact"/>
        <w:ind w:left="213"/>
        <w:rPr>
          <w:rFonts w:ascii="Microsoft JhengHei" w:eastAsia="Microsoft JhengHei" w:hAnsi="Microsoft JhengHei" w:cs="Microsoft JhengHei"/>
        </w:rPr>
      </w:pPr>
      <w:r w:rsidRPr="00035F6E">
        <w:pict>
          <v:group id="_x0000_s3381" style="position:absolute;left:0;text-align:left;margin-left:81.7pt;margin-top:4.65pt;width:473.6pt;height:159pt;z-index:-251971584;mso-position-horizontal-relative:page" coordorigin="1634,93" coordsize="9472,3180">
            <v:shape id="_x0000_s3382" style="position:absolute;left:1634;top:93;width:9472;height:3180" coordorigin="1634,93" coordsize="9472,3180" path="m1634,93r9472,l11106,3273r-9472,l1634,93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13"/>
        <w:rPr>
          <w:rFonts w:ascii="Microsoft JhengHei" w:eastAsia="Microsoft JhengHei" w:hAnsi="Microsoft JhengHei" w:cs="Microsoft JhengHei"/>
        </w:rPr>
      </w:pPr>
      <w:r>
        <w:rPr>
          <w:rFonts w:ascii="Microsoft JhengHei" w:eastAsia="Microsoft JhengHei" w:hAnsi="Microsoft JhengHei" w:cs="Microsoft JhengHei"/>
          <w:w w:val="125"/>
        </w:rPr>
        <w:t>_id:1,</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115"/>
        </w:rPr>
        <w:t>name:{fist:"Jhon",last:"Black"},</w:t>
      </w:r>
    </w:p>
    <w:p w:rsidR="00D032B6" w:rsidRDefault="00A23879">
      <w:pPr>
        <w:pStyle w:val="BodyText"/>
        <w:spacing w:line="212" w:lineRule="exact"/>
        <w:ind w:left="513"/>
        <w:rPr>
          <w:rFonts w:ascii="Microsoft JhengHei" w:eastAsia="Microsoft JhengHei" w:hAnsi="Microsoft JhengHei" w:cs="Microsoft JhengHei"/>
        </w:rPr>
      </w:pPr>
      <w:r>
        <w:rPr>
          <w:rFonts w:ascii="Microsoft JhengHei" w:eastAsia="Microsoft JhengHei" w:hAnsi="Microsoft JhengHei" w:cs="Microsoft JhengHei"/>
          <w:w w:val="95"/>
        </w:rPr>
        <w:t>phone:[1853742000,1802321000],</w:t>
      </w:r>
    </w:p>
    <w:p w:rsidR="00D032B6" w:rsidRDefault="00A23879">
      <w:pPr>
        <w:pStyle w:val="BodyText"/>
        <w:spacing w:line="207" w:lineRule="exact"/>
        <w:ind w:left="513"/>
        <w:rPr>
          <w:rFonts w:ascii="Microsoft JhengHei" w:eastAsia="Microsoft JhengHei" w:hAnsi="Microsoft JhengHei" w:cs="Microsoft JhengHei"/>
        </w:rPr>
      </w:pPr>
      <w:r>
        <w:rPr>
          <w:rFonts w:ascii="Microsoft JhengHei" w:eastAsia="Microsoft JhengHei" w:hAnsi="Microsoft JhengHei" w:cs="Microsoft JhengHei"/>
          <w:w w:val="105"/>
        </w:rPr>
        <w:t>remark:[</w:t>
      </w:r>
    </w:p>
    <w:p w:rsidR="00D032B6" w:rsidRDefault="00A23879">
      <w:pPr>
        <w:pStyle w:val="BodyText"/>
        <w:spacing w:line="217" w:lineRule="exact"/>
        <w:ind w:left="14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rPr>
        <w:t>position:"manager",</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rPr>
        <w:t>year:2000</w:t>
      </w:r>
    </w:p>
    <w:p w:rsidR="00D032B6" w:rsidRDefault="00A23879">
      <w:pPr>
        <w:pStyle w:val="BodyText"/>
        <w:spacing w:line="212" w:lineRule="exact"/>
        <w:ind w:left="161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5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w w:val="105"/>
        </w:rPr>
        <w:t>position:"CEO",</w:t>
      </w:r>
    </w:p>
    <w:p w:rsidR="00D032B6" w:rsidRDefault="00A23879">
      <w:pPr>
        <w:pStyle w:val="BodyText"/>
        <w:spacing w:line="212" w:lineRule="exact"/>
        <w:ind w:left="1713"/>
        <w:rPr>
          <w:rFonts w:ascii="Microsoft JhengHei" w:eastAsia="Microsoft JhengHei" w:hAnsi="Microsoft JhengHei" w:cs="Microsoft JhengHei"/>
        </w:rPr>
      </w:pPr>
      <w:r>
        <w:rPr>
          <w:rFonts w:ascii="Microsoft JhengHei" w:eastAsia="Microsoft JhengHei" w:hAnsi="Microsoft JhengHei" w:cs="Microsoft JhengHei"/>
        </w:rPr>
        <w:t>year:2012</w:t>
      </w:r>
    </w:p>
    <w:p w:rsidR="00D032B6" w:rsidRDefault="00A23879">
      <w:pPr>
        <w:pStyle w:val="BodyText"/>
        <w:spacing w:line="212" w:lineRule="exact"/>
        <w:ind w:left="16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3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1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113"/>
      </w:pPr>
      <w:r>
        <w:t>不指定</w:t>
      </w:r>
      <w:r>
        <w:rPr>
          <w:spacing w:val="-18"/>
        </w:rPr>
        <w:t xml:space="preserve"> </w:t>
      </w:r>
      <w:r>
        <w:t>_id</w:t>
      </w:r>
      <w:r>
        <w:rPr>
          <w:spacing w:val="-18"/>
        </w:rPr>
        <w:t xml:space="preserve"> </w:t>
      </w:r>
      <w:r>
        <w:t>字段</w:t>
      </w:r>
    </w:p>
    <w:p w:rsidR="00D032B6" w:rsidRDefault="00A23879">
      <w:pPr>
        <w:pStyle w:val="BodyText"/>
        <w:spacing w:before="18"/>
        <w:ind w:left="113"/>
      </w:pPr>
      <w:r>
        <w:t>如果新的文档记录不包含</w:t>
      </w:r>
      <w:r>
        <w:rPr>
          <w:spacing w:val="-23"/>
        </w:rPr>
        <w:t xml:space="preserve"> </w:t>
      </w:r>
      <w:r>
        <w:t>_id</w:t>
      </w:r>
      <w:r>
        <w:rPr>
          <w:spacing w:val="-23"/>
        </w:rPr>
        <w:t xml:space="preserve"> </w:t>
      </w:r>
      <w:r>
        <w:t>字段，</w:t>
      </w:r>
      <w:hyperlink w:anchor="_bookmark227" w:history="1">
        <w:r>
          <w:rPr>
            <w:color w:val="0000FF"/>
          </w:rPr>
          <w:t>insert()</w:t>
        </w:r>
        <w:r>
          <w:rPr>
            <w:color w:val="0000FF"/>
            <w:spacing w:val="-23"/>
          </w:rPr>
          <w:t xml:space="preserve"> </w:t>
        </w:r>
      </w:hyperlink>
      <w:r>
        <w:rPr>
          <w:color w:val="000000"/>
        </w:rPr>
        <w:t>方法向文档添加</w:t>
      </w:r>
      <w:r>
        <w:rPr>
          <w:color w:val="000000"/>
          <w:spacing w:val="-23"/>
        </w:rPr>
        <w:t xml:space="preserve"> </w:t>
      </w:r>
      <w:r>
        <w:rPr>
          <w:color w:val="000000"/>
        </w:rPr>
        <w:t>_id</w:t>
      </w:r>
      <w:r>
        <w:rPr>
          <w:color w:val="000000"/>
          <w:spacing w:val="-23"/>
        </w:rPr>
        <w:t xml:space="preserve"> </w:t>
      </w:r>
      <w:r>
        <w:rPr>
          <w:color w:val="000000"/>
        </w:rPr>
        <w:t>字段并生成一个唯一的</w:t>
      </w:r>
      <w:r>
        <w:rPr>
          <w:color w:val="000000"/>
          <w:spacing w:val="-22"/>
        </w:rPr>
        <w:t xml:space="preserve"> </w:t>
      </w:r>
      <w:r>
        <w:rPr>
          <w:color w:val="000000"/>
        </w:rPr>
        <w:t>$oid</w:t>
      </w:r>
      <w:r>
        <w:rPr>
          <w:color w:val="000000"/>
          <w:spacing w:val="-23"/>
        </w:rPr>
        <w:t xml:space="preserve"> </w:t>
      </w:r>
      <w:r>
        <w:rPr>
          <w:color w:val="000000"/>
        </w:rPr>
        <w:t>值</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3379" style="position:absolute;left:0;text-align:left;margin-left:81.7pt;margin-top:4.75pt;width:473.6pt;height:10.6pt;z-index:-251970560;mso-position-horizontal-relative:page" coordorigin="1634,95" coordsize="9472,212">
            <v:shape id="_x0000_s3380"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05"/>
        </w:rPr>
        <w:t>db.foo.bar.insert({name:"Tom",age:20})</w:t>
      </w:r>
    </w:p>
    <w:p w:rsidR="00D032B6" w:rsidRDefault="00D032B6">
      <w:pPr>
        <w:spacing w:before="2" w:line="110" w:lineRule="exact"/>
        <w:rPr>
          <w:sz w:val="11"/>
          <w:szCs w:val="11"/>
        </w:rPr>
      </w:pPr>
    </w:p>
    <w:p w:rsidR="00D032B6" w:rsidRDefault="00A23879">
      <w:pPr>
        <w:pStyle w:val="BodyText"/>
        <w:spacing w:line="168" w:lineRule="auto"/>
        <w:ind w:left="113" w:right="295"/>
      </w:pPr>
      <w:r>
        <w:rPr>
          <w:w w:val="95"/>
        </w:rPr>
        <w:t>此操作是向集合</w:t>
      </w:r>
      <w:r>
        <w:rPr>
          <w:spacing w:val="7"/>
          <w:w w:val="95"/>
        </w:rPr>
        <w:t xml:space="preserve"> </w:t>
      </w:r>
      <w:r>
        <w:rPr>
          <w:w w:val="95"/>
        </w:rPr>
        <w:t>bar</w:t>
      </w:r>
      <w:r>
        <w:rPr>
          <w:spacing w:val="8"/>
          <w:w w:val="95"/>
        </w:rPr>
        <w:t xml:space="preserve"> </w:t>
      </w:r>
      <w:r>
        <w:rPr>
          <w:w w:val="95"/>
        </w:rPr>
        <w:t>中插入一条新的记录，记录</w:t>
      </w:r>
      <w:r>
        <w:rPr>
          <w:spacing w:val="7"/>
          <w:w w:val="95"/>
        </w:rPr>
        <w:t xml:space="preserve"> </w:t>
      </w:r>
      <w:r>
        <w:rPr>
          <w:w w:val="95"/>
        </w:rPr>
        <w:t>name</w:t>
      </w:r>
      <w:r>
        <w:rPr>
          <w:spacing w:val="8"/>
          <w:w w:val="95"/>
        </w:rPr>
        <w:t xml:space="preserve"> </w:t>
      </w:r>
      <w:r>
        <w:rPr>
          <w:w w:val="95"/>
        </w:rPr>
        <w:t>字段的值为“Tom”，age</w:t>
      </w:r>
      <w:r>
        <w:rPr>
          <w:spacing w:val="7"/>
          <w:w w:val="95"/>
        </w:rPr>
        <w:t xml:space="preserve"> </w:t>
      </w:r>
      <w:r>
        <w:rPr>
          <w:w w:val="95"/>
        </w:rPr>
        <w:t>字段的值为20，_id</w:t>
      </w:r>
      <w:r>
        <w:rPr>
          <w:spacing w:val="8"/>
          <w:w w:val="95"/>
        </w:rPr>
        <w:t xml:space="preserve"> </w:t>
      </w:r>
      <w:r>
        <w:rPr>
          <w:w w:val="95"/>
        </w:rPr>
        <w:t>字段被唯</w:t>
      </w:r>
      <w:r>
        <w:t xml:space="preserve"> 一创建：</w:t>
      </w:r>
    </w:p>
    <w:p w:rsidR="00D032B6" w:rsidRDefault="00035F6E">
      <w:pPr>
        <w:pStyle w:val="BodyText"/>
        <w:spacing w:line="340" w:lineRule="exact"/>
        <w:ind w:left="113"/>
        <w:rPr>
          <w:rFonts w:ascii="Microsoft JhengHei" w:eastAsia="Microsoft JhengHei" w:hAnsi="Microsoft JhengHei" w:cs="Microsoft JhengHei"/>
        </w:rPr>
      </w:pPr>
      <w:r w:rsidRPr="00035F6E">
        <w:pict>
          <v:group id="_x0000_s3377" style="position:absolute;left:0;text-align:left;margin-left:81.7pt;margin-top:5.55pt;width:473.6pt;height:10.6pt;z-index:-251969536;mso-position-horizontal-relative:page" coordorigin="1634,111" coordsize="9472,212">
            <v:shape id="_x0000_s3378"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2"/>
          <w:w w:val="125"/>
        </w:rPr>
        <w:t xml:space="preserve"> </w:t>
      </w:r>
      <w:r w:rsidR="00A23879">
        <w:rPr>
          <w:rFonts w:ascii="Microsoft JhengHei" w:eastAsia="Microsoft JhengHei" w:hAnsi="Microsoft JhengHei" w:cs="Microsoft JhengHei"/>
          <w:w w:val="125"/>
        </w:rPr>
        <w:t>"_id":</w:t>
      </w:r>
      <w:r w:rsidR="00A23879">
        <w:rPr>
          <w:rFonts w:ascii="Microsoft JhengHei" w:eastAsia="Microsoft JhengHei" w:hAnsi="Microsoft JhengHei" w:cs="Microsoft JhengHei"/>
          <w:spacing w:val="13"/>
          <w:w w:val="12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2"/>
          <w:w w:val="125"/>
        </w:rPr>
        <w:t xml:space="preserve"> </w:t>
      </w:r>
      <w:r w:rsidR="00A23879">
        <w:rPr>
          <w:rFonts w:ascii="Microsoft JhengHei" w:eastAsia="Microsoft JhengHei" w:hAnsi="Microsoft JhengHei" w:cs="Microsoft JhengHei"/>
        </w:rPr>
        <w:t>"$oid":</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"515152ba49af395200000000"</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w w:val="150"/>
        </w:rPr>
        <w:t xml:space="preserve">}, </w:t>
      </w:r>
      <w:r w:rsidR="00A23879">
        <w:rPr>
          <w:rFonts w:ascii="Microsoft JhengHei" w:eastAsia="Microsoft JhengHei" w:hAnsi="Microsoft JhengHei" w:cs="Microsoft JhengHei"/>
        </w:rPr>
        <w:t>"name":</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"Tom",</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"age":</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20</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w w:val="125"/>
        </w:rPr>
        <w:t>}</w:t>
      </w:r>
    </w:p>
    <w:p w:rsidR="00D032B6" w:rsidRDefault="00D032B6">
      <w:pPr>
        <w:spacing w:before="7" w:line="160" w:lineRule="exact"/>
        <w:rPr>
          <w:sz w:val="16"/>
          <w:szCs w:val="16"/>
        </w:rPr>
      </w:pPr>
    </w:p>
    <w:p w:rsidR="00D032B6" w:rsidRDefault="00A23879">
      <w:pPr>
        <w:pStyle w:val="BodyText"/>
        <w:ind w:left="113"/>
        <w:rPr>
          <w:lang w:eastAsia="zh-CN"/>
        </w:rPr>
      </w:pPr>
      <w:r>
        <w:rPr>
          <w:lang w:eastAsia="zh-CN"/>
        </w:rPr>
        <w:t>插入多条记录</w:t>
      </w:r>
    </w:p>
    <w:p w:rsidR="00D032B6" w:rsidRDefault="00A23879">
      <w:pPr>
        <w:pStyle w:val="BodyText"/>
        <w:spacing w:before="18"/>
        <w:ind w:left="113"/>
        <w:rPr>
          <w:lang w:eastAsia="zh-CN"/>
        </w:rPr>
      </w:pPr>
      <w:r>
        <w:rPr>
          <w:lang w:eastAsia="zh-CN"/>
        </w:rPr>
        <w:t>如果向</w:t>
      </w:r>
      <w:r>
        <w:rPr>
          <w:spacing w:val="-26"/>
          <w:lang w:eastAsia="zh-CN"/>
        </w:rPr>
        <w:t xml:space="preserve"> </w:t>
      </w:r>
      <w:r>
        <w:rPr>
          <w:lang w:eastAsia="zh-CN"/>
        </w:rPr>
        <w:t>insert</w:t>
      </w:r>
      <w:r>
        <w:rPr>
          <w:spacing w:val="-26"/>
          <w:lang w:eastAsia="zh-CN"/>
        </w:rPr>
        <w:t xml:space="preserve"> </w:t>
      </w:r>
      <w:r>
        <w:rPr>
          <w:lang w:eastAsia="zh-CN"/>
        </w:rPr>
        <w:t>方法中传一个数组类型的文档，insert()</w:t>
      </w:r>
      <w:r>
        <w:rPr>
          <w:spacing w:val="-25"/>
          <w:lang w:eastAsia="zh-CN"/>
        </w:rPr>
        <w:t xml:space="preserve"> </w:t>
      </w:r>
      <w:r>
        <w:rPr>
          <w:lang w:eastAsia="zh-CN"/>
        </w:rPr>
        <w:t>方法将会在集合中执行批量插入。</w:t>
      </w:r>
    </w:p>
    <w:p w:rsidR="00D032B6" w:rsidRDefault="00D032B6">
      <w:pPr>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rPr>
          <w:lang w:eastAsia="zh-CN"/>
        </w:rPr>
      </w:pPr>
      <w:r>
        <w:rPr>
          <w:lang w:eastAsia="zh-CN"/>
        </w:rPr>
        <w:t>下面的操作是向集合</w:t>
      </w:r>
      <w:r>
        <w:rPr>
          <w:spacing w:val="-27"/>
          <w:lang w:eastAsia="zh-CN"/>
        </w:rPr>
        <w:t xml:space="preserve"> </w:t>
      </w:r>
      <w:r>
        <w:rPr>
          <w:lang w:eastAsia="zh-CN"/>
        </w:rPr>
        <w:t>bar</w:t>
      </w:r>
      <w:r>
        <w:rPr>
          <w:spacing w:val="-27"/>
          <w:lang w:eastAsia="zh-CN"/>
        </w:rPr>
        <w:t xml:space="preserve"> </w:t>
      </w:r>
      <w:r>
        <w:rPr>
          <w:lang w:eastAsia="zh-CN"/>
        </w:rPr>
        <w:t>中插入两条记录。此操作也说明了</w:t>
      </w:r>
      <w:r>
        <w:rPr>
          <w:spacing w:val="-27"/>
          <w:lang w:eastAsia="zh-CN"/>
        </w:rPr>
        <w:t xml:space="preserve"> </w:t>
      </w:r>
      <w:r>
        <w:rPr>
          <w:lang w:eastAsia="zh-CN"/>
        </w:rPr>
        <w:t>SequoiaDB</w:t>
      </w:r>
      <w:r>
        <w:rPr>
          <w:spacing w:val="-27"/>
          <w:lang w:eastAsia="zh-CN"/>
        </w:rPr>
        <w:t xml:space="preserve"> </w:t>
      </w:r>
      <w:r>
        <w:rPr>
          <w:lang w:eastAsia="zh-CN"/>
        </w:rPr>
        <w:t>的动态模式的特点。尽管</w:t>
      </w:r>
      <w:r>
        <w:rPr>
          <w:spacing w:val="-27"/>
          <w:lang w:eastAsia="zh-CN"/>
        </w:rPr>
        <w:t xml:space="preserve"> </w:t>
      </w:r>
      <w:r>
        <w:rPr>
          <w:lang w:eastAsia="zh-CN"/>
        </w:rPr>
        <w:t>_id:20</w:t>
      </w:r>
      <w:r>
        <w:rPr>
          <w:spacing w:val="-27"/>
          <w:lang w:eastAsia="zh-CN"/>
        </w:rPr>
        <w:t xml:space="preserve"> </w:t>
      </w:r>
      <w:r>
        <w:rPr>
          <w:lang w:eastAsia="zh-CN"/>
        </w:rPr>
        <w:t xml:space="preserve">的 </w:t>
      </w:r>
      <w:r>
        <w:rPr>
          <w:w w:val="95"/>
          <w:lang w:eastAsia="zh-CN"/>
        </w:rPr>
        <w:t xml:space="preserve">记录含有字段名 </w:t>
      </w:r>
      <w:r>
        <w:rPr>
          <w:spacing w:val="41"/>
          <w:w w:val="95"/>
          <w:lang w:eastAsia="zh-CN"/>
        </w:rPr>
        <w:t xml:space="preserve"> </w:t>
      </w:r>
      <w:r>
        <w:rPr>
          <w:w w:val="95"/>
          <w:lang w:eastAsia="zh-CN"/>
        </w:rPr>
        <w:t xml:space="preserve">phone </w:t>
      </w:r>
      <w:r>
        <w:rPr>
          <w:spacing w:val="41"/>
          <w:w w:val="95"/>
          <w:lang w:eastAsia="zh-CN"/>
        </w:rPr>
        <w:t xml:space="preserve"> </w:t>
      </w:r>
      <w:r>
        <w:rPr>
          <w:w w:val="95"/>
          <w:lang w:eastAsia="zh-CN"/>
        </w:rPr>
        <w:t xml:space="preserve">而在另一条记录中不存在，SequoiaDB </w:t>
      </w:r>
      <w:r>
        <w:rPr>
          <w:spacing w:val="42"/>
          <w:w w:val="95"/>
          <w:lang w:eastAsia="zh-CN"/>
        </w:rPr>
        <w:t xml:space="preserve"> </w:t>
      </w:r>
      <w:r>
        <w:rPr>
          <w:w w:val="95"/>
          <w:lang w:eastAsia="zh-CN"/>
        </w:rPr>
        <w:t>不要求其他记录必须含有此字段。</w:t>
      </w:r>
    </w:p>
    <w:p w:rsidR="00D032B6" w:rsidRDefault="00035F6E">
      <w:pPr>
        <w:pStyle w:val="BodyText"/>
        <w:spacing w:line="340" w:lineRule="exact"/>
        <w:rPr>
          <w:rFonts w:ascii="Microsoft JhengHei" w:eastAsia="Microsoft JhengHei" w:hAnsi="Microsoft JhengHei" w:cs="Microsoft JhengHei"/>
          <w:lang w:eastAsia="zh-CN"/>
        </w:rPr>
      </w:pPr>
      <w:r w:rsidRPr="00035F6E">
        <w:pict>
          <v:group id="_x0000_s3375" style="position:absolute;left:0;text-align:left;margin-left:81.7pt;margin-top:5.55pt;width:473.6pt;height:10.6pt;z-index:-251968512;mso-position-horizontal-relative:page" coordorigin="1634,111" coordsize="9472,212">
            <v:shape id="_x0000_s3376"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05"/>
          <w:lang w:eastAsia="zh-CN"/>
        </w:rPr>
        <w:t>db.foo.bar.insert([{name:"Mike",age:15},{_id:20,name:"John",age:25,phone:123}])</w:t>
      </w:r>
    </w:p>
    <w:p w:rsidR="00D032B6" w:rsidRDefault="00D032B6">
      <w:pPr>
        <w:spacing w:before="9" w:line="130" w:lineRule="exact"/>
        <w:rPr>
          <w:sz w:val="13"/>
          <w:szCs w:val="13"/>
          <w:lang w:eastAsia="zh-CN"/>
        </w:rPr>
      </w:pPr>
    </w:p>
    <w:p w:rsidR="00D032B6" w:rsidRDefault="00A23879">
      <w:pPr>
        <w:pStyle w:val="Heading4"/>
        <w:spacing w:line="354" w:lineRule="exact"/>
        <w:rPr>
          <w:lang w:eastAsia="zh-CN"/>
        </w:rPr>
      </w:pPr>
      <w:bookmarkStart w:id="292" w:name="读取"/>
      <w:bookmarkStart w:id="293" w:name="_bookmark133"/>
      <w:bookmarkEnd w:id="292"/>
      <w:bookmarkEnd w:id="293"/>
      <w:r>
        <w:rPr>
          <w:lang w:eastAsia="zh-CN"/>
        </w:rPr>
        <w:t>读取</w:t>
      </w:r>
    </w:p>
    <w:p w:rsidR="00D032B6" w:rsidRDefault="00D032B6">
      <w:pPr>
        <w:spacing w:before="8" w:line="100" w:lineRule="exact"/>
        <w:rPr>
          <w:sz w:val="10"/>
          <w:szCs w:val="10"/>
          <w:lang w:eastAsia="zh-CN"/>
        </w:rPr>
      </w:pPr>
    </w:p>
    <w:p w:rsidR="00D032B6" w:rsidRDefault="00A23879">
      <w:pPr>
        <w:pStyle w:val="BodyText"/>
        <w:spacing w:line="168" w:lineRule="auto"/>
        <w:ind w:right="107"/>
        <w:rPr>
          <w:lang w:eastAsia="zh-CN"/>
        </w:rPr>
      </w:pPr>
      <w:r>
        <w:rPr>
          <w:w w:val="95"/>
          <w:lang w:eastAsia="zh-CN"/>
        </w:rPr>
        <w:t xml:space="preserve">四大基本数据库操作即（CRUD），读操作是从  </w:t>
      </w:r>
      <w:r>
        <w:rPr>
          <w:spacing w:val="53"/>
          <w:w w:val="95"/>
          <w:lang w:eastAsia="zh-CN"/>
        </w:rPr>
        <w:t xml:space="preserve"> </w:t>
      </w:r>
      <w:r>
        <w:rPr>
          <w:w w:val="95"/>
          <w:lang w:eastAsia="zh-CN"/>
        </w:rPr>
        <w:t xml:space="preserve">SequoiaDB  </w:t>
      </w:r>
      <w:r>
        <w:rPr>
          <w:spacing w:val="53"/>
          <w:w w:val="95"/>
          <w:lang w:eastAsia="zh-CN"/>
        </w:rPr>
        <w:t xml:space="preserve"> </w:t>
      </w:r>
      <w:r>
        <w:rPr>
          <w:w w:val="95"/>
          <w:lang w:eastAsia="zh-CN"/>
        </w:rPr>
        <w:t>中的集合中检索文档记录，包括所有响应应用程</w:t>
      </w:r>
      <w:r>
        <w:rPr>
          <w:lang w:eastAsia="zh-CN"/>
        </w:rPr>
        <w:t xml:space="preserve"> 序请求数据并返回游标的操作。</w:t>
      </w:r>
    </w:p>
    <w:p w:rsidR="00D032B6" w:rsidRDefault="00A23879">
      <w:pPr>
        <w:pStyle w:val="BodyText"/>
        <w:spacing w:before="34"/>
        <w:rPr>
          <w:lang w:eastAsia="zh-CN"/>
        </w:rPr>
      </w:pPr>
      <w:r>
        <w:rPr>
          <w:w w:val="95"/>
          <w:lang w:eastAsia="zh-CN"/>
        </w:rPr>
        <w:t xml:space="preserve">本文档描述了应用程序从   </w:t>
      </w:r>
      <w:r>
        <w:rPr>
          <w:spacing w:val="21"/>
          <w:w w:val="95"/>
          <w:lang w:eastAsia="zh-CN"/>
        </w:rPr>
        <w:t xml:space="preserve"> </w:t>
      </w:r>
      <w:r>
        <w:rPr>
          <w:w w:val="95"/>
          <w:lang w:eastAsia="zh-CN"/>
        </w:rPr>
        <w:t xml:space="preserve">SequoiaDB   </w:t>
      </w:r>
      <w:r>
        <w:rPr>
          <w:spacing w:val="22"/>
          <w:w w:val="95"/>
          <w:lang w:eastAsia="zh-CN"/>
        </w:rPr>
        <w:t xml:space="preserve"> </w:t>
      </w:r>
      <w:r>
        <w:rPr>
          <w:w w:val="95"/>
          <w:lang w:eastAsia="zh-CN"/>
        </w:rPr>
        <w:t>中请求数据的查询语法和结构，以及不同因素影响效率的读取请求。</w:t>
      </w:r>
    </w:p>
    <w:p w:rsidR="00D032B6" w:rsidRDefault="00620DD5">
      <w:pPr>
        <w:pStyle w:val="BodyText"/>
        <w:spacing w:before="18" w:line="553" w:lineRule="exact"/>
      </w:pPr>
      <w:r>
        <w:pict>
          <v:shape id="_x0000_i107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573"/>
      </w:pPr>
      <w:r>
        <w:t>本文档的所有例子都是使用</w:t>
      </w:r>
      <w:r>
        <w:rPr>
          <w:spacing w:val="-30"/>
        </w:rPr>
        <w:t xml:space="preserve"> </w:t>
      </w:r>
      <w:r>
        <w:t>SequoiaDB</w:t>
      </w:r>
      <w:r>
        <w:rPr>
          <w:spacing w:val="-30"/>
        </w:rPr>
        <w:t xml:space="preserve"> </w:t>
      </w:r>
      <w:r>
        <w:t>的</w:t>
      </w:r>
      <w:r>
        <w:rPr>
          <w:spacing w:val="-30"/>
        </w:rPr>
        <w:t xml:space="preserve"> </w:t>
      </w:r>
      <w:r>
        <w:t>shell</w:t>
      </w:r>
      <w:r>
        <w:rPr>
          <w:spacing w:val="-29"/>
        </w:rPr>
        <w:t xml:space="preserve"> </w:t>
      </w:r>
      <w:r>
        <w:t>接口。</w:t>
      </w:r>
    </w:p>
    <w:p w:rsidR="00D032B6" w:rsidRDefault="00D032B6">
      <w:pPr>
        <w:spacing w:before="9" w:line="190" w:lineRule="exact"/>
        <w:rPr>
          <w:sz w:val="19"/>
          <w:szCs w:val="19"/>
        </w:rPr>
      </w:pPr>
    </w:p>
    <w:p w:rsidR="00D032B6" w:rsidRDefault="00A23879">
      <w:pPr>
        <w:pStyle w:val="BodyText"/>
      </w:pPr>
      <w:r>
        <w:rPr>
          <w:w w:val="90"/>
        </w:rPr>
        <w:t>find()</w:t>
      </w:r>
    </w:p>
    <w:p w:rsidR="00D032B6" w:rsidRDefault="00D032B6">
      <w:pPr>
        <w:spacing w:before="5" w:line="100" w:lineRule="exact"/>
        <w:rPr>
          <w:sz w:val="10"/>
          <w:szCs w:val="10"/>
        </w:rPr>
      </w:pPr>
    </w:p>
    <w:p w:rsidR="00D032B6" w:rsidRDefault="00A23879">
      <w:pPr>
        <w:pStyle w:val="BodyText"/>
        <w:spacing w:line="168" w:lineRule="auto"/>
      </w:pPr>
      <w:r>
        <w:t>我们使用</w:t>
      </w:r>
      <w:r>
        <w:rPr>
          <w:spacing w:val="-31"/>
        </w:rPr>
        <w:t xml:space="preserve"> </w:t>
      </w:r>
      <w:hyperlink w:anchor="_bookmark225" w:history="1">
        <w:r>
          <w:rPr>
            <w:color w:val="0000FF"/>
          </w:rPr>
          <w:t>find</w:t>
        </w:r>
        <w:r>
          <w:rPr>
            <w:color w:val="0000FF"/>
            <w:spacing w:val="-31"/>
          </w:rPr>
          <w:t xml:space="preserve"> </w:t>
        </w:r>
      </w:hyperlink>
      <w:r>
        <w:rPr>
          <w:color w:val="000000"/>
        </w:rPr>
        <w:t>方法读取</w:t>
      </w:r>
      <w:r>
        <w:rPr>
          <w:color w:val="000000"/>
          <w:spacing w:val="-30"/>
        </w:rPr>
        <w:t xml:space="preserve"> </w:t>
      </w:r>
      <w:r>
        <w:rPr>
          <w:color w:val="000000"/>
        </w:rPr>
        <w:t>SequoiaDB</w:t>
      </w:r>
      <w:r>
        <w:rPr>
          <w:color w:val="000000"/>
          <w:spacing w:val="-31"/>
        </w:rPr>
        <w:t xml:space="preserve"> </w:t>
      </w:r>
      <w:r>
        <w:rPr>
          <w:color w:val="000000"/>
        </w:rPr>
        <w:t>中的记录。find</w:t>
      </w:r>
      <w:r>
        <w:rPr>
          <w:color w:val="000000"/>
          <w:spacing w:val="-31"/>
        </w:rPr>
        <w:t xml:space="preserve"> </w:t>
      </w:r>
      <w:r>
        <w:rPr>
          <w:color w:val="000000"/>
        </w:rPr>
        <w:t>方法是从集合中选择记录的主要方法，它返回一个包含 很多记录的游标。它的语法结构如下：</w:t>
      </w:r>
    </w:p>
    <w:p w:rsidR="00D032B6" w:rsidRDefault="00035F6E">
      <w:pPr>
        <w:pStyle w:val="BodyText"/>
        <w:spacing w:line="340" w:lineRule="exact"/>
        <w:rPr>
          <w:rFonts w:ascii="Microsoft JhengHei" w:eastAsia="Microsoft JhengHei" w:hAnsi="Microsoft JhengHei" w:cs="Microsoft JhengHei"/>
        </w:rPr>
      </w:pPr>
      <w:r w:rsidRPr="00035F6E">
        <w:pict>
          <v:group id="_x0000_s3372" style="position:absolute;left:0;text-align:left;margin-left:81.7pt;margin-top:5.55pt;width:473.6pt;height:10.6pt;z-index:-251967488;mso-position-horizontal-relative:page" coordorigin="1634,111" coordsize="9472,212">
            <v:shape id="_x0000_s3373"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10"/>
        </w:rPr>
        <w:t>db.collectionspace.collection.find([cond],[sel])</w:t>
      </w:r>
    </w:p>
    <w:p w:rsidR="00D032B6" w:rsidRDefault="00A23879">
      <w:pPr>
        <w:pStyle w:val="BodyText"/>
        <w:spacing w:before="26"/>
        <w:rPr>
          <w:lang w:eastAsia="zh-CN"/>
        </w:rPr>
      </w:pPr>
      <w:r>
        <w:rPr>
          <w:w w:val="95"/>
          <w:lang w:eastAsia="zh-CN"/>
        </w:rPr>
        <w:t>在</w:t>
      </w:r>
      <w:r>
        <w:rPr>
          <w:spacing w:val="20"/>
          <w:w w:val="95"/>
          <w:lang w:eastAsia="zh-CN"/>
        </w:rPr>
        <w:t xml:space="preserve"> </w:t>
      </w:r>
      <w:r>
        <w:rPr>
          <w:w w:val="95"/>
          <w:lang w:eastAsia="zh-CN"/>
        </w:rPr>
        <w:t>SQL</w:t>
      </w:r>
      <w:r>
        <w:rPr>
          <w:spacing w:val="20"/>
          <w:w w:val="95"/>
          <w:lang w:eastAsia="zh-CN"/>
        </w:rPr>
        <w:t xml:space="preserve"> </w:t>
      </w:r>
      <w:r>
        <w:rPr>
          <w:w w:val="95"/>
          <w:lang w:eastAsia="zh-CN"/>
        </w:rPr>
        <w:t>中对应的操作：find()</w:t>
      </w:r>
      <w:r>
        <w:rPr>
          <w:spacing w:val="20"/>
          <w:w w:val="95"/>
          <w:lang w:eastAsia="zh-CN"/>
        </w:rPr>
        <w:t xml:space="preserve"> </w:t>
      </w:r>
      <w:r>
        <w:rPr>
          <w:w w:val="95"/>
          <w:lang w:eastAsia="zh-CN"/>
        </w:rPr>
        <w:t>的方法与</w:t>
      </w:r>
      <w:r>
        <w:rPr>
          <w:spacing w:val="20"/>
          <w:w w:val="95"/>
          <w:lang w:eastAsia="zh-CN"/>
        </w:rPr>
        <w:t xml:space="preserve"> </w:t>
      </w:r>
      <w:r>
        <w:rPr>
          <w:w w:val="95"/>
          <w:lang w:eastAsia="zh-CN"/>
        </w:rPr>
        <w:t>SELECT</w:t>
      </w:r>
      <w:r>
        <w:rPr>
          <w:spacing w:val="20"/>
          <w:w w:val="95"/>
          <w:lang w:eastAsia="zh-CN"/>
        </w:rPr>
        <w:t xml:space="preserve"> </w:t>
      </w:r>
      <w:r>
        <w:rPr>
          <w:w w:val="95"/>
          <w:lang w:eastAsia="zh-CN"/>
        </w:rPr>
        <w:t>语句相似：</w:t>
      </w:r>
    </w:p>
    <w:p w:rsidR="00D032B6" w:rsidRDefault="00A23879">
      <w:pPr>
        <w:pStyle w:val="BodyText"/>
        <w:spacing w:before="18"/>
        <w:rPr>
          <w:lang w:eastAsia="zh-CN"/>
        </w:rPr>
      </w:pPr>
      <w:r>
        <w:rPr>
          <w:lang w:eastAsia="zh-CN"/>
        </w:rPr>
        <w:t>.</w:t>
      </w:r>
      <w:r>
        <w:rPr>
          <w:spacing w:val="-34"/>
          <w:lang w:eastAsia="zh-CN"/>
        </w:rPr>
        <w:t xml:space="preserve"> </w:t>
      </w:r>
      <w:r>
        <w:rPr>
          <w:lang w:eastAsia="zh-CN"/>
        </w:rPr>
        <w:t>[cond]</w:t>
      </w:r>
      <w:r>
        <w:rPr>
          <w:spacing w:val="-34"/>
          <w:lang w:eastAsia="zh-CN"/>
        </w:rPr>
        <w:t xml:space="preserve"> </w:t>
      </w:r>
      <w:r>
        <w:rPr>
          <w:lang w:eastAsia="zh-CN"/>
        </w:rPr>
        <w:t>参数对应</w:t>
      </w:r>
      <w:r>
        <w:rPr>
          <w:spacing w:val="-34"/>
          <w:lang w:eastAsia="zh-CN"/>
        </w:rPr>
        <w:t xml:space="preserve"> </w:t>
      </w:r>
      <w:r>
        <w:rPr>
          <w:lang w:eastAsia="zh-CN"/>
        </w:rPr>
        <w:t>WHERE</w:t>
      </w:r>
      <w:r>
        <w:rPr>
          <w:spacing w:val="-34"/>
          <w:lang w:eastAsia="zh-CN"/>
        </w:rPr>
        <w:t xml:space="preserve"> </w:t>
      </w:r>
      <w:r>
        <w:rPr>
          <w:lang w:eastAsia="zh-CN"/>
        </w:rPr>
        <w:t>语句</w:t>
      </w:r>
    </w:p>
    <w:p w:rsidR="00D032B6" w:rsidRDefault="00A23879">
      <w:pPr>
        <w:pStyle w:val="BodyText"/>
        <w:spacing w:before="18" w:line="253" w:lineRule="auto"/>
        <w:ind w:right="4099"/>
        <w:rPr>
          <w:lang w:eastAsia="zh-CN"/>
        </w:rPr>
      </w:pPr>
      <w:r>
        <w:rPr>
          <w:lang w:eastAsia="zh-CN"/>
        </w:rPr>
        <w:t>.</w:t>
      </w:r>
      <w:r>
        <w:rPr>
          <w:spacing w:val="-17"/>
          <w:lang w:eastAsia="zh-CN"/>
        </w:rPr>
        <w:t xml:space="preserve"> </w:t>
      </w:r>
      <w:r>
        <w:rPr>
          <w:lang w:eastAsia="zh-CN"/>
        </w:rPr>
        <w:t>[sel]</w:t>
      </w:r>
      <w:r>
        <w:rPr>
          <w:spacing w:val="-16"/>
          <w:lang w:eastAsia="zh-CN"/>
        </w:rPr>
        <w:t xml:space="preserve"> </w:t>
      </w:r>
      <w:r>
        <w:rPr>
          <w:lang w:eastAsia="zh-CN"/>
        </w:rPr>
        <w:t>参数对应从结果集中选择的字段列表 现集合中有如下一条记录：</w:t>
      </w:r>
    </w:p>
    <w:p w:rsidR="00D032B6" w:rsidRDefault="00035F6E">
      <w:pPr>
        <w:pStyle w:val="BodyText"/>
        <w:spacing w:line="299" w:lineRule="exact"/>
        <w:rPr>
          <w:rFonts w:ascii="Microsoft JhengHei" w:eastAsia="Microsoft JhengHei" w:hAnsi="Microsoft JhengHei" w:cs="Microsoft JhengHei"/>
        </w:rPr>
      </w:pPr>
      <w:r w:rsidRPr="00035F6E">
        <w:pict>
          <v:group id="_x0000_s3370" style="position:absolute;left:0;text-align:left;margin-left:81.7pt;margin-top:4.05pt;width:473.6pt;height:254.4pt;z-index:-251966464;mso-position-horizontal-relative:page" coordorigin="1634,81" coordsize="9472,5088">
            <v:shape id="_x0000_s3371" style="position:absolute;left:1634;top:81;width:9472;height:5088" coordorigin="1634,81" coordsize="9472,5088" path="m1634,81r9472,l11106,5169r-9472,l1634,8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021" w:right="8393"/>
        <w:jc w:val="center"/>
        <w:rPr>
          <w:rFonts w:ascii="Microsoft JhengHei" w:eastAsia="Microsoft JhengHei" w:hAnsi="Microsoft JhengHei" w:cs="Microsoft JhengHei"/>
        </w:rPr>
      </w:pPr>
      <w:r>
        <w:rPr>
          <w:rFonts w:ascii="Microsoft JhengHei" w:eastAsia="Microsoft JhengHei" w:hAnsi="Microsoft JhengHei" w:cs="Microsoft JhengHei"/>
          <w:w w:val="125"/>
        </w:rPr>
        <w:t>"_id":1,</w:t>
      </w:r>
    </w:p>
    <w:p w:rsidR="00D032B6" w:rsidRDefault="00A23879">
      <w:pPr>
        <w:pStyle w:val="BodyText"/>
        <w:spacing w:line="212" w:lineRule="exact"/>
        <w:ind w:left="1021" w:right="8393"/>
        <w:jc w:val="center"/>
        <w:rPr>
          <w:rFonts w:ascii="Microsoft JhengHei" w:eastAsia="Microsoft JhengHei" w:hAnsi="Microsoft JhengHei" w:cs="Microsoft JhengHei"/>
        </w:rPr>
      </w:pPr>
      <w:r>
        <w:rPr>
          <w:rFonts w:ascii="Microsoft JhengHei" w:eastAsia="Microsoft JhengHei" w:hAnsi="Microsoft JhengHei" w:cs="Microsoft JhengHei"/>
        </w:rPr>
        <w:t>"name":{</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135"/>
        </w:rPr>
        <w:t>"first"</w:t>
      </w:r>
      <w:r>
        <w:rPr>
          <w:rFonts w:ascii="Microsoft JhengHei" w:eastAsia="Microsoft JhengHei" w:hAnsi="Microsoft JhengHei" w:cs="Microsoft JhengHei"/>
          <w:spacing w:val="-21"/>
          <w:w w:val="13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1"/>
          <w:w w:val="135"/>
        </w:rPr>
        <w:t xml:space="preserve"> </w:t>
      </w:r>
      <w:r>
        <w:rPr>
          <w:rFonts w:ascii="Microsoft JhengHei" w:eastAsia="Microsoft JhengHei" w:hAnsi="Microsoft JhengHei" w:cs="Microsoft JhengHei"/>
          <w:w w:val="115"/>
        </w:rPr>
        <w:t>"Tom",</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rPr>
        <w:t>"second":"David"</w:t>
      </w:r>
    </w:p>
    <w:p w:rsidR="00D032B6" w:rsidRDefault="00A23879">
      <w:pPr>
        <w:pStyle w:val="BodyText"/>
        <w:spacing w:line="212" w:lineRule="exact"/>
        <w:ind w:left="1111" w:right="8083"/>
        <w:jc w:val="center"/>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21" w:right="8393"/>
        <w:jc w:val="center"/>
        <w:rPr>
          <w:rFonts w:ascii="Microsoft JhengHei" w:eastAsia="Microsoft JhengHei" w:hAnsi="Microsoft JhengHei" w:cs="Microsoft JhengHei"/>
        </w:rPr>
      </w:pPr>
      <w:r>
        <w:rPr>
          <w:rFonts w:ascii="Microsoft JhengHei" w:eastAsia="Microsoft JhengHei" w:hAnsi="Microsoft JhengHei" w:cs="Microsoft JhengHei"/>
        </w:rPr>
        <w:t>"age":23</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"birth":"1990-04-01",</w:t>
      </w:r>
    </w:p>
    <w:p w:rsidR="00D032B6" w:rsidRDefault="00A23879">
      <w:pPr>
        <w:pStyle w:val="BodyText"/>
        <w:spacing w:line="212" w:lineRule="exact"/>
        <w:ind w:left="1111" w:right="8383"/>
        <w:jc w:val="center"/>
        <w:rPr>
          <w:rFonts w:ascii="Microsoft JhengHei" w:eastAsia="Microsoft JhengHei" w:hAnsi="Microsoft JhengHei" w:cs="Microsoft JhengHei"/>
        </w:rPr>
      </w:pPr>
      <w:r>
        <w:rPr>
          <w:rFonts w:ascii="Microsoft JhengHei" w:eastAsia="Microsoft JhengHei" w:hAnsi="Microsoft JhengHei" w:cs="Microsoft JhengHei"/>
        </w:rPr>
        <w:t>"phone":[</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10086,</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10010,</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85"/>
        </w:rPr>
        <w:t>10000</w:t>
      </w:r>
    </w:p>
    <w:p w:rsidR="00D032B6" w:rsidRDefault="00A23879">
      <w:pPr>
        <w:pStyle w:val="BodyText"/>
        <w:spacing w:line="212" w:lineRule="exact"/>
        <w:ind w:left="1021" w:right="8393"/>
        <w:jc w:val="center"/>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0"/>
        </w:rPr>
        <w:t>"family":[</w:t>
      </w:r>
    </w:p>
    <w:p w:rsidR="00D032B6" w:rsidRDefault="00A23879">
      <w:pPr>
        <w:pStyle w:val="BodyText"/>
        <w:spacing w:line="212" w:lineRule="exact"/>
        <w:ind w:left="1111" w:right="8383"/>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rPr>
        <w:t>"Dad":"Kobe",</w:t>
      </w:r>
    </w:p>
    <w:p w:rsidR="00D032B6" w:rsidRDefault="00A23879">
      <w:pPr>
        <w:pStyle w:val="BodyText"/>
        <w:spacing w:line="212" w:lineRule="exact"/>
        <w:ind w:left="1433"/>
        <w:rPr>
          <w:rFonts w:ascii="Microsoft JhengHei" w:eastAsia="Microsoft JhengHei" w:hAnsi="Microsoft JhengHei" w:cs="Microsoft JhengHei"/>
        </w:rPr>
      </w:pPr>
      <w:r>
        <w:rPr>
          <w:rFonts w:ascii="Microsoft JhengHei" w:eastAsia="Microsoft JhengHei" w:hAnsi="Microsoft JhengHei" w:cs="Microsoft JhengHei"/>
          <w:w w:val="90"/>
        </w:rPr>
        <w:t>"phone":139123456</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111" w:right="8383"/>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105"/>
        </w:rPr>
        <w:t>"Mom":"Julie",</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0"/>
        </w:rPr>
        <w:t>"phone":189123456</w:t>
      </w:r>
    </w:p>
    <w:p w:rsidR="00D032B6" w:rsidRDefault="00A23879">
      <w:pPr>
        <w:pStyle w:val="BodyText"/>
        <w:spacing w:line="207" w:lineRule="exact"/>
        <w:ind w:left="1111" w:right="8183"/>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0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pPr>
      <w:r>
        <w:t>返回集合所有记录</w:t>
      </w:r>
    </w:p>
    <w:p w:rsidR="00D032B6" w:rsidRDefault="00D032B6">
      <w:pPr>
        <w:spacing w:before="5" w:line="100" w:lineRule="exact"/>
        <w:rPr>
          <w:sz w:val="10"/>
          <w:szCs w:val="10"/>
        </w:rPr>
      </w:pPr>
    </w:p>
    <w:p w:rsidR="00D032B6" w:rsidRDefault="00A23879">
      <w:pPr>
        <w:pStyle w:val="BodyText"/>
        <w:spacing w:line="168" w:lineRule="auto"/>
      </w:pPr>
      <w:r>
        <w:rPr>
          <w:w w:val="95"/>
        </w:rPr>
        <w:t>如果没有</w:t>
      </w:r>
      <w:r>
        <w:rPr>
          <w:spacing w:val="54"/>
          <w:w w:val="95"/>
        </w:rPr>
        <w:t xml:space="preserve"> </w:t>
      </w:r>
      <w:r>
        <w:rPr>
          <w:w w:val="95"/>
        </w:rPr>
        <w:t>cond</w:t>
      </w:r>
      <w:r>
        <w:rPr>
          <w:spacing w:val="54"/>
          <w:w w:val="95"/>
        </w:rPr>
        <w:t xml:space="preserve"> </w:t>
      </w:r>
      <w:r>
        <w:rPr>
          <w:w w:val="95"/>
        </w:rPr>
        <w:t>参数，方法</w:t>
      </w:r>
      <w:r>
        <w:rPr>
          <w:spacing w:val="55"/>
          <w:w w:val="95"/>
        </w:rPr>
        <w:t xml:space="preserve"> </w:t>
      </w:r>
      <w:r>
        <w:rPr>
          <w:w w:val="95"/>
        </w:rPr>
        <w:t>db.collectionspace.colletion.find()</w:t>
      </w:r>
      <w:r>
        <w:rPr>
          <w:spacing w:val="54"/>
          <w:w w:val="95"/>
        </w:rPr>
        <w:t xml:space="preserve"> </w:t>
      </w:r>
      <w:r>
        <w:rPr>
          <w:w w:val="95"/>
        </w:rPr>
        <w:t>选择集合中所有的记录，如下返回集合空间</w:t>
      </w:r>
      <w:r>
        <w:t xml:space="preserve"> </w:t>
      </w:r>
      <w:r>
        <w:rPr>
          <w:w w:val="95"/>
        </w:rPr>
        <w:t>foo</w:t>
      </w:r>
      <w:r>
        <w:rPr>
          <w:spacing w:val="22"/>
          <w:w w:val="95"/>
        </w:rPr>
        <w:t xml:space="preserve"> </w:t>
      </w:r>
      <w:r>
        <w:rPr>
          <w:w w:val="95"/>
        </w:rPr>
        <w:t>中集合</w:t>
      </w:r>
      <w:r>
        <w:rPr>
          <w:spacing w:val="23"/>
          <w:w w:val="95"/>
        </w:rPr>
        <w:t xml:space="preserve"> </w:t>
      </w:r>
      <w:r>
        <w:rPr>
          <w:w w:val="95"/>
        </w:rPr>
        <w:t>bar</w:t>
      </w:r>
      <w:r>
        <w:rPr>
          <w:spacing w:val="23"/>
          <w:w w:val="95"/>
        </w:rPr>
        <w:t xml:space="preserve"> </w:t>
      </w:r>
      <w:r>
        <w:rPr>
          <w:w w:val="95"/>
        </w:rPr>
        <w:t>的所有记录：</w:t>
      </w:r>
    </w:p>
    <w:p w:rsidR="00D032B6" w:rsidRDefault="00035F6E">
      <w:pPr>
        <w:pStyle w:val="BodyText"/>
        <w:spacing w:before="35"/>
        <w:rPr>
          <w:rFonts w:ascii="Microsoft JhengHei" w:eastAsia="Microsoft JhengHei" w:hAnsi="Microsoft JhengHei" w:cs="Microsoft JhengHei"/>
        </w:rPr>
      </w:pPr>
      <w:r w:rsidRPr="00035F6E">
        <w:pict>
          <v:group id="_x0000_s3368" style="position:absolute;left:0;text-align:left;margin-left:81.7pt;margin-top:7.5pt;width:473.6pt;height:10.6pt;z-index:-251965440;mso-position-horizontal-relative:page" coordorigin="1634,150" coordsize="9472,212">
            <v:shape id="_x0000_s3369"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w w:val="110"/>
        </w:rPr>
        <w:t>db.foo.bar.find()</w:t>
      </w:r>
    </w:p>
    <w:p w:rsidR="00D032B6" w:rsidRDefault="00D032B6">
      <w:pPr>
        <w:spacing w:before="7" w:line="160" w:lineRule="exact"/>
        <w:rPr>
          <w:sz w:val="16"/>
          <w:szCs w:val="16"/>
        </w:rPr>
      </w:pPr>
    </w:p>
    <w:p w:rsidR="00D032B6" w:rsidRDefault="00A23879">
      <w:pPr>
        <w:pStyle w:val="BodyText"/>
      </w:pPr>
      <w:r>
        <w:t>返回匹配条件的记录</w:t>
      </w:r>
    </w:p>
    <w:p w:rsidR="00606508" w:rsidRDefault="00A23879">
      <w:pPr>
        <w:pStyle w:val="BodyText"/>
        <w:numPr>
          <w:ilvl w:val="1"/>
          <w:numId w:val="34"/>
        </w:numPr>
        <w:tabs>
          <w:tab w:val="left" w:pos="1217"/>
        </w:tabs>
        <w:spacing w:before="34"/>
        <w:ind w:left="1217"/>
      </w:pPr>
      <w:r>
        <w:rPr>
          <w:w w:val="95"/>
          <w:position w:val="1"/>
        </w:rPr>
        <w:t>Equality</w:t>
      </w:r>
      <w:r>
        <w:rPr>
          <w:spacing w:val="8"/>
          <w:w w:val="95"/>
          <w:position w:val="1"/>
        </w:rPr>
        <w:t xml:space="preserve"> </w:t>
      </w:r>
      <w:r>
        <w:rPr>
          <w:w w:val="95"/>
          <w:position w:val="1"/>
        </w:rPr>
        <w:t>匹配</w:t>
      </w:r>
    </w:p>
    <w:p w:rsidR="00D032B6" w:rsidRDefault="00D032B6">
      <w:pPr>
        <w:sectPr w:rsidR="00D032B6">
          <w:pgSz w:w="12240" w:h="15840"/>
          <w:pgMar w:top="900" w:right="110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397"/>
      </w:pPr>
      <w:r>
        <w:t>下面的操作返回集合</w:t>
      </w:r>
      <w:r>
        <w:rPr>
          <w:spacing w:val="-24"/>
        </w:rPr>
        <w:t xml:space="preserve"> </w:t>
      </w:r>
      <w:r>
        <w:t>bar</w:t>
      </w:r>
      <w:r>
        <w:rPr>
          <w:spacing w:val="-23"/>
        </w:rPr>
        <w:t xml:space="preserve"> </w:t>
      </w:r>
      <w:r>
        <w:t>中</w:t>
      </w:r>
      <w:r>
        <w:rPr>
          <w:spacing w:val="-23"/>
        </w:rPr>
        <w:t xml:space="preserve"> </w:t>
      </w:r>
      <w:r>
        <w:t>age</w:t>
      </w:r>
      <w:r>
        <w:rPr>
          <w:spacing w:val="-23"/>
        </w:rPr>
        <w:t xml:space="preserve"> </w:t>
      </w:r>
      <w:r>
        <w:t>等于23的记录</w:t>
      </w:r>
    </w:p>
    <w:p w:rsidR="00D032B6" w:rsidRDefault="00035F6E">
      <w:pPr>
        <w:pStyle w:val="BodyText"/>
        <w:spacing w:before="20"/>
        <w:ind w:left="497"/>
        <w:rPr>
          <w:rFonts w:ascii="Microsoft JhengHei" w:eastAsia="Microsoft JhengHei" w:hAnsi="Microsoft JhengHei" w:cs="Microsoft JhengHei"/>
        </w:rPr>
      </w:pPr>
      <w:r w:rsidRPr="00035F6E">
        <w:pict>
          <v:group id="_x0000_s3366" style="position:absolute;left:0;text-align:left;margin-left:95.85pt;margin-top:6.75pt;width:459.45pt;height:10.6pt;z-index:-251964416;mso-position-horizontal-relative:page" coordorigin="1917,135" coordsize="9189,212">
            <v:shape id="_x0000_s3367"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10"/>
        </w:rPr>
        <w:t>db.foo.bar.find({age:23})</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使用</w:t>
      </w:r>
      <w:hyperlink w:anchor="_bookmark263" w:history="1">
        <w:r>
          <w:rPr>
            <w:color w:val="0000FF"/>
            <w:position w:val="1"/>
          </w:rPr>
          <w:t>匹配符</w:t>
        </w:r>
      </w:hyperlink>
    </w:p>
    <w:p w:rsidR="00D032B6" w:rsidRDefault="00A23879">
      <w:pPr>
        <w:pStyle w:val="BodyText"/>
        <w:spacing w:before="22"/>
        <w:ind w:left="397"/>
      </w:pPr>
      <w:r>
        <w:t>下面操作返回集合</w:t>
      </w:r>
      <w:r>
        <w:rPr>
          <w:spacing w:val="-29"/>
        </w:rPr>
        <w:t xml:space="preserve"> </w:t>
      </w:r>
      <w:r>
        <w:t>bar</w:t>
      </w:r>
      <w:r>
        <w:rPr>
          <w:spacing w:val="-28"/>
        </w:rPr>
        <w:t xml:space="preserve"> </w:t>
      </w:r>
      <w:r>
        <w:t>age</w:t>
      </w:r>
      <w:r>
        <w:rPr>
          <w:spacing w:val="-29"/>
        </w:rPr>
        <w:t xml:space="preserve"> </w:t>
      </w:r>
      <w:r>
        <w:t>字段值大于20的记录</w:t>
      </w:r>
    </w:p>
    <w:p w:rsidR="00D032B6" w:rsidRDefault="00035F6E">
      <w:pPr>
        <w:pStyle w:val="BodyText"/>
        <w:spacing w:before="20"/>
        <w:ind w:left="397"/>
        <w:rPr>
          <w:rFonts w:ascii="Microsoft JhengHei" w:eastAsia="Microsoft JhengHei" w:hAnsi="Microsoft JhengHei" w:cs="Microsoft JhengHei"/>
        </w:rPr>
      </w:pPr>
      <w:r w:rsidRPr="00035F6E">
        <w:pict>
          <v:group id="_x0000_s3364" style="position:absolute;left:0;text-align:left;margin-left:95.85pt;margin-top:6.75pt;width:459.45pt;height:10.6pt;z-index:-251963392;mso-position-horizontal-relative:page" coordorigin="1917,135" coordsize="9189,212">
            <v:shape id="_x0000_s3365"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10"/>
        </w:rPr>
        <w:t>db.foo.bar.find({age:{</w:t>
      </w:r>
      <w:hyperlink w:anchor="_bookmark265" w:history="1">
        <w:r w:rsidR="00A23879">
          <w:rPr>
            <w:rFonts w:ascii="Microsoft JhengHei" w:eastAsia="Microsoft JhengHei" w:hAnsi="Microsoft JhengHei" w:cs="Microsoft JhengHei"/>
            <w:color w:val="0000FF"/>
            <w:w w:val="110"/>
          </w:rPr>
          <w:t>$gt</w:t>
        </w:r>
      </w:hyperlink>
      <w:r w:rsidR="00A23879">
        <w:rPr>
          <w:rFonts w:ascii="Microsoft JhengHei" w:eastAsia="Microsoft JhengHei" w:hAnsi="Microsoft JhengHei" w:cs="Microsoft JhengHei"/>
          <w:color w:val="000000"/>
          <w:w w:val="110"/>
        </w:rPr>
        <w:t>:20}})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嵌套数组匹配</w:t>
      </w:r>
    </w:p>
    <w:p w:rsidR="00D032B6" w:rsidRDefault="00D032B6">
      <w:pPr>
        <w:spacing w:before="8" w:line="100" w:lineRule="exact"/>
        <w:rPr>
          <w:sz w:val="10"/>
          <w:szCs w:val="10"/>
        </w:rPr>
      </w:pPr>
    </w:p>
    <w:p w:rsidR="00D032B6" w:rsidRDefault="00A23879">
      <w:pPr>
        <w:pStyle w:val="BodyText"/>
        <w:spacing w:line="168" w:lineRule="auto"/>
        <w:ind w:left="397" w:right="362"/>
      </w:pPr>
      <w:r>
        <w:t>1.</w:t>
      </w:r>
      <w:r>
        <w:rPr>
          <w:spacing w:val="-19"/>
        </w:rPr>
        <w:t xml:space="preserve"> </w:t>
      </w:r>
      <w:r>
        <w:t>数组元素查询，下面的操作操作返回一个游标，指向集合</w:t>
      </w:r>
      <w:r>
        <w:rPr>
          <w:spacing w:val="-18"/>
        </w:rPr>
        <w:t xml:space="preserve"> </w:t>
      </w:r>
      <w:r>
        <w:t>bar</w:t>
      </w:r>
      <w:r>
        <w:rPr>
          <w:spacing w:val="-19"/>
        </w:rPr>
        <w:t xml:space="preserve"> </w:t>
      </w:r>
      <w:r>
        <w:t>中所有数组类型字段</w:t>
      </w:r>
      <w:r>
        <w:rPr>
          <w:spacing w:val="-18"/>
        </w:rPr>
        <w:t xml:space="preserve"> </w:t>
      </w:r>
      <w:r>
        <w:t>phone</w:t>
      </w:r>
      <w:r>
        <w:rPr>
          <w:spacing w:val="-19"/>
        </w:rPr>
        <w:t xml:space="preserve"> </w:t>
      </w:r>
      <w:r>
        <w:t>含有元 素10086的记录：</w:t>
      </w:r>
    </w:p>
    <w:p w:rsidR="00D032B6" w:rsidRDefault="00035F6E">
      <w:pPr>
        <w:pStyle w:val="BodyText"/>
        <w:spacing w:before="35"/>
        <w:ind w:left="497"/>
        <w:rPr>
          <w:rFonts w:ascii="Microsoft JhengHei" w:eastAsia="Microsoft JhengHei" w:hAnsi="Microsoft JhengHei" w:cs="Microsoft JhengHei"/>
        </w:rPr>
      </w:pPr>
      <w:r w:rsidRPr="00035F6E">
        <w:pict>
          <v:group id="_x0000_s3362" style="position:absolute;left:0;text-align:left;margin-left:95.85pt;margin-top:7.5pt;width:459.45pt;height:10.6pt;z-index:-251962368;mso-position-horizontal-relative:page" coordorigin="1917,150" coordsize="9189,212">
            <v:shape id="_x0000_s3363" style="position:absolute;left:1917;top:150;width:9189;height:212" coordorigin="1917,150" coordsize="9189,212" path="m1917,150r9189,l11106,362r-9189,l1917,150xe" fillcolor="#efefef" stroked="f">
              <v:path arrowok="t"/>
            </v:shape>
            <w10:wrap anchorx="page"/>
          </v:group>
        </w:pict>
      </w:r>
      <w:r w:rsidR="00A23879">
        <w:rPr>
          <w:rFonts w:ascii="Microsoft JhengHei" w:eastAsia="Microsoft JhengHei" w:hAnsi="Microsoft JhengHei" w:cs="Microsoft JhengHei"/>
          <w:w w:val="105"/>
        </w:rPr>
        <w:t>db.foo.bar.find({"phone":10086})</w:t>
      </w:r>
    </w:p>
    <w:p w:rsidR="00D032B6" w:rsidRDefault="00D032B6">
      <w:pPr>
        <w:spacing w:before="2" w:line="110" w:lineRule="exact"/>
        <w:rPr>
          <w:sz w:val="11"/>
          <w:szCs w:val="11"/>
        </w:rPr>
      </w:pPr>
    </w:p>
    <w:p w:rsidR="00D032B6" w:rsidRDefault="00A23879">
      <w:pPr>
        <w:pStyle w:val="BodyText"/>
        <w:spacing w:line="168" w:lineRule="auto"/>
        <w:ind w:left="397" w:right="408"/>
      </w:pPr>
      <w:r>
        <w:t>2.</w:t>
      </w:r>
      <w:r>
        <w:rPr>
          <w:spacing w:val="-20"/>
        </w:rPr>
        <w:t xml:space="preserve"> </w:t>
      </w:r>
      <w:r>
        <w:t>数组元素为</w:t>
      </w:r>
      <w:r>
        <w:rPr>
          <w:spacing w:val="-20"/>
        </w:rPr>
        <w:t xml:space="preserve"> </w:t>
      </w:r>
      <w:r>
        <w:t>BSON</w:t>
      </w:r>
      <w:r>
        <w:rPr>
          <w:spacing w:val="-19"/>
        </w:rPr>
        <w:t xml:space="preserve"> </w:t>
      </w:r>
      <w:r>
        <w:t>对象的查询，下面的操作返回一个游标指向集合</w:t>
      </w:r>
      <w:r>
        <w:rPr>
          <w:spacing w:val="-20"/>
        </w:rPr>
        <w:t xml:space="preserve"> </w:t>
      </w:r>
      <w:r>
        <w:t>bar</w:t>
      </w:r>
      <w:r>
        <w:rPr>
          <w:spacing w:val="-20"/>
        </w:rPr>
        <w:t xml:space="preserve"> </w:t>
      </w:r>
      <w:r>
        <w:t>中</w:t>
      </w:r>
      <w:r>
        <w:rPr>
          <w:spacing w:val="-19"/>
        </w:rPr>
        <w:t xml:space="preserve"> </w:t>
      </w:r>
      <w:r>
        <w:t>family</w:t>
      </w:r>
      <w:r>
        <w:rPr>
          <w:spacing w:val="-20"/>
        </w:rPr>
        <w:t xml:space="preserve"> </w:t>
      </w:r>
      <w:r>
        <w:t xml:space="preserve">字段包含的子元素 </w:t>
      </w:r>
      <w:r>
        <w:rPr>
          <w:w w:val="90"/>
        </w:rPr>
        <w:t>Dad</w:t>
      </w:r>
      <w:r>
        <w:rPr>
          <w:spacing w:val="52"/>
          <w:w w:val="90"/>
        </w:rPr>
        <w:t xml:space="preserve"> </w:t>
      </w:r>
      <w:r>
        <w:rPr>
          <w:w w:val="90"/>
        </w:rPr>
        <w:t>字段值为“Kobe”，phone</w:t>
      </w:r>
      <w:r>
        <w:rPr>
          <w:spacing w:val="53"/>
          <w:w w:val="90"/>
        </w:rPr>
        <w:t xml:space="preserve"> </w:t>
      </w:r>
      <w:r>
        <w:rPr>
          <w:w w:val="90"/>
        </w:rPr>
        <w:t>字段值为139123456的记录：</w:t>
      </w:r>
    </w:p>
    <w:p w:rsidR="00D032B6" w:rsidRDefault="00035F6E">
      <w:pPr>
        <w:pStyle w:val="BodyText"/>
        <w:spacing w:before="35" w:line="339" w:lineRule="exact"/>
        <w:ind w:left="497"/>
        <w:rPr>
          <w:rFonts w:ascii="Microsoft JhengHei" w:eastAsia="Microsoft JhengHei" w:hAnsi="Microsoft JhengHei" w:cs="Microsoft JhengHei"/>
        </w:rPr>
      </w:pPr>
      <w:r w:rsidRPr="00035F6E">
        <w:pict>
          <v:group id="_x0000_s3360" style="position:absolute;left:0;text-align:left;margin-left:95.85pt;margin-top:7.5pt;width:459.45pt;height:95.4pt;z-index:-251961344;mso-position-horizontal-relative:page" coordorigin="1917,150" coordsize="9189,1908">
            <v:shape id="_x0000_s3361" style="position:absolute;left:1917;top:150;width:9189;height:1908" coordorigin="1917,150" coordsize="9189,1908" path="m1917,150r9189,l11106,2058r-9189,l1917,150xe" fillcolor="#efefef" stroked="f">
              <v:path arrowok="t"/>
            </v:shape>
            <w10:wrap anchorx="page"/>
          </v:group>
        </w:pict>
      </w:r>
      <w:r w:rsidR="00A23879">
        <w:rPr>
          <w:rFonts w:ascii="Microsoft JhengHei" w:eastAsia="Microsoft JhengHei" w:hAnsi="Microsoft JhengHei" w:cs="Microsoft JhengHei"/>
          <w:w w:val="110"/>
        </w:rPr>
        <w:t>db.foo.bar.find(</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20"/>
        </w:rPr>
        <w:t>"family":{</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95"/>
        </w:rPr>
        <w:t>$elemMatch:</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rPr>
        <w:t>"Dad":"Kobe",</w:t>
      </w:r>
    </w:p>
    <w:p w:rsidR="00D032B6" w:rsidRDefault="00A23879">
      <w:pPr>
        <w:pStyle w:val="BodyText"/>
        <w:spacing w:line="207" w:lineRule="exact"/>
        <w:ind w:left="897"/>
        <w:rPr>
          <w:rFonts w:ascii="Microsoft JhengHei" w:eastAsia="Microsoft JhengHei" w:hAnsi="Microsoft JhengHei" w:cs="Microsoft JhengHei"/>
        </w:rPr>
      </w:pPr>
      <w:r>
        <w:rPr>
          <w:rFonts w:ascii="Microsoft JhengHei" w:eastAsia="Microsoft JhengHei" w:hAnsi="Microsoft JhengHei" w:cs="Microsoft JhengHei"/>
          <w:w w:val="90"/>
        </w:rPr>
        <w:t>"phone":139123456</w:t>
      </w:r>
    </w:p>
    <w:p w:rsidR="00D032B6" w:rsidRDefault="00A23879">
      <w:pPr>
        <w:pStyle w:val="BodyText"/>
        <w:spacing w:line="217" w:lineRule="exact"/>
        <w:ind w:left="179" w:right="8724"/>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9" w:right="8724"/>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283"/>
        </w:tabs>
        <w:spacing w:line="234" w:lineRule="exact"/>
        <w:ind w:left="0" w:right="7302"/>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嵌套</w:t>
      </w:r>
      <w:r>
        <w:rPr>
          <w:spacing w:val="-30"/>
          <w:position w:val="1"/>
        </w:rPr>
        <w:t xml:space="preserve"> </w:t>
      </w:r>
      <w:r>
        <w:rPr>
          <w:position w:val="1"/>
        </w:rPr>
        <w:t>BSON</w:t>
      </w:r>
      <w:r>
        <w:rPr>
          <w:spacing w:val="-30"/>
          <w:position w:val="1"/>
        </w:rPr>
        <w:t xml:space="preserve"> </w:t>
      </w:r>
      <w:r>
        <w:rPr>
          <w:position w:val="1"/>
        </w:rPr>
        <w:t>对象匹配查询</w:t>
      </w:r>
    </w:p>
    <w:p w:rsidR="00D032B6" w:rsidRDefault="00A23879">
      <w:pPr>
        <w:pStyle w:val="BodyText"/>
        <w:spacing w:before="22"/>
        <w:ind w:left="397"/>
      </w:pPr>
      <w:r>
        <w:rPr>
          <w:w w:val="95"/>
        </w:rPr>
        <w:t>下面的操作返回一个游标指向集合</w:t>
      </w:r>
      <w:r>
        <w:rPr>
          <w:spacing w:val="40"/>
          <w:w w:val="95"/>
        </w:rPr>
        <w:t xml:space="preserve"> </w:t>
      </w:r>
      <w:r>
        <w:rPr>
          <w:w w:val="95"/>
        </w:rPr>
        <w:t>bar</w:t>
      </w:r>
      <w:r>
        <w:rPr>
          <w:spacing w:val="40"/>
          <w:w w:val="95"/>
        </w:rPr>
        <w:t xml:space="preserve"> </w:t>
      </w:r>
      <w:r>
        <w:rPr>
          <w:w w:val="95"/>
        </w:rPr>
        <w:t>中嵌套</w:t>
      </w:r>
      <w:r>
        <w:rPr>
          <w:spacing w:val="40"/>
          <w:w w:val="95"/>
        </w:rPr>
        <w:t xml:space="preserve"> </w:t>
      </w:r>
      <w:r>
        <w:rPr>
          <w:w w:val="95"/>
        </w:rPr>
        <w:t>BSON</w:t>
      </w:r>
      <w:r>
        <w:rPr>
          <w:spacing w:val="41"/>
          <w:w w:val="95"/>
        </w:rPr>
        <w:t xml:space="preserve"> </w:t>
      </w:r>
      <w:r>
        <w:rPr>
          <w:w w:val="95"/>
        </w:rPr>
        <w:t>对象的</w:t>
      </w:r>
      <w:r>
        <w:rPr>
          <w:spacing w:val="40"/>
          <w:w w:val="95"/>
        </w:rPr>
        <w:t xml:space="preserve"> </w:t>
      </w:r>
      <w:r>
        <w:rPr>
          <w:w w:val="95"/>
        </w:rPr>
        <w:t>name</w:t>
      </w:r>
      <w:r>
        <w:rPr>
          <w:spacing w:val="40"/>
          <w:w w:val="95"/>
        </w:rPr>
        <w:t xml:space="preserve"> </w:t>
      </w:r>
      <w:r>
        <w:rPr>
          <w:w w:val="95"/>
        </w:rPr>
        <w:t>字段匹配{"first":"Tom"}的记录</w:t>
      </w:r>
    </w:p>
    <w:p w:rsidR="00D032B6" w:rsidRDefault="00035F6E">
      <w:pPr>
        <w:pStyle w:val="BodyText"/>
        <w:spacing w:before="20" w:line="339" w:lineRule="exact"/>
        <w:ind w:left="83" w:right="7529"/>
        <w:jc w:val="center"/>
        <w:rPr>
          <w:rFonts w:ascii="Microsoft JhengHei" w:eastAsia="Microsoft JhengHei" w:hAnsi="Microsoft JhengHei" w:cs="Microsoft JhengHei"/>
        </w:rPr>
      </w:pPr>
      <w:r w:rsidRPr="00035F6E">
        <w:pict>
          <v:group id="_x0000_s3358" style="position:absolute;left:0;text-align:left;margin-left:95.85pt;margin-top:6.75pt;width:459.45pt;height:74.2pt;z-index:-251960320;mso-position-horizontal-relative:page" coordorigin="1917,135" coordsize="9189,1484">
            <v:shape id="_x0000_s3359" style="position:absolute;left:1917;top:135;width:9189;height:1484" coordorigin="1917,135" coordsize="9189,1484" path="m1917,135r9189,l11106,1619r-9189,l1917,135xe" fillcolor="#efefef" stroked="f">
              <v:path arrowok="t"/>
            </v:shape>
            <w10:wrap anchorx="page"/>
          </v:group>
        </w:pict>
      </w:r>
      <w:r w:rsidR="00A23879">
        <w:rPr>
          <w:rFonts w:ascii="Microsoft JhengHei" w:eastAsia="Microsoft JhengHei" w:hAnsi="Microsoft JhengHei" w:cs="Microsoft JhengHei"/>
          <w:w w:val="110"/>
        </w:rPr>
        <w:t>db.foo.bar.find(</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83" w:right="7529"/>
        <w:jc w:val="center"/>
        <w:rPr>
          <w:rFonts w:ascii="Microsoft JhengHei" w:eastAsia="Microsoft JhengHei" w:hAnsi="Microsoft JhengHei" w:cs="Microsoft JhengHei"/>
        </w:rPr>
      </w:pPr>
      <w:r>
        <w:rPr>
          <w:rFonts w:ascii="Microsoft JhengHei" w:eastAsia="Microsoft JhengHei" w:hAnsi="Microsoft JhengHei" w:cs="Microsoft JhengHei"/>
        </w:rPr>
        <w:t>"name":{</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10"/>
        </w:rPr>
        <w:t>"first":"Tom"</w:t>
      </w:r>
    </w:p>
    <w:p w:rsidR="00D032B6" w:rsidRDefault="00A23879">
      <w:pPr>
        <w:pStyle w:val="BodyText"/>
        <w:spacing w:line="207" w:lineRule="exact"/>
        <w:ind w:left="9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397"/>
      </w:pPr>
      <w:r>
        <w:t>上面还可以写成：</w:t>
      </w:r>
    </w:p>
    <w:p w:rsidR="00D032B6" w:rsidRDefault="00035F6E">
      <w:pPr>
        <w:pStyle w:val="BodyText"/>
        <w:spacing w:line="319" w:lineRule="exact"/>
        <w:ind w:left="497"/>
        <w:rPr>
          <w:rFonts w:ascii="Microsoft JhengHei" w:eastAsia="Microsoft JhengHei" w:hAnsi="Microsoft JhengHei" w:cs="Microsoft JhengHei"/>
        </w:rPr>
      </w:pPr>
      <w:r w:rsidRPr="00035F6E">
        <w:pict>
          <v:group id="_x0000_s3356" style="position:absolute;left:0;text-align:left;margin-left:95.85pt;margin-top:4.75pt;width:459.45pt;height:53pt;z-index:-251959296;mso-position-horizontal-relative:page" coordorigin="1917,95" coordsize="9189,1060">
            <v:shape id="_x0000_s3357" style="position:absolute;left:1917;top:95;width:9189;height:1060" coordorigin="1917,95" coordsize="9189,1060" path="m1917,95r9189,l11106,1155r-9189,l1917,95xe" fillcolor="#efefef" stroked="f">
              <v:path arrowok="t"/>
            </v:shape>
            <w10:wrap anchorx="page"/>
          </v:group>
        </w:pict>
      </w:r>
      <w:r w:rsidR="00A23879">
        <w:rPr>
          <w:rFonts w:ascii="Microsoft JhengHei" w:eastAsia="Microsoft JhengHei" w:hAnsi="Microsoft JhengHei" w:cs="Microsoft JhengHei"/>
          <w:w w:val="110"/>
        </w:rPr>
        <w:t>db.foo.bar.find(</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05"/>
        </w:rPr>
        <w:t>"name.first":"Tom"</w:t>
      </w:r>
    </w:p>
    <w:p w:rsidR="00D032B6" w:rsidRDefault="00A23879">
      <w:pPr>
        <w:pStyle w:val="BodyText"/>
        <w:spacing w:line="207"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23" w:lineRule="exact"/>
        <w:ind w:left="6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7" w:line="160" w:lineRule="exact"/>
        <w:rPr>
          <w:sz w:val="16"/>
          <w:szCs w:val="16"/>
        </w:rPr>
      </w:pPr>
    </w:p>
    <w:p w:rsidR="00D032B6" w:rsidRDefault="00A23879">
      <w:pPr>
        <w:pStyle w:val="BodyText"/>
        <w:ind w:left="113"/>
      </w:pPr>
      <w:r>
        <w:t>指定返回记录字段</w:t>
      </w:r>
    </w:p>
    <w:p w:rsidR="00D032B6" w:rsidRDefault="00D032B6">
      <w:pPr>
        <w:spacing w:before="5" w:line="100" w:lineRule="exact"/>
        <w:rPr>
          <w:sz w:val="10"/>
          <w:szCs w:val="10"/>
        </w:rPr>
      </w:pPr>
    </w:p>
    <w:p w:rsidR="00D032B6" w:rsidRDefault="00A23879">
      <w:pPr>
        <w:pStyle w:val="BodyText"/>
        <w:spacing w:line="168" w:lineRule="auto"/>
        <w:ind w:left="113" w:right="373"/>
      </w:pPr>
      <w:r>
        <w:t>如果指定</w:t>
      </w:r>
      <w:r>
        <w:rPr>
          <w:spacing w:val="-16"/>
        </w:rPr>
        <w:t xml:space="preserve"> </w:t>
      </w:r>
      <w:r>
        <w:t>find</w:t>
      </w:r>
      <w:r>
        <w:rPr>
          <w:spacing w:val="-16"/>
        </w:rPr>
        <w:t xml:space="preserve"> </w:t>
      </w:r>
      <w:r>
        <w:t>方法的</w:t>
      </w:r>
      <w:r>
        <w:rPr>
          <w:spacing w:val="-16"/>
        </w:rPr>
        <w:t xml:space="preserve"> </w:t>
      </w:r>
      <w:r>
        <w:t>sel</w:t>
      </w:r>
      <w:r>
        <w:rPr>
          <w:spacing w:val="-15"/>
        </w:rPr>
        <w:t xml:space="preserve"> </w:t>
      </w:r>
      <w:r>
        <w:t>参数，那么只返回指定的</w:t>
      </w:r>
      <w:r>
        <w:rPr>
          <w:spacing w:val="-16"/>
        </w:rPr>
        <w:t xml:space="preserve"> </w:t>
      </w:r>
      <w:r>
        <w:t>sel</w:t>
      </w:r>
      <w:r>
        <w:rPr>
          <w:spacing w:val="-16"/>
        </w:rPr>
        <w:t xml:space="preserve"> </w:t>
      </w:r>
      <w:r>
        <w:t>参数内的字段名。下面的操作返回记录的</w:t>
      </w:r>
      <w:r>
        <w:rPr>
          <w:spacing w:val="-16"/>
        </w:rPr>
        <w:t xml:space="preserve"> </w:t>
      </w:r>
      <w:r>
        <w:t>name</w:t>
      </w:r>
      <w:r>
        <w:rPr>
          <w:spacing w:val="-15"/>
        </w:rPr>
        <w:t xml:space="preserve"> </w:t>
      </w:r>
      <w:r>
        <w:t>字 段：</w:t>
      </w:r>
    </w:p>
    <w:p w:rsidR="00D032B6" w:rsidRDefault="00035F6E">
      <w:pPr>
        <w:pStyle w:val="BodyText"/>
        <w:spacing w:before="35"/>
        <w:ind w:left="113"/>
        <w:rPr>
          <w:rFonts w:ascii="Microsoft JhengHei" w:eastAsia="Microsoft JhengHei" w:hAnsi="Microsoft JhengHei" w:cs="Microsoft JhengHei"/>
        </w:rPr>
      </w:pPr>
      <w:r w:rsidRPr="00035F6E">
        <w:pict>
          <v:group id="_x0000_s3354" style="position:absolute;left:0;text-align:left;margin-left:81.7pt;margin-top:7.5pt;width:473.6pt;height:10.6pt;z-index:-251958272;mso-position-horizontal-relative:page" coordorigin="1634,150" coordsize="9472,212">
            <v:shape id="_x0000_s3355"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w w:val="110"/>
        </w:rPr>
        <w:t>db.foo.bar.find(null,{name:""})</w:t>
      </w:r>
    </w:p>
    <w:p w:rsidR="00D032B6" w:rsidRDefault="00620DD5">
      <w:pPr>
        <w:pStyle w:val="BodyText"/>
        <w:spacing w:before="26" w:line="553" w:lineRule="exact"/>
        <w:ind w:left="113"/>
      </w:pPr>
      <w:r>
        <w:pict>
          <v:shape id="_x0000_i1074"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035F6E">
      <w:pPr>
        <w:pStyle w:val="BodyText"/>
        <w:spacing w:line="148" w:lineRule="exact"/>
        <w:ind w:left="753"/>
      </w:pPr>
      <w:r>
        <w:pict>
          <v:group id="_x0000_s3351" style="position:absolute;left:0;text-align:left;margin-left:113.7pt;margin-top:12.2pt;width:441.6pt;height:84.8pt;z-index:-251957248;mso-position-horizontal-relative:page" coordorigin="2274,244" coordsize="8832,1696">
            <v:shape id="_x0000_s3352" style="position:absolute;left:2274;top:244;width:8832;height:1696" coordorigin="2274,244" coordsize="8832,1696" path="m2274,244r8832,l11106,1940r-8832,l2274,244xe" fillcolor="#efefef" stroked="f">
              <v:path arrowok="t"/>
            </v:shape>
            <w10:wrap anchorx="page"/>
          </v:group>
        </w:pict>
      </w:r>
      <w:r w:rsidR="00A23879">
        <w:rPr>
          <w:w w:val="95"/>
        </w:rPr>
        <w:t xml:space="preserve">如果记录中不存在指定的字段名（如：people），SequoiaDB   </w:t>
      </w:r>
      <w:r w:rsidR="00A23879">
        <w:rPr>
          <w:spacing w:val="44"/>
          <w:w w:val="95"/>
        </w:rPr>
        <w:t xml:space="preserve"> </w:t>
      </w:r>
      <w:r w:rsidR="00A23879">
        <w:rPr>
          <w:w w:val="95"/>
        </w:rPr>
        <w:t>默认也返回。如：</w:t>
      </w:r>
    </w:p>
    <w:p w:rsidR="00D032B6" w:rsidRDefault="00A23879">
      <w:pPr>
        <w:pStyle w:val="BodyText"/>
        <w:spacing w:before="92" w:line="147" w:lineRule="auto"/>
        <w:ind w:left="753" w:right="5270"/>
        <w:rPr>
          <w:rFonts w:ascii="Microsoft JhengHei" w:eastAsia="Microsoft JhengHei" w:hAnsi="Microsoft JhengHei" w:cs="Microsoft JhengHei"/>
        </w:rPr>
      </w:pPr>
      <w:r>
        <w:rPr>
          <w:rFonts w:ascii="Microsoft JhengHei" w:eastAsia="Microsoft JhengHei" w:hAnsi="Microsoft JhengHei" w:cs="Microsoft JhengHei"/>
          <w:w w:val="110"/>
        </w:rPr>
        <w:t>db.foo.bar.find({},{name:"",people:""})</w:t>
      </w:r>
      <w:r>
        <w:rPr>
          <w:rFonts w:ascii="Microsoft JhengHei" w:eastAsia="Microsoft JhengHei" w:hAnsi="Microsoft JhengHei" w:cs="Microsoft JhengHei"/>
          <w:w w:val="112"/>
        </w:rPr>
        <w:t xml:space="preserve"> </w:t>
      </w:r>
      <w:r>
        <w:rPr>
          <w:rFonts w:ascii="Microsoft JhengHei" w:eastAsia="Microsoft JhengHei" w:hAnsi="Microsoft JhengHei" w:cs="Microsoft JhengHei"/>
          <w:w w:val="110"/>
        </w:rPr>
        <w:t>返回：{</w:t>
      </w:r>
    </w:p>
    <w:p w:rsidR="00D032B6" w:rsidRDefault="00D032B6">
      <w:pPr>
        <w:spacing w:line="147" w:lineRule="auto"/>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A23879">
      <w:pPr>
        <w:pStyle w:val="BodyText"/>
        <w:spacing w:line="232" w:lineRule="exact"/>
        <w:ind w:left="1453"/>
        <w:rPr>
          <w:rFonts w:ascii="Microsoft JhengHei" w:eastAsia="Microsoft JhengHei" w:hAnsi="Microsoft JhengHei" w:cs="Microsoft JhengHei"/>
        </w:rPr>
      </w:pPr>
      <w:r>
        <w:rPr>
          <w:rFonts w:ascii="Microsoft JhengHei" w:eastAsia="Microsoft JhengHei" w:hAnsi="Microsoft JhengHei" w:cs="Microsoft JhengHei"/>
        </w:rPr>
        <w:lastRenderedPageBreak/>
        <w:t>"name":{</w:t>
      </w:r>
    </w:p>
    <w:p w:rsidR="00D032B6" w:rsidRDefault="00D032B6">
      <w:pPr>
        <w:spacing w:before="12" w:line="280" w:lineRule="exact"/>
        <w:rPr>
          <w:sz w:val="28"/>
          <w:szCs w:val="28"/>
        </w:rPr>
      </w:pPr>
    </w:p>
    <w:p w:rsidR="00D032B6" w:rsidRDefault="00A23879">
      <w:pPr>
        <w:pStyle w:val="BodyText"/>
        <w:spacing w:line="333" w:lineRule="exact"/>
        <w:ind w:left="0"/>
        <w:jc w:val="right"/>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before="99" w:line="339" w:lineRule="exact"/>
        <w:ind w:left="-40"/>
        <w:rPr>
          <w:rFonts w:ascii="Microsoft JhengHei" w:eastAsia="Microsoft JhengHei" w:hAnsi="Microsoft JhengHei" w:cs="Microsoft JhengHei"/>
        </w:rPr>
      </w:pPr>
      <w:r>
        <w:rPr>
          <w:w w:val="115"/>
        </w:rPr>
        <w:br w:type="column"/>
      </w:r>
      <w:r>
        <w:rPr>
          <w:rFonts w:ascii="Microsoft JhengHei" w:eastAsia="Microsoft JhengHei" w:hAnsi="Microsoft JhengHei" w:cs="Microsoft JhengHei"/>
          <w:w w:val="115"/>
        </w:rPr>
        <w:lastRenderedPageBreak/>
        <w:t>"fist":"Tom",</w:t>
      </w:r>
    </w:p>
    <w:p w:rsidR="00D032B6" w:rsidRDefault="00A23879">
      <w:pPr>
        <w:pStyle w:val="BodyText"/>
        <w:spacing w:line="217" w:lineRule="exact"/>
        <w:ind w:left="-40"/>
        <w:rPr>
          <w:rFonts w:ascii="Microsoft JhengHei" w:eastAsia="Microsoft JhengHei" w:hAnsi="Microsoft JhengHei" w:cs="Microsoft JhengHei"/>
        </w:rPr>
      </w:pPr>
      <w:r>
        <w:rPr>
          <w:rFonts w:ascii="Microsoft JhengHei" w:eastAsia="Microsoft JhengHei" w:hAnsi="Microsoft JhengHei" w:cs="Microsoft JhengHei"/>
        </w:rPr>
        <w:t>"second":"David"</w:t>
      </w:r>
    </w:p>
    <w:p w:rsidR="00D032B6" w:rsidRDefault="00D032B6">
      <w:pPr>
        <w:spacing w:line="217" w:lineRule="exact"/>
        <w:rPr>
          <w:rFonts w:ascii="Microsoft JhengHei" w:eastAsia="Microsoft JhengHei" w:hAnsi="Microsoft JhengHei" w:cs="Microsoft JhengHei"/>
        </w:rPr>
        <w:sectPr w:rsidR="00D032B6">
          <w:type w:val="continuous"/>
          <w:pgSz w:w="12240" w:h="15840"/>
          <w:pgMar w:top="1480" w:right="680" w:bottom="280" w:left="1520" w:header="720" w:footer="720" w:gutter="0"/>
          <w:cols w:num="2" w:space="720" w:equalWidth="0">
            <w:col w:w="2354" w:space="40"/>
            <w:col w:w="7646"/>
          </w:cols>
        </w:sectPr>
      </w:pPr>
    </w:p>
    <w:p w:rsidR="00D032B6" w:rsidRDefault="00A23879">
      <w:pPr>
        <w:pStyle w:val="BodyText"/>
        <w:spacing w:line="217" w:lineRule="exact"/>
        <w:ind w:left="1553"/>
        <w:rPr>
          <w:rFonts w:ascii="Microsoft JhengHei" w:eastAsia="Microsoft JhengHei" w:hAnsi="Microsoft JhengHei" w:cs="Microsoft JhengHei"/>
        </w:rPr>
      </w:pPr>
      <w:r>
        <w:rPr>
          <w:rFonts w:ascii="Microsoft JhengHei" w:eastAsia="Microsoft JhengHei" w:hAnsi="Microsoft JhengHei" w:cs="Microsoft JhengHei"/>
          <w:w w:val="105"/>
        </w:rPr>
        <w:lastRenderedPageBreak/>
        <w:t>"people":""</w:t>
      </w:r>
    </w:p>
    <w:p w:rsidR="00D032B6" w:rsidRDefault="00A23879">
      <w:pPr>
        <w:pStyle w:val="BodyText"/>
        <w:spacing w:line="217" w:lineRule="exact"/>
        <w:ind w:left="155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type w:val="continuous"/>
          <w:pgSz w:w="12240" w:h="15840"/>
          <w:pgMar w:top="1480" w:right="680" w:bottom="280" w:left="1520" w:header="720" w:footer="72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rPr>
          <w:w w:val="95"/>
        </w:rPr>
        <w:t>find()</w:t>
      </w:r>
      <w:r>
        <w:rPr>
          <w:spacing w:val="20"/>
          <w:w w:val="95"/>
        </w:rPr>
        <w:t xml:space="preserve"> </w:t>
      </w:r>
      <w:r>
        <w:rPr>
          <w:w w:val="95"/>
        </w:rPr>
        <w:t>更多信息</w:t>
      </w:r>
    </w:p>
    <w:p w:rsidR="00D032B6" w:rsidRDefault="00A23879">
      <w:pPr>
        <w:pStyle w:val="BodyText"/>
        <w:spacing w:before="18"/>
      </w:pPr>
      <w:r>
        <w:rPr>
          <w:w w:val="95"/>
        </w:rPr>
        <w:t>执行</w:t>
      </w:r>
      <w:r>
        <w:rPr>
          <w:spacing w:val="13"/>
          <w:w w:val="95"/>
        </w:rPr>
        <w:t xml:space="preserve"> </w:t>
      </w:r>
      <w:r>
        <w:rPr>
          <w:w w:val="95"/>
        </w:rPr>
        <w:t>db.foo.bar.find().help()</w:t>
      </w:r>
      <w:r>
        <w:rPr>
          <w:spacing w:val="13"/>
          <w:w w:val="95"/>
        </w:rPr>
        <w:t xml:space="preserve"> </w:t>
      </w:r>
      <w:r>
        <w:rPr>
          <w:w w:val="95"/>
        </w:rPr>
        <w:t>,</w:t>
      </w:r>
      <w:r>
        <w:rPr>
          <w:spacing w:val="14"/>
          <w:w w:val="95"/>
        </w:rPr>
        <w:t xml:space="preserve"> </w:t>
      </w:r>
      <w:r>
        <w:rPr>
          <w:w w:val="95"/>
        </w:rPr>
        <w:t>会看到</w:t>
      </w:r>
      <w:r>
        <w:rPr>
          <w:spacing w:val="13"/>
          <w:w w:val="95"/>
        </w:rPr>
        <w:t xml:space="preserve"> </w:t>
      </w:r>
      <w:r>
        <w:rPr>
          <w:w w:val="95"/>
        </w:rPr>
        <w:t>find()</w:t>
      </w:r>
      <w:r>
        <w:rPr>
          <w:spacing w:val="13"/>
          <w:w w:val="95"/>
        </w:rPr>
        <w:t xml:space="preserve"> </w:t>
      </w:r>
      <w:r>
        <w:rPr>
          <w:w w:val="95"/>
        </w:rPr>
        <w:t>的更多使用方法</w:t>
      </w:r>
    </w:p>
    <w:p w:rsidR="00606508" w:rsidRDefault="00A23879">
      <w:pPr>
        <w:pStyle w:val="BodyText"/>
        <w:numPr>
          <w:ilvl w:val="1"/>
          <w:numId w:val="34"/>
        </w:numPr>
        <w:tabs>
          <w:tab w:val="left" w:pos="1217"/>
        </w:tabs>
        <w:spacing w:before="34"/>
        <w:ind w:left="1217"/>
      </w:pPr>
      <w:r>
        <w:rPr>
          <w:w w:val="90"/>
          <w:position w:val="1"/>
        </w:rPr>
        <w:t>cursor.sort(&lt;sort&gt;)</w:t>
      </w:r>
    </w:p>
    <w:p w:rsidR="00D032B6" w:rsidRDefault="00D032B6">
      <w:pPr>
        <w:spacing w:before="8" w:line="100" w:lineRule="exact"/>
        <w:rPr>
          <w:sz w:val="10"/>
          <w:szCs w:val="10"/>
        </w:rPr>
      </w:pPr>
    </w:p>
    <w:p w:rsidR="00D032B6" w:rsidRDefault="00A23879">
      <w:pPr>
        <w:pStyle w:val="BodyText"/>
        <w:spacing w:line="168" w:lineRule="auto"/>
        <w:ind w:left="1217"/>
      </w:pPr>
      <w:r>
        <w:rPr>
          <w:w w:val="95"/>
        </w:rPr>
        <w:t xml:space="preserve">sort()      </w:t>
      </w:r>
      <w:r>
        <w:rPr>
          <w:spacing w:val="33"/>
          <w:w w:val="95"/>
        </w:rPr>
        <w:t xml:space="preserve"> </w:t>
      </w:r>
      <w:r>
        <w:rPr>
          <w:w w:val="95"/>
        </w:rPr>
        <w:t>方法用来按指定的字段排序，语法格式为：sort({"字段名1"：1|-1,"字段名2"：1|-1,...})，1为升</w:t>
      </w:r>
      <w:r>
        <w:t xml:space="preserve"> 序，-1为降序。如果</w:t>
      </w:r>
      <w:r>
        <w:rPr>
          <w:spacing w:val="-24"/>
        </w:rPr>
        <w:t xml:space="preserve"> </w:t>
      </w:r>
      <w:r>
        <w:t>find</w:t>
      </w:r>
      <w:r>
        <w:rPr>
          <w:spacing w:val="-24"/>
        </w:rPr>
        <w:t xml:space="preserve"> </w:t>
      </w:r>
      <w:r>
        <w:t>方法的</w:t>
      </w:r>
      <w:r>
        <w:rPr>
          <w:spacing w:val="-24"/>
        </w:rPr>
        <w:t xml:space="preserve"> </w:t>
      </w:r>
      <w:r>
        <w:t>sel</w:t>
      </w:r>
      <w:r>
        <w:rPr>
          <w:spacing w:val="-24"/>
        </w:rPr>
        <w:t xml:space="preserve"> </w:t>
      </w:r>
      <w:r>
        <w:t>参数不设定内容，sort()</w:t>
      </w:r>
      <w:r>
        <w:rPr>
          <w:spacing w:val="-24"/>
        </w:rPr>
        <w:t xml:space="preserve"> </w:t>
      </w:r>
      <w:r>
        <w:t>方法按指定</w:t>
      </w:r>
      <w:r>
        <w:rPr>
          <w:spacing w:val="-24"/>
        </w:rPr>
        <w:t xml:space="preserve"> </w:t>
      </w:r>
      <w:r>
        <w:t>sort</w:t>
      </w:r>
      <w:r>
        <w:rPr>
          <w:spacing w:val="-24"/>
        </w:rPr>
        <w:t xml:space="preserve"> </w:t>
      </w:r>
      <w:r>
        <w:t>参数设定的字段排序，如果 sel</w:t>
      </w:r>
      <w:r>
        <w:rPr>
          <w:spacing w:val="-19"/>
        </w:rPr>
        <w:t xml:space="preserve"> </w:t>
      </w:r>
      <w:r>
        <w:t>参数设定了返回的字段名，那么</w:t>
      </w:r>
      <w:r>
        <w:rPr>
          <w:spacing w:val="-18"/>
        </w:rPr>
        <w:t xml:space="preserve"> </w:t>
      </w:r>
      <w:r>
        <w:t>sort()</w:t>
      </w:r>
      <w:r>
        <w:rPr>
          <w:spacing w:val="-18"/>
        </w:rPr>
        <w:t xml:space="preserve"> </w:t>
      </w:r>
      <w:r>
        <w:t>方法只能对</w:t>
      </w:r>
      <w:r>
        <w:rPr>
          <w:spacing w:val="-18"/>
        </w:rPr>
        <w:t xml:space="preserve"> </w:t>
      </w:r>
      <w:r>
        <w:t>sel</w:t>
      </w:r>
      <w:r>
        <w:rPr>
          <w:spacing w:val="-19"/>
        </w:rPr>
        <w:t xml:space="preserve"> </w:t>
      </w:r>
      <w:r>
        <w:t>参数中选定的字段进行排序。如：</w:t>
      </w:r>
    </w:p>
    <w:p w:rsidR="00D032B6" w:rsidRDefault="00035F6E">
      <w:pPr>
        <w:pStyle w:val="BodyText"/>
        <w:spacing w:line="340" w:lineRule="exact"/>
        <w:ind w:left="1217"/>
        <w:rPr>
          <w:rFonts w:ascii="Microsoft JhengHei" w:eastAsia="Microsoft JhengHei" w:hAnsi="Microsoft JhengHei" w:cs="Microsoft JhengHei"/>
        </w:rPr>
      </w:pPr>
      <w:r w:rsidRPr="00035F6E">
        <w:pict>
          <v:group id="_x0000_s3349" style="position:absolute;left:0;text-align:left;margin-left:95.85pt;margin-top:5.55pt;width:459.45pt;height:10.6pt;z-index:-251956224;mso-position-horizontal-relative:page" coordorigin="1917,111" coordsize="9189,212">
            <v:shape id="_x0000_s3350"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5"/>
        </w:rPr>
        <w:t>db.foo.bar.find().sort({age:1})</w:t>
      </w:r>
    </w:p>
    <w:p w:rsidR="00D032B6" w:rsidRDefault="00035F6E">
      <w:pPr>
        <w:pStyle w:val="BodyText"/>
        <w:spacing w:before="26" w:line="242" w:lineRule="auto"/>
        <w:ind w:left="1217" w:right="5049"/>
      </w:pPr>
      <w:r>
        <w:pict>
          <v:group id="_x0000_s3347" style="position:absolute;left:0;text-align:left;margin-left:95.85pt;margin-top:23.15pt;width:459.45pt;height:10.6pt;z-index:-251955200;mso-position-horizontal-relative:page" coordorigin="1917,463" coordsize="9189,212">
            <v:shape id="_x0000_s3348" style="position:absolute;left:1917;top:463;width:9189;height:212" coordorigin="1917,463" coordsize="9189,212" path="m1917,463r9189,l11106,675r-9189,l1917,463xe" fillcolor="#efefef" stroked="f">
              <v:path arrowok="t"/>
            </v:shape>
            <w10:wrap anchorx="page"/>
          </v:group>
        </w:pict>
      </w:r>
      <w:r w:rsidR="00A23879">
        <w:t>对返回的记录按</w:t>
      </w:r>
      <w:r w:rsidR="00A23879">
        <w:rPr>
          <w:spacing w:val="-25"/>
        </w:rPr>
        <w:t xml:space="preserve"> </w:t>
      </w:r>
      <w:r w:rsidR="00A23879">
        <w:t>age</w:t>
      </w:r>
      <w:r w:rsidR="00A23879">
        <w:rPr>
          <w:spacing w:val="-25"/>
        </w:rPr>
        <w:t xml:space="preserve"> </w:t>
      </w:r>
      <w:r w:rsidR="00A23879">
        <w:t xml:space="preserve">字段值的升序排序 </w:t>
      </w:r>
      <w:r w:rsidR="00A23879">
        <w:rPr>
          <w:rFonts w:ascii="Microsoft JhengHei" w:eastAsia="Microsoft JhengHei" w:hAnsi="Microsoft JhengHei" w:cs="Microsoft JhengHei"/>
        </w:rPr>
        <w:t>db.foo.bar.find(null,{name:""}).sort({age:1})</w:t>
      </w:r>
      <w:r w:rsidR="00A23879">
        <w:rPr>
          <w:rFonts w:ascii="Microsoft JhengHei" w:eastAsia="Microsoft JhengHei" w:hAnsi="Microsoft JhengHei" w:cs="Microsoft JhengHei"/>
          <w:w w:val="113"/>
        </w:rPr>
        <w:t xml:space="preserve"> </w:t>
      </w:r>
      <w:r w:rsidR="00A23879">
        <w:t>此操作实际上对返回的记录达不到排序的效果。</w:t>
      </w:r>
    </w:p>
    <w:p w:rsidR="00606508" w:rsidRDefault="00A23879">
      <w:pPr>
        <w:pStyle w:val="BodyText"/>
        <w:numPr>
          <w:ilvl w:val="1"/>
          <w:numId w:val="34"/>
        </w:numPr>
        <w:tabs>
          <w:tab w:val="left" w:pos="1217"/>
        </w:tabs>
        <w:spacing w:line="264" w:lineRule="exact"/>
        <w:ind w:left="1217"/>
      </w:pPr>
      <w:r>
        <w:rPr>
          <w:w w:val="90"/>
          <w:position w:val="1"/>
        </w:rPr>
        <w:t>cursor.hint(&lt;hint&gt;)</w:t>
      </w:r>
    </w:p>
    <w:p w:rsidR="00D032B6" w:rsidRDefault="00A23879">
      <w:pPr>
        <w:pStyle w:val="BodyText"/>
        <w:spacing w:before="22"/>
        <w:ind w:left="1217"/>
      </w:pPr>
      <w:r>
        <w:rPr>
          <w:w w:val="95"/>
        </w:rPr>
        <w:t>添加索引加快查找速度，假设存在名为“testIndex”的索引：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45" style="position:absolute;left:0;text-align:left;margin-left:95.85pt;margin-top:4.75pt;width:459.45pt;height:10.6pt;z-index:-251954176;mso-position-horizontal-relative:page" coordorigin="1917,95" coordsize="9189,212">
            <v:shape id="_x0000_s3346"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db.foo.bar.find().hint({"":"testIndex"})</w:t>
      </w:r>
    </w:p>
    <w:p w:rsidR="00606508" w:rsidRDefault="00A23879">
      <w:pPr>
        <w:pStyle w:val="BodyText"/>
        <w:numPr>
          <w:ilvl w:val="1"/>
          <w:numId w:val="34"/>
        </w:numPr>
        <w:tabs>
          <w:tab w:val="left" w:pos="1217"/>
        </w:tabs>
        <w:spacing w:line="234" w:lineRule="exact"/>
        <w:ind w:left="1217"/>
      </w:pPr>
      <w:r>
        <w:rPr>
          <w:w w:val="90"/>
          <w:position w:val="1"/>
        </w:rPr>
        <w:t>cursor.limit(&lt;num&gt;)</w:t>
      </w:r>
    </w:p>
    <w:p w:rsidR="00D032B6" w:rsidRDefault="00035F6E">
      <w:pPr>
        <w:pStyle w:val="BodyText"/>
        <w:spacing w:before="22" w:line="242" w:lineRule="auto"/>
        <w:ind w:left="1217" w:right="5049"/>
      </w:pPr>
      <w:r>
        <w:pict>
          <v:group id="_x0000_s3343" style="position:absolute;left:0;text-align:left;margin-left:95.85pt;margin-top:22.95pt;width:459.45pt;height:10.6pt;z-index:-251953152;mso-position-horizontal-relative:page" coordorigin="1917,459" coordsize="9189,212">
            <v:shape id="_x0000_s3344" style="position:absolute;left:1917;top:459;width:9189;height:212" coordorigin="1917,459" coordsize="9189,212" path="m1917,459r9189,l11106,671r-9189,l1917,459xe" fillcolor="#efefef" stroked="f">
              <v:path arrowok="t"/>
            </v:shape>
            <w10:wrap anchorx="page"/>
          </v:group>
        </w:pict>
      </w:r>
      <w:r w:rsidR="00A23879">
        <w:t xml:space="preserve">在结果集中限制返回的记录条数： </w:t>
      </w:r>
      <w:r w:rsidR="00A23879">
        <w:rPr>
          <w:rFonts w:ascii="Microsoft JhengHei" w:eastAsia="Microsoft JhengHei" w:hAnsi="Microsoft JhengHei" w:cs="Microsoft JhengHei"/>
          <w:w w:val="110"/>
        </w:rPr>
        <w:t>db.foo.bar.find().limit(3)</w:t>
      </w:r>
      <w:r w:rsidR="00A23879">
        <w:rPr>
          <w:rFonts w:ascii="Microsoft JhengHei" w:eastAsia="Microsoft JhengHei" w:hAnsi="Microsoft JhengHei" w:cs="Microsoft JhengHei"/>
          <w:w w:val="117"/>
        </w:rPr>
        <w:t xml:space="preserve"> </w:t>
      </w:r>
      <w:r w:rsidR="00A23879">
        <w:t>返回结果集里面的的前三条记录</w:t>
      </w:r>
    </w:p>
    <w:p w:rsidR="00606508" w:rsidRDefault="00A23879">
      <w:pPr>
        <w:pStyle w:val="BodyText"/>
        <w:numPr>
          <w:ilvl w:val="1"/>
          <w:numId w:val="34"/>
        </w:numPr>
        <w:tabs>
          <w:tab w:val="left" w:pos="1217"/>
        </w:tabs>
        <w:spacing w:line="264" w:lineRule="exact"/>
        <w:ind w:left="1217"/>
      </w:pPr>
      <w:r>
        <w:rPr>
          <w:w w:val="90"/>
          <w:position w:val="1"/>
        </w:rPr>
        <w:t>cursor.skip(&lt;num&gt;)</w:t>
      </w:r>
    </w:p>
    <w:p w:rsidR="00D032B6" w:rsidRDefault="00A23879">
      <w:pPr>
        <w:pStyle w:val="BodyText"/>
        <w:spacing w:before="22"/>
        <w:ind w:left="1217"/>
        <w:rPr>
          <w:lang w:eastAsia="zh-CN"/>
        </w:rPr>
      </w:pPr>
      <w:r>
        <w:rPr>
          <w:lang w:eastAsia="zh-CN"/>
        </w:rPr>
        <w:t>skip()</w:t>
      </w:r>
      <w:r>
        <w:rPr>
          <w:spacing w:val="-41"/>
          <w:lang w:eastAsia="zh-CN"/>
        </w:rPr>
        <w:t xml:space="preserve"> </w:t>
      </w:r>
      <w:r>
        <w:rPr>
          <w:lang w:eastAsia="zh-CN"/>
        </w:rPr>
        <w:t>方法控制结果集的开始点，即跳过前面的</w:t>
      </w:r>
      <w:r>
        <w:rPr>
          <w:spacing w:val="-40"/>
          <w:lang w:eastAsia="zh-CN"/>
        </w:rPr>
        <w:t xml:space="preserve"> </w:t>
      </w:r>
      <w:r>
        <w:rPr>
          <w:lang w:eastAsia="zh-CN"/>
        </w:rPr>
        <w:t>num</w:t>
      </w:r>
      <w:r>
        <w:rPr>
          <w:spacing w:val="-40"/>
          <w:lang w:eastAsia="zh-CN"/>
        </w:rPr>
        <w:t xml:space="preserve"> </w:t>
      </w:r>
      <w:r>
        <w:rPr>
          <w:lang w:eastAsia="zh-CN"/>
        </w:rPr>
        <w:t>条记录，从</w:t>
      </w:r>
      <w:r>
        <w:rPr>
          <w:spacing w:val="-40"/>
          <w:lang w:eastAsia="zh-CN"/>
        </w:rPr>
        <w:t xml:space="preserve"> </w:t>
      </w:r>
      <w:r>
        <w:rPr>
          <w:lang w:eastAsia="zh-CN"/>
        </w:rPr>
        <w:t>num+1条记录开始返回：</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41" style="position:absolute;left:0;text-align:left;margin-left:95.85pt;margin-top:4.75pt;width:459.45pt;height:10.6pt;z-index:-251952128;mso-position-horizontal-relative:page" coordorigin="1917,95" coordsize="9189,212">
            <v:shape id="_x0000_s334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db.foo.bar.find().skip(5)</w:t>
      </w:r>
    </w:p>
    <w:p w:rsidR="00D032B6" w:rsidRDefault="00A23879">
      <w:pPr>
        <w:pStyle w:val="BodyText"/>
        <w:spacing w:before="26"/>
        <w:ind w:left="1217"/>
        <w:rPr>
          <w:lang w:eastAsia="zh-CN"/>
        </w:rPr>
      </w:pPr>
      <w:r>
        <w:rPr>
          <w:lang w:eastAsia="zh-CN"/>
        </w:rPr>
        <w:t>从查询的结果集的第6条记录开始返回</w:t>
      </w:r>
    </w:p>
    <w:p w:rsidR="00D032B6" w:rsidRDefault="00A23879">
      <w:pPr>
        <w:pStyle w:val="BodyText"/>
        <w:tabs>
          <w:tab w:val="left" w:pos="1217"/>
        </w:tabs>
        <w:spacing w:line="267"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使用游标控制</w:t>
      </w:r>
      <w:r>
        <w:rPr>
          <w:spacing w:val="-28"/>
          <w:position w:val="1"/>
        </w:rPr>
        <w:t xml:space="preserve"> </w:t>
      </w:r>
      <w:r>
        <w:rPr>
          <w:position w:val="1"/>
        </w:rPr>
        <w:t>find()</w:t>
      </w:r>
      <w:r>
        <w:rPr>
          <w:spacing w:val="-27"/>
          <w:position w:val="1"/>
        </w:rPr>
        <w:t xml:space="preserve"> </w:t>
      </w:r>
      <w:r>
        <w:rPr>
          <w:position w:val="1"/>
        </w:rPr>
        <w:t>返回的记录</w:t>
      </w:r>
    </w:p>
    <w:p w:rsidR="00D032B6" w:rsidRDefault="00035F6E">
      <w:pPr>
        <w:pStyle w:val="BodyText"/>
        <w:tabs>
          <w:tab w:val="left" w:pos="3917"/>
          <w:tab w:val="left" w:pos="4017"/>
          <w:tab w:val="left" w:pos="4217"/>
        </w:tabs>
        <w:spacing w:before="23" w:line="295" w:lineRule="auto"/>
        <w:ind w:left="1217" w:right="3282"/>
        <w:rPr>
          <w:rFonts w:ascii="Microsoft JhengHei" w:eastAsia="Microsoft JhengHei" w:hAnsi="Microsoft JhengHei" w:cs="Microsoft JhengHei"/>
        </w:rPr>
      </w:pPr>
      <w:r w:rsidRPr="00035F6E">
        <w:pict>
          <v:group id="_x0000_s3339" style="position:absolute;left:0;text-align:left;margin-left:95.85pt;margin-top:6.9pt;width:459.45pt;height:116.6pt;z-index:-251951104;mso-position-horizontal-relative:page" coordorigin="1917,138" coordsize="9189,2332">
            <v:shape id="_x0000_s3340" style="position:absolute;left:1917;top:138;width:9189;height:2332" coordorigin="1917,138" coordsize="9189,2332" path="m1917,138r9189,l11106,2470r-9189,l1917,138xe" fillcolor="#efefef" stroked="f">
              <v:path arrowok="t"/>
            </v:shape>
            <w10:wrap anchorx="page"/>
          </v:group>
        </w:pict>
      </w:r>
      <w:hyperlink w:anchor="_bookmark236" w:history="1">
        <w:r w:rsidR="00A23879">
          <w:rPr>
            <w:rFonts w:ascii="Microsoft JhengHei" w:eastAsia="Microsoft JhengHei" w:hAnsi="Microsoft JhengHei" w:cs="Microsoft JhengHei"/>
            <w:color w:val="0000FF"/>
            <w:w w:val="110"/>
          </w:rPr>
          <w:t>db.foo.bar.find().current()</w:t>
        </w:r>
        <w:r w:rsidR="00A23879">
          <w:rPr>
            <w:rFonts w:ascii="Microsoft JhengHei" w:eastAsia="Microsoft JhengHei" w:hAnsi="Microsoft JhengHei" w:cs="Microsoft JhengHei"/>
            <w:color w:val="0000FF"/>
            <w:w w:val="110"/>
          </w:rPr>
          <w:tab/>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w w:val="110"/>
        </w:rPr>
        <w:t>//返回当前游标指向的记录</w:t>
      </w:r>
      <w:r w:rsidR="00A23879">
        <w:rPr>
          <w:rFonts w:ascii="Microsoft JhengHei" w:eastAsia="Microsoft JhengHei" w:hAnsi="Microsoft JhengHei" w:cs="Microsoft JhengHei"/>
          <w:color w:val="000000"/>
        </w:rPr>
        <w:t xml:space="preserve"> </w:t>
      </w:r>
      <w:hyperlink w:anchor="_bookmark239" w:history="1">
        <w:r w:rsidR="00A23879">
          <w:rPr>
            <w:rFonts w:ascii="Microsoft JhengHei" w:eastAsia="Microsoft JhengHei" w:hAnsi="Microsoft JhengHei" w:cs="Microsoft JhengHei"/>
            <w:color w:val="0000FF"/>
            <w:w w:val="110"/>
          </w:rPr>
          <w:t>db.foo.bar.find().next()</w:t>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w w:val="105"/>
        </w:rPr>
        <w:t>//返回当前游标指向的下一条记录</w:t>
      </w:r>
      <w:r w:rsidR="00A23879">
        <w:rPr>
          <w:rFonts w:ascii="Microsoft JhengHei" w:eastAsia="Microsoft JhengHei" w:hAnsi="Microsoft JhengHei" w:cs="Microsoft JhengHei"/>
          <w:color w:val="000000"/>
        </w:rPr>
        <w:t xml:space="preserve"> </w:t>
      </w:r>
      <w:hyperlink w:anchor="_bookmark235" w:history="1">
        <w:r w:rsidR="00A23879">
          <w:rPr>
            <w:rFonts w:ascii="Microsoft JhengHei" w:eastAsia="Microsoft JhengHei" w:hAnsi="Microsoft JhengHei" w:cs="Microsoft JhengHei"/>
            <w:color w:val="0000FF"/>
            <w:w w:val="110"/>
          </w:rPr>
          <w:t>db.foo.bar.find().close()</w:t>
        </w:r>
        <w:r w:rsidR="00A23879">
          <w:rPr>
            <w:rFonts w:ascii="Microsoft JhengHei" w:eastAsia="Microsoft JhengHei" w:hAnsi="Microsoft JhengHei" w:cs="Microsoft JhengHei"/>
            <w:color w:val="0000FF"/>
            <w:w w:val="110"/>
          </w:rPr>
          <w:tab/>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rPr>
        <w:t xml:space="preserve">//关闭当前游标，当前游标不再可用 </w:t>
      </w:r>
      <w:hyperlink w:anchor="_bookmark221" w:history="1">
        <w:r w:rsidR="00A23879">
          <w:rPr>
            <w:rFonts w:ascii="Microsoft JhengHei" w:eastAsia="Microsoft JhengHei" w:hAnsi="Microsoft JhengHei" w:cs="Microsoft JhengHei"/>
            <w:color w:val="0000FF"/>
            <w:w w:val="110"/>
          </w:rPr>
          <w:t>db.foo.bar.find().count()</w:t>
        </w:r>
        <w:r w:rsidR="00A23879">
          <w:rPr>
            <w:rFonts w:ascii="Microsoft JhengHei" w:eastAsia="Microsoft JhengHei" w:hAnsi="Microsoft JhengHei" w:cs="Microsoft JhengHei"/>
            <w:color w:val="0000FF"/>
            <w:w w:val="110"/>
          </w:rPr>
          <w:tab/>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w w:val="110"/>
        </w:rPr>
        <w:t>//返回当前游标的记录总数</w:t>
      </w:r>
      <w:r w:rsidR="00A23879">
        <w:rPr>
          <w:rFonts w:ascii="Microsoft JhengHei" w:eastAsia="Microsoft JhengHei" w:hAnsi="Microsoft JhengHei" w:cs="Microsoft JhengHei"/>
          <w:color w:val="000000"/>
        </w:rPr>
        <w:t xml:space="preserve"> </w:t>
      </w:r>
      <w:hyperlink w:anchor="_bookmark240" w:history="1">
        <w:r w:rsidR="00A23879">
          <w:rPr>
            <w:rFonts w:ascii="Microsoft JhengHei" w:eastAsia="Microsoft JhengHei" w:hAnsi="Microsoft JhengHei" w:cs="Microsoft JhengHei"/>
            <w:color w:val="0000FF"/>
            <w:w w:val="110"/>
          </w:rPr>
          <w:t>db.foo.bar.find().size()</w:t>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w w:val="105"/>
        </w:rPr>
        <w:t>//返回当前游标到最终游标的距离</w:t>
      </w:r>
      <w:r w:rsidR="00A23879">
        <w:rPr>
          <w:rFonts w:ascii="Microsoft JhengHei" w:eastAsia="Microsoft JhengHei" w:hAnsi="Microsoft JhengHei" w:cs="Microsoft JhengHei"/>
          <w:color w:val="000000"/>
        </w:rPr>
        <w:t xml:space="preserve"> </w:t>
      </w:r>
      <w:hyperlink w:anchor="_bookmark243" w:history="1">
        <w:r w:rsidR="00A23879">
          <w:rPr>
            <w:rFonts w:ascii="Microsoft JhengHei" w:eastAsia="Microsoft JhengHei" w:hAnsi="Microsoft JhengHei" w:cs="Microsoft JhengHei"/>
            <w:color w:val="0000FF"/>
            <w:w w:val="110"/>
          </w:rPr>
          <w:t>db.foo.bar.find().toArray()</w:t>
        </w:r>
        <w:r w:rsidR="00A23879">
          <w:rPr>
            <w:rFonts w:ascii="Microsoft JhengHei" w:eastAsia="Microsoft JhengHei" w:hAnsi="Microsoft JhengHei" w:cs="Microsoft JhengHei"/>
            <w:color w:val="0000FF"/>
            <w:w w:val="110"/>
          </w:rPr>
          <w:tab/>
        </w:r>
        <w:r w:rsidR="00A23879">
          <w:rPr>
            <w:rFonts w:ascii="Microsoft JhengHei" w:eastAsia="Microsoft JhengHei" w:hAnsi="Microsoft JhengHei" w:cs="Microsoft JhengHei"/>
            <w:color w:val="0000FF"/>
            <w:w w:val="110"/>
          </w:rPr>
          <w:tab/>
        </w:r>
      </w:hyperlink>
      <w:r w:rsidR="00A23879">
        <w:rPr>
          <w:rFonts w:ascii="Microsoft JhengHei" w:eastAsia="Microsoft JhengHei" w:hAnsi="Microsoft JhengHei" w:cs="Microsoft JhengHei"/>
          <w:color w:val="000000"/>
          <w:w w:val="110"/>
        </w:rPr>
        <w:t>//以数组形式返回结果集</w:t>
      </w:r>
    </w:p>
    <w:p w:rsidR="00D032B6" w:rsidRDefault="00A23879">
      <w:pPr>
        <w:pStyle w:val="Heading4"/>
        <w:spacing w:before="21"/>
        <w:rPr>
          <w:lang w:eastAsia="zh-CN"/>
        </w:rPr>
      </w:pPr>
      <w:bookmarkStart w:id="294" w:name="更新"/>
      <w:bookmarkStart w:id="295" w:name="_bookmark134"/>
      <w:bookmarkEnd w:id="294"/>
      <w:bookmarkEnd w:id="295"/>
      <w:r>
        <w:rPr>
          <w:lang w:eastAsia="zh-CN"/>
        </w:rPr>
        <w:t>更新</w:t>
      </w:r>
    </w:p>
    <w:p w:rsidR="00D032B6" w:rsidRDefault="00D032B6">
      <w:pPr>
        <w:spacing w:before="8" w:line="100" w:lineRule="exact"/>
        <w:rPr>
          <w:sz w:val="10"/>
          <w:szCs w:val="10"/>
          <w:lang w:eastAsia="zh-CN"/>
        </w:rPr>
      </w:pPr>
    </w:p>
    <w:p w:rsidR="00D032B6" w:rsidRDefault="00A23879">
      <w:pPr>
        <w:pStyle w:val="BodyText"/>
        <w:spacing w:line="168" w:lineRule="auto"/>
        <w:ind w:right="162"/>
        <w:rPr>
          <w:lang w:eastAsia="zh-CN"/>
        </w:rPr>
      </w:pPr>
      <w:r>
        <w:rPr>
          <w:w w:val="95"/>
          <w:lang w:eastAsia="zh-CN"/>
        </w:rPr>
        <w:t xml:space="preserve">四大基本数据库操作即（CRUD），更新操作即修改集合中已存在的记录。SequoiaDB </w:t>
      </w:r>
      <w:r>
        <w:rPr>
          <w:spacing w:val="31"/>
          <w:w w:val="95"/>
          <w:lang w:eastAsia="zh-CN"/>
        </w:rPr>
        <w:t xml:space="preserve"> </w:t>
      </w:r>
      <w:r>
        <w:rPr>
          <w:w w:val="95"/>
          <w:lang w:eastAsia="zh-CN"/>
        </w:rPr>
        <w:t xml:space="preserve">中使用 </w:t>
      </w:r>
      <w:r>
        <w:rPr>
          <w:spacing w:val="31"/>
          <w:w w:val="95"/>
          <w:lang w:eastAsia="zh-CN"/>
        </w:rPr>
        <w:t xml:space="preserve"> </w:t>
      </w:r>
      <w:hyperlink w:anchor="_bookmark232" w:history="1">
        <w:r>
          <w:rPr>
            <w:color w:val="0000FF"/>
            <w:w w:val="95"/>
            <w:lang w:eastAsia="zh-CN"/>
          </w:rPr>
          <w:t xml:space="preserve">update() </w:t>
        </w:r>
        <w:r>
          <w:rPr>
            <w:color w:val="0000FF"/>
            <w:spacing w:val="31"/>
            <w:w w:val="95"/>
            <w:lang w:eastAsia="zh-CN"/>
          </w:rPr>
          <w:t xml:space="preserve"> </w:t>
        </w:r>
      </w:hyperlink>
      <w:r>
        <w:rPr>
          <w:color w:val="000000"/>
          <w:w w:val="95"/>
          <w:lang w:eastAsia="zh-CN"/>
        </w:rPr>
        <w:t>方法</w:t>
      </w:r>
      <w:r>
        <w:rPr>
          <w:color w:val="000000"/>
          <w:lang w:eastAsia="zh-CN"/>
        </w:rPr>
        <w:t xml:space="preserve"> 做更新操作。</w:t>
      </w:r>
    </w:p>
    <w:p w:rsidR="00D032B6" w:rsidRDefault="00620DD5">
      <w:pPr>
        <w:pStyle w:val="BodyText"/>
        <w:spacing w:before="34" w:line="553" w:lineRule="exact"/>
      </w:pPr>
      <w:r>
        <w:pict>
          <v:shape id="_x0000_i1075"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573"/>
      </w:pPr>
      <w:r>
        <w:t>本文档的所有例子都是使用</w:t>
      </w:r>
      <w:r>
        <w:rPr>
          <w:spacing w:val="-30"/>
        </w:rPr>
        <w:t xml:space="preserve"> </w:t>
      </w:r>
      <w:r>
        <w:t>SequoiaDB</w:t>
      </w:r>
      <w:r>
        <w:rPr>
          <w:spacing w:val="-30"/>
        </w:rPr>
        <w:t xml:space="preserve"> </w:t>
      </w:r>
      <w:r>
        <w:t>的</w:t>
      </w:r>
      <w:r>
        <w:rPr>
          <w:spacing w:val="-30"/>
        </w:rPr>
        <w:t xml:space="preserve"> </w:t>
      </w:r>
      <w:r>
        <w:t>shell</w:t>
      </w:r>
      <w:r>
        <w:rPr>
          <w:spacing w:val="-29"/>
        </w:rPr>
        <w:t xml:space="preserve"> </w:t>
      </w:r>
      <w:r>
        <w:t>接口。</w:t>
      </w:r>
    </w:p>
    <w:p w:rsidR="00D032B6" w:rsidRDefault="00D032B6">
      <w:pPr>
        <w:spacing w:before="9" w:line="190" w:lineRule="exact"/>
        <w:rPr>
          <w:sz w:val="19"/>
          <w:szCs w:val="19"/>
        </w:rPr>
      </w:pPr>
    </w:p>
    <w:p w:rsidR="00D032B6" w:rsidRDefault="00A23879">
      <w:pPr>
        <w:pStyle w:val="BodyText"/>
      </w:pPr>
      <w:r>
        <w:rPr>
          <w:w w:val="90"/>
        </w:rPr>
        <w:t>update()</w:t>
      </w:r>
    </w:p>
    <w:p w:rsidR="00D032B6" w:rsidRDefault="00035F6E">
      <w:pPr>
        <w:pStyle w:val="BodyText"/>
        <w:spacing w:before="18" w:line="242" w:lineRule="auto"/>
        <w:ind w:right="3350"/>
      </w:pPr>
      <w:r>
        <w:pict>
          <v:group id="_x0000_s3336" style="position:absolute;left:0;text-align:left;margin-left:81.7pt;margin-top:22.75pt;width:473.6pt;height:10.6pt;z-index:-251950080;mso-position-horizontal-relative:page" coordorigin="1634,455" coordsize="9472,212">
            <v:shape id="_x0000_s3337" style="position:absolute;left:1634;top:455;width:9472;height:212" coordorigin="1634,455" coordsize="9472,212" path="m1634,455r9472,l11106,667r-9472,l1634,455xe" fillcolor="#efefef" stroked="f">
              <v:path arrowok="t"/>
            </v:shape>
            <w10:wrap anchorx="page"/>
          </v:group>
        </w:pict>
      </w:r>
      <w:r w:rsidR="00A23879">
        <w:rPr>
          <w:w w:val="95"/>
        </w:rPr>
        <w:t xml:space="preserve">update()   </w:t>
      </w:r>
      <w:r w:rsidR="00A23879">
        <w:rPr>
          <w:spacing w:val="42"/>
          <w:w w:val="95"/>
        </w:rPr>
        <w:t xml:space="preserve"> </w:t>
      </w:r>
      <w:r w:rsidR="00A23879">
        <w:rPr>
          <w:w w:val="95"/>
        </w:rPr>
        <w:t>方法是修改集合中记录的主要方法，它的语法结构为：</w:t>
      </w:r>
      <w:r w:rsidR="00A23879">
        <w:t xml:space="preserve"> </w:t>
      </w:r>
      <w:r w:rsidR="00A23879">
        <w:rPr>
          <w:rFonts w:ascii="Microsoft JhengHei" w:eastAsia="Microsoft JhengHei" w:hAnsi="Microsoft JhengHei" w:cs="Microsoft JhengHei"/>
        </w:rPr>
        <w:t>db.collectionspace.collection.update(&lt;rule&gt;,[cond],[hint])</w:t>
      </w:r>
      <w:r w:rsidR="00A23879">
        <w:rPr>
          <w:rFonts w:ascii="Microsoft JhengHei" w:eastAsia="Microsoft JhengHei" w:hAnsi="Microsoft JhengHei" w:cs="Microsoft JhengHei"/>
          <w:w w:val="107"/>
        </w:rPr>
        <w:t xml:space="preserve"> </w:t>
      </w:r>
      <w:r w:rsidR="00A23879">
        <w:t>在</w:t>
      </w:r>
      <w:r w:rsidR="00A23879">
        <w:rPr>
          <w:spacing w:val="-35"/>
        </w:rPr>
        <w:t xml:space="preserve"> </w:t>
      </w:r>
      <w:r w:rsidR="00A23879">
        <w:t>SQL中</w:t>
      </w:r>
      <w:r w:rsidR="00A23879">
        <w:rPr>
          <w:spacing w:val="-34"/>
        </w:rPr>
        <w:t xml:space="preserve"> </w:t>
      </w:r>
      <w:r w:rsidR="00A23879">
        <w:t>对应的操作：update()</w:t>
      </w:r>
      <w:r w:rsidR="00A23879">
        <w:rPr>
          <w:spacing w:val="-34"/>
        </w:rPr>
        <w:t xml:space="preserve"> </w:t>
      </w:r>
      <w:r w:rsidR="00A23879">
        <w:t>的方法与</w:t>
      </w:r>
      <w:r w:rsidR="00A23879">
        <w:rPr>
          <w:spacing w:val="-34"/>
        </w:rPr>
        <w:t xml:space="preserve"> </w:t>
      </w:r>
      <w:r w:rsidR="00A23879">
        <w:t>update...set</w:t>
      </w:r>
      <w:r w:rsidR="00A23879">
        <w:rPr>
          <w:spacing w:val="-34"/>
        </w:rPr>
        <w:t xml:space="preserve"> </w:t>
      </w:r>
      <w:r w:rsidR="00A23879">
        <w:t>语句相似：</w:t>
      </w:r>
    </w:p>
    <w:p w:rsidR="00D032B6" w:rsidRDefault="00A23879">
      <w:pPr>
        <w:pStyle w:val="BodyText"/>
        <w:spacing w:before="16"/>
      </w:pPr>
      <w:r>
        <w:rPr>
          <w:w w:val="95"/>
        </w:rPr>
        <w:t>.</w:t>
      </w:r>
      <w:r>
        <w:rPr>
          <w:spacing w:val="-3"/>
          <w:w w:val="95"/>
        </w:rPr>
        <w:t xml:space="preserve"> </w:t>
      </w:r>
      <w:r>
        <w:rPr>
          <w:w w:val="95"/>
        </w:rPr>
        <w:t>&lt;rule&gt;参数对应</w:t>
      </w:r>
      <w:r>
        <w:rPr>
          <w:spacing w:val="-2"/>
          <w:w w:val="95"/>
        </w:rPr>
        <w:t xml:space="preserve"> </w:t>
      </w:r>
      <w:r>
        <w:rPr>
          <w:w w:val="95"/>
        </w:rPr>
        <w:t>set</w:t>
      </w:r>
      <w:r>
        <w:rPr>
          <w:spacing w:val="-2"/>
          <w:w w:val="95"/>
        </w:rPr>
        <w:t xml:space="preserve"> </w:t>
      </w:r>
      <w:r>
        <w:rPr>
          <w:w w:val="95"/>
        </w:rPr>
        <w:t>语句</w:t>
      </w:r>
    </w:p>
    <w:p w:rsidR="00D032B6" w:rsidRDefault="00D032B6">
      <w:pPr>
        <w:sectPr w:rsidR="00D032B6">
          <w:pgSz w:w="12240" w:h="15840"/>
          <w:pgMar w:top="900" w:right="104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t>.</w:t>
      </w:r>
      <w:r>
        <w:rPr>
          <w:spacing w:val="-26"/>
        </w:rPr>
        <w:t xml:space="preserve"> </w:t>
      </w:r>
      <w:r>
        <w:t>[cond]</w:t>
      </w:r>
      <w:r>
        <w:rPr>
          <w:spacing w:val="-25"/>
        </w:rPr>
        <w:t xml:space="preserve"> </w:t>
      </w:r>
      <w:r>
        <w:t>参数对应</w:t>
      </w:r>
      <w:r>
        <w:rPr>
          <w:spacing w:val="-25"/>
        </w:rPr>
        <w:t xml:space="preserve"> </w:t>
      </w:r>
      <w:r>
        <w:t>where</w:t>
      </w:r>
      <w:r>
        <w:rPr>
          <w:spacing w:val="-25"/>
        </w:rPr>
        <w:t xml:space="preserve"> </w:t>
      </w:r>
      <w:r>
        <w:t>语句</w:t>
      </w:r>
    </w:p>
    <w:p w:rsidR="00D032B6" w:rsidRDefault="00A23879">
      <w:pPr>
        <w:pStyle w:val="BodyText"/>
        <w:spacing w:before="18"/>
        <w:ind w:left="613"/>
      </w:pPr>
      <w:r>
        <w:t>.</w:t>
      </w:r>
      <w:r>
        <w:rPr>
          <w:spacing w:val="-23"/>
        </w:rPr>
        <w:t xml:space="preserve"> </w:t>
      </w:r>
      <w:r>
        <w:t>[hint]</w:t>
      </w:r>
      <w:r>
        <w:rPr>
          <w:spacing w:val="-22"/>
        </w:rPr>
        <w:t xml:space="preserve"> </w:t>
      </w:r>
      <w:r>
        <w:t>参数是对应索引表里的名称</w:t>
      </w:r>
    </w:p>
    <w:p w:rsidR="00D032B6" w:rsidRDefault="00D032B6">
      <w:pPr>
        <w:spacing w:before="9" w:line="190" w:lineRule="exact"/>
        <w:rPr>
          <w:sz w:val="19"/>
          <w:szCs w:val="19"/>
        </w:rPr>
      </w:pPr>
    </w:p>
    <w:p w:rsidR="00D032B6" w:rsidRDefault="00A23879">
      <w:pPr>
        <w:pStyle w:val="BodyText"/>
        <w:ind w:left="613"/>
      </w:pPr>
      <w:r>
        <w:t>使用</w:t>
      </w:r>
      <w:r>
        <w:rPr>
          <w:spacing w:val="-31"/>
        </w:rPr>
        <w:t xml:space="preserve"> </w:t>
      </w:r>
      <w:r>
        <w:t>update</w:t>
      </w:r>
      <w:r>
        <w:rPr>
          <w:spacing w:val="-31"/>
        </w:rPr>
        <w:t xml:space="preserve"> </w:t>
      </w:r>
      <w:r>
        <w:t>操作修改记录</w:t>
      </w:r>
    </w:p>
    <w:p w:rsidR="00D032B6" w:rsidRDefault="00D032B6">
      <w:pPr>
        <w:spacing w:before="5" w:line="100" w:lineRule="exact"/>
        <w:rPr>
          <w:sz w:val="10"/>
          <w:szCs w:val="10"/>
        </w:rPr>
      </w:pPr>
    </w:p>
    <w:p w:rsidR="00D032B6" w:rsidRDefault="00A23879">
      <w:pPr>
        <w:pStyle w:val="BodyText"/>
        <w:spacing w:line="168" w:lineRule="auto"/>
        <w:ind w:left="613" w:right="169"/>
      </w:pPr>
      <w:r>
        <w:t>如果</w:t>
      </w:r>
      <w:r>
        <w:rPr>
          <w:spacing w:val="-26"/>
        </w:rPr>
        <w:t xml:space="preserve"> </w:t>
      </w:r>
      <w:r>
        <w:t>update()</w:t>
      </w:r>
      <w:r>
        <w:rPr>
          <w:spacing w:val="-25"/>
        </w:rPr>
        <w:t xml:space="preserve"> </w:t>
      </w:r>
      <w:r>
        <w:t>方法只有</w:t>
      </w:r>
      <w:r>
        <w:rPr>
          <w:spacing w:val="-26"/>
        </w:rPr>
        <w:t xml:space="preserve"> </w:t>
      </w:r>
      <w:r>
        <w:t>rule</w:t>
      </w:r>
      <w:r>
        <w:rPr>
          <w:spacing w:val="-25"/>
        </w:rPr>
        <w:t xml:space="preserve"> </w:t>
      </w:r>
      <w:r>
        <w:t>参数的表达式（例如使用</w:t>
      </w:r>
      <w:r>
        <w:rPr>
          <w:spacing w:val="-25"/>
        </w:rPr>
        <w:t xml:space="preserve"> </w:t>
      </w:r>
      <w:hyperlink w:anchor="_bookmark287" w:history="1">
        <w:r>
          <w:rPr>
            <w:color w:val="0000FF"/>
          </w:rPr>
          <w:t>$set</w:t>
        </w:r>
        <w:r>
          <w:rPr>
            <w:color w:val="0000FF"/>
            <w:spacing w:val="-26"/>
          </w:rPr>
          <w:t xml:space="preserve"> </w:t>
        </w:r>
      </w:hyperlink>
      <w:r>
        <w:rPr>
          <w:color w:val="000000"/>
        </w:rPr>
        <w:t>更新表达式），那么</w:t>
      </w:r>
      <w:r>
        <w:rPr>
          <w:color w:val="000000"/>
          <w:spacing w:val="-25"/>
        </w:rPr>
        <w:t xml:space="preserve"> </w:t>
      </w:r>
      <w:r>
        <w:rPr>
          <w:color w:val="000000"/>
        </w:rPr>
        <w:t>update</w:t>
      </w:r>
      <w:r>
        <w:rPr>
          <w:color w:val="000000"/>
          <w:spacing w:val="-26"/>
        </w:rPr>
        <w:t xml:space="preserve"> </w:t>
      </w:r>
      <w:r>
        <w:rPr>
          <w:color w:val="000000"/>
        </w:rPr>
        <w:t>方法会修改集合记 录中所有指定的字段；更新嵌套对象</w:t>
      </w:r>
      <w:r>
        <w:rPr>
          <w:color w:val="000000"/>
          <w:spacing w:val="-42"/>
        </w:rPr>
        <w:t xml:space="preserve"> </w:t>
      </w:r>
      <w:r>
        <w:rPr>
          <w:color w:val="000000"/>
        </w:rPr>
        <w:t>SequoiaDB</w:t>
      </w:r>
      <w:r>
        <w:rPr>
          <w:color w:val="000000"/>
          <w:spacing w:val="-41"/>
        </w:rPr>
        <w:t xml:space="preserve"> </w:t>
      </w:r>
      <w:r>
        <w:rPr>
          <w:color w:val="000000"/>
        </w:rPr>
        <w:t>使用点（.）操作符。</w:t>
      </w:r>
    </w:p>
    <w:p w:rsidR="00D032B6" w:rsidRDefault="00A23879">
      <w:pPr>
        <w:pStyle w:val="BodyText"/>
        <w:tabs>
          <w:tab w:val="left" w:pos="897"/>
        </w:tabs>
        <w:spacing w:before="50"/>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更新记录字段</w:t>
      </w:r>
    </w:p>
    <w:p w:rsidR="00D032B6" w:rsidRDefault="00D032B6">
      <w:pPr>
        <w:spacing w:before="8" w:line="100" w:lineRule="exact"/>
        <w:rPr>
          <w:sz w:val="10"/>
          <w:szCs w:val="10"/>
          <w:lang w:eastAsia="zh-CN"/>
        </w:rPr>
      </w:pPr>
    </w:p>
    <w:p w:rsidR="00D032B6" w:rsidRDefault="00A23879">
      <w:pPr>
        <w:pStyle w:val="BodyText"/>
        <w:spacing w:line="168" w:lineRule="auto"/>
        <w:ind w:left="897" w:right="663"/>
        <w:rPr>
          <w:lang w:eastAsia="zh-CN"/>
        </w:rPr>
      </w:pPr>
      <w:r>
        <w:rPr>
          <w:lang w:eastAsia="zh-CN"/>
        </w:rPr>
        <w:t>使用</w:t>
      </w:r>
      <w:r>
        <w:rPr>
          <w:spacing w:val="-20"/>
          <w:lang w:eastAsia="zh-CN"/>
        </w:rPr>
        <w:t xml:space="preserve"> </w:t>
      </w:r>
      <w:hyperlink w:anchor="_bookmark287" w:history="1">
        <w:r>
          <w:rPr>
            <w:color w:val="0000FF"/>
            <w:lang w:eastAsia="zh-CN"/>
          </w:rPr>
          <w:t>$set</w:t>
        </w:r>
        <w:r>
          <w:rPr>
            <w:color w:val="0000FF"/>
            <w:spacing w:val="-20"/>
            <w:lang w:eastAsia="zh-CN"/>
          </w:rPr>
          <w:t xml:space="preserve"> </w:t>
        </w:r>
      </w:hyperlink>
      <w:r>
        <w:rPr>
          <w:color w:val="000000"/>
          <w:lang w:eastAsia="zh-CN"/>
        </w:rPr>
        <w:t>更新记录字段的值。下面的操作修改集合</w:t>
      </w:r>
      <w:r>
        <w:rPr>
          <w:color w:val="000000"/>
          <w:spacing w:val="-20"/>
          <w:lang w:eastAsia="zh-CN"/>
        </w:rPr>
        <w:t xml:space="preserve"> </w:t>
      </w:r>
      <w:r>
        <w:rPr>
          <w:color w:val="000000"/>
          <w:lang w:eastAsia="zh-CN"/>
        </w:rPr>
        <w:t>bar</w:t>
      </w:r>
      <w:r>
        <w:rPr>
          <w:color w:val="000000"/>
          <w:spacing w:val="-20"/>
          <w:lang w:eastAsia="zh-CN"/>
        </w:rPr>
        <w:t xml:space="preserve"> </w:t>
      </w:r>
      <w:r>
        <w:rPr>
          <w:color w:val="000000"/>
          <w:lang w:eastAsia="zh-CN"/>
        </w:rPr>
        <w:t>中符合条件</w:t>
      </w:r>
      <w:r>
        <w:rPr>
          <w:color w:val="000000"/>
          <w:spacing w:val="-20"/>
          <w:lang w:eastAsia="zh-CN"/>
        </w:rPr>
        <w:t xml:space="preserve"> </w:t>
      </w:r>
      <w:r>
        <w:rPr>
          <w:color w:val="000000"/>
          <w:lang w:eastAsia="zh-CN"/>
        </w:rPr>
        <w:t>_id</w:t>
      </w:r>
      <w:r>
        <w:rPr>
          <w:color w:val="000000"/>
          <w:spacing w:val="-20"/>
          <w:lang w:eastAsia="zh-CN"/>
        </w:rPr>
        <w:t xml:space="preserve"> </w:t>
      </w:r>
      <w:r>
        <w:rPr>
          <w:color w:val="000000"/>
          <w:lang w:eastAsia="zh-CN"/>
        </w:rPr>
        <w:t>字段值等于1的记录，使用</w:t>
      </w:r>
      <w:r>
        <w:rPr>
          <w:color w:val="000000"/>
          <w:spacing w:val="-20"/>
          <w:lang w:eastAsia="zh-CN"/>
        </w:rPr>
        <w:t xml:space="preserve"> </w:t>
      </w:r>
      <w:r>
        <w:rPr>
          <w:color w:val="000000"/>
          <w:lang w:eastAsia="zh-CN"/>
        </w:rPr>
        <w:t>$set</w:t>
      </w:r>
      <w:r>
        <w:rPr>
          <w:color w:val="000000"/>
          <w:w w:val="94"/>
          <w:lang w:eastAsia="zh-CN"/>
        </w:rPr>
        <w:t xml:space="preserve"> </w:t>
      </w:r>
      <w:r>
        <w:rPr>
          <w:color w:val="000000"/>
          <w:w w:val="95"/>
          <w:lang w:eastAsia="zh-CN"/>
        </w:rPr>
        <w:t>修改</w:t>
      </w:r>
      <w:r>
        <w:rPr>
          <w:color w:val="000000"/>
          <w:spacing w:val="-12"/>
          <w:w w:val="95"/>
          <w:lang w:eastAsia="zh-CN"/>
        </w:rPr>
        <w:t xml:space="preserve"> </w:t>
      </w:r>
      <w:r>
        <w:rPr>
          <w:color w:val="000000"/>
          <w:w w:val="95"/>
          <w:lang w:eastAsia="zh-CN"/>
        </w:rPr>
        <w:t>name</w:t>
      </w:r>
      <w:r>
        <w:rPr>
          <w:color w:val="000000"/>
          <w:spacing w:val="-12"/>
          <w:w w:val="95"/>
          <w:lang w:eastAsia="zh-CN"/>
        </w:rPr>
        <w:t xml:space="preserve"> </w:t>
      </w:r>
      <w:r>
        <w:rPr>
          <w:color w:val="000000"/>
          <w:w w:val="95"/>
          <w:lang w:eastAsia="zh-CN"/>
        </w:rPr>
        <w:t>字段的嵌套元素</w:t>
      </w:r>
      <w:r>
        <w:rPr>
          <w:color w:val="000000"/>
          <w:spacing w:val="-12"/>
          <w:w w:val="95"/>
          <w:lang w:eastAsia="zh-CN"/>
        </w:rPr>
        <w:t xml:space="preserve"> </w:t>
      </w:r>
      <w:r>
        <w:rPr>
          <w:color w:val="000000"/>
          <w:w w:val="95"/>
          <w:lang w:eastAsia="zh-CN"/>
        </w:rPr>
        <w:t>first</w:t>
      </w:r>
      <w:r>
        <w:rPr>
          <w:color w:val="000000"/>
          <w:spacing w:val="-12"/>
          <w:w w:val="95"/>
          <w:lang w:eastAsia="zh-CN"/>
        </w:rPr>
        <w:t xml:space="preserve"> </w:t>
      </w:r>
      <w:r>
        <w:rPr>
          <w:color w:val="000000"/>
          <w:w w:val="95"/>
          <w:lang w:eastAsia="zh-CN"/>
        </w:rPr>
        <w:t>字段的值，将它的值修改为“Mike”：</w:t>
      </w:r>
    </w:p>
    <w:p w:rsidR="00D032B6" w:rsidRDefault="00035F6E">
      <w:pPr>
        <w:pStyle w:val="BodyText"/>
        <w:spacing w:line="340" w:lineRule="exact"/>
        <w:ind w:left="897"/>
        <w:rPr>
          <w:rFonts w:ascii="Microsoft JhengHei" w:eastAsia="Microsoft JhengHei" w:hAnsi="Microsoft JhengHei" w:cs="Microsoft JhengHei"/>
          <w:lang w:eastAsia="zh-CN"/>
        </w:rPr>
      </w:pPr>
      <w:r w:rsidRPr="00035F6E">
        <w:pict>
          <v:group id="_x0000_s3334" style="position:absolute;left:0;text-align:left;margin-left:95.85pt;margin-top:5.55pt;width:459.45pt;height:10.6pt;z-index:-251949056;mso-position-horizontal-relative:page" coordorigin="1917,111" coordsize="9189,212">
            <v:shape id="_x0000_s3335"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0"/>
          <w:lang w:eastAsia="zh-CN"/>
        </w:rPr>
        <w:t>db.foo.bar.update({$set:{"name.first":"Mike"}},{_id:1})</w:t>
      </w:r>
    </w:p>
    <w:p w:rsidR="00D032B6" w:rsidRDefault="00D032B6">
      <w:pPr>
        <w:spacing w:before="2" w:line="110" w:lineRule="exact"/>
        <w:rPr>
          <w:sz w:val="11"/>
          <w:szCs w:val="11"/>
          <w:lang w:eastAsia="zh-CN"/>
        </w:rPr>
      </w:pPr>
    </w:p>
    <w:p w:rsidR="00D032B6" w:rsidRDefault="00035F6E">
      <w:pPr>
        <w:pStyle w:val="BodyText"/>
        <w:spacing w:line="168" w:lineRule="auto"/>
        <w:ind w:left="1537" w:right="79"/>
        <w:rPr>
          <w:lang w:eastAsia="zh-CN"/>
        </w:rPr>
      </w:pPr>
      <w:r>
        <w:pict>
          <v:shape id="_x0000_s3333" type="#_x0000_t75" style="position:absolute;left:0;text-align:left;margin-left:95.85pt;margin-top:2.55pt;width:24pt;height:24pt;z-index:-251948032;mso-position-horizontal-relative:page">
            <v:imagedata r:id="rId22" o:title=""/>
            <w10:wrap anchorx="page"/>
          </v:shape>
        </w:pict>
      </w:r>
      <w:r w:rsidR="00A23879">
        <w:rPr>
          <w:lang w:eastAsia="zh-CN"/>
        </w:rPr>
        <w:t>注:</w:t>
      </w:r>
      <w:r w:rsidR="00A23879">
        <w:rPr>
          <w:spacing w:val="23"/>
          <w:lang w:eastAsia="zh-CN"/>
        </w:rPr>
        <w:t xml:space="preserve"> </w:t>
      </w:r>
      <w:r w:rsidR="00A23879">
        <w:rPr>
          <w:lang w:eastAsia="zh-CN"/>
        </w:rPr>
        <w:t>如果</w:t>
      </w:r>
      <w:r w:rsidR="00A23879">
        <w:rPr>
          <w:spacing w:val="-18"/>
          <w:lang w:eastAsia="zh-CN"/>
        </w:rPr>
        <w:t xml:space="preserve"> </w:t>
      </w:r>
      <w:r w:rsidR="00A23879">
        <w:rPr>
          <w:lang w:eastAsia="zh-CN"/>
        </w:rPr>
        <w:t>rule</w:t>
      </w:r>
      <w:r w:rsidR="00A23879">
        <w:rPr>
          <w:spacing w:val="-18"/>
          <w:lang w:eastAsia="zh-CN"/>
        </w:rPr>
        <w:t xml:space="preserve"> </w:t>
      </w:r>
      <w:r w:rsidR="00A23879">
        <w:rPr>
          <w:lang w:eastAsia="zh-CN"/>
        </w:rPr>
        <w:t>参数包含的字段名没有在当前的记录中，update()</w:t>
      </w:r>
      <w:r w:rsidR="00A23879">
        <w:rPr>
          <w:spacing w:val="-19"/>
          <w:lang w:eastAsia="zh-CN"/>
        </w:rPr>
        <w:t xml:space="preserve"> </w:t>
      </w:r>
      <w:r w:rsidR="00A23879">
        <w:rPr>
          <w:lang w:eastAsia="zh-CN"/>
        </w:rPr>
        <w:t>方法会添加</w:t>
      </w:r>
      <w:r w:rsidR="00A23879">
        <w:rPr>
          <w:spacing w:val="-18"/>
          <w:lang w:eastAsia="zh-CN"/>
        </w:rPr>
        <w:t xml:space="preserve"> </w:t>
      </w:r>
      <w:r w:rsidR="00A23879">
        <w:rPr>
          <w:lang w:eastAsia="zh-CN"/>
        </w:rPr>
        <w:t>rule</w:t>
      </w:r>
      <w:r w:rsidR="00A23879">
        <w:rPr>
          <w:spacing w:val="-18"/>
          <w:lang w:eastAsia="zh-CN"/>
        </w:rPr>
        <w:t xml:space="preserve"> </w:t>
      </w:r>
      <w:r w:rsidR="00A23879">
        <w:rPr>
          <w:lang w:eastAsia="zh-CN"/>
        </w:rPr>
        <w:t>参数包含的字段 到记录中。</w:t>
      </w:r>
    </w:p>
    <w:p w:rsidR="00D032B6" w:rsidRDefault="00A23879">
      <w:pPr>
        <w:pStyle w:val="BodyText"/>
        <w:tabs>
          <w:tab w:val="left" w:pos="897"/>
        </w:tabs>
        <w:spacing w:before="27"/>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删除记录字段</w:t>
      </w:r>
    </w:p>
    <w:p w:rsidR="00D032B6" w:rsidRDefault="00D032B6">
      <w:pPr>
        <w:spacing w:before="8" w:line="100" w:lineRule="exact"/>
        <w:rPr>
          <w:sz w:val="10"/>
          <w:szCs w:val="10"/>
          <w:lang w:eastAsia="zh-CN"/>
        </w:rPr>
      </w:pPr>
    </w:p>
    <w:p w:rsidR="00D032B6" w:rsidRDefault="00A23879">
      <w:pPr>
        <w:pStyle w:val="BodyText"/>
        <w:spacing w:line="168" w:lineRule="auto"/>
        <w:ind w:left="897" w:right="410"/>
        <w:rPr>
          <w:lang w:eastAsia="zh-CN"/>
        </w:rPr>
      </w:pPr>
      <w:r>
        <w:rPr>
          <w:lang w:eastAsia="zh-CN"/>
        </w:rPr>
        <w:t>使用</w:t>
      </w:r>
      <w:r>
        <w:rPr>
          <w:spacing w:val="-22"/>
          <w:lang w:eastAsia="zh-CN"/>
        </w:rPr>
        <w:t xml:space="preserve"> </w:t>
      </w:r>
      <w:hyperlink w:anchor="_bookmark288" w:history="1">
        <w:r>
          <w:rPr>
            <w:color w:val="0000FF"/>
            <w:lang w:eastAsia="zh-CN"/>
          </w:rPr>
          <w:t>$unset</w:t>
        </w:r>
        <w:r>
          <w:rPr>
            <w:color w:val="0000FF"/>
            <w:spacing w:val="-21"/>
            <w:lang w:eastAsia="zh-CN"/>
          </w:rPr>
          <w:t xml:space="preserve"> </w:t>
        </w:r>
      </w:hyperlink>
      <w:r>
        <w:rPr>
          <w:color w:val="000000"/>
          <w:lang w:eastAsia="zh-CN"/>
        </w:rPr>
        <w:t>删除记录的字段名。下面的操作是删除集合</w:t>
      </w:r>
      <w:r>
        <w:rPr>
          <w:color w:val="000000"/>
          <w:spacing w:val="-22"/>
          <w:lang w:eastAsia="zh-CN"/>
        </w:rPr>
        <w:t xml:space="preserve"> </w:t>
      </w:r>
      <w:r>
        <w:rPr>
          <w:color w:val="000000"/>
          <w:lang w:eastAsia="zh-CN"/>
        </w:rPr>
        <w:t>bar</w:t>
      </w:r>
      <w:r>
        <w:rPr>
          <w:color w:val="000000"/>
          <w:spacing w:val="-21"/>
          <w:lang w:eastAsia="zh-CN"/>
        </w:rPr>
        <w:t xml:space="preserve"> </w:t>
      </w:r>
      <w:r>
        <w:rPr>
          <w:color w:val="000000"/>
          <w:lang w:eastAsia="zh-CN"/>
        </w:rPr>
        <w:t>中所有含有</w:t>
      </w:r>
      <w:r>
        <w:rPr>
          <w:color w:val="000000"/>
          <w:spacing w:val="-22"/>
          <w:lang w:eastAsia="zh-CN"/>
        </w:rPr>
        <w:t xml:space="preserve"> </w:t>
      </w:r>
      <w:r>
        <w:rPr>
          <w:color w:val="000000"/>
          <w:lang w:eastAsia="zh-CN"/>
        </w:rPr>
        <w:t>age</w:t>
      </w:r>
      <w:r>
        <w:rPr>
          <w:color w:val="000000"/>
          <w:spacing w:val="-21"/>
          <w:lang w:eastAsia="zh-CN"/>
        </w:rPr>
        <w:t xml:space="preserve"> </w:t>
      </w:r>
      <w:r>
        <w:rPr>
          <w:color w:val="000000"/>
          <w:lang w:eastAsia="zh-CN"/>
        </w:rPr>
        <w:t>字段的记录，如果记录中没 有</w:t>
      </w:r>
      <w:r>
        <w:rPr>
          <w:color w:val="000000"/>
          <w:spacing w:val="-25"/>
          <w:lang w:eastAsia="zh-CN"/>
        </w:rPr>
        <w:t xml:space="preserve"> </w:t>
      </w:r>
      <w:r>
        <w:rPr>
          <w:color w:val="000000"/>
          <w:lang w:eastAsia="zh-CN"/>
        </w:rPr>
        <w:t>age</w:t>
      </w:r>
      <w:r>
        <w:rPr>
          <w:color w:val="000000"/>
          <w:spacing w:val="-25"/>
          <w:lang w:eastAsia="zh-CN"/>
        </w:rPr>
        <w:t xml:space="preserve"> </w:t>
      </w:r>
      <w:r>
        <w:rPr>
          <w:color w:val="000000"/>
          <w:lang w:eastAsia="zh-CN"/>
        </w:rPr>
        <w:t>字段，跳过。</w:t>
      </w:r>
    </w:p>
    <w:p w:rsidR="00D032B6" w:rsidRDefault="00035F6E">
      <w:pPr>
        <w:pStyle w:val="BodyText"/>
        <w:spacing w:line="340" w:lineRule="exact"/>
        <w:ind w:left="897"/>
        <w:rPr>
          <w:rFonts w:ascii="Microsoft JhengHei" w:eastAsia="Microsoft JhengHei" w:hAnsi="Microsoft JhengHei" w:cs="Microsoft JhengHei"/>
          <w:lang w:eastAsia="zh-CN"/>
        </w:rPr>
      </w:pPr>
      <w:r w:rsidRPr="00035F6E">
        <w:pict>
          <v:group id="_x0000_s3331" style="position:absolute;left:0;text-align:left;margin-left:95.85pt;margin-top:5.55pt;width:459.45pt;height:10.6pt;z-index:-251947008;mso-position-horizontal-relative:page" coordorigin="1917,111" coordsize="9189,212">
            <v:shape id="_x0000_s3332"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0"/>
          <w:lang w:eastAsia="zh-CN"/>
        </w:rPr>
        <w:t>db.foo.bar.update({$unset:{age:""}})</w:t>
      </w:r>
    </w:p>
    <w:p w:rsidR="00D032B6" w:rsidRDefault="00A23879">
      <w:pPr>
        <w:pStyle w:val="BodyText"/>
        <w:tabs>
          <w:tab w:val="left" w:pos="897"/>
        </w:tabs>
        <w:spacing w:line="234"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数组元素更新</w:t>
      </w:r>
    </w:p>
    <w:p w:rsidR="00D032B6" w:rsidRDefault="00D032B6">
      <w:pPr>
        <w:spacing w:before="8" w:line="100" w:lineRule="exact"/>
        <w:rPr>
          <w:sz w:val="10"/>
          <w:szCs w:val="10"/>
          <w:lang w:eastAsia="zh-CN"/>
        </w:rPr>
      </w:pPr>
    </w:p>
    <w:p w:rsidR="00D032B6" w:rsidRDefault="00A23879">
      <w:pPr>
        <w:pStyle w:val="BodyText"/>
        <w:spacing w:line="168" w:lineRule="auto"/>
        <w:ind w:left="897" w:right="79"/>
        <w:rPr>
          <w:lang w:eastAsia="zh-CN"/>
        </w:rPr>
      </w:pPr>
      <w:r>
        <w:rPr>
          <w:w w:val="95"/>
          <w:lang w:eastAsia="zh-CN"/>
        </w:rPr>
        <w:t xml:space="preserve">如果需要更新数组中的元素，SequoiaDB      </w:t>
      </w:r>
      <w:r>
        <w:rPr>
          <w:spacing w:val="26"/>
          <w:w w:val="95"/>
          <w:lang w:eastAsia="zh-CN"/>
        </w:rPr>
        <w:t xml:space="preserve"> </w:t>
      </w:r>
      <w:r>
        <w:rPr>
          <w:w w:val="95"/>
          <w:lang w:eastAsia="zh-CN"/>
        </w:rPr>
        <w:t>使用点操作符（.），数组下标从0开始。下面的操作是修改数</w:t>
      </w:r>
      <w:r>
        <w:rPr>
          <w:lang w:eastAsia="zh-CN"/>
        </w:rPr>
        <w:t xml:space="preserve"> 组字段</w:t>
      </w:r>
      <w:r>
        <w:rPr>
          <w:spacing w:val="-12"/>
          <w:lang w:eastAsia="zh-CN"/>
        </w:rPr>
        <w:t xml:space="preserve"> </w:t>
      </w:r>
      <w:r>
        <w:rPr>
          <w:lang w:eastAsia="zh-CN"/>
        </w:rPr>
        <w:t>arr</w:t>
      </w:r>
      <w:r>
        <w:rPr>
          <w:spacing w:val="-12"/>
          <w:lang w:eastAsia="zh-CN"/>
        </w:rPr>
        <w:t xml:space="preserve"> </w:t>
      </w:r>
      <w:r>
        <w:rPr>
          <w:lang w:eastAsia="zh-CN"/>
        </w:rPr>
        <w:t>的第二个元素的值，将它的值添加为5：</w:t>
      </w:r>
    </w:p>
    <w:p w:rsidR="00D032B6" w:rsidRDefault="00035F6E">
      <w:pPr>
        <w:pStyle w:val="BodyText"/>
        <w:spacing w:line="340" w:lineRule="exact"/>
        <w:ind w:left="897"/>
        <w:rPr>
          <w:rFonts w:ascii="Microsoft JhengHei" w:eastAsia="Microsoft JhengHei" w:hAnsi="Microsoft JhengHei" w:cs="Microsoft JhengHei"/>
        </w:rPr>
      </w:pPr>
      <w:r w:rsidRPr="00035F6E">
        <w:pict>
          <v:group id="_x0000_s3329" style="position:absolute;left:0;text-align:left;margin-left:95.85pt;margin-top:5.55pt;width:459.45pt;height:10.6pt;z-index:-251945984;mso-position-horizontal-relative:page" coordorigin="1917,111" coordsize="9189,212">
            <v:shape id="_x0000_s3330"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5"/>
        </w:rPr>
        <w:t>db.foo.bar.update({</w:t>
      </w:r>
      <w:hyperlink w:anchor="_bookmark286" w:history="1">
        <w:r w:rsidR="00A23879">
          <w:rPr>
            <w:rFonts w:ascii="Microsoft JhengHei" w:eastAsia="Microsoft JhengHei" w:hAnsi="Microsoft JhengHei" w:cs="Microsoft JhengHei"/>
            <w:color w:val="0000FF"/>
            <w:w w:val="115"/>
          </w:rPr>
          <w:t>$inc</w:t>
        </w:r>
      </w:hyperlink>
      <w:r w:rsidR="00A23879">
        <w:rPr>
          <w:rFonts w:ascii="Microsoft JhengHei" w:eastAsia="Microsoft JhengHei" w:hAnsi="Microsoft JhengHei" w:cs="Microsoft JhengHei"/>
          <w:color w:val="000000"/>
          <w:w w:val="115"/>
        </w:rPr>
        <w:t>:{"arr.1":5}})</w:t>
      </w:r>
    </w:p>
    <w:p w:rsidR="00606508" w:rsidRDefault="00A23879">
      <w:pPr>
        <w:pStyle w:val="BodyText"/>
        <w:numPr>
          <w:ilvl w:val="0"/>
          <w:numId w:val="11"/>
        </w:numPr>
        <w:tabs>
          <w:tab w:val="left" w:pos="897"/>
        </w:tabs>
        <w:spacing w:line="234" w:lineRule="exact"/>
        <w:ind w:left="897"/>
      </w:pPr>
      <w:r>
        <w:rPr>
          <w:w w:val="95"/>
          <w:position w:val="1"/>
        </w:rPr>
        <w:t>hint</w:t>
      </w:r>
      <w:r>
        <w:rPr>
          <w:spacing w:val="12"/>
          <w:w w:val="95"/>
          <w:position w:val="1"/>
        </w:rPr>
        <w:t xml:space="preserve"> </w:t>
      </w:r>
      <w:r>
        <w:rPr>
          <w:w w:val="95"/>
          <w:position w:val="1"/>
        </w:rPr>
        <w:t>参数</w:t>
      </w:r>
    </w:p>
    <w:p w:rsidR="00D032B6" w:rsidRDefault="00A23879">
      <w:pPr>
        <w:pStyle w:val="BodyText"/>
        <w:spacing w:before="22"/>
        <w:ind w:left="897"/>
        <w:rPr>
          <w:lang w:eastAsia="zh-CN"/>
        </w:rPr>
      </w:pPr>
      <w:r>
        <w:rPr>
          <w:w w:val="95"/>
          <w:lang w:eastAsia="zh-CN"/>
        </w:rPr>
        <w:t>下面操作会通过索引遍历对所有记录的</w:t>
      </w:r>
      <w:r>
        <w:rPr>
          <w:spacing w:val="13"/>
          <w:w w:val="95"/>
          <w:lang w:eastAsia="zh-CN"/>
        </w:rPr>
        <w:t xml:space="preserve"> </w:t>
      </w:r>
      <w:r>
        <w:rPr>
          <w:w w:val="95"/>
          <w:lang w:eastAsia="zh-CN"/>
        </w:rPr>
        <w:t>name</w:t>
      </w:r>
      <w:r>
        <w:rPr>
          <w:spacing w:val="13"/>
          <w:w w:val="95"/>
          <w:lang w:eastAsia="zh-CN"/>
        </w:rPr>
        <w:t xml:space="preserve"> </w:t>
      </w:r>
      <w:r>
        <w:rPr>
          <w:w w:val="95"/>
          <w:lang w:eastAsia="zh-CN"/>
        </w:rPr>
        <w:t>字段内容修改为</w:t>
      </w:r>
      <w:r>
        <w:rPr>
          <w:spacing w:val="13"/>
          <w:w w:val="95"/>
          <w:lang w:eastAsia="zh-CN"/>
        </w:rPr>
        <w:t xml:space="preserve"> </w:t>
      </w:r>
      <w:r>
        <w:rPr>
          <w:w w:val="95"/>
          <w:lang w:eastAsia="zh-CN"/>
        </w:rPr>
        <w:t>Tom，“textIndex”为索引名称。</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327" style="position:absolute;left:0;text-align:left;margin-left:95.85pt;margin-top:4.75pt;width:459.45pt;height:10.6pt;z-index:-251944960;mso-position-horizontal-relative:page" coordorigin="1917,95" coordsize="9189,212">
            <v:shape id="_x0000_s3328"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db.foo.bar.update({$set:{name:"Tom"}},null,{"":"textIndex"})</w:t>
      </w:r>
    </w:p>
    <w:p w:rsidR="00D032B6" w:rsidRDefault="00035F6E">
      <w:pPr>
        <w:pStyle w:val="BodyText"/>
        <w:spacing w:before="6"/>
        <w:ind w:left="1253"/>
        <w:rPr>
          <w:lang w:eastAsia="zh-CN"/>
        </w:rPr>
      </w:pPr>
      <w:r>
        <w:pict>
          <v:shape id="_x0000_s3326" type="#_x0000_t75" style="position:absolute;left:0;text-align:left;margin-left:81.7pt;margin-top:7.15pt;width:24pt;height:24pt;z-index:-251943936;mso-position-horizontal-relative:page">
            <v:imagedata r:id="rId22" o:title=""/>
            <w10:wrap anchorx="page"/>
          </v:shape>
        </w:pict>
      </w:r>
      <w:r w:rsidR="00A23879">
        <w:rPr>
          <w:lang w:eastAsia="zh-CN"/>
        </w:rPr>
        <w:t>注:</w:t>
      </w:r>
      <w:r w:rsidR="00A23879">
        <w:rPr>
          <w:spacing w:val="50"/>
          <w:lang w:eastAsia="zh-CN"/>
        </w:rPr>
        <w:t xml:space="preserve"> </w:t>
      </w:r>
      <w:hyperlink w:anchor="_bookmark263" w:history="1">
        <w:r w:rsidR="00A23879">
          <w:rPr>
            <w:color w:val="0000FF"/>
            <w:lang w:eastAsia="zh-CN"/>
          </w:rPr>
          <w:t>更多更新操作符查看</w:t>
        </w:r>
      </w:hyperlink>
    </w:p>
    <w:p w:rsidR="00D032B6" w:rsidRDefault="00D032B6">
      <w:pPr>
        <w:spacing w:line="200" w:lineRule="exact"/>
        <w:rPr>
          <w:sz w:val="20"/>
          <w:szCs w:val="20"/>
          <w:lang w:eastAsia="zh-CN"/>
        </w:rPr>
      </w:pPr>
    </w:p>
    <w:p w:rsidR="00D032B6" w:rsidRDefault="00D032B6">
      <w:pPr>
        <w:spacing w:before="19" w:line="280" w:lineRule="exact"/>
        <w:rPr>
          <w:sz w:val="28"/>
          <w:szCs w:val="28"/>
          <w:lang w:eastAsia="zh-CN"/>
        </w:rPr>
      </w:pPr>
    </w:p>
    <w:p w:rsidR="00D032B6" w:rsidRDefault="00A23879">
      <w:pPr>
        <w:pStyle w:val="Heading4"/>
        <w:spacing w:line="354" w:lineRule="exact"/>
        <w:ind w:left="113"/>
        <w:rPr>
          <w:lang w:eastAsia="zh-CN"/>
        </w:rPr>
      </w:pPr>
      <w:bookmarkStart w:id="296" w:name="删除"/>
      <w:bookmarkStart w:id="297" w:name="_bookmark135"/>
      <w:bookmarkEnd w:id="296"/>
      <w:bookmarkEnd w:id="297"/>
      <w:r>
        <w:rPr>
          <w:lang w:eastAsia="zh-CN"/>
        </w:rPr>
        <w:t>删除</w:t>
      </w:r>
    </w:p>
    <w:p w:rsidR="00D032B6" w:rsidRDefault="00D032B6">
      <w:pPr>
        <w:spacing w:before="8" w:line="100" w:lineRule="exact"/>
        <w:rPr>
          <w:sz w:val="10"/>
          <w:szCs w:val="10"/>
          <w:lang w:eastAsia="zh-CN"/>
        </w:rPr>
      </w:pPr>
    </w:p>
    <w:p w:rsidR="00D032B6" w:rsidRDefault="00A23879">
      <w:pPr>
        <w:pStyle w:val="BodyText"/>
        <w:spacing w:line="168" w:lineRule="auto"/>
        <w:ind w:left="613" w:right="107"/>
        <w:rPr>
          <w:lang w:eastAsia="zh-CN"/>
        </w:rPr>
      </w:pPr>
      <w:r>
        <w:rPr>
          <w:w w:val="95"/>
          <w:lang w:eastAsia="zh-CN"/>
        </w:rPr>
        <w:t xml:space="preserve">四大基本数据库操作即（CRUD），删除操作即移除集合中的记录。SequoiaDB </w:t>
      </w:r>
      <w:r>
        <w:rPr>
          <w:spacing w:val="33"/>
          <w:w w:val="95"/>
          <w:lang w:eastAsia="zh-CN"/>
        </w:rPr>
        <w:t xml:space="preserve"> </w:t>
      </w:r>
      <w:r>
        <w:rPr>
          <w:w w:val="95"/>
          <w:lang w:eastAsia="zh-CN"/>
        </w:rPr>
        <w:t xml:space="preserve">中使用 </w:t>
      </w:r>
      <w:r>
        <w:rPr>
          <w:spacing w:val="34"/>
          <w:w w:val="95"/>
          <w:lang w:eastAsia="zh-CN"/>
        </w:rPr>
        <w:t xml:space="preserve"> </w:t>
      </w:r>
      <w:hyperlink w:anchor="_bookmark229" w:history="1">
        <w:r>
          <w:rPr>
            <w:color w:val="0000FF"/>
            <w:w w:val="95"/>
            <w:lang w:eastAsia="zh-CN"/>
          </w:rPr>
          <w:t xml:space="preserve">remove() </w:t>
        </w:r>
        <w:r>
          <w:rPr>
            <w:color w:val="0000FF"/>
            <w:spacing w:val="34"/>
            <w:w w:val="95"/>
            <w:lang w:eastAsia="zh-CN"/>
          </w:rPr>
          <w:t xml:space="preserve"> </w:t>
        </w:r>
      </w:hyperlink>
      <w:r>
        <w:rPr>
          <w:color w:val="000000"/>
          <w:w w:val="95"/>
          <w:lang w:eastAsia="zh-CN"/>
        </w:rPr>
        <w:t>方法做删除</w:t>
      </w:r>
      <w:r>
        <w:rPr>
          <w:color w:val="000000"/>
          <w:lang w:eastAsia="zh-CN"/>
        </w:rPr>
        <w:t xml:space="preserve"> 操作。</w:t>
      </w:r>
    </w:p>
    <w:p w:rsidR="00D032B6" w:rsidRDefault="00620DD5">
      <w:pPr>
        <w:pStyle w:val="BodyText"/>
        <w:spacing w:before="34" w:line="553" w:lineRule="exact"/>
        <w:ind w:left="613"/>
        <w:rPr>
          <w:lang w:eastAsia="zh-CN"/>
        </w:rPr>
      </w:pPr>
      <w:r>
        <w:pict>
          <v:shape id="_x0000_i1076"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253"/>
        <w:rPr>
          <w:lang w:eastAsia="zh-CN"/>
        </w:rPr>
      </w:pPr>
      <w:r>
        <w:rPr>
          <w:lang w:eastAsia="zh-CN"/>
        </w:rPr>
        <w:t>本文档的所有例子都是使用</w:t>
      </w:r>
      <w:r>
        <w:rPr>
          <w:spacing w:val="-30"/>
          <w:lang w:eastAsia="zh-CN"/>
        </w:rPr>
        <w:t xml:space="preserve"> </w:t>
      </w:r>
      <w:r>
        <w:rPr>
          <w:lang w:eastAsia="zh-CN"/>
        </w:rPr>
        <w:t>SequoiaDB</w:t>
      </w:r>
      <w:r>
        <w:rPr>
          <w:spacing w:val="-30"/>
          <w:lang w:eastAsia="zh-CN"/>
        </w:rPr>
        <w:t xml:space="preserve"> </w:t>
      </w:r>
      <w:r>
        <w:rPr>
          <w:lang w:eastAsia="zh-CN"/>
        </w:rPr>
        <w:t>的</w:t>
      </w:r>
      <w:r>
        <w:rPr>
          <w:spacing w:val="-30"/>
          <w:lang w:eastAsia="zh-CN"/>
        </w:rPr>
        <w:t xml:space="preserve"> </w:t>
      </w:r>
      <w:r>
        <w:rPr>
          <w:lang w:eastAsia="zh-CN"/>
        </w:rPr>
        <w:t>shell</w:t>
      </w:r>
      <w:r>
        <w:rPr>
          <w:spacing w:val="-29"/>
          <w:lang w:eastAsia="zh-CN"/>
        </w:rPr>
        <w:t xml:space="preserve"> </w:t>
      </w:r>
      <w:r>
        <w:rPr>
          <w:lang w:eastAsia="zh-CN"/>
        </w:rPr>
        <w:t>接口。</w:t>
      </w:r>
    </w:p>
    <w:p w:rsidR="00D032B6" w:rsidRDefault="00D032B6">
      <w:pPr>
        <w:spacing w:before="8" w:line="220" w:lineRule="exact"/>
        <w:rPr>
          <w:lang w:eastAsia="zh-CN"/>
        </w:rPr>
      </w:pPr>
    </w:p>
    <w:p w:rsidR="00D032B6" w:rsidRDefault="00A23879">
      <w:pPr>
        <w:pStyle w:val="BodyText"/>
        <w:spacing w:line="312" w:lineRule="exact"/>
        <w:ind w:left="613"/>
        <w:rPr>
          <w:lang w:eastAsia="zh-CN"/>
        </w:rPr>
      </w:pPr>
      <w:r>
        <w:rPr>
          <w:w w:val="95"/>
          <w:lang w:eastAsia="zh-CN"/>
        </w:rPr>
        <w:t>remove()</w:t>
      </w:r>
    </w:p>
    <w:p w:rsidR="00D032B6" w:rsidRDefault="00A23879">
      <w:pPr>
        <w:pStyle w:val="BodyText"/>
        <w:spacing w:before="18"/>
        <w:ind w:left="613"/>
        <w:rPr>
          <w:lang w:eastAsia="zh-CN"/>
        </w:rPr>
      </w:pPr>
      <w:r>
        <w:rPr>
          <w:w w:val="95"/>
          <w:lang w:eastAsia="zh-CN"/>
        </w:rPr>
        <w:t xml:space="preserve">remove()   </w:t>
      </w:r>
      <w:r>
        <w:rPr>
          <w:spacing w:val="40"/>
          <w:w w:val="95"/>
          <w:lang w:eastAsia="zh-CN"/>
        </w:rPr>
        <w:t xml:space="preserve"> </w:t>
      </w:r>
      <w:r>
        <w:rPr>
          <w:w w:val="95"/>
          <w:lang w:eastAsia="zh-CN"/>
        </w:rPr>
        <w:t>方法是删除集合中记录主要方法，它的语法结构为：</w:t>
      </w:r>
    </w:p>
    <w:p w:rsidR="00D032B6" w:rsidRDefault="00035F6E">
      <w:pPr>
        <w:pStyle w:val="BodyText"/>
        <w:spacing w:line="324" w:lineRule="exact"/>
        <w:ind w:left="613"/>
        <w:rPr>
          <w:rFonts w:ascii="Microsoft JhengHei" w:eastAsia="Microsoft JhengHei" w:hAnsi="Microsoft JhengHei" w:cs="Microsoft JhengHei"/>
          <w:lang w:eastAsia="zh-CN"/>
        </w:rPr>
      </w:pPr>
      <w:r w:rsidRPr="00035F6E">
        <w:pict>
          <v:group id="_x0000_s3323" style="position:absolute;left:0;text-align:left;margin-left:81.7pt;margin-top:4.75pt;width:473.6pt;height:10.6pt;z-index:-251942912;mso-position-horizontal-relative:page" coordorigin="1634,95" coordsize="9472,212">
            <v:shape id="_x0000_s3324"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05"/>
          <w:lang w:eastAsia="zh-CN"/>
        </w:rPr>
        <w:t>db.collectionspace.collection.remove([cond],[hint])</w:t>
      </w:r>
    </w:p>
    <w:p w:rsidR="00D032B6" w:rsidRDefault="00A23879">
      <w:pPr>
        <w:pStyle w:val="BodyText"/>
        <w:spacing w:before="26"/>
        <w:ind w:left="613"/>
        <w:rPr>
          <w:lang w:eastAsia="zh-CN"/>
        </w:rPr>
      </w:pPr>
      <w:r>
        <w:rPr>
          <w:w w:val="95"/>
          <w:lang w:eastAsia="zh-CN"/>
        </w:rPr>
        <w:t>在</w:t>
      </w:r>
      <w:r>
        <w:rPr>
          <w:spacing w:val="22"/>
          <w:w w:val="95"/>
          <w:lang w:eastAsia="zh-CN"/>
        </w:rPr>
        <w:t xml:space="preserve"> </w:t>
      </w:r>
      <w:r>
        <w:rPr>
          <w:w w:val="95"/>
          <w:lang w:eastAsia="zh-CN"/>
        </w:rPr>
        <w:t>SQL</w:t>
      </w:r>
      <w:r>
        <w:rPr>
          <w:spacing w:val="23"/>
          <w:w w:val="95"/>
          <w:lang w:eastAsia="zh-CN"/>
        </w:rPr>
        <w:t xml:space="preserve"> </w:t>
      </w:r>
      <w:r>
        <w:rPr>
          <w:w w:val="95"/>
          <w:lang w:eastAsia="zh-CN"/>
        </w:rPr>
        <w:t>中对应的操作：remove()</w:t>
      </w:r>
      <w:r>
        <w:rPr>
          <w:spacing w:val="23"/>
          <w:w w:val="95"/>
          <w:lang w:eastAsia="zh-CN"/>
        </w:rPr>
        <w:t xml:space="preserve"> </w:t>
      </w:r>
      <w:r>
        <w:rPr>
          <w:w w:val="95"/>
          <w:lang w:eastAsia="zh-CN"/>
        </w:rPr>
        <w:t>的方法与</w:t>
      </w:r>
      <w:r>
        <w:rPr>
          <w:spacing w:val="23"/>
          <w:w w:val="95"/>
          <w:lang w:eastAsia="zh-CN"/>
        </w:rPr>
        <w:t xml:space="preserve"> </w:t>
      </w:r>
      <w:r>
        <w:rPr>
          <w:w w:val="95"/>
          <w:lang w:eastAsia="zh-CN"/>
        </w:rPr>
        <w:t>DELETE</w:t>
      </w:r>
      <w:r>
        <w:rPr>
          <w:spacing w:val="23"/>
          <w:w w:val="95"/>
          <w:lang w:eastAsia="zh-CN"/>
        </w:rPr>
        <w:t xml:space="preserve"> </w:t>
      </w:r>
      <w:r>
        <w:rPr>
          <w:w w:val="95"/>
          <w:lang w:eastAsia="zh-CN"/>
        </w:rPr>
        <w:t>语句相似：</w:t>
      </w:r>
    </w:p>
    <w:p w:rsidR="00D032B6" w:rsidRDefault="00A23879">
      <w:pPr>
        <w:pStyle w:val="BodyText"/>
        <w:spacing w:before="18"/>
        <w:ind w:left="613"/>
        <w:rPr>
          <w:lang w:eastAsia="zh-CN"/>
        </w:rPr>
      </w:pPr>
      <w:r>
        <w:rPr>
          <w:lang w:eastAsia="zh-CN"/>
        </w:rPr>
        <w:t>.</w:t>
      </w:r>
      <w:r>
        <w:rPr>
          <w:spacing w:val="-26"/>
          <w:lang w:eastAsia="zh-CN"/>
        </w:rPr>
        <w:t xml:space="preserve"> </w:t>
      </w:r>
      <w:r>
        <w:rPr>
          <w:lang w:eastAsia="zh-CN"/>
        </w:rPr>
        <w:t>[cond]</w:t>
      </w:r>
      <w:r>
        <w:rPr>
          <w:spacing w:val="-25"/>
          <w:lang w:eastAsia="zh-CN"/>
        </w:rPr>
        <w:t xml:space="preserve"> </w:t>
      </w:r>
      <w:r>
        <w:rPr>
          <w:lang w:eastAsia="zh-CN"/>
        </w:rPr>
        <w:t>参数对应</w:t>
      </w:r>
      <w:r>
        <w:rPr>
          <w:spacing w:val="-25"/>
          <w:lang w:eastAsia="zh-CN"/>
        </w:rPr>
        <w:t xml:space="preserve"> </w:t>
      </w:r>
      <w:r>
        <w:rPr>
          <w:lang w:eastAsia="zh-CN"/>
        </w:rPr>
        <w:t>where</w:t>
      </w:r>
      <w:r>
        <w:rPr>
          <w:spacing w:val="-25"/>
          <w:lang w:eastAsia="zh-CN"/>
        </w:rPr>
        <w:t xml:space="preserve"> </w:t>
      </w:r>
      <w:r>
        <w:rPr>
          <w:lang w:eastAsia="zh-CN"/>
        </w:rPr>
        <w:t>语句</w:t>
      </w:r>
    </w:p>
    <w:p w:rsidR="00D032B6" w:rsidRDefault="00A23879">
      <w:pPr>
        <w:pStyle w:val="BodyText"/>
        <w:spacing w:before="18" w:line="379" w:lineRule="auto"/>
        <w:ind w:left="613" w:right="5718"/>
        <w:rPr>
          <w:lang w:eastAsia="zh-CN"/>
        </w:rPr>
      </w:pPr>
      <w:r>
        <w:rPr>
          <w:lang w:eastAsia="zh-CN"/>
        </w:rPr>
        <w:t>.</w:t>
      </w:r>
      <w:r>
        <w:rPr>
          <w:spacing w:val="-23"/>
          <w:lang w:eastAsia="zh-CN"/>
        </w:rPr>
        <w:t xml:space="preserve"> </w:t>
      </w:r>
      <w:r>
        <w:rPr>
          <w:lang w:eastAsia="zh-CN"/>
        </w:rPr>
        <w:t>[hint]</w:t>
      </w:r>
      <w:r>
        <w:rPr>
          <w:spacing w:val="-22"/>
          <w:lang w:eastAsia="zh-CN"/>
        </w:rPr>
        <w:t xml:space="preserve"> </w:t>
      </w:r>
      <w:r>
        <w:rPr>
          <w:lang w:eastAsia="zh-CN"/>
        </w:rPr>
        <w:t>参数是对应索引表里的名称 删除集合记录</w:t>
      </w:r>
    </w:p>
    <w:p w:rsidR="00D032B6" w:rsidRDefault="00A23879">
      <w:pPr>
        <w:pStyle w:val="BodyText"/>
        <w:tabs>
          <w:tab w:val="left" w:pos="897"/>
        </w:tabs>
        <w:spacing w:line="22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删除集合中的所有记录</w:t>
      </w:r>
    </w:p>
    <w:p w:rsidR="00D032B6" w:rsidRDefault="00A23879">
      <w:pPr>
        <w:pStyle w:val="BodyText"/>
        <w:spacing w:before="22"/>
        <w:ind w:left="897"/>
        <w:rPr>
          <w:lang w:eastAsia="zh-CN"/>
        </w:rPr>
      </w:pPr>
      <w:r>
        <w:rPr>
          <w:lang w:eastAsia="zh-CN"/>
        </w:rPr>
        <w:t>以下操作会删除集合</w:t>
      </w:r>
      <w:r>
        <w:rPr>
          <w:spacing w:val="-14"/>
          <w:lang w:eastAsia="zh-CN"/>
        </w:rPr>
        <w:t xml:space="preserve"> </w:t>
      </w:r>
      <w:r>
        <w:rPr>
          <w:lang w:eastAsia="zh-CN"/>
        </w:rPr>
        <w:t>bar</w:t>
      </w:r>
      <w:r>
        <w:rPr>
          <w:spacing w:val="-13"/>
          <w:lang w:eastAsia="zh-CN"/>
        </w:rPr>
        <w:t xml:space="preserve"> </w:t>
      </w:r>
      <w:r>
        <w:rPr>
          <w:lang w:eastAsia="zh-CN"/>
        </w:rPr>
        <w:t>中所有的记录。</w:t>
      </w:r>
    </w:p>
    <w:p w:rsidR="00D032B6" w:rsidRDefault="00035F6E">
      <w:pPr>
        <w:pStyle w:val="BodyText"/>
        <w:spacing w:line="324" w:lineRule="exact"/>
        <w:ind w:left="0" w:right="6845"/>
        <w:jc w:val="center"/>
        <w:rPr>
          <w:rFonts w:ascii="Microsoft JhengHei" w:eastAsia="Microsoft JhengHei" w:hAnsi="Microsoft JhengHei" w:cs="Microsoft JhengHei"/>
        </w:rPr>
      </w:pPr>
      <w:r w:rsidRPr="00035F6E">
        <w:pict>
          <v:group id="_x0000_s3321" style="position:absolute;left:0;text-align:left;margin-left:95.85pt;margin-top:4.75pt;width:459.45pt;height:10.6pt;z-index:-251941888;mso-position-horizontal-relative:page" coordorigin="1917,95" coordsize="9189,212">
            <v:shape id="_x0000_s3322"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db.foo.bar.remove()</w:t>
      </w:r>
    </w:p>
    <w:p w:rsidR="00D032B6" w:rsidRDefault="00D032B6">
      <w:pPr>
        <w:spacing w:line="324" w:lineRule="exact"/>
        <w:jc w:val="center"/>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D032B6">
      <w:pPr>
        <w:spacing w:before="4" w:line="130" w:lineRule="exact"/>
        <w:rPr>
          <w:sz w:val="13"/>
          <w:szCs w:val="13"/>
        </w:rPr>
      </w:pPr>
    </w:p>
    <w:p w:rsidR="00D032B6" w:rsidRDefault="00A23879">
      <w:pPr>
        <w:pStyle w:val="BodyText"/>
        <w:tabs>
          <w:tab w:val="left" w:pos="1217"/>
        </w:tabs>
        <w:spacing w:line="308"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删除集合中匹配条件的记录</w:t>
      </w:r>
    </w:p>
    <w:p w:rsidR="00D032B6" w:rsidRDefault="00A23879">
      <w:pPr>
        <w:pStyle w:val="BodyText"/>
        <w:spacing w:before="22"/>
        <w:ind w:left="1217"/>
      </w:pPr>
      <w:r>
        <w:rPr>
          <w:w w:val="95"/>
        </w:rPr>
        <w:t>以下操作会删除集合</w:t>
      </w:r>
      <w:r>
        <w:rPr>
          <w:spacing w:val="-12"/>
          <w:w w:val="95"/>
        </w:rPr>
        <w:t xml:space="preserve"> </w:t>
      </w:r>
      <w:r>
        <w:rPr>
          <w:w w:val="95"/>
        </w:rPr>
        <w:t>bar</w:t>
      </w:r>
      <w:r>
        <w:rPr>
          <w:spacing w:val="-11"/>
          <w:w w:val="95"/>
        </w:rPr>
        <w:t xml:space="preserve"> </w:t>
      </w:r>
      <w:r>
        <w:rPr>
          <w:w w:val="95"/>
        </w:rPr>
        <w:t>中所有匹配</w:t>
      </w:r>
      <w:r>
        <w:rPr>
          <w:spacing w:val="-12"/>
          <w:w w:val="95"/>
        </w:rPr>
        <w:t xml:space="preserve"> </w:t>
      </w:r>
      <w:r>
        <w:rPr>
          <w:w w:val="95"/>
        </w:rPr>
        <w:t>name</w:t>
      </w:r>
      <w:r>
        <w:rPr>
          <w:spacing w:val="-11"/>
          <w:w w:val="95"/>
        </w:rPr>
        <w:t xml:space="preserve"> </w:t>
      </w:r>
      <w:r>
        <w:rPr>
          <w:w w:val="95"/>
        </w:rPr>
        <w:t>字段值为“Tom”的记录。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19" style="position:absolute;left:0;text-align:left;margin-left:95.85pt;margin-top:4.75pt;width:459.45pt;height:10.6pt;z-index:-251940864;mso-position-horizontal-relative:page" coordorigin="1917,95" coordsize="9189,212">
            <v:shape id="_x0000_s332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db.foo.bar.remove({name:"Tom"})</w:t>
      </w:r>
    </w:p>
    <w:p w:rsidR="00606508" w:rsidRDefault="00A23879">
      <w:pPr>
        <w:pStyle w:val="BodyText"/>
        <w:numPr>
          <w:ilvl w:val="1"/>
          <w:numId w:val="11"/>
        </w:numPr>
        <w:tabs>
          <w:tab w:val="left" w:pos="1217"/>
        </w:tabs>
        <w:spacing w:line="234" w:lineRule="exact"/>
        <w:ind w:left="1217"/>
      </w:pPr>
      <w:r>
        <w:rPr>
          <w:w w:val="95"/>
          <w:position w:val="1"/>
        </w:rPr>
        <w:t>hint</w:t>
      </w:r>
      <w:r>
        <w:rPr>
          <w:spacing w:val="12"/>
          <w:w w:val="95"/>
          <w:position w:val="1"/>
        </w:rPr>
        <w:t xml:space="preserve"> </w:t>
      </w:r>
      <w:r>
        <w:rPr>
          <w:w w:val="95"/>
          <w:position w:val="1"/>
        </w:rPr>
        <w:t>参数</w:t>
      </w:r>
    </w:p>
    <w:p w:rsidR="00D032B6" w:rsidRDefault="00A23879">
      <w:pPr>
        <w:pStyle w:val="BodyText"/>
        <w:spacing w:before="22"/>
        <w:ind w:left="1217"/>
        <w:rPr>
          <w:lang w:eastAsia="zh-CN"/>
        </w:rPr>
      </w:pPr>
      <w:r>
        <w:rPr>
          <w:w w:val="95"/>
          <w:lang w:eastAsia="zh-CN"/>
        </w:rPr>
        <w:t>以下操作会通过索引遍历快速删除匹配条件的记录，“textIndex”为索引名称。</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3317" style="position:absolute;left:0;text-align:left;margin-left:95.85pt;margin-top:4.75pt;width:459.45pt;height:10.6pt;z-index:-251939840;mso-position-horizontal-relative:page" coordorigin="1917,95" coordsize="9189,212">
            <v:shape id="_x0000_s3318"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db.foo.bar.remove({name:"Tom"},{"":"testIndex"})</w:t>
      </w:r>
    </w:p>
    <w:p w:rsidR="00D032B6" w:rsidRDefault="00D032B6">
      <w:pPr>
        <w:spacing w:before="1" w:line="180" w:lineRule="exact"/>
        <w:rPr>
          <w:sz w:val="18"/>
          <w:szCs w:val="18"/>
        </w:rPr>
      </w:pPr>
    </w:p>
    <w:p w:rsidR="00D032B6" w:rsidRDefault="00D032B6">
      <w:pPr>
        <w:spacing w:line="200" w:lineRule="exact"/>
        <w:rPr>
          <w:sz w:val="20"/>
          <w:szCs w:val="20"/>
        </w:rPr>
      </w:pPr>
    </w:p>
    <w:p w:rsidR="00D032B6" w:rsidRDefault="00035F6E">
      <w:pPr>
        <w:pStyle w:val="Heading3"/>
        <w:spacing w:line="396" w:lineRule="exact"/>
        <w:rPr>
          <w:lang w:eastAsia="zh-CN"/>
        </w:rPr>
      </w:pPr>
      <w:r>
        <w:pict>
          <v:group id="_x0000_s3315" style="position:absolute;left:0;text-align:left;margin-left:56.7pt;margin-top:21.4pt;width:498.6pt;height:.1pt;z-index:-251938816;mso-position-horizontal-relative:page" coordorigin="1134,428" coordsize="9972,2">
            <v:shape id="_x0000_s3316" style="position:absolute;left:1134;top:428;width:9972;height:2" coordorigin="1134,428" coordsize="9972,0" path="m1134,428r9972,e" filled="f" strokeweight="1pt">
              <v:path arrowok="t"/>
            </v:shape>
            <w10:wrap anchorx="page"/>
          </v:group>
        </w:pict>
      </w:r>
      <w:bookmarkStart w:id="298" w:name="SequoiaDB_应用程序开发"/>
      <w:bookmarkStart w:id="299" w:name="_bookmark136"/>
      <w:bookmarkEnd w:id="298"/>
      <w:bookmarkEnd w:id="299"/>
      <w:r w:rsidR="00A23879">
        <w:rPr>
          <w:w w:val="95"/>
          <w:lang w:eastAsia="zh-CN"/>
        </w:rPr>
        <w:t>SequoiaDB</w:t>
      </w:r>
      <w:r w:rsidR="00A23879">
        <w:rPr>
          <w:spacing w:val="48"/>
          <w:w w:val="95"/>
          <w:lang w:eastAsia="zh-CN"/>
        </w:rPr>
        <w:t xml:space="preserve"> </w:t>
      </w:r>
      <w:r w:rsidR="00A23879">
        <w:rPr>
          <w:w w:val="95"/>
          <w:lang w:eastAsia="zh-CN"/>
        </w:rPr>
        <w:t>应用程序开发</w:t>
      </w:r>
    </w:p>
    <w:p w:rsidR="00D032B6" w:rsidRDefault="00D032B6">
      <w:pPr>
        <w:spacing w:before="1" w:line="130" w:lineRule="exact"/>
        <w:rPr>
          <w:sz w:val="13"/>
          <w:szCs w:val="13"/>
          <w:lang w:eastAsia="zh-CN"/>
        </w:rPr>
      </w:pPr>
    </w:p>
    <w:p w:rsidR="00D032B6" w:rsidRDefault="00A23879">
      <w:pPr>
        <w:pStyle w:val="BodyText"/>
        <w:spacing w:line="168" w:lineRule="auto"/>
        <w:rPr>
          <w:lang w:eastAsia="zh-CN"/>
        </w:rPr>
      </w:pPr>
      <w:r>
        <w:rPr>
          <w:w w:val="95"/>
          <w:lang w:eastAsia="zh-CN"/>
        </w:rPr>
        <w:t xml:space="preserve">SequoiaDB  </w:t>
      </w:r>
      <w:r>
        <w:rPr>
          <w:spacing w:val="42"/>
          <w:w w:val="95"/>
          <w:lang w:eastAsia="zh-CN"/>
        </w:rPr>
        <w:t xml:space="preserve"> </w:t>
      </w:r>
      <w:r>
        <w:rPr>
          <w:w w:val="95"/>
          <w:lang w:eastAsia="zh-CN"/>
        </w:rPr>
        <w:t>允许用户通过多种方式连接，如C，C++，Java，PHP，C#，Python，本章介绍各个语言的相关</w:t>
      </w:r>
      <w:r>
        <w:rPr>
          <w:lang w:eastAsia="zh-CN"/>
        </w:rPr>
        <w:t xml:space="preserve"> </w:t>
      </w:r>
      <w:r>
        <w:rPr>
          <w:w w:val="95"/>
          <w:lang w:eastAsia="zh-CN"/>
        </w:rPr>
        <w:t>驱动信息。</w:t>
      </w:r>
    </w:p>
    <w:p w:rsidR="00D032B6" w:rsidRDefault="00D032B6">
      <w:pPr>
        <w:spacing w:before="1" w:line="130" w:lineRule="exact"/>
        <w:rPr>
          <w:sz w:val="13"/>
          <w:szCs w:val="13"/>
          <w:lang w:eastAsia="zh-CN"/>
        </w:rPr>
      </w:pPr>
    </w:p>
    <w:p w:rsidR="00D032B6" w:rsidRDefault="00A23879">
      <w:pPr>
        <w:pStyle w:val="Heading4"/>
        <w:rPr>
          <w:lang w:eastAsia="zh-CN"/>
        </w:rPr>
      </w:pPr>
      <w:bookmarkStart w:id="300" w:name="_bookmark137"/>
      <w:bookmarkEnd w:id="300"/>
      <w:r>
        <w:rPr>
          <w:w w:val="95"/>
          <w:lang w:eastAsia="zh-CN"/>
        </w:rPr>
        <w:t>C</w:t>
      </w:r>
      <w:r>
        <w:rPr>
          <w:spacing w:val="8"/>
          <w:w w:val="95"/>
          <w:lang w:eastAsia="zh-CN"/>
        </w:rPr>
        <w:t xml:space="preserve"> </w:t>
      </w:r>
      <w:r>
        <w:rPr>
          <w:w w:val="95"/>
          <w:lang w:eastAsia="zh-CN"/>
        </w:rPr>
        <w:t>驱动</w:t>
      </w:r>
    </w:p>
    <w:p w:rsidR="00D032B6" w:rsidRDefault="00A23879">
      <w:pPr>
        <w:pStyle w:val="BodyText"/>
        <w:spacing w:before="21"/>
        <w:rPr>
          <w:lang w:eastAsia="zh-CN"/>
        </w:rPr>
      </w:pPr>
      <w:r>
        <w:rPr>
          <w:lang w:eastAsia="zh-CN"/>
        </w:rPr>
        <w:t>本节介绍</w:t>
      </w:r>
      <w:r>
        <w:rPr>
          <w:spacing w:val="-15"/>
          <w:lang w:eastAsia="zh-CN"/>
        </w:rPr>
        <w:t xml:space="preserve"> </w:t>
      </w:r>
      <w:r>
        <w:rPr>
          <w:lang w:eastAsia="zh-CN"/>
        </w:rPr>
        <w:t>C</w:t>
      </w:r>
      <w:r>
        <w:rPr>
          <w:spacing w:val="-14"/>
          <w:lang w:eastAsia="zh-CN"/>
        </w:rPr>
        <w:t xml:space="preserve"> </w:t>
      </w:r>
      <w:r>
        <w:rPr>
          <w:lang w:eastAsia="zh-CN"/>
        </w:rPr>
        <w:t>驱动的相关驱动信息。</w:t>
      </w:r>
    </w:p>
    <w:p w:rsidR="00D032B6" w:rsidRDefault="00035F6E">
      <w:pPr>
        <w:pStyle w:val="BodyText"/>
        <w:spacing w:before="18"/>
        <w:rPr>
          <w:lang w:eastAsia="zh-CN"/>
        </w:rPr>
      </w:pPr>
      <w:hyperlink w:anchor="_bookmark138" w:history="1">
        <w:r w:rsidR="00A23879">
          <w:rPr>
            <w:color w:val="0000FF"/>
            <w:w w:val="95"/>
            <w:lang w:eastAsia="zh-CN"/>
          </w:rPr>
          <w:t>C</w:t>
        </w:r>
        <w:r w:rsidR="00A23879">
          <w:rPr>
            <w:color w:val="0000FF"/>
            <w:spacing w:val="7"/>
            <w:w w:val="95"/>
            <w:lang w:eastAsia="zh-CN"/>
          </w:rPr>
          <w:t xml:space="preserve"> </w:t>
        </w:r>
        <w:r w:rsidR="00A23879">
          <w:rPr>
            <w:color w:val="0000FF"/>
            <w:w w:val="95"/>
            <w:lang w:eastAsia="zh-CN"/>
          </w:rPr>
          <w:t>驱动</w:t>
        </w:r>
      </w:hyperlink>
    </w:p>
    <w:p w:rsidR="00D032B6" w:rsidRDefault="00035F6E">
      <w:pPr>
        <w:pStyle w:val="BodyText"/>
        <w:spacing w:before="18" w:line="253" w:lineRule="auto"/>
        <w:ind w:right="8110"/>
        <w:rPr>
          <w:lang w:eastAsia="zh-CN"/>
        </w:rPr>
      </w:pPr>
      <w:hyperlink w:anchor="_bookmark139" w:history="1">
        <w:r w:rsidR="00A23879">
          <w:rPr>
            <w:color w:val="0000FF"/>
            <w:w w:val="95"/>
            <w:lang w:eastAsia="zh-CN"/>
          </w:rPr>
          <w:t>C</w:t>
        </w:r>
        <w:r w:rsidR="00A23879">
          <w:rPr>
            <w:color w:val="0000FF"/>
            <w:spacing w:val="47"/>
            <w:w w:val="95"/>
            <w:lang w:eastAsia="zh-CN"/>
          </w:rPr>
          <w:t xml:space="preserve"> </w:t>
        </w:r>
        <w:r w:rsidR="00A23879">
          <w:rPr>
            <w:color w:val="0000FF"/>
            <w:w w:val="95"/>
            <w:lang w:eastAsia="zh-CN"/>
          </w:rPr>
          <w:t>开发环境搭建</w:t>
        </w:r>
      </w:hyperlink>
      <w:r w:rsidR="00A23879">
        <w:rPr>
          <w:color w:val="0000FF"/>
          <w:lang w:eastAsia="zh-CN"/>
        </w:rPr>
        <w:t xml:space="preserve"> </w:t>
      </w:r>
      <w:hyperlink w:anchor="_bookmark140" w:history="1">
        <w:r w:rsidR="00A23879">
          <w:rPr>
            <w:color w:val="0000FF"/>
            <w:w w:val="95"/>
            <w:lang w:eastAsia="zh-CN"/>
          </w:rPr>
          <w:t>C</w:t>
        </w:r>
        <w:r w:rsidR="00A23879">
          <w:rPr>
            <w:color w:val="0000FF"/>
            <w:spacing w:val="27"/>
            <w:w w:val="95"/>
            <w:lang w:eastAsia="zh-CN"/>
          </w:rPr>
          <w:t xml:space="preserve"> </w:t>
        </w:r>
        <w:r w:rsidR="00A23879">
          <w:rPr>
            <w:color w:val="0000FF"/>
            <w:w w:val="95"/>
            <w:lang w:eastAsia="zh-CN"/>
          </w:rPr>
          <w:t>开发基础</w:t>
        </w:r>
      </w:hyperlink>
    </w:p>
    <w:p w:rsidR="00D032B6" w:rsidRDefault="00035F6E">
      <w:pPr>
        <w:pStyle w:val="BodyText"/>
        <w:spacing w:before="4" w:line="253" w:lineRule="auto"/>
        <w:ind w:right="7000"/>
      </w:pPr>
      <w:hyperlink w:anchor="_bookmark141" w:history="1">
        <w:r w:rsidR="00A23879">
          <w:rPr>
            <w:color w:val="0000FF"/>
            <w:w w:val="90"/>
          </w:rPr>
          <w:t>SQL</w:t>
        </w:r>
        <w:r w:rsidR="00A23879">
          <w:rPr>
            <w:color w:val="0000FF"/>
            <w:spacing w:val="11"/>
            <w:w w:val="90"/>
          </w:rPr>
          <w:t xml:space="preserve"> </w:t>
        </w:r>
        <w:r w:rsidR="00A23879">
          <w:rPr>
            <w:color w:val="0000FF"/>
            <w:w w:val="90"/>
          </w:rPr>
          <w:t>to</w:t>
        </w:r>
        <w:r w:rsidR="00A23879">
          <w:rPr>
            <w:color w:val="0000FF"/>
            <w:spacing w:val="12"/>
            <w:w w:val="90"/>
          </w:rPr>
          <w:t xml:space="preserve"> </w:t>
        </w:r>
        <w:r w:rsidR="00A23879">
          <w:rPr>
            <w:color w:val="0000FF"/>
            <w:w w:val="90"/>
          </w:rPr>
          <w:t>SequoiaDB</w:t>
        </w:r>
        <w:r w:rsidR="00A23879">
          <w:rPr>
            <w:color w:val="0000FF"/>
            <w:spacing w:val="12"/>
            <w:w w:val="90"/>
          </w:rPr>
          <w:t xml:space="preserve"> </w:t>
        </w:r>
        <w:r w:rsidR="00A23879">
          <w:rPr>
            <w:color w:val="0000FF"/>
            <w:w w:val="90"/>
          </w:rPr>
          <w:t>shell</w:t>
        </w:r>
        <w:r w:rsidR="00A23879">
          <w:rPr>
            <w:color w:val="0000FF"/>
            <w:spacing w:val="11"/>
            <w:w w:val="90"/>
          </w:rPr>
          <w:t xml:space="preserve"> </w:t>
        </w:r>
        <w:r w:rsidR="00A23879">
          <w:rPr>
            <w:color w:val="0000FF"/>
            <w:w w:val="90"/>
          </w:rPr>
          <w:t>to</w:t>
        </w:r>
        <w:r w:rsidR="00A23879">
          <w:rPr>
            <w:color w:val="0000FF"/>
            <w:spacing w:val="12"/>
            <w:w w:val="90"/>
          </w:rPr>
          <w:t xml:space="preserve"> </w:t>
        </w:r>
        <w:r w:rsidR="00A23879">
          <w:rPr>
            <w:color w:val="0000FF"/>
            <w:w w:val="90"/>
          </w:rPr>
          <w:t>C</w:t>
        </w:r>
      </w:hyperlink>
      <w:r w:rsidR="00A23879">
        <w:rPr>
          <w:color w:val="0000FF"/>
          <w:w w:val="89"/>
        </w:rPr>
        <w:t xml:space="preserve"> </w:t>
      </w:r>
      <w:r w:rsidR="00A23879">
        <w:rPr>
          <w:color w:val="0000FF"/>
          <w:w w:val="90"/>
        </w:rPr>
        <w:t>C</w:t>
      </w:r>
      <w:r w:rsidR="00A23879">
        <w:rPr>
          <w:color w:val="0000FF"/>
          <w:spacing w:val="10"/>
          <w:w w:val="90"/>
        </w:rPr>
        <w:t xml:space="preserve"> </w:t>
      </w:r>
      <w:r w:rsidR="00A23879">
        <w:rPr>
          <w:color w:val="0000FF"/>
          <w:w w:val="90"/>
        </w:rPr>
        <w:t>API</w:t>
      </w:r>
    </w:p>
    <w:p w:rsidR="00D032B6" w:rsidRDefault="00A23879">
      <w:pPr>
        <w:pStyle w:val="BodyText"/>
        <w:spacing w:before="84"/>
        <w:rPr>
          <w:lang w:eastAsia="zh-CN"/>
        </w:rPr>
      </w:pPr>
      <w:bookmarkStart w:id="301" w:name="C_驱动"/>
      <w:bookmarkStart w:id="302" w:name="_bookmark138"/>
      <w:bookmarkEnd w:id="301"/>
      <w:bookmarkEnd w:id="302"/>
      <w:r>
        <w:rPr>
          <w:w w:val="95"/>
          <w:lang w:eastAsia="zh-CN"/>
        </w:rPr>
        <w:t>C</w:t>
      </w:r>
      <w:r>
        <w:rPr>
          <w:spacing w:val="7"/>
          <w:w w:val="95"/>
          <w:lang w:eastAsia="zh-CN"/>
        </w:rPr>
        <w:t xml:space="preserve"> </w:t>
      </w:r>
      <w:r>
        <w:rPr>
          <w:w w:val="95"/>
          <w:lang w:eastAsia="zh-CN"/>
        </w:rPr>
        <w:t>驱动</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概述</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C       </w:t>
      </w:r>
      <w:r>
        <w:rPr>
          <w:spacing w:val="41"/>
          <w:w w:val="95"/>
          <w:lang w:eastAsia="zh-CN"/>
        </w:rPr>
        <w:t xml:space="preserve"> </w:t>
      </w:r>
      <w:r>
        <w:rPr>
          <w:w w:val="95"/>
          <w:lang w:eastAsia="zh-CN"/>
        </w:rPr>
        <w:t>客户端程序主要提供了数据库，集合空间，集合，游标，副本组，节点，大对象，域这8个级别的操作。</w:t>
      </w:r>
      <w:r>
        <w:rPr>
          <w:lang w:eastAsia="zh-CN"/>
        </w:rPr>
        <w:t xml:space="preserve"> </w:t>
      </w:r>
      <w:r>
        <w:rPr>
          <w:w w:val="95"/>
          <w:lang w:eastAsia="zh-CN"/>
        </w:rPr>
        <w:t>更多参考</w:t>
      </w:r>
      <w:r>
        <w:rPr>
          <w:spacing w:val="12"/>
          <w:w w:val="95"/>
          <w:lang w:eastAsia="zh-CN"/>
        </w:rPr>
        <w:t xml:space="preserve"> </w:t>
      </w:r>
      <w:r>
        <w:rPr>
          <w:color w:val="0000FF"/>
          <w:w w:val="95"/>
          <w:lang w:eastAsia="zh-CN"/>
        </w:rPr>
        <w:t>C</w:t>
      </w:r>
      <w:r>
        <w:rPr>
          <w:color w:val="0000FF"/>
          <w:spacing w:val="12"/>
          <w:w w:val="95"/>
          <w:lang w:eastAsia="zh-CN"/>
        </w:rPr>
        <w:t xml:space="preserve"> </w:t>
      </w:r>
      <w:r>
        <w:rPr>
          <w:color w:val="0000FF"/>
          <w:w w:val="95"/>
          <w:lang w:eastAsia="zh-CN"/>
        </w:rPr>
        <w:t>在线</w:t>
      </w:r>
      <w:r>
        <w:rPr>
          <w:color w:val="0000FF"/>
          <w:spacing w:val="12"/>
          <w:w w:val="95"/>
          <w:lang w:eastAsia="zh-CN"/>
        </w:rPr>
        <w:t xml:space="preserve"> </w:t>
      </w:r>
      <w:r>
        <w:rPr>
          <w:color w:val="0000FF"/>
          <w:w w:val="95"/>
          <w:lang w:eastAsia="zh-CN"/>
        </w:rPr>
        <w:t>API</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句柄</w:t>
      </w:r>
    </w:p>
    <w:p w:rsidR="00D032B6" w:rsidRDefault="00A23879">
      <w:pPr>
        <w:pStyle w:val="BodyText"/>
        <w:spacing w:before="18"/>
        <w:rPr>
          <w:lang w:eastAsia="zh-CN"/>
        </w:rPr>
      </w:pPr>
      <w:r>
        <w:rPr>
          <w:w w:val="95"/>
          <w:lang w:eastAsia="zh-CN"/>
        </w:rPr>
        <w:t xml:space="preserve">C     </w:t>
      </w:r>
      <w:r>
        <w:rPr>
          <w:spacing w:val="36"/>
          <w:w w:val="95"/>
          <w:lang w:eastAsia="zh-CN"/>
        </w:rPr>
        <w:t xml:space="preserve"> </w:t>
      </w:r>
      <w:r>
        <w:rPr>
          <w:w w:val="95"/>
          <w:lang w:eastAsia="zh-CN"/>
        </w:rPr>
        <w:t>客户端驱动的句柄分为两类。一类用于数据库操作，另一类用于集群操作。</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数据库操作句柄</w:t>
      </w:r>
    </w:p>
    <w:p w:rsidR="00D032B6" w:rsidRDefault="00A23879">
      <w:pPr>
        <w:pStyle w:val="BodyText"/>
        <w:spacing w:before="22" w:line="253" w:lineRule="auto"/>
        <w:ind w:left="1321" w:right="4756" w:hanging="105"/>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A23879">
      <w:pPr>
        <w:pStyle w:val="BodyText"/>
        <w:spacing w:before="4"/>
        <w:ind w:left="1321"/>
        <w:rPr>
          <w:lang w:eastAsia="zh-CN"/>
        </w:rPr>
      </w:pPr>
      <w:r>
        <w:rPr>
          <w:lang w:eastAsia="zh-CN"/>
        </w:rPr>
        <w:t>2）集合空间</w:t>
      </w:r>
    </w:p>
    <w:p w:rsidR="00D032B6" w:rsidRDefault="00A23879">
      <w:pPr>
        <w:pStyle w:val="BodyText"/>
        <w:spacing w:before="18" w:line="253" w:lineRule="auto"/>
        <w:ind w:left="1217" w:right="128" w:firstLine="104"/>
        <w:rPr>
          <w:lang w:eastAsia="zh-CN"/>
        </w:rPr>
      </w:pPr>
      <w:r>
        <w:rPr>
          <w:lang w:eastAsia="zh-CN"/>
        </w:rPr>
        <w:t>3）集合 每一个数据库中的集合空间没有物理上限，每个集合空间在单系统内存放为一个单独的文件，因此集合</w:t>
      </w:r>
    </w:p>
    <w:p w:rsidR="00D032B6" w:rsidRDefault="00A23879">
      <w:pPr>
        <w:pStyle w:val="BodyText"/>
        <w:spacing w:line="225" w:lineRule="exact"/>
        <w:ind w:left="1217"/>
        <w:rPr>
          <w:lang w:eastAsia="zh-CN"/>
        </w:rPr>
      </w:pPr>
      <w:r>
        <w:rPr>
          <w:lang w:eastAsia="zh-CN"/>
        </w:rPr>
        <w:t>空间的数量取决于磁盘和内存的大小。每个集合空间可以包含最多4096个集合。每个集合可以包含多条</w:t>
      </w:r>
    </w:p>
    <w:p w:rsidR="00D032B6" w:rsidRDefault="00A23879">
      <w:pPr>
        <w:pStyle w:val="BodyText"/>
        <w:spacing w:line="240" w:lineRule="exact"/>
        <w:ind w:left="1217"/>
        <w:rPr>
          <w:lang w:eastAsia="zh-CN"/>
        </w:rPr>
      </w:pPr>
      <w:r>
        <w:rPr>
          <w:lang w:eastAsia="zh-CN"/>
        </w:rPr>
        <w:t>记录。在一台物理系统内，每个集合空间最大256GB。对比关系型数据库，可以把记录看作关系型数据</w:t>
      </w:r>
    </w:p>
    <w:p w:rsidR="00D032B6" w:rsidRDefault="00A23879">
      <w:pPr>
        <w:pStyle w:val="BodyText"/>
        <w:spacing w:line="240" w:lineRule="exact"/>
        <w:ind w:left="1217"/>
        <w:rPr>
          <w:lang w:eastAsia="zh-CN"/>
        </w:rPr>
      </w:pPr>
      <w:r>
        <w:rPr>
          <w:w w:val="95"/>
          <w:lang w:eastAsia="zh-CN"/>
        </w:rPr>
        <w:t>库的“行”；把集合看作关系型数据库的“表”。因此，在数据库操作中，可用3个句柄分别代表连接，集合</w:t>
      </w:r>
    </w:p>
    <w:p w:rsidR="00D032B6" w:rsidRDefault="00A23879">
      <w:pPr>
        <w:pStyle w:val="BodyText"/>
        <w:spacing w:line="240" w:lineRule="exact"/>
        <w:ind w:left="1217"/>
        <w:rPr>
          <w:lang w:eastAsia="zh-CN"/>
        </w:rPr>
      </w:pPr>
      <w:r>
        <w:rPr>
          <w:lang w:eastAsia="zh-CN"/>
        </w:rPr>
        <w:t>空间，集合，1个句柄代表游标，1个句柄表示大对象：</w:t>
      </w:r>
    </w:p>
    <w:p w:rsidR="00D032B6" w:rsidRDefault="00D032B6">
      <w:pPr>
        <w:spacing w:before="5" w:line="60" w:lineRule="exact"/>
        <w:rPr>
          <w:sz w:val="6"/>
          <w:szCs w:val="6"/>
          <w:lang w:eastAsia="zh-CN"/>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sdbConnectionHandle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数据库连接句柄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代表一个单独的数据库连接</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sdbCSHandle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代表一个单独的集合空间</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代表一个单独的集合</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sdbCursorHandle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代表一个查询产生的结果集</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sdbLobHandle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大对象句柄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代表一个大对象</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before="56" w:line="168" w:lineRule="auto"/>
        <w:ind w:left="397" w:right="408"/>
        <w:rPr>
          <w:lang w:eastAsia="zh-CN"/>
        </w:rPr>
      </w:pPr>
      <w:r>
        <w:rPr>
          <w:lang w:eastAsia="zh-CN"/>
        </w:rPr>
        <w:t>C</w:t>
      </w:r>
      <w:r>
        <w:rPr>
          <w:spacing w:val="-22"/>
          <w:lang w:eastAsia="zh-CN"/>
        </w:rPr>
        <w:t xml:space="preserve"> </w:t>
      </w:r>
      <w:r>
        <w:rPr>
          <w:lang w:eastAsia="zh-CN"/>
        </w:rPr>
        <w:t>客户端程序需要使用不同的句柄进行操作。譬如读取数据的操作需要游标句柄，而创建集合空间则需要 数据库连接句柄。</w:t>
      </w:r>
    </w:p>
    <w:p w:rsidR="00D032B6" w:rsidRDefault="00620DD5">
      <w:pPr>
        <w:pStyle w:val="BodyText"/>
        <w:spacing w:before="34" w:line="563" w:lineRule="exact"/>
        <w:ind w:left="397"/>
        <w:rPr>
          <w:lang w:eastAsia="zh-CN"/>
        </w:rPr>
      </w:pPr>
      <w:r>
        <w:pict>
          <v:shape id="_x0000_i1077"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320"/>
        </w:tabs>
        <w:spacing w:line="155" w:lineRule="exact"/>
        <w:ind w:left="103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对于每一个连接，其产生的集合空间，集合，与游标句柄公用一个套接字。因此在多线程系统</w:t>
      </w:r>
    </w:p>
    <w:p w:rsidR="00D032B6" w:rsidRDefault="00A23879">
      <w:pPr>
        <w:pStyle w:val="BodyText"/>
        <w:spacing w:line="243" w:lineRule="exact"/>
        <w:ind w:left="1320"/>
        <w:rPr>
          <w:lang w:eastAsia="zh-CN"/>
        </w:rPr>
      </w:pPr>
      <w:r>
        <w:rPr>
          <w:lang w:eastAsia="zh-CN"/>
        </w:rPr>
        <w:t>中，必须确保每个线程不会同时针对同一套接字，在同一时间发送或接收数据。</w:t>
      </w:r>
    </w:p>
    <w:p w:rsidR="00D032B6" w:rsidRDefault="00A23879">
      <w:pPr>
        <w:pStyle w:val="BodyText"/>
        <w:tabs>
          <w:tab w:val="left" w:pos="1320"/>
        </w:tabs>
        <w:spacing w:line="267" w:lineRule="exact"/>
        <w:ind w:left="103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一般来说，不建议使用多个线程共同操作一个连接句柄与其产生的其它句柄。</w:t>
      </w:r>
    </w:p>
    <w:p w:rsidR="00D032B6" w:rsidRDefault="00A23879">
      <w:pPr>
        <w:pStyle w:val="BodyText"/>
        <w:tabs>
          <w:tab w:val="left" w:pos="1320"/>
        </w:tabs>
        <w:spacing w:line="293" w:lineRule="exact"/>
        <w:ind w:left="103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如果每个线程使用自己的连接句柄以及其它产生的句柄，则可以保证线程安全。</w:t>
      </w:r>
    </w:p>
    <w:p w:rsidR="00D032B6" w:rsidRDefault="00A23879">
      <w:pPr>
        <w:pStyle w:val="BodyText"/>
        <w:tabs>
          <w:tab w:val="left" w:pos="283"/>
        </w:tabs>
        <w:spacing w:line="293" w:lineRule="exact"/>
        <w:ind w:left="0" w:right="832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集群操作句柄</w:t>
      </w:r>
    </w:p>
    <w:p w:rsidR="00D032B6" w:rsidRDefault="00A23879">
      <w:pPr>
        <w:pStyle w:val="BodyText"/>
        <w:spacing w:before="22" w:line="253" w:lineRule="auto"/>
        <w:ind w:left="501" w:right="4933" w:hanging="105"/>
        <w:rPr>
          <w:lang w:eastAsia="zh-CN"/>
        </w:rPr>
      </w:pPr>
      <w:r>
        <w:rPr>
          <w:w w:val="95"/>
          <w:lang w:eastAsia="zh-CN"/>
        </w:rPr>
        <w:t xml:space="preserve">SequoiaDB  </w:t>
      </w:r>
      <w:r>
        <w:rPr>
          <w:spacing w:val="22"/>
          <w:w w:val="95"/>
          <w:lang w:eastAsia="zh-CN"/>
        </w:rPr>
        <w:t xml:space="preserve"> </w:t>
      </w:r>
      <w:r>
        <w:rPr>
          <w:w w:val="95"/>
          <w:lang w:eastAsia="zh-CN"/>
        </w:rPr>
        <w:t>数据库中的集群操作分为三个级别：</w:t>
      </w:r>
      <w:r>
        <w:rPr>
          <w:lang w:eastAsia="zh-CN"/>
        </w:rPr>
        <w:t xml:space="preserve"> 1）分区组</w:t>
      </w:r>
    </w:p>
    <w:p w:rsidR="00D032B6" w:rsidRDefault="00A23879">
      <w:pPr>
        <w:pStyle w:val="BodyText"/>
        <w:spacing w:before="4"/>
        <w:ind w:left="501"/>
        <w:rPr>
          <w:lang w:eastAsia="zh-CN"/>
        </w:rPr>
      </w:pPr>
      <w:r>
        <w:rPr>
          <w:lang w:eastAsia="zh-CN"/>
        </w:rPr>
        <w:t>2）数据节点</w:t>
      </w:r>
    </w:p>
    <w:p w:rsidR="00D032B6" w:rsidRDefault="00A23879">
      <w:pPr>
        <w:pStyle w:val="BodyText"/>
        <w:spacing w:before="18"/>
        <w:ind w:left="0" w:right="8526"/>
        <w:jc w:val="center"/>
        <w:rPr>
          <w:lang w:eastAsia="zh-CN"/>
        </w:rPr>
      </w:pPr>
      <w:r>
        <w:rPr>
          <w:lang w:eastAsia="zh-CN"/>
        </w:rPr>
        <w:t>3）域</w:t>
      </w:r>
    </w:p>
    <w:p w:rsidR="00D032B6" w:rsidRDefault="00035F6E">
      <w:pPr>
        <w:pStyle w:val="BodyText"/>
        <w:spacing w:before="18"/>
        <w:ind w:left="1037"/>
        <w:rPr>
          <w:lang w:eastAsia="zh-CN"/>
        </w:rPr>
      </w:pPr>
      <w:r>
        <w:pict>
          <v:shape id="_x0000_s3313" type="#_x0000_t75" style="position:absolute;left:0;text-align:left;margin-left:95.85pt;margin-top:7.75pt;width:24pt;height:24pt;z-index:-251937792;mso-position-horizontal-relative:page">
            <v:imagedata r:id="rId22" o:title=""/>
            <w10:wrap anchorx="page"/>
          </v:shape>
        </w:pict>
      </w:r>
      <w:r w:rsidR="00A23879">
        <w:rPr>
          <w:lang w:eastAsia="zh-CN"/>
        </w:rPr>
        <w:t>注:</w:t>
      </w:r>
      <w:r w:rsidR="00A23879">
        <w:rPr>
          <w:spacing w:val="50"/>
          <w:lang w:eastAsia="zh-CN"/>
        </w:rPr>
        <w:t xml:space="preserve"> </w:t>
      </w:r>
      <w:r w:rsidR="00A23879">
        <w:rPr>
          <w:lang w:eastAsia="zh-CN"/>
        </w:rPr>
        <w:t>分区组包二种类型：编目分区组、数据分区组。</w:t>
      </w:r>
    </w:p>
    <w:p w:rsidR="00D032B6" w:rsidRDefault="00D032B6">
      <w:pPr>
        <w:spacing w:before="6" w:line="170" w:lineRule="exact"/>
        <w:rPr>
          <w:sz w:val="17"/>
          <w:szCs w:val="17"/>
          <w:lang w:eastAsia="zh-CN"/>
        </w:rPr>
      </w:pPr>
    </w:p>
    <w:p w:rsidR="00D032B6" w:rsidRDefault="00D032B6">
      <w:pPr>
        <w:spacing w:line="200" w:lineRule="exact"/>
        <w:rPr>
          <w:sz w:val="20"/>
          <w:szCs w:val="20"/>
          <w:lang w:eastAsia="zh-CN"/>
        </w:rPr>
      </w:pPr>
    </w:p>
    <w:p w:rsidR="00D032B6" w:rsidRDefault="00A23879">
      <w:pPr>
        <w:pStyle w:val="BodyText"/>
        <w:spacing w:line="312" w:lineRule="exact"/>
        <w:ind w:left="397"/>
        <w:rPr>
          <w:lang w:eastAsia="zh-CN"/>
        </w:rPr>
      </w:pPr>
      <w:r>
        <w:rPr>
          <w:lang w:eastAsia="zh-CN"/>
        </w:rPr>
        <w:t>分区组实例，数据节点实例，域实例可以用以下句柄表示。</w:t>
      </w:r>
    </w:p>
    <w:p w:rsidR="00D032B6" w:rsidRDefault="00D032B6">
      <w:pPr>
        <w:spacing w:before="5" w:line="60" w:lineRule="exact"/>
        <w:rPr>
          <w:sz w:val="6"/>
          <w:szCs w:val="6"/>
          <w:lang w:eastAsia="zh-CN"/>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sdbReplicaGroupHandle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代表一个单独的分区组</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sdbNodeHandle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代表一个单独的数据节点</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sdbDomainHandle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域句柄</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代表一个单独的域</w:t>
            </w:r>
          </w:p>
        </w:tc>
      </w:tr>
    </w:tbl>
    <w:p w:rsidR="00D032B6" w:rsidRDefault="00A23879">
      <w:pPr>
        <w:pStyle w:val="BodyText"/>
        <w:spacing w:line="335" w:lineRule="exact"/>
        <w:ind w:left="397"/>
        <w:rPr>
          <w:lang w:eastAsia="zh-CN"/>
        </w:rPr>
      </w:pPr>
      <w:r>
        <w:rPr>
          <w:lang w:eastAsia="zh-CN"/>
        </w:rPr>
        <w:t>与集群相关的操作需要使用分区组及数据节点句柄。</w:t>
      </w:r>
    </w:p>
    <w:p w:rsidR="00D032B6" w:rsidRDefault="00D032B6">
      <w:pPr>
        <w:spacing w:before="5" w:line="100" w:lineRule="exact"/>
        <w:rPr>
          <w:sz w:val="10"/>
          <w:szCs w:val="10"/>
          <w:lang w:eastAsia="zh-CN"/>
        </w:rPr>
      </w:pPr>
    </w:p>
    <w:p w:rsidR="00D032B6" w:rsidRDefault="00A23879">
      <w:pPr>
        <w:pStyle w:val="BodyText"/>
        <w:spacing w:line="168" w:lineRule="auto"/>
        <w:ind w:left="397" w:right="304"/>
        <w:rPr>
          <w:lang w:eastAsia="zh-CN"/>
        </w:rPr>
      </w:pPr>
      <w:r>
        <w:rPr>
          <w:w w:val="95"/>
          <w:lang w:eastAsia="zh-CN"/>
        </w:rPr>
        <w:t xml:space="preserve">sdbReplicaGroupHandle     </w:t>
      </w:r>
      <w:r>
        <w:rPr>
          <w:spacing w:val="8"/>
          <w:w w:val="95"/>
          <w:lang w:eastAsia="zh-CN"/>
        </w:rPr>
        <w:t xml:space="preserve"> </w:t>
      </w:r>
      <w:r>
        <w:rPr>
          <w:w w:val="95"/>
          <w:lang w:eastAsia="zh-CN"/>
        </w:rPr>
        <w:t>的实例用于管理分区组。其操作包括启动、停止分区组，获取分区组中节点的</w:t>
      </w:r>
      <w:r>
        <w:rPr>
          <w:lang w:eastAsia="zh-CN"/>
        </w:rPr>
        <w:t xml:space="preserve"> 状态、名称信息、数目信息。</w:t>
      </w:r>
    </w:p>
    <w:p w:rsidR="00D032B6" w:rsidRDefault="00D032B6">
      <w:pPr>
        <w:spacing w:line="120" w:lineRule="exact"/>
        <w:rPr>
          <w:sz w:val="12"/>
          <w:szCs w:val="12"/>
          <w:lang w:eastAsia="zh-CN"/>
        </w:rPr>
      </w:pPr>
    </w:p>
    <w:p w:rsidR="00D032B6" w:rsidRDefault="00A23879">
      <w:pPr>
        <w:pStyle w:val="BodyText"/>
        <w:spacing w:line="168" w:lineRule="auto"/>
        <w:ind w:left="397" w:right="408"/>
        <w:rPr>
          <w:lang w:eastAsia="zh-CN"/>
        </w:rPr>
      </w:pPr>
      <w:r>
        <w:rPr>
          <w:w w:val="95"/>
          <w:lang w:eastAsia="zh-CN"/>
        </w:rPr>
        <w:t xml:space="preserve">sdbNodeHandle     </w:t>
      </w:r>
      <w:r>
        <w:rPr>
          <w:spacing w:val="47"/>
          <w:w w:val="95"/>
          <w:lang w:eastAsia="zh-CN"/>
        </w:rPr>
        <w:t xml:space="preserve"> </w:t>
      </w:r>
      <w:r>
        <w:rPr>
          <w:w w:val="95"/>
          <w:lang w:eastAsia="zh-CN"/>
        </w:rPr>
        <w:t>的实例用于管理数据节点。其操作包括启动，停止指定的数据节点，获取指定数据节点</w:t>
      </w:r>
      <w:r>
        <w:rPr>
          <w:lang w:eastAsia="zh-CN"/>
        </w:rPr>
        <w:t xml:space="preserve"> 实例，获取主从数据节点实例，获取数据节点地址信息。</w:t>
      </w:r>
    </w:p>
    <w:p w:rsidR="00D032B6" w:rsidRDefault="00A23879">
      <w:pPr>
        <w:pStyle w:val="BodyText"/>
        <w:spacing w:before="34"/>
        <w:ind w:left="397"/>
      </w:pPr>
      <w:r>
        <w:rPr>
          <w:w w:val="95"/>
        </w:rPr>
        <w:t xml:space="preserve">sdbDomainHandle </w:t>
      </w:r>
      <w:r>
        <w:rPr>
          <w:spacing w:val="44"/>
          <w:w w:val="95"/>
        </w:rPr>
        <w:t xml:space="preserve"> </w:t>
      </w:r>
      <w:r>
        <w:rPr>
          <w:w w:val="95"/>
        </w:rPr>
        <w:t>的实例用于修改，获取域信息。</w:t>
      </w:r>
    </w:p>
    <w:p w:rsidR="00D032B6" w:rsidRDefault="00D032B6">
      <w:pPr>
        <w:spacing w:before="9" w:line="190" w:lineRule="exact"/>
        <w:rPr>
          <w:sz w:val="19"/>
          <w:szCs w:val="19"/>
        </w:rPr>
      </w:pPr>
    </w:p>
    <w:p w:rsidR="00D032B6" w:rsidRDefault="00A23879">
      <w:pPr>
        <w:pStyle w:val="BodyText"/>
        <w:spacing w:line="253" w:lineRule="auto"/>
        <w:ind w:left="113" w:right="5742"/>
      </w:pPr>
      <w:r>
        <w:t xml:space="preserve">错误信息 每个函数都有返回值，返回值的定义如下： </w:t>
      </w:r>
      <w:r>
        <w:rPr>
          <w:w w:val="95"/>
        </w:rPr>
        <w:t xml:space="preserve">SDB_OK </w:t>
      </w:r>
      <w:r>
        <w:rPr>
          <w:spacing w:val="44"/>
          <w:w w:val="95"/>
        </w:rPr>
        <w:t xml:space="preserve"> </w:t>
      </w:r>
      <w:r>
        <w:rPr>
          <w:w w:val="95"/>
        </w:rPr>
        <w:t>（数据值为0）：表示执行成功；</w:t>
      </w:r>
    </w:p>
    <w:p w:rsidR="00D032B6" w:rsidRDefault="00A23879">
      <w:pPr>
        <w:pStyle w:val="BodyText"/>
        <w:spacing w:before="4"/>
        <w:ind w:left="113"/>
      </w:pPr>
      <w:r>
        <w:rPr>
          <w:w w:val="95"/>
        </w:rPr>
        <w:t>&lt;</w:t>
      </w:r>
      <w:r>
        <w:rPr>
          <w:spacing w:val="40"/>
          <w:w w:val="95"/>
        </w:rPr>
        <w:t xml:space="preserve"> </w:t>
      </w:r>
      <w:r>
        <w:rPr>
          <w:w w:val="95"/>
        </w:rPr>
        <w:t>0</w:t>
      </w:r>
      <w:r>
        <w:rPr>
          <w:spacing w:val="41"/>
          <w:w w:val="95"/>
        </w:rPr>
        <w:t xml:space="preserve"> </w:t>
      </w:r>
      <w:r>
        <w:rPr>
          <w:w w:val="95"/>
        </w:rPr>
        <w:t>：表示数据库错误，具体的错误描述在</w:t>
      </w:r>
      <w:r>
        <w:rPr>
          <w:spacing w:val="41"/>
          <w:w w:val="95"/>
        </w:rPr>
        <w:t xml:space="preserve"> </w:t>
      </w:r>
      <w:r>
        <w:rPr>
          <w:w w:val="95"/>
        </w:rPr>
        <w:t>C</w:t>
      </w:r>
      <w:r>
        <w:rPr>
          <w:spacing w:val="40"/>
          <w:w w:val="95"/>
        </w:rPr>
        <w:t xml:space="preserve"> </w:t>
      </w:r>
      <w:r>
        <w:rPr>
          <w:w w:val="95"/>
        </w:rPr>
        <w:t>驱动开发包中</w:t>
      </w:r>
      <w:r>
        <w:rPr>
          <w:spacing w:val="41"/>
          <w:w w:val="95"/>
        </w:rPr>
        <w:t xml:space="preserve"> </w:t>
      </w:r>
      <w:r>
        <w:rPr>
          <w:w w:val="95"/>
        </w:rPr>
        <w:t>include/ossErr.h</w:t>
      </w:r>
      <w:r>
        <w:rPr>
          <w:spacing w:val="41"/>
          <w:w w:val="95"/>
        </w:rPr>
        <w:t xml:space="preserve"> </w:t>
      </w:r>
      <w:r>
        <w:rPr>
          <w:w w:val="95"/>
        </w:rPr>
        <w:t>文件中可以找到；</w:t>
      </w:r>
    </w:p>
    <w:p w:rsidR="00D032B6" w:rsidRDefault="00A23879">
      <w:pPr>
        <w:pStyle w:val="BodyText"/>
        <w:spacing w:before="18" w:line="309" w:lineRule="auto"/>
        <w:ind w:left="113" w:right="5098"/>
        <w:rPr>
          <w:lang w:eastAsia="zh-CN"/>
        </w:rPr>
      </w:pPr>
      <w:r>
        <w:rPr>
          <w:w w:val="95"/>
          <w:lang w:eastAsia="zh-CN"/>
        </w:rPr>
        <w:t xml:space="preserve">&gt; </w:t>
      </w:r>
      <w:r>
        <w:rPr>
          <w:spacing w:val="32"/>
          <w:w w:val="95"/>
          <w:lang w:eastAsia="zh-CN"/>
        </w:rPr>
        <w:t xml:space="preserve"> </w:t>
      </w:r>
      <w:r>
        <w:rPr>
          <w:w w:val="95"/>
          <w:lang w:eastAsia="zh-CN"/>
        </w:rPr>
        <w:t xml:space="preserve">0 </w:t>
      </w:r>
      <w:r>
        <w:rPr>
          <w:spacing w:val="33"/>
          <w:w w:val="95"/>
          <w:lang w:eastAsia="zh-CN"/>
        </w:rPr>
        <w:t xml:space="preserve"> </w:t>
      </w:r>
      <w:r>
        <w:rPr>
          <w:w w:val="95"/>
          <w:lang w:eastAsia="zh-CN"/>
        </w:rPr>
        <w:t>：表示系统错误，请查阅相关系统的错误码信息。</w:t>
      </w:r>
      <w:r>
        <w:rPr>
          <w:lang w:eastAsia="zh-CN"/>
        </w:rPr>
        <w:t xml:space="preserve"> </w:t>
      </w:r>
      <w:bookmarkStart w:id="303" w:name="C_开发环境搭建"/>
      <w:bookmarkStart w:id="304" w:name="_bookmark139"/>
      <w:bookmarkEnd w:id="303"/>
      <w:bookmarkEnd w:id="304"/>
      <w:r>
        <w:rPr>
          <w:w w:val="95"/>
          <w:lang w:eastAsia="zh-CN"/>
        </w:rPr>
        <w:t>C</w:t>
      </w:r>
      <w:r>
        <w:rPr>
          <w:spacing w:val="47"/>
          <w:w w:val="95"/>
          <w:lang w:eastAsia="zh-CN"/>
        </w:rPr>
        <w:t xml:space="preserve"> </w:t>
      </w:r>
      <w:r>
        <w:rPr>
          <w:w w:val="95"/>
          <w:lang w:eastAsia="zh-CN"/>
        </w:rPr>
        <w:t>开发环境搭建</w:t>
      </w:r>
    </w:p>
    <w:p w:rsidR="00D032B6" w:rsidRDefault="00D032B6">
      <w:pPr>
        <w:spacing w:before="2" w:line="120" w:lineRule="exact"/>
        <w:rPr>
          <w:sz w:val="12"/>
          <w:szCs w:val="12"/>
          <w:lang w:eastAsia="zh-CN"/>
        </w:rPr>
      </w:pPr>
    </w:p>
    <w:p w:rsidR="00D032B6" w:rsidRDefault="00A23879">
      <w:pPr>
        <w:pStyle w:val="BodyText"/>
        <w:ind w:left="113"/>
        <w:rPr>
          <w:lang w:eastAsia="zh-CN"/>
        </w:rPr>
      </w:pPr>
      <w:r>
        <w:rPr>
          <w:lang w:eastAsia="zh-CN"/>
        </w:rPr>
        <w:t>获取驱动开发包</w:t>
      </w:r>
    </w:p>
    <w:p w:rsidR="00D032B6" w:rsidRDefault="00A23879">
      <w:pPr>
        <w:pStyle w:val="BodyText"/>
        <w:spacing w:before="18" w:line="379" w:lineRule="auto"/>
        <w:ind w:left="113" w:right="1572"/>
      </w:pPr>
      <w:r>
        <w:rPr>
          <w:w w:val="95"/>
          <w:lang w:eastAsia="zh-CN"/>
        </w:rPr>
        <w:t>从</w:t>
      </w:r>
      <w:r>
        <w:rPr>
          <w:spacing w:val="29"/>
          <w:w w:val="95"/>
          <w:lang w:eastAsia="zh-CN"/>
        </w:rPr>
        <w:t xml:space="preserve"> </w:t>
      </w:r>
      <w:hyperlink r:id="rId213">
        <w:r>
          <w:rPr>
            <w:color w:val="0000FF"/>
            <w:w w:val="95"/>
            <w:lang w:eastAsia="zh-CN"/>
          </w:rPr>
          <w:t>http://www.sequoiadb.com</w:t>
        </w:r>
        <w:r>
          <w:rPr>
            <w:color w:val="0000FF"/>
            <w:spacing w:val="29"/>
            <w:w w:val="95"/>
            <w:lang w:eastAsia="zh-CN"/>
          </w:rPr>
          <w:t xml:space="preserve"> </w:t>
        </w:r>
      </w:hyperlink>
      <w:r>
        <w:rPr>
          <w:color w:val="000000"/>
          <w:w w:val="95"/>
          <w:lang w:eastAsia="zh-CN"/>
        </w:rPr>
        <w:t>下载对应操作系统版本的</w:t>
      </w:r>
      <w:r>
        <w:rPr>
          <w:color w:val="000000"/>
          <w:spacing w:val="29"/>
          <w:w w:val="95"/>
          <w:lang w:eastAsia="zh-CN"/>
        </w:rPr>
        <w:t xml:space="preserve"> </w:t>
      </w:r>
      <w:r>
        <w:rPr>
          <w:color w:val="000000"/>
          <w:w w:val="95"/>
          <w:lang w:eastAsia="zh-CN"/>
        </w:rPr>
        <w:t>SequoiaDB</w:t>
      </w:r>
      <w:r>
        <w:rPr>
          <w:color w:val="000000"/>
          <w:spacing w:val="29"/>
          <w:w w:val="95"/>
          <w:lang w:eastAsia="zh-CN"/>
        </w:rPr>
        <w:t xml:space="preserve"> </w:t>
      </w:r>
      <w:r>
        <w:rPr>
          <w:color w:val="000000"/>
          <w:w w:val="95"/>
          <w:lang w:eastAsia="zh-CN"/>
        </w:rPr>
        <w:t>驱动开发包。</w:t>
      </w:r>
      <w:r>
        <w:rPr>
          <w:color w:val="000000"/>
          <w:lang w:eastAsia="zh-CN"/>
        </w:rPr>
        <w:t xml:space="preserve"> </w:t>
      </w:r>
      <w:r>
        <w:rPr>
          <w:color w:val="000000"/>
          <w:w w:val="95"/>
        </w:rPr>
        <w:t>配置开发环境</w:t>
      </w:r>
    </w:p>
    <w:p w:rsidR="00606508" w:rsidRDefault="00A23879">
      <w:pPr>
        <w:pStyle w:val="BodyText"/>
        <w:numPr>
          <w:ilvl w:val="0"/>
          <w:numId w:val="34"/>
        </w:numPr>
        <w:tabs>
          <w:tab w:val="left" w:pos="397"/>
        </w:tabs>
        <w:spacing w:line="223" w:lineRule="exact"/>
        <w:ind w:left="397"/>
      </w:pPr>
      <w:r>
        <w:rPr>
          <w:w w:val="95"/>
          <w:position w:val="1"/>
        </w:rPr>
        <w:t>Linux</w:t>
      </w:r>
    </w:p>
    <w:p w:rsidR="00D032B6" w:rsidRDefault="00A23879">
      <w:pPr>
        <w:pStyle w:val="BodyText"/>
        <w:spacing w:before="22"/>
        <w:ind w:left="397"/>
        <w:rPr>
          <w:lang w:eastAsia="zh-CN"/>
        </w:rPr>
      </w:pPr>
      <w:r>
        <w:rPr>
          <w:lang w:eastAsia="zh-CN"/>
        </w:rPr>
        <w:t>1.</w:t>
      </w:r>
      <w:r>
        <w:rPr>
          <w:spacing w:val="-9"/>
          <w:lang w:eastAsia="zh-CN"/>
        </w:rPr>
        <w:t xml:space="preserve"> </w:t>
      </w:r>
      <w:r>
        <w:rPr>
          <w:lang w:eastAsia="zh-CN"/>
        </w:rPr>
        <w:t>解压下来的驱动开发包；</w:t>
      </w:r>
    </w:p>
    <w:p w:rsidR="00D032B6" w:rsidRDefault="00D032B6">
      <w:pPr>
        <w:spacing w:before="5" w:line="100" w:lineRule="exact"/>
        <w:rPr>
          <w:sz w:val="10"/>
          <w:szCs w:val="10"/>
          <w:lang w:eastAsia="zh-CN"/>
        </w:rPr>
      </w:pPr>
    </w:p>
    <w:p w:rsidR="00D032B6" w:rsidRDefault="00A23879">
      <w:pPr>
        <w:pStyle w:val="BodyText"/>
        <w:spacing w:line="168" w:lineRule="auto"/>
        <w:ind w:left="397" w:right="465"/>
        <w:rPr>
          <w:lang w:eastAsia="zh-CN"/>
        </w:rPr>
      </w:pPr>
      <w:r>
        <w:rPr>
          <w:lang w:eastAsia="zh-CN"/>
        </w:rPr>
        <w:t>2.</w:t>
      </w:r>
      <w:r>
        <w:rPr>
          <w:spacing w:val="-15"/>
          <w:lang w:eastAsia="zh-CN"/>
        </w:rPr>
        <w:t xml:space="preserve"> </w:t>
      </w:r>
      <w:r>
        <w:rPr>
          <w:lang w:eastAsia="zh-CN"/>
        </w:rPr>
        <w:t>将压缩包中的</w:t>
      </w:r>
      <w:r>
        <w:rPr>
          <w:spacing w:val="-15"/>
          <w:lang w:eastAsia="zh-CN"/>
        </w:rPr>
        <w:t xml:space="preserve"> </w:t>
      </w:r>
      <w:r>
        <w:rPr>
          <w:lang w:eastAsia="zh-CN"/>
        </w:rPr>
        <w:t>driver</w:t>
      </w:r>
      <w:r>
        <w:rPr>
          <w:spacing w:val="-15"/>
          <w:lang w:eastAsia="zh-CN"/>
        </w:rPr>
        <w:t xml:space="preserve"> </w:t>
      </w:r>
      <w:r>
        <w:rPr>
          <w:lang w:eastAsia="zh-CN"/>
        </w:rPr>
        <w:t>目录，拷贝到开发工程目录中（建议放在第三方库目录下），并命名为 sdbdriver；</w:t>
      </w:r>
    </w:p>
    <w:p w:rsidR="00606508" w:rsidRDefault="00A23879">
      <w:pPr>
        <w:pStyle w:val="BodyText"/>
        <w:numPr>
          <w:ilvl w:val="0"/>
          <w:numId w:val="10"/>
        </w:numPr>
        <w:tabs>
          <w:tab w:val="left" w:pos="613"/>
        </w:tabs>
        <w:spacing w:before="34"/>
        <w:ind w:left="613"/>
      </w:pPr>
      <w:r>
        <w:rPr>
          <w:w w:val="95"/>
        </w:rPr>
        <w:t>将</w:t>
      </w:r>
      <w:r>
        <w:rPr>
          <w:spacing w:val="46"/>
          <w:w w:val="95"/>
        </w:rPr>
        <w:t xml:space="preserve"> </w:t>
      </w:r>
      <w:r>
        <w:rPr>
          <w:w w:val="95"/>
        </w:rPr>
        <w:t>sdbdriver/include</w:t>
      </w:r>
      <w:r>
        <w:rPr>
          <w:spacing w:val="46"/>
          <w:w w:val="95"/>
        </w:rPr>
        <w:t xml:space="preserve"> </w:t>
      </w:r>
      <w:r>
        <w:rPr>
          <w:w w:val="95"/>
        </w:rPr>
        <w:t>目录加入到编译头目录，并将</w:t>
      </w:r>
      <w:r>
        <w:rPr>
          <w:spacing w:val="46"/>
          <w:w w:val="95"/>
        </w:rPr>
        <w:t xml:space="preserve"> </w:t>
      </w:r>
      <w:r>
        <w:rPr>
          <w:w w:val="95"/>
        </w:rPr>
        <w:t>sdbdriver/lib</w:t>
      </w:r>
      <w:r>
        <w:rPr>
          <w:spacing w:val="46"/>
          <w:w w:val="95"/>
        </w:rPr>
        <w:t xml:space="preserve"> </w:t>
      </w:r>
      <w:r>
        <w:rPr>
          <w:w w:val="95"/>
        </w:rPr>
        <w:t>目录加入连接目录。</w:t>
      </w:r>
    </w:p>
    <w:p w:rsidR="00D032B6" w:rsidRDefault="00D032B6">
      <w:p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217"/>
      </w:pPr>
      <w:r>
        <w:t>动态链接：</w:t>
      </w:r>
    </w:p>
    <w:p w:rsidR="00D032B6" w:rsidRDefault="00A23879">
      <w:pPr>
        <w:pStyle w:val="BodyText"/>
        <w:spacing w:before="78"/>
        <w:ind w:left="1217"/>
        <w:rPr>
          <w:lang w:eastAsia="zh-CN"/>
        </w:rPr>
      </w:pPr>
      <w:r>
        <w:rPr>
          <w:w w:val="95"/>
          <w:lang w:eastAsia="zh-CN"/>
        </w:rPr>
        <w:t>使用</w:t>
      </w:r>
      <w:r>
        <w:rPr>
          <w:spacing w:val="23"/>
          <w:w w:val="95"/>
          <w:lang w:eastAsia="zh-CN"/>
        </w:rPr>
        <w:t xml:space="preserve"> </w:t>
      </w:r>
      <w:r>
        <w:rPr>
          <w:w w:val="95"/>
          <w:lang w:eastAsia="zh-CN"/>
        </w:rPr>
        <w:t>lib</w:t>
      </w:r>
      <w:r>
        <w:rPr>
          <w:spacing w:val="24"/>
          <w:w w:val="95"/>
          <w:lang w:eastAsia="zh-CN"/>
        </w:rPr>
        <w:t xml:space="preserve"> </w:t>
      </w:r>
      <w:r>
        <w:rPr>
          <w:w w:val="95"/>
          <w:lang w:eastAsia="zh-CN"/>
        </w:rPr>
        <w:t>目录下的</w:t>
      </w:r>
      <w:r>
        <w:rPr>
          <w:spacing w:val="24"/>
          <w:w w:val="95"/>
          <w:lang w:eastAsia="zh-CN"/>
        </w:rPr>
        <w:t xml:space="preserve"> </w:t>
      </w:r>
      <w:r>
        <w:rPr>
          <w:w w:val="95"/>
          <w:lang w:eastAsia="zh-CN"/>
        </w:rPr>
        <w:t>libsdbc.so</w:t>
      </w:r>
      <w:r>
        <w:rPr>
          <w:spacing w:val="24"/>
          <w:w w:val="95"/>
          <w:lang w:eastAsia="zh-CN"/>
        </w:rPr>
        <w:t xml:space="preserve"> </w:t>
      </w:r>
      <w:r>
        <w:rPr>
          <w:w w:val="95"/>
          <w:lang w:eastAsia="zh-CN"/>
        </w:rPr>
        <w:t>动态库，gcc</w:t>
      </w:r>
      <w:r>
        <w:rPr>
          <w:spacing w:val="24"/>
          <w:w w:val="95"/>
          <w:lang w:eastAsia="zh-CN"/>
        </w:rPr>
        <w:t xml:space="preserve"> </w:t>
      </w:r>
      <w:r>
        <w:rPr>
          <w:w w:val="95"/>
          <w:lang w:eastAsia="zh-CN"/>
        </w:rPr>
        <w:t>编译参数形式如：</w:t>
      </w:r>
    </w:p>
    <w:p w:rsidR="00D032B6" w:rsidRDefault="00035F6E">
      <w:pPr>
        <w:pStyle w:val="BodyText"/>
        <w:spacing w:before="20"/>
        <w:ind w:left="1217"/>
        <w:rPr>
          <w:rFonts w:ascii="Microsoft JhengHei" w:eastAsia="Microsoft JhengHei" w:hAnsi="Microsoft JhengHei" w:cs="Microsoft JhengHei"/>
        </w:rPr>
      </w:pPr>
      <w:r w:rsidRPr="00035F6E">
        <w:pict>
          <v:group id="_x0000_s3311" style="position:absolute;left:0;text-align:left;margin-left:95.85pt;margin-top:6.75pt;width:459.45pt;height:10.6pt;z-index:-251936768;mso-position-horizontal-relative:page" coordorigin="1917,135" coordsize="9189,212">
            <v:shape id="_x0000_s3312"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05"/>
        </w:rPr>
        <w:t>cc</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05"/>
        </w:rPr>
        <w:t>testClient.c</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05"/>
        </w:rPr>
        <w:t>-o</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05"/>
        </w:rPr>
        <w:t>testClientC</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10"/>
        </w:rPr>
        <w:t>-I</w:t>
      </w:r>
      <w:r w:rsidR="00A23879">
        <w:rPr>
          <w:rFonts w:ascii="Microsoft JhengHei" w:eastAsia="Microsoft JhengHei" w:hAnsi="Microsoft JhengHei" w:cs="Microsoft JhengHei"/>
          <w:spacing w:val="-4"/>
          <w:w w:val="110"/>
        </w:rPr>
        <w:t xml:space="preserve"> </w:t>
      </w:r>
      <w:r w:rsidR="00A23879">
        <w:rPr>
          <w:rFonts w:ascii="Microsoft JhengHei" w:eastAsia="Microsoft JhengHei" w:hAnsi="Microsoft JhengHei" w:cs="Microsoft JhengHei"/>
          <w:w w:val="105"/>
        </w:rPr>
        <w:t>&lt;PATH&gt;/sdbdriver/include</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05"/>
        </w:rPr>
        <w:t>-L</w:t>
      </w:r>
      <w:r w:rsidR="00A23879">
        <w:rPr>
          <w:rFonts w:ascii="Microsoft JhengHei" w:eastAsia="Microsoft JhengHei" w:hAnsi="Microsoft JhengHei" w:cs="Microsoft JhengHei"/>
          <w:spacing w:val="-2"/>
          <w:w w:val="105"/>
        </w:rPr>
        <w:t xml:space="preserve"> </w:t>
      </w:r>
      <w:r w:rsidR="00A23879">
        <w:rPr>
          <w:rFonts w:ascii="Microsoft JhengHei" w:eastAsia="Microsoft JhengHei" w:hAnsi="Microsoft JhengHei" w:cs="Microsoft JhengHei"/>
          <w:w w:val="105"/>
        </w:rPr>
        <w:t>&lt;PATH&gt;/sdbdriver/lib</w:t>
      </w:r>
      <w:r w:rsidR="00A23879">
        <w:rPr>
          <w:rFonts w:ascii="Microsoft JhengHei" w:eastAsia="Microsoft JhengHei" w:hAnsi="Microsoft JhengHei" w:cs="Microsoft JhengHei"/>
          <w:spacing w:val="-1"/>
          <w:w w:val="105"/>
        </w:rPr>
        <w:t xml:space="preserve"> </w:t>
      </w:r>
      <w:r w:rsidR="00A23879">
        <w:rPr>
          <w:rFonts w:ascii="Microsoft JhengHei" w:eastAsia="Microsoft JhengHei" w:hAnsi="Microsoft JhengHei" w:cs="Microsoft JhengHei"/>
          <w:w w:val="105"/>
        </w:rPr>
        <w:t>-lsdbc</w:t>
      </w:r>
    </w:p>
    <w:p w:rsidR="00D032B6" w:rsidRDefault="00D032B6">
      <w:pPr>
        <w:spacing w:before="2" w:line="110" w:lineRule="exact"/>
        <w:rPr>
          <w:sz w:val="11"/>
          <w:szCs w:val="11"/>
        </w:rPr>
      </w:pPr>
    </w:p>
    <w:p w:rsidR="00D032B6" w:rsidRDefault="00A23879">
      <w:pPr>
        <w:pStyle w:val="BodyText"/>
        <w:spacing w:line="168" w:lineRule="auto"/>
        <w:ind w:left="1217"/>
      </w:pPr>
      <w:r>
        <w:rPr>
          <w:w w:val="95"/>
        </w:rPr>
        <w:t>其中：PATH</w:t>
      </w:r>
      <w:r>
        <w:rPr>
          <w:spacing w:val="29"/>
          <w:w w:val="95"/>
        </w:rPr>
        <w:t xml:space="preserve"> </w:t>
      </w:r>
      <w:r>
        <w:rPr>
          <w:w w:val="95"/>
        </w:rPr>
        <w:t>为</w:t>
      </w:r>
      <w:r>
        <w:rPr>
          <w:spacing w:val="29"/>
          <w:w w:val="95"/>
        </w:rPr>
        <w:t xml:space="preserve"> </w:t>
      </w:r>
      <w:r>
        <w:rPr>
          <w:w w:val="95"/>
        </w:rPr>
        <w:t>sdbdriver</w:t>
      </w:r>
      <w:r>
        <w:rPr>
          <w:spacing w:val="29"/>
          <w:w w:val="95"/>
        </w:rPr>
        <w:t xml:space="preserve"> </w:t>
      </w:r>
      <w:r>
        <w:rPr>
          <w:w w:val="95"/>
        </w:rPr>
        <w:t>放置路径；运行程序时，用户需要将</w:t>
      </w:r>
      <w:r>
        <w:rPr>
          <w:spacing w:val="29"/>
          <w:w w:val="95"/>
        </w:rPr>
        <w:t xml:space="preserve"> </w:t>
      </w:r>
      <w:r>
        <w:rPr>
          <w:w w:val="95"/>
        </w:rPr>
        <w:t>LD_LIBRARY_PATH</w:t>
      </w:r>
      <w:r>
        <w:rPr>
          <w:spacing w:val="29"/>
          <w:w w:val="95"/>
        </w:rPr>
        <w:t xml:space="preserve"> </w:t>
      </w:r>
      <w:r>
        <w:rPr>
          <w:w w:val="95"/>
        </w:rPr>
        <w:t>路径指定为包含</w:t>
      </w:r>
      <w:r>
        <w:t xml:space="preserve"> </w:t>
      </w:r>
      <w:r>
        <w:rPr>
          <w:w w:val="95"/>
        </w:rPr>
        <w:t>libsdbc.so  动态库的路径。</w:t>
      </w:r>
    </w:p>
    <w:p w:rsidR="00D032B6" w:rsidRDefault="00035F6E">
      <w:pPr>
        <w:pStyle w:val="BodyText"/>
        <w:spacing w:before="35"/>
        <w:ind w:left="1217"/>
        <w:rPr>
          <w:rFonts w:ascii="Microsoft JhengHei" w:eastAsia="Microsoft JhengHei" w:hAnsi="Microsoft JhengHei" w:cs="Microsoft JhengHei"/>
        </w:rPr>
      </w:pPr>
      <w:r w:rsidRPr="00035F6E">
        <w:pict>
          <v:group id="_x0000_s3309" style="position:absolute;left:0;text-align:left;margin-left:95.85pt;margin-top:7.5pt;width:459.45pt;height:10.6pt;z-index:-251935744;mso-position-horizontal-relative:page" coordorigin="1917,150" coordsize="9189,212">
            <v:shape id="_x0000_s3310" style="position:absolute;left:1917;top:150;width:9189;height:212" coordorigin="1917,150" coordsize="9189,212" path="m1917,150r9189,l11106,362r-9189,l1917,150xe" fillcolor="#efefef" stroked="f">
              <v:path arrowok="t"/>
            </v:shape>
            <w10:wrap anchorx="page"/>
          </v:group>
        </w:pict>
      </w:r>
      <w:r w:rsidR="00A23879">
        <w:rPr>
          <w:rFonts w:ascii="Microsoft JhengHei" w:eastAsia="Microsoft JhengHei" w:hAnsi="Microsoft JhengHei" w:cs="Microsoft JhengHei"/>
          <w:w w:val="90"/>
        </w:rPr>
        <w:t xml:space="preserve">export  </w:t>
      </w:r>
      <w:r w:rsidR="00A23879">
        <w:rPr>
          <w:rFonts w:ascii="Microsoft JhengHei" w:eastAsia="Microsoft JhengHei" w:hAnsi="Microsoft JhengHei" w:cs="Microsoft JhengHei"/>
          <w:spacing w:val="13"/>
          <w:w w:val="90"/>
        </w:rPr>
        <w:t xml:space="preserve"> </w:t>
      </w:r>
      <w:r w:rsidR="00A23879">
        <w:rPr>
          <w:rFonts w:ascii="Microsoft JhengHei" w:eastAsia="Microsoft JhengHei" w:hAnsi="Microsoft JhengHei" w:cs="Microsoft JhengHei"/>
          <w:w w:val="90"/>
        </w:rPr>
        <w:t>LD_LIBRARY_PATH=&lt;PATH&gt;/sdbdriver/lib</w:t>
      </w:r>
    </w:p>
    <w:p w:rsidR="00D032B6" w:rsidRDefault="00A23879">
      <w:pPr>
        <w:pStyle w:val="BodyText"/>
        <w:tabs>
          <w:tab w:val="left" w:pos="1500"/>
        </w:tabs>
        <w:spacing w:before="22" w:line="557" w:lineRule="exact"/>
        <w:ind w:left="121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sidR="00620DD5">
        <w:pict>
          <v:shape id="_x0000_i1078" type="#_x0000_t75" style="width:23.8pt;height:23.8pt;mso-position-horizontal-relative:char;mso-position-vertical-relative:line">
            <v:imagedata r:id="rId214" o:title=""/>
          </v:shape>
        </w:pict>
      </w:r>
      <w:r>
        <w:rPr>
          <w:rFonts w:ascii="Times New Roman" w:eastAsia="Times New Roman" w:hAnsi="Times New Roman" w:cs="Times New Roman"/>
          <w:position w:val="1"/>
          <w:lang w:eastAsia="zh-CN"/>
        </w:rPr>
        <w:t xml:space="preserve">   </w:t>
      </w:r>
      <w:r>
        <w:rPr>
          <w:position w:val="1"/>
          <w:lang w:eastAsia="zh-CN"/>
        </w:rPr>
        <w:t>注:</w:t>
      </w:r>
    </w:p>
    <w:p w:rsidR="00D032B6" w:rsidRDefault="00A23879">
      <w:pPr>
        <w:pStyle w:val="BodyText"/>
        <w:spacing w:line="148" w:lineRule="exact"/>
        <w:ind w:left="2140"/>
        <w:rPr>
          <w:lang w:eastAsia="zh-CN"/>
        </w:rPr>
      </w:pPr>
      <w:r>
        <w:rPr>
          <w:lang w:eastAsia="zh-CN"/>
        </w:rPr>
        <w:t>如果运行程序时会出现错误提示：</w:t>
      </w:r>
    </w:p>
    <w:p w:rsidR="00D032B6" w:rsidRDefault="00035F6E">
      <w:pPr>
        <w:pStyle w:val="BodyText"/>
        <w:spacing w:before="20" w:line="339" w:lineRule="exact"/>
        <w:ind w:left="2240" w:hanging="100"/>
        <w:rPr>
          <w:rFonts w:ascii="Microsoft JhengHei" w:eastAsia="Microsoft JhengHei" w:hAnsi="Microsoft JhengHei" w:cs="Microsoft JhengHei"/>
        </w:rPr>
      </w:pPr>
      <w:r w:rsidRPr="00035F6E">
        <w:pict>
          <v:group id="_x0000_s3306" style="position:absolute;left:0;text-align:left;margin-left:142.05pt;margin-top:6.75pt;width:413.25pt;height:21.2pt;z-index:-251934720;mso-position-horizontal-relative:page" coordorigin="2841,135" coordsize="8265,424">
            <v:shape id="_x0000_s3307" style="position:absolute;left:2841;top:135;width:8265;height:424" coordorigin="2841,135" coordsize="8265,424" path="m2841,135r8265,l11106,559r-8265,l2841,135xe" fillcolor="#efefef" stroked="f">
              <v:path arrowok="t"/>
            </v:shape>
            <w10:wrap anchorx="page"/>
          </v:group>
        </w:pict>
      </w:r>
      <w:r w:rsidR="00A23879">
        <w:rPr>
          <w:rFonts w:ascii="Microsoft JhengHei" w:eastAsia="Microsoft JhengHei" w:hAnsi="Microsoft JhengHei" w:cs="Microsoft JhengHei"/>
          <w:w w:val="115"/>
        </w:rPr>
        <w:t>error</w:t>
      </w:r>
      <w:r w:rsidR="00A23879">
        <w:rPr>
          <w:rFonts w:ascii="Microsoft JhengHei" w:eastAsia="Microsoft JhengHei" w:hAnsi="Microsoft JhengHei" w:cs="Microsoft JhengHei"/>
          <w:spacing w:val="-24"/>
          <w:w w:val="115"/>
        </w:rPr>
        <w:t xml:space="preserve"> </w:t>
      </w:r>
      <w:r w:rsidR="00A23879">
        <w:rPr>
          <w:rFonts w:ascii="Microsoft JhengHei" w:eastAsia="Microsoft JhengHei" w:hAnsi="Microsoft JhengHei" w:cs="Microsoft JhengHei"/>
          <w:w w:val="115"/>
        </w:rPr>
        <w:t>while</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15"/>
        </w:rPr>
        <w:t>loading</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15"/>
        </w:rPr>
        <w:t>shared</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15"/>
        </w:rPr>
        <w:t>libraries:</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15"/>
        </w:rPr>
        <w:t>libsdbc.so:</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05"/>
        </w:rPr>
        <w:t>cannot</w:t>
      </w:r>
      <w:r w:rsidR="00A23879">
        <w:rPr>
          <w:rFonts w:ascii="Microsoft JhengHei" w:eastAsia="Microsoft JhengHei" w:hAnsi="Microsoft JhengHei" w:cs="Microsoft JhengHei"/>
          <w:spacing w:val="-18"/>
          <w:w w:val="105"/>
        </w:rPr>
        <w:t xml:space="preserve"> </w:t>
      </w:r>
      <w:r w:rsidR="00A23879">
        <w:rPr>
          <w:rFonts w:ascii="Microsoft JhengHei" w:eastAsia="Microsoft JhengHei" w:hAnsi="Microsoft JhengHei" w:cs="Microsoft JhengHei"/>
          <w:w w:val="105"/>
        </w:rPr>
        <w:t>open</w:t>
      </w:r>
      <w:r w:rsidR="00A23879">
        <w:rPr>
          <w:rFonts w:ascii="Microsoft JhengHei" w:eastAsia="Microsoft JhengHei" w:hAnsi="Microsoft JhengHei" w:cs="Microsoft JhengHei"/>
          <w:spacing w:val="-19"/>
          <w:w w:val="105"/>
        </w:rPr>
        <w:t xml:space="preserve"> </w:t>
      </w:r>
      <w:r w:rsidR="00A23879">
        <w:rPr>
          <w:rFonts w:ascii="Microsoft JhengHei" w:eastAsia="Microsoft JhengHei" w:hAnsi="Microsoft JhengHei" w:cs="Microsoft JhengHei"/>
          <w:w w:val="115"/>
        </w:rPr>
        <w:t>shared</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15"/>
        </w:rPr>
        <w:t>object</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30"/>
        </w:rPr>
        <w:t>file:</w:t>
      </w:r>
    </w:p>
    <w:p w:rsidR="00D032B6" w:rsidRDefault="00A23879">
      <w:pPr>
        <w:pStyle w:val="BodyText"/>
        <w:spacing w:line="217" w:lineRule="exact"/>
        <w:ind w:left="2240"/>
        <w:rPr>
          <w:rFonts w:ascii="Microsoft JhengHei" w:eastAsia="Microsoft JhengHei" w:hAnsi="Microsoft JhengHei" w:cs="Microsoft JhengHei"/>
        </w:rPr>
      </w:pPr>
      <w:r>
        <w:rPr>
          <w:rFonts w:ascii="Microsoft JhengHei" w:eastAsia="Microsoft JhengHei" w:hAnsi="Microsoft JhengHei" w:cs="Microsoft JhengHei"/>
          <w:w w:val="95"/>
        </w:rPr>
        <w:t xml:space="preserve">No </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rPr>
        <w:t xml:space="preserve">such  </w:t>
      </w:r>
      <w:r>
        <w:rPr>
          <w:rFonts w:ascii="Microsoft JhengHei" w:eastAsia="Microsoft JhengHei" w:hAnsi="Microsoft JhengHei" w:cs="Microsoft JhengHei"/>
          <w:w w:val="120"/>
        </w:rPr>
        <w:t>file</w:t>
      </w:r>
      <w:r>
        <w:rPr>
          <w:rFonts w:ascii="Microsoft JhengHei" w:eastAsia="Microsoft JhengHei" w:hAnsi="Microsoft JhengHei" w:cs="Microsoft JhengHei"/>
          <w:spacing w:val="39"/>
          <w:w w:val="120"/>
        </w:rPr>
        <w:t xml:space="preserve"> </w:t>
      </w:r>
      <w:r>
        <w:rPr>
          <w:rFonts w:ascii="Microsoft JhengHei" w:eastAsia="Microsoft JhengHei" w:hAnsi="Microsoft JhengHei" w:cs="Microsoft JhengHei"/>
        </w:rPr>
        <w:t>or  directory</w:t>
      </w:r>
    </w:p>
    <w:p w:rsidR="00D032B6" w:rsidRDefault="00D032B6">
      <w:pPr>
        <w:spacing w:before="2" w:line="110" w:lineRule="exact"/>
        <w:rPr>
          <w:sz w:val="11"/>
          <w:szCs w:val="11"/>
        </w:rPr>
      </w:pPr>
    </w:p>
    <w:p w:rsidR="00D032B6" w:rsidRDefault="00A23879">
      <w:pPr>
        <w:pStyle w:val="BodyText"/>
        <w:spacing w:line="168" w:lineRule="auto"/>
        <w:ind w:left="2140" w:right="377"/>
      </w:pPr>
      <w:r>
        <w:rPr>
          <w:w w:val="95"/>
        </w:rPr>
        <w:t>表示没有正确设置</w:t>
      </w:r>
      <w:r>
        <w:rPr>
          <w:spacing w:val="14"/>
          <w:w w:val="95"/>
        </w:rPr>
        <w:t xml:space="preserve"> </w:t>
      </w:r>
      <w:r>
        <w:rPr>
          <w:w w:val="95"/>
        </w:rPr>
        <w:t>LD_LIBRARY_PATH，LD_LIBRARY_PATH</w:t>
      </w:r>
      <w:r>
        <w:rPr>
          <w:spacing w:val="14"/>
          <w:w w:val="95"/>
        </w:rPr>
        <w:t xml:space="preserve"> </w:t>
      </w:r>
      <w:r>
        <w:rPr>
          <w:w w:val="95"/>
        </w:rPr>
        <w:t>是环境变量，建议设置到</w:t>
      </w:r>
      <w:r>
        <w:rPr>
          <w:spacing w:val="14"/>
          <w:w w:val="95"/>
        </w:rPr>
        <w:t xml:space="preserve"> </w:t>
      </w:r>
      <w:r>
        <w:rPr>
          <w:w w:val="95"/>
        </w:rPr>
        <w:t>/etc/</w:t>
      </w:r>
      <w:r>
        <w:rPr>
          <w:w w:val="90"/>
        </w:rPr>
        <w:t xml:space="preserve"> </w:t>
      </w:r>
      <w:r>
        <w:rPr>
          <w:w w:val="95"/>
        </w:rPr>
        <w:t xml:space="preserve">profile    </w:t>
      </w:r>
      <w:r>
        <w:rPr>
          <w:spacing w:val="54"/>
          <w:w w:val="95"/>
        </w:rPr>
        <w:t xml:space="preserve"> </w:t>
      </w:r>
      <w:r>
        <w:rPr>
          <w:w w:val="95"/>
        </w:rPr>
        <w:t>或者应用程序的启动脚本中，避免每次新开终端都需要重新设置。</w:t>
      </w:r>
    </w:p>
    <w:p w:rsidR="00D032B6" w:rsidRDefault="00A23879">
      <w:pPr>
        <w:pStyle w:val="BodyText"/>
        <w:spacing w:before="54"/>
        <w:ind w:left="1217"/>
        <w:rPr>
          <w:lang w:eastAsia="zh-CN"/>
        </w:rPr>
      </w:pPr>
      <w:r>
        <w:rPr>
          <w:lang w:eastAsia="zh-CN"/>
        </w:rPr>
        <w:t>静态链接：</w:t>
      </w:r>
    </w:p>
    <w:p w:rsidR="00D032B6" w:rsidRDefault="00035F6E">
      <w:pPr>
        <w:pStyle w:val="BodyText"/>
        <w:spacing w:before="78"/>
        <w:ind w:left="1217"/>
        <w:rPr>
          <w:lang w:eastAsia="zh-CN"/>
        </w:rPr>
      </w:pPr>
      <w:r>
        <w:pict>
          <v:group id="_x0000_s3304" style="position:absolute;left:0;text-align:left;margin-left:95.85pt;margin-top:25.75pt;width:459.45pt;height:21.2pt;z-index:-251933696;mso-position-horizontal-relative:page" coordorigin="1917,515" coordsize="9189,424">
            <v:shape id="_x0000_s3305" style="position:absolute;left:1917;top:515;width:9189;height:424" coordorigin="1917,515" coordsize="9189,424" path="m1917,515r9189,l11106,939r-9189,l1917,515xe" fillcolor="#efefef" stroked="f">
              <v:path arrowok="t"/>
            </v:shape>
            <w10:wrap anchorx="page"/>
          </v:group>
        </w:pict>
      </w:r>
      <w:r w:rsidR="00A23879">
        <w:rPr>
          <w:w w:val="95"/>
          <w:lang w:eastAsia="zh-CN"/>
        </w:rPr>
        <w:t>使用</w:t>
      </w:r>
      <w:r w:rsidR="00A23879">
        <w:rPr>
          <w:spacing w:val="23"/>
          <w:w w:val="95"/>
          <w:lang w:eastAsia="zh-CN"/>
        </w:rPr>
        <w:t xml:space="preserve"> </w:t>
      </w:r>
      <w:r w:rsidR="00A23879">
        <w:rPr>
          <w:w w:val="95"/>
          <w:lang w:eastAsia="zh-CN"/>
        </w:rPr>
        <w:t>lib</w:t>
      </w:r>
      <w:r w:rsidR="00A23879">
        <w:rPr>
          <w:spacing w:val="23"/>
          <w:w w:val="95"/>
          <w:lang w:eastAsia="zh-CN"/>
        </w:rPr>
        <w:t xml:space="preserve"> </w:t>
      </w:r>
      <w:r w:rsidR="00A23879">
        <w:rPr>
          <w:w w:val="95"/>
          <w:lang w:eastAsia="zh-CN"/>
        </w:rPr>
        <w:t>目录下的</w:t>
      </w:r>
      <w:r w:rsidR="00A23879">
        <w:rPr>
          <w:spacing w:val="23"/>
          <w:w w:val="95"/>
          <w:lang w:eastAsia="zh-CN"/>
        </w:rPr>
        <w:t xml:space="preserve"> </w:t>
      </w:r>
      <w:r w:rsidR="00A23879">
        <w:rPr>
          <w:w w:val="95"/>
          <w:lang w:eastAsia="zh-CN"/>
        </w:rPr>
        <w:t>libstaticsdbc.a</w:t>
      </w:r>
      <w:r w:rsidR="00A23879">
        <w:rPr>
          <w:spacing w:val="23"/>
          <w:w w:val="95"/>
          <w:lang w:eastAsia="zh-CN"/>
        </w:rPr>
        <w:t xml:space="preserve"> </w:t>
      </w:r>
      <w:r w:rsidR="00A23879">
        <w:rPr>
          <w:w w:val="95"/>
          <w:lang w:eastAsia="zh-CN"/>
        </w:rPr>
        <w:t>静态库，gcc</w:t>
      </w:r>
      <w:r w:rsidR="00A23879">
        <w:rPr>
          <w:spacing w:val="23"/>
          <w:w w:val="95"/>
          <w:lang w:eastAsia="zh-CN"/>
        </w:rPr>
        <w:t xml:space="preserve"> </w:t>
      </w:r>
      <w:r w:rsidR="00A23879">
        <w:rPr>
          <w:w w:val="95"/>
          <w:lang w:eastAsia="zh-CN"/>
        </w:rPr>
        <w:t>编译参数形式如：</w:t>
      </w:r>
    </w:p>
    <w:p w:rsidR="00D032B6" w:rsidRDefault="00A23879">
      <w:pPr>
        <w:pStyle w:val="BodyText"/>
        <w:spacing w:before="92" w:line="147" w:lineRule="auto"/>
        <w:ind w:left="1217"/>
        <w:rPr>
          <w:rFonts w:ascii="Microsoft JhengHei" w:eastAsia="Microsoft JhengHei" w:hAnsi="Microsoft JhengHei" w:cs="Microsoft JhengHei"/>
        </w:rPr>
      </w:pPr>
      <w:r>
        <w:rPr>
          <w:rFonts w:ascii="Microsoft JhengHei" w:eastAsia="Microsoft JhengHei" w:hAnsi="Microsoft JhengHei" w:cs="Microsoft JhengHei"/>
          <w:w w:val="105"/>
        </w:rPr>
        <w:t>cc</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testClient.c</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-o</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testClientC</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10"/>
        </w:rPr>
        <w:t>-I</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05"/>
        </w:rPr>
        <w:t>&lt;PATH&gt;/sdbdriver/include</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#L</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&lt;PATH&gt;/sdbdriver/lib/</w:t>
      </w:r>
      <w:r>
        <w:rPr>
          <w:rFonts w:ascii="Microsoft JhengHei" w:eastAsia="Microsoft JhengHei" w:hAnsi="Microsoft JhengHei" w:cs="Microsoft JhengHei"/>
          <w:w w:val="96"/>
        </w:rPr>
        <w:t xml:space="preserve"> </w:t>
      </w:r>
      <w:r>
        <w:rPr>
          <w:rFonts w:ascii="Microsoft JhengHei" w:eastAsia="Microsoft JhengHei" w:hAnsi="Microsoft JhengHei" w:cs="Microsoft JhengHei"/>
          <w:w w:val="105"/>
        </w:rPr>
        <w:t xml:space="preserve">libstaticsdbc.a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-lm</w:t>
      </w:r>
    </w:p>
    <w:p w:rsidR="00606508" w:rsidRDefault="00A23879">
      <w:pPr>
        <w:pStyle w:val="BodyText"/>
        <w:numPr>
          <w:ilvl w:val="1"/>
          <w:numId w:val="10"/>
        </w:numPr>
        <w:tabs>
          <w:tab w:val="left" w:pos="1217"/>
        </w:tabs>
        <w:spacing w:line="254" w:lineRule="exact"/>
        <w:ind w:left="1217"/>
      </w:pPr>
      <w:r>
        <w:rPr>
          <w:w w:val="90"/>
          <w:position w:val="1"/>
        </w:rPr>
        <w:t>Windows</w:t>
      </w:r>
    </w:p>
    <w:p w:rsidR="00D032B6" w:rsidRDefault="00A23879">
      <w:pPr>
        <w:pStyle w:val="BodyText"/>
        <w:spacing w:before="22" w:line="309" w:lineRule="auto"/>
        <w:ind w:right="6111" w:firstLine="283"/>
        <w:rPr>
          <w:lang w:eastAsia="zh-CN"/>
        </w:rPr>
      </w:pPr>
      <w:r>
        <w:rPr>
          <w:w w:val="95"/>
          <w:lang w:eastAsia="zh-CN"/>
        </w:rPr>
        <w:t>暂未推出</w:t>
      </w:r>
      <w:r>
        <w:rPr>
          <w:spacing w:val="32"/>
          <w:w w:val="95"/>
          <w:lang w:eastAsia="zh-CN"/>
        </w:rPr>
        <w:t xml:space="preserve"> </w:t>
      </w:r>
      <w:r>
        <w:rPr>
          <w:w w:val="95"/>
          <w:lang w:eastAsia="zh-CN"/>
        </w:rPr>
        <w:t>Windows</w:t>
      </w:r>
      <w:r>
        <w:rPr>
          <w:spacing w:val="33"/>
          <w:w w:val="95"/>
          <w:lang w:eastAsia="zh-CN"/>
        </w:rPr>
        <w:t xml:space="preserve"> </w:t>
      </w:r>
      <w:r>
        <w:rPr>
          <w:w w:val="95"/>
          <w:lang w:eastAsia="zh-CN"/>
        </w:rPr>
        <w:t>驱动开发包。</w:t>
      </w:r>
      <w:r>
        <w:rPr>
          <w:lang w:eastAsia="zh-CN"/>
        </w:rPr>
        <w:t xml:space="preserve"> </w:t>
      </w:r>
      <w:bookmarkStart w:id="305" w:name="C_开发基础"/>
      <w:bookmarkStart w:id="306" w:name="_bookmark140"/>
      <w:bookmarkEnd w:id="305"/>
      <w:bookmarkEnd w:id="306"/>
      <w:r>
        <w:rPr>
          <w:lang w:eastAsia="zh-CN"/>
        </w:rPr>
        <w:t>C</w:t>
      </w:r>
      <w:r>
        <w:rPr>
          <w:spacing w:val="-22"/>
          <w:lang w:eastAsia="zh-CN"/>
        </w:rPr>
        <w:t xml:space="preserve"> </w:t>
      </w:r>
      <w:r>
        <w:rPr>
          <w:lang w:eastAsia="zh-CN"/>
        </w:rPr>
        <w:t>开发基础</w:t>
      </w:r>
    </w:p>
    <w:p w:rsidR="00D032B6" w:rsidRDefault="00A23879">
      <w:pPr>
        <w:pStyle w:val="BodyText"/>
        <w:spacing w:before="28" w:line="168" w:lineRule="auto"/>
        <w:ind w:right="253"/>
        <w:rPr>
          <w:lang w:eastAsia="zh-CN"/>
        </w:rPr>
      </w:pPr>
      <w:r>
        <w:rPr>
          <w:w w:val="95"/>
          <w:lang w:eastAsia="zh-CN"/>
        </w:rPr>
        <w:t>本节介绍使用</w:t>
      </w:r>
      <w:r>
        <w:rPr>
          <w:spacing w:val="32"/>
          <w:w w:val="95"/>
          <w:lang w:eastAsia="zh-CN"/>
        </w:rPr>
        <w:t xml:space="preserve"> </w:t>
      </w:r>
      <w:r>
        <w:rPr>
          <w:w w:val="95"/>
          <w:lang w:eastAsia="zh-CN"/>
        </w:rPr>
        <w:t>C</w:t>
      </w:r>
      <w:r>
        <w:rPr>
          <w:spacing w:val="32"/>
          <w:w w:val="95"/>
          <w:lang w:eastAsia="zh-CN"/>
        </w:rPr>
        <w:t xml:space="preserve"> </w:t>
      </w:r>
      <w:r>
        <w:rPr>
          <w:w w:val="95"/>
          <w:lang w:eastAsia="zh-CN"/>
        </w:rPr>
        <w:t>程序运行</w:t>
      </w:r>
      <w:r>
        <w:rPr>
          <w:spacing w:val="32"/>
          <w:w w:val="95"/>
          <w:lang w:eastAsia="zh-CN"/>
        </w:rPr>
        <w:t xml:space="preserve"> </w:t>
      </w:r>
      <w:r>
        <w:rPr>
          <w:w w:val="95"/>
          <w:lang w:eastAsia="zh-CN"/>
        </w:rPr>
        <w:t>SequoiaDB。首先安装</w:t>
      </w:r>
      <w:r>
        <w:rPr>
          <w:spacing w:val="32"/>
          <w:w w:val="95"/>
          <w:lang w:eastAsia="zh-CN"/>
        </w:rPr>
        <w:t xml:space="preserve"> </w:t>
      </w:r>
      <w:r>
        <w:rPr>
          <w:w w:val="95"/>
          <w:lang w:eastAsia="zh-CN"/>
        </w:rPr>
        <w:t>SequoiaDB，安装信息请查看</w:t>
      </w:r>
      <w:r>
        <w:rPr>
          <w:spacing w:val="33"/>
          <w:w w:val="95"/>
          <w:lang w:eastAsia="zh-CN"/>
        </w:rPr>
        <w:t xml:space="preserve"> </w:t>
      </w:r>
      <w:hyperlink w:anchor="_bookmark48" w:history="1">
        <w:r>
          <w:rPr>
            <w:color w:val="0000FF"/>
            <w:w w:val="95"/>
            <w:lang w:eastAsia="zh-CN"/>
          </w:rPr>
          <w:t>SequoiaDB</w:t>
        </w:r>
        <w:r>
          <w:rPr>
            <w:color w:val="0000FF"/>
            <w:spacing w:val="32"/>
            <w:w w:val="95"/>
            <w:lang w:eastAsia="zh-CN"/>
          </w:rPr>
          <w:t xml:space="preserve"> </w:t>
        </w:r>
        <w:r>
          <w:rPr>
            <w:color w:val="0000FF"/>
            <w:w w:val="95"/>
            <w:lang w:eastAsia="zh-CN"/>
          </w:rPr>
          <w:t>服务器安装</w:t>
        </w:r>
      </w:hyperlink>
      <w:r>
        <w:rPr>
          <w:color w:val="000000"/>
          <w:w w:val="95"/>
          <w:lang w:eastAsia="zh-CN"/>
        </w:rPr>
        <w:t>章</w:t>
      </w:r>
      <w:r>
        <w:rPr>
          <w:color w:val="000000"/>
          <w:lang w:eastAsia="zh-CN"/>
        </w:rPr>
        <w:t xml:space="preserve"> </w:t>
      </w:r>
      <w:r>
        <w:rPr>
          <w:color w:val="000000"/>
          <w:w w:val="95"/>
          <w:lang w:eastAsia="zh-CN"/>
        </w:rPr>
        <w:t>节。</w:t>
      </w:r>
    </w:p>
    <w:p w:rsidR="00D032B6" w:rsidRDefault="00D032B6">
      <w:pPr>
        <w:spacing w:line="120" w:lineRule="exact"/>
        <w:rPr>
          <w:sz w:val="12"/>
          <w:szCs w:val="12"/>
          <w:lang w:eastAsia="zh-CN"/>
        </w:rPr>
      </w:pPr>
    </w:p>
    <w:p w:rsidR="00D032B6" w:rsidRDefault="00A23879">
      <w:pPr>
        <w:pStyle w:val="BodyText"/>
        <w:spacing w:line="168" w:lineRule="auto"/>
        <w:ind w:right="117"/>
      </w:pPr>
      <w:r>
        <w:rPr>
          <w:lang w:eastAsia="zh-CN"/>
        </w:rPr>
        <w:t>这里介绍如何使用</w:t>
      </w:r>
      <w:r>
        <w:rPr>
          <w:spacing w:val="-30"/>
          <w:lang w:eastAsia="zh-CN"/>
        </w:rPr>
        <w:t xml:space="preserve"> </w:t>
      </w:r>
      <w:r>
        <w:rPr>
          <w:lang w:eastAsia="zh-CN"/>
        </w:rPr>
        <w:t>C</w:t>
      </w:r>
      <w:r>
        <w:rPr>
          <w:spacing w:val="-29"/>
          <w:lang w:eastAsia="zh-CN"/>
        </w:rPr>
        <w:t xml:space="preserve"> </w:t>
      </w:r>
      <w:r>
        <w:rPr>
          <w:lang w:eastAsia="zh-CN"/>
        </w:rPr>
        <w:t>客户端驱动接口编写使用</w:t>
      </w:r>
      <w:r>
        <w:rPr>
          <w:spacing w:val="-29"/>
          <w:lang w:eastAsia="zh-CN"/>
        </w:rPr>
        <w:t xml:space="preserve"> </w:t>
      </w:r>
      <w:r>
        <w:rPr>
          <w:lang w:eastAsia="zh-CN"/>
        </w:rPr>
        <w:t>SequoiaDB</w:t>
      </w:r>
      <w:r>
        <w:rPr>
          <w:spacing w:val="-29"/>
          <w:lang w:eastAsia="zh-CN"/>
        </w:rPr>
        <w:t xml:space="preserve"> </w:t>
      </w:r>
      <w:r>
        <w:rPr>
          <w:lang w:eastAsia="zh-CN"/>
        </w:rPr>
        <w:t xml:space="preserve">数据库的程序。为了简单起见，下面的例子不全 </w:t>
      </w:r>
      <w:r>
        <w:rPr>
          <w:w w:val="95"/>
          <w:lang w:eastAsia="zh-CN"/>
        </w:rPr>
        <w:t>部是完整的代码，只起示例性作用。</w:t>
      </w:r>
      <w:r>
        <w:rPr>
          <w:w w:val="95"/>
        </w:rPr>
        <w:t xml:space="preserve">可到  </w:t>
      </w:r>
      <w:r>
        <w:rPr>
          <w:spacing w:val="5"/>
          <w:w w:val="95"/>
        </w:rPr>
        <w:t xml:space="preserve"> </w:t>
      </w:r>
      <w:r>
        <w:rPr>
          <w:w w:val="95"/>
        </w:rPr>
        <w:t xml:space="preserve">/sequoiadb/client/samples/C  </w:t>
      </w:r>
      <w:r>
        <w:rPr>
          <w:spacing w:val="6"/>
          <w:w w:val="95"/>
        </w:rPr>
        <w:t xml:space="preserve"> </w:t>
      </w:r>
      <w:r>
        <w:rPr>
          <w:w w:val="95"/>
        </w:rPr>
        <w:t>下获取相应的完整的代码。</w:t>
      </w:r>
    </w:p>
    <w:p w:rsidR="00D032B6" w:rsidRDefault="00D032B6">
      <w:pPr>
        <w:spacing w:before="14" w:line="200" w:lineRule="exact"/>
        <w:rPr>
          <w:sz w:val="20"/>
          <w:szCs w:val="20"/>
        </w:rPr>
      </w:pPr>
    </w:p>
    <w:p w:rsidR="00D032B6" w:rsidRDefault="00A23879">
      <w:pPr>
        <w:pStyle w:val="BodyText"/>
      </w:pPr>
      <w:r>
        <w:t>数据库操作</w:t>
      </w:r>
    </w:p>
    <w:p w:rsidR="00606508" w:rsidRDefault="00A23879">
      <w:pPr>
        <w:pStyle w:val="BodyText"/>
        <w:numPr>
          <w:ilvl w:val="1"/>
          <w:numId w:val="10"/>
        </w:numPr>
        <w:tabs>
          <w:tab w:val="left" w:pos="1217"/>
        </w:tabs>
        <w:spacing w:before="34"/>
        <w:ind w:left="1217"/>
      </w:pPr>
      <w:r>
        <w:rPr>
          <w:w w:val="95"/>
          <w:position w:val="1"/>
        </w:rPr>
        <w:t>数据库连接（Connecting）</w:t>
      </w:r>
    </w:p>
    <w:p w:rsidR="00D032B6" w:rsidRDefault="00A23879">
      <w:pPr>
        <w:pStyle w:val="BodyText"/>
        <w:spacing w:before="22"/>
        <w:ind w:left="1217"/>
        <w:rPr>
          <w:lang w:eastAsia="zh-CN"/>
        </w:rPr>
      </w:pPr>
      <w:r>
        <w:rPr>
          <w:w w:val="95"/>
          <w:lang w:eastAsia="zh-CN"/>
        </w:rPr>
        <w:t>编写完整客户端文件</w:t>
      </w:r>
      <w:r>
        <w:rPr>
          <w:spacing w:val="12"/>
          <w:w w:val="95"/>
          <w:lang w:eastAsia="zh-CN"/>
        </w:rPr>
        <w:t xml:space="preserve"> </w:t>
      </w:r>
      <w:r>
        <w:rPr>
          <w:w w:val="95"/>
          <w:lang w:eastAsia="zh-CN"/>
        </w:rPr>
        <w:t>connect.c</w:t>
      </w:r>
      <w:r>
        <w:rPr>
          <w:spacing w:val="12"/>
          <w:w w:val="95"/>
          <w:lang w:eastAsia="zh-CN"/>
        </w:rPr>
        <w:t xml:space="preserve"> </w:t>
      </w:r>
      <w:r>
        <w:rPr>
          <w:w w:val="95"/>
          <w:lang w:eastAsia="zh-CN"/>
        </w:rPr>
        <w:t>演示连接到数据库。文件必须包含“client.h”头文件。</w:t>
      </w:r>
    </w:p>
    <w:p w:rsidR="00D032B6" w:rsidRDefault="00035F6E">
      <w:pPr>
        <w:pStyle w:val="BodyText"/>
        <w:spacing w:line="319" w:lineRule="exact"/>
        <w:ind w:left="1217"/>
        <w:rPr>
          <w:rFonts w:ascii="Microsoft JhengHei" w:eastAsia="Microsoft JhengHei" w:hAnsi="Microsoft JhengHei" w:cs="Microsoft JhengHei"/>
          <w:lang w:eastAsia="zh-CN"/>
        </w:rPr>
      </w:pPr>
      <w:r w:rsidRPr="00035F6E">
        <w:pict>
          <v:group id="_x0000_s3302" style="position:absolute;left:0;text-align:left;margin-left:95.85pt;margin-top:4.75pt;width:459.45pt;height:233.2pt;z-index:-251932672;mso-position-horizontal-relative:page" coordorigin="1917,95" coordsize="9189,4664">
            <v:shape id="_x0000_s3303" style="position:absolute;left:1917;top:95;width:9189;height:4664" coordorigin="1917,95" coordsize="9189,4664" path="m1917,95r9189,l11106,4759r-9189,l1917,95xe" fillcolor="#efefef" stroked="f">
              <v:path arrowok="t"/>
            </v:shape>
            <w10:wrap anchorx="page"/>
          </v:group>
        </w:pict>
      </w:r>
      <w:r w:rsidR="00A23879">
        <w:rPr>
          <w:rFonts w:ascii="Microsoft JhengHei" w:eastAsia="Microsoft JhengHei" w:hAnsi="Microsoft JhengHei" w:cs="Microsoft JhengHei"/>
          <w:w w:val="95"/>
          <w:lang w:eastAsia="zh-CN"/>
        </w:rPr>
        <w:t xml:space="preserve">#include </w:t>
      </w:r>
      <w:r w:rsidR="00A23879">
        <w:rPr>
          <w:rFonts w:ascii="Microsoft JhengHei" w:eastAsia="Microsoft JhengHei" w:hAnsi="Microsoft JhengHei" w:cs="Microsoft JhengHei"/>
          <w:spacing w:val="38"/>
          <w:w w:val="95"/>
          <w:lang w:eastAsia="zh-CN"/>
        </w:rPr>
        <w:t xml:space="preserve"> </w:t>
      </w:r>
      <w:r w:rsidR="00A23879">
        <w:rPr>
          <w:rFonts w:ascii="Microsoft JhengHei" w:eastAsia="Microsoft JhengHei" w:hAnsi="Microsoft JhengHei" w:cs="Microsoft JhengHei"/>
          <w:w w:val="95"/>
          <w:lang w:eastAsia="zh-CN"/>
        </w:rPr>
        <w:t>&lt;stdio.h&gt;</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#include</w:t>
      </w:r>
      <w:r>
        <w:rPr>
          <w:rFonts w:ascii="Microsoft JhengHei" w:eastAsia="Microsoft JhengHei" w:hAnsi="Microsoft JhengHei" w:cs="Microsoft JhengHei"/>
          <w:spacing w:val="14"/>
          <w:w w:val="110"/>
          <w:lang w:eastAsia="zh-CN"/>
        </w:rPr>
        <w:t xml:space="preserve"> </w:t>
      </w:r>
      <w:r>
        <w:rPr>
          <w:rFonts w:ascii="Microsoft JhengHei" w:eastAsia="Microsoft JhengHei" w:hAnsi="Microsoft JhengHei" w:cs="Microsoft JhengHei"/>
          <w:w w:val="110"/>
          <w:lang w:eastAsia="zh-CN"/>
        </w:rPr>
        <w:t>"client.h"</w:t>
      </w:r>
    </w:p>
    <w:p w:rsidR="00D032B6" w:rsidRDefault="00A23879">
      <w:pPr>
        <w:pStyle w:val="BodyText"/>
        <w:spacing w:before="80" w:line="339"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w:t>
      </w:r>
      <w:r>
        <w:rPr>
          <w:rFonts w:ascii="Microsoft JhengHei" w:eastAsia="Microsoft JhengHei" w:hAnsi="Microsoft JhengHei" w:cs="Microsoft JhengHei"/>
          <w:spacing w:val="35"/>
          <w:w w:val="105"/>
          <w:lang w:eastAsia="zh-CN"/>
        </w:rPr>
        <w:t xml:space="preserve"> </w:t>
      </w:r>
      <w:r>
        <w:rPr>
          <w:rFonts w:ascii="Microsoft JhengHei" w:eastAsia="Microsoft JhengHei" w:hAnsi="Microsoft JhengHei" w:cs="Microsoft JhengHei"/>
          <w:w w:val="105"/>
          <w:lang w:eastAsia="zh-CN"/>
        </w:rPr>
        <w:t>Display</w:t>
      </w:r>
      <w:r>
        <w:rPr>
          <w:rFonts w:ascii="Microsoft JhengHei" w:eastAsia="Microsoft JhengHei" w:hAnsi="Microsoft JhengHei" w:cs="Microsoft JhengHei"/>
          <w:spacing w:val="36"/>
          <w:w w:val="105"/>
          <w:lang w:eastAsia="zh-CN"/>
        </w:rPr>
        <w:t xml:space="preserve"> </w:t>
      </w:r>
      <w:r>
        <w:rPr>
          <w:rFonts w:ascii="Microsoft JhengHei" w:eastAsia="Microsoft JhengHei" w:hAnsi="Microsoft JhengHei" w:cs="Microsoft JhengHei"/>
          <w:w w:val="105"/>
          <w:lang w:eastAsia="zh-CN"/>
        </w:rPr>
        <w:t>Syntax</w:t>
      </w:r>
      <w:r>
        <w:rPr>
          <w:rFonts w:ascii="Microsoft JhengHei" w:eastAsia="Microsoft JhengHei" w:hAnsi="Microsoft JhengHei" w:cs="Microsoft JhengHei"/>
          <w:spacing w:val="36"/>
          <w:w w:val="105"/>
          <w:lang w:eastAsia="zh-CN"/>
        </w:rPr>
        <w:t xml:space="preserve"> </w:t>
      </w:r>
      <w:r>
        <w:rPr>
          <w:rFonts w:ascii="Microsoft JhengHei" w:eastAsia="Microsoft JhengHei" w:hAnsi="Microsoft JhengHei" w:cs="Microsoft JhengHei"/>
          <w:w w:val="105"/>
          <w:lang w:eastAsia="zh-CN"/>
        </w:rPr>
        <w:t>Error</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void</w:t>
      </w:r>
      <w:r>
        <w:rPr>
          <w:rFonts w:ascii="Microsoft JhengHei" w:eastAsia="Microsoft JhengHei" w:hAnsi="Microsoft JhengHei" w:cs="Microsoft JhengHei"/>
          <w:spacing w:val="2"/>
          <w:w w:val="95"/>
          <w:lang w:eastAsia="zh-CN"/>
        </w:rPr>
        <w:t xml:space="preserve"> </w:t>
      </w:r>
      <w:r>
        <w:rPr>
          <w:rFonts w:ascii="Microsoft JhengHei" w:eastAsia="Microsoft JhengHei" w:hAnsi="Microsoft JhengHei" w:cs="Microsoft JhengHei"/>
          <w:w w:val="95"/>
          <w:lang w:eastAsia="zh-CN"/>
        </w:rPr>
        <w:t>displaySyntax</w:t>
      </w:r>
      <w:r>
        <w:rPr>
          <w:rFonts w:ascii="Microsoft JhengHei" w:eastAsia="Microsoft JhengHei" w:hAnsi="Microsoft JhengHei" w:cs="Microsoft JhengHei"/>
          <w:spacing w:val="2"/>
          <w:w w:val="95"/>
          <w:lang w:eastAsia="zh-CN"/>
        </w:rPr>
        <w:t xml:space="preserve"> </w:t>
      </w:r>
      <w:r>
        <w:rPr>
          <w:rFonts w:ascii="Microsoft JhengHei" w:eastAsia="Microsoft JhengHei" w:hAnsi="Microsoft JhengHei" w:cs="Microsoft JhengHei"/>
          <w:w w:val="125"/>
          <w:lang w:eastAsia="zh-CN"/>
        </w:rPr>
        <w:t>(</w:t>
      </w:r>
      <w:r>
        <w:rPr>
          <w:rFonts w:ascii="Microsoft JhengHei" w:eastAsia="Microsoft JhengHei" w:hAnsi="Microsoft JhengHei" w:cs="Microsoft JhengHei"/>
          <w:spacing w:val="-13"/>
          <w:w w:val="125"/>
          <w:lang w:eastAsia="zh-CN"/>
        </w:rPr>
        <w:t xml:space="preserve"> </w:t>
      </w:r>
      <w:r>
        <w:rPr>
          <w:rFonts w:ascii="Microsoft JhengHei" w:eastAsia="Microsoft JhengHei" w:hAnsi="Microsoft JhengHei" w:cs="Microsoft JhengHei"/>
          <w:w w:val="95"/>
          <w:lang w:eastAsia="zh-CN"/>
        </w:rPr>
        <w:t>CHAR</w:t>
      </w:r>
      <w:r>
        <w:rPr>
          <w:rFonts w:ascii="Microsoft JhengHei" w:eastAsia="Microsoft JhengHei" w:hAnsi="Microsoft JhengHei" w:cs="Microsoft JhengHei"/>
          <w:spacing w:val="2"/>
          <w:w w:val="95"/>
          <w:lang w:eastAsia="zh-CN"/>
        </w:rPr>
        <w:t xml:space="preserve"> </w:t>
      </w:r>
      <w:r>
        <w:rPr>
          <w:rFonts w:ascii="Microsoft JhengHei" w:eastAsia="Microsoft JhengHei" w:hAnsi="Microsoft JhengHei" w:cs="Microsoft JhengHei"/>
          <w:w w:val="95"/>
          <w:lang w:eastAsia="zh-CN"/>
        </w:rPr>
        <w:t>*pCommand</w:t>
      </w:r>
      <w:r>
        <w:rPr>
          <w:rFonts w:ascii="Microsoft JhengHei" w:eastAsia="Microsoft JhengHei" w:hAnsi="Microsoft JhengHei" w:cs="Microsoft JhengHei"/>
          <w:spacing w:val="2"/>
          <w:w w:val="95"/>
          <w:lang w:eastAsia="zh-CN"/>
        </w:rPr>
        <w:t xml:space="preserve"> </w:t>
      </w:r>
      <w:r>
        <w:rPr>
          <w:rFonts w:ascii="Microsoft JhengHei" w:eastAsia="Microsoft JhengHei" w:hAnsi="Microsoft JhengHei" w:cs="Microsoft JhengHei"/>
          <w:w w:val="125"/>
          <w:lang w:eastAsia="zh-CN"/>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rPr>
        <w:t>printf</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
          <w:w w:val="125"/>
        </w:rPr>
        <w:t xml:space="preserve"> </w:t>
      </w:r>
      <w:r>
        <w:rPr>
          <w:rFonts w:ascii="Microsoft JhengHei" w:eastAsia="Microsoft JhengHei" w:hAnsi="Microsoft JhengHei" w:cs="Microsoft JhengHei"/>
        </w:rPr>
        <w:t>"Syntax:</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w w:val="90"/>
        </w:rPr>
        <w:t>%s&lt;hostname&gt;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&lt;servicename&gt;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&lt;username&gt;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&lt;password&gt;"</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w w:val="90"/>
        </w:rPr>
        <w:t>OSS_NEWLINE,</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pCommand</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17" w:lineRule="exact"/>
        <w:ind w:left="1217"/>
        <w:rPr>
          <w:rFonts w:ascii="Microsoft JhengHei" w:eastAsia="Microsoft JhengHei" w:hAnsi="Microsoft JhengHei" w:cs="Microsoft JhengHei"/>
        </w:rPr>
      </w:pPr>
      <w:r>
        <w:rPr>
          <w:rFonts w:ascii="Microsoft JhengHei" w:eastAsia="Microsoft JhengHei" w:hAnsi="Microsoft JhengHei" w:cs="Microsoft JhengHei"/>
        </w:rPr>
        <w:t>INT32</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main</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6"/>
          <w:w w:val="125"/>
        </w:rPr>
        <w:t xml:space="preserve"> </w:t>
      </w:r>
      <w:r>
        <w:rPr>
          <w:rFonts w:ascii="Microsoft JhengHei" w:eastAsia="Microsoft JhengHei" w:hAnsi="Microsoft JhengHei" w:cs="Microsoft JhengHei"/>
        </w:rPr>
        <w:t>INT32</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argc,</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w w:val="90"/>
        </w:rPr>
        <w:t>CHAR</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rPr>
        <w:t>**argv</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define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a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connecion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handle;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use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to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connect </w:t>
      </w:r>
      <w:r>
        <w:rPr>
          <w:rFonts w:ascii="Microsoft JhengHei" w:eastAsia="Microsoft JhengHei" w:hAnsi="Microsoft JhengHei" w:cs="Microsoft JhengHei"/>
          <w:spacing w:val="9"/>
          <w:w w:val="95"/>
        </w:rPr>
        <w:t xml:space="preserve"> </w:t>
      </w:r>
      <w:r>
        <w:rPr>
          <w:rFonts w:ascii="Microsoft JhengHei" w:eastAsia="Microsoft JhengHei" w:hAnsi="Microsoft JhengHei" w:cs="Microsoft JhengHei"/>
          <w:w w:val="95"/>
        </w:rPr>
        <w:t xml:space="preserve">to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database</w:t>
      </w:r>
    </w:p>
    <w:p w:rsidR="00D032B6" w:rsidRDefault="00A23879">
      <w:pPr>
        <w:pStyle w:val="BodyText"/>
        <w:tabs>
          <w:tab w:val="left" w:pos="49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sdbConnectionHandle</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connection</w:t>
      </w:r>
      <w:r>
        <w:rPr>
          <w:rFonts w:ascii="Microsoft JhengHei" w:eastAsia="Microsoft JhengHei" w:hAnsi="Microsoft JhengHei" w:cs="Microsoft JhengHei"/>
          <w:w w:val="95"/>
        </w:rPr>
        <w:tab/>
        <w:t>=</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0</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18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INT32</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115"/>
        </w:rPr>
        <w:t>rc</w:t>
      </w:r>
      <w:r>
        <w:rPr>
          <w:rFonts w:ascii="Microsoft JhengHei" w:eastAsia="Microsoft JhengHei" w:hAnsi="Microsoft JhengHei" w:cs="Microsoft JhengHei"/>
          <w:spacing w:val="11"/>
          <w:w w:val="115"/>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SDB_OK</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190"/>
        </w:rPr>
        <w:t>;</w:t>
      </w:r>
    </w:p>
    <w:p w:rsidR="00D032B6" w:rsidRDefault="00D032B6">
      <w:pPr>
        <w:spacing w:before="3" w:line="190" w:lineRule="exact"/>
        <w:rPr>
          <w:sz w:val="19"/>
          <w:szCs w:val="19"/>
        </w:rPr>
      </w:pPr>
    </w:p>
    <w:p w:rsidR="00D032B6" w:rsidRDefault="00A23879">
      <w:pPr>
        <w:pStyle w:val="BodyText"/>
        <w:spacing w:line="147" w:lineRule="auto"/>
        <w:ind w:left="1517" w:right="7104"/>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40"/>
          <w:w w:val="110"/>
        </w:rPr>
        <w:t xml:space="preserve"> </w:t>
      </w:r>
      <w:r>
        <w:rPr>
          <w:rFonts w:ascii="Microsoft JhengHei" w:eastAsia="Microsoft JhengHei" w:hAnsi="Microsoft JhengHei" w:cs="Microsoft JhengHei"/>
          <w:w w:val="110"/>
        </w:rPr>
        <w:t>verify</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syntax</w:t>
      </w:r>
      <w:r>
        <w:rPr>
          <w:rFonts w:ascii="Microsoft JhengHei" w:eastAsia="Microsoft JhengHei" w:hAnsi="Microsoft JhengHei" w:cs="Microsoft JhengHei"/>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18"/>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8"/>
          <w:w w:val="140"/>
        </w:rPr>
        <w:t xml:space="preserve"> </w:t>
      </w:r>
      <w:r>
        <w:rPr>
          <w:rFonts w:ascii="Microsoft JhengHei" w:eastAsia="Microsoft JhengHei" w:hAnsi="Microsoft JhengHei" w:cs="Microsoft JhengHei"/>
          <w:w w:val="110"/>
        </w:rPr>
        <w:t>5</w:t>
      </w:r>
      <w:r>
        <w:rPr>
          <w:rFonts w:ascii="Microsoft JhengHei" w:eastAsia="Microsoft JhengHei" w:hAnsi="Microsoft JhengHei" w:cs="Microsoft JhengHei"/>
          <w:spacing w:val="34"/>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33"/>
          <w:w w:val="110"/>
        </w:rPr>
        <w:t xml:space="preserve"> </w:t>
      </w:r>
      <w:r>
        <w:rPr>
          <w:rFonts w:ascii="Microsoft JhengHei" w:eastAsia="Microsoft JhengHei" w:hAnsi="Microsoft JhengHei" w:cs="Microsoft JhengHei"/>
          <w:w w:val="110"/>
        </w:rPr>
        <w:t>argc</w:t>
      </w:r>
      <w:r>
        <w:rPr>
          <w:rFonts w:ascii="Microsoft JhengHei" w:eastAsia="Microsoft JhengHei" w:hAnsi="Microsoft JhengHei" w:cs="Microsoft JhengHei"/>
          <w:spacing w:val="34"/>
          <w:w w:val="110"/>
        </w:rPr>
        <w:t xml:space="preserve"> </w:t>
      </w:r>
      <w:r>
        <w:rPr>
          <w:rFonts w:ascii="Microsoft JhengHei" w:eastAsia="Microsoft JhengHei" w:hAnsi="Microsoft JhengHei" w:cs="Microsoft JhengHei"/>
          <w:w w:val="140"/>
        </w:rPr>
        <w:t>)</w:t>
      </w:r>
    </w:p>
    <w:p w:rsidR="00D032B6" w:rsidRDefault="00A23879">
      <w:pPr>
        <w:pStyle w:val="BodyText"/>
        <w:spacing w:line="221"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displaySyntax</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6"/>
          <w:w w:val="140"/>
        </w:rPr>
        <w:t xml:space="preserve"> </w:t>
      </w:r>
      <w:r>
        <w:rPr>
          <w:rFonts w:ascii="Microsoft JhengHei" w:eastAsia="Microsoft JhengHei" w:hAnsi="Microsoft JhengHei" w:cs="Microsoft JhengHei"/>
          <w:w w:val="110"/>
        </w:rPr>
        <w:t>(CHAR*)argv[0]</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6"/>
          <w:w w:val="140"/>
        </w:rPr>
        <w:t xml:space="preserve"> </w:t>
      </w:r>
      <w:r>
        <w:rPr>
          <w:rFonts w:ascii="Microsoft JhengHei" w:eastAsia="Microsoft JhengHei" w:hAnsi="Microsoft JhengHei" w:cs="Microsoft JhengHei"/>
          <w:w w:val="180"/>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5"/>
        </w:rPr>
        <w:t>exit</w:t>
      </w:r>
      <w:r>
        <w:rPr>
          <w:rFonts w:ascii="Microsoft JhengHei" w:eastAsia="Microsoft JhengHei" w:hAnsi="Microsoft JhengHei" w:cs="Microsoft JhengHei"/>
          <w:spacing w:val="43"/>
          <w:w w:val="11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9"/>
          <w:w w:val="14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44"/>
          <w:w w:val="11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9"/>
          <w:w w:val="145"/>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180" w:bottom="280" w:left="700" w:header="713" w:footer="0" w:gutter="0"/>
          <w:cols w:space="720"/>
        </w:sectPr>
      </w:pPr>
    </w:p>
    <w:p w:rsidR="00D032B6" w:rsidRDefault="00035F6E">
      <w:pPr>
        <w:spacing w:before="9" w:line="130" w:lineRule="exact"/>
        <w:rPr>
          <w:sz w:val="13"/>
          <w:szCs w:val="13"/>
        </w:rPr>
      </w:pPr>
      <w:r w:rsidRPr="00035F6E">
        <w:lastRenderedPageBreak/>
        <w:pict>
          <v:group id="_x0000_s3300" style="position:absolute;margin-left:95.85pt;margin-top:56.7pt;width:459.45pt;height:254.4pt;z-index:-251931648;mso-position-horizontal-relative:page;mso-position-vertical-relative:page" coordorigin="1917,1134" coordsize="9189,5088">
            <v:shape id="_x0000_s3301" style="position:absolute;left:1917;top:1134;width:9189;height:5088" coordorigin="1917,1134" coordsize="9189,5088" path="m1917,1134r9189,l11106,6222r-9189,l1917,1134xe" fillcolor="#efefef" stroked="f">
              <v:path arrowok="t"/>
            </v:shape>
            <w10:wrap anchorx="page" anchory="page"/>
          </v:group>
        </w:pict>
      </w:r>
    </w:p>
    <w:p w:rsidR="00D032B6" w:rsidRDefault="00D032B6">
      <w:pPr>
        <w:spacing w:line="200" w:lineRule="exact"/>
        <w:rPr>
          <w:sz w:val="20"/>
          <w:szCs w:val="20"/>
        </w:rPr>
      </w:pPr>
    </w:p>
    <w:p w:rsidR="00D032B6" w:rsidRDefault="00A23879">
      <w:pPr>
        <w:pStyle w:val="BodyText"/>
        <w:spacing w:line="317" w:lineRule="exact"/>
        <w:ind w:left="6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read</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argument</w:t>
      </w:r>
    </w:p>
    <w:p w:rsidR="00D032B6" w:rsidRDefault="00A23879">
      <w:pPr>
        <w:pStyle w:val="BodyText"/>
        <w:tabs>
          <w:tab w:val="left" w:pos="2597"/>
        </w:tabs>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CHAR</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*pHostName</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(CHAR*)argv[1]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 xml:space="preserve">CHAR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90"/>
        </w:rPr>
        <w:t xml:space="preserve">*pServiceName </w:t>
      </w:r>
      <w:r>
        <w:rPr>
          <w:rFonts w:ascii="Microsoft JhengHei" w:eastAsia="Microsoft JhengHei" w:hAnsi="Microsoft JhengHei" w:cs="Microsoft JhengHei"/>
          <w:spacing w:val="2"/>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
          <w:w w:val="90"/>
        </w:rPr>
        <w:t xml:space="preserve"> </w:t>
      </w:r>
      <w:r>
        <w:rPr>
          <w:rFonts w:ascii="Microsoft JhengHei" w:eastAsia="Microsoft JhengHei" w:hAnsi="Microsoft JhengHei" w:cs="Microsoft JhengHei"/>
          <w:w w:val="90"/>
        </w:rPr>
        <w:t xml:space="preserve">(CHAR*)argv[2] </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w w:val="185"/>
        </w:rPr>
        <w:t>;</w:t>
      </w:r>
    </w:p>
    <w:p w:rsidR="00D032B6" w:rsidRDefault="00A23879">
      <w:pPr>
        <w:pStyle w:val="BodyText"/>
        <w:tabs>
          <w:tab w:val="left" w:pos="2597"/>
        </w:tabs>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 xml:space="preserve">CHAR </w:t>
      </w:r>
      <w:r>
        <w:rPr>
          <w:rFonts w:ascii="Microsoft JhengHei" w:eastAsia="Microsoft JhengHei" w:hAnsi="Microsoft JhengHei" w:cs="Microsoft JhengHei"/>
          <w:spacing w:val="2"/>
          <w:w w:val="90"/>
        </w:rPr>
        <w:t xml:space="preserve"> </w:t>
      </w:r>
      <w:r>
        <w:rPr>
          <w:rFonts w:ascii="Microsoft JhengHei" w:eastAsia="Microsoft JhengHei" w:hAnsi="Microsoft JhengHei" w:cs="Microsoft JhengHei"/>
          <w:w w:val="90"/>
        </w:rPr>
        <w:t>*pUsr</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(CHAR*)argv[3]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185"/>
        </w:rPr>
        <w:t>;</w:t>
      </w:r>
    </w:p>
    <w:p w:rsidR="00D032B6" w:rsidRDefault="00A23879">
      <w:pPr>
        <w:pStyle w:val="BodyText"/>
        <w:tabs>
          <w:tab w:val="left" w:pos="2597"/>
        </w:tabs>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CHAR</w:t>
      </w:r>
      <w:r>
        <w:rPr>
          <w:rFonts w:ascii="Microsoft JhengHei" w:eastAsia="Microsoft JhengHei" w:hAnsi="Microsoft JhengHei" w:cs="Microsoft JhengHei"/>
          <w:spacing w:val="37"/>
          <w:w w:val="90"/>
        </w:rPr>
        <w:t xml:space="preserve"> </w:t>
      </w:r>
      <w:r>
        <w:rPr>
          <w:rFonts w:ascii="Microsoft JhengHei" w:eastAsia="Microsoft JhengHei" w:hAnsi="Microsoft JhengHei" w:cs="Microsoft JhengHei"/>
          <w:w w:val="90"/>
        </w:rPr>
        <w:t>*pPasswd</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(CHAR*)argv[4]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185"/>
        </w:rPr>
        <w:t>;</w:t>
      </w:r>
    </w:p>
    <w:p w:rsidR="00D032B6" w:rsidRDefault="00A23879">
      <w:pPr>
        <w:pStyle w:val="BodyText"/>
        <w:spacing w:before="80" w:line="339" w:lineRule="exact"/>
        <w:ind w:left="6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connect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database</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15"/>
        </w:rPr>
        <w:t>rc</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sdbConnect</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
          <w:w w:val="135"/>
        </w:rPr>
        <w:t xml:space="preserve"> </w:t>
      </w:r>
      <w:r>
        <w:rPr>
          <w:rFonts w:ascii="Microsoft JhengHei" w:eastAsia="Microsoft JhengHei" w:hAnsi="Microsoft JhengHei" w:cs="Microsoft JhengHei"/>
          <w:w w:val="95"/>
        </w:rPr>
        <w:t>pHostName,</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pServiceName,</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pUsr,</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pPasswd,</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&amp;connection</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30"/>
        </w:rPr>
        <w:t>if(</w:t>
      </w:r>
      <w:r>
        <w:rPr>
          <w:rFonts w:ascii="Microsoft JhengHei" w:eastAsia="Microsoft JhengHei" w:hAnsi="Microsoft JhengHei" w:cs="Microsoft JhengHei"/>
          <w:spacing w:val="-30"/>
          <w:w w:val="130"/>
        </w:rPr>
        <w:t xml:space="preserve"> </w:t>
      </w:r>
      <w:r>
        <w:rPr>
          <w:rFonts w:ascii="Microsoft JhengHei" w:eastAsia="Microsoft JhengHei" w:hAnsi="Microsoft JhengHei" w:cs="Microsoft JhengHei"/>
          <w:w w:val="105"/>
        </w:rPr>
        <w:t>rc!=SDB_OK</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30"/>
        </w:rPr>
        <w:t>)</w:t>
      </w:r>
    </w:p>
    <w:p w:rsidR="00D032B6" w:rsidRDefault="00A23879">
      <w:pPr>
        <w:pStyle w:val="BodyText"/>
        <w:spacing w:line="207" w:lineRule="exact"/>
        <w:ind w:left="6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10"/>
        </w:rPr>
        <w:t>printf("Fail</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10"/>
        </w:rPr>
        <w:t>to</w:t>
      </w:r>
      <w:r>
        <w:rPr>
          <w:rFonts w:ascii="Microsoft JhengHei" w:eastAsia="Microsoft JhengHei" w:hAnsi="Microsoft JhengHei" w:cs="Microsoft JhengHei"/>
          <w:spacing w:val="32"/>
          <w:w w:val="110"/>
        </w:rPr>
        <w:t xml:space="preserve"> </w:t>
      </w:r>
      <w:r>
        <w:rPr>
          <w:rFonts w:ascii="Microsoft JhengHei" w:eastAsia="Microsoft JhengHei" w:hAnsi="Microsoft JhengHei" w:cs="Microsoft JhengHei"/>
          <w:w w:val="90"/>
        </w:rPr>
        <w:t>connet</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110"/>
        </w:rPr>
        <w:t>to</w:t>
      </w:r>
      <w:r>
        <w:rPr>
          <w:rFonts w:ascii="Microsoft JhengHei" w:eastAsia="Microsoft JhengHei" w:hAnsi="Microsoft JhengHei" w:cs="Microsoft JhengHei"/>
          <w:spacing w:val="32"/>
          <w:w w:val="110"/>
        </w:rPr>
        <w:t xml:space="preserve"> </w:t>
      </w:r>
      <w:r>
        <w:rPr>
          <w:rFonts w:ascii="Microsoft JhengHei" w:eastAsia="Microsoft JhengHei" w:hAnsi="Microsoft JhengHei" w:cs="Microsoft JhengHei"/>
          <w:w w:val="110"/>
        </w:rPr>
        <w:t>database,</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10"/>
        </w:rPr>
        <w:t>rc</w:t>
      </w:r>
      <w:r>
        <w:rPr>
          <w:rFonts w:ascii="Microsoft JhengHei" w:eastAsia="Microsoft JhengHei" w:hAnsi="Microsoft JhengHei" w:cs="Microsoft JhengHei"/>
          <w:spacing w:val="32"/>
          <w:w w:val="11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%d"</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OSS_NEWLINE,</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110"/>
        </w:rPr>
        <w:t>rc</w:t>
      </w:r>
      <w:r>
        <w:rPr>
          <w:rFonts w:ascii="Microsoft JhengHei" w:eastAsia="Microsoft JhengHei" w:hAnsi="Microsoft JhengHei" w:cs="Microsoft JhengHei"/>
          <w:spacing w:val="32"/>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9"/>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goto</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error</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17" w:lineRule="exact"/>
        <w:ind w:left="697"/>
        <w:rPr>
          <w:rFonts w:ascii="Microsoft JhengHei" w:eastAsia="Microsoft JhengHei" w:hAnsi="Microsoft JhengHei" w:cs="Microsoft JhengHei"/>
        </w:rPr>
      </w:pPr>
      <w:r>
        <w:rPr>
          <w:rFonts w:ascii="Microsoft JhengHei" w:eastAsia="Microsoft JhengHei" w:hAnsi="Microsoft JhengHei" w:cs="Microsoft JhengHei"/>
          <w:w w:val="95"/>
        </w:rPr>
        <w:t>done:</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disconnect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database</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05"/>
        </w:rPr>
        <w:t>sdbDisconnect</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3"/>
          <w:w w:val="140"/>
        </w:rPr>
        <w:t xml:space="preserve"> </w:t>
      </w:r>
      <w:r>
        <w:rPr>
          <w:rFonts w:ascii="Microsoft JhengHei" w:eastAsia="Microsoft JhengHei" w:hAnsi="Microsoft JhengHei" w:cs="Microsoft JhengHei"/>
          <w:w w:val="105"/>
        </w:rPr>
        <w:t>connection</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3"/>
          <w:w w:val="14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release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connection</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05"/>
        </w:rPr>
        <w:t>sdbReleaseConnection</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connection</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15"/>
        </w:rPr>
        <w:t>return</w:t>
      </w:r>
      <w:r>
        <w:rPr>
          <w:rFonts w:ascii="Microsoft JhengHei" w:eastAsia="Microsoft JhengHei" w:hAnsi="Microsoft JhengHei" w:cs="Microsoft JhengHei"/>
          <w:spacing w:val="-3"/>
          <w:w w:val="11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3"/>
          <w:w w:val="11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120"/>
        </w:rPr>
        <w:t>error:</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5"/>
        </w:rPr>
        <w:t>goto</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done</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ind w:left="397"/>
      </w:pPr>
      <w:r>
        <w:t>在</w:t>
      </w:r>
      <w:r>
        <w:rPr>
          <w:spacing w:val="-33"/>
        </w:rPr>
        <w:t xml:space="preserve"> </w:t>
      </w:r>
      <w:r>
        <w:t>Linux</w:t>
      </w:r>
      <w:r>
        <w:rPr>
          <w:spacing w:val="-33"/>
        </w:rPr>
        <w:t xml:space="preserve"> </w:t>
      </w:r>
      <w:r>
        <w:t>下，可以如下编译及链接动态链接库文件</w:t>
      </w:r>
      <w:r>
        <w:rPr>
          <w:spacing w:val="-33"/>
        </w:rPr>
        <w:t xml:space="preserve"> </w:t>
      </w:r>
      <w:r>
        <w:t>libsdbc.so。</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298" style="position:absolute;left:0;text-align:left;margin-left:95.85pt;margin-top:4.75pt;width:459.45pt;height:31.8pt;z-index:-251930624;mso-position-horizontal-relative:page" coordorigin="1917,95" coordsize="9189,636">
            <v:shape id="_x0000_s3299"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rPr>
        <w:t>$gcc</w:t>
      </w:r>
      <w:r w:rsidR="00A23879">
        <w:rPr>
          <w:rFonts w:ascii="Microsoft JhengHei" w:eastAsia="Microsoft JhengHei" w:hAnsi="Microsoft JhengHei" w:cs="Microsoft JhengHei"/>
          <w:spacing w:val="13"/>
        </w:rPr>
        <w:t xml:space="preserve"> </w:t>
      </w:r>
      <w:r w:rsidR="00A23879">
        <w:rPr>
          <w:rFonts w:ascii="Microsoft JhengHei" w:eastAsia="Microsoft JhengHei" w:hAnsi="Microsoft JhengHei" w:cs="Microsoft JhengHei"/>
        </w:rPr>
        <w:t>-o</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connect</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connect.c</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w w:val="110"/>
        </w:rPr>
        <w:t>-I</w:t>
      </w:r>
      <w:r w:rsidR="00A23879">
        <w:rPr>
          <w:rFonts w:ascii="Microsoft JhengHei" w:eastAsia="Microsoft JhengHei" w:hAnsi="Microsoft JhengHei" w:cs="Microsoft JhengHei"/>
          <w:spacing w:val="8"/>
          <w:w w:val="110"/>
        </w:rPr>
        <w:t xml:space="preserve"> </w:t>
      </w:r>
      <w:r w:rsidR="00A23879">
        <w:rPr>
          <w:rFonts w:ascii="Microsoft JhengHei" w:eastAsia="Microsoft JhengHei" w:hAnsi="Microsoft JhengHei" w:cs="Microsoft JhengHei"/>
        </w:rPr>
        <w:t>/&lt;PATH&gt;/sdbdriver/include</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-lsdbc</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-L</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/&lt;PATH&gt;/sdbdriver/lib</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./connect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localhost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11810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connect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success!</w:t>
      </w:r>
    </w:p>
    <w:p w:rsidR="00D032B6" w:rsidRDefault="00D032B6">
      <w:pPr>
        <w:spacing w:before="2" w:line="110" w:lineRule="exact"/>
        <w:rPr>
          <w:sz w:val="11"/>
          <w:szCs w:val="11"/>
        </w:rPr>
      </w:pPr>
    </w:p>
    <w:p w:rsidR="00D032B6" w:rsidRDefault="00035F6E">
      <w:pPr>
        <w:pStyle w:val="BodyText"/>
        <w:spacing w:line="168" w:lineRule="auto"/>
        <w:ind w:left="1037" w:right="361"/>
      </w:pPr>
      <w:r>
        <w:pict>
          <v:shape id="_x0000_s3297" type="#_x0000_t75" style="position:absolute;left:0;text-align:left;margin-left:95.85pt;margin-top:2.55pt;width:24pt;height:24pt;z-index:-251929600;mso-position-horizontal-relative:page">
            <v:imagedata r:id="rId22" o:title=""/>
            <w10:wrap anchorx="page"/>
          </v:shape>
        </w:pict>
      </w:r>
      <w:r w:rsidR="00A23879">
        <w:t>注:</w:t>
      </w:r>
      <w:r w:rsidR="00A23879">
        <w:rPr>
          <w:spacing w:val="9"/>
        </w:rPr>
        <w:t xml:space="preserve"> </w:t>
      </w:r>
      <w:r w:rsidR="00A23879">
        <w:t>本例程连接到本地数据库的11810端口，使用的是空的用户名很密码。用户需要根据自己的实 际情况配置参数。但如果数据库已经创建用户，可以使用已经创建的用户及密码连接到数据库。</w:t>
      </w:r>
    </w:p>
    <w:p w:rsidR="00D032B6" w:rsidRDefault="00A23879">
      <w:pPr>
        <w:pStyle w:val="BodyText"/>
        <w:tabs>
          <w:tab w:val="left" w:pos="397"/>
        </w:tabs>
        <w:spacing w:before="27" w:line="255" w:lineRule="auto"/>
        <w:ind w:left="397" w:right="952" w:hanging="28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 xml:space="preserve">创建集合空间，集合 </w:t>
      </w:r>
      <w:r>
        <w:rPr>
          <w:w w:val="90"/>
        </w:rPr>
        <w:t>以下创建了一个名字为“foo”的集合空间和一个名字为“bar”的集合，集合空间内的集合的数据页大小</w:t>
      </w:r>
    </w:p>
    <w:p w:rsidR="00D032B6" w:rsidRDefault="00035F6E">
      <w:pPr>
        <w:pStyle w:val="BodyText"/>
        <w:spacing w:line="223" w:lineRule="exact"/>
        <w:ind w:left="397"/>
        <w:rPr>
          <w:lang w:eastAsia="zh-CN"/>
        </w:rPr>
      </w:pPr>
      <w:r>
        <w:pict>
          <v:group id="_x0000_s3295" style="position:absolute;left:0;text-align:left;margin-left:95.85pt;margin-top:15.9pt;width:459.45pt;height:74.2pt;z-index:-251928576;mso-position-horizontal-relative:page" coordorigin="1917,318" coordsize="9189,1484">
            <v:shape id="_x0000_s3296" style="position:absolute;left:1917;top:318;width:9189;height:1484" coordorigin="1917,318" coordsize="9189,1484" path="m1917,318r9189,l11106,1802r-9189,l1917,318xe" fillcolor="#efefef" stroked="f">
              <v:path arrowok="t"/>
            </v:shape>
            <w10:wrap anchorx="page"/>
          </v:group>
        </w:pict>
      </w:r>
      <w:r w:rsidR="00A23879">
        <w:rPr>
          <w:lang w:eastAsia="zh-CN"/>
        </w:rPr>
        <w:t>为4k。可根据实际情况选择不同大小的数据页。创建集合后，可对集合做增删改查等操作。</w:t>
      </w:r>
    </w:p>
    <w:p w:rsidR="00D032B6" w:rsidRDefault="00A23879">
      <w:pPr>
        <w:pStyle w:val="BodyText"/>
        <w:tabs>
          <w:tab w:val="left" w:pos="3797"/>
        </w:tabs>
        <w:spacing w:before="92" w:line="147" w:lineRule="auto"/>
        <w:ind w:left="397" w:right="5742"/>
        <w:rPr>
          <w:rFonts w:ascii="Microsoft JhengHei" w:eastAsia="Microsoft JhengHei" w:hAnsi="Microsoft JhengHei" w:cs="Microsoft JhengHei"/>
        </w:rPr>
      </w:pP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spacing w:val="31"/>
          <w:lang w:eastAsia="zh-CN"/>
        </w:rPr>
        <w:t xml:space="preserve"> </w:t>
      </w:r>
      <w:r>
        <w:rPr>
          <w:rFonts w:ascii="Microsoft JhengHei" w:eastAsia="Microsoft JhengHei" w:hAnsi="Microsoft JhengHei" w:cs="Microsoft JhengHei"/>
          <w:lang w:eastAsia="zh-CN"/>
        </w:rPr>
        <w:t xml:space="preserve">首先，定义集合空间、集合句柄。 </w:t>
      </w:r>
      <w:r>
        <w:rPr>
          <w:rFonts w:ascii="Microsoft JhengHei" w:eastAsia="Microsoft JhengHei" w:hAnsi="Microsoft JhengHei" w:cs="Microsoft JhengHei"/>
        </w:rPr>
        <w:t>sdbCSHandle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collectionspace</w:t>
      </w:r>
      <w:r>
        <w:rPr>
          <w:rFonts w:ascii="Microsoft JhengHei" w:eastAsia="Microsoft JhengHei" w:hAnsi="Microsoft JhengHei" w:cs="Microsoft JhengHei"/>
        </w:rPr>
        <w:tab/>
      </w:r>
      <w:r>
        <w:rPr>
          <w:rFonts w:ascii="Microsoft JhengHei" w:eastAsia="Microsoft JhengHei" w:hAnsi="Microsoft JhengHei" w:cs="Microsoft JhengHei"/>
          <w:w w:val="95"/>
        </w:rPr>
        <w:t>=</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rPr>
        <w:t>0</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rPr>
        <w:t>sdbConnectionHandle</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connection</w:t>
      </w:r>
      <w:r>
        <w:rPr>
          <w:rFonts w:ascii="Microsoft JhengHei" w:eastAsia="Microsoft JhengHei" w:hAnsi="Microsoft JhengHei" w:cs="Microsoft JhengHei"/>
        </w:rPr>
        <w:tab/>
      </w:r>
      <w:r>
        <w:rPr>
          <w:rFonts w:ascii="Microsoft JhengHei" w:eastAsia="Microsoft JhengHei" w:hAnsi="Microsoft JhengHei" w:cs="Microsoft JhengHei"/>
          <w:w w:val="95"/>
        </w:rPr>
        <w:t>=</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rPr>
        <w:t>0</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w w:val="185"/>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创建集合空间"foo"</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105"/>
        </w:rPr>
        <w:t>sdbCreateCollectionSpace</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connection,</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"foo",</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SDB_PAGESIZE_4K,</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&amp;collectionspace</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在新建立的集合空间中创建集合"bar"</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rc</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110"/>
        </w:rPr>
        <w:t>sdbCreateCollection</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0"/>
          <w:w w:val="135"/>
        </w:rPr>
        <w:t xml:space="preserve"> </w:t>
      </w:r>
      <w:r>
        <w:rPr>
          <w:rFonts w:ascii="Microsoft JhengHei" w:eastAsia="Microsoft JhengHei" w:hAnsi="Microsoft JhengHei" w:cs="Microsoft JhengHei"/>
          <w:w w:val="110"/>
        </w:rPr>
        <w:t>collectionspace,</w:t>
      </w:r>
      <w:r>
        <w:rPr>
          <w:rFonts w:ascii="Microsoft JhengHei" w:eastAsia="Microsoft JhengHei" w:hAnsi="Microsoft JhengHei" w:cs="Microsoft JhengHei"/>
          <w:spacing w:val="3"/>
          <w:w w:val="110"/>
        </w:rPr>
        <w:t xml:space="preserve"> </w:t>
      </w:r>
      <w:r>
        <w:rPr>
          <w:rFonts w:ascii="Microsoft JhengHei" w:eastAsia="Microsoft JhengHei" w:hAnsi="Microsoft JhengHei" w:cs="Microsoft JhengHei"/>
          <w:w w:val="110"/>
        </w:rPr>
        <w:t>"bar",</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10"/>
        </w:rPr>
        <w:t>&amp;collection</w:t>
      </w:r>
      <w:r>
        <w:rPr>
          <w:rFonts w:ascii="Microsoft JhengHei" w:eastAsia="Microsoft JhengHei" w:hAnsi="Microsoft JhengHei" w:cs="Microsoft JhengHei"/>
          <w:spacing w:val="3"/>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1"/>
          <w:w w:val="135"/>
        </w:rPr>
        <w:t xml:space="preserve"> </w:t>
      </w:r>
      <w:r>
        <w:rPr>
          <w:rFonts w:ascii="Microsoft JhengHei" w:eastAsia="Microsoft JhengHei" w:hAnsi="Microsoft JhengHei" w:cs="Microsoft JhengHei"/>
          <w:w w:val="185"/>
        </w:rPr>
        <w:t>;</w:t>
      </w:r>
    </w:p>
    <w:p w:rsidR="00D032B6" w:rsidRDefault="00D032B6">
      <w:pPr>
        <w:spacing w:before="2" w:line="110" w:lineRule="exact"/>
        <w:rPr>
          <w:sz w:val="11"/>
          <w:szCs w:val="11"/>
        </w:rPr>
      </w:pPr>
    </w:p>
    <w:p w:rsidR="00D032B6" w:rsidRDefault="00035F6E">
      <w:pPr>
        <w:pStyle w:val="BodyText"/>
        <w:spacing w:line="168" w:lineRule="auto"/>
        <w:ind w:left="1037" w:right="361"/>
        <w:rPr>
          <w:lang w:eastAsia="zh-CN"/>
        </w:rPr>
      </w:pPr>
      <w:r>
        <w:pict>
          <v:shape id="_x0000_s3294" type="#_x0000_t75" style="position:absolute;left:0;text-align:left;margin-left:95.85pt;margin-top:2.55pt;width:24pt;height:24pt;z-index:-251927552;mso-position-horizontal-relative:page">
            <v:imagedata r:id="rId22" o:title=""/>
            <w10:wrap anchorx="page"/>
          </v:shape>
        </w:pict>
      </w:r>
      <w:r w:rsidR="00A23879">
        <w:rPr>
          <w:w w:val="95"/>
          <w:lang w:eastAsia="zh-CN"/>
        </w:rPr>
        <w:t xml:space="preserve">注:   </w:t>
      </w:r>
      <w:r w:rsidR="00A23879">
        <w:rPr>
          <w:spacing w:val="18"/>
          <w:w w:val="95"/>
          <w:lang w:eastAsia="zh-CN"/>
        </w:rPr>
        <w:t xml:space="preserve"> </w:t>
      </w:r>
      <w:r w:rsidR="00A23879">
        <w:rPr>
          <w:w w:val="95"/>
          <w:lang w:eastAsia="zh-CN"/>
        </w:rPr>
        <w:t>在创建集合“bar”时并没有附加分区、压缩等信息，关于创建集合的更详细情况，请参考详情</w:t>
      </w:r>
      <w:r w:rsidR="00A23879">
        <w:rPr>
          <w:lang w:eastAsia="zh-CN"/>
        </w:rPr>
        <w:t xml:space="preserve"> </w:t>
      </w:r>
      <w:r w:rsidR="00A23879">
        <w:rPr>
          <w:w w:val="95"/>
          <w:lang w:eastAsia="zh-CN"/>
        </w:rPr>
        <w:t>请查阅</w:t>
      </w:r>
      <w:r w:rsidR="00A23879">
        <w:rPr>
          <w:spacing w:val="5"/>
          <w:w w:val="95"/>
          <w:lang w:eastAsia="zh-CN"/>
        </w:rPr>
        <w:t xml:space="preserve"> </w:t>
      </w:r>
      <w:r w:rsidR="00A23879">
        <w:rPr>
          <w:color w:val="0000FF"/>
          <w:w w:val="95"/>
          <w:lang w:eastAsia="zh-CN"/>
        </w:rPr>
        <w:t>C</w:t>
      </w:r>
      <w:r w:rsidR="00A23879">
        <w:rPr>
          <w:color w:val="0000FF"/>
          <w:spacing w:val="5"/>
          <w:w w:val="95"/>
          <w:lang w:eastAsia="zh-CN"/>
        </w:rPr>
        <w:t xml:space="preserve"> </w:t>
      </w:r>
      <w:r w:rsidR="00A23879">
        <w:rPr>
          <w:color w:val="0000FF"/>
          <w:w w:val="95"/>
          <w:lang w:eastAsia="zh-CN"/>
        </w:rPr>
        <w:t>API</w:t>
      </w:r>
    </w:p>
    <w:p w:rsidR="00D032B6" w:rsidRDefault="00A23879">
      <w:pPr>
        <w:pStyle w:val="BodyText"/>
        <w:tabs>
          <w:tab w:val="left" w:pos="397"/>
        </w:tabs>
        <w:spacing w:before="27"/>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插入数据</w:t>
      </w:r>
    </w:p>
    <w:p w:rsidR="00D032B6" w:rsidRDefault="00D032B6">
      <w:pPr>
        <w:spacing w:before="8" w:line="100" w:lineRule="exact"/>
        <w:rPr>
          <w:sz w:val="10"/>
          <w:szCs w:val="10"/>
          <w:lang w:eastAsia="zh-CN"/>
        </w:rPr>
      </w:pPr>
    </w:p>
    <w:p w:rsidR="00D032B6" w:rsidRDefault="00035F6E">
      <w:pPr>
        <w:pStyle w:val="BodyText"/>
        <w:spacing w:line="168" w:lineRule="auto"/>
        <w:ind w:left="397" w:right="304"/>
        <w:rPr>
          <w:lang w:eastAsia="zh-CN"/>
        </w:rPr>
      </w:pPr>
      <w:r>
        <w:pict>
          <v:group id="_x0000_s3292" style="position:absolute;left:0;text-align:left;margin-left:95.85pt;margin-top:29.55pt;width:459.45pt;height:116.6pt;z-index:-251926528;mso-position-horizontal-relative:page" coordorigin="1917,591" coordsize="9189,2332">
            <v:shape id="_x0000_s3293" style="position:absolute;left:1917;top:591;width:9189;height:2332" coordorigin="1917,591" coordsize="9189,2332" path="m1917,591r9189,l11106,2923r-9189,l1917,591xe" fillcolor="#efefef" stroked="f">
              <v:path arrowok="t"/>
            </v:shape>
            <w10:wrap anchorx="page"/>
          </v:group>
        </w:pict>
      </w:r>
      <w:r w:rsidR="00A23879">
        <w:rPr>
          <w:w w:val="95"/>
          <w:lang w:eastAsia="zh-CN"/>
        </w:rPr>
        <w:t>SequoiaDB</w:t>
      </w:r>
      <w:r w:rsidR="00A23879">
        <w:rPr>
          <w:spacing w:val="28"/>
          <w:w w:val="95"/>
          <w:lang w:eastAsia="zh-CN"/>
        </w:rPr>
        <w:t xml:space="preserve"> </w:t>
      </w:r>
      <w:r w:rsidR="00A23879">
        <w:rPr>
          <w:w w:val="95"/>
          <w:lang w:eastAsia="zh-CN"/>
        </w:rPr>
        <w:t>存储数据采用</w:t>
      </w:r>
      <w:r w:rsidR="00A23879">
        <w:rPr>
          <w:spacing w:val="29"/>
          <w:w w:val="95"/>
          <w:lang w:eastAsia="zh-CN"/>
        </w:rPr>
        <w:t xml:space="preserve"> </w:t>
      </w:r>
      <w:r w:rsidR="00A23879">
        <w:rPr>
          <w:w w:val="95"/>
          <w:lang w:eastAsia="zh-CN"/>
        </w:rPr>
        <w:t>BSON</w:t>
      </w:r>
      <w:r w:rsidR="00A23879">
        <w:rPr>
          <w:spacing w:val="29"/>
          <w:w w:val="95"/>
          <w:lang w:eastAsia="zh-CN"/>
        </w:rPr>
        <w:t xml:space="preserve"> </w:t>
      </w:r>
      <w:r w:rsidR="00A23879">
        <w:rPr>
          <w:w w:val="95"/>
          <w:lang w:eastAsia="zh-CN"/>
        </w:rPr>
        <w:t>的格式，BSON</w:t>
      </w:r>
      <w:r w:rsidR="00A23879">
        <w:rPr>
          <w:spacing w:val="29"/>
          <w:w w:val="95"/>
          <w:lang w:eastAsia="zh-CN"/>
        </w:rPr>
        <w:t xml:space="preserve"> </w:t>
      </w:r>
      <w:r w:rsidR="00A23879">
        <w:rPr>
          <w:w w:val="95"/>
          <w:lang w:eastAsia="zh-CN"/>
        </w:rPr>
        <w:t>是一种类似</w:t>
      </w:r>
      <w:r w:rsidR="00A23879">
        <w:rPr>
          <w:spacing w:val="29"/>
          <w:w w:val="95"/>
          <w:lang w:eastAsia="zh-CN"/>
        </w:rPr>
        <w:t xml:space="preserve"> </w:t>
      </w:r>
      <w:r w:rsidR="00A23879">
        <w:rPr>
          <w:w w:val="95"/>
          <w:lang w:eastAsia="zh-CN"/>
        </w:rPr>
        <w:t>JSON</w:t>
      </w:r>
      <w:r w:rsidR="00A23879">
        <w:rPr>
          <w:spacing w:val="29"/>
          <w:w w:val="95"/>
          <w:lang w:eastAsia="zh-CN"/>
        </w:rPr>
        <w:t xml:space="preserve"> </w:t>
      </w:r>
      <w:r w:rsidR="00A23879">
        <w:rPr>
          <w:w w:val="95"/>
          <w:lang w:eastAsia="zh-CN"/>
        </w:rPr>
        <w:t>的二进制对象。保存数据库中的数</w:t>
      </w:r>
      <w:r w:rsidR="00A23879">
        <w:rPr>
          <w:lang w:eastAsia="zh-CN"/>
        </w:rPr>
        <w:t xml:space="preserve"> </w:t>
      </w:r>
      <w:r w:rsidR="00A23879">
        <w:rPr>
          <w:w w:val="95"/>
          <w:lang w:eastAsia="zh-CN"/>
        </w:rPr>
        <w:t xml:space="preserve">据，首先必须创建 </w:t>
      </w:r>
      <w:r w:rsidR="00A23879">
        <w:rPr>
          <w:spacing w:val="45"/>
          <w:w w:val="95"/>
          <w:lang w:eastAsia="zh-CN"/>
        </w:rPr>
        <w:t xml:space="preserve"> </w:t>
      </w:r>
      <w:r w:rsidR="00A23879">
        <w:rPr>
          <w:w w:val="95"/>
          <w:lang w:eastAsia="zh-CN"/>
        </w:rPr>
        <w:t xml:space="preserve">bson </w:t>
      </w:r>
      <w:r w:rsidR="00A23879">
        <w:rPr>
          <w:spacing w:val="45"/>
          <w:w w:val="95"/>
          <w:lang w:eastAsia="zh-CN"/>
        </w:rPr>
        <w:t xml:space="preserve"> </w:t>
      </w:r>
      <w:r w:rsidR="00A23879">
        <w:rPr>
          <w:w w:val="95"/>
          <w:lang w:eastAsia="zh-CN"/>
        </w:rPr>
        <w:t>对象。下面会将{name:"Tom",age:24}插入到集合中。</w:t>
      </w:r>
    </w:p>
    <w:p w:rsidR="00D032B6" w:rsidRDefault="00D032B6">
      <w:pPr>
        <w:spacing w:before="8" w:line="100" w:lineRule="exact"/>
        <w:rPr>
          <w:sz w:val="10"/>
          <w:szCs w:val="10"/>
          <w:lang w:eastAsia="zh-CN"/>
        </w:rPr>
      </w:pPr>
    </w:p>
    <w:p w:rsidR="00D032B6" w:rsidRDefault="00A23879">
      <w:pPr>
        <w:pStyle w:val="BodyText"/>
        <w:spacing w:line="147" w:lineRule="auto"/>
        <w:ind w:left="397" w:right="5270"/>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w:t>
      </w:r>
      <w:r>
        <w:rPr>
          <w:rFonts w:ascii="Microsoft JhengHei" w:eastAsia="Microsoft JhengHei" w:hAnsi="Microsoft JhengHei" w:cs="Microsoft JhengHei"/>
          <w:spacing w:val="37"/>
          <w:lang w:eastAsia="zh-CN"/>
        </w:rPr>
        <w:t xml:space="preserve"> </w:t>
      </w:r>
      <w:r>
        <w:rPr>
          <w:rFonts w:ascii="Microsoft JhengHei" w:eastAsia="Microsoft JhengHei" w:hAnsi="Microsoft JhengHei" w:cs="Microsoft JhengHei"/>
          <w:lang w:eastAsia="zh-CN"/>
        </w:rPr>
        <w:t>首先，我们需要创建一个插入的</w:t>
      </w:r>
      <w:r>
        <w:rPr>
          <w:rFonts w:ascii="Microsoft JhengHei" w:eastAsia="Microsoft JhengHei" w:hAnsi="Microsoft JhengHei" w:cs="Microsoft JhengHei"/>
          <w:spacing w:val="37"/>
          <w:lang w:eastAsia="zh-CN"/>
        </w:rPr>
        <w:t xml:space="preserve"> </w:t>
      </w:r>
      <w:r>
        <w:rPr>
          <w:rFonts w:ascii="Microsoft JhengHei" w:eastAsia="Microsoft JhengHei" w:hAnsi="Microsoft JhengHei" w:cs="Microsoft JhengHei"/>
          <w:lang w:eastAsia="zh-CN"/>
        </w:rPr>
        <w:t>bson</w:t>
      </w:r>
      <w:r>
        <w:rPr>
          <w:rFonts w:ascii="Microsoft JhengHei" w:eastAsia="Microsoft JhengHei" w:hAnsi="Microsoft JhengHei" w:cs="Microsoft JhengHei"/>
          <w:spacing w:val="37"/>
          <w:lang w:eastAsia="zh-CN"/>
        </w:rPr>
        <w:t xml:space="preserve"> </w:t>
      </w:r>
      <w:r>
        <w:rPr>
          <w:rFonts w:ascii="Microsoft JhengHei" w:eastAsia="Microsoft JhengHei" w:hAnsi="Microsoft JhengHei" w:cs="Microsoft JhengHei"/>
          <w:lang w:eastAsia="zh-CN"/>
        </w:rPr>
        <w:t>对象。 INT32</w:t>
      </w:r>
      <w:r>
        <w:rPr>
          <w:rFonts w:ascii="Microsoft JhengHei" w:eastAsia="Microsoft JhengHei" w:hAnsi="Microsoft JhengHei" w:cs="Microsoft JhengHei"/>
          <w:spacing w:val="-10"/>
          <w:lang w:eastAsia="zh-CN"/>
        </w:rPr>
        <w:t xml:space="preserve"> </w:t>
      </w:r>
      <w:r>
        <w:rPr>
          <w:rFonts w:ascii="Microsoft JhengHei" w:eastAsia="Microsoft JhengHei" w:hAnsi="Microsoft JhengHei" w:cs="Microsoft JhengHei"/>
          <w:lang w:eastAsia="zh-CN"/>
        </w:rPr>
        <w:t>rc</w:t>
      </w:r>
      <w:r>
        <w:rPr>
          <w:rFonts w:ascii="Microsoft JhengHei" w:eastAsia="Microsoft JhengHei" w:hAnsi="Microsoft JhengHei" w:cs="Microsoft JhengHei"/>
          <w:spacing w:val="-9"/>
          <w:lang w:eastAsia="zh-CN"/>
        </w:rPr>
        <w:t xml:space="preserve"> </w:t>
      </w:r>
      <w:r>
        <w:rPr>
          <w:rFonts w:ascii="Microsoft JhengHei" w:eastAsia="Microsoft JhengHei" w:hAnsi="Microsoft JhengHei" w:cs="Microsoft JhengHei"/>
          <w:w w:val="95"/>
          <w:lang w:eastAsia="zh-CN"/>
        </w:rPr>
        <w:t>=</w:t>
      </w:r>
      <w:r>
        <w:rPr>
          <w:rFonts w:ascii="Microsoft JhengHei" w:eastAsia="Microsoft JhengHei" w:hAnsi="Microsoft JhengHei" w:cs="Microsoft JhengHei"/>
          <w:spacing w:val="-7"/>
          <w:w w:val="95"/>
          <w:lang w:eastAsia="zh-CN"/>
        </w:rPr>
        <w:t xml:space="preserve"> </w:t>
      </w:r>
      <w:r>
        <w:rPr>
          <w:rFonts w:ascii="Microsoft JhengHei" w:eastAsia="Microsoft JhengHei" w:hAnsi="Microsoft JhengHei" w:cs="Microsoft JhengHei"/>
          <w:lang w:eastAsia="zh-CN"/>
        </w:rPr>
        <w:t>SDB_OK</w:t>
      </w:r>
      <w:r>
        <w:rPr>
          <w:rFonts w:ascii="Microsoft JhengHei" w:eastAsia="Microsoft JhengHei" w:hAnsi="Microsoft JhengHei" w:cs="Microsoft JhengHei"/>
          <w:spacing w:val="-10"/>
          <w:lang w:eastAsia="zh-CN"/>
        </w:rPr>
        <w:t xml:space="preserve"> </w:t>
      </w:r>
      <w:r>
        <w:rPr>
          <w:rFonts w:ascii="Microsoft JhengHei" w:eastAsia="Microsoft JhengHei" w:hAnsi="Microsoft JhengHei" w:cs="Microsoft JhengHei"/>
          <w:w w:val="185"/>
          <w:lang w:eastAsia="zh-CN"/>
        </w:rPr>
        <w:t>;</w:t>
      </w:r>
    </w:p>
    <w:p w:rsidR="00D032B6" w:rsidRDefault="00A23879">
      <w:pPr>
        <w:pStyle w:val="BodyText"/>
        <w:spacing w:line="147" w:lineRule="auto"/>
        <w:ind w:left="397" w:right="7714"/>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bson</w:t>
      </w:r>
      <w:r>
        <w:rPr>
          <w:rFonts w:ascii="Microsoft JhengHei" w:eastAsia="Microsoft JhengHei" w:hAnsi="Microsoft JhengHei" w:cs="Microsoft JhengHei"/>
          <w:spacing w:val="-4"/>
          <w:w w:val="105"/>
          <w:lang w:eastAsia="zh-CN"/>
        </w:rPr>
        <w:t xml:space="preserve"> </w:t>
      </w:r>
      <w:r>
        <w:rPr>
          <w:rFonts w:ascii="Microsoft JhengHei" w:eastAsia="Microsoft JhengHei" w:hAnsi="Microsoft JhengHei" w:cs="Microsoft JhengHei"/>
          <w:w w:val="105"/>
          <w:lang w:eastAsia="zh-CN"/>
        </w:rPr>
        <w:t>obj</w:t>
      </w:r>
      <w:r>
        <w:rPr>
          <w:rFonts w:ascii="Microsoft JhengHei" w:eastAsia="Microsoft JhengHei" w:hAnsi="Microsoft JhengHei" w:cs="Microsoft JhengHei"/>
          <w:spacing w:val="-3"/>
          <w:w w:val="105"/>
          <w:lang w:eastAsia="zh-CN"/>
        </w:rPr>
        <w:t xml:space="preserve"> </w:t>
      </w:r>
      <w:r>
        <w:rPr>
          <w:rFonts w:ascii="Microsoft JhengHei" w:eastAsia="Microsoft JhengHei" w:hAnsi="Microsoft JhengHei" w:cs="Microsoft JhengHei"/>
          <w:w w:val="190"/>
          <w:lang w:eastAsia="zh-CN"/>
        </w:rPr>
        <w:t>;</w:t>
      </w:r>
      <w:r>
        <w:rPr>
          <w:rFonts w:ascii="Microsoft JhengHei" w:eastAsia="Microsoft JhengHei" w:hAnsi="Microsoft JhengHei" w:cs="Microsoft JhengHei"/>
          <w:w w:val="217"/>
          <w:lang w:eastAsia="zh-CN"/>
        </w:rPr>
        <w:t xml:space="preserve"> </w:t>
      </w:r>
      <w:r>
        <w:rPr>
          <w:rFonts w:ascii="Microsoft JhengHei" w:eastAsia="Microsoft JhengHei" w:hAnsi="Microsoft JhengHei" w:cs="Microsoft JhengHei"/>
          <w:w w:val="105"/>
          <w:lang w:eastAsia="zh-CN"/>
        </w:rPr>
        <w:t>bson_init(</w:t>
      </w:r>
      <w:r>
        <w:rPr>
          <w:rFonts w:ascii="Microsoft JhengHei" w:eastAsia="Microsoft JhengHei" w:hAnsi="Microsoft JhengHei" w:cs="Microsoft JhengHei"/>
          <w:spacing w:val="32"/>
          <w:w w:val="105"/>
          <w:lang w:eastAsia="zh-CN"/>
        </w:rPr>
        <w:t xml:space="preserve"> </w:t>
      </w:r>
      <w:r>
        <w:rPr>
          <w:rFonts w:ascii="Microsoft JhengHei" w:eastAsia="Microsoft JhengHei" w:hAnsi="Microsoft JhengHei" w:cs="Microsoft JhengHei"/>
          <w:w w:val="105"/>
          <w:lang w:eastAsia="zh-CN"/>
        </w:rPr>
        <w:t>&amp;obj</w:t>
      </w:r>
      <w:r>
        <w:rPr>
          <w:rFonts w:ascii="Microsoft JhengHei" w:eastAsia="Microsoft JhengHei" w:hAnsi="Microsoft JhengHei" w:cs="Microsoft JhengHei"/>
          <w:spacing w:val="32"/>
          <w:w w:val="105"/>
          <w:lang w:eastAsia="zh-CN"/>
        </w:rPr>
        <w:t xml:space="preserve"> </w:t>
      </w:r>
      <w:r>
        <w:rPr>
          <w:rFonts w:ascii="Microsoft JhengHei" w:eastAsia="Microsoft JhengHei" w:hAnsi="Microsoft JhengHei" w:cs="Microsoft JhengHei"/>
          <w:w w:val="140"/>
          <w:lang w:eastAsia="zh-CN"/>
        </w:rPr>
        <w:t>)</w:t>
      </w:r>
      <w:r>
        <w:rPr>
          <w:rFonts w:ascii="Microsoft JhengHei" w:eastAsia="Microsoft JhengHei" w:hAnsi="Microsoft JhengHei" w:cs="Microsoft JhengHei"/>
          <w:spacing w:val="14"/>
          <w:w w:val="140"/>
          <w:lang w:eastAsia="zh-CN"/>
        </w:rPr>
        <w:t xml:space="preserve"> </w:t>
      </w:r>
      <w:r>
        <w:rPr>
          <w:rFonts w:ascii="Microsoft JhengHei" w:eastAsia="Microsoft JhengHei" w:hAnsi="Microsoft JhengHei" w:cs="Microsoft JhengHei"/>
          <w:w w:val="190"/>
          <w:lang w:eastAsia="zh-CN"/>
        </w:rPr>
        <w:t>;</w:t>
      </w:r>
    </w:p>
    <w:p w:rsidR="00D032B6" w:rsidRDefault="00A23879">
      <w:pPr>
        <w:pStyle w:val="BodyText"/>
        <w:spacing w:line="147" w:lineRule="auto"/>
        <w:ind w:left="397" w:right="3954"/>
        <w:rPr>
          <w:rFonts w:ascii="Microsoft JhengHei" w:eastAsia="Microsoft JhengHei" w:hAnsi="Microsoft JhengHei" w:cs="Microsoft JhengHei"/>
        </w:rPr>
      </w:pPr>
      <w:r>
        <w:rPr>
          <w:rFonts w:ascii="Microsoft JhengHei" w:eastAsia="Microsoft JhengHei" w:hAnsi="Microsoft JhengHei" w:cs="Microsoft JhengHei"/>
          <w:w w:val="105"/>
        </w:rPr>
        <w:t>bson_append_string(</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"name",</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"tom"</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05"/>
        </w:rPr>
        <w:t>bson_append_int(</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"age",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24</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4"/>
          <w:w w:val="135"/>
        </w:rPr>
        <w:t xml:space="preserve"> </w:t>
      </w:r>
      <w:r>
        <w:rPr>
          <w:rFonts w:ascii="Microsoft JhengHei" w:eastAsia="Microsoft JhengHei" w:hAnsi="Microsoft JhengHei" w:cs="Microsoft JhengHei"/>
          <w:w w:val="185"/>
        </w:rPr>
        <w:t>;</w:t>
      </w:r>
    </w:p>
    <w:p w:rsidR="00D032B6" w:rsidRDefault="00A23879">
      <w:pPr>
        <w:pStyle w:val="BodyText"/>
        <w:spacing w:line="147" w:lineRule="auto"/>
        <w:ind w:left="397" w:right="6908"/>
        <w:rPr>
          <w:rFonts w:ascii="Microsoft JhengHei" w:eastAsia="Microsoft JhengHei" w:hAnsi="Microsoft JhengHei" w:cs="Microsoft JhengHei"/>
        </w:rPr>
      </w:pPr>
      <w:r>
        <w:rPr>
          <w:rFonts w:ascii="Microsoft JhengHei" w:eastAsia="Microsoft JhengHei" w:hAnsi="Microsoft JhengHei" w:cs="Microsoft JhengHei"/>
          <w:w w:val="120"/>
        </w:rPr>
        <w:t>rc</w:t>
      </w:r>
      <w:r>
        <w:rPr>
          <w:rFonts w:ascii="Microsoft JhengHei" w:eastAsia="Microsoft JhengHei" w:hAnsi="Microsoft JhengHei" w:cs="Microsoft JhengHei"/>
          <w:spacing w:val="-10"/>
          <w:w w:val="12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120"/>
        </w:rPr>
        <w:t>bson_finish(</w:t>
      </w:r>
      <w:r>
        <w:rPr>
          <w:rFonts w:ascii="Microsoft JhengHei" w:eastAsia="Microsoft JhengHei" w:hAnsi="Microsoft JhengHei" w:cs="Microsoft JhengHei"/>
          <w:spacing w:val="-9"/>
          <w:w w:val="120"/>
        </w:rPr>
        <w:t xml:space="preserve"> </w:t>
      </w:r>
      <w:r>
        <w:rPr>
          <w:rFonts w:ascii="Microsoft JhengHei" w:eastAsia="Microsoft JhengHei" w:hAnsi="Microsoft JhengHei" w:cs="Microsoft JhengHei"/>
          <w:w w:val="95"/>
        </w:rPr>
        <w:t>&amp;obj</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1"/>
          <w:w w:val="14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45"/>
        </w:rPr>
        <w:t>if</w:t>
      </w:r>
      <w:r>
        <w:rPr>
          <w:rFonts w:ascii="Microsoft JhengHei" w:eastAsia="Microsoft JhengHei" w:hAnsi="Microsoft JhengHei" w:cs="Microsoft JhengHei"/>
          <w:spacing w:val="-3"/>
          <w:w w:val="14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3"/>
          <w:w w:val="145"/>
        </w:rPr>
        <w:t xml:space="preserve"> </w:t>
      </w:r>
      <w:r>
        <w:rPr>
          <w:rFonts w:ascii="Microsoft JhengHei" w:eastAsia="Microsoft JhengHei" w:hAnsi="Microsoft JhengHei" w:cs="Microsoft JhengHei"/>
          <w:w w:val="120"/>
        </w:rPr>
        <w:t>rc</w:t>
      </w:r>
      <w:r>
        <w:rPr>
          <w:rFonts w:ascii="Microsoft JhengHei" w:eastAsia="Microsoft JhengHei" w:hAnsi="Microsoft JhengHei" w:cs="Microsoft JhengHei"/>
          <w:spacing w:val="10"/>
          <w:w w:val="120"/>
        </w:rPr>
        <w:t xml:space="preserve"> </w:t>
      </w:r>
      <w:r>
        <w:rPr>
          <w:rFonts w:ascii="Microsoft JhengHei" w:eastAsia="Microsoft JhengHei" w:hAnsi="Microsoft JhengHei" w:cs="Microsoft JhengHei"/>
          <w:w w:val="120"/>
        </w:rPr>
        <w:t>!=</w:t>
      </w:r>
      <w:r>
        <w:rPr>
          <w:rFonts w:ascii="Microsoft JhengHei" w:eastAsia="Microsoft JhengHei" w:hAnsi="Microsoft JhengHei" w:cs="Microsoft JhengHei"/>
          <w:spacing w:val="10"/>
          <w:w w:val="120"/>
        </w:rPr>
        <w:t xml:space="preserve"> </w:t>
      </w:r>
      <w:r>
        <w:rPr>
          <w:rFonts w:ascii="Microsoft JhengHei" w:eastAsia="Microsoft JhengHei" w:hAnsi="Microsoft JhengHei" w:cs="Microsoft JhengHei"/>
          <w:w w:val="95"/>
        </w:rPr>
        <w:t>SDB_OK</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w w:val="155"/>
        </w:rPr>
        <w:t xml:space="preserve"> </w:t>
      </w:r>
      <w:r>
        <w:rPr>
          <w:rFonts w:ascii="Microsoft JhengHei" w:eastAsia="Microsoft JhengHei" w:hAnsi="Microsoft JhengHei" w:cs="Microsoft JhengHei"/>
          <w:w w:val="120"/>
        </w:rPr>
        <w:t>printf("Error.");</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接着，把此</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bson</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对象插入集合中</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05"/>
        </w:rPr>
        <w:t>sdbInsert</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0"/>
          <w:w w:val="13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9"/>
          <w:w w:val="135"/>
        </w:rPr>
        <w:t xml:space="preserve"> </w:t>
      </w:r>
      <w:r>
        <w:rPr>
          <w:rFonts w:ascii="Microsoft JhengHei" w:eastAsia="Microsoft JhengHei" w:hAnsi="Microsoft JhengHei" w:cs="Microsoft JhengHei"/>
          <w:w w:val="19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tabs>
          <w:tab w:val="left" w:pos="283"/>
        </w:tabs>
        <w:spacing w:line="308" w:lineRule="exact"/>
        <w:ind w:left="0" w:right="794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查询</w:t>
      </w:r>
    </w:p>
    <w:p w:rsidR="00D032B6" w:rsidRDefault="00D032B6">
      <w:pPr>
        <w:spacing w:before="8" w:line="100" w:lineRule="exact"/>
        <w:rPr>
          <w:sz w:val="10"/>
          <w:szCs w:val="10"/>
        </w:rPr>
      </w:pPr>
    </w:p>
    <w:p w:rsidR="00D032B6" w:rsidRDefault="00035F6E">
      <w:pPr>
        <w:pStyle w:val="BodyText"/>
        <w:spacing w:line="168" w:lineRule="auto"/>
        <w:ind w:left="1217" w:right="432"/>
        <w:jc w:val="both"/>
        <w:rPr>
          <w:lang w:eastAsia="zh-CN"/>
        </w:rPr>
      </w:pPr>
      <w:r>
        <w:pict>
          <v:group id="_x0000_s3290" style="position:absolute;left:0;text-align:left;margin-left:95.85pt;margin-top:43.55pt;width:459.45pt;height:148.4pt;z-index:-251925504;mso-position-horizontal-relative:page" coordorigin="1917,871" coordsize="9189,2968">
            <v:shape id="_x0000_s3291" style="position:absolute;left:1917;top:871;width:9189;height:2968" coordorigin="1917,871" coordsize="9189,2968" path="m1917,871r9189,l11106,3839r-9189,l1917,871xe" fillcolor="#efefef" stroked="f">
              <v:path arrowok="t"/>
            </v:shape>
            <w10:wrap anchorx="page"/>
          </v:group>
        </w:pict>
      </w:r>
      <w:r w:rsidR="00A23879">
        <w:t>查询操作需要一个游标句柄存放查询的结果到本地。要获得查询的结果需要使用游标操作。本例使用 了游标操作的</w:t>
      </w:r>
      <w:r w:rsidR="00A23879">
        <w:rPr>
          <w:spacing w:val="-35"/>
        </w:rPr>
        <w:t xml:space="preserve"> </w:t>
      </w:r>
      <w:r w:rsidR="00A23879">
        <w:t>sdbNext</w:t>
      </w:r>
      <w:r w:rsidR="00A23879">
        <w:rPr>
          <w:spacing w:val="-34"/>
        </w:rPr>
        <w:t xml:space="preserve"> </w:t>
      </w:r>
      <w:r w:rsidR="00A23879">
        <w:t>接口，表示从查询结果中取到一条记录。</w:t>
      </w:r>
      <w:r w:rsidR="00A23879">
        <w:rPr>
          <w:lang w:eastAsia="zh-CN"/>
        </w:rPr>
        <w:t>此示例中没有设置查询条件，筛选条 件，排序情况，及仅使用默认索引。</w:t>
      </w:r>
    </w:p>
    <w:p w:rsidR="00D032B6" w:rsidRDefault="00D032B6">
      <w:pPr>
        <w:spacing w:before="8" w:line="140" w:lineRule="exact"/>
        <w:rPr>
          <w:sz w:val="14"/>
          <w:szCs w:val="14"/>
          <w:lang w:eastAsia="zh-CN"/>
        </w:rPr>
      </w:pPr>
    </w:p>
    <w:p w:rsidR="00D032B6" w:rsidRDefault="00A23879">
      <w:pPr>
        <w:pStyle w:val="BodyText"/>
        <w:spacing w:line="147" w:lineRule="auto"/>
        <w:ind w:left="1217" w:right="6433"/>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定义一个游标句柄 sdbCursorHandle</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cursor</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rPr>
        <w:t>0</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w w:val="185"/>
        </w:rPr>
        <w:t>;</w:t>
      </w:r>
    </w:p>
    <w:p w:rsidR="00D032B6" w:rsidRDefault="00A23879">
      <w:pPr>
        <w:pStyle w:val="BodyText"/>
        <w:spacing w:line="226" w:lineRule="exact"/>
        <w:ind w:left="1217" w:right="9082"/>
        <w:jc w:val="both"/>
        <w:rPr>
          <w:rFonts w:ascii="Microsoft JhengHei" w:eastAsia="Microsoft JhengHei" w:hAnsi="Microsoft JhengHei" w:cs="Microsoft JhengHei"/>
        </w:rPr>
      </w:pPr>
      <w:r>
        <w:rPr>
          <w:rFonts w:ascii="Microsoft JhengHei" w:eastAsia="Microsoft JhengHei" w:hAnsi="Microsoft JhengHei" w:cs="Microsoft JhengHei"/>
          <w:w w:val="125"/>
        </w:rPr>
        <w:t>…</w:t>
      </w:r>
    </w:p>
    <w:p w:rsidR="00D032B6" w:rsidRDefault="00A23879">
      <w:pPr>
        <w:pStyle w:val="BodyText"/>
        <w:spacing w:line="212" w:lineRule="exact"/>
        <w:ind w:left="1217" w:right="5382"/>
        <w:jc w:val="both"/>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查询所有记录，查询结果放在游标句柄中</w:t>
      </w:r>
    </w:p>
    <w:p w:rsidR="00D032B6" w:rsidRDefault="00A23879">
      <w:pPr>
        <w:pStyle w:val="BodyText"/>
        <w:spacing w:line="212" w:lineRule="exact"/>
        <w:ind w:left="1217" w:right="2482"/>
        <w:jc w:val="both"/>
        <w:rPr>
          <w:rFonts w:ascii="Microsoft JhengHei" w:eastAsia="Microsoft JhengHei" w:hAnsi="Microsoft JhengHei" w:cs="Microsoft JhengHei"/>
        </w:rPr>
      </w:pPr>
      <w:r>
        <w:rPr>
          <w:rFonts w:ascii="Microsoft JhengHei" w:eastAsia="Microsoft JhengHei" w:hAnsi="Microsoft JhengHei" w:cs="Microsoft JhengHei"/>
          <w:w w:val="110"/>
        </w:rPr>
        <w:t>rc</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10"/>
        </w:rPr>
        <w:t>sdbQuery(collection,</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0,</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-1,</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&amp;cursor</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7"/>
          <w:w w:val="12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217" w:right="6982"/>
        <w:jc w:val="both"/>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从游标中显示所有记录</w:t>
      </w:r>
    </w:p>
    <w:p w:rsidR="00D032B6" w:rsidRDefault="00A23879">
      <w:pPr>
        <w:pStyle w:val="BodyText"/>
        <w:spacing w:line="212" w:lineRule="exact"/>
        <w:ind w:left="1217" w:right="7782"/>
        <w:jc w:val="both"/>
        <w:rPr>
          <w:rFonts w:ascii="Microsoft JhengHei" w:eastAsia="Microsoft JhengHei" w:hAnsi="Microsoft JhengHei" w:cs="Microsoft JhengHei"/>
        </w:rPr>
      </w:pPr>
      <w:r>
        <w:rPr>
          <w:rFonts w:ascii="Microsoft JhengHei" w:eastAsia="Microsoft JhengHei" w:hAnsi="Microsoft JhengHei" w:cs="Microsoft JhengHei"/>
          <w:w w:val="110"/>
        </w:rPr>
        <w:t>bson_init(obj);</w:t>
      </w:r>
    </w:p>
    <w:p w:rsidR="00D032B6" w:rsidRDefault="00A23879">
      <w:pPr>
        <w:pStyle w:val="BodyText"/>
        <w:spacing w:line="212" w:lineRule="exact"/>
        <w:ind w:left="1217" w:right="5282"/>
        <w:jc w:val="both"/>
        <w:rPr>
          <w:rFonts w:ascii="Microsoft JhengHei" w:eastAsia="Microsoft JhengHei" w:hAnsi="Microsoft JhengHei" w:cs="Microsoft JhengHei"/>
        </w:rPr>
      </w:pPr>
      <w:r>
        <w:rPr>
          <w:rFonts w:ascii="Microsoft JhengHei" w:eastAsia="Microsoft JhengHei" w:hAnsi="Microsoft JhengHei" w:cs="Microsoft JhengHei"/>
          <w:w w:val="105"/>
        </w:rPr>
        <w:t>while(</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19"/>
          <w:w w:val="130"/>
        </w:rPr>
        <w:t xml:space="preserve"> </w:t>
      </w:r>
      <w:r>
        <w:rPr>
          <w:rFonts w:ascii="Microsoft JhengHei" w:eastAsia="Microsoft JhengHei" w:hAnsi="Microsoft JhengHei" w:cs="Microsoft JhengHei"/>
          <w:w w:val="105"/>
        </w:rPr>
        <w:t>rc=sdbNext(</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05"/>
        </w:rPr>
        <w:t>cursor,</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18"/>
          <w:w w:val="130"/>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18"/>
          <w:w w:val="130"/>
        </w:rPr>
        <w:t xml:space="preserve"> </w:t>
      </w:r>
      <w:r>
        <w:rPr>
          <w:rFonts w:ascii="Microsoft JhengHei" w:eastAsia="Microsoft JhengHei" w:hAnsi="Microsoft JhengHei" w:cs="Microsoft JhengHei"/>
          <w:w w:val="130"/>
        </w:rPr>
        <w:t>)</w:t>
      </w:r>
    </w:p>
    <w:p w:rsidR="00D032B6" w:rsidRDefault="00A23879">
      <w:pPr>
        <w:pStyle w:val="BodyText"/>
        <w:spacing w:line="207" w:lineRule="exact"/>
        <w:ind w:left="1217" w:right="9182"/>
        <w:jc w:val="both"/>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bson_print(</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5"/>
          <w:w w:val="14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bson_destroy(&amp;obj)</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bson_init(&amp;obj);</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23"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bson_destroy(obj)</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索引</w:t>
      </w:r>
    </w:p>
    <w:p w:rsidR="00D032B6" w:rsidRDefault="00A23879">
      <w:pPr>
        <w:pStyle w:val="BodyText"/>
        <w:spacing w:before="22"/>
        <w:ind w:left="1217"/>
      </w:pPr>
      <w:r>
        <w:rPr>
          <w:w w:val="90"/>
        </w:rPr>
        <w:t xml:space="preserve">此处，我们在集合句柄  </w:t>
      </w:r>
      <w:r>
        <w:rPr>
          <w:spacing w:val="15"/>
          <w:w w:val="90"/>
        </w:rPr>
        <w:t xml:space="preserve"> </w:t>
      </w:r>
      <w:r>
        <w:rPr>
          <w:w w:val="90"/>
        </w:rPr>
        <w:t xml:space="preserve">collection  </w:t>
      </w:r>
      <w:r>
        <w:rPr>
          <w:spacing w:val="16"/>
          <w:w w:val="90"/>
        </w:rPr>
        <w:t xml:space="preserve"> </w:t>
      </w:r>
      <w:r>
        <w:rPr>
          <w:w w:val="90"/>
        </w:rPr>
        <w:t>指定的集合中创建一个以“name”为升序，“age”为降序的索引。</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288" style="position:absolute;left:0;text-align:left;margin-left:95.85pt;margin-top:4.75pt;width:459.45pt;height:127.2pt;z-index:-251924480;mso-position-horizontal-relative:page" coordorigin="1917,95" coordsize="9189,2544">
            <v:shape id="_x0000_s3289" style="position:absolute;left:1917;top:95;width:9189;height:2544" coordorigin="1917,95" coordsize="9189,2544" path="m1917,95r9189,l11106,2639r-9189,l1917,95xe" fillcolor="#efefef" stroked="f">
              <v:path arrowok="t"/>
            </v:shape>
            <w10:wrap anchorx="page"/>
          </v:group>
        </w:pict>
      </w:r>
      <w:r w:rsidR="00A23879">
        <w:rPr>
          <w:rFonts w:ascii="Microsoft JhengHei" w:eastAsia="Microsoft JhengHei" w:hAnsi="Microsoft JhengHei" w:cs="Microsoft JhengHei"/>
          <w:w w:val="90"/>
        </w:rPr>
        <w:t>#define</w:t>
      </w:r>
      <w:r w:rsidR="00A23879">
        <w:rPr>
          <w:rFonts w:ascii="Microsoft JhengHei" w:eastAsia="Microsoft JhengHei" w:hAnsi="Microsoft JhengHei" w:cs="Microsoft JhengHei"/>
          <w:spacing w:val="40"/>
          <w:w w:val="90"/>
        </w:rPr>
        <w:t xml:space="preserve"> </w:t>
      </w:r>
      <w:r w:rsidR="00A23879">
        <w:rPr>
          <w:rFonts w:ascii="Microsoft JhengHei" w:eastAsia="Microsoft JhengHei" w:hAnsi="Microsoft JhengHei" w:cs="Microsoft JhengHei"/>
          <w:w w:val="90"/>
        </w:rPr>
        <w:t>INDEX_NAME</w:t>
      </w:r>
      <w:r w:rsidR="00A23879">
        <w:rPr>
          <w:rFonts w:ascii="Microsoft JhengHei" w:eastAsia="Microsoft JhengHei" w:hAnsi="Microsoft JhengHei" w:cs="Microsoft JhengHei"/>
          <w:spacing w:val="40"/>
          <w:w w:val="90"/>
        </w:rPr>
        <w:t xml:space="preserve"> </w:t>
      </w:r>
      <w:r w:rsidR="00A23879">
        <w:rPr>
          <w:rFonts w:ascii="Microsoft JhengHei" w:eastAsia="Microsoft JhengHei" w:hAnsi="Microsoft JhengHei" w:cs="Microsoft JhengHei"/>
          <w:w w:val="90"/>
        </w:rPr>
        <w:t>"index"</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首先创建一</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bson</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对象包含将要创建的索引的信息</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bson_init(</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4"/>
          <w:w w:val="14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bson_append_int(</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"name",</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1</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7"/>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bson_append_int(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"age",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-1</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28"/>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105"/>
        </w:rPr>
        <w:t>bson_finish(</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28"/>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4"/>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45"/>
        </w:rPr>
        <w:t>if</w:t>
      </w:r>
      <w:r>
        <w:rPr>
          <w:rFonts w:ascii="Microsoft JhengHei" w:eastAsia="Microsoft JhengHei" w:hAnsi="Microsoft JhengHei" w:cs="Microsoft JhengHei"/>
          <w:spacing w:val="4"/>
          <w:w w:val="14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4"/>
          <w:w w:val="145"/>
        </w:rPr>
        <w:t xml:space="preserve"> </w:t>
      </w:r>
      <w:r>
        <w:rPr>
          <w:rFonts w:ascii="Microsoft JhengHei" w:eastAsia="Microsoft JhengHei" w:hAnsi="Microsoft JhengHei" w:cs="Microsoft JhengHei"/>
          <w:w w:val="130"/>
        </w:rPr>
        <w:t>rc</w:t>
      </w:r>
      <w:r>
        <w:rPr>
          <w:rFonts w:ascii="Microsoft JhengHei" w:eastAsia="Microsoft JhengHei" w:hAnsi="Microsoft JhengHei" w:cs="Microsoft JhengHei"/>
          <w:spacing w:val="12"/>
          <w:w w:val="13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SDB_OK</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14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printf("Error.");</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创建一个以"name"为升序，"age"为降序的索引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105"/>
        </w:rPr>
        <w:t>sdbCreateIndex</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5"/>
          <w:w w:val="13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95"/>
        </w:rPr>
        <w:t>INDEX_NAME,</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05"/>
        </w:rPr>
        <w:t>FALSE,</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95"/>
        </w:rPr>
        <w:t>FALSE</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5"/>
          <w:w w:val="135"/>
        </w:rPr>
        <w:t xml:space="preserve"> </w:t>
      </w:r>
      <w:r>
        <w:rPr>
          <w:rFonts w:ascii="Microsoft JhengHei" w:eastAsia="Microsoft JhengHei" w:hAnsi="Microsoft JhengHei" w:cs="Microsoft JhengHei"/>
          <w:w w:val="18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bson_destroy</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20"/>
          <w:w w:val="140"/>
        </w:rPr>
        <w:t xml:space="preserve"> </w:t>
      </w:r>
      <w:r>
        <w:rPr>
          <w:rFonts w:ascii="Microsoft JhengHei" w:eastAsia="Microsoft JhengHei" w:hAnsi="Microsoft JhengHei" w:cs="Microsoft JhengHei"/>
          <w:w w:val="105"/>
        </w:rPr>
        <w:t>&amp;obj</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20"/>
          <w:w w:val="140"/>
        </w:rPr>
        <w:t xml:space="preserve"> </w:t>
      </w:r>
      <w:r>
        <w:rPr>
          <w:rFonts w:ascii="Microsoft JhengHei" w:eastAsia="Microsoft JhengHei" w:hAnsi="Microsoft JhengHei" w:cs="Microsoft JhengHei"/>
          <w:w w:val="190"/>
        </w:rPr>
        <w:t>;</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更新</w:t>
      </w:r>
    </w:p>
    <w:p w:rsidR="00D032B6" w:rsidRDefault="00D032B6">
      <w:pPr>
        <w:spacing w:before="8" w:line="100" w:lineRule="exact"/>
        <w:rPr>
          <w:sz w:val="10"/>
          <w:szCs w:val="10"/>
          <w:lang w:eastAsia="zh-CN"/>
        </w:rPr>
      </w:pPr>
    </w:p>
    <w:p w:rsidR="00D032B6" w:rsidRDefault="00035F6E">
      <w:pPr>
        <w:pStyle w:val="BodyText"/>
        <w:spacing w:line="168" w:lineRule="auto"/>
        <w:ind w:left="1217"/>
        <w:rPr>
          <w:lang w:eastAsia="zh-CN"/>
        </w:rPr>
      </w:pPr>
      <w:r>
        <w:pict>
          <v:group id="_x0000_s3286" style="position:absolute;left:0;text-align:left;margin-left:95.85pt;margin-top:29.55pt;width:459.45pt;height:137.8pt;z-index:-251923456;mso-position-horizontal-relative:page" coordorigin="1917,591" coordsize="9189,2756">
            <v:shape id="_x0000_s3287" style="position:absolute;left:1917;top:591;width:9189;height:2756" coordorigin="1917,591" coordsize="9189,2756" path="m1917,591r9189,l11106,3347r-9189,l1917,591xe" fillcolor="#efefef" stroked="f">
              <v:path arrowok="t"/>
            </v:shape>
            <w10:wrap anchorx="page"/>
          </v:group>
        </w:pict>
      </w:r>
      <w:r w:rsidR="00A23879">
        <w:rPr>
          <w:lang w:eastAsia="zh-CN"/>
        </w:rPr>
        <w:t>此处，我们在集合句柄</w:t>
      </w:r>
      <w:r w:rsidR="00A23879">
        <w:rPr>
          <w:spacing w:val="-40"/>
          <w:lang w:eastAsia="zh-CN"/>
        </w:rPr>
        <w:t xml:space="preserve"> </w:t>
      </w:r>
      <w:r w:rsidR="00A23879">
        <w:rPr>
          <w:lang w:eastAsia="zh-CN"/>
        </w:rPr>
        <w:t>collection</w:t>
      </w:r>
      <w:r w:rsidR="00A23879">
        <w:rPr>
          <w:spacing w:val="-39"/>
          <w:lang w:eastAsia="zh-CN"/>
        </w:rPr>
        <w:t xml:space="preserve"> </w:t>
      </w:r>
      <w:r w:rsidR="00A23879">
        <w:rPr>
          <w:lang w:eastAsia="zh-CN"/>
        </w:rPr>
        <w:t>指定的集合中更新记录。因为没有指定数据匹配规则，所以此示例将更 新集合中所有的集合。</w:t>
      </w:r>
    </w:p>
    <w:p w:rsidR="00D032B6" w:rsidRDefault="00D032B6">
      <w:pPr>
        <w:spacing w:before="8" w:line="100" w:lineRule="exact"/>
        <w:rPr>
          <w:sz w:val="10"/>
          <w:szCs w:val="10"/>
          <w:lang w:eastAsia="zh-CN"/>
        </w:rPr>
      </w:pPr>
    </w:p>
    <w:p w:rsidR="00D032B6" w:rsidRDefault="00A23879">
      <w:pPr>
        <w:pStyle w:val="BodyText"/>
        <w:spacing w:line="147" w:lineRule="auto"/>
        <w:ind w:left="1217" w:right="5049"/>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先创建一个包含更新规则的</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bson</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 xml:space="preserve">对象 </w:t>
      </w:r>
      <w:r>
        <w:rPr>
          <w:rFonts w:ascii="Microsoft JhengHei" w:eastAsia="Microsoft JhengHei" w:hAnsi="Microsoft JhengHei" w:cs="Microsoft JhengHei"/>
          <w:w w:val="105"/>
        </w:rPr>
        <w:t>bson_init(</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&amp;rule</w:t>
      </w:r>
      <w:r>
        <w:rPr>
          <w:rFonts w:ascii="Microsoft JhengHei" w:eastAsia="Microsoft JhengHei" w:hAnsi="Microsoft JhengHei" w:cs="Microsoft JhengHei"/>
          <w:spacing w:val="48"/>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2"/>
          <w:w w:val="135"/>
        </w:rPr>
        <w:t xml:space="preserve"> </w:t>
      </w:r>
      <w:r>
        <w:rPr>
          <w:rFonts w:ascii="Microsoft JhengHei" w:eastAsia="Microsoft JhengHei" w:hAnsi="Microsoft JhengHei" w:cs="Microsoft JhengHei"/>
          <w:w w:val="185"/>
        </w:rPr>
        <w:t>;</w:t>
      </w:r>
    </w:p>
    <w:p w:rsidR="00D032B6" w:rsidRDefault="00A23879">
      <w:pPr>
        <w:pStyle w:val="BodyText"/>
        <w:spacing w:line="147" w:lineRule="auto"/>
        <w:ind w:left="1217" w:right="3282"/>
        <w:rPr>
          <w:rFonts w:ascii="Microsoft JhengHei" w:eastAsia="Microsoft JhengHei" w:hAnsi="Microsoft JhengHei" w:cs="Microsoft JhengHei"/>
        </w:rPr>
      </w:pPr>
      <w:r>
        <w:rPr>
          <w:rFonts w:ascii="Microsoft JhengHei" w:eastAsia="Microsoft JhengHei" w:hAnsi="Microsoft JhengHei" w:cs="Microsoft JhengHei"/>
          <w:w w:val="105"/>
        </w:rPr>
        <w:t>bson_append_start_object</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
          <w:w w:val="135"/>
        </w:rPr>
        <w:t xml:space="preserve"> </w:t>
      </w:r>
      <w:r>
        <w:rPr>
          <w:rFonts w:ascii="Microsoft JhengHei" w:eastAsia="Microsoft JhengHei" w:hAnsi="Microsoft JhengHei" w:cs="Microsoft JhengHei"/>
          <w:w w:val="105"/>
        </w:rPr>
        <w:t>&amp;rule,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"$set"</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
          <w:w w:val="13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05"/>
        </w:rPr>
        <w:t>bson_append_int</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4"/>
          <w:w w:val="135"/>
        </w:rPr>
        <w:t xml:space="preserve"> </w:t>
      </w:r>
      <w:r>
        <w:rPr>
          <w:rFonts w:ascii="Microsoft JhengHei" w:eastAsia="Microsoft JhengHei" w:hAnsi="Microsoft JhengHei" w:cs="Microsoft JhengHei"/>
          <w:w w:val="105"/>
        </w:rPr>
        <w:t>&amp;rule,</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"age",</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05"/>
        </w:rPr>
        <w:t>19</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4"/>
          <w:w w:val="13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05"/>
        </w:rPr>
        <w:t>bson_append_finish_object</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4"/>
          <w:w w:val="135"/>
        </w:rPr>
        <w:t xml:space="preserve"> </w:t>
      </w:r>
      <w:r>
        <w:rPr>
          <w:rFonts w:ascii="Microsoft JhengHei" w:eastAsia="Microsoft JhengHei" w:hAnsi="Microsoft JhengHei" w:cs="Microsoft JhengHei"/>
          <w:w w:val="105"/>
        </w:rPr>
        <w:t>&amp;rule</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4"/>
          <w:w w:val="135"/>
        </w:rPr>
        <w:t xml:space="preserve"> </w:t>
      </w:r>
      <w:r>
        <w:rPr>
          <w:rFonts w:ascii="Microsoft JhengHei" w:eastAsia="Microsoft JhengHei" w:hAnsi="Microsoft JhengHei" w:cs="Microsoft JhengHei"/>
          <w:w w:val="185"/>
        </w:rPr>
        <w:t>;</w:t>
      </w:r>
    </w:p>
    <w:p w:rsidR="00D032B6" w:rsidRDefault="00A23879">
      <w:pPr>
        <w:pStyle w:val="BodyText"/>
        <w:spacing w:line="147" w:lineRule="auto"/>
        <w:ind w:left="1217" w:right="6433"/>
        <w:rPr>
          <w:rFonts w:ascii="Microsoft JhengHei" w:eastAsia="Microsoft JhengHei" w:hAnsi="Microsoft JhengHei" w:cs="Microsoft JhengHei"/>
        </w:rPr>
      </w:pPr>
      <w:r>
        <w:rPr>
          <w:rFonts w:ascii="Microsoft JhengHei" w:eastAsia="Microsoft JhengHei" w:hAnsi="Microsoft JhengHei" w:cs="Microsoft JhengHei"/>
          <w:w w:val="115"/>
        </w:rPr>
        <w:t xml:space="preserve">rc </w:t>
      </w:r>
      <w:r>
        <w:rPr>
          <w:rFonts w:ascii="Microsoft JhengHei" w:eastAsia="Microsoft JhengHei" w:hAnsi="Microsoft JhengHei" w:cs="Microsoft JhengHei"/>
          <w:w w:val="90"/>
        </w:rPr>
        <w: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115"/>
        </w:rPr>
        <w:t xml:space="preserve">bson_finish </w:t>
      </w:r>
      <w:r>
        <w:rPr>
          <w:rFonts w:ascii="Microsoft JhengHei" w:eastAsia="Microsoft JhengHei" w:hAnsi="Microsoft JhengHei" w:cs="Microsoft JhengHei"/>
          <w:w w:val="145"/>
        </w:rPr>
        <w:t>(</w:t>
      </w:r>
      <w:r>
        <w:rPr>
          <w:rFonts w:ascii="Microsoft JhengHei" w:eastAsia="Microsoft JhengHei" w:hAnsi="Microsoft JhengHei" w:cs="Microsoft JhengHei"/>
          <w:spacing w:val="-14"/>
          <w:w w:val="145"/>
        </w:rPr>
        <w:t xml:space="preserve"> </w:t>
      </w:r>
      <w:r>
        <w:rPr>
          <w:rFonts w:ascii="Microsoft JhengHei" w:eastAsia="Microsoft JhengHei" w:hAnsi="Microsoft JhengHei" w:cs="Microsoft JhengHei"/>
          <w:w w:val="115"/>
        </w:rPr>
        <w:t xml:space="preserve">&amp;rule </w:t>
      </w:r>
      <w:r>
        <w:rPr>
          <w:rFonts w:ascii="Microsoft JhengHei" w:eastAsia="Microsoft JhengHei" w:hAnsi="Microsoft JhengHei" w:cs="Microsoft JhengHei"/>
          <w:w w:val="145"/>
        </w:rPr>
        <w:t>)</w:t>
      </w:r>
      <w:r>
        <w:rPr>
          <w:rFonts w:ascii="Microsoft JhengHei" w:eastAsia="Microsoft JhengHei" w:hAnsi="Microsoft JhengHei" w:cs="Microsoft JhengHei"/>
          <w:spacing w:val="-14"/>
          <w:w w:val="14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45"/>
        </w:rPr>
        <w:t>if</w:t>
      </w:r>
      <w:r>
        <w:rPr>
          <w:rFonts w:ascii="Microsoft JhengHei" w:eastAsia="Microsoft JhengHei" w:hAnsi="Microsoft JhengHei" w:cs="Microsoft JhengHei"/>
          <w:spacing w:val="8"/>
          <w:w w:val="14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9"/>
          <w:w w:val="145"/>
        </w:rPr>
        <w:t xml:space="preserve"> </w:t>
      </w:r>
      <w:r>
        <w:rPr>
          <w:rFonts w:ascii="Microsoft JhengHei" w:eastAsia="Microsoft JhengHei" w:hAnsi="Microsoft JhengHei" w:cs="Microsoft JhengHei"/>
          <w:w w:val="115"/>
        </w:rPr>
        <w:t>rc</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90"/>
        </w:rPr>
        <w:t>SDB_OK</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w w:val="155"/>
        </w:rPr>
        <w:t xml:space="preserve"> </w:t>
      </w:r>
      <w:r>
        <w:rPr>
          <w:rFonts w:ascii="Microsoft JhengHei" w:eastAsia="Microsoft JhengHei" w:hAnsi="Microsoft JhengHei" w:cs="Microsoft JhengHei"/>
          <w:w w:val="115"/>
        </w:rPr>
        <w:t>printf("Error.");</w:t>
      </w:r>
    </w:p>
    <w:p w:rsidR="00D032B6" w:rsidRDefault="00A23879">
      <w:pPr>
        <w:pStyle w:val="BodyText"/>
        <w:spacing w:line="147" w:lineRule="auto"/>
        <w:ind w:left="1217" w:right="6433"/>
        <w:rPr>
          <w:rFonts w:ascii="Microsoft JhengHei" w:eastAsia="Microsoft JhengHei" w:hAnsi="Microsoft JhengHei" w:cs="Microsoft JhengHei"/>
        </w:rPr>
      </w:pPr>
      <w:r>
        <w:rPr>
          <w:rFonts w:ascii="Microsoft JhengHei" w:eastAsia="Microsoft JhengHei" w:hAnsi="Microsoft JhengHei" w:cs="Microsoft JhengHei"/>
          <w:w w:val="105"/>
        </w:rPr>
        <w:t>// 打印出更新规则</w:t>
      </w:r>
      <w:r>
        <w:rPr>
          <w:rFonts w:ascii="Microsoft JhengHei" w:eastAsia="Microsoft JhengHei" w:hAnsi="Microsoft JhengHei" w:cs="Microsoft JhengHei"/>
        </w:rPr>
        <w:t xml:space="preserve"> </w:t>
      </w:r>
      <w:r>
        <w:rPr>
          <w:rFonts w:ascii="Microsoft JhengHei" w:eastAsia="Microsoft JhengHei" w:hAnsi="Microsoft JhengHei" w:cs="Microsoft JhengHei"/>
          <w:w w:val="110"/>
        </w:rPr>
        <w:t>bson_print(</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10"/>
        </w:rPr>
        <w:t>&amp;rule</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4"/>
          <w:w w:val="135"/>
        </w:rPr>
        <w:t xml:space="preserve"> </w:t>
      </w:r>
      <w:r>
        <w:rPr>
          <w:rFonts w:ascii="Microsoft JhengHei" w:eastAsia="Microsoft JhengHei" w:hAnsi="Microsoft JhengHei" w:cs="Microsoft JhengHei"/>
          <w:w w:val="190"/>
        </w:rPr>
        <w:t>;</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更新记录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rc</w:t>
      </w:r>
      <w:r>
        <w:rPr>
          <w:rFonts w:ascii="Microsoft JhengHei" w:eastAsia="Microsoft JhengHei" w:hAnsi="Microsoft JhengHei" w:cs="Microsoft JhengHei"/>
          <w:spacing w:val="22"/>
          <w:w w:val="115"/>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sdbUpdate(</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&amp;rule,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90"/>
        </w:rPr>
        <w:t>NULL,</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NULL</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3"/>
          <w:w w:val="135"/>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bson_destroy(&amp;rule);</w:t>
      </w:r>
    </w:p>
    <w:p w:rsidR="00D032B6" w:rsidRDefault="00A23879">
      <w:pPr>
        <w:pStyle w:val="BodyText"/>
        <w:spacing w:before="26" w:line="379" w:lineRule="auto"/>
        <w:ind w:right="223" w:firstLine="283"/>
      </w:pPr>
      <w:r>
        <w:t>此处，因为没有指定记录匹配条件，所以此示例将更新集合句柄</w:t>
      </w:r>
      <w:r>
        <w:rPr>
          <w:spacing w:val="-40"/>
        </w:rPr>
        <w:t xml:space="preserve"> </w:t>
      </w:r>
      <w:r>
        <w:t>collection</w:t>
      </w:r>
      <w:r>
        <w:rPr>
          <w:spacing w:val="-39"/>
        </w:rPr>
        <w:t xml:space="preserve"> </w:t>
      </w:r>
      <w:r>
        <w:t>指定的集合中所有的记录。 集群操作</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分区组操作</w:t>
      </w:r>
    </w:p>
    <w:p w:rsidR="00D032B6" w:rsidRDefault="00D032B6">
      <w:pPr>
        <w:spacing w:line="223" w:lineRule="exact"/>
        <w:sectPr w:rsidR="00D032B6">
          <w:pgSz w:w="12240" w:h="15840"/>
          <w:pgMar w:top="900" w:right="1040" w:bottom="280" w:left="700" w:header="713" w:footer="0" w:gutter="0"/>
          <w:cols w:space="720"/>
        </w:sectPr>
      </w:pPr>
    </w:p>
    <w:p w:rsidR="00D032B6" w:rsidRDefault="00D032B6">
      <w:pPr>
        <w:spacing w:before="4" w:line="130" w:lineRule="exact"/>
        <w:rPr>
          <w:sz w:val="13"/>
          <w:szCs w:val="13"/>
        </w:rPr>
      </w:pPr>
    </w:p>
    <w:p w:rsidR="00D032B6" w:rsidRDefault="00035F6E">
      <w:pPr>
        <w:pStyle w:val="BodyText"/>
        <w:spacing w:before="56" w:line="168" w:lineRule="auto"/>
        <w:ind w:left="397" w:right="469"/>
        <w:jc w:val="both"/>
        <w:rPr>
          <w:lang w:eastAsia="zh-CN"/>
        </w:rPr>
      </w:pPr>
      <w:r>
        <w:pict>
          <v:group id="_x0000_s3284" style="position:absolute;left:0;text-align:left;margin-left:95.85pt;margin-top:44.35pt;width:459.45pt;height:127.2pt;z-index:-251922432;mso-position-horizontal-relative:page" coordorigin="1917,887" coordsize="9189,2544">
            <v:shape id="_x0000_s3285" style="position:absolute;left:1917;top:887;width:9189;height:2544" coordorigin="1917,887" coordsize="9189,2544" path="m1917,887r9189,l11106,3431r-9189,l1917,887xe" fillcolor="#efefef" stroked="f">
              <v:path arrowok="t"/>
            </v:shape>
            <w10:wrap anchorx="page"/>
          </v:group>
        </w:pict>
      </w:r>
      <w:r w:rsidR="00A23879">
        <w:rPr>
          <w:w w:val="95"/>
        </w:rPr>
        <w:t>分区组操作包括创建分区组（sdbCreateReplicaGroup），得到分区组句柄（sdbGetReplicaGroup），启</w:t>
      </w:r>
      <w:r w:rsidR="00A23879">
        <w:t xml:space="preserve"> </w:t>
      </w:r>
      <w:r w:rsidR="00A23879">
        <w:rPr>
          <w:w w:val="95"/>
        </w:rPr>
        <w:t>动分区组（sdbStartReplicaGroup），停止分区组（sdbStopReplicaGroup）等。</w:t>
      </w:r>
      <w:r w:rsidR="00A23879">
        <w:rPr>
          <w:w w:val="95"/>
          <w:lang w:eastAsia="zh-CN"/>
        </w:rPr>
        <w:t>以下为分区组操作示例</w:t>
      </w:r>
      <w:r w:rsidR="00A23879">
        <w:rPr>
          <w:lang w:eastAsia="zh-CN"/>
        </w:rPr>
        <w:t xml:space="preserve"> 性的例子。真正的应用应包括错误检测等。</w:t>
      </w:r>
    </w:p>
    <w:p w:rsidR="00D032B6" w:rsidRDefault="00D032B6">
      <w:pPr>
        <w:spacing w:before="8" w:line="100" w:lineRule="exact"/>
        <w:rPr>
          <w:sz w:val="10"/>
          <w:szCs w:val="10"/>
          <w:lang w:eastAsia="zh-CN"/>
        </w:rPr>
      </w:pPr>
    </w:p>
    <w:p w:rsidR="00D032B6" w:rsidRDefault="00A23879">
      <w:pPr>
        <w:pStyle w:val="BodyText"/>
        <w:spacing w:line="147" w:lineRule="auto"/>
        <w:ind w:left="397" w:right="5270"/>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定义一个分区组句柄 sdbReplicaGroupHandle</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rg</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rPr>
        <w:t>0</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w w:val="185"/>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先建立一个编目分区组</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rc</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sdbCreateCataReplicaGroup</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connection,</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HOST_NAME,</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SERVICE_NAME,</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CATALOG_SET_PATH</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w:t>
      </w:r>
    </w:p>
    <w:p w:rsidR="00D032B6" w:rsidRDefault="00A23879">
      <w:pPr>
        <w:pStyle w:val="BodyText"/>
        <w:spacing w:line="212" w:lineRule="exact"/>
        <w:ind w:left="374" w:right="8620"/>
        <w:jc w:val="center"/>
        <w:rPr>
          <w:rFonts w:ascii="Microsoft JhengHei" w:eastAsia="Microsoft JhengHei" w:hAnsi="Microsoft JhengHei" w:cs="Microsoft JhengHei"/>
        </w:rPr>
      </w:pPr>
      <w:r>
        <w:rPr>
          <w:rFonts w:ascii="Microsoft JhengHei" w:eastAsia="Microsoft JhengHei" w:hAnsi="Microsoft JhengHei" w:cs="Microsoft JhengHei"/>
          <w:w w:val="95"/>
        </w:rPr>
        <w:t>NULL</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7"/>
          <w:w w:val="14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 创建数据分区组</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105"/>
        </w:rPr>
        <w:t>sdbCreateReplicaGroup</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05"/>
        </w:rPr>
        <w:t>connection,</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90"/>
        </w:rPr>
        <w:t>GROUP_NAME,</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&amp;rg</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创建数据节点</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rc</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sdbCreateNode</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rg,</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95"/>
        </w:rPr>
        <w:t>HOST_NAME1,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SERVICE_NAME1,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DATABASE_PATH1,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NULL</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20"/>
          <w:w w:val="105"/>
        </w:rPr>
        <w:t xml:space="preserve"> </w:t>
      </w:r>
      <w:r>
        <w:rPr>
          <w:rFonts w:ascii="Microsoft JhengHei" w:eastAsia="Microsoft JhengHei" w:hAnsi="Microsoft JhengHei" w:cs="Microsoft JhengHei"/>
          <w:w w:val="105"/>
        </w:rPr>
        <w:t>启动分区组</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rc</w:t>
      </w:r>
      <w:r>
        <w:rPr>
          <w:rFonts w:ascii="Microsoft JhengHei" w:eastAsia="Microsoft JhengHei" w:hAnsi="Microsoft JhengHei" w:cs="Microsoft JhengHei"/>
          <w:spacing w:val="-12"/>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110"/>
        </w:rPr>
        <w:t>sdbStartReplicaGroup(</w:t>
      </w:r>
      <w:r>
        <w:rPr>
          <w:rFonts w:ascii="Microsoft JhengHei" w:eastAsia="Microsoft JhengHei" w:hAnsi="Microsoft JhengHei" w:cs="Microsoft JhengHei"/>
          <w:spacing w:val="-12"/>
          <w:w w:val="110"/>
        </w:rPr>
        <w:t xml:space="preserve"> </w:t>
      </w:r>
      <w:r>
        <w:rPr>
          <w:rFonts w:ascii="Microsoft JhengHei" w:eastAsia="Microsoft JhengHei" w:hAnsi="Microsoft JhengHei" w:cs="Microsoft JhengHei"/>
          <w:w w:val="110"/>
        </w:rPr>
        <w:t>rg</w:t>
      </w:r>
      <w:r>
        <w:rPr>
          <w:rFonts w:ascii="Microsoft JhengHei" w:eastAsia="Microsoft JhengHei" w:hAnsi="Microsoft JhengHei" w:cs="Microsoft JhengHei"/>
          <w:spacing w:val="-11"/>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5"/>
          <w:w w:val="135"/>
        </w:rPr>
        <w:t xml:space="preserve"> </w:t>
      </w:r>
      <w:r>
        <w:rPr>
          <w:rFonts w:ascii="Microsoft JhengHei" w:eastAsia="Microsoft JhengHei" w:hAnsi="Microsoft JhengHei" w:cs="Microsoft JhengHei"/>
          <w:w w:val="185"/>
        </w:rPr>
        <w:t>;</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数据节点操作</w:t>
      </w:r>
    </w:p>
    <w:p w:rsidR="00D032B6" w:rsidRDefault="00D032B6">
      <w:pPr>
        <w:spacing w:before="8" w:line="100" w:lineRule="exact"/>
        <w:rPr>
          <w:sz w:val="10"/>
          <w:szCs w:val="10"/>
        </w:rPr>
      </w:pPr>
    </w:p>
    <w:p w:rsidR="00D032B6" w:rsidRDefault="00035F6E">
      <w:pPr>
        <w:pStyle w:val="BodyText"/>
        <w:spacing w:line="168" w:lineRule="auto"/>
        <w:ind w:left="397" w:right="304"/>
        <w:rPr>
          <w:lang w:eastAsia="zh-CN"/>
        </w:rPr>
      </w:pPr>
      <w:r>
        <w:pict>
          <v:group id="_x0000_s3282" style="position:absolute;left:0;text-align:left;margin-left:95.85pt;margin-top:41.55pt;width:459.45pt;height:84.8pt;z-index:-251921408;mso-position-horizontal-relative:page" coordorigin="1917,831" coordsize="9189,1696">
            <v:shape id="_x0000_s3283" style="position:absolute;left:1917;top:831;width:9189;height:1696" coordorigin="1917,831" coordsize="9189,1696" path="m1917,831r9189,l11106,2527r-9189,l1917,831xe" fillcolor="#efefef" stroked="f">
              <v:path arrowok="t"/>
            </v:shape>
            <w10:wrap anchorx="page"/>
          </v:group>
        </w:pict>
      </w:r>
      <w:r w:rsidR="00A23879">
        <w:rPr>
          <w:w w:val="95"/>
        </w:rPr>
        <w:t>数据节点操作包括创建数据节点（sdbCreateNode），得到主数据节点（sdbGetNodeMaster），得</w:t>
      </w:r>
      <w:r w:rsidR="00A23879">
        <w:t xml:space="preserve"> 到从数据节点（sdbGetNodeSlave），启动数据节点（sdbStartNode），停止数据节 点（sdbStopNode）等。</w:t>
      </w:r>
      <w:r w:rsidR="00A23879">
        <w:rPr>
          <w:lang w:eastAsia="zh-CN"/>
        </w:rPr>
        <w:t>以下为数据节点操作示例性的例子。真正的应用应包括错误检测等。</w:t>
      </w:r>
    </w:p>
    <w:p w:rsidR="00D032B6" w:rsidRDefault="00D032B6">
      <w:pPr>
        <w:spacing w:before="8" w:line="100" w:lineRule="exact"/>
        <w:rPr>
          <w:sz w:val="10"/>
          <w:szCs w:val="10"/>
          <w:lang w:eastAsia="zh-CN"/>
        </w:rPr>
      </w:pPr>
    </w:p>
    <w:p w:rsidR="00D032B6" w:rsidRDefault="00A23879">
      <w:pPr>
        <w:pStyle w:val="BodyText"/>
        <w:tabs>
          <w:tab w:val="left" w:pos="3097"/>
        </w:tabs>
        <w:spacing w:line="147" w:lineRule="auto"/>
        <w:ind w:left="397" w:right="6442"/>
        <w:rPr>
          <w:rFonts w:ascii="Microsoft JhengHei" w:eastAsia="Microsoft JhengHei" w:hAnsi="Microsoft JhengHei" w:cs="Microsoft JhengHei"/>
        </w:rPr>
      </w:pPr>
      <w:r>
        <w:rPr>
          <w:rFonts w:ascii="Microsoft JhengHei" w:eastAsia="Microsoft JhengHei" w:hAnsi="Microsoft JhengHei" w:cs="Microsoft JhengHei"/>
          <w:w w:val="110"/>
        </w:rPr>
        <w:t xml:space="preserve">//  </w:t>
      </w:r>
      <w:r>
        <w:rPr>
          <w:rFonts w:ascii="Microsoft JhengHei" w:eastAsia="Microsoft JhengHei" w:hAnsi="Microsoft JhengHei" w:cs="Microsoft JhengHei"/>
          <w:spacing w:val="50"/>
          <w:w w:val="110"/>
        </w:rPr>
        <w:t xml:space="preserve"> </w:t>
      </w:r>
      <w:r>
        <w:rPr>
          <w:rFonts w:ascii="Microsoft JhengHei" w:eastAsia="Microsoft JhengHei" w:hAnsi="Microsoft JhengHei" w:cs="Microsoft JhengHei"/>
          <w:w w:val="95"/>
        </w:rPr>
        <w:t>定义一个数据节点句柄</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sdbNodeHandle</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masternode</w:t>
      </w:r>
      <w:r>
        <w:rPr>
          <w:rFonts w:ascii="Microsoft JhengHei" w:eastAsia="Microsoft JhengHei" w:hAnsi="Microsoft JhengHei" w:cs="Microsoft JhengHei"/>
          <w:w w:val="95"/>
        </w:rPr>
        <w:tab/>
        <w:t>=</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0</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95"/>
        </w:rPr>
        <w:t>sdbNodeHandle</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slavenode</w:t>
      </w:r>
      <w:r>
        <w:rPr>
          <w:rFonts w:ascii="Microsoft JhengHei" w:eastAsia="Microsoft JhengHei" w:hAnsi="Microsoft JhengHei" w:cs="Microsoft JhengHei"/>
          <w:w w:val="95"/>
        </w:rPr>
        <w:tab/>
        <w:t>=</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0</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185"/>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 获取主数据节点</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rc</w:t>
      </w:r>
      <w:r>
        <w:rPr>
          <w:rFonts w:ascii="Microsoft JhengHei" w:eastAsia="Microsoft JhengHei" w:hAnsi="Microsoft JhengHei" w:cs="Microsoft JhengHei"/>
          <w:spacing w:val="-23"/>
          <w:w w:val="13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sdbGetNodeMaster</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2"/>
          <w:w w:val="135"/>
        </w:rPr>
        <w:t xml:space="preserve"> </w:t>
      </w:r>
      <w:r>
        <w:rPr>
          <w:rFonts w:ascii="Microsoft JhengHei" w:eastAsia="Microsoft JhengHei" w:hAnsi="Microsoft JhengHei" w:cs="Microsoft JhengHei"/>
          <w:w w:val="135"/>
        </w:rPr>
        <w:t>rg,</w:t>
      </w:r>
      <w:r>
        <w:rPr>
          <w:rFonts w:ascii="Microsoft JhengHei" w:eastAsia="Microsoft JhengHei" w:hAnsi="Microsoft JhengHei" w:cs="Microsoft JhengHei"/>
          <w:spacing w:val="-22"/>
          <w:w w:val="135"/>
        </w:rPr>
        <w:t xml:space="preserve"> </w:t>
      </w:r>
      <w:r>
        <w:rPr>
          <w:rFonts w:ascii="Microsoft JhengHei" w:eastAsia="Microsoft JhengHei" w:hAnsi="Microsoft JhengHei" w:cs="Microsoft JhengHei"/>
          <w:w w:val="95"/>
        </w:rPr>
        <w:t>&amp;masternode</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2"/>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//获取从数据节点</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rc</w:t>
      </w:r>
      <w:r>
        <w:rPr>
          <w:rFonts w:ascii="Microsoft JhengHei" w:eastAsia="Microsoft JhengHei" w:hAnsi="Microsoft JhengHei" w:cs="Microsoft JhengHei"/>
          <w:spacing w:val="-6"/>
          <w:w w:val="13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sdbGetNodeSlave</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7"/>
          <w:w w:val="135"/>
        </w:rPr>
        <w:t xml:space="preserve"> </w:t>
      </w:r>
      <w:r>
        <w:rPr>
          <w:rFonts w:ascii="Microsoft JhengHei" w:eastAsia="Microsoft JhengHei" w:hAnsi="Microsoft JhengHei" w:cs="Microsoft JhengHei"/>
          <w:w w:val="135"/>
        </w:rPr>
        <w:t>rg,</w:t>
      </w:r>
      <w:r>
        <w:rPr>
          <w:rFonts w:ascii="Microsoft JhengHei" w:eastAsia="Microsoft JhengHei" w:hAnsi="Microsoft JhengHei" w:cs="Microsoft JhengHei"/>
          <w:spacing w:val="-6"/>
          <w:w w:val="135"/>
        </w:rPr>
        <w:t xml:space="preserve"> </w:t>
      </w:r>
      <w:r>
        <w:rPr>
          <w:rFonts w:ascii="Microsoft JhengHei" w:eastAsia="Microsoft JhengHei" w:hAnsi="Microsoft JhengHei" w:cs="Microsoft JhengHei"/>
          <w:w w:val="95"/>
        </w:rPr>
        <w:t>&amp;slavenode</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6"/>
          <w:w w:val="135"/>
        </w:rPr>
        <w:t xml:space="preserve"> </w:t>
      </w:r>
      <w:r>
        <w:rPr>
          <w:rFonts w:ascii="Microsoft JhengHei" w:eastAsia="Microsoft JhengHei" w:hAnsi="Microsoft JhengHei" w:cs="Microsoft JhengHei"/>
          <w:w w:val="185"/>
        </w:rPr>
        <w:t>;</w:t>
      </w:r>
    </w:p>
    <w:p w:rsidR="00D032B6" w:rsidRDefault="00A23879">
      <w:pPr>
        <w:pStyle w:val="BodyText"/>
        <w:spacing w:before="66"/>
        <w:ind w:left="113"/>
      </w:pPr>
      <w:bookmarkStart w:id="307" w:name="SQL_to_SequoiaDB_shell_to_C"/>
      <w:bookmarkStart w:id="308" w:name="_bookmark141"/>
      <w:bookmarkEnd w:id="307"/>
      <w:bookmarkEnd w:id="308"/>
      <w:r>
        <w:rPr>
          <w:w w:val="90"/>
        </w:rPr>
        <w:t>SQL</w:t>
      </w:r>
      <w:r>
        <w:rPr>
          <w:spacing w:val="11"/>
          <w:w w:val="90"/>
        </w:rPr>
        <w:t xml:space="preserve"> </w:t>
      </w:r>
      <w:r>
        <w:rPr>
          <w:w w:val="90"/>
        </w:rPr>
        <w:t>to</w:t>
      </w:r>
      <w:r>
        <w:rPr>
          <w:spacing w:val="12"/>
          <w:w w:val="90"/>
        </w:rPr>
        <w:t xml:space="preserve"> </w:t>
      </w:r>
      <w:r>
        <w:rPr>
          <w:w w:val="90"/>
        </w:rPr>
        <w:t>SequoiaDB</w:t>
      </w:r>
      <w:r>
        <w:rPr>
          <w:spacing w:val="12"/>
          <w:w w:val="90"/>
        </w:rPr>
        <w:t xml:space="preserve"> </w:t>
      </w:r>
      <w:r>
        <w:rPr>
          <w:w w:val="90"/>
        </w:rPr>
        <w:t>shell</w:t>
      </w:r>
      <w:r>
        <w:rPr>
          <w:spacing w:val="11"/>
          <w:w w:val="90"/>
        </w:rPr>
        <w:t xml:space="preserve"> </w:t>
      </w:r>
      <w:r>
        <w:rPr>
          <w:w w:val="90"/>
        </w:rPr>
        <w:t>to</w:t>
      </w:r>
      <w:r>
        <w:rPr>
          <w:spacing w:val="12"/>
          <w:w w:val="90"/>
        </w:rPr>
        <w:t xml:space="preserve"> </w:t>
      </w:r>
      <w:r>
        <w:rPr>
          <w:w w:val="90"/>
        </w:rPr>
        <w:t>C</w:t>
      </w:r>
    </w:p>
    <w:p w:rsidR="00D032B6" w:rsidRDefault="00D032B6">
      <w:pPr>
        <w:spacing w:before="5" w:line="100" w:lineRule="exact"/>
        <w:rPr>
          <w:sz w:val="10"/>
          <w:szCs w:val="10"/>
        </w:rPr>
      </w:pPr>
    </w:p>
    <w:p w:rsidR="00D032B6" w:rsidRDefault="00035F6E">
      <w:pPr>
        <w:pStyle w:val="BodyText"/>
        <w:spacing w:line="168" w:lineRule="auto"/>
        <w:ind w:left="113" w:right="295"/>
      </w:pPr>
      <w:r>
        <w:pict>
          <v:shape id="_x0000_s3281" type="#_x0000_t202" style="position:absolute;left:0;text-align:left;margin-left:81.2pt;margin-top:28.05pt;width:475.1pt;height:305.4pt;z-index:-251920384;mso-position-horizontal-relative:page" filled="f" stroked="f">
            <v:textbox style="mso-next-textbox:#_x0000_s3281" inset="0,0,0,0">
              <w:txbxContent>
                <w:tbl>
                  <w:tblPr>
                    <w:tblW w:w="0" w:type="auto"/>
                    <w:tblLayout w:type="fixed"/>
                    <w:tblCellMar>
                      <w:left w:w="0" w:type="dxa"/>
                      <w:right w:w="0" w:type="dxa"/>
                    </w:tblCellMar>
                    <w:tblLook w:val="01E0"/>
                  </w:tblPr>
                  <w:tblGrid>
                    <w:gridCol w:w="2754"/>
                    <w:gridCol w:w="3561"/>
                    <w:gridCol w:w="3157"/>
                  </w:tblGrid>
                  <w:tr w:rsidR="00801E25">
                    <w:trPr>
                      <w:trHeight w:hRule="exact" w:val="228"/>
                    </w:trPr>
                    <w:tc>
                      <w:tcPr>
                        <w:tcW w:w="275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56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45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Driver</w:t>
                        </w:r>
                      </w:p>
                    </w:tc>
                  </w:tr>
                  <w:tr w:rsidR="00801E25">
                    <w:trPr>
                      <w:trHeight w:hRule="exact" w:val="235"/>
                    </w:trPr>
                    <w:tc>
                      <w:tcPr>
                        <w:tcW w:w="2754" w:type="dxa"/>
                        <w:tcBorders>
                          <w:top w:val="single" w:sz="8" w:space="0" w:color="000000"/>
                          <w:left w:val="single" w:sz="8" w:space="0" w:color="000000"/>
                          <w:bottom w:val="nil"/>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values(1,-1)</w:t>
                        </w:r>
                      </w:p>
                    </w:tc>
                    <w:tc>
                      <w:tcPr>
                        <w:tcW w:w="3561" w:type="dxa"/>
                        <w:tcBorders>
                          <w:top w:val="single" w:sz="8" w:space="0" w:color="000000"/>
                          <w:left w:val="nil"/>
                          <w:bottom w:val="nil"/>
                          <w:right w:val="single" w:sz="8" w:space="0" w:color="000000"/>
                        </w:tcBorders>
                      </w:tcPr>
                      <w:p w:rsidR="00801E25" w:rsidRDefault="00801E25">
                        <w:pPr>
                          <w:pStyle w:val="TableParagraph"/>
                          <w:spacing w:line="177" w:lineRule="exact"/>
                          <w:ind w:left="453"/>
                          <w:rPr>
                            <w:rFonts w:ascii="微软雅黑" w:eastAsia="微软雅黑" w:hAnsi="微软雅黑" w:cs="微软雅黑"/>
                            <w:sz w:val="14"/>
                            <w:szCs w:val="14"/>
                          </w:rPr>
                        </w:pPr>
                        <w:r>
                          <w:rPr>
                            <w:rFonts w:ascii="微软雅黑" w:eastAsia="微软雅黑" w:hAnsi="微软雅黑" w:cs="微软雅黑"/>
                            <w:w w:val="95"/>
                            <w:sz w:val="14"/>
                            <w:szCs w:val="14"/>
                          </w:rPr>
                          <w:t>db.foo.bar.insert({a:1,b:-1})</w:t>
                        </w:r>
                      </w:p>
                    </w:tc>
                    <w:tc>
                      <w:tcPr>
                        <w:tcW w:w="3157" w:type="dxa"/>
                        <w:tcBorders>
                          <w:top w:val="single" w:sz="8" w:space="0" w:color="000000"/>
                          <w:left w:val="single" w:sz="8" w:space="0" w:color="000000"/>
                          <w:bottom w:val="nil"/>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const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char</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*r</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="{a:1,b:-1}"</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w:t>
                        </w:r>
                      </w:p>
                    </w:tc>
                  </w:tr>
                  <w:tr w:rsidR="00801E25">
                    <w:trPr>
                      <w:trHeight w:hRule="exact" w:val="210"/>
                    </w:trPr>
                    <w:tc>
                      <w:tcPr>
                        <w:tcW w:w="2754" w:type="dxa"/>
                        <w:tcBorders>
                          <w:top w:val="nil"/>
                          <w:left w:val="single" w:sz="8" w:space="0" w:color="000000"/>
                          <w:bottom w:val="nil"/>
                          <w:right w:val="nil"/>
                        </w:tcBorders>
                      </w:tcPr>
                      <w:p w:rsidR="00801E25" w:rsidRDefault="00801E25"/>
                    </w:tc>
                    <w:tc>
                      <w:tcPr>
                        <w:tcW w:w="3561" w:type="dxa"/>
                        <w:tcBorders>
                          <w:top w:val="nil"/>
                          <w:left w:val="nil"/>
                          <w:bottom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p>
                    </w:tc>
                  </w:tr>
                  <w:tr w:rsidR="00801E25">
                    <w:trPr>
                      <w:trHeight w:hRule="exact" w:val="210"/>
                    </w:trPr>
                    <w:tc>
                      <w:tcPr>
                        <w:tcW w:w="2754" w:type="dxa"/>
                        <w:tcBorders>
                          <w:top w:val="nil"/>
                          <w:left w:val="single" w:sz="8" w:space="0" w:color="000000"/>
                          <w:bottom w:val="nil"/>
                          <w:right w:val="nil"/>
                        </w:tcBorders>
                      </w:tcPr>
                      <w:p w:rsidR="00801E25" w:rsidRDefault="00801E25"/>
                    </w:tc>
                    <w:tc>
                      <w:tcPr>
                        <w:tcW w:w="3561" w:type="dxa"/>
                        <w:tcBorders>
                          <w:top w:val="nil"/>
                          <w:left w:val="nil"/>
                          <w:bottom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象</w:t>
                        </w:r>
                      </w:p>
                    </w:tc>
                  </w:tr>
                  <w:tr w:rsidR="00801E25">
                    <w:trPr>
                      <w:trHeight w:hRule="exact" w:val="252"/>
                    </w:trPr>
                    <w:tc>
                      <w:tcPr>
                        <w:tcW w:w="2754" w:type="dxa"/>
                        <w:tcBorders>
                          <w:top w:val="nil"/>
                          <w:left w:val="single" w:sz="8" w:space="0" w:color="000000"/>
                          <w:bottom w:val="nil"/>
                          <w:right w:val="nil"/>
                        </w:tcBorders>
                      </w:tcPr>
                      <w:p w:rsidR="00801E25" w:rsidRDefault="00801E25"/>
                    </w:tc>
                    <w:tc>
                      <w:tcPr>
                        <w:tcW w:w="3561" w:type="dxa"/>
                        <w:tcBorders>
                          <w:top w:val="nil"/>
                          <w:left w:val="nil"/>
                          <w:bottom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&amp;obj,</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r w:rsidR="00801E25">
                    <w:trPr>
                      <w:trHeight w:hRule="exact" w:val="252"/>
                    </w:trPr>
                    <w:tc>
                      <w:tcPr>
                        <w:tcW w:w="2754" w:type="dxa"/>
                        <w:tcBorders>
                          <w:top w:val="nil"/>
                          <w:left w:val="single" w:sz="8" w:space="0" w:color="000000"/>
                          <w:bottom w:val="nil"/>
                          <w:right w:val="nil"/>
                        </w:tcBorders>
                      </w:tcPr>
                      <w:p w:rsidR="00801E25" w:rsidRDefault="00801E25"/>
                    </w:tc>
                    <w:tc>
                      <w:tcPr>
                        <w:tcW w:w="3561" w:type="dxa"/>
                        <w:tcBorders>
                          <w:top w:val="nil"/>
                          <w:left w:val="nil"/>
                          <w:bottom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的句柄</w:t>
                        </w:r>
                      </w:p>
                    </w:tc>
                  </w:tr>
                  <w:tr w:rsidR="00801E25">
                    <w:trPr>
                      <w:trHeight w:hRule="exact" w:val="260"/>
                    </w:trPr>
                    <w:tc>
                      <w:tcPr>
                        <w:tcW w:w="2754" w:type="dxa"/>
                        <w:tcBorders>
                          <w:top w:val="nil"/>
                          <w:left w:val="single" w:sz="8" w:space="0" w:color="000000"/>
                          <w:bottom w:val="nil"/>
                          <w:right w:val="nil"/>
                        </w:tcBorders>
                      </w:tcPr>
                      <w:p w:rsidR="00801E25" w:rsidRDefault="00801E25"/>
                    </w:tc>
                    <w:tc>
                      <w:tcPr>
                        <w:tcW w:w="3561" w:type="dxa"/>
                        <w:tcBorders>
                          <w:top w:val="nil"/>
                          <w:left w:val="nil"/>
                          <w:bottom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sdbInsert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&amp;obj</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p>
                    </w:tc>
                  </w:tr>
                  <w:tr w:rsidR="00801E25">
                    <w:trPr>
                      <w:trHeight w:hRule="exact" w:val="260"/>
                    </w:trPr>
                    <w:tc>
                      <w:tcPr>
                        <w:tcW w:w="2754" w:type="dxa"/>
                        <w:vMerge w:val="restart"/>
                        <w:tcBorders>
                          <w:top w:val="nil"/>
                          <w:left w:val="single" w:sz="8" w:space="0" w:color="000000"/>
                          <w:right w:val="nil"/>
                        </w:tcBorders>
                      </w:tcPr>
                      <w:p w:rsidR="00801E25" w:rsidRDefault="00801E25">
                        <w:pPr>
                          <w:pStyle w:val="TableParagraph"/>
                          <w:spacing w:line="21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students</w:t>
                        </w:r>
                      </w:p>
                    </w:tc>
                    <w:tc>
                      <w:tcPr>
                        <w:tcW w:w="3561" w:type="dxa"/>
                        <w:vMerge w:val="restart"/>
                        <w:tcBorders>
                          <w:top w:val="nil"/>
                          <w:left w:val="nil"/>
                          <w:right w:val="single" w:sz="8" w:space="0" w:color="000000"/>
                        </w:tcBorders>
                      </w:tcPr>
                      <w:p w:rsidR="00801E25" w:rsidRDefault="00801E25">
                        <w:pPr>
                          <w:pStyle w:val="TableParagraph"/>
                          <w:spacing w:line="212" w:lineRule="exact"/>
                          <w:ind w:left="453"/>
                          <w:rPr>
                            <w:rFonts w:ascii="微软雅黑" w:eastAsia="微软雅黑" w:hAnsi="微软雅黑" w:cs="微软雅黑"/>
                            <w:sz w:val="14"/>
                            <w:szCs w:val="14"/>
                          </w:rPr>
                        </w:pPr>
                        <w:r>
                          <w:rPr>
                            <w:rFonts w:ascii="微软雅黑" w:eastAsia="微软雅黑" w:hAnsi="微软雅黑" w:cs="微软雅黑"/>
                            <w:w w:val="95"/>
                            <w:sz w:val="14"/>
                            <w:szCs w:val="14"/>
                          </w:rPr>
                          <w:t>db.foo.bar.find(null,{a:"",b:""})</w:t>
                        </w:r>
                      </w:p>
                    </w:tc>
                    <w:tc>
                      <w:tcPr>
                        <w:tcW w:w="3157" w:type="dxa"/>
                        <w:tcBorders>
                          <w:top w:val="nil"/>
                          <w:left w:val="single" w:sz="8" w:space="0" w:color="000000"/>
                          <w:bottom w:val="nil"/>
                          <w:right w:val="single" w:sz="8" w:space="0" w:color="000000"/>
                        </w:tcBorders>
                      </w:tcPr>
                      <w:p w:rsidR="00801E25" w:rsidRDefault="00801E25">
                        <w:pPr>
                          <w:pStyle w:val="TableParagraph"/>
                          <w:spacing w:line="212" w:lineRule="exact"/>
                          <w:ind w:left="40"/>
                          <w:rPr>
                            <w:rFonts w:ascii="微软雅黑" w:eastAsia="微软雅黑" w:hAnsi="微软雅黑" w:cs="微软雅黑"/>
                            <w:sz w:val="14"/>
                            <w:szCs w:val="14"/>
                          </w:rPr>
                        </w:pPr>
                        <w:r>
                          <w:rPr>
                            <w:rFonts w:ascii="微软雅黑" w:eastAsia="微软雅黑" w:hAnsi="微软雅黑" w:cs="微软雅黑"/>
                            <w:w w:val="110"/>
                            <w:sz w:val="14"/>
                            <w:szCs w:val="14"/>
                          </w:rPr>
                          <w:t>const</w:t>
                        </w:r>
                        <w:r>
                          <w:rPr>
                            <w:rFonts w:ascii="微软雅黑" w:eastAsia="微软雅黑" w:hAnsi="微软雅黑" w:cs="微软雅黑"/>
                            <w:spacing w:val="6"/>
                            <w:w w:val="110"/>
                            <w:sz w:val="14"/>
                            <w:szCs w:val="14"/>
                          </w:rPr>
                          <w:t xml:space="preserve"> </w:t>
                        </w:r>
                        <w:r>
                          <w:rPr>
                            <w:rFonts w:ascii="微软雅黑" w:eastAsia="微软雅黑" w:hAnsi="微软雅黑" w:cs="微软雅黑"/>
                            <w:w w:val="110"/>
                            <w:sz w:val="14"/>
                            <w:szCs w:val="14"/>
                          </w:rPr>
                          <w:t>char</w:t>
                        </w:r>
                        <w:r>
                          <w:rPr>
                            <w:rFonts w:ascii="微软雅黑" w:eastAsia="微软雅黑" w:hAnsi="微软雅黑" w:cs="微软雅黑"/>
                            <w:spacing w:val="6"/>
                            <w:w w:val="110"/>
                            <w:sz w:val="14"/>
                            <w:szCs w:val="14"/>
                          </w:rPr>
                          <w:t xml:space="preserve"> </w:t>
                        </w:r>
                        <w:r>
                          <w:rPr>
                            <w:rFonts w:ascii="微软雅黑" w:eastAsia="微软雅黑" w:hAnsi="微软雅黑" w:cs="微软雅黑"/>
                            <w:w w:val="110"/>
                            <w:sz w:val="14"/>
                            <w:szCs w:val="14"/>
                          </w:rPr>
                          <w:t>*r</w:t>
                        </w:r>
                        <w:r>
                          <w:rPr>
                            <w:rFonts w:ascii="微软雅黑" w:eastAsia="微软雅黑" w:hAnsi="微软雅黑" w:cs="微软雅黑"/>
                            <w:spacing w:val="6"/>
                            <w:w w:val="110"/>
                            <w:sz w:val="14"/>
                            <w:szCs w:val="14"/>
                          </w:rPr>
                          <w:t xml:space="preserve"> </w:t>
                        </w:r>
                        <w:r>
                          <w:rPr>
                            <w:rFonts w:ascii="微软雅黑" w:eastAsia="微软雅黑" w:hAnsi="微软雅黑" w:cs="微软雅黑"/>
                            <w:w w:val="110"/>
                            <w:sz w:val="14"/>
                            <w:szCs w:val="14"/>
                          </w:rPr>
                          <w:t>="{a:\"\",b:\"\"}"</w:t>
                        </w:r>
                        <w:r>
                          <w:rPr>
                            <w:rFonts w:ascii="微软雅黑" w:eastAsia="微软雅黑" w:hAnsi="微软雅黑" w:cs="微软雅黑"/>
                            <w:spacing w:val="7"/>
                            <w:w w:val="110"/>
                            <w:sz w:val="14"/>
                            <w:szCs w:val="14"/>
                          </w:rPr>
                          <w:t xml:space="preserve"> </w:t>
                        </w:r>
                        <w:r>
                          <w:rPr>
                            <w:rFonts w:ascii="微软雅黑" w:eastAsia="微软雅黑" w:hAnsi="微软雅黑" w:cs="微软雅黑"/>
                            <w:w w:val="110"/>
                            <w:sz w:val="14"/>
                            <w:szCs w:val="14"/>
                          </w:rPr>
                          <w:t>;</w:t>
                        </w:r>
                      </w:p>
                    </w:tc>
                  </w:tr>
                  <w:tr w:rsidR="00801E25">
                    <w:trPr>
                      <w:trHeight w:hRule="exact" w:val="210"/>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p>
                    </w:tc>
                  </w:tr>
                  <w:tr w:rsidR="00801E25">
                    <w:trPr>
                      <w:trHeight w:hRule="exact" w:val="210"/>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象</w:t>
                        </w:r>
                      </w:p>
                    </w:tc>
                  </w:tr>
                  <w:tr w:rsidR="00801E25">
                    <w:trPr>
                      <w:trHeight w:hRule="exact" w:val="252"/>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&amp;</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select,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tc>
                  </w:tr>
                  <w:tr w:rsidR="00801E25">
                    <w:trPr>
                      <w:trHeight w:hRule="exact" w:val="210"/>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的句柄，cursor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为返回查</w:t>
                        </w:r>
                      </w:p>
                    </w:tc>
                  </w:tr>
                  <w:tr w:rsidR="00801E25">
                    <w:trPr>
                      <w:trHeight w:hRule="exact" w:val="210"/>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询结果的句柄</w:t>
                        </w:r>
                      </w:p>
                    </w:tc>
                  </w:tr>
                  <w:tr w:rsidR="00801E25">
                    <w:trPr>
                      <w:trHeight w:hRule="exact" w:val="210"/>
                    </w:trPr>
                    <w:tc>
                      <w:tcPr>
                        <w:tcW w:w="2754" w:type="dxa"/>
                        <w:vMerge/>
                        <w:tcBorders>
                          <w:left w:val="single" w:sz="8" w:space="0" w:color="000000"/>
                          <w:right w:val="nil"/>
                        </w:tcBorders>
                      </w:tcPr>
                      <w:p w:rsidR="00801E25" w:rsidRDefault="00801E25"/>
                    </w:tc>
                    <w:tc>
                      <w:tcPr>
                        <w:tcW w:w="3561" w:type="dxa"/>
                        <w:vMerge/>
                        <w:tcBorders>
                          <w:left w:val="nil"/>
                          <w:right w:val="single" w:sz="8" w:space="0" w:color="000000"/>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sdbQuery</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&amp;select,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NULL,</w:t>
                        </w:r>
                      </w:p>
                    </w:tc>
                  </w:tr>
                  <w:tr w:rsidR="00801E25">
                    <w:trPr>
                      <w:trHeight w:hRule="exact" w:val="243"/>
                    </w:trPr>
                    <w:tc>
                      <w:tcPr>
                        <w:tcW w:w="2754" w:type="dxa"/>
                        <w:vMerge/>
                        <w:tcBorders>
                          <w:left w:val="single" w:sz="8" w:space="0" w:color="000000"/>
                          <w:bottom w:val="single" w:sz="8" w:space="0" w:color="000000"/>
                          <w:right w:val="nil"/>
                        </w:tcBorders>
                      </w:tcPr>
                      <w:p w:rsidR="00801E25" w:rsidRDefault="00801E25"/>
                    </w:tc>
                    <w:tc>
                      <w:tcPr>
                        <w:tcW w:w="3561" w:type="dxa"/>
                        <w:vMerge/>
                        <w:tcBorders>
                          <w:left w:val="nil"/>
                          <w:bottom w:val="single" w:sz="8" w:space="0" w:color="000000"/>
                          <w:right w:val="single" w:sz="8" w:space="0" w:color="000000"/>
                        </w:tcBorders>
                      </w:tcPr>
                      <w:p w:rsidR="00801E25" w:rsidRDefault="00801E25"/>
                    </w:tc>
                    <w:tc>
                      <w:tcPr>
                        <w:tcW w:w="3157" w:type="dxa"/>
                        <w:tcBorders>
                          <w:top w:val="nil"/>
                          <w:left w:val="single" w:sz="8" w:space="0" w:color="000000"/>
                          <w:bottom w:val="single" w:sz="8" w:space="0" w:color="000000"/>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801E25">
                    <w:trPr>
                      <w:trHeight w:hRule="exact" w:val="193"/>
                    </w:trPr>
                    <w:tc>
                      <w:tcPr>
                        <w:tcW w:w="6315" w:type="dxa"/>
                        <w:gridSpan w:val="2"/>
                        <w:vMerge w:val="restart"/>
                        <w:tcBorders>
                          <w:top w:val="nil"/>
                          <w:left w:val="nil"/>
                          <w:right w:val="nil"/>
                        </w:tcBorders>
                      </w:tcPr>
                      <w:p w:rsidR="00801E25" w:rsidRDefault="00801E25"/>
                    </w:tc>
                    <w:tc>
                      <w:tcPr>
                        <w:tcW w:w="3157" w:type="dxa"/>
                        <w:tcBorders>
                          <w:top w:val="single" w:sz="8" w:space="0" w:color="000000"/>
                          <w:left w:val="single" w:sz="8" w:space="0" w:color="000000"/>
                          <w:bottom w:val="nil"/>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的句柄，cursor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为返回查</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询结果的句柄</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sdbQuery</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NULL,</w:t>
                        </w:r>
                      </w:p>
                    </w:tc>
                  </w:tr>
                  <w:tr w:rsidR="00801E25">
                    <w:trPr>
                      <w:trHeight w:hRule="exact" w:val="218"/>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p>
                    </w:tc>
                  </w:tr>
                  <w:tr w:rsidR="00801E25">
                    <w:trPr>
                      <w:trHeight w:hRule="exact" w:val="26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1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="{age:20}";</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象</w:t>
                        </w:r>
                      </w:p>
                    </w:tc>
                  </w:tr>
                  <w:tr w:rsidR="00801E25">
                    <w:trPr>
                      <w:trHeight w:hRule="exact" w:val="252"/>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的句柄，cursor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为返回查</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询结果的句柄</w:t>
                        </w:r>
                      </w:p>
                    </w:tc>
                  </w:tr>
                  <w:tr w:rsidR="00801E25">
                    <w:trPr>
                      <w:trHeight w:hRule="exact" w:val="210"/>
                    </w:trPr>
                    <w:tc>
                      <w:tcPr>
                        <w:tcW w:w="6315" w:type="dxa"/>
                        <w:gridSpan w:val="2"/>
                        <w:vMerge/>
                        <w:tcBorders>
                          <w:left w:val="nil"/>
                          <w:right w:val="nil"/>
                        </w:tcBorders>
                      </w:tcPr>
                      <w:p w:rsidR="00801E25" w:rsidRDefault="00801E25"/>
                    </w:tc>
                    <w:tc>
                      <w:tcPr>
                        <w:tcW w:w="3157" w:type="dxa"/>
                        <w:tcBorders>
                          <w:top w:val="nil"/>
                          <w:left w:val="single" w:sz="8" w:space="0" w:color="000000"/>
                          <w:bottom w:val="nil"/>
                          <w:right w:val="single" w:sz="8" w:space="0" w:color="000000"/>
                        </w:tcBorders>
                      </w:tcPr>
                      <w:p w:rsidR="00801E25" w:rsidRDefault="00801E25">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sdbQuery</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collection,</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&amp;</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NULL,</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NULL,</w:t>
                        </w:r>
                      </w:p>
                    </w:tc>
                  </w:tr>
                  <w:tr w:rsidR="00801E25">
                    <w:trPr>
                      <w:trHeight w:hRule="exact" w:val="243"/>
                    </w:trPr>
                    <w:tc>
                      <w:tcPr>
                        <w:tcW w:w="6315" w:type="dxa"/>
                        <w:gridSpan w:val="2"/>
                        <w:vMerge/>
                        <w:tcBorders>
                          <w:left w:val="nil"/>
                          <w:bottom w:val="nil"/>
                          <w:right w:val="nil"/>
                        </w:tcBorders>
                      </w:tcPr>
                      <w:p w:rsidR="00801E25" w:rsidRDefault="00801E25"/>
                    </w:tc>
                    <w:tc>
                      <w:tcPr>
                        <w:tcW w:w="3157" w:type="dxa"/>
                        <w:tcBorders>
                          <w:top w:val="nil"/>
                          <w:left w:val="single" w:sz="8" w:space="0" w:color="000000"/>
                          <w:bottom w:val="single" w:sz="8" w:space="0" w:color="000000"/>
                          <w:right w:val="single" w:sz="8" w:space="0" w:color="000000"/>
                        </w:tcBorders>
                      </w:tcPr>
                      <w:p w:rsidR="00801E25" w:rsidRDefault="00801E25">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bl>
                <w:p w:rsidR="00801E25" w:rsidRDefault="00801E25"/>
              </w:txbxContent>
            </v:textbox>
            <w10:wrap anchorx="page"/>
          </v:shape>
        </w:pict>
      </w:r>
      <w:r w:rsidR="00A23879">
        <w:rPr>
          <w:w w:val="95"/>
        </w:rPr>
        <w:t>SequoiaDB</w:t>
      </w:r>
      <w:r w:rsidR="00A23879">
        <w:rPr>
          <w:spacing w:val="30"/>
          <w:w w:val="95"/>
        </w:rPr>
        <w:t xml:space="preserve"> </w:t>
      </w:r>
      <w:r w:rsidR="00A23879">
        <w:rPr>
          <w:w w:val="95"/>
        </w:rPr>
        <w:t>的查询用</w:t>
      </w:r>
      <w:r w:rsidR="00A23879">
        <w:rPr>
          <w:spacing w:val="31"/>
          <w:w w:val="95"/>
        </w:rPr>
        <w:t xml:space="preserve"> </w:t>
      </w:r>
      <w:r w:rsidR="00A23879">
        <w:rPr>
          <w:w w:val="95"/>
        </w:rPr>
        <w:t>json（bson）对象表示，下表以例子的形式显示了</w:t>
      </w:r>
      <w:r w:rsidR="00A23879">
        <w:rPr>
          <w:spacing w:val="31"/>
          <w:w w:val="95"/>
        </w:rPr>
        <w:t xml:space="preserve"> </w:t>
      </w:r>
      <w:r w:rsidR="00A23879">
        <w:rPr>
          <w:w w:val="95"/>
        </w:rPr>
        <w:t>SQL</w:t>
      </w:r>
      <w:r w:rsidR="00A23879">
        <w:rPr>
          <w:spacing w:val="31"/>
          <w:w w:val="95"/>
        </w:rPr>
        <w:t xml:space="preserve"> </w:t>
      </w:r>
      <w:r w:rsidR="00A23879">
        <w:rPr>
          <w:w w:val="95"/>
        </w:rPr>
        <w:t>语句，SequoiaDB</w:t>
      </w:r>
      <w:r w:rsidR="00A23879">
        <w:rPr>
          <w:spacing w:val="31"/>
          <w:w w:val="95"/>
        </w:rPr>
        <w:t xml:space="preserve"> </w:t>
      </w:r>
      <w:r w:rsidR="00A23879">
        <w:rPr>
          <w:w w:val="95"/>
        </w:rPr>
        <w:t>shell</w:t>
      </w:r>
      <w:r w:rsidR="00A23879">
        <w:rPr>
          <w:spacing w:val="31"/>
          <w:w w:val="95"/>
        </w:rPr>
        <w:t xml:space="preserve"> </w:t>
      </w:r>
      <w:r w:rsidR="00A23879">
        <w:rPr>
          <w:w w:val="95"/>
        </w:rPr>
        <w:t>语句和</w:t>
      </w:r>
      <w:r w:rsidR="00A23879">
        <w:t xml:space="preserve"> </w:t>
      </w:r>
      <w:r w:rsidR="00A23879">
        <w:rPr>
          <w:w w:val="95"/>
        </w:rPr>
        <w:t>SequoiaDB</w:t>
      </w:r>
      <w:r w:rsidR="00A23879">
        <w:rPr>
          <w:spacing w:val="41"/>
          <w:w w:val="95"/>
        </w:rPr>
        <w:t xml:space="preserve"> </w:t>
      </w:r>
      <w:r w:rsidR="00A23879">
        <w:rPr>
          <w:w w:val="95"/>
        </w:rPr>
        <w:t>C</w:t>
      </w:r>
      <w:r w:rsidR="00A23879">
        <w:rPr>
          <w:spacing w:val="41"/>
          <w:w w:val="95"/>
        </w:rPr>
        <w:t xml:space="preserve"> </w:t>
      </w:r>
      <w:r w:rsidR="00A23879">
        <w:rPr>
          <w:w w:val="95"/>
        </w:rPr>
        <w:t>驱动程序语法之间的对照。</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2" w:line="280" w:lineRule="exact"/>
        <w:rPr>
          <w:sz w:val="28"/>
          <w:szCs w:val="28"/>
        </w:rPr>
      </w:pPr>
    </w:p>
    <w:p w:rsidR="00D032B6" w:rsidRDefault="00A23879">
      <w:pPr>
        <w:tabs>
          <w:tab w:val="left" w:pos="3321"/>
        </w:tabs>
        <w:spacing w:before="9"/>
        <w:ind w:left="163"/>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7"/>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6"/>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6"/>
          <w:sz w:val="14"/>
          <w:szCs w:val="14"/>
        </w:rPr>
        <w:t xml:space="preserve"> </w:t>
      </w:r>
      <w:r>
        <w:rPr>
          <w:rFonts w:ascii="微软雅黑" w:eastAsia="微软雅黑" w:hAnsi="微软雅黑" w:cs="微软雅黑"/>
          <w:sz w:val="14"/>
          <w:szCs w:val="14"/>
        </w:rPr>
        <w:t>students</w:t>
      </w:r>
      <w:r>
        <w:rPr>
          <w:rFonts w:ascii="微软雅黑" w:eastAsia="微软雅黑" w:hAnsi="微软雅黑" w:cs="微软雅黑"/>
          <w:sz w:val="14"/>
          <w:szCs w:val="14"/>
        </w:rPr>
        <w:tab/>
        <w:t>db.foo.bar.find()</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8" w:line="200" w:lineRule="exact"/>
        <w:rPr>
          <w:sz w:val="20"/>
          <w:szCs w:val="20"/>
        </w:rPr>
      </w:pPr>
    </w:p>
    <w:p w:rsidR="00D032B6" w:rsidRDefault="00A23879">
      <w:pPr>
        <w:tabs>
          <w:tab w:val="left" w:pos="3321"/>
        </w:tabs>
        <w:spacing w:before="9"/>
        <w:ind w:left="163"/>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w w:val="95"/>
          <w:sz w:val="14"/>
          <w:szCs w:val="14"/>
        </w:rPr>
        <w:tab/>
        <w:t>db.foo.bar.find({age:20})</w:t>
      </w:r>
    </w:p>
    <w:p w:rsidR="00D032B6" w:rsidRDefault="00D032B6">
      <w:pPr>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3074"/>
        <w:gridCol w:w="3241"/>
        <w:gridCol w:w="3157"/>
      </w:tblGrid>
      <w:tr w:rsidR="00D032B6">
        <w:trPr>
          <w:trHeight w:hRule="exact" w:val="223"/>
        </w:trPr>
        <w:tc>
          <w:tcPr>
            <w:tcW w:w="3074" w:type="dxa"/>
            <w:tcBorders>
              <w:top w:val="single" w:sz="8" w:space="0" w:color="000000"/>
              <w:left w:val="single" w:sz="8" w:space="0" w:color="000000"/>
              <w:bottom w:val="nil"/>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241" w:type="dxa"/>
            <w:tcBorders>
              <w:top w:val="single" w:sz="8" w:space="0" w:color="000000"/>
              <w:left w:val="nil"/>
              <w:bottom w:val="nil"/>
              <w:right w:val="single" w:sz="8" w:space="0" w:color="000000"/>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Driver</w:t>
            </w:r>
          </w:p>
        </w:tc>
      </w:tr>
      <w:tr w:rsidR="00D032B6">
        <w:trPr>
          <w:trHeight w:hRule="exact" w:val="198"/>
        </w:trPr>
        <w:tc>
          <w:tcPr>
            <w:tcW w:w="3074" w:type="dxa"/>
            <w:tcBorders>
              <w:top w:val="nil"/>
              <w:left w:val="single" w:sz="8" w:space="0" w:color="000000"/>
              <w:bottom w:val="nil"/>
              <w:right w:val="nil"/>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p>
        </w:tc>
        <w:tc>
          <w:tcPr>
            <w:tcW w:w="3241" w:type="dxa"/>
            <w:tcBorders>
              <w:top w:val="nil"/>
              <w:left w:val="nil"/>
              <w:bottom w:val="nil"/>
              <w:right w:val="single" w:sz="8" w:space="0" w:color="000000"/>
            </w:tcBorders>
          </w:tcPr>
          <w:p w:rsidR="00D032B6" w:rsidRDefault="00A23879">
            <w:pPr>
              <w:pStyle w:val="TableParagraph"/>
              <w:spacing w:line="19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7" w:type="dxa"/>
            <w:tcBorders>
              <w:top w:val="nil"/>
              <w:left w:val="single" w:sz="8" w:space="0" w:color="000000"/>
              <w:bottom w:val="nil"/>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*r1</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tc>
      </w:tr>
      <w:tr w:rsidR="00D032B6">
        <w:trPr>
          <w:trHeight w:hRule="exact" w:val="294"/>
        </w:trPr>
        <w:tc>
          <w:tcPr>
            <w:tcW w:w="3074" w:type="dxa"/>
            <w:vMerge w:val="restart"/>
            <w:tcBorders>
              <w:top w:val="nil"/>
              <w:left w:val="single" w:sz="8" w:space="0" w:color="000000"/>
              <w:right w:val="nil"/>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41" w:type="dxa"/>
            <w:vMerge w:val="restart"/>
            <w:tcBorders>
              <w:top w:val="nil"/>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before="7"/>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*r2</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象</w:t>
            </w:r>
          </w:p>
        </w:tc>
      </w:tr>
      <w:tr w:rsidR="00D032B6">
        <w:trPr>
          <w:trHeight w:hRule="exact" w:val="252"/>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&amp;</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r1</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p>
        </w:tc>
      </w:tr>
      <w:tr w:rsidR="00D032B6">
        <w:trPr>
          <w:trHeight w:hRule="exact" w:val="252"/>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&amp;orderBy,</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r2</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的句柄，cursor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为返回查</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询结果的句柄</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sdbQuery</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collection,</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&amp;</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NULL,</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&amp;</w:t>
            </w:r>
          </w:p>
        </w:tc>
      </w:tr>
      <w:tr w:rsidR="00D032B6">
        <w:trPr>
          <w:trHeight w:hRule="exact" w:val="238"/>
        </w:trPr>
        <w:tc>
          <w:tcPr>
            <w:tcW w:w="3074" w:type="dxa"/>
            <w:vMerge/>
            <w:tcBorders>
              <w:left w:val="single" w:sz="8" w:space="0" w:color="000000"/>
              <w:bottom w:val="single" w:sz="8" w:space="0" w:color="000000"/>
              <w:right w:val="nil"/>
            </w:tcBorders>
          </w:tcPr>
          <w:p w:rsidR="00D032B6" w:rsidRDefault="00D032B6"/>
        </w:tc>
        <w:tc>
          <w:tcPr>
            <w:tcW w:w="3241" w:type="dxa"/>
            <w:vMerge/>
            <w:tcBorders>
              <w:left w:val="nil"/>
              <w:bottom w:val="single" w:sz="8" w:space="0" w:color="000000"/>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orderBy,</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p>
        </w:tc>
      </w:tr>
      <w:tr w:rsidR="00D032B6">
        <w:trPr>
          <w:trHeight w:hRule="exact" w:val="198"/>
        </w:trPr>
        <w:tc>
          <w:tcPr>
            <w:tcW w:w="3074" w:type="dxa"/>
            <w:tcBorders>
              <w:top w:val="single" w:sz="8" w:space="0" w:color="000000"/>
              <w:left w:val="single" w:sz="8" w:space="0" w:color="000000"/>
              <w:bottom w:val="nil"/>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p>
        </w:tc>
        <w:tc>
          <w:tcPr>
            <w:tcW w:w="3241" w:type="dxa"/>
            <w:tcBorders>
              <w:top w:val="single" w:sz="8" w:space="0" w:color="000000"/>
              <w:left w:val="nil"/>
              <w:bottom w:val="nil"/>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="{age:{$gt:20,$lt:30}}"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D032B6">
        <w:trPr>
          <w:trHeight w:hRule="exact" w:val="252"/>
        </w:trPr>
        <w:tc>
          <w:tcPr>
            <w:tcW w:w="3074" w:type="dxa"/>
            <w:vMerge w:val="restart"/>
            <w:tcBorders>
              <w:top w:val="nil"/>
              <w:left w:val="single" w:sz="8" w:space="0" w:color="000000"/>
              <w:right w:val="nil"/>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age&lt;30</w:t>
            </w:r>
          </w:p>
        </w:tc>
        <w:tc>
          <w:tcPr>
            <w:tcW w:w="3241" w:type="dxa"/>
            <w:vMerge w:val="restart"/>
            <w:tcBorders>
              <w:top w:val="nil"/>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before="7"/>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象</w:t>
            </w:r>
          </w:p>
        </w:tc>
      </w:tr>
      <w:tr w:rsidR="00D032B6">
        <w:trPr>
          <w:trHeight w:hRule="exact" w:val="252"/>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的句柄，cursor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为返回查</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sz w:val="14"/>
                <w:szCs w:val="14"/>
              </w:rPr>
              <w:t>询结果的句柄</w:t>
            </w:r>
          </w:p>
        </w:tc>
      </w:tr>
      <w:tr w:rsidR="00D032B6">
        <w:trPr>
          <w:trHeight w:hRule="exact" w:val="210"/>
        </w:trPr>
        <w:tc>
          <w:tcPr>
            <w:tcW w:w="3074" w:type="dxa"/>
            <w:vMerge/>
            <w:tcBorders>
              <w:left w:val="single" w:sz="8" w:space="0" w:color="000000"/>
              <w:right w:val="nil"/>
            </w:tcBorders>
          </w:tcPr>
          <w:p w:rsidR="00D032B6" w:rsidRDefault="00D032B6"/>
        </w:tc>
        <w:tc>
          <w:tcPr>
            <w:tcW w:w="3241" w:type="dxa"/>
            <w:vMerge/>
            <w:tcBorders>
              <w:left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204"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sdbQuery</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&amp;</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NULL,</w:t>
            </w:r>
          </w:p>
        </w:tc>
      </w:tr>
      <w:tr w:rsidR="00D032B6">
        <w:trPr>
          <w:trHeight w:hRule="exact" w:val="238"/>
        </w:trPr>
        <w:tc>
          <w:tcPr>
            <w:tcW w:w="3074" w:type="dxa"/>
            <w:vMerge/>
            <w:tcBorders>
              <w:left w:val="single" w:sz="8" w:space="0" w:color="000000"/>
              <w:bottom w:val="single" w:sz="8" w:space="0" w:color="000000"/>
              <w:right w:val="nil"/>
            </w:tcBorders>
          </w:tcPr>
          <w:p w:rsidR="00D032B6" w:rsidRDefault="00D032B6"/>
        </w:tc>
        <w:tc>
          <w:tcPr>
            <w:tcW w:w="3241" w:type="dxa"/>
            <w:vMerge/>
            <w:tcBorders>
              <w:left w:val="nil"/>
              <w:bottom w:val="single" w:sz="8" w:space="0" w:color="000000"/>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6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D032B6">
        <w:trPr>
          <w:trHeight w:hRule="exact" w:val="1612"/>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D032B6" w:rsidRDefault="00A23879">
            <w:pPr>
              <w:pStyle w:val="TableParagraph"/>
              <w:spacing w:line="16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{name:1},false)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const</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char</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*r</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="{name:1}"</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w:t>
            </w:r>
          </w:p>
          <w:p w:rsidR="00D032B6" w:rsidRDefault="00A23879">
            <w:pPr>
              <w:pStyle w:val="TableParagraph"/>
              <w:spacing w:before="7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象</w:t>
            </w:r>
          </w:p>
          <w:p w:rsidR="00D032B6" w:rsidRDefault="00A23879">
            <w:pPr>
              <w:pStyle w:val="TableParagraph"/>
              <w:spacing w:before="24"/>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&amp;obj,</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3" w:lineRule="auto"/>
              <w:ind w:left="40" w:right="204"/>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的句柄</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sdbCreateIndex</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&amp;obj,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"testIndex",</w:t>
            </w:r>
          </w:p>
          <w:p w:rsidR="00D032B6" w:rsidRDefault="00A23879">
            <w:pPr>
              <w:pStyle w:val="TableParagraph"/>
              <w:spacing w:line="15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FALSE,</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FALSE</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p>
        </w:tc>
      </w:tr>
      <w:tr w:rsidR="00D032B6">
        <w:trPr>
          <w:trHeight w:hRule="exact" w:val="856"/>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before="3" w:line="168" w:lineRule="auto"/>
              <w:ind w:left="40" w:right="50"/>
              <w:rPr>
                <w:rFonts w:ascii="微软雅黑" w:eastAsia="微软雅黑" w:hAnsi="微软雅黑" w:cs="微软雅黑"/>
                <w:sz w:val="14"/>
                <w:szCs w:val="14"/>
              </w:rPr>
            </w:pPr>
            <w:r>
              <w:rPr>
                <w:rFonts w:ascii="微软雅黑" w:eastAsia="微软雅黑" w:hAnsi="微软雅黑" w:cs="微软雅黑"/>
                <w:sz w:val="14"/>
                <w:szCs w:val="14"/>
              </w:rPr>
              <w:t>//</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collection</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为集合</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bar</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的句柄，cursor</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为返回查 询结果的句柄</w:t>
            </w:r>
          </w:p>
          <w:p w:rsidR="00D032B6" w:rsidRDefault="00A23879">
            <w:pPr>
              <w:pStyle w:val="TableParagraph"/>
              <w:spacing w:before="84"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sdbQuery</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w w:val="94"/>
                <w:sz w:val="14"/>
                <w:szCs w:val="14"/>
              </w:rPr>
              <w:t xml:space="preserve"> </w:t>
            </w:r>
            <w:r>
              <w:rPr>
                <w:rFonts w:ascii="微软雅黑" w:eastAsia="微软雅黑" w:hAnsi="微软雅黑" w:cs="微软雅黑"/>
                <w:w w:val="95"/>
                <w:sz w:val="14"/>
                <w:szCs w:val="14"/>
              </w:rPr>
              <w:t>10,</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w:t>
            </w:r>
          </w:p>
        </w:tc>
      </w:tr>
      <w:tr w:rsidR="00D032B6">
        <w:trPr>
          <w:trHeight w:hRule="exact" w:val="1612"/>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7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象</w:t>
            </w:r>
          </w:p>
          <w:p w:rsidR="00D032B6" w:rsidRDefault="00A23879">
            <w:pPr>
              <w:pStyle w:val="TableParagraph"/>
              <w:spacing w:before="24"/>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7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的句柄，count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为返回总</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数</w:t>
            </w:r>
          </w:p>
          <w:p w:rsidR="00D032B6" w:rsidRDefault="00A23879">
            <w:pPr>
              <w:pStyle w:val="TableParagraph"/>
              <w:spacing w:before="24"/>
              <w:ind w:left="40"/>
              <w:rPr>
                <w:rFonts w:ascii="微软雅黑" w:eastAsia="微软雅黑" w:hAnsi="微软雅黑" w:cs="微软雅黑"/>
                <w:sz w:val="14"/>
                <w:szCs w:val="14"/>
              </w:rPr>
            </w:pPr>
            <w:r>
              <w:rPr>
                <w:rFonts w:ascii="微软雅黑" w:eastAsia="微软雅黑" w:hAnsi="微软雅黑" w:cs="微软雅黑"/>
                <w:w w:val="90"/>
                <w:sz w:val="14"/>
                <w:szCs w:val="14"/>
              </w:rPr>
              <w:t>sdbGetCount</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collection,</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&amp;</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&amp;count</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t>
            </w:r>
          </w:p>
        </w:tc>
      </w:tr>
      <w:tr w:rsidR="00D032B6">
        <w:trPr>
          <w:trHeight w:hRule="exact" w:val="2116"/>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b=-1</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db.foo.bar.update({$set:{a:2}},{b:-1})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*r1</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="{$set:{a:2}}"</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const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char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*r2</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="{b:-1}"</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7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象</w:t>
            </w:r>
          </w:p>
          <w:p w:rsidR="00D032B6" w:rsidRDefault="00A23879">
            <w:pPr>
              <w:pStyle w:val="TableParagraph"/>
              <w:spacing w:before="24" w:line="253" w:lineRule="auto"/>
              <w:ind w:left="40" w:right="1203"/>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&amp;rule,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r1</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r2</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line="253" w:lineRule="auto"/>
              <w:ind w:left="40" w:right="511"/>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的句柄</w:t>
            </w:r>
            <w:r>
              <w:rPr>
                <w:rFonts w:ascii="微软雅黑" w:eastAsia="微软雅黑" w:hAnsi="微软雅黑" w:cs="微软雅黑"/>
                <w:sz w:val="14"/>
                <w:szCs w:val="14"/>
              </w:rPr>
              <w:t xml:space="preserve"> </w:t>
            </w:r>
            <w:r>
              <w:rPr>
                <w:rFonts w:ascii="微软雅黑" w:eastAsia="微软雅黑" w:hAnsi="微软雅黑" w:cs="微软雅黑"/>
                <w:w w:val="90"/>
                <w:sz w:val="14"/>
                <w:szCs w:val="14"/>
              </w:rPr>
              <w:t>sdbUpdate</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(collection,</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&amp;rule,</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&amp;condition,</w:t>
            </w:r>
          </w:p>
          <w:p w:rsidR="00D032B6" w:rsidRDefault="00A23879">
            <w:pPr>
              <w:pStyle w:val="TableParagraph"/>
              <w:spacing w:line="15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D032B6">
        <w:trPr>
          <w:trHeight w:hRule="exact" w:val="1385"/>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a=1</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db.foo.bar.remove({a:1})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const</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char</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*r</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="{a:1}"</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w:t>
            </w:r>
          </w:p>
          <w:p w:rsidR="00D032B6" w:rsidRDefault="00A23879">
            <w:pPr>
              <w:pStyle w:val="TableParagraph"/>
              <w:spacing w:before="7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jsonToBson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将一个</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json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字符串转换为</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对</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象</w:t>
            </w:r>
          </w:p>
          <w:p w:rsidR="00D032B6" w:rsidRDefault="00A23879">
            <w:pPr>
              <w:pStyle w:val="TableParagraph"/>
              <w:spacing w:before="24"/>
              <w:ind w:left="40"/>
              <w:rPr>
                <w:rFonts w:ascii="微软雅黑" w:eastAsia="微软雅黑" w:hAnsi="微软雅黑" w:cs="微软雅黑"/>
                <w:sz w:val="14"/>
                <w:szCs w:val="14"/>
              </w:rPr>
            </w:pPr>
            <w:r>
              <w:rPr>
                <w:rFonts w:ascii="微软雅黑" w:eastAsia="微软雅黑" w:hAnsi="微软雅黑" w:cs="微软雅黑"/>
                <w:w w:val="95"/>
                <w:sz w:val="14"/>
                <w:szCs w:val="14"/>
              </w:rPr>
              <w:t>jsonToBson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&amp;condition,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为集合</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bar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的句柄</w:t>
            </w:r>
          </w:p>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&amp;</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p>
        </w:tc>
      </w:tr>
    </w:tbl>
    <w:p w:rsidR="00D032B6" w:rsidRDefault="00D032B6">
      <w:pPr>
        <w:spacing w:before="3" w:line="100" w:lineRule="exact"/>
        <w:rPr>
          <w:sz w:val="10"/>
          <w:szCs w:val="10"/>
        </w:rPr>
      </w:pPr>
    </w:p>
    <w:p w:rsidR="00D032B6" w:rsidRDefault="00A23879">
      <w:pPr>
        <w:pStyle w:val="BodyText"/>
        <w:spacing w:line="312" w:lineRule="exact"/>
      </w:pPr>
      <w:bookmarkStart w:id="309" w:name="C_API"/>
      <w:bookmarkEnd w:id="309"/>
      <w:r>
        <w:rPr>
          <w:w w:val="90"/>
        </w:rPr>
        <w:t>C</w:t>
      </w:r>
      <w:r>
        <w:rPr>
          <w:spacing w:val="10"/>
          <w:w w:val="90"/>
        </w:rPr>
        <w:t xml:space="preserve"> </w:t>
      </w:r>
      <w:r>
        <w:rPr>
          <w:w w:val="90"/>
        </w:rPr>
        <w:t>API</w:t>
      </w:r>
    </w:p>
    <w:p w:rsidR="00D032B6" w:rsidRDefault="00A23879">
      <w:pPr>
        <w:pStyle w:val="BodyText"/>
        <w:spacing w:before="18"/>
      </w:pPr>
      <w:r>
        <w:t>此部分是相关</w:t>
      </w:r>
      <w:r>
        <w:rPr>
          <w:spacing w:val="-16"/>
        </w:rPr>
        <w:t xml:space="preserve"> </w:t>
      </w:r>
      <w:r>
        <w:t>C</w:t>
      </w:r>
      <w:r>
        <w:rPr>
          <w:spacing w:val="-15"/>
        </w:rPr>
        <w:t xml:space="preserve"> </w:t>
      </w:r>
      <w:r>
        <w:t>的</w:t>
      </w:r>
      <w:r>
        <w:rPr>
          <w:spacing w:val="-16"/>
        </w:rPr>
        <w:t xml:space="preserve"> </w:t>
      </w:r>
      <w:r>
        <w:t>API</w:t>
      </w:r>
      <w:r>
        <w:rPr>
          <w:spacing w:val="-16"/>
        </w:rPr>
        <w:t xml:space="preserve"> </w:t>
      </w:r>
      <w:r>
        <w:t>文档。</w:t>
      </w:r>
    </w:p>
    <w:p w:rsidR="00D032B6" w:rsidRDefault="00A23879">
      <w:pPr>
        <w:pStyle w:val="BodyText"/>
        <w:spacing w:before="18"/>
      </w:pPr>
      <w:r>
        <w:rPr>
          <w:color w:val="0000FF"/>
          <w:w w:val="90"/>
        </w:rPr>
        <w:t>C</w:t>
      </w:r>
      <w:r>
        <w:rPr>
          <w:color w:val="0000FF"/>
          <w:spacing w:val="10"/>
          <w:w w:val="90"/>
        </w:rPr>
        <w:t xml:space="preserve"> </w:t>
      </w:r>
      <w:r>
        <w:rPr>
          <w:color w:val="0000FF"/>
          <w:w w:val="90"/>
        </w:rPr>
        <w:t>API</w:t>
      </w:r>
    </w:p>
    <w:p w:rsidR="00D032B6" w:rsidRDefault="00D032B6">
      <w:p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t>历史更新情况：</w:t>
      </w:r>
    </w:p>
    <w:p w:rsidR="00D032B6" w:rsidRDefault="00A23879">
      <w:pPr>
        <w:pStyle w:val="BodyText"/>
        <w:spacing w:before="18"/>
        <w:ind w:left="613"/>
      </w:pPr>
      <w:r>
        <w:rPr>
          <w:w w:val="95"/>
        </w:rPr>
        <w:t>Version</w:t>
      </w:r>
      <w:r>
        <w:rPr>
          <w:spacing w:val="-19"/>
          <w:w w:val="95"/>
        </w:rPr>
        <w:t xml:space="preserve"> </w:t>
      </w:r>
      <w:r>
        <w:rPr>
          <w:w w:val="95"/>
        </w:rPr>
        <w:t>1.10</w:t>
      </w:r>
    </w:p>
    <w:p w:rsidR="00D032B6" w:rsidRDefault="00A23879">
      <w:pPr>
        <w:pStyle w:val="BodyText"/>
        <w:spacing w:before="18"/>
        <w:ind w:left="613"/>
      </w:pPr>
      <w:r>
        <w:t>1.</w:t>
      </w:r>
      <w:r>
        <w:rPr>
          <w:spacing w:val="-9"/>
        </w:rPr>
        <w:t xml:space="preserve"> </w:t>
      </w:r>
      <w:r>
        <w:t>添加获取查询访问计划的接口：</w:t>
      </w:r>
    </w:p>
    <w:p w:rsidR="00D032B6" w:rsidRDefault="00035F6E">
      <w:pPr>
        <w:pStyle w:val="BodyText"/>
        <w:spacing w:line="324" w:lineRule="exact"/>
        <w:ind w:left="613"/>
        <w:rPr>
          <w:rFonts w:ascii="Microsoft JhengHei" w:eastAsia="Microsoft JhengHei" w:hAnsi="Microsoft JhengHei" w:cs="Microsoft JhengHei"/>
        </w:rPr>
      </w:pPr>
      <w:r w:rsidRPr="00035F6E">
        <w:pict>
          <v:group id="_x0000_s3279" style="position:absolute;left:0;text-align:left;margin-left:81.7pt;margin-top:4.75pt;width:473.6pt;height:10.6pt;z-index:-251919360;mso-position-horizontal-relative:page" coordorigin="1634,95" coordsize="9472,212">
            <v:shape id="_x0000_s3280"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sdbExplain，获取查询的访问计划</w:t>
      </w:r>
    </w:p>
    <w:p w:rsidR="00D032B6" w:rsidRDefault="00035F6E">
      <w:pPr>
        <w:pStyle w:val="BodyText"/>
        <w:spacing w:before="26"/>
        <w:ind w:left="613"/>
      </w:pPr>
      <w:r>
        <w:pict>
          <v:group id="_x0000_s3277" style="position:absolute;left:0;text-align:left;margin-left:81.7pt;margin-top:23.15pt;width:473.6pt;height:95.4pt;z-index:-251918336;mso-position-horizontal-relative:page" coordorigin="1634,463" coordsize="9472,1908">
            <v:shape id="_x0000_s3278" style="position:absolute;left:1634;top:463;width:9472;height:1908" coordorigin="1634,463" coordsize="9472,1908" path="m1634,463r9472,l11106,2371r-9472,l1634,463xe" fillcolor="#efefef" stroked="f">
              <v:path arrowok="t"/>
            </v:shape>
            <w10:wrap anchorx="page"/>
          </v:group>
        </w:pict>
      </w:r>
      <w:r w:rsidR="00A23879">
        <w:t>2.</w:t>
      </w:r>
      <w:r w:rsidR="00A23879">
        <w:rPr>
          <w:spacing w:val="-37"/>
        </w:rPr>
        <w:t xml:space="preserve"> </w:t>
      </w:r>
      <w:r w:rsidR="00A23879">
        <w:t>添加用于大对象（lob）操作的接口：</w:t>
      </w:r>
    </w:p>
    <w:p w:rsidR="00D032B6" w:rsidRDefault="00A23879">
      <w:pPr>
        <w:pStyle w:val="BodyText"/>
        <w:spacing w:before="92" w:line="147" w:lineRule="auto"/>
        <w:ind w:left="613" w:right="6821"/>
        <w:rPr>
          <w:rFonts w:ascii="Microsoft JhengHei" w:eastAsia="Microsoft JhengHei" w:hAnsi="Microsoft JhengHei" w:cs="Microsoft JhengHei"/>
        </w:rPr>
      </w:pPr>
      <w:r>
        <w:rPr>
          <w:rFonts w:ascii="Microsoft JhengHei" w:eastAsia="Microsoft JhengHei" w:hAnsi="Microsoft JhengHei" w:cs="Microsoft JhengHei"/>
          <w:w w:val="95"/>
        </w:rPr>
        <w:t>sdbListLobs，列出集合中的所有lob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sdbOpenLob，创建或打开一个lob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sdbCloseLob，关闭一个lob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 xml:space="preserve">sdbRemoveLob，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删除一个lob</w:t>
      </w:r>
    </w:p>
    <w:p w:rsidR="00D032B6" w:rsidRDefault="00A23879">
      <w:pPr>
        <w:pStyle w:val="BodyText"/>
        <w:spacing w:line="147" w:lineRule="auto"/>
        <w:ind w:left="613" w:right="2468"/>
        <w:rPr>
          <w:rFonts w:ascii="Microsoft JhengHei" w:eastAsia="Microsoft JhengHei" w:hAnsi="Microsoft JhengHei" w:cs="Microsoft JhengHei"/>
        </w:rPr>
      </w:pPr>
      <w:r>
        <w:rPr>
          <w:rFonts w:ascii="Microsoft JhengHei" w:eastAsia="Microsoft JhengHei" w:hAnsi="Microsoft JhengHei" w:cs="Microsoft JhengHei"/>
          <w:w w:val="95"/>
        </w:rPr>
        <w:t>sdbSeekLob，设置读起始位置，该版本中，seek只用于读操作</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sdbReadLob，从lob中读取数据</w:t>
      </w:r>
    </w:p>
    <w:p w:rsidR="00D032B6" w:rsidRDefault="00A23879">
      <w:pPr>
        <w:pStyle w:val="BodyText"/>
        <w:spacing w:line="147" w:lineRule="auto"/>
        <w:ind w:left="613" w:right="4947"/>
        <w:rPr>
          <w:rFonts w:ascii="Microsoft JhengHei" w:eastAsia="Microsoft JhengHei" w:hAnsi="Microsoft JhengHei" w:cs="Microsoft JhengHei"/>
        </w:rPr>
      </w:pPr>
      <w:r>
        <w:rPr>
          <w:rFonts w:ascii="Microsoft JhengHei" w:eastAsia="Microsoft JhengHei" w:hAnsi="Microsoft JhengHei" w:cs="Microsoft JhengHei"/>
          <w:w w:val="95"/>
        </w:rPr>
        <w:t>sdbWriteLob，把数据写入lob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sdbGetLobSize，获取lob的大小</w:t>
      </w:r>
      <w:r>
        <w:rPr>
          <w:rFonts w:ascii="Microsoft JhengHei" w:eastAsia="Microsoft JhengHei" w:hAnsi="Microsoft JhengHei" w:cs="Microsoft JhengHei"/>
        </w:rPr>
        <w:t xml:space="preserve"> </w:t>
      </w:r>
      <w:r>
        <w:rPr>
          <w:rFonts w:ascii="Microsoft JhengHei" w:eastAsia="Microsoft JhengHei" w:hAnsi="Microsoft JhengHei" w:cs="Microsoft JhengHei"/>
          <w:w w:val="90"/>
        </w:rPr>
        <w:t>sdbGetLobCreateTime，获取lob的创建时间</w:t>
      </w:r>
    </w:p>
    <w:p w:rsidR="00D032B6" w:rsidRDefault="00035F6E">
      <w:pPr>
        <w:pStyle w:val="BodyText"/>
        <w:spacing w:before="46" w:line="253" w:lineRule="auto"/>
        <w:ind w:left="613" w:right="8347"/>
      </w:pPr>
      <w:r>
        <w:pict>
          <v:group id="_x0000_s3275" style="position:absolute;left:0;text-align:left;margin-left:81.7pt;margin-top:42.15pt;width:473.6pt;height:95.4pt;z-index:-251917312;mso-position-horizontal-relative:page" coordorigin="1634,843" coordsize="9472,1908">
            <v:shape id="_x0000_s3276" style="position:absolute;left:1634;top:843;width:9472;height:1908" coordorigin="1634,843" coordsize="9472,1908" path="m1634,843r9472,l11106,2751r-9472,l1634,843xe" fillcolor="#efefef" stroked="f">
              <v:path arrowok="t"/>
            </v:shape>
            <w10:wrap anchorx="page"/>
          </v:group>
        </w:pict>
      </w:r>
      <w:r w:rsidR="00A23879">
        <w:rPr>
          <w:w w:val="95"/>
        </w:rPr>
        <w:t>Version</w:t>
      </w:r>
      <w:r w:rsidR="00A23879">
        <w:rPr>
          <w:spacing w:val="-16"/>
          <w:w w:val="95"/>
        </w:rPr>
        <w:t xml:space="preserve"> </w:t>
      </w:r>
      <w:r w:rsidR="00A23879">
        <w:rPr>
          <w:w w:val="95"/>
        </w:rPr>
        <w:t>1.8</w:t>
      </w:r>
      <w:r w:rsidR="00A23879">
        <w:rPr>
          <w:w w:val="96"/>
        </w:rPr>
        <w:t xml:space="preserve"> </w:t>
      </w:r>
      <w:r w:rsidR="00A23879">
        <w:rPr>
          <w:w w:val="95"/>
        </w:rPr>
        <w:t>新添加接口：</w:t>
      </w:r>
    </w:p>
    <w:p w:rsidR="00D032B6" w:rsidRDefault="00A23879">
      <w:pPr>
        <w:pStyle w:val="BodyText"/>
        <w:spacing w:before="78" w:line="147" w:lineRule="auto"/>
        <w:ind w:left="613" w:right="2468"/>
        <w:rPr>
          <w:rFonts w:ascii="Microsoft JhengHei" w:eastAsia="Microsoft JhengHei" w:hAnsi="Microsoft JhengHei" w:cs="Microsoft JhengHei"/>
        </w:rPr>
      </w:pPr>
      <w:r>
        <w:rPr>
          <w:rFonts w:ascii="Microsoft JhengHei" w:eastAsia="Microsoft JhengHei" w:hAnsi="Microsoft JhengHei" w:cs="Microsoft JhengHei"/>
          <w:w w:val="95"/>
        </w:rPr>
        <w:t>sdbConnect1，可提供多个地址，接口随机选择一个有效的地址连接。</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 xml:space="preserve">sdbCreateCollectionSpaceV2，提供一个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 xml:space="preserve">bson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的选项，使创建集合空间更加灵活</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sdbAlterCollection，修改集合（表）属性</w:t>
      </w:r>
    </w:p>
    <w:p w:rsidR="00D032B6" w:rsidRDefault="00A23879">
      <w:pPr>
        <w:pStyle w:val="BodyText"/>
        <w:spacing w:line="147" w:lineRule="auto"/>
        <w:ind w:left="613" w:right="7041"/>
        <w:rPr>
          <w:rFonts w:ascii="Microsoft JhengHei" w:eastAsia="Microsoft JhengHei" w:hAnsi="Microsoft JhengHei" w:cs="Microsoft JhengHei"/>
        </w:rPr>
      </w:pPr>
      <w:r>
        <w:rPr>
          <w:rFonts w:ascii="Microsoft JhengHei" w:eastAsia="Microsoft JhengHei" w:hAnsi="Microsoft JhengHei" w:cs="Microsoft JhengHei"/>
          <w:w w:val="95"/>
        </w:rPr>
        <w:t>sdbCreateDomain，创建域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sdbDropDomain，删除域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sdbGetDomain，获取域句柄</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sdbListDomains，列出所有域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0"/>
        </w:rPr>
        <w:t>sdbReleaseDomain，删除域句柄</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sdbAlterDomain，更改域属性</w:t>
      </w:r>
    </w:p>
    <w:p w:rsidR="00D032B6" w:rsidRDefault="00A23879">
      <w:pPr>
        <w:pStyle w:val="BodyText"/>
        <w:spacing w:before="46"/>
        <w:ind w:left="613"/>
      </w:pPr>
      <w:r>
        <w:rPr>
          <w:w w:val="95"/>
        </w:rPr>
        <w:t>Version</w:t>
      </w:r>
      <w:r>
        <w:rPr>
          <w:spacing w:val="-16"/>
          <w:w w:val="95"/>
        </w:rPr>
        <w:t xml:space="preserve"> </w:t>
      </w:r>
      <w:r>
        <w:rPr>
          <w:w w:val="95"/>
        </w:rPr>
        <w:t>1.6</w:t>
      </w:r>
    </w:p>
    <w:p w:rsidR="00D032B6" w:rsidRDefault="00D032B6">
      <w:pPr>
        <w:spacing w:before="5" w:line="100" w:lineRule="exact"/>
        <w:rPr>
          <w:sz w:val="10"/>
          <w:szCs w:val="10"/>
        </w:rPr>
      </w:pPr>
    </w:p>
    <w:p w:rsidR="00606508" w:rsidRDefault="00A23879">
      <w:pPr>
        <w:pStyle w:val="BodyText"/>
        <w:numPr>
          <w:ilvl w:val="0"/>
          <w:numId w:val="9"/>
        </w:numPr>
        <w:tabs>
          <w:tab w:val="left" w:pos="829"/>
        </w:tabs>
        <w:spacing w:line="168" w:lineRule="auto"/>
        <w:ind w:left="613" w:right="637" w:firstLine="0"/>
        <w:jc w:val="left"/>
      </w:pPr>
      <w:r>
        <w:rPr>
          <w:w w:val="95"/>
        </w:rPr>
        <w:t>使用</w:t>
      </w:r>
      <w:r>
        <w:rPr>
          <w:spacing w:val="-15"/>
          <w:w w:val="95"/>
        </w:rPr>
        <w:t xml:space="preserve"> </w:t>
      </w:r>
      <w:r>
        <w:rPr>
          <w:w w:val="95"/>
        </w:rPr>
        <w:t>sdbNodeHandle</w:t>
      </w:r>
      <w:r>
        <w:rPr>
          <w:spacing w:val="-15"/>
          <w:w w:val="95"/>
        </w:rPr>
        <w:t xml:space="preserve"> </w:t>
      </w:r>
      <w:r>
        <w:rPr>
          <w:w w:val="95"/>
        </w:rPr>
        <w:t>来取代原来的</w:t>
      </w:r>
      <w:r>
        <w:rPr>
          <w:spacing w:val="-15"/>
          <w:w w:val="95"/>
        </w:rPr>
        <w:t xml:space="preserve"> </w:t>
      </w:r>
      <w:r>
        <w:rPr>
          <w:w w:val="95"/>
        </w:rPr>
        <w:t>sdbReplicaNodeHandle。sdbReplicaNodeHandle</w:t>
      </w:r>
      <w:r>
        <w:rPr>
          <w:spacing w:val="-14"/>
          <w:w w:val="95"/>
        </w:rPr>
        <w:t xml:space="preserve"> </w:t>
      </w:r>
      <w:r>
        <w:rPr>
          <w:w w:val="95"/>
        </w:rPr>
        <w:t>将在</w:t>
      </w:r>
      <w:r>
        <w:rPr>
          <w:spacing w:val="-15"/>
          <w:w w:val="95"/>
        </w:rPr>
        <w:t xml:space="preserve"> </w:t>
      </w:r>
      <w:r>
        <w:rPr>
          <w:w w:val="95"/>
        </w:rPr>
        <w:t>version</w:t>
      </w:r>
      <w:r>
        <w:rPr>
          <w:spacing w:val="-15"/>
          <w:w w:val="95"/>
        </w:rPr>
        <w:t xml:space="preserve"> </w:t>
      </w:r>
      <w:r>
        <w:rPr>
          <w:w w:val="95"/>
        </w:rPr>
        <w:t>2.x</w:t>
      </w:r>
      <w:r>
        <w:rPr>
          <w:w w:val="98"/>
        </w:rPr>
        <w:t xml:space="preserve"> </w:t>
      </w:r>
      <w:r>
        <w:rPr>
          <w:w w:val="95"/>
        </w:rPr>
        <w:t>中被弃用。</w:t>
      </w:r>
    </w:p>
    <w:p w:rsidR="00D032B6" w:rsidRDefault="00D032B6">
      <w:pPr>
        <w:spacing w:line="120" w:lineRule="exact"/>
        <w:rPr>
          <w:sz w:val="12"/>
          <w:szCs w:val="12"/>
        </w:rPr>
      </w:pPr>
    </w:p>
    <w:p w:rsidR="00606508" w:rsidRDefault="00A23879">
      <w:pPr>
        <w:pStyle w:val="BodyText"/>
        <w:numPr>
          <w:ilvl w:val="0"/>
          <w:numId w:val="9"/>
        </w:numPr>
        <w:tabs>
          <w:tab w:val="left" w:pos="829"/>
        </w:tabs>
        <w:spacing w:line="168" w:lineRule="auto"/>
        <w:ind w:left="613" w:right="499" w:firstLine="0"/>
        <w:jc w:val="left"/>
      </w:pPr>
      <w:r>
        <w:rPr>
          <w:w w:val="90"/>
        </w:rPr>
        <w:t>使用概念“node”取代原来的“replica</w:t>
      </w:r>
      <w:r>
        <w:rPr>
          <w:spacing w:val="-5"/>
          <w:w w:val="90"/>
        </w:rPr>
        <w:t xml:space="preserve"> </w:t>
      </w:r>
      <w:r>
        <w:rPr>
          <w:w w:val="90"/>
        </w:rPr>
        <w:t>node”，和“replica</w:t>
      </w:r>
      <w:r>
        <w:rPr>
          <w:spacing w:val="-4"/>
          <w:w w:val="90"/>
        </w:rPr>
        <w:t xml:space="preserve"> </w:t>
      </w:r>
      <w:r>
        <w:rPr>
          <w:w w:val="90"/>
        </w:rPr>
        <w:t>node”相关的</w:t>
      </w:r>
      <w:r>
        <w:rPr>
          <w:spacing w:val="-5"/>
          <w:w w:val="90"/>
        </w:rPr>
        <w:t xml:space="preserve"> </w:t>
      </w:r>
      <w:r>
        <w:rPr>
          <w:w w:val="90"/>
        </w:rPr>
        <w:t>API</w:t>
      </w:r>
      <w:r>
        <w:rPr>
          <w:spacing w:val="-4"/>
          <w:w w:val="90"/>
        </w:rPr>
        <w:t xml:space="preserve"> </w:t>
      </w:r>
      <w:r>
        <w:rPr>
          <w:w w:val="90"/>
        </w:rPr>
        <w:t>接口将保留，直到</w:t>
      </w:r>
      <w:r>
        <w:rPr>
          <w:spacing w:val="-5"/>
          <w:w w:val="90"/>
        </w:rPr>
        <w:t xml:space="preserve"> </w:t>
      </w:r>
      <w:r>
        <w:rPr>
          <w:w w:val="90"/>
        </w:rPr>
        <w:t>version</w:t>
      </w:r>
      <w:r>
        <w:rPr>
          <w:spacing w:val="-4"/>
          <w:w w:val="90"/>
        </w:rPr>
        <w:t xml:space="preserve"> </w:t>
      </w:r>
      <w:r>
        <w:rPr>
          <w:w w:val="90"/>
        </w:rPr>
        <w:t>2.x</w:t>
      </w:r>
      <w:r>
        <w:rPr>
          <w:spacing w:val="-5"/>
          <w:w w:val="90"/>
        </w:rPr>
        <w:t xml:space="preserve"> </w:t>
      </w:r>
      <w:r>
        <w:rPr>
          <w:w w:val="90"/>
        </w:rPr>
        <w:t>会</w:t>
      </w:r>
      <w:r>
        <w:t xml:space="preserve"> </w:t>
      </w:r>
      <w:r>
        <w:rPr>
          <w:w w:val="95"/>
        </w:rPr>
        <w:t>被弃用。</w:t>
      </w:r>
    </w:p>
    <w:p w:rsidR="00D032B6" w:rsidRDefault="00A23879">
      <w:pPr>
        <w:pStyle w:val="BodyText"/>
        <w:spacing w:before="34"/>
        <w:ind w:left="613"/>
        <w:rPr>
          <w:lang w:eastAsia="zh-CN"/>
        </w:rPr>
      </w:pPr>
      <w:r>
        <w:rPr>
          <w:lang w:eastAsia="zh-CN"/>
        </w:rPr>
        <w:t>详情请查看相关</w:t>
      </w:r>
      <w:r>
        <w:rPr>
          <w:spacing w:val="-27"/>
          <w:lang w:eastAsia="zh-CN"/>
        </w:rPr>
        <w:t xml:space="preserve"> </w:t>
      </w:r>
      <w:r>
        <w:rPr>
          <w:lang w:eastAsia="zh-CN"/>
        </w:rPr>
        <w:t>API。</w:t>
      </w:r>
    </w:p>
    <w:p w:rsidR="00D032B6" w:rsidRDefault="00D032B6">
      <w:pPr>
        <w:spacing w:before="5" w:line="110" w:lineRule="exact"/>
        <w:rPr>
          <w:sz w:val="11"/>
          <w:szCs w:val="11"/>
          <w:lang w:eastAsia="zh-CN"/>
        </w:rPr>
      </w:pPr>
    </w:p>
    <w:p w:rsidR="00D032B6" w:rsidRDefault="00A23879">
      <w:pPr>
        <w:pStyle w:val="Heading4"/>
        <w:ind w:left="113"/>
        <w:rPr>
          <w:lang w:eastAsia="zh-CN"/>
        </w:rPr>
      </w:pPr>
      <w:bookmarkStart w:id="310" w:name="_bookmark142"/>
      <w:bookmarkEnd w:id="310"/>
      <w:r>
        <w:rPr>
          <w:w w:val="90"/>
          <w:lang w:eastAsia="zh-CN"/>
        </w:rPr>
        <w:t>C++</w:t>
      </w:r>
      <w:r>
        <w:rPr>
          <w:spacing w:val="-11"/>
          <w:w w:val="90"/>
          <w:lang w:eastAsia="zh-CN"/>
        </w:rPr>
        <w:t xml:space="preserve"> </w:t>
      </w:r>
      <w:r>
        <w:rPr>
          <w:w w:val="90"/>
          <w:lang w:eastAsia="zh-CN"/>
        </w:rPr>
        <w:t>驱动</w:t>
      </w:r>
    </w:p>
    <w:p w:rsidR="00D032B6" w:rsidRDefault="00A23879">
      <w:pPr>
        <w:pStyle w:val="BodyText"/>
        <w:spacing w:before="21"/>
        <w:ind w:left="613"/>
        <w:rPr>
          <w:lang w:eastAsia="zh-CN"/>
        </w:rPr>
      </w:pPr>
      <w:r>
        <w:rPr>
          <w:w w:val="95"/>
          <w:lang w:eastAsia="zh-CN"/>
        </w:rPr>
        <w:t>本节介绍</w:t>
      </w:r>
      <w:r>
        <w:rPr>
          <w:spacing w:val="31"/>
          <w:w w:val="95"/>
          <w:lang w:eastAsia="zh-CN"/>
        </w:rPr>
        <w:t xml:space="preserve"> </w:t>
      </w:r>
      <w:r>
        <w:rPr>
          <w:w w:val="95"/>
          <w:lang w:eastAsia="zh-CN"/>
        </w:rPr>
        <w:t>C++</w:t>
      </w:r>
      <w:r>
        <w:rPr>
          <w:spacing w:val="32"/>
          <w:w w:val="95"/>
          <w:lang w:eastAsia="zh-CN"/>
        </w:rPr>
        <w:t xml:space="preserve"> </w:t>
      </w:r>
      <w:r>
        <w:rPr>
          <w:w w:val="95"/>
          <w:lang w:eastAsia="zh-CN"/>
        </w:rPr>
        <w:t>驱动的相关驱动信息。</w:t>
      </w:r>
    </w:p>
    <w:p w:rsidR="00D032B6" w:rsidRDefault="00035F6E">
      <w:pPr>
        <w:pStyle w:val="BodyText"/>
        <w:spacing w:before="18"/>
        <w:ind w:left="613"/>
        <w:rPr>
          <w:lang w:eastAsia="zh-CN"/>
        </w:rPr>
      </w:pPr>
      <w:hyperlink w:anchor="_bookmark143" w:history="1">
        <w:r w:rsidR="00A23879">
          <w:rPr>
            <w:color w:val="0000FF"/>
            <w:w w:val="90"/>
            <w:lang w:eastAsia="zh-CN"/>
          </w:rPr>
          <w:t>C++</w:t>
        </w:r>
        <w:r w:rsidR="00A23879">
          <w:rPr>
            <w:color w:val="0000FF"/>
            <w:spacing w:val="-9"/>
            <w:w w:val="90"/>
            <w:lang w:eastAsia="zh-CN"/>
          </w:rPr>
          <w:t xml:space="preserve"> </w:t>
        </w:r>
        <w:r w:rsidR="00A23879">
          <w:rPr>
            <w:color w:val="0000FF"/>
            <w:w w:val="90"/>
            <w:lang w:eastAsia="zh-CN"/>
          </w:rPr>
          <w:t>驱动</w:t>
        </w:r>
      </w:hyperlink>
    </w:p>
    <w:p w:rsidR="00D032B6" w:rsidRDefault="00035F6E">
      <w:pPr>
        <w:pStyle w:val="BodyText"/>
        <w:spacing w:before="18" w:line="253" w:lineRule="auto"/>
        <w:ind w:left="613" w:right="7968"/>
        <w:rPr>
          <w:lang w:eastAsia="zh-CN"/>
        </w:rPr>
      </w:pPr>
      <w:hyperlink w:anchor="_bookmark144" w:history="1">
        <w:r w:rsidR="00A23879">
          <w:rPr>
            <w:color w:val="0000FF"/>
            <w:w w:val="90"/>
            <w:lang w:eastAsia="zh-CN"/>
          </w:rPr>
          <w:t xml:space="preserve">C++ </w:t>
        </w:r>
        <w:r w:rsidR="00A23879">
          <w:rPr>
            <w:color w:val="0000FF"/>
            <w:spacing w:val="18"/>
            <w:w w:val="90"/>
            <w:lang w:eastAsia="zh-CN"/>
          </w:rPr>
          <w:t xml:space="preserve"> </w:t>
        </w:r>
        <w:r w:rsidR="00A23879">
          <w:rPr>
            <w:color w:val="0000FF"/>
            <w:w w:val="90"/>
            <w:lang w:eastAsia="zh-CN"/>
          </w:rPr>
          <w:t>开发环境搭建</w:t>
        </w:r>
      </w:hyperlink>
      <w:r w:rsidR="00A23879">
        <w:rPr>
          <w:color w:val="0000FF"/>
          <w:lang w:eastAsia="zh-CN"/>
        </w:rPr>
        <w:t xml:space="preserve"> </w:t>
      </w:r>
      <w:hyperlink w:anchor="_bookmark145" w:history="1">
        <w:r w:rsidR="00A23879">
          <w:rPr>
            <w:color w:val="0000FF"/>
            <w:w w:val="90"/>
            <w:lang w:eastAsia="zh-CN"/>
          </w:rPr>
          <w:t>C++</w:t>
        </w:r>
        <w:r w:rsidR="00A23879">
          <w:rPr>
            <w:color w:val="0000FF"/>
            <w:spacing w:val="31"/>
            <w:w w:val="90"/>
            <w:lang w:eastAsia="zh-CN"/>
          </w:rPr>
          <w:t xml:space="preserve"> </w:t>
        </w:r>
        <w:r w:rsidR="00A23879">
          <w:rPr>
            <w:color w:val="0000FF"/>
            <w:w w:val="90"/>
            <w:lang w:eastAsia="zh-CN"/>
          </w:rPr>
          <w:t>开发基础</w:t>
        </w:r>
      </w:hyperlink>
    </w:p>
    <w:p w:rsidR="00D032B6" w:rsidRDefault="00035F6E">
      <w:pPr>
        <w:pStyle w:val="BodyText"/>
        <w:spacing w:before="4" w:line="253" w:lineRule="auto"/>
        <w:ind w:left="613" w:right="6852"/>
      </w:pPr>
      <w:hyperlink w:anchor="_bookmark146" w:history="1">
        <w:r w:rsidR="00A23879">
          <w:rPr>
            <w:color w:val="0000FF"/>
            <w:w w:val="90"/>
          </w:rPr>
          <w:t>SQL</w:t>
        </w:r>
        <w:r w:rsidR="00A23879">
          <w:rPr>
            <w:color w:val="0000FF"/>
            <w:spacing w:val="2"/>
            <w:w w:val="90"/>
          </w:rPr>
          <w:t xml:space="preserve"> </w:t>
        </w:r>
        <w:r w:rsidR="00A23879">
          <w:rPr>
            <w:color w:val="0000FF"/>
            <w:w w:val="90"/>
          </w:rPr>
          <w:t>to</w:t>
        </w:r>
        <w:r w:rsidR="00A23879">
          <w:rPr>
            <w:color w:val="0000FF"/>
            <w:spacing w:val="3"/>
            <w:w w:val="90"/>
          </w:rPr>
          <w:t xml:space="preserve"> </w:t>
        </w:r>
        <w:r w:rsidR="00A23879">
          <w:rPr>
            <w:color w:val="0000FF"/>
            <w:w w:val="90"/>
          </w:rPr>
          <w:t>SequoiaDB</w:t>
        </w:r>
        <w:r w:rsidR="00A23879">
          <w:rPr>
            <w:color w:val="0000FF"/>
            <w:spacing w:val="2"/>
            <w:w w:val="90"/>
          </w:rPr>
          <w:t xml:space="preserve"> </w:t>
        </w:r>
        <w:r w:rsidR="00A23879">
          <w:rPr>
            <w:color w:val="0000FF"/>
            <w:w w:val="90"/>
          </w:rPr>
          <w:t>shell</w:t>
        </w:r>
        <w:r w:rsidR="00A23879">
          <w:rPr>
            <w:color w:val="0000FF"/>
            <w:spacing w:val="2"/>
            <w:w w:val="90"/>
          </w:rPr>
          <w:t xml:space="preserve"> </w:t>
        </w:r>
        <w:r w:rsidR="00A23879">
          <w:rPr>
            <w:color w:val="0000FF"/>
            <w:w w:val="90"/>
          </w:rPr>
          <w:t>to</w:t>
        </w:r>
        <w:r w:rsidR="00A23879">
          <w:rPr>
            <w:color w:val="0000FF"/>
            <w:spacing w:val="3"/>
            <w:w w:val="90"/>
          </w:rPr>
          <w:t xml:space="preserve"> </w:t>
        </w:r>
        <w:r w:rsidR="00A23879">
          <w:rPr>
            <w:color w:val="0000FF"/>
            <w:w w:val="90"/>
          </w:rPr>
          <w:t>C++</w:t>
        </w:r>
      </w:hyperlink>
      <w:r w:rsidR="00A23879">
        <w:rPr>
          <w:color w:val="0000FF"/>
          <w:w w:val="79"/>
        </w:rPr>
        <w:t xml:space="preserve"> </w:t>
      </w:r>
      <w:r w:rsidR="00A23879">
        <w:rPr>
          <w:color w:val="0000FF"/>
          <w:w w:val="90"/>
        </w:rPr>
        <w:t>C++</w:t>
      </w:r>
      <w:r w:rsidR="00A23879">
        <w:rPr>
          <w:color w:val="0000FF"/>
          <w:spacing w:val="-36"/>
          <w:w w:val="90"/>
        </w:rPr>
        <w:t xml:space="preserve"> </w:t>
      </w:r>
      <w:r w:rsidR="00A23879">
        <w:rPr>
          <w:color w:val="0000FF"/>
          <w:w w:val="90"/>
        </w:rPr>
        <w:t>API</w:t>
      </w:r>
    </w:p>
    <w:p w:rsidR="00D032B6" w:rsidRDefault="00A23879">
      <w:pPr>
        <w:pStyle w:val="BodyText"/>
        <w:spacing w:before="84"/>
        <w:ind w:left="613"/>
        <w:rPr>
          <w:lang w:eastAsia="zh-CN"/>
        </w:rPr>
      </w:pPr>
      <w:bookmarkStart w:id="311" w:name="C++_驱动"/>
      <w:bookmarkStart w:id="312" w:name="_bookmark143"/>
      <w:bookmarkEnd w:id="311"/>
      <w:bookmarkEnd w:id="312"/>
      <w:r>
        <w:rPr>
          <w:w w:val="90"/>
          <w:lang w:eastAsia="zh-CN"/>
        </w:rPr>
        <w:t>C++</w:t>
      </w:r>
      <w:r>
        <w:rPr>
          <w:spacing w:val="-9"/>
          <w:w w:val="90"/>
          <w:lang w:eastAsia="zh-CN"/>
        </w:rPr>
        <w:t xml:space="preserve"> </w:t>
      </w:r>
      <w:r>
        <w:rPr>
          <w:w w:val="90"/>
          <w:lang w:eastAsia="zh-CN"/>
        </w:rPr>
        <w:t>驱动</w:t>
      </w:r>
    </w:p>
    <w:p w:rsidR="00D032B6" w:rsidRDefault="00D032B6">
      <w:pPr>
        <w:spacing w:before="9" w:line="190" w:lineRule="exact"/>
        <w:rPr>
          <w:sz w:val="19"/>
          <w:szCs w:val="19"/>
          <w:lang w:eastAsia="zh-CN"/>
        </w:rPr>
      </w:pPr>
    </w:p>
    <w:p w:rsidR="00D032B6" w:rsidRDefault="00A23879">
      <w:pPr>
        <w:pStyle w:val="BodyText"/>
        <w:ind w:left="613"/>
        <w:rPr>
          <w:lang w:eastAsia="zh-CN"/>
        </w:rPr>
      </w:pPr>
      <w:r>
        <w:rPr>
          <w:lang w:eastAsia="zh-CN"/>
        </w:rPr>
        <w:t>概述</w:t>
      </w:r>
    </w:p>
    <w:p w:rsidR="00D032B6" w:rsidRDefault="00D032B6">
      <w:pPr>
        <w:spacing w:before="5" w:line="100" w:lineRule="exact"/>
        <w:rPr>
          <w:sz w:val="10"/>
          <w:szCs w:val="10"/>
          <w:lang w:eastAsia="zh-CN"/>
        </w:rPr>
      </w:pPr>
    </w:p>
    <w:p w:rsidR="00D032B6" w:rsidRDefault="00A23879">
      <w:pPr>
        <w:pStyle w:val="BodyText"/>
        <w:spacing w:line="168" w:lineRule="auto"/>
        <w:ind w:left="613" w:right="169"/>
        <w:rPr>
          <w:lang w:eastAsia="zh-CN"/>
        </w:rPr>
      </w:pPr>
      <w:r>
        <w:rPr>
          <w:w w:val="95"/>
          <w:lang w:eastAsia="zh-CN"/>
        </w:rPr>
        <w:t xml:space="preserve">C++      </w:t>
      </w:r>
      <w:r>
        <w:rPr>
          <w:spacing w:val="7"/>
          <w:w w:val="95"/>
          <w:lang w:eastAsia="zh-CN"/>
        </w:rPr>
        <w:t xml:space="preserve"> </w:t>
      </w:r>
      <w:r>
        <w:rPr>
          <w:w w:val="95"/>
          <w:lang w:eastAsia="zh-CN"/>
        </w:rPr>
        <w:t>客户端驱动提供了数据库操作和集群操作的接口。主要包括以下8个级别的操作：数据库，集合空</w:t>
      </w:r>
      <w:r>
        <w:rPr>
          <w:lang w:eastAsia="zh-CN"/>
        </w:rPr>
        <w:t xml:space="preserve"> </w:t>
      </w:r>
      <w:r>
        <w:rPr>
          <w:w w:val="95"/>
          <w:lang w:eastAsia="zh-CN"/>
        </w:rPr>
        <w:t xml:space="preserve">间，集合，游标，副本组，节点，域，大对象。更多参考 </w:t>
      </w:r>
      <w:r>
        <w:rPr>
          <w:spacing w:val="5"/>
          <w:w w:val="95"/>
          <w:lang w:eastAsia="zh-CN"/>
        </w:rPr>
        <w:t xml:space="preserve"> </w:t>
      </w:r>
      <w:r>
        <w:rPr>
          <w:color w:val="0000FF"/>
          <w:w w:val="95"/>
          <w:lang w:eastAsia="zh-CN"/>
        </w:rPr>
        <w:t xml:space="preserve">C++ </w:t>
      </w:r>
      <w:r>
        <w:rPr>
          <w:color w:val="0000FF"/>
          <w:spacing w:val="6"/>
          <w:w w:val="95"/>
          <w:lang w:eastAsia="zh-CN"/>
        </w:rPr>
        <w:t xml:space="preserve"> </w:t>
      </w:r>
      <w:r>
        <w:rPr>
          <w:color w:val="0000FF"/>
          <w:w w:val="95"/>
          <w:lang w:eastAsia="zh-CN"/>
        </w:rPr>
        <w:t xml:space="preserve">在线 </w:t>
      </w:r>
      <w:r>
        <w:rPr>
          <w:color w:val="0000FF"/>
          <w:spacing w:val="6"/>
          <w:w w:val="95"/>
          <w:lang w:eastAsia="zh-CN"/>
        </w:rPr>
        <w:t xml:space="preserve"> </w:t>
      </w:r>
      <w:r>
        <w:rPr>
          <w:color w:val="0000FF"/>
          <w:w w:val="95"/>
          <w:lang w:eastAsia="zh-CN"/>
        </w:rPr>
        <w:t>API</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w w:val="90"/>
          <w:lang w:eastAsia="zh-CN"/>
        </w:rPr>
        <w:t>C++</w:t>
      </w:r>
      <w:r>
        <w:rPr>
          <w:spacing w:val="11"/>
          <w:w w:val="90"/>
          <w:lang w:eastAsia="zh-CN"/>
        </w:rPr>
        <w:t xml:space="preserve"> </w:t>
      </w:r>
      <w:r>
        <w:rPr>
          <w:w w:val="90"/>
          <w:lang w:eastAsia="zh-CN"/>
        </w:rPr>
        <w:t>类实例</w:t>
      </w:r>
    </w:p>
    <w:p w:rsidR="00D032B6" w:rsidRDefault="00A23879">
      <w:pPr>
        <w:pStyle w:val="BodyText"/>
        <w:spacing w:before="18"/>
        <w:ind w:left="613"/>
        <w:rPr>
          <w:lang w:eastAsia="zh-CN"/>
        </w:rPr>
      </w:pPr>
      <w:r>
        <w:rPr>
          <w:w w:val="95"/>
          <w:lang w:eastAsia="zh-CN"/>
        </w:rPr>
        <w:t xml:space="preserve">C++    </w:t>
      </w:r>
      <w:r>
        <w:rPr>
          <w:spacing w:val="32"/>
          <w:w w:val="95"/>
          <w:lang w:eastAsia="zh-CN"/>
        </w:rPr>
        <w:t xml:space="preserve"> </w:t>
      </w:r>
      <w:r>
        <w:rPr>
          <w:w w:val="95"/>
          <w:lang w:eastAsia="zh-CN"/>
        </w:rPr>
        <w:t>客户端驱动的有两种类实例。一种用于数据库操作，另一种用于集群操作。</w:t>
      </w:r>
    </w:p>
    <w:p w:rsidR="00D032B6" w:rsidRDefault="00D032B6">
      <w:pPr>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tabs>
          <w:tab w:val="left" w:pos="283"/>
        </w:tabs>
        <w:spacing w:line="308" w:lineRule="exact"/>
        <w:ind w:left="0" w:right="696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数据库操作实例</w:t>
      </w:r>
    </w:p>
    <w:p w:rsidR="00D032B6" w:rsidRDefault="00A23879">
      <w:pPr>
        <w:pStyle w:val="BodyText"/>
        <w:spacing w:before="22" w:line="253" w:lineRule="auto"/>
        <w:ind w:left="1321" w:right="4756" w:hanging="105"/>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A23879">
      <w:pPr>
        <w:pStyle w:val="BodyText"/>
        <w:spacing w:before="4"/>
        <w:ind w:left="1321"/>
        <w:rPr>
          <w:lang w:eastAsia="zh-CN"/>
        </w:rPr>
      </w:pPr>
      <w:r>
        <w:rPr>
          <w:lang w:eastAsia="zh-CN"/>
        </w:rPr>
        <w:t>2）集合空间</w:t>
      </w:r>
    </w:p>
    <w:p w:rsidR="00D032B6" w:rsidRDefault="00A23879">
      <w:pPr>
        <w:pStyle w:val="BodyText"/>
        <w:spacing w:before="18" w:line="253" w:lineRule="auto"/>
        <w:ind w:left="1217" w:right="128" w:firstLine="104"/>
        <w:rPr>
          <w:lang w:eastAsia="zh-CN"/>
        </w:rPr>
      </w:pPr>
      <w:r>
        <w:rPr>
          <w:lang w:eastAsia="zh-CN"/>
        </w:rPr>
        <w:t xml:space="preserve">3）集合 </w:t>
      </w:r>
      <w:r>
        <w:rPr>
          <w:w w:val="95"/>
          <w:lang w:eastAsia="zh-CN"/>
        </w:rPr>
        <w:t>因此，在数据库操作中，可用3个类来分别表示数据库连接，集合空间，集合，1个类表示游标，1个类表</w:t>
      </w:r>
    </w:p>
    <w:p w:rsidR="00D032B6" w:rsidRDefault="00A23879">
      <w:pPr>
        <w:pStyle w:val="BodyText"/>
        <w:spacing w:line="225" w:lineRule="exact"/>
        <w:ind w:left="1217"/>
      </w:pPr>
      <w:r>
        <w:t>达大对象：</w:t>
      </w:r>
    </w:p>
    <w:p w:rsidR="00D032B6" w:rsidRDefault="00D032B6">
      <w:pPr>
        <w:spacing w:before="5" w:line="60" w:lineRule="exact"/>
        <w:rPr>
          <w:sz w:val="6"/>
          <w:szCs w:val="6"/>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54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数据库类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数据库类主要用于管理整个数据库，包括建立连</w:t>
            </w:r>
          </w:p>
          <w:p w:rsidR="00D032B6" w:rsidRDefault="00A23879">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sz w:val="14"/>
                <w:szCs w:val="14"/>
              </w:rPr>
              <w:t>接，创建集合空间等</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sdbCollectionSpace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集合空间主要用于管理集合</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sdbCollection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集合类主要用于对数据进行增删改查等操作</w:t>
            </w:r>
          </w:p>
        </w:tc>
      </w:tr>
      <w:tr w:rsidR="00D032B6">
        <w:trPr>
          <w:trHeight w:hRule="exact" w:val="54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sdbCursor</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游标类主要用于遍历查询、快照返回的结果游标</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实例代表一个查询产生的游标</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sdbLob</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大对象类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大对象类用于对大对象进行读写等操作</w:t>
            </w:r>
          </w:p>
        </w:tc>
      </w:tr>
    </w:tbl>
    <w:p w:rsidR="00D032B6" w:rsidRDefault="00A23879">
      <w:pPr>
        <w:pStyle w:val="BodyText"/>
        <w:spacing w:before="79" w:line="168" w:lineRule="auto"/>
        <w:ind w:left="1217"/>
        <w:rPr>
          <w:lang w:eastAsia="zh-CN"/>
        </w:rPr>
      </w:pPr>
      <w:r>
        <w:rPr>
          <w:w w:val="95"/>
          <w:lang w:eastAsia="zh-CN"/>
        </w:rPr>
        <w:t xml:space="preserve">C++      </w:t>
      </w:r>
      <w:r>
        <w:rPr>
          <w:spacing w:val="19"/>
          <w:w w:val="95"/>
          <w:lang w:eastAsia="zh-CN"/>
        </w:rPr>
        <w:t xml:space="preserve"> </w:t>
      </w:r>
      <w:r>
        <w:rPr>
          <w:w w:val="95"/>
          <w:lang w:eastAsia="zh-CN"/>
        </w:rPr>
        <w:t>客户端需要使用不同的实例进行操作。譬如读取数据的操作需要游标实例，而创建表空间则需要数</w:t>
      </w:r>
      <w:r>
        <w:rPr>
          <w:lang w:eastAsia="zh-CN"/>
        </w:rPr>
        <w:t xml:space="preserve"> </w:t>
      </w:r>
      <w:r>
        <w:rPr>
          <w:w w:val="95"/>
          <w:lang w:eastAsia="zh-CN"/>
        </w:rPr>
        <w:t>据库实例。</w:t>
      </w:r>
    </w:p>
    <w:p w:rsidR="00D032B6" w:rsidRDefault="00620DD5">
      <w:pPr>
        <w:pStyle w:val="BodyText"/>
        <w:spacing w:before="34" w:line="563" w:lineRule="exact"/>
        <w:ind w:left="1217"/>
        <w:rPr>
          <w:lang w:eastAsia="zh-CN"/>
        </w:rPr>
      </w:pPr>
      <w:r>
        <w:pict>
          <v:shape id="_x0000_i1079"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2140"/>
        </w:tabs>
        <w:spacing w:line="155" w:lineRule="exact"/>
        <w:ind w:left="185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对于每一个连接，其产生的集合空间，集合，与游标句柄公用一个套接字。因此在多线程系统</w:t>
      </w:r>
    </w:p>
    <w:p w:rsidR="00D032B6" w:rsidRDefault="00A23879">
      <w:pPr>
        <w:pStyle w:val="BodyText"/>
        <w:spacing w:line="243" w:lineRule="exact"/>
        <w:ind w:left="2140"/>
        <w:rPr>
          <w:lang w:eastAsia="zh-CN"/>
        </w:rPr>
      </w:pPr>
      <w:r>
        <w:rPr>
          <w:lang w:eastAsia="zh-CN"/>
        </w:rPr>
        <w:t>中，必须确保每个线程不会同时针对同一套接字，在同一时间发送或接收数据。</w:t>
      </w:r>
    </w:p>
    <w:p w:rsidR="00D032B6" w:rsidRDefault="00A23879">
      <w:pPr>
        <w:pStyle w:val="BodyText"/>
        <w:tabs>
          <w:tab w:val="left" w:pos="2140"/>
        </w:tabs>
        <w:spacing w:line="267" w:lineRule="exact"/>
        <w:ind w:left="185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一般来说，不建议使用多个线程共同操作一个连接句柄与其产生的其它句柄。</w:t>
      </w:r>
    </w:p>
    <w:p w:rsidR="00D032B6" w:rsidRDefault="00A23879">
      <w:pPr>
        <w:pStyle w:val="BodyText"/>
        <w:tabs>
          <w:tab w:val="left" w:pos="2140"/>
        </w:tabs>
        <w:spacing w:line="293" w:lineRule="exact"/>
        <w:ind w:left="185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如果每个线程使用自己的连接句柄以及其它产生的句柄，则可以保证线程安全。</w:t>
      </w:r>
    </w:p>
    <w:p w:rsidR="00D032B6" w:rsidRDefault="00A23879">
      <w:pPr>
        <w:pStyle w:val="BodyText"/>
        <w:tabs>
          <w:tab w:val="left" w:pos="283"/>
        </w:tabs>
        <w:spacing w:line="293" w:lineRule="exact"/>
        <w:ind w:left="0" w:right="716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集群操作实例</w:t>
      </w:r>
    </w:p>
    <w:p w:rsidR="00D032B6" w:rsidRDefault="00A23879">
      <w:pPr>
        <w:pStyle w:val="BodyText"/>
        <w:spacing w:before="22" w:line="253" w:lineRule="auto"/>
        <w:ind w:left="1321" w:right="4756" w:hanging="105"/>
        <w:rPr>
          <w:lang w:eastAsia="zh-CN"/>
        </w:rPr>
      </w:pPr>
      <w:r>
        <w:rPr>
          <w:w w:val="95"/>
          <w:lang w:eastAsia="zh-CN"/>
        </w:rPr>
        <w:t xml:space="preserve">SequoiaDB  </w:t>
      </w:r>
      <w:r>
        <w:rPr>
          <w:spacing w:val="22"/>
          <w:w w:val="95"/>
          <w:lang w:eastAsia="zh-CN"/>
        </w:rPr>
        <w:t xml:space="preserve"> </w:t>
      </w:r>
      <w:r>
        <w:rPr>
          <w:w w:val="95"/>
          <w:lang w:eastAsia="zh-CN"/>
        </w:rPr>
        <w:t>数据库中的集群操作分为三个级别：</w:t>
      </w:r>
      <w:r>
        <w:rPr>
          <w:lang w:eastAsia="zh-CN"/>
        </w:rPr>
        <w:t xml:space="preserve"> 1）分区组</w:t>
      </w:r>
    </w:p>
    <w:p w:rsidR="00D032B6" w:rsidRDefault="00A23879">
      <w:pPr>
        <w:pStyle w:val="BodyText"/>
        <w:spacing w:before="4"/>
        <w:ind w:left="1321"/>
        <w:rPr>
          <w:lang w:eastAsia="zh-CN"/>
        </w:rPr>
      </w:pPr>
      <w:r>
        <w:rPr>
          <w:lang w:eastAsia="zh-CN"/>
        </w:rPr>
        <w:t>2）数据节点</w:t>
      </w:r>
    </w:p>
    <w:p w:rsidR="00D032B6" w:rsidRDefault="00A23879">
      <w:pPr>
        <w:pStyle w:val="BodyText"/>
        <w:spacing w:before="18"/>
        <w:ind w:left="0" w:right="7366"/>
        <w:jc w:val="center"/>
        <w:rPr>
          <w:lang w:eastAsia="zh-CN"/>
        </w:rPr>
      </w:pPr>
      <w:r>
        <w:rPr>
          <w:lang w:eastAsia="zh-CN"/>
        </w:rPr>
        <w:t>3）域</w:t>
      </w:r>
    </w:p>
    <w:p w:rsidR="00D032B6" w:rsidRDefault="00D032B6">
      <w:pPr>
        <w:spacing w:before="9" w:line="130" w:lineRule="exact"/>
        <w:rPr>
          <w:sz w:val="13"/>
          <w:szCs w:val="13"/>
          <w:lang w:eastAsia="zh-CN"/>
        </w:rPr>
      </w:pPr>
    </w:p>
    <w:p w:rsidR="00D032B6" w:rsidRDefault="00620DD5">
      <w:pPr>
        <w:pStyle w:val="BodyText"/>
        <w:spacing w:line="140" w:lineRule="auto"/>
        <w:ind w:left="1857" w:right="4328" w:hanging="640"/>
        <w:rPr>
          <w:lang w:eastAsia="zh-CN"/>
        </w:rPr>
      </w:pPr>
      <w:r>
        <w:pict>
          <v:shape id="_x0000_i1080"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分区组包两种类型：编目分区组，数据分区组。</w:t>
      </w:r>
    </w:p>
    <w:p w:rsidR="00D032B6" w:rsidRDefault="00A23879">
      <w:pPr>
        <w:pStyle w:val="BodyText"/>
        <w:spacing w:before="40"/>
        <w:ind w:left="1217"/>
        <w:rPr>
          <w:lang w:eastAsia="zh-CN"/>
        </w:rPr>
      </w:pPr>
      <w:r>
        <w:rPr>
          <w:lang w:eastAsia="zh-CN"/>
        </w:rPr>
        <w:t>分区组实例，数据节点实例，域实例可以用以下三种类的实例表示。</w:t>
      </w:r>
    </w:p>
    <w:p w:rsidR="00D032B6" w:rsidRDefault="00D032B6">
      <w:pPr>
        <w:spacing w:before="5" w:line="120" w:lineRule="exact"/>
        <w:rPr>
          <w:sz w:val="12"/>
          <w:szCs w:val="12"/>
          <w:lang w:eastAsia="zh-CN"/>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sdbReplicaGroup</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分区组实例代表一个单独的分区组</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sdbNode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数据节点实例代表一个单独的数据节点</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sdbDomain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域类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域实例代表一个管理若干个分区组的域</w:t>
            </w:r>
          </w:p>
        </w:tc>
      </w:tr>
    </w:tbl>
    <w:p w:rsidR="00D032B6" w:rsidRDefault="00A23879">
      <w:pPr>
        <w:pStyle w:val="BodyText"/>
        <w:spacing w:line="335" w:lineRule="exact"/>
        <w:ind w:left="1217"/>
        <w:rPr>
          <w:lang w:eastAsia="zh-CN"/>
        </w:rPr>
      </w:pPr>
      <w:r>
        <w:rPr>
          <w:lang w:eastAsia="zh-CN"/>
        </w:rPr>
        <w:t>与集群相关的操作需要使用分区组及数据节点实例。</w:t>
      </w:r>
    </w:p>
    <w:p w:rsidR="00D032B6" w:rsidRDefault="00D032B6">
      <w:pPr>
        <w:spacing w:before="5" w:line="100" w:lineRule="exact"/>
        <w:rPr>
          <w:sz w:val="10"/>
          <w:szCs w:val="10"/>
          <w:lang w:eastAsia="zh-CN"/>
        </w:rPr>
      </w:pPr>
    </w:p>
    <w:p w:rsidR="00D032B6" w:rsidRDefault="00A23879">
      <w:pPr>
        <w:pStyle w:val="BodyText"/>
        <w:spacing w:line="168" w:lineRule="auto"/>
        <w:ind w:left="1217"/>
        <w:rPr>
          <w:lang w:eastAsia="zh-CN"/>
        </w:rPr>
      </w:pPr>
      <w:r>
        <w:rPr>
          <w:w w:val="95"/>
          <w:lang w:eastAsia="zh-CN"/>
        </w:rPr>
        <w:t xml:space="preserve">sdbReplicaGroup      </w:t>
      </w:r>
      <w:r>
        <w:rPr>
          <w:spacing w:val="5"/>
          <w:w w:val="95"/>
          <w:lang w:eastAsia="zh-CN"/>
        </w:rPr>
        <w:t xml:space="preserve"> </w:t>
      </w:r>
      <w:r>
        <w:rPr>
          <w:w w:val="95"/>
          <w:lang w:eastAsia="zh-CN"/>
        </w:rPr>
        <w:t>的实例用于管理分区组。其操作包括启动，停止分区组，获取分区组中节点的状态，名</w:t>
      </w:r>
      <w:r>
        <w:rPr>
          <w:lang w:eastAsia="zh-CN"/>
        </w:rPr>
        <w:t xml:space="preserve"> 称信息，数目信息。</w:t>
      </w:r>
    </w:p>
    <w:p w:rsidR="00D032B6" w:rsidRDefault="00D032B6">
      <w:pPr>
        <w:spacing w:line="120" w:lineRule="exact"/>
        <w:rPr>
          <w:sz w:val="12"/>
          <w:szCs w:val="12"/>
          <w:lang w:eastAsia="zh-CN"/>
        </w:rPr>
      </w:pPr>
    </w:p>
    <w:p w:rsidR="00D032B6" w:rsidRDefault="00A23879">
      <w:pPr>
        <w:pStyle w:val="BodyText"/>
        <w:spacing w:line="168" w:lineRule="auto"/>
        <w:ind w:left="1217"/>
        <w:rPr>
          <w:lang w:eastAsia="zh-CN"/>
        </w:rPr>
      </w:pPr>
      <w:r>
        <w:rPr>
          <w:w w:val="95"/>
          <w:lang w:eastAsia="zh-CN"/>
        </w:rPr>
        <w:t xml:space="preserve">sdbNode      </w:t>
      </w:r>
      <w:r>
        <w:rPr>
          <w:spacing w:val="22"/>
          <w:w w:val="95"/>
          <w:lang w:eastAsia="zh-CN"/>
        </w:rPr>
        <w:t xml:space="preserve"> </w:t>
      </w:r>
      <w:r>
        <w:rPr>
          <w:w w:val="95"/>
          <w:lang w:eastAsia="zh-CN"/>
        </w:rPr>
        <w:t>的实例用于管理数据节点。其操作包括启动，停止指定的数据节点，获取指定数据节点实</w:t>
      </w:r>
      <w:r>
        <w:rPr>
          <w:lang w:eastAsia="zh-CN"/>
        </w:rPr>
        <w:t xml:space="preserve"> 例，获取主从数据节点实例，获取数据节点地址信息。</w:t>
      </w:r>
    </w:p>
    <w:p w:rsidR="00D032B6" w:rsidRDefault="00A23879">
      <w:pPr>
        <w:pStyle w:val="BodyText"/>
        <w:spacing w:before="34"/>
        <w:ind w:left="1217"/>
        <w:rPr>
          <w:lang w:eastAsia="zh-CN"/>
        </w:rPr>
      </w:pPr>
      <w:r>
        <w:rPr>
          <w:w w:val="95"/>
          <w:lang w:eastAsia="zh-CN"/>
        </w:rPr>
        <w:t xml:space="preserve">sdbDomain   </w:t>
      </w:r>
      <w:r>
        <w:rPr>
          <w:spacing w:val="55"/>
          <w:w w:val="95"/>
          <w:lang w:eastAsia="zh-CN"/>
        </w:rPr>
        <w:t xml:space="preserve"> </w:t>
      </w:r>
      <w:r>
        <w:rPr>
          <w:w w:val="95"/>
          <w:lang w:eastAsia="zh-CN"/>
        </w:rPr>
        <w:t>的实例用于管理域。其包括修改域，获取域信息等操作。</w:t>
      </w:r>
    </w:p>
    <w:p w:rsidR="00D032B6" w:rsidRDefault="00D032B6">
      <w:pPr>
        <w:spacing w:before="9" w:line="190" w:lineRule="exact"/>
        <w:rPr>
          <w:sz w:val="19"/>
          <w:szCs w:val="19"/>
          <w:lang w:eastAsia="zh-CN"/>
        </w:rPr>
      </w:pPr>
    </w:p>
    <w:p w:rsidR="00D032B6" w:rsidRDefault="00A23879">
      <w:pPr>
        <w:pStyle w:val="BodyText"/>
        <w:spacing w:line="253" w:lineRule="auto"/>
        <w:ind w:right="5602"/>
        <w:rPr>
          <w:lang w:eastAsia="zh-CN"/>
        </w:rPr>
      </w:pPr>
      <w:r>
        <w:rPr>
          <w:lang w:eastAsia="zh-CN"/>
        </w:rPr>
        <w:t>错误信息 每个函数都有返回值，返回值的定义如下： SDB_OK（数据值为0）：表示执行成功；</w:t>
      </w:r>
    </w:p>
    <w:p w:rsidR="00D032B6" w:rsidRDefault="00D032B6">
      <w:pPr>
        <w:spacing w:line="253" w:lineRule="auto"/>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ight="1389"/>
        <w:jc w:val="both"/>
        <w:rPr>
          <w:lang w:eastAsia="zh-CN"/>
        </w:rPr>
      </w:pPr>
      <w:r>
        <w:rPr>
          <w:w w:val="95"/>
          <w:lang w:eastAsia="zh-CN"/>
        </w:rPr>
        <w:t>&lt;</w:t>
      </w:r>
      <w:r>
        <w:rPr>
          <w:spacing w:val="30"/>
          <w:w w:val="95"/>
          <w:lang w:eastAsia="zh-CN"/>
        </w:rPr>
        <w:t xml:space="preserve"> </w:t>
      </w:r>
      <w:r>
        <w:rPr>
          <w:w w:val="95"/>
          <w:lang w:eastAsia="zh-CN"/>
        </w:rPr>
        <w:t>0</w:t>
      </w:r>
      <w:r>
        <w:rPr>
          <w:spacing w:val="31"/>
          <w:w w:val="95"/>
          <w:lang w:eastAsia="zh-CN"/>
        </w:rPr>
        <w:t xml:space="preserve"> </w:t>
      </w:r>
      <w:r>
        <w:rPr>
          <w:w w:val="95"/>
          <w:lang w:eastAsia="zh-CN"/>
        </w:rPr>
        <w:t>：表示数据库错误，具体的错误描述在</w:t>
      </w:r>
      <w:r>
        <w:rPr>
          <w:spacing w:val="30"/>
          <w:w w:val="95"/>
          <w:lang w:eastAsia="zh-CN"/>
        </w:rPr>
        <w:t xml:space="preserve"> </w:t>
      </w:r>
      <w:r>
        <w:rPr>
          <w:w w:val="95"/>
          <w:lang w:eastAsia="zh-CN"/>
        </w:rPr>
        <w:t>C++</w:t>
      </w:r>
      <w:r>
        <w:rPr>
          <w:spacing w:val="31"/>
          <w:w w:val="95"/>
          <w:lang w:eastAsia="zh-CN"/>
        </w:rPr>
        <w:t xml:space="preserve"> </w:t>
      </w:r>
      <w:r>
        <w:rPr>
          <w:w w:val="95"/>
          <w:lang w:eastAsia="zh-CN"/>
        </w:rPr>
        <w:t>驱动开发包中</w:t>
      </w:r>
      <w:r>
        <w:rPr>
          <w:spacing w:val="30"/>
          <w:w w:val="95"/>
          <w:lang w:eastAsia="zh-CN"/>
        </w:rPr>
        <w:t xml:space="preserve"> </w:t>
      </w:r>
      <w:r>
        <w:rPr>
          <w:w w:val="95"/>
          <w:lang w:eastAsia="zh-CN"/>
        </w:rPr>
        <w:t>include/ossErr.h</w:t>
      </w:r>
      <w:r>
        <w:rPr>
          <w:spacing w:val="31"/>
          <w:w w:val="95"/>
          <w:lang w:eastAsia="zh-CN"/>
        </w:rPr>
        <w:t xml:space="preserve"> </w:t>
      </w:r>
      <w:r>
        <w:rPr>
          <w:w w:val="95"/>
          <w:lang w:eastAsia="zh-CN"/>
        </w:rPr>
        <w:t>文件中可以找到；</w:t>
      </w:r>
    </w:p>
    <w:p w:rsidR="00D032B6" w:rsidRDefault="00A23879">
      <w:pPr>
        <w:pStyle w:val="BodyText"/>
        <w:spacing w:before="18" w:line="309" w:lineRule="auto"/>
        <w:ind w:left="113" w:right="5098"/>
        <w:rPr>
          <w:lang w:eastAsia="zh-CN"/>
        </w:rPr>
      </w:pPr>
      <w:r>
        <w:rPr>
          <w:w w:val="95"/>
          <w:lang w:eastAsia="zh-CN"/>
        </w:rPr>
        <w:t xml:space="preserve">&gt; </w:t>
      </w:r>
      <w:r>
        <w:rPr>
          <w:spacing w:val="32"/>
          <w:w w:val="95"/>
          <w:lang w:eastAsia="zh-CN"/>
        </w:rPr>
        <w:t xml:space="preserve"> </w:t>
      </w:r>
      <w:r>
        <w:rPr>
          <w:w w:val="95"/>
          <w:lang w:eastAsia="zh-CN"/>
        </w:rPr>
        <w:t xml:space="preserve">0 </w:t>
      </w:r>
      <w:r>
        <w:rPr>
          <w:spacing w:val="33"/>
          <w:w w:val="95"/>
          <w:lang w:eastAsia="zh-CN"/>
        </w:rPr>
        <w:t xml:space="preserve"> </w:t>
      </w:r>
      <w:r>
        <w:rPr>
          <w:w w:val="95"/>
          <w:lang w:eastAsia="zh-CN"/>
        </w:rPr>
        <w:t>：表示系统错误，请查阅相关系统的错误码信息。</w:t>
      </w:r>
      <w:r>
        <w:rPr>
          <w:lang w:eastAsia="zh-CN"/>
        </w:rPr>
        <w:t xml:space="preserve"> </w:t>
      </w:r>
      <w:bookmarkStart w:id="313" w:name="C++_开发环境搭建"/>
      <w:bookmarkStart w:id="314" w:name="_bookmark144"/>
      <w:bookmarkEnd w:id="313"/>
      <w:bookmarkEnd w:id="314"/>
      <w:r>
        <w:rPr>
          <w:w w:val="95"/>
          <w:lang w:eastAsia="zh-CN"/>
        </w:rPr>
        <w:t>C++</w:t>
      </w:r>
      <w:r>
        <w:rPr>
          <w:spacing w:val="-13"/>
          <w:w w:val="95"/>
          <w:lang w:eastAsia="zh-CN"/>
        </w:rPr>
        <w:t xml:space="preserve"> </w:t>
      </w:r>
      <w:r>
        <w:rPr>
          <w:w w:val="95"/>
          <w:lang w:eastAsia="zh-CN"/>
        </w:rPr>
        <w:t>开发环境搭建</w:t>
      </w:r>
    </w:p>
    <w:p w:rsidR="00D032B6" w:rsidRDefault="00D032B6">
      <w:pPr>
        <w:spacing w:before="2" w:line="120" w:lineRule="exact"/>
        <w:rPr>
          <w:sz w:val="12"/>
          <w:szCs w:val="12"/>
          <w:lang w:eastAsia="zh-CN"/>
        </w:rPr>
      </w:pPr>
    </w:p>
    <w:p w:rsidR="00D032B6" w:rsidRDefault="00A23879">
      <w:pPr>
        <w:pStyle w:val="BodyText"/>
        <w:ind w:left="113" w:right="8526"/>
        <w:jc w:val="both"/>
        <w:rPr>
          <w:lang w:eastAsia="zh-CN"/>
        </w:rPr>
      </w:pPr>
      <w:r>
        <w:rPr>
          <w:lang w:eastAsia="zh-CN"/>
        </w:rPr>
        <w:t>获取驱动开发包</w:t>
      </w:r>
    </w:p>
    <w:p w:rsidR="00D032B6" w:rsidRDefault="00A23879">
      <w:pPr>
        <w:pStyle w:val="BodyText"/>
        <w:spacing w:before="18" w:line="379" w:lineRule="auto"/>
        <w:ind w:left="113" w:right="1572"/>
      </w:pPr>
      <w:r>
        <w:rPr>
          <w:w w:val="95"/>
          <w:lang w:eastAsia="zh-CN"/>
        </w:rPr>
        <w:t>从</w:t>
      </w:r>
      <w:r>
        <w:rPr>
          <w:spacing w:val="29"/>
          <w:w w:val="95"/>
          <w:lang w:eastAsia="zh-CN"/>
        </w:rPr>
        <w:t xml:space="preserve"> </w:t>
      </w:r>
      <w:hyperlink r:id="rId215">
        <w:r>
          <w:rPr>
            <w:color w:val="0000FF"/>
            <w:w w:val="95"/>
            <w:lang w:eastAsia="zh-CN"/>
          </w:rPr>
          <w:t>http://www.sequoiadb.com</w:t>
        </w:r>
        <w:r>
          <w:rPr>
            <w:color w:val="0000FF"/>
            <w:spacing w:val="29"/>
            <w:w w:val="95"/>
            <w:lang w:eastAsia="zh-CN"/>
          </w:rPr>
          <w:t xml:space="preserve"> </w:t>
        </w:r>
      </w:hyperlink>
      <w:r>
        <w:rPr>
          <w:color w:val="000000"/>
          <w:w w:val="95"/>
          <w:lang w:eastAsia="zh-CN"/>
        </w:rPr>
        <w:t>下载对应操作系统版本的</w:t>
      </w:r>
      <w:r>
        <w:rPr>
          <w:color w:val="000000"/>
          <w:spacing w:val="29"/>
          <w:w w:val="95"/>
          <w:lang w:eastAsia="zh-CN"/>
        </w:rPr>
        <w:t xml:space="preserve"> </w:t>
      </w:r>
      <w:r>
        <w:rPr>
          <w:color w:val="000000"/>
          <w:w w:val="95"/>
          <w:lang w:eastAsia="zh-CN"/>
        </w:rPr>
        <w:t>SequoiaDB</w:t>
      </w:r>
      <w:r>
        <w:rPr>
          <w:color w:val="000000"/>
          <w:spacing w:val="29"/>
          <w:w w:val="95"/>
          <w:lang w:eastAsia="zh-CN"/>
        </w:rPr>
        <w:t xml:space="preserve"> </w:t>
      </w:r>
      <w:r>
        <w:rPr>
          <w:color w:val="000000"/>
          <w:w w:val="95"/>
          <w:lang w:eastAsia="zh-CN"/>
        </w:rPr>
        <w:t>驱动开发包。</w:t>
      </w:r>
      <w:r>
        <w:rPr>
          <w:color w:val="000000"/>
          <w:lang w:eastAsia="zh-CN"/>
        </w:rPr>
        <w:t xml:space="preserve"> </w:t>
      </w:r>
      <w:r>
        <w:rPr>
          <w:color w:val="000000"/>
          <w:w w:val="95"/>
        </w:rPr>
        <w:t>配置开发环境</w:t>
      </w:r>
    </w:p>
    <w:p w:rsidR="00606508" w:rsidRDefault="00A23879">
      <w:pPr>
        <w:pStyle w:val="BodyText"/>
        <w:numPr>
          <w:ilvl w:val="0"/>
          <w:numId w:val="34"/>
        </w:numPr>
        <w:tabs>
          <w:tab w:val="left" w:pos="397"/>
        </w:tabs>
        <w:spacing w:line="223" w:lineRule="exact"/>
        <w:ind w:left="397" w:right="9157"/>
        <w:jc w:val="both"/>
      </w:pPr>
      <w:r>
        <w:rPr>
          <w:w w:val="95"/>
          <w:position w:val="1"/>
        </w:rPr>
        <w:t>Linux</w:t>
      </w:r>
    </w:p>
    <w:p w:rsidR="00D032B6" w:rsidRDefault="00A23879">
      <w:pPr>
        <w:pStyle w:val="BodyText"/>
        <w:spacing w:before="22"/>
        <w:ind w:left="397"/>
        <w:rPr>
          <w:lang w:eastAsia="zh-CN"/>
        </w:rPr>
      </w:pPr>
      <w:r>
        <w:rPr>
          <w:lang w:eastAsia="zh-CN"/>
        </w:rPr>
        <w:t>1.</w:t>
      </w:r>
      <w:r>
        <w:rPr>
          <w:spacing w:val="-9"/>
          <w:lang w:eastAsia="zh-CN"/>
        </w:rPr>
        <w:t xml:space="preserve"> </w:t>
      </w:r>
      <w:r>
        <w:rPr>
          <w:lang w:eastAsia="zh-CN"/>
        </w:rPr>
        <w:t>解压下来的驱动开发包；</w:t>
      </w:r>
    </w:p>
    <w:p w:rsidR="00D032B6" w:rsidRDefault="00D032B6">
      <w:pPr>
        <w:spacing w:before="5" w:line="100" w:lineRule="exact"/>
        <w:rPr>
          <w:sz w:val="10"/>
          <w:szCs w:val="10"/>
          <w:lang w:eastAsia="zh-CN"/>
        </w:rPr>
      </w:pPr>
    </w:p>
    <w:p w:rsidR="00D032B6" w:rsidRDefault="00A23879">
      <w:pPr>
        <w:pStyle w:val="BodyText"/>
        <w:spacing w:line="168" w:lineRule="auto"/>
        <w:ind w:left="397" w:right="465"/>
        <w:rPr>
          <w:lang w:eastAsia="zh-CN"/>
        </w:rPr>
      </w:pPr>
      <w:r>
        <w:rPr>
          <w:lang w:eastAsia="zh-CN"/>
        </w:rPr>
        <w:t>2.</w:t>
      </w:r>
      <w:r>
        <w:rPr>
          <w:spacing w:val="-15"/>
          <w:lang w:eastAsia="zh-CN"/>
        </w:rPr>
        <w:t xml:space="preserve"> </w:t>
      </w:r>
      <w:r>
        <w:rPr>
          <w:lang w:eastAsia="zh-CN"/>
        </w:rPr>
        <w:t>将压缩包中的</w:t>
      </w:r>
      <w:r>
        <w:rPr>
          <w:spacing w:val="-15"/>
          <w:lang w:eastAsia="zh-CN"/>
        </w:rPr>
        <w:t xml:space="preserve"> </w:t>
      </w:r>
      <w:r>
        <w:rPr>
          <w:lang w:eastAsia="zh-CN"/>
        </w:rPr>
        <w:t>driver</w:t>
      </w:r>
      <w:r>
        <w:rPr>
          <w:spacing w:val="-15"/>
          <w:lang w:eastAsia="zh-CN"/>
        </w:rPr>
        <w:t xml:space="preserve"> </w:t>
      </w:r>
      <w:r>
        <w:rPr>
          <w:lang w:eastAsia="zh-CN"/>
        </w:rPr>
        <w:t>目录，拷贝到开发工程目录中（建议放在第三方库目录下），并命名为 sdbdriver。</w:t>
      </w:r>
    </w:p>
    <w:p w:rsidR="00606508" w:rsidRDefault="00A23879">
      <w:pPr>
        <w:pStyle w:val="BodyText"/>
        <w:numPr>
          <w:ilvl w:val="0"/>
          <w:numId w:val="9"/>
        </w:numPr>
        <w:tabs>
          <w:tab w:val="left" w:pos="613"/>
        </w:tabs>
        <w:spacing w:before="83" w:line="300" w:lineRule="exact"/>
        <w:ind w:left="397" w:right="1882" w:firstLine="0"/>
        <w:jc w:val="left"/>
      </w:pPr>
      <w:r>
        <w:rPr>
          <w:w w:val="95"/>
        </w:rPr>
        <w:t>将</w:t>
      </w:r>
      <w:r>
        <w:rPr>
          <w:spacing w:val="46"/>
          <w:w w:val="95"/>
        </w:rPr>
        <w:t xml:space="preserve"> </w:t>
      </w:r>
      <w:r>
        <w:rPr>
          <w:w w:val="95"/>
        </w:rPr>
        <w:t>sdbdriver/include</w:t>
      </w:r>
      <w:r>
        <w:rPr>
          <w:spacing w:val="46"/>
          <w:w w:val="95"/>
        </w:rPr>
        <w:t xml:space="preserve"> </w:t>
      </w:r>
      <w:r>
        <w:rPr>
          <w:w w:val="95"/>
        </w:rPr>
        <w:t>目录加入到编译头目录，并将</w:t>
      </w:r>
      <w:r>
        <w:rPr>
          <w:spacing w:val="46"/>
          <w:w w:val="95"/>
        </w:rPr>
        <w:t xml:space="preserve"> </w:t>
      </w:r>
      <w:r>
        <w:rPr>
          <w:w w:val="95"/>
        </w:rPr>
        <w:t>sdbdriver/lib</w:t>
      </w:r>
      <w:r>
        <w:rPr>
          <w:spacing w:val="46"/>
          <w:w w:val="95"/>
        </w:rPr>
        <w:t xml:space="preserve"> </w:t>
      </w:r>
      <w:r>
        <w:rPr>
          <w:w w:val="95"/>
        </w:rPr>
        <w:t>目录加入连接目录。</w:t>
      </w:r>
      <w:r>
        <w:t xml:space="preserve"> 动态链接：</w:t>
      </w:r>
    </w:p>
    <w:p w:rsidR="00D032B6" w:rsidRDefault="00A23879">
      <w:pPr>
        <w:pStyle w:val="BodyText"/>
        <w:spacing w:before="71"/>
        <w:ind w:left="397"/>
        <w:rPr>
          <w:lang w:eastAsia="zh-CN"/>
        </w:rPr>
      </w:pPr>
      <w:r>
        <w:rPr>
          <w:w w:val="95"/>
          <w:lang w:eastAsia="zh-CN"/>
        </w:rPr>
        <w:t>使用</w:t>
      </w:r>
      <w:r>
        <w:rPr>
          <w:spacing w:val="9"/>
          <w:w w:val="95"/>
          <w:lang w:eastAsia="zh-CN"/>
        </w:rPr>
        <w:t xml:space="preserve"> </w:t>
      </w:r>
      <w:r>
        <w:rPr>
          <w:w w:val="95"/>
          <w:lang w:eastAsia="zh-CN"/>
        </w:rPr>
        <w:t>lib</w:t>
      </w:r>
      <w:r>
        <w:rPr>
          <w:spacing w:val="9"/>
          <w:w w:val="95"/>
          <w:lang w:eastAsia="zh-CN"/>
        </w:rPr>
        <w:t xml:space="preserve"> </w:t>
      </w:r>
      <w:r>
        <w:rPr>
          <w:w w:val="95"/>
          <w:lang w:eastAsia="zh-CN"/>
        </w:rPr>
        <w:t>目录下的</w:t>
      </w:r>
      <w:r>
        <w:rPr>
          <w:spacing w:val="9"/>
          <w:w w:val="95"/>
          <w:lang w:eastAsia="zh-CN"/>
        </w:rPr>
        <w:t xml:space="preserve"> </w:t>
      </w:r>
      <w:r>
        <w:rPr>
          <w:w w:val="95"/>
          <w:lang w:eastAsia="zh-CN"/>
        </w:rPr>
        <w:t>libsdbcpp.so</w:t>
      </w:r>
      <w:r>
        <w:rPr>
          <w:spacing w:val="9"/>
          <w:w w:val="95"/>
          <w:lang w:eastAsia="zh-CN"/>
        </w:rPr>
        <w:t xml:space="preserve"> </w:t>
      </w:r>
      <w:r>
        <w:rPr>
          <w:w w:val="95"/>
          <w:lang w:eastAsia="zh-CN"/>
        </w:rPr>
        <w:t>动态库，g++</w:t>
      </w:r>
      <w:r>
        <w:rPr>
          <w:spacing w:val="10"/>
          <w:w w:val="95"/>
          <w:lang w:eastAsia="zh-CN"/>
        </w:rPr>
        <w:t xml:space="preserve"> </w:t>
      </w:r>
      <w:r>
        <w:rPr>
          <w:w w:val="95"/>
          <w:lang w:eastAsia="zh-CN"/>
        </w:rPr>
        <w:t>编译参数形式如：</w:t>
      </w:r>
    </w:p>
    <w:p w:rsidR="00D032B6" w:rsidRDefault="00035F6E">
      <w:pPr>
        <w:pStyle w:val="BodyText"/>
        <w:spacing w:before="20"/>
        <w:ind w:left="397"/>
        <w:rPr>
          <w:rFonts w:ascii="Microsoft JhengHei" w:eastAsia="Microsoft JhengHei" w:hAnsi="Microsoft JhengHei" w:cs="Microsoft JhengHei"/>
        </w:rPr>
      </w:pPr>
      <w:r w:rsidRPr="00035F6E">
        <w:pict>
          <v:group id="_x0000_s3271" style="position:absolute;left:0;text-align:left;margin-left:95.85pt;margin-top:6.75pt;width:459.45pt;height:10.6pt;z-index:-251916288;mso-position-horizontal-relative:page" coordorigin="1917,135" coordsize="9189,212">
            <v:shape id="_x0000_s3272"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rPr>
        <w:t>g++</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rPr>
        <w:t>main.cpp</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rPr>
        <w:t>-o</w:t>
      </w:r>
      <w:r w:rsidR="00A23879">
        <w:rPr>
          <w:rFonts w:ascii="Microsoft JhengHei" w:eastAsia="Microsoft JhengHei" w:hAnsi="Microsoft JhengHei" w:cs="Microsoft JhengHei"/>
          <w:spacing w:val="-3"/>
        </w:rPr>
        <w:t xml:space="preserve"> </w:t>
      </w:r>
      <w:r w:rsidR="00A23879">
        <w:rPr>
          <w:rFonts w:ascii="Microsoft JhengHei" w:eastAsia="Microsoft JhengHei" w:hAnsi="Microsoft JhengHei" w:cs="Microsoft JhengHei"/>
        </w:rPr>
        <w:t>test</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w w:val="110"/>
        </w:rPr>
        <w:t>-I</w:t>
      </w:r>
      <w:r w:rsidR="00A23879">
        <w:rPr>
          <w:rFonts w:ascii="Microsoft JhengHei" w:eastAsia="Microsoft JhengHei" w:hAnsi="Microsoft JhengHei" w:cs="Microsoft JhengHei"/>
          <w:spacing w:val="-8"/>
          <w:w w:val="110"/>
        </w:rPr>
        <w:t xml:space="preserve"> </w:t>
      </w:r>
      <w:r w:rsidR="00A23879">
        <w:rPr>
          <w:rFonts w:ascii="Microsoft JhengHei" w:eastAsia="Microsoft JhengHei" w:hAnsi="Microsoft JhengHei" w:cs="Microsoft JhengHei"/>
        </w:rPr>
        <w:t>&lt;PATH&gt;/sdbdriver/include</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rPr>
        <w:t>-L</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rPr>
        <w:t>&lt;PATH&gt;/sdbdriver/lib</w:t>
      </w:r>
      <w:r w:rsidR="00A23879">
        <w:rPr>
          <w:rFonts w:ascii="Microsoft JhengHei" w:eastAsia="Microsoft JhengHei" w:hAnsi="Microsoft JhengHei" w:cs="Microsoft JhengHei"/>
          <w:spacing w:val="-3"/>
        </w:rPr>
        <w:t xml:space="preserve"> </w:t>
      </w:r>
      <w:r w:rsidR="00A23879">
        <w:rPr>
          <w:rFonts w:ascii="Microsoft JhengHei" w:eastAsia="Microsoft JhengHei" w:hAnsi="Microsoft JhengHei" w:cs="Microsoft JhengHei"/>
        </w:rPr>
        <w:t>-lsdbcpp</w:t>
      </w:r>
    </w:p>
    <w:p w:rsidR="00D032B6" w:rsidRDefault="00D032B6">
      <w:pPr>
        <w:spacing w:before="2" w:line="110" w:lineRule="exact"/>
        <w:rPr>
          <w:sz w:val="11"/>
          <w:szCs w:val="11"/>
        </w:rPr>
      </w:pPr>
    </w:p>
    <w:p w:rsidR="00D032B6" w:rsidRDefault="00A23879">
      <w:pPr>
        <w:pStyle w:val="BodyText"/>
        <w:spacing w:line="168" w:lineRule="auto"/>
        <w:ind w:left="397" w:right="465"/>
      </w:pPr>
      <w:r>
        <w:rPr>
          <w:w w:val="95"/>
        </w:rPr>
        <w:t>其中：PATH</w:t>
      </w:r>
      <w:r>
        <w:rPr>
          <w:spacing w:val="29"/>
          <w:w w:val="95"/>
        </w:rPr>
        <w:t xml:space="preserve"> </w:t>
      </w:r>
      <w:r>
        <w:rPr>
          <w:w w:val="95"/>
        </w:rPr>
        <w:t>为</w:t>
      </w:r>
      <w:r>
        <w:rPr>
          <w:spacing w:val="29"/>
          <w:w w:val="95"/>
        </w:rPr>
        <w:t xml:space="preserve"> </w:t>
      </w:r>
      <w:r>
        <w:rPr>
          <w:w w:val="95"/>
        </w:rPr>
        <w:t>sdbdriver</w:t>
      </w:r>
      <w:r>
        <w:rPr>
          <w:spacing w:val="29"/>
          <w:w w:val="95"/>
        </w:rPr>
        <w:t xml:space="preserve"> </w:t>
      </w:r>
      <w:r>
        <w:rPr>
          <w:w w:val="95"/>
        </w:rPr>
        <w:t>放置路径；运行程序时，用户需要将</w:t>
      </w:r>
      <w:r>
        <w:rPr>
          <w:spacing w:val="29"/>
          <w:w w:val="95"/>
        </w:rPr>
        <w:t xml:space="preserve"> </w:t>
      </w:r>
      <w:r>
        <w:rPr>
          <w:w w:val="95"/>
        </w:rPr>
        <w:t>LD_LIBRARY_PATH</w:t>
      </w:r>
      <w:r>
        <w:rPr>
          <w:spacing w:val="29"/>
          <w:w w:val="95"/>
        </w:rPr>
        <w:t xml:space="preserve"> </w:t>
      </w:r>
      <w:r>
        <w:rPr>
          <w:w w:val="95"/>
        </w:rPr>
        <w:t>路径指定为包含</w:t>
      </w:r>
      <w:r>
        <w:t xml:space="preserve"> </w:t>
      </w:r>
      <w:r>
        <w:rPr>
          <w:w w:val="95"/>
        </w:rPr>
        <w:t>libsdbcpp.so</w:t>
      </w:r>
      <w:r>
        <w:rPr>
          <w:spacing w:val="41"/>
          <w:w w:val="95"/>
        </w:rPr>
        <w:t xml:space="preserve"> </w:t>
      </w:r>
      <w:r>
        <w:rPr>
          <w:w w:val="95"/>
        </w:rPr>
        <w:t>动态库的路径。</w:t>
      </w:r>
    </w:p>
    <w:p w:rsidR="00D032B6" w:rsidRDefault="00035F6E">
      <w:pPr>
        <w:pStyle w:val="BodyText"/>
        <w:spacing w:before="35"/>
        <w:ind w:left="397"/>
        <w:rPr>
          <w:rFonts w:ascii="Microsoft JhengHei" w:eastAsia="Microsoft JhengHei" w:hAnsi="Microsoft JhengHei" w:cs="Microsoft JhengHei"/>
        </w:rPr>
      </w:pPr>
      <w:r w:rsidRPr="00035F6E">
        <w:pict>
          <v:group id="_x0000_s3269" style="position:absolute;left:0;text-align:left;margin-left:95.85pt;margin-top:7.5pt;width:459.45pt;height:10.6pt;z-index:-251915264;mso-position-horizontal-relative:page" coordorigin="1917,150" coordsize="9189,212">
            <v:shape id="_x0000_s3270" style="position:absolute;left:1917;top:150;width:9189;height:212" coordorigin="1917,150" coordsize="9189,212" path="m1917,150r9189,l11106,362r-9189,l1917,150xe" fillcolor="#efefef" stroked="f">
              <v:path arrowok="t"/>
            </v:shape>
            <w10:wrap anchorx="page"/>
          </v:group>
        </w:pict>
      </w:r>
      <w:r w:rsidR="00A23879">
        <w:rPr>
          <w:rFonts w:ascii="Microsoft JhengHei" w:eastAsia="Microsoft JhengHei" w:hAnsi="Microsoft JhengHei" w:cs="Microsoft JhengHei"/>
          <w:w w:val="90"/>
        </w:rPr>
        <w:t xml:space="preserve">export  </w:t>
      </w:r>
      <w:r w:rsidR="00A23879">
        <w:rPr>
          <w:rFonts w:ascii="Microsoft JhengHei" w:eastAsia="Microsoft JhengHei" w:hAnsi="Microsoft JhengHei" w:cs="Microsoft JhengHei"/>
          <w:spacing w:val="13"/>
          <w:w w:val="90"/>
        </w:rPr>
        <w:t xml:space="preserve"> </w:t>
      </w:r>
      <w:r w:rsidR="00A23879">
        <w:rPr>
          <w:rFonts w:ascii="Microsoft JhengHei" w:eastAsia="Microsoft JhengHei" w:hAnsi="Microsoft JhengHei" w:cs="Microsoft JhengHei"/>
          <w:w w:val="90"/>
        </w:rPr>
        <w:t>LD_LIBRARY_PATH=&lt;PATH&gt;/sdbdriver/lib</w:t>
      </w:r>
    </w:p>
    <w:p w:rsidR="00D032B6" w:rsidRDefault="00A23879">
      <w:pPr>
        <w:pStyle w:val="BodyText"/>
        <w:tabs>
          <w:tab w:val="left" w:pos="680"/>
        </w:tabs>
        <w:spacing w:before="22" w:line="557" w:lineRule="exact"/>
        <w:ind w:left="397"/>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sidR="00620DD5">
        <w:pict>
          <v:shape id="_x0000_i1081" type="#_x0000_t75" style="width:23.8pt;height:23.8pt;mso-position-horizontal-relative:char;mso-position-vertical-relative:line">
            <v:imagedata r:id="rId214" o:title=""/>
          </v:shape>
        </w:pict>
      </w:r>
      <w:r>
        <w:rPr>
          <w:rFonts w:ascii="Times New Roman" w:eastAsia="Times New Roman" w:hAnsi="Times New Roman" w:cs="Times New Roman"/>
          <w:position w:val="1"/>
          <w:lang w:eastAsia="zh-CN"/>
        </w:rPr>
        <w:t xml:space="preserve">   </w:t>
      </w:r>
      <w:r>
        <w:rPr>
          <w:position w:val="1"/>
          <w:lang w:eastAsia="zh-CN"/>
        </w:rPr>
        <w:t>注:</w:t>
      </w:r>
    </w:p>
    <w:p w:rsidR="00D032B6" w:rsidRDefault="00035F6E">
      <w:pPr>
        <w:pStyle w:val="BodyText"/>
        <w:spacing w:line="148" w:lineRule="exact"/>
        <w:ind w:left="1320"/>
        <w:rPr>
          <w:lang w:eastAsia="zh-CN"/>
        </w:rPr>
      </w:pPr>
      <w:r>
        <w:pict>
          <v:group id="_x0000_s3266" style="position:absolute;left:0;text-align:left;margin-left:142.05pt;margin-top:14.2pt;width:413.25pt;height:21.2pt;z-index:-251914240;mso-position-horizontal-relative:page" coordorigin="2841,284" coordsize="8265,424">
            <v:shape id="_x0000_s3267" style="position:absolute;left:2841;top:284;width:8265;height:424" coordorigin="2841,284" coordsize="8265,424" path="m2841,284r8265,l11106,708r-8265,l2841,284xe" fillcolor="#efefef" stroked="f">
              <v:path arrowok="t"/>
            </v:shape>
            <w10:wrap anchorx="page"/>
          </v:group>
        </w:pict>
      </w:r>
      <w:r w:rsidR="00A23879">
        <w:rPr>
          <w:lang w:eastAsia="zh-CN"/>
        </w:rPr>
        <w:t>如果运行程序时会出现错误提示：</w:t>
      </w:r>
    </w:p>
    <w:p w:rsidR="00D032B6" w:rsidRDefault="00D032B6">
      <w:pPr>
        <w:spacing w:before="3" w:line="130" w:lineRule="exact"/>
        <w:rPr>
          <w:sz w:val="13"/>
          <w:szCs w:val="13"/>
          <w:lang w:eastAsia="zh-CN"/>
        </w:rPr>
      </w:pPr>
    </w:p>
    <w:p w:rsidR="00D032B6" w:rsidRDefault="00A23879">
      <w:pPr>
        <w:pStyle w:val="BodyText"/>
        <w:spacing w:line="147" w:lineRule="auto"/>
        <w:ind w:left="1420" w:right="640" w:hanging="100"/>
        <w:rPr>
          <w:rFonts w:ascii="Microsoft JhengHei" w:eastAsia="Microsoft JhengHei" w:hAnsi="Microsoft JhengHei" w:cs="Microsoft JhengHei"/>
        </w:rPr>
      </w:pPr>
      <w:r>
        <w:rPr>
          <w:rFonts w:ascii="Microsoft JhengHei" w:eastAsia="Microsoft JhengHei" w:hAnsi="Microsoft JhengHei" w:cs="Microsoft JhengHei"/>
          <w:w w:val="110"/>
        </w:rPr>
        <w:t>error</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while</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95"/>
        </w:rPr>
        <w:t xml:space="preserve">loading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 xml:space="preserve">shared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10"/>
        </w:rPr>
        <w:t>libraries:</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libsdbcpp.so:</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95"/>
        </w:rPr>
        <w:t xml:space="preserve">cannot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 xml:space="preserve">open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 xml:space="preserve">shared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object</w:t>
      </w:r>
      <w:r>
        <w:rPr>
          <w:rFonts w:ascii="Microsoft JhengHei" w:eastAsia="Microsoft JhengHei" w:hAnsi="Microsoft JhengHei" w:cs="Microsoft JhengHei"/>
          <w:w w:val="101"/>
        </w:rPr>
        <w:t xml:space="preserve"> </w:t>
      </w:r>
      <w:r>
        <w:rPr>
          <w:rFonts w:ascii="Microsoft JhengHei" w:eastAsia="Microsoft JhengHei" w:hAnsi="Microsoft JhengHei" w:cs="Microsoft JhengHei"/>
          <w:w w:val="130"/>
        </w:rPr>
        <w:t>file:</w:t>
      </w:r>
      <w:r>
        <w:rPr>
          <w:rFonts w:ascii="Microsoft JhengHei" w:eastAsia="Microsoft JhengHei" w:hAnsi="Microsoft JhengHei" w:cs="Microsoft JhengHei"/>
          <w:spacing w:val="27"/>
          <w:w w:val="130"/>
        </w:rPr>
        <w:t xml:space="preserve"> </w:t>
      </w:r>
      <w:r>
        <w:rPr>
          <w:rFonts w:ascii="Microsoft JhengHei" w:eastAsia="Microsoft JhengHei" w:hAnsi="Microsoft JhengHei" w:cs="Microsoft JhengHei"/>
          <w:w w:val="95"/>
        </w:rPr>
        <w:t>No</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such</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130"/>
        </w:rPr>
        <w:t>file</w:t>
      </w:r>
      <w:r>
        <w:rPr>
          <w:rFonts w:ascii="Microsoft JhengHei" w:eastAsia="Microsoft JhengHei" w:hAnsi="Microsoft JhengHei" w:cs="Microsoft JhengHei"/>
          <w:spacing w:val="27"/>
          <w:w w:val="130"/>
        </w:rPr>
        <w:t xml:space="preserve"> </w:t>
      </w:r>
      <w:r>
        <w:rPr>
          <w:rFonts w:ascii="Microsoft JhengHei" w:eastAsia="Microsoft JhengHei" w:hAnsi="Microsoft JhengHei" w:cs="Microsoft JhengHei"/>
          <w:w w:val="110"/>
        </w:rPr>
        <w:t>or</w:t>
      </w:r>
      <w:r>
        <w:rPr>
          <w:rFonts w:ascii="Microsoft JhengHei" w:eastAsia="Microsoft JhengHei" w:hAnsi="Microsoft JhengHei" w:cs="Microsoft JhengHei"/>
          <w:spacing w:val="37"/>
          <w:w w:val="110"/>
        </w:rPr>
        <w:t xml:space="preserve"> </w:t>
      </w:r>
      <w:r>
        <w:rPr>
          <w:rFonts w:ascii="Microsoft JhengHei" w:eastAsia="Microsoft JhengHei" w:hAnsi="Microsoft JhengHei" w:cs="Microsoft JhengHei"/>
          <w:w w:val="110"/>
        </w:rPr>
        <w:t>directory</w:t>
      </w:r>
    </w:p>
    <w:p w:rsidR="00D032B6" w:rsidRDefault="00D032B6">
      <w:pPr>
        <w:spacing w:before="2" w:line="130" w:lineRule="exact"/>
        <w:rPr>
          <w:sz w:val="13"/>
          <w:szCs w:val="13"/>
        </w:rPr>
      </w:pPr>
    </w:p>
    <w:p w:rsidR="00D032B6" w:rsidRDefault="00A23879">
      <w:pPr>
        <w:pStyle w:val="BodyText"/>
        <w:spacing w:line="168" w:lineRule="auto"/>
        <w:ind w:left="1320" w:right="361"/>
      </w:pPr>
      <w:r>
        <w:rPr>
          <w:w w:val="95"/>
        </w:rPr>
        <w:t>表示没有正确设置</w:t>
      </w:r>
      <w:r>
        <w:rPr>
          <w:spacing w:val="14"/>
          <w:w w:val="95"/>
        </w:rPr>
        <w:t xml:space="preserve"> </w:t>
      </w:r>
      <w:r>
        <w:rPr>
          <w:w w:val="95"/>
        </w:rPr>
        <w:t>LD_LIBRARY_PATH，LD_LIBRARY_PATH</w:t>
      </w:r>
      <w:r>
        <w:rPr>
          <w:spacing w:val="14"/>
          <w:w w:val="95"/>
        </w:rPr>
        <w:t xml:space="preserve"> </w:t>
      </w:r>
      <w:r>
        <w:rPr>
          <w:w w:val="95"/>
        </w:rPr>
        <w:t>是环境变量，建议设置到</w:t>
      </w:r>
      <w:r>
        <w:rPr>
          <w:spacing w:val="14"/>
          <w:w w:val="95"/>
        </w:rPr>
        <w:t xml:space="preserve"> </w:t>
      </w:r>
      <w:r>
        <w:rPr>
          <w:w w:val="95"/>
        </w:rPr>
        <w:t>/etc/</w:t>
      </w:r>
      <w:r>
        <w:rPr>
          <w:w w:val="90"/>
        </w:rPr>
        <w:t xml:space="preserve"> </w:t>
      </w:r>
      <w:r>
        <w:rPr>
          <w:w w:val="95"/>
        </w:rPr>
        <w:t xml:space="preserve">profile    </w:t>
      </w:r>
      <w:r>
        <w:rPr>
          <w:spacing w:val="54"/>
          <w:w w:val="95"/>
        </w:rPr>
        <w:t xml:space="preserve"> </w:t>
      </w:r>
      <w:r>
        <w:rPr>
          <w:w w:val="95"/>
        </w:rPr>
        <w:t>或者应用程序的启动脚本中，避免每次新开终端都需要重新设置。</w:t>
      </w:r>
    </w:p>
    <w:p w:rsidR="00D032B6" w:rsidRDefault="00A23879">
      <w:pPr>
        <w:pStyle w:val="BodyText"/>
        <w:spacing w:before="54"/>
        <w:ind w:left="397"/>
      </w:pPr>
      <w:r>
        <w:t>静态链接：</w:t>
      </w:r>
    </w:p>
    <w:p w:rsidR="00D032B6" w:rsidRDefault="00035F6E">
      <w:pPr>
        <w:pStyle w:val="BodyText"/>
        <w:spacing w:before="78"/>
        <w:ind w:left="397"/>
      </w:pPr>
      <w:r>
        <w:pict>
          <v:group id="_x0000_s3264" style="position:absolute;left:0;text-align:left;margin-left:95.85pt;margin-top:25.75pt;width:459.45pt;height:21.2pt;z-index:-251913216;mso-position-horizontal-relative:page" coordorigin="1917,515" coordsize="9189,424">
            <v:shape id="_x0000_s3265" style="position:absolute;left:1917;top:515;width:9189;height:424" coordorigin="1917,515" coordsize="9189,424" path="m1917,515r9189,l11106,939r-9189,l1917,515xe" fillcolor="#efefef" stroked="f">
              <v:path arrowok="t"/>
            </v:shape>
            <w10:wrap anchorx="page"/>
          </v:group>
        </w:pict>
      </w:r>
      <w:r w:rsidR="00A23879">
        <w:rPr>
          <w:w w:val="95"/>
        </w:rPr>
        <w:t>使用</w:t>
      </w:r>
      <w:r w:rsidR="00A23879">
        <w:rPr>
          <w:spacing w:val="11"/>
          <w:w w:val="95"/>
        </w:rPr>
        <w:t xml:space="preserve"> </w:t>
      </w:r>
      <w:r w:rsidR="00A23879">
        <w:rPr>
          <w:w w:val="95"/>
        </w:rPr>
        <w:t>lib</w:t>
      </w:r>
      <w:r w:rsidR="00A23879">
        <w:rPr>
          <w:spacing w:val="11"/>
          <w:w w:val="95"/>
        </w:rPr>
        <w:t xml:space="preserve"> </w:t>
      </w:r>
      <w:r w:rsidR="00A23879">
        <w:rPr>
          <w:w w:val="95"/>
        </w:rPr>
        <w:t>目录下的</w:t>
      </w:r>
      <w:r w:rsidR="00A23879">
        <w:rPr>
          <w:spacing w:val="12"/>
          <w:w w:val="95"/>
        </w:rPr>
        <w:t xml:space="preserve"> </w:t>
      </w:r>
      <w:r w:rsidR="00A23879">
        <w:rPr>
          <w:w w:val="95"/>
        </w:rPr>
        <w:t>libstaticsdbc.a</w:t>
      </w:r>
      <w:r w:rsidR="00A23879">
        <w:rPr>
          <w:spacing w:val="11"/>
          <w:w w:val="95"/>
        </w:rPr>
        <w:t xml:space="preserve"> </w:t>
      </w:r>
      <w:r w:rsidR="00A23879">
        <w:rPr>
          <w:w w:val="95"/>
        </w:rPr>
        <w:t>静态库，g++</w:t>
      </w:r>
      <w:r w:rsidR="00A23879">
        <w:rPr>
          <w:spacing w:val="11"/>
          <w:w w:val="95"/>
        </w:rPr>
        <w:t xml:space="preserve"> </w:t>
      </w:r>
      <w:r w:rsidR="00A23879">
        <w:rPr>
          <w:w w:val="95"/>
        </w:rPr>
        <w:t>编译参数形式如：</w:t>
      </w:r>
    </w:p>
    <w:p w:rsidR="00D032B6" w:rsidRDefault="00A23879">
      <w:pPr>
        <w:pStyle w:val="BodyText"/>
        <w:spacing w:before="92" w:line="147" w:lineRule="auto"/>
        <w:ind w:left="397" w:right="2347"/>
        <w:rPr>
          <w:rFonts w:ascii="Microsoft JhengHei" w:eastAsia="Microsoft JhengHei" w:hAnsi="Microsoft JhengHei" w:cs="Microsoft JhengHei"/>
        </w:rPr>
      </w:pPr>
      <w:r>
        <w:rPr>
          <w:rFonts w:ascii="Microsoft JhengHei" w:eastAsia="Microsoft JhengHei" w:hAnsi="Microsoft JhengHei" w:cs="Microsoft JhengHei"/>
        </w:rPr>
        <w:t>g++</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main.c</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-o</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test</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w w:val="110"/>
        </w:rPr>
        <w:t>-I</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rPr>
        <w:t>&lt;path&gt;/sdbdriver/include</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#L</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 xml:space="preserve">&lt;path&gt;/sdbdriver/lib/ libstaticsdbcpp.a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 xml:space="preserve">#lm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-lpthread</w:t>
      </w:r>
    </w:p>
    <w:p w:rsidR="00606508" w:rsidRDefault="00A23879">
      <w:pPr>
        <w:pStyle w:val="BodyText"/>
        <w:numPr>
          <w:ilvl w:val="0"/>
          <w:numId w:val="34"/>
        </w:numPr>
        <w:tabs>
          <w:tab w:val="left" w:pos="397"/>
        </w:tabs>
        <w:spacing w:line="254" w:lineRule="exact"/>
        <w:ind w:left="397" w:right="8824"/>
        <w:jc w:val="both"/>
      </w:pPr>
      <w:r>
        <w:rPr>
          <w:w w:val="90"/>
          <w:position w:val="1"/>
        </w:rPr>
        <w:t>Windows</w:t>
      </w:r>
    </w:p>
    <w:p w:rsidR="00D032B6" w:rsidRDefault="00A23879">
      <w:pPr>
        <w:pStyle w:val="BodyText"/>
        <w:spacing w:before="22" w:line="309" w:lineRule="auto"/>
        <w:ind w:left="113" w:right="6335" w:firstLine="283"/>
        <w:rPr>
          <w:lang w:eastAsia="zh-CN"/>
        </w:rPr>
      </w:pPr>
      <w:r>
        <w:rPr>
          <w:w w:val="95"/>
          <w:lang w:eastAsia="zh-CN"/>
        </w:rPr>
        <w:t>暂未推出</w:t>
      </w:r>
      <w:r>
        <w:rPr>
          <w:spacing w:val="32"/>
          <w:w w:val="95"/>
          <w:lang w:eastAsia="zh-CN"/>
        </w:rPr>
        <w:t xml:space="preserve"> </w:t>
      </w:r>
      <w:r>
        <w:rPr>
          <w:w w:val="95"/>
          <w:lang w:eastAsia="zh-CN"/>
        </w:rPr>
        <w:t>Windows</w:t>
      </w:r>
      <w:r>
        <w:rPr>
          <w:spacing w:val="33"/>
          <w:w w:val="95"/>
          <w:lang w:eastAsia="zh-CN"/>
        </w:rPr>
        <w:t xml:space="preserve"> </w:t>
      </w:r>
      <w:r>
        <w:rPr>
          <w:w w:val="95"/>
          <w:lang w:eastAsia="zh-CN"/>
        </w:rPr>
        <w:t>驱动开发包。</w:t>
      </w:r>
      <w:r>
        <w:rPr>
          <w:lang w:eastAsia="zh-CN"/>
        </w:rPr>
        <w:t xml:space="preserve"> </w:t>
      </w:r>
      <w:bookmarkStart w:id="315" w:name="C++_开发基础"/>
      <w:bookmarkStart w:id="316" w:name="_bookmark145"/>
      <w:bookmarkEnd w:id="315"/>
      <w:bookmarkEnd w:id="316"/>
      <w:r>
        <w:rPr>
          <w:w w:val="95"/>
          <w:lang w:eastAsia="zh-CN"/>
        </w:rPr>
        <w:t>C++</w:t>
      </w:r>
      <w:r>
        <w:rPr>
          <w:spacing w:val="-33"/>
          <w:w w:val="95"/>
          <w:lang w:eastAsia="zh-CN"/>
        </w:rPr>
        <w:t xml:space="preserve"> </w:t>
      </w:r>
      <w:r>
        <w:rPr>
          <w:w w:val="95"/>
          <w:lang w:eastAsia="zh-CN"/>
        </w:rPr>
        <w:t>开发基础</w:t>
      </w:r>
    </w:p>
    <w:p w:rsidR="00D032B6" w:rsidRDefault="00A23879">
      <w:pPr>
        <w:pStyle w:val="BodyText"/>
        <w:spacing w:before="28" w:line="168" w:lineRule="auto"/>
        <w:ind w:left="113" w:right="597"/>
        <w:jc w:val="both"/>
      </w:pPr>
      <w:r>
        <w:rPr>
          <w:w w:val="95"/>
          <w:lang w:eastAsia="zh-CN"/>
        </w:rPr>
        <w:t>这里介绍如何使用</w:t>
      </w:r>
      <w:r>
        <w:rPr>
          <w:spacing w:val="12"/>
          <w:w w:val="95"/>
          <w:lang w:eastAsia="zh-CN"/>
        </w:rPr>
        <w:t xml:space="preserve"> </w:t>
      </w:r>
      <w:r>
        <w:rPr>
          <w:w w:val="95"/>
          <w:lang w:eastAsia="zh-CN"/>
        </w:rPr>
        <w:t>C++</w:t>
      </w:r>
      <w:r>
        <w:rPr>
          <w:spacing w:val="13"/>
          <w:w w:val="95"/>
          <w:lang w:eastAsia="zh-CN"/>
        </w:rPr>
        <w:t xml:space="preserve"> </w:t>
      </w:r>
      <w:r>
        <w:rPr>
          <w:w w:val="95"/>
          <w:lang w:eastAsia="zh-CN"/>
        </w:rPr>
        <w:t>客户端驱动接口编写使用</w:t>
      </w:r>
      <w:r>
        <w:rPr>
          <w:spacing w:val="13"/>
          <w:w w:val="95"/>
          <w:lang w:eastAsia="zh-CN"/>
        </w:rPr>
        <w:t xml:space="preserve"> </w:t>
      </w:r>
      <w:r>
        <w:rPr>
          <w:w w:val="95"/>
          <w:lang w:eastAsia="zh-CN"/>
        </w:rPr>
        <w:t>SequoiaDB</w:t>
      </w:r>
      <w:r>
        <w:rPr>
          <w:spacing w:val="13"/>
          <w:w w:val="95"/>
          <w:lang w:eastAsia="zh-CN"/>
        </w:rPr>
        <w:t xml:space="preserve"> </w:t>
      </w:r>
      <w:r>
        <w:rPr>
          <w:w w:val="95"/>
          <w:lang w:eastAsia="zh-CN"/>
        </w:rPr>
        <w:t>数据库的程序。为了简单起见，下面的示例不</w:t>
      </w:r>
      <w:r>
        <w:rPr>
          <w:lang w:eastAsia="zh-CN"/>
        </w:rPr>
        <w:t xml:space="preserve"> </w:t>
      </w:r>
      <w:r>
        <w:rPr>
          <w:w w:val="95"/>
          <w:lang w:eastAsia="zh-CN"/>
        </w:rPr>
        <w:t>全部是完整的代码，只起示例性作用。</w:t>
      </w:r>
      <w:r>
        <w:rPr>
          <w:w w:val="95"/>
        </w:rPr>
        <w:t>可到</w:t>
      </w:r>
      <w:r>
        <w:rPr>
          <w:spacing w:val="51"/>
          <w:w w:val="95"/>
        </w:rPr>
        <w:t xml:space="preserve"> </w:t>
      </w:r>
      <w:r>
        <w:rPr>
          <w:w w:val="95"/>
        </w:rPr>
        <w:t>/sequoiadb/client/samples/CPP</w:t>
      </w:r>
      <w:r>
        <w:rPr>
          <w:spacing w:val="51"/>
          <w:w w:val="95"/>
        </w:rPr>
        <w:t xml:space="preserve"> </w:t>
      </w:r>
      <w:r>
        <w:rPr>
          <w:w w:val="95"/>
        </w:rPr>
        <w:t>下获取相应的完整的代码。更</w:t>
      </w:r>
      <w:r>
        <w:t xml:space="preserve"> </w:t>
      </w:r>
      <w:r>
        <w:rPr>
          <w:w w:val="95"/>
        </w:rPr>
        <w:t>多查看</w:t>
      </w:r>
      <w:r>
        <w:rPr>
          <w:spacing w:val="-26"/>
          <w:w w:val="95"/>
        </w:rPr>
        <w:t xml:space="preserve"> </w:t>
      </w:r>
      <w:r>
        <w:rPr>
          <w:color w:val="0000FF"/>
          <w:w w:val="95"/>
        </w:rPr>
        <w:t>C++</w:t>
      </w:r>
      <w:r>
        <w:rPr>
          <w:color w:val="0000FF"/>
          <w:spacing w:val="-25"/>
          <w:w w:val="95"/>
        </w:rPr>
        <w:t xml:space="preserve"> </w:t>
      </w:r>
      <w:r>
        <w:rPr>
          <w:color w:val="0000FF"/>
          <w:w w:val="95"/>
        </w:rPr>
        <w:t>API</w:t>
      </w:r>
    </w:p>
    <w:p w:rsidR="00D032B6" w:rsidRDefault="00D032B6">
      <w:pPr>
        <w:spacing w:before="14" w:line="200" w:lineRule="exact"/>
        <w:rPr>
          <w:sz w:val="20"/>
          <w:szCs w:val="20"/>
        </w:rPr>
      </w:pPr>
    </w:p>
    <w:p w:rsidR="00D032B6" w:rsidRDefault="00A23879">
      <w:pPr>
        <w:pStyle w:val="BodyText"/>
        <w:ind w:left="113" w:right="8926"/>
        <w:jc w:val="both"/>
      </w:pPr>
      <w:r>
        <w:t>数据库操作</w:t>
      </w:r>
    </w:p>
    <w:p w:rsidR="00606508" w:rsidRDefault="00A23879">
      <w:pPr>
        <w:pStyle w:val="BodyText"/>
        <w:numPr>
          <w:ilvl w:val="0"/>
          <w:numId w:val="34"/>
        </w:numPr>
        <w:tabs>
          <w:tab w:val="left" w:pos="397"/>
        </w:tabs>
        <w:spacing w:before="34"/>
        <w:ind w:left="397" w:right="7430"/>
        <w:jc w:val="both"/>
      </w:pPr>
      <w:r>
        <w:rPr>
          <w:w w:val="95"/>
          <w:position w:val="1"/>
        </w:rPr>
        <w:t>连接数据库：Connecting</w:t>
      </w:r>
    </w:p>
    <w:p w:rsidR="00D032B6" w:rsidRDefault="00A23879">
      <w:pPr>
        <w:pStyle w:val="BodyText"/>
        <w:spacing w:before="22"/>
        <w:ind w:left="397"/>
      </w:pPr>
      <w:r>
        <w:rPr>
          <w:w w:val="95"/>
        </w:rPr>
        <w:t>connect.cpp</w:t>
      </w:r>
      <w:r>
        <w:rPr>
          <w:spacing w:val="-18"/>
          <w:w w:val="95"/>
        </w:rPr>
        <w:t xml:space="preserve"> </w:t>
      </w:r>
      <w:r>
        <w:rPr>
          <w:w w:val="95"/>
        </w:rPr>
        <w:t>演示如何连接到数据库。文件应当包含“client.hpp”头文件及使用命名空间</w:t>
      </w:r>
      <w:r>
        <w:rPr>
          <w:spacing w:val="-17"/>
          <w:w w:val="95"/>
        </w:rPr>
        <w:t xml:space="preserve"> </w:t>
      </w:r>
      <w:r>
        <w:rPr>
          <w:w w:val="95"/>
        </w:rPr>
        <w:t>sdbclient。</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262" style="position:absolute;left:0;text-align:left;margin-left:95.85pt;margin-top:4.75pt;width:459.45pt;height:42.4pt;z-index:-251912192;mso-position-horizontal-relative:page" coordorigin="1917,95" coordsize="9189,848">
            <v:shape id="_x0000_s3263"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95"/>
        </w:rPr>
        <w:t>#include</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&lt;iostream&gt;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#include</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"client.hpp"</w:t>
      </w:r>
    </w:p>
    <w:p w:rsidR="00D032B6" w:rsidRDefault="00A23879">
      <w:pPr>
        <w:pStyle w:val="BodyText"/>
        <w:spacing w:before="80"/>
        <w:ind w:left="397"/>
        <w:rPr>
          <w:rFonts w:ascii="Microsoft JhengHei" w:eastAsia="Microsoft JhengHei" w:hAnsi="Microsoft JhengHei" w:cs="Microsoft JhengHei"/>
        </w:rPr>
      </w:pPr>
      <w:r>
        <w:rPr>
          <w:rFonts w:ascii="Microsoft JhengHei" w:eastAsia="Microsoft JhengHei" w:hAnsi="Microsoft JhengHei" w:cs="Microsoft JhengHei"/>
          <w:w w:val="95"/>
        </w:rPr>
        <w:t>using</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namespace</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std</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190"/>
        </w:rPr>
        <w:t>;</w:t>
      </w:r>
    </w:p>
    <w:p w:rsidR="00D032B6" w:rsidRDefault="00D032B6">
      <w:pP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23" w:lineRule="exact"/>
        <w:ind w:left="1217"/>
        <w:rPr>
          <w:rFonts w:ascii="Microsoft JhengHei" w:eastAsia="Microsoft JhengHei" w:hAnsi="Microsoft JhengHei" w:cs="Microsoft JhengHei"/>
        </w:rPr>
      </w:pPr>
      <w:r w:rsidRPr="00035F6E">
        <w:pict>
          <v:group id="_x0000_s3260" style="position:absolute;left:0;text-align:left;margin-left:95.85pt;margin-top:4.7pt;width:459.45pt;height:498.2pt;z-index:-251911168;mso-position-horizontal-relative:page" coordorigin="1917,94" coordsize="9189,9964">
            <v:shape id="_x0000_s3261" style="position:absolute;left:1917;top:94;width:9189;height:9964" coordorigin="1917,94" coordsize="9189,9964" path="m1917,94r9189,l11106,10058r-9189,l1917,94xe" fillcolor="#efefef" stroked="f">
              <v:path arrowok="t"/>
            </v:shape>
            <w10:wrap anchorx="page"/>
          </v:group>
        </w:pict>
      </w:r>
      <w:r w:rsidR="00A23879">
        <w:rPr>
          <w:rFonts w:ascii="Microsoft JhengHei" w:eastAsia="Microsoft JhengHei" w:hAnsi="Microsoft JhengHei" w:cs="Microsoft JhengHei"/>
          <w:w w:val="95"/>
        </w:rPr>
        <w:t xml:space="preserve">using </w:t>
      </w:r>
      <w:r w:rsidR="00A23879">
        <w:rPr>
          <w:rFonts w:ascii="Microsoft JhengHei" w:eastAsia="Microsoft JhengHei" w:hAnsi="Microsoft JhengHei" w:cs="Microsoft JhengHei"/>
          <w:spacing w:val="1"/>
          <w:w w:val="95"/>
        </w:rPr>
        <w:t xml:space="preserve"> </w:t>
      </w:r>
      <w:r w:rsidR="00A23879">
        <w:rPr>
          <w:rFonts w:ascii="Microsoft JhengHei" w:eastAsia="Microsoft JhengHei" w:hAnsi="Microsoft JhengHei" w:cs="Microsoft JhengHei"/>
          <w:w w:val="95"/>
        </w:rPr>
        <w:t xml:space="preserve">namespace </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95"/>
        </w:rPr>
        <w:t xml:space="preserve">sdbclient </w:t>
      </w:r>
      <w:r w:rsidR="00A23879">
        <w:rPr>
          <w:rFonts w:ascii="Microsoft JhengHei" w:eastAsia="Microsoft JhengHei" w:hAnsi="Microsoft JhengHei" w:cs="Microsoft JhengHei"/>
          <w:spacing w:val="2"/>
          <w:w w:val="95"/>
        </w:rPr>
        <w:t xml:space="preserve"> </w:t>
      </w:r>
      <w:r w:rsidR="00A23879">
        <w:rPr>
          <w:rFonts w:ascii="Microsoft JhengHei" w:eastAsia="Microsoft JhengHei" w:hAnsi="Microsoft JhengHei" w:cs="Microsoft JhengHei"/>
          <w:w w:val="190"/>
        </w:rPr>
        <w:t>;</w:t>
      </w:r>
    </w:p>
    <w:p w:rsidR="00D032B6" w:rsidRDefault="00A23879">
      <w:pPr>
        <w:pStyle w:val="BodyText"/>
        <w:spacing w:before="80"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05"/>
        </w:rPr>
        <w:t>Display</w:t>
      </w:r>
      <w:r>
        <w:rPr>
          <w:rFonts w:ascii="Microsoft JhengHei" w:eastAsia="Microsoft JhengHei" w:hAnsi="Microsoft JhengHei" w:cs="Microsoft JhengHei"/>
          <w:spacing w:val="36"/>
          <w:w w:val="105"/>
        </w:rPr>
        <w:t xml:space="preserve"> </w:t>
      </w:r>
      <w:r>
        <w:rPr>
          <w:rFonts w:ascii="Microsoft JhengHei" w:eastAsia="Microsoft JhengHei" w:hAnsi="Microsoft JhengHei" w:cs="Microsoft JhengHei"/>
          <w:w w:val="105"/>
        </w:rPr>
        <w:t>Syntax</w:t>
      </w:r>
      <w:r>
        <w:rPr>
          <w:rFonts w:ascii="Microsoft JhengHei" w:eastAsia="Microsoft JhengHei" w:hAnsi="Microsoft JhengHei" w:cs="Microsoft JhengHei"/>
          <w:spacing w:val="36"/>
          <w:w w:val="105"/>
        </w:rPr>
        <w:t xml:space="preserve"> </w:t>
      </w:r>
      <w:r>
        <w:rPr>
          <w:rFonts w:ascii="Microsoft JhengHei" w:eastAsia="Microsoft JhengHei" w:hAnsi="Microsoft JhengHei" w:cs="Microsoft JhengHei"/>
          <w:w w:val="105"/>
        </w:rPr>
        <w:t>Error</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void</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displaySyntax</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9"/>
          <w:w w:val="135"/>
        </w:rPr>
        <w:t xml:space="preserve"> </w:t>
      </w:r>
      <w:r>
        <w:rPr>
          <w:rFonts w:ascii="Microsoft JhengHei" w:eastAsia="Microsoft JhengHei" w:hAnsi="Microsoft JhengHei" w:cs="Microsoft JhengHei"/>
          <w:w w:val="95"/>
        </w:rPr>
        <w:t>CHAR</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*pCommand</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9"/>
          <w:w w:val="135"/>
        </w:rPr>
        <w:t xml:space="preserve"> </w:t>
      </w:r>
      <w:r>
        <w:rPr>
          <w:rFonts w:ascii="Microsoft JhengHei" w:eastAsia="Microsoft JhengHei" w:hAnsi="Microsoft JhengHei" w:cs="Microsoft JhengHei"/>
          <w:w w:val="190"/>
        </w:rPr>
        <w:t>;</w:t>
      </w:r>
    </w:p>
    <w:p w:rsidR="00D032B6" w:rsidRDefault="00A23879">
      <w:pPr>
        <w:pStyle w:val="BodyText"/>
        <w:spacing w:before="80"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rPr>
        <w:t>INT32</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main</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6"/>
          <w:w w:val="125"/>
        </w:rPr>
        <w:t xml:space="preserve"> </w:t>
      </w:r>
      <w:r>
        <w:rPr>
          <w:rFonts w:ascii="Microsoft JhengHei" w:eastAsia="Microsoft JhengHei" w:hAnsi="Microsoft JhengHei" w:cs="Microsoft JhengHei"/>
        </w:rPr>
        <w:t>INT32</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argc,</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w w:val="90"/>
        </w:rPr>
        <w:t>CHAR</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rPr>
        <w:t>**argv</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40"/>
          <w:w w:val="110"/>
        </w:rPr>
        <w:t xml:space="preserve"> </w:t>
      </w:r>
      <w:r>
        <w:rPr>
          <w:rFonts w:ascii="Microsoft JhengHei" w:eastAsia="Microsoft JhengHei" w:hAnsi="Microsoft JhengHei" w:cs="Microsoft JhengHei"/>
          <w:w w:val="110"/>
        </w:rPr>
        <w:t>verify</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syntax</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45"/>
        </w:rPr>
        <w:t>if</w:t>
      </w:r>
      <w:r>
        <w:rPr>
          <w:rFonts w:ascii="Microsoft JhengHei" w:eastAsia="Microsoft JhengHei" w:hAnsi="Microsoft JhengHei" w:cs="Microsoft JhengHei"/>
          <w:spacing w:val="13"/>
          <w:w w:val="14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13"/>
          <w:w w:val="145"/>
        </w:rPr>
        <w:t xml:space="preserve"> </w:t>
      </w:r>
      <w:r>
        <w:rPr>
          <w:rFonts w:ascii="Microsoft JhengHei" w:eastAsia="Microsoft JhengHei" w:hAnsi="Microsoft JhengHei" w:cs="Microsoft JhengHei"/>
          <w:w w:val="110"/>
        </w:rPr>
        <w:t>5</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10"/>
        </w:rPr>
        <w:t>argc</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45"/>
        </w:rPr>
        <w:t>)</w:t>
      </w:r>
    </w:p>
    <w:p w:rsidR="00D032B6" w:rsidRDefault="00A23879">
      <w:pPr>
        <w:pStyle w:val="BodyText"/>
        <w:spacing w:line="20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displaySyntax</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6"/>
          <w:w w:val="140"/>
        </w:rPr>
        <w:t xml:space="preserve"> </w:t>
      </w:r>
      <w:r>
        <w:rPr>
          <w:rFonts w:ascii="Microsoft JhengHei" w:eastAsia="Microsoft JhengHei" w:hAnsi="Microsoft JhengHei" w:cs="Microsoft JhengHei"/>
          <w:w w:val="110"/>
        </w:rPr>
        <w:t>(CHAR*)argv[0]</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6"/>
          <w:w w:val="140"/>
        </w:rPr>
        <w:t xml:space="preserve"> </w:t>
      </w:r>
      <w:r>
        <w:rPr>
          <w:rFonts w:ascii="Microsoft JhengHei" w:eastAsia="Microsoft JhengHei" w:hAnsi="Microsoft JhengHei" w:cs="Microsoft JhengHei"/>
          <w:w w:val="180"/>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5"/>
        </w:rPr>
        <w:t>exit</w:t>
      </w:r>
      <w:r>
        <w:rPr>
          <w:rFonts w:ascii="Microsoft JhengHei" w:eastAsia="Microsoft JhengHei" w:hAnsi="Microsoft JhengHei" w:cs="Microsoft JhengHei"/>
          <w:spacing w:val="43"/>
          <w:w w:val="11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9"/>
          <w:w w:val="14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44"/>
          <w:w w:val="11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9"/>
          <w:w w:val="145"/>
        </w:rPr>
        <w:t xml:space="preserve"> </w:t>
      </w:r>
      <w:r>
        <w:rPr>
          <w:rFonts w:ascii="Microsoft JhengHei" w:eastAsia="Microsoft JhengHei" w:hAnsi="Microsoft JhengHei" w:cs="Microsoft JhengHei"/>
          <w:w w:val="190"/>
        </w:rPr>
        <w:t>;</w:t>
      </w:r>
    </w:p>
    <w:p w:rsidR="00D032B6" w:rsidRDefault="00A23879">
      <w:pPr>
        <w:pStyle w:val="BodyText"/>
        <w:spacing w:line="20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read</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argument</w:t>
      </w:r>
    </w:p>
    <w:p w:rsidR="00D032B6" w:rsidRDefault="00A23879">
      <w:pPr>
        <w:pStyle w:val="BodyText"/>
        <w:tabs>
          <w:tab w:val="left" w:pos="3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CHAR</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*pHostName</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(CHAR*)argv[1]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185"/>
        </w:rPr>
        <w:t>;</w:t>
      </w:r>
    </w:p>
    <w:p w:rsidR="00D032B6" w:rsidRDefault="00A23879">
      <w:pPr>
        <w:pStyle w:val="BodyText"/>
        <w:tabs>
          <w:tab w:val="left" w:pos="3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 xml:space="preserve">CHAR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*pPort</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(CHAR*)argv[2]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185"/>
        </w:rPr>
        <w:t>;</w:t>
      </w:r>
    </w:p>
    <w:p w:rsidR="00D032B6" w:rsidRDefault="00A23879">
      <w:pPr>
        <w:pStyle w:val="BodyText"/>
        <w:tabs>
          <w:tab w:val="left" w:pos="3417"/>
        </w:tabs>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 xml:space="preserve">CHAR </w:t>
      </w:r>
      <w:r>
        <w:rPr>
          <w:rFonts w:ascii="Microsoft JhengHei" w:eastAsia="Microsoft JhengHei" w:hAnsi="Microsoft JhengHei" w:cs="Microsoft JhengHei"/>
          <w:spacing w:val="2"/>
          <w:w w:val="90"/>
        </w:rPr>
        <w:t xml:space="preserve"> </w:t>
      </w:r>
      <w:r>
        <w:rPr>
          <w:rFonts w:ascii="Microsoft JhengHei" w:eastAsia="Microsoft JhengHei" w:hAnsi="Microsoft JhengHei" w:cs="Microsoft JhengHei"/>
          <w:w w:val="90"/>
        </w:rPr>
        <w:t>*pUsr</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(CHAR*)argv[3]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185"/>
        </w:rPr>
        <w:t>;</w:t>
      </w:r>
    </w:p>
    <w:p w:rsidR="00D032B6" w:rsidRDefault="00A23879">
      <w:pPr>
        <w:pStyle w:val="BodyText"/>
        <w:tabs>
          <w:tab w:val="left" w:pos="3417"/>
        </w:tabs>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CHAR</w:t>
      </w:r>
      <w:r>
        <w:rPr>
          <w:rFonts w:ascii="Microsoft JhengHei" w:eastAsia="Microsoft JhengHei" w:hAnsi="Microsoft JhengHei" w:cs="Microsoft JhengHei"/>
          <w:spacing w:val="37"/>
          <w:w w:val="90"/>
        </w:rPr>
        <w:t xml:space="preserve"> </w:t>
      </w:r>
      <w:r>
        <w:rPr>
          <w:rFonts w:ascii="Microsoft JhengHei" w:eastAsia="Microsoft JhengHei" w:hAnsi="Microsoft JhengHei" w:cs="Microsoft JhengHei"/>
          <w:w w:val="90"/>
        </w:rPr>
        <w:t>*pPasswd</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(CHAR*)argv[4]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185"/>
        </w:rPr>
        <w:t>;</w:t>
      </w:r>
    </w:p>
    <w:p w:rsidR="00D032B6" w:rsidRDefault="00D032B6">
      <w:pPr>
        <w:spacing w:before="3" w:line="190" w:lineRule="exact"/>
        <w:rPr>
          <w:sz w:val="19"/>
          <w:szCs w:val="19"/>
        </w:rPr>
      </w:pPr>
    </w:p>
    <w:p w:rsidR="00D032B6" w:rsidRDefault="00A23879">
      <w:pPr>
        <w:pStyle w:val="BodyText"/>
        <w:spacing w:line="147" w:lineRule="auto"/>
        <w:ind w:left="1517" w:right="6133"/>
        <w:rPr>
          <w:rFonts w:ascii="Microsoft JhengHei" w:eastAsia="Microsoft JhengHei" w:hAnsi="Microsoft JhengHei" w:cs="Microsoft JhengHei"/>
        </w:rPr>
      </w:pPr>
      <w:r>
        <w:rPr>
          <w:rFonts w:ascii="Microsoft JhengHei" w:eastAsia="Microsoft JhengHei" w:hAnsi="Microsoft JhengHei" w:cs="Microsoft JhengHei"/>
          <w:w w:val="105"/>
        </w:rPr>
        <w:t xml:space="preserve">// </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 xml:space="preserve">define </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 xml:space="preserve">local </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variable</w:t>
      </w:r>
      <w:r>
        <w:rPr>
          <w:rFonts w:ascii="Microsoft JhengHei" w:eastAsia="Microsoft JhengHei" w:hAnsi="Microsoft JhengHei" w:cs="Microsoft JhengHei"/>
          <w:w w:val="108"/>
        </w:rPr>
        <w:t xml:space="preserve"> </w:t>
      </w:r>
      <w:r>
        <w:rPr>
          <w:rFonts w:ascii="Microsoft JhengHei" w:eastAsia="Microsoft JhengHei" w:hAnsi="Microsoft JhengHei" w:cs="Microsoft JhengHei"/>
          <w:w w:val="105"/>
        </w:rPr>
        <w:t>sdb</w:t>
      </w:r>
      <w:r>
        <w:rPr>
          <w:rFonts w:ascii="Microsoft JhengHei" w:eastAsia="Microsoft JhengHei" w:hAnsi="Microsoft JhengHei" w:cs="Microsoft JhengHei"/>
          <w:spacing w:val="-20"/>
          <w:w w:val="105"/>
        </w:rPr>
        <w:t xml:space="preserve"> </w:t>
      </w:r>
      <w:r>
        <w:rPr>
          <w:rFonts w:ascii="Microsoft JhengHei" w:eastAsia="Microsoft JhengHei" w:hAnsi="Microsoft JhengHei" w:cs="Microsoft JhengHei"/>
          <w:w w:val="105"/>
        </w:rPr>
        <w:t>connection</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20"/>
        </w:rPr>
        <w:t>;</w:t>
      </w:r>
    </w:p>
    <w:p w:rsidR="00D032B6" w:rsidRDefault="00A23879">
      <w:pPr>
        <w:pStyle w:val="BodyText"/>
        <w:spacing w:line="232" w:lineRule="exact"/>
        <w:ind w:left="1517"/>
        <w:rPr>
          <w:rFonts w:ascii="Microsoft JhengHei" w:eastAsia="Microsoft JhengHei" w:hAnsi="Microsoft JhengHei" w:cs="Microsoft JhengHei"/>
        </w:rPr>
      </w:pPr>
      <w:r>
        <w:rPr>
          <w:rFonts w:ascii="Microsoft JhengHei" w:eastAsia="Microsoft JhengHei" w:hAnsi="Microsoft JhengHei" w:cs="Microsoft JhengHei"/>
          <w:w w:val="90"/>
        </w:rPr>
        <w:t>INT32</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115"/>
        </w:rPr>
        <w:t>rc</w:t>
      </w:r>
      <w:r>
        <w:rPr>
          <w:rFonts w:ascii="Microsoft JhengHei" w:eastAsia="Microsoft JhengHei" w:hAnsi="Microsoft JhengHei" w:cs="Microsoft JhengHei"/>
          <w:spacing w:val="11"/>
          <w:w w:val="115"/>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SDB_OK</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190"/>
        </w:rPr>
        <w:t>;</w:t>
      </w:r>
    </w:p>
    <w:p w:rsidR="00D032B6" w:rsidRDefault="00A23879">
      <w:pPr>
        <w:pStyle w:val="BodyText"/>
        <w:spacing w:before="80" w:line="339" w:lineRule="exact"/>
        <w:ind w:left="15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connect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database</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105"/>
        </w:rPr>
        <w:t>connection.connect</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2"/>
          <w:w w:val="125"/>
        </w:rPr>
        <w:t xml:space="preserve"> </w:t>
      </w:r>
      <w:r>
        <w:rPr>
          <w:rFonts w:ascii="Microsoft JhengHei" w:eastAsia="Microsoft JhengHei" w:hAnsi="Microsoft JhengHei" w:cs="Microsoft JhengHei"/>
          <w:w w:val="105"/>
        </w:rPr>
        <w:t>pHostName,</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pPort,</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pUsr,</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pPasswd</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3"/>
          <w:w w:val="12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130"/>
        </w:rPr>
        <w:t>if(</w:t>
      </w:r>
      <w:r>
        <w:rPr>
          <w:rFonts w:ascii="Microsoft JhengHei" w:eastAsia="Microsoft JhengHei" w:hAnsi="Microsoft JhengHei" w:cs="Microsoft JhengHei"/>
          <w:spacing w:val="-30"/>
          <w:w w:val="130"/>
        </w:rPr>
        <w:t xml:space="preserve"> </w:t>
      </w:r>
      <w:r>
        <w:rPr>
          <w:rFonts w:ascii="Microsoft JhengHei" w:eastAsia="Microsoft JhengHei" w:hAnsi="Microsoft JhengHei" w:cs="Microsoft JhengHei"/>
          <w:w w:val="105"/>
        </w:rPr>
        <w:t>rc!=SDB_OK</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30"/>
        </w:rPr>
        <w:t>)</w:t>
      </w:r>
    </w:p>
    <w:p w:rsidR="00D032B6" w:rsidRDefault="00A23879">
      <w:pPr>
        <w:pStyle w:val="BodyText"/>
        <w:spacing w:line="20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rPr>
        <w:t>cout</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&lt;&lt;"Fail</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connet</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database,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rc</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7"/>
          <w:w w:val="90"/>
        </w:rPr>
        <w:t xml:space="preserve"> </w:t>
      </w:r>
      <w:r>
        <w:rPr>
          <w:rFonts w:ascii="Microsoft JhengHei" w:eastAsia="Microsoft JhengHei" w:hAnsi="Microsoft JhengHei" w:cs="Microsoft JhengHei"/>
        </w:rPr>
        <w:t>"&lt;&lt;rc&lt;&lt;endl</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goto</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error</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90"/>
        </w:rPr>
        <w:t>;</w:t>
      </w:r>
    </w:p>
    <w:p w:rsidR="00D032B6" w:rsidRDefault="00A23879">
      <w:pPr>
        <w:pStyle w:val="BodyText"/>
        <w:spacing w:line="20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110"/>
        </w:rPr>
        <w:t>else</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cout&lt;&lt;"Connect</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success!"&lt;&lt;endl</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w:t>
      </w:r>
    </w:p>
    <w:p w:rsidR="00D032B6" w:rsidRDefault="00D032B6">
      <w:pPr>
        <w:spacing w:before="1" w:line="100" w:lineRule="exact"/>
        <w:rPr>
          <w:sz w:val="10"/>
          <w:szCs w:val="10"/>
        </w:rPr>
      </w:pPr>
    </w:p>
    <w:p w:rsidR="00D032B6" w:rsidRDefault="00A23879">
      <w:pPr>
        <w:pStyle w:val="BodyText"/>
        <w:spacing w:line="317"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done:</w:t>
      </w:r>
    </w:p>
    <w:p w:rsidR="00D032B6" w:rsidRDefault="00A23879">
      <w:pPr>
        <w:pStyle w:val="BodyText"/>
        <w:spacing w:line="212" w:lineRule="exact"/>
        <w:ind w:left="17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disconnect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database</w:t>
      </w:r>
    </w:p>
    <w:p w:rsidR="00D032B6" w:rsidRDefault="00A23879">
      <w:pPr>
        <w:pStyle w:val="BodyText"/>
        <w:spacing w:line="212" w:lineRule="exact"/>
        <w:ind w:left="1717"/>
        <w:rPr>
          <w:rFonts w:ascii="Microsoft JhengHei" w:eastAsia="Microsoft JhengHei" w:hAnsi="Microsoft JhengHei" w:cs="Microsoft JhengHei"/>
        </w:rPr>
      </w:pPr>
      <w:r>
        <w:rPr>
          <w:rFonts w:ascii="Microsoft JhengHei" w:eastAsia="Microsoft JhengHei" w:hAnsi="Microsoft JhengHei" w:cs="Microsoft JhengHei"/>
          <w:w w:val="105"/>
        </w:rPr>
        <w:t>connection.disconnect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717"/>
        <w:rPr>
          <w:rFonts w:ascii="Microsoft JhengHei" w:eastAsia="Microsoft JhengHei" w:hAnsi="Microsoft JhengHei" w:cs="Microsoft JhengHei"/>
        </w:rPr>
      </w:pPr>
      <w:r>
        <w:rPr>
          <w:rFonts w:ascii="Microsoft JhengHei" w:eastAsia="Microsoft JhengHei" w:hAnsi="Microsoft JhengHei" w:cs="Microsoft JhengHei"/>
          <w:w w:val="115"/>
        </w:rPr>
        <w:t>return</w:t>
      </w:r>
      <w:r>
        <w:rPr>
          <w:rFonts w:ascii="Microsoft JhengHei" w:eastAsia="Microsoft JhengHei" w:hAnsi="Microsoft JhengHei" w:cs="Microsoft JhengHei"/>
          <w:spacing w:val="-3"/>
          <w:w w:val="11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3"/>
          <w:w w:val="11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20"/>
        </w:rPr>
        <w:t>error:</w:t>
      </w:r>
    </w:p>
    <w:p w:rsidR="00D032B6" w:rsidRDefault="00A23879">
      <w:pPr>
        <w:pStyle w:val="BodyText"/>
        <w:spacing w:line="212" w:lineRule="exact"/>
        <w:ind w:left="1717"/>
        <w:rPr>
          <w:rFonts w:ascii="Microsoft JhengHei" w:eastAsia="Microsoft JhengHei" w:hAnsi="Microsoft JhengHei" w:cs="Microsoft JhengHei"/>
        </w:rPr>
      </w:pPr>
      <w:r>
        <w:rPr>
          <w:rFonts w:ascii="Microsoft JhengHei" w:eastAsia="Microsoft JhengHei" w:hAnsi="Microsoft JhengHei" w:cs="Microsoft JhengHei"/>
          <w:w w:val="95"/>
        </w:rPr>
        <w:t>goto</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done</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 w:line="100" w:lineRule="exact"/>
        <w:rPr>
          <w:sz w:val="10"/>
          <w:szCs w:val="10"/>
        </w:rPr>
      </w:pPr>
    </w:p>
    <w:p w:rsidR="00D032B6" w:rsidRDefault="00A23879">
      <w:pPr>
        <w:pStyle w:val="BodyText"/>
        <w:spacing w:line="3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35"/>
          <w:w w:val="105"/>
        </w:rPr>
        <w:t xml:space="preserve"> </w:t>
      </w:r>
      <w:r>
        <w:rPr>
          <w:rFonts w:ascii="Microsoft JhengHei" w:eastAsia="Microsoft JhengHei" w:hAnsi="Microsoft JhengHei" w:cs="Microsoft JhengHei"/>
          <w:w w:val="105"/>
        </w:rPr>
        <w:t>Display</w:t>
      </w:r>
      <w:r>
        <w:rPr>
          <w:rFonts w:ascii="Microsoft JhengHei" w:eastAsia="Microsoft JhengHei" w:hAnsi="Microsoft JhengHei" w:cs="Microsoft JhengHei"/>
          <w:spacing w:val="36"/>
          <w:w w:val="105"/>
        </w:rPr>
        <w:t xml:space="preserve"> </w:t>
      </w:r>
      <w:r>
        <w:rPr>
          <w:rFonts w:ascii="Microsoft JhengHei" w:eastAsia="Microsoft JhengHei" w:hAnsi="Microsoft JhengHei" w:cs="Microsoft JhengHei"/>
          <w:w w:val="105"/>
        </w:rPr>
        <w:t>Syntax</w:t>
      </w:r>
      <w:r>
        <w:rPr>
          <w:rFonts w:ascii="Microsoft JhengHei" w:eastAsia="Microsoft JhengHei" w:hAnsi="Microsoft JhengHei" w:cs="Microsoft JhengHei"/>
          <w:spacing w:val="36"/>
          <w:w w:val="105"/>
        </w:rPr>
        <w:t xml:space="preserve"> </w:t>
      </w:r>
      <w:r>
        <w:rPr>
          <w:rFonts w:ascii="Microsoft JhengHei" w:eastAsia="Microsoft JhengHei" w:hAnsi="Microsoft JhengHei" w:cs="Microsoft JhengHei"/>
          <w:w w:val="105"/>
        </w:rPr>
        <w:t>Error</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void</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displaySyntax</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13"/>
          <w:w w:val="125"/>
        </w:rPr>
        <w:t xml:space="preserve"> </w:t>
      </w:r>
      <w:r>
        <w:rPr>
          <w:rFonts w:ascii="Microsoft JhengHei" w:eastAsia="Microsoft JhengHei" w:hAnsi="Microsoft JhengHei" w:cs="Microsoft JhengHei"/>
          <w:w w:val="95"/>
        </w:rPr>
        <w:t>CHAR</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*pCommand</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85"/>
        </w:rPr>
        <w:t xml:space="preserve">cout&lt;&lt;"Syntax:"&lt;&lt;pCommand"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&lt;hostname&gt; </w:t>
      </w:r>
      <w:r>
        <w:rPr>
          <w:rFonts w:ascii="Microsoft JhengHei" w:eastAsia="Microsoft JhengHei" w:hAnsi="Microsoft JhengHei" w:cs="Microsoft JhengHei"/>
          <w:spacing w:val="23"/>
          <w:w w:val="85"/>
        </w:rPr>
        <w:t xml:space="preserve"> </w:t>
      </w:r>
      <w:r>
        <w:rPr>
          <w:rFonts w:ascii="Microsoft JhengHei" w:eastAsia="Microsoft JhengHei" w:hAnsi="Microsoft JhengHei" w:cs="Microsoft JhengHei"/>
          <w:w w:val="85"/>
        </w:rPr>
        <w:t>&lt;servicename&gt;\</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usernamepassword"endl</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w:t>
      </w:r>
    </w:p>
    <w:p w:rsidR="00D032B6" w:rsidRDefault="00A23879">
      <w:pPr>
        <w:pStyle w:val="BodyText"/>
        <w:spacing w:line="217" w:lineRule="exact"/>
        <w:ind w:left="15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spacing w:before="26"/>
        <w:ind w:left="1217"/>
      </w:pPr>
      <w:r>
        <w:pict>
          <v:group id="_x0000_s3258" style="position:absolute;left:0;text-align:left;margin-left:95.85pt;margin-top:23.15pt;width:459.45pt;height:42.4pt;z-index:-251910144;mso-position-horizontal-relative:page" coordorigin="1917,463" coordsize="9189,848">
            <v:shape id="_x0000_s3259" style="position:absolute;left:1917;top:463;width:9189;height:848" coordorigin="1917,463" coordsize="9189,848" path="m1917,463r9189,l11106,1311r-9189,l1917,463xe" fillcolor="#efefef" stroked="f">
              <v:path arrowok="t"/>
            </v:shape>
            <w10:wrap anchorx="page"/>
          </v:group>
        </w:pict>
      </w:r>
      <w:r w:rsidR="00A23879">
        <w:rPr>
          <w:w w:val="95"/>
        </w:rPr>
        <w:t xml:space="preserve">在 </w:t>
      </w:r>
      <w:r w:rsidR="00A23879">
        <w:rPr>
          <w:spacing w:val="30"/>
          <w:w w:val="95"/>
        </w:rPr>
        <w:t xml:space="preserve"> </w:t>
      </w:r>
      <w:r w:rsidR="00A23879">
        <w:rPr>
          <w:w w:val="95"/>
        </w:rPr>
        <w:t xml:space="preserve">Linux下，可以如下编译及链接动态链接库文件 </w:t>
      </w:r>
      <w:r w:rsidR="00A23879">
        <w:rPr>
          <w:spacing w:val="31"/>
          <w:w w:val="95"/>
        </w:rPr>
        <w:t xml:space="preserve"> </w:t>
      </w:r>
      <w:r w:rsidR="00A23879">
        <w:rPr>
          <w:w w:val="95"/>
        </w:rPr>
        <w:t>libsdbcpp.so:</w:t>
      </w:r>
    </w:p>
    <w:p w:rsidR="00D032B6" w:rsidRDefault="00A23879">
      <w:pPr>
        <w:pStyle w:val="BodyText"/>
        <w:spacing w:before="92" w:line="147" w:lineRule="auto"/>
        <w:ind w:left="1217"/>
        <w:rPr>
          <w:rFonts w:ascii="Microsoft JhengHei" w:eastAsia="Microsoft JhengHei" w:hAnsi="Microsoft JhengHei" w:cs="Microsoft JhengHei"/>
        </w:rPr>
      </w:pPr>
      <w:r>
        <w:rPr>
          <w:rFonts w:ascii="Microsoft JhengHei" w:eastAsia="Microsoft JhengHei" w:hAnsi="Microsoft JhengHei" w:cs="Microsoft JhengHei"/>
        </w:rPr>
        <w:t>$g++</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-o</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connect</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connect.cpp</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-I</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&lt;PATH&gt;/sdbdriver/include</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-lsdbcpp</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-L</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&lt;PATH&gt;/sdbdriver/lib</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rPr>
        <w:t>执行结果如下：</w:t>
      </w:r>
    </w:p>
    <w:p w:rsidR="00D032B6" w:rsidRDefault="00A23879">
      <w:pPr>
        <w:pStyle w:val="BodyText"/>
        <w:spacing w:line="147" w:lineRule="auto"/>
        <w:ind w:left="1217" w:right="5113"/>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./connect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localhost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11810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w:t>
      </w:r>
      <w:r>
        <w:rPr>
          <w:rFonts w:ascii="Microsoft JhengHei" w:eastAsia="Microsoft JhengHei" w:hAnsi="Microsoft JhengHei" w:cs="Microsoft JhengHei"/>
          <w:w w:val="120"/>
        </w:rPr>
        <w:t xml:space="preserve"> </w:t>
      </w:r>
      <w:r>
        <w:rPr>
          <w:rFonts w:ascii="Microsoft JhengHei" w:eastAsia="Microsoft JhengHei" w:hAnsi="Microsoft JhengHei" w:cs="Microsoft JhengHei"/>
        </w:rPr>
        <w:t>Connect</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success!</w:t>
      </w:r>
    </w:p>
    <w:p w:rsidR="00D032B6" w:rsidRDefault="00D032B6">
      <w:pPr>
        <w:spacing w:before="3" w:line="140" w:lineRule="exact"/>
        <w:rPr>
          <w:sz w:val="14"/>
          <w:szCs w:val="14"/>
        </w:rPr>
      </w:pPr>
    </w:p>
    <w:p w:rsidR="00D032B6" w:rsidRDefault="00620DD5">
      <w:pPr>
        <w:pStyle w:val="BodyText"/>
        <w:spacing w:line="159" w:lineRule="auto"/>
        <w:ind w:left="1857" w:right="113" w:hanging="640"/>
      </w:pPr>
      <w:r>
        <w:pict>
          <v:shape id="_x0000_i1082"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本例程连接到本地数据库的11810端口，使用的是空的用户名和密码。</w:t>
      </w:r>
      <w:r w:rsidR="00A23879">
        <w:t xml:space="preserve">用户需要根据自己的实际 </w:t>
      </w:r>
      <w:r w:rsidR="00A23879">
        <w:rPr>
          <w:w w:val="95"/>
        </w:rPr>
        <w:t>情况配置参数。譬如，./connect</w:t>
      </w:r>
      <w:r w:rsidR="00A23879">
        <w:rPr>
          <w:spacing w:val="19"/>
          <w:w w:val="95"/>
        </w:rPr>
        <w:t xml:space="preserve"> </w:t>
      </w:r>
      <w:r w:rsidR="00A23879">
        <w:rPr>
          <w:w w:val="95"/>
        </w:rPr>
        <w:t>localhost</w:t>
      </w:r>
      <w:r w:rsidR="00A23879">
        <w:rPr>
          <w:spacing w:val="19"/>
          <w:w w:val="95"/>
        </w:rPr>
        <w:t xml:space="preserve"> </w:t>
      </w:r>
      <w:r w:rsidR="00A23879">
        <w:rPr>
          <w:w w:val="95"/>
        </w:rPr>
        <w:t>11810</w:t>
      </w:r>
      <w:r w:rsidR="00A23879">
        <w:rPr>
          <w:spacing w:val="19"/>
          <w:w w:val="95"/>
        </w:rPr>
        <w:t xml:space="preserve"> </w:t>
      </w:r>
      <w:r w:rsidR="00A23879">
        <w:rPr>
          <w:w w:val="95"/>
        </w:rPr>
        <w:t>"sequoiadb"</w:t>
      </w:r>
      <w:r w:rsidR="00A23879">
        <w:rPr>
          <w:spacing w:val="19"/>
          <w:w w:val="95"/>
        </w:rPr>
        <w:t xml:space="preserve"> </w:t>
      </w:r>
      <w:r w:rsidR="00A23879">
        <w:rPr>
          <w:w w:val="95"/>
        </w:rPr>
        <w:t>"sequoiadb"。当数据库已经创建</w:t>
      </w:r>
      <w:r w:rsidR="00A23879">
        <w:t xml:space="preserve"> 用户时，应该使用正确的用户及密码连接到数据库，否则连接失败。</w:t>
      </w:r>
    </w:p>
    <w:p w:rsidR="00D032B6" w:rsidRDefault="00035F6E">
      <w:pPr>
        <w:pStyle w:val="BodyText"/>
        <w:tabs>
          <w:tab w:val="left" w:pos="1217"/>
        </w:tabs>
        <w:spacing w:line="284" w:lineRule="exact"/>
        <w:rPr>
          <w:lang w:eastAsia="zh-CN"/>
        </w:rPr>
      </w:pPr>
      <w:r>
        <w:pict>
          <v:group id="_x0000_s3255" style="position:absolute;left:0;text-align:left;margin-left:95.85pt;margin-top:19.15pt;width:459.45pt;height:31.8pt;z-index:-251909120;mso-position-horizontal-relative:page" coordorigin="1917,383" coordsize="9189,636">
            <v:shape id="_x0000_s3256" style="position:absolute;left:1917;top:383;width:9189;height:636" coordorigin="1917,383" coordsize="9189,636" path="m1917,383r9189,l11106,1019r-9189,l1917,383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创建集合空间和集合</w:t>
      </w:r>
    </w:p>
    <w:p w:rsidR="00D032B6" w:rsidRDefault="00A23879">
      <w:pPr>
        <w:pStyle w:val="BodyText"/>
        <w:spacing w:before="96" w:line="147" w:lineRule="auto"/>
        <w:ind w:left="1217" w:right="5113"/>
        <w:rPr>
          <w:rFonts w:ascii="Microsoft JhengHei" w:eastAsia="Microsoft JhengHei" w:hAnsi="Microsoft JhengHei" w:cs="Microsoft JhengHei"/>
        </w:rPr>
      </w:pP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spacing w:val="31"/>
          <w:lang w:eastAsia="zh-CN"/>
        </w:rPr>
        <w:t xml:space="preserve"> </w:t>
      </w:r>
      <w:r>
        <w:rPr>
          <w:rFonts w:ascii="Microsoft JhengHei" w:eastAsia="Microsoft JhengHei" w:hAnsi="Microsoft JhengHei" w:cs="Microsoft JhengHei"/>
          <w:lang w:eastAsia="zh-CN"/>
        </w:rPr>
        <w:t xml:space="preserve">首先，定义集合空间，集合对象。 </w:t>
      </w:r>
      <w:r>
        <w:rPr>
          <w:rFonts w:ascii="Microsoft JhengHei" w:eastAsia="Microsoft JhengHei" w:hAnsi="Microsoft JhengHei" w:cs="Microsoft JhengHei"/>
          <w:w w:val="105"/>
        </w:rPr>
        <w:t>sdbCollectionSpace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collectionspace</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0"/>
        </w:rPr>
        <w:t>sdbCollection</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collection</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85"/>
        </w:rPr>
        <w:t>;</w:t>
      </w:r>
    </w:p>
    <w:p w:rsidR="00D032B6" w:rsidRDefault="00D032B6">
      <w:pPr>
        <w:spacing w:line="147" w:lineRule="auto"/>
        <w:rPr>
          <w:rFonts w:ascii="Microsoft JhengHei" w:eastAsia="Microsoft JhengHei" w:hAnsi="Microsoft JhengHei" w:cs="Microsoft JhengHei"/>
        </w:rPr>
        <w:sectPr w:rsidR="00D032B6">
          <w:pgSz w:w="12240" w:h="15840"/>
          <w:pgMar w:top="900" w:right="116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397"/>
        <w:rPr>
          <w:rFonts w:ascii="Microsoft JhengHei" w:eastAsia="Microsoft JhengHei" w:hAnsi="Microsoft JhengHei" w:cs="Microsoft JhengHei"/>
        </w:rPr>
      </w:pPr>
      <w:r w:rsidRPr="00035F6E">
        <w:pict>
          <v:group id="_x0000_s3253" style="position:absolute;left:0;text-align:left;margin-left:95.85pt;margin-top:4.7pt;width:459.45pt;height:42.4pt;z-index:-251908096;mso-position-horizontal-relative:page" coordorigin="1917,94" coordsize="9189,848">
            <v:shape id="_x0000_s3254" style="position:absolute;left:1917;top:94;width:9189;height:848" coordorigin="1917,94" coordsize="9189,848" path="m1917,94r9189,l11106,942r-9189,l1917,94xe" fillcolor="#efefef" stroked="f">
              <v:path arrowok="t"/>
            </v:shape>
            <w10:wrap anchorx="page"/>
          </v:group>
        </w:pict>
      </w:r>
      <w:r w:rsidR="00A23879">
        <w:rPr>
          <w:rFonts w:ascii="Microsoft JhengHei" w:eastAsia="Microsoft JhengHei" w:hAnsi="Microsoft JhengHei" w:cs="Microsoft JhengHei"/>
          <w:w w:val="105"/>
        </w:rPr>
        <w:t>//</w:t>
      </w:r>
      <w:r w:rsidR="00A23879">
        <w:rPr>
          <w:rFonts w:ascii="Microsoft JhengHei" w:eastAsia="Microsoft JhengHei" w:hAnsi="Microsoft JhengHei" w:cs="Microsoft JhengHei"/>
          <w:spacing w:val="1"/>
          <w:w w:val="105"/>
        </w:rPr>
        <w:t xml:space="preserve"> </w:t>
      </w:r>
      <w:r w:rsidR="00A23879">
        <w:rPr>
          <w:rFonts w:ascii="Microsoft JhengHei" w:eastAsia="Microsoft JhengHei" w:hAnsi="Microsoft JhengHei" w:cs="Microsoft JhengHei"/>
          <w:w w:val="105"/>
        </w:rPr>
        <w:t>创建集合空间"foo"</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rc</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105"/>
        </w:rPr>
        <w:t>connection.createCollectionSpace</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"foo",</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SDB_PAGESIZE_4K,</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collectionspace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在新建立的集合空间中创建集合"bar"</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rc</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w w:val="115"/>
        </w:rPr>
        <w:t>collectionspace.createCollection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9"/>
          <w:w w:val="135"/>
        </w:rPr>
        <w:t xml:space="preserve"> </w:t>
      </w:r>
      <w:r>
        <w:rPr>
          <w:rFonts w:ascii="Microsoft JhengHei" w:eastAsia="Microsoft JhengHei" w:hAnsi="Microsoft JhengHei" w:cs="Microsoft JhengHei"/>
          <w:w w:val="115"/>
        </w:rPr>
        <w:t>"bar",</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9"/>
          <w:w w:val="135"/>
        </w:rPr>
        <w:t xml:space="preserve"> </w:t>
      </w:r>
      <w:r>
        <w:rPr>
          <w:rFonts w:ascii="Microsoft JhengHei" w:eastAsia="Microsoft JhengHei" w:hAnsi="Microsoft JhengHei" w:cs="Microsoft JhengHei"/>
          <w:w w:val="185"/>
        </w:rPr>
        <w:t>;</w:t>
      </w:r>
    </w:p>
    <w:p w:rsidR="00D032B6" w:rsidRDefault="00D032B6">
      <w:pPr>
        <w:spacing w:before="2" w:line="110" w:lineRule="exact"/>
        <w:rPr>
          <w:sz w:val="11"/>
          <w:szCs w:val="11"/>
        </w:rPr>
      </w:pPr>
    </w:p>
    <w:p w:rsidR="00D032B6" w:rsidRDefault="00A23879">
      <w:pPr>
        <w:pStyle w:val="BodyText"/>
        <w:spacing w:line="168" w:lineRule="auto"/>
        <w:ind w:left="397" w:right="465"/>
        <w:rPr>
          <w:lang w:eastAsia="zh-CN"/>
        </w:rPr>
      </w:pPr>
      <w:r>
        <w:rPr>
          <w:w w:val="90"/>
          <w:lang w:eastAsia="zh-CN"/>
        </w:rPr>
        <w:t>以上创建了一个名字为“foo”的集合空间和一个名字为“bar”的集合，集合空间内的集合的数据页大小</w:t>
      </w:r>
      <w:r>
        <w:rPr>
          <w:lang w:eastAsia="zh-CN"/>
        </w:rPr>
        <w:t xml:space="preserve"> </w:t>
      </w:r>
      <w:r>
        <w:rPr>
          <w:w w:val="95"/>
          <w:lang w:eastAsia="zh-CN"/>
        </w:rPr>
        <w:t>为4k。可根据实际情况选择不同大小的数据页。创建集合后，可对集合做增删改查等操作。</w:t>
      </w:r>
    </w:p>
    <w:p w:rsidR="00D032B6" w:rsidRDefault="00620DD5">
      <w:pPr>
        <w:pStyle w:val="BodyText"/>
        <w:spacing w:before="34" w:line="553" w:lineRule="exact"/>
        <w:ind w:left="397"/>
        <w:rPr>
          <w:lang w:eastAsia="zh-CN"/>
        </w:rPr>
      </w:pPr>
      <w:r>
        <w:pict>
          <v:shape id="_x0000_i1083"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037"/>
        <w:rPr>
          <w:lang w:eastAsia="zh-CN"/>
        </w:rPr>
      </w:pPr>
      <w:r>
        <w:rPr>
          <w:w w:val="90"/>
          <w:lang w:eastAsia="zh-CN"/>
        </w:rPr>
        <w:t xml:space="preserve">在创建集合“bar”时并没有附加分区，压缩等信息，详情请查阅  </w:t>
      </w:r>
      <w:r>
        <w:rPr>
          <w:spacing w:val="16"/>
          <w:w w:val="90"/>
          <w:lang w:eastAsia="zh-CN"/>
        </w:rPr>
        <w:t xml:space="preserve"> </w:t>
      </w:r>
      <w:r>
        <w:rPr>
          <w:color w:val="0000FF"/>
          <w:w w:val="90"/>
          <w:lang w:eastAsia="zh-CN"/>
        </w:rPr>
        <w:t xml:space="preserve">C++  </w:t>
      </w:r>
      <w:r>
        <w:rPr>
          <w:color w:val="0000FF"/>
          <w:spacing w:val="17"/>
          <w:w w:val="90"/>
          <w:lang w:eastAsia="zh-CN"/>
        </w:rPr>
        <w:t xml:space="preserve"> </w:t>
      </w:r>
      <w:r>
        <w:rPr>
          <w:color w:val="0000FF"/>
          <w:w w:val="90"/>
          <w:lang w:eastAsia="zh-CN"/>
        </w:rPr>
        <w:t>API</w:t>
      </w:r>
    </w:p>
    <w:p w:rsidR="00606508" w:rsidRDefault="00035F6E">
      <w:pPr>
        <w:pStyle w:val="BodyText"/>
        <w:numPr>
          <w:ilvl w:val="0"/>
          <w:numId w:val="34"/>
        </w:numPr>
        <w:tabs>
          <w:tab w:val="left" w:pos="397"/>
        </w:tabs>
        <w:spacing w:line="267" w:lineRule="exact"/>
        <w:ind w:left="397"/>
      </w:pPr>
      <w:r>
        <w:pict>
          <v:group id="_x0000_s3250" style="position:absolute;left:0;text-align:left;margin-left:95.85pt;margin-top:18.25pt;width:459.45pt;height:53pt;z-index:-251907072;mso-position-horizontal-relative:page" coordorigin="1917,365" coordsize="9189,1060">
            <v:shape id="_x0000_s3251" style="position:absolute;left:1917;top:365;width:9189;height:1060" coordorigin="1917,365" coordsize="9189,1060" path="m1917,365r9189,l11106,1425r-9189,l1917,365xe" fillcolor="#efefef" stroked="f">
              <v:path arrowok="t"/>
            </v:shape>
            <w10:wrap anchorx="page"/>
          </v:group>
        </w:pict>
      </w:r>
      <w:r w:rsidR="00A23879">
        <w:rPr>
          <w:position w:val="1"/>
        </w:rPr>
        <w:t>插入数据：insert</w:t>
      </w:r>
    </w:p>
    <w:p w:rsidR="00D032B6" w:rsidRDefault="00A23879">
      <w:pPr>
        <w:pStyle w:val="BodyText"/>
        <w:spacing w:before="96" w:line="147" w:lineRule="auto"/>
        <w:ind w:left="397" w:right="5270"/>
        <w:rPr>
          <w:rFonts w:ascii="Microsoft JhengHei" w:eastAsia="Microsoft JhengHei" w:hAnsi="Microsoft JhengHei" w:cs="Microsoft JhengHei"/>
        </w:rPr>
      </w:pPr>
      <w:r>
        <w:rPr>
          <w:rFonts w:ascii="Microsoft JhengHei" w:eastAsia="Microsoft JhengHei" w:hAnsi="Microsoft JhengHei" w:cs="Microsoft JhengHei"/>
          <w:w w:val="110"/>
          <w:lang w:eastAsia="zh-CN"/>
        </w:rPr>
        <w:t xml:space="preserve">// </w:t>
      </w:r>
      <w:r>
        <w:rPr>
          <w:rFonts w:ascii="Microsoft JhengHei" w:eastAsia="Microsoft JhengHei" w:hAnsi="Microsoft JhengHei" w:cs="Microsoft JhengHei"/>
          <w:spacing w:val="29"/>
          <w:w w:val="110"/>
          <w:lang w:eastAsia="zh-CN"/>
        </w:rPr>
        <w:t xml:space="preserve"> </w:t>
      </w:r>
      <w:r>
        <w:rPr>
          <w:rFonts w:ascii="Microsoft JhengHei" w:eastAsia="Microsoft JhengHei" w:hAnsi="Microsoft JhengHei" w:cs="Microsoft JhengHei"/>
          <w:w w:val="95"/>
          <w:lang w:eastAsia="zh-CN"/>
        </w:rPr>
        <w:t xml:space="preserve">首先，需要创建一个插入的 </w:t>
      </w:r>
      <w:r>
        <w:rPr>
          <w:rFonts w:ascii="Microsoft JhengHei" w:eastAsia="Microsoft JhengHei" w:hAnsi="Microsoft JhengHei" w:cs="Microsoft JhengHei"/>
          <w:spacing w:val="45"/>
          <w:w w:val="95"/>
          <w:lang w:eastAsia="zh-CN"/>
        </w:rPr>
        <w:t xml:space="preserve"> </w:t>
      </w:r>
      <w:r>
        <w:rPr>
          <w:rFonts w:ascii="Microsoft JhengHei" w:eastAsia="Microsoft JhengHei" w:hAnsi="Microsoft JhengHei" w:cs="Microsoft JhengHei"/>
          <w:w w:val="95"/>
          <w:lang w:eastAsia="zh-CN"/>
        </w:rPr>
        <w:t xml:space="preserve">bson </w:t>
      </w:r>
      <w:r>
        <w:rPr>
          <w:rFonts w:ascii="Microsoft JhengHei" w:eastAsia="Microsoft JhengHei" w:hAnsi="Microsoft JhengHei" w:cs="Microsoft JhengHei"/>
          <w:spacing w:val="44"/>
          <w:w w:val="95"/>
          <w:lang w:eastAsia="zh-CN"/>
        </w:rPr>
        <w:t xml:space="preserve"> </w:t>
      </w:r>
      <w:r>
        <w:rPr>
          <w:rFonts w:ascii="Microsoft JhengHei" w:eastAsia="Microsoft JhengHei" w:hAnsi="Microsoft JhengHei" w:cs="Microsoft JhengHei"/>
          <w:w w:val="95"/>
          <w:lang w:eastAsia="zh-CN"/>
        </w:rPr>
        <w:t>对象。</w:t>
      </w: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w w:val="95"/>
        </w:rPr>
        <w:t>BSONObj</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obj</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70"/>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obj</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85"/>
        </w:rPr>
        <w:t>=</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85"/>
        </w:rPr>
        <w:t>BSON</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6"/>
          <w:w w:val="135"/>
        </w:rPr>
        <w:t xml:space="preserve"> </w:t>
      </w:r>
      <w:r>
        <w:rPr>
          <w:rFonts w:ascii="Microsoft JhengHei" w:eastAsia="Microsoft JhengHei" w:hAnsi="Microsoft JhengHei" w:cs="Microsoft JhengHei"/>
          <w:w w:val="95"/>
        </w:rPr>
        <w:t>"name"</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95"/>
        </w:rPr>
        <w:t>"tom"</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95"/>
        </w:rPr>
        <w:t>"age"</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95"/>
        </w:rPr>
        <w:t>24</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6"/>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接着，把此</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bson</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对象插入集合中</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collection.insert</w:t>
      </w:r>
      <w:r>
        <w:rPr>
          <w:rFonts w:ascii="Microsoft JhengHei" w:eastAsia="Microsoft JhengHei" w:hAnsi="Microsoft JhengHei" w:cs="Microsoft JhengHei"/>
          <w:spacing w:val="-17"/>
          <w:w w:val="12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7"/>
          <w:w w:val="145"/>
        </w:rPr>
        <w:t xml:space="preserve"> </w:t>
      </w:r>
      <w:r>
        <w:rPr>
          <w:rFonts w:ascii="Microsoft JhengHei" w:eastAsia="Microsoft JhengHei" w:hAnsi="Microsoft JhengHei" w:cs="Microsoft JhengHei"/>
          <w:w w:val="125"/>
        </w:rPr>
        <w:t>obj</w:t>
      </w:r>
      <w:r>
        <w:rPr>
          <w:rFonts w:ascii="Microsoft JhengHei" w:eastAsia="Microsoft JhengHei" w:hAnsi="Microsoft JhengHei" w:cs="Microsoft JhengHei"/>
          <w:spacing w:val="-17"/>
          <w:w w:val="125"/>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27"/>
          <w:w w:val="145"/>
        </w:rPr>
        <w:t xml:space="preserve"> </w:t>
      </w:r>
      <w:r>
        <w:rPr>
          <w:rFonts w:ascii="Microsoft JhengHei" w:eastAsia="Microsoft JhengHei" w:hAnsi="Microsoft JhengHei" w:cs="Microsoft JhengHei"/>
          <w:w w:val="185"/>
        </w:rPr>
        <w:t>;</w:t>
      </w:r>
    </w:p>
    <w:p w:rsidR="00D032B6" w:rsidRDefault="00A23879">
      <w:pPr>
        <w:pStyle w:val="BodyText"/>
        <w:spacing w:before="26"/>
        <w:ind w:left="397"/>
      </w:pPr>
      <w:r>
        <w:rPr>
          <w:w w:val="95"/>
        </w:rPr>
        <w:t xml:space="preserve">obj  </w:t>
      </w:r>
      <w:r>
        <w:rPr>
          <w:spacing w:val="14"/>
          <w:w w:val="95"/>
        </w:rPr>
        <w:t xml:space="preserve"> </w:t>
      </w:r>
      <w:r>
        <w:rPr>
          <w:w w:val="95"/>
        </w:rPr>
        <w:t>为输入参数，为要插入的数据。</w:t>
      </w:r>
    </w:p>
    <w:p w:rsidR="00606508" w:rsidRDefault="00035F6E">
      <w:pPr>
        <w:pStyle w:val="BodyText"/>
        <w:numPr>
          <w:ilvl w:val="0"/>
          <w:numId w:val="34"/>
        </w:numPr>
        <w:tabs>
          <w:tab w:val="left" w:pos="397"/>
        </w:tabs>
        <w:spacing w:line="267" w:lineRule="exact"/>
        <w:ind w:left="397"/>
      </w:pPr>
      <w:r>
        <w:pict>
          <v:group id="_x0000_s3248" style="position:absolute;left:0;text-align:left;margin-left:95.85pt;margin-top:18.25pt;width:459.45pt;height:106pt;z-index:-251906048;mso-position-horizontal-relative:page" coordorigin="1917,365" coordsize="9189,2120">
            <v:shape id="_x0000_s3249" style="position:absolute;left:1917;top:365;width:9189;height:2120" coordorigin="1917,365" coordsize="9189,2120" path="m1917,365r9189,l11106,2485r-9189,l1917,365xe" fillcolor="#efefef" stroked="f">
              <v:path arrowok="t"/>
            </v:shape>
            <w10:wrap anchorx="page"/>
          </v:group>
        </w:pict>
      </w:r>
      <w:r w:rsidR="00A23879">
        <w:rPr>
          <w:w w:val="95"/>
          <w:position w:val="1"/>
        </w:rPr>
        <w:t>查询：query</w:t>
      </w:r>
    </w:p>
    <w:p w:rsidR="00D032B6" w:rsidRDefault="00A23879">
      <w:pPr>
        <w:pStyle w:val="BodyText"/>
        <w:spacing w:before="96" w:line="147" w:lineRule="auto"/>
        <w:ind w:left="397" w:right="7714"/>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定义一个游标对象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105"/>
        </w:rPr>
        <w:t>sdbCursor</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cursor</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spacing w:val="31"/>
          <w:lang w:eastAsia="zh-CN"/>
        </w:rPr>
        <w:t xml:space="preserve"> </w:t>
      </w:r>
      <w:r>
        <w:rPr>
          <w:rFonts w:ascii="Microsoft JhengHei" w:eastAsia="Microsoft JhengHei" w:hAnsi="Microsoft JhengHei" w:cs="Microsoft JhengHei"/>
          <w:lang w:eastAsia="zh-CN"/>
        </w:rPr>
        <w:t>查询所有记录，并把查询结果放在游标对象中</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collection.query</w:t>
      </w:r>
      <w:r>
        <w:rPr>
          <w:rFonts w:ascii="Microsoft JhengHei" w:eastAsia="Microsoft JhengHei" w:hAnsi="Microsoft JhengHei" w:cs="Microsoft JhengHei"/>
          <w:spacing w:val="-26"/>
          <w:w w:val="12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5"/>
          <w:w w:val="140"/>
        </w:rPr>
        <w:t xml:space="preserve"> </w:t>
      </w:r>
      <w:r>
        <w:rPr>
          <w:rFonts w:ascii="Microsoft JhengHei" w:eastAsia="Microsoft JhengHei" w:hAnsi="Microsoft JhengHei" w:cs="Microsoft JhengHei"/>
          <w:w w:val="120"/>
        </w:rPr>
        <w:t>cursor</w:t>
      </w:r>
      <w:r>
        <w:rPr>
          <w:rFonts w:ascii="Microsoft JhengHei" w:eastAsia="Microsoft JhengHei" w:hAnsi="Microsoft JhengHei" w:cs="Microsoft JhengHei"/>
          <w:spacing w:val="-25"/>
          <w:w w:val="12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5"/>
          <w:w w:val="140"/>
        </w:rPr>
        <w:t xml:space="preserve"> </w:t>
      </w:r>
      <w:r>
        <w:rPr>
          <w:rFonts w:ascii="Microsoft JhengHei" w:eastAsia="Microsoft JhengHei" w:hAnsi="Microsoft JhengHei" w:cs="Microsoft JhengHei"/>
          <w:w w:val="14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从游标中显示所有记录</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while(</w:t>
      </w:r>
      <w:r>
        <w:rPr>
          <w:rFonts w:ascii="Microsoft JhengHei" w:eastAsia="Microsoft JhengHei" w:hAnsi="Microsoft JhengHei" w:cs="Microsoft JhengHei"/>
          <w:spacing w:val="-17"/>
          <w:w w:val="120"/>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22"/>
          <w:w w:val="130"/>
        </w:rPr>
        <w:t xml:space="preserve"> </w:t>
      </w:r>
      <w:r>
        <w:rPr>
          <w:rFonts w:ascii="Microsoft JhengHei" w:eastAsia="Microsoft JhengHei" w:hAnsi="Microsoft JhengHei" w:cs="Microsoft JhengHei"/>
          <w:w w:val="120"/>
        </w:rPr>
        <w:t>rc=cursor.next(</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obj</w:t>
      </w:r>
      <w:r>
        <w:rPr>
          <w:rFonts w:ascii="Microsoft JhengHei" w:eastAsia="Microsoft JhengHei" w:hAnsi="Microsoft JhengHei" w:cs="Microsoft JhengHei"/>
          <w:spacing w:val="-17"/>
          <w:w w:val="120"/>
        </w:rPr>
        <w:t xml:space="preserve"> </w:t>
      </w:r>
      <w:r>
        <w:rPr>
          <w:rFonts w:ascii="Microsoft JhengHei" w:eastAsia="Microsoft JhengHei" w:hAnsi="Microsoft JhengHei" w:cs="Microsoft JhengHei"/>
          <w:w w:val="130"/>
        </w:rPr>
        <w:t>)</w:t>
      </w:r>
      <w:r>
        <w:rPr>
          <w:rFonts w:ascii="Microsoft JhengHei" w:eastAsia="Microsoft JhengHei" w:hAnsi="Microsoft JhengHei" w:cs="Microsoft JhengHei"/>
          <w:spacing w:val="-22"/>
          <w:w w:val="130"/>
        </w:rPr>
        <w:t xml:space="preserve"> </w:t>
      </w:r>
      <w:r>
        <w:rPr>
          <w:rFonts w:ascii="Microsoft JhengHei" w:eastAsia="Microsoft JhengHei" w:hAnsi="Microsoft JhengHei" w:cs="Microsoft JhengHei"/>
          <w:w w:val="130"/>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110"/>
        </w:rPr>
        <w:t>cout</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110"/>
        </w:rPr>
        <w:t>obj.toString()</w:t>
      </w:r>
      <w:r>
        <w:rPr>
          <w:rFonts w:ascii="Microsoft JhengHei" w:eastAsia="Microsoft JhengHei" w:hAnsi="Microsoft JhengHei" w:cs="Microsoft JhengHei"/>
          <w:spacing w:val="1"/>
          <w:w w:val="11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110"/>
        </w:rPr>
        <w:t>endl</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85"/>
        </w:rPr>
        <w:t>;</w:t>
      </w:r>
    </w:p>
    <w:p w:rsidR="00D032B6" w:rsidRDefault="00A23879">
      <w:pPr>
        <w:pStyle w:val="BodyText"/>
        <w:spacing w:line="217" w:lineRule="exact"/>
        <w:ind w:left="374" w:right="8720"/>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2" w:line="110" w:lineRule="exact"/>
        <w:rPr>
          <w:sz w:val="11"/>
          <w:szCs w:val="11"/>
        </w:rPr>
      </w:pPr>
    </w:p>
    <w:p w:rsidR="00D032B6" w:rsidRDefault="00A23879">
      <w:pPr>
        <w:pStyle w:val="BodyText"/>
        <w:spacing w:line="168" w:lineRule="auto"/>
        <w:ind w:left="397" w:right="465"/>
        <w:rPr>
          <w:lang w:eastAsia="zh-CN"/>
        </w:rPr>
      </w:pPr>
      <w:r>
        <w:t>查询操作需要一个游标对象存放查询的结果到本地。要获得查询的结果需要使用游标操作。本例使用了 游标操作的</w:t>
      </w:r>
      <w:r>
        <w:rPr>
          <w:spacing w:val="-18"/>
        </w:rPr>
        <w:t xml:space="preserve"> </w:t>
      </w:r>
      <w:r>
        <w:t>next</w:t>
      </w:r>
      <w:r>
        <w:rPr>
          <w:spacing w:val="-17"/>
        </w:rPr>
        <w:t xml:space="preserve"> </w:t>
      </w:r>
      <w:r>
        <w:t>接口，表示从查询结果中取到一条记录。</w:t>
      </w:r>
      <w:r>
        <w:rPr>
          <w:lang w:eastAsia="zh-CN"/>
        </w:rPr>
        <w:t>此示例中没有设置查询条件，筛选条件，排序 情况，及仅使用默认索引。</w:t>
      </w:r>
    </w:p>
    <w:p w:rsidR="00606508" w:rsidRDefault="00A23879">
      <w:pPr>
        <w:pStyle w:val="BodyText"/>
        <w:numPr>
          <w:ilvl w:val="0"/>
          <w:numId w:val="34"/>
        </w:numPr>
        <w:tabs>
          <w:tab w:val="left" w:pos="397"/>
        </w:tabs>
        <w:spacing w:line="282" w:lineRule="exact"/>
        <w:ind w:left="397"/>
      </w:pPr>
      <w:r>
        <w:rPr>
          <w:position w:val="1"/>
        </w:rPr>
        <w:t>创建索引：index</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246" style="position:absolute;left:0;text-align:left;margin-left:95.85pt;margin-top:4.95pt;width:459.45pt;height:74.2pt;z-index:-251905024;mso-position-horizontal-relative:page" coordorigin="1917,99" coordsize="9189,1484">
            <v:shape id="_x0000_s3247" style="position:absolute;left:1917;top:99;width:9189;height:1484" coordorigin="1917,99" coordsize="9189,1484" path="m1917,99r9189,l11106,1583r-9189,l1917,99xe" fillcolor="#efefef" stroked="f">
              <v:path arrowok="t"/>
            </v:shape>
            <w10:wrap anchorx="page"/>
          </v:group>
        </w:pict>
      </w:r>
      <w:r w:rsidR="00A23879">
        <w:rPr>
          <w:rFonts w:ascii="Microsoft JhengHei" w:eastAsia="Microsoft JhengHei" w:hAnsi="Microsoft JhengHei" w:cs="Microsoft JhengHei"/>
          <w:w w:val="90"/>
        </w:rPr>
        <w:t>#define</w:t>
      </w:r>
      <w:r w:rsidR="00A23879">
        <w:rPr>
          <w:rFonts w:ascii="Microsoft JhengHei" w:eastAsia="Microsoft JhengHei" w:hAnsi="Microsoft JhengHei" w:cs="Microsoft JhengHei"/>
          <w:spacing w:val="40"/>
          <w:w w:val="90"/>
        </w:rPr>
        <w:t xml:space="preserve"> </w:t>
      </w:r>
      <w:r w:rsidR="00A23879">
        <w:rPr>
          <w:rFonts w:ascii="Microsoft JhengHei" w:eastAsia="Microsoft JhengHei" w:hAnsi="Microsoft JhengHei" w:cs="Microsoft JhengHei"/>
          <w:w w:val="90"/>
        </w:rPr>
        <w:t>INDEX_NAME</w:t>
      </w:r>
      <w:r w:rsidR="00A23879">
        <w:rPr>
          <w:rFonts w:ascii="Microsoft JhengHei" w:eastAsia="Microsoft JhengHei" w:hAnsi="Microsoft JhengHei" w:cs="Microsoft JhengHei"/>
          <w:spacing w:val="40"/>
          <w:w w:val="90"/>
        </w:rPr>
        <w:t xml:space="preserve"> </w:t>
      </w:r>
      <w:r w:rsidR="00A23879">
        <w:rPr>
          <w:rFonts w:ascii="Microsoft JhengHei" w:eastAsia="Microsoft JhengHei" w:hAnsi="Microsoft JhengHei" w:cs="Microsoft JhengHei"/>
          <w:w w:val="90"/>
        </w:rPr>
        <w:t>"index"</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w:t>
      </w:r>
      <w:r>
        <w:rPr>
          <w:rFonts w:ascii="Microsoft JhengHei" w:eastAsia="Microsoft JhengHei" w:hAnsi="Microsoft JhengHei" w:cs="Microsoft JhengHei"/>
          <w:spacing w:val="-9"/>
          <w:lang w:eastAsia="zh-CN"/>
        </w:rPr>
        <w:t xml:space="preserve"> </w:t>
      </w:r>
      <w:r>
        <w:rPr>
          <w:rFonts w:ascii="Microsoft JhengHei" w:eastAsia="Microsoft JhengHei" w:hAnsi="Microsoft JhengHei" w:cs="Microsoft JhengHei"/>
          <w:lang w:eastAsia="zh-CN"/>
        </w:rPr>
        <w:t>首先创建一</w:t>
      </w:r>
      <w:r>
        <w:rPr>
          <w:rFonts w:ascii="Microsoft JhengHei" w:eastAsia="Microsoft JhengHei" w:hAnsi="Microsoft JhengHei" w:cs="Microsoft JhengHei"/>
          <w:spacing w:val="-9"/>
          <w:lang w:eastAsia="zh-CN"/>
        </w:rPr>
        <w:t xml:space="preserve"> </w:t>
      </w:r>
      <w:r>
        <w:rPr>
          <w:rFonts w:ascii="Microsoft JhengHei" w:eastAsia="Microsoft JhengHei" w:hAnsi="Microsoft JhengHei" w:cs="Microsoft JhengHei"/>
          <w:lang w:eastAsia="zh-CN"/>
        </w:rPr>
        <w:t>BSONObj</w:t>
      </w:r>
      <w:r>
        <w:rPr>
          <w:rFonts w:ascii="Microsoft JhengHei" w:eastAsia="Microsoft JhengHei" w:hAnsi="Microsoft JhengHei" w:cs="Microsoft JhengHei"/>
          <w:spacing w:val="-8"/>
          <w:lang w:eastAsia="zh-CN"/>
        </w:rPr>
        <w:t xml:space="preserve"> </w:t>
      </w:r>
      <w:r>
        <w:rPr>
          <w:rFonts w:ascii="Microsoft JhengHei" w:eastAsia="Microsoft JhengHei" w:hAnsi="Microsoft JhengHei" w:cs="Microsoft JhengHei"/>
          <w:lang w:eastAsia="zh-CN"/>
        </w:rPr>
        <w:t>对象包含将要创建的索引的信息</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BSONObj</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obj</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obj</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85"/>
        </w:rPr>
        <w:t>=</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BSON</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9"/>
          <w:w w:val="135"/>
        </w:rPr>
        <w:t xml:space="preserve"> </w:t>
      </w:r>
      <w:r>
        <w:rPr>
          <w:rFonts w:ascii="Microsoft JhengHei" w:eastAsia="Microsoft JhengHei" w:hAnsi="Microsoft JhengHei" w:cs="Microsoft JhengHei"/>
          <w:w w:val="95"/>
        </w:rPr>
        <w:t>"name"</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95"/>
        </w:rPr>
        <w:t>1</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95"/>
        </w:rPr>
        <w:t>"age"</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85"/>
        </w:rPr>
        <w:t>&lt;&lt;</w:t>
      </w:r>
      <w:r>
        <w:rPr>
          <w:rFonts w:ascii="Microsoft JhengHei" w:eastAsia="Microsoft JhengHei" w:hAnsi="Microsoft JhengHei" w:cs="Microsoft JhengHei"/>
          <w:spacing w:val="34"/>
          <w:w w:val="85"/>
        </w:rPr>
        <w:t xml:space="preserve"> </w:t>
      </w:r>
      <w:r>
        <w:rPr>
          <w:rFonts w:ascii="Microsoft JhengHei" w:eastAsia="Microsoft JhengHei" w:hAnsi="Microsoft JhengHei" w:cs="Microsoft JhengHei"/>
          <w:w w:val="95"/>
        </w:rPr>
        <w:t>-1</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0"/>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创建一个以"name"为升序，"age"为降序的索引</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collection.createIndex</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135"/>
        </w:rPr>
        <w:t>obj,</w:t>
      </w:r>
      <w:r>
        <w:rPr>
          <w:rFonts w:ascii="Microsoft JhengHei" w:eastAsia="Microsoft JhengHei" w:hAnsi="Microsoft JhengHei" w:cs="Microsoft JhengHei"/>
          <w:spacing w:val="-1"/>
          <w:w w:val="135"/>
        </w:rPr>
        <w:t xml:space="preserve"> </w:t>
      </w:r>
      <w:r>
        <w:rPr>
          <w:rFonts w:ascii="Microsoft JhengHei" w:eastAsia="Microsoft JhengHei" w:hAnsi="Microsoft JhengHei" w:cs="Microsoft JhengHei"/>
        </w:rPr>
        <w:t>INDEX_NAME,</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FALSE,</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FALSE</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185"/>
        </w:rPr>
        <w:t>;</w:t>
      </w:r>
    </w:p>
    <w:p w:rsidR="00D032B6" w:rsidRDefault="00A23879">
      <w:pPr>
        <w:pStyle w:val="BodyText"/>
        <w:spacing w:before="26"/>
        <w:ind w:left="397"/>
      </w:pPr>
      <w:r>
        <w:rPr>
          <w:w w:val="95"/>
        </w:rPr>
        <w:t xml:space="preserve">集合对象 </w:t>
      </w:r>
      <w:r>
        <w:rPr>
          <w:spacing w:val="19"/>
          <w:w w:val="95"/>
        </w:rPr>
        <w:t xml:space="preserve"> </w:t>
      </w:r>
      <w:r>
        <w:rPr>
          <w:w w:val="95"/>
        </w:rPr>
        <w:t xml:space="preserve">collection </w:t>
      </w:r>
      <w:r>
        <w:rPr>
          <w:spacing w:val="20"/>
          <w:w w:val="95"/>
        </w:rPr>
        <w:t xml:space="preserve"> </w:t>
      </w:r>
      <w:r>
        <w:rPr>
          <w:w w:val="95"/>
        </w:rPr>
        <w:t>中创建一个以"name"为升序，"age"为降序的索引。</w:t>
      </w:r>
    </w:p>
    <w:p w:rsidR="00606508" w:rsidRDefault="00A23879">
      <w:pPr>
        <w:pStyle w:val="BodyText"/>
        <w:numPr>
          <w:ilvl w:val="0"/>
          <w:numId w:val="34"/>
        </w:numPr>
        <w:tabs>
          <w:tab w:val="left" w:pos="397"/>
        </w:tabs>
        <w:spacing w:line="267" w:lineRule="exact"/>
        <w:ind w:left="397"/>
      </w:pPr>
      <w:r>
        <w:rPr>
          <w:w w:val="95"/>
          <w:position w:val="1"/>
        </w:rPr>
        <w:t>更新：update</w:t>
      </w:r>
    </w:p>
    <w:p w:rsidR="00D032B6" w:rsidRDefault="00035F6E">
      <w:pPr>
        <w:pStyle w:val="BodyText"/>
        <w:spacing w:line="322" w:lineRule="exact"/>
        <w:ind w:left="397"/>
        <w:rPr>
          <w:rFonts w:ascii="Microsoft JhengHei" w:eastAsia="Microsoft JhengHei" w:hAnsi="Microsoft JhengHei" w:cs="Microsoft JhengHei"/>
          <w:lang w:eastAsia="zh-CN"/>
        </w:rPr>
      </w:pPr>
      <w:r w:rsidRPr="00035F6E">
        <w:pict>
          <v:group id="_x0000_s3244" style="position:absolute;left:0;text-align:left;margin-left:95.85pt;margin-top:4.95pt;width:459.45pt;height:63.6pt;z-index:-251904000;mso-position-horizontal-relative:page" coordorigin="1917,99" coordsize="9189,1272">
            <v:shape id="_x0000_s3245" style="position:absolute;left:1917;top:99;width:9189;height:1272" coordorigin="1917,99" coordsize="9189,1272" path="m1917,99r9189,l11106,1371r-9189,l1917,99xe" fillcolor="#efefef" stroked="f">
              <v:path arrowok="t"/>
            </v:shape>
            <w10:wrap anchorx="page"/>
          </v:group>
        </w:pict>
      </w:r>
      <w:r w:rsidR="00A23879">
        <w:rPr>
          <w:rFonts w:ascii="Microsoft JhengHei" w:eastAsia="Microsoft JhengHei" w:hAnsi="Microsoft JhengHei" w:cs="Microsoft JhengHei"/>
          <w:lang w:eastAsia="zh-CN"/>
        </w:rPr>
        <w:t>//</w:t>
      </w:r>
      <w:r w:rsidR="00A23879">
        <w:rPr>
          <w:rFonts w:ascii="Microsoft JhengHei" w:eastAsia="Microsoft JhengHei" w:hAnsi="Microsoft JhengHei" w:cs="Microsoft JhengHei"/>
          <w:spacing w:val="-9"/>
          <w:lang w:eastAsia="zh-CN"/>
        </w:rPr>
        <w:t xml:space="preserve"> </w:t>
      </w:r>
      <w:r w:rsidR="00A23879">
        <w:rPr>
          <w:rFonts w:ascii="Microsoft JhengHei" w:eastAsia="Microsoft JhengHei" w:hAnsi="Microsoft JhengHei" w:cs="Microsoft JhengHei"/>
          <w:lang w:eastAsia="zh-CN"/>
        </w:rPr>
        <w:t>先创建一个包含更新规则的</w:t>
      </w:r>
      <w:r w:rsidR="00A23879">
        <w:rPr>
          <w:rFonts w:ascii="Microsoft JhengHei" w:eastAsia="Microsoft JhengHei" w:hAnsi="Microsoft JhengHei" w:cs="Microsoft JhengHei"/>
          <w:spacing w:val="-9"/>
          <w:lang w:eastAsia="zh-CN"/>
        </w:rPr>
        <w:t xml:space="preserve"> </w:t>
      </w:r>
      <w:r w:rsidR="00A23879">
        <w:rPr>
          <w:rFonts w:ascii="Microsoft JhengHei" w:eastAsia="Microsoft JhengHei" w:hAnsi="Microsoft JhengHei" w:cs="Microsoft JhengHei"/>
          <w:lang w:eastAsia="zh-CN"/>
        </w:rPr>
        <w:t>BSONObj</w:t>
      </w:r>
      <w:r w:rsidR="00A23879">
        <w:rPr>
          <w:rFonts w:ascii="Microsoft JhengHei" w:eastAsia="Microsoft JhengHei" w:hAnsi="Microsoft JhengHei" w:cs="Microsoft JhengHei"/>
          <w:spacing w:val="-8"/>
          <w:lang w:eastAsia="zh-CN"/>
        </w:rPr>
        <w:t xml:space="preserve"> </w:t>
      </w:r>
      <w:r w:rsidR="00A23879">
        <w:rPr>
          <w:rFonts w:ascii="Microsoft JhengHei" w:eastAsia="Microsoft JhengHei" w:hAnsi="Microsoft JhengHei" w:cs="Microsoft JhengHei"/>
          <w:lang w:eastAsia="zh-CN"/>
        </w:rPr>
        <w:t>对象</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BSONObj</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110"/>
        </w:rPr>
        <w:t>rule</w:t>
      </w:r>
      <w:r>
        <w:rPr>
          <w:rFonts w:ascii="Microsoft JhengHei" w:eastAsia="Microsoft JhengHei" w:hAnsi="Microsoft JhengHei" w:cs="Microsoft JhengHei"/>
          <w:spacing w:val="15"/>
          <w:w w:val="11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BSON</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110"/>
        </w:rPr>
        <w:t>"$set"</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BSON</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90"/>
        </w:rPr>
        <w:t>"age"</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25"/>
          <w:w w:val="90"/>
        </w:rPr>
        <w:t xml:space="preserve"> </w:t>
      </w:r>
      <w:r>
        <w:rPr>
          <w:rFonts w:ascii="Microsoft JhengHei" w:eastAsia="Microsoft JhengHei" w:hAnsi="Microsoft JhengHei" w:cs="Microsoft JhengHei"/>
          <w:w w:val="90"/>
        </w:rPr>
        <w:t>19</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 打印出更新规则</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cout</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110"/>
        </w:rPr>
        <w:t>rule.toString()</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90"/>
        </w:rPr>
        <w:t>&lt;&lt;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110"/>
        </w:rPr>
        <w:t>endl</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更新记录</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collection.update(</w:t>
      </w:r>
      <w:r>
        <w:rPr>
          <w:rFonts w:ascii="Microsoft JhengHei" w:eastAsia="Microsoft JhengHei" w:hAnsi="Microsoft JhengHei" w:cs="Microsoft JhengHei"/>
          <w:spacing w:val="9"/>
          <w:w w:val="115"/>
        </w:rPr>
        <w:t xml:space="preserve"> </w:t>
      </w:r>
      <w:r>
        <w:rPr>
          <w:rFonts w:ascii="Microsoft JhengHei" w:eastAsia="Microsoft JhengHei" w:hAnsi="Microsoft JhengHei" w:cs="Microsoft JhengHei"/>
          <w:w w:val="115"/>
        </w:rPr>
        <w:t>rule</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w:t>
      </w:r>
    </w:p>
    <w:p w:rsidR="00D032B6" w:rsidRDefault="00D032B6">
      <w:pPr>
        <w:spacing w:before="2" w:line="110" w:lineRule="exact"/>
        <w:rPr>
          <w:sz w:val="11"/>
          <w:szCs w:val="11"/>
        </w:rPr>
      </w:pPr>
    </w:p>
    <w:p w:rsidR="00D032B6" w:rsidRDefault="00A23879">
      <w:pPr>
        <w:pStyle w:val="BodyText"/>
        <w:spacing w:line="168" w:lineRule="auto"/>
        <w:ind w:left="397" w:right="465"/>
      </w:pPr>
      <w:r>
        <w:t>在集合对象</w:t>
      </w:r>
      <w:r>
        <w:rPr>
          <w:spacing w:val="-40"/>
        </w:rPr>
        <w:t xml:space="preserve"> </w:t>
      </w:r>
      <w:r>
        <w:t>collection</w:t>
      </w:r>
      <w:r>
        <w:rPr>
          <w:spacing w:val="-39"/>
        </w:rPr>
        <w:t xml:space="preserve"> </w:t>
      </w:r>
      <w:r>
        <w:t>中更新了记录。实例中没有指定数据匹配规则，所以此示例将更新集合中所有的集 合。</w:t>
      </w:r>
    </w:p>
    <w:p w:rsidR="00D032B6" w:rsidRDefault="00D032B6">
      <w:pPr>
        <w:spacing w:before="14" w:line="200" w:lineRule="exact"/>
        <w:rPr>
          <w:sz w:val="20"/>
          <w:szCs w:val="20"/>
        </w:rPr>
      </w:pPr>
    </w:p>
    <w:p w:rsidR="00D032B6" w:rsidRDefault="00A23879">
      <w:pPr>
        <w:pStyle w:val="BodyText"/>
        <w:ind w:left="113"/>
      </w:pPr>
      <w:r>
        <w:t>集群操作</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分区组操作</w:t>
      </w:r>
    </w:p>
    <w:p w:rsidR="00D032B6" w:rsidRDefault="00D032B6">
      <w:p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before="56" w:line="168" w:lineRule="auto"/>
        <w:ind w:left="1217"/>
      </w:pPr>
      <w:r>
        <w:rPr>
          <w:w w:val="95"/>
        </w:rPr>
        <w:t>分区组操作包括创建分区组（sdb:createReplicaGroup），得到分区组实</w:t>
      </w:r>
      <w:r>
        <w:t xml:space="preserve"> </w:t>
      </w:r>
      <w:r>
        <w:rPr>
          <w:w w:val="95"/>
        </w:rPr>
        <w:t>例（sdb:getReplicaGroup），启动分区组所有数据节点（sdbReplicaGroup::start），停止分区组所有数</w:t>
      </w:r>
      <w:r>
        <w:t xml:space="preserve"> </w:t>
      </w:r>
      <w:r>
        <w:rPr>
          <w:w w:val="95"/>
        </w:rPr>
        <w:t>据节点（sdbReplicaGroup::stop）等。</w:t>
      </w:r>
    </w:p>
    <w:p w:rsidR="00D032B6" w:rsidRDefault="00035F6E">
      <w:pPr>
        <w:pStyle w:val="BodyText"/>
        <w:spacing w:before="34"/>
        <w:ind w:left="1217"/>
        <w:rPr>
          <w:lang w:eastAsia="zh-CN"/>
        </w:rPr>
      </w:pPr>
      <w:r>
        <w:pict>
          <v:group id="_x0000_s3242" style="position:absolute;left:0;text-align:left;margin-left:95.85pt;margin-top:23.55pt;width:459.45pt;height:148.4pt;z-index:-251902976;mso-position-horizontal-relative:page" coordorigin="1917,471" coordsize="9189,2968">
            <v:shape id="_x0000_s3243" style="position:absolute;left:1917;top:471;width:9189;height:2968" coordorigin="1917,471" coordsize="9189,2968" path="m1917,471r9189,l11106,3439r-9189,l1917,471xe" fillcolor="#efefef" stroked="f">
              <v:path arrowok="t"/>
            </v:shape>
            <w10:wrap anchorx="page"/>
          </v:group>
        </w:pict>
      </w:r>
      <w:r w:rsidR="00A23879">
        <w:rPr>
          <w:lang w:eastAsia="zh-CN"/>
        </w:rPr>
        <w:t>以下为分区组操作示例性的例子。真正的应用应包括错误检测等。</w:t>
      </w:r>
    </w:p>
    <w:p w:rsidR="00D032B6" w:rsidRDefault="00A23879">
      <w:pPr>
        <w:pStyle w:val="BodyText"/>
        <w:spacing w:before="92" w:line="147" w:lineRule="auto"/>
        <w:ind w:left="1217" w:right="6852"/>
        <w:rPr>
          <w:rFonts w:ascii="Microsoft JhengHei" w:eastAsia="Microsoft JhengHei" w:hAnsi="Microsoft JhengHei" w:cs="Microsoft JhengHei"/>
        </w:rPr>
      </w:pPr>
      <w:r>
        <w:rPr>
          <w:rFonts w:ascii="Microsoft JhengHei" w:eastAsia="Microsoft JhengHei" w:hAnsi="Microsoft JhengHei" w:cs="Microsoft JhengHei"/>
          <w:w w:val="125"/>
        </w:rPr>
        <w:t>//</w:t>
      </w:r>
      <w:r>
        <w:rPr>
          <w:rFonts w:ascii="Microsoft JhengHei" w:eastAsia="Microsoft JhengHei" w:hAnsi="Microsoft JhengHei" w:cs="Microsoft JhengHei"/>
          <w:w w:val="105"/>
        </w:rPr>
        <w:t>定义一个分区组实例</w:t>
      </w:r>
      <w:r>
        <w:rPr>
          <w:rFonts w:ascii="Microsoft JhengHei" w:eastAsia="Microsoft JhengHei" w:hAnsi="Microsoft JhengHei" w:cs="Microsoft JhengHei"/>
        </w:rPr>
        <w:t xml:space="preserve"> </w:t>
      </w:r>
      <w:r>
        <w:rPr>
          <w:rFonts w:ascii="Microsoft JhengHei" w:eastAsia="Microsoft JhengHei" w:hAnsi="Microsoft JhengHei" w:cs="Microsoft JhengHei"/>
          <w:w w:val="105"/>
        </w:rPr>
        <w:t>sdbReplicaGroup</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rg</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65"/>
        </w:rPr>
        <w:t>;</w:t>
      </w:r>
    </w:p>
    <w:p w:rsidR="00D032B6" w:rsidRDefault="00A23879">
      <w:pPr>
        <w:pStyle w:val="BodyText"/>
        <w:spacing w:line="147" w:lineRule="auto"/>
        <w:ind w:left="1217" w:right="260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定义一个空的</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w w:val="95"/>
        </w:rPr>
        <w:t>map</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rPr>
        <w:t xml:space="preserve">对象表示创建数据节点没有更多的配置内容 </w:t>
      </w:r>
      <w:r>
        <w:rPr>
          <w:rFonts w:ascii="Microsoft JhengHei" w:eastAsia="Microsoft JhengHei" w:hAnsi="Microsoft JhengHei" w:cs="Microsoft JhengHei"/>
          <w:w w:val="105"/>
        </w:rPr>
        <w:t>map&lt;string,string&gt;</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config</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先建立一个编目分区组</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connection.createCataReplicaGroup</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HOST_NAME,</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SERVICE_NAME,</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CATALOG_GROUP_PATH,</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NULL</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0"/>
          <w:w w:val="90"/>
        </w:rPr>
        <w:t xml:space="preserve"> </w:t>
      </w:r>
      <w:r>
        <w:rPr>
          <w:rFonts w:ascii="Microsoft JhengHei" w:eastAsia="Microsoft JhengHei" w:hAnsi="Microsoft JhengHei" w:cs="Microsoft JhengHei"/>
          <w:w w:val="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 创建数据分区组</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connection.createRG</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5"/>
          <w:w w:val="135"/>
        </w:rPr>
        <w:t xml:space="preserve"> </w:t>
      </w:r>
      <w:r>
        <w:rPr>
          <w:rFonts w:ascii="Microsoft JhengHei" w:eastAsia="Microsoft JhengHei" w:hAnsi="Microsoft JhengHei" w:cs="Microsoft JhengHei"/>
          <w:w w:val="95"/>
        </w:rPr>
        <w:t>REPLICA_GROUP_NAME,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rg</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5"/>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20"/>
          <w:w w:val="105"/>
        </w:rPr>
        <w:t xml:space="preserve"> </w:t>
      </w:r>
      <w:r>
        <w:rPr>
          <w:rFonts w:ascii="Microsoft JhengHei" w:eastAsia="Microsoft JhengHei" w:hAnsi="Microsoft JhengHei" w:cs="Microsoft JhengHei"/>
          <w:w w:val="105"/>
        </w:rPr>
        <w:t>创建第一个数据节点</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rg.createNode</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95"/>
        </w:rPr>
        <w:t>HOST_NAME1,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SERVICE_NAME1,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DATABASE_PATH1,</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config</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20"/>
          <w:w w:val="105"/>
        </w:rPr>
        <w:t xml:space="preserve"> </w:t>
      </w:r>
      <w:r>
        <w:rPr>
          <w:rFonts w:ascii="Microsoft JhengHei" w:eastAsia="Microsoft JhengHei" w:hAnsi="Microsoft JhengHei" w:cs="Microsoft JhengHei"/>
          <w:w w:val="105"/>
        </w:rPr>
        <w:t>启动分区组</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35"/>
        </w:rPr>
        <w:t>rg.start</w:t>
      </w:r>
      <w:r>
        <w:rPr>
          <w:rFonts w:ascii="Microsoft JhengHei" w:eastAsia="Microsoft JhengHei" w:hAnsi="Microsoft JhengHei" w:cs="Microsoft JhengHei"/>
          <w:spacing w:val="-22"/>
          <w:w w:val="135"/>
        </w:rPr>
        <w:t xml:space="preserve"> </w:t>
      </w:r>
      <w:r>
        <w:rPr>
          <w:rFonts w:ascii="Microsoft JhengHei" w:eastAsia="Microsoft JhengHei" w:hAnsi="Microsoft JhengHei" w:cs="Microsoft JhengHei"/>
          <w:w w:val="165"/>
        </w:rPr>
        <w:t>()</w:t>
      </w:r>
      <w:r>
        <w:rPr>
          <w:rFonts w:ascii="Microsoft JhengHei" w:eastAsia="Microsoft JhengHei" w:hAnsi="Microsoft JhengHei" w:cs="Microsoft JhengHei"/>
          <w:spacing w:val="-36"/>
          <w:w w:val="165"/>
        </w:rPr>
        <w:t xml:space="preserve"> </w:t>
      </w:r>
      <w:r>
        <w:rPr>
          <w:rFonts w:ascii="Microsoft JhengHei" w:eastAsia="Microsoft JhengHei" w:hAnsi="Microsoft JhengHei" w:cs="Microsoft JhengHei"/>
          <w:w w:val="190"/>
        </w:rPr>
        <w:t>;</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数据节点操作</w:t>
      </w:r>
    </w:p>
    <w:p w:rsidR="00D032B6" w:rsidRDefault="00D032B6">
      <w:pPr>
        <w:spacing w:before="8" w:line="100" w:lineRule="exact"/>
        <w:rPr>
          <w:sz w:val="10"/>
          <w:szCs w:val="10"/>
        </w:rPr>
      </w:pPr>
    </w:p>
    <w:p w:rsidR="00D032B6" w:rsidRDefault="00A23879">
      <w:pPr>
        <w:pStyle w:val="BodyText"/>
        <w:spacing w:line="168" w:lineRule="auto"/>
        <w:ind w:left="1217" w:right="128"/>
      </w:pPr>
      <w:r>
        <w:rPr>
          <w:w w:val="95"/>
        </w:rPr>
        <w:t>数据节点操作包括创建数据节点（sdbReplicaGroup::createNode），得到主数据节</w:t>
      </w:r>
      <w:r>
        <w:t xml:space="preserve"> </w:t>
      </w:r>
      <w:r>
        <w:rPr>
          <w:w w:val="95"/>
        </w:rPr>
        <w:t>点（sdbReplicaGroup::getMaster），得到从数据节点（sdbReplicaGroup::getSlave），启动数据节</w:t>
      </w:r>
      <w:r>
        <w:t xml:space="preserve"> </w:t>
      </w:r>
      <w:r>
        <w:rPr>
          <w:w w:val="95"/>
        </w:rPr>
        <w:t>点（sdbNode::start），停止数据节点（sdbNode::Stop）等。</w:t>
      </w:r>
    </w:p>
    <w:p w:rsidR="00D032B6" w:rsidRDefault="00035F6E">
      <w:pPr>
        <w:pStyle w:val="BodyText"/>
        <w:spacing w:before="34"/>
        <w:ind w:left="1217"/>
        <w:rPr>
          <w:lang w:eastAsia="zh-CN"/>
        </w:rPr>
      </w:pPr>
      <w:r>
        <w:pict>
          <v:group id="_x0000_s3240" style="position:absolute;left:0;text-align:left;margin-left:95.85pt;margin-top:23.55pt;width:459.45pt;height:84.8pt;z-index:-251901952;mso-position-horizontal-relative:page" coordorigin="1917,471" coordsize="9189,1696">
            <v:shape id="_x0000_s3241" style="position:absolute;left:1917;top:471;width:9189;height:1696" coordorigin="1917,471" coordsize="9189,1696" path="m1917,471r9189,l11106,2167r-9189,l1917,471xe" fillcolor="#efefef" stroked="f">
              <v:path arrowok="t"/>
            </v:shape>
            <w10:wrap anchorx="page"/>
          </v:group>
        </w:pict>
      </w:r>
      <w:r w:rsidR="00A23879">
        <w:rPr>
          <w:lang w:eastAsia="zh-CN"/>
        </w:rPr>
        <w:t>以下为数据节点操作示例性的例子。真正的应用应包括错误检测等。</w:t>
      </w:r>
    </w:p>
    <w:p w:rsidR="00D032B6" w:rsidRDefault="00A23879">
      <w:pPr>
        <w:pStyle w:val="BodyText"/>
        <w:spacing w:before="92" w:line="147" w:lineRule="auto"/>
        <w:ind w:left="1217" w:right="6852"/>
        <w:rPr>
          <w:rFonts w:ascii="Microsoft JhengHei" w:eastAsia="Microsoft JhengHei" w:hAnsi="Microsoft JhengHei" w:cs="Microsoft JhengHei"/>
        </w:rPr>
      </w:pPr>
      <w:r>
        <w:rPr>
          <w:rFonts w:ascii="Microsoft JhengHei" w:eastAsia="Microsoft JhengHei" w:hAnsi="Microsoft JhengHei" w:cs="Microsoft JhengHei"/>
          <w:w w:val="125"/>
        </w:rPr>
        <w:t>//</w:t>
      </w:r>
      <w:r>
        <w:rPr>
          <w:rFonts w:ascii="Microsoft JhengHei" w:eastAsia="Microsoft JhengHei" w:hAnsi="Microsoft JhengHei" w:cs="Microsoft JhengHei"/>
          <w:spacing w:val="27"/>
          <w:w w:val="125"/>
        </w:rPr>
        <w:t xml:space="preserve"> </w:t>
      </w:r>
      <w:r>
        <w:rPr>
          <w:rFonts w:ascii="Microsoft JhengHei" w:eastAsia="Microsoft JhengHei" w:hAnsi="Microsoft JhengHei" w:cs="Microsoft JhengHei"/>
        </w:rPr>
        <w:t xml:space="preserve">定义一个数据节点实例 </w:t>
      </w:r>
      <w:r>
        <w:rPr>
          <w:rFonts w:ascii="Microsoft JhengHei" w:eastAsia="Microsoft JhengHei" w:hAnsi="Microsoft JhengHei" w:cs="Microsoft JhengHei"/>
          <w:w w:val="90"/>
        </w:rPr>
        <w:t>sdbNode</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masternode</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95"/>
        </w:rPr>
        <w:t>sdbNode</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slavenode</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 获取主数据节点</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rg.getMaster(</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masternode</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36"/>
          <w:w w:val="140"/>
        </w:rPr>
        <w:t xml:space="preserve"> </w:t>
      </w:r>
      <w:r>
        <w:rPr>
          <w:rFonts w:ascii="Microsoft JhengHei" w:eastAsia="Microsoft JhengHei" w:hAnsi="Microsoft JhengHei" w:cs="Microsoft JhengHei"/>
          <w:w w:val="14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//获取从数据节点</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rg.getSlave(</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slavenode</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10"/>
        </w:rPr>
        <w:t>;</w:t>
      </w:r>
    </w:p>
    <w:p w:rsidR="00D032B6" w:rsidRDefault="00A23879">
      <w:pPr>
        <w:pStyle w:val="BodyText"/>
        <w:spacing w:before="66"/>
      </w:pPr>
      <w:bookmarkStart w:id="317" w:name="SQL_to_SequoiaDB_shell_to_C++"/>
      <w:bookmarkStart w:id="318" w:name="_bookmark146"/>
      <w:bookmarkEnd w:id="317"/>
      <w:bookmarkEnd w:id="318"/>
      <w:r>
        <w:rPr>
          <w:w w:val="90"/>
        </w:rPr>
        <w:t>SQL</w:t>
      </w:r>
      <w:r>
        <w:rPr>
          <w:spacing w:val="2"/>
          <w:w w:val="90"/>
        </w:rPr>
        <w:t xml:space="preserve"> </w:t>
      </w:r>
      <w:r>
        <w:rPr>
          <w:w w:val="90"/>
        </w:rPr>
        <w:t>to</w:t>
      </w:r>
      <w:r>
        <w:rPr>
          <w:spacing w:val="3"/>
          <w:w w:val="90"/>
        </w:rPr>
        <w:t xml:space="preserve"> </w:t>
      </w:r>
      <w:r>
        <w:rPr>
          <w:w w:val="90"/>
        </w:rPr>
        <w:t>SequoiaDB</w:t>
      </w:r>
      <w:r>
        <w:rPr>
          <w:spacing w:val="2"/>
          <w:w w:val="90"/>
        </w:rPr>
        <w:t xml:space="preserve"> </w:t>
      </w:r>
      <w:r>
        <w:rPr>
          <w:w w:val="90"/>
        </w:rPr>
        <w:t>shell</w:t>
      </w:r>
      <w:r>
        <w:rPr>
          <w:spacing w:val="2"/>
          <w:w w:val="90"/>
        </w:rPr>
        <w:t xml:space="preserve"> </w:t>
      </w:r>
      <w:r>
        <w:rPr>
          <w:w w:val="90"/>
        </w:rPr>
        <w:t>to</w:t>
      </w:r>
      <w:r>
        <w:rPr>
          <w:spacing w:val="3"/>
          <w:w w:val="90"/>
        </w:rPr>
        <w:t xml:space="preserve"> </w:t>
      </w:r>
      <w:r>
        <w:rPr>
          <w:w w:val="90"/>
        </w:rPr>
        <w:t>C++</w:t>
      </w:r>
    </w:p>
    <w:p w:rsidR="00D032B6" w:rsidRDefault="00D032B6">
      <w:pPr>
        <w:spacing w:before="5" w:line="100" w:lineRule="exact"/>
        <w:rPr>
          <w:sz w:val="10"/>
          <w:szCs w:val="10"/>
        </w:rPr>
      </w:pPr>
    </w:p>
    <w:p w:rsidR="00D032B6" w:rsidRDefault="00A23879">
      <w:pPr>
        <w:pStyle w:val="BodyText"/>
        <w:spacing w:line="168" w:lineRule="auto"/>
      </w:pPr>
      <w:r>
        <w:rPr>
          <w:w w:val="95"/>
        </w:rPr>
        <w:t>SequoiaDB</w:t>
      </w:r>
      <w:r>
        <w:rPr>
          <w:spacing w:val="30"/>
          <w:w w:val="95"/>
        </w:rPr>
        <w:t xml:space="preserve"> </w:t>
      </w:r>
      <w:r>
        <w:rPr>
          <w:w w:val="95"/>
        </w:rPr>
        <w:t>的查询用</w:t>
      </w:r>
      <w:r>
        <w:rPr>
          <w:spacing w:val="31"/>
          <w:w w:val="95"/>
        </w:rPr>
        <w:t xml:space="preserve"> </w:t>
      </w:r>
      <w:r>
        <w:rPr>
          <w:w w:val="95"/>
        </w:rPr>
        <w:t>json（bson）对象表示，下表以例子的形式显示了</w:t>
      </w:r>
      <w:r>
        <w:rPr>
          <w:spacing w:val="31"/>
          <w:w w:val="95"/>
        </w:rPr>
        <w:t xml:space="preserve"> </w:t>
      </w:r>
      <w:r>
        <w:rPr>
          <w:w w:val="95"/>
        </w:rPr>
        <w:t>SQL</w:t>
      </w:r>
      <w:r>
        <w:rPr>
          <w:spacing w:val="31"/>
          <w:w w:val="95"/>
        </w:rPr>
        <w:t xml:space="preserve"> </w:t>
      </w:r>
      <w:r>
        <w:rPr>
          <w:w w:val="95"/>
        </w:rPr>
        <w:t>语句，SequoiaDB</w:t>
      </w:r>
      <w:r>
        <w:rPr>
          <w:spacing w:val="31"/>
          <w:w w:val="95"/>
        </w:rPr>
        <w:t xml:space="preserve"> </w:t>
      </w:r>
      <w:r>
        <w:rPr>
          <w:w w:val="95"/>
        </w:rPr>
        <w:t>shell</w:t>
      </w:r>
      <w:r>
        <w:rPr>
          <w:spacing w:val="31"/>
          <w:w w:val="95"/>
        </w:rPr>
        <w:t xml:space="preserve"> </w:t>
      </w:r>
      <w:r>
        <w:rPr>
          <w:w w:val="95"/>
        </w:rPr>
        <w:t>语句和</w:t>
      </w:r>
      <w:r>
        <w:t xml:space="preserve"> </w:t>
      </w:r>
      <w:r>
        <w:rPr>
          <w:w w:val="95"/>
        </w:rPr>
        <w:t>SequoiaDB</w:t>
      </w:r>
      <w:r>
        <w:rPr>
          <w:spacing w:val="11"/>
          <w:w w:val="95"/>
        </w:rPr>
        <w:t xml:space="preserve"> </w:t>
      </w:r>
      <w:r>
        <w:rPr>
          <w:w w:val="95"/>
        </w:rPr>
        <w:t>C++</w:t>
      </w:r>
      <w:r>
        <w:rPr>
          <w:spacing w:val="11"/>
          <w:w w:val="95"/>
        </w:rPr>
        <w:t xml:space="preserve"> </w:t>
      </w:r>
      <w:r>
        <w:rPr>
          <w:w w:val="95"/>
        </w:rPr>
        <w:t>驱动程序语法之间的对照。</w:t>
      </w:r>
    </w:p>
    <w:p w:rsidR="00D032B6" w:rsidRDefault="00D032B6">
      <w:pPr>
        <w:spacing w:before="1" w:line="80" w:lineRule="exact"/>
        <w:rPr>
          <w:sz w:val="8"/>
          <w:szCs w:val="8"/>
        </w:rPr>
      </w:pPr>
    </w:p>
    <w:tbl>
      <w:tblPr>
        <w:tblW w:w="0" w:type="auto"/>
        <w:tblInd w:w="923" w:type="dxa"/>
        <w:tblLayout w:type="fixed"/>
        <w:tblCellMar>
          <w:left w:w="0" w:type="dxa"/>
          <w:right w:w="0" w:type="dxa"/>
        </w:tblCellMar>
        <w:tblLook w:val="01E0"/>
      </w:tblPr>
      <w:tblGrid>
        <w:gridCol w:w="3074"/>
        <w:gridCol w:w="3241"/>
        <w:gridCol w:w="3157"/>
      </w:tblGrid>
      <w:tr w:rsidR="00D032B6">
        <w:trPr>
          <w:trHeight w:hRule="exact" w:val="223"/>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Driver</w:t>
            </w:r>
          </w:p>
        </w:tc>
      </w:tr>
      <w:tr w:rsidR="00D032B6">
        <w:trPr>
          <w:trHeight w:hRule="exact" w:val="772"/>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values(1,-1)</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db.foo.bar.insert({a:1,b:-1})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0"/>
                <w:sz w:val="14"/>
                <w:szCs w:val="14"/>
              </w:rPr>
              <w:t>BSONObj</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obj</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15"/>
                <w:w w:val="90"/>
                <w:sz w:val="14"/>
                <w:szCs w:val="14"/>
              </w:rPr>
              <w:t xml:space="preserve"> </w:t>
            </w:r>
            <w:r>
              <w:rPr>
                <w:rFonts w:ascii="微软雅黑" w:eastAsia="微软雅黑" w:hAnsi="微软雅黑" w:cs="微软雅黑"/>
                <w:w w:val="90"/>
                <w:sz w:val="14"/>
                <w:szCs w:val="14"/>
              </w:rPr>
              <w:t>"a"&lt;&lt;1&lt;&lt;"b"&lt;&lt;-1</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collection.insert(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r w:rsidR="00D032B6">
        <w:trPr>
          <w:trHeight w:hRule="exact" w:val="1533"/>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students</w:t>
            </w:r>
          </w:p>
        </w:tc>
        <w:tc>
          <w:tcPr>
            <w:tcW w:w="3241"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db.foo.bar.find(null,{a:"",b:""})</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ight="1531"/>
              <w:jc w:val="both"/>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3" w:lineRule="auto"/>
              <w:ind w:left="40" w:right="1880"/>
              <w:jc w:val="both"/>
              <w:rPr>
                <w:rFonts w:ascii="微软雅黑" w:eastAsia="微软雅黑" w:hAnsi="微软雅黑" w:cs="微软雅黑"/>
                <w:sz w:val="14"/>
                <w:szCs w:val="14"/>
              </w:rPr>
            </w:pPr>
            <w:r>
              <w:rPr>
                <w:rFonts w:ascii="微软雅黑" w:eastAsia="微软雅黑" w:hAnsi="微软雅黑" w:cs="微软雅黑"/>
                <w:w w:val="95"/>
                <w:sz w:val="14"/>
                <w:szCs w:val="14"/>
              </w:rPr>
              <w:t>sdbCursor</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selected</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line="253" w:lineRule="auto"/>
              <w:ind w:left="40" w:right="187"/>
              <w:rPr>
                <w:rFonts w:ascii="微软雅黑" w:eastAsia="微软雅黑" w:hAnsi="微软雅黑" w:cs="微软雅黑"/>
                <w:sz w:val="14"/>
                <w:szCs w:val="14"/>
              </w:rPr>
            </w:pPr>
            <w:r>
              <w:rPr>
                <w:rFonts w:ascii="微软雅黑" w:eastAsia="微软雅黑" w:hAnsi="微软雅黑" w:cs="微软雅黑"/>
                <w:w w:val="90"/>
                <w:sz w:val="14"/>
                <w:szCs w:val="14"/>
              </w:rPr>
              <w:t>selected</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"a"&lt;&lt;""&lt;&lt;"b"&lt;&lt;""</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selected</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D032B6">
        <w:trPr>
          <w:trHeight w:hRule="exact" w:val="2048"/>
        </w:trPr>
        <w:tc>
          <w:tcPr>
            <w:tcW w:w="3074"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students</w:t>
            </w:r>
          </w:p>
          <w:p w:rsidR="00D032B6" w:rsidRDefault="00D032B6">
            <w:pPr>
              <w:pStyle w:val="TableParagraph"/>
              <w:spacing w:before="3" w:line="130" w:lineRule="exact"/>
              <w:rPr>
                <w:sz w:val="13"/>
                <w:szCs w:val="13"/>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age=20</w:t>
            </w:r>
          </w:p>
        </w:tc>
        <w:tc>
          <w:tcPr>
            <w:tcW w:w="3241" w:type="dxa"/>
            <w:tcBorders>
              <w:top w:val="single" w:sz="8" w:space="0" w:color="000000"/>
              <w:left w:val="nil"/>
              <w:bottom w:val="single" w:sz="8" w:space="0" w:color="000000"/>
              <w:right w:val="nil"/>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w:t>
            </w:r>
          </w:p>
          <w:p w:rsidR="00D032B6" w:rsidRDefault="00D032B6">
            <w:pPr>
              <w:pStyle w:val="TableParagraph"/>
              <w:spacing w:before="3" w:line="130" w:lineRule="exact"/>
              <w:rPr>
                <w:sz w:val="13"/>
                <w:szCs w:val="13"/>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w:t>
            </w:r>
          </w:p>
        </w:tc>
        <w:tc>
          <w:tcPr>
            <w:tcW w:w="3157"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7" w:lineRule="auto"/>
              <w:ind w:left="50" w:right="1394"/>
              <w:rPr>
                <w:rFonts w:ascii="微软雅黑" w:eastAsia="微软雅黑" w:hAnsi="微软雅黑" w:cs="微软雅黑"/>
                <w:sz w:val="14"/>
                <w:szCs w:val="14"/>
              </w:rPr>
            </w:pPr>
            <w:r>
              <w:rPr>
                <w:rFonts w:ascii="微软雅黑" w:eastAsia="微软雅黑" w:hAnsi="微软雅黑" w:cs="微软雅黑"/>
                <w:w w:val="95"/>
                <w:sz w:val="14"/>
                <w:szCs w:val="14"/>
              </w:rPr>
              <w:t>sdbCursor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sdbCursor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line="252" w:lineRule="exact"/>
              <w:ind w:left="50" w:right="729"/>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BSON("age"&lt;&lt;20)</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p>
        </w:tc>
      </w:tr>
      <w:tr w:rsidR="00D032B6">
        <w:trPr>
          <w:trHeight w:hRule="exact" w:val="386"/>
        </w:trPr>
        <w:tc>
          <w:tcPr>
            <w:tcW w:w="3074" w:type="dxa"/>
            <w:tcBorders>
              <w:top w:val="single" w:sz="8" w:space="0" w:color="000000"/>
              <w:left w:val="single" w:sz="8" w:space="0" w:color="000000"/>
              <w:bottom w:val="nil"/>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p>
          <w:p w:rsidR="00D032B6" w:rsidRDefault="00A23879">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41" w:type="dxa"/>
            <w:tcBorders>
              <w:top w:val="single" w:sz="8" w:space="0" w:color="000000"/>
              <w:left w:val="nil"/>
              <w:bottom w:val="nil"/>
              <w:right w:val="single" w:sz="8" w:space="0" w:color="000000"/>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tc>
      </w:tr>
    </w:tbl>
    <w:p w:rsidR="00D032B6" w:rsidRDefault="00D032B6">
      <w:pPr>
        <w:spacing w:line="177"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3009"/>
        <w:gridCol w:w="3306"/>
        <w:gridCol w:w="3157"/>
      </w:tblGrid>
      <w:tr w:rsidR="00D032B6">
        <w:trPr>
          <w:trHeight w:hRule="exact" w:val="2156"/>
        </w:trPr>
        <w:tc>
          <w:tcPr>
            <w:tcW w:w="300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306"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Driver</w:t>
            </w:r>
          </w:p>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3" w:lineRule="auto"/>
              <w:ind w:left="40" w:right="1618"/>
              <w:rPr>
                <w:rFonts w:ascii="微软雅黑" w:eastAsia="微软雅黑" w:hAnsi="微软雅黑" w:cs="微软雅黑"/>
                <w:sz w:val="14"/>
                <w:szCs w:val="14"/>
              </w:rPr>
            </w:pPr>
            <w:r>
              <w:rPr>
                <w:rFonts w:ascii="微软雅黑" w:eastAsia="微软雅黑" w:hAnsi="微软雅黑" w:cs="微软雅黑"/>
                <w:w w:val="95"/>
                <w:sz w:val="14"/>
                <w:szCs w:val="14"/>
              </w:rPr>
              <w:t>BSONObj</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orderBy</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line="253" w:lineRule="auto"/>
              <w:ind w:left="40" w:right="1187"/>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BSON("age"&lt;&lt;20)</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0"/>
                <w:sz w:val="14"/>
                <w:szCs w:val="14"/>
              </w:rPr>
              <w:t>orderBy</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BSON("name"&lt;&lt;1)</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63" w:line="168" w:lineRule="auto"/>
              <w:ind w:left="40" w:right="96"/>
              <w:rPr>
                <w:rFonts w:ascii="微软雅黑" w:eastAsia="微软雅黑" w:hAnsi="微软雅黑" w:cs="微软雅黑"/>
                <w:sz w:val="14"/>
                <w:szCs w:val="14"/>
              </w:rPr>
            </w:pPr>
            <w:r>
              <w:rPr>
                <w:rFonts w:ascii="微软雅黑" w:eastAsia="微软雅黑" w:hAnsi="微软雅黑" w:cs="微软雅黑"/>
                <w:w w:val="95"/>
                <w:sz w:val="14"/>
                <w:szCs w:val="14"/>
              </w:rPr>
              <w:t>collection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w w:val="93"/>
                <w:sz w:val="14"/>
                <w:szCs w:val="14"/>
              </w:rPr>
              <w:t xml:space="preserve"> </w:t>
            </w:r>
            <w:r>
              <w:rPr>
                <w:rFonts w:ascii="微软雅黑" w:eastAsia="微软雅黑" w:hAnsi="微软雅黑" w:cs="微软雅黑"/>
                <w:w w:val="95"/>
                <w:sz w:val="14"/>
                <w:szCs w:val="14"/>
              </w:rPr>
              <w:t>orderBy</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tc>
      </w:tr>
      <w:tr w:rsidR="00D032B6">
        <w:trPr>
          <w:trHeight w:hRule="exact" w:val="1449"/>
        </w:trPr>
        <w:tc>
          <w:tcPr>
            <w:tcW w:w="300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p>
          <w:p w:rsidR="00D032B6" w:rsidRDefault="00A23879">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age&lt;30</w:t>
            </w:r>
          </w:p>
        </w:tc>
        <w:tc>
          <w:tcPr>
            <w:tcW w:w="3306"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3" w:lineRule="auto"/>
              <w:ind w:left="40" w:right="1618"/>
              <w:rPr>
                <w:rFonts w:ascii="微软雅黑" w:eastAsia="微软雅黑" w:hAnsi="微软雅黑" w:cs="微软雅黑"/>
                <w:sz w:val="14"/>
                <w:szCs w:val="14"/>
              </w:rPr>
            </w:pPr>
            <w:r>
              <w:rPr>
                <w:rFonts w:ascii="微软雅黑" w:eastAsia="微软雅黑" w:hAnsi="微软雅黑" w:cs="微软雅黑"/>
                <w:w w:val="95"/>
                <w:sz w:val="14"/>
                <w:szCs w:val="14"/>
              </w:rPr>
              <w:t>sdbCursor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ind w:left="40"/>
              <w:rPr>
                <w:rFonts w:ascii="微软雅黑" w:eastAsia="微软雅黑" w:hAnsi="微软雅黑" w:cs="微软雅黑"/>
                <w:sz w:val="14"/>
                <w:szCs w:val="14"/>
              </w:rPr>
            </w:pPr>
            <w:r>
              <w:rPr>
                <w:rFonts w:ascii="微软雅黑" w:eastAsia="微软雅黑" w:hAnsi="微软雅黑" w:cs="微软雅黑"/>
                <w:w w:val="85"/>
                <w:sz w:val="14"/>
                <w:szCs w:val="14"/>
              </w:rPr>
              <w:t xml:space="preserve">condition </w:t>
            </w:r>
            <w:r>
              <w:rPr>
                <w:rFonts w:ascii="微软雅黑" w:eastAsia="微软雅黑" w:hAnsi="微软雅黑" w:cs="微软雅黑"/>
                <w:spacing w:val="10"/>
                <w:w w:val="85"/>
                <w:sz w:val="14"/>
                <w:szCs w:val="14"/>
              </w:rPr>
              <w:t xml:space="preserve"> </w:t>
            </w:r>
            <w:r>
              <w:rPr>
                <w:rFonts w:ascii="微软雅黑" w:eastAsia="微软雅黑" w:hAnsi="微软雅黑" w:cs="微软雅黑"/>
                <w:w w:val="85"/>
                <w:sz w:val="14"/>
                <w:szCs w:val="14"/>
              </w:rPr>
              <w:t xml:space="preserve">= </w:t>
            </w:r>
            <w:r>
              <w:rPr>
                <w:rFonts w:ascii="微软雅黑" w:eastAsia="微软雅黑" w:hAnsi="微软雅黑" w:cs="微软雅黑"/>
                <w:spacing w:val="10"/>
                <w:w w:val="85"/>
                <w:sz w:val="14"/>
                <w:szCs w:val="14"/>
              </w:rPr>
              <w:t xml:space="preserve"> </w:t>
            </w:r>
            <w:r>
              <w:rPr>
                <w:rFonts w:ascii="微软雅黑" w:eastAsia="微软雅黑" w:hAnsi="微软雅黑" w:cs="微软雅黑"/>
                <w:w w:val="85"/>
                <w:sz w:val="14"/>
                <w:szCs w:val="14"/>
              </w:rPr>
              <w:t>BSON("age"&lt;&lt;BSON("$gt"&lt;&lt;20&lt;&lt;"</w:t>
            </w:r>
          </w:p>
          <w:p w:rsidR="00D032B6" w:rsidRDefault="00A23879">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$lt"&lt;&lt;30))</w:t>
            </w:r>
            <w:r>
              <w:rPr>
                <w:rFonts w:ascii="微软雅黑" w:eastAsia="微软雅黑" w:hAnsi="微软雅黑" w:cs="微软雅黑"/>
                <w:spacing w:val="-15"/>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tc>
      </w:tr>
      <w:tr w:rsidR="00D032B6">
        <w:trPr>
          <w:trHeight w:hRule="exact" w:val="2374"/>
        </w:trPr>
        <w:tc>
          <w:tcPr>
            <w:tcW w:w="3009"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p w:rsidR="00D032B6" w:rsidRDefault="00D032B6">
            <w:pPr>
              <w:pStyle w:val="TableParagraph"/>
              <w:spacing w:before="3" w:line="150" w:lineRule="exact"/>
              <w:rPr>
                <w:sz w:val="15"/>
                <w:szCs w:val="15"/>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tc>
        <w:tc>
          <w:tcPr>
            <w:tcW w:w="3306" w:type="dxa"/>
            <w:tcBorders>
              <w:top w:val="single" w:sz="8" w:space="0" w:color="000000"/>
              <w:left w:val="nil"/>
              <w:bottom w:val="single" w:sz="8" w:space="0" w:color="000000"/>
              <w:right w:val="nil"/>
            </w:tcBorders>
          </w:tcPr>
          <w:p w:rsidR="00D032B6" w:rsidRDefault="00A23879">
            <w:pPr>
              <w:pStyle w:val="TableParagraph"/>
              <w:spacing w:line="172"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D032B6" w:rsidRDefault="00A23879">
            <w:pPr>
              <w:pStyle w:val="TableParagraph"/>
              <w:spacing w:line="168"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{name:1},false)</w:t>
            </w:r>
          </w:p>
          <w:p w:rsidR="00D032B6" w:rsidRDefault="00D032B6">
            <w:pPr>
              <w:pStyle w:val="TableParagraph"/>
              <w:spacing w:before="5" w:line="180" w:lineRule="exact"/>
              <w:rPr>
                <w:sz w:val="18"/>
                <w:szCs w:val="18"/>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198"/>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tc>
        <w:tc>
          <w:tcPr>
            <w:tcW w:w="3157"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50"/>
              <w:rPr>
                <w:rFonts w:ascii="微软雅黑" w:eastAsia="微软雅黑" w:hAnsi="微软雅黑" w:cs="微软雅黑"/>
                <w:sz w:val="14"/>
                <w:szCs w:val="14"/>
              </w:rPr>
            </w:pPr>
            <w:r>
              <w:rPr>
                <w:rFonts w:ascii="微软雅黑" w:eastAsia="微软雅黑" w:hAnsi="微软雅黑" w:cs="微软雅黑"/>
                <w:w w:val="95"/>
                <w:sz w:val="14"/>
                <w:szCs w:val="14"/>
              </w:rPr>
              <w:t>BSONObj</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50"/>
              <w:rPr>
                <w:rFonts w:ascii="微软雅黑" w:eastAsia="微软雅黑" w:hAnsi="微软雅黑" w:cs="微软雅黑"/>
                <w:sz w:val="14"/>
                <w:szCs w:val="14"/>
              </w:rPr>
            </w:pPr>
            <w:r>
              <w:rPr>
                <w:rFonts w:ascii="微软雅黑" w:eastAsia="微软雅黑" w:hAnsi="微软雅黑" w:cs="微软雅黑"/>
                <w:w w:val="90"/>
                <w:sz w:val="14"/>
                <w:szCs w:val="14"/>
              </w:rPr>
              <w:t>obj</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"name"&lt;&lt;1</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73" w:line="168" w:lineRule="auto"/>
              <w:ind w:left="50"/>
              <w:rPr>
                <w:rFonts w:ascii="微软雅黑" w:eastAsia="微软雅黑" w:hAnsi="微软雅黑" w:cs="微软雅黑"/>
                <w:sz w:val="14"/>
                <w:szCs w:val="14"/>
              </w:rPr>
            </w:pPr>
            <w:r>
              <w:rPr>
                <w:rFonts w:ascii="微软雅黑" w:eastAsia="微软雅黑" w:hAnsi="微软雅黑" w:cs="微软雅黑"/>
                <w:w w:val="90"/>
                <w:sz w:val="14"/>
                <w:szCs w:val="14"/>
              </w:rPr>
              <w:t>collection.createIndex</w:t>
            </w:r>
            <w:r>
              <w:rPr>
                <w:rFonts w:ascii="微软雅黑" w:eastAsia="微软雅黑" w:hAnsi="微软雅黑" w:cs="微软雅黑"/>
                <w:spacing w:val="2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28"/>
                <w:w w:val="90"/>
                <w:sz w:val="14"/>
                <w:szCs w:val="14"/>
              </w:rPr>
              <w:t xml:space="preserve"> </w:t>
            </w:r>
            <w:r>
              <w:rPr>
                <w:rFonts w:ascii="微软雅黑" w:eastAsia="微软雅黑" w:hAnsi="微软雅黑" w:cs="微软雅黑"/>
                <w:w w:val="90"/>
                <w:sz w:val="14"/>
                <w:szCs w:val="14"/>
              </w:rPr>
              <w:t>&amp;obj,</w:t>
            </w:r>
            <w:r>
              <w:rPr>
                <w:rFonts w:ascii="微软雅黑" w:eastAsia="微软雅黑" w:hAnsi="微软雅黑" w:cs="微软雅黑"/>
                <w:spacing w:val="28"/>
                <w:w w:val="90"/>
                <w:sz w:val="14"/>
                <w:szCs w:val="14"/>
              </w:rPr>
              <w:t xml:space="preserve"> </w:t>
            </w:r>
            <w:r>
              <w:rPr>
                <w:rFonts w:ascii="微软雅黑" w:eastAsia="微软雅黑" w:hAnsi="微软雅黑" w:cs="微软雅黑"/>
                <w:w w:val="90"/>
                <w:sz w:val="14"/>
                <w:szCs w:val="14"/>
              </w:rPr>
              <w:t>"testIndex",</w:t>
            </w:r>
            <w:r>
              <w:rPr>
                <w:rFonts w:ascii="微软雅黑" w:eastAsia="微软雅黑" w:hAnsi="微软雅黑" w:cs="微软雅黑"/>
                <w:spacing w:val="28"/>
                <w:w w:val="90"/>
                <w:sz w:val="14"/>
                <w:szCs w:val="14"/>
              </w:rPr>
              <w:t xml:space="preserve"> </w:t>
            </w:r>
            <w:r>
              <w:rPr>
                <w:rFonts w:ascii="微软雅黑" w:eastAsia="微软雅黑" w:hAnsi="微软雅黑" w:cs="微软雅黑"/>
                <w:w w:val="90"/>
                <w:sz w:val="14"/>
                <w:szCs w:val="14"/>
              </w:rPr>
              <w:t>FALSE,</w:t>
            </w:r>
            <w:r>
              <w:rPr>
                <w:rFonts w:ascii="微软雅黑" w:eastAsia="微软雅黑" w:hAnsi="微软雅黑" w:cs="微软雅黑"/>
                <w:w w:val="92"/>
                <w:sz w:val="14"/>
                <w:szCs w:val="14"/>
              </w:rPr>
              <w:t xml:space="preserve"> </w:t>
            </w:r>
            <w:r>
              <w:rPr>
                <w:rFonts w:ascii="微软雅黑" w:eastAsia="微软雅黑" w:hAnsi="微软雅黑" w:cs="微软雅黑"/>
                <w:w w:val="90"/>
                <w:sz w:val="14"/>
                <w:szCs w:val="14"/>
              </w:rPr>
              <w:t>FALSE</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40" w:line="253" w:lineRule="auto"/>
              <w:ind w:left="50" w:right="1541"/>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ind w:left="50"/>
              <w:rPr>
                <w:rFonts w:ascii="微软雅黑" w:eastAsia="微软雅黑" w:hAnsi="微软雅黑" w:cs="微软雅黑"/>
                <w:sz w:val="14"/>
                <w:szCs w:val="14"/>
              </w:rPr>
            </w:pPr>
            <w:r>
              <w:rPr>
                <w:rFonts w:ascii="微软雅黑" w:eastAsia="微软雅黑" w:hAnsi="微软雅黑" w:cs="微软雅黑"/>
                <w:w w:val="95"/>
                <w:sz w:val="14"/>
                <w:szCs w:val="14"/>
              </w:rPr>
              <w:t>sdbCursor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cursor</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73" w:line="168" w:lineRule="auto"/>
              <w:ind w:left="50" w:right="278"/>
              <w:rPr>
                <w:rFonts w:ascii="微软雅黑" w:eastAsia="微软雅黑" w:hAnsi="微软雅黑" w:cs="微软雅黑"/>
                <w:sz w:val="14"/>
                <w:szCs w:val="14"/>
              </w:rPr>
            </w:pPr>
            <w:r>
              <w:rPr>
                <w:rFonts w:ascii="微软雅黑" w:eastAsia="微软雅黑" w:hAnsi="微软雅黑" w:cs="微软雅黑"/>
                <w:w w:val="95"/>
                <w:sz w:val="14"/>
                <w:szCs w:val="14"/>
              </w:rPr>
              <w:t>collection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(cursor,obj,</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10, 20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tc>
      </w:tr>
      <w:tr w:rsidR="00D032B6">
        <w:trPr>
          <w:trHeight w:hRule="exact" w:val="1276"/>
        </w:trPr>
        <w:tc>
          <w:tcPr>
            <w:tcW w:w="3009"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306"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53" w:lineRule="auto"/>
              <w:ind w:left="40" w:right="1618"/>
              <w:rPr>
                <w:rFonts w:ascii="微软雅黑" w:eastAsia="微软雅黑" w:hAnsi="微软雅黑" w:cs="微软雅黑"/>
                <w:sz w:val="14"/>
                <w:szCs w:val="14"/>
              </w:rPr>
            </w:pPr>
            <w:r>
              <w:rPr>
                <w:rFonts w:ascii="微软雅黑" w:eastAsia="微软雅黑" w:hAnsi="微软雅黑" w:cs="微软雅黑"/>
                <w:w w:val="95"/>
                <w:sz w:val="14"/>
                <w:szCs w:val="14"/>
              </w:rPr>
              <w:t>SINT64</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BSONObj</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 w:line="253" w:lineRule="auto"/>
              <w:ind w:left="40"/>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12"/>
                <w:w w:val="90"/>
                <w:sz w:val="14"/>
                <w:szCs w:val="14"/>
              </w:rPr>
              <w:t xml:space="preserve"> </w:t>
            </w:r>
            <w:r>
              <w:rPr>
                <w:rFonts w:ascii="微软雅黑" w:eastAsia="微软雅黑" w:hAnsi="微软雅黑" w:cs="微软雅黑"/>
                <w:w w:val="90"/>
                <w:sz w:val="14"/>
                <w:szCs w:val="14"/>
              </w:rPr>
              <w:t>"age"&lt;&lt;BSON("$gt"&lt;&lt;20))</w:t>
            </w:r>
            <w:r>
              <w:rPr>
                <w:rFonts w:ascii="微软雅黑" w:eastAsia="微软雅黑" w:hAnsi="微软雅黑" w:cs="微软雅黑"/>
                <w:spacing w:val="-13"/>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w w:val="111"/>
                <w:sz w:val="14"/>
                <w:szCs w:val="14"/>
              </w:rPr>
              <w:t xml:space="preserve"> </w:t>
            </w:r>
            <w:r>
              <w:rPr>
                <w:rFonts w:ascii="微软雅黑" w:eastAsia="微软雅黑" w:hAnsi="微软雅黑" w:cs="微软雅黑"/>
                <w:w w:val="90"/>
                <w:sz w:val="14"/>
                <w:szCs w:val="14"/>
              </w:rPr>
              <w:t>collection.getCount</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(count,</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w:t>
            </w:r>
          </w:p>
        </w:tc>
      </w:tr>
      <w:tr w:rsidR="00D032B6">
        <w:trPr>
          <w:trHeight w:hRule="exact" w:val="1281"/>
        </w:trPr>
        <w:tc>
          <w:tcPr>
            <w:tcW w:w="3009"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b=-1</w:t>
            </w:r>
          </w:p>
        </w:tc>
        <w:tc>
          <w:tcPr>
            <w:tcW w:w="3306"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db.foo.bar.update({$set:{a:2}},{b:-1})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BSONObj</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BSON(</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"b"&lt;&lt;1</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0"/>
                <w:sz w:val="14"/>
                <w:szCs w:val="14"/>
              </w:rPr>
              <w:t>BSONObj</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rule</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"$set"&lt;&lt;BSON("a"&lt;&lt;2)</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BSONObj</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collection.update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rule,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obj</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p>
        </w:tc>
      </w:tr>
      <w:tr w:rsidR="00D032B6">
        <w:trPr>
          <w:trHeight w:hRule="exact" w:val="708"/>
        </w:trPr>
        <w:tc>
          <w:tcPr>
            <w:tcW w:w="3009"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a=1</w:t>
            </w:r>
          </w:p>
        </w:tc>
        <w:tc>
          <w:tcPr>
            <w:tcW w:w="3306"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98"/>
              <w:rPr>
                <w:rFonts w:ascii="微软雅黑" w:eastAsia="微软雅黑" w:hAnsi="微软雅黑" w:cs="微软雅黑"/>
                <w:sz w:val="14"/>
                <w:szCs w:val="14"/>
              </w:rPr>
            </w:pPr>
            <w:r>
              <w:rPr>
                <w:rFonts w:ascii="微软雅黑" w:eastAsia="微软雅黑" w:hAnsi="微软雅黑" w:cs="微软雅黑"/>
                <w:w w:val="95"/>
                <w:sz w:val="14"/>
                <w:szCs w:val="14"/>
              </w:rPr>
              <w:t>db.foo.bar.remove({a:1})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sdbCollection</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33" w:line="228" w:lineRule="exact"/>
              <w:ind w:left="40" w:right="788"/>
              <w:rPr>
                <w:rFonts w:ascii="微软雅黑" w:eastAsia="微软雅黑" w:hAnsi="微软雅黑" w:cs="微软雅黑"/>
                <w:sz w:val="14"/>
                <w:szCs w:val="14"/>
              </w:rPr>
            </w:pPr>
            <w:r>
              <w:rPr>
                <w:rFonts w:ascii="微软雅黑" w:eastAsia="微软雅黑" w:hAnsi="微软雅黑" w:cs="微软雅黑"/>
                <w:w w:val="90"/>
                <w:sz w:val="14"/>
                <w:szCs w:val="14"/>
              </w:rPr>
              <w:t>BSONObj</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condition = BSON("a"&lt;&lt;1) ;</w:t>
            </w:r>
            <w:r>
              <w:rPr>
                <w:rFonts w:ascii="微软雅黑" w:eastAsia="微软雅黑" w:hAnsi="微软雅黑" w:cs="微软雅黑"/>
                <w:w w:val="111"/>
                <w:sz w:val="14"/>
                <w:szCs w:val="14"/>
              </w:rPr>
              <w:t xml:space="preserve"> </w:t>
            </w:r>
            <w:r>
              <w:rPr>
                <w:rFonts w:ascii="微软雅黑" w:eastAsia="微软雅黑" w:hAnsi="微软雅黑" w:cs="微软雅黑"/>
                <w:w w:val="95"/>
                <w:sz w:val="14"/>
                <w:szCs w:val="14"/>
              </w:rPr>
              <w:t>collection.del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bl>
    <w:p w:rsidR="00D032B6" w:rsidRDefault="00D032B6">
      <w:pPr>
        <w:spacing w:before="3" w:line="100" w:lineRule="exact"/>
        <w:rPr>
          <w:sz w:val="10"/>
          <w:szCs w:val="10"/>
        </w:rPr>
      </w:pPr>
    </w:p>
    <w:p w:rsidR="00D032B6" w:rsidRDefault="00A23879">
      <w:pPr>
        <w:pStyle w:val="BodyText"/>
        <w:spacing w:line="312" w:lineRule="exact"/>
        <w:ind w:left="113"/>
      </w:pPr>
      <w:bookmarkStart w:id="319" w:name="C++_API"/>
      <w:bookmarkEnd w:id="319"/>
      <w:r>
        <w:rPr>
          <w:w w:val="85"/>
        </w:rPr>
        <w:t>C++</w:t>
      </w:r>
      <w:r>
        <w:rPr>
          <w:spacing w:val="5"/>
          <w:w w:val="85"/>
        </w:rPr>
        <w:t xml:space="preserve"> </w:t>
      </w:r>
      <w:r>
        <w:rPr>
          <w:w w:val="85"/>
        </w:rPr>
        <w:t>API</w:t>
      </w:r>
    </w:p>
    <w:p w:rsidR="00D032B6" w:rsidRDefault="00A23879">
      <w:pPr>
        <w:pStyle w:val="BodyText"/>
        <w:spacing w:before="18"/>
        <w:ind w:left="113"/>
      </w:pPr>
      <w:r>
        <w:rPr>
          <w:w w:val="95"/>
        </w:rPr>
        <w:t>此部分是相关</w:t>
      </w:r>
      <w:r>
        <w:rPr>
          <w:spacing w:val="2"/>
          <w:w w:val="95"/>
        </w:rPr>
        <w:t xml:space="preserve"> </w:t>
      </w:r>
      <w:r>
        <w:rPr>
          <w:w w:val="95"/>
        </w:rPr>
        <w:t>C++</w:t>
      </w:r>
      <w:r>
        <w:rPr>
          <w:spacing w:val="3"/>
          <w:w w:val="95"/>
        </w:rPr>
        <w:t xml:space="preserve"> </w:t>
      </w:r>
      <w:r>
        <w:rPr>
          <w:w w:val="95"/>
        </w:rPr>
        <w:t>的</w:t>
      </w:r>
      <w:r>
        <w:rPr>
          <w:spacing w:val="3"/>
          <w:w w:val="95"/>
        </w:rPr>
        <w:t xml:space="preserve"> </w:t>
      </w:r>
      <w:r>
        <w:rPr>
          <w:w w:val="95"/>
        </w:rPr>
        <w:t>API</w:t>
      </w:r>
      <w:r>
        <w:rPr>
          <w:spacing w:val="3"/>
          <w:w w:val="95"/>
        </w:rPr>
        <w:t xml:space="preserve"> </w:t>
      </w:r>
      <w:r>
        <w:rPr>
          <w:w w:val="95"/>
        </w:rPr>
        <w:t>文档。</w:t>
      </w:r>
    </w:p>
    <w:p w:rsidR="00D032B6" w:rsidRDefault="00A23879">
      <w:pPr>
        <w:pStyle w:val="BodyText"/>
        <w:spacing w:before="18"/>
        <w:ind w:left="113"/>
      </w:pPr>
      <w:r>
        <w:rPr>
          <w:color w:val="0000FF"/>
          <w:w w:val="85"/>
        </w:rPr>
        <w:t>C++</w:t>
      </w:r>
      <w:r>
        <w:rPr>
          <w:color w:val="0000FF"/>
          <w:spacing w:val="5"/>
          <w:w w:val="85"/>
        </w:rPr>
        <w:t xml:space="preserve"> </w:t>
      </w:r>
      <w:r>
        <w:rPr>
          <w:color w:val="0000FF"/>
          <w:w w:val="85"/>
        </w:rPr>
        <w:t>API</w:t>
      </w:r>
    </w:p>
    <w:p w:rsidR="00D032B6" w:rsidRDefault="00D032B6">
      <w:pPr>
        <w:spacing w:before="9" w:line="190" w:lineRule="exact"/>
        <w:rPr>
          <w:sz w:val="19"/>
          <w:szCs w:val="19"/>
        </w:rPr>
      </w:pPr>
    </w:p>
    <w:p w:rsidR="00D032B6" w:rsidRDefault="00A23879">
      <w:pPr>
        <w:pStyle w:val="BodyText"/>
        <w:spacing w:line="253" w:lineRule="auto"/>
        <w:ind w:left="113" w:right="8103"/>
      </w:pPr>
      <w:r>
        <w:rPr>
          <w:w w:val="95"/>
        </w:rPr>
        <w:t>历史更新情况： Version</w:t>
      </w:r>
      <w:r>
        <w:rPr>
          <w:spacing w:val="-19"/>
          <w:w w:val="95"/>
        </w:rPr>
        <w:t xml:space="preserve"> </w:t>
      </w:r>
      <w:r>
        <w:rPr>
          <w:w w:val="95"/>
        </w:rPr>
        <w:t>1.10</w:t>
      </w:r>
    </w:p>
    <w:p w:rsidR="00606508" w:rsidRDefault="00035F6E">
      <w:pPr>
        <w:pStyle w:val="BodyText"/>
        <w:numPr>
          <w:ilvl w:val="0"/>
          <w:numId w:val="8"/>
        </w:numPr>
        <w:tabs>
          <w:tab w:val="left" w:pos="329"/>
        </w:tabs>
        <w:spacing w:before="4"/>
        <w:ind w:hanging="820"/>
        <w:jc w:val="left"/>
      </w:pPr>
      <w:r>
        <w:pict>
          <v:group id="_x0000_s3238" style="position:absolute;left:0;text-align:left;margin-left:81.7pt;margin-top:22.05pt;width:473.6pt;height:42.4pt;z-index:-251900928;mso-position-horizontal-relative:page" coordorigin="1634,441" coordsize="9472,848">
            <v:shape id="_x0000_s3239" style="position:absolute;left:1634;top:441;width:9472;height:848" coordorigin="1634,441" coordsize="9472,848" path="m1634,441r9472,l11106,1289r-9472,l1634,441xe" fillcolor="#efefef" stroked="f">
              <v:path arrowok="t"/>
            </v:shape>
            <w10:wrap anchorx="page"/>
          </v:group>
        </w:pict>
      </w:r>
      <w:r w:rsidR="00A23879">
        <w:rPr>
          <w:w w:val="95"/>
        </w:rPr>
        <w:t>SdbCollection</w:t>
      </w:r>
      <w:r w:rsidR="00A23879">
        <w:rPr>
          <w:spacing w:val="26"/>
          <w:w w:val="95"/>
        </w:rPr>
        <w:t xml:space="preserve"> </w:t>
      </w:r>
      <w:r w:rsidR="00A23879">
        <w:rPr>
          <w:w w:val="95"/>
        </w:rPr>
        <w:t>类添加的接口：</w:t>
      </w:r>
    </w:p>
    <w:p w:rsidR="002B308A" w:rsidRDefault="006D050C">
      <w:pPr>
        <w:pStyle w:val="BodyText"/>
        <w:spacing w:before="92" w:line="147" w:lineRule="auto"/>
        <w:ind w:left="113" w:right="3954"/>
        <w:rPr>
          <w:rFonts w:ascii="Microsoft JhengHei" w:eastAsiaTheme="minorEastAsia" w:hAnsi="Microsoft JhengHei" w:cs="Microsoft JhengHei"/>
          <w:w w:val="95"/>
          <w:lang w:eastAsia="zh-CN"/>
        </w:rPr>
      </w:pPr>
      <w:r>
        <w:rPr>
          <w:rFonts w:ascii="Microsoft JhengHei" w:eastAsiaTheme="minorEastAsia" w:hAnsi="Microsoft JhengHei" w:cs="Microsoft JhengHei" w:hint="eastAsia"/>
          <w:w w:val="95"/>
          <w:lang w:eastAsia="zh-CN"/>
        </w:rPr>
        <w:t>e</w:t>
      </w:r>
      <w:r w:rsidR="002B308A">
        <w:rPr>
          <w:rFonts w:ascii="Microsoft JhengHei" w:eastAsiaTheme="minorEastAsia" w:hAnsi="Microsoft JhengHei" w:cs="Microsoft JhengHei" w:hint="eastAsia"/>
          <w:w w:val="95"/>
          <w:lang w:eastAsia="zh-CN"/>
        </w:rPr>
        <w:t>xplain</w:t>
      </w:r>
      <w:r w:rsidR="002B308A">
        <w:rPr>
          <w:rFonts w:ascii="Microsoft JhengHei" w:eastAsiaTheme="minorEastAsia" w:hAnsi="Microsoft JhengHei" w:cs="Microsoft JhengHei" w:hint="eastAsia"/>
          <w:w w:val="95"/>
          <w:lang w:eastAsia="zh-CN"/>
        </w:rPr>
        <w:t>，获取查询的访问计划</w:t>
      </w:r>
    </w:p>
    <w:p w:rsidR="00D032B6" w:rsidRDefault="00A23879">
      <w:pPr>
        <w:pStyle w:val="BodyText"/>
        <w:spacing w:before="92" w:line="147" w:lineRule="auto"/>
        <w:ind w:left="113" w:right="3954"/>
        <w:rPr>
          <w:rFonts w:ascii="Microsoft JhengHei" w:eastAsia="Microsoft JhengHei" w:hAnsi="Microsoft JhengHei" w:cs="Microsoft JhengHei"/>
        </w:rPr>
      </w:pPr>
      <w:r>
        <w:rPr>
          <w:rFonts w:ascii="Microsoft JhengHei" w:eastAsia="Microsoft JhengHei" w:hAnsi="Microsoft JhengHei" w:cs="Microsoft JhengHei"/>
          <w:w w:val="95"/>
        </w:rPr>
        <w:t>createLob，创建一个新的lob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openLob，打开一个已存在的lob，该版本中，打开的lob只用于读操作</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removeLob，删除一个lob</w:t>
      </w:r>
    </w:p>
    <w:p w:rsidR="00D032B6" w:rsidRDefault="00A23879">
      <w:pPr>
        <w:pStyle w:val="BodyText"/>
        <w:spacing w:line="232" w:lineRule="exact"/>
        <w:ind w:left="113"/>
        <w:rPr>
          <w:rFonts w:ascii="Microsoft JhengHei" w:eastAsia="Microsoft JhengHei" w:hAnsi="Microsoft JhengHei" w:cs="Microsoft JhengHei"/>
        </w:rPr>
      </w:pPr>
      <w:r>
        <w:rPr>
          <w:rFonts w:ascii="Microsoft JhengHei" w:eastAsia="Microsoft JhengHei" w:hAnsi="Microsoft JhengHei" w:cs="Microsoft JhengHei"/>
          <w:w w:val="105"/>
        </w:rPr>
        <w:t>listLobs，列出当前collection中的所有lob</w:t>
      </w:r>
    </w:p>
    <w:p w:rsidR="00D032B6" w:rsidRDefault="00035F6E">
      <w:pPr>
        <w:pStyle w:val="BodyText"/>
        <w:spacing w:before="26"/>
        <w:ind w:left="113"/>
      </w:pPr>
      <w:r>
        <w:pict>
          <v:group id="_x0000_s3236" style="position:absolute;left:0;text-align:left;margin-left:81.7pt;margin-top:23.15pt;width:473.6pt;height:21.2pt;z-index:-251899904;mso-position-horizontal-relative:page" coordorigin="1634,463" coordsize="9472,424">
            <v:shape id="_x0000_s3237" style="position:absolute;left:1634;top:463;width:9472;height:424" coordorigin="1634,463" coordsize="9472,424" path="m1634,463r9472,l11106,887r-9472,l1634,463xe" fillcolor="#efefef" stroked="f">
              <v:path arrowok="t"/>
            </v:shape>
            <w10:wrap anchorx="page"/>
          </v:group>
        </w:pict>
      </w:r>
      <w:r w:rsidR="00A23879">
        <w:t>2.</w:t>
      </w:r>
      <w:r w:rsidR="00A23879">
        <w:rPr>
          <w:spacing w:val="-27"/>
        </w:rPr>
        <w:t xml:space="preserve"> </w:t>
      </w:r>
      <w:r w:rsidR="00A23879">
        <w:t>添加类</w:t>
      </w:r>
      <w:r w:rsidR="00A23879">
        <w:rPr>
          <w:spacing w:val="-26"/>
        </w:rPr>
        <w:t xml:space="preserve"> </w:t>
      </w:r>
      <w:r w:rsidR="00A23879">
        <w:t>sdbLob</w:t>
      </w:r>
      <w:r w:rsidR="00A23879">
        <w:rPr>
          <w:spacing w:val="-27"/>
        </w:rPr>
        <w:t xml:space="preserve"> </w:t>
      </w:r>
      <w:r w:rsidR="00A23879">
        <w:t>用于大对象操作，其接口如下：</w:t>
      </w:r>
    </w:p>
    <w:p w:rsidR="00D032B6" w:rsidRDefault="00A23879">
      <w:pPr>
        <w:pStyle w:val="BodyText"/>
        <w:spacing w:before="92" w:line="147" w:lineRule="auto"/>
        <w:ind w:left="113" w:right="7714"/>
        <w:rPr>
          <w:rFonts w:ascii="Microsoft JhengHei" w:eastAsia="Microsoft JhengHei" w:hAnsi="Microsoft JhengHei" w:cs="Microsoft JhengHei"/>
        </w:rPr>
      </w:pPr>
      <w:r>
        <w:rPr>
          <w:rFonts w:ascii="Microsoft JhengHei" w:eastAsia="Microsoft JhengHei" w:hAnsi="Microsoft JhengHei" w:cs="Microsoft JhengHei"/>
        </w:rPr>
        <w:t>read，从lob中读取数据 write，把数据写入lob中</w:t>
      </w:r>
    </w:p>
    <w:p w:rsidR="00D032B6" w:rsidRDefault="00D032B6">
      <w:pPr>
        <w:spacing w:line="147" w:lineRule="auto"/>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right="4165"/>
        <w:rPr>
          <w:rFonts w:ascii="Microsoft JhengHei" w:eastAsia="Microsoft JhengHei" w:hAnsi="Microsoft JhengHei" w:cs="Microsoft JhengHei"/>
        </w:rPr>
      </w:pPr>
      <w:r>
        <w:rPr>
          <w:rFonts w:ascii="Microsoft JhengHei" w:eastAsia="Microsoft JhengHei" w:hAnsi="Microsoft JhengHei" w:cs="Microsoft JhengHei"/>
          <w:w w:val="95"/>
        </w:rPr>
        <w:t>seek，设置读起始位置，该版本中，seek只用于读操作</w:t>
      </w:r>
      <w:r>
        <w:rPr>
          <w:rFonts w:ascii="Microsoft JhengHei" w:eastAsia="Microsoft JhengHei" w:hAnsi="Microsoft JhengHei" w:cs="Microsoft JhengHei"/>
        </w:rPr>
        <w:t xml:space="preserve"> close，关闭一个新创建的或打开的lob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rPr>
        <w:t>getOid，获取lob的oid</w:t>
      </w:r>
    </w:p>
    <w:p w:rsidR="00D032B6" w:rsidRDefault="00A23879">
      <w:pPr>
        <w:pStyle w:val="BodyText"/>
        <w:spacing w:line="147" w:lineRule="auto"/>
        <w:ind w:right="4165"/>
        <w:rPr>
          <w:rFonts w:ascii="Microsoft JhengHei" w:eastAsia="Microsoft JhengHei" w:hAnsi="Microsoft JhengHei" w:cs="Microsoft JhengHei"/>
        </w:rPr>
      </w:pPr>
      <w:r>
        <w:rPr>
          <w:rFonts w:ascii="Microsoft JhengHei" w:eastAsia="Microsoft JhengHei" w:hAnsi="Microsoft JhengHei" w:cs="Microsoft JhengHei"/>
        </w:rPr>
        <w:t xml:space="preserve">getSize，获取lob的大小 </w:t>
      </w:r>
      <w:r>
        <w:rPr>
          <w:rFonts w:ascii="Microsoft JhengHei" w:eastAsia="Microsoft JhengHei" w:hAnsi="Microsoft JhengHei" w:cs="Microsoft JhengHei"/>
          <w:w w:val="95"/>
        </w:rPr>
        <w:t>getCreateTime，获取lob的创建时间</w:t>
      </w:r>
    </w:p>
    <w:p w:rsidR="00D032B6" w:rsidRDefault="00035F6E">
      <w:pPr>
        <w:pStyle w:val="BodyText"/>
        <w:spacing w:before="46"/>
      </w:pPr>
      <w:r>
        <w:pict>
          <v:group id="_x0000_s3234" style="position:absolute;left:0;text-align:left;margin-left:81.7pt;margin-top:-52.85pt;width:473.6pt;height:53pt;z-index:-251898880;mso-position-horizontal-relative:page" coordorigin="1634,-1057" coordsize="9472,1060">
            <v:shape id="_x0000_s3235" style="position:absolute;left:1634;top:-1057;width:9472;height:1060" coordorigin="1634,-1057" coordsize="9472,1060" path="m1634,-1057r9472,l11106,3,1634,3r,-1060xe" fillcolor="#efefef" stroked="f">
              <v:path arrowok="t"/>
            </v:shape>
            <w10:wrap anchorx="page"/>
          </v:group>
        </w:pict>
      </w:r>
      <w:r w:rsidR="00A23879">
        <w:rPr>
          <w:w w:val="95"/>
        </w:rPr>
        <w:t>Version</w:t>
      </w:r>
      <w:r w:rsidR="00A23879">
        <w:rPr>
          <w:spacing w:val="-16"/>
          <w:w w:val="95"/>
        </w:rPr>
        <w:t xml:space="preserve"> </w:t>
      </w:r>
      <w:r w:rsidR="00A23879">
        <w:rPr>
          <w:w w:val="95"/>
        </w:rPr>
        <w:t>1.8</w:t>
      </w:r>
    </w:p>
    <w:p w:rsidR="00D032B6" w:rsidRDefault="00035F6E">
      <w:pPr>
        <w:pStyle w:val="BodyText"/>
        <w:spacing w:before="18"/>
      </w:pPr>
      <w:r>
        <w:pict>
          <v:group id="_x0000_s3232" style="position:absolute;left:0;text-align:left;margin-left:81.7pt;margin-top:22.75pt;width:473.6pt;height:74.2pt;z-index:-251897856;mso-position-horizontal-relative:page" coordorigin="1634,455" coordsize="9472,1484">
            <v:shape id="_x0000_s3233" style="position:absolute;left:1634;top:455;width:9472;height:1484" coordorigin="1634,455" coordsize="9472,1484" path="m1634,455r9472,l11106,1939r-9472,l1634,455xe" fillcolor="#efefef" stroked="f">
              <v:path arrowok="t"/>
            </v:shape>
            <w10:wrap anchorx="page"/>
          </v:group>
        </w:pict>
      </w:r>
      <w:r w:rsidR="00A23879">
        <w:t>1.</w:t>
      </w:r>
      <w:r w:rsidR="00A23879">
        <w:rPr>
          <w:spacing w:val="-21"/>
        </w:rPr>
        <w:t xml:space="preserve"> </w:t>
      </w:r>
      <w:r w:rsidR="00A23879">
        <w:t>sdb</w:t>
      </w:r>
      <w:r w:rsidR="00A23879">
        <w:rPr>
          <w:spacing w:val="-20"/>
        </w:rPr>
        <w:t xml:space="preserve"> </w:t>
      </w:r>
      <w:r w:rsidR="00A23879">
        <w:t>类新添加的接口：</w:t>
      </w:r>
    </w:p>
    <w:p w:rsidR="00D032B6" w:rsidRDefault="00A23879">
      <w:pPr>
        <w:pStyle w:val="BodyText"/>
        <w:spacing w:before="92" w:line="147" w:lineRule="auto"/>
        <w:ind w:right="1744"/>
        <w:rPr>
          <w:rFonts w:ascii="Microsoft JhengHei" w:eastAsia="Microsoft JhengHei" w:hAnsi="Microsoft JhengHei" w:cs="Microsoft JhengHei"/>
        </w:rPr>
      </w:pPr>
      <w:r>
        <w:rPr>
          <w:rFonts w:ascii="Microsoft JhengHei" w:eastAsia="Microsoft JhengHei" w:hAnsi="Microsoft JhengHei" w:cs="Microsoft JhengHei"/>
          <w:lang w:eastAsia="zh-CN"/>
        </w:rPr>
        <w:t xml:space="preserve">connect，可提供多个地址，接口随机选择一个有效的地址连接。 </w:t>
      </w:r>
      <w:r>
        <w:rPr>
          <w:rFonts w:ascii="Microsoft JhengHei" w:eastAsia="Microsoft JhengHei" w:hAnsi="Microsoft JhengHei" w:cs="Microsoft JhengHei"/>
          <w:w w:val="95"/>
        </w:rPr>
        <w:t xml:space="preserve">createCollectionSpace，提供一个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 xml:space="preserve">BSONObject  </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的选项，使创建集合空间更加灵活</w:t>
      </w:r>
      <w:r>
        <w:rPr>
          <w:rFonts w:ascii="Microsoft JhengHei" w:eastAsia="Microsoft JhengHei" w:hAnsi="Microsoft JhengHei" w:cs="Microsoft JhengHei"/>
        </w:rPr>
        <w:t xml:space="preserve"> backupOffline，离线备份支持更多的选项</w:t>
      </w:r>
    </w:p>
    <w:p w:rsidR="00D032B6" w:rsidRDefault="00A23879">
      <w:pPr>
        <w:pStyle w:val="BodyText"/>
        <w:spacing w:line="147" w:lineRule="auto"/>
        <w:ind w:right="7103"/>
        <w:rPr>
          <w:rFonts w:ascii="Microsoft JhengHei" w:eastAsia="Microsoft JhengHei" w:hAnsi="Microsoft JhengHei" w:cs="Microsoft JhengHei"/>
        </w:rPr>
      </w:pPr>
      <w:r>
        <w:rPr>
          <w:rFonts w:ascii="Microsoft JhengHei" w:eastAsia="Microsoft JhengHei" w:hAnsi="Microsoft JhengHei" w:cs="Microsoft JhengHei"/>
          <w:w w:val="95"/>
        </w:rPr>
        <w:t>createDomain，创建域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getDomain，获取域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dropDomain，删除域</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listDomain，列出所有域</w:t>
      </w:r>
    </w:p>
    <w:p w:rsidR="00606508" w:rsidRDefault="00035F6E">
      <w:pPr>
        <w:pStyle w:val="BodyText"/>
        <w:numPr>
          <w:ilvl w:val="0"/>
          <w:numId w:val="8"/>
        </w:numPr>
        <w:tabs>
          <w:tab w:val="left" w:pos="1149"/>
        </w:tabs>
        <w:spacing w:before="46" w:line="245" w:lineRule="auto"/>
        <w:ind w:right="5966" w:firstLine="0"/>
        <w:jc w:val="left"/>
      </w:pPr>
      <w:r>
        <w:pict>
          <v:group id="_x0000_s3230" style="position:absolute;left:0;text-align:left;margin-left:81.7pt;margin-top:24.15pt;width:473.6pt;height:10.6pt;z-index:-251896832;mso-position-horizontal-relative:page" coordorigin="1634,483" coordsize="9472,212">
            <v:shape id="_x0000_s3231" style="position:absolute;left:1634;top:483;width:9472;height:212" coordorigin="1634,483" coordsize="9472,212" path="m1634,483r9472,l11106,695r-9472,l1634,483xe" fillcolor="#efefef" stroked="f">
              <v:path arrowok="t"/>
            </v:shape>
            <w10:wrap anchorx="page"/>
          </v:group>
        </w:pict>
      </w:r>
      <w:r w:rsidR="00A23879">
        <w:rPr>
          <w:w w:val="95"/>
        </w:rPr>
        <w:t>sdbCollection</w:t>
      </w:r>
      <w:r w:rsidR="00A23879">
        <w:rPr>
          <w:spacing w:val="36"/>
          <w:w w:val="95"/>
        </w:rPr>
        <w:t xml:space="preserve"> </w:t>
      </w:r>
      <w:r w:rsidR="00A23879">
        <w:rPr>
          <w:w w:val="95"/>
        </w:rPr>
        <w:t>类新添加的接口：</w:t>
      </w:r>
      <w:r w:rsidR="00A23879">
        <w:t xml:space="preserve"> </w:t>
      </w:r>
      <w:r w:rsidR="00A23879">
        <w:rPr>
          <w:rFonts w:ascii="Microsoft JhengHei" w:eastAsia="Microsoft JhengHei" w:hAnsi="Microsoft JhengHei" w:cs="Microsoft JhengHei"/>
        </w:rPr>
        <w:t xml:space="preserve">alterCollection，修改集合（表）属性 </w:t>
      </w:r>
      <w:r w:rsidR="00A23879">
        <w:t>3.</w:t>
      </w:r>
      <w:r w:rsidR="00A23879">
        <w:rPr>
          <w:spacing w:val="-26"/>
        </w:rPr>
        <w:t xml:space="preserve"> </w:t>
      </w:r>
      <w:r w:rsidR="00A23879">
        <w:t>添加</w:t>
      </w:r>
      <w:r w:rsidR="00A23879">
        <w:rPr>
          <w:spacing w:val="-25"/>
        </w:rPr>
        <w:t xml:space="preserve"> </w:t>
      </w:r>
      <w:r w:rsidR="00A23879">
        <w:t>Domain</w:t>
      </w:r>
      <w:r w:rsidR="00A23879">
        <w:rPr>
          <w:spacing w:val="-25"/>
        </w:rPr>
        <w:t xml:space="preserve"> </w:t>
      </w:r>
      <w:r w:rsidR="00A23879">
        <w:t xml:space="preserve">类用于与域相关的操作 </w:t>
      </w:r>
      <w:r w:rsidR="00A23879">
        <w:rPr>
          <w:w w:val="95"/>
        </w:rPr>
        <w:t>Version</w:t>
      </w:r>
      <w:r w:rsidR="00A23879">
        <w:rPr>
          <w:spacing w:val="-16"/>
          <w:w w:val="95"/>
        </w:rPr>
        <w:t xml:space="preserve"> </w:t>
      </w:r>
      <w:r w:rsidR="00A23879">
        <w:rPr>
          <w:w w:val="95"/>
        </w:rPr>
        <w:t>1.6</w:t>
      </w:r>
    </w:p>
    <w:p w:rsidR="00D032B6" w:rsidRDefault="00A23879">
      <w:pPr>
        <w:pStyle w:val="BodyText"/>
        <w:spacing w:before="98" w:line="168" w:lineRule="auto"/>
      </w:pPr>
      <w:r>
        <w:t>1.</w:t>
      </w:r>
      <w:r>
        <w:rPr>
          <w:spacing w:val="-39"/>
        </w:rPr>
        <w:t xml:space="preserve"> </w:t>
      </w:r>
      <w:r>
        <w:t>添加类</w:t>
      </w:r>
      <w:r>
        <w:rPr>
          <w:spacing w:val="-39"/>
        </w:rPr>
        <w:t xml:space="preserve"> </w:t>
      </w:r>
      <w:r>
        <w:t>Node</w:t>
      </w:r>
      <w:r>
        <w:rPr>
          <w:spacing w:val="-38"/>
        </w:rPr>
        <w:t xml:space="preserve"> </w:t>
      </w:r>
      <w:r>
        <w:t>来取代原来的类</w:t>
      </w:r>
      <w:r>
        <w:rPr>
          <w:spacing w:val="-39"/>
        </w:rPr>
        <w:t xml:space="preserve"> </w:t>
      </w:r>
      <w:r>
        <w:t>ReplicaNode。类</w:t>
      </w:r>
      <w:r>
        <w:rPr>
          <w:spacing w:val="-39"/>
        </w:rPr>
        <w:t xml:space="preserve"> </w:t>
      </w:r>
      <w:r>
        <w:t>ReplicaNode</w:t>
      </w:r>
      <w:r>
        <w:rPr>
          <w:spacing w:val="-38"/>
        </w:rPr>
        <w:t xml:space="preserve"> </w:t>
      </w:r>
      <w:r>
        <w:t>以及与它相关的方法将在</w:t>
      </w:r>
      <w:r>
        <w:rPr>
          <w:spacing w:val="-39"/>
        </w:rPr>
        <w:t xml:space="preserve"> </w:t>
      </w:r>
      <w:r>
        <w:t>version</w:t>
      </w:r>
      <w:r>
        <w:rPr>
          <w:spacing w:val="-38"/>
        </w:rPr>
        <w:t xml:space="preserve"> </w:t>
      </w:r>
      <w:r>
        <w:t>2.x</w:t>
      </w:r>
      <w:r>
        <w:rPr>
          <w:spacing w:val="-39"/>
        </w:rPr>
        <w:t xml:space="preserve"> </w:t>
      </w:r>
      <w:r>
        <w:t>中被 弃用。</w:t>
      </w:r>
    </w:p>
    <w:p w:rsidR="00D032B6" w:rsidRDefault="00A23879">
      <w:pPr>
        <w:pStyle w:val="BodyText"/>
        <w:spacing w:before="34"/>
        <w:rPr>
          <w:lang w:eastAsia="zh-CN"/>
        </w:rPr>
      </w:pPr>
      <w:r>
        <w:rPr>
          <w:lang w:eastAsia="zh-CN"/>
        </w:rPr>
        <w:t>详情请查看相关</w:t>
      </w:r>
      <w:r>
        <w:rPr>
          <w:spacing w:val="-27"/>
          <w:lang w:eastAsia="zh-CN"/>
        </w:rPr>
        <w:t xml:space="preserve"> </w:t>
      </w:r>
      <w:r>
        <w:rPr>
          <w:lang w:eastAsia="zh-CN"/>
        </w:rPr>
        <w:t>API。</w:t>
      </w:r>
    </w:p>
    <w:p w:rsidR="00D032B6" w:rsidRDefault="00D032B6">
      <w:pPr>
        <w:spacing w:before="5" w:line="110" w:lineRule="exact"/>
        <w:rPr>
          <w:sz w:val="11"/>
          <w:szCs w:val="11"/>
          <w:lang w:eastAsia="zh-CN"/>
        </w:rPr>
      </w:pPr>
    </w:p>
    <w:p w:rsidR="00D032B6" w:rsidRDefault="00A23879">
      <w:pPr>
        <w:pStyle w:val="Heading4"/>
        <w:rPr>
          <w:lang w:eastAsia="zh-CN"/>
        </w:rPr>
      </w:pPr>
      <w:bookmarkStart w:id="320" w:name="_bookmark147"/>
      <w:bookmarkEnd w:id="320"/>
      <w:r>
        <w:rPr>
          <w:w w:val="95"/>
          <w:lang w:eastAsia="zh-CN"/>
        </w:rPr>
        <w:t>Java</w:t>
      </w:r>
      <w:r>
        <w:rPr>
          <w:spacing w:val="-11"/>
          <w:w w:val="95"/>
          <w:lang w:eastAsia="zh-CN"/>
        </w:rPr>
        <w:t xml:space="preserve"> </w:t>
      </w:r>
      <w:r>
        <w:rPr>
          <w:w w:val="95"/>
          <w:lang w:eastAsia="zh-CN"/>
        </w:rPr>
        <w:t>驱动</w:t>
      </w:r>
    </w:p>
    <w:p w:rsidR="00D032B6" w:rsidRDefault="00A23879">
      <w:pPr>
        <w:pStyle w:val="BodyText"/>
        <w:spacing w:before="21"/>
        <w:rPr>
          <w:lang w:eastAsia="zh-CN"/>
        </w:rPr>
      </w:pPr>
      <w:r>
        <w:rPr>
          <w:lang w:eastAsia="zh-CN"/>
        </w:rPr>
        <w:t>本节介绍</w:t>
      </w:r>
      <w:r>
        <w:rPr>
          <w:spacing w:val="-30"/>
          <w:lang w:eastAsia="zh-CN"/>
        </w:rPr>
        <w:t xml:space="preserve"> </w:t>
      </w:r>
      <w:r>
        <w:rPr>
          <w:lang w:eastAsia="zh-CN"/>
        </w:rPr>
        <w:t>Java</w:t>
      </w:r>
      <w:r>
        <w:rPr>
          <w:spacing w:val="-29"/>
          <w:lang w:eastAsia="zh-CN"/>
        </w:rPr>
        <w:t xml:space="preserve"> </w:t>
      </w:r>
      <w:r>
        <w:rPr>
          <w:lang w:eastAsia="zh-CN"/>
        </w:rPr>
        <w:t>的相关驱动信息。</w:t>
      </w:r>
    </w:p>
    <w:p w:rsidR="00D032B6" w:rsidRDefault="00035F6E">
      <w:pPr>
        <w:pStyle w:val="BodyText"/>
        <w:spacing w:before="18"/>
        <w:rPr>
          <w:lang w:eastAsia="zh-CN"/>
        </w:rPr>
      </w:pPr>
      <w:hyperlink w:anchor="_bookmark148" w:history="1">
        <w:r w:rsidR="00A23879">
          <w:rPr>
            <w:color w:val="0000FF"/>
            <w:w w:val="95"/>
            <w:lang w:eastAsia="zh-CN"/>
          </w:rPr>
          <w:t>Java</w:t>
        </w:r>
        <w:r w:rsidR="00A23879">
          <w:rPr>
            <w:color w:val="0000FF"/>
            <w:spacing w:val="-9"/>
            <w:w w:val="95"/>
            <w:lang w:eastAsia="zh-CN"/>
          </w:rPr>
          <w:t xml:space="preserve"> </w:t>
        </w:r>
        <w:r w:rsidR="00A23879">
          <w:rPr>
            <w:color w:val="0000FF"/>
            <w:w w:val="95"/>
            <w:lang w:eastAsia="zh-CN"/>
          </w:rPr>
          <w:t>驱动</w:t>
        </w:r>
      </w:hyperlink>
    </w:p>
    <w:p w:rsidR="00D032B6" w:rsidRDefault="00035F6E">
      <w:pPr>
        <w:pStyle w:val="BodyText"/>
        <w:spacing w:before="18" w:line="253" w:lineRule="auto"/>
        <w:ind w:right="7490"/>
        <w:rPr>
          <w:lang w:eastAsia="zh-CN"/>
        </w:rPr>
      </w:pPr>
      <w:hyperlink w:anchor="_bookmark149" w:history="1">
        <w:r w:rsidR="00A23879">
          <w:rPr>
            <w:color w:val="0000FF"/>
            <w:w w:val="95"/>
            <w:lang w:eastAsia="zh-CN"/>
          </w:rPr>
          <w:t>Java</w:t>
        </w:r>
        <w:r w:rsidR="00A23879">
          <w:rPr>
            <w:color w:val="0000FF"/>
            <w:spacing w:val="31"/>
            <w:w w:val="95"/>
            <w:lang w:eastAsia="zh-CN"/>
          </w:rPr>
          <w:t xml:space="preserve"> </w:t>
        </w:r>
        <w:r w:rsidR="00A23879">
          <w:rPr>
            <w:color w:val="0000FF"/>
            <w:w w:val="95"/>
            <w:lang w:eastAsia="zh-CN"/>
          </w:rPr>
          <w:t>开发环境搭建</w:t>
        </w:r>
      </w:hyperlink>
      <w:r w:rsidR="00A23879">
        <w:rPr>
          <w:color w:val="0000FF"/>
          <w:lang w:eastAsia="zh-CN"/>
        </w:rPr>
        <w:t xml:space="preserve"> </w:t>
      </w:r>
      <w:hyperlink w:anchor="_bookmark150" w:history="1">
        <w:r w:rsidR="00A23879">
          <w:rPr>
            <w:color w:val="0000FF"/>
            <w:w w:val="95"/>
            <w:lang w:eastAsia="zh-CN"/>
          </w:rPr>
          <w:t>Java</w:t>
        </w:r>
        <w:r w:rsidR="00A23879">
          <w:rPr>
            <w:color w:val="0000FF"/>
            <w:spacing w:val="11"/>
            <w:w w:val="95"/>
            <w:lang w:eastAsia="zh-CN"/>
          </w:rPr>
          <w:t xml:space="preserve"> </w:t>
        </w:r>
        <w:r w:rsidR="00A23879">
          <w:rPr>
            <w:color w:val="0000FF"/>
            <w:w w:val="95"/>
            <w:lang w:eastAsia="zh-CN"/>
          </w:rPr>
          <w:t>开发基础</w:t>
        </w:r>
      </w:hyperlink>
    </w:p>
    <w:p w:rsidR="00D032B6" w:rsidRDefault="00035F6E">
      <w:pPr>
        <w:pStyle w:val="BodyText"/>
        <w:spacing w:before="4"/>
      </w:pPr>
      <w:hyperlink w:anchor="_bookmark151" w:history="1">
        <w:r w:rsidR="00A23879">
          <w:rPr>
            <w:color w:val="0000FF"/>
            <w:w w:val="90"/>
          </w:rPr>
          <w:t>Java</w:t>
        </w:r>
        <w:r w:rsidR="00A23879">
          <w:rPr>
            <w:color w:val="0000FF"/>
            <w:spacing w:val="16"/>
            <w:w w:val="90"/>
          </w:rPr>
          <w:t xml:space="preserve"> </w:t>
        </w:r>
        <w:r w:rsidR="00A23879">
          <w:rPr>
            <w:color w:val="0000FF"/>
            <w:w w:val="90"/>
          </w:rPr>
          <w:t>CSON</w:t>
        </w:r>
        <w:r w:rsidR="00A23879">
          <w:rPr>
            <w:color w:val="0000FF"/>
            <w:spacing w:val="17"/>
            <w:w w:val="90"/>
          </w:rPr>
          <w:t xml:space="preserve"> </w:t>
        </w:r>
        <w:r w:rsidR="00A23879">
          <w:rPr>
            <w:color w:val="0000FF"/>
            <w:w w:val="90"/>
          </w:rPr>
          <w:t>使用</w:t>
        </w:r>
      </w:hyperlink>
    </w:p>
    <w:p w:rsidR="00D032B6" w:rsidRDefault="00035F6E">
      <w:pPr>
        <w:pStyle w:val="BodyText"/>
        <w:spacing w:before="18"/>
      </w:pPr>
      <w:hyperlink w:anchor="_bookmark152" w:history="1">
        <w:r w:rsidR="00A23879">
          <w:rPr>
            <w:color w:val="0000FF"/>
            <w:w w:val="95"/>
          </w:rPr>
          <w:t>Java</w:t>
        </w:r>
        <w:r w:rsidR="00A23879">
          <w:rPr>
            <w:color w:val="0000FF"/>
            <w:spacing w:val="-12"/>
            <w:w w:val="95"/>
          </w:rPr>
          <w:t xml:space="preserve"> </w:t>
        </w:r>
        <w:r w:rsidR="00A23879">
          <w:rPr>
            <w:color w:val="0000FF"/>
            <w:w w:val="95"/>
          </w:rPr>
          <w:t>Datasource</w:t>
        </w:r>
        <w:r w:rsidR="00A23879">
          <w:rPr>
            <w:color w:val="0000FF"/>
            <w:spacing w:val="-12"/>
            <w:w w:val="95"/>
          </w:rPr>
          <w:t xml:space="preserve"> </w:t>
        </w:r>
        <w:r w:rsidR="00A23879">
          <w:rPr>
            <w:color w:val="0000FF"/>
            <w:w w:val="95"/>
          </w:rPr>
          <w:t>介绍</w:t>
        </w:r>
      </w:hyperlink>
    </w:p>
    <w:p w:rsidR="00D032B6" w:rsidRDefault="00035F6E">
      <w:pPr>
        <w:pStyle w:val="BodyText"/>
        <w:spacing w:before="18" w:line="253" w:lineRule="auto"/>
        <w:ind w:right="6394"/>
      </w:pPr>
      <w:hyperlink w:anchor="_bookmark153" w:history="1">
        <w:r w:rsidR="00A23879">
          <w:rPr>
            <w:color w:val="0000FF"/>
            <w:w w:val="90"/>
          </w:rPr>
          <w:t>SQL</w:t>
        </w:r>
        <w:r w:rsidR="00A23879">
          <w:rPr>
            <w:color w:val="0000FF"/>
            <w:spacing w:val="11"/>
            <w:w w:val="90"/>
          </w:rPr>
          <w:t xml:space="preserve"> </w:t>
        </w:r>
        <w:r w:rsidR="00A23879">
          <w:rPr>
            <w:color w:val="0000FF"/>
            <w:w w:val="90"/>
          </w:rPr>
          <w:t>to</w:t>
        </w:r>
        <w:r w:rsidR="00A23879">
          <w:rPr>
            <w:color w:val="0000FF"/>
            <w:spacing w:val="11"/>
            <w:w w:val="90"/>
          </w:rPr>
          <w:t xml:space="preserve"> </w:t>
        </w:r>
        <w:r w:rsidR="00A23879">
          <w:rPr>
            <w:color w:val="0000FF"/>
            <w:w w:val="90"/>
          </w:rPr>
          <w:t>SequoiaDB</w:t>
        </w:r>
        <w:r w:rsidR="00A23879">
          <w:rPr>
            <w:color w:val="0000FF"/>
            <w:spacing w:val="11"/>
            <w:w w:val="90"/>
          </w:rPr>
          <w:t xml:space="preserve"> </w:t>
        </w:r>
        <w:r w:rsidR="00A23879">
          <w:rPr>
            <w:color w:val="0000FF"/>
            <w:w w:val="90"/>
          </w:rPr>
          <w:t>shell</w:t>
        </w:r>
        <w:r w:rsidR="00A23879">
          <w:rPr>
            <w:color w:val="0000FF"/>
            <w:spacing w:val="11"/>
            <w:w w:val="90"/>
          </w:rPr>
          <w:t xml:space="preserve"> </w:t>
        </w:r>
        <w:r w:rsidR="00A23879">
          <w:rPr>
            <w:color w:val="0000FF"/>
            <w:w w:val="90"/>
          </w:rPr>
          <w:t>to</w:t>
        </w:r>
        <w:r w:rsidR="00A23879">
          <w:rPr>
            <w:color w:val="0000FF"/>
            <w:spacing w:val="11"/>
            <w:w w:val="90"/>
          </w:rPr>
          <w:t xml:space="preserve"> </w:t>
        </w:r>
        <w:r w:rsidR="00A23879">
          <w:rPr>
            <w:color w:val="0000FF"/>
            <w:w w:val="90"/>
          </w:rPr>
          <w:t>Java</w:t>
        </w:r>
      </w:hyperlink>
      <w:r w:rsidR="00A23879">
        <w:rPr>
          <w:color w:val="0000FF"/>
          <w:w w:val="89"/>
        </w:rPr>
        <w:t xml:space="preserve"> </w:t>
      </w:r>
      <w:r w:rsidR="00A23879">
        <w:rPr>
          <w:color w:val="0000FF"/>
          <w:w w:val="90"/>
        </w:rPr>
        <w:t>Java</w:t>
      </w:r>
      <w:r w:rsidR="00A23879">
        <w:rPr>
          <w:color w:val="0000FF"/>
          <w:spacing w:val="7"/>
          <w:w w:val="90"/>
        </w:rPr>
        <w:t xml:space="preserve"> </w:t>
      </w:r>
      <w:r w:rsidR="00A23879">
        <w:rPr>
          <w:color w:val="0000FF"/>
          <w:w w:val="90"/>
        </w:rPr>
        <w:t>API</w:t>
      </w:r>
    </w:p>
    <w:p w:rsidR="00D032B6" w:rsidRDefault="00A23879">
      <w:pPr>
        <w:pStyle w:val="BodyText"/>
        <w:spacing w:before="84"/>
      </w:pPr>
      <w:bookmarkStart w:id="321" w:name="Java_驱动"/>
      <w:bookmarkStart w:id="322" w:name="_bookmark148"/>
      <w:bookmarkEnd w:id="321"/>
      <w:bookmarkEnd w:id="322"/>
      <w:r>
        <w:rPr>
          <w:w w:val="95"/>
        </w:rPr>
        <w:t>Java</w:t>
      </w:r>
      <w:r>
        <w:rPr>
          <w:spacing w:val="-9"/>
          <w:w w:val="95"/>
        </w:rPr>
        <w:t xml:space="preserve"> </w:t>
      </w:r>
      <w:r>
        <w:rPr>
          <w:w w:val="95"/>
        </w:rPr>
        <w:t>驱动</w:t>
      </w:r>
    </w:p>
    <w:p w:rsidR="00D032B6" w:rsidRDefault="00D032B6">
      <w:pPr>
        <w:spacing w:before="9" w:line="190" w:lineRule="exact"/>
        <w:rPr>
          <w:sz w:val="19"/>
          <w:szCs w:val="19"/>
        </w:rPr>
      </w:pPr>
    </w:p>
    <w:p w:rsidR="00D032B6" w:rsidRDefault="00A23879">
      <w:pPr>
        <w:pStyle w:val="BodyText"/>
        <w:rPr>
          <w:lang w:eastAsia="zh-CN"/>
        </w:rPr>
      </w:pPr>
      <w:r>
        <w:rPr>
          <w:lang w:eastAsia="zh-CN"/>
        </w:rPr>
        <w:t>概述</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SequoiaDB  </w:t>
      </w:r>
      <w:r>
        <w:rPr>
          <w:spacing w:val="54"/>
          <w:w w:val="95"/>
          <w:lang w:eastAsia="zh-CN"/>
        </w:rPr>
        <w:t xml:space="preserve"> </w:t>
      </w:r>
      <w:r>
        <w:rPr>
          <w:w w:val="95"/>
          <w:lang w:eastAsia="zh-CN"/>
        </w:rPr>
        <w:t xml:space="preserve">Java  </w:t>
      </w:r>
      <w:r>
        <w:rPr>
          <w:spacing w:val="55"/>
          <w:w w:val="95"/>
          <w:lang w:eastAsia="zh-CN"/>
        </w:rPr>
        <w:t xml:space="preserve"> </w:t>
      </w:r>
      <w:r>
        <w:rPr>
          <w:w w:val="95"/>
          <w:lang w:eastAsia="zh-CN"/>
        </w:rPr>
        <w:t>驱动提供了数据库操作和集群操作的接口。主要包括以下8个级别的操作：数据库，集合空</w:t>
      </w:r>
      <w:r>
        <w:rPr>
          <w:lang w:eastAsia="zh-CN"/>
        </w:rPr>
        <w:t xml:space="preserve"> 间，集合，游标，副本组，节点，域，大对象。</w:t>
      </w:r>
    </w:p>
    <w:p w:rsidR="00D032B6" w:rsidRDefault="00A23879">
      <w:pPr>
        <w:pStyle w:val="BodyText"/>
        <w:spacing w:before="34"/>
        <w:rPr>
          <w:lang w:eastAsia="zh-CN"/>
        </w:rPr>
      </w:pPr>
      <w:r>
        <w:rPr>
          <w:w w:val="95"/>
          <w:lang w:eastAsia="zh-CN"/>
        </w:rPr>
        <w:t xml:space="preserve">Java    </w:t>
      </w:r>
      <w:r>
        <w:rPr>
          <w:spacing w:val="46"/>
          <w:w w:val="95"/>
          <w:lang w:eastAsia="zh-CN"/>
        </w:rPr>
        <w:t xml:space="preserve"> </w:t>
      </w:r>
      <w:r>
        <w:rPr>
          <w:w w:val="95"/>
          <w:lang w:eastAsia="zh-CN"/>
        </w:rPr>
        <w:t>驱动的有两种类实例。一种用于数据库操作，另一种用于集群操作。</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数据库操作实例</w:t>
      </w:r>
    </w:p>
    <w:p w:rsidR="00D032B6" w:rsidRDefault="00A23879">
      <w:pPr>
        <w:pStyle w:val="BodyText"/>
        <w:spacing w:before="22" w:line="253" w:lineRule="auto"/>
        <w:ind w:left="1269" w:right="4059" w:hanging="53"/>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A23879">
      <w:pPr>
        <w:pStyle w:val="BodyText"/>
        <w:spacing w:before="4"/>
        <w:ind w:left="1269"/>
        <w:rPr>
          <w:lang w:eastAsia="zh-CN"/>
        </w:rPr>
      </w:pPr>
      <w:r>
        <w:rPr>
          <w:lang w:eastAsia="zh-CN"/>
        </w:rPr>
        <w:t>2）集合空间</w:t>
      </w:r>
    </w:p>
    <w:p w:rsidR="00D032B6" w:rsidRDefault="00A23879">
      <w:pPr>
        <w:pStyle w:val="BodyText"/>
        <w:spacing w:before="18" w:line="253" w:lineRule="auto"/>
        <w:ind w:left="1217" w:firstLine="52"/>
        <w:rPr>
          <w:lang w:eastAsia="zh-CN"/>
        </w:rPr>
      </w:pPr>
      <w:r>
        <w:rPr>
          <w:lang w:eastAsia="zh-CN"/>
        </w:rPr>
        <w:t xml:space="preserve">3）集合 </w:t>
      </w:r>
      <w:r>
        <w:rPr>
          <w:w w:val="95"/>
          <w:lang w:eastAsia="zh-CN"/>
        </w:rPr>
        <w:t>因此，在数据库操作中，可用3个类来分别表示连接，集合空间，集合实例，另2个类分别表示游标实例</w:t>
      </w:r>
    </w:p>
    <w:p w:rsidR="00D032B6" w:rsidRDefault="00A23879">
      <w:pPr>
        <w:pStyle w:val="BodyText"/>
        <w:spacing w:line="225" w:lineRule="exact"/>
        <w:ind w:left="1217"/>
      </w:pPr>
      <w:r>
        <w:t>和大对象实例：</w:t>
      </w:r>
    </w:p>
    <w:p w:rsidR="00D032B6" w:rsidRDefault="00D032B6">
      <w:pPr>
        <w:spacing w:line="225" w:lineRule="exact"/>
        <w:sectPr w:rsidR="00D032B6">
          <w:pgSz w:w="12240" w:h="15840"/>
          <w:pgMar w:top="900" w:right="1140" w:bottom="280" w:left="700" w:header="713" w:footer="0" w:gutter="0"/>
          <w:cols w:space="720"/>
        </w:sectPr>
      </w:pPr>
    </w:p>
    <w:p w:rsidR="00D032B6" w:rsidRDefault="00D032B6">
      <w:pPr>
        <w:spacing w:before="11" w:line="200" w:lineRule="exact"/>
        <w:rPr>
          <w:sz w:val="20"/>
          <w:szCs w:val="20"/>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SequoiaDB</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数据库实例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代表一个单独的数据库连接</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代表一个单独的集合空间</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DBCollection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代表一个单独的集合</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DBCursor</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代表一个查询产生的结果集</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DBLob</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大对象实例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代表一个大对象</w:t>
            </w:r>
          </w:p>
        </w:tc>
      </w:tr>
    </w:tbl>
    <w:p w:rsidR="00D032B6" w:rsidRDefault="00A23879">
      <w:pPr>
        <w:pStyle w:val="BodyText"/>
        <w:spacing w:before="79" w:line="168" w:lineRule="auto"/>
        <w:ind w:left="397" w:right="408"/>
        <w:rPr>
          <w:lang w:eastAsia="zh-CN"/>
        </w:rPr>
      </w:pPr>
      <w:r>
        <w:rPr>
          <w:w w:val="95"/>
          <w:lang w:eastAsia="zh-CN"/>
        </w:rPr>
        <w:t xml:space="preserve">Java       </w:t>
      </w:r>
      <w:r>
        <w:rPr>
          <w:spacing w:val="7"/>
          <w:w w:val="95"/>
          <w:lang w:eastAsia="zh-CN"/>
        </w:rPr>
        <w:t xml:space="preserve"> </w:t>
      </w:r>
      <w:r>
        <w:rPr>
          <w:w w:val="95"/>
          <w:lang w:eastAsia="zh-CN"/>
        </w:rPr>
        <w:t>驱动需要使用不同的实例进行操作。譬如读取数据的操作需要游标实例，而创建表空间则需要数据</w:t>
      </w:r>
      <w:r>
        <w:rPr>
          <w:lang w:eastAsia="zh-CN"/>
        </w:rPr>
        <w:t xml:space="preserve"> 库实例。</w:t>
      </w:r>
    </w:p>
    <w:p w:rsidR="00D032B6" w:rsidRDefault="00620DD5">
      <w:pPr>
        <w:pStyle w:val="BodyText"/>
        <w:spacing w:before="34" w:line="553" w:lineRule="exact"/>
        <w:ind w:left="397"/>
        <w:rPr>
          <w:lang w:eastAsia="zh-CN"/>
        </w:rPr>
      </w:pPr>
      <w:r>
        <w:pict>
          <v:shape id="_x0000_i1084"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037"/>
        <w:rPr>
          <w:lang w:eastAsia="zh-CN"/>
        </w:rPr>
      </w:pPr>
      <w:r>
        <w:rPr>
          <w:w w:val="95"/>
          <w:lang w:eastAsia="zh-CN"/>
        </w:rPr>
        <w:t xml:space="preserve">SequoiaDB </w:t>
      </w:r>
      <w:r>
        <w:rPr>
          <w:spacing w:val="30"/>
          <w:w w:val="95"/>
          <w:lang w:eastAsia="zh-CN"/>
        </w:rPr>
        <w:t xml:space="preserve"> </w:t>
      </w:r>
      <w:r>
        <w:rPr>
          <w:w w:val="95"/>
          <w:lang w:eastAsia="zh-CN"/>
        </w:rPr>
        <w:t xml:space="preserve">只建立一条 </w:t>
      </w:r>
      <w:r>
        <w:rPr>
          <w:spacing w:val="31"/>
          <w:w w:val="95"/>
          <w:lang w:eastAsia="zh-CN"/>
        </w:rPr>
        <w:t xml:space="preserve"> </w:t>
      </w:r>
      <w:r>
        <w:rPr>
          <w:w w:val="95"/>
          <w:lang w:eastAsia="zh-CN"/>
        </w:rPr>
        <w:t xml:space="preserve">Socket </w:t>
      </w:r>
      <w:r>
        <w:rPr>
          <w:spacing w:val="31"/>
          <w:w w:val="95"/>
          <w:lang w:eastAsia="zh-CN"/>
        </w:rPr>
        <w:t xml:space="preserve"> </w:t>
      </w:r>
      <w:r>
        <w:rPr>
          <w:w w:val="95"/>
          <w:lang w:eastAsia="zh-CN"/>
        </w:rPr>
        <w:t>连接，且内部没有对网络操作加锁。如果需要多线程连接数据</w:t>
      </w:r>
    </w:p>
    <w:p w:rsidR="00D032B6" w:rsidRDefault="00A23879">
      <w:pPr>
        <w:pStyle w:val="BodyText"/>
        <w:spacing w:line="240" w:lineRule="exact"/>
        <w:ind w:left="1037"/>
      </w:pPr>
      <w:r>
        <w:rPr>
          <w:w w:val="95"/>
        </w:rPr>
        <w:t>库，各个线程必须各自新建一个</w:t>
      </w:r>
      <w:r>
        <w:rPr>
          <w:spacing w:val="29"/>
          <w:w w:val="95"/>
        </w:rPr>
        <w:t xml:space="preserve"> </w:t>
      </w:r>
      <w:r>
        <w:rPr>
          <w:w w:val="95"/>
        </w:rPr>
        <w:t>SequoiaDB</w:t>
      </w:r>
      <w:r>
        <w:rPr>
          <w:spacing w:val="30"/>
          <w:w w:val="95"/>
        </w:rPr>
        <w:t xml:space="preserve"> </w:t>
      </w:r>
      <w:r>
        <w:rPr>
          <w:w w:val="95"/>
        </w:rPr>
        <w:t>对象及其之上的</w:t>
      </w:r>
      <w:r>
        <w:rPr>
          <w:spacing w:val="29"/>
          <w:w w:val="95"/>
        </w:rPr>
        <w:t xml:space="preserve"> </w:t>
      </w:r>
      <w:r>
        <w:rPr>
          <w:w w:val="95"/>
        </w:rPr>
        <w:t>CollectionSpace/DBCollection/</w:t>
      </w:r>
    </w:p>
    <w:p w:rsidR="00D032B6" w:rsidRDefault="00A23879">
      <w:pPr>
        <w:pStyle w:val="BodyText"/>
        <w:spacing w:line="240" w:lineRule="exact"/>
        <w:ind w:left="1037"/>
      </w:pPr>
      <w:r>
        <w:rPr>
          <w:w w:val="95"/>
        </w:rPr>
        <w:t>DBCursor</w:t>
      </w:r>
      <w:r>
        <w:rPr>
          <w:spacing w:val="25"/>
          <w:w w:val="95"/>
        </w:rPr>
        <w:t xml:space="preserve"> </w:t>
      </w:r>
      <w:r>
        <w:rPr>
          <w:w w:val="95"/>
        </w:rPr>
        <w:t>对象。</w:t>
      </w:r>
    </w:p>
    <w:p w:rsidR="00D032B6" w:rsidRDefault="00A23879">
      <w:pPr>
        <w:pStyle w:val="BodyText"/>
        <w:tabs>
          <w:tab w:val="left" w:pos="283"/>
        </w:tabs>
        <w:spacing w:line="267" w:lineRule="exact"/>
        <w:ind w:left="0" w:right="832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集群操作实例</w:t>
      </w:r>
    </w:p>
    <w:p w:rsidR="00D032B6" w:rsidRDefault="00A23879">
      <w:pPr>
        <w:pStyle w:val="BodyText"/>
        <w:spacing w:before="22" w:line="253" w:lineRule="auto"/>
        <w:ind w:left="397" w:right="4933"/>
      </w:pPr>
      <w:r>
        <w:rPr>
          <w:w w:val="95"/>
        </w:rPr>
        <w:t xml:space="preserve">SequoiaDB  </w:t>
      </w:r>
      <w:r>
        <w:rPr>
          <w:spacing w:val="22"/>
          <w:w w:val="95"/>
        </w:rPr>
        <w:t xml:space="preserve"> </w:t>
      </w:r>
      <w:r>
        <w:rPr>
          <w:w w:val="95"/>
        </w:rPr>
        <w:t>数据库中的集群操作分为三个级别：</w:t>
      </w:r>
      <w:r>
        <w:t xml:space="preserve"> 1）分区组</w:t>
      </w:r>
    </w:p>
    <w:p w:rsidR="00D032B6" w:rsidRDefault="00A23879">
      <w:pPr>
        <w:pStyle w:val="BodyText"/>
        <w:spacing w:before="4"/>
        <w:ind w:left="397"/>
      </w:pPr>
      <w:r>
        <w:t>2）数据节点</w:t>
      </w:r>
    </w:p>
    <w:p w:rsidR="00D032B6" w:rsidRDefault="00A23879">
      <w:pPr>
        <w:pStyle w:val="BodyText"/>
        <w:spacing w:before="18"/>
        <w:ind w:left="397"/>
      </w:pPr>
      <w:r>
        <w:t>3）域</w:t>
      </w:r>
    </w:p>
    <w:p w:rsidR="00D032B6" w:rsidRDefault="00035F6E">
      <w:pPr>
        <w:pStyle w:val="BodyText"/>
        <w:spacing w:before="18"/>
        <w:ind w:left="1037"/>
      </w:pPr>
      <w:r>
        <w:pict>
          <v:shape id="_x0000_s3228" type="#_x0000_t75" style="position:absolute;left:0;text-align:left;margin-left:95.85pt;margin-top:7.75pt;width:24pt;height:24pt;z-index:-251895808;mso-position-horizontal-relative:page">
            <v:imagedata r:id="rId22" o:title=""/>
            <w10:wrap anchorx="page"/>
          </v:shape>
        </w:pict>
      </w:r>
      <w:r w:rsidR="00A23879">
        <w:t>注:</w:t>
      </w:r>
      <w:r w:rsidR="00A23879">
        <w:rPr>
          <w:spacing w:val="50"/>
        </w:rPr>
        <w:t xml:space="preserve"> </w:t>
      </w:r>
      <w:r w:rsidR="00A23879">
        <w:t>分区组包两种类型：编目分区组、数据分区组。</w:t>
      </w:r>
    </w:p>
    <w:p w:rsidR="00D032B6" w:rsidRDefault="00D032B6">
      <w:pPr>
        <w:spacing w:before="6" w:line="170" w:lineRule="exact"/>
        <w:rPr>
          <w:sz w:val="17"/>
          <w:szCs w:val="17"/>
        </w:rPr>
      </w:pPr>
    </w:p>
    <w:p w:rsidR="00D032B6" w:rsidRDefault="00D032B6">
      <w:pPr>
        <w:spacing w:line="200" w:lineRule="exact"/>
        <w:rPr>
          <w:sz w:val="20"/>
          <w:szCs w:val="20"/>
        </w:rPr>
      </w:pPr>
    </w:p>
    <w:p w:rsidR="00D032B6" w:rsidRDefault="00A23879">
      <w:pPr>
        <w:pStyle w:val="BodyText"/>
        <w:spacing w:line="312" w:lineRule="exact"/>
        <w:ind w:left="397"/>
        <w:rPr>
          <w:lang w:eastAsia="zh-CN"/>
        </w:rPr>
      </w:pPr>
      <w:r>
        <w:rPr>
          <w:lang w:eastAsia="zh-CN"/>
        </w:rPr>
        <w:t>分区组实例和数据节点实例可以用以下三种类的实例表示。</w:t>
      </w:r>
    </w:p>
    <w:p w:rsidR="00D032B6" w:rsidRDefault="00D032B6">
      <w:pPr>
        <w:spacing w:before="5" w:line="60" w:lineRule="exact"/>
        <w:rPr>
          <w:sz w:val="6"/>
          <w:szCs w:val="6"/>
          <w:lang w:eastAsia="zh-CN"/>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ReplicaGroup</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分区组实例代表一个单独的分区组</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数据节点实例代表一个单独的数据节点</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sdbDomain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域类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域实例代表一个管理若干个分区组的域</w:t>
            </w:r>
          </w:p>
        </w:tc>
      </w:tr>
    </w:tbl>
    <w:p w:rsidR="00D032B6" w:rsidRDefault="00A23879">
      <w:pPr>
        <w:pStyle w:val="BodyText"/>
        <w:spacing w:line="335" w:lineRule="exact"/>
        <w:ind w:left="397"/>
        <w:rPr>
          <w:lang w:eastAsia="zh-CN"/>
        </w:rPr>
      </w:pPr>
      <w:r>
        <w:rPr>
          <w:lang w:eastAsia="zh-CN"/>
        </w:rPr>
        <w:t>与集群相关的操作需要使用分区组及数据节点实例。</w:t>
      </w:r>
    </w:p>
    <w:p w:rsidR="00D032B6" w:rsidRDefault="00D032B6">
      <w:pPr>
        <w:spacing w:before="5" w:line="100" w:lineRule="exact"/>
        <w:rPr>
          <w:sz w:val="10"/>
          <w:szCs w:val="10"/>
          <w:lang w:eastAsia="zh-CN"/>
        </w:rPr>
      </w:pPr>
    </w:p>
    <w:p w:rsidR="00D032B6" w:rsidRDefault="00A23879">
      <w:pPr>
        <w:pStyle w:val="BodyText"/>
        <w:spacing w:line="168" w:lineRule="auto"/>
        <w:ind w:left="397" w:right="465"/>
        <w:rPr>
          <w:lang w:eastAsia="zh-CN"/>
        </w:rPr>
      </w:pPr>
      <w:r>
        <w:rPr>
          <w:w w:val="95"/>
          <w:lang w:eastAsia="zh-CN"/>
        </w:rPr>
        <w:t xml:space="preserve">ReplicaGroup      </w:t>
      </w:r>
      <w:r>
        <w:rPr>
          <w:spacing w:val="22"/>
          <w:w w:val="95"/>
          <w:lang w:eastAsia="zh-CN"/>
        </w:rPr>
        <w:t xml:space="preserve"> </w:t>
      </w:r>
      <w:r>
        <w:rPr>
          <w:w w:val="95"/>
          <w:lang w:eastAsia="zh-CN"/>
        </w:rPr>
        <w:t>的实例用于管理分区组。其操作包括启动，停止分区组，获取分区组中节点的状态，名称</w:t>
      </w:r>
      <w:r>
        <w:rPr>
          <w:lang w:eastAsia="zh-CN"/>
        </w:rPr>
        <w:t xml:space="preserve"> 信息，数目信息。</w:t>
      </w:r>
    </w:p>
    <w:p w:rsidR="00D032B6" w:rsidRDefault="00D032B6">
      <w:pPr>
        <w:spacing w:line="120" w:lineRule="exact"/>
        <w:rPr>
          <w:sz w:val="12"/>
          <w:szCs w:val="12"/>
          <w:lang w:eastAsia="zh-CN"/>
        </w:rPr>
      </w:pPr>
    </w:p>
    <w:p w:rsidR="00D032B6" w:rsidRDefault="00A23879">
      <w:pPr>
        <w:pStyle w:val="BodyText"/>
        <w:spacing w:line="168" w:lineRule="auto"/>
        <w:ind w:left="397" w:right="362"/>
        <w:rPr>
          <w:lang w:eastAsia="zh-CN"/>
        </w:rPr>
      </w:pPr>
      <w:r>
        <w:rPr>
          <w:w w:val="95"/>
          <w:lang w:eastAsia="zh-CN"/>
        </w:rPr>
        <w:t xml:space="preserve">Node       </w:t>
      </w:r>
      <w:r>
        <w:rPr>
          <w:spacing w:val="1"/>
          <w:w w:val="95"/>
          <w:lang w:eastAsia="zh-CN"/>
        </w:rPr>
        <w:t xml:space="preserve"> </w:t>
      </w:r>
      <w:r>
        <w:rPr>
          <w:w w:val="95"/>
          <w:lang w:eastAsia="zh-CN"/>
        </w:rPr>
        <w:t>的实例用于管理节点。其操作包括启动，停止指定的节点，获取指定节点实例，获取主从节点实</w:t>
      </w:r>
      <w:r>
        <w:rPr>
          <w:lang w:eastAsia="zh-CN"/>
        </w:rPr>
        <w:t xml:space="preserve"> 例，获取数据节点地址信息。</w:t>
      </w:r>
    </w:p>
    <w:p w:rsidR="00D032B6" w:rsidRDefault="00A23879">
      <w:pPr>
        <w:pStyle w:val="BodyText"/>
        <w:spacing w:before="34" w:line="379" w:lineRule="auto"/>
        <w:ind w:left="113" w:right="2786" w:firstLine="283"/>
      </w:pPr>
      <w:r>
        <w:rPr>
          <w:w w:val="95"/>
        </w:rPr>
        <w:t xml:space="preserve">sdbDomain   </w:t>
      </w:r>
      <w:r>
        <w:rPr>
          <w:spacing w:val="55"/>
          <w:w w:val="95"/>
        </w:rPr>
        <w:t xml:space="preserve"> </w:t>
      </w:r>
      <w:r>
        <w:rPr>
          <w:w w:val="95"/>
        </w:rPr>
        <w:t>的实例用于管理域。其包括修改域，获取域信息等操作。</w:t>
      </w:r>
      <w:r>
        <w:t xml:space="preserve"> 错误信息</w:t>
      </w:r>
    </w:p>
    <w:p w:rsidR="00606508" w:rsidRDefault="00A23879">
      <w:pPr>
        <w:pStyle w:val="BodyText"/>
        <w:numPr>
          <w:ilvl w:val="0"/>
          <w:numId w:val="34"/>
        </w:numPr>
        <w:tabs>
          <w:tab w:val="left" w:pos="397"/>
        </w:tabs>
        <w:spacing w:line="223" w:lineRule="exact"/>
        <w:ind w:left="397"/>
      </w:pPr>
      <w:r>
        <w:rPr>
          <w:w w:val="95"/>
          <w:position w:val="1"/>
        </w:rPr>
        <w:t xml:space="preserve">当执行出现异常时，大部分接口都会抛出 </w:t>
      </w:r>
      <w:r>
        <w:rPr>
          <w:spacing w:val="15"/>
          <w:w w:val="95"/>
          <w:position w:val="1"/>
        </w:rPr>
        <w:t xml:space="preserve"> </w:t>
      </w:r>
      <w:r>
        <w:rPr>
          <w:w w:val="95"/>
          <w:position w:val="1"/>
        </w:rPr>
        <w:t xml:space="preserve">com.sequoiadb.exception.BaseException </w:t>
      </w:r>
      <w:r>
        <w:rPr>
          <w:spacing w:val="15"/>
          <w:w w:val="95"/>
          <w:position w:val="1"/>
        </w:rPr>
        <w:t xml:space="preserve"> </w:t>
      </w:r>
      <w:r>
        <w:rPr>
          <w:w w:val="95"/>
          <w:position w:val="1"/>
        </w:rPr>
        <w:t>和</w:t>
      </w:r>
    </w:p>
    <w:p w:rsidR="00D032B6" w:rsidRDefault="00A23879">
      <w:pPr>
        <w:pStyle w:val="BodyText"/>
        <w:spacing w:line="243" w:lineRule="exact"/>
        <w:ind w:left="397"/>
      </w:pPr>
      <w:r>
        <w:rPr>
          <w:w w:val="95"/>
        </w:rPr>
        <w:t xml:space="preserve">java.lang.Exception     </w:t>
      </w:r>
      <w:r>
        <w:rPr>
          <w:spacing w:val="16"/>
          <w:w w:val="95"/>
        </w:rPr>
        <w:t xml:space="preserve"> </w:t>
      </w:r>
      <w:r>
        <w:rPr>
          <w:w w:val="95"/>
        </w:rPr>
        <w:t>异常，分别对应于数据库引擎返回的异常信息和客户端本地的异常信息；</w:t>
      </w:r>
    </w:p>
    <w:p w:rsidR="00606508" w:rsidRDefault="00A23879">
      <w:pPr>
        <w:pStyle w:val="BodyText"/>
        <w:numPr>
          <w:ilvl w:val="0"/>
          <w:numId w:val="34"/>
        </w:numPr>
        <w:tabs>
          <w:tab w:val="left" w:pos="397"/>
        </w:tabs>
        <w:spacing w:line="267" w:lineRule="exact"/>
        <w:ind w:left="397"/>
      </w:pPr>
      <w:r>
        <w:rPr>
          <w:w w:val="95"/>
          <w:position w:val="1"/>
        </w:rPr>
        <w:t>BaseException</w:t>
      </w:r>
      <w:r>
        <w:rPr>
          <w:spacing w:val="9"/>
          <w:w w:val="95"/>
          <w:position w:val="1"/>
        </w:rPr>
        <w:t xml:space="preserve"> </w:t>
      </w:r>
      <w:r>
        <w:rPr>
          <w:w w:val="95"/>
          <w:position w:val="1"/>
        </w:rPr>
        <w:t>的异常信息可以通过该类的</w:t>
      </w:r>
      <w:r>
        <w:rPr>
          <w:spacing w:val="9"/>
          <w:w w:val="95"/>
          <w:position w:val="1"/>
        </w:rPr>
        <w:t xml:space="preserve"> </w:t>
      </w:r>
      <w:r>
        <w:rPr>
          <w:w w:val="95"/>
          <w:position w:val="1"/>
        </w:rPr>
        <w:t>getErrorType，getErrorCode</w:t>
      </w:r>
      <w:r>
        <w:rPr>
          <w:spacing w:val="9"/>
          <w:w w:val="95"/>
          <w:position w:val="1"/>
        </w:rPr>
        <w:t xml:space="preserve"> </w:t>
      </w:r>
      <w:r>
        <w:rPr>
          <w:w w:val="95"/>
          <w:position w:val="1"/>
        </w:rPr>
        <w:t>和</w:t>
      </w:r>
      <w:r>
        <w:rPr>
          <w:spacing w:val="9"/>
          <w:w w:val="95"/>
          <w:position w:val="1"/>
        </w:rPr>
        <w:t xml:space="preserve"> </w:t>
      </w:r>
      <w:r>
        <w:rPr>
          <w:w w:val="95"/>
          <w:position w:val="1"/>
        </w:rPr>
        <w:t>getMessage</w:t>
      </w:r>
      <w:r>
        <w:rPr>
          <w:spacing w:val="9"/>
          <w:w w:val="95"/>
          <w:position w:val="1"/>
        </w:rPr>
        <w:t xml:space="preserve"> </w:t>
      </w:r>
      <w:r>
        <w:rPr>
          <w:w w:val="95"/>
          <w:position w:val="1"/>
        </w:rPr>
        <w:t>方法获取。</w:t>
      </w:r>
    </w:p>
    <w:p w:rsidR="00D032B6" w:rsidRDefault="00D032B6">
      <w:pPr>
        <w:spacing w:before="5" w:line="120" w:lineRule="exact"/>
        <w:rPr>
          <w:sz w:val="12"/>
          <w:szCs w:val="12"/>
        </w:rPr>
      </w:pPr>
    </w:p>
    <w:p w:rsidR="00D032B6" w:rsidRDefault="00A23879">
      <w:pPr>
        <w:pStyle w:val="BodyText"/>
        <w:ind w:left="113"/>
      </w:pPr>
      <w:bookmarkStart w:id="323" w:name="Java_开发环境搭建"/>
      <w:bookmarkStart w:id="324" w:name="_bookmark149"/>
      <w:bookmarkEnd w:id="323"/>
      <w:bookmarkEnd w:id="324"/>
      <w:r>
        <w:rPr>
          <w:w w:val="95"/>
        </w:rPr>
        <w:t>Java</w:t>
      </w:r>
      <w:r>
        <w:rPr>
          <w:spacing w:val="31"/>
          <w:w w:val="95"/>
        </w:rPr>
        <w:t xml:space="preserve"> </w:t>
      </w:r>
      <w:r>
        <w:rPr>
          <w:w w:val="95"/>
        </w:rPr>
        <w:t>开发环境搭建</w:t>
      </w:r>
    </w:p>
    <w:p w:rsidR="00D032B6" w:rsidRDefault="00D032B6">
      <w:pPr>
        <w:spacing w:before="9" w:line="190" w:lineRule="exact"/>
        <w:rPr>
          <w:sz w:val="19"/>
          <w:szCs w:val="19"/>
        </w:rPr>
      </w:pPr>
    </w:p>
    <w:p w:rsidR="00D032B6" w:rsidRDefault="00A23879">
      <w:pPr>
        <w:pStyle w:val="BodyText"/>
        <w:ind w:left="113"/>
      </w:pPr>
      <w:r>
        <w:t>获取驱动开发包</w:t>
      </w:r>
    </w:p>
    <w:p w:rsidR="00D032B6" w:rsidRDefault="00D032B6">
      <w:pPr>
        <w:spacing w:before="5" w:line="100" w:lineRule="exact"/>
        <w:rPr>
          <w:sz w:val="10"/>
          <w:szCs w:val="10"/>
        </w:rPr>
      </w:pPr>
    </w:p>
    <w:p w:rsidR="00D032B6" w:rsidRDefault="00A23879">
      <w:pPr>
        <w:pStyle w:val="BodyText"/>
        <w:spacing w:line="168" w:lineRule="auto"/>
        <w:ind w:left="113" w:right="295"/>
        <w:rPr>
          <w:lang w:eastAsia="zh-CN"/>
        </w:rPr>
      </w:pPr>
      <w:r>
        <w:rPr>
          <w:w w:val="95"/>
          <w:lang w:eastAsia="zh-CN"/>
        </w:rPr>
        <w:t>从</w:t>
      </w:r>
      <w:r>
        <w:rPr>
          <w:spacing w:val="51"/>
          <w:w w:val="95"/>
          <w:lang w:eastAsia="zh-CN"/>
        </w:rPr>
        <w:t xml:space="preserve"> </w:t>
      </w:r>
      <w:hyperlink r:id="rId216">
        <w:r>
          <w:rPr>
            <w:color w:val="0000FF"/>
            <w:w w:val="95"/>
            <w:lang w:eastAsia="zh-CN"/>
          </w:rPr>
          <w:t>http://www.sequoiadb.com</w:t>
        </w:r>
        <w:r>
          <w:rPr>
            <w:color w:val="0000FF"/>
            <w:spacing w:val="52"/>
            <w:w w:val="95"/>
            <w:lang w:eastAsia="zh-CN"/>
          </w:rPr>
          <w:t xml:space="preserve"> </w:t>
        </w:r>
      </w:hyperlink>
      <w:r>
        <w:rPr>
          <w:color w:val="000000"/>
          <w:w w:val="95"/>
          <w:lang w:eastAsia="zh-CN"/>
        </w:rPr>
        <w:t>下载对应操作系统版本的</w:t>
      </w:r>
      <w:r>
        <w:rPr>
          <w:color w:val="000000"/>
          <w:spacing w:val="52"/>
          <w:w w:val="95"/>
          <w:lang w:eastAsia="zh-CN"/>
        </w:rPr>
        <w:t xml:space="preserve"> </w:t>
      </w:r>
      <w:r>
        <w:rPr>
          <w:color w:val="000000"/>
          <w:w w:val="95"/>
          <w:lang w:eastAsia="zh-CN"/>
        </w:rPr>
        <w:t>SequoiaDB</w:t>
      </w:r>
      <w:r>
        <w:rPr>
          <w:color w:val="000000"/>
          <w:spacing w:val="51"/>
          <w:w w:val="95"/>
          <w:lang w:eastAsia="zh-CN"/>
        </w:rPr>
        <w:t xml:space="preserve"> </w:t>
      </w:r>
      <w:r>
        <w:rPr>
          <w:color w:val="000000"/>
          <w:w w:val="95"/>
          <w:lang w:eastAsia="zh-CN"/>
        </w:rPr>
        <w:t>驱动开发包；解压驱动开发包，从</w:t>
      </w:r>
      <w:r>
        <w:rPr>
          <w:color w:val="000000"/>
          <w:lang w:eastAsia="zh-CN"/>
        </w:rPr>
        <w:t xml:space="preserve"> </w:t>
      </w:r>
      <w:r>
        <w:rPr>
          <w:color w:val="000000"/>
          <w:w w:val="95"/>
          <w:lang w:eastAsia="zh-CN"/>
        </w:rPr>
        <w:t>driver/java/</w:t>
      </w:r>
      <w:r>
        <w:rPr>
          <w:color w:val="000000"/>
          <w:spacing w:val="18"/>
          <w:w w:val="95"/>
          <w:lang w:eastAsia="zh-CN"/>
        </w:rPr>
        <w:t xml:space="preserve"> </w:t>
      </w:r>
      <w:r>
        <w:rPr>
          <w:color w:val="000000"/>
          <w:w w:val="95"/>
          <w:lang w:eastAsia="zh-CN"/>
        </w:rPr>
        <w:t>目录中获取</w:t>
      </w:r>
      <w:r>
        <w:rPr>
          <w:color w:val="000000"/>
          <w:spacing w:val="19"/>
          <w:w w:val="95"/>
          <w:lang w:eastAsia="zh-CN"/>
        </w:rPr>
        <w:t xml:space="preserve"> </w:t>
      </w:r>
      <w:r>
        <w:rPr>
          <w:color w:val="000000"/>
          <w:w w:val="95"/>
          <w:lang w:eastAsia="zh-CN"/>
        </w:rPr>
        <w:t>sequoiadb.jar</w:t>
      </w:r>
      <w:r>
        <w:rPr>
          <w:color w:val="000000"/>
          <w:spacing w:val="19"/>
          <w:w w:val="95"/>
          <w:lang w:eastAsia="zh-CN"/>
        </w:rPr>
        <w:t xml:space="preserve"> </w:t>
      </w:r>
      <w:r>
        <w:rPr>
          <w:color w:val="000000"/>
          <w:w w:val="95"/>
          <w:lang w:eastAsia="zh-CN"/>
        </w:rPr>
        <w:t>文件。</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配置</w:t>
      </w:r>
      <w:r>
        <w:rPr>
          <w:spacing w:val="-27"/>
          <w:lang w:eastAsia="zh-CN"/>
        </w:rPr>
        <w:t xml:space="preserve"> </w:t>
      </w:r>
      <w:r>
        <w:rPr>
          <w:lang w:eastAsia="zh-CN"/>
        </w:rPr>
        <w:t>Eclipse</w:t>
      </w:r>
      <w:r>
        <w:rPr>
          <w:spacing w:val="-27"/>
          <w:lang w:eastAsia="zh-CN"/>
        </w:rPr>
        <w:t xml:space="preserve"> </w:t>
      </w:r>
      <w:r>
        <w:rPr>
          <w:lang w:eastAsia="zh-CN"/>
        </w:rPr>
        <w:t>开发环境</w:t>
      </w:r>
    </w:p>
    <w:p w:rsidR="00D032B6" w:rsidRDefault="00D032B6">
      <w:pPr>
        <w:spacing w:before="5" w:line="120" w:lineRule="exact"/>
        <w:rPr>
          <w:sz w:val="12"/>
          <w:szCs w:val="12"/>
          <w:lang w:eastAsia="zh-CN"/>
        </w:rPr>
      </w:pPr>
    </w:p>
    <w:p w:rsidR="00D032B6" w:rsidRDefault="00A23879">
      <w:pPr>
        <w:pStyle w:val="BodyText"/>
        <w:spacing w:line="168" w:lineRule="auto"/>
        <w:ind w:left="397" w:right="595" w:hanging="284"/>
        <w:rPr>
          <w:lang w:eastAsia="zh-CN"/>
        </w:rPr>
      </w:pPr>
      <w:r>
        <w:rPr>
          <w:lang w:eastAsia="zh-CN"/>
        </w:rPr>
        <w:t>1.</w:t>
      </w:r>
      <w:r>
        <w:rPr>
          <w:spacing w:val="9"/>
          <w:lang w:eastAsia="zh-CN"/>
        </w:rPr>
        <w:t xml:space="preserve"> </w:t>
      </w:r>
      <w:r>
        <w:rPr>
          <w:lang w:eastAsia="zh-CN"/>
        </w:rPr>
        <w:t>将</w:t>
      </w:r>
      <w:r>
        <w:rPr>
          <w:spacing w:val="-29"/>
          <w:lang w:eastAsia="zh-CN"/>
        </w:rPr>
        <w:t xml:space="preserve"> </w:t>
      </w:r>
      <w:r>
        <w:rPr>
          <w:lang w:eastAsia="zh-CN"/>
        </w:rPr>
        <w:t>SequoiaDB</w:t>
      </w:r>
      <w:r>
        <w:rPr>
          <w:spacing w:val="-30"/>
          <w:lang w:eastAsia="zh-CN"/>
        </w:rPr>
        <w:t xml:space="preserve"> </w:t>
      </w:r>
      <w:r>
        <w:rPr>
          <w:lang w:eastAsia="zh-CN"/>
        </w:rPr>
        <w:t>驱动开发包中的</w:t>
      </w:r>
      <w:r>
        <w:rPr>
          <w:spacing w:val="-29"/>
          <w:lang w:eastAsia="zh-CN"/>
        </w:rPr>
        <w:t xml:space="preserve"> </w:t>
      </w:r>
      <w:r>
        <w:rPr>
          <w:lang w:eastAsia="zh-CN"/>
        </w:rPr>
        <w:t>sequoiadb.jar</w:t>
      </w:r>
      <w:r>
        <w:rPr>
          <w:spacing w:val="-29"/>
          <w:lang w:eastAsia="zh-CN"/>
        </w:rPr>
        <w:t xml:space="preserve"> </w:t>
      </w:r>
      <w:r>
        <w:rPr>
          <w:lang w:eastAsia="zh-CN"/>
        </w:rPr>
        <w:t>文件拷贝到工程文件目录下（建议将其放置在其他所有依 赖库目录，如</w:t>
      </w:r>
      <w:r>
        <w:rPr>
          <w:spacing w:val="-16"/>
          <w:lang w:eastAsia="zh-CN"/>
        </w:rPr>
        <w:t xml:space="preserve"> </w:t>
      </w:r>
      <w:r>
        <w:rPr>
          <w:lang w:eastAsia="zh-CN"/>
        </w:rPr>
        <w:t>lib</w:t>
      </w:r>
      <w:r>
        <w:rPr>
          <w:spacing w:val="-15"/>
          <w:lang w:eastAsia="zh-CN"/>
        </w:rPr>
        <w:t xml:space="preserve"> </w:t>
      </w:r>
      <w:r>
        <w:rPr>
          <w:lang w:eastAsia="zh-CN"/>
        </w:rPr>
        <w:t>目录）；</w:t>
      </w:r>
    </w:p>
    <w:p w:rsidR="00D032B6" w:rsidRDefault="00A23879">
      <w:pPr>
        <w:pStyle w:val="BodyText"/>
        <w:spacing w:line="286" w:lineRule="exact"/>
        <w:ind w:left="113"/>
        <w:rPr>
          <w:lang w:eastAsia="zh-CN"/>
        </w:rPr>
      </w:pPr>
      <w:r>
        <w:rPr>
          <w:lang w:eastAsia="zh-CN"/>
        </w:rPr>
        <w:t>2.</w:t>
      </w:r>
      <w:r>
        <w:rPr>
          <w:spacing w:val="32"/>
          <w:lang w:eastAsia="zh-CN"/>
        </w:rPr>
        <w:t xml:space="preserve"> </w:t>
      </w:r>
      <w:r>
        <w:rPr>
          <w:lang w:eastAsia="zh-CN"/>
        </w:rPr>
        <w:t>在</w:t>
      </w:r>
      <w:r>
        <w:rPr>
          <w:spacing w:val="-19"/>
          <w:lang w:eastAsia="zh-CN"/>
        </w:rPr>
        <w:t xml:space="preserve"> </w:t>
      </w:r>
      <w:r>
        <w:rPr>
          <w:lang w:eastAsia="zh-CN"/>
        </w:rPr>
        <w:t>Eclipse</w:t>
      </w:r>
      <w:r>
        <w:rPr>
          <w:spacing w:val="-19"/>
          <w:lang w:eastAsia="zh-CN"/>
        </w:rPr>
        <w:t xml:space="preserve"> </w:t>
      </w:r>
      <w:r>
        <w:rPr>
          <w:lang w:eastAsia="zh-CN"/>
        </w:rPr>
        <w:t>界面中，创建/打开开发工程；</w:t>
      </w:r>
    </w:p>
    <w:p w:rsidR="00D032B6" w:rsidRDefault="00D032B6">
      <w:pPr>
        <w:spacing w:line="286" w:lineRule="exact"/>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31" w:line="189" w:lineRule="auto"/>
        <w:ind w:right="1638"/>
      </w:pPr>
      <w:r>
        <w:rPr>
          <w:w w:val="95"/>
        </w:rPr>
        <w:t xml:space="preserve">3. </w:t>
      </w:r>
      <w:r>
        <w:rPr>
          <w:spacing w:val="1"/>
          <w:w w:val="95"/>
        </w:rPr>
        <w:t xml:space="preserve"> </w:t>
      </w:r>
      <w:r>
        <w:rPr>
          <w:w w:val="95"/>
        </w:rPr>
        <w:t>在</w:t>
      </w:r>
      <w:r>
        <w:rPr>
          <w:spacing w:val="-6"/>
          <w:w w:val="95"/>
        </w:rPr>
        <w:t xml:space="preserve"> </w:t>
      </w:r>
      <w:r>
        <w:rPr>
          <w:w w:val="95"/>
        </w:rPr>
        <w:t>Eclipse</w:t>
      </w:r>
      <w:r>
        <w:rPr>
          <w:spacing w:val="-6"/>
          <w:w w:val="95"/>
        </w:rPr>
        <w:t xml:space="preserve"> </w:t>
      </w:r>
      <w:r>
        <w:rPr>
          <w:w w:val="95"/>
        </w:rPr>
        <w:t>主窗口左侧的“Package</w:t>
      </w:r>
      <w:r>
        <w:rPr>
          <w:spacing w:val="-6"/>
          <w:w w:val="95"/>
        </w:rPr>
        <w:t xml:space="preserve"> </w:t>
      </w:r>
      <w:r>
        <w:rPr>
          <w:w w:val="95"/>
        </w:rPr>
        <w:t>Explore”窗口中，选择开发工程，并点击鼠标右键；</w:t>
      </w:r>
      <w:r>
        <w:t xml:space="preserve"> </w:t>
      </w:r>
      <w:r>
        <w:rPr>
          <w:w w:val="90"/>
        </w:rPr>
        <w:t xml:space="preserve">4. </w:t>
      </w:r>
      <w:r>
        <w:rPr>
          <w:spacing w:val="39"/>
          <w:w w:val="90"/>
        </w:rPr>
        <w:t xml:space="preserve"> </w:t>
      </w:r>
      <w:r>
        <w:rPr>
          <w:w w:val="90"/>
        </w:rPr>
        <w:t>在菜单中选择“properties”菜单项；</w:t>
      </w:r>
    </w:p>
    <w:p w:rsidR="00606508" w:rsidRDefault="00A23879">
      <w:pPr>
        <w:pStyle w:val="BodyText"/>
        <w:numPr>
          <w:ilvl w:val="0"/>
          <w:numId w:val="7"/>
        </w:numPr>
        <w:tabs>
          <w:tab w:val="left" w:pos="1217"/>
        </w:tabs>
        <w:spacing w:line="281" w:lineRule="exact"/>
        <w:ind w:firstLine="0"/>
      </w:pPr>
      <w:r>
        <w:rPr>
          <w:w w:val="85"/>
        </w:rPr>
        <w:t xml:space="preserve">在弹出的“property </w:t>
      </w:r>
      <w:r>
        <w:rPr>
          <w:spacing w:val="2"/>
          <w:w w:val="85"/>
        </w:rPr>
        <w:t xml:space="preserve"> </w:t>
      </w:r>
      <w:r>
        <w:rPr>
          <w:w w:val="85"/>
        </w:rPr>
        <w:t xml:space="preserve">for </w:t>
      </w:r>
      <w:r>
        <w:rPr>
          <w:spacing w:val="3"/>
          <w:w w:val="85"/>
        </w:rPr>
        <w:t xml:space="preserve"> </w:t>
      </w:r>
      <w:r>
        <w:rPr>
          <w:w w:val="85"/>
        </w:rPr>
        <w:t xml:space="preserve">project </w:t>
      </w:r>
      <w:r>
        <w:rPr>
          <w:spacing w:val="3"/>
          <w:w w:val="85"/>
        </w:rPr>
        <w:t xml:space="preserve"> </w:t>
      </w:r>
      <w:r>
        <w:rPr>
          <w:w w:val="85"/>
        </w:rPr>
        <w:t xml:space="preserve">…”窗口中，选择“Java </w:t>
      </w:r>
      <w:r>
        <w:rPr>
          <w:spacing w:val="2"/>
          <w:w w:val="85"/>
        </w:rPr>
        <w:t xml:space="preserve"> </w:t>
      </w:r>
      <w:r>
        <w:rPr>
          <w:w w:val="85"/>
        </w:rPr>
        <w:t xml:space="preserve">Build </w:t>
      </w:r>
      <w:r>
        <w:rPr>
          <w:spacing w:val="3"/>
          <w:w w:val="85"/>
        </w:rPr>
        <w:t xml:space="preserve"> </w:t>
      </w:r>
      <w:r>
        <w:rPr>
          <w:w w:val="85"/>
        </w:rPr>
        <w:t>Path”-&gt;“Libraries”，如下图所示：</w:t>
      </w:r>
    </w:p>
    <w:p w:rsidR="00D032B6" w:rsidRDefault="00D032B6">
      <w:pPr>
        <w:spacing w:before="5" w:line="150" w:lineRule="exact"/>
        <w:rPr>
          <w:sz w:val="15"/>
          <w:szCs w:val="15"/>
        </w:rPr>
      </w:pPr>
    </w:p>
    <w:p w:rsidR="00D032B6" w:rsidRDefault="00620DD5">
      <w:pPr>
        <w:ind w:left="1217" w:right="11520"/>
        <w:rPr>
          <w:rFonts w:ascii="Times New Roman" w:eastAsia="Times New Roman" w:hAnsi="Times New Roman" w:cs="Times New Roman"/>
          <w:sz w:val="20"/>
          <w:szCs w:val="20"/>
        </w:rPr>
      </w:pPr>
      <w:r>
        <w:pict>
          <v:shape id="_x0000_i1085" type="#_x0000_t75" style="width:401.95pt;height:299.25pt;mso-position-horizontal-relative:char;mso-position-vertical-relative:line">
            <v:imagedata r:id="rId217" o:title=""/>
          </v:shape>
        </w:pict>
      </w:r>
    </w:p>
    <w:p w:rsidR="00606508" w:rsidRDefault="00A23879">
      <w:pPr>
        <w:pStyle w:val="BodyText"/>
        <w:numPr>
          <w:ilvl w:val="0"/>
          <w:numId w:val="7"/>
        </w:numPr>
        <w:tabs>
          <w:tab w:val="left" w:pos="1217"/>
        </w:tabs>
        <w:spacing w:before="15" w:line="189" w:lineRule="auto"/>
        <w:ind w:right="3982" w:firstLine="0"/>
      </w:pPr>
      <w:r>
        <w:rPr>
          <w:w w:val="90"/>
        </w:rPr>
        <w:t>点击“Add</w:t>
      </w:r>
      <w:r>
        <w:rPr>
          <w:spacing w:val="39"/>
          <w:w w:val="90"/>
        </w:rPr>
        <w:t xml:space="preserve"> </w:t>
      </w:r>
      <w:r>
        <w:rPr>
          <w:w w:val="90"/>
        </w:rPr>
        <w:t>JARs..”按钮，选择添加</w:t>
      </w:r>
      <w:r>
        <w:rPr>
          <w:spacing w:val="40"/>
          <w:w w:val="90"/>
        </w:rPr>
        <w:t xml:space="preserve"> </w:t>
      </w:r>
      <w:r>
        <w:rPr>
          <w:w w:val="90"/>
        </w:rPr>
        <w:t>sequoiadb.jar</w:t>
      </w:r>
      <w:r>
        <w:rPr>
          <w:spacing w:val="39"/>
          <w:w w:val="90"/>
        </w:rPr>
        <w:t xml:space="preserve"> </w:t>
      </w:r>
      <w:r>
        <w:rPr>
          <w:w w:val="90"/>
        </w:rPr>
        <w:t>到工程中；</w:t>
      </w:r>
      <w:r>
        <w:t xml:space="preserve"> </w:t>
      </w:r>
      <w:r>
        <w:rPr>
          <w:w w:val="90"/>
        </w:rPr>
        <w:t>7.</w:t>
      </w:r>
      <w:r>
        <w:rPr>
          <w:spacing w:val="43"/>
          <w:w w:val="90"/>
        </w:rPr>
        <w:t xml:space="preserve"> </w:t>
      </w:r>
      <w:r>
        <w:rPr>
          <w:w w:val="90"/>
        </w:rPr>
        <w:t>点击“OK”完成环境配置。</w:t>
      </w:r>
    </w:p>
    <w:p w:rsidR="00D032B6" w:rsidRDefault="00A23879">
      <w:pPr>
        <w:pStyle w:val="BodyText"/>
        <w:spacing w:before="49"/>
        <w:rPr>
          <w:lang w:eastAsia="zh-CN"/>
        </w:rPr>
      </w:pPr>
      <w:r>
        <w:rPr>
          <w:w w:val="95"/>
          <w:lang w:eastAsia="zh-CN"/>
        </w:rPr>
        <w:t>更多操作请参考</w:t>
      </w:r>
      <w:hyperlink w:anchor="_bookmark150" w:history="1">
        <w:r>
          <w:rPr>
            <w:color w:val="0000FF"/>
            <w:w w:val="95"/>
            <w:lang w:eastAsia="zh-CN"/>
          </w:rPr>
          <w:t xml:space="preserve">Java </w:t>
        </w:r>
        <w:r>
          <w:rPr>
            <w:color w:val="0000FF"/>
            <w:spacing w:val="25"/>
            <w:w w:val="95"/>
            <w:lang w:eastAsia="zh-CN"/>
          </w:rPr>
          <w:t xml:space="preserve"> </w:t>
        </w:r>
        <w:r>
          <w:rPr>
            <w:color w:val="0000FF"/>
            <w:w w:val="95"/>
            <w:lang w:eastAsia="zh-CN"/>
          </w:rPr>
          <w:t>开发基础</w:t>
        </w:r>
      </w:hyperlink>
    </w:p>
    <w:p w:rsidR="00D032B6" w:rsidRDefault="00A23879">
      <w:pPr>
        <w:pStyle w:val="BodyText"/>
        <w:spacing w:before="98" w:line="253" w:lineRule="auto"/>
        <w:rPr>
          <w:lang w:eastAsia="zh-CN"/>
        </w:rPr>
      </w:pPr>
      <w:bookmarkStart w:id="325" w:name="Java_开发基础"/>
      <w:bookmarkStart w:id="326" w:name="_bookmark150"/>
      <w:bookmarkEnd w:id="325"/>
      <w:bookmarkEnd w:id="326"/>
      <w:r>
        <w:rPr>
          <w:w w:val="95"/>
          <w:lang w:eastAsia="zh-CN"/>
        </w:rPr>
        <w:t>Java</w:t>
      </w:r>
      <w:r>
        <w:rPr>
          <w:spacing w:val="11"/>
          <w:w w:val="95"/>
          <w:lang w:eastAsia="zh-CN"/>
        </w:rPr>
        <w:t xml:space="preserve"> </w:t>
      </w:r>
      <w:r>
        <w:rPr>
          <w:w w:val="95"/>
          <w:lang w:eastAsia="zh-CN"/>
        </w:rPr>
        <w:t>开发基础</w:t>
      </w:r>
      <w:r>
        <w:rPr>
          <w:lang w:eastAsia="zh-CN"/>
        </w:rPr>
        <w:t xml:space="preserve"> </w:t>
      </w:r>
      <w:r>
        <w:rPr>
          <w:w w:val="95"/>
          <w:lang w:eastAsia="zh-CN"/>
        </w:rPr>
        <w:t>这里介绍如何使用Java驱动接口编写使用SequoiaDB数据库的程序。为了简单起见，下面的示例不全部是完</w:t>
      </w:r>
    </w:p>
    <w:p w:rsidR="00D032B6" w:rsidRDefault="00A23879">
      <w:pPr>
        <w:pStyle w:val="BodyText"/>
        <w:spacing w:line="225" w:lineRule="exact"/>
        <w:rPr>
          <w:lang w:eastAsia="zh-CN"/>
        </w:rPr>
      </w:pPr>
      <w:r>
        <w:rPr>
          <w:w w:val="95"/>
          <w:lang w:eastAsia="zh-CN"/>
        </w:rPr>
        <w:t xml:space="preserve">整的代码，只起示例性作用。可到安装目录/client/samples/java下获取相应的完整的代码。     </w:t>
      </w:r>
      <w:r>
        <w:rPr>
          <w:spacing w:val="1"/>
          <w:w w:val="95"/>
          <w:lang w:eastAsia="zh-CN"/>
        </w:rPr>
        <w:t xml:space="preserve"> </w:t>
      </w:r>
      <w:r>
        <w:rPr>
          <w:color w:val="0000FF"/>
          <w:w w:val="95"/>
          <w:lang w:eastAsia="zh-CN"/>
        </w:rPr>
        <w:t>更多查看Java</w:t>
      </w:r>
    </w:p>
    <w:p w:rsidR="00D032B6" w:rsidRDefault="00A23879">
      <w:pPr>
        <w:pStyle w:val="BodyText"/>
        <w:spacing w:line="240" w:lineRule="exact"/>
        <w:rPr>
          <w:lang w:eastAsia="zh-CN"/>
        </w:rPr>
      </w:pPr>
      <w:r>
        <w:rPr>
          <w:color w:val="0000FF"/>
          <w:w w:val="95"/>
          <w:lang w:eastAsia="zh-CN"/>
        </w:rPr>
        <w:t>API</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数据操作</w:t>
      </w:r>
    </w:p>
    <w:p w:rsidR="00D032B6" w:rsidRDefault="00035F6E">
      <w:pPr>
        <w:pStyle w:val="BodyText"/>
        <w:tabs>
          <w:tab w:val="left" w:pos="1217"/>
        </w:tabs>
        <w:spacing w:before="34"/>
        <w:rPr>
          <w:lang w:eastAsia="zh-CN"/>
        </w:rPr>
      </w:pPr>
      <w:r>
        <w:pict>
          <v:group id="_x0000_s3225" style="position:absolute;left:0;text-align:left;margin-left:95.85pt;margin-top:23.75pt;width:459.45pt;height:169.6pt;z-index:-251894784;mso-position-horizontal-relative:page" coordorigin="1917,475" coordsize="9189,3392">
            <v:shape id="_x0000_s3226" style="position:absolute;left:1917;top:475;width:9189;height:3392" coordorigin="1917,475" coordsize="9189,3392" path="m1917,475r9189,l11106,3867r-9189,l1917,47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w w:val="95"/>
          <w:position w:val="1"/>
          <w:lang w:eastAsia="zh-CN"/>
        </w:rPr>
        <w:t xml:space="preserve">连接数据库：Connecting    </w:t>
      </w:r>
      <w:r w:rsidR="00A23879">
        <w:rPr>
          <w:spacing w:val="55"/>
          <w:w w:val="95"/>
          <w:position w:val="1"/>
          <w:lang w:eastAsia="zh-CN"/>
        </w:rPr>
        <w:t xml:space="preserve"> </w:t>
      </w:r>
      <w:r w:rsidR="00A23879">
        <w:rPr>
          <w:w w:val="95"/>
          <w:position w:val="1"/>
          <w:lang w:eastAsia="zh-CN"/>
        </w:rPr>
        <w:t>如下是一个连接数据库，并列出所有集合信息的一个例子：</w:t>
      </w:r>
    </w:p>
    <w:p w:rsidR="00D032B6" w:rsidRDefault="00A23879">
      <w:pPr>
        <w:pStyle w:val="BodyText"/>
        <w:spacing w:before="96" w:line="147" w:lineRule="auto"/>
        <w:ind w:left="1217" w:right="5113"/>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import</w:t>
      </w:r>
      <w:r>
        <w:rPr>
          <w:rFonts w:ascii="Microsoft JhengHei" w:eastAsia="Microsoft JhengHei" w:hAnsi="Microsoft JhengHei" w:cs="Microsoft JhengHei"/>
          <w:spacing w:val="46"/>
          <w:w w:val="95"/>
          <w:lang w:eastAsia="zh-CN"/>
        </w:rPr>
        <w:t xml:space="preserve"> </w:t>
      </w:r>
      <w:r>
        <w:rPr>
          <w:rFonts w:ascii="Microsoft JhengHei" w:eastAsia="Microsoft JhengHei" w:hAnsi="Microsoft JhengHei" w:cs="Microsoft JhengHei"/>
          <w:w w:val="95"/>
          <w:lang w:eastAsia="zh-CN"/>
        </w:rPr>
        <w:t>com.sequoiadb.base.DBCursor; import</w:t>
      </w:r>
      <w:r>
        <w:rPr>
          <w:rFonts w:ascii="Microsoft JhengHei" w:eastAsia="Microsoft JhengHei" w:hAnsi="Microsoft JhengHei" w:cs="Microsoft JhengHei"/>
          <w:spacing w:val="46"/>
          <w:w w:val="95"/>
          <w:lang w:eastAsia="zh-CN"/>
        </w:rPr>
        <w:t xml:space="preserve"> </w:t>
      </w:r>
      <w:r>
        <w:rPr>
          <w:rFonts w:ascii="Microsoft JhengHei" w:eastAsia="Microsoft JhengHei" w:hAnsi="Microsoft JhengHei" w:cs="Microsoft JhengHei"/>
          <w:w w:val="95"/>
          <w:lang w:eastAsia="zh-CN"/>
        </w:rPr>
        <w:t>com.sequoiadb.base.Sequoiadb;</w:t>
      </w:r>
    </w:p>
    <w:p w:rsidR="00D032B6" w:rsidRDefault="00A23879">
      <w:pPr>
        <w:pStyle w:val="BodyText"/>
        <w:spacing w:line="23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import   </w:t>
      </w:r>
      <w:r>
        <w:rPr>
          <w:rFonts w:ascii="Microsoft JhengHei" w:eastAsia="Microsoft JhengHei" w:hAnsi="Microsoft JhengHei" w:cs="Microsoft JhengHei"/>
          <w:spacing w:val="19"/>
          <w:w w:val="95"/>
        </w:rPr>
        <w:t xml:space="preserve"> </w:t>
      </w:r>
      <w:r>
        <w:rPr>
          <w:rFonts w:ascii="Microsoft JhengHei" w:eastAsia="Microsoft JhengHei" w:hAnsi="Microsoft JhengHei" w:cs="Microsoft JhengHei"/>
          <w:w w:val="95"/>
        </w:rPr>
        <w:t>com.sequoiadb.exception.BaseException;</w:t>
      </w:r>
    </w:p>
    <w:p w:rsidR="00D032B6" w:rsidRDefault="00A23879">
      <w:pPr>
        <w:pStyle w:val="BodyText"/>
        <w:spacing w:before="80"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public</w:t>
      </w:r>
      <w:r>
        <w:rPr>
          <w:rFonts w:ascii="Microsoft JhengHei" w:eastAsia="Microsoft JhengHei" w:hAnsi="Microsoft JhengHei" w:cs="Microsoft JhengHei"/>
          <w:spacing w:val="-2"/>
          <w:w w:val="115"/>
        </w:rPr>
        <w:t xml:space="preserve"> </w:t>
      </w:r>
      <w:r>
        <w:rPr>
          <w:rFonts w:ascii="Microsoft JhengHei" w:eastAsia="Microsoft JhengHei" w:hAnsi="Microsoft JhengHei" w:cs="Microsoft JhengHei"/>
          <w:w w:val="115"/>
        </w:rPr>
        <w:t>class</w:t>
      </w:r>
      <w:r>
        <w:rPr>
          <w:rFonts w:ascii="Microsoft JhengHei" w:eastAsia="Microsoft JhengHei" w:hAnsi="Microsoft JhengHei" w:cs="Microsoft JhengHei"/>
          <w:spacing w:val="-2"/>
          <w:w w:val="115"/>
        </w:rPr>
        <w:t xml:space="preserve"> </w:t>
      </w:r>
      <w:r>
        <w:rPr>
          <w:rFonts w:ascii="Microsoft JhengHei" w:eastAsia="Microsoft JhengHei" w:hAnsi="Microsoft JhengHei" w:cs="Microsoft JhengHei"/>
          <w:w w:val="95"/>
        </w:rPr>
        <w:t>Sample</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125"/>
        </w:rPr>
        <w:t>{</w:t>
      </w:r>
    </w:p>
    <w:p w:rsidR="00D032B6" w:rsidRDefault="00A23879">
      <w:pPr>
        <w:pStyle w:val="BodyText"/>
        <w:spacing w:line="217" w:lineRule="exact"/>
        <w:ind w:left="0" w:right="3545"/>
        <w:jc w:val="center"/>
        <w:rPr>
          <w:rFonts w:ascii="Microsoft JhengHei" w:eastAsia="Microsoft JhengHei" w:hAnsi="Microsoft JhengHei" w:cs="Microsoft JhengHei"/>
        </w:rPr>
      </w:pPr>
      <w:r>
        <w:rPr>
          <w:rFonts w:ascii="Microsoft JhengHei" w:eastAsia="Microsoft JhengHei" w:hAnsi="Microsoft JhengHei" w:cs="Microsoft JhengHei"/>
          <w:w w:val="115"/>
        </w:rPr>
        <w:t>public</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15"/>
        </w:rPr>
        <w:t>static</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15"/>
        </w:rPr>
        <w:t>void</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15"/>
        </w:rPr>
        <w:t>main(String[]</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15"/>
        </w:rPr>
        <w:t>args)</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25"/>
        </w:rPr>
        <w:t>{</w:t>
      </w:r>
    </w:p>
    <w:p w:rsidR="00D032B6" w:rsidRDefault="00D032B6">
      <w:pPr>
        <w:spacing w:before="3" w:line="190" w:lineRule="exact"/>
        <w:rPr>
          <w:sz w:val="19"/>
          <w:szCs w:val="19"/>
        </w:rPr>
      </w:pPr>
    </w:p>
    <w:p w:rsidR="00D032B6" w:rsidRDefault="00A23879">
      <w:pPr>
        <w:pStyle w:val="BodyText"/>
        <w:spacing w:line="147" w:lineRule="auto"/>
        <w:ind w:left="1517" w:right="4514" w:firstLine="100"/>
        <w:rPr>
          <w:rFonts w:ascii="Microsoft JhengHei" w:eastAsia="Microsoft JhengHei" w:hAnsi="Microsoft JhengHei" w:cs="Microsoft JhengHei"/>
        </w:rPr>
      </w:pPr>
      <w:r>
        <w:rPr>
          <w:rFonts w:ascii="Microsoft JhengHei" w:eastAsia="Microsoft JhengHei" w:hAnsi="Microsoft JhengHei" w:cs="Microsoft JhengHei"/>
          <w:w w:val="105"/>
        </w:rPr>
        <w:t>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connString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05"/>
        </w:rPr>
        <w:t xml:space="preserve">"192.168.1.2:11810"; </w:t>
      </w:r>
      <w:r>
        <w:rPr>
          <w:rFonts w:ascii="Microsoft JhengHei" w:eastAsia="Microsoft JhengHei" w:hAnsi="Microsoft JhengHei" w:cs="Microsoft JhengHei"/>
          <w:w w:val="110"/>
        </w:rPr>
        <w:t xml:space="preserve">try </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25"/>
        </w:rPr>
        <w:t>{</w:t>
      </w:r>
    </w:p>
    <w:p w:rsidR="00D032B6" w:rsidRDefault="00A23879">
      <w:pPr>
        <w:pStyle w:val="BodyText"/>
        <w:spacing w:line="226" w:lineRule="exact"/>
        <w:ind w:left="16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建立</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SequoiaDB</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数据库连接</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Sequoiadb</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sdb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new  Sequoiadb(connString,</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37"/>
          <w:w w:val="115"/>
        </w:rPr>
        <w:t xml:space="preserve"> </w:t>
      </w:r>
      <w:r>
        <w:rPr>
          <w:rFonts w:ascii="Microsoft JhengHei" w:eastAsia="Microsoft JhengHei" w:hAnsi="Microsoft JhengHei" w:cs="Microsoft JhengHei"/>
          <w:w w:val="11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获取所有</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Collection</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信息，并打印出来</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 xml:space="preserve">DBCursor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 xml:space="preserve">cursor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rPr>
        <w:t>sdb.listCollections();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0"/>
        </w:rPr>
        <w:t>while(cursor.hasNext())</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System.out.println(cursor.getCurrent());</w:t>
      </w:r>
    </w:p>
    <w:p w:rsidR="00D032B6" w:rsidRDefault="00A23879">
      <w:pPr>
        <w:pStyle w:val="BodyText"/>
        <w:spacing w:line="217" w:lineRule="exact"/>
        <w:ind w:left="19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16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697"/>
        <w:rPr>
          <w:rFonts w:ascii="Microsoft JhengHei" w:eastAsia="Microsoft JhengHei" w:hAnsi="Microsoft JhengHei" w:cs="Microsoft JhengHei"/>
        </w:rPr>
      </w:pPr>
      <w:r w:rsidRPr="00035F6E">
        <w:pict>
          <v:group id="_x0000_s3223" style="position:absolute;left:0;text-align:left;margin-left:95.85pt;margin-top:4.7pt;width:459.45pt;height:53pt;z-index:-251893760;mso-position-horizontal-relative:page" coordorigin="1917,94" coordsize="9189,1060">
            <v:shape id="_x0000_s3224" style="position:absolute;left:1917;top:94;width:9189;height:1060" coordorigin="1917,94" coordsize="9189,1060" path="m1917,94r9189,l11106,1154r-9189,l1917,94xe" fillcolor="#efefef" stroked="f">
              <v:path arrowok="t"/>
            </v:shape>
            <w10:wrap anchorx="page"/>
          </v:group>
        </w:pict>
      </w:r>
      <w:r w:rsidR="00A23879">
        <w:rPr>
          <w:rFonts w:ascii="Microsoft JhengHei" w:eastAsia="Microsoft JhengHei" w:hAnsi="Microsoft JhengHei" w:cs="Microsoft JhengHei"/>
          <w:w w:val="110"/>
        </w:rPr>
        <w:t>}</w:t>
      </w:r>
      <w:r w:rsidR="00A23879">
        <w:rPr>
          <w:rFonts w:ascii="Microsoft JhengHei" w:eastAsia="Microsoft JhengHei" w:hAnsi="Microsoft JhengHei" w:cs="Microsoft JhengHei"/>
          <w:spacing w:val="4"/>
          <w:w w:val="110"/>
        </w:rPr>
        <w:t xml:space="preserve"> </w:t>
      </w:r>
      <w:r w:rsidR="00A23879">
        <w:rPr>
          <w:rFonts w:ascii="Microsoft JhengHei" w:eastAsia="Microsoft JhengHei" w:hAnsi="Microsoft JhengHei" w:cs="Microsoft JhengHei"/>
          <w:w w:val="110"/>
        </w:rPr>
        <w:t>catch</w:t>
      </w:r>
      <w:r w:rsidR="00A23879">
        <w:rPr>
          <w:rFonts w:ascii="Microsoft JhengHei" w:eastAsia="Microsoft JhengHei" w:hAnsi="Microsoft JhengHei" w:cs="Microsoft JhengHei"/>
          <w:spacing w:val="4"/>
          <w:w w:val="110"/>
        </w:rPr>
        <w:t xml:space="preserve"> </w:t>
      </w:r>
      <w:r w:rsidR="00A23879">
        <w:rPr>
          <w:rFonts w:ascii="Microsoft JhengHei" w:eastAsia="Microsoft JhengHei" w:hAnsi="Microsoft JhengHei" w:cs="Microsoft JhengHei"/>
          <w:w w:val="110"/>
        </w:rPr>
        <w:t>(BaseException</w:t>
      </w:r>
      <w:r w:rsidR="00A23879">
        <w:rPr>
          <w:rFonts w:ascii="Microsoft JhengHei" w:eastAsia="Microsoft JhengHei" w:hAnsi="Microsoft JhengHei" w:cs="Microsoft JhengHei"/>
          <w:spacing w:val="5"/>
          <w:w w:val="110"/>
        </w:rPr>
        <w:t xml:space="preserve"> </w:t>
      </w:r>
      <w:r w:rsidR="00A23879">
        <w:rPr>
          <w:rFonts w:ascii="Microsoft JhengHei" w:eastAsia="Microsoft JhengHei" w:hAnsi="Microsoft JhengHei" w:cs="Microsoft JhengHei"/>
          <w:w w:val="110"/>
        </w:rPr>
        <w:t>e)</w:t>
      </w:r>
      <w:r w:rsidR="00A23879">
        <w:rPr>
          <w:rFonts w:ascii="Microsoft JhengHei" w:eastAsia="Microsoft JhengHei" w:hAnsi="Microsoft JhengHei" w:cs="Microsoft JhengHei"/>
          <w:spacing w:val="4"/>
          <w:w w:val="110"/>
        </w:rPr>
        <w:t xml:space="preserve"> </w:t>
      </w:r>
      <w:r w:rsidR="00A23879">
        <w:rPr>
          <w:rFonts w:ascii="Microsoft JhengHei" w:eastAsia="Microsoft JhengHei" w:hAnsi="Microsoft JhengHei" w:cs="Microsoft JhengHei"/>
          <w:w w:val="110"/>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 xml:space="preserve">System.out.println("Sequoiadb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driver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error, </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 xml:space="preserve">error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description:" </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05"/>
        </w:rPr>
        <w:t>e.getErrorType());</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D032B6">
      <w:pPr>
        <w:spacing w:before="10" w:line="120" w:lineRule="exact"/>
        <w:rPr>
          <w:sz w:val="12"/>
          <w:szCs w:val="12"/>
          <w:lang w:eastAsia="zh-CN"/>
        </w:rPr>
      </w:pPr>
    </w:p>
    <w:p w:rsidR="00D032B6" w:rsidRDefault="00620DD5">
      <w:pPr>
        <w:pStyle w:val="BodyText"/>
        <w:spacing w:line="154" w:lineRule="auto"/>
        <w:ind w:left="1037" w:right="465" w:hanging="640"/>
        <w:rPr>
          <w:lang w:eastAsia="zh-CN"/>
        </w:rPr>
      </w:pPr>
      <w:r>
        <w:pict>
          <v:shape id="_x0000_i1086"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w w:val="95"/>
          <w:lang w:eastAsia="zh-CN"/>
        </w:rPr>
        <w:t>1）本例程连接到本地数据库的11810端口是协调节点的服务端口，使用的是空的用户名很密码。</w:t>
      </w:r>
      <w:r w:rsidR="00A23879">
        <w:rPr>
          <w:lang w:eastAsia="zh-CN"/>
        </w:rPr>
        <w:t xml:space="preserve"> 用户需要根据自己的实际情况配置参数。</w:t>
      </w:r>
    </w:p>
    <w:p w:rsidR="00D032B6" w:rsidRDefault="00D032B6">
      <w:pPr>
        <w:spacing w:before="3" w:line="120" w:lineRule="exact"/>
        <w:rPr>
          <w:sz w:val="12"/>
          <w:szCs w:val="12"/>
          <w:lang w:eastAsia="zh-CN"/>
        </w:rPr>
      </w:pPr>
    </w:p>
    <w:p w:rsidR="00D032B6" w:rsidRDefault="00A23879">
      <w:pPr>
        <w:pStyle w:val="BodyText"/>
        <w:spacing w:line="168" w:lineRule="auto"/>
        <w:ind w:left="1037" w:right="362"/>
        <w:rPr>
          <w:lang w:eastAsia="zh-CN"/>
        </w:rPr>
      </w:pPr>
      <w:r>
        <w:rPr>
          <w:w w:val="95"/>
          <w:lang w:eastAsia="zh-CN"/>
        </w:rPr>
        <w:t xml:space="preserve">2）SequoiaDB </w:t>
      </w:r>
      <w:r>
        <w:rPr>
          <w:spacing w:val="28"/>
          <w:w w:val="95"/>
          <w:lang w:eastAsia="zh-CN"/>
        </w:rPr>
        <w:t xml:space="preserve"> </w:t>
      </w:r>
      <w:r>
        <w:rPr>
          <w:w w:val="95"/>
          <w:lang w:eastAsia="zh-CN"/>
        </w:rPr>
        <w:t xml:space="preserve">类为非线程安全类，每个线程必须单独建立自己的 </w:t>
      </w:r>
      <w:r>
        <w:rPr>
          <w:spacing w:val="28"/>
          <w:w w:val="95"/>
          <w:lang w:eastAsia="zh-CN"/>
        </w:rPr>
        <w:t xml:space="preserve"> </w:t>
      </w:r>
      <w:r>
        <w:rPr>
          <w:w w:val="95"/>
          <w:lang w:eastAsia="zh-CN"/>
        </w:rPr>
        <w:t xml:space="preserve">SequoiaDB </w:t>
      </w:r>
      <w:r>
        <w:rPr>
          <w:spacing w:val="28"/>
          <w:w w:val="95"/>
          <w:lang w:eastAsia="zh-CN"/>
        </w:rPr>
        <w:t xml:space="preserve"> </w:t>
      </w:r>
      <w:r>
        <w:rPr>
          <w:w w:val="95"/>
          <w:lang w:eastAsia="zh-CN"/>
        </w:rPr>
        <w:t>对象，不能传递给</w:t>
      </w:r>
      <w:r>
        <w:rPr>
          <w:lang w:eastAsia="zh-CN"/>
        </w:rPr>
        <w:t xml:space="preserve"> 多个线程同时操作。</w:t>
      </w:r>
    </w:p>
    <w:p w:rsidR="00D032B6" w:rsidRDefault="00035F6E">
      <w:pPr>
        <w:pStyle w:val="BodyText"/>
        <w:tabs>
          <w:tab w:val="left" w:pos="397"/>
        </w:tabs>
        <w:spacing w:line="282" w:lineRule="exact"/>
        <w:ind w:left="113"/>
      </w:pPr>
      <w:r>
        <w:pict>
          <v:group id="_x0000_s3220" style="position:absolute;left:0;text-align:left;margin-left:95.85pt;margin-top:19.05pt;width:459.45pt;height:190.8pt;z-index:-251892736;mso-position-horizontal-relative:page" coordorigin="1917,381" coordsize="9189,3816">
            <v:shape id="_x0000_s3221" style="position:absolute;left:1917;top:381;width:9189;height:3816" coordorigin="1917,381" coordsize="9189,3816" path="m1917,381r9189,l11106,4197r-9189,l1917,381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插入数据</w:t>
      </w:r>
    </w:p>
    <w:p w:rsidR="00D032B6" w:rsidRDefault="00A23879">
      <w:pPr>
        <w:pStyle w:val="BodyText"/>
        <w:spacing w:before="96" w:line="147" w:lineRule="auto"/>
        <w:ind w:left="597" w:right="5394" w:hanging="200"/>
        <w:rPr>
          <w:rFonts w:ascii="Microsoft JhengHei" w:eastAsia="Microsoft JhengHei" w:hAnsi="Microsoft JhengHei" w:cs="Microsoft JhengHei"/>
        </w:rPr>
      </w:pPr>
      <w:r>
        <w:rPr>
          <w:rFonts w:ascii="Microsoft JhengHei" w:eastAsia="Microsoft JhengHei" w:hAnsi="Microsoft JhengHei" w:cs="Microsoft JhengHei"/>
          <w:w w:val="105"/>
        </w:rPr>
        <w:t>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connString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05"/>
        </w:rPr>
        <w:t xml:space="preserve">"192.168.1.2:11810"; </w:t>
      </w:r>
      <w:r>
        <w:rPr>
          <w:rFonts w:ascii="Microsoft JhengHei" w:eastAsia="Microsoft JhengHei" w:hAnsi="Microsoft JhengHei" w:cs="Microsoft JhengHei"/>
          <w:w w:val="110"/>
        </w:rPr>
        <w:t xml:space="preserve">try </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25"/>
        </w:rPr>
        <w:t>{</w:t>
      </w:r>
    </w:p>
    <w:p w:rsidR="00D032B6" w:rsidRDefault="00A23879">
      <w:pPr>
        <w:pStyle w:val="BodyText"/>
        <w:spacing w:before="23" w:line="420" w:lineRule="atLeast"/>
        <w:ind w:left="497" w:right="3068" w:firstLine="300"/>
        <w:rPr>
          <w:rFonts w:ascii="Microsoft JhengHei" w:eastAsia="Microsoft JhengHei" w:hAnsi="Microsoft JhengHei" w:cs="Microsoft JhengHei"/>
        </w:rPr>
      </w:pPr>
      <w:r>
        <w:rPr>
          <w:rFonts w:ascii="Microsoft JhengHei" w:eastAsia="Microsoft JhengHei" w:hAnsi="Microsoft JhengHei" w:cs="Microsoft JhengHei"/>
          <w:w w:val="95"/>
        </w:rPr>
        <w:t>Sequoiadb</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sdb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new  Sequoiadb(connString,</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37"/>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w w:val="144"/>
        </w:rPr>
        <w:t xml:space="preserve"> </w:t>
      </w:r>
      <w:r>
        <w:rPr>
          <w:rFonts w:ascii="Microsoft JhengHei" w:eastAsia="Microsoft JhengHei" w:hAnsi="Microsoft JhengHei" w:cs="Microsoft JhengHei"/>
          <w:w w:val="95"/>
        </w:rPr>
        <w:t xml:space="preserve">CollectionSpace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 xml:space="preserve">db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sdb.createCollectionSpace("space");</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105"/>
        </w:rPr>
        <w:t xml:space="preserve">DBCollection </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 xml:space="preserve">cl </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105"/>
        </w:rPr>
        <w:t>db.createCollection("collection");</w:t>
      </w:r>
    </w:p>
    <w:p w:rsidR="00D032B6" w:rsidRDefault="00A23879">
      <w:pPr>
        <w:pStyle w:val="BodyText"/>
        <w:spacing w:before="80" w:line="339" w:lineRule="exact"/>
        <w:ind w:left="4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创建一个插入的</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bson</w:t>
      </w:r>
      <w:r>
        <w:rPr>
          <w:rFonts w:ascii="Microsoft JhengHei" w:eastAsia="Microsoft JhengHei" w:hAnsi="Microsoft JhengHei" w:cs="Microsoft JhengHei"/>
          <w:spacing w:val="37"/>
        </w:rPr>
        <w:t xml:space="preserve"> </w:t>
      </w:r>
      <w:r>
        <w:rPr>
          <w:rFonts w:ascii="Microsoft JhengHei" w:eastAsia="Microsoft JhengHei" w:hAnsi="Microsoft JhengHei" w:cs="Microsoft JhengHei"/>
        </w:rPr>
        <w:t>对象</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105"/>
        </w:rPr>
        <w:t>obj.put("name",</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"tom");</w:t>
      </w:r>
    </w:p>
    <w:p w:rsidR="00D032B6" w:rsidRDefault="00A23879">
      <w:pPr>
        <w:pStyle w:val="BodyText"/>
        <w:spacing w:line="217" w:lineRule="exact"/>
        <w:ind w:left="497"/>
        <w:rPr>
          <w:rFonts w:ascii="Microsoft JhengHei" w:eastAsia="Microsoft JhengHei" w:hAnsi="Microsoft JhengHei" w:cs="Microsoft JhengHei"/>
        </w:rPr>
      </w:pPr>
      <w:r>
        <w:rPr>
          <w:rFonts w:ascii="Microsoft JhengHei" w:eastAsia="Microsoft JhengHei" w:hAnsi="Microsoft JhengHei" w:cs="Microsoft JhengHei"/>
          <w:w w:val="110"/>
        </w:rPr>
        <w:t>obj.put("age",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24);</w:t>
      </w:r>
    </w:p>
    <w:p w:rsidR="00D032B6" w:rsidRDefault="00A23879">
      <w:pPr>
        <w:pStyle w:val="BodyText"/>
        <w:spacing w:before="80"/>
        <w:ind w:left="497"/>
        <w:rPr>
          <w:rFonts w:ascii="Microsoft JhengHei" w:eastAsia="Microsoft JhengHei" w:hAnsi="Microsoft JhengHei" w:cs="Microsoft JhengHei"/>
        </w:rPr>
      </w:pPr>
      <w:r>
        <w:rPr>
          <w:rFonts w:ascii="Microsoft JhengHei" w:eastAsia="Microsoft JhengHei" w:hAnsi="Microsoft JhengHei" w:cs="Microsoft JhengHei"/>
          <w:w w:val="125"/>
        </w:rPr>
        <w:t>cl.insert(obj);</w:t>
      </w:r>
    </w:p>
    <w:p w:rsidR="00D032B6" w:rsidRDefault="00A23879">
      <w:pPr>
        <w:pStyle w:val="BodyText"/>
        <w:spacing w:before="80" w:line="339"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catch</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(BaseException</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e)</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 xml:space="preserve">System.out.println("Sequoiadb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driver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error, </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 xml:space="preserve">error </w:t>
      </w:r>
      <w:r>
        <w:rPr>
          <w:rFonts w:ascii="Microsoft JhengHei" w:eastAsia="Microsoft JhengHei" w:hAnsi="Microsoft JhengHei" w:cs="Microsoft JhengHei"/>
          <w:spacing w:val="3"/>
          <w:w w:val="105"/>
        </w:rPr>
        <w:t xml:space="preserve"> </w:t>
      </w:r>
      <w:r>
        <w:rPr>
          <w:rFonts w:ascii="Microsoft JhengHei" w:eastAsia="Microsoft JhengHei" w:hAnsi="Microsoft JhengHei" w:cs="Microsoft JhengHei"/>
          <w:w w:val="105"/>
        </w:rPr>
        <w:t xml:space="preserve">description:" </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05"/>
        </w:rPr>
        <w:t>e.getErrorType());</w:t>
      </w:r>
    </w:p>
    <w:p w:rsidR="00D032B6" w:rsidRDefault="00A23879">
      <w:pPr>
        <w:pStyle w:val="BodyText"/>
        <w:spacing w:line="217" w:lineRule="exact"/>
        <w:ind w:left="4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D032B6">
      <w:pPr>
        <w:spacing w:before="2" w:line="110" w:lineRule="exact"/>
        <w:rPr>
          <w:sz w:val="11"/>
          <w:szCs w:val="11"/>
          <w:lang w:eastAsia="zh-CN"/>
        </w:rPr>
      </w:pPr>
    </w:p>
    <w:p w:rsidR="00D032B6" w:rsidRDefault="00035F6E">
      <w:pPr>
        <w:pStyle w:val="BodyText"/>
        <w:spacing w:line="168" w:lineRule="auto"/>
        <w:ind w:left="1037" w:right="361"/>
        <w:rPr>
          <w:lang w:eastAsia="zh-CN"/>
        </w:rPr>
      </w:pPr>
      <w:r>
        <w:pict>
          <v:shape id="_x0000_s3219" type="#_x0000_t75" style="position:absolute;left:0;text-align:left;margin-left:95.85pt;margin-top:2.55pt;width:24pt;height:24pt;z-index:-251891712;mso-position-horizontal-relative:page">
            <v:imagedata r:id="rId22" o:title=""/>
            <w10:wrap anchorx="page"/>
          </v:shape>
        </w:pict>
      </w:r>
      <w:r w:rsidR="00A23879">
        <w:rPr>
          <w:lang w:eastAsia="zh-CN"/>
        </w:rPr>
        <w:t>注:</w:t>
      </w:r>
      <w:r w:rsidR="00A23879">
        <w:rPr>
          <w:spacing w:val="9"/>
          <w:lang w:eastAsia="zh-CN"/>
        </w:rPr>
        <w:t xml:space="preserve"> </w:t>
      </w:r>
      <w:r w:rsidR="00A23879">
        <w:rPr>
          <w:lang w:eastAsia="zh-CN"/>
        </w:rPr>
        <w:t>本例程连接到本地数据库的11810端口是协调节点的服务端口，使用的是空的用户名很密码。 用户需要根据自己的实际情况配置参数。</w:t>
      </w:r>
    </w:p>
    <w:p w:rsidR="00D032B6" w:rsidRDefault="00035F6E">
      <w:pPr>
        <w:pStyle w:val="BodyText"/>
        <w:tabs>
          <w:tab w:val="left" w:pos="397"/>
        </w:tabs>
        <w:spacing w:before="27"/>
        <w:ind w:left="113"/>
      </w:pPr>
      <w:r>
        <w:pict>
          <v:group id="_x0000_s3217" style="position:absolute;left:0;text-align:left;margin-left:95.85pt;margin-top:23.4pt;width:459.45pt;height:137.8pt;z-index:-251890688;mso-position-horizontal-relative:page" coordorigin="1917,468" coordsize="9189,2756">
            <v:shape id="_x0000_s3218" style="position:absolute;left:1917;top:468;width:9189;height:2756" coordorigin="1917,468" coordsize="9189,2756" path="m1917,468r9189,l11106,3224r-9189,l1917,468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查询数据</w:t>
      </w:r>
    </w:p>
    <w:p w:rsidR="00D032B6" w:rsidRDefault="00A23879">
      <w:pPr>
        <w:pStyle w:val="BodyText"/>
        <w:spacing w:before="96" w:line="147" w:lineRule="auto"/>
        <w:ind w:left="397" w:right="7714"/>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定义一个游标对象</w:t>
      </w:r>
      <w:r>
        <w:rPr>
          <w:rFonts w:ascii="Microsoft JhengHei" w:eastAsia="Microsoft JhengHei" w:hAnsi="Microsoft JhengHei" w:cs="Microsoft JhengHei"/>
        </w:rPr>
        <w:t xml:space="preserve"> DBCursor</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cursor;</w:t>
      </w:r>
    </w:p>
    <w:p w:rsidR="00D032B6" w:rsidRDefault="00D032B6">
      <w:pPr>
        <w:spacing w:before="12" w:line="200" w:lineRule="exact"/>
        <w:rPr>
          <w:sz w:val="20"/>
          <w:szCs w:val="20"/>
        </w:rPr>
      </w:pPr>
    </w:p>
    <w:p w:rsidR="00D032B6" w:rsidRDefault="00A23879">
      <w:pPr>
        <w:pStyle w:val="BodyText"/>
        <w:spacing w:line="147" w:lineRule="auto"/>
        <w:ind w:left="397" w:right="3347"/>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 xml:space="preserve">queryCondition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 xml:space="preserve">queryCondition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6"/>
          <w:w w:val="90"/>
        </w:rPr>
        <w:t xml:space="preserve"> </w:t>
      </w: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27"/>
          <w:w w:val="90"/>
        </w:rPr>
        <w:t xml:space="preserve"> </w:t>
      </w:r>
      <w:r>
        <w:rPr>
          <w:rFonts w:ascii="Microsoft JhengHei" w:eastAsia="Microsoft JhengHei" w:hAnsi="Microsoft JhengHei" w:cs="Microsoft JhengHei"/>
          <w:w w:val="90"/>
        </w:rPr>
        <w:t>JSON.parse("({age:{$ne:20}})");</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查询所有记录，并把查询结果放在游标对象中</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cursor</w:t>
      </w:r>
      <w:r>
        <w:rPr>
          <w:rFonts w:ascii="Microsoft JhengHei" w:eastAsia="Microsoft JhengHei" w:hAnsi="Microsoft JhengHei" w:cs="Microsoft JhengHei"/>
          <w:spacing w:val="40"/>
          <w:w w:val="110"/>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10"/>
        </w:rPr>
        <w:t>cl.query(queryCondition,</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null);</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从游标中显示所有记录</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while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(cursor.hasNext())</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 xml:space="preserve">record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cursor.getNext();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record.get("name");</w:t>
      </w:r>
    </w:p>
    <w:p w:rsidR="00D032B6" w:rsidRDefault="00A23879">
      <w:pPr>
        <w:pStyle w:val="BodyText"/>
        <w:spacing w:line="207" w:lineRule="exact"/>
        <w:ind w:left="597"/>
        <w:rPr>
          <w:rFonts w:ascii="Microsoft JhengHei" w:eastAsia="Microsoft JhengHei" w:hAnsi="Microsoft JhengHei" w:cs="Microsoft JhengHei"/>
        </w:rPr>
      </w:pPr>
      <w:r>
        <w:rPr>
          <w:rFonts w:ascii="Microsoft JhengHei" w:eastAsia="Microsoft JhengHei" w:hAnsi="Microsoft JhengHei" w:cs="Microsoft JhengHei"/>
          <w:w w:val="90"/>
        </w:rPr>
        <w:t xml:space="preserve">System.out.println("name="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name);</w:t>
      </w:r>
    </w:p>
    <w:p w:rsidR="00D032B6" w:rsidRDefault="00A23879">
      <w:pPr>
        <w:pStyle w:val="BodyText"/>
        <w:spacing w:line="223"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0" w:line="120" w:lineRule="exact"/>
        <w:rPr>
          <w:sz w:val="12"/>
          <w:szCs w:val="12"/>
        </w:rPr>
      </w:pPr>
    </w:p>
    <w:p w:rsidR="00D032B6" w:rsidRDefault="00620DD5">
      <w:pPr>
        <w:pStyle w:val="BodyText"/>
        <w:spacing w:line="154" w:lineRule="auto"/>
        <w:ind w:left="1037" w:right="465" w:hanging="640"/>
        <w:rPr>
          <w:lang w:eastAsia="zh-CN"/>
        </w:rPr>
      </w:pPr>
      <w:r>
        <w:pict>
          <v:shape id="_x0000_i1087"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w w:val="95"/>
          <w:lang w:eastAsia="zh-CN"/>
        </w:rPr>
        <w:t>1）此示例中设置了简单的查询条件，实际上还可以设置筛选条件，排序情况，及仅使用默认索引</w:t>
      </w:r>
      <w:r w:rsidR="00A23879">
        <w:rPr>
          <w:lang w:eastAsia="zh-CN"/>
        </w:rPr>
        <w:t xml:space="preserve"> 等选项。</w:t>
      </w:r>
    </w:p>
    <w:p w:rsidR="00D032B6" w:rsidRDefault="00D032B6">
      <w:pPr>
        <w:spacing w:before="3" w:line="120" w:lineRule="exact"/>
        <w:rPr>
          <w:sz w:val="12"/>
          <w:szCs w:val="12"/>
          <w:lang w:eastAsia="zh-CN"/>
        </w:rPr>
      </w:pPr>
    </w:p>
    <w:p w:rsidR="00D032B6" w:rsidRDefault="00A23879">
      <w:pPr>
        <w:pStyle w:val="BodyText"/>
        <w:spacing w:line="168" w:lineRule="auto"/>
        <w:ind w:left="1037" w:right="465"/>
        <w:rPr>
          <w:lang w:eastAsia="zh-CN"/>
        </w:rPr>
      </w:pPr>
      <w:r>
        <w:rPr>
          <w:w w:val="95"/>
          <w:lang w:eastAsia="zh-CN"/>
        </w:rPr>
        <w:t>2）游标对象将数据表中的部分数据缓存在本地进程的内存中，如果本地数据读取完了，游标对象</w:t>
      </w:r>
      <w:r>
        <w:rPr>
          <w:lang w:eastAsia="zh-CN"/>
        </w:rPr>
        <w:t xml:space="preserve"> 会通过网络从服务器再次获取部分数据缓存在本地。</w:t>
      </w:r>
    </w:p>
    <w:p w:rsidR="00D032B6" w:rsidRDefault="00D032B6">
      <w:pPr>
        <w:spacing w:before="4" w:line="240" w:lineRule="exact"/>
        <w:rPr>
          <w:sz w:val="24"/>
          <w:szCs w:val="24"/>
          <w:lang w:eastAsia="zh-CN"/>
        </w:rPr>
      </w:pPr>
    </w:p>
    <w:p w:rsidR="00D032B6" w:rsidRDefault="00A23879">
      <w:pPr>
        <w:pStyle w:val="BodyText"/>
        <w:spacing w:line="312" w:lineRule="exact"/>
        <w:ind w:left="113"/>
      </w:pPr>
      <w:r>
        <w:t>集群操作</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创建分区组</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3214" style="position:absolute;left:0;text-align:left;margin-left:95.85pt;margin-top:4.95pt;width:459.45pt;height:10.6pt;z-index:-251889664;mso-position-horizontal-relative:page" coordorigin="1917,99" coordsize="9189,212">
            <v:shape id="_x0000_s321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 xml:space="preserve">String  </w:t>
      </w:r>
      <w:r w:rsidR="00A23879">
        <w:rPr>
          <w:rFonts w:ascii="Microsoft JhengHei" w:eastAsia="Microsoft JhengHei" w:hAnsi="Microsoft JhengHei" w:cs="Microsoft JhengHei"/>
          <w:spacing w:val="34"/>
          <w:w w:val="95"/>
        </w:rPr>
        <w:t xml:space="preserve"> </w:t>
      </w:r>
      <w:r w:rsidR="00A23879">
        <w:rPr>
          <w:rFonts w:ascii="Microsoft JhengHei" w:eastAsia="Microsoft JhengHei" w:hAnsi="Microsoft JhengHei" w:cs="Microsoft JhengHei"/>
          <w:w w:val="95"/>
        </w:rPr>
        <w:t xml:space="preserve">connString  </w:t>
      </w:r>
      <w:r w:rsidR="00A23879">
        <w:rPr>
          <w:rFonts w:ascii="Microsoft JhengHei" w:eastAsia="Microsoft JhengHei" w:hAnsi="Microsoft JhengHei" w:cs="Microsoft JhengHei"/>
          <w:spacing w:val="35"/>
          <w:w w:val="95"/>
        </w:rPr>
        <w:t xml:space="preserve"> </w:t>
      </w:r>
      <w:r w:rsidR="00A23879">
        <w:rPr>
          <w:rFonts w:ascii="Microsoft JhengHei" w:eastAsia="Microsoft JhengHei" w:hAnsi="Microsoft JhengHei" w:cs="Microsoft JhengHei"/>
          <w:w w:val="95"/>
        </w:rPr>
        <w:t xml:space="preserve">=  </w:t>
      </w:r>
      <w:r w:rsidR="00A23879">
        <w:rPr>
          <w:rFonts w:ascii="Microsoft JhengHei" w:eastAsia="Microsoft JhengHei" w:hAnsi="Microsoft JhengHei" w:cs="Microsoft JhengHei"/>
          <w:spacing w:val="35"/>
          <w:w w:val="95"/>
        </w:rPr>
        <w:t xml:space="preserve"> </w:t>
      </w:r>
      <w:r w:rsidR="00A23879">
        <w:rPr>
          <w:rFonts w:ascii="Microsoft JhengHei" w:eastAsia="Microsoft JhengHei" w:hAnsi="Microsoft JhengHei" w:cs="Microsoft JhengHei"/>
          <w:w w:val="95"/>
        </w:rPr>
        <w:t>"192.168.1.2:11810";</w:t>
      </w:r>
    </w:p>
    <w:p w:rsidR="00D032B6" w:rsidRDefault="00D032B6">
      <w:pPr>
        <w:spacing w:line="328"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23" w:lineRule="exact"/>
        <w:ind w:left="1417"/>
        <w:rPr>
          <w:rFonts w:ascii="Microsoft JhengHei" w:eastAsia="Microsoft JhengHei" w:hAnsi="Microsoft JhengHei" w:cs="Microsoft JhengHei"/>
        </w:rPr>
      </w:pPr>
      <w:r w:rsidRPr="00035F6E">
        <w:pict>
          <v:group id="_x0000_s3212" style="position:absolute;left:0;text-align:left;margin-left:95.85pt;margin-top:4.7pt;width:459.45pt;height:95.4pt;z-index:-251888640;mso-position-horizontal-relative:page" coordorigin="1917,94" coordsize="9189,1908">
            <v:shape id="_x0000_s3213" style="position:absolute;left:1917;top:94;width:9189;height:1908" coordorigin="1917,94" coordsize="9189,1908" path="m1917,94r9189,l11106,2002r-9189,l1917,94xe" fillcolor="#efefef" stroked="f">
              <v:path arrowok="t"/>
            </v:shape>
            <w10:wrap anchorx="page"/>
          </v:group>
        </w:pict>
      </w:r>
      <w:r w:rsidR="00A23879">
        <w:rPr>
          <w:rFonts w:ascii="Microsoft JhengHei" w:eastAsia="Microsoft JhengHei" w:hAnsi="Microsoft JhengHei" w:cs="Microsoft JhengHei"/>
          <w:w w:val="135"/>
        </w:rPr>
        <w:t>try</w:t>
      </w:r>
      <w:r w:rsidR="00A23879">
        <w:rPr>
          <w:rFonts w:ascii="Microsoft JhengHei" w:eastAsia="Microsoft JhengHei" w:hAnsi="Microsoft JhengHei" w:cs="Microsoft JhengHei"/>
          <w:spacing w:val="5"/>
          <w:w w:val="135"/>
        </w:rPr>
        <w:t xml:space="preserve"> </w:t>
      </w:r>
      <w:r w:rsidR="00A23879">
        <w:rPr>
          <w:rFonts w:ascii="Microsoft JhengHei" w:eastAsia="Microsoft JhengHei" w:hAnsi="Microsoft JhengHei" w:cs="Microsoft JhengHei"/>
          <w:w w:val="135"/>
        </w:rPr>
        <w:t>{</w:t>
      </w:r>
    </w:p>
    <w:p w:rsidR="00D032B6" w:rsidRDefault="00D032B6">
      <w:pPr>
        <w:spacing w:before="1" w:line="100" w:lineRule="exact"/>
        <w:rPr>
          <w:sz w:val="10"/>
          <w:szCs w:val="10"/>
        </w:rPr>
      </w:pPr>
    </w:p>
    <w:p w:rsidR="00D032B6" w:rsidRDefault="00A23879">
      <w:pPr>
        <w:pStyle w:val="BodyText"/>
        <w:spacing w:before="91" w:line="147" w:lineRule="auto"/>
        <w:ind w:left="1617" w:right="3124"/>
        <w:rPr>
          <w:rFonts w:ascii="Microsoft JhengHei" w:eastAsia="Microsoft JhengHei" w:hAnsi="Microsoft JhengHei" w:cs="Microsoft JhengHei"/>
        </w:rPr>
      </w:pPr>
      <w:r>
        <w:rPr>
          <w:rFonts w:ascii="Microsoft JhengHei" w:eastAsia="Microsoft JhengHei" w:hAnsi="Microsoft JhengHei" w:cs="Microsoft JhengHei"/>
          <w:w w:val="95"/>
        </w:rPr>
        <w:t>Sequoiadb</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sdb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new  Sequoiadb(connString,</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37"/>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w w:val="144"/>
        </w:rPr>
        <w:t xml:space="preserve"> </w:t>
      </w:r>
      <w:r>
        <w:rPr>
          <w:rFonts w:ascii="Microsoft JhengHei" w:eastAsia="Microsoft JhengHei" w:hAnsi="Microsoft JhengHei" w:cs="Microsoft JhengHei"/>
          <w:w w:val="95"/>
        </w:rPr>
        <w:t xml:space="preserve">ReplicaGroup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rg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sdb.createRG("group1");</w:t>
      </w:r>
    </w:p>
    <w:p w:rsidR="00D032B6" w:rsidRDefault="00A23879">
      <w:pPr>
        <w:pStyle w:val="BodyText"/>
        <w:spacing w:line="147" w:lineRule="auto"/>
        <w:ind w:left="1617" w:right="94"/>
        <w:rPr>
          <w:rFonts w:ascii="Microsoft JhengHei" w:eastAsia="Microsoft JhengHei" w:hAnsi="Microsoft JhengHei" w:cs="Microsoft JhengHei"/>
        </w:rPr>
      </w:pPr>
      <w:r>
        <w:rPr>
          <w:rFonts w:ascii="Microsoft JhengHei" w:eastAsia="Microsoft JhengHei" w:hAnsi="Microsoft JhengHei" w:cs="Microsoft JhengHei"/>
        </w:rPr>
        <w:t xml:space="preserve">rg.createNode("dbserver-1",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 xml:space="preserve">11820, </w:t>
      </w:r>
      <w:r>
        <w:rPr>
          <w:rFonts w:ascii="Microsoft JhengHei" w:eastAsia="Microsoft JhengHei" w:hAnsi="Microsoft JhengHei" w:cs="Microsoft JhengHei"/>
          <w:spacing w:val="8"/>
        </w:rPr>
        <w:t xml:space="preserve"> </w:t>
      </w:r>
      <w:r>
        <w:rPr>
          <w:rFonts w:ascii="Microsoft JhengHei" w:eastAsia="Microsoft JhengHei" w:hAnsi="Microsoft JhengHei" w:cs="Microsoft JhengHei"/>
        </w:rPr>
        <w:t xml:space="preserve">"/opt/sequoiadb/database/data/11820",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null);</w:t>
      </w:r>
      <w:r>
        <w:rPr>
          <w:rFonts w:ascii="Microsoft JhengHei" w:eastAsia="Microsoft JhengHei" w:hAnsi="Microsoft JhengHei" w:cs="Microsoft JhengHei"/>
          <w:w w:val="131"/>
        </w:rPr>
        <w:t xml:space="preserve"> </w:t>
      </w:r>
      <w:r>
        <w:rPr>
          <w:rFonts w:ascii="Microsoft JhengHei" w:eastAsia="Microsoft JhengHei" w:hAnsi="Microsoft JhengHei" w:cs="Microsoft JhengHei"/>
          <w:w w:val="110"/>
        </w:rPr>
        <w:t>rg.start();</w:t>
      </w:r>
    </w:p>
    <w:p w:rsidR="00D032B6" w:rsidRDefault="00A23879">
      <w:pPr>
        <w:pStyle w:val="BodyText"/>
        <w:spacing w:line="226"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catch</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(BaseException</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e)</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 xml:space="preserve">System.out.println("Sequoiadb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 xml:space="preserve">driver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error,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error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 xml:space="preserve">description"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e.getErrorType());</w:t>
      </w:r>
    </w:p>
    <w:p w:rsidR="00D032B6" w:rsidRDefault="00A23879">
      <w:pPr>
        <w:pStyle w:val="BodyText"/>
        <w:spacing w:line="217" w:lineRule="exact"/>
        <w:ind w:left="13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620DD5">
      <w:pPr>
        <w:pStyle w:val="BodyText"/>
        <w:spacing w:before="26" w:line="553" w:lineRule="exact"/>
        <w:ind w:left="1217"/>
        <w:rPr>
          <w:lang w:eastAsia="zh-CN"/>
        </w:rPr>
      </w:pPr>
      <w:r>
        <w:pict>
          <v:shape id="_x0000_i1088"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857"/>
        <w:rPr>
          <w:lang w:eastAsia="zh-CN"/>
        </w:rPr>
      </w:pPr>
      <w:r>
        <w:rPr>
          <w:w w:val="95"/>
          <w:lang w:eastAsia="zh-CN"/>
        </w:rPr>
        <w:t xml:space="preserve">1）rg.createNode()     </w:t>
      </w:r>
      <w:r>
        <w:rPr>
          <w:spacing w:val="8"/>
          <w:w w:val="95"/>
          <w:lang w:eastAsia="zh-CN"/>
        </w:rPr>
        <w:t xml:space="preserve"> </w:t>
      </w:r>
      <w:r>
        <w:rPr>
          <w:w w:val="95"/>
          <w:lang w:eastAsia="zh-CN"/>
        </w:rPr>
        <w:t>方法的第一个参数为新增节点所在的主机名，注意这里必须是主机名（暂时</w:t>
      </w:r>
    </w:p>
    <w:p w:rsidR="00D032B6" w:rsidRDefault="00A23879">
      <w:pPr>
        <w:pStyle w:val="BodyText"/>
        <w:spacing w:line="240" w:lineRule="exact"/>
        <w:ind w:left="1857"/>
        <w:rPr>
          <w:lang w:eastAsia="zh-CN"/>
        </w:rPr>
      </w:pPr>
      <w:r>
        <w:rPr>
          <w:lang w:eastAsia="zh-CN"/>
        </w:rPr>
        <w:t>不支持使用</w:t>
      </w:r>
      <w:r>
        <w:rPr>
          <w:spacing w:val="-32"/>
          <w:lang w:eastAsia="zh-CN"/>
        </w:rPr>
        <w:t xml:space="preserve"> </w:t>
      </w:r>
      <w:r>
        <w:rPr>
          <w:lang w:eastAsia="zh-CN"/>
        </w:rPr>
        <w:t>IP</w:t>
      </w:r>
      <w:r>
        <w:rPr>
          <w:spacing w:val="-31"/>
          <w:lang w:eastAsia="zh-CN"/>
        </w:rPr>
        <w:t xml:space="preserve"> </w:t>
      </w:r>
      <w:r>
        <w:rPr>
          <w:lang w:eastAsia="zh-CN"/>
        </w:rPr>
        <w:t>地址），第三个参数为数据文件存放路径，SequoiaDB</w:t>
      </w:r>
      <w:r>
        <w:rPr>
          <w:spacing w:val="-32"/>
          <w:lang w:eastAsia="zh-CN"/>
        </w:rPr>
        <w:t xml:space="preserve"> </w:t>
      </w:r>
      <w:r>
        <w:rPr>
          <w:lang w:eastAsia="zh-CN"/>
        </w:rPr>
        <w:t>将自动新建该目录，但需要</w:t>
      </w:r>
    </w:p>
    <w:p w:rsidR="00D032B6" w:rsidRDefault="00A23879">
      <w:pPr>
        <w:pStyle w:val="BodyText"/>
        <w:spacing w:line="240" w:lineRule="exact"/>
        <w:ind w:left="1857"/>
        <w:rPr>
          <w:lang w:eastAsia="zh-CN"/>
        </w:rPr>
      </w:pPr>
      <w:r>
        <w:rPr>
          <w:w w:val="95"/>
          <w:lang w:eastAsia="zh-CN"/>
        </w:rPr>
        <w:t>确保</w:t>
      </w:r>
      <w:r>
        <w:rPr>
          <w:spacing w:val="38"/>
          <w:w w:val="95"/>
          <w:lang w:eastAsia="zh-CN"/>
        </w:rPr>
        <w:t xml:space="preserve"> </w:t>
      </w:r>
      <w:r>
        <w:rPr>
          <w:w w:val="95"/>
          <w:lang w:eastAsia="zh-CN"/>
        </w:rPr>
        <w:t>SequoiaDB</w:t>
      </w:r>
      <w:r>
        <w:rPr>
          <w:spacing w:val="39"/>
          <w:w w:val="95"/>
          <w:lang w:eastAsia="zh-CN"/>
        </w:rPr>
        <w:t xml:space="preserve"> </w:t>
      </w:r>
      <w:r>
        <w:rPr>
          <w:w w:val="95"/>
          <w:lang w:eastAsia="zh-CN"/>
        </w:rPr>
        <w:t>管理员用户（默认</w:t>
      </w:r>
      <w:r>
        <w:rPr>
          <w:spacing w:val="39"/>
          <w:w w:val="95"/>
          <w:lang w:eastAsia="zh-CN"/>
        </w:rPr>
        <w:t xml:space="preserve"> </w:t>
      </w:r>
      <w:r>
        <w:rPr>
          <w:w w:val="95"/>
          <w:lang w:eastAsia="zh-CN"/>
        </w:rPr>
        <w:t>sdbadmin）有写权限。</w:t>
      </w:r>
    </w:p>
    <w:p w:rsidR="00D032B6" w:rsidRDefault="00D032B6">
      <w:pPr>
        <w:spacing w:before="5" w:line="100" w:lineRule="exact"/>
        <w:rPr>
          <w:sz w:val="10"/>
          <w:szCs w:val="10"/>
          <w:lang w:eastAsia="zh-CN"/>
        </w:rPr>
      </w:pPr>
    </w:p>
    <w:p w:rsidR="00D032B6" w:rsidRDefault="00A23879">
      <w:pPr>
        <w:pStyle w:val="BodyText"/>
        <w:spacing w:line="168" w:lineRule="auto"/>
        <w:ind w:left="1857"/>
        <w:rPr>
          <w:lang w:eastAsia="zh-CN"/>
        </w:rPr>
      </w:pPr>
      <w:r>
        <w:rPr>
          <w:w w:val="95"/>
          <w:lang w:eastAsia="zh-CN"/>
        </w:rPr>
        <w:t xml:space="preserve">2）rg.start()      </w:t>
      </w:r>
      <w:r>
        <w:rPr>
          <w:spacing w:val="3"/>
          <w:w w:val="95"/>
          <w:lang w:eastAsia="zh-CN"/>
        </w:rPr>
        <w:t xml:space="preserve"> </w:t>
      </w:r>
      <w:r>
        <w:rPr>
          <w:w w:val="95"/>
          <w:lang w:eastAsia="zh-CN"/>
        </w:rPr>
        <w:t>方法用于启动一个分区组的所有节点，该函数一般需要等待10秒钟左右才可完成。</w:t>
      </w:r>
      <w:r>
        <w:rPr>
          <w:lang w:eastAsia="zh-CN"/>
        </w:rPr>
        <w:t xml:space="preserve"> </w:t>
      </w:r>
      <w:r>
        <w:rPr>
          <w:w w:val="95"/>
          <w:lang w:eastAsia="zh-CN"/>
        </w:rPr>
        <w:t xml:space="preserve">该方法不保证分区组选举完成，为了保证分区组可以正常使用，start      </w:t>
      </w:r>
      <w:r>
        <w:rPr>
          <w:spacing w:val="46"/>
          <w:w w:val="95"/>
          <w:lang w:eastAsia="zh-CN"/>
        </w:rPr>
        <w:t xml:space="preserve"> </w:t>
      </w:r>
      <w:r>
        <w:rPr>
          <w:w w:val="95"/>
          <w:lang w:eastAsia="zh-CN"/>
        </w:rPr>
        <w:t>完成后，还需要等待30秒时</w:t>
      </w:r>
      <w:r>
        <w:rPr>
          <w:lang w:eastAsia="zh-CN"/>
        </w:rPr>
        <w:t xml:space="preserve"> 间才可以正常使用新建的分区组。</w:t>
      </w:r>
    </w:p>
    <w:p w:rsidR="00D032B6" w:rsidRDefault="00035F6E">
      <w:pPr>
        <w:pStyle w:val="BodyText"/>
        <w:tabs>
          <w:tab w:val="left" w:pos="1217"/>
        </w:tabs>
        <w:spacing w:line="282" w:lineRule="exact"/>
      </w:pPr>
      <w:r>
        <w:pict>
          <v:group id="_x0000_s3209" style="position:absolute;left:0;text-align:left;margin-left:95.85pt;margin-top:19.05pt;width:459.45pt;height:127.2pt;z-index:-251887616;mso-position-horizontal-relative:page" coordorigin="1917,381" coordsize="9189,2544">
            <v:shape id="_x0000_s3210" style="position:absolute;left:1917;top:381;width:9189;height:2544" coordorigin="1917,381" coordsize="9189,2544" path="m1917,381r9189,l11106,2925r-9189,l1917,381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在分区组增加节点</w:t>
      </w:r>
    </w:p>
    <w:p w:rsidR="00D032B6" w:rsidRDefault="00A23879">
      <w:pPr>
        <w:pStyle w:val="BodyText"/>
        <w:spacing w:before="96" w:line="147" w:lineRule="auto"/>
        <w:ind w:left="1417" w:right="5014" w:hanging="200"/>
        <w:rPr>
          <w:rFonts w:ascii="Microsoft JhengHei" w:eastAsia="Microsoft JhengHei" w:hAnsi="Microsoft JhengHei" w:cs="Microsoft JhengHei"/>
        </w:rPr>
      </w:pPr>
      <w:r>
        <w:rPr>
          <w:rFonts w:ascii="Microsoft JhengHei" w:eastAsia="Microsoft JhengHei" w:hAnsi="Microsoft JhengHei" w:cs="Microsoft JhengHei"/>
          <w:w w:val="105"/>
        </w:rPr>
        <w:t>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connString</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05"/>
        </w:rPr>
        <w:t xml:space="preserve">"192.168.1.2:11810"; </w:t>
      </w:r>
      <w:r>
        <w:rPr>
          <w:rFonts w:ascii="Microsoft JhengHei" w:eastAsia="Microsoft JhengHei" w:hAnsi="Microsoft JhengHei" w:cs="Microsoft JhengHei"/>
          <w:w w:val="110"/>
        </w:rPr>
        <w:t xml:space="preserve">try </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125"/>
        </w:rPr>
        <w:t>{</w:t>
      </w:r>
    </w:p>
    <w:p w:rsidR="00D032B6" w:rsidRDefault="00A23879">
      <w:pPr>
        <w:pStyle w:val="BodyText"/>
        <w:spacing w:before="23" w:line="420" w:lineRule="atLeast"/>
        <w:ind w:left="1617" w:right="3124"/>
        <w:rPr>
          <w:rFonts w:ascii="Microsoft JhengHei" w:eastAsia="Microsoft JhengHei" w:hAnsi="Microsoft JhengHei" w:cs="Microsoft JhengHei"/>
        </w:rPr>
      </w:pPr>
      <w:r>
        <w:rPr>
          <w:rFonts w:ascii="Microsoft JhengHei" w:eastAsia="Microsoft JhengHei" w:hAnsi="Microsoft JhengHei" w:cs="Microsoft JhengHei"/>
          <w:w w:val="90"/>
        </w:rPr>
        <w:t xml:space="preserve">Sequoiadb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 xml:space="preserve">sdb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35"/>
          <w:w w:val="90"/>
        </w:rPr>
        <w:t xml:space="preserve"> </w:t>
      </w:r>
      <w:r>
        <w:rPr>
          <w:rFonts w:ascii="Microsoft JhengHei" w:eastAsia="Microsoft JhengHei" w:hAnsi="Microsoft JhengHei" w:cs="Microsoft JhengHei"/>
          <w:w w:val="90"/>
        </w:rPr>
        <w:t>Sequoiadb(connString,"","");</w:t>
      </w:r>
      <w:r>
        <w:rPr>
          <w:rFonts w:ascii="Microsoft JhengHei" w:eastAsia="Microsoft JhengHei" w:hAnsi="Microsoft JhengHei" w:cs="Microsoft JhengHei"/>
          <w:w w:val="105"/>
        </w:rPr>
        <w:t xml:space="preserve"> </w:t>
      </w:r>
      <w:r>
        <w:rPr>
          <w:rFonts w:ascii="Microsoft JhengHei" w:eastAsia="Microsoft JhengHei" w:hAnsi="Microsoft JhengHei" w:cs="Microsoft JhengHei"/>
          <w:w w:val="90"/>
        </w:rPr>
        <w:t xml:space="preserve">ReplicaGroup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 xml:space="preserve">rg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sdb.getReplicaGroup("group1");</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85"/>
        </w:rPr>
        <w:t xml:space="preserve">Node     </w:t>
      </w:r>
      <w:r>
        <w:rPr>
          <w:rFonts w:ascii="Microsoft JhengHei" w:eastAsia="Microsoft JhengHei" w:hAnsi="Microsoft JhengHei" w:cs="Microsoft JhengHei"/>
          <w:spacing w:val="21"/>
          <w:w w:val="85"/>
        </w:rPr>
        <w:t xml:space="preserve"> </w:t>
      </w:r>
      <w:r>
        <w:rPr>
          <w:rFonts w:ascii="Microsoft JhengHei" w:eastAsia="Microsoft JhengHei" w:hAnsi="Microsoft JhengHei" w:cs="Microsoft JhengHei"/>
          <w:w w:val="85"/>
        </w:rPr>
        <w:t xml:space="preserve">node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1"/>
          <w:w w:val="85"/>
        </w:rPr>
        <w:t xml:space="preserve"> </w:t>
      </w:r>
      <w:r>
        <w:rPr>
          <w:rFonts w:ascii="Microsoft JhengHei" w:eastAsia="Microsoft JhengHei" w:hAnsi="Microsoft JhengHei" w:cs="Microsoft JhengHei"/>
          <w:w w:val="85"/>
        </w:rPr>
        <w:t xml:space="preserve">rg.createNode("dbserver-1",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 xml:space="preserve">11830,     </w:t>
      </w:r>
      <w:r>
        <w:rPr>
          <w:rFonts w:ascii="Microsoft JhengHei" w:eastAsia="Microsoft JhengHei" w:hAnsi="Microsoft JhengHei" w:cs="Microsoft JhengHei"/>
          <w:spacing w:val="22"/>
          <w:w w:val="85"/>
        </w:rPr>
        <w:t xml:space="preserve"> </w:t>
      </w:r>
      <w:r>
        <w:rPr>
          <w:rFonts w:ascii="Microsoft JhengHei" w:eastAsia="Microsoft JhengHei" w:hAnsi="Microsoft JhengHei" w:cs="Microsoft JhengHei"/>
          <w:w w:val="85"/>
        </w:rPr>
        <w:t>"/var/sequoiadb/database/data/11830",</w:t>
      </w:r>
    </w:p>
    <w:p w:rsidR="00D032B6" w:rsidRDefault="00A23879">
      <w:pPr>
        <w:pStyle w:val="BodyText"/>
        <w:spacing w:line="212" w:lineRule="exact"/>
        <w:ind w:left="1300" w:right="8545"/>
        <w:jc w:val="center"/>
        <w:rPr>
          <w:rFonts w:ascii="Microsoft JhengHei" w:eastAsia="Microsoft JhengHei" w:hAnsi="Microsoft JhengHei" w:cs="Microsoft JhengHei"/>
        </w:rPr>
      </w:pPr>
      <w:r>
        <w:rPr>
          <w:rFonts w:ascii="Microsoft JhengHei" w:eastAsia="Microsoft JhengHei" w:hAnsi="Microsoft JhengHei" w:cs="Microsoft JhengHei"/>
          <w:w w:val="130"/>
        </w:rPr>
        <w:t>null);</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node.start();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catch</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(BaseException</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e)</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517"/>
        <w:rPr>
          <w:rFonts w:ascii="Microsoft JhengHei" w:eastAsia="Microsoft JhengHei" w:hAnsi="Microsoft JhengHei" w:cs="Microsoft JhengHei"/>
        </w:rPr>
      </w:pPr>
      <w:r>
        <w:rPr>
          <w:rFonts w:ascii="Microsoft JhengHei" w:eastAsia="Microsoft JhengHei" w:hAnsi="Microsoft JhengHei" w:cs="Microsoft JhengHei"/>
          <w:w w:val="95"/>
        </w:rPr>
        <w:t xml:space="preserve">System.out.println("Sequoiadb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 xml:space="preserve">driver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error,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error   </w:t>
      </w:r>
      <w:r>
        <w:rPr>
          <w:rFonts w:ascii="Microsoft JhengHei" w:eastAsia="Microsoft JhengHei" w:hAnsi="Microsoft JhengHei" w:cs="Microsoft JhengHei"/>
          <w:spacing w:val="29"/>
          <w:w w:val="95"/>
        </w:rPr>
        <w:t xml:space="preserve"> </w:t>
      </w:r>
      <w:r>
        <w:rPr>
          <w:rFonts w:ascii="Microsoft JhengHei" w:eastAsia="Microsoft JhengHei" w:hAnsi="Microsoft JhengHei" w:cs="Microsoft JhengHei"/>
          <w:w w:val="95"/>
        </w:rPr>
        <w:t xml:space="preserve">description"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e.getErrorType());</w:t>
      </w:r>
    </w:p>
    <w:p w:rsidR="00D032B6" w:rsidRDefault="00A23879">
      <w:pPr>
        <w:pStyle w:val="BodyText"/>
        <w:spacing w:line="217" w:lineRule="exact"/>
        <w:ind w:left="16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620DD5">
      <w:pPr>
        <w:pStyle w:val="BodyText"/>
        <w:spacing w:before="26" w:line="553" w:lineRule="exact"/>
        <w:ind w:left="1217"/>
        <w:rPr>
          <w:lang w:eastAsia="zh-CN"/>
        </w:rPr>
      </w:pPr>
      <w:r>
        <w:pict>
          <v:shape id="_x0000_i1089"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857"/>
        <w:rPr>
          <w:lang w:eastAsia="zh-CN"/>
        </w:rPr>
      </w:pPr>
      <w:r>
        <w:rPr>
          <w:w w:val="95"/>
          <w:lang w:eastAsia="zh-CN"/>
        </w:rPr>
        <w:t xml:space="preserve">rg.createNode()     </w:t>
      </w:r>
      <w:r>
        <w:rPr>
          <w:spacing w:val="24"/>
          <w:w w:val="95"/>
          <w:lang w:eastAsia="zh-CN"/>
        </w:rPr>
        <w:t xml:space="preserve"> </w:t>
      </w:r>
      <w:r>
        <w:rPr>
          <w:w w:val="95"/>
          <w:lang w:eastAsia="zh-CN"/>
        </w:rPr>
        <w:t>方法的第一个参数为新增节点所在的主机名，注意这里必须是主机名（暂时不</w:t>
      </w:r>
    </w:p>
    <w:p w:rsidR="00D032B6" w:rsidRDefault="00A23879">
      <w:pPr>
        <w:pStyle w:val="BodyText"/>
        <w:spacing w:line="240" w:lineRule="exact"/>
        <w:ind w:left="1857"/>
        <w:rPr>
          <w:lang w:eastAsia="zh-CN"/>
        </w:rPr>
      </w:pPr>
      <w:r>
        <w:rPr>
          <w:lang w:eastAsia="zh-CN"/>
        </w:rPr>
        <w:t>支持使用IP地址），第三个参数为数据文件存放路径，SequoiaDB将自动新建该目录，但需要确</w:t>
      </w:r>
    </w:p>
    <w:p w:rsidR="00D032B6" w:rsidRDefault="00A23879">
      <w:pPr>
        <w:pStyle w:val="BodyText"/>
        <w:spacing w:line="240" w:lineRule="exact"/>
        <w:ind w:left="1857"/>
      </w:pPr>
      <w:r>
        <w:rPr>
          <w:w w:val="95"/>
        </w:rPr>
        <w:t>保SequoiaDB管理员用户（默认sdbadmin）有写权限。</w:t>
      </w:r>
    </w:p>
    <w:p w:rsidR="00D032B6" w:rsidRDefault="00D032B6">
      <w:pPr>
        <w:spacing w:before="8" w:line="120" w:lineRule="exact"/>
        <w:rPr>
          <w:sz w:val="12"/>
          <w:szCs w:val="12"/>
        </w:rPr>
      </w:pPr>
    </w:p>
    <w:p w:rsidR="00D032B6" w:rsidRDefault="00A23879">
      <w:pPr>
        <w:pStyle w:val="BodyText"/>
        <w:spacing w:line="312" w:lineRule="exact"/>
      </w:pPr>
      <w:bookmarkStart w:id="327" w:name="Java_BSON_使用"/>
      <w:bookmarkStart w:id="328" w:name="_bookmark151"/>
      <w:bookmarkEnd w:id="327"/>
      <w:bookmarkEnd w:id="328"/>
      <w:r>
        <w:rPr>
          <w:w w:val="90"/>
        </w:rPr>
        <w:t>Java</w:t>
      </w:r>
      <w:r>
        <w:rPr>
          <w:spacing w:val="22"/>
          <w:w w:val="90"/>
        </w:rPr>
        <w:t xml:space="preserve"> </w:t>
      </w:r>
      <w:r>
        <w:rPr>
          <w:w w:val="90"/>
        </w:rPr>
        <w:t>BSON</w:t>
      </w:r>
      <w:r>
        <w:rPr>
          <w:spacing w:val="23"/>
          <w:w w:val="90"/>
        </w:rPr>
        <w:t xml:space="preserve"> </w:t>
      </w:r>
      <w:r>
        <w:rPr>
          <w:w w:val="90"/>
        </w:rPr>
        <w:t>使用</w:t>
      </w:r>
    </w:p>
    <w:p w:rsidR="00D032B6" w:rsidRDefault="00D032B6">
      <w:pPr>
        <w:spacing w:before="9" w:line="190" w:lineRule="exact"/>
        <w:rPr>
          <w:sz w:val="19"/>
          <w:szCs w:val="19"/>
        </w:rPr>
      </w:pPr>
    </w:p>
    <w:p w:rsidR="00D032B6" w:rsidRDefault="00A23879">
      <w:pPr>
        <w:pStyle w:val="BodyText"/>
      </w:pPr>
      <w:r>
        <w:rPr>
          <w:w w:val="95"/>
        </w:rPr>
        <w:t>Java</w:t>
      </w:r>
      <w:r>
        <w:rPr>
          <w:spacing w:val="-5"/>
          <w:w w:val="95"/>
        </w:rPr>
        <w:t xml:space="preserve"> </w:t>
      </w:r>
      <w:r>
        <w:rPr>
          <w:w w:val="95"/>
        </w:rPr>
        <w:t>BSON</w:t>
      </w:r>
      <w:r>
        <w:rPr>
          <w:spacing w:val="-5"/>
          <w:w w:val="95"/>
        </w:rPr>
        <w:t xml:space="preserve"> </w:t>
      </w:r>
      <w:r>
        <w:rPr>
          <w:w w:val="95"/>
        </w:rPr>
        <w:t>数据类型</w:t>
      </w:r>
    </w:p>
    <w:p w:rsidR="00D032B6" w:rsidRDefault="00A23879">
      <w:pPr>
        <w:pStyle w:val="BodyText"/>
        <w:spacing w:before="18" w:line="379" w:lineRule="auto"/>
        <w:ind w:right="1195"/>
        <w:rPr>
          <w:lang w:eastAsia="zh-CN"/>
        </w:rPr>
      </w:pPr>
      <w:r>
        <w:rPr>
          <w:w w:val="95"/>
        </w:rPr>
        <w:t>目前，SequoiaDB</w:t>
      </w:r>
      <w:r>
        <w:rPr>
          <w:spacing w:val="27"/>
          <w:w w:val="95"/>
        </w:rPr>
        <w:t xml:space="preserve"> </w:t>
      </w:r>
      <w:r>
        <w:rPr>
          <w:w w:val="95"/>
        </w:rPr>
        <w:t>支持多种</w:t>
      </w:r>
      <w:r>
        <w:rPr>
          <w:spacing w:val="28"/>
          <w:w w:val="95"/>
        </w:rPr>
        <w:t xml:space="preserve"> </w:t>
      </w:r>
      <w:r>
        <w:rPr>
          <w:w w:val="95"/>
        </w:rPr>
        <w:t>BSON</w:t>
      </w:r>
      <w:r>
        <w:rPr>
          <w:spacing w:val="28"/>
          <w:w w:val="95"/>
        </w:rPr>
        <w:t xml:space="preserve"> </w:t>
      </w:r>
      <w:r>
        <w:rPr>
          <w:w w:val="95"/>
        </w:rPr>
        <w:t>数据类型。</w:t>
      </w:r>
      <w:r>
        <w:rPr>
          <w:w w:val="95"/>
          <w:lang w:eastAsia="zh-CN"/>
        </w:rPr>
        <w:t>详情请查看</w:t>
      </w:r>
      <w:hyperlink w:anchor="_bookmark6" w:history="1">
        <w:r>
          <w:rPr>
            <w:color w:val="0000FF"/>
            <w:w w:val="95"/>
            <w:lang w:eastAsia="zh-CN"/>
          </w:rPr>
          <w:t>数据库概念</w:t>
        </w:r>
        <w:r>
          <w:rPr>
            <w:color w:val="0000FF"/>
            <w:spacing w:val="27"/>
            <w:w w:val="95"/>
            <w:lang w:eastAsia="zh-CN"/>
          </w:rPr>
          <w:t xml:space="preserve"> </w:t>
        </w:r>
        <w:r>
          <w:rPr>
            <w:color w:val="0000FF"/>
            <w:w w:val="95"/>
            <w:lang w:eastAsia="zh-CN"/>
          </w:rPr>
          <w:t>-</w:t>
        </w:r>
        <w:r>
          <w:rPr>
            <w:color w:val="0000FF"/>
            <w:spacing w:val="28"/>
            <w:w w:val="95"/>
            <w:lang w:eastAsia="zh-CN"/>
          </w:rPr>
          <w:t xml:space="preserve"> </w:t>
        </w:r>
        <w:r>
          <w:rPr>
            <w:color w:val="0000FF"/>
            <w:w w:val="95"/>
            <w:lang w:eastAsia="zh-CN"/>
          </w:rPr>
          <w:t>数据库</w:t>
        </w:r>
        <w:r>
          <w:rPr>
            <w:color w:val="0000FF"/>
            <w:spacing w:val="28"/>
            <w:w w:val="95"/>
            <w:lang w:eastAsia="zh-CN"/>
          </w:rPr>
          <w:t xml:space="preserve"> </w:t>
        </w:r>
        <w:r>
          <w:rPr>
            <w:color w:val="0000FF"/>
            <w:w w:val="95"/>
            <w:lang w:eastAsia="zh-CN"/>
          </w:rPr>
          <w:t>-</w:t>
        </w:r>
        <w:r>
          <w:rPr>
            <w:color w:val="0000FF"/>
            <w:spacing w:val="28"/>
            <w:w w:val="95"/>
            <w:lang w:eastAsia="zh-CN"/>
          </w:rPr>
          <w:t xml:space="preserve"> </w:t>
        </w:r>
        <w:r>
          <w:rPr>
            <w:color w:val="0000FF"/>
            <w:w w:val="95"/>
            <w:lang w:eastAsia="zh-CN"/>
          </w:rPr>
          <w:t>文档</w:t>
        </w:r>
      </w:hyperlink>
      <w:r>
        <w:rPr>
          <w:color w:val="000000"/>
          <w:w w:val="95"/>
          <w:lang w:eastAsia="zh-CN"/>
        </w:rPr>
        <w:t>一节。</w:t>
      </w:r>
      <w:r>
        <w:rPr>
          <w:color w:val="000000"/>
          <w:lang w:eastAsia="zh-CN"/>
        </w:rPr>
        <w:t xml:space="preserve"> </w:t>
      </w:r>
      <w:r>
        <w:rPr>
          <w:color w:val="000000"/>
          <w:w w:val="95"/>
          <w:lang w:eastAsia="zh-CN"/>
        </w:rPr>
        <w:t>Java</w:t>
      </w:r>
      <w:r>
        <w:rPr>
          <w:color w:val="000000"/>
          <w:spacing w:val="2"/>
          <w:w w:val="95"/>
          <w:lang w:eastAsia="zh-CN"/>
        </w:rPr>
        <w:t xml:space="preserve"> </w:t>
      </w:r>
      <w:r>
        <w:rPr>
          <w:color w:val="000000"/>
          <w:w w:val="95"/>
          <w:lang w:eastAsia="zh-CN"/>
        </w:rPr>
        <w:t>构造</w:t>
      </w:r>
      <w:r>
        <w:rPr>
          <w:color w:val="000000"/>
          <w:spacing w:val="2"/>
          <w:w w:val="95"/>
          <w:lang w:eastAsia="zh-CN"/>
        </w:rPr>
        <w:t xml:space="preserve"> </w:t>
      </w:r>
      <w:r>
        <w:rPr>
          <w:color w:val="000000"/>
          <w:w w:val="95"/>
          <w:lang w:eastAsia="zh-CN"/>
        </w:rPr>
        <w:t>BSON</w:t>
      </w:r>
      <w:r>
        <w:rPr>
          <w:color w:val="000000"/>
          <w:spacing w:val="2"/>
          <w:w w:val="95"/>
          <w:lang w:eastAsia="zh-CN"/>
        </w:rPr>
        <w:t xml:space="preserve"> </w:t>
      </w:r>
      <w:r>
        <w:rPr>
          <w:color w:val="000000"/>
          <w:w w:val="95"/>
          <w:lang w:eastAsia="zh-CN"/>
        </w:rPr>
        <w:t>数据类型</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整数/符浮点数</w:t>
      </w:r>
    </w:p>
    <w:p w:rsidR="00D032B6" w:rsidRDefault="00A23879">
      <w:pPr>
        <w:pStyle w:val="BodyText"/>
        <w:spacing w:line="303" w:lineRule="exact"/>
        <w:ind w:left="1217"/>
        <w:rPr>
          <w:lang w:eastAsia="zh-CN"/>
        </w:rPr>
      </w:pPr>
      <w:r>
        <w:rPr>
          <w:w w:val="95"/>
          <w:lang w:eastAsia="zh-CN"/>
        </w:rPr>
        <w:t>Java</w:t>
      </w:r>
      <w:r>
        <w:rPr>
          <w:spacing w:val="21"/>
          <w:w w:val="95"/>
          <w:lang w:eastAsia="zh-CN"/>
        </w:rPr>
        <w:t xml:space="preserve"> </w:t>
      </w:r>
      <w:r>
        <w:rPr>
          <w:w w:val="95"/>
          <w:lang w:eastAsia="zh-CN"/>
        </w:rPr>
        <w:t>BSON</w:t>
      </w:r>
      <w:r>
        <w:rPr>
          <w:spacing w:val="22"/>
          <w:w w:val="95"/>
          <w:lang w:eastAsia="zh-CN"/>
        </w:rPr>
        <w:t xml:space="preserve"> </w:t>
      </w:r>
      <w:r>
        <w:rPr>
          <w:w w:val="95"/>
          <w:lang w:eastAsia="zh-CN"/>
        </w:rPr>
        <w:t>构造整数/符浮点数类型</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206" style="position:absolute;left:0;text-align:left;margin-left:95.85pt;margin-top:4.75pt;width:459.45pt;height:42.4pt;z-index:-251886592;mso-position-horizontal-relative:page" coordorigin="1917,95" coordsize="9189,848">
            <v:shape id="_x0000_s3207"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115"/>
        </w:rPr>
        <w:t>//</w:t>
      </w:r>
      <w:r w:rsidR="00A23879">
        <w:rPr>
          <w:rFonts w:ascii="Microsoft JhengHei" w:eastAsia="Microsoft JhengHei" w:hAnsi="Microsoft JhengHei" w:cs="Microsoft JhengHei"/>
          <w:spacing w:val="30"/>
          <w:w w:val="115"/>
        </w:rPr>
        <w:t xml:space="preserve"> </w:t>
      </w:r>
      <w:r w:rsidR="00A23879">
        <w:rPr>
          <w:rFonts w:ascii="Microsoft JhengHei" w:eastAsia="Microsoft JhengHei" w:hAnsi="Microsoft JhengHei" w:cs="Microsoft JhengHei"/>
          <w:w w:val="115"/>
        </w:rPr>
        <w:t>{a:123,</w:t>
      </w:r>
      <w:r w:rsidR="00A23879">
        <w:rPr>
          <w:rFonts w:ascii="Microsoft JhengHei" w:eastAsia="Microsoft JhengHei" w:hAnsi="Microsoft JhengHei" w:cs="Microsoft JhengHei"/>
          <w:spacing w:val="30"/>
          <w:w w:val="115"/>
        </w:rPr>
        <w:t xml:space="preserve"> </w:t>
      </w:r>
      <w:r w:rsidR="00A23879">
        <w:rPr>
          <w:rFonts w:ascii="Microsoft JhengHei" w:eastAsia="Microsoft JhengHei" w:hAnsi="Microsoft JhengHei" w:cs="Microsoft JhengHei"/>
          <w:w w:val="115"/>
        </w:rPr>
        <w:t>b:3.14}</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 xml:space="preserve">obj.put("a", </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123);</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obj.put("b",</w:t>
      </w:r>
      <w:r>
        <w:rPr>
          <w:rFonts w:ascii="Microsoft JhengHei" w:eastAsia="Microsoft JhengHei" w:hAnsi="Microsoft JhengHei" w:cs="Microsoft JhengHei"/>
          <w:spacing w:val="19"/>
          <w:w w:val="115"/>
        </w:rPr>
        <w:t xml:space="preserve"> </w:t>
      </w:r>
      <w:r>
        <w:rPr>
          <w:rFonts w:ascii="Microsoft JhengHei" w:eastAsia="Microsoft JhengHei" w:hAnsi="Microsoft JhengHei" w:cs="Microsoft JhengHei"/>
          <w:w w:val="115"/>
        </w:rPr>
        <w:t>3.14);</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字符串</w:t>
      </w:r>
    </w:p>
    <w:p w:rsidR="00D032B6" w:rsidRDefault="00A23879">
      <w:pPr>
        <w:pStyle w:val="BodyText"/>
        <w:spacing w:line="303" w:lineRule="exact"/>
        <w:ind w:left="1217"/>
      </w:pPr>
      <w:r>
        <w:rPr>
          <w:w w:val="95"/>
        </w:rPr>
        <w:t>Java</w:t>
      </w:r>
      <w:r>
        <w:rPr>
          <w:spacing w:val="10"/>
          <w:w w:val="95"/>
        </w:rPr>
        <w:t xml:space="preserve"> </w:t>
      </w:r>
      <w:r>
        <w:rPr>
          <w:w w:val="95"/>
        </w:rPr>
        <w:t>BSON</w:t>
      </w:r>
      <w:r>
        <w:rPr>
          <w:spacing w:val="10"/>
          <w:w w:val="95"/>
        </w:rPr>
        <w:t xml:space="preserve"> </w:t>
      </w:r>
      <w:r>
        <w:rPr>
          <w:w w:val="95"/>
        </w:rPr>
        <w:t>构造字符串类型</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204" style="position:absolute;left:0;text-align:left;margin-left:95.85pt;margin-top:4.75pt;width:459.45pt;height:31.8pt;z-index:-251885568;mso-position-horizontal-relative:page" coordorigin="1917,95" coordsize="9189,636">
            <v:shape id="_x0000_s3205"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46"/>
          <w:w w:val="125"/>
        </w:rPr>
        <w:t xml:space="preserve"> </w:t>
      </w:r>
      <w:r w:rsidR="00A23879">
        <w:rPr>
          <w:rFonts w:ascii="Microsoft JhengHei" w:eastAsia="Microsoft JhengHei" w:hAnsi="Microsoft JhengHei" w:cs="Microsoft JhengHei"/>
          <w:w w:val="125"/>
        </w:rPr>
        <w:t>{a:"hi"}</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obj.put("a",</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120"/>
        </w:rPr>
        <w:t>"hi");</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空类型</w:t>
      </w:r>
    </w:p>
    <w:p w:rsidR="00D032B6" w:rsidRDefault="00D032B6">
      <w:pPr>
        <w:spacing w:line="234" w:lineRule="exact"/>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397"/>
      </w:pPr>
      <w:r>
        <w:rPr>
          <w:w w:val="95"/>
        </w:rPr>
        <w:t>Java BSON 构造空类型</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202" style="position:absolute;left:0;text-align:left;margin-left:95.85pt;margin-top:4.75pt;width:459.45pt;height:31.8pt;z-index:-251884544;mso-position-horizontal-relative:page" coordorigin="1917,95" coordsize="9189,636">
            <v:shape id="_x0000_s3203"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33"/>
          <w:w w:val="125"/>
        </w:rPr>
        <w:t xml:space="preserve"> </w:t>
      </w:r>
      <w:r w:rsidR="00A23879">
        <w:rPr>
          <w:rFonts w:ascii="Microsoft JhengHei" w:eastAsia="Microsoft JhengHei" w:hAnsi="Microsoft JhengHei" w:cs="Microsoft JhengHei"/>
          <w:w w:val="125"/>
        </w:rPr>
        <w:t>{a:null}</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obj.put("a",</w:t>
      </w:r>
      <w:r>
        <w:rPr>
          <w:rFonts w:ascii="Microsoft JhengHei" w:eastAsia="Microsoft JhengHei" w:hAnsi="Microsoft JhengHei" w:cs="Microsoft JhengHei"/>
          <w:spacing w:val="16"/>
          <w:w w:val="120"/>
        </w:rPr>
        <w:t xml:space="preserve"> </w:t>
      </w:r>
      <w:r>
        <w:rPr>
          <w:rFonts w:ascii="Microsoft JhengHei" w:eastAsia="Microsoft JhengHei" w:hAnsi="Microsoft JhengHei" w:cs="Microsoft JhengHei"/>
          <w:w w:val="120"/>
        </w:rPr>
        <w:t>null);</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对象</w:t>
      </w:r>
    </w:p>
    <w:p w:rsidR="00D032B6" w:rsidRDefault="00A23879">
      <w:pPr>
        <w:pStyle w:val="BodyText"/>
        <w:spacing w:line="303" w:lineRule="exact"/>
        <w:ind w:left="397"/>
      </w:pPr>
      <w:r>
        <w:rPr>
          <w:w w:val="95"/>
        </w:rPr>
        <w:t>Java</w:t>
      </w:r>
      <w:r>
        <w:rPr>
          <w:spacing w:val="15"/>
          <w:w w:val="95"/>
        </w:rPr>
        <w:t xml:space="preserve"> </w:t>
      </w:r>
      <w:r>
        <w:rPr>
          <w:w w:val="95"/>
        </w:rPr>
        <w:t>BSON</w:t>
      </w:r>
      <w:r>
        <w:rPr>
          <w:spacing w:val="15"/>
          <w:w w:val="95"/>
        </w:rPr>
        <w:t xml:space="preserve"> </w:t>
      </w:r>
      <w:r>
        <w:rPr>
          <w:w w:val="95"/>
        </w:rPr>
        <w:t>构造嵌套对象类型</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200" style="position:absolute;left:0;text-align:left;margin-left:95.85pt;margin-top:4.75pt;width:459.45pt;height:53pt;z-index:-251883520;mso-position-horizontal-relative:page" coordorigin="1917,95" coordsize="9189,1060">
            <v:shape id="_x0000_s3201" style="position:absolute;left:1917;top:95;width:9189;height:1060" coordorigin="1917,95" coordsize="9189,1060" path="m1917,95r9189,l11106,1155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48"/>
          <w:w w:val="125"/>
        </w:rPr>
        <w:t xml:space="preserve"> </w:t>
      </w:r>
      <w:r w:rsidR="00A23879">
        <w:rPr>
          <w:rFonts w:ascii="Microsoft JhengHei" w:eastAsia="Microsoft JhengHei" w:hAnsi="Microsoft JhengHei" w:cs="Microsoft JhengHei"/>
          <w:w w:val="125"/>
        </w:rPr>
        <w:t>{b:{a:1}}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subObj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subObj.put("a",</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obj.put("b",</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subObj);</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数组</w:t>
      </w:r>
    </w:p>
    <w:p w:rsidR="00D032B6" w:rsidRDefault="00A23879">
      <w:pPr>
        <w:pStyle w:val="BodyText"/>
        <w:spacing w:line="303" w:lineRule="exact"/>
        <w:ind w:left="397"/>
      </w:pPr>
      <w:r>
        <w:rPr>
          <w:w w:val="95"/>
        </w:rPr>
        <w:t>Java</w:t>
      </w:r>
      <w:r>
        <w:rPr>
          <w:spacing w:val="1"/>
          <w:w w:val="95"/>
        </w:rPr>
        <w:t xml:space="preserve"> </w:t>
      </w:r>
      <w:r>
        <w:rPr>
          <w:w w:val="95"/>
        </w:rPr>
        <w:t>BSON</w:t>
      </w:r>
      <w:r>
        <w:rPr>
          <w:spacing w:val="1"/>
          <w:w w:val="95"/>
        </w:rPr>
        <w:t xml:space="preserve"> </w:t>
      </w:r>
      <w:r>
        <w:rPr>
          <w:w w:val="95"/>
        </w:rPr>
        <w:t>使用</w:t>
      </w:r>
      <w:r>
        <w:rPr>
          <w:spacing w:val="1"/>
          <w:w w:val="95"/>
        </w:rPr>
        <w:t xml:space="preserve"> </w:t>
      </w:r>
      <w:r>
        <w:rPr>
          <w:w w:val="95"/>
        </w:rPr>
        <w:t>org.bson.types.BasicBSONList</w:t>
      </w:r>
      <w:r>
        <w:rPr>
          <w:spacing w:val="1"/>
          <w:w w:val="95"/>
        </w:rPr>
        <w:t xml:space="preserve"> </w:t>
      </w:r>
      <w:r>
        <w:rPr>
          <w:w w:val="95"/>
        </w:rPr>
        <w:t>来构造数组类型</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198" style="position:absolute;left:0;text-align:left;margin-left:95.85pt;margin-top:4.75pt;width:459.45pt;height:74.2pt;z-index:-251882496;mso-position-horizontal-relative:page" coordorigin="1917,95" coordsize="9189,1484">
            <v:shape id="_x0000_s3199" style="position:absolute;left:1917;top:95;width:9189;height:1484" coordorigin="1917,95" coordsize="9189,1484" path="m1917,95r9189,l11106,1579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61"/>
          <w:w w:val="125"/>
        </w:rPr>
        <w:t xml:space="preserve"> </w:t>
      </w:r>
      <w:r w:rsidR="00A23879">
        <w:rPr>
          <w:rFonts w:ascii="Microsoft JhengHei" w:eastAsia="Microsoft JhengHei" w:hAnsi="Microsoft JhengHei" w:cs="Microsoft JhengHei"/>
          <w:w w:val="125"/>
        </w:rPr>
        <w:t>{a:[0,1,2]}</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 xml:space="preserve">arr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90"/>
        </w:rPr>
        <w:t>BasicBSONList();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arr.put("0",</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arr.put("1",</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arr.put("2",</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2);</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obj.put("a",</w:t>
      </w:r>
      <w:r>
        <w:rPr>
          <w:rFonts w:ascii="Microsoft JhengHei" w:eastAsia="Microsoft JhengHei" w:hAnsi="Microsoft JhengHei" w:cs="Microsoft JhengHei"/>
          <w:spacing w:val="21"/>
          <w:w w:val="120"/>
        </w:rPr>
        <w:t xml:space="preserve"> </w:t>
      </w:r>
      <w:r>
        <w:rPr>
          <w:rFonts w:ascii="Microsoft JhengHei" w:eastAsia="Microsoft JhengHei" w:hAnsi="Microsoft JhengHei" w:cs="Microsoft JhengHei"/>
          <w:w w:val="120"/>
        </w:rPr>
        <w:t>arr);</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布尔</w:t>
      </w:r>
    </w:p>
    <w:p w:rsidR="00D032B6" w:rsidRDefault="00A23879">
      <w:pPr>
        <w:pStyle w:val="BodyText"/>
        <w:spacing w:line="303" w:lineRule="exact"/>
        <w:ind w:left="397"/>
      </w:pPr>
      <w:r>
        <w:rPr>
          <w:w w:val="95"/>
        </w:rPr>
        <w:t>Java</w:t>
      </w:r>
      <w:r>
        <w:rPr>
          <w:spacing w:val="5"/>
          <w:w w:val="95"/>
        </w:rPr>
        <w:t xml:space="preserve"> </w:t>
      </w:r>
      <w:r>
        <w:rPr>
          <w:w w:val="95"/>
        </w:rPr>
        <w:t>BSON</w:t>
      </w:r>
      <w:r>
        <w:rPr>
          <w:spacing w:val="5"/>
          <w:w w:val="95"/>
        </w:rPr>
        <w:t xml:space="preserve"> </w:t>
      </w:r>
      <w:r>
        <w:rPr>
          <w:w w:val="95"/>
        </w:rPr>
        <w:t>构造布尔类型</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196" style="position:absolute;left:0;text-align:left;margin-left:95.85pt;margin-top:4.75pt;width:459.45pt;height:42.4pt;z-index:-251881472;mso-position-horizontal-relative:page" coordorigin="1917,95" coordsize="9189,848">
            <v:shape id="_x0000_s3197"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120"/>
        </w:rPr>
        <w:t>//</w:t>
      </w:r>
      <w:r w:rsidR="00A23879">
        <w:rPr>
          <w:rFonts w:ascii="Microsoft JhengHei" w:eastAsia="Microsoft JhengHei" w:hAnsi="Microsoft JhengHei" w:cs="Microsoft JhengHei"/>
          <w:spacing w:val="45"/>
          <w:w w:val="120"/>
        </w:rPr>
        <w:t xml:space="preserve"> </w:t>
      </w:r>
      <w:r w:rsidR="00A23879">
        <w:rPr>
          <w:rFonts w:ascii="Microsoft JhengHei" w:eastAsia="Microsoft JhengHei" w:hAnsi="Microsoft JhengHei" w:cs="Microsoft JhengHei"/>
          <w:w w:val="120"/>
        </w:rPr>
        <w:t>{a:true,</w:t>
      </w:r>
      <w:r w:rsidR="00A23879">
        <w:rPr>
          <w:rFonts w:ascii="Microsoft JhengHei" w:eastAsia="Microsoft JhengHei" w:hAnsi="Microsoft JhengHei" w:cs="Microsoft JhengHei"/>
          <w:spacing w:val="46"/>
          <w:w w:val="120"/>
        </w:rPr>
        <w:t xml:space="preserve"> </w:t>
      </w:r>
      <w:r w:rsidR="00A23879">
        <w:rPr>
          <w:rFonts w:ascii="Microsoft JhengHei" w:eastAsia="Microsoft JhengHei" w:hAnsi="Microsoft JhengHei" w:cs="Microsoft JhengHei"/>
          <w:w w:val="120"/>
        </w:rPr>
        <w:t>b:false}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obj.put("a",</w:t>
      </w:r>
      <w:r>
        <w:rPr>
          <w:rFonts w:ascii="Microsoft JhengHei" w:eastAsia="Microsoft JhengHei" w:hAnsi="Microsoft JhengHei" w:cs="Microsoft JhengHei"/>
          <w:spacing w:val="55"/>
          <w:w w:val="115"/>
        </w:rPr>
        <w:t xml:space="preserve"> </w:t>
      </w:r>
      <w:r>
        <w:rPr>
          <w:rFonts w:ascii="Microsoft JhengHei" w:eastAsia="Microsoft JhengHei" w:hAnsi="Microsoft JhengHei" w:cs="Microsoft JhengHei"/>
          <w:w w:val="115"/>
        </w:rPr>
        <w:t>true);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obj.put("b",</w:t>
      </w:r>
      <w:r>
        <w:rPr>
          <w:rFonts w:ascii="Microsoft JhengHei" w:eastAsia="Microsoft JhengHei" w:hAnsi="Microsoft JhengHei" w:cs="Microsoft JhengHei"/>
          <w:spacing w:val="-8"/>
          <w:w w:val="120"/>
        </w:rPr>
        <w:t xml:space="preserve"> </w:t>
      </w:r>
      <w:r>
        <w:rPr>
          <w:rFonts w:ascii="Microsoft JhengHei" w:eastAsia="Microsoft JhengHei" w:hAnsi="Microsoft JhengHei" w:cs="Microsoft JhengHei"/>
          <w:w w:val="120"/>
        </w:rPr>
        <w:t>false);</w:t>
      </w:r>
    </w:p>
    <w:p w:rsidR="00606508" w:rsidRDefault="00A23879">
      <w:pPr>
        <w:pStyle w:val="BodyText"/>
        <w:numPr>
          <w:ilvl w:val="0"/>
          <w:numId w:val="34"/>
        </w:numPr>
        <w:tabs>
          <w:tab w:val="left" w:pos="397"/>
        </w:tabs>
        <w:spacing w:line="234" w:lineRule="exact"/>
        <w:ind w:left="397"/>
      </w:pPr>
      <w:r>
        <w:rPr>
          <w:position w:val="1"/>
        </w:rPr>
        <w:t>对象</w:t>
      </w:r>
      <w:r>
        <w:rPr>
          <w:spacing w:val="-16"/>
          <w:position w:val="1"/>
        </w:rPr>
        <w:t xml:space="preserve"> </w:t>
      </w:r>
      <w:r>
        <w:rPr>
          <w:position w:val="1"/>
        </w:rPr>
        <w:t>ID</w:t>
      </w:r>
    </w:p>
    <w:p w:rsidR="00D032B6" w:rsidRDefault="00035F6E">
      <w:pPr>
        <w:pStyle w:val="BodyText"/>
        <w:spacing w:before="48" w:line="168" w:lineRule="auto"/>
        <w:ind w:left="397" w:right="465"/>
        <w:rPr>
          <w:lang w:eastAsia="zh-CN"/>
        </w:rPr>
      </w:pPr>
      <w:r>
        <w:pict>
          <v:group id="_x0000_s3194" style="position:absolute;left:0;text-align:left;margin-left:95.85pt;margin-top:55.95pt;width:459.45pt;height:42.4pt;z-index:-251880448;mso-position-horizontal-relative:page" coordorigin="1917,1119" coordsize="9189,848">
            <v:shape id="_x0000_s3195" style="position:absolute;left:1917;top:1119;width:9189;height:848" coordorigin="1917,1119" coordsize="9189,848" path="m1917,1119r9189,l11106,1967r-9189,l1917,1119xe" fillcolor="#efefef" stroked="f">
              <v:path arrowok="t"/>
            </v:shape>
            <w10:wrap anchorx="page"/>
          </v:group>
        </w:pict>
      </w:r>
      <w:r w:rsidR="00A23879">
        <w:rPr>
          <w:w w:val="95"/>
        </w:rPr>
        <w:t>Java</w:t>
      </w:r>
      <w:r w:rsidR="00A23879">
        <w:rPr>
          <w:spacing w:val="-32"/>
          <w:w w:val="95"/>
        </w:rPr>
        <w:t xml:space="preserve"> </w:t>
      </w:r>
      <w:r w:rsidR="00A23879">
        <w:rPr>
          <w:w w:val="95"/>
        </w:rPr>
        <w:t>BSON</w:t>
      </w:r>
      <w:r w:rsidR="00A23879">
        <w:rPr>
          <w:spacing w:val="-32"/>
          <w:w w:val="95"/>
        </w:rPr>
        <w:t xml:space="preserve"> </w:t>
      </w:r>
      <w:r w:rsidR="00A23879">
        <w:rPr>
          <w:w w:val="95"/>
        </w:rPr>
        <w:t>使用</w:t>
      </w:r>
      <w:r w:rsidR="00A23879">
        <w:rPr>
          <w:spacing w:val="-32"/>
          <w:w w:val="95"/>
        </w:rPr>
        <w:t xml:space="preserve"> </w:t>
      </w:r>
      <w:r w:rsidR="00A23879">
        <w:rPr>
          <w:w w:val="95"/>
        </w:rPr>
        <w:t>org.bson.types.ObjectId</w:t>
      </w:r>
      <w:r w:rsidR="00A23879">
        <w:rPr>
          <w:spacing w:val="-32"/>
          <w:w w:val="95"/>
        </w:rPr>
        <w:t xml:space="preserve"> </w:t>
      </w:r>
      <w:r w:rsidR="00A23879">
        <w:rPr>
          <w:w w:val="95"/>
        </w:rPr>
        <w:t>来生成每条记录的“_id”字段内容。Java</w:t>
      </w:r>
      <w:r w:rsidR="00A23879">
        <w:rPr>
          <w:spacing w:val="-31"/>
          <w:w w:val="95"/>
        </w:rPr>
        <w:t xml:space="preserve"> </w:t>
      </w:r>
      <w:r w:rsidR="00A23879">
        <w:rPr>
          <w:w w:val="95"/>
        </w:rPr>
        <w:t>BSON</w:t>
      </w:r>
      <w:r w:rsidR="00A23879">
        <w:rPr>
          <w:spacing w:val="-32"/>
          <w:w w:val="95"/>
        </w:rPr>
        <w:t xml:space="preserve"> </w:t>
      </w:r>
      <w:r w:rsidR="00A23879">
        <w:rPr>
          <w:w w:val="95"/>
        </w:rPr>
        <w:t>12</w:t>
      </w:r>
      <w:r w:rsidR="00A23879">
        <w:rPr>
          <w:spacing w:val="-32"/>
          <w:w w:val="95"/>
        </w:rPr>
        <w:t xml:space="preserve"> </w:t>
      </w:r>
      <w:r w:rsidR="00A23879">
        <w:rPr>
          <w:w w:val="95"/>
        </w:rPr>
        <w:t>字节的</w:t>
      </w:r>
      <w:r w:rsidR="00A23879">
        <w:t xml:space="preserve"> </w:t>
      </w:r>
      <w:r w:rsidR="00A23879">
        <w:rPr>
          <w:w w:val="95"/>
        </w:rPr>
        <w:t>ObjectId</w:t>
      </w:r>
      <w:r w:rsidR="00A23879">
        <w:rPr>
          <w:spacing w:val="9"/>
          <w:w w:val="95"/>
        </w:rPr>
        <w:t xml:space="preserve"> </w:t>
      </w:r>
      <w:r w:rsidR="00A23879">
        <w:rPr>
          <w:w w:val="95"/>
        </w:rPr>
        <w:t>与</w:t>
      </w:r>
      <w:hyperlink w:anchor="_bookmark7" w:history="1">
        <w:r w:rsidR="00A23879">
          <w:rPr>
            <w:color w:val="0000FF"/>
            <w:w w:val="95"/>
          </w:rPr>
          <w:t>数据库概念</w:t>
        </w:r>
        <w:r w:rsidR="00A23879">
          <w:rPr>
            <w:color w:val="0000FF"/>
            <w:spacing w:val="10"/>
            <w:w w:val="95"/>
          </w:rPr>
          <w:t xml:space="preserve"> </w:t>
        </w:r>
        <w:r w:rsidR="00A23879">
          <w:rPr>
            <w:color w:val="0000FF"/>
            <w:w w:val="95"/>
          </w:rPr>
          <w:t>-</w:t>
        </w:r>
        <w:r w:rsidR="00A23879">
          <w:rPr>
            <w:color w:val="0000FF"/>
            <w:spacing w:val="10"/>
            <w:w w:val="95"/>
          </w:rPr>
          <w:t xml:space="preserve"> </w:t>
        </w:r>
        <w:r w:rsidR="00A23879">
          <w:rPr>
            <w:color w:val="0000FF"/>
            <w:w w:val="95"/>
          </w:rPr>
          <w:t>数据库</w:t>
        </w:r>
        <w:r w:rsidR="00A23879">
          <w:rPr>
            <w:color w:val="0000FF"/>
            <w:spacing w:val="10"/>
            <w:w w:val="95"/>
          </w:rPr>
          <w:t xml:space="preserve"> </w:t>
        </w:r>
        <w:r w:rsidR="00A23879">
          <w:rPr>
            <w:color w:val="0000FF"/>
            <w:w w:val="95"/>
          </w:rPr>
          <w:t>-</w:t>
        </w:r>
        <w:r w:rsidR="00A23879">
          <w:rPr>
            <w:color w:val="0000FF"/>
            <w:spacing w:val="10"/>
            <w:w w:val="95"/>
          </w:rPr>
          <w:t xml:space="preserve"> </w:t>
        </w:r>
        <w:r w:rsidR="00A23879">
          <w:rPr>
            <w:color w:val="0000FF"/>
            <w:w w:val="95"/>
          </w:rPr>
          <w:t>文档</w:t>
        </w:r>
        <w:r w:rsidR="00A23879">
          <w:rPr>
            <w:color w:val="0000FF"/>
            <w:spacing w:val="9"/>
            <w:w w:val="95"/>
          </w:rPr>
          <w:t xml:space="preserve"> </w:t>
        </w:r>
        <w:r w:rsidR="00A23879">
          <w:rPr>
            <w:color w:val="0000FF"/>
            <w:w w:val="95"/>
          </w:rPr>
          <w:t>-</w:t>
        </w:r>
        <w:r w:rsidR="00A23879">
          <w:rPr>
            <w:color w:val="0000FF"/>
            <w:spacing w:val="10"/>
            <w:w w:val="95"/>
          </w:rPr>
          <w:t xml:space="preserve"> </w:t>
        </w:r>
        <w:r w:rsidR="00A23879">
          <w:rPr>
            <w:color w:val="0000FF"/>
            <w:w w:val="95"/>
          </w:rPr>
          <w:t>对象</w:t>
        </w:r>
        <w:r w:rsidR="00A23879">
          <w:rPr>
            <w:color w:val="0000FF"/>
            <w:spacing w:val="10"/>
            <w:w w:val="95"/>
          </w:rPr>
          <w:t xml:space="preserve"> </w:t>
        </w:r>
        <w:r w:rsidR="00A23879">
          <w:rPr>
            <w:color w:val="0000FF"/>
            <w:w w:val="95"/>
          </w:rPr>
          <w:t>ID</w:t>
        </w:r>
        <w:r w:rsidR="00A23879">
          <w:rPr>
            <w:color w:val="0000FF"/>
            <w:spacing w:val="10"/>
            <w:w w:val="95"/>
          </w:rPr>
          <w:t xml:space="preserve"> </w:t>
        </w:r>
      </w:hyperlink>
      <w:r w:rsidR="00A23879">
        <w:rPr>
          <w:color w:val="000000"/>
          <w:w w:val="95"/>
        </w:rPr>
        <w:t>一节介绍的对象</w:t>
      </w:r>
      <w:r w:rsidR="00A23879">
        <w:rPr>
          <w:color w:val="000000"/>
          <w:spacing w:val="10"/>
          <w:w w:val="95"/>
        </w:rPr>
        <w:t xml:space="preserve"> </w:t>
      </w:r>
      <w:r w:rsidR="00A23879">
        <w:rPr>
          <w:color w:val="000000"/>
          <w:w w:val="95"/>
        </w:rPr>
        <w:t>ID</w:t>
      </w:r>
      <w:r w:rsidR="00A23879">
        <w:rPr>
          <w:color w:val="000000"/>
          <w:spacing w:val="9"/>
          <w:w w:val="95"/>
        </w:rPr>
        <w:t xml:space="preserve"> </w:t>
      </w:r>
      <w:r w:rsidR="00A23879">
        <w:rPr>
          <w:color w:val="000000"/>
          <w:w w:val="95"/>
        </w:rPr>
        <w:t>略有不同，目前，Java</w:t>
      </w:r>
      <w:r w:rsidR="00A23879">
        <w:rPr>
          <w:color w:val="000000"/>
          <w:spacing w:val="10"/>
          <w:w w:val="95"/>
        </w:rPr>
        <w:t xml:space="preserve"> </w:t>
      </w:r>
      <w:r w:rsidR="00A23879">
        <w:rPr>
          <w:color w:val="000000"/>
          <w:w w:val="95"/>
        </w:rPr>
        <w:t>ObjectId</w:t>
      </w:r>
      <w:r w:rsidR="00A23879">
        <w:rPr>
          <w:color w:val="000000"/>
          <w:w w:val="93"/>
        </w:rPr>
        <w:t xml:space="preserve"> </w:t>
      </w:r>
      <w:r w:rsidR="00A23879">
        <w:rPr>
          <w:color w:val="000000"/>
          <w:w w:val="95"/>
        </w:rPr>
        <w:t>的12字节内容由三部分组成：4字节精确到秒的时间戳，4字节系统（物理机）标示，4字节由随机数起始</w:t>
      </w:r>
      <w:r w:rsidR="00A23879">
        <w:rPr>
          <w:color w:val="000000"/>
        </w:rPr>
        <w:t xml:space="preserve"> </w:t>
      </w:r>
      <w:r w:rsidR="00A23879">
        <w:rPr>
          <w:color w:val="000000"/>
          <w:w w:val="95"/>
        </w:rPr>
        <w:t>的序列号。</w:t>
      </w:r>
      <w:r w:rsidR="00A23879">
        <w:rPr>
          <w:color w:val="000000"/>
          <w:w w:val="95"/>
          <w:lang w:eastAsia="zh-CN"/>
        </w:rPr>
        <w:t xml:space="preserve">默认情况下，数据库为每条记录生成一个字段名为“_id”的唯一对象 </w:t>
      </w:r>
      <w:r w:rsidR="00A23879">
        <w:rPr>
          <w:color w:val="000000"/>
          <w:spacing w:val="15"/>
          <w:w w:val="95"/>
          <w:lang w:eastAsia="zh-CN"/>
        </w:rPr>
        <w:t xml:space="preserve"> </w:t>
      </w:r>
      <w:r w:rsidR="00A23879">
        <w:rPr>
          <w:color w:val="000000"/>
          <w:w w:val="95"/>
          <w:lang w:eastAsia="zh-CN"/>
        </w:rPr>
        <w:t>ID。</w:t>
      </w:r>
    </w:p>
    <w:p w:rsidR="00D032B6" w:rsidRDefault="00D032B6">
      <w:pPr>
        <w:spacing w:before="8" w:line="100" w:lineRule="exact"/>
        <w:rPr>
          <w:sz w:val="10"/>
          <w:szCs w:val="10"/>
          <w:lang w:eastAsia="zh-CN"/>
        </w:rPr>
      </w:pPr>
    </w:p>
    <w:p w:rsidR="00D032B6" w:rsidRDefault="00A23879">
      <w:pPr>
        <w:pStyle w:val="BodyText"/>
        <w:spacing w:line="147" w:lineRule="auto"/>
        <w:ind w:left="397" w:right="5270"/>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obj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 xml:space="preserve">ObjectId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 xml:space="preserve">id1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ObjectId();</w:t>
      </w:r>
    </w:p>
    <w:p w:rsidR="00D032B6" w:rsidRDefault="00A23879">
      <w:pPr>
        <w:pStyle w:val="BodyText"/>
        <w:spacing w:line="147" w:lineRule="auto"/>
        <w:ind w:left="397" w:right="3954"/>
        <w:rPr>
          <w:rFonts w:ascii="Microsoft JhengHei" w:eastAsia="Microsoft JhengHei" w:hAnsi="Microsoft JhengHei" w:cs="Microsoft JhengHei"/>
        </w:rPr>
      </w:pPr>
      <w:r>
        <w:rPr>
          <w:rFonts w:ascii="Microsoft JhengHei" w:eastAsia="Microsoft JhengHei" w:hAnsi="Microsoft JhengHei" w:cs="Microsoft JhengHei"/>
          <w:w w:val="95"/>
        </w:rPr>
        <w:t>ObjectId</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id2</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new</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ObjectId("53bb5667c5d061d6f579d0bb");</w:t>
      </w:r>
      <w:r>
        <w:rPr>
          <w:rFonts w:ascii="Microsoft JhengHei" w:eastAsia="Microsoft JhengHei" w:hAnsi="Microsoft JhengHei" w:cs="Microsoft JhengHei"/>
          <w:w w:val="93"/>
        </w:rPr>
        <w:t xml:space="preserve"> </w:t>
      </w:r>
      <w:r>
        <w:rPr>
          <w:rFonts w:ascii="Microsoft JhengHei" w:eastAsia="Microsoft JhengHei" w:hAnsi="Microsoft JhengHei" w:cs="Microsoft JhengHei"/>
        </w:rPr>
        <w:t xml:space="preserve">obj.put("_id",      </w:t>
      </w:r>
      <w:r>
        <w:rPr>
          <w:rFonts w:ascii="Microsoft JhengHei" w:eastAsia="Microsoft JhengHei" w:hAnsi="Microsoft JhengHei" w:cs="Microsoft JhengHei"/>
          <w:spacing w:val="25"/>
        </w:rPr>
        <w:t xml:space="preserve"> </w:t>
      </w:r>
      <w:r>
        <w:rPr>
          <w:rFonts w:ascii="Microsoft JhengHei" w:eastAsia="Microsoft JhengHei" w:hAnsi="Microsoft JhengHei" w:cs="Microsoft JhengHei"/>
        </w:rPr>
        <w:t>id1);</w:t>
      </w:r>
    </w:p>
    <w:p w:rsidR="00D032B6" w:rsidRDefault="00A23879">
      <w:pPr>
        <w:pStyle w:val="BodyText"/>
        <w:tabs>
          <w:tab w:val="left" w:pos="397"/>
        </w:tabs>
        <w:spacing w:line="25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正则表达式</w:t>
      </w:r>
    </w:p>
    <w:p w:rsidR="00D032B6" w:rsidRDefault="00A23879">
      <w:pPr>
        <w:pStyle w:val="BodyText"/>
        <w:spacing w:line="303" w:lineRule="exact"/>
        <w:ind w:left="397"/>
      </w:pPr>
      <w:r>
        <w:rPr>
          <w:w w:val="95"/>
        </w:rPr>
        <w:t>Java</w:t>
      </w:r>
      <w:r>
        <w:rPr>
          <w:spacing w:val="23"/>
          <w:w w:val="95"/>
        </w:rPr>
        <w:t xml:space="preserve"> </w:t>
      </w:r>
      <w:r>
        <w:rPr>
          <w:w w:val="95"/>
        </w:rPr>
        <w:t>BSON</w:t>
      </w:r>
      <w:r>
        <w:rPr>
          <w:spacing w:val="23"/>
          <w:w w:val="95"/>
        </w:rPr>
        <w:t xml:space="preserve"> </w:t>
      </w:r>
      <w:r>
        <w:rPr>
          <w:w w:val="95"/>
        </w:rPr>
        <w:t>使用</w:t>
      </w:r>
      <w:r>
        <w:rPr>
          <w:spacing w:val="23"/>
          <w:w w:val="95"/>
        </w:rPr>
        <w:t xml:space="preserve"> </w:t>
      </w:r>
      <w:r>
        <w:rPr>
          <w:w w:val="95"/>
        </w:rPr>
        <w:t>java.util.regex.Pattern</w:t>
      </w:r>
      <w:r>
        <w:rPr>
          <w:spacing w:val="23"/>
          <w:w w:val="95"/>
        </w:rPr>
        <w:t xml:space="preserve"> </w:t>
      </w:r>
      <w:r>
        <w:rPr>
          <w:w w:val="95"/>
        </w:rPr>
        <w:t>来构造正则表达式数据类型。</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192" style="position:absolute;left:0;text-align:left;margin-left:95.85pt;margin-top:4.75pt;width:459.45pt;height:53pt;z-index:-251879424;mso-position-horizontal-relative:page" coordorigin="1917,95" coordsize="9189,1060">
            <v:shape id="_x0000_s3193" style="position:absolute;left:1917;top:95;width:9189;height:1060" coordorigin="1917,95" coordsize="9189,1060" path="m1917,95r9189,l11106,1155r-9189,l1917,95xe" fillcolor="#efefef" stroked="f">
              <v:path arrowok="t"/>
            </v:shape>
            <w10:wrap anchorx="page"/>
          </v:group>
        </w:pict>
      </w:r>
      <w:r w:rsidR="00A23879">
        <w:rPr>
          <w:rFonts w:ascii="Microsoft JhengHei" w:eastAsia="Microsoft JhengHei" w:hAnsi="Microsoft JhengHei" w:cs="Microsoft JhengHei"/>
          <w:w w:val="85"/>
        </w:rPr>
        <w:t xml:space="preserve">BSONObject  </w:t>
      </w:r>
      <w:r w:rsidR="00A23879">
        <w:rPr>
          <w:rFonts w:ascii="Microsoft JhengHei" w:eastAsia="Microsoft JhengHei" w:hAnsi="Microsoft JhengHei" w:cs="Microsoft JhengHei"/>
          <w:spacing w:val="24"/>
          <w:w w:val="85"/>
        </w:rPr>
        <w:t xml:space="preserve"> </w:t>
      </w:r>
      <w:r w:rsidR="00A23879">
        <w:rPr>
          <w:rFonts w:ascii="Microsoft JhengHei" w:eastAsia="Microsoft JhengHei" w:hAnsi="Microsoft JhengHei" w:cs="Microsoft JhengHei"/>
          <w:w w:val="85"/>
        </w:rPr>
        <w:t xml:space="preserve">matcher  </w:t>
      </w:r>
      <w:r w:rsidR="00A23879">
        <w:rPr>
          <w:rFonts w:ascii="Microsoft JhengHei" w:eastAsia="Microsoft JhengHei" w:hAnsi="Microsoft JhengHei" w:cs="Microsoft JhengHei"/>
          <w:spacing w:val="24"/>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25"/>
          <w:w w:val="85"/>
        </w:rPr>
        <w:t xml:space="preserve"> </w:t>
      </w:r>
      <w:r w:rsidR="00A23879">
        <w:rPr>
          <w:rFonts w:ascii="Microsoft JhengHei" w:eastAsia="Microsoft JhengHei" w:hAnsi="Microsoft JhengHei" w:cs="Microsoft JhengHei"/>
          <w:w w:val="85"/>
        </w:rPr>
        <w:t xml:space="preserve">new  </w:t>
      </w:r>
      <w:r w:rsidR="00A23879">
        <w:rPr>
          <w:rFonts w:ascii="Microsoft JhengHei" w:eastAsia="Microsoft JhengHei" w:hAnsi="Microsoft JhengHei" w:cs="Microsoft JhengHei"/>
          <w:spacing w:val="24"/>
          <w:w w:val="85"/>
        </w:rPr>
        <w:t xml:space="preserve"> </w:t>
      </w:r>
      <w:r w:rsidR="00A23879">
        <w:rPr>
          <w:rFonts w:ascii="Microsoft JhengHei" w:eastAsia="Microsoft JhengHei" w:hAnsi="Microsoft JhengHei" w:cs="Microsoft JhengHei"/>
          <w:w w:val="85"/>
        </w:rPr>
        <w:t>BasicBSONObject();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Pattern  </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 xml:space="preserve">obj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Pattern.compile("^2001",Pattern.CASE_INSENSITIVE);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matcher.put("serial_num",</w:t>
      </w:r>
      <w:r>
        <w:rPr>
          <w:rFonts w:ascii="Microsoft JhengHei" w:eastAsia="Microsoft JhengHei" w:hAnsi="Microsoft JhengHei" w:cs="Microsoft JhengHei"/>
          <w:spacing w:val="36"/>
          <w:w w:val="105"/>
        </w:rPr>
        <w:t xml:space="preserve"> </w:t>
      </w:r>
      <w:r>
        <w:rPr>
          <w:rFonts w:ascii="Microsoft JhengHei" w:eastAsia="Microsoft JhengHei" w:hAnsi="Microsoft JhengHei" w:cs="Microsoft JhengHei"/>
          <w:w w:val="105"/>
        </w:rPr>
        <w:t>obj);</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modifier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 xml:space="preserve">BasicBSONObject("$set",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BasicBSONObject("count",1000));</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cl.update(matcher,</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10"/>
        </w:rPr>
        <w:t>modifier,</w:t>
      </w:r>
      <w:r>
        <w:rPr>
          <w:rFonts w:ascii="Microsoft JhengHei" w:eastAsia="Microsoft JhengHei" w:hAnsi="Microsoft JhengHei" w:cs="Microsoft JhengHei"/>
          <w:spacing w:val="6"/>
          <w:w w:val="110"/>
        </w:rPr>
        <w:t xml:space="preserve"> </w:t>
      </w:r>
      <w:r>
        <w:rPr>
          <w:rFonts w:ascii="Microsoft JhengHei" w:eastAsia="Microsoft JhengHei" w:hAnsi="Microsoft JhengHei" w:cs="Microsoft JhengHei"/>
          <w:w w:val="110"/>
        </w:rPr>
        <w:t>null);</w:t>
      </w:r>
    </w:p>
    <w:p w:rsidR="00D032B6" w:rsidRDefault="00D032B6">
      <w:pPr>
        <w:spacing w:before="2" w:line="110" w:lineRule="exact"/>
        <w:rPr>
          <w:sz w:val="11"/>
          <w:szCs w:val="11"/>
        </w:rPr>
      </w:pPr>
    </w:p>
    <w:p w:rsidR="00D032B6" w:rsidRDefault="00A23879">
      <w:pPr>
        <w:pStyle w:val="BodyText"/>
        <w:spacing w:line="168" w:lineRule="auto"/>
        <w:ind w:left="397" w:right="586"/>
        <w:rPr>
          <w:lang w:eastAsia="zh-CN"/>
        </w:rPr>
      </w:pPr>
      <w:r>
        <w:rPr>
          <w:w w:val="90"/>
          <w:lang w:eastAsia="zh-CN"/>
        </w:rPr>
        <w:t>以上使用正则表达式构造了一个匹配条件，将序列号以“2001”开头的记录的“count”字段内容改</w:t>
      </w:r>
      <w:r>
        <w:rPr>
          <w:w w:val="89"/>
          <w:lang w:eastAsia="zh-CN"/>
        </w:rPr>
        <w:t xml:space="preserve"> </w:t>
      </w:r>
      <w:r>
        <w:rPr>
          <w:w w:val="90"/>
          <w:lang w:eastAsia="zh-CN"/>
        </w:rPr>
        <w:t>为“1000”。</w:t>
      </w:r>
    </w:p>
    <w:p w:rsidR="00D032B6" w:rsidRDefault="00035F6E">
      <w:pPr>
        <w:pStyle w:val="BodyText"/>
        <w:spacing w:before="34"/>
        <w:ind w:left="1037"/>
      </w:pPr>
      <w:r>
        <w:pict>
          <v:shape id="_x0000_s3191" type="#_x0000_t75" style="position:absolute;left:0;text-align:left;margin-left:95.85pt;margin-top:8.55pt;width:24pt;height:24pt;z-index:-251878400;mso-position-horizontal-relative:page">
            <v:imagedata r:id="rId22" o:title=""/>
            <w10:wrap anchorx="page"/>
          </v:shape>
        </w:pict>
      </w:r>
      <w:r w:rsidR="00A23879">
        <w:rPr>
          <w:w w:val="95"/>
        </w:rPr>
        <w:t xml:space="preserve">注: </w:t>
      </w:r>
      <w:r w:rsidR="00A23879">
        <w:rPr>
          <w:spacing w:val="29"/>
          <w:w w:val="95"/>
        </w:rPr>
        <w:t xml:space="preserve"> </w:t>
      </w:r>
      <w:r w:rsidR="00A23879">
        <w:rPr>
          <w:w w:val="95"/>
        </w:rPr>
        <w:t>以上使用</w:t>
      </w:r>
      <w:r w:rsidR="00A23879">
        <w:rPr>
          <w:spacing w:val="15"/>
          <w:w w:val="95"/>
        </w:rPr>
        <w:t xml:space="preserve"> </w:t>
      </w:r>
      <w:r w:rsidR="00A23879">
        <w:rPr>
          <w:w w:val="95"/>
        </w:rPr>
        <w:t>Patten</w:t>
      </w:r>
      <w:r w:rsidR="00A23879">
        <w:rPr>
          <w:spacing w:val="15"/>
          <w:w w:val="95"/>
        </w:rPr>
        <w:t xml:space="preserve"> </w:t>
      </w:r>
      <w:r w:rsidR="00A23879">
        <w:rPr>
          <w:w w:val="95"/>
        </w:rPr>
        <w:t>构造的</w:t>
      </w:r>
      <w:r w:rsidR="00A23879">
        <w:rPr>
          <w:spacing w:val="15"/>
          <w:w w:val="95"/>
        </w:rPr>
        <w:t xml:space="preserve"> </w:t>
      </w:r>
      <w:r w:rsidR="00A23879">
        <w:rPr>
          <w:w w:val="95"/>
        </w:rPr>
        <w:t>bson</w:t>
      </w:r>
      <w:r w:rsidR="00A23879">
        <w:rPr>
          <w:spacing w:val="15"/>
          <w:w w:val="95"/>
        </w:rPr>
        <w:t xml:space="preserve"> </w:t>
      </w:r>
      <w:r w:rsidR="00A23879">
        <w:rPr>
          <w:w w:val="95"/>
        </w:rPr>
        <w:t>matcher，当使用</w:t>
      </w:r>
      <w:r w:rsidR="00A23879">
        <w:rPr>
          <w:spacing w:val="15"/>
          <w:w w:val="95"/>
        </w:rPr>
        <w:t xml:space="preserve"> </w:t>
      </w:r>
      <w:r w:rsidR="00A23879">
        <w:rPr>
          <w:w w:val="95"/>
        </w:rPr>
        <w:t>matcher.toString()，内容为：</w:t>
      </w:r>
    </w:p>
    <w:p w:rsidR="00D032B6" w:rsidRDefault="00035F6E">
      <w:pPr>
        <w:pStyle w:val="BodyText"/>
        <w:spacing w:line="324" w:lineRule="exact"/>
        <w:ind w:left="1037"/>
        <w:rPr>
          <w:rFonts w:ascii="Microsoft JhengHei" w:eastAsia="Microsoft JhengHei" w:hAnsi="Microsoft JhengHei" w:cs="Microsoft JhengHei"/>
        </w:rPr>
      </w:pPr>
      <w:r w:rsidRPr="00035F6E">
        <w:pict>
          <v:group id="_x0000_s3189" style="position:absolute;left:0;text-align:left;margin-left:127.85pt;margin-top:4.75pt;width:427.45pt;height:10.6pt;z-index:-251877376;mso-position-horizontal-relative:page" coordorigin="2557,95" coordsize="8549,212">
            <v:shape id="_x0000_s3190" style="position:absolute;left:2557;top:95;width:8549;height:212" coordorigin="2557,95" coordsize="8549,212" path="m2557,95r8549,l11106,307r-8549,l2557,95xe" fillcolor="#efefef" stroked="f">
              <v:path arrowok="t"/>
            </v:shape>
            <w10:wrap anchorx="page"/>
          </v:group>
        </w:pic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7"/>
          <w:w w:val="145"/>
        </w:rPr>
        <w:t xml:space="preserve"> </w:t>
      </w:r>
      <w:r w:rsidR="00A23879">
        <w:rPr>
          <w:rFonts w:ascii="Microsoft JhengHei" w:eastAsia="Microsoft JhengHei" w:hAnsi="Microsoft JhengHei" w:cs="Microsoft JhengHei"/>
          <w:w w:val="120"/>
        </w:rPr>
        <w:t>"serial_num"</w:t>
      </w:r>
      <w:r w:rsidR="00A23879">
        <w:rPr>
          <w:rFonts w:ascii="Microsoft JhengHei" w:eastAsia="Microsoft JhengHei" w:hAnsi="Microsoft JhengHei" w:cs="Microsoft JhengHei"/>
          <w:spacing w:val="-25"/>
          <w:w w:val="12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6"/>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7"/>
          <w:w w:val="145"/>
        </w:rPr>
        <w:t xml:space="preserve"> </w:t>
      </w:r>
      <w:r w:rsidR="00A23879">
        <w:rPr>
          <w:rFonts w:ascii="Microsoft JhengHei" w:eastAsia="Microsoft JhengHei" w:hAnsi="Microsoft JhengHei" w:cs="Microsoft JhengHei"/>
          <w:w w:val="120"/>
        </w:rPr>
        <w:t>"$options"</w:t>
      </w:r>
      <w:r w:rsidR="00A23879">
        <w:rPr>
          <w:rFonts w:ascii="Microsoft JhengHei" w:eastAsia="Microsoft JhengHei" w:hAnsi="Microsoft JhengHei" w:cs="Microsoft JhengHei"/>
          <w:spacing w:val="-25"/>
          <w:w w:val="12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6"/>
          <w:w w:val="145"/>
        </w:rPr>
        <w:t xml:space="preserve"> </w:t>
      </w:r>
      <w:r w:rsidR="00A23879">
        <w:rPr>
          <w:rFonts w:ascii="Microsoft JhengHei" w:eastAsia="Microsoft JhengHei" w:hAnsi="Microsoft JhengHei" w:cs="Microsoft JhengHei"/>
          <w:w w:val="145"/>
        </w:rPr>
        <w:t>"i"</w:t>
      </w:r>
      <w:r w:rsidR="00A23879">
        <w:rPr>
          <w:rFonts w:ascii="Microsoft JhengHei" w:eastAsia="Microsoft JhengHei" w:hAnsi="Microsoft JhengHei" w:cs="Microsoft JhengHei"/>
          <w:spacing w:val="-37"/>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7"/>
          <w:w w:val="145"/>
        </w:rPr>
        <w:t xml:space="preserve"> </w:t>
      </w:r>
      <w:r w:rsidR="00A23879">
        <w:rPr>
          <w:rFonts w:ascii="Microsoft JhengHei" w:eastAsia="Microsoft JhengHei" w:hAnsi="Microsoft JhengHei" w:cs="Microsoft JhengHei"/>
          <w:w w:val="120"/>
        </w:rPr>
        <w:t>"$regex"</w:t>
      </w:r>
      <w:r w:rsidR="00A23879">
        <w:rPr>
          <w:rFonts w:ascii="Microsoft JhengHei" w:eastAsia="Microsoft JhengHei" w:hAnsi="Microsoft JhengHei" w:cs="Microsoft JhengHei"/>
          <w:spacing w:val="-24"/>
          <w:w w:val="120"/>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7"/>
          <w:w w:val="145"/>
        </w:rPr>
        <w:t xml:space="preserve"> </w:t>
      </w:r>
      <w:r w:rsidR="00A23879">
        <w:rPr>
          <w:rFonts w:ascii="Microsoft JhengHei" w:eastAsia="Microsoft JhengHei" w:hAnsi="Microsoft JhengHei" w:cs="Microsoft JhengHei"/>
          <w:w w:val="120"/>
        </w:rPr>
        <w:t>"^2001"}}</w:t>
      </w:r>
    </w:p>
    <w:p w:rsidR="00D032B6" w:rsidRDefault="00035F6E">
      <w:pPr>
        <w:pStyle w:val="BodyText"/>
        <w:spacing w:before="26"/>
        <w:ind w:left="1037"/>
      </w:pPr>
      <w:r>
        <w:pict>
          <v:group id="_x0000_s3187" style="position:absolute;left:0;text-align:left;margin-left:127.85pt;margin-top:23.15pt;width:427.45pt;height:53pt;z-index:-251876352;mso-position-horizontal-relative:page" coordorigin="2557,463" coordsize="8549,1060">
            <v:shape id="_x0000_s3188" style="position:absolute;left:2557;top:463;width:8549;height:1060" coordorigin="2557,463" coordsize="8549,1060" path="m2557,463r8549,l11106,1523r-8549,l2557,463xe" fillcolor="#efefef" stroked="f">
              <v:path arrowok="t"/>
            </v:shape>
            <w10:wrap anchorx="page"/>
          </v:group>
        </w:pict>
      </w:r>
      <w:r w:rsidR="00A23879">
        <w:t>通过以下</w:t>
      </w:r>
      <w:r w:rsidR="00A23879">
        <w:rPr>
          <w:spacing w:val="-24"/>
        </w:rPr>
        <w:t xml:space="preserve"> </w:t>
      </w:r>
      <w:r w:rsidR="00A23879">
        <w:t>bson</w:t>
      </w:r>
      <w:r w:rsidR="00A23879">
        <w:rPr>
          <w:spacing w:val="-23"/>
        </w:rPr>
        <w:t xml:space="preserve"> </w:t>
      </w:r>
      <w:r w:rsidR="00A23879">
        <w:t>构造方式也可以得到相同的内容：</w:t>
      </w:r>
    </w:p>
    <w:p w:rsidR="00D032B6" w:rsidRDefault="00A23879">
      <w:pPr>
        <w:pStyle w:val="BodyText"/>
        <w:spacing w:before="92" w:line="147" w:lineRule="auto"/>
        <w:ind w:left="1037" w:right="3954"/>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matcher2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obj2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obj2.put("$regex","^2001");</w:t>
      </w:r>
    </w:p>
    <w:p w:rsidR="00D032B6" w:rsidRDefault="00A23879">
      <w:pPr>
        <w:pStyle w:val="BodyText"/>
        <w:spacing w:line="147" w:lineRule="auto"/>
        <w:ind w:left="1037" w:right="3954"/>
        <w:rPr>
          <w:rFonts w:ascii="Microsoft JhengHei" w:eastAsia="Microsoft JhengHei" w:hAnsi="Microsoft JhengHei" w:cs="Microsoft JhengHei"/>
        </w:rPr>
      </w:pPr>
      <w:r>
        <w:rPr>
          <w:rFonts w:ascii="Microsoft JhengHei" w:eastAsia="Microsoft JhengHei" w:hAnsi="Microsoft JhengHei" w:cs="Microsoft JhengHei"/>
          <w:w w:val="110"/>
        </w:rPr>
        <w:t>obj2.put("$options","i");</w:t>
      </w:r>
      <w:r>
        <w:rPr>
          <w:rFonts w:ascii="Microsoft JhengHei" w:eastAsia="Microsoft JhengHei" w:hAnsi="Microsoft JhengHei" w:cs="Microsoft JhengHei"/>
          <w:w w:val="112"/>
        </w:rPr>
        <w:t xml:space="preserve"> </w:t>
      </w:r>
      <w:r>
        <w:rPr>
          <w:rFonts w:ascii="Microsoft JhengHei" w:eastAsia="Microsoft JhengHei" w:hAnsi="Microsoft JhengHei" w:cs="Microsoft JhengHei"/>
          <w:w w:val="105"/>
        </w:rPr>
        <w:t>matcher2.put("serial_num",</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obj2);</w:t>
      </w:r>
    </w:p>
    <w:p w:rsidR="00D032B6" w:rsidRDefault="00D032B6">
      <w:pPr>
        <w:spacing w:line="147" w:lineRule="auto"/>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D032B6">
      <w:pPr>
        <w:spacing w:line="130" w:lineRule="exact"/>
        <w:rPr>
          <w:sz w:val="13"/>
          <w:szCs w:val="13"/>
        </w:rPr>
        <w:sectPr w:rsidR="00D032B6">
          <w:pgSz w:w="12240" w:h="15840"/>
          <w:pgMar w:top="900" w:right="1200" w:bottom="280" w:left="700" w:header="713" w:footer="0" w:gutter="0"/>
          <w:cols w:space="720"/>
        </w:sectPr>
      </w:pPr>
    </w:p>
    <w:p w:rsidR="00D032B6" w:rsidRDefault="00D032B6">
      <w:pPr>
        <w:spacing w:line="200" w:lineRule="exact"/>
        <w:rPr>
          <w:sz w:val="20"/>
          <w:szCs w:val="20"/>
        </w:rPr>
      </w:pPr>
    </w:p>
    <w:p w:rsidR="00D032B6" w:rsidRDefault="00D032B6">
      <w:pPr>
        <w:spacing w:before="16" w:line="260" w:lineRule="exact"/>
        <w:rPr>
          <w:sz w:val="26"/>
          <w:szCs w:val="26"/>
        </w:rPr>
      </w:pPr>
    </w:p>
    <w:p w:rsidR="00D032B6" w:rsidRDefault="00A23879">
      <w:pPr>
        <w:pStyle w:val="BodyText"/>
        <w:tabs>
          <w:tab w:val="left" w:pos="1217"/>
        </w:tabs>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日期</w:t>
      </w:r>
    </w:p>
    <w:p w:rsidR="00D032B6" w:rsidRDefault="00A23879">
      <w:pPr>
        <w:pStyle w:val="BodyText"/>
        <w:spacing w:before="56" w:line="168" w:lineRule="auto"/>
        <w:ind w:left="200" w:right="118"/>
        <w:rPr>
          <w:lang w:eastAsia="zh-CN"/>
        </w:rPr>
      </w:pPr>
      <w:r>
        <w:rPr>
          <w:lang w:eastAsia="zh-CN"/>
        </w:rPr>
        <w:br w:type="column"/>
      </w:r>
      <w:r>
        <w:rPr>
          <w:lang w:eastAsia="zh-CN"/>
        </w:rPr>
        <w:lastRenderedPageBreak/>
        <w:t>但是，通过后者构造出的</w:t>
      </w:r>
      <w:r>
        <w:rPr>
          <w:spacing w:val="-30"/>
          <w:lang w:eastAsia="zh-CN"/>
        </w:rPr>
        <w:t xml:space="preserve"> </w:t>
      </w:r>
      <w:r>
        <w:rPr>
          <w:lang w:eastAsia="zh-CN"/>
        </w:rPr>
        <w:t>matcher2</w:t>
      </w:r>
      <w:r>
        <w:rPr>
          <w:spacing w:val="-30"/>
          <w:lang w:eastAsia="zh-CN"/>
        </w:rPr>
        <w:t xml:space="preserve"> </w:t>
      </w:r>
      <w:r>
        <w:rPr>
          <w:lang w:eastAsia="zh-CN"/>
        </w:rPr>
        <w:t>的数据类型是一个普通的对象嵌套类型，而不是正则表达式 类型。</w:t>
      </w:r>
    </w:p>
    <w:p w:rsidR="00D032B6" w:rsidRDefault="00D032B6">
      <w:pPr>
        <w:spacing w:line="168" w:lineRule="auto"/>
        <w:rPr>
          <w:lang w:eastAsia="zh-CN"/>
        </w:rPr>
        <w:sectPr w:rsidR="00D032B6">
          <w:type w:val="continuous"/>
          <w:pgSz w:w="12240" w:h="15840"/>
          <w:pgMar w:top="1480" w:right="1200" w:bottom="280" w:left="700" w:header="720" w:footer="720" w:gutter="0"/>
          <w:cols w:num="2" w:space="720" w:equalWidth="0">
            <w:col w:w="1618" w:space="40"/>
            <w:col w:w="8682"/>
          </w:cols>
        </w:sectPr>
      </w:pPr>
    </w:p>
    <w:p w:rsidR="00D032B6" w:rsidRDefault="00035F6E">
      <w:pPr>
        <w:pStyle w:val="BodyText"/>
        <w:spacing w:line="303" w:lineRule="exact"/>
        <w:ind w:left="1217"/>
      </w:pPr>
      <w:r>
        <w:lastRenderedPageBreak/>
        <w:pict>
          <v:group id="_x0000_s3185" style="position:absolute;left:0;text-align:left;margin-left:95.85pt;margin-top:19.95pt;width:459.45pt;height:31.8pt;z-index:-251875328;mso-position-horizontal-relative:page" coordorigin="1917,399" coordsize="9189,636">
            <v:shape id="_x0000_s3186" style="position:absolute;left:1917;top:399;width:9189;height:636" coordorigin="1917,399" coordsize="9189,636" path="m1917,399r9189,l11106,1035r-9189,l1917,399xe" fillcolor="#efefef" stroked="f">
              <v:path arrowok="t"/>
            </v:shape>
            <w10:wrap anchorx="page"/>
          </v:group>
        </w:pict>
      </w:r>
      <w:r w:rsidR="00A23879">
        <w:rPr>
          <w:w w:val="95"/>
        </w:rPr>
        <w:t>Java</w:t>
      </w:r>
      <w:r w:rsidR="00A23879">
        <w:rPr>
          <w:spacing w:val="10"/>
          <w:w w:val="95"/>
        </w:rPr>
        <w:t xml:space="preserve"> </w:t>
      </w:r>
      <w:r w:rsidR="00A23879">
        <w:rPr>
          <w:w w:val="95"/>
        </w:rPr>
        <w:t>BSON</w:t>
      </w:r>
      <w:r w:rsidR="00A23879">
        <w:rPr>
          <w:spacing w:val="11"/>
          <w:w w:val="95"/>
        </w:rPr>
        <w:t xml:space="preserve"> </w:t>
      </w:r>
      <w:r w:rsidR="00A23879">
        <w:rPr>
          <w:w w:val="95"/>
        </w:rPr>
        <w:t>使用</w:t>
      </w:r>
      <w:r w:rsidR="00A23879">
        <w:rPr>
          <w:spacing w:val="10"/>
          <w:w w:val="95"/>
        </w:rPr>
        <w:t xml:space="preserve"> </w:t>
      </w:r>
      <w:r w:rsidR="00A23879">
        <w:rPr>
          <w:w w:val="95"/>
        </w:rPr>
        <w:t>java.util.Date</w:t>
      </w:r>
      <w:r w:rsidR="00A23879">
        <w:rPr>
          <w:spacing w:val="11"/>
          <w:w w:val="95"/>
        </w:rPr>
        <w:t xml:space="preserve"> </w:t>
      </w:r>
      <w:r w:rsidR="00A23879">
        <w:rPr>
          <w:w w:val="95"/>
        </w:rPr>
        <w:t>来构造日期类型。</w:t>
      </w:r>
    </w:p>
    <w:p w:rsidR="00D032B6" w:rsidRDefault="00A23879">
      <w:pPr>
        <w:pStyle w:val="BodyText"/>
        <w:spacing w:before="92" w:line="147" w:lineRule="auto"/>
        <w:ind w:left="1217" w:right="4850"/>
        <w:rPr>
          <w:rFonts w:ascii="Microsoft JhengHei" w:eastAsia="Microsoft JhengHei" w:hAnsi="Microsoft JhengHei" w:cs="Microsoft JhengHei"/>
        </w:rPr>
      </w:pPr>
      <w:r>
        <w:rPr>
          <w:rFonts w:ascii="Microsoft JhengHei" w:eastAsia="Microsoft JhengHei" w:hAnsi="Microsoft JhengHei" w:cs="Microsoft JhengHei"/>
          <w:w w:val="90"/>
        </w:rPr>
        <w:t xml:space="preserve">BSONObject </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 xml:space="preserve">obj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 xml:space="preserve">Date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now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Date();</w:t>
      </w:r>
    </w:p>
    <w:p w:rsidR="00D032B6" w:rsidRDefault="00A23879">
      <w:pPr>
        <w:pStyle w:val="BodyText"/>
        <w:spacing w:line="23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 xml:space="preserve">obj.put("date", </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now);</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二进制</w:t>
      </w:r>
    </w:p>
    <w:p w:rsidR="00D032B6" w:rsidRDefault="00035F6E">
      <w:pPr>
        <w:pStyle w:val="BodyText"/>
        <w:spacing w:line="303" w:lineRule="exact"/>
        <w:ind w:left="1217"/>
      </w:pPr>
      <w:r>
        <w:pict>
          <v:group id="_x0000_s3183" style="position:absolute;left:0;text-align:left;margin-left:95.85pt;margin-top:19.95pt;width:459.45pt;height:53pt;z-index:-251874304;mso-position-horizontal-relative:page" coordorigin="1917,399" coordsize="9189,1060">
            <v:shape id="_x0000_s3184" style="position:absolute;left:1917;top:399;width:9189;height:1060" coordorigin="1917,399" coordsize="9189,1060" path="m1917,399r9189,l11106,1459r-9189,l1917,399xe" fillcolor="#efefef" stroked="f">
              <v:path arrowok="t"/>
            </v:shape>
            <w10:wrap anchorx="page"/>
          </v:group>
        </w:pict>
      </w:r>
      <w:r w:rsidR="00A23879">
        <w:rPr>
          <w:w w:val="95"/>
        </w:rPr>
        <w:t>Java</w:t>
      </w:r>
      <w:r w:rsidR="00A23879">
        <w:rPr>
          <w:spacing w:val="13"/>
          <w:w w:val="95"/>
        </w:rPr>
        <w:t xml:space="preserve"> </w:t>
      </w:r>
      <w:r w:rsidR="00A23879">
        <w:rPr>
          <w:w w:val="95"/>
        </w:rPr>
        <w:t>BSON</w:t>
      </w:r>
      <w:r w:rsidR="00A23879">
        <w:rPr>
          <w:spacing w:val="13"/>
          <w:w w:val="95"/>
        </w:rPr>
        <w:t xml:space="preserve"> </w:t>
      </w:r>
      <w:r w:rsidR="00A23879">
        <w:rPr>
          <w:w w:val="95"/>
        </w:rPr>
        <w:t>使用</w:t>
      </w:r>
      <w:r w:rsidR="00A23879">
        <w:rPr>
          <w:spacing w:val="13"/>
          <w:w w:val="95"/>
        </w:rPr>
        <w:t xml:space="preserve"> </w:t>
      </w:r>
      <w:r w:rsidR="00A23879">
        <w:rPr>
          <w:w w:val="95"/>
        </w:rPr>
        <w:t>org.bson.types.Binary</w:t>
      </w:r>
      <w:r w:rsidR="00A23879">
        <w:rPr>
          <w:spacing w:val="13"/>
          <w:w w:val="95"/>
        </w:rPr>
        <w:t xml:space="preserve"> </w:t>
      </w:r>
      <w:r w:rsidR="00A23879">
        <w:rPr>
          <w:w w:val="95"/>
        </w:rPr>
        <w:t>来构造二进制类型。</w:t>
      </w:r>
    </w:p>
    <w:p w:rsidR="00D032B6" w:rsidRDefault="00A23879">
      <w:pPr>
        <w:pStyle w:val="BodyText"/>
        <w:spacing w:before="92" w:line="147" w:lineRule="auto"/>
        <w:ind w:left="1217" w:right="4850"/>
        <w:rPr>
          <w:rFonts w:ascii="Microsoft JhengHei" w:eastAsia="Microsoft JhengHei" w:hAnsi="Microsoft JhengHei" w:cs="Microsoft JhengHei"/>
        </w:rPr>
      </w:pPr>
      <w:r>
        <w:rPr>
          <w:rFonts w:ascii="Microsoft JhengHei" w:eastAsia="Microsoft JhengHei" w:hAnsi="Microsoft JhengHei" w:cs="Microsoft JhengHei"/>
          <w:w w:val="95"/>
        </w:rPr>
        <w:t>BSONObject</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obj</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new</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BasicBSONObject();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str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 xml:space="preserve">"hello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world";</w:t>
      </w:r>
    </w:p>
    <w:p w:rsidR="00D032B6" w:rsidRDefault="00A23879">
      <w:pPr>
        <w:pStyle w:val="BodyText"/>
        <w:spacing w:line="147" w:lineRule="auto"/>
        <w:ind w:left="1217" w:right="5774"/>
        <w:rPr>
          <w:rFonts w:ascii="Microsoft JhengHei" w:eastAsia="Microsoft JhengHei" w:hAnsi="Microsoft JhengHei" w:cs="Microsoft JhengHei"/>
        </w:rPr>
      </w:pPr>
      <w:r>
        <w:rPr>
          <w:rFonts w:ascii="Microsoft JhengHei" w:eastAsia="Microsoft JhengHei" w:hAnsi="Microsoft JhengHei" w:cs="Microsoft JhengHei"/>
        </w:rPr>
        <w:t xml:space="preserve">byte[]  </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 xml:space="preserve">arr  </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rPr>
        <w:t>str.getBytes();</w:t>
      </w:r>
      <w:r>
        <w:rPr>
          <w:rFonts w:ascii="Microsoft JhengHei" w:eastAsia="Microsoft JhengHei" w:hAnsi="Microsoft JhengHei" w:cs="Microsoft JhengHei"/>
          <w:w w:val="117"/>
        </w:rPr>
        <w:t xml:space="preserve"> </w:t>
      </w:r>
      <w:r>
        <w:rPr>
          <w:rFonts w:ascii="Microsoft JhengHei" w:eastAsia="Microsoft JhengHei" w:hAnsi="Microsoft JhengHei" w:cs="Microsoft JhengHei"/>
        </w:rPr>
        <w:t xml:space="preserve">Binary </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 xml:space="preserve">bindata </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 xml:space="preserve">new </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rPr>
        <w:t>Binary(arr);</w:t>
      </w:r>
      <w:r>
        <w:rPr>
          <w:rFonts w:ascii="Microsoft JhengHei" w:eastAsia="Microsoft JhengHei" w:hAnsi="Microsoft JhengHei" w:cs="Microsoft JhengHei"/>
          <w:w w:val="118"/>
        </w:rPr>
        <w:t xml:space="preserve"> </w:t>
      </w:r>
      <w:r>
        <w:rPr>
          <w:rFonts w:ascii="Microsoft JhengHei" w:eastAsia="Microsoft JhengHei" w:hAnsi="Microsoft JhengHei" w:cs="Microsoft JhengHei"/>
        </w:rPr>
        <w:t xml:space="preserve">obj.put("bindata",    </w:t>
      </w:r>
      <w:r>
        <w:rPr>
          <w:rFonts w:ascii="Microsoft JhengHei" w:eastAsia="Microsoft JhengHei" w:hAnsi="Microsoft JhengHei" w:cs="Microsoft JhengHei"/>
          <w:spacing w:val="49"/>
        </w:rPr>
        <w:t xml:space="preserve"> </w:t>
      </w:r>
      <w:r>
        <w:rPr>
          <w:rFonts w:ascii="Microsoft JhengHei" w:eastAsia="Microsoft JhengHei" w:hAnsi="Microsoft JhengHei" w:cs="Microsoft JhengHei"/>
        </w:rPr>
        <w:t>bindata);</w:t>
      </w:r>
    </w:p>
    <w:p w:rsidR="00D032B6" w:rsidRDefault="00A23879">
      <w:pPr>
        <w:pStyle w:val="BodyText"/>
        <w:tabs>
          <w:tab w:val="left" w:pos="1217"/>
        </w:tabs>
        <w:spacing w:line="25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时间戳</w:t>
      </w:r>
    </w:p>
    <w:p w:rsidR="00D032B6" w:rsidRDefault="00A23879">
      <w:pPr>
        <w:pStyle w:val="BodyText"/>
        <w:spacing w:line="303" w:lineRule="exact"/>
        <w:ind w:left="1217"/>
      </w:pPr>
      <w:r>
        <w:rPr>
          <w:w w:val="95"/>
        </w:rPr>
        <w:t>Java</w:t>
      </w:r>
      <w:r>
        <w:rPr>
          <w:spacing w:val="5"/>
          <w:w w:val="95"/>
        </w:rPr>
        <w:t xml:space="preserve"> </w:t>
      </w:r>
      <w:r>
        <w:rPr>
          <w:w w:val="95"/>
        </w:rPr>
        <w:t>BSON</w:t>
      </w:r>
      <w:r>
        <w:rPr>
          <w:spacing w:val="5"/>
          <w:w w:val="95"/>
        </w:rPr>
        <w:t xml:space="preserve"> </w:t>
      </w:r>
      <w:r>
        <w:rPr>
          <w:w w:val="95"/>
        </w:rPr>
        <w:t>使用</w:t>
      </w:r>
      <w:r>
        <w:rPr>
          <w:spacing w:val="6"/>
          <w:w w:val="95"/>
        </w:rPr>
        <w:t xml:space="preserve"> </w:t>
      </w:r>
      <w:r>
        <w:rPr>
          <w:w w:val="95"/>
        </w:rPr>
        <w:t>org.bson.types.BSONTimestamp</w:t>
      </w:r>
      <w:r>
        <w:rPr>
          <w:spacing w:val="5"/>
          <w:w w:val="95"/>
        </w:rPr>
        <w:t xml:space="preserve"> </w:t>
      </w:r>
      <w:r>
        <w:rPr>
          <w:w w:val="95"/>
        </w:rPr>
        <w:t>来构造时间戳类型。</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181" style="position:absolute;left:0;text-align:left;margin-left:95.85pt;margin-top:4.75pt;width:459.45pt;height:42.4pt;z-index:-251873280;mso-position-horizontal-relative:page" coordorigin="1917,95" coordsize="9189,848">
            <v:shape id="_x0000_s3182"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115"/>
        </w:rPr>
        <w:t>int</w:t>
      </w:r>
      <w:r w:rsidR="00A23879">
        <w:rPr>
          <w:rFonts w:ascii="Microsoft JhengHei" w:eastAsia="Microsoft JhengHei" w:hAnsi="Microsoft JhengHei" w:cs="Microsoft JhengHei"/>
          <w:spacing w:val="27"/>
          <w:w w:val="115"/>
        </w:rPr>
        <w:t xml:space="preserve"> </w:t>
      </w:r>
      <w:r w:rsidR="00A23879">
        <w:rPr>
          <w:rFonts w:ascii="Microsoft JhengHei" w:eastAsia="Microsoft JhengHei" w:hAnsi="Microsoft JhengHei" w:cs="Microsoft JhengHei"/>
          <w:w w:val="95"/>
        </w:rPr>
        <w:t>sec</w:t>
      </w:r>
      <w:r w:rsidR="00A23879">
        <w:rPr>
          <w:rFonts w:ascii="Microsoft JhengHei" w:eastAsia="Microsoft JhengHei" w:hAnsi="Microsoft JhengHei" w:cs="Microsoft JhengHei"/>
          <w:spacing w:val="38"/>
          <w:w w:val="95"/>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spacing w:val="40"/>
          <w:w w:val="90"/>
        </w:rPr>
        <w:t xml:space="preserve"> </w:t>
      </w:r>
      <w:r w:rsidR="00A23879">
        <w:rPr>
          <w:rFonts w:ascii="Microsoft JhengHei" w:eastAsia="Microsoft JhengHei" w:hAnsi="Microsoft JhengHei" w:cs="Microsoft JhengHei"/>
          <w:w w:val="95"/>
        </w:rPr>
        <w:t>1404189030</w:t>
      </w:r>
      <w:r w:rsidR="00A23879">
        <w:rPr>
          <w:rFonts w:ascii="Microsoft JhengHei" w:eastAsia="Microsoft JhengHei" w:hAnsi="Microsoft JhengHei" w:cs="Microsoft JhengHei"/>
          <w:spacing w:val="38"/>
          <w:w w:val="9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10"/>
          <w:w w:val="190"/>
        </w:rPr>
        <w:t xml:space="preserve"> </w:t>
      </w:r>
      <w:r w:rsidR="00A23879">
        <w:rPr>
          <w:rFonts w:ascii="Microsoft JhengHei" w:eastAsia="Microsoft JhengHei" w:hAnsi="Microsoft JhengHei" w:cs="Microsoft JhengHei"/>
          <w:w w:val="115"/>
        </w:rPr>
        <w:t>//</w:t>
      </w:r>
      <w:r w:rsidR="00A23879">
        <w:rPr>
          <w:rFonts w:ascii="Microsoft JhengHei" w:eastAsia="Microsoft JhengHei" w:hAnsi="Microsoft JhengHei" w:cs="Microsoft JhengHei"/>
          <w:spacing w:val="28"/>
          <w:w w:val="115"/>
        </w:rPr>
        <w:t xml:space="preserve"> </w:t>
      </w:r>
      <w:r w:rsidR="00A23879">
        <w:rPr>
          <w:rFonts w:ascii="Microsoft JhengHei" w:eastAsia="Microsoft JhengHei" w:hAnsi="Microsoft JhengHei" w:cs="Microsoft JhengHei"/>
          <w:w w:val="95"/>
        </w:rPr>
        <w:t>2014-07-01</w:t>
      </w:r>
      <w:r w:rsidR="00A23879">
        <w:rPr>
          <w:rFonts w:ascii="Microsoft JhengHei" w:eastAsia="Microsoft JhengHei" w:hAnsi="Microsoft JhengHei" w:cs="Microsoft JhengHei"/>
          <w:spacing w:val="38"/>
          <w:w w:val="95"/>
        </w:rPr>
        <w:t xml:space="preserve"> </w:t>
      </w:r>
      <w:r w:rsidR="00A23879">
        <w:rPr>
          <w:rFonts w:ascii="Microsoft JhengHei" w:eastAsia="Microsoft JhengHei" w:hAnsi="Microsoft JhengHei" w:cs="Microsoft JhengHei"/>
          <w:w w:val="95"/>
        </w:rPr>
        <w:t>12:30:30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BSONObject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obj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BasicBSONObject();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BSONTimestamp</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ts</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new</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BSONTimestamp(sec,</w:t>
      </w:r>
      <w:r>
        <w:rPr>
          <w:rFonts w:ascii="Microsoft JhengHei" w:eastAsia="Microsoft JhengHei" w:hAnsi="Microsoft JhengHei" w:cs="Microsoft JhengHei"/>
          <w:spacing w:val="31"/>
          <w:w w:val="90"/>
        </w:rPr>
        <w:t xml:space="preserve"> </w:t>
      </w:r>
      <w:r>
        <w:rPr>
          <w:rFonts w:ascii="Microsoft JhengHei" w:eastAsia="Microsoft JhengHei" w:hAnsi="Microsoft JhengHei" w:cs="Microsoft JhengHei"/>
          <w:w w:val="90"/>
        </w:rPr>
        <w:t>0);</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obj.put("timestamp",</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ts);</w:t>
      </w:r>
    </w:p>
    <w:p w:rsidR="00D032B6" w:rsidRDefault="00A23879">
      <w:pPr>
        <w:pStyle w:val="BodyText"/>
        <w:spacing w:before="66"/>
      </w:pPr>
      <w:bookmarkStart w:id="329" w:name="Java_Datasource_介绍"/>
      <w:bookmarkStart w:id="330" w:name="_bookmark152"/>
      <w:bookmarkEnd w:id="329"/>
      <w:bookmarkEnd w:id="330"/>
      <w:r>
        <w:rPr>
          <w:w w:val="95"/>
        </w:rPr>
        <w:t>Java</w:t>
      </w:r>
      <w:r>
        <w:rPr>
          <w:spacing w:val="-12"/>
          <w:w w:val="95"/>
        </w:rPr>
        <w:t xml:space="preserve"> </w:t>
      </w:r>
      <w:r>
        <w:rPr>
          <w:w w:val="95"/>
        </w:rPr>
        <w:t>Datasource</w:t>
      </w:r>
      <w:r>
        <w:rPr>
          <w:spacing w:val="-12"/>
          <w:w w:val="95"/>
        </w:rPr>
        <w:t xml:space="preserve"> </w:t>
      </w:r>
      <w:r>
        <w:rPr>
          <w:w w:val="95"/>
        </w:rPr>
        <w:t>介绍</w:t>
      </w:r>
    </w:p>
    <w:p w:rsidR="00D032B6" w:rsidRDefault="00A23879">
      <w:pPr>
        <w:pStyle w:val="BodyText"/>
        <w:spacing w:before="18"/>
      </w:pPr>
      <w:r>
        <w:rPr>
          <w:w w:val="95"/>
        </w:rPr>
        <w:t xml:space="preserve">Java </w:t>
      </w:r>
      <w:r>
        <w:rPr>
          <w:spacing w:val="8"/>
          <w:w w:val="95"/>
        </w:rPr>
        <w:t xml:space="preserve"> </w:t>
      </w:r>
      <w:r>
        <w:rPr>
          <w:w w:val="95"/>
        </w:rPr>
        <w:t xml:space="preserve">驱动的 </w:t>
      </w:r>
      <w:r>
        <w:rPr>
          <w:spacing w:val="8"/>
          <w:w w:val="95"/>
        </w:rPr>
        <w:t xml:space="preserve"> </w:t>
      </w:r>
      <w:r>
        <w:rPr>
          <w:w w:val="95"/>
        </w:rPr>
        <w:t xml:space="preserve">Datasource </w:t>
      </w:r>
      <w:r>
        <w:rPr>
          <w:spacing w:val="8"/>
          <w:w w:val="95"/>
        </w:rPr>
        <w:t xml:space="preserve"> </w:t>
      </w:r>
      <w:r>
        <w:rPr>
          <w:w w:val="95"/>
        </w:rPr>
        <w:t>提供给用户一个快速获取有效连接实例的途径。</w:t>
      </w:r>
    </w:p>
    <w:p w:rsidR="00D032B6" w:rsidRDefault="00D032B6">
      <w:pPr>
        <w:spacing w:before="9" w:line="190" w:lineRule="exact"/>
        <w:rPr>
          <w:sz w:val="19"/>
          <w:szCs w:val="19"/>
        </w:rPr>
      </w:pPr>
    </w:p>
    <w:p w:rsidR="00D032B6" w:rsidRDefault="00A23879">
      <w:pPr>
        <w:pStyle w:val="BodyText"/>
      </w:pPr>
      <w:r>
        <w:t>连接池用法</w:t>
      </w:r>
    </w:p>
    <w:p w:rsidR="00D032B6" w:rsidRDefault="00D032B6">
      <w:pPr>
        <w:spacing w:before="5" w:line="100" w:lineRule="exact"/>
        <w:rPr>
          <w:sz w:val="10"/>
          <w:szCs w:val="10"/>
        </w:rPr>
      </w:pPr>
    </w:p>
    <w:p w:rsidR="00D032B6" w:rsidRDefault="00A23879">
      <w:pPr>
        <w:pStyle w:val="BodyText"/>
        <w:spacing w:line="168" w:lineRule="auto"/>
        <w:ind w:right="218"/>
        <w:rPr>
          <w:lang w:eastAsia="zh-CN"/>
        </w:rPr>
      </w:pPr>
      <w:r>
        <w:rPr>
          <w:w w:val="95"/>
        </w:rPr>
        <w:t>使用类</w:t>
      </w:r>
      <w:r>
        <w:rPr>
          <w:spacing w:val="20"/>
          <w:w w:val="95"/>
        </w:rPr>
        <w:t xml:space="preserve"> </w:t>
      </w:r>
      <w:r>
        <w:rPr>
          <w:w w:val="95"/>
        </w:rPr>
        <w:t>SequoiadbDatasource</w:t>
      </w:r>
      <w:r>
        <w:rPr>
          <w:spacing w:val="20"/>
          <w:w w:val="95"/>
        </w:rPr>
        <w:t xml:space="preserve"> </w:t>
      </w:r>
      <w:r>
        <w:rPr>
          <w:w w:val="95"/>
        </w:rPr>
        <w:t>的</w:t>
      </w:r>
      <w:r>
        <w:rPr>
          <w:spacing w:val="20"/>
          <w:w w:val="95"/>
        </w:rPr>
        <w:t xml:space="preserve"> </w:t>
      </w:r>
      <w:r>
        <w:rPr>
          <w:w w:val="95"/>
        </w:rPr>
        <w:t>getConnection</w:t>
      </w:r>
      <w:r>
        <w:rPr>
          <w:spacing w:val="20"/>
          <w:w w:val="95"/>
        </w:rPr>
        <w:t xml:space="preserve"> </w:t>
      </w:r>
      <w:r>
        <w:rPr>
          <w:w w:val="95"/>
        </w:rPr>
        <w:t>方法从连接池中获取一个连接，使用</w:t>
      </w:r>
      <w:r>
        <w:rPr>
          <w:spacing w:val="21"/>
          <w:w w:val="95"/>
        </w:rPr>
        <w:t xml:space="preserve"> </w:t>
      </w:r>
      <w:r>
        <w:rPr>
          <w:w w:val="95"/>
        </w:rPr>
        <w:t>close</w:t>
      </w:r>
      <w:r>
        <w:rPr>
          <w:spacing w:val="20"/>
          <w:w w:val="95"/>
        </w:rPr>
        <w:t xml:space="preserve"> </w:t>
      </w:r>
      <w:r>
        <w:rPr>
          <w:w w:val="95"/>
        </w:rPr>
        <w:t>方法把取</w:t>
      </w:r>
      <w:r>
        <w:t xml:space="preserve"> 出的连接放回连接池。</w:t>
      </w:r>
      <w:r>
        <w:rPr>
          <w:lang w:eastAsia="zh-CN"/>
        </w:rPr>
        <w:t xml:space="preserve">当连接池使用的连接数到达连接上限时，下一个请求连接的操作将会等待一段时 </w:t>
      </w:r>
      <w:r>
        <w:rPr>
          <w:w w:val="95"/>
          <w:lang w:eastAsia="zh-CN"/>
        </w:rPr>
        <w:t xml:space="preserve">间，若在规定的时间内无空闲的连接可用，将抛出异常。类  </w:t>
      </w:r>
      <w:r>
        <w:rPr>
          <w:spacing w:val="50"/>
          <w:w w:val="95"/>
          <w:lang w:eastAsia="zh-CN"/>
        </w:rPr>
        <w:t xml:space="preserve"> </w:t>
      </w:r>
      <w:r>
        <w:rPr>
          <w:w w:val="95"/>
          <w:lang w:eastAsia="zh-CN"/>
        </w:rPr>
        <w:t xml:space="preserve">ConfigOptions  </w:t>
      </w:r>
      <w:r>
        <w:rPr>
          <w:spacing w:val="51"/>
          <w:w w:val="95"/>
          <w:lang w:eastAsia="zh-CN"/>
        </w:rPr>
        <w:t xml:space="preserve"> </w:t>
      </w:r>
      <w:r>
        <w:rPr>
          <w:w w:val="95"/>
          <w:lang w:eastAsia="zh-CN"/>
        </w:rPr>
        <w:t>可以设置连接的各项参数。类</w:t>
      </w:r>
      <w:r>
        <w:rPr>
          <w:lang w:eastAsia="zh-CN"/>
        </w:rPr>
        <w:t xml:space="preserve"> </w:t>
      </w:r>
      <w:r>
        <w:rPr>
          <w:w w:val="95"/>
          <w:lang w:eastAsia="zh-CN"/>
        </w:rPr>
        <w:t xml:space="preserve">SequoiadbOption </w:t>
      </w:r>
      <w:r>
        <w:rPr>
          <w:spacing w:val="28"/>
          <w:w w:val="95"/>
          <w:lang w:eastAsia="zh-CN"/>
        </w:rPr>
        <w:t xml:space="preserve"> </w:t>
      </w:r>
      <w:r>
        <w:rPr>
          <w:w w:val="95"/>
          <w:lang w:eastAsia="zh-CN"/>
        </w:rPr>
        <w:t>中可以设置连接池的各种参数。</w:t>
      </w:r>
    </w:p>
    <w:p w:rsidR="00D032B6" w:rsidRDefault="00A23879">
      <w:pPr>
        <w:pStyle w:val="BodyText"/>
        <w:spacing w:before="34"/>
        <w:rPr>
          <w:lang w:eastAsia="zh-CN"/>
        </w:rPr>
      </w:pPr>
      <w:r>
        <w:rPr>
          <w:lang w:eastAsia="zh-CN"/>
        </w:rPr>
        <w:t>详情请查看相关API介绍。</w:t>
      </w:r>
    </w:p>
    <w:p w:rsidR="00D032B6" w:rsidRDefault="00D032B6">
      <w:pPr>
        <w:spacing w:before="9" w:line="190" w:lineRule="exact"/>
        <w:rPr>
          <w:sz w:val="19"/>
          <w:szCs w:val="19"/>
          <w:lang w:eastAsia="zh-CN"/>
        </w:rPr>
      </w:pPr>
    </w:p>
    <w:p w:rsidR="00D032B6" w:rsidRDefault="00035F6E">
      <w:pPr>
        <w:pStyle w:val="BodyText"/>
        <w:rPr>
          <w:lang w:eastAsia="zh-CN"/>
        </w:rPr>
      </w:pPr>
      <w:r>
        <w:pict>
          <v:group id="_x0000_s3179" style="position:absolute;left:0;text-align:left;margin-left:81.7pt;margin-top:23.85pt;width:473.6pt;height:243.8pt;z-index:-251872256;mso-position-horizontal-relative:page" coordorigin="1634,477" coordsize="9472,4876">
            <v:shape id="_x0000_s3180" style="position:absolute;left:1634;top:477;width:9472;height:4876" coordorigin="1634,477" coordsize="9472,4876" path="m1634,477r9472,l11106,5353r-9472,l1634,477xe" fillcolor="#efefef" stroked="f">
              <v:path arrowok="t"/>
            </v:shape>
            <w10:wrap anchorx="page"/>
          </v:group>
        </w:pict>
      </w:r>
      <w:r w:rsidR="00A23879">
        <w:rPr>
          <w:lang w:eastAsia="zh-CN"/>
        </w:rPr>
        <w:t>例子</w:t>
      </w:r>
    </w:p>
    <w:p w:rsidR="00D032B6" w:rsidRDefault="00D032B6">
      <w:pPr>
        <w:spacing w:before="3" w:line="130" w:lineRule="exact"/>
        <w:rPr>
          <w:sz w:val="13"/>
          <w:szCs w:val="13"/>
          <w:lang w:eastAsia="zh-CN"/>
        </w:rPr>
      </w:pPr>
    </w:p>
    <w:p w:rsidR="00D032B6" w:rsidRDefault="00A23879">
      <w:pPr>
        <w:pStyle w:val="BodyText"/>
        <w:spacing w:line="147" w:lineRule="auto"/>
        <w:ind w:right="5774"/>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SequoiadbDatasource </w:t>
      </w:r>
      <w:r>
        <w:rPr>
          <w:rFonts w:ascii="Microsoft JhengHei" w:eastAsia="Microsoft JhengHei" w:hAnsi="Microsoft JhengHei" w:cs="Microsoft JhengHei"/>
          <w:spacing w:val="41"/>
          <w:w w:val="90"/>
          <w:lang w:eastAsia="zh-CN"/>
        </w:rPr>
        <w:t xml:space="preserve"> </w:t>
      </w:r>
      <w:r>
        <w:rPr>
          <w:rFonts w:ascii="Microsoft JhengHei" w:eastAsia="Microsoft JhengHei" w:hAnsi="Microsoft JhengHei" w:cs="Microsoft JhengHei"/>
          <w:w w:val="90"/>
          <w:lang w:eastAsia="zh-CN"/>
        </w:rPr>
        <w:t xml:space="preserve">ds </w:t>
      </w:r>
      <w:r>
        <w:rPr>
          <w:rFonts w:ascii="Microsoft JhengHei" w:eastAsia="Microsoft JhengHei" w:hAnsi="Microsoft JhengHei" w:cs="Microsoft JhengHei"/>
          <w:spacing w:val="42"/>
          <w:w w:val="90"/>
          <w:lang w:eastAsia="zh-CN"/>
        </w:rPr>
        <w:t xml:space="preserve"> </w:t>
      </w: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spacing w:val="42"/>
          <w:w w:val="90"/>
          <w:lang w:eastAsia="zh-CN"/>
        </w:rPr>
        <w:t xml:space="preserve"> </w:t>
      </w:r>
      <w:r>
        <w:rPr>
          <w:rFonts w:ascii="Microsoft JhengHei" w:eastAsia="Microsoft JhengHei" w:hAnsi="Microsoft JhengHei" w:cs="Microsoft JhengHei"/>
          <w:lang w:eastAsia="zh-CN"/>
        </w:rPr>
        <w:t>null;</w:t>
      </w:r>
      <w:r>
        <w:rPr>
          <w:rFonts w:ascii="Microsoft JhengHei" w:eastAsia="Microsoft JhengHei" w:hAnsi="Microsoft JhengHei" w:cs="Microsoft JhengHei"/>
          <w:w w:val="127"/>
          <w:lang w:eastAsia="zh-CN"/>
        </w:rPr>
        <w:t xml:space="preserve"> </w:t>
      </w:r>
      <w:r>
        <w:rPr>
          <w:rFonts w:ascii="Microsoft JhengHei" w:eastAsia="Microsoft JhengHei" w:hAnsi="Microsoft JhengHei" w:cs="Microsoft JhengHei"/>
          <w:w w:val="90"/>
          <w:lang w:eastAsia="zh-CN"/>
        </w:rPr>
        <w:t xml:space="preserve">Sequoiadb </w:t>
      </w:r>
      <w:r>
        <w:rPr>
          <w:rFonts w:ascii="Microsoft JhengHei" w:eastAsia="Microsoft JhengHei" w:hAnsi="Microsoft JhengHei" w:cs="Microsoft JhengHei"/>
          <w:spacing w:val="17"/>
          <w:w w:val="90"/>
          <w:lang w:eastAsia="zh-CN"/>
        </w:rPr>
        <w:t xml:space="preserve"> </w:t>
      </w:r>
      <w:r>
        <w:rPr>
          <w:rFonts w:ascii="Microsoft JhengHei" w:eastAsia="Microsoft JhengHei" w:hAnsi="Microsoft JhengHei" w:cs="Microsoft JhengHei"/>
          <w:w w:val="90"/>
          <w:lang w:eastAsia="zh-CN"/>
        </w:rPr>
        <w:t xml:space="preserve">db </w:t>
      </w:r>
      <w:r>
        <w:rPr>
          <w:rFonts w:ascii="Microsoft JhengHei" w:eastAsia="Microsoft JhengHei" w:hAnsi="Microsoft JhengHei" w:cs="Microsoft JhengHei"/>
          <w:spacing w:val="17"/>
          <w:w w:val="90"/>
          <w:lang w:eastAsia="zh-CN"/>
        </w:rPr>
        <w:t xml:space="preserve"> </w:t>
      </w: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spacing w:val="17"/>
          <w:w w:val="90"/>
          <w:lang w:eastAsia="zh-CN"/>
        </w:rPr>
        <w:t xml:space="preserve"> </w:t>
      </w:r>
      <w:r>
        <w:rPr>
          <w:rFonts w:ascii="Microsoft JhengHei" w:eastAsia="Microsoft JhengHei" w:hAnsi="Microsoft JhengHei" w:cs="Microsoft JhengHei"/>
          <w:lang w:eastAsia="zh-CN"/>
        </w:rPr>
        <w:t>null;</w:t>
      </w:r>
    </w:p>
    <w:p w:rsidR="00D032B6" w:rsidRDefault="00A23879">
      <w:pPr>
        <w:pStyle w:val="BodyText"/>
        <w:spacing w:line="226" w:lineRule="exact"/>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ArrayList&lt;String&gt; </w:t>
      </w:r>
      <w:r>
        <w:rPr>
          <w:rFonts w:ascii="Microsoft JhengHei" w:eastAsia="Microsoft JhengHei" w:hAnsi="Microsoft JhengHei" w:cs="Microsoft JhengHei"/>
          <w:spacing w:val="27"/>
          <w:lang w:eastAsia="zh-CN"/>
        </w:rPr>
        <w:t xml:space="preserve"> </w:t>
      </w:r>
      <w:r>
        <w:rPr>
          <w:rFonts w:ascii="Microsoft JhengHei" w:eastAsia="Microsoft JhengHei" w:hAnsi="Microsoft JhengHei" w:cs="Microsoft JhengHei"/>
          <w:lang w:eastAsia="zh-CN"/>
        </w:rPr>
        <w:t xml:space="preserve">urls </w:t>
      </w:r>
      <w:r>
        <w:rPr>
          <w:rFonts w:ascii="Microsoft JhengHei" w:eastAsia="Microsoft JhengHei" w:hAnsi="Microsoft JhengHei" w:cs="Microsoft JhengHei"/>
          <w:spacing w:val="28"/>
          <w:lang w:eastAsia="zh-CN"/>
        </w:rPr>
        <w:t xml:space="preserve"> </w:t>
      </w:r>
      <w:r>
        <w:rPr>
          <w:rFonts w:ascii="Microsoft JhengHei" w:eastAsia="Microsoft JhengHei" w:hAnsi="Microsoft JhengHei" w:cs="Microsoft JhengHei"/>
          <w:w w:val="95"/>
          <w:lang w:eastAsia="zh-CN"/>
        </w:rPr>
        <w:t xml:space="preserve">= </w:t>
      </w:r>
      <w:r>
        <w:rPr>
          <w:rFonts w:ascii="Microsoft JhengHei" w:eastAsia="Microsoft JhengHei" w:hAnsi="Microsoft JhengHei" w:cs="Microsoft JhengHei"/>
          <w:spacing w:val="33"/>
          <w:w w:val="95"/>
          <w:lang w:eastAsia="zh-CN"/>
        </w:rPr>
        <w:t xml:space="preserve"> </w:t>
      </w:r>
      <w:r>
        <w:rPr>
          <w:rFonts w:ascii="Microsoft JhengHei" w:eastAsia="Microsoft JhengHei" w:hAnsi="Microsoft JhengHei" w:cs="Microsoft JhengHei"/>
          <w:w w:val="95"/>
          <w:lang w:eastAsia="zh-CN"/>
        </w:rPr>
        <w:t xml:space="preserve">new </w:t>
      </w:r>
      <w:r>
        <w:rPr>
          <w:rFonts w:ascii="Microsoft JhengHei" w:eastAsia="Microsoft JhengHei" w:hAnsi="Microsoft JhengHei" w:cs="Microsoft JhengHei"/>
          <w:spacing w:val="32"/>
          <w:w w:val="95"/>
          <w:lang w:eastAsia="zh-CN"/>
        </w:rPr>
        <w:t xml:space="preserve"> </w:t>
      </w:r>
      <w:r>
        <w:rPr>
          <w:rFonts w:ascii="Microsoft JhengHei" w:eastAsia="Microsoft JhengHei" w:hAnsi="Microsoft JhengHei" w:cs="Microsoft JhengHei"/>
          <w:lang w:eastAsia="zh-CN"/>
        </w:rPr>
        <w:t>ArrayList&lt;String&gt;();</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ConfigOptions </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90"/>
        </w:rPr>
        <w:t xml:space="preserve">nwOpt </w:t>
      </w:r>
      <w:r>
        <w:rPr>
          <w:rFonts w:ascii="Microsoft JhengHei" w:eastAsia="Microsoft JhengHei" w:hAnsi="Microsoft JhengHei" w:cs="Microsoft JhengHei"/>
          <w:spacing w:val="1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6"/>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90"/>
        </w:rPr>
        <w:t>ConfigOptions();</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定义连接选项</w:t>
      </w:r>
    </w:p>
    <w:p w:rsidR="00D032B6" w:rsidRDefault="00A23879">
      <w:pPr>
        <w:pStyle w:val="BodyText"/>
        <w:tabs>
          <w:tab w:val="left" w:pos="6033"/>
        </w:tabs>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90"/>
        </w:rPr>
        <w:t xml:space="preserve">SequoiadbOption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 xml:space="preserve">dsOpt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 xml:space="preserve">new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SequoiadbOption();</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定义连接池选项</w:t>
      </w:r>
    </w:p>
    <w:p w:rsidR="00D032B6" w:rsidRDefault="00D032B6">
      <w:pPr>
        <w:spacing w:before="3" w:line="190" w:lineRule="exact"/>
        <w:rPr>
          <w:sz w:val="19"/>
          <w:szCs w:val="19"/>
        </w:rPr>
      </w:pPr>
    </w:p>
    <w:p w:rsidR="00D032B6" w:rsidRDefault="00A23879">
      <w:pPr>
        <w:pStyle w:val="BodyText"/>
        <w:spacing w:line="147" w:lineRule="auto"/>
        <w:ind w:right="6406"/>
        <w:jc w:val="both"/>
        <w:rPr>
          <w:rFonts w:ascii="Microsoft JhengHei" w:eastAsia="Microsoft JhengHei" w:hAnsi="Microsoft JhengHei" w:cs="Microsoft JhengHei"/>
        </w:rPr>
      </w:pPr>
      <w:r>
        <w:rPr>
          <w:rFonts w:ascii="Microsoft JhengHei" w:eastAsia="Microsoft JhengHei" w:hAnsi="Microsoft JhengHei" w:cs="Microsoft JhengHei"/>
        </w:rPr>
        <w:t>urls.add("ubuntu-dev1:11810");</w:t>
      </w:r>
      <w:r>
        <w:rPr>
          <w:rFonts w:ascii="Microsoft JhengHei" w:eastAsia="Microsoft JhengHei" w:hAnsi="Microsoft JhengHei" w:cs="Microsoft JhengHei"/>
          <w:w w:val="101"/>
        </w:rPr>
        <w:t xml:space="preserve"> </w:t>
      </w:r>
      <w:r>
        <w:rPr>
          <w:rFonts w:ascii="Microsoft JhengHei" w:eastAsia="Microsoft JhengHei" w:hAnsi="Microsoft JhengHei" w:cs="Microsoft JhengHei"/>
        </w:rPr>
        <w:t>urls.add("ubuntu-dev2:11810");</w:t>
      </w:r>
      <w:r>
        <w:rPr>
          <w:rFonts w:ascii="Microsoft JhengHei" w:eastAsia="Microsoft JhengHei" w:hAnsi="Microsoft JhengHei" w:cs="Microsoft JhengHei"/>
          <w:w w:val="101"/>
        </w:rPr>
        <w:t xml:space="preserve"> </w:t>
      </w:r>
      <w:r>
        <w:rPr>
          <w:rFonts w:ascii="Microsoft JhengHei" w:eastAsia="Microsoft JhengHei" w:hAnsi="Microsoft JhengHei" w:cs="Microsoft JhengHei"/>
        </w:rPr>
        <w:t>urls.add("ubuntu-dev3:11810");</w:t>
      </w:r>
    </w:p>
    <w:p w:rsidR="00D032B6" w:rsidRDefault="00D032B6">
      <w:pPr>
        <w:spacing w:before="12" w:line="200" w:lineRule="exact"/>
        <w:rPr>
          <w:sz w:val="20"/>
          <w:szCs w:val="20"/>
        </w:rPr>
      </w:pPr>
    </w:p>
    <w:p w:rsidR="00D032B6" w:rsidRDefault="00A23879">
      <w:pPr>
        <w:pStyle w:val="BodyText"/>
        <w:tabs>
          <w:tab w:val="left" w:pos="5833"/>
          <w:tab w:val="left" w:pos="6133"/>
        </w:tabs>
        <w:spacing w:line="147" w:lineRule="auto"/>
        <w:ind w:right="906"/>
        <w:rPr>
          <w:rFonts w:ascii="Microsoft JhengHei" w:eastAsia="Microsoft JhengHei" w:hAnsi="Microsoft JhengHei" w:cs="Microsoft JhengHei"/>
        </w:rPr>
      </w:pPr>
      <w:r>
        <w:rPr>
          <w:rFonts w:ascii="Microsoft JhengHei" w:eastAsia="Microsoft JhengHei" w:hAnsi="Microsoft JhengHei" w:cs="Microsoft JhengHei"/>
        </w:rPr>
        <w:t>nwOpt.setConnectTimeout(500);</w:t>
      </w:r>
      <w:r>
        <w:rPr>
          <w:rFonts w:ascii="Microsoft JhengHei" w:eastAsia="Microsoft JhengHei" w:hAnsi="Microsoft JhengHei" w:cs="Microsoft JhengHei"/>
        </w:rPr>
        <w:tab/>
      </w:r>
      <w:r>
        <w:rPr>
          <w:rFonts w:ascii="Microsoft JhengHei" w:eastAsia="Microsoft JhengHei" w:hAnsi="Microsoft JhengHei" w:cs="Microsoft JhengHei"/>
        </w:rPr>
        <w:tab/>
        <w:t>// 设置若连接失败，超时时间（ms）</w:t>
      </w:r>
      <w:r>
        <w:rPr>
          <w:rFonts w:ascii="Microsoft JhengHei" w:eastAsia="Microsoft JhengHei" w:hAnsi="Microsoft JhengHei" w:cs="Microsoft JhengHei"/>
          <w:w w:val="88"/>
        </w:rPr>
        <w:t xml:space="preserve"> </w:t>
      </w:r>
      <w:r>
        <w:rPr>
          <w:rFonts w:ascii="Microsoft JhengHei" w:eastAsia="Microsoft JhengHei" w:hAnsi="Microsoft JhengHei" w:cs="Microsoft JhengHei"/>
        </w:rPr>
        <w:t>nwOpt.setMaxAutoConnectRetryTime(0);</w:t>
      </w:r>
      <w:r>
        <w:rPr>
          <w:rFonts w:ascii="Microsoft JhengHei" w:eastAsia="Microsoft JhengHei" w:hAnsi="Microsoft JhengHei" w:cs="Microsoft JhengHei"/>
        </w:rPr>
        <w:tab/>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设置若连接失败，重试次数</w:t>
      </w:r>
    </w:p>
    <w:p w:rsidR="00D032B6" w:rsidRDefault="00A23879">
      <w:pPr>
        <w:pStyle w:val="BodyText"/>
        <w:spacing w:before="99" w:line="339" w:lineRule="exact"/>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以下设置的都是</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SequoiadbOption</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的默认值</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05"/>
        </w:rPr>
        <w:t>dsOpt.setMaxConnectionNum(500);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设置连接池最大连接数</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05"/>
        </w:rPr>
        <w:t>dsOpt.setInitConnectionNum(10);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初始化连接池时，创建连接的数量</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10"/>
        </w:rPr>
        <w:t>dsOpt.setDeltaIncCount(10)</w:t>
      </w:r>
      <w:r>
        <w:rPr>
          <w:rFonts w:ascii="Microsoft JhengHei" w:eastAsia="Microsoft JhengHei" w:hAnsi="Microsoft JhengHei" w:cs="Microsoft JhengHei"/>
          <w:spacing w:val="34"/>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18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当池中没有可用连接时，增加连接的数量</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dsOpt.setMaxIdeNum(10);</w:t>
      </w:r>
      <w:r>
        <w:rPr>
          <w:rFonts w:ascii="Microsoft JhengHei" w:eastAsia="Microsoft JhengHei" w:hAnsi="Microsoft JhengHei" w:cs="Microsoft JhengHei"/>
        </w:rPr>
        <w:tab/>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周期清理多余的空闲连接时，应保留连接的</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数量</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05"/>
        </w:rPr>
        <w:t>dsOpt.setTimeout(5</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1000);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当已使用的连接数到达设置的最大连接数</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时（500），请求连接的等待时间。</w:t>
      </w:r>
    </w:p>
    <w:p w:rsidR="00D032B6" w:rsidRDefault="00A23879">
      <w:pPr>
        <w:pStyle w:val="BodyText"/>
        <w:tabs>
          <w:tab w:val="left" w:pos="6133"/>
        </w:tabs>
        <w:spacing w:line="212" w:lineRule="exact"/>
        <w:rPr>
          <w:rFonts w:ascii="Microsoft JhengHei" w:eastAsia="Microsoft JhengHei" w:hAnsi="Microsoft JhengHei" w:cs="Microsoft JhengHei"/>
        </w:rPr>
      </w:pPr>
      <w:r>
        <w:rPr>
          <w:rFonts w:ascii="Microsoft JhengHei" w:eastAsia="Microsoft JhengHei" w:hAnsi="Microsoft JhengHei" w:cs="Microsoft JhengHei"/>
          <w:w w:val="105"/>
        </w:rPr>
        <w:t>dsOpt.setAbandonTime(10</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60</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1000);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连接存活时间，当连接空闲时间超过连接存</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活时间，将被连接池丢弃</w:t>
      </w:r>
    </w:p>
    <w:p w:rsidR="00D032B6" w:rsidRDefault="00D032B6">
      <w:pPr>
        <w:spacing w:line="217" w:lineRule="exact"/>
        <w:rPr>
          <w:rFonts w:ascii="Microsoft JhengHei" w:eastAsia="Microsoft JhengHei" w:hAnsi="Microsoft JhengHei" w:cs="Microsoft JhengHei"/>
          <w:lang w:eastAsia="zh-CN"/>
        </w:rPr>
        <w:sectPr w:rsidR="00D032B6">
          <w:type w:val="continuous"/>
          <w:pgSz w:w="12240" w:h="15840"/>
          <w:pgMar w:top="1480" w:right="1200" w:bottom="280" w:left="700" w:header="720" w:footer="720" w:gutter="0"/>
          <w:cols w:space="720"/>
        </w:sectPr>
      </w:pPr>
    </w:p>
    <w:p w:rsidR="00D032B6" w:rsidRDefault="00D032B6">
      <w:pPr>
        <w:spacing w:before="7" w:line="120" w:lineRule="exact"/>
        <w:rPr>
          <w:sz w:val="12"/>
          <w:szCs w:val="12"/>
          <w:lang w:eastAsia="zh-CN"/>
        </w:rPr>
      </w:pPr>
    </w:p>
    <w:p w:rsidR="00D032B6" w:rsidRDefault="00A23879">
      <w:pPr>
        <w:pStyle w:val="BodyText"/>
        <w:tabs>
          <w:tab w:val="left" w:pos="5313"/>
        </w:tabs>
        <w:spacing w:before="91" w:line="147" w:lineRule="auto"/>
        <w:ind w:left="113" w:right="2026"/>
        <w:rPr>
          <w:rFonts w:ascii="Microsoft JhengHei" w:eastAsia="Microsoft JhengHei" w:hAnsi="Microsoft JhengHei" w:cs="Microsoft JhengHei"/>
        </w:rPr>
      </w:pPr>
      <w:r>
        <w:rPr>
          <w:rFonts w:ascii="Microsoft JhengHei" w:eastAsia="Microsoft JhengHei" w:hAnsi="Microsoft JhengHei" w:cs="Microsoft JhengHei"/>
          <w:w w:val="105"/>
        </w:rPr>
        <w:t>dsOpt.setRecheckCyclePeriod(1</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60</w:t>
      </w:r>
      <w:r>
        <w:rPr>
          <w:rFonts w:ascii="Microsoft JhengHei" w:eastAsia="Microsoft JhengHei" w:hAnsi="Microsoft JhengHei" w:cs="Microsoft JhengHei"/>
          <w:spacing w:val="27"/>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1000);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 xml:space="preserve">清除多余空闲连接的周期 </w:t>
      </w:r>
      <w:r>
        <w:rPr>
          <w:rFonts w:ascii="Microsoft JhengHei" w:eastAsia="Microsoft JhengHei" w:hAnsi="Microsoft JhengHei" w:cs="Microsoft JhengHei"/>
          <w:w w:val="105"/>
        </w:rPr>
        <w:t>dsOpt.setRecaptureConnPeriod(10</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60</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1000);</w:t>
      </w:r>
      <w:r>
        <w:rPr>
          <w:rFonts w:ascii="Microsoft JhengHei" w:eastAsia="Microsoft JhengHei" w:hAnsi="Microsoft JhengHei" w:cs="Microsoft JhengHei"/>
          <w:w w:val="105"/>
        </w:rPr>
        <w:tab/>
      </w:r>
      <w:r>
        <w:rPr>
          <w:rFonts w:ascii="Microsoft JhengHei" w:eastAsia="Microsoft JhengHei" w:hAnsi="Microsoft JhengHei" w:cs="Microsoft JhengHei"/>
        </w:rPr>
        <w:t xml:space="preserv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检测并取回异常地址的周期</w:t>
      </w:r>
    </w:p>
    <w:p w:rsidR="00D032B6" w:rsidRDefault="00A23879">
      <w:pPr>
        <w:pStyle w:val="BodyText"/>
        <w:spacing w:before="99" w:line="339" w:lineRule="exact"/>
        <w:ind w:left="113"/>
        <w:rPr>
          <w:rFonts w:ascii="Microsoft JhengHei" w:eastAsia="Microsoft JhengHei" w:hAnsi="Microsoft JhengHei" w:cs="Microsoft JhengHei"/>
        </w:rPr>
      </w:pPr>
      <w:r>
        <w:rPr>
          <w:rFonts w:ascii="Microsoft JhengHei" w:eastAsia="Microsoft JhengHei" w:hAnsi="Microsoft JhengHei" w:cs="Microsoft JhengHei"/>
          <w:w w:val="95"/>
        </w:rPr>
        <w:t xml:space="preserve">ds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new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SequoiadbDatasource(urls,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110"/>
        </w:rPr>
        <w:t xml:space="preserve">"", </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110"/>
        </w:rPr>
        <w:t xml:space="preserve">"", </w:t>
      </w:r>
      <w:r>
        <w:rPr>
          <w:rFonts w:ascii="Microsoft JhengHei" w:eastAsia="Microsoft JhengHei" w:hAnsi="Microsoft JhengHei" w:cs="Microsoft JhengHei"/>
          <w:spacing w:val="8"/>
          <w:w w:val="110"/>
        </w:rPr>
        <w:t xml:space="preserve"> </w:t>
      </w:r>
      <w:r>
        <w:rPr>
          <w:rFonts w:ascii="Microsoft JhengHei" w:eastAsia="Microsoft JhengHei" w:hAnsi="Microsoft JhengHei" w:cs="Microsoft JhengHei"/>
          <w:w w:val="95"/>
        </w:rPr>
        <w:t xml:space="preserve">nwOpt,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dsOpt);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创建连接池</w:t>
      </w:r>
    </w:p>
    <w:p w:rsidR="00D032B6" w:rsidRDefault="00A23879">
      <w:pPr>
        <w:pStyle w:val="BodyText"/>
        <w:tabs>
          <w:tab w:val="left" w:pos="5913"/>
        </w:tabs>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90"/>
        </w:rPr>
        <w:t>ds.getConnection();</w:t>
      </w:r>
      <w:r>
        <w:rPr>
          <w:rFonts w:ascii="Microsoft JhengHei" w:eastAsia="Microsoft JhengHei" w:hAnsi="Microsoft JhengHei" w:cs="Microsoft JhengHei"/>
          <w:w w:val="90"/>
        </w:rPr>
        <w:tab/>
        <w:t xml:space="preserve">//     </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从连接池获取连接</w:t>
      </w:r>
    </w:p>
    <w:p w:rsidR="00D032B6" w:rsidRDefault="00A23879">
      <w:pPr>
        <w:pStyle w:val="BodyText"/>
        <w:tabs>
          <w:tab w:val="left" w:pos="5913"/>
        </w:tabs>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do</w:t>
      </w:r>
      <w:r>
        <w:rPr>
          <w:rFonts w:ascii="Microsoft JhengHei" w:eastAsia="Microsoft JhengHei" w:hAnsi="Microsoft JhengHei" w:cs="Microsoft JhengHei"/>
          <w:spacing w:val="47"/>
        </w:rPr>
        <w:t xml:space="preserve"> </w:t>
      </w:r>
      <w:r>
        <w:rPr>
          <w:rFonts w:ascii="Microsoft JhengHei" w:eastAsia="Microsoft JhengHei" w:hAnsi="Microsoft JhengHei" w:cs="Microsoft JhengHei"/>
        </w:rPr>
        <w:t>something</w:t>
      </w:r>
      <w:r>
        <w:rPr>
          <w:rFonts w:ascii="Microsoft JhengHei" w:eastAsia="Microsoft JhengHei" w:hAnsi="Microsoft JhengHei" w:cs="Microsoft JhengHei"/>
          <w:spacing w:val="48"/>
        </w:rPr>
        <w:t xml:space="preserve"> </w:t>
      </w:r>
      <w:r>
        <w:rPr>
          <w:rFonts w:ascii="Microsoft JhengHei" w:eastAsia="Microsoft JhengHei" w:hAnsi="Microsoft JhengHei" w:cs="Microsoft JhengHei"/>
        </w:rPr>
        <w:t>else</w:t>
      </w:r>
      <w:r>
        <w:rPr>
          <w:rFonts w:ascii="Microsoft JhengHei" w:eastAsia="Microsoft JhengHei" w:hAnsi="Microsoft JhengHei" w:cs="Microsoft JhengHei"/>
        </w:rPr>
        <w:tab/>
        <w:t xml:space="preserv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使用连接进行业务操作</w:t>
      </w:r>
    </w:p>
    <w:p w:rsidR="00D032B6" w:rsidRDefault="00035F6E">
      <w:pPr>
        <w:pStyle w:val="BodyText"/>
        <w:spacing w:line="217" w:lineRule="exact"/>
        <w:ind w:left="113"/>
        <w:rPr>
          <w:rFonts w:ascii="Microsoft JhengHei" w:eastAsia="Microsoft JhengHei" w:hAnsi="Microsoft JhengHei" w:cs="Microsoft JhengHei"/>
        </w:rPr>
      </w:pPr>
      <w:r w:rsidRPr="00035F6E">
        <w:pict>
          <v:group id="_x0000_s3177" style="position:absolute;left:0;text-align:left;margin-left:81.7pt;margin-top:-64.15pt;width:473.6pt;height:74.2pt;z-index:-251871232;mso-position-horizontal-relative:page" coordorigin="1634,-1283" coordsize="9472,1484">
            <v:shape id="_x0000_s3178" style="position:absolute;left:1634;top:-1283;width:9472;height:1484" coordorigin="1634,-1283" coordsize="9472,1484" path="m1634,-1283r9472,l11106,201r-9472,l1634,-1283xe" fillcolor="#efefef" stroked="f">
              <v:path arrowok="t"/>
            </v:shape>
            <w10:wrap anchorx="page"/>
          </v:group>
        </w:pict>
      </w:r>
      <w:r w:rsidR="00A23879">
        <w:rPr>
          <w:rFonts w:ascii="Microsoft JhengHei" w:eastAsia="Microsoft JhengHei" w:hAnsi="Microsoft JhengHei" w:cs="Microsoft JhengHei"/>
          <w:w w:val="110"/>
        </w:rPr>
        <w:t>ds.close(db);</w:t>
      </w:r>
    </w:p>
    <w:p w:rsidR="00D032B6" w:rsidRDefault="00A23879">
      <w:pPr>
        <w:pStyle w:val="BodyText"/>
        <w:spacing w:before="66"/>
        <w:ind w:left="113"/>
      </w:pPr>
      <w:bookmarkStart w:id="331" w:name="SQL_to_SequoiaDB_shell_to_Java"/>
      <w:bookmarkStart w:id="332" w:name="_bookmark153"/>
      <w:bookmarkEnd w:id="331"/>
      <w:bookmarkEnd w:id="332"/>
      <w:r>
        <w:rPr>
          <w:w w:val="90"/>
        </w:rPr>
        <w:t>SQL</w:t>
      </w:r>
      <w:r>
        <w:rPr>
          <w:spacing w:val="11"/>
          <w:w w:val="90"/>
        </w:rPr>
        <w:t xml:space="preserve"> </w:t>
      </w:r>
      <w:r>
        <w:rPr>
          <w:w w:val="90"/>
        </w:rPr>
        <w:t>to</w:t>
      </w:r>
      <w:r>
        <w:rPr>
          <w:spacing w:val="11"/>
          <w:w w:val="90"/>
        </w:rPr>
        <w:t xml:space="preserve"> </w:t>
      </w:r>
      <w:r>
        <w:rPr>
          <w:w w:val="90"/>
        </w:rPr>
        <w:t>SequoiaDB</w:t>
      </w:r>
      <w:r>
        <w:rPr>
          <w:spacing w:val="11"/>
          <w:w w:val="90"/>
        </w:rPr>
        <w:t xml:space="preserve"> </w:t>
      </w:r>
      <w:r>
        <w:rPr>
          <w:w w:val="90"/>
        </w:rPr>
        <w:t>shell</w:t>
      </w:r>
      <w:r>
        <w:rPr>
          <w:spacing w:val="11"/>
          <w:w w:val="90"/>
        </w:rPr>
        <w:t xml:space="preserve"> </w:t>
      </w:r>
      <w:r>
        <w:rPr>
          <w:w w:val="90"/>
        </w:rPr>
        <w:t>to</w:t>
      </w:r>
      <w:r>
        <w:rPr>
          <w:spacing w:val="11"/>
          <w:w w:val="90"/>
        </w:rPr>
        <w:t xml:space="preserve"> </w:t>
      </w:r>
      <w:r>
        <w:rPr>
          <w:w w:val="90"/>
        </w:rPr>
        <w:t>Java</w:t>
      </w:r>
    </w:p>
    <w:p w:rsidR="00D032B6" w:rsidRDefault="00D032B6">
      <w:pPr>
        <w:spacing w:before="5" w:line="100" w:lineRule="exact"/>
        <w:rPr>
          <w:sz w:val="10"/>
          <w:szCs w:val="10"/>
        </w:rPr>
      </w:pPr>
    </w:p>
    <w:p w:rsidR="00D032B6" w:rsidRDefault="00A23879">
      <w:pPr>
        <w:pStyle w:val="BodyText"/>
        <w:spacing w:line="168" w:lineRule="auto"/>
        <w:ind w:left="113" w:right="295"/>
      </w:pPr>
      <w:r>
        <w:rPr>
          <w:w w:val="95"/>
        </w:rPr>
        <w:t>SequoiaDB</w:t>
      </w:r>
      <w:r>
        <w:rPr>
          <w:spacing w:val="30"/>
          <w:w w:val="95"/>
        </w:rPr>
        <w:t xml:space="preserve"> </w:t>
      </w:r>
      <w:r>
        <w:rPr>
          <w:w w:val="95"/>
        </w:rPr>
        <w:t>的查询用</w:t>
      </w:r>
      <w:r>
        <w:rPr>
          <w:spacing w:val="31"/>
          <w:w w:val="95"/>
        </w:rPr>
        <w:t xml:space="preserve"> </w:t>
      </w:r>
      <w:r>
        <w:rPr>
          <w:w w:val="95"/>
        </w:rPr>
        <w:t>json（bson）对象表示，下表以例子的形式显示了</w:t>
      </w:r>
      <w:r>
        <w:rPr>
          <w:spacing w:val="31"/>
          <w:w w:val="95"/>
        </w:rPr>
        <w:t xml:space="preserve"> </w:t>
      </w:r>
      <w:r>
        <w:rPr>
          <w:w w:val="95"/>
        </w:rPr>
        <w:t>SQL</w:t>
      </w:r>
      <w:r>
        <w:rPr>
          <w:spacing w:val="31"/>
          <w:w w:val="95"/>
        </w:rPr>
        <w:t xml:space="preserve"> </w:t>
      </w:r>
      <w:r>
        <w:rPr>
          <w:w w:val="95"/>
        </w:rPr>
        <w:t>语句，SequoiaDB</w:t>
      </w:r>
      <w:r>
        <w:rPr>
          <w:spacing w:val="31"/>
          <w:w w:val="95"/>
        </w:rPr>
        <w:t xml:space="preserve"> </w:t>
      </w:r>
      <w:r>
        <w:rPr>
          <w:w w:val="95"/>
        </w:rPr>
        <w:t>shell</w:t>
      </w:r>
      <w:r>
        <w:rPr>
          <w:spacing w:val="31"/>
          <w:w w:val="95"/>
        </w:rPr>
        <w:t xml:space="preserve"> </w:t>
      </w:r>
      <w:r>
        <w:rPr>
          <w:w w:val="95"/>
        </w:rPr>
        <w:t>语句和</w:t>
      </w:r>
      <w:r>
        <w:t xml:space="preserve"> </w:t>
      </w:r>
      <w:r>
        <w:rPr>
          <w:w w:val="95"/>
        </w:rPr>
        <w:t>SequoiaDB</w:t>
      </w:r>
      <w:r>
        <w:rPr>
          <w:spacing w:val="33"/>
          <w:w w:val="95"/>
        </w:rPr>
        <w:t xml:space="preserve"> </w:t>
      </w:r>
      <w:r>
        <w:rPr>
          <w:w w:val="95"/>
        </w:rPr>
        <w:t>Java</w:t>
      </w:r>
      <w:r>
        <w:rPr>
          <w:spacing w:val="33"/>
          <w:w w:val="95"/>
        </w:rPr>
        <w:t xml:space="preserve"> </w:t>
      </w:r>
      <w:r>
        <w:rPr>
          <w:w w:val="95"/>
        </w:rPr>
        <w:t>驱动程序语法之间的对照。</w:t>
      </w:r>
    </w:p>
    <w:p w:rsidR="00D032B6" w:rsidRDefault="00035F6E">
      <w:pPr>
        <w:tabs>
          <w:tab w:val="left" w:pos="3321"/>
        </w:tabs>
        <w:spacing w:before="39"/>
        <w:ind w:left="163"/>
        <w:rPr>
          <w:rFonts w:ascii="微软雅黑" w:eastAsia="微软雅黑" w:hAnsi="微软雅黑" w:cs="微软雅黑"/>
          <w:sz w:val="14"/>
          <w:szCs w:val="14"/>
        </w:rPr>
      </w:pPr>
      <w:r w:rsidRPr="00035F6E">
        <w:rPr>
          <w:rFonts w:eastAsiaTheme="minorHAnsi"/>
        </w:rPr>
        <w:pict>
          <v:shape id="_x0000_s3176" type="#_x0000_t202" style="position:absolute;left:0;text-align:left;margin-left:81.2pt;margin-top:4.05pt;width:475.1pt;height:163pt;z-index:-251867136;mso-position-horizontal-relative:page" filled="f" stroked="f">
            <v:textbox style="mso-next-textbox:#_x0000_s3176" inset="0,0,0,0">
              <w:txbxContent>
                <w:tbl>
                  <w:tblPr>
                    <w:tblW w:w="0" w:type="auto"/>
                    <w:tblLayout w:type="fixed"/>
                    <w:tblCellMar>
                      <w:left w:w="0" w:type="dxa"/>
                      <w:right w:w="0" w:type="dxa"/>
                    </w:tblCellMar>
                    <w:tblLook w:val="01E0"/>
                  </w:tblPr>
                  <w:tblGrid>
                    <w:gridCol w:w="3074"/>
                    <w:gridCol w:w="3241"/>
                    <w:gridCol w:w="3157"/>
                  </w:tblGrid>
                  <w:tr w:rsidR="00801E25">
                    <w:trPr>
                      <w:trHeight w:hRule="exact" w:val="456"/>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Java</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Driver</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bar.insert("{'a':1,'b':-1}")</w:t>
                        </w:r>
                      </w:p>
                    </w:tc>
                  </w:tr>
                  <w:tr w:rsidR="00801E25">
                    <w:trPr>
                      <w:trHeight w:hRule="exact" w:val="456"/>
                    </w:trPr>
                    <w:tc>
                      <w:tcPr>
                        <w:tcW w:w="3074"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students</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students</w:t>
                        </w:r>
                      </w:p>
                    </w:tc>
                    <w:tc>
                      <w:tcPr>
                        <w:tcW w:w="3241" w:type="dxa"/>
                        <w:tcBorders>
                          <w:top w:val="single" w:sz="8" w:space="0" w:color="000000"/>
                          <w:left w:val="nil"/>
                          <w:bottom w:val="single" w:sz="8" w:space="0" w:color="000000"/>
                          <w:right w:val="nil"/>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db.foo.bar.find(null,{a:"",b:""})</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w:t>
                        </w:r>
                      </w:p>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age=20</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bar.query("{'age':20}",</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tc>
                  </w:tr>
                  <w:tr w:rsidR="00801E25">
                    <w:trPr>
                      <w:trHeight w:hRule="exact" w:val="396"/>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bar.query("{'age':20}",</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tc>
                  </w:tr>
                  <w:tr w:rsidR="00801E25">
                    <w:trPr>
                      <w:trHeight w:hRule="exact" w:val="396"/>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age&lt;30</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bar.query("{'age':{'$gt':20,'$lt':30}}",</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p>
                    </w:tc>
                  </w:tr>
                  <w:tr w:rsidR="00801E25">
                    <w:trPr>
                      <w:trHeight w:hRule="exact" w:val="614"/>
                    </w:trPr>
                    <w:tc>
                      <w:tcPr>
                        <w:tcW w:w="3074"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p w:rsidR="00801E25" w:rsidRDefault="00801E25">
                        <w:pPr>
                          <w:pStyle w:val="TableParagraph"/>
                          <w:spacing w:before="7" w:line="150" w:lineRule="exact"/>
                          <w:rPr>
                            <w:sz w:val="15"/>
                            <w:szCs w:val="15"/>
                          </w:rPr>
                        </w:pPr>
                      </w:p>
                      <w:p w:rsidR="00801E25" w:rsidRDefault="00801E25">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tc>
                    <w:tc>
                      <w:tcPr>
                        <w:tcW w:w="3241" w:type="dxa"/>
                        <w:tcBorders>
                          <w:top w:val="single" w:sz="8" w:space="0" w:color="000000"/>
                          <w:left w:val="nil"/>
                          <w:bottom w:val="single" w:sz="8" w:space="0" w:color="000000"/>
                          <w:right w:val="nil"/>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801E25" w:rsidRDefault="00801E25">
                        <w:pPr>
                          <w:pStyle w:val="TableParagraph"/>
                          <w:spacing w:line="16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{name:1},false)</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bar.createIndex("testIndex",</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false,</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false)</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20)</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bar.getCount("{'age':{'$gt':20}}")</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b=-1</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db.foo.bar.update({$set:{a:2}},{b:-1})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bar.update("{'b':-1}",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"{'$inc':{'a':2}}",</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tc>
                  </w:tr>
                  <w:tr w:rsidR="00801E25">
                    <w:trPr>
                      <w:trHeight w:hRule="exact" w:val="22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a=1</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db.foo.bar.remove({a:1})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bar.delete("{'a':1}")</w:t>
                        </w:r>
                      </w:p>
                    </w:tc>
                  </w:tr>
                </w:tbl>
                <w:p w:rsidR="00801E25" w:rsidRDefault="00801E25"/>
              </w:txbxContent>
            </v:textbox>
            <w10:wrap anchorx="page"/>
          </v:shape>
        </w:pict>
      </w:r>
      <w:r w:rsidR="00A23879">
        <w:rPr>
          <w:rFonts w:ascii="微软雅黑" w:eastAsia="微软雅黑" w:hAnsi="微软雅黑" w:cs="微软雅黑"/>
          <w:w w:val="95"/>
          <w:sz w:val="14"/>
          <w:szCs w:val="14"/>
        </w:rPr>
        <w:t>SQL</w:t>
      </w:r>
      <w:r w:rsidR="00A23879">
        <w:rPr>
          <w:rFonts w:ascii="微软雅黑" w:eastAsia="微软雅黑" w:hAnsi="微软雅黑" w:cs="微软雅黑"/>
          <w:w w:val="95"/>
          <w:sz w:val="14"/>
          <w:szCs w:val="14"/>
        </w:rPr>
        <w:tab/>
        <w:t>SequoiaDB</w:t>
      </w:r>
      <w:r w:rsidR="00A23879">
        <w:rPr>
          <w:rFonts w:ascii="微软雅黑" w:eastAsia="微软雅黑" w:hAnsi="微软雅黑" w:cs="微软雅黑"/>
          <w:spacing w:val="-15"/>
          <w:w w:val="95"/>
          <w:sz w:val="14"/>
          <w:szCs w:val="14"/>
        </w:rPr>
        <w:t xml:space="preserve"> </w:t>
      </w:r>
      <w:r w:rsidR="00A23879">
        <w:rPr>
          <w:rFonts w:ascii="微软雅黑" w:eastAsia="微软雅黑" w:hAnsi="微软雅黑" w:cs="微软雅黑"/>
          <w:w w:val="95"/>
          <w:sz w:val="14"/>
          <w:szCs w:val="14"/>
        </w:rPr>
        <w:t>shell</w:t>
      </w:r>
    </w:p>
    <w:p w:rsidR="00D032B6" w:rsidRDefault="00A23879">
      <w:pPr>
        <w:tabs>
          <w:tab w:val="left" w:pos="3321"/>
        </w:tabs>
        <w:spacing w:line="228" w:lineRule="exact"/>
        <w:ind w:left="163"/>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values(1,-1)</w:t>
      </w:r>
      <w:r>
        <w:rPr>
          <w:rFonts w:ascii="微软雅黑" w:eastAsia="微软雅黑" w:hAnsi="微软雅黑" w:cs="微软雅黑"/>
          <w:w w:val="95"/>
          <w:sz w:val="14"/>
          <w:szCs w:val="14"/>
        </w:rPr>
        <w:tab/>
        <w:t>db.foo.bar.insert({a:1,b:-1})</w:t>
      </w:r>
    </w:p>
    <w:p w:rsidR="00D032B6" w:rsidRDefault="00D032B6">
      <w:pPr>
        <w:spacing w:before="8" w:line="130" w:lineRule="exact"/>
        <w:rPr>
          <w:sz w:val="13"/>
          <w:szCs w:val="13"/>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line="312" w:lineRule="exact"/>
        <w:ind w:left="113"/>
      </w:pPr>
      <w:bookmarkStart w:id="333" w:name="Java_API"/>
      <w:bookmarkEnd w:id="333"/>
      <w:r>
        <w:rPr>
          <w:w w:val="90"/>
        </w:rPr>
        <w:t>Java</w:t>
      </w:r>
      <w:r>
        <w:rPr>
          <w:spacing w:val="7"/>
          <w:w w:val="90"/>
        </w:rPr>
        <w:t xml:space="preserve"> </w:t>
      </w:r>
      <w:r>
        <w:rPr>
          <w:w w:val="90"/>
        </w:rPr>
        <w:t>API</w:t>
      </w:r>
    </w:p>
    <w:p w:rsidR="00D032B6" w:rsidRDefault="00A23879">
      <w:pPr>
        <w:pStyle w:val="BodyText"/>
        <w:spacing w:before="18"/>
        <w:ind w:left="113"/>
      </w:pPr>
      <w:r>
        <w:t>此部分是相关</w:t>
      </w:r>
      <w:r>
        <w:rPr>
          <w:spacing w:val="-23"/>
        </w:rPr>
        <w:t xml:space="preserve"> </w:t>
      </w:r>
      <w:r>
        <w:t>Java</w:t>
      </w:r>
      <w:r>
        <w:rPr>
          <w:spacing w:val="-23"/>
        </w:rPr>
        <w:t xml:space="preserve"> </w:t>
      </w:r>
      <w:r>
        <w:t>的</w:t>
      </w:r>
      <w:r>
        <w:rPr>
          <w:spacing w:val="-23"/>
        </w:rPr>
        <w:t xml:space="preserve"> </w:t>
      </w:r>
      <w:r>
        <w:t>API</w:t>
      </w:r>
      <w:r>
        <w:rPr>
          <w:spacing w:val="-23"/>
        </w:rPr>
        <w:t xml:space="preserve"> </w:t>
      </w:r>
      <w:r>
        <w:t>文档。</w:t>
      </w:r>
    </w:p>
    <w:p w:rsidR="00D032B6" w:rsidRDefault="00A23879">
      <w:pPr>
        <w:pStyle w:val="BodyText"/>
        <w:spacing w:before="18"/>
        <w:ind w:left="113"/>
      </w:pPr>
      <w:r>
        <w:rPr>
          <w:color w:val="0000FF"/>
          <w:w w:val="90"/>
        </w:rPr>
        <w:t>Java</w:t>
      </w:r>
      <w:r>
        <w:rPr>
          <w:color w:val="0000FF"/>
          <w:spacing w:val="7"/>
          <w:w w:val="90"/>
        </w:rPr>
        <w:t xml:space="preserve"> </w:t>
      </w:r>
      <w:r>
        <w:rPr>
          <w:color w:val="0000FF"/>
          <w:w w:val="90"/>
        </w:rPr>
        <w:t>API</w:t>
      </w:r>
    </w:p>
    <w:p w:rsidR="00D032B6" w:rsidRDefault="00D032B6">
      <w:pPr>
        <w:spacing w:before="9" w:line="190" w:lineRule="exact"/>
        <w:rPr>
          <w:sz w:val="19"/>
          <w:szCs w:val="19"/>
        </w:rPr>
      </w:pPr>
    </w:p>
    <w:p w:rsidR="00D032B6" w:rsidRDefault="00A23879">
      <w:pPr>
        <w:pStyle w:val="BodyText"/>
        <w:spacing w:line="253" w:lineRule="auto"/>
        <w:ind w:left="113" w:right="8103"/>
      </w:pPr>
      <w:r>
        <w:rPr>
          <w:w w:val="95"/>
        </w:rPr>
        <w:t>历史更新情况： Version</w:t>
      </w:r>
      <w:r>
        <w:rPr>
          <w:spacing w:val="-19"/>
          <w:w w:val="95"/>
        </w:rPr>
        <w:t xml:space="preserve"> </w:t>
      </w:r>
      <w:r>
        <w:rPr>
          <w:w w:val="95"/>
        </w:rPr>
        <w:t>1.10</w:t>
      </w:r>
    </w:p>
    <w:p w:rsidR="00D032B6" w:rsidRDefault="00035F6E">
      <w:pPr>
        <w:pStyle w:val="BodyText"/>
        <w:spacing w:before="4"/>
        <w:ind w:left="113"/>
      </w:pPr>
      <w:r>
        <w:pict>
          <v:group id="_x0000_s3174" style="position:absolute;left:0;text-align:left;margin-left:81.7pt;margin-top:22.05pt;width:473.6pt;height:53pt;z-index:-251870208;mso-position-horizontal-relative:page" coordorigin="1634,441" coordsize="9472,1060">
            <v:shape id="_x0000_s3175" style="position:absolute;left:1634;top:441;width:9472;height:1060" coordorigin="1634,441" coordsize="9472,1060" path="m1634,441r9472,l11106,1501r-9472,l1634,441xe" fillcolor="#efefef" stroked="f">
              <v:path arrowok="t"/>
            </v:shape>
            <w10:wrap anchorx="page"/>
          </v:group>
        </w:pict>
      </w:r>
      <w:r w:rsidR="00A23879">
        <w:rPr>
          <w:w w:val="95"/>
        </w:rPr>
        <w:t>1.</w:t>
      </w:r>
      <w:r w:rsidR="00A23879">
        <w:rPr>
          <w:spacing w:val="26"/>
          <w:w w:val="95"/>
        </w:rPr>
        <w:t xml:space="preserve"> </w:t>
      </w:r>
      <w:r w:rsidR="00A23879">
        <w:rPr>
          <w:w w:val="95"/>
        </w:rPr>
        <w:t>DBCollection</w:t>
      </w:r>
      <w:r w:rsidR="00A23879">
        <w:rPr>
          <w:spacing w:val="27"/>
          <w:w w:val="95"/>
        </w:rPr>
        <w:t xml:space="preserve"> </w:t>
      </w:r>
      <w:r w:rsidR="00A23879">
        <w:rPr>
          <w:w w:val="95"/>
        </w:rPr>
        <w:t>类新添加的接口：</w:t>
      </w:r>
    </w:p>
    <w:p w:rsidR="00D032B6" w:rsidRDefault="00A23879">
      <w:pPr>
        <w:pStyle w:val="BodyText"/>
        <w:spacing w:before="92" w:line="147" w:lineRule="auto"/>
        <w:ind w:left="113" w:right="6527"/>
        <w:rPr>
          <w:rFonts w:ascii="Microsoft JhengHei" w:eastAsia="Microsoft JhengHei" w:hAnsi="Microsoft JhengHei" w:cs="Microsoft JhengHei"/>
        </w:rPr>
      </w:pPr>
      <w:r>
        <w:rPr>
          <w:rFonts w:ascii="Microsoft JhengHei" w:eastAsia="Microsoft JhengHei" w:hAnsi="Microsoft JhengHei" w:cs="Microsoft JhengHei"/>
          <w:w w:val="95"/>
        </w:rPr>
        <w:t>createLob，创建一个大对象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openLob，打开一个已存在的大对象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removeLob，删除一个大对象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listLobs，列出所有大对象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explain，获取执行访问计划</w:t>
      </w:r>
    </w:p>
    <w:p w:rsidR="00D032B6" w:rsidRDefault="00035F6E">
      <w:pPr>
        <w:pStyle w:val="BodyText"/>
        <w:spacing w:before="46"/>
        <w:ind w:left="113"/>
        <w:rPr>
          <w:lang w:eastAsia="zh-CN"/>
        </w:rPr>
      </w:pPr>
      <w:r>
        <w:pict>
          <v:group id="_x0000_s3172" style="position:absolute;left:0;text-align:left;margin-left:81.7pt;margin-top:24.15pt;width:473.6pt;height:74.2pt;z-index:-251869184;mso-position-horizontal-relative:page" coordorigin="1634,483" coordsize="9472,1484">
            <v:shape id="_x0000_s3173" style="position:absolute;left:1634;top:483;width:9472;height:1484" coordorigin="1634,483" coordsize="9472,1484" path="m1634,483r9472,l11106,1967r-9472,l1634,483xe" fillcolor="#efefef" stroked="f">
              <v:path arrowok="t"/>
            </v:shape>
            <w10:wrap anchorx="page"/>
          </v:group>
        </w:pict>
      </w:r>
      <w:r w:rsidR="00A23879">
        <w:rPr>
          <w:lang w:eastAsia="zh-CN"/>
        </w:rPr>
        <w:t>2.</w:t>
      </w:r>
      <w:r w:rsidR="00A23879">
        <w:rPr>
          <w:spacing w:val="-9"/>
          <w:lang w:eastAsia="zh-CN"/>
        </w:rPr>
        <w:t xml:space="preserve"> </w:t>
      </w:r>
      <w:r w:rsidR="00A23879">
        <w:rPr>
          <w:lang w:eastAsia="zh-CN"/>
        </w:rPr>
        <w:t>新增大对象类</w:t>
      </w:r>
      <w:r w:rsidR="001C4311">
        <w:rPr>
          <w:rFonts w:hint="eastAsia"/>
          <w:lang w:eastAsia="zh-CN"/>
        </w:rPr>
        <w:t>DBLob</w:t>
      </w:r>
      <w:r w:rsidR="00A23879">
        <w:rPr>
          <w:lang w:eastAsia="zh-CN"/>
        </w:rPr>
        <w:t>，用于操作大对象：</w:t>
      </w:r>
    </w:p>
    <w:p w:rsidR="00D032B6" w:rsidRDefault="00A23879">
      <w:pPr>
        <w:pStyle w:val="BodyText"/>
        <w:spacing w:before="92" w:line="147" w:lineRule="auto"/>
        <w:ind w:left="113" w:right="5742"/>
        <w:rPr>
          <w:rFonts w:ascii="Microsoft JhengHei" w:eastAsia="Microsoft JhengHei" w:hAnsi="Microsoft JhengHei" w:cs="Microsoft JhengHei"/>
        </w:rPr>
      </w:pPr>
      <w:r>
        <w:rPr>
          <w:rFonts w:ascii="Microsoft JhengHei" w:eastAsia="Microsoft JhengHei" w:hAnsi="Microsoft JhengHei" w:cs="Microsoft JhengHei"/>
        </w:rPr>
        <w:t>write，向一个大对象写入数据 read，从大对象中读取数据 seek，指定读取数据的偏移 close，关闭一个大对象 getID，获取大对象的标识ID</w:t>
      </w:r>
      <w:r>
        <w:rPr>
          <w:rFonts w:ascii="Microsoft JhengHei" w:eastAsia="Microsoft JhengHei" w:hAnsi="Microsoft JhengHei" w:cs="Microsoft JhengHei"/>
          <w:w w:val="96"/>
        </w:rPr>
        <w:t xml:space="preserve"> </w:t>
      </w:r>
      <w:r>
        <w:rPr>
          <w:rFonts w:ascii="Microsoft JhengHei" w:eastAsia="Microsoft JhengHei" w:hAnsi="Microsoft JhengHei" w:cs="Microsoft JhengHei"/>
        </w:rPr>
        <w:t xml:space="preserve">getSize，获取大对象的大小 </w:t>
      </w:r>
      <w:r>
        <w:rPr>
          <w:rFonts w:ascii="Microsoft JhengHei" w:eastAsia="Microsoft JhengHei" w:hAnsi="Microsoft JhengHei" w:cs="Microsoft JhengHei"/>
          <w:w w:val="95"/>
        </w:rPr>
        <w:t>getCreateTime，获取大对象的创建时间</w:t>
      </w:r>
    </w:p>
    <w:p w:rsidR="00D032B6" w:rsidRDefault="00A23879">
      <w:pPr>
        <w:pStyle w:val="BodyText"/>
        <w:spacing w:before="46"/>
        <w:ind w:left="113"/>
      </w:pPr>
      <w:r>
        <w:rPr>
          <w:w w:val="95"/>
        </w:rPr>
        <w:t>Version</w:t>
      </w:r>
      <w:r>
        <w:rPr>
          <w:spacing w:val="-16"/>
          <w:w w:val="95"/>
        </w:rPr>
        <w:t xml:space="preserve"> </w:t>
      </w:r>
      <w:r>
        <w:rPr>
          <w:w w:val="95"/>
        </w:rPr>
        <w:t>1.8</w:t>
      </w:r>
    </w:p>
    <w:p w:rsidR="00606508" w:rsidRDefault="00A23879">
      <w:pPr>
        <w:pStyle w:val="BodyText"/>
        <w:numPr>
          <w:ilvl w:val="0"/>
          <w:numId w:val="6"/>
        </w:numPr>
        <w:tabs>
          <w:tab w:val="left" w:pos="329"/>
        </w:tabs>
        <w:spacing w:before="18"/>
        <w:ind w:left="329"/>
        <w:jc w:val="left"/>
      </w:pPr>
      <w:r>
        <w:rPr>
          <w:w w:val="95"/>
        </w:rPr>
        <w:t>Sequoiadb</w:t>
      </w:r>
      <w:r>
        <w:rPr>
          <w:spacing w:val="45"/>
          <w:w w:val="95"/>
        </w:rPr>
        <w:t xml:space="preserve"> </w:t>
      </w:r>
      <w:r>
        <w:rPr>
          <w:w w:val="95"/>
        </w:rPr>
        <w:t>类新添加的接口：</w:t>
      </w:r>
    </w:p>
    <w:p w:rsidR="00D032B6" w:rsidRDefault="00035F6E">
      <w:pPr>
        <w:pStyle w:val="BodyText"/>
        <w:spacing w:line="319" w:lineRule="exact"/>
        <w:ind w:left="113"/>
        <w:rPr>
          <w:rFonts w:ascii="Microsoft JhengHei" w:eastAsia="Microsoft JhengHei" w:hAnsi="Microsoft JhengHei" w:cs="Microsoft JhengHei"/>
          <w:lang w:eastAsia="zh-CN"/>
        </w:rPr>
      </w:pPr>
      <w:r w:rsidRPr="00035F6E">
        <w:pict>
          <v:group id="_x0000_s3170" style="position:absolute;left:0;text-align:left;margin-left:81.7pt;margin-top:4.75pt;width:473.6pt;height:63.6pt;z-index:-251868160;mso-position-horizontal-relative:page" coordorigin="1634,95" coordsize="9472,1272">
            <v:shape id="_x0000_s3171" style="position:absolute;left:1634;top:95;width:9472;height:1272" coordorigin="1634,95" coordsize="9472,1272" path="m1634,95r9472,l11106,1367r-9472,l1634,95xe" fillcolor="#efefef" stroked="f">
              <v:path arrowok="t"/>
            </v:shape>
            <w10:wrap anchorx="page"/>
          </v:group>
        </w:pict>
      </w:r>
      <w:r w:rsidR="00A23879">
        <w:rPr>
          <w:rFonts w:ascii="Microsoft JhengHei" w:eastAsia="Microsoft JhengHei" w:hAnsi="Microsoft JhengHei" w:cs="Microsoft JhengHei"/>
          <w:w w:val="105"/>
          <w:lang w:eastAsia="zh-CN"/>
        </w:rPr>
        <w:t>isValid，判断当前连接是否有效</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95"/>
        </w:rPr>
        <w:t xml:space="preserve">createCollectionSpace，提供一个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 xml:space="preserve">BSONObject  </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的选项，使创建集合空间更加灵活</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rPr>
        <w:t>backupOffline，离线备份支持更多的选项</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110"/>
        </w:rPr>
        <w:t>evalJS，执行</w:t>
      </w:r>
      <w:r>
        <w:rPr>
          <w:rFonts w:ascii="Microsoft JhengHei" w:eastAsia="Microsoft JhengHei" w:hAnsi="Microsoft JhengHei" w:cs="Microsoft JhengHei"/>
          <w:spacing w:val="2"/>
          <w:w w:val="110"/>
        </w:rPr>
        <w:t xml:space="preserve"> </w:t>
      </w:r>
      <w:r>
        <w:rPr>
          <w:rFonts w:ascii="Microsoft JhengHei" w:eastAsia="Microsoft JhengHei" w:hAnsi="Microsoft JhengHei" w:cs="Microsoft JhengHei"/>
          <w:w w:val="110"/>
        </w:rPr>
        <w:t>js</w:t>
      </w:r>
      <w:r>
        <w:rPr>
          <w:rFonts w:ascii="Microsoft JhengHei" w:eastAsia="Microsoft JhengHei" w:hAnsi="Microsoft JhengHei" w:cs="Microsoft JhengHei"/>
          <w:spacing w:val="3"/>
          <w:w w:val="110"/>
        </w:rPr>
        <w:t xml:space="preserve"> </w:t>
      </w:r>
      <w:r>
        <w:rPr>
          <w:rFonts w:ascii="Microsoft JhengHei" w:eastAsia="Microsoft JhengHei" w:hAnsi="Microsoft JhengHei" w:cs="Microsoft JhengHei"/>
          <w:w w:val="110"/>
        </w:rPr>
        <w:t>代码</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95"/>
        </w:rPr>
        <w:t>createDomain，创建域</w:t>
      </w:r>
    </w:p>
    <w:p w:rsidR="00D032B6" w:rsidRDefault="00A23879">
      <w:pPr>
        <w:pStyle w:val="BodyText"/>
        <w:spacing w:line="217" w:lineRule="exact"/>
        <w:ind w:left="113"/>
        <w:rPr>
          <w:rFonts w:ascii="Microsoft JhengHei" w:eastAsia="Microsoft JhengHei" w:hAnsi="Microsoft JhengHei" w:cs="Microsoft JhengHei"/>
        </w:rPr>
      </w:pPr>
      <w:r>
        <w:rPr>
          <w:rFonts w:ascii="Microsoft JhengHei" w:eastAsia="Microsoft JhengHei" w:hAnsi="Microsoft JhengHei" w:cs="Microsoft JhengHei"/>
          <w:w w:val="90"/>
        </w:rPr>
        <w:t>getDomain，获取域</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right="6408"/>
        <w:rPr>
          <w:rFonts w:ascii="Microsoft JhengHei" w:eastAsia="Microsoft JhengHei" w:hAnsi="Microsoft JhengHei" w:cs="Microsoft JhengHei"/>
        </w:rPr>
      </w:pPr>
      <w:r>
        <w:rPr>
          <w:rFonts w:ascii="Microsoft JhengHei" w:eastAsia="Microsoft JhengHei" w:hAnsi="Microsoft JhengHei" w:cs="Microsoft JhengHei"/>
        </w:rPr>
        <w:t xml:space="preserve">dropDomain，删除域 </w:t>
      </w:r>
      <w:r>
        <w:rPr>
          <w:rFonts w:ascii="Microsoft JhengHei" w:eastAsia="Microsoft JhengHei" w:hAnsi="Microsoft JhengHei" w:cs="Microsoft JhengHei"/>
          <w:w w:val="95"/>
        </w:rPr>
        <w:t>isDomainExist，域是否存在</w:t>
      </w:r>
      <w:r>
        <w:rPr>
          <w:rFonts w:ascii="Microsoft JhengHei" w:eastAsia="Microsoft JhengHei" w:hAnsi="Microsoft JhengHei" w:cs="Microsoft JhengHei"/>
        </w:rPr>
        <w:t xml:space="preserve"> listDomain，列出所有域</w:t>
      </w:r>
    </w:p>
    <w:p w:rsidR="00606508" w:rsidRDefault="00035F6E">
      <w:pPr>
        <w:pStyle w:val="BodyText"/>
        <w:numPr>
          <w:ilvl w:val="0"/>
          <w:numId w:val="6"/>
        </w:numPr>
        <w:tabs>
          <w:tab w:val="left" w:pos="1149"/>
        </w:tabs>
        <w:spacing w:before="46"/>
        <w:ind w:left="1149"/>
        <w:jc w:val="left"/>
      </w:pPr>
      <w:r>
        <w:pict>
          <v:group id="_x0000_s3168" style="position:absolute;left:0;text-align:left;margin-left:81.7pt;margin-top:-31.65pt;width:473.6pt;height:31.8pt;z-index:-251866112;mso-position-horizontal-relative:page" coordorigin="1634,-633" coordsize="9472,636">
            <v:shape id="_x0000_s3169" style="position:absolute;left:1634;top:-633;width:9472;height:636" coordorigin="1634,-633" coordsize="9472,636" path="m1634,-633r9472,l11106,3,1634,3r,-636xe" fillcolor="#efefef" stroked="f">
              <v:path arrowok="t"/>
            </v:shape>
            <w10:wrap anchorx="page"/>
          </v:group>
        </w:pict>
      </w:r>
      <w:r w:rsidR="00A23879">
        <w:rPr>
          <w:w w:val="95"/>
        </w:rPr>
        <w:t>DBCollection</w:t>
      </w:r>
      <w:r w:rsidR="00A23879">
        <w:rPr>
          <w:spacing w:val="51"/>
          <w:w w:val="95"/>
        </w:rPr>
        <w:t xml:space="preserve"> </w:t>
      </w:r>
      <w:r w:rsidR="00A23879">
        <w:rPr>
          <w:w w:val="95"/>
        </w:rPr>
        <w:t>类新添加的接口：</w:t>
      </w:r>
    </w:p>
    <w:p w:rsidR="00D032B6" w:rsidRDefault="00035F6E">
      <w:pPr>
        <w:pStyle w:val="BodyText"/>
        <w:spacing w:line="319" w:lineRule="exact"/>
        <w:rPr>
          <w:rFonts w:ascii="Microsoft JhengHei" w:eastAsia="Microsoft JhengHei" w:hAnsi="Microsoft JhengHei" w:cs="Microsoft JhengHei"/>
        </w:rPr>
      </w:pPr>
      <w:r w:rsidRPr="00035F6E">
        <w:pict>
          <v:group id="_x0000_s3166" style="position:absolute;left:0;text-align:left;margin-left:81.7pt;margin-top:4.75pt;width:473.6pt;height:31.8pt;z-index:-251865088;mso-position-horizontal-relative:page" coordorigin="1634,95" coordsize="9472,636">
            <v:shape id="_x0000_s3167" style="position:absolute;left:1634;top:95;width:9472;height:636" coordorigin="1634,95" coordsize="9472,636" path="m1634,95r9472,l11106,731r-9472,l1634,95xe" fillcolor="#efefef" stroked="f">
              <v:path arrowok="t"/>
            </v:shape>
            <w10:wrap anchorx="page"/>
          </v:group>
        </w:pict>
      </w:r>
      <w:r w:rsidR="00A23879">
        <w:rPr>
          <w:rFonts w:ascii="Microsoft JhengHei" w:eastAsia="Microsoft JhengHei" w:hAnsi="Microsoft JhengHei" w:cs="Microsoft JhengHei"/>
          <w:w w:val="105"/>
        </w:rPr>
        <w:t>alterCollection，修改集合（表）属性</w:t>
      </w:r>
    </w:p>
    <w:p w:rsidR="00D032B6" w:rsidRDefault="00A23879">
      <w:pPr>
        <w:pStyle w:val="BodyText"/>
        <w:spacing w:line="212" w:lineRule="exact"/>
        <w:rPr>
          <w:rFonts w:ascii="Microsoft JhengHei" w:eastAsia="Microsoft JhengHei" w:hAnsi="Microsoft JhengHei" w:cs="Microsoft JhengHei"/>
        </w:rPr>
      </w:pPr>
      <w:r>
        <w:rPr>
          <w:rFonts w:ascii="Microsoft JhengHei" w:eastAsia="Microsoft JhengHei" w:hAnsi="Microsoft JhengHei" w:cs="Microsoft JhengHei"/>
        </w:rPr>
        <w:t>setMainKeys，设置主键。此接口只与</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save</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接口配合使用，它设置的主键并不对其他接口起作用</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save，可使用默认的主键"_id"或者指定其他主键，同时插入或更新多条记录</w:t>
      </w:r>
    </w:p>
    <w:p w:rsidR="00D032B6" w:rsidRDefault="00A23879">
      <w:pPr>
        <w:pStyle w:val="BodyText"/>
        <w:spacing w:before="26"/>
      </w:pPr>
      <w:r>
        <w:t>3.</w:t>
      </w:r>
      <w:r>
        <w:rPr>
          <w:spacing w:val="-26"/>
        </w:rPr>
        <w:t xml:space="preserve"> </w:t>
      </w:r>
      <w:r>
        <w:t>添加</w:t>
      </w:r>
      <w:r>
        <w:rPr>
          <w:spacing w:val="-25"/>
        </w:rPr>
        <w:t xml:space="preserve"> </w:t>
      </w:r>
      <w:r>
        <w:t>Domain</w:t>
      </w:r>
      <w:r>
        <w:rPr>
          <w:spacing w:val="-25"/>
        </w:rPr>
        <w:t xml:space="preserve"> </w:t>
      </w:r>
      <w:r>
        <w:t>类用于与域相关的操作</w:t>
      </w:r>
    </w:p>
    <w:p w:rsidR="00606508" w:rsidRDefault="00035F6E">
      <w:pPr>
        <w:pStyle w:val="BodyText"/>
        <w:numPr>
          <w:ilvl w:val="0"/>
          <w:numId w:val="5"/>
        </w:numPr>
        <w:tabs>
          <w:tab w:val="left" w:pos="1149"/>
        </w:tabs>
        <w:spacing w:before="18"/>
        <w:ind w:left="1149"/>
      </w:pPr>
      <w:r>
        <w:pict>
          <v:group id="_x0000_s3164" style="position:absolute;left:0;text-align:left;margin-left:81.7pt;margin-top:22.75pt;width:473.6pt;height:53pt;z-index:-251864064;mso-position-horizontal-relative:page" coordorigin="1634,455" coordsize="9472,1060">
            <v:shape id="_x0000_s3165" style="position:absolute;left:1634;top:455;width:9472;height:1060" coordorigin="1634,455" coordsize="9472,1060" path="m1634,455r9472,l11106,1515r-9472,l1634,455xe" fillcolor="#efefef" stroked="f">
              <v:path arrowok="t"/>
            </v:shape>
            <w10:wrap anchorx="page"/>
          </v:group>
        </w:pict>
      </w:r>
      <w:r w:rsidR="00A23879">
        <w:rPr>
          <w:w w:val="95"/>
        </w:rPr>
        <w:t>SequoiadbDatasource类新添加的接口：</w:t>
      </w:r>
    </w:p>
    <w:p w:rsidR="00D032B6" w:rsidRDefault="00A23879">
      <w:pPr>
        <w:pStyle w:val="BodyText"/>
        <w:spacing w:before="92" w:line="147" w:lineRule="auto"/>
        <w:ind w:right="1554"/>
        <w:rPr>
          <w:rFonts w:ascii="Microsoft JhengHei" w:eastAsia="Microsoft JhengHei" w:hAnsi="Microsoft JhengHei" w:cs="Microsoft JhengHei"/>
        </w:rPr>
      </w:pPr>
      <w:r>
        <w:rPr>
          <w:rFonts w:ascii="Microsoft JhengHei" w:eastAsia="Microsoft JhengHei" w:hAnsi="Microsoft JhengHei" w:cs="Microsoft JhengHei"/>
          <w:w w:val="95"/>
        </w:rPr>
        <w:t>SequoiadbDatasource，可提供多个地址的构造器，便于机器负载均衡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getIdleConnNum，获取当前可用的连接数量</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getUsedConnNum，获取当前已使用的连接数量</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getNormalAddrNum，获取当前正常的地址数量</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getAbnormalAddrNum，获取当前异常的地址数量</w:t>
      </w:r>
    </w:p>
    <w:p w:rsidR="00606508" w:rsidRDefault="00035F6E">
      <w:pPr>
        <w:pStyle w:val="BodyText"/>
        <w:numPr>
          <w:ilvl w:val="0"/>
          <w:numId w:val="5"/>
        </w:numPr>
        <w:tabs>
          <w:tab w:val="left" w:pos="1149"/>
        </w:tabs>
        <w:spacing w:before="46"/>
        <w:ind w:left="1149"/>
      </w:pPr>
      <w:r>
        <w:pict>
          <v:group id="_x0000_s3162" style="position:absolute;left:0;text-align:left;margin-left:81.7pt;margin-top:24.15pt;width:473.6pt;height:21.2pt;z-index:-251863040;mso-position-horizontal-relative:page" coordorigin="1634,483" coordsize="9472,424">
            <v:shape id="_x0000_s3163" style="position:absolute;left:1634;top:483;width:9472;height:424" coordorigin="1634,483" coordsize="9472,424" path="m1634,483r9472,l11106,907r-9472,l1634,483xe" fillcolor="#efefef" stroked="f">
              <v:path arrowok="t"/>
            </v:shape>
            <w10:wrap anchorx="page"/>
          </v:group>
        </w:pict>
      </w:r>
      <w:r w:rsidR="00A23879">
        <w:rPr>
          <w:w w:val="95"/>
        </w:rPr>
        <w:t>SequoiadbOption</w:t>
      </w:r>
      <w:r w:rsidR="00A23879">
        <w:rPr>
          <w:spacing w:val="15"/>
          <w:w w:val="95"/>
        </w:rPr>
        <w:t xml:space="preserve"> </w:t>
      </w:r>
      <w:r w:rsidR="00A23879">
        <w:rPr>
          <w:w w:val="95"/>
        </w:rPr>
        <w:t>类新添加接口：</w:t>
      </w:r>
    </w:p>
    <w:p w:rsidR="00D032B6" w:rsidRDefault="00A23879">
      <w:pPr>
        <w:pStyle w:val="BodyText"/>
        <w:spacing w:before="92" w:line="147" w:lineRule="auto"/>
        <w:rPr>
          <w:rFonts w:ascii="Microsoft JhengHei" w:eastAsia="Microsoft JhengHei" w:hAnsi="Microsoft JhengHei" w:cs="Microsoft JhengHei"/>
        </w:rPr>
      </w:pPr>
      <w:r>
        <w:rPr>
          <w:rFonts w:ascii="Microsoft JhengHei" w:eastAsia="Microsoft JhengHei" w:hAnsi="Microsoft JhengHei" w:cs="Microsoft JhengHei"/>
          <w:w w:val="95"/>
        </w:rPr>
        <w:t>setRecaptureConnPeriod，设置周期检测异常地址是否重新可用的时间</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getRecaptureConnPeriod，获取周期检测异常地址是否重新可用的时间</w:t>
      </w:r>
    </w:p>
    <w:p w:rsidR="00D032B6" w:rsidRDefault="00A23879">
      <w:pPr>
        <w:pStyle w:val="BodyText"/>
        <w:spacing w:before="46"/>
      </w:pPr>
      <w:r>
        <w:rPr>
          <w:w w:val="95"/>
        </w:rPr>
        <w:t>Version</w:t>
      </w:r>
      <w:r>
        <w:rPr>
          <w:spacing w:val="-16"/>
          <w:w w:val="95"/>
        </w:rPr>
        <w:t xml:space="preserve"> </w:t>
      </w:r>
      <w:r>
        <w:rPr>
          <w:w w:val="95"/>
        </w:rPr>
        <w:t>1.6</w:t>
      </w:r>
    </w:p>
    <w:p w:rsidR="00D032B6" w:rsidRDefault="00D032B6">
      <w:pPr>
        <w:spacing w:before="5" w:line="100" w:lineRule="exact"/>
        <w:rPr>
          <w:sz w:val="10"/>
          <w:szCs w:val="10"/>
        </w:rPr>
      </w:pPr>
    </w:p>
    <w:p w:rsidR="00D032B6" w:rsidRDefault="00A23879">
      <w:pPr>
        <w:pStyle w:val="BodyText"/>
        <w:spacing w:line="168" w:lineRule="auto"/>
      </w:pPr>
      <w:r>
        <w:t>1.</w:t>
      </w:r>
      <w:r>
        <w:rPr>
          <w:spacing w:val="-38"/>
        </w:rPr>
        <w:t xml:space="preserve"> </w:t>
      </w:r>
      <w:r>
        <w:t>添加类</w:t>
      </w:r>
      <w:r>
        <w:rPr>
          <w:spacing w:val="-38"/>
        </w:rPr>
        <w:t xml:space="preserve"> </w:t>
      </w:r>
      <w:r>
        <w:t>Node</w:t>
      </w:r>
      <w:r>
        <w:rPr>
          <w:spacing w:val="-38"/>
        </w:rPr>
        <w:t xml:space="preserve"> </w:t>
      </w:r>
      <w:r>
        <w:t>来取代原来的类</w:t>
      </w:r>
      <w:r>
        <w:rPr>
          <w:spacing w:val="-38"/>
        </w:rPr>
        <w:t xml:space="preserve"> </w:t>
      </w:r>
      <w:r>
        <w:t>ReplicaGroup。类</w:t>
      </w:r>
      <w:r>
        <w:rPr>
          <w:spacing w:val="-38"/>
        </w:rPr>
        <w:t xml:space="preserve"> </w:t>
      </w:r>
      <w:r>
        <w:t>ReplicaNode</w:t>
      </w:r>
      <w:r>
        <w:rPr>
          <w:spacing w:val="-37"/>
        </w:rPr>
        <w:t xml:space="preserve"> </w:t>
      </w:r>
      <w:r>
        <w:t>以及与它们相关的方法将在</w:t>
      </w:r>
      <w:r>
        <w:rPr>
          <w:spacing w:val="-38"/>
        </w:rPr>
        <w:t xml:space="preserve"> </w:t>
      </w:r>
      <w:r>
        <w:t>version</w:t>
      </w:r>
      <w:r>
        <w:rPr>
          <w:spacing w:val="-38"/>
        </w:rPr>
        <w:t xml:space="preserve"> </w:t>
      </w:r>
      <w:r>
        <w:t>2.x</w:t>
      </w:r>
      <w:r>
        <w:rPr>
          <w:spacing w:val="-38"/>
        </w:rPr>
        <w:t xml:space="preserve"> </w:t>
      </w:r>
      <w:r>
        <w:t>中 被弃用。</w:t>
      </w:r>
    </w:p>
    <w:p w:rsidR="00D032B6" w:rsidRDefault="00A23879">
      <w:pPr>
        <w:pStyle w:val="BodyText"/>
        <w:spacing w:before="34"/>
        <w:rPr>
          <w:lang w:eastAsia="zh-CN"/>
        </w:rPr>
      </w:pPr>
      <w:r>
        <w:rPr>
          <w:lang w:eastAsia="zh-CN"/>
        </w:rPr>
        <w:t>详情请查看相关</w:t>
      </w:r>
      <w:r>
        <w:rPr>
          <w:spacing w:val="-27"/>
          <w:lang w:eastAsia="zh-CN"/>
        </w:rPr>
        <w:t xml:space="preserve"> </w:t>
      </w:r>
      <w:r>
        <w:rPr>
          <w:lang w:eastAsia="zh-CN"/>
        </w:rPr>
        <w:t>API。</w:t>
      </w:r>
    </w:p>
    <w:p w:rsidR="00D032B6" w:rsidRDefault="00D032B6">
      <w:pPr>
        <w:spacing w:before="5" w:line="110" w:lineRule="exact"/>
        <w:rPr>
          <w:sz w:val="11"/>
          <w:szCs w:val="11"/>
          <w:lang w:eastAsia="zh-CN"/>
        </w:rPr>
      </w:pPr>
    </w:p>
    <w:p w:rsidR="00D032B6" w:rsidRDefault="00A23879">
      <w:pPr>
        <w:pStyle w:val="Heading4"/>
        <w:rPr>
          <w:lang w:eastAsia="zh-CN"/>
        </w:rPr>
      </w:pPr>
      <w:bookmarkStart w:id="334" w:name="_bookmark154"/>
      <w:bookmarkEnd w:id="334"/>
      <w:r>
        <w:rPr>
          <w:w w:val="95"/>
          <w:lang w:eastAsia="zh-CN"/>
        </w:rPr>
        <w:t>PHP</w:t>
      </w:r>
      <w:r>
        <w:rPr>
          <w:spacing w:val="8"/>
          <w:w w:val="95"/>
          <w:lang w:eastAsia="zh-CN"/>
        </w:rPr>
        <w:t xml:space="preserve"> </w:t>
      </w:r>
      <w:r>
        <w:rPr>
          <w:w w:val="95"/>
          <w:lang w:eastAsia="zh-CN"/>
        </w:rPr>
        <w:t>驱动</w:t>
      </w:r>
    </w:p>
    <w:p w:rsidR="00D032B6" w:rsidRDefault="00A23879">
      <w:pPr>
        <w:pStyle w:val="BodyText"/>
        <w:spacing w:before="21"/>
        <w:rPr>
          <w:lang w:eastAsia="zh-CN"/>
        </w:rPr>
      </w:pPr>
      <w:r>
        <w:rPr>
          <w:lang w:eastAsia="zh-CN"/>
        </w:rPr>
        <w:t>本节介绍PHP的相关驱动信息。</w:t>
      </w:r>
    </w:p>
    <w:p w:rsidR="00D032B6" w:rsidRDefault="00035F6E">
      <w:pPr>
        <w:pStyle w:val="BodyText"/>
        <w:spacing w:before="18"/>
        <w:rPr>
          <w:lang w:eastAsia="zh-CN"/>
        </w:rPr>
      </w:pPr>
      <w:hyperlink w:anchor="_bookmark155" w:history="1">
        <w:r w:rsidR="00A23879">
          <w:rPr>
            <w:color w:val="0000FF"/>
            <w:w w:val="95"/>
            <w:lang w:eastAsia="zh-CN"/>
          </w:rPr>
          <w:t>PHP</w:t>
        </w:r>
        <w:r w:rsidR="00A23879">
          <w:rPr>
            <w:color w:val="0000FF"/>
            <w:spacing w:val="7"/>
            <w:w w:val="95"/>
            <w:lang w:eastAsia="zh-CN"/>
          </w:rPr>
          <w:t xml:space="preserve"> </w:t>
        </w:r>
        <w:r w:rsidR="00A23879">
          <w:rPr>
            <w:color w:val="0000FF"/>
            <w:w w:val="95"/>
            <w:lang w:eastAsia="zh-CN"/>
          </w:rPr>
          <w:t>驱动</w:t>
        </w:r>
      </w:hyperlink>
    </w:p>
    <w:p w:rsidR="00D032B6" w:rsidRDefault="00035F6E">
      <w:pPr>
        <w:pStyle w:val="BodyText"/>
        <w:spacing w:before="18" w:line="253" w:lineRule="auto"/>
        <w:ind w:right="7525"/>
        <w:rPr>
          <w:lang w:eastAsia="zh-CN"/>
        </w:rPr>
      </w:pPr>
      <w:hyperlink w:anchor="_bookmark156" w:history="1">
        <w:r w:rsidR="00A23879">
          <w:rPr>
            <w:color w:val="0000FF"/>
            <w:w w:val="95"/>
            <w:lang w:eastAsia="zh-CN"/>
          </w:rPr>
          <w:t>PHP</w:t>
        </w:r>
        <w:r w:rsidR="00A23879">
          <w:rPr>
            <w:color w:val="0000FF"/>
            <w:spacing w:val="47"/>
            <w:w w:val="95"/>
            <w:lang w:eastAsia="zh-CN"/>
          </w:rPr>
          <w:t xml:space="preserve"> </w:t>
        </w:r>
        <w:r w:rsidR="00A23879">
          <w:rPr>
            <w:color w:val="0000FF"/>
            <w:w w:val="95"/>
            <w:lang w:eastAsia="zh-CN"/>
          </w:rPr>
          <w:t>开发环境搭建</w:t>
        </w:r>
      </w:hyperlink>
      <w:r w:rsidR="00A23879">
        <w:rPr>
          <w:color w:val="0000FF"/>
          <w:lang w:eastAsia="zh-CN"/>
        </w:rPr>
        <w:t xml:space="preserve"> </w:t>
      </w:r>
      <w:hyperlink w:anchor="_bookmark157" w:history="1">
        <w:r w:rsidR="00A23879">
          <w:rPr>
            <w:color w:val="0000FF"/>
            <w:w w:val="95"/>
            <w:lang w:eastAsia="zh-CN"/>
          </w:rPr>
          <w:t>PHP</w:t>
        </w:r>
        <w:r w:rsidR="00A23879">
          <w:rPr>
            <w:color w:val="0000FF"/>
            <w:spacing w:val="27"/>
            <w:w w:val="95"/>
            <w:lang w:eastAsia="zh-CN"/>
          </w:rPr>
          <w:t xml:space="preserve"> </w:t>
        </w:r>
        <w:r w:rsidR="00A23879">
          <w:rPr>
            <w:color w:val="0000FF"/>
            <w:w w:val="95"/>
            <w:lang w:eastAsia="zh-CN"/>
          </w:rPr>
          <w:t>开发基础</w:t>
        </w:r>
      </w:hyperlink>
    </w:p>
    <w:p w:rsidR="00D032B6" w:rsidRDefault="00035F6E">
      <w:pPr>
        <w:pStyle w:val="BodyText"/>
        <w:spacing w:before="4" w:line="253" w:lineRule="auto"/>
        <w:ind w:right="6408"/>
      </w:pPr>
      <w:hyperlink w:anchor="_bookmark158" w:history="1">
        <w:r w:rsidR="00A23879">
          <w:rPr>
            <w:color w:val="0000FF"/>
            <w:w w:val="95"/>
          </w:rPr>
          <w:t>SQL</w:t>
        </w:r>
        <w:r w:rsidR="00A23879">
          <w:rPr>
            <w:color w:val="0000FF"/>
            <w:spacing w:val="-16"/>
            <w:w w:val="95"/>
          </w:rPr>
          <w:t xml:space="preserve"> </w:t>
        </w:r>
        <w:r w:rsidR="00A23879">
          <w:rPr>
            <w:color w:val="0000FF"/>
            <w:w w:val="95"/>
          </w:rPr>
          <w:t>to</w:t>
        </w:r>
        <w:r w:rsidR="00A23879">
          <w:rPr>
            <w:color w:val="0000FF"/>
            <w:spacing w:val="-15"/>
            <w:w w:val="95"/>
          </w:rPr>
          <w:t xml:space="preserve"> </w:t>
        </w:r>
        <w:r w:rsidR="00A23879">
          <w:rPr>
            <w:color w:val="0000FF"/>
            <w:w w:val="95"/>
          </w:rPr>
          <w:t>SequoiaDB</w:t>
        </w:r>
        <w:r w:rsidR="00A23879">
          <w:rPr>
            <w:color w:val="0000FF"/>
            <w:spacing w:val="-15"/>
            <w:w w:val="95"/>
          </w:rPr>
          <w:t xml:space="preserve"> </w:t>
        </w:r>
        <w:r w:rsidR="00A23879">
          <w:rPr>
            <w:color w:val="0000FF"/>
            <w:w w:val="95"/>
          </w:rPr>
          <w:t>shell</w:t>
        </w:r>
        <w:r w:rsidR="00A23879">
          <w:rPr>
            <w:color w:val="0000FF"/>
            <w:spacing w:val="-16"/>
            <w:w w:val="95"/>
          </w:rPr>
          <w:t xml:space="preserve"> </w:t>
        </w:r>
        <w:r w:rsidR="00A23879">
          <w:rPr>
            <w:color w:val="0000FF"/>
            <w:w w:val="95"/>
          </w:rPr>
          <w:t>to</w:t>
        </w:r>
        <w:r w:rsidR="00A23879">
          <w:rPr>
            <w:color w:val="0000FF"/>
            <w:spacing w:val="-15"/>
            <w:w w:val="95"/>
          </w:rPr>
          <w:t xml:space="preserve"> </w:t>
        </w:r>
        <w:r w:rsidR="00A23879">
          <w:rPr>
            <w:color w:val="0000FF"/>
            <w:w w:val="95"/>
          </w:rPr>
          <w:t>PHP</w:t>
        </w:r>
      </w:hyperlink>
      <w:r w:rsidR="00A23879">
        <w:rPr>
          <w:color w:val="0000FF"/>
          <w:w w:val="93"/>
        </w:rPr>
        <w:t xml:space="preserve"> </w:t>
      </w:r>
      <w:r w:rsidR="00A23879">
        <w:rPr>
          <w:color w:val="0000FF"/>
          <w:w w:val="95"/>
        </w:rPr>
        <w:t>PHP</w:t>
      </w:r>
      <w:r w:rsidR="00A23879">
        <w:rPr>
          <w:color w:val="0000FF"/>
          <w:spacing w:val="-16"/>
          <w:w w:val="95"/>
        </w:rPr>
        <w:t xml:space="preserve"> </w:t>
      </w:r>
      <w:r w:rsidR="00A23879">
        <w:rPr>
          <w:color w:val="0000FF"/>
          <w:w w:val="95"/>
        </w:rPr>
        <w:t>API</w:t>
      </w:r>
    </w:p>
    <w:p w:rsidR="00D032B6" w:rsidRDefault="00A23879">
      <w:pPr>
        <w:pStyle w:val="BodyText"/>
        <w:spacing w:before="84"/>
        <w:rPr>
          <w:lang w:eastAsia="zh-CN"/>
        </w:rPr>
      </w:pPr>
      <w:bookmarkStart w:id="335" w:name="PHP_驱动"/>
      <w:bookmarkStart w:id="336" w:name="_bookmark155"/>
      <w:bookmarkEnd w:id="335"/>
      <w:bookmarkEnd w:id="336"/>
      <w:r>
        <w:rPr>
          <w:w w:val="95"/>
          <w:lang w:eastAsia="zh-CN"/>
        </w:rPr>
        <w:t>PHP</w:t>
      </w:r>
      <w:r>
        <w:rPr>
          <w:spacing w:val="7"/>
          <w:w w:val="95"/>
          <w:lang w:eastAsia="zh-CN"/>
        </w:rPr>
        <w:t xml:space="preserve"> </w:t>
      </w:r>
      <w:r>
        <w:rPr>
          <w:w w:val="95"/>
          <w:lang w:eastAsia="zh-CN"/>
        </w:rPr>
        <w:t>驱动</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概述</w:t>
      </w:r>
    </w:p>
    <w:p w:rsidR="00D032B6" w:rsidRDefault="00D032B6">
      <w:pPr>
        <w:spacing w:before="5" w:line="100" w:lineRule="exact"/>
        <w:rPr>
          <w:sz w:val="10"/>
          <w:szCs w:val="10"/>
          <w:lang w:eastAsia="zh-CN"/>
        </w:rPr>
      </w:pPr>
    </w:p>
    <w:p w:rsidR="00D032B6" w:rsidRDefault="00A23879">
      <w:pPr>
        <w:pStyle w:val="BodyText"/>
        <w:spacing w:line="168" w:lineRule="auto"/>
        <w:ind w:right="106"/>
        <w:jc w:val="both"/>
        <w:rPr>
          <w:lang w:eastAsia="zh-CN"/>
        </w:rPr>
      </w:pPr>
      <w:r>
        <w:rPr>
          <w:lang w:eastAsia="zh-CN"/>
        </w:rPr>
        <w:t>SequoiaDB</w:t>
      </w:r>
      <w:r>
        <w:rPr>
          <w:spacing w:val="-31"/>
          <w:lang w:eastAsia="zh-CN"/>
        </w:rPr>
        <w:t xml:space="preserve"> </w:t>
      </w:r>
      <w:r>
        <w:rPr>
          <w:lang w:eastAsia="zh-CN"/>
        </w:rPr>
        <w:t>PHP</w:t>
      </w:r>
      <w:r>
        <w:rPr>
          <w:spacing w:val="-31"/>
          <w:lang w:eastAsia="zh-CN"/>
        </w:rPr>
        <w:t xml:space="preserve"> </w:t>
      </w:r>
      <w:r>
        <w:rPr>
          <w:lang w:eastAsia="zh-CN"/>
        </w:rPr>
        <w:t>驱动提供了数据库操作和集群操作的</w:t>
      </w:r>
      <w:r>
        <w:rPr>
          <w:spacing w:val="-31"/>
          <w:lang w:eastAsia="zh-CN"/>
        </w:rPr>
        <w:t xml:space="preserve"> </w:t>
      </w:r>
      <w:r>
        <w:rPr>
          <w:lang w:eastAsia="zh-CN"/>
        </w:rPr>
        <w:t>PHP</w:t>
      </w:r>
      <w:r>
        <w:rPr>
          <w:spacing w:val="-31"/>
          <w:lang w:eastAsia="zh-CN"/>
        </w:rPr>
        <w:t xml:space="preserve"> </w:t>
      </w:r>
      <w:r>
        <w:rPr>
          <w:lang w:eastAsia="zh-CN"/>
        </w:rPr>
        <w:t>接口。数据库操作包括数据库的连接，用户的创 建删除，数据的增删改查，索引的创建删除，快照的获取与重置，以及集合与集合空间的创建删除操作等操 作。集群操作包括管理分区组和数据节点的各种操作，譬如启动，停止分区组，启动，停止数据节点，获取 主从数据节点，集合分区等。</w:t>
      </w:r>
    </w:p>
    <w:p w:rsidR="00D032B6" w:rsidRDefault="00A23879">
      <w:pPr>
        <w:pStyle w:val="BodyText"/>
        <w:spacing w:before="34"/>
        <w:rPr>
          <w:lang w:eastAsia="zh-CN"/>
        </w:rPr>
      </w:pPr>
      <w:r>
        <w:rPr>
          <w:w w:val="95"/>
          <w:lang w:eastAsia="zh-CN"/>
        </w:rPr>
        <w:t xml:space="preserve">PHP     </w:t>
      </w:r>
      <w:r>
        <w:rPr>
          <w:spacing w:val="6"/>
          <w:w w:val="95"/>
          <w:lang w:eastAsia="zh-CN"/>
        </w:rPr>
        <w:t xml:space="preserve"> </w:t>
      </w:r>
      <w:r>
        <w:rPr>
          <w:w w:val="95"/>
          <w:lang w:eastAsia="zh-CN"/>
        </w:rPr>
        <w:t>驱动的有两种类实例。一种用于数据库操作，另一种用于集群操作。</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数据库操作实例</w:t>
      </w:r>
    </w:p>
    <w:p w:rsidR="00D032B6" w:rsidRDefault="00A23879">
      <w:pPr>
        <w:pStyle w:val="BodyText"/>
        <w:spacing w:before="22" w:line="253" w:lineRule="auto"/>
        <w:ind w:left="1217" w:right="4099"/>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A23879">
      <w:pPr>
        <w:pStyle w:val="BodyText"/>
        <w:spacing w:before="4"/>
        <w:ind w:left="1217"/>
        <w:rPr>
          <w:lang w:eastAsia="zh-CN"/>
        </w:rPr>
      </w:pPr>
      <w:r>
        <w:rPr>
          <w:lang w:eastAsia="zh-CN"/>
        </w:rPr>
        <w:t>2）集合空间</w:t>
      </w:r>
    </w:p>
    <w:p w:rsidR="00D032B6" w:rsidRDefault="00A23879">
      <w:pPr>
        <w:pStyle w:val="BodyText"/>
        <w:spacing w:before="18" w:line="253" w:lineRule="auto"/>
        <w:ind w:left="1217" w:right="133"/>
        <w:rPr>
          <w:lang w:eastAsia="zh-CN"/>
        </w:rPr>
      </w:pPr>
      <w:r>
        <w:rPr>
          <w:lang w:eastAsia="zh-CN"/>
        </w:rPr>
        <w:t xml:space="preserve">3）集合 </w:t>
      </w:r>
      <w:r>
        <w:rPr>
          <w:w w:val="95"/>
          <w:lang w:eastAsia="zh-CN"/>
        </w:rPr>
        <w:t>因此，在数据库操作中，可用3个类来分别表示连接，集合空间，集合实例，另1个类表示游标实例：</w:t>
      </w:r>
    </w:p>
    <w:p w:rsidR="00D032B6" w:rsidRDefault="00035F6E">
      <w:pPr>
        <w:tabs>
          <w:tab w:val="left" w:pos="5861"/>
        </w:tabs>
        <w:spacing w:before="45"/>
        <w:ind w:left="1267"/>
        <w:rPr>
          <w:rFonts w:ascii="微软雅黑" w:eastAsia="微软雅黑" w:hAnsi="微软雅黑" w:cs="微软雅黑"/>
          <w:sz w:val="14"/>
          <w:szCs w:val="14"/>
        </w:rPr>
      </w:pPr>
      <w:r w:rsidRPr="00035F6E">
        <w:rPr>
          <w:rFonts w:eastAsiaTheme="minorHAnsi"/>
        </w:rPr>
        <w:pict>
          <v:group id="_x0000_s3151" style="position:absolute;left:0;text-align:left;margin-left:95.35pt;margin-top:2.55pt;width:460.45pt;height:16pt;z-index:-251862016;mso-position-horizontal-relative:page" coordorigin="1907,51" coordsize="9209,320">
            <v:group id="_x0000_s3160" style="position:absolute;left:1917;top:61;width:4594;height:2" coordorigin="1917,61" coordsize="4594,2">
              <v:shape id="_x0000_s3161" style="position:absolute;left:1917;top:61;width:4594;height:2" coordorigin="1917,61" coordsize="4594,0" path="m1917,61r4595,e" filled="f" strokeweight="1pt">
                <v:path arrowok="t"/>
              </v:shape>
            </v:group>
            <v:group id="_x0000_s3158" style="position:absolute;left:6512;top:61;width:2;height:300" coordorigin="6512,61" coordsize="2,300">
              <v:shape id="_x0000_s3159" style="position:absolute;left:6512;top:61;width:2;height:300" coordorigin="6512,61" coordsize="0,300" path="m6512,61r,300e" filled="f" strokeweight="1pt">
                <v:path arrowok="t"/>
              </v:shape>
            </v:group>
            <v:group id="_x0000_s3156" style="position:absolute;left:1917;top:361;width:4594;height:2" coordorigin="1917,361" coordsize="4594,2">
              <v:shape id="_x0000_s3157" style="position:absolute;left:1917;top:361;width:4594;height:2" coordorigin="1917,361" coordsize="4594,0" path="m1917,361r4595,e" filled="f" strokeweight="1pt">
                <v:path arrowok="t"/>
              </v:shape>
            </v:group>
            <v:group id="_x0000_s3154" style="position:absolute;left:1917;top:61;width:2;height:300" coordorigin="1917,61" coordsize="2,300">
              <v:shape id="_x0000_s3155" style="position:absolute;left:1917;top:61;width:2;height:300" coordorigin="1917,61" coordsize="0,300" path="m1917,61r,300e" filled="f" strokeweight="1pt">
                <v:path arrowok="t"/>
              </v:shape>
            </v:group>
            <v:group id="_x0000_s3152" style="position:absolute;left:11106;top:61;width:2;height:300" coordorigin="11106,61" coordsize="2,300">
              <v:shape id="_x0000_s3153" style="position:absolute;left:11106;top:61;width:2;height:300" coordorigin="11106,61" coordsize="0,300" path="m11106,61r,300e" filled="f" strokeweight="1pt">
                <v:path arrowok="t"/>
              </v:shape>
            </v:group>
            <w10:wrap anchorx="page"/>
          </v:group>
        </w:pict>
      </w:r>
      <w:r w:rsidR="00A23879">
        <w:rPr>
          <w:rFonts w:ascii="微软雅黑" w:eastAsia="微软雅黑" w:hAnsi="微软雅黑" w:cs="微软雅黑"/>
          <w:w w:val="95"/>
          <w:sz w:val="14"/>
          <w:szCs w:val="14"/>
        </w:rPr>
        <w:t>SequoiaDB</w:t>
      </w:r>
      <w:r w:rsidR="00A23879">
        <w:rPr>
          <w:rFonts w:ascii="微软雅黑" w:eastAsia="微软雅黑" w:hAnsi="微软雅黑" w:cs="微软雅黑"/>
          <w:w w:val="95"/>
          <w:sz w:val="14"/>
          <w:szCs w:val="14"/>
        </w:rPr>
        <w:tab/>
        <w:t>数据库类</w:t>
      </w:r>
    </w:p>
    <w:p w:rsidR="00D032B6" w:rsidRDefault="00D032B6">
      <w:pPr>
        <w:rPr>
          <w:rFonts w:ascii="微软雅黑" w:eastAsia="微软雅黑" w:hAnsi="微软雅黑" w:cs="微软雅黑"/>
          <w:sz w:val="14"/>
          <w:szCs w:val="14"/>
        </w:rPr>
        <w:sectPr w:rsidR="00D032B6">
          <w:pgSz w:w="12240" w:h="15840"/>
          <w:pgMar w:top="900" w:right="1100" w:bottom="280" w:left="700" w:header="713" w:footer="0" w:gutter="0"/>
          <w:cols w:space="720"/>
        </w:sectPr>
      </w:pPr>
    </w:p>
    <w:p w:rsidR="00D032B6" w:rsidRDefault="00D032B6">
      <w:pPr>
        <w:spacing w:before="11" w:line="200" w:lineRule="exact"/>
        <w:rPr>
          <w:sz w:val="20"/>
          <w:szCs w:val="20"/>
        </w:rPr>
      </w:pPr>
    </w:p>
    <w:tbl>
      <w:tblPr>
        <w:tblW w:w="0" w:type="auto"/>
        <w:tblInd w:w="387" w:type="dxa"/>
        <w:tblLayout w:type="fixed"/>
        <w:tblCellMar>
          <w:left w:w="0" w:type="dxa"/>
          <w:right w:w="0" w:type="dxa"/>
        </w:tblCellMar>
        <w:tblLook w:val="01E0"/>
      </w:tblPr>
      <w:tblGrid>
        <w:gridCol w:w="4589"/>
        <w:gridCol w:w="4599"/>
      </w:tblGrid>
      <w:tr w:rsidR="00D032B6">
        <w:trPr>
          <w:trHeight w:hRule="exact" w:val="295"/>
        </w:trPr>
        <w:tc>
          <w:tcPr>
            <w:tcW w:w="4589" w:type="dxa"/>
            <w:tcBorders>
              <w:top w:val="nil"/>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SequoiaCS</w:t>
            </w:r>
          </w:p>
        </w:tc>
        <w:tc>
          <w:tcPr>
            <w:tcW w:w="4599" w:type="dxa"/>
            <w:tcBorders>
              <w:top w:val="nil"/>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集合空间类</w:t>
            </w:r>
          </w:p>
        </w:tc>
      </w:tr>
      <w:tr w:rsidR="00D032B6">
        <w:trPr>
          <w:trHeight w:hRule="exact" w:val="300"/>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SequoiaCollection</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集合类</w:t>
            </w:r>
          </w:p>
        </w:tc>
      </w:tr>
      <w:tr w:rsidR="00D032B6">
        <w:trPr>
          <w:trHeight w:hRule="exact" w:val="295"/>
        </w:trPr>
        <w:tc>
          <w:tcPr>
            <w:tcW w:w="458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SequoiaCursor</w:t>
            </w:r>
          </w:p>
        </w:tc>
        <w:tc>
          <w:tcPr>
            <w:tcW w:w="4599"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游标类</w:t>
            </w:r>
          </w:p>
        </w:tc>
      </w:tr>
    </w:tbl>
    <w:p w:rsidR="00D032B6" w:rsidRDefault="00A23879">
      <w:pPr>
        <w:pStyle w:val="BodyText"/>
        <w:spacing w:before="79" w:line="168" w:lineRule="auto"/>
        <w:ind w:left="397" w:right="465"/>
        <w:rPr>
          <w:lang w:eastAsia="zh-CN"/>
        </w:rPr>
      </w:pPr>
      <w:r>
        <w:rPr>
          <w:lang w:eastAsia="zh-CN"/>
        </w:rPr>
        <w:t>PHP</w:t>
      </w:r>
      <w:r>
        <w:rPr>
          <w:spacing w:val="-35"/>
          <w:lang w:eastAsia="zh-CN"/>
        </w:rPr>
        <w:t xml:space="preserve"> </w:t>
      </w:r>
      <w:r>
        <w:rPr>
          <w:lang w:eastAsia="zh-CN"/>
        </w:rPr>
        <w:t>驱动需要使用不同的实例进行操作。譬如读取数据的操作需要游标实例，而创建表空间则需要数据 库实例。</w:t>
      </w:r>
    </w:p>
    <w:p w:rsidR="00D032B6" w:rsidRDefault="00A23879">
      <w:pPr>
        <w:pStyle w:val="BodyText"/>
        <w:tabs>
          <w:tab w:val="left" w:pos="397"/>
        </w:tabs>
        <w:spacing w:line="282"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集群操作实例</w:t>
      </w:r>
    </w:p>
    <w:p w:rsidR="00D032B6" w:rsidRDefault="00A23879">
      <w:pPr>
        <w:pStyle w:val="BodyText"/>
        <w:spacing w:before="22" w:line="260" w:lineRule="auto"/>
        <w:ind w:left="397" w:right="3244"/>
        <w:jc w:val="both"/>
        <w:rPr>
          <w:lang w:eastAsia="zh-CN"/>
        </w:rPr>
      </w:pPr>
      <w:r>
        <w:rPr>
          <w:w w:val="95"/>
          <w:lang w:eastAsia="zh-CN"/>
        </w:rPr>
        <w:t>SequoiaDB</w:t>
      </w:r>
      <w:r>
        <w:rPr>
          <w:spacing w:val="50"/>
          <w:w w:val="95"/>
          <w:lang w:eastAsia="zh-CN"/>
        </w:rPr>
        <w:t xml:space="preserve"> </w:t>
      </w:r>
      <w:r>
        <w:rPr>
          <w:w w:val="95"/>
          <w:lang w:eastAsia="zh-CN"/>
        </w:rPr>
        <w:t>数据库中的集群操作分为两个级别：1）分区组</w:t>
      </w:r>
      <w:r>
        <w:rPr>
          <w:spacing w:val="50"/>
          <w:w w:val="95"/>
          <w:lang w:eastAsia="zh-CN"/>
        </w:rPr>
        <w:t xml:space="preserve"> </w:t>
      </w:r>
      <w:r>
        <w:rPr>
          <w:w w:val="95"/>
          <w:lang w:eastAsia="zh-CN"/>
        </w:rPr>
        <w:t>2）数据节点</w:t>
      </w:r>
      <w:r>
        <w:rPr>
          <w:lang w:eastAsia="zh-CN"/>
        </w:rPr>
        <w:t xml:space="preserve"> </w:t>
      </w:r>
      <w:r w:rsidR="00620DD5">
        <w:pict>
          <v:shape id="_x0000_i1090" type="#_x0000_t75" style="width:23.8pt;height:23.8pt;mso-position-horizontal-relative:char;mso-position-vertical-relative:line">
            <v:imagedata r:id="rId22" o:title=""/>
          </v:shape>
        </w:pict>
      </w:r>
      <w:r>
        <w:rPr>
          <w:rFonts w:ascii="Times New Roman" w:eastAsia="Times New Roman" w:hAnsi="Times New Roman" w:cs="Times New Roman"/>
          <w:lang w:eastAsia="zh-CN"/>
        </w:rPr>
        <w:t xml:space="preserve">   </w:t>
      </w:r>
      <w:r>
        <w:rPr>
          <w:lang w:eastAsia="zh-CN"/>
        </w:rPr>
        <w:t>注:</w:t>
      </w:r>
      <w:r>
        <w:rPr>
          <w:spacing w:val="46"/>
          <w:lang w:eastAsia="zh-CN"/>
        </w:rPr>
        <w:t xml:space="preserve"> </w:t>
      </w:r>
      <w:r>
        <w:rPr>
          <w:lang w:eastAsia="zh-CN"/>
        </w:rPr>
        <w:t>分区组包三种类型：协调分区组，编目分区组，数据分区组。 分区组实例和数据节点实例可以用以下两种类的实例表示。</w:t>
      </w:r>
    </w:p>
    <w:p w:rsidR="00D032B6" w:rsidRDefault="00D032B6">
      <w:pPr>
        <w:spacing w:before="3" w:line="40" w:lineRule="exact"/>
        <w:rPr>
          <w:sz w:val="4"/>
          <w:szCs w:val="4"/>
          <w:lang w:eastAsia="zh-CN"/>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SequoiaGroup</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分区组实例代表一个单独的分区组</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SequoiaNode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数据节点实例代表一个单独的数据节点</w:t>
            </w:r>
          </w:p>
        </w:tc>
      </w:tr>
    </w:tbl>
    <w:p w:rsidR="00D032B6" w:rsidRDefault="00A23879">
      <w:pPr>
        <w:pStyle w:val="BodyText"/>
        <w:spacing w:line="335" w:lineRule="exact"/>
        <w:ind w:left="397" w:right="5042"/>
        <w:jc w:val="both"/>
        <w:rPr>
          <w:lang w:eastAsia="zh-CN"/>
        </w:rPr>
      </w:pPr>
      <w:r>
        <w:rPr>
          <w:lang w:eastAsia="zh-CN"/>
        </w:rPr>
        <w:t>与集群相关的操作需要使用分区组及数据节点实例。</w:t>
      </w:r>
    </w:p>
    <w:p w:rsidR="00D032B6" w:rsidRDefault="00D032B6">
      <w:pPr>
        <w:spacing w:before="5" w:line="100" w:lineRule="exact"/>
        <w:rPr>
          <w:sz w:val="10"/>
          <w:szCs w:val="10"/>
          <w:lang w:eastAsia="zh-CN"/>
        </w:rPr>
      </w:pPr>
    </w:p>
    <w:p w:rsidR="00D032B6" w:rsidRDefault="00A23879">
      <w:pPr>
        <w:pStyle w:val="BodyText"/>
        <w:spacing w:line="168" w:lineRule="auto"/>
        <w:ind w:left="397" w:right="361"/>
        <w:rPr>
          <w:lang w:eastAsia="zh-CN"/>
        </w:rPr>
      </w:pPr>
      <w:r>
        <w:rPr>
          <w:w w:val="95"/>
          <w:lang w:eastAsia="zh-CN"/>
        </w:rPr>
        <w:t xml:space="preserve">SequoiaGroup      </w:t>
      </w:r>
      <w:r>
        <w:rPr>
          <w:spacing w:val="21"/>
          <w:w w:val="95"/>
          <w:lang w:eastAsia="zh-CN"/>
        </w:rPr>
        <w:t xml:space="preserve"> </w:t>
      </w:r>
      <w:r>
        <w:rPr>
          <w:w w:val="95"/>
          <w:lang w:eastAsia="zh-CN"/>
        </w:rPr>
        <w:t>的实例用于管理分区组。其操作包括启动，停止分区组，获取分区组中节点的状态，名称</w:t>
      </w:r>
      <w:r>
        <w:rPr>
          <w:lang w:eastAsia="zh-CN"/>
        </w:rPr>
        <w:t xml:space="preserve"> 信息，数目信息。</w:t>
      </w:r>
    </w:p>
    <w:p w:rsidR="00D032B6" w:rsidRDefault="00D032B6">
      <w:pPr>
        <w:spacing w:line="120" w:lineRule="exact"/>
        <w:rPr>
          <w:sz w:val="12"/>
          <w:szCs w:val="12"/>
          <w:lang w:eastAsia="zh-CN"/>
        </w:rPr>
      </w:pPr>
    </w:p>
    <w:p w:rsidR="00D032B6" w:rsidRDefault="00A23879">
      <w:pPr>
        <w:pStyle w:val="BodyText"/>
        <w:spacing w:line="168" w:lineRule="auto"/>
        <w:ind w:left="397" w:right="304"/>
        <w:rPr>
          <w:lang w:eastAsia="zh-CN"/>
        </w:rPr>
      </w:pPr>
      <w:r>
        <w:rPr>
          <w:w w:val="95"/>
          <w:lang w:eastAsia="zh-CN"/>
        </w:rPr>
        <w:t xml:space="preserve">SequoiaNode      </w:t>
      </w:r>
      <w:r>
        <w:rPr>
          <w:spacing w:val="9"/>
          <w:w w:val="95"/>
          <w:lang w:eastAsia="zh-CN"/>
        </w:rPr>
        <w:t xml:space="preserve"> </w:t>
      </w:r>
      <w:r>
        <w:rPr>
          <w:w w:val="95"/>
          <w:lang w:eastAsia="zh-CN"/>
        </w:rPr>
        <w:t>的实例用于管理节点。其操作包括启动，停止指定的节点，获取指定节点实例，获取主从</w:t>
      </w:r>
      <w:r>
        <w:rPr>
          <w:lang w:eastAsia="zh-CN"/>
        </w:rPr>
        <w:t xml:space="preserve"> 节点实例，获取数据节点地址信息。</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错误信息</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一个函数被成功调用则返回</w:t>
      </w:r>
      <w:r>
        <w:rPr>
          <w:spacing w:val="-36"/>
          <w:position w:val="1"/>
          <w:lang w:eastAsia="zh-CN"/>
        </w:rPr>
        <w:t xml:space="preserve"> </w:t>
      </w:r>
      <w:r>
        <w:rPr>
          <w:position w:val="1"/>
          <w:lang w:eastAsia="zh-CN"/>
        </w:rPr>
        <w:t>true（或整型1），否则返回值为</w:t>
      </w:r>
      <w:r>
        <w:rPr>
          <w:spacing w:val="-35"/>
          <w:position w:val="1"/>
          <w:lang w:eastAsia="zh-CN"/>
        </w:rPr>
        <w:t xml:space="preserve"> </w:t>
      </w:r>
      <w:r>
        <w:rPr>
          <w:position w:val="1"/>
          <w:lang w:eastAsia="zh-CN"/>
        </w:rPr>
        <w:t>false（或整型0）</w:t>
      </w:r>
    </w:p>
    <w:p w:rsidR="00D032B6" w:rsidRDefault="00A23879">
      <w:pPr>
        <w:pStyle w:val="BodyText"/>
        <w:tabs>
          <w:tab w:val="left" w:pos="397"/>
        </w:tabs>
        <w:spacing w:before="36" w:line="171" w:lineRule="auto"/>
        <w:ind w:left="397" w:right="745" w:hanging="28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 xml:space="preserve">如果用户需要知道详细的错误信息，可以调用 </w:t>
      </w:r>
      <w:r>
        <w:rPr>
          <w:spacing w:val="53"/>
          <w:w w:val="95"/>
          <w:position w:val="1"/>
        </w:rPr>
        <w:t xml:space="preserve"> </w:t>
      </w:r>
      <w:r>
        <w:rPr>
          <w:w w:val="95"/>
          <w:position w:val="1"/>
        </w:rPr>
        <w:t xml:space="preserve">getError() </w:t>
      </w:r>
      <w:r>
        <w:rPr>
          <w:spacing w:val="53"/>
          <w:w w:val="95"/>
          <w:position w:val="1"/>
        </w:rPr>
        <w:t xml:space="preserve"> </w:t>
      </w:r>
      <w:r>
        <w:rPr>
          <w:w w:val="95"/>
          <w:position w:val="1"/>
        </w:rPr>
        <w:t>获取错误信息，如果没有错误，则会输出“No</w:t>
      </w:r>
      <w:r>
        <w:rPr>
          <w:w w:val="90"/>
          <w:position w:val="1"/>
        </w:rPr>
        <w:t xml:space="preserve"> </w:t>
      </w:r>
      <w:r>
        <w:rPr>
          <w:w w:val="85"/>
        </w:rPr>
        <w:t>error</w:t>
      </w:r>
      <w:r>
        <w:rPr>
          <w:spacing w:val="32"/>
          <w:w w:val="85"/>
        </w:rPr>
        <w:t xml:space="preserve"> </w:t>
      </w:r>
      <w:r>
        <w:rPr>
          <w:w w:val="85"/>
        </w:rPr>
        <w:t>message”</w:t>
      </w:r>
    </w:p>
    <w:p w:rsidR="00D032B6" w:rsidRDefault="00D032B6">
      <w:pPr>
        <w:spacing w:before="4" w:line="110" w:lineRule="exact"/>
        <w:rPr>
          <w:sz w:val="11"/>
          <w:szCs w:val="11"/>
        </w:rPr>
      </w:pPr>
    </w:p>
    <w:p w:rsidR="00D032B6" w:rsidRDefault="00A23879">
      <w:pPr>
        <w:pStyle w:val="BodyText"/>
        <w:ind w:left="113"/>
      </w:pPr>
      <w:bookmarkStart w:id="337" w:name="PHP_开发环境搭建"/>
      <w:bookmarkStart w:id="338" w:name="_bookmark156"/>
      <w:bookmarkEnd w:id="337"/>
      <w:bookmarkEnd w:id="338"/>
      <w:r>
        <w:rPr>
          <w:w w:val="95"/>
        </w:rPr>
        <w:t>PHP</w:t>
      </w:r>
      <w:r>
        <w:rPr>
          <w:spacing w:val="47"/>
          <w:w w:val="95"/>
        </w:rPr>
        <w:t xml:space="preserve"> </w:t>
      </w:r>
      <w:r>
        <w:rPr>
          <w:w w:val="95"/>
        </w:rPr>
        <w:t>开发环境搭建</w:t>
      </w:r>
    </w:p>
    <w:p w:rsidR="00D032B6" w:rsidRDefault="00D032B6">
      <w:pPr>
        <w:spacing w:before="9" w:line="190" w:lineRule="exact"/>
        <w:rPr>
          <w:sz w:val="19"/>
          <w:szCs w:val="19"/>
        </w:rPr>
      </w:pPr>
    </w:p>
    <w:p w:rsidR="00D032B6" w:rsidRDefault="00A23879">
      <w:pPr>
        <w:pStyle w:val="BodyText"/>
        <w:ind w:left="113"/>
      </w:pPr>
      <w:r>
        <w:t>获取驱动开发包</w:t>
      </w:r>
    </w:p>
    <w:p w:rsidR="00D032B6" w:rsidRDefault="00D032B6">
      <w:pPr>
        <w:spacing w:before="5" w:line="100" w:lineRule="exact"/>
        <w:rPr>
          <w:sz w:val="10"/>
          <w:szCs w:val="10"/>
        </w:rPr>
      </w:pPr>
    </w:p>
    <w:p w:rsidR="00D032B6" w:rsidRDefault="00A23879">
      <w:pPr>
        <w:pStyle w:val="BodyText"/>
        <w:spacing w:line="168" w:lineRule="auto"/>
        <w:ind w:left="113" w:right="362"/>
      </w:pPr>
      <w:r>
        <w:rPr>
          <w:w w:val="95"/>
        </w:rPr>
        <w:t>从</w:t>
      </w:r>
      <w:r>
        <w:rPr>
          <w:spacing w:val="51"/>
          <w:w w:val="95"/>
        </w:rPr>
        <w:t xml:space="preserve"> </w:t>
      </w:r>
      <w:hyperlink r:id="rId218">
        <w:r>
          <w:rPr>
            <w:color w:val="0000FF"/>
            <w:w w:val="95"/>
          </w:rPr>
          <w:t>http://www.sequoiadb.com</w:t>
        </w:r>
        <w:r>
          <w:rPr>
            <w:color w:val="0000FF"/>
            <w:spacing w:val="52"/>
            <w:w w:val="95"/>
          </w:rPr>
          <w:t xml:space="preserve"> </w:t>
        </w:r>
      </w:hyperlink>
      <w:r>
        <w:rPr>
          <w:color w:val="000000"/>
          <w:w w:val="95"/>
        </w:rPr>
        <w:t>下载对应操作系统版本的</w:t>
      </w:r>
      <w:r>
        <w:rPr>
          <w:color w:val="000000"/>
          <w:spacing w:val="52"/>
          <w:w w:val="95"/>
        </w:rPr>
        <w:t xml:space="preserve"> </w:t>
      </w:r>
      <w:r>
        <w:rPr>
          <w:color w:val="000000"/>
          <w:w w:val="95"/>
        </w:rPr>
        <w:t>SequoiaDB</w:t>
      </w:r>
      <w:r>
        <w:rPr>
          <w:color w:val="000000"/>
          <w:spacing w:val="51"/>
          <w:w w:val="95"/>
        </w:rPr>
        <w:t xml:space="preserve"> </w:t>
      </w:r>
      <w:r>
        <w:rPr>
          <w:color w:val="000000"/>
          <w:w w:val="95"/>
        </w:rPr>
        <w:t>驱动开发包；解压驱动开发包，从</w:t>
      </w:r>
      <w:r>
        <w:rPr>
          <w:color w:val="000000"/>
        </w:rPr>
        <w:t xml:space="preserve"> </w:t>
      </w:r>
      <w:r>
        <w:rPr>
          <w:color w:val="000000"/>
          <w:w w:val="95"/>
        </w:rPr>
        <w:t xml:space="preserve">driver/lib/phpliblibsdbphp-x.x.x.so（x.x.x </w:t>
      </w:r>
      <w:r>
        <w:rPr>
          <w:color w:val="000000"/>
          <w:spacing w:val="23"/>
          <w:w w:val="95"/>
        </w:rPr>
        <w:t xml:space="preserve"> </w:t>
      </w:r>
      <w:r>
        <w:rPr>
          <w:color w:val="000000"/>
          <w:w w:val="95"/>
        </w:rPr>
        <w:t xml:space="preserve">为版本号，请根据 </w:t>
      </w:r>
      <w:r>
        <w:rPr>
          <w:color w:val="000000"/>
          <w:spacing w:val="24"/>
          <w:w w:val="95"/>
        </w:rPr>
        <w:t xml:space="preserve"> </w:t>
      </w:r>
      <w:r>
        <w:rPr>
          <w:color w:val="000000"/>
          <w:w w:val="95"/>
        </w:rPr>
        <w:t xml:space="preserve">PHP </w:t>
      </w:r>
      <w:r>
        <w:rPr>
          <w:color w:val="000000"/>
          <w:spacing w:val="24"/>
          <w:w w:val="95"/>
        </w:rPr>
        <w:t xml:space="preserve"> </w:t>
      </w:r>
      <w:r>
        <w:rPr>
          <w:color w:val="000000"/>
          <w:w w:val="95"/>
        </w:rPr>
        <w:t>版本选择，前两位需相同版本，第三位版</w:t>
      </w:r>
      <w:r>
        <w:rPr>
          <w:color w:val="000000"/>
        </w:rPr>
        <w:t xml:space="preserve"> </w:t>
      </w:r>
      <w:r>
        <w:rPr>
          <w:color w:val="000000"/>
          <w:w w:val="95"/>
        </w:rPr>
        <w:t xml:space="preserve">本要小于或等于 </w:t>
      </w:r>
      <w:r>
        <w:rPr>
          <w:color w:val="000000"/>
          <w:spacing w:val="5"/>
          <w:w w:val="95"/>
        </w:rPr>
        <w:t xml:space="preserve"> </w:t>
      </w:r>
      <w:r>
        <w:rPr>
          <w:color w:val="000000"/>
          <w:w w:val="95"/>
        </w:rPr>
        <w:t xml:space="preserve">PHP </w:t>
      </w:r>
      <w:r>
        <w:rPr>
          <w:color w:val="000000"/>
          <w:spacing w:val="6"/>
          <w:w w:val="95"/>
        </w:rPr>
        <w:t xml:space="preserve"> </w:t>
      </w:r>
      <w:r>
        <w:rPr>
          <w:color w:val="000000"/>
          <w:w w:val="95"/>
        </w:rPr>
        <w:t>的版本）文件。</w:t>
      </w:r>
    </w:p>
    <w:p w:rsidR="00D032B6" w:rsidRDefault="00D032B6">
      <w:pPr>
        <w:spacing w:before="14" w:line="200" w:lineRule="exact"/>
        <w:rPr>
          <w:sz w:val="20"/>
          <w:szCs w:val="20"/>
        </w:rPr>
      </w:pPr>
    </w:p>
    <w:p w:rsidR="00D032B6" w:rsidRDefault="00A23879">
      <w:pPr>
        <w:pStyle w:val="BodyText"/>
        <w:ind w:left="113"/>
      </w:pPr>
      <w:r>
        <w:t>配置开发环境</w:t>
      </w:r>
    </w:p>
    <w:p w:rsidR="00606508" w:rsidRDefault="00A23879">
      <w:pPr>
        <w:pStyle w:val="BodyText"/>
        <w:numPr>
          <w:ilvl w:val="0"/>
          <w:numId w:val="34"/>
        </w:numPr>
        <w:tabs>
          <w:tab w:val="left" w:pos="397"/>
        </w:tabs>
        <w:spacing w:before="34"/>
        <w:ind w:left="397"/>
      </w:pPr>
      <w:r>
        <w:rPr>
          <w:w w:val="95"/>
          <w:position w:val="1"/>
        </w:rPr>
        <w:t>Linux</w:t>
      </w:r>
    </w:p>
    <w:p w:rsidR="00D032B6" w:rsidRDefault="00A23879">
      <w:pPr>
        <w:pStyle w:val="BodyText"/>
        <w:spacing w:before="22" w:line="253" w:lineRule="auto"/>
        <w:ind w:left="397" w:right="2969"/>
      </w:pPr>
      <w:r>
        <w:t>准备工作：安装</w:t>
      </w:r>
      <w:r>
        <w:rPr>
          <w:spacing w:val="-33"/>
        </w:rPr>
        <w:t xml:space="preserve"> </w:t>
      </w:r>
      <w:r>
        <w:t>Apache</w:t>
      </w:r>
      <w:r>
        <w:rPr>
          <w:spacing w:val="-33"/>
        </w:rPr>
        <w:t xml:space="preserve"> </w:t>
      </w:r>
      <w:r>
        <w:t>和</w:t>
      </w:r>
      <w:r>
        <w:rPr>
          <w:spacing w:val="-33"/>
        </w:rPr>
        <w:t xml:space="preserve"> </w:t>
      </w:r>
      <w:r>
        <w:t>PHP</w:t>
      </w:r>
      <w:r>
        <w:rPr>
          <w:spacing w:val="-32"/>
        </w:rPr>
        <w:t xml:space="preserve"> </w:t>
      </w:r>
      <w:r>
        <w:t>环境，PHP</w:t>
      </w:r>
      <w:r>
        <w:rPr>
          <w:spacing w:val="-33"/>
        </w:rPr>
        <w:t xml:space="preserve"> </w:t>
      </w:r>
      <w:r>
        <w:t>要求5.3.3及以上版本 配置步骤：</w:t>
      </w:r>
    </w:p>
    <w:p w:rsidR="00D032B6" w:rsidRDefault="00035F6E">
      <w:pPr>
        <w:pStyle w:val="BodyText"/>
        <w:spacing w:before="4" w:line="253" w:lineRule="auto"/>
        <w:ind w:left="397" w:right="5828"/>
        <w:jc w:val="both"/>
        <w:rPr>
          <w:rFonts w:ascii="Microsoft JhengHei" w:eastAsia="Microsoft JhengHei" w:hAnsi="Microsoft JhengHei" w:cs="Microsoft JhengHei"/>
        </w:rPr>
      </w:pPr>
      <w:r w:rsidRPr="00035F6E">
        <w:pict>
          <v:group id="_x0000_s3148" style="position:absolute;left:0;text-align:left;margin-left:95.85pt;margin-top:42.05pt;width:459.45pt;height:10.6pt;z-index:-251860992;mso-position-horizontal-relative:page" coordorigin="1917,841" coordsize="9189,212">
            <v:shape id="_x0000_s3149" style="position:absolute;left:1917;top:841;width:9189;height:212" coordorigin="1917,841" coordsize="9189,212" path="m1917,841r9189,l11106,1053r-9189,l1917,841xe" fillcolor="#efefef" stroked="f">
              <v:path arrowok="t"/>
            </v:shape>
            <w10:wrap anchorx="page"/>
          </v:group>
        </w:pict>
      </w:r>
      <w:r w:rsidR="00A23879">
        <w:rPr>
          <w:w w:val="95"/>
        </w:rPr>
        <w:t>1.</w:t>
      </w:r>
      <w:r w:rsidR="00A23879">
        <w:rPr>
          <w:spacing w:val="-3"/>
          <w:w w:val="95"/>
        </w:rPr>
        <w:t xml:space="preserve"> </w:t>
      </w:r>
      <w:r w:rsidR="00A23879">
        <w:rPr>
          <w:w w:val="95"/>
        </w:rPr>
        <w:t>打开</w:t>
      </w:r>
      <w:r w:rsidR="00A23879">
        <w:rPr>
          <w:spacing w:val="-3"/>
          <w:w w:val="95"/>
        </w:rPr>
        <w:t xml:space="preserve"> </w:t>
      </w:r>
      <w:r w:rsidR="00A23879">
        <w:rPr>
          <w:w w:val="95"/>
        </w:rPr>
        <w:t>/etc/php5/apache2/php.ini</w:t>
      </w:r>
      <w:r w:rsidR="00A23879">
        <w:rPr>
          <w:spacing w:val="-3"/>
          <w:w w:val="95"/>
        </w:rPr>
        <w:t xml:space="preserve"> </w:t>
      </w:r>
      <w:r w:rsidR="00A23879">
        <w:rPr>
          <w:w w:val="95"/>
        </w:rPr>
        <w:t>文件；</w:t>
      </w:r>
      <w:r w:rsidR="00A23879">
        <w:t xml:space="preserve"> </w:t>
      </w:r>
      <w:r w:rsidR="00A23879">
        <w:rPr>
          <w:w w:val="95"/>
        </w:rPr>
        <w:t>2.</w:t>
      </w:r>
      <w:r w:rsidR="00A23879">
        <w:rPr>
          <w:spacing w:val="41"/>
          <w:w w:val="95"/>
        </w:rPr>
        <w:t xml:space="preserve"> </w:t>
      </w:r>
      <w:r w:rsidR="00A23879">
        <w:rPr>
          <w:w w:val="95"/>
        </w:rPr>
        <w:t>在该文件的</w:t>
      </w:r>
      <w:r w:rsidR="00A23879">
        <w:rPr>
          <w:spacing w:val="42"/>
          <w:w w:val="95"/>
        </w:rPr>
        <w:t xml:space="preserve"> </w:t>
      </w:r>
      <w:r w:rsidR="00A23879">
        <w:rPr>
          <w:w w:val="95"/>
        </w:rPr>
        <w:t>[PHP]</w:t>
      </w:r>
      <w:r w:rsidR="00A23879">
        <w:rPr>
          <w:spacing w:val="41"/>
          <w:w w:val="95"/>
        </w:rPr>
        <w:t xml:space="preserve"> </w:t>
      </w:r>
      <w:r w:rsidR="00A23879">
        <w:rPr>
          <w:w w:val="95"/>
        </w:rPr>
        <w:t>配置段中新增如下行：</w:t>
      </w:r>
      <w:r w:rsidR="00A23879">
        <w:t xml:space="preserve"> </w:t>
      </w:r>
      <w:r w:rsidR="00A23879">
        <w:rPr>
          <w:rFonts w:ascii="Microsoft JhengHei" w:eastAsia="Microsoft JhengHei" w:hAnsi="Microsoft JhengHei" w:cs="Microsoft JhengHei"/>
          <w:w w:val="95"/>
        </w:rPr>
        <w:t>extension=&lt;PATH&gt;/libsdbphp-x.x.x.so</w:t>
      </w:r>
    </w:p>
    <w:p w:rsidR="00D032B6" w:rsidRDefault="00A23879">
      <w:pPr>
        <w:pStyle w:val="BodyText"/>
        <w:spacing w:before="11" w:line="253" w:lineRule="auto"/>
        <w:ind w:left="397" w:right="5204"/>
      </w:pPr>
      <w:r>
        <w:rPr>
          <w:w w:val="95"/>
        </w:rPr>
        <w:t>其中</w:t>
      </w:r>
      <w:r>
        <w:rPr>
          <w:spacing w:val="10"/>
          <w:w w:val="95"/>
        </w:rPr>
        <w:t xml:space="preserve"> </w:t>
      </w:r>
      <w:r>
        <w:rPr>
          <w:w w:val="95"/>
        </w:rPr>
        <w:t>PATH</w:t>
      </w:r>
      <w:r>
        <w:rPr>
          <w:spacing w:val="10"/>
          <w:w w:val="95"/>
        </w:rPr>
        <w:t xml:space="preserve"> </w:t>
      </w:r>
      <w:r>
        <w:rPr>
          <w:w w:val="95"/>
        </w:rPr>
        <w:t>为</w:t>
      </w:r>
      <w:r>
        <w:rPr>
          <w:spacing w:val="10"/>
          <w:w w:val="95"/>
        </w:rPr>
        <w:t xml:space="preserve"> </w:t>
      </w:r>
      <w:r>
        <w:rPr>
          <w:w w:val="95"/>
        </w:rPr>
        <w:t>libsdbphp-x.x.x.so</w:t>
      </w:r>
      <w:r>
        <w:rPr>
          <w:spacing w:val="10"/>
          <w:w w:val="95"/>
        </w:rPr>
        <w:t xml:space="preserve"> </w:t>
      </w:r>
      <w:r>
        <w:rPr>
          <w:w w:val="95"/>
        </w:rPr>
        <w:t>文件放置路径。</w:t>
      </w:r>
      <w:r>
        <w:t xml:space="preserve"> </w:t>
      </w:r>
      <w:r>
        <w:rPr>
          <w:w w:val="95"/>
        </w:rPr>
        <w:t xml:space="preserve">3. </w:t>
      </w:r>
      <w:r>
        <w:rPr>
          <w:spacing w:val="16"/>
          <w:w w:val="95"/>
        </w:rPr>
        <w:t xml:space="preserve"> </w:t>
      </w:r>
      <w:r>
        <w:rPr>
          <w:w w:val="95"/>
        </w:rPr>
        <w:t>保存关闭文件；</w:t>
      </w:r>
    </w:p>
    <w:p w:rsidR="00606508" w:rsidRDefault="00A23879">
      <w:pPr>
        <w:pStyle w:val="BodyText"/>
        <w:numPr>
          <w:ilvl w:val="0"/>
          <w:numId w:val="4"/>
        </w:numPr>
        <w:tabs>
          <w:tab w:val="left" w:pos="613"/>
        </w:tabs>
        <w:spacing w:before="4"/>
        <w:ind w:left="613" w:right="7165"/>
        <w:jc w:val="both"/>
      </w:pPr>
      <w:r>
        <w:t>重新启动</w:t>
      </w:r>
      <w:r>
        <w:rPr>
          <w:spacing w:val="-32"/>
        </w:rPr>
        <w:t xml:space="preserve"> </w:t>
      </w:r>
      <w:r>
        <w:t>apache2</w:t>
      </w:r>
      <w:r>
        <w:rPr>
          <w:spacing w:val="-31"/>
        </w:rPr>
        <w:t xml:space="preserve"> </w:t>
      </w:r>
      <w:r>
        <w:t>服务；</w:t>
      </w:r>
    </w:p>
    <w:p w:rsidR="00D032B6" w:rsidRDefault="00035F6E">
      <w:pPr>
        <w:pStyle w:val="BodyText"/>
        <w:spacing w:line="324" w:lineRule="exact"/>
        <w:ind w:left="397" w:right="2242"/>
        <w:jc w:val="both"/>
        <w:rPr>
          <w:rFonts w:ascii="Microsoft JhengHei" w:eastAsia="Microsoft JhengHei" w:hAnsi="Microsoft JhengHei" w:cs="Microsoft JhengHei"/>
        </w:rPr>
      </w:pPr>
      <w:r w:rsidRPr="00035F6E">
        <w:pict>
          <v:group id="_x0000_s3146" style="position:absolute;left:0;text-align:left;margin-left:95.85pt;margin-top:4.75pt;width:459.45pt;height:10.6pt;z-index:-251859968;mso-position-horizontal-relative:page" coordorigin="1917,95" coordsize="9189,212">
            <v:shape id="_x0000_s314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service</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apache2</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restart（SUSE/Redhat）</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 xml:space="preserve">或  </w:t>
      </w:r>
      <w:r w:rsidR="00A23879">
        <w:rPr>
          <w:rFonts w:ascii="Microsoft JhengHei" w:eastAsia="Microsoft JhengHei" w:hAnsi="Microsoft JhengHei" w:cs="Microsoft JhengHei"/>
          <w:spacing w:val="17"/>
        </w:rPr>
        <w:t xml:space="preserve"> </w:t>
      </w:r>
      <w:r w:rsidR="00A23879">
        <w:rPr>
          <w:rFonts w:ascii="Microsoft JhengHei" w:eastAsia="Microsoft JhengHei" w:hAnsi="Microsoft JhengHei" w:cs="Microsoft JhengHei"/>
        </w:rPr>
        <w:t>service</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httpd</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restart（CentOS）</w:t>
      </w:r>
    </w:p>
    <w:p w:rsidR="00D032B6" w:rsidRDefault="00A23879">
      <w:pPr>
        <w:pStyle w:val="BodyText"/>
        <w:spacing w:before="26"/>
        <w:ind w:left="397" w:right="1802"/>
        <w:jc w:val="both"/>
        <w:rPr>
          <w:lang w:eastAsia="zh-CN"/>
        </w:rPr>
      </w:pPr>
      <w:r>
        <w:rPr>
          <w:lang w:eastAsia="zh-CN"/>
        </w:rPr>
        <w:t>5.</w:t>
      </w:r>
      <w:r>
        <w:rPr>
          <w:spacing w:val="-25"/>
          <w:lang w:eastAsia="zh-CN"/>
        </w:rPr>
        <w:t xml:space="preserve"> </w:t>
      </w:r>
      <w:r>
        <w:rPr>
          <w:lang w:eastAsia="zh-CN"/>
        </w:rPr>
        <w:t>编写包含如下内容</w:t>
      </w:r>
      <w:r>
        <w:rPr>
          <w:spacing w:val="-24"/>
          <w:lang w:eastAsia="zh-CN"/>
        </w:rPr>
        <w:t xml:space="preserve"> </w:t>
      </w:r>
      <w:r>
        <w:rPr>
          <w:lang w:eastAsia="zh-CN"/>
        </w:rPr>
        <w:t>PHP</w:t>
      </w:r>
      <w:r>
        <w:rPr>
          <w:spacing w:val="-24"/>
          <w:lang w:eastAsia="zh-CN"/>
        </w:rPr>
        <w:t xml:space="preserve"> </w:t>
      </w:r>
      <w:r>
        <w:rPr>
          <w:lang w:eastAsia="zh-CN"/>
        </w:rPr>
        <w:t>测试脚本，包存为</w:t>
      </w:r>
      <w:r>
        <w:rPr>
          <w:spacing w:val="-25"/>
          <w:lang w:eastAsia="zh-CN"/>
        </w:rPr>
        <w:t xml:space="preserve"> </w:t>
      </w:r>
      <w:r>
        <w:rPr>
          <w:lang w:eastAsia="zh-CN"/>
        </w:rPr>
        <w:t>test.php</w:t>
      </w:r>
      <w:r>
        <w:rPr>
          <w:spacing w:val="-24"/>
          <w:lang w:eastAsia="zh-CN"/>
        </w:rPr>
        <w:t xml:space="preserve"> </w:t>
      </w:r>
      <w:r>
        <w:rPr>
          <w:lang w:eastAsia="zh-CN"/>
        </w:rPr>
        <w:t>文件，并放在在</w:t>
      </w:r>
      <w:r>
        <w:rPr>
          <w:spacing w:val="-24"/>
          <w:lang w:eastAsia="zh-CN"/>
        </w:rPr>
        <w:t xml:space="preserve"> </w:t>
      </w:r>
      <w:r>
        <w:rPr>
          <w:lang w:eastAsia="zh-CN"/>
        </w:rPr>
        <w:t>Web</w:t>
      </w:r>
      <w:r>
        <w:rPr>
          <w:spacing w:val="-25"/>
          <w:lang w:eastAsia="zh-CN"/>
        </w:rPr>
        <w:t xml:space="preserve"> </w:t>
      </w:r>
      <w:r>
        <w:rPr>
          <w:lang w:eastAsia="zh-CN"/>
        </w:rPr>
        <w:t>服务目录下；</w:t>
      </w:r>
    </w:p>
    <w:p w:rsidR="00D032B6" w:rsidRDefault="00035F6E">
      <w:pPr>
        <w:pStyle w:val="BodyText"/>
        <w:spacing w:line="324" w:lineRule="exact"/>
        <w:ind w:left="397" w:right="7742"/>
        <w:jc w:val="both"/>
        <w:rPr>
          <w:rFonts w:ascii="Microsoft JhengHei" w:eastAsia="Microsoft JhengHei" w:hAnsi="Microsoft JhengHei" w:cs="Microsoft JhengHei"/>
        </w:rPr>
      </w:pPr>
      <w:r w:rsidRPr="00035F6E">
        <w:pict>
          <v:group id="_x0000_s3144" style="position:absolute;left:0;text-align:left;margin-left:95.85pt;margin-top:4.75pt;width:459.45pt;height:10.6pt;z-index:-251858944;mso-position-horizontal-relative:page" coordorigin="1917,95" coordsize="9189,212">
            <v:shape id="_x0000_s314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90"/>
        </w:rPr>
        <w:t xml:space="preserve">&lt;?php  </w:t>
      </w:r>
      <w:r w:rsidR="00A23879">
        <w:rPr>
          <w:rFonts w:ascii="Microsoft JhengHei" w:eastAsia="Microsoft JhengHei" w:hAnsi="Microsoft JhengHei" w:cs="Microsoft JhengHei"/>
          <w:spacing w:val="10"/>
          <w:w w:val="90"/>
        </w:rPr>
        <w:t xml:space="preserve"> </w:t>
      </w:r>
      <w:r w:rsidR="00A23879">
        <w:rPr>
          <w:rFonts w:ascii="Microsoft JhengHei" w:eastAsia="Microsoft JhengHei" w:hAnsi="Microsoft JhengHei" w:cs="Microsoft JhengHei"/>
          <w:w w:val="90"/>
        </w:rPr>
        <w:t xml:space="preserve">phpinfo();  </w:t>
      </w:r>
      <w:r w:rsidR="00A23879">
        <w:rPr>
          <w:rFonts w:ascii="Microsoft JhengHei" w:eastAsia="Microsoft JhengHei" w:hAnsi="Microsoft JhengHei" w:cs="Microsoft JhengHei"/>
          <w:spacing w:val="10"/>
          <w:w w:val="90"/>
        </w:rPr>
        <w:t xml:space="preserve"> </w:t>
      </w:r>
      <w:r w:rsidR="00A23879">
        <w:rPr>
          <w:rFonts w:ascii="Microsoft JhengHei" w:eastAsia="Microsoft JhengHei" w:hAnsi="Microsoft JhengHei" w:cs="Microsoft JhengHei"/>
          <w:w w:val="90"/>
        </w:rPr>
        <w:t>?&gt;</w:t>
      </w:r>
    </w:p>
    <w:p w:rsidR="00D032B6" w:rsidRDefault="00D032B6">
      <w:pPr>
        <w:spacing w:line="324" w:lineRule="exact"/>
        <w:jc w:val="both"/>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217"/>
      </w:pPr>
      <w:r>
        <w:rPr>
          <w:w w:val="95"/>
        </w:rPr>
        <w:t>6.</w:t>
      </w:r>
      <w:r>
        <w:rPr>
          <w:spacing w:val="40"/>
          <w:w w:val="95"/>
        </w:rPr>
        <w:t xml:space="preserve"> </w:t>
      </w:r>
      <w:r>
        <w:rPr>
          <w:w w:val="95"/>
        </w:rPr>
        <w:t>通过浏览器打开</w:t>
      </w:r>
      <w:r>
        <w:rPr>
          <w:spacing w:val="41"/>
          <w:w w:val="95"/>
        </w:rPr>
        <w:t xml:space="preserve"> </w:t>
      </w:r>
      <w:hyperlink r:id="rId219">
        <w:r>
          <w:rPr>
            <w:w w:val="95"/>
          </w:rPr>
          <w:t>http://localhost/test.php</w:t>
        </w:r>
      </w:hyperlink>
      <w:r>
        <w:rPr>
          <w:w w:val="95"/>
        </w:rPr>
        <w:t>，在打开的页面中查看是否包含</w:t>
      </w:r>
      <w:r>
        <w:rPr>
          <w:spacing w:val="40"/>
          <w:w w:val="95"/>
        </w:rPr>
        <w:t xml:space="preserve"> </w:t>
      </w:r>
      <w:r>
        <w:rPr>
          <w:w w:val="95"/>
        </w:rPr>
        <w:t>SequoiaDB</w:t>
      </w:r>
      <w:r>
        <w:rPr>
          <w:spacing w:val="41"/>
          <w:w w:val="95"/>
        </w:rPr>
        <w:t xml:space="preserve"> </w:t>
      </w:r>
      <w:r>
        <w:rPr>
          <w:w w:val="95"/>
        </w:rPr>
        <w:t>模块。</w:t>
      </w:r>
    </w:p>
    <w:p w:rsidR="00606508" w:rsidRDefault="00A23879">
      <w:pPr>
        <w:pStyle w:val="BodyText"/>
        <w:numPr>
          <w:ilvl w:val="1"/>
          <w:numId w:val="4"/>
        </w:numPr>
        <w:tabs>
          <w:tab w:val="left" w:pos="1217"/>
        </w:tabs>
        <w:spacing w:line="267" w:lineRule="exact"/>
        <w:ind w:left="1217"/>
      </w:pPr>
      <w:r>
        <w:rPr>
          <w:w w:val="90"/>
          <w:position w:val="1"/>
        </w:rPr>
        <w:t>Windows</w:t>
      </w:r>
    </w:p>
    <w:p w:rsidR="00D032B6" w:rsidRDefault="00A23879">
      <w:pPr>
        <w:pStyle w:val="BodyText"/>
        <w:spacing w:before="22" w:line="309" w:lineRule="auto"/>
        <w:ind w:right="6111" w:firstLine="283"/>
        <w:rPr>
          <w:lang w:eastAsia="zh-CN"/>
        </w:rPr>
      </w:pPr>
      <w:r>
        <w:rPr>
          <w:w w:val="95"/>
          <w:lang w:eastAsia="zh-CN"/>
        </w:rPr>
        <w:t>暂未提供</w:t>
      </w:r>
      <w:r>
        <w:rPr>
          <w:spacing w:val="27"/>
          <w:w w:val="95"/>
          <w:lang w:eastAsia="zh-CN"/>
        </w:rPr>
        <w:t xml:space="preserve"> </w:t>
      </w:r>
      <w:r>
        <w:rPr>
          <w:w w:val="95"/>
          <w:lang w:eastAsia="zh-CN"/>
        </w:rPr>
        <w:t>Windows</w:t>
      </w:r>
      <w:r>
        <w:rPr>
          <w:spacing w:val="28"/>
          <w:w w:val="95"/>
          <w:lang w:eastAsia="zh-CN"/>
        </w:rPr>
        <w:t xml:space="preserve"> </w:t>
      </w:r>
      <w:r>
        <w:rPr>
          <w:w w:val="95"/>
          <w:lang w:eastAsia="zh-CN"/>
        </w:rPr>
        <w:t>驱动开发包</w:t>
      </w:r>
      <w:r>
        <w:rPr>
          <w:lang w:eastAsia="zh-CN"/>
        </w:rPr>
        <w:t xml:space="preserve"> </w:t>
      </w:r>
      <w:bookmarkStart w:id="339" w:name="PHP_开发基础"/>
      <w:bookmarkStart w:id="340" w:name="_bookmark157"/>
      <w:bookmarkEnd w:id="339"/>
      <w:bookmarkEnd w:id="340"/>
      <w:r>
        <w:rPr>
          <w:w w:val="95"/>
          <w:lang w:eastAsia="zh-CN"/>
        </w:rPr>
        <w:t>PHP</w:t>
      </w:r>
      <w:r>
        <w:rPr>
          <w:spacing w:val="27"/>
          <w:w w:val="95"/>
          <w:lang w:eastAsia="zh-CN"/>
        </w:rPr>
        <w:t xml:space="preserve"> </w:t>
      </w:r>
      <w:r>
        <w:rPr>
          <w:w w:val="95"/>
          <w:lang w:eastAsia="zh-CN"/>
        </w:rPr>
        <w:t>开发基础</w:t>
      </w:r>
    </w:p>
    <w:p w:rsidR="00D032B6" w:rsidRDefault="00A23879">
      <w:pPr>
        <w:pStyle w:val="BodyText"/>
        <w:spacing w:before="28" w:line="168" w:lineRule="auto"/>
        <w:rPr>
          <w:lang w:eastAsia="zh-CN"/>
        </w:rPr>
      </w:pPr>
      <w:r>
        <w:rPr>
          <w:w w:val="95"/>
          <w:lang w:eastAsia="zh-CN"/>
        </w:rPr>
        <w:t xml:space="preserve">这里介绍如何使用 </w:t>
      </w:r>
      <w:r>
        <w:rPr>
          <w:spacing w:val="27"/>
          <w:w w:val="95"/>
          <w:lang w:eastAsia="zh-CN"/>
        </w:rPr>
        <w:t xml:space="preserve"> </w:t>
      </w:r>
      <w:r>
        <w:rPr>
          <w:w w:val="95"/>
          <w:lang w:eastAsia="zh-CN"/>
        </w:rPr>
        <w:t xml:space="preserve">PHP </w:t>
      </w:r>
      <w:r>
        <w:rPr>
          <w:spacing w:val="27"/>
          <w:w w:val="95"/>
          <w:lang w:eastAsia="zh-CN"/>
        </w:rPr>
        <w:t xml:space="preserve"> </w:t>
      </w:r>
      <w:r>
        <w:rPr>
          <w:w w:val="95"/>
          <w:lang w:eastAsia="zh-CN"/>
        </w:rPr>
        <w:t xml:space="preserve">驱动接口编写使用 </w:t>
      </w:r>
      <w:r>
        <w:rPr>
          <w:spacing w:val="28"/>
          <w:w w:val="95"/>
          <w:lang w:eastAsia="zh-CN"/>
        </w:rPr>
        <w:t xml:space="preserve"> </w:t>
      </w:r>
      <w:r>
        <w:rPr>
          <w:w w:val="95"/>
          <w:lang w:eastAsia="zh-CN"/>
        </w:rPr>
        <w:t xml:space="preserve">SequoiaDB </w:t>
      </w:r>
      <w:r>
        <w:rPr>
          <w:spacing w:val="27"/>
          <w:w w:val="95"/>
          <w:lang w:eastAsia="zh-CN"/>
        </w:rPr>
        <w:t xml:space="preserve"> </w:t>
      </w:r>
      <w:r>
        <w:rPr>
          <w:w w:val="95"/>
          <w:lang w:eastAsia="zh-CN"/>
        </w:rPr>
        <w:t>数据库的程序。为了简单起见，下面的示例不全部</w:t>
      </w:r>
      <w:r>
        <w:rPr>
          <w:lang w:eastAsia="zh-CN"/>
        </w:rPr>
        <w:t xml:space="preserve"> </w:t>
      </w:r>
      <w:r>
        <w:rPr>
          <w:w w:val="95"/>
          <w:lang w:eastAsia="zh-CN"/>
        </w:rPr>
        <w:t xml:space="preserve">是完整的代码，只起示例性作用。可到安装目录  </w:t>
      </w:r>
      <w:r>
        <w:rPr>
          <w:spacing w:val="49"/>
          <w:w w:val="95"/>
          <w:lang w:eastAsia="zh-CN"/>
        </w:rPr>
        <w:t xml:space="preserve"> </w:t>
      </w:r>
      <w:r>
        <w:rPr>
          <w:w w:val="95"/>
          <w:lang w:eastAsia="zh-CN"/>
        </w:rPr>
        <w:t xml:space="preserve">/client/samples/php  </w:t>
      </w:r>
      <w:r>
        <w:rPr>
          <w:spacing w:val="49"/>
          <w:w w:val="95"/>
          <w:lang w:eastAsia="zh-CN"/>
        </w:rPr>
        <w:t xml:space="preserve"> </w:t>
      </w:r>
      <w:r>
        <w:rPr>
          <w:w w:val="95"/>
          <w:lang w:eastAsia="zh-CN"/>
        </w:rPr>
        <w:t>下获取相应的完整的代码。更多查看</w:t>
      </w:r>
      <w:r>
        <w:rPr>
          <w:lang w:eastAsia="zh-CN"/>
        </w:rPr>
        <w:t xml:space="preserve"> </w:t>
      </w:r>
      <w:r>
        <w:rPr>
          <w:color w:val="0000FF"/>
          <w:w w:val="95"/>
          <w:lang w:eastAsia="zh-CN"/>
        </w:rPr>
        <w:t>PHP</w:t>
      </w:r>
      <w:r>
        <w:rPr>
          <w:color w:val="0000FF"/>
          <w:spacing w:val="-16"/>
          <w:w w:val="95"/>
          <w:lang w:eastAsia="zh-CN"/>
        </w:rPr>
        <w:t xml:space="preserve"> </w:t>
      </w:r>
      <w:r>
        <w:rPr>
          <w:color w:val="0000FF"/>
          <w:w w:val="95"/>
          <w:lang w:eastAsia="zh-CN"/>
        </w:rPr>
        <w:t>API</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数据操作</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连接数据库</w:t>
      </w:r>
    </w:p>
    <w:p w:rsidR="00D032B6" w:rsidRDefault="00035F6E">
      <w:pPr>
        <w:pStyle w:val="BodyText"/>
        <w:spacing w:line="322" w:lineRule="exact"/>
        <w:ind w:left="1217"/>
        <w:rPr>
          <w:rFonts w:ascii="Microsoft JhengHei" w:eastAsia="Microsoft JhengHei" w:hAnsi="Microsoft JhengHei" w:cs="Microsoft JhengHei"/>
          <w:lang w:eastAsia="zh-CN"/>
        </w:rPr>
      </w:pPr>
      <w:r w:rsidRPr="00035F6E">
        <w:pict>
          <v:group id="_x0000_s3142" style="position:absolute;left:0;text-align:left;margin-left:95.85pt;margin-top:4.95pt;width:459.45pt;height:106pt;z-index:-251857920;mso-position-horizontal-relative:page" coordorigin="1917,99" coordsize="9189,2120">
            <v:shape id="_x0000_s3143" style="position:absolute;left:1917;top:99;width:9189;height:2120" coordorigin="1917,99" coordsize="9189,2120" path="m1917,99r9189,l11106,2219r-9189,l1917,99xe" fillcolor="#efefef" stroked="f">
              <v:path arrowok="t"/>
            </v:shape>
            <w10:wrap anchorx="page"/>
          </v:group>
        </w:pict>
      </w:r>
      <w:r w:rsidR="00A23879">
        <w:rPr>
          <w:rFonts w:ascii="Microsoft JhengHei" w:eastAsia="Microsoft JhengHei" w:hAnsi="Microsoft JhengHei" w:cs="Microsoft JhengHei"/>
          <w:w w:val="95"/>
          <w:lang w:eastAsia="zh-CN"/>
        </w:rPr>
        <w:t>//创建</w:t>
      </w:r>
      <w:r w:rsidR="00A23879">
        <w:rPr>
          <w:rFonts w:ascii="Microsoft JhengHei" w:eastAsia="Microsoft JhengHei" w:hAnsi="Microsoft JhengHei" w:cs="Microsoft JhengHei"/>
          <w:spacing w:val="45"/>
          <w:w w:val="95"/>
          <w:lang w:eastAsia="zh-CN"/>
        </w:rPr>
        <w:t xml:space="preserve"> </w:t>
      </w:r>
      <w:r w:rsidR="00A23879">
        <w:rPr>
          <w:rFonts w:ascii="Microsoft JhengHei" w:eastAsia="Microsoft JhengHei" w:hAnsi="Microsoft JhengHei" w:cs="Microsoft JhengHei"/>
          <w:w w:val="95"/>
          <w:lang w:eastAsia="zh-CN"/>
        </w:rPr>
        <w:t>SequoiaDB</w:t>
      </w:r>
      <w:r w:rsidR="00A23879">
        <w:rPr>
          <w:rFonts w:ascii="Microsoft JhengHei" w:eastAsia="Microsoft JhengHei" w:hAnsi="Microsoft JhengHei" w:cs="Microsoft JhengHei"/>
          <w:spacing w:val="46"/>
          <w:w w:val="95"/>
          <w:lang w:eastAsia="zh-CN"/>
        </w:rPr>
        <w:t xml:space="preserve"> </w:t>
      </w:r>
      <w:r w:rsidR="00A23879">
        <w:rPr>
          <w:rFonts w:ascii="Microsoft JhengHei" w:eastAsia="Microsoft JhengHei" w:hAnsi="Microsoft JhengHei" w:cs="Microsoft JhengHei"/>
          <w:w w:val="95"/>
          <w:lang w:eastAsia="zh-CN"/>
        </w:rPr>
        <w:t>对象</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85"/>
          <w:lang w:eastAsia="zh-CN"/>
        </w:rPr>
        <w:t xml:space="preserve">$db  </w:t>
      </w:r>
      <w:r>
        <w:rPr>
          <w:rFonts w:ascii="Microsoft JhengHei" w:eastAsia="Microsoft JhengHei" w:hAnsi="Microsoft JhengHei" w:cs="Microsoft JhengHei"/>
          <w:spacing w:val="7"/>
          <w:w w:val="85"/>
          <w:lang w:eastAsia="zh-CN"/>
        </w:rPr>
        <w:t xml:space="preserve"> </w:t>
      </w:r>
      <w:r>
        <w:rPr>
          <w:rFonts w:ascii="Microsoft JhengHei" w:eastAsia="Microsoft JhengHei" w:hAnsi="Microsoft JhengHei" w:cs="Microsoft JhengHei"/>
          <w:w w:val="85"/>
          <w:lang w:eastAsia="zh-CN"/>
        </w:rPr>
        <w:t xml:space="preserve">=  </w:t>
      </w:r>
      <w:r>
        <w:rPr>
          <w:rFonts w:ascii="Microsoft JhengHei" w:eastAsia="Microsoft JhengHei" w:hAnsi="Microsoft JhengHei" w:cs="Microsoft JhengHei"/>
          <w:spacing w:val="8"/>
          <w:w w:val="85"/>
          <w:lang w:eastAsia="zh-CN"/>
        </w:rPr>
        <w:t xml:space="preserve"> </w:t>
      </w:r>
      <w:r>
        <w:rPr>
          <w:rFonts w:ascii="Microsoft JhengHei" w:eastAsia="Microsoft JhengHei" w:hAnsi="Microsoft JhengHei" w:cs="Microsoft JhengHei"/>
          <w:w w:val="85"/>
          <w:lang w:eastAsia="zh-CN"/>
        </w:rPr>
        <w:t xml:space="preserve">new  </w:t>
      </w:r>
      <w:r>
        <w:rPr>
          <w:rFonts w:ascii="Microsoft JhengHei" w:eastAsia="Microsoft JhengHei" w:hAnsi="Microsoft JhengHei" w:cs="Microsoft JhengHei"/>
          <w:spacing w:val="8"/>
          <w:w w:val="85"/>
          <w:lang w:eastAsia="zh-CN"/>
        </w:rPr>
        <w:t xml:space="preserve"> </w:t>
      </w:r>
      <w:r>
        <w:rPr>
          <w:rFonts w:ascii="Microsoft JhengHei" w:eastAsia="Microsoft JhengHei" w:hAnsi="Microsoft JhengHei" w:cs="Microsoft JhengHei"/>
          <w:w w:val="85"/>
          <w:lang w:eastAsia="zh-CN"/>
        </w:rPr>
        <w:t>Sequoiadb();</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//连接数据库</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$array   </w:t>
      </w:r>
      <w:r>
        <w:rPr>
          <w:rFonts w:ascii="Microsoft JhengHei" w:eastAsia="Microsoft JhengHei" w:hAnsi="Microsoft JhengHei" w:cs="Microsoft JhengHei"/>
          <w:spacing w:val="14"/>
          <w:w w:val="90"/>
          <w:lang w:eastAsia="zh-CN"/>
        </w:rPr>
        <w:t xml:space="preserve"> </w:t>
      </w: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spacing w:val="14"/>
          <w:w w:val="90"/>
          <w:lang w:eastAsia="zh-CN"/>
        </w:rPr>
        <w:t xml:space="preserve"> </w:t>
      </w:r>
      <w:r>
        <w:rPr>
          <w:rFonts w:ascii="Microsoft JhengHei" w:eastAsia="Microsoft JhengHei" w:hAnsi="Microsoft JhengHei" w:cs="Microsoft JhengHei"/>
          <w:w w:val="90"/>
          <w:lang w:eastAsia="zh-CN"/>
        </w:rPr>
        <w:t xml:space="preserve">$db   </w:t>
      </w:r>
      <w:r>
        <w:rPr>
          <w:rFonts w:ascii="Microsoft JhengHei" w:eastAsia="Microsoft JhengHei" w:hAnsi="Microsoft JhengHei" w:cs="Microsoft JhengHei"/>
          <w:spacing w:val="15"/>
          <w:w w:val="90"/>
          <w:lang w:eastAsia="zh-CN"/>
        </w:rPr>
        <w:t xml:space="preserve"> </w:t>
      </w:r>
      <w:r>
        <w:rPr>
          <w:rFonts w:ascii="Microsoft JhengHei" w:eastAsia="Microsoft JhengHei" w:hAnsi="Microsoft JhengHei" w:cs="Microsoft JhengHei"/>
          <w:w w:val="90"/>
          <w:lang w:eastAsia="zh-CN"/>
        </w:rPr>
        <w:t xml:space="preserve">-&gt;   </w:t>
      </w:r>
      <w:r>
        <w:rPr>
          <w:rFonts w:ascii="Microsoft JhengHei" w:eastAsia="Microsoft JhengHei" w:hAnsi="Microsoft JhengHei" w:cs="Microsoft JhengHei"/>
          <w:spacing w:val="14"/>
          <w:w w:val="90"/>
          <w:lang w:eastAsia="zh-CN"/>
        </w:rPr>
        <w:t xml:space="preserve"> </w:t>
      </w:r>
      <w:r>
        <w:rPr>
          <w:rFonts w:ascii="Microsoft JhengHei" w:eastAsia="Microsoft JhengHei" w:hAnsi="Microsoft JhengHei" w:cs="Microsoft JhengHei"/>
          <w:w w:val="90"/>
          <w:lang w:eastAsia="zh-CN"/>
        </w:rPr>
        <w:t>connect("localhost:11810");</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//检验连接结果，返回的默认是 </w:t>
      </w:r>
      <w:r>
        <w:rPr>
          <w:rFonts w:ascii="Microsoft JhengHei" w:eastAsia="Microsoft JhengHei" w:hAnsi="Microsoft JhengHei" w:cs="Microsoft JhengHei"/>
          <w:spacing w:val="4"/>
          <w:lang w:eastAsia="zh-CN"/>
        </w:rPr>
        <w:t xml:space="preserve"> </w:t>
      </w:r>
      <w:r>
        <w:rPr>
          <w:rFonts w:ascii="Microsoft JhengHei" w:eastAsia="Microsoft JhengHei" w:hAnsi="Microsoft JhengHei" w:cs="Microsoft JhengHei"/>
          <w:lang w:eastAsia="zh-CN"/>
        </w:rPr>
        <w:t xml:space="preserve">php </w:t>
      </w:r>
      <w:r>
        <w:rPr>
          <w:rFonts w:ascii="Microsoft JhengHei" w:eastAsia="Microsoft JhengHei" w:hAnsi="Microsoft JhengHei" w:cs="Microsoft JhengHei"/>
          <w:spacing w:val="5"/>
          <w:lang w:eastAsia="zh-CN"/>
        </w:rPr>
        <w:t xml:space="preserve"> </w:t>
      </w:r>
      <w:r>
        <w:rPr>
          <w:rFonts w:ascii="Microsoft JhengHei" w:eastAsia="Microsoft JhengHei" w:hAnsi="Microsoft JhengHei" w:cs="Microsoft JhengHei"/>
          <w:lang w:eastAsia="zh-CN"/>
        </w:rPr>
        <w:t xml:space="preserve">数组类型，数据是 </w:t>
      </w:r>
      <w:r>
        <w:rPr>
          <w:rFonts w:ascii="Microsoft JhengHei" w:eastAsia="Microsoft JhengHei" w:hAnsi="Microsoft JhengHei" w:cs="Microsoft JhengHei"/>
          <w:spacing w:val="5"/>
          <w:lang w:eastAsia="zh-CN"/>
        </w:rPr>
        <w:t xml:space="preserve"> </w:t>
      </w:r>
      <w:r>
        <w:rPr>
          <w:rFonts w:ascii="Microsoft JhengHei" w:eastAsia="Microsoft JhengHei" w:hAnsi="Microsoft JhengHei" w:cs="Microsoft JhengHei"/>
          <w:lang w:eastAsia="zh-CN"/>
        </w:rPr>
        <w:t>array(0){"errno"=&gt;0}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//如果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 xml:space="preserve">errno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为0，那么连接成功</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if($array['errno']</w:t>
      </w:r>
      <w:r>
        <w:rPr>
          <w:rFonts w:ascii="Microsoft JhengHei" w:eastAsia="Microsoft JhengHei" w:hAnsi="Microsoft JhengHei" w:cs="Microsoft JhengHei"/>
          <w:spacing w:val="-4"/>
          <w:w w:val="120"/>
        </w:rPr>
        <w:t xml:space="preserve"> </w:t>
      </w:r>
      <w:r>
        <w:rPr>
          <w:rFonts w:ascii="Microsoft JhengHei" w:eastAsia="Microsoft JhengHei" w:hAnsi="Microsoft JhengHei" w:cs="Microsoft JhengHei"/>
          <w:w w:val="120"/>
        </w:rPr>
        <w:t>!=0</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选择集合空间</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3140" style="position:absolute;left:0;text-align:left;margin-left:95.85pt;margin-top:4.95pt;width:459.45pt;height:84.8pt;z-index:-251856896;mso-position-horizontal-relative:page" coordorigin="1917,99" coordsize="9189,1696">
            <v:shape id="_x0000_s3141" style="position:absolute;left:1917;top:99;width:9189;height:1696" coordorigin="1917,99" coordsize="9189,1696" path="m1917,99r9189,l11106,1795r-9189,l1917,99xe" fillcolor="#efefef" stroked="f">
              <v:path arrowok="t"/>
            </v:shape>
            <w10:wrap anchorx="page"/>
          </v:group>
        </w:pict>
      </w:r>
      <w:r w:rsidR="00A23879">
        <w:rPr>
          <w:rFonts w:ascii="Microsoft JhengHei" w:eastAsia="Microsoft JhengHei" w:hAnsi="Microsoft JhengHei" w:cs="Microsoft JhengHei"/>
        </w:rPr>
        <w:t>//选择名称为"foo"的集合空间，如果不存在，则自动创建</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//返回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 xml:space="preserve">SequoiaCS </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对象</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$cs </w:t>
      </w:r>
      <w:r>
        <w:rPr>
          <w:rFonts w:ascii="Microsoft JhengHei" w:eastAsia="Microsoft JhengHei" w:hAnsi="Microsoft JhengHei" w:cs="Microsoft JhengHei"/>
          <w:spacing w:val="39"/>
          <w:w w:val="95"/>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w w:val="95"/>
        </w:rPr>
        <w:t xml:space="preserve">$db </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40"/>
          <w:w w:val="95"/>
        </w:rPr>
        <w:t xml:space="preserve"> </w:t>
      </w:r>
      <w:r>
        <w:rPr>
          <w:rFonts w:ascii="Microsoft JhengHei" w:eastAsia="Microsoft JhengHei" w:hAnsi="Microsoft JhengHei" w:cs="Microsoft JhengHei"/>
          <w:w w:val="95"/>
        </w:rPr>
        <w:t>selectCs("foo");</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//检验结果，如果成功返回对象，失败返回   </w:t>
      </w:r>
      <w:r>
        <w:rPr>
          <w:rFonts w:ascii="Microsoft JhengHei" w:eastAsia="Microsoft JhengHei" w:hAnsi="Microsoft JhengHei" w:cs="Microsoft JhengHei"/>
          <w:spacing w:val="43"/>
          <w:w w:val="95"/>
          <w:lang w:eastAsia="zh-CN"/>
        </w:rPr>
        <w:t xml:space="preserve"> </w:t>
      </w:r>
      <w:r>
        <w:rPr>
          <w:rFonts w:ascii="Microsoft JhengHei" w:eastAsia="Microsoft JhengHei" w:hAnsi="Microsoft JhengHei" w:cs="Microsoft JhengHei"/>
          <w:w w:val="95"/>
          <w:lang w:eastAsia="zh-CN"/>
        </w:rPr>
        <w:t>NULL</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35"/>
        </w:rPr>
        <w:t>if(</w:t>
      </w:r>
      <w:r>
        <w:rPr>
          <w:rFonts w:ascii="Microsoft JhengHei" w:eastAsia="Microsoft JhengHei" w:hAnsi="Microsoft JhengHei" w:cs="Microsoft JhengHei"/>
          <w:spacing w:val="-33"/>
          <w:w w:val="135"/>
        </w:rPr>
        <w:t xml:space="preserve"> </w:t>
      </w:r>
      <w:r>
        <w:rPr>
          <w:rFonts w:ascii="Microsoft JhengHei" w:eastAsia="Microsoft JhengHei" w:hAnsi="Microsoft JhengHei" w:cs="Microsoft JhengHei"/>
          <w:w w:val="115"/>
        </w:rPr>
        <w:t>empty($cs)</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3138" style="position:absolute;left:0;text-align:left;margin-left:95.85pt;margin-top:4.95pt;width:459.45pt;height:84.8pt;z-index:-251855872;mso-position-horizontal-relative:page" coordorigin="1917,99" coordsize="9189,1696">
            <v:shape id="_x0000_s3139" style="position:absolute;left:1917;top:99;width:9189;height:1696" coordorigin="1917,99" coordsize="9189,1696" path="m1917,99r9189,l11106,1795r-9189,l1917,99xe" fillcolor="#efefef" stroked="f">
              <v:path arrowok="t"/>
            </v:shape>
            <w10:wrap anchorx="page"/>
          </v:group>
        </w:pict>
      </w:r>
      <w:r w:rsidR="00A23879">
        <w:rPr>
          <w:rFonts w:ascii="Microsoft JhengHei" w:eastAsia="Microsoft JhengHei" w:hAnsi="Microsoft JhengHei" w:cs="Microsoft JhengHei"/>
        </w:rPr>
        <w:t>//选择名称为"big"的集合，如果不存在，则自动创建</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//返回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 xml:space="preserve">SequoiaCollection </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对象</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$cl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rPr>
        <w:t xml:space="preserve">$cs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 xml:space="preserve">-&gt;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selectCollection("big");</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//检验结果，如果成功返回对象，失败返回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NULL</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if(</w:t>
      </w:r>
      <w:r>
        <w:rPr>
          <w:rFonts w:ascii="Microsoft JhengHei" w:eastAsia="Microsoft JhengHei" w:hAnsi="Microsoft JhengHei" w:cs="Microsoft JhengHei"/>
          <w:spacing w:val="-26"/>
          <w:w w:val="130"/>
        </w:rPr>
        <w:t xml:space="preserve"> </w:t>
      </w:r>
      <w:r>
        <w:rPr>
          <w:rFonts w:ascii="Microsoft JhengHei" w:eastAsia="Microsoft JhengHei" w:hAnsi="Microsoft JhengHei" w:cs="Microsoft JhengHei"/>
          <w:w w:val="120"/>
        </w:rPr>
        <w:t>empty($cl)</w:t>
      </w:r>
      <w:r>
        <w:rPr>
          <w:rFonts w:ascii="Microsoft JhengHei" w:eastAsia="Microsoft JhengHei" w:hAnsi="Microsoft JhengHei" w:cs="Microsoft JhengHei"/>
          <w:spacing w:val="-21"/>
          <w:w w:val="120"/>
        </w:rPr>
        <w:t xml:space="preserve"> </w:t>
      </w:r>
      <w:r>
        <w:rPr>
          <w:rFonts w:ascii="Microsoft JhengHei" w:eastAsia="Microsoft JhengHei" w:hAnsi="Microsoft JhengHei" w:cs="Microsoft JhengHei"/>
          <w:w w:val="130"/>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283"/>
        </w:tabs>
        <w:spacing w:line="234" w:lineRule="exact"/>
        <w:ind w:left="0" w:right="780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插入</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3136" style="position:absolute;left:0;text-align:left;margin-left:95.85pt;margin-top:4.95pt;width:459.45pt;height:148.4pt;z-index:-251854848;mso-position-horizontal-relative:page" coordorigin="1917,99" coordsize="9189,2968">
            <v:shape id="_x0000_s3137" style="position:absolute;left:1917;top:99;width:9189;height:2968" coordorigin="1917,99" coordsize="9189,2968" path="m1917,99r9189,l11106,3067r-9189,l1917,99xe" fillcolor="#efefef" stroked="f">
              <v:path arrowok="t"/>
            </v:shape>
            <w10:wrap anchorx="page"/>
          </v:group>
        </w:pict>
      </w:r>
      <w:r w:rsidR="00A23879">
        <w:rPr>
          <w:rFonts w:ascii="Microsoft JhengHei" w:eastAsia="Microsoft JhengHei" w:hAnsi="Microsoft JhengHei" w:cs="Microsoft JhengHei"/>
          <w:w w:val="105"/>
        </w:rPr>
        <w:t>//插入</w:t>
      </w:r>
      <w:r w:rsidR="00A23879">
        <w:rPr>
          <w:rFonts w:ascii="Microsoft JhengHei" w:eastAsia="Microsoft JhengHei" w:hAnsi="Microsoft JhengHei" w:cs="Microsoft JhengHei"/>
          <w:spacing w:val="39"/>
          <w:w w:val="105"/>
        </w:rPr>
        <w:t xml:space="preserve"> </w:t>
      </w:r>
      <w:r w:rsidR="00A23879">
        <w:rPr>
          <w:rFonts w:ascii="Microsoft JhengHei" w:eastAsia="Microsoft JhengHei" w:hAnsi="Microsoft JhengHei" w:cs="Microsoft JhengHei"/>
          <w:w w:val="105"/>
        </w:rPr>
        <w:t>json</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 xml:space="preserve">$arr </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10"/>
        </w:rPr>
        <w:t xml:space="preserve">$cl </w:t>
      </w:r>
      <w:r>
        <w:rPr>
          <w:rFonts w:ascii="Microsoft JhengHei" w:eastAsia="Microsoft JhengHei" w:hAnsi="Microsoft JhengHei" w:cs="Microsoft JhengHei"/>
          <w:spacing w:val="31"/>
          <w:w w:val="110"/>
        </w:rPr>
        <w:t xml:space="preserve"> </w:t>
      </w: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10"/>
        </w:rPr>
        <w:t>insert("{test:1}");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//检测结果</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if($array['errno']</w:t>
      </w:r>
      <w:r>
        <w:rPr>
          <w:rFonts w:ascii="Microsoft JhengHei" w:eastAsia="Microsoft JhengHei" w:hAnsi="Microsoft JhengHei" w:cs="Microsoft JhengHei"/>
          <w:spacing w:val="-4"/>
          <w:w w:val="120"/>
        </w:rPr>
        <w:t xml:space="preserve"> </w:t>
      </w:r>
      <w:r>
        <w:rPr>
          <w:rFonts w:ascii="Microsoft JhengHei" w:eastAsia="Microsoft JhengHei" w:hAnsi="Microsoft JhengHei" w:cs="Microsoft JhengHei"/>
          <w:w w:val="120"/>
        </w:rPr>
        <w:t>!=0</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//插入数组</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$arr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9"/>
          <w:w w:val="95"/>
        </w:rPr>
        <w:t xml:space="preserve"> </w:t>
      </w:r>
      <w:r>
        <w:rPr>
          <w:rFonts w:ascii="Microsoft JhengHei" w:eastAsia="Microsoft JhengHei" w:hAnsi="Microsoft JhengHei" w:cs="Microsoft JhengHei"/>
        </w:rPr>
        <w:t xml:space="preserve">$cl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 xml:space="preserve">-&gt;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insert(array("test"&gt;=2));</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//检测结果</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if($arr['errno']</w:t>
      </w:r>
      <w:r>
        <w:rPr>
          <w:rFonts w:ascii="Microsoft JhengHei" w:eastAsia="Microsoft JhengHei" w:hAnsi="Microsoft JhengHei" w:cs="Microsoft JhengHei"/>
          <w:spacing w:val="23"/>
          <w:w w:val="120"/>
        </w:rPr>
        <w:t xml:space="preserve"> </w:t>
      </w:r>
      <w:r>
        <w:rPr>
          <w:rFonts w:ascii="Microsoft JhengHei" w:eastAsia="Microsoft JhengHei" w:hAnsi="Microsoft JhengHei" w:cs="Microsoft JhengHei"/>
          <w:w w:val="120"/>
        </w:rPr>
        <w:t>!=0</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查询</w:t>
      </w:r>
    </w:p>
    <w:p w:rsidR="00D032B6" w:rsidRDefault="00035F6E">
      <w:pPr>
        <w:pStyle w:val="BodyText"/>
        <w:spacing w:line="328" w:lineRule="exact"/>
        <w:ind w:left="1217"/>
        <w:rPr>
          <w:rFonts w:ascii="Microsoft JhengHei" w:eastAsia="Microsoft JhengHei" w:hAnsi="Microsoft JhengHei" w:cs="Microsoft JhengHei"/>
          <w:lang w:eastAsia="zh-CN"/>
        </w:rPr>
      </w:pPr>
      <w:r w:rsidRPr="00035F6E">
        <w:pict>
          <v:group id="_x0000_s3134" style="position:absolute;left:0;text-align:left;margin-left:95.85pt;margin-top:4.95pt;width:459.45pt;height:10.6pt;z-index:-251853824;mso-position-horizontal-relative:page" coordorigin="1917,99" coordsize="9189,212">
            <v:shape id="_x0000_s313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lang w:eastAsia="zh-CN"/>
        </w:rPr>
        <w:t>//查询集合中的所有记录</w:t>
      </w:r>
    </w:p>
    <w:p w:rsidR="00D032B6" w:rsidRDefault="00D032B6">
      <w:pPr>
        <w:spacing w:line="328" w:lineRule="exact"/>
        <w:rPr>
          <w:rFonts w:ascii="Microsoft JhengHei" w:eastAsia="Microsoft JhengHei" w:hAnsi="Microsoft JhengHei" w:cs="Microsoft JhengHei"/>
          <w:lang w:eastAsia="zh-CN"/>
        </w:rPr>
        <w:sectPr w:rsidR="00D032B6">
          <w:pgSz w:w="12240" w:h="15840"/>
          <w:pgMar w:top="900" w:right="1180" w:bottom="280" w:left="700" w:header="713" w:footer="0" w:gutter="0"/>
          <w:cols w:space="720"/>
        </w:sectPr>
      </w:pPr>
    </w:p>
    <w:p w:rsidR="00D032B6" w:rsidRDefault="00D032B6">
      <w:pPr>
        <w:spacing w:before="7" w:line="120" w:lineRule="exact"/>
        <w:rPr>
          <w:sz w:val="12"/>
          <w:szCs w:val="12"/>
          <w:lang w:eastAsia="zh-CN"/>
        </w:rPr>
      </w:pPr>
    </w:p>
    <w:p w:rsidR="00D032B6" w:rsidRDefault="00035F6E">
      <w:pPr>
        <w:pStyle w:val="BodyText"/>
        <w:spacing w:line="317" w:lineRule="exact"/>
        <w:ind w:left="397"/>
        <w:rPr>
          <w:rFonts w:ascii="Microsoft JhengHei" w:eastAsia="Microsoft JhengHei" w:hAnsi="Microsoft JhengHei" w:cs="Microsoft JhengHei"/>
        </w:rPr>
      </w:pPr>
      <w:r w:rsidRPr="00035F6E">
        <w:pict>
          <v:group id="_x0000_s3132" style="position:absolute;left:0;text-align:left;margin-left:95.85pt;margin-top:4.7pt;width:459.45pt;height:74.2pt;z-index:-251852800;mso-position-horizontal-relative:page" coordorigin="1917,94" coordsize="9189,1484">
            <v:shape id="_x0000_s3133" style="position:absolute;left:1917;top:94;width:9189;height:1484" coordorigin="1917,94" coordsize="9189,1484" path="m1917,94r9189,l11106,1578r-9189,l1917,94xe" fillcolor="#efefef" stroked="f">
              <v:path arrowok="t"/>
            </v:shape>
            <w10:wrap anchorx="page"/>
          </v:group>
        </w:pict>
      </w:r>
      <w:r w:rsidR="00A23879">
        <w:rPr>
          <w:rFonts w:ascii="Microsoft JhengHei" w:eastAsia="Microsoft JhengHei" w:hAnsi="Microsoft JhengHei" w:cs="Microsoft JhengHei"/>
          <w:w w:val="95"/>
        </w:rPr>
        <w:t xml:space="preserve">//返回 </w:t>
      </w:r>
      <w:r w:rsidR="00A23879">
        <w:rPr>
          <w:rFonts w:ascii="Microsoft JhengHei" w:eastAsia="Microsoft JhengHei" w:hAnsi="Microsoft JhengHei" w:cs="Microsoft JhengHei"/>
          <w:spacing w:val="31"/>
          <w:w w:val="95"/>
        </w:rPr>
        <w:t xml:space="preserve"> </w:t>
      </w:r>
      <w:r w:rsidR="00A23879">
        <w:rPr>
          <w:rFonts w:ascii="Microsoft JhengHei" w:eastAsia="Microsoft JhengHei" w:hAnsi="Microsoft JhengHei" w:cs="Microsoft JhengHei"/>
          <w:w w:val="95"/>
        </w:rPr>
        <w:t xml:space="preserve">SequoiaCursor </w:t>
      </w:r>
      <w:r w:rsidR="00A23879">
        <w:rPr>
          <w:rFonts w:ascii="Microsoft JhengHei" w:eastAsia="Microsoft JhengHei" w:hAnsi="Microsoft JhengHei" w:cs="Microsoft JhengHei"/>
          <w:spacing w:val="31"/>
          <w:w w:val="95"/>
        </w:rPr>
        <w:t xml:space="preserve"> </w:t>
      </w:r>
      <w:r w:rsidR="00A23879">
        <w:rPr>
          <w:rFonts w:ascii="Microsoft JhengHei" w:eastAsia="Microsoft JhengHei" w:hAnsi="Microsoft JhengHei" w:cs="Microsoft JhengHei"/>
          <w:w w:val="95"/>
        </w:rPr>
        <w:t>对象</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$cursor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 xml:space="preserve">$cl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110"/>
        </w:rPr>
        <w:t>find();</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//遍历所有记录</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while($record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6"/>
          <w:w w:val="95"/>
        </w:rPr>
        <w:t xml:space="preserve"> </w:t>
      </w:r>
      <w:r>
        <w:rPr>
          <w:rFonts w:ascii="Microsoft JhengHei" w:eastAsia="Microsoft JhengHei" w:hAnsi="Microsoft JhengHei" w:cs="Microsoft JhengHei"/>
          <w:w w:val="95"/>
        </w:rPr>
        <w:t xml:space="preserve">$cursor </w:t>
      </w:r>
      <w:r>
        <w:rPr>
          <w:rFonts w:ascii="Microsoft JhengHei" w:eastAsia="Microsoft JhengHei" w:hAnsi="Microsoft JhengHei" w:cs="Microsoft JhengHei"/>
          <w:spacing w:val="36"/>
          <w:w w:val="95"/>
        </w:rPr>
        <w:t xml:space="preserve"> </w:t>
      </w: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getNext())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var_dump($record);</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283"/>
        </w:tabs>
        <w:spacing w:line="234" w:lineRule="exact"/>
        <w:ind w:left="0" w:right="912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更新</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130" style="position:absolute;left:0;text-align:left;margin-left:95.85pt;margin-top:4.95pt;width:459.45pt;height:74.2pt;z-index:-251851776;mso-position-horizontal-relative:page" coordorigin="1917,99" coordsize="9189,1484">
            <v:shape id="_x0000_s3131" style="position:absolute;left:1917;top:99;width:9189;height:1484" coordorigin="1917,99" coordsize="9189,1484" path="m1917,99r9189,l11106,1583r-9189,l1917,99xe" fillcolor="#efefef" stroked="f">
              <v:path arrowok="t"/>
            </v:shape>
            <w10:wrap anchorx="page"/>
          </v:group>
        </w:pict>
      </w:r>
      <w:r w:rsidR="00A23879">
        <w:rPr>
          <w:rFonts w:ascii="Microsoft JhengHei" w:eastAsia="Microsoft JhengHei" w:hAnsi="Microsoft JhengHei" w:cs="Microsoft JhengHei"/>
        </w:rPr>
        <w:t xml:space="preserve">//修改集合中的多有记录，把字段 </w:t>
      </w:r>
      <w:r w:rsidR="00A23879">
        <w:rPr>
          <w:rFonts w:ascii="Microsoft JhengHei" w:eastAsia="Microsoft JhengHei" w:hAnsi="Microsoft JhengHei" w:cs="Microsoft JhengHei"/>
          <w:spacing w:val="32"/>
        </w:rPr>
        <w:t xml:space="preserve"> </w:t>
      </w:r>
      <w:r w:rsidR="00A23879">
        <w:rPr>
          <w:rFonts w:ascii="Microsoft JhengHei" w:eastAsia="Microsoft JhengHei" w:hAnsi="Microsoft JhengHei" w:cs="Microsoft JhengHei"/>
        </w:rPr>
        <w:t xml:space="preserve">test </w:t>
      </w:r>
      <w:r w:rsidR="00A23879">
        <w:rPr>
          <w:rFonts w:ascii="Microsoft JhengHei" w:eastAsia="Microsoft JhengHei" w:hAnsi="Microsoft JhengHei" w:cs="Microsoft JhengHei"/>
          <w:spacing w:val="32"/>
        </w:rPr>
        <w:t xml:space="preserve"> </w:t>
      </w:r>
      <w:r w:rsidR="00A23879">
        <w:rPr>
          <w:rFonts w:ascii="Microsoft JhengHei" w:eastAsia="Microsoft JhengHei" w:hAnsi="Microsoft JhengHei" w:cs="Microsoft JhengHei"/>
        </w:rPr>
        <w:t>的值修改为0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 xml:space="preserve">$arr </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105"/>
        </w:rPr>
        <w:t xml:space="preserve">$cl </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 xml:space="preserve">-&gt; </w:t>
      </w:r>
      <w:r>
        <w:rPr>
          <w:rFonts w:ascii="Microsoft JhengHei" w:eastAsia="Microsoft JhengHei" w:hAnsi="Microsoft JhengHei" w:cs="Microsoft JhengHei"/>
          <w:spacing w:val="45"/>
          <w:w w:val="105"/>
        </w:rPr>
        <w:t xml:space="preserve"> </w:t>
      </w:r>
      <w:r>
        <w:rPr>
          <w:rFonts w:ascii="Microsoft JhengHei" w:eastAsia="Microsoft JhengHei" w:hAnsi="Microsoft JhengHei" w:cs="Microsoft JhengHei"/>
          <w:w w:val="105"/>
        </w:rPr>
        <w:t>update("{$set:{test:0}}");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//检测结果</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if($arr['errno']</w:t>
      </w:r>
      <w:r>
        <w:rPr>
          <w:rFonts w:ascii="Microsoft JhengHei" w:eastAsia="Microsoft JhengHei" w:hAnsi="Microsoft JhengHei" w:cs="Microsoft JhengHei"/>
          <w:spacing w:val="23"/>
          <w:w w:val="120"/>
        </w:rPr>
        <w:t xml:space="preserve"> </w:t>
      </w:r>
      <w:r>
        <w:rPr>
          <w:rFonts w:ascii="Microsoft JhengHei" w:eastAsia="Microsoft JhengHei" w:hAnsi="Microsoft JhengHei" w:cs="Microsoft JhengHei"/>
          <w:w w:val="120"/>
        </w:rPr>
        <w:t>!=0</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283"/>
        </w:tabs>
        <w:spacing w:line="234" w:lineRule="exact"/>
        <w:ind w:left="0" w:right="912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删除</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128" style="position:absolute;left:0;text-align:left;margin-left:95.85pt;margin-top:4.95pt;width:459.45pt;height:74.2pt;z-index:-251850752;mso-position-horizontal-relative:page" coordorigin="1917,99" coordsize="9189,1484">
            <v:shape id="_x0000_s3129" style="position:absolute;left:1917;top:99;width:9189;height:1484" coordorigin="1917,99" coordsize="9189,1484" path="m1917,99r9189,l11106,1583r-9189,l1917,99xe" fillcolor="#efefef" stroked="f">
              <v:path arrowok="t"/>
            </v:shape>
            <w10:wrap anchorx="page"/>
          </v:group>
        </w:pict>
      </w:r>
      <w:r w:rsidR="00A23879">
        <w:rPr>
          <w:rFonts w:ascii="Microsoft JhengHei" w:eastAsia="Microsoft JhengHei" w:hAnsi="Microsoft JhengHei" w:cs="Microsoft JhengHei"/>
        </w:rPr>
        <w:t>//删除集合中的所有记录</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$arr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$cl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remove();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//检测结果</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if($arr['errno']</w:t>
      </w:r>
      <w:r>
        <w:rPr>
          <w:rFonts w:ascii="Microsoft JhengHei" w:eastAsia="Microsoft JhengHei" w:hAnsi="Microsoft JhengHei" w:cs="Microsoft JhengHei"/>
          <w:spacing w:val="23"/>
          <w:w w:val="120"/>
        </w:rPr>
        <w:t xml:space="preserve"> </w:t>
      </w:r>
      <w:r>
        <w:rPr>
          <w:rFonts w:ascii="Microsoft JhengHei" w:eastAsia="Microsoft JhengHei" w:hAnsi="Microsoft JhengHei" w:cs="Microsoft JhengHei"/>
          <w:w w:val="120"/>
        </w:rPr>
        <w:t>!=0</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ind w:left="94" w:right="9106"/>
        <w:jc w:val="center"/>
      </w:pPr>
      <w:r>
        <w:t>集群操作</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选择组</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126" style="position:absolute;left:0;text-align:left;margin-left:95.85pt;margin-top:4.95pt;width:459.45pt;height:84.8pt;z-index:-251849728;mso-position-horizontal-relative:page" coordorigin="1917,99" coordsize="9189,1696">
            <v:shape id="_x0000_s3127" style="position:absolute;left:1917;top:99;width:9189;height:1696" coordorigin="1917,99" coordsize="9189,1696" path="m1917,99r9189,l11106,1795r-9189,l1917,99xe" fillcolor="#efefef" stroked="f">
              <v:path arrowok="t"/>
            </v:shape>
            <w10:wrap anchorx="page"/>
          </v:group>
        </w:pict>
      </w:r>
      <w:r w:rsidR="00A23879">
        <w:rPr>
          <w:rFonts w:ascii="Microsoft JhengHei" w:eastAsia="Microsoft JhengHei" w:hAnsi="Microsoft JhengHei" w:cs="Microsoft JhengHei"/>
        </w:rPr>
        <w:t>//选择名称为"group"的组，如果不存在，则自动创建</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//返回</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SequoiaGroup</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对象</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$group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 xml:space="preserve">$db   </w:t>
      </w:r>
      <w:r>
        <w:rPr>
          <w:rFonts w:ascii="Microsoft JhengHei" w:eastAsia="Microsoft JhengHei" w:hAnsi="Microsoft JhengHei" w:cs="Microsoft JhengHei"/>
          <w:spacing w:val="8"/>
          <w:w w:val="85"/>
        </w:rPr>
        <w:t xml:space="preserve"> </w:t>
      </w: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9"/>
          <w:w w:val="85"/>
        </w:rPr>
        <w:t xml:space="preserve"> </w:t>
      </w:r>
      <w:r>
        <w:rPr>
          <w:rFonts w:ascii="Microsoft JhengHei" w:eastAsia="Microsoft JhengHei" w:hAnsi="Microsoft JhengHei" w:cs="Microsoft JhengHei"/>
          <w:w w:val="85"/>
        </w:rPr>
        <w:t>selectGroup("group");</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//检验结果，如果成功返回对象，失败返回   </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NULL</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if(</w:t>
      </w:r>
      <w:r>
        <w:rPr>
          <w:rFonts w:ascii="Microsoft JhengHei" w:eastAsia="Microsoft JhengHei" w:hAnsi="Microsoft JhengHei" w:cs="Microsoft JhengHei"/>
          <w:spacing w:val="18"/>
          <w:w w:val="105"/>
        </w:rPr>
        <w:t xml:space="preserve"> </w:t>
      </w:r>
      <w:r>
        <w:rPr>
          <w:rFonts w:ascii="Microsoft JhengHei" w:eastAsia="Microsoft JhengHei" w:hAnsi="Microsoft JhengHei" w:cs="Microsoft JhengHei"/>
          <w:w w:val="105"/>
        </w:rPr>
        <w:t>empty($group)</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exit();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启动分区组</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124" style="position:absolute;left:0;text-align:left;margin-left:95.85pt;margin-top:4.95pt;width:459.45pt;height:84.8pt;z-index:-251848704;mso-position-horizontal-relative:page" coordorigin="1917,99" coordsize="9189,1696">
            <v:shape id="_x0000_s3125" style="position:absolute;left:1917;top:99;width:9189;height:1696" coordorigin="1917,99" coordsize="9189,1696" path="m1917,99r9189,l11106,1795r-9189,l1917,99xe" fillcolor="#efefef" stroked="f">
              <v:path arrowok="t"/>
            </v:shape>
            <w10:wrap anchorx="page"/>
          </v:group>
        </w:pict>
      </w:r>
      <w:r w:rsidR="00A23879">
        <w:rPr>
          <w:rFonts w:ascii="Microsoft JhengHei" w:eastAsia="Microsoft JhengHei" w:hAnsi="Microsoft JhengHei" w:cs="Microsoft JhengHei"/>
        </w:rPr>
        <w:t>//启动分区组，首次会自动激活</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//返回操作信息</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$arr</w:t>
      </w:r>
      <w:r>
        <w:rPr>
          <w:rFonts w:ascii="Microsoft JhengHei" w:eastAsia="Microsoft JhengHei" w:hAnsi="Microsoft JhengHei" w:cs="Microsoft JhengHei"/>
          <w:spacing w:val="36"/>
          <w:w w:val="115"/>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 xml:space="preserve">$group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115"/>
        </w:rPr>
        <w:t>start()</w:t>
      </w:r>
      <w:r>
        <w:rPr>
          <w:rFonts w:ascii="Microsoft JhengHei" w:eastAsia="Microsoft JhengHei" w:hAnsi="Microsoft JhengHei" w:cs="Microsoft JhengHei"/>
          <w:spacing w:val="37"/>
          <w:w w:val="11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//检查结果</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If</w:t>
      </w:r>
      <w:r>
        <w:rPr>
          <w:rFonts w:ascii="Microsoft JhengHei" w:eastAsia="Microsoft JhengHei" w:hAnsi="Microsoft JhengHei" w:cs="Microsoft JhengHei"/>
          <w:spacing w:val="34"/>
          <w:w w:val="13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4"/>
          <w:w w:val="135"/>
        </w:rPr>
        <w:t xml:space="preserve"> </w:t>
      </w:r>
      <w:r>
        <w:rPr>
          <w:rFonts w:ascii="Microsoft JhengHei" w:eastAsia="Microsoft JhengHei" w:hAnsi="Microsoft JhengHei" w:cs="Microsoft JhengHei"/>
          <w:w w:val="115"/>
        </w:rPr>
        <w:t>$arr['errno']</w:t>
      </w:r>
      <w:r>
        <w:rPr>
          <w:rFonts w:ascii="Microsoft JhengHei" w:eastAsia="Microsoft JhengHei" w:hAnsi="Microsoft JhengHei" w:cs="Microsoft JhengHei"/>
          <w:spacing w:val="44"/>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44"/>
          <w:w w:val="11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44"/>
          <w:w w:val="11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697"/>
        <w:rPr>
          <w:rFonts w:ascii="Microsoft JhengHei" w:eastAsia="Microsoft JhengHei" w:hAnsi="Microsoft JhengHei" w:cs="Microsoft JhengHei"/>
          <w:lang w:eastAsia="zh-CN"/>
        </w:rPr>
      </w:pPr>
      <w:r>
        <w:rPr>
          <w:rFonts w:ascii="Microsoft JhengHei" w:eastAsia="Microsoft JhengHei" w:hAnsi="Microsoft JhengHei" w:cs="Microsoft JhengHei"/>
          <w:w w:val="150"/>
          <w:lang w:eastAsia="zh-CN"/>
        </w:rPr>
        <w:t>Exit()</w:t>
      </w:r>
      <w:r>
        <w:rPr>
          <w:rFonts w:ascii="Microsoft JhengHei" w:eastAsia="Microsoft JhengHei" w:hAnsi="Microsoft JhengHei" w:cs="Microsoft JhengHei"/>
          <w:spacing w:val="-41"/>
          <w:w w:val="150"/>
          <w:lang w:eastAsia="zh-CN"/>
        </w:rPr>
        <w:t xml:space="preserve"> </w:t>
      </w:r>
      <w:r>
        <w:rPr>
          <w:rFonts w:ascii="Microsoft JhengHei" w:eastAsia="Microsoft JhengHei" w:hAnsi="Microsoft JhengHei" w:cs="Microsoft JhengHei"/>
          <w:w w:val="160"/>
          <w:lang w:eastAsia="zh-CN"/>
        </w:rPr>
        <w:t>;</w:t>
      </w:r>
    </w:p>
    <w:p w:rsidR="00D032B6" w:rsidRDefault="00A23879">
      <w:pPr>
        <w:pStyle w:val="BodyText"/>
        <w:spacing w:line="217" w:lineRule="exact"/>
        <w:ind w:left="6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283"/>
        </w:tabs>
        <w:spacing w:line="234" w:lineRule="exact"/>
        <w:ind w:left="0" w:right="872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选择节点</w:t>
      </w:r>
    </w:p>
    <w:p w:rsidR="00D032B6" w:rsidRDefault="00035F6E">
      <w:pPr>
        <w:pStyle w:val="BodyText"/>
        <w:spacing w:line="322" w:lineRule="exact"/>
        <w:ind w:left="397"/>
        <w:rPr>
          <w:rFonts w:ascii="Microsoft JhengHei" w:eastAsia="Microsoft JhengHei" w:hAnsi="Microsoft JhengHei" w:cs="Microsoft JhengHei"/>
          <w:lang w:eastAsia="zh-CN"/>
        </w:rPr>
      </w:pPr>
      <w:r w:rsidRPr="00035F6E">
        <w:pict>
          <v:group id="_x0000_s3122" style="position:absolute;left:0;text-align:left;margin-left:95.85pt;margin-top:4.95pt;width:459.45pt;height:84.8pt;z-index:-251847680;mso-position-horizontal-relative:page" coordorigin="1917,99" coordsize="9189,1696">
            <v:shape id="_x0000_s3123" style="position:absolute;left:1917;top:99;width:9189;height:1696" coordorigin="1917,99" coordsize="9189,1696" path="m1917,99r9189,l11106,1795r-9189,l1917,99xe" fillcolor="#efefef" stroked="f">
              <v:path arrowok="t"/>
            </v:shape>
            <w10:wrap anchorx="page"/>
          </v:group>
        </w:pict>
      </w:r>
      <w:r w:rsidR="00A23879">
        <w:rPr>
          <w:rFonts w:ascii="Microsoft JhengHei" w:eastAsia="Microsoft JhengHei" w:hAnsi="Microsoft JhengHei" w:cs="Microsoft JhengHei"/>
          <w:lang w:eastAsia="zh-CN"/>
        </w:rPr>
        <w:t>//获取名称为"node"的节点</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//返回</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SequoiaNode</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对象</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$node</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1"/>
          <w:w w:val="90"/>
        </w:rPr>
        <w:t xml:space="preserve"> </w:t>
      </w:r>
      <w:r>
        <w:rPr>
          <w:rFonts w:ascii="Microsoft JhengHei" w:eastAsia="Microsoft JhengHei" w:hAnsi="Microsoft JhengHei" w:cs="Microsoft JhengHei"/>
        </w:rPr>
        <w:t>$group</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-&gt;</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getNode(</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'node')</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//检查对象是否空</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40"/>
        </w:rPr>
        <w:t>If</w:t>
      </w:r>
      <w:r>
        <w:rPr>
          <w:rFonts w:ascii="Microsoft JhengHei" w:eastAsia="Microsoft JhengHei" w:hAnsi="Microsoft JhengHei" w:cs="Microsoft JhengHei"/>
          <w:spacing w:val="6"/>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6"/>
          <w:w w:val="140"/>
        </w:rPr>
        <w:t xml:space="preserve"> </w:t>
      </w:r>
      <w:r>
        <w:rPr>
          <w:rFonts w:ascii="Microsoft JhengHei" w:eastAsia="Microsoft JhengHei" w:hAnsi="Microsoft JhengHei" w:cs="Microsoft JhengHei"/>
        </w:rPr>
        <w:t>empty(</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$node</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7"/>
          <w:w w:val="140"/>
        </w:rPr>
        <w:t xml:space="preserve"> </w:t>
      </w:r>
      <w:r>
        <w:rPr>
          <w:rFonts w:ascii="Microsoft JhengHei" w:eastAsia="Microsoft JhengHei" w:hAnsi="Microsoft JhengHei" w:cs="Microsoft JhengHei"/>
          <w:w w:val="140"/>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150"/>
        </w:rPr>
        <w:t>Exit()</w:t>
      </w:r>
      <w:r>
        <w:rPr>
          <w:rFonts w:ascii="Microsoft JhengHei" w:eastAsia="Microsoft JhengHei" w:hAnsi="Microsoft JhengHei" w:cs="Microsoft JhengHei"/>
          <w:spacing w:val="-41"/>
          <w:w w:val="150"/>
        </w:rPr>
        <w:t xml:space="preserve"> </w:t>
      </w:r>
      <w:r>
        <w:rPr>
          <w:rFonts w:ascii="Microsoft JhengHei" w:eastAsia="Microsoft JhengHei" w:hAnsi="Microsoft JhengHei" w:cs="Microsoft JhengHei"/>
          <w:w w:val="160"/>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ind w:left="113"/>
      </w:pPr>
      <w:bookmarkStart w:id="341" w:name="SQL_to_SequoiaDB_shell_to_PHP"/>
      <w:bookmarkStart w:id="342" w:name="_bookmark158"/>
      <w:bookmarkEnd w:id="341"/>
      <w:bookmarkEnd w:id="342"/>
      <w:r>
        <w:rPr>
          <w:w w:val="90"/>
        </w:rPr>
        <w:t>SQL</w:t>
      </w:r>
      <w:r>
        <w:rPr>
          <w:spacing w:val="14"/>
          <w:w w:val="90"/>
        </w:rPr>
        <w:t xml:space="preserve"> </w:t>
      </w:r>
      <w:r>
        <w:rPr>
          <w:w w:val="90"/>
        </w:rPr>
        <w:t>to</w:t>
      </w:r>
      <w:r>
        <w:rPr>
          <w:spacing w:val="14"/>
          <w:w w:val="90"/>
        </w:rPr>
        <w:t xml:space="preserve"> </w:t>
      </w:r>
      <w:r>
        <w:rPr>
          <w:w w:val="90"/>
        </w:rPr>
        <w:t>SequoiaDB</w:t>
      </w:r>
      <w:r>
        <w:rPr>
          <w:spacing w:val="15"/>
          <w:w w:val="90"/>
        </w:rPr>
        <w:t xml:space="preserve"> </w:t>
      </w:r>
      <w:r>
        <w:rPr>
          <w:w w:val="90"/>
        </w:rPr>
        <w:t>shell</w:t>
      </w:r>
      <w:r>
        <w:rPr>
          <w:spacing w:val="14"/>
          <w:w w:val="90"/>
        </w:rPr>
        <w:t xml:space="preserve"> </w:t>
      </w:r>
      <w:r>
        <w:rPr>
          <w:w w:val="90"/>
        </w:rPr>
        <w:t>to</w:t>
      </w:r>
      <w:r>
        <w:rPr>
          <w:spacing w:val="14"/>
          <w:w w:val="90"/>
        </w:rPr>
        <w:t xml:space="preserve"> </w:t>
      </w:r>
      <w:r>
        <w:rPr>
          <w:w w:val="90"/>
        </w:rPr>
        <w:t>PHP</w:t>
      </w:r>
    </w:p>
    <w:p w:rsidR="00D032B6" w:rsidRDefault="00D032B6">
      <w:pPr>
        <w:spacing w:before="5" w:line="100" w:lineRule="exact"/>
        <w:rPr>
          <w:sz w:val="10"/>
          <w:szCs w:val="10"/>
        </w:rPr>
      </w:pPr>
    </w:p>
    <w:p w:rsidR="00D032B6" w:rsidRDefault="00A23879">
      <w:pPr>
        <w:pStyle w:val="BodyText"/>
        <w:spacing w:line="168" w:lineRule="auto"/>
        <w:ind w:left="113" w:right="295"/>
      </w:pPr>
      <w:r>
        <w:rPr>
          <w:w w:val="95"/>
        </w:rPr>
        <w:t>SequoiaDB</w:t>
      </w:r>
      <w:r>
        <w:rPr>
          <w:spacing w:val="30"/>
          <w:w w:val="95"/>
        </w:rPr>
        <w:t xml:space="preserve"> </w:t>
      </w:r>
      <w:r>
        <w:rPr>
          <w:w w:val="95"/>
        </w:rPr>
        <w:t>的查询用</w:t>
      </w:r>
      <w:r>
        <w:rPr>
          <w:spacing w:val="31"/>
          <w:w w:val="95"/>
        </w:rPr>
        <w:t xml:space="preserve"> </w:t>
      </w:r>
      <w:r>
        <w:rPr>
          <w:w w:val="95"/>
        </w:rPr>
        <w:t>json（bson）对象表示，下表以例子的形式显示了</w:t>
      </w:r>
      <w:r>
        <w:rPr>
          <w:spacing w:val="31"/>
          <w:w w:val="95"/>
        </w:rPr>
        <w:t xml:space="preserve"> </w:t>
      </w:r>
      <w:r>
        <w:rPr>
          <w:w w:val="95"/>
        </w:rPr>
        <w:t>SQL</w:t>
      </w:r>
      <w:r>
        <w:rPr>
          <w:spacing w:val="31"/>
          <w:w w:val="95"/>
        </w:rPr>
        <w:t xml:space="preserve"> </w:t>
      </w:r>
      <w:r>
        <w:rPr>
          <w:w w:val="95"/>
        </w:rPr>
        <w:t>语句，SequoiaDB</w:t>
      </w:r>
      <w:r>
        <w:rPr>
          <w:spacing w:val="31"/>
          <w:w w:val="95"/>
        </w:rPr>
        <w:t xml:space="preserve"> </w:t>
      </w:r>
      <w:r>
        <w:rPr>
          <w:w w:val="95"/>
        </w:rPr>
        <w:t>shell</w:t>
      </w:r>
      <w:r>
        <w:rPr>
          <w:spacing w:val="31"/>
          <w:w w:val="95"/>
        </w:rPr>
        <w:t xml:space="preserve"> </w:t>
      </w:r>
      <w:r>
        <w:rPr>
          <w:w w:val="95"/>
        </w:rPr>
        <w:t>语句和</w:t>
      </w:r>
      <w:r>
        <w:t xml:space="preserve"> </w:t>
      </w:r>
      <w:r>
        <w:rPr>
          <w:w w:val="95"/>
        </w:rPr>
        <w:t>SequoiaDB</w:t>
      </w:r>
      <w:r>
        <w:rPr>
          <w:spacing w:val="41"/>
          <w:w w:val="95"/>
        </w:rPr>
        <w:t xml:space="preserve"> </w:t>
      </w:r>
      <w:r>
        <w:rPr>
          <w:w w:val="95"/>
        </w:rPr>
        <w:t>PHP</w:t>
      </w:r>
      <w:r>
        <w:rPr>
          <w:spacing w:val="41"/>
          <w:w w:val="95"/>
        </w:rPr>
        <w:t xml:space="preserve"> </w:t>
      </w:r>
      <w:r>
        <w:rPr>
          <w:w w:val="95"/>
        </w:rPr>
        <w:t>驱动程序语法之间的对照。</w:t>
      </w:r>
    </w:p>
    <w:p w:rsidR="00D032B6" w:rsidRDefault="00D032B6">
      <w:pPr>
        <w:spacing w:before="1" w:line="80" w:lineRule="exact"/>
        <w:rPr>
          <w:sz w:val="8"/>
          <w:szCs w:val="8"/>
        </w:rPr>
      </w:pPr>
    </w:p>
    <w:tbl>
      <w:tblPr>
        <w:tblW w:w="0" w:type="auto"/>
        <w:tblInd w:w="103" w:type="dxa"/>
        <w:tblLayout w:type="fixed"/>
        <w:tblCellMar>
          <w:left w:w="0" w:type="dxa"/>
          <w:right w:w="0" w:type="dxa"/>
        </w:tblCellMar>
        <w:tblLook w:val="01E0"/>
      </w:tblPr>
      <w:tblGrid>
        <w:gridCol w:w="2754"/>
        <w:gridCol w:w="3561"/>
        <w:gridCol w:w="3157"/>
      </w:tblGrid>
      <w:tr w:rsidR="00D032B6">
        <w:trPr>
          <w:trHeight w:hRule="exact" w:val="233"/>
        </w:trPr>
        <w:tc>
          <w:tcPr>
            <w:tcW w:w="2754"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561"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45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PHP</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Driver</w:t>
            </w:r>
          </w:p>
        </w:tc>
      </w:tr>
      <w:tr w:rsidR="00D032B6">
        <w:trPr>
          <w:trHeight w:hRule="exact" w:val="223"/>
        </w:trPr>
        <w:tc>
          <w:tcPr>
            <w:tcW w:w="2754" w:type="dxa"/>
            <w:tcBorders>
              <w:top w:val="single" w:sz="8" w:space="0" w:color="000000"/>
              <w:left w:val="single" w:sz="8" w:space="0" w:color="000000"/>
              <w:bottom w:val="single" w:sz="8" w:space="0" w:color="000000"/>
              <w:right w:val="nil"/>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values(1,-1)</w:t>
            </w:r>
          </w:p>
        </w:tc>
        <w:tc>
          <w:tcPr>
            <w:tcW w:w="3561" w:type="dxa"/>
            <w:tcBorders>
              <w:top w:val="single" w:sz="8" w:space="0" w:color="000000"/>
              <w:left w:val="nil"/>
              <w:bottom w:val="single" w:sz="8" w:space="0" w:color="000000"/>
              <w:right w:val="single" w:sz="8" w:space="0" w:color="000000"/>
            </w:tcBorders>
          </w:tcPr>
          <w:p w:rsidR="00D032B6" w:rsidRDefault="00A23879">
            <w:pPr>
              <w:pStyle w:val="TableParagraph"/>
              <w:spacing w:line="172" w:lineRule="exact"/>
              <w:ind w:left="453"/>
              <w:rPr>
                <w:rFonts w:ascii="微软雅黑" w:eastAsia="微软雅黑" w:hAnsi="微软雅黑" w:cs="微软雅黑"/>
                <w:sz w:val="14"/>
                <w:szCs w:val="14"/>
              </w:rPr>
            </w:pPr>
            <w:r>
              <w:rPr>
                <w:rFonts w:ascii="微软雅黑" w:eastAsia="微软雅黑" w:hAnsi="微软雅黑" w:cs="微软雅黑"/>
                <w:w w:val="95"/>
                <w:sz w:val="14"/>
                <w:szCs w:val="14"/>
              </w:rPr>
              <w:t>db.foo.bar.insert({a:1,b:-1})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$bar-&gt;insert(</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"{a:1,b:-1}"</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w:t>
            </w:r>
          </w:p>
        </w:tc>
      </w:tr>
    </w:tbl>
    <w:p w:rsidR="00D032B6" w:rsidRDefault="00D032B6">
      <w:pPr>
        <w:spacing w:line="172"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0" w:line="150" w:lineRule="exact"/>
        <w:rPr>
          <w:sz w:val="15"/>
          <w:szCs w:val="15"/>
        </w:rPr>
      </w:pPr>
    </w:p>
    <w:p w:rsidR="00D032B6" w:rsidRDefault="00035F6E">
      <w:pPr>
        <w:tabs>
          <w:tab w:val="left" w:pos="4141"/>
        </w:tabs>
        <w:spacing w:before="9"/>
        <w:ind w:left="983"/>
        <w:rPr>
          <w:rFonts w:ascii="微软雅黑" w:eastAsia="微软雅黑" w:hAnsi="微软雅黑" w:cs="微软雅黑"/>
          <w:sz w:val="14"/>
          <w:szCs w:val="14"/>
        </w:rPr>
      </w:pPr>
      <w:r w:rsidRPr="00035F6E">
        <w:rPr>
          <w:rFonts w:eastAsiaTheme="minorHAnsi"/>
        </w:rPr>
        <w:pict>
          <v:shape id="_x0000_s3121" type="#_x0000_t202" style="position:absolute;left:0;text-align:left;margin-left:81.2pt;margin-top:2.55pt;width:475.1pt;height:151.6pt;z-index:-251846656;mso-position-horizontal-relative:page" filled="f" stroked="f">
            <v:textbox style="mso-next-textbox:#_x0000_s3121" inset="0,0,0,0">
              <w:txbxContent>
                <w:tbl>
                  <w:tblPr>
                    <w:tblW w:w="0" w:type="auto"/>
                    <w:tblLayout w:type="fixed"/>
                    <w:tblCellMar>
                      <w:left w:w="0" w:type="dxa"/>
                      <w:right w:w="0" w:type="dxa"/>
                    </w:tblCellMar>
                    <w:tblLook w:val="01E0"/>
                  </w:tblPr>
                  <w:tblGrid>
                    <w:gridCol w:w="3074"/>
                    <w:gridCol w:w="3241"/>
                    <w:gridCol w:w="3157"/>
                  </w:tblGrid>
                  <w:tr w:rsidR="00801E25">
                    <w:trPr>
                      <w:trHeight w:hRule="exact" w:val="456"/>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PHP</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Driver</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$bar-&gt;find(NULL,'{a:"",b:""}</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students</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$bar-&gt;find()</w:t>
                        </w:r>
                      </w:p>
                    </w:tc>
                  </w:tr>
                  <w:tr w:rsidR="00801E25">
                    <w:trPr>
                      <w:trHeight w:hRule="exact" w:val="614"/>
                    </w:trPr>
                    <w:tc>
                      <w:tcPr>
                        <w:tcW w:w="3074"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age=20</w:t>
                        </w:r>
                      </w:p>
                      <w:p w:rsidR="00801E25" w:rsidRDefault="00801E25">
                        <w:pPr>
                          <w:pStyle w:val="TableParagraph"/>
                          <w:spacing w:before="49" w:line="168" w:lineRule="auto"/>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w w:val="91"/>
                            <w:sz w:val="14"/>
                            <w:szCs w:val="14"/>
                          </w:rPr>
                          <w:t xml:space="preserve"> </w:t>
                        </w:r>
                        <w:r>
                          <w:rPr>
                            <w:rFonts w:ascii="微软雅黑" w:eastAsia="微软雅黑" w:hAnsi="微软雅黑" w:cs="微软雅黑"/>
                            <w:w w:val="95"/>
                            <w:sz w:val="14"/>
                            <w:szCs w:val="14"/>
                          </w:rPr>
                          <w:t>name</w:t>
                        </w:r>
                      </w:p>
                    </w:tc>
                    <w:tc>
                      <w:tcPr>
                        <w:tcW w:w="3241" w:type="dxa"/>
                        <w:tcBorders>
                          <w:top w:val="single" w:sz="8" w:space="0" w:color="000000"/>
                          <w:left w:val="nil"/>
                          <w:bottom w:val="single" w:sz="8" w:space="0" w:color="000000"/>
                          <w:right w:val="nil"/>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$bar-&gt;find("{age:20}")</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$bar-&gt;find("{age:20}",NULL,"{name:1}")</w:t>
                        </w:r>
                      </w:p>
                    </w:tc>
                  </w:tr>
                  <w:tr w:rsidR="00801E25">
                    <w:trPr>
                      <w:trHeight w:hRule="exact" w:val="401"/>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before="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r>
                          <w:rPr>
                            <w:rFonts w:ascii="微软雅黑" w:eastAsia="微软雅黑" w:hAnsi="微软雅黑" w:cs="微软雅黑"/>
                            <w:w w:val="94"/>
                            <w:sz w:val="14"/>
                            <w:szCs w:val="14"/>
                          </w:rPr>
                          <w:t xml:space="preserve"> </w:t>
                        </w:r>
                        <w:r>
                          <w:rPr>
                            <w:rFonts w:ascii="微软雅黑" w:eastAsia="微软雅黑" w:hAnsi="微软雅黑" w:cs="微软雅黑"/>
                            <w:w w:val="95"/>
                            <w:sz w:val="14"/>
                            <w:szCs w:val="14"/>
                          </w:rPr>
                          <w:t>age&lt;30</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$bar-&gt;find("{age:{$gt:20,$lt:30}}")</w:t>
                        </w:r>
                      </w:p>
                    </w:tc>
                  </w:tr>
                  <w:tr w:rsidR="00801E25">
                    <w:trPr>
                      <w:trHeight w:hRule="exact" w:val="401"/>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801E25" w:rsidRDefault="00801E25">
                        <w:pPr>
                          <w:pStyle w:val="TableParagraph"/>
                          <w:spacing w:line="16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{name:1},false)</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$bar-&gt;createIndex("{name:1}","testIndex",false)</w:t>
                        </w:r>
                      </w:p>
                    </w:tc>
                  </w:tr>
                  <w:tr w:rsidR="00801E25">
                    <w:trPr>
                      <w:trHeight w:hRule="exact" w:val="451"/>
                    </w:trPr>
                    <w:tc>
                      <w:tcPr>
                        <w:tcW w:w="3074"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241" w:type="dxa"/>
                        <w:tcBorders>
                          <w:top w:val="single" w:sz="8" w:space="0" w:color="000000"/>
                          <w:left w:val="nil"/>
                          <w:bottom w:val="single" w:sz="8" w:space="0" w:color="000000"/>
                          <w:right w:val="nil"/>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$bar-&gt;find(NULL,NULL,NULL,NULL,10,20)</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$bar-&gt;count("{age:{$gt:20}}")</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b=-1</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db.foo.bar.update({$set:{a:2}},{b:-1})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$bar-&gt;update("{$set:{a:2}}","{b:-1}")</w:t>
                        </w:r>
                      </w:p>
                    </w:tc>
                  </w:tr>
                  <w:tr w:rsidR="00801E25">
                    <w:trPr>
                      <w:trHeight w:hRule="exact" w:val="22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a=1</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db.foo.bar.remove({a:1})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$bar-&gt;remove("{a:1}")</w:t>
                        </w:r>
                      </w:p>
                    </w:tc>
                  </w:tr>
                </w:tbl>
                <w:p w:rsidR="00801E25" w:rsidRDefault="00801E25"/>
              </w:txbxContent>
            </v:textbox>
            <w10:wrap anchorx="page"/>
          </v:shape>
        </w:pict>
      </w:r>
      <w:r w:rsidR="00A23879">
        <w:rPr>
          <w:rFonts w:ascii="微软雅黑" w:eastAsia="微软雅黑" w:hAnsi="微软雅黑" w:cs="微软雅黑"/>
          <w:w w:val="95"/>
          <w:sz w:val="14"/>
          <w:szCs w:val="14"/>
        </w:rPr>
        <w:t>SQL</w:t>
      </w:r>
      <w:r w:rsidR="00A23879">
        <w:rPr>
          <w:rFonts w:ascii="微软雅黑" w:eastAsia="微软雅黑" w:hAnsi="微软雅黑" w:cs="微软雅黑"/>
          <w:w w:val="95"/>
          <w:sz w:val="14"/>
          <w:szCs w:val="14"/>
        </w:rPr>
        <w:tab/>
        <w:t>SequoiaDB</w:t>
      </w:r>
      <w:r w:rsidR="00A23879">
        <w:rPr>
          <w:rFonts w:ascii="微软雅黑" w:eastAsia="微软雅黑" w:hAnsi="微软雅黑" w:cs="微软雅黑"/>
          <w:spacing w:val="-15"/>
          <w:w w:val="95"/>
          <w:sz w:val="14"/>
          <w:szCs w:val="14"/>
        </w:rPr>
        <w:t xml:space="preserve"> </w:t>
      </w:r>
      <w:r w:rsidR="00A23879">
        <w:rPr>
          <w:rFonts w:ascii="微软雅黑" w:eastAsia="微软雅黑" w:hAnsi="微软雅黑" w:cs="微软雅黑"/>
          <w:w w:val="95"/>
          <w:sz w:val="14"/>
          <w:szCs w:val="14"/>
        </w:rPr>
        <w:t>shell</w:t>
      </w:r>
    </w:p>
    <w:p w:rsidR="00D032B6" w:rsidRDefault="00A23879">
      <w:pPr>
        <w:tabs>
          <w:tab w:val="left" w:pos="4141"/>
        </w:tabs>
        <w:spacing w:line="228" w:lineRule="exact"/>
        <w:ind w:left="983"/>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w w:val="95"/>
          <w:sz w:val="14"/>
          <w:szCs w:val="14"/>
        </w:rPr>
        <w:tab/>
        <w:t>db.foo.bar.find(null,{a:"",b:""})</w:t>
      </w:r>
    </w:p>
    <w:p w:rsidR="00D032B6" w:rsidRDefault="00D032B6">
      <w:pPr>
        <w:spacing w:before="10" w:line="100" w:lineRule="exact"/>
        <w:rPr>
          <w:sz w:val="10"/>
          <w:szCs w:val="1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line="312" w:lineRule="exact"/>
        <w:rPr>
          <w:lang w:eastAsia="zh-CN"/>
        </w:rPr>
      </w:pPr>
      <w:bookmarkStart w:id="343" w:name="PHP_API"/>
      <w:bookmarkEnd w:id="343"/>
      <w:r>
        <w:rPr>
          <w:w w:val="95"/>
          <w:lang w:eastAsia="zh-CN"/>
        </w:rPr>
        <w:t>PHP</w:t>
      </w:r>
      <w:r>
        <w:rPr>
          <w:spacing w:val="-16"/>
          <w:w w:val="95"/>
          <w:lang w:eastAsia="zh-CN"/>
        </w:rPr>
        <w:t xml:space="preserve"> </w:t>
      </w:r>
      <w:r>
        <w:rPr>
          <w:w w:val="95"/>
          <w:lang w:eastAsia="zh-CN"/>
        </w:rPr>
        <w:t>API</w:t>
      </w:r>
    </w:p>
    <w:p w:rsidR="00D032B6" w:rsidRDefault="00A23879">
      <w:pPr>
        <w:pStyle w:val="BodyText"/>
        <w:spacing w:before="18"/>
        <w:rPr>
          <w:lang w:eastAsia="zh-CN"/>
        </w:rPr>
      </w:pPr>
      <w:r>
        <w:rPr>
          <w:lang w:eastAsia="zh-CN"/>
        </w:rPr>
        <w:t>此部分是相关</w:t>
      </w:r>
      <w:r>
        <w:rPr>
          <w:spacing w:val="-19"/>
          <w:lang w:eastAsia="zh-CN"/>
        </w:rPr>
        <w:t xml:space="preserve"> </w:t>
      </w:r>
      <w:r>
        <w:rPr>
          <w:lang w:eastAsia="zh-CN"/>
        </w:rPr>
        <w:t>PHP</w:t>
      </w:r>
      <w:r>
        <w:rPr>
          <w:spacing w:val="-19"/>
          <w:lang w:eastAsia="zh-CN"/>
        </w:rPr>
        <w:t xml:space="preserve"> </w:t>
      </w:r>
      <w:r>
        <w:rPr>
          <w:lang w:eastAsia="zh-CN"/>
        </w:rPr>
        <w:t>的</w:t>
      </w:r>
      <w:r>
        <w:rPr>
          <w:spacing w:val="-19"/>
          <w:lang w:eastAsia="zh-CN"/>
        </w:rPr>
        <w:t xml:space="preserve"> </w:t>
      </w:r>
      <w:r>
        <w:rPr>
          <w:lang w:eastAsia="zh-CN"/>
        </w:rPr>
        <w:t>API</w:t>
      </w:r>
      <w:r>
        <w:rPr>
          <w:spacing w:val="-19"/>
          <w:lang w:eastAsia="zh-CN"/>
        </w:rPr>
        <w:t xml:space="preserve"> </w:t>
      </w:r>
      <w:r>
        <w:rPr>
          <w:lang w:eastAsia="zh-CN"/>
        </w:rPr>
        <w:t>文档。</w:t>
      </w:r>
    </w:p>
    <w:p w:rsidR="00D032B6" w:rsidRDefault="00A23879">
      <w:pPr>
        <w:pStyle w:val="BodyText"/>
        <w:spacing w:before="18"/>
        <w:rPr>
          <w:lang w:eastAsia="zh-CN"/>
        </w:rPr>
      </w:pPr>
      <w:r>
        <w:rPr>
          <w:color w:val="0000FF"/>
          <w:w w:val="95"/>
          <w:lang w:eastAsia="zh-CN"/>
        </w:rPr>
        <w:t>PHP</w:t>
      </w:r>
      <w:r>
        <w:rPr>
          <w:color w:val="0000FF"/>
          <w:spacing w:val="-16"/>
          <w:w w:val="95"/>
          <w:lang w:eastAsia="zh-CN"/>
        </w:rPr>
        <w:t xml:space="preserve"> </w:t>
      </w:r>
      <w:r>
        <w:rPr>
          <w:color w:val="0000FF"/>
          <w:w w:val="95"/>
          <w:lang w:eastAsia="zh-CN"/>
        </w:rPr>
        <w:t>API</w:t>
      </w:r>
    </w:p>
    <w:p w:rsidR="00D032B6" w:rsidRDefault="00D032B6">
      <w:pPr>
        <w:spacing w:before="5" w:line="110" w:lineRule="exact"/>
        <w:rPr>
          <w:sz w:val="11"/>
          <w:szCs w:val="11"/>
          <w:lang w:eastAsia="zh-CN"/>
        </w:rPr>
      </w:pPr>
    </w:p>
    <w:p w:rsidR="00D032B6" w:rsidRDefault="00A23879">
      <w:pPr>
        <w:pStyle w:val="Heading4"/>
        <w:rPr>
          <w:lang w:eastAsia="zh-CN"/>
        </w:rPr>
      </w:pPr>
      <w:bookmarkStart w:id="344" w:name="_bookmark159"/>
      <w:bookmarkEnd w:id="344"/>
      <w:r>
        <w:rPr>
          <w:lang w:eastAsia="zh-CN"/>
        </w:rPr>
        <w:t>C#</w:t>
      </w:r>
      <w:r>
        <w:rPr>
          <w:spacing w:val="-25"/>
          <w:lang w:eastAsia="zh-CN"/>
        </w:rPr>
        <w:t xml:space="preserve"> </w:t>
      </w:r>
      <w:r>
        <w:rPr>
          <w:lang w:eastAsia="zh-CN"/>
        </w:rPr>
        <w:t>驱动</w:t>
      </w:r>
    </w:p>
    <w:p w:rsidR="00D032B6" w:rsidRDefault="00A23879">
      <w:pPr>
        <w:pStyle w:val="BodyText"/>
        <w:spacing w:before="21"/>
        <w:rPr>
          <w:lang w:eastAsia="zh-CN"/>
        </w:rPr>
      </w:pPr>
      <w:r>
        <w:rPr>
          <w:lang w:eastAsia="zh-CN"/>
        </w:rPr>
        <w:t>本节介绍</w:t>
      </w:r>
      <w:r>
        <w:rPr>
          <w:spacing w:val="-14"/>
          <w:lang w:eastAsia="zh-CN"/>
        </w:rPr>
        <w:t xml:space="preserve"> </w:t>
      </w:r>
      <w:r>
        <w:rPr>
          <w:lang w:eastAsia="zh-CN"/>
        </w:rPr>
        <w:t>C#</w:t>
      </w:r>
      <w:r>
        <w:rPr>
          <w:spacing w:val="-14"/>
          <w:lang w:eastAsia="zh-CN"/>
        </w:rPr>
        <w:t xml:space="preserve"> </w:t>
      </w:r>
      <w:r>
        <w:rPr>
          <w:lang w:eastAsia="zh-CN"/>
        </w:rPr>
        <w:t>的相关驱动信息。</w:t>
      </w:r>
    </w:p>
    <w:p w:rsidR="00D032B6" w:rsidRDefault="00035F6E">
      <w:pPr>
        <w:pStyle w:val="BodyText"/>
        <w:spacing w:before="18"/>
        <w:rPr>
          <w:lang w:eastAsia="zh-CN"/>
        </w:rPr>
      </w:pPr>
      <w:hyperlink w:anchor="_bookmark160" w:history="1">
        <w:r w:rsidR="00A23879">
          <w:rPr>
            <w:color w:val="0000FF"/>
            <w:lang w:eastAsia="zh-CN"/>
          </w:rPr>
          <w:t>C#</w:t>
        </w:r>
        <w:r w:rsidR="00A23879">
          <w:rPr>
            <w:color w:val="0000FF"/>
            <w:spacing w:val="-21"/>
            <w:lang w:eastAsia="zh-CN"/>
          </w:rPr>
          <w:t xml:space="preserve"> </w:t>
        </w:r>
        <w:r w:rsidR="00A23879">
          <w:rPr>
            <w:color w:val="0000FF"/>
            <w:lang w:eastAsia="zh-CN"/>
          </w:rPr>
          <w:t>驱动</w:t>
        </w:r>
      </w:hyperlink>
    </w:p>
    <w:p w:rsidR="00D032B6" w:rsidRDefault="00035F6E">
      <w:pPr>
        <w:pStyle w:val="BodyText"/>
        <w:spacing w:before="18" w:line="253" w:lineRule="auto"/>
        <w:ind w:right="7846"/>
        <w:rPr>
          <w:lang w:eastAsia="zh-CN"/>
        </w:rPr>
      </w:pPr>
      <w:hyperlink w:anchor="_bookmark161" w:history="1">
        <w:r w:rsidR="00A23879">
          <w:rPr>
            <w:color w:val="0000FF"/>
            <w:lang w:eastAsia="zh-CN"/>
          </w:rPr>
          <w:t>C#</w:t>
        </w:r>
        <w:r w:rsidR="00A23879">
          <w:rPr>
            <w:color w:val="0000FF"/>
            <w:spacing w:val="-21"/>
            <w:lang w:eastAsia="zh-CN"/>
          </w:rPr>
          <w:t xml:space="preserve"> </w:t>
        </w:r>
        <w:r w:rsidR="00A23879">
          <w:rPr>
            <w:color w:val="0000FF"/>
            <w:lang w:eastAsia="zh-CN"/>
          </w:rPr>
          <w:t>开发环境搭建</w:t>
        </w:r>
      </w:hyperlink>
      <w:r w:rsidR="00A23879">
        <w:rPr>
          <w:color w:val="0000FF"/>
          <w:lang w:eastAsia="zh-CN"/>
        </w:rPr>
        <w:t xml:space="preserve"> </w:t>
      </w:r>
      <w:hyperlink w:anchor="_bookmark162" w:history="1">
        <w:r w:rsidR="00A23879">
          <w:rPr>
            <w:color w:val="0000FF"/>
            <w:lang w:eastAsia="zh-CN"/>
          </w:rPr>
          <w:t>C#</w:t>
        </w:r>
        <w:r w:rsidR="00A23879">
          <w:rPr>
            <w:color w:val="0000FF"/>
            <w:spacing w:val="-21"/>
            <w:lang w:eastAsia="zh-CN"/>
          </w:rPr>
          <w:t xml:space="preserve"> </w:t>
        </w:r>
        <w:r w:rsidR="00A23879">
          <w:rPr>
            <w:color w:val="0000FF"/>
            <w:lang w:eastAsia="zh-CN"/>
          </w:rPr>
          <w:t>开发基础</w:t>
        </w:r>
      </w:hyperlink>
    </w:p>
    <w:p w:rsidR="00D032B6" w:rsidRDefault="00035F6E">
      <w:pPr>
        <w:pStyle w:val="BodyText"/>
        <w:spacing w:before="4" w:line="253" w:lineRule="auto"/>
        <w:ind w:right="6743"/>
      </w:pPr>
      <w:hyperlink w:anchor="_bookmark163" w:history="1">
        <w:r w:rsidR="00A23879">
          <w:rPr>
            <w:color w:val="0000FF"/>
            <w:w w:val="95"/>
          </w:rPr>
          <w:t>SQL</w:t>
        </w:r>
        <w:r w:rsidR="00A23879">
          <w:rPr>
            <w:color w:val="0000FF"/>
            <w:spacing w:val="-14"/>
            <w:w w:val="95"/>
          </w:rPr>
          <w:t xml:space="preserve"> </w:t>
        </w:r>
        <w:r w:rsidR="00A23879">
          <w:rPr>
            <w:color w:val="0000FF"/>
            <w:w w:val="95"/>
          </w:rPr>
          <w:t>to</w:t>
        </w:r>
        <w:r w:rsidR="00A23879">
          <w:rPr>
            <w:color w:val="0000FF"/>
            <w:spacing w:val="-14"/>
            <w:w w:val="95"/>
          </w:rPr>
          <w:t xml:space="preserve"> </w:t>
        </w:r>
        <w:r w:rsidR="00A23879">
          <w:rPr>
            <w:color w:val="0000FF"/>
            <w:w w:val="95"/>
          </w:rPr>
          <w:t>SequoiaDB</w:t>
        </w:r>
        <w:r w:rsidR="00A23879">
          <w:rPr>
            <w:color w:val="0000FF"/>
            <w:spacing w:val="-14"/>
            <w:w w:val="95"/>
          </w:rPr>
          <w:t xml:space="preserve"> </w:t>
        </w:r>
        <w:r w:rsidR="00A23879">
          <w:rPr>
            <w:color w:val="0000FF"/>
            <w:w w:val="95"/>
          </w:rPr>
          <w:t>shell</w:t>
        </w:r>
        <w:r w:rsidR="00A23879">
          <w:rPr>
            <w:color w:val="0000FF"/>
            <w:spacing w:val="-13"/>
            <w:w w:val="95"/>
          </w:rPr>
          <w:t xml:space="preserve"> </w:t>
        </w:r>
        <w:r w:rsidR="00A23879">
          <w:rPr>
            <w:color w:val="0000FF"/>
            <w:w w:val="95"/>
          </w:rPr>
          <w:t>to</w:t>
        </w:r>
        <w:r w:rsidR="00A23879">
          <w:rPr>
            <w:color w:val="0000FF"/>
            <w:spacing w:val="-14"/>
            <w:w w:val="95"/>
          </w:rPr>
          <w:t xml:space="preserve"> </w:t>
        </w:r>
        <w:r w:rsidR="00A23879">
          <w:rPr>
            <w:color w:val="0000FF"/>
            <w:w w:val="95"/>
          </w:rPr>
          <w:t>C#</w:t>
        </w:r>
      </w:hyperlink>
      <w:r w:rsidR="00A23879">
        <w:rPr>
          <w:color w:val="0000FF"/>
          <w:w w:val="95"/>
        </w:rPr>
        <w:t xml:space="preserve"> C#</w:t>
      </w:r>
      <w:r w:rsidR="00A23879">
        <w:rPr>
          <w:color w:val="0000FF"/>
          <w:spacing w:val="-8"/>
          <w:w w:val="95"/>
        </w:rPr>
        <w:t xml:space="preserve"> </w:t>
      </w:r>
      <w:r w:rsidR="00A23879">
        <w:rPr>
          <w:color w:val="0000FF"/>
          <w:w w:val="95"/>
        </w:rPr>
        <w:t>API</w:t>
      </w:r>
    </w:p>
    <w:p w:rsidR="00D032B6" w:rsidRDefault="00A23879">
      <w:pPr>
        <w:pStyle w:val="BodyText"/>
        <w:spacing w:before="84"/>
        <w:rPr>
          <w:lang w:eastAsia="zh-CN"/>
        </w:rPr>
      </w:pPr>
      <w:bookmarkStart w:id="345" w:name="C#_驱动"/>
      <w:bookmarkStart w:id="346" w:name="_bookmark160"/>
      <w:bookmarkEnd w:id="345"/>
      <w:bookmarkEnd w:id="346"/>
      <w:r>
        <w:rPr>
          <w:lang w:eastAsia="zh-CN"/>
        </w:rPr>
        <w:t>C#</w:t>
      </w:r>
      <w:r>
        <w:rPr>
          <w:spacing w:val="-21"/>
          <w:lang w:eastAsia="zh-CN"/>
        </w:rPr>
        <w:t xml:space="preserve"> </w:t>
      </w:r>
      <w:r>
        <w:rPr>
          <w:lang w:eastAsia="zh-CN"/>
        </w:rPr>
        <w:t>驱动</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概述</w:t>
      </w:r>
    </w:p>
    <w:p w:rsidR="00D032B6" w:rsidRDefault="00D032B6">
      <w:pPr>
        <w:spacing w:before="5" w:line="100" w:lineRule="exact"/>
        <w:rPr>
          <w:sz w:val="10"/>
          <w:szCs w:val="10"/>
          <w:lang w:eastAsia="zh-CN"/>
        </w:rPr>
      </w:pPr>
    </w:p>
    <w:p w:rsidR="00D032B6" w:rsidRDefault="00A23879">
      <w:pPr>
        <w:pStyle w:val="BodyText"/>
        <w:spacing w:line="168" w:lineRule="auto"/>
        <w:ind w:right="128"/>
        <w:rPr>
          <w:lang w:eastAsia="zh-CN"/>
        </w:rPr>
      </w:pPr>
      <w:r>
        <w:rPr>
          <w:w w:val="95"/>
          <w:lang w:eastAsia="zh-CN"/>
        </w:rPr>
        <w:t xml:space="preserve">SequoiaDB   </w:t>
      </w:r>
      <w:r>
        <w:rPr>
          <w:spacing w:val="11"/>
          <w:w w:val="95"/>
          <w:lang w:eastAsia="zh-CN"/>
        </w:rPr>
        <w:t xml:space="preserve"> </w:t>
      </w:r>
      <w:r>
        <w:rPr>
          <w:w w:val="95"/>
          <w:lang w:eastAsia="zh-CN"/>
        </w:rPr>
        <w:t xml:space="preserve">C#   </w:t>
      </w:r>
      <w:r>
        <w:rPr>
          <w:spacing w:val="12"/>
          <w:w w:val="95"/>
          <w:lang w:eastAsia="zh-CN"/>
        </w:rPr>
        <w:t xml:space="preserve"> </w:t>
      </w:r>
      <w:r>
        <w:rPr>
          <w:w w:val="95"/>
          <w:lang w:eastAsia="zh-CN"/>
        </w:rPr>
        <w:t>驱动提供了数据库操作和集群操作的接口。数据库操作包括数据库的连接，用户的创建删</w:t>
      </w:r>
      <w:r>
        <w:rPr>
          <w:lang w:eastAsia="zh-CN"/>
        </w:rPr>
        <w:t xml:space="preserve"> 除，数据的增删改查，索引的创建删除，快照的获取与重置，以及集合与集合空间的创建删除操作等操作。 集群操作包括管理分区组和数据节点的各种操作，譬如启动，停止分区组，启动，停止数据节点，获取主从 数据节点，集合分区等。</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C#</w:t>
      </w:r>
      <w:r>
        <w:rPr>
          <w:spacing w:val="-21"/>
          <w:lang w:eastAsia="zh-CN"/>
        </w:rPr>
        <w:t xml:space="preserve"> </w:t>
      </w:r>
      <w:r>
        <w:rPr>
          <w:lang w:eastAsia="zh-CN"/>
        </w:rPr>
        <w:t>类实例</w:t>
      </w:r>
    </w:p>
    <w:p w:rsidR="00D032B6" w:rsidRDefault="00A23879">
      <w:pPr>
        <w:pStyle w:val="BodyText"/>
        <w:spacing w:before="18"/>
        <w:rPr>
          <w:lang w:eastAsia="zh-CN"/>
        </w:rPr>
      </w:pPr>
      <w:r>
        <w:rPr>
          <w:lang w:eastAsia="zh-CN"/>
        </w:rPr>
        <w:t>C#</w:t>
      </w:r>
      <w:r>
        <w:rPr>
          <w:spacing w:val="-21"/>
          <w:lang w:eastAsia="zh-CN"/>
        </w:rPr>
        <w:t xml:space="preserve"> </w:t>
      </w:r>
      <w:r>
        <w:rPr>
          <w:lang w:eastAsia="zh-CN"/>
        </w:rPr>
        <w:t>驱动的有两种类实例。一种用于数据库操作，另一种用于集群操作。</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数据库操作实例</w:t>
      </w:r>
    </w:p>
    <w:p w:rsidR="00D032B6" w:rsidRDefault="00A23879">
      <w:pPr>
        <w:pStyle w:val="BodyText"/>
        <w:spacing w:before="22" w:line="253" w:lineRule="auto"/>
        <w:ind w:left="1217" w:right="4756"/>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A23879">
      <w:pPr>
        <w:pStyle w:val="BodyText"/>
        <w:spacing w:before="4"/>
        <w:ind w:left="1217"/>
        <w:rPr>
          <w:lang w:eastAsia="zh-CN"/>
        </w:rPr>
      </w:pPr>
      <w:r>
        <w:rPr>
          <w:lang w:eastAsia="zh-CN"/>
        </w:rPr>
        <w:t>2）集合空间</w:t>
      </w:r>
    </w:p>
    <w:p w:rsidR="00D032B6" w:rsidRDefault="00A23879">
      <w:pPr>
        <w:pStyle w:val="BodyText"/>
        <w:spacing w:before="18" w:line="253" w:lineRule="auto"/>
        <w:ind w:left="1217" w:right="783"/>
        <w:rPr>
          <w:lang w:eastAsia="zh-CN"/>
        </w:rPr>
      </w:pPr>
      <w:r>
        <w:rPr>
          <w:lang w:eastAsia="zh-CN"/>
        </w:rPr>
        <w:t xml:space="preserve">3）集合 </w:t>
      </w:r>
      <w:r>
        <w:rPr>
          <w:w w:val="95"/>
          <w:lang w:eastAsia="zh-CN"/>
        </w:rPr>
        <w:t>因此，在数据库操作中，可用3个类来分别表示连接，集合空间，集合实例，另1个类表示游标实例：</w:t>
      </w:r>
    </w:p>
    <w:p w:rsidR="00D032B6" w:rsidRDefault="00D032B6">
      <w:pPr>
        <w:spacing w:before="1" w:line="50" w:lineRule="exact"/>
        <w:rPr>
          <w:sz w:val="5"/>
          <w:szCs w:val="5"/>
          <w:lang w:eastAsia="zh-CN"/>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SequoiaDB</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数据库实例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代表一个单独的数据库连接</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CollectionSpace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代表一个单独的集合空间</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DBCollection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代表一个单独的集合</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DBCursor</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游标实例</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代表一个查询产生的结果集</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ind w:left="397" w:right="361"/>
        <w:rPr>
          <w:lang w:eastAsia="zh-CN"/>
        </w:rPr>
      </w:pPr>
      <w:r>
        <w:rPr>
          <w:lang w:eastAsia="zh-CN"/>
        </w:rPr>
        <w:t>C#</w:t>
      </w:r>
      <w:r>
        <w:rPr>
          <w:spacing w:val="-21"/>
          <w:lang w:eastAsia="zh-CN"/>
        </w:rPr>
        <w:t xml:space="preserve"> </w:t>
      </w:r>
      <w:r>
        <w:rPr>
          <w:lang w:eastAsia="zh-CN"/>
        </w:rPr>
        <w:t>驱动需要使用不同的实例进行操作。譬如读取数据的操作需要游标实例，而创建表空间则需要数据库 实例。</w:t>
      </w:r>
    </w:p>
    <w:p w:rsidR="00D032B6" w:rsidRDefault="00A23879">
      <w:pPr>
        <w:pStyle w:val="BodyText"/>
        <w:tabs>
          <w:tab w:val="left" w:pos="397"/>
        </w:tabs>
        <w:spacing w:line="282"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集群操作实例</w:t>
      </w:r>
    </w:p>
    <w:p w:rsidR="00D032B6" w:rsidRDefault="00A23879">
      <w:pPr>
        <w:pStyle w:val="BodyText"/>
        <w:spacing w:before="22" w:line="260" w:lineRule="auto"/>
        <w:ind w:left="397" w:right="3044"/>
        <w:rPr>
          <w:lang w:eastAsia="zh-CN"/>
        </w:rPr>
      </w:pPr>
      <w:r>
        <w:rPr>
          <w:w w:val="95"/>
          <w:lang w:eastAsia="zh-CN"/>
        </w:rPr>
        <w:t xml:space="preserve">SequoiaDB </w:t>
      </w:r>
      <w:r>
        <w:rPr>
          <w:spacing w:val="50"/>
          <w:w w:val="95"/>
          <w:lang w:eastAsia="zh-CN"/>
        </w:rPr>
        <w:t xml:space="preserve"> </w:t>
      </w:r>
      <w:r>
        <w:rPr>
          <w:w w:val="95"/>
          <w:lang w:eastAsia="zh-CN"/>
        </w:rPr>
        <w:t xml:space="preserve">数据库中的集群操作分为两个级别：1）分区组 </w:t>
      </w:r>
      <w:r>
        <w:rPr>
          <w:spacing w:val="50"/>
          <w:w w:val="95"/>
          <w:lang w:eastAsia="zh-CN"/>
        </w:rPr>
        <w:t xml:space="preserve"> </w:t>
      </w:r>
      <w:r>
        <w:rPr>
          <w:w w:val="95"/>
          <w:lang w:eastAsia="zh-CN"/>
        </w:rPr>
        <w:t>2）数据节点</w:t>
      </w:r>
      <w:r>
        <w:rPr>
          <w:lang w:eastAsia="zh-CN"/>
        </w:rPr>
        <w:t xml:space="preserve"> </w:t>
      </w:r>
      <w:r w:rsidR="00620DD5">
        <w:pict>
          <v:shape id="_x0000_i1091" type="#_x0000_t75" style="width:23.8pt;height:23.8pt;mso-position-horizontal-relative:char;mso-position-vertical-relative:line">
            <v:imagedata r:id="rId22" o:title=""/>
          </v:shape>
        </w:pict>
      </w:r>
      <w:r>
        <w:rPr>
          <w:rFonts w:ascii="Times New Roman" w:eastAsia="Times New Roman" w:hAnsi="Times New Roman" w:cs="Times New Roman"/>
          <w:lang w:eastAsia="zh-CN"/>
        </w:rPr>
        <w:t xml:space="preserve">   </w:t>
      </w:r>
      <w:r>
        <w:rPr>
          <w:lang w:eastAsia="zh-CN"/>
        </w:rPr>
        <w:t>注:</w:t>
      </w:r>
      <w:r>
        <w:rPr>
          <w:spacing w:val="50"/>
          <w:lang w:eastAsia="zh-CN"/>
        </w:rPr>
        <w:t xml:space="preserve"> </w:t>
      </w:r>
      <w:r>
        <w:rPr>
          <w:lang w:eastAsia="zh-CN"/>
        </w:rPr>
        <w:t>分区组包含三种类型：协调分区组，编目分区组，数据分区组。 分区组实例和数据节点实例可以用以下两种类的实例表示。</w:t>
      </w:r>
    </w:p>
    <w:p w:rsidR="00D032B6" w:rsidRDefault="00D032B6">
      <w:pPr>
        <w:spacing w:before="3" w:line="40" w:lineRule="exact"/>
        <w:rPr>
          <w:sz w:val="4"/>
          <w:szCs w:val="4"/>
          <w:lang w:eastAsia="zh-CN"/>
        </w:rPr>
      </w:pPr>
    </w:p>
    <w:tbl>
      <w:tblPr>
        <w:tblW w:w="0" w:type="auto"/>
        <w:tblInd w:w="38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ReplicaGroup</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分区组实例代表一个单独的分区组</w:t>
            </w:r>
          </w:p>
        </w:tc>
      </w:tr>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数据节点实例代表一个单独的数据节点</w:t>
            </w:r>
          </w:p>
        </w:tc>
      </w:tr>
    </w:tbl>
    <w:p w:rsidR="00D032B6" w:rsidRDefault="00A23879">
      <w:pPr>
        <w:pStyle w:val="BodyText"/>
        <w:spacing w:line="335" w:lineRule="exact"/>
        <w:ind w:left="397"/>
        <w:rPr>
          <w:lang w:eastAsia="zh-CN"/>
        </w:rPr>
      </w:pPr>
      <w:r>
        <w:rPr>
          <w:lang w:eastAsia="zh-CN"/>
        </w:rPr>
        <w:t>无疑与集群相关的操作需要使用分区组及数据节点实例。</w:t>
      </w:r>
    </w:p>
    <w:p w:rsidR="00D032B6" w:rsidRDefault="00D032B6">
      <w:pPr>
        <w:spacing w:before="5" w:line="100" w:lineRule="exact"/>
        <w:rPr>
          <w:sz w:val="10"/>
          <w:szCs w:val="10"/>
          <w:lang w:eastAsia="zh-CN"/>
        </w:rPr>
      </w:pPr>
    </w:p>
    <w:p w:rsidR="00D032B6" w:rsidRDefault="00A23879">
      <w:pPr>
        <w:pStyle w:val="BodyText"/>
        <w:spacing w:line="168" w:lineRule="auto"/>
        <w:ind w:left="397" w:right="465"/>
        <w:rPr>
          <w:lang w:eastAsia="zh-CN"/>
        </w:rPr>
      </w:pPr>
      <w:r>
        <w:rPr>
          <w:w w:val="95"/>
          <w:lang w:eastAsia="zh-CN"/>
        </w:rPr>
        <w:t xml:space="preserve">ReplicaGroup      </w:t>
      </w:r>
      <w:r>
        <w:rPr>
          <w:spacing w:val="22"/>
          <w:w w:val="95"/>
          <w:lang w:eastAsia="zh-CN"/>
        </w:rPr>
        <w:t xml:space="preserve"> </w:t>
      </w:r>
      <w:r>
        <w:rPr>
          <w:w w:val="95"/>
          <w:lang w:eastAsia="zh-CN"/>
        </w:rPr>
        <w:t>的实例用于管理分区组。其操作包括启动，停止分区组，获取分区组中节点的状态，名称</w:t>
      </w:r>
      <w:r>
        <w:rPr>
          <w:lang w:eastAsia="zh-CN"/>
        </w:rPr>
        <w:t xml:space="preserve"> 信息，数目信息。</w:t>
      </w:r>
    </w:p>
    <w:p w:rsidR="00D032B6" w:rsidRDefault="00D032B6">
      <w:pPr>
        <w:spacing w:line="120" w:lineRule="exact"/>
        <w:rPr>
          <w:sz w:val="12"/>
          <w:szCs w:val="12"/>
          <w:lang w:eastAsia="zh-CN"/>
        </w:rPr>
      </w:pPr>
    </w:p>
    <w:p w:rsidR="00D032B6" w:rsidRDefault="00A23879">
      <w:pPr>
        <w:pStyle w:val="BodyText"/>
        <w:spacing w:line="168" w:lineRule="auto"/>
        <w:ind w:left="397" w:right="362"/>
        <w:rPr>
          <w:lang w:eastAsia="zh-CN"/>
        </w:rPr>
      </w:pPr>
      <w:r>
        <w:rPr>
          <w:w w:val="95"/>
          <w:lang w:eastAsia="zh-CN"/>
        </w:rPr>
        <w:t xml:space="preserve">Node       </w:t>
      </w:r>
      <w:r>
        <w:rPr>
          <w:spacing w:val="1"/>
          <w:w w:val="95"/>
          <w:lang w:eastAsia="zh-CN"/>
        </w:rPr>
        <w:t xml:space="preserve"> </w:t>
      </w:r>
      <w:r>
        <w:rPr>
          <w:w w:val="95"/>
          <w:lang w:eastAsia="zh-CN"/>
        </w:rPr>
        <w:t>的实例用于管理节点。其操作包括启动，停止指定的节点，获取指定节点实例，获取主从节点实</w:t>
      </w:r>
      <w:r>
        <w:rPr>
          <w:lang w:eastAsia="zh-CN"/>
        </w:rPr>
        <w:t xml:space="preserve"> 例，获取数据节点地址信息。</w:t>
      </w:r>
    </w:p>
    <w:p w:rsidR="00D032B6" w:rsidRDefault="00D032B6">
      <w:pPr>
        <w:spacing w:before="14" w:line="200" w:lineRule="exact"/>
        <w:rPr>
          <w:sz w:val="20"/>
          <w:szCs w:val="20"/>
          <w:lang w:eastAsia="zh-CN"/>
        </w:rPr>
      </w:pPr>
    </w:p>
    <w:p w:rsidR="00D032B6" w:rsidRDefault="00A23879">
      <w:pPr>
        <w:pStyle w:val="BodyText"/>
        <w:spacing w:line="253" w:lineRule="auto"/>
        <w:ind w:left="113" w:right="465"/>
        <w:rPr>
          <w:lang w:eastAsia="zh-CN"/>
        </w:rPr>
      </w:pPr>
      <w:r>
        <w:rPr>
          <w:lang w:eastAsia="zh-CN"/>
        </w:rPr>
        <w:t>线程安全性 对于每一个连接，其产生的集合空间，集合公用一个套接字。因此在多线程系统中，必须确保每个线程不会</w:t>
      </w:r>
    </w:p>
    <w:p w:rsidR="00D032B6" w:rsidRDefault="00A23879">
      <w:pPr>
        <w:pStyle w:val="BodyText"/>
        <w:spacing w:line="225" w:lineRule="exact"/>
        <w:ind w:left="113"/>
        <w:rPr>
          <w:lang w:eastAsia="zh-CN"/>
        </w:rPr>
      </w:pPr>
      <w:r>
        <w:rPr>
          <w:lang w:eastAsia="zh-CN"/>
        </w:rPr>
        <w:t>同时针对同一套接字，在同一时间发送或接收数据。一般来说，不建议使用多个线程共同操作一个连接实例</w:t>
      </w:r>
    </w:p>
    <w:p w:rsidR="00D032B6" w:rsidRDefault="00A23879">
      <w:pPr>
        <w:pStyle w:val="BodyText"/>
        <w:spacing w:line="240" w:lineRule="exact"/>
        <w:ind w:left="113"/>
        <w:rPr>
          <w:lang w:eastAsia="zh-CN"/>
        </w:rPr>
      </w:pPr>
      <w:r>
        <w:rPr>
          <w:lang w:eastAsia="zh-CN"/>
        </w:rPr>
        <w:t>与其产生的其它实例。如果每个线程使用自己的连接实例以及其它产生的实例，则可以保证线程安全。</w:t>
      </w:r>
    </w:p>
    <w:p w:rsidR="00D032B6" w:rsidRDefault="00D032B6">
      <w:pPr>
        <w:spacing w:before="9" w:line="190" w:lineRule="exact"/>
        <w:rPr>
          <w:sz w:val="19"/>
          <w:szCs w:val="19"/>
          <w:lang w:eastAsia="zh-CN"/>
        </w:rPr>
      </w:pPr>
    </w:p>
    <w:p w:rsidR="00D032B6" w:rsidRDefault="00A23879">
      <w:pPr>
        <w:pStyle w:val="BodyText"/>
        <w:ind w:left="113"/>
      </w:pPr>
      <w:r>
        <w:t>错误信息</w:t>
      </w:r>
    </w:p>
    <w:p w:rsidR="00D032B6" w:rsidRDefault="00D032B6">
      <w:pPr>
        <w:spacing w:before="5" w:line="100" w:lineRule="exact"/>
        <w:rPr>
          <w:sz w:val="10"/>
          <w:szCs w:val="10"/>
        </w:rPr>
      </w:pPr>
    </w:p>
    <w:p w:rsidR="00D032B6" w:rsidRDefault="00A23879">
      <w:pPr>
        <w:pStyle w:val="BodyText"/>
        <w:spacing w:line="168" w:lineRule="auto"/>
        <w:ind w:left="113" w:right="373"/>
      </w:pPr>
      <w:r>
        <w:rPr>
          <w:w w:val="95"/>
        </w:rPr>
        <w:t>每一个接口都会抛出</w:t>
      </w:r>
      <w:r>
        <w:rPr>
          <w:spacing w:val="40"/>
          <w:w w:val="95"/>
        </w:rPr>
        <w:t xml:space="preserve"> </w:t>
      </w:r>
      <w:r>
        <w:rPr>
          <w:w w:val="95"/>
        </w:rPr>
        <w:t>SequoiaDB.BaseException</w:t>
      </w:r>
      <w:r>
        <w:rPr>
          <w:spacing w:val="41"/>
          <w:w w:val="95"/>
        </w:rPr>
        <w:t xml:space="preserve"> </w:t>
      </w:r>
      <w:r>
        <w:rPr>
          <w:w w:val="95"/>
        </w:rPr>
        <w:t>和</w:t>
      </w:r>
      <w:r>
        <w:rPr>
          <w:spacing w:val="40"/>
          <w:w w:val="95"/>
        </w:rPr>
        <w:t xml:space="preserve"> </w:t>
      </w:r>
      <w:r>
        <w:rPr>
          <w:w w:val="95"/>
        </w:rPr>
        <w:t>System.Exception</w:t>
      </w:r>
      <w:r>
        <w:rPr>
          <w:spacing w:val="41"/>
          <w:w w:val="95"/>
        </w:rPr>
        <w:t xml:space="preserve"> </w:t>
      </w:r>
      <w:r>
        <w:rPr>
          <w:w w:val="95"/>
        </w:rPr>
        <w:t>异常，分别对应于数据库引</w:t>
      </w:r>
      <w:r>
        <w:t xml:space="preserve"> </w:t>
      </w:r>
      <w:r>
        <w:rPr>
          <w:w w:val="95"/>
        </w:rPr>
        <w:t>擎返回的异常信息和客户端本地的异常信息，其中    BaseException    的异常信息可以通过该异常类的</w:t>
      </w:r>
      <w:r>
        <w:t xml:space="preserve"> </w:t>
      </w:r>
      <w:r>
        <w:rPr>
          <w:w w:val="95"/>
        </w:rPr>
        <w:t>ErrorCode，ErrorType</w:t>
      </w:r>
      <w:r>
        <w:rPr>
          <w:spacing w:val="7"/>
          <w:w w:val="95"/>
        </w:rPr>
        <w:t xml:space="preserve"> </w:t>
      </w:r>
      <w:r>
        <w:rPr>
          <w:w w:val="95"/>
        </w:rPr>
        <w:t>和</w:t>
      </w:r>
      <w:r>
        <w:rPr>
          <w:spacing w:val="8"/>
          <w:w w:val="95"/>
        </w:rPr>
        <w:t xml:space="preserve"> </w:t>
      </w:r>
      <w:r>
        <w:rPr>
          <w:w w:val="95"/>
        </w:rPr>
        <w:t>Message</w:t>
      </w:r>
      <w:r>
        <w:rPr>
          <w:spacing w:val="7"/>
          <w:w w:val="95"/>
        </w:rPr>
        <w:t xml:space="preserve"> </w:t>
      </w:r>
      <w:r>
        <w:rPr>
          <w:w w:val="95"/>
        </w:rPr>
        <w:t>属性获得。</w:t>
      </w:r>
    </w:p>
    <w:p w:rsidR="00D032B6" w:rsidRDefault="00D032B6">
      <w:pPr>
        <w:spacing w:before="4" w:line="110" w:lineRule="exact"/>
        <w:rPr>
          <w:sz w:val="11"/>
          <w:szCs w:val="11"/>
        </w:rPr>
      </w:pPr>
    </w:p>
    <w:p w:rsidR="00D032B6" w:rsidRDefault="00A23879">
      <w:pPr>
        <w:pStyle w:val="BodyText"/>
        <w:ind w:left="113"/>
        <w:rPr>
          <w:lang w:eastAsia="zh-CN"/>
        </w:rPr>
      </w:pPr>
      <w:bookmarkStart w:id="347" w:name="C#_开发环境搭建"/>
      <w:bookmarkStart w:id="348" w:name="_bookmark161"/>
      <w:bookmarkEnd w:id="347"/>
      <w:bookmarkEnd w:id="348"/>
      <w:r>
        <w:rPr>
          <w:lang w:eastAsia="zh-CN"/>
        </w:rPr>
        <w:t>C#</w:t>
      </w:r>
      <w:r>
        <w:rPr>
          <w:spacing w:val="-21"/>
          <w:lang w:eastAsia="zh-CN"/>
        </w:rPr>
        <w:t xml:space="preserve"> </w:t>
      </w:r>
      <w:r>
        <w:rPr>
          <w:lang w:eastAsia="zh-CN"/>
        </w:rPr>
        <w:t>开发环境搭建</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获取驱动开发包</w:t>
      </w:r>
    </w:p>
    <w:p w:rsidR="00D032B6" w:rsidRDefault="00D032B6">
      <w:pPr>
        <w:spacing w:before="5" w:line="100" w:lineRule="exact"/>
        <w:rPr>
          <w:sz w:val="10"/>
          <w:szCs w:val="10"/>
          <w:lang w:eastAsia="zh-CN"/>
        </w:rPr>
      </w:pPr>
    </w:p>
    <w:p w:rsidR="00D032B6" w:rsidRDefault="00A23879">
      <w:pPr>
        <w:pStyle w:val="BodyText"/>
        <w:spacing w:line="168" w:lineRule="auto"/>
        <w:ind w:left="113" w:right="295"/>
        <w:rPr>
          <w:lang w:eastAsia="zh-CN"/>
        </w:rPr>
      </w:pPr>
      <w:r>
        <w:rPr>
          <w:w w:val="95"/>
        </w:rPr>
        <w:t>从</w:t>
      </w:r>
      <w:r>
        <w:rPr>
          <w:spacing w:val="51"/>
          <w:w w:val="95"/>
        </w:rPr>
        <w:t xml:space="preserve"> </w:t>
      </w:r>
      <w:hyperlink r:id="rId220">
        <w:r>
          <w:rPr>
            <w:color w:val="0000FF"/>
            <w:w w:val="95"/>
          </w:rPr>
          <w:t>http://www.sequoiadb.com</w:t>
        </w:r>
        <w:r>
          <w:rPr>
            <w:color w:val="0000FF"/>
            <w:spacing w:val="52"/>
            <w:w w:val="95"/>
          </w:rPr>
          <w:t xml:space="preserve"> </w:t>
        </w:r>
      </w:hyperlink>
      <w:r>
        <w:rPr>
          <w:color w:val="000000"/>
          <w:w w:val="95"/>
        </w:rPr>
        <w:t>下载对应操作系统版本的</w:t>
      </w:r>
      <w:r>
        <w:rPr>
          <w:color w:val="000000"/>
          <w:spacing w:val="52"/>
          <w:w w:val="95"/>
        </w:rPr>
        <w:t xml:space="preserve"> </w:t>
      </w:r>
      <w:r>
        <w:rPr>
          <w:color w:val="000000"/>
          <w:w w:val="95"/>
        </w:rPr>
        <w:t>SequoiaDB</w:t>
      </w:r>
      <w:r>
        <w:rPr>
          <w:color w:val="000000"/>
          <w:spacing w:val="51"/>
          <w:w w:val="95"/>
        </w:rPr>
        <w:t xml:space="preserve"> </w:t>
      </w:r>
      <w:r>
        <w:rPr>
          <w:color w:val="000000"/>
          <w:w w:val="95"/>
        </w:rPr>
        <w:t>驱动开发包；解压驱动开发包，从</w:t>
      </w:r>
      <w:r>
        <w:rPr>
          <w:color w:val="000000"/>
        </w:rPr>
        <w:t xml:space="preserve"> </w:t>
      </w:r>
      <w:r>
        <w:rPr>
          <w:color w:val="000000"/>
          <w:w w:val="95"/>
        </w:rPr>
        <w:t>driver/CSharp/</w:t>
      </w:r>
      <w:r>
        <w:rPr>
          <w:color w:val="000000"/>
          <w:spacing w:val="29"/>
          <w:w w:val="95"/>
        </w:rPr>
        <w:t xml:space="preserve"> </w:t>
      </w:r>
      <w:r>
        <w:rPr>
          <w:color w:val="000000"/>
          <w:w w:val="95"/>
        </w:rPr>
        <w:t>目录中获取</w:t>
      </w:r>
      <w:r>
        <w:rPr>
          <w:color w:val="000000"/>
          <w:spacing w:val="29"/>
          <w:w w:val="95"/>
        </w:rPr>
        <w:t xml:space="preserve"> </w:t>
      </w:r>
      <w:r>
        <w:rPr>
          <w:color w:val="000000"/>
          <w:w w:val="95"/>
        </w:rPr>
        <w:t>sequoiadb.dll</w:t>
      </w:r>
      <w:r>
        <w:rPr>
          <w:color w:val="000000"/>
          <w:spacing w:val="29"/>
          <w:w w:val="95"/>
        </w:rPr>
        <w:t xml:space="preserve"> </w:t>
      </w:r>
      <w:r>
        <w:rPr>
          <w:color w:val="000000"/>
          <w:w w:val="95"/>
        </w:rPr>
        <w:t>链接库，然后，在</w:t>
      </w:r>
      <w:r>
        <w:rPr>
          <w:color w:val="000000"/>
          <w:spacing w:val="29"/>
          <w:w w:val="95"/>
        </w:rPr>
        <w:t xml:space="preserve"> </w:t>
      </w:r>
      <w:r>
        <w:rPr>
          <w:color w:val="000000"/>
          <w:w w:val="95"/>
        </w:rPr>
        <w:t>Visual</w:t>
      </w:r>
      <w:r>
        <w:rPr>
          <w:color w:val="000000"/>
          <w:spacing w:val="29"/>
          <w:w w:val="95"/>
        </w:rPr>
        <w:t xml:space="preserve"> </w:t>
      </w:r>
      <w:r>
        <w:rPr>
          <w:color w:val="000000"/>
          <w:w w:val="95"/>
        </w:rPr>
        <w:t>Studio</w:t>
      </w:r>
      <w:r>
        <w:rPr>
          <w:color w:val="000000"/>
          <w:spacing w:val="29"/>
          <w:w w:val="95"/>
        </w:rPr>
        <w:t xml:space="preserve"> </w:t>
      </w:r>
      <w:r>
        <w:rPr>
          <w:color w:val="000000"/>
          <w:w w:val="95"/>
        </w:rPr>
        <w:t>中引用该链接库，或者在命令行</w:t>
      </w:r>
      <w:r>
        <w:rPr>
          <w:color w:val="000000"/>
        </w:rPr>
        <w:t xml:space="preserve"> </w:t>
      </w:r>
      <w:r>
        <w:rPr>
          <w:color w:val="000000"/>
          <w:w w:val="95"/>
        </w:rPr>
        <w:t>编译时指定引用该链接库，比如“csc</w:t>
      </w:r>
      <w:r>
        <w:rPr>
          <w:color w:val="000000"/>
          <w:spacing w:val="-26"/>
          <w:w w:val="95"/>
        </w:rPr>
        <w:t xml:space="preserve"> </w:t>
      </w:r>
      <w:r>
        <w:rPr>
          <w:color w:val="000000"/>
          <w:w w:val="95"/>
        </w:rPr>
        <w:t>/target:exe</w:t>
      </w:r>
      <w:r>
        <w:rPr>
          <w:color w:val="000000"/>
          <w:spacing w:val="-25"/>
          <w:w w:val="95"/>
        </w:rPr>
        <w:t xml:space="preserve"> </w:t>
      </w:r>
      <w:r>
        <w:rPr>
          <w:color w:val="000000"/>
          <w:w w:val="95"/>
        </w:rPr>
        <w:t>/reference:sequoiadb.dll</w:t>
      </w:r>
      <w:r>
        <w:rPr>
          <w:color w:val="000000"/>
          <w:spacing w:val="-25"/>
          <w:w w:val="95"/>
        </w:rPr>
        <w:t xml:space="preserve"> </w:t>
      </w:r>
      <w:r>
        <w:rPr>
          <w:color w:val="000000"/>
          <w:w w:val="95"/>
        </w:rPr>
        <w:t>Find.cs</w:t>
      </w:r>
      <w:r>
        <w:rPr>
          <w:color w:val="000000"/>
          <w:spacing w:val="-26"/>
          <w:w w:val="95"/>
        </w:rPr>
        <w:t xml:space="preserve"> </w:t>
      </w:r>
      <w:r>
        <w:rPr>
          <w:color w:val="000000"/>
          <w:w w:val="95"/>
        </w:rPr>
        <w:t>Common.cs”，即可使用</w:t>
      </w:r>
      <w:r>
        <w:rPr>
          <w:color w:val="000000"/>
        </w:rPr>
        <w:t xml:space="preserve"> </w:t>
      </w:r>
      <w:r>
        <w:rPr>
          <w:color w:val="000000"/>
          <w:w w:val="95"/>
        </w:rPr>
        <w:t xml:space="preserve">相关 </w:t>
      </w:r>
      <w:r>
        <w:rPr>
          <w:color w:val="000000"/>
          <w:spacing w:val="11"/>
          <w:w w:val="95"/>
        </w:rPr>
        <w:t xml:space="preserve"> </w:t>
      </w:r>
      <w:r>
        <w:rPr>
          <w:color w:val="000000"/>
          <w:w w:val="95"/>
        </w:rPr>
        <w:t>API。</w:t>
      </w:r>
      <w:r>
        <w:rPr>
          <w:color w:val="000000"/>
          <w:w w:val="95"/>
          <w:lang w:eastAsia="zh-CN"/>
        </w:rPr>
        <w:t xml:space="preserve">在安装目录下的 </w:t>
      </w:r>
      <w:r>
        <w:rPr>
          <w:color w:val="000000"/>
          <w:spacing w:val="12"/>
          <w:w w:val="95"/>
          <w:lang w:eastAsia="zh-CN"/>
        </w:rPr>
        <w:t xml:space="preserve"> </w:t>
      </w:r>
      <w:r>
        <w:rPr>
          <w:color w:val="000000"/>
          <w:w w:val="95"/>
          <w:lang w:eastAsia="zh-CN"/>
        </w:rPr>
        <w:t xml:space="preserve">smaples\C# </w:t>
      </w:r>
      <w:r>
        <w:rPr>
          <w:color w:val="000000"/>
          <w:spacing w:val="12"/>
          <w:w w:val="95"/>
          <w:lang w:eastAsia="zh-CN"/>
        </w:rPr>
        <w:t xml:space="preserve"> </w:t>
      </w:r>
      <w:r>
        <w:rPr>
          <w:color w:val="000000"/>
          <w:w w:val="95"/>
          <w:lang w:eastAsia="zh-CN"/>
        </w:rPr>
        <w:t xml:space="preserve">目录可以找到 </w:t>
      </w:r>
      <w:r>
        <w:rPr>
          <w:color w:val="000000"/>
          <w:spacing w:val="12"/>
          <w:w w:val="95"/>
          <w:lang w:eastAsia="zh-CN"/>
        </w:rPr>
        <w:t xml:space="preserve"> </w:t>
      </w:r>
      <w:r>
        <w:rPr>
          <w:color w:val="000000"/>
          <w:w w:val="95"/>
          <w:lang w:eastAsia="zh-CN"/>
        </w:rPr>
        <w:t xml:space="preserve">C# </w:t>
      </w:r>
      <w:r>
        <w:rPr>
          <w:color w:val="000000"/>
          <w:spacing w:val="11"/>
          <w:w w:val="95"/>
          <w:lang w:eastAsia="zh-CN"/>
        </w:rPr>
        <w:t xml:space="preserve"> </w:t>
      </w:r>
      <w:r>
        <w:rPr>
          <w:color w:val="000000"/>
          <w:w w:val="95"/>
          <w:lang w:eastAsia="zh-CN"/>
        </w:rPr>
        <w:t>驱动的完整示例。</w:t>
      </w:r>
    </w:p>
    <w:p w:rsidR="00D032B6" w:rsidRDefault="00D032B6">
      <w:pPr>
        <w:spacing w:before="14" w:line="200" w:lineRule="exact"/>
        <w:rPr>
          <w:sz w:val="20"/>
          <w:szCs w:val="20"/>
          <w:lang w:eastAsia="zh-CN"/>
        </w:rPr>
      </w:pPr>
    </w:p>
    <w:p w:rsidR="00D032B6" w:rsidRDefault="00A23879">
      <w:pPr>
        <w:pStyle w:val="BodyText"/>
        <w:ind w:left="113"/>
      </w:pPr>
      <w:r>
        <w:rPr>
          <w:w w:val="95"/>
        </w:rPr>
        <w:t>BSON</w:t>
      </w:r>
      <w:r>
        <w:rPr>
          <w:spacing w:val="-10"/>
          <w:w w:val="95"/>
        </w:rPr>
        <w:t xml:space="preserve"> </w:t>
      </w:r>
      <w:r>
        <w:rPr>
          <w:w w:val="95"/>
        </w:rPr>
        <w:t>库</w:t>
      </w:r>
      <w:r>
        <w:rPr>
          <w:spacing w:val="-9"/>
          <w:w w:val="95"/>
        </w:rPr>
        <w:t xml:space="preserve"> </w:t>
      </w:r>
      <w:r>
        <w:rPr>
          <w:w w:val="95"/>
        </w:rPr>
        <w:t>API</w:t>
      </w:r>
    </w:p>
    <w:p w:rsidR="00D032B6" w:rsidRDefault="00D032B6">
      <w:pPr>
        <w:spacing w:before="5" w:line="100" w:lineRule="exact"/>
        <w:rPr>
          <w:sz w:val="10"/>
          <w:szCs w:val="10"/>
        </w:rPr>
      </w:pPr>
    </w:p>
    <w:p w:rsidR="00D032B6" w:rsidRDefault="00A23879">
      <w:pPr>
        <w:pStyle w:val="BodyText"/>
        <w:spacing w:line="168" w:lineRule="auto"/>
        <w:ind w:left="113" w:right="465"/>
      </w:pPr>
      <w:r>
        <w:rPr>
          <w:w w:val="95"/>
        </w:rPr>
        <w:t>SequoiaDB</w:t>
      </w:r>
      <w:r>
        <w:rPr>
          <w:spacing w:val="18"/>
          <w:w w:val="95"/>
        </w:rPr>
        <w:t xml:space="preserve"> </w:t>
      </w:r>
      <w:r>
        <w:rPr>
          <w:w w:val="95"/>
        </w:rPr>
        <w:t>数据库的</w:t>
      </w:r>
      <w:r>
        <w:rPr>
          <w:spacing w:val="19"/>
          <w:w w:val="95"/>
        </w:rPr>
        <w:t xml:space="preserve"> </w:t>
      </w:r>
      <w:r>
        <w:rPr>
          <w:w w:val="95"/>
        </w:rPr>
        <w:t>C#</w:t>
      </w:r>
      <w:r>
        <w:rPr>
          <w:spacing w:val="19"/>
          <w:w w:val="95"/>
        </w:rPr>
        <w:t xml:space="preserve"> </w:t>
      </w:r>
      <w:r>
        <w:rPr>
          <w:w w:val="95"/>
        </w:rPr>
        <w:t>驱动使用了第三方公司</w:t>
      </w:r>
      <w:r>
        <w:rPr>
          <w:spacing w:val="19"/>
          <w:w w:val="95"/>
        </w:rPr>
        <w:t xml:space="preserve"> </w:t>
      </w:r>
      <w:r>
        <w:rPr>
          <w:w w:val="95"/>
        </w:rPr>
        <w:t>MongoDB</w:t>
      </w:r>
      <w:r>
        <w:rPr>
          <w:spacing w:val="19"/>
          <w:w w:val="95"/>
        </w:rPr>
        <w:t xml:space="preserve"> </w:t>
      </w:r>
      <w:r>
        <w:rPr>
          <w:w w:val="95"/>
        </w:rPr>
        <w:t>提供的</w:t>
      </w:r>
      <w:r>
        <w:rPr>
          <w:spacing w:val="19"/>
          <w:w w:val="95"/>
        </w:rPr>
        <w:t xml:space="preserve"> </w:t>
      </w:r>
      <w:r>
        <w:rPr>
          <w:w w:val="95"/>
        </w:rPr>
        <w:t>C#</w:t>
      </w:r>
      <w:r>
        <w:rPr>
          <w:spacing w:val="18"/>
          <w:w w:val="95"/>
        </w:rPr>
        <w:t xml:space="preserve"> </w:t>
      </w:r>
      <w:r>
        <w:rPr>
          <w:w w:val="95"/>
        </w:rPr>
        <w:t>BSON</w:t>
      </w:r>
      <w:r>
        <w:rPr>
          <w:spacing w:val="19"/>
          <w:w w:val="95"/>
        </w:rPr>
        <w:t xml:space="preserve"> </w:t>
      </w:r>
      <w:r>
        <w:rPr>
          <w:w w:val="95"/>
        </w:rPr>
        <w:t>库，详细介绍可以参照</w:t>
      </w:r>
      <w:r>
        <w:t xml:space="preserve"> </w:t>
      </w:r>
      <w:r>
        <w:rPr>
          <w:w w:val="90"/>
        </w:rPr>
        <w:t xml:space="preserve">MongoDB      </w:t>
      </w:r>
      <w:r>
        <w:rPr>
          <w:spacing w:val="14"/>
          <w:w w:val="90"/>
        </w:rPr>
        <w:t xml:space="preserve"> </w:t>
      </w:r>
      <w:r>
        <w:rPr>
          <w:w w:val="90"/>
        </w:rPr>
        <w:t>官方文档：</w:t>
      </w:r>
      <w:hyperlink r:id="rId221" w:anchor="the-bson-library">
        <w:r>
          <w:rPr>
            <w:color w:val="0000FF"/>
            <w:w w:val="90"/>
          </w:rPr>
          <w:t>http://docs.mongodb.org/ecosystem/tutorial/use-csharp-driver/#the-bson-library</w:t>
        </w:r>
      </w:hyperlink>
    </w:p>
    <w:p w:rsidR="00D032B6" w:rsidRDefault="00D032B6">
      <w:pPr>
        <w:spacing w:before="14" w:line="200" w:lineRule="exact"/>
        <w:rPr>
          <w:sz w:val="20"/>
          <w:szCs w:val="20"/>
        </w:rPr>
      </w:pPr>
    </w:p>
    <w:p w:rsidR="00D032B6" w:rsidRDefault="00A23879">
      <w:pPr>
        <w:pStyle w:val="BodyText"/>
        <w:ind w:left="113"/>
      </w:pPr>
      <w:r>
        <w:rPr>
          <w:w w:val="95"/>
        </w:rPr>
        <w:t>Visual Studio</w:t>
      </w:r>
      <w:r>
        <w:rPr>
          <w:spacing w:val="1"/>
          <w:w w:val="95"/>
        </w:rPr>
        <w:t xml:space="preserve"> </w:t>
      </w:r>
      <w:r>
        <w:rPr>
          <w:w w:val="95"/>
        </w:rPr>
        <w:t>版本支持</w:t>
      </w:r>
    </w:p>
    <w:p w:rsidR="00D032B6" w:rsidRDefault="00A23879">
      <w:pPr>
        <w:pStyle w:val="BodyText"/>
        <w:spacing w:before="18" w:line="253" w:lineRule="auto"/>
        <w:ind w:left="113" w:right="4684"/>
      </w:pPr>
      <w:r>
        <w:rPr>
          <w:w w:val="95"/>
        </w:rPr>
        <w:t>当前版本的</w:t>
      </w:r>
      <w:r>
        <w:rPr>
          <w:spacing w:val="23"/>
          <w:w w:val="95"/>
        </w:rPr>
        <w:t xml:space="preserve"> </w:t>
      </w:r>
      <w:r>
        <w:rPr>
          <w:w w:val="95"/>
        </w:rPr>
        <w:t>C#</w:t>
      </w:r>
      <w:r>
        <w:rPr>
          <w:spacing w:val="24"/>
          <w:w w:val="95"/>
        </w:rPr>
        <w:t xml:space="preserve"> </w:t>
      </w:r>
      <w:r>
        <w:rPr>
          <w:w w:val="95"/>
        </w:rPr>
        <w:t>驱动可在以下版本的</w:t>
      </w:r>
      <w:r>
        <w:rPr>
          <w:spacing w:val="24"/>
          <w:w w:val="95"/>
        </w:rPr>
        <w:t xml:space="preserve"> </w:t>
      </w:r>
      <w:r>
        <w:rPr>
          <w:w w:val="95"/>
        </w:rPr>
        <w:t>Visual</w:t>
      </w:r>
      <w:r>
        <w:rPr>
          <w:spacing w:val="24"/>
          <w:w w:val="95"/>
        </w:rPr>
        <w:t xml:space="preserve"> </w:t>
      </w:r>
      <w:r>
        <w:rPr>
          <w:w w:val="95"/>
        </w:rPr>
        <w:t>Studio</w:t>
      </w:r>
      <w:r>
        <w:rPr>
          <w:spacing w:val="24"/>
          <w:w w:val="95"/>
        </w:rPr>
        <w:t xml:space="preserve"> </w:t>
      </w:r>
      <w:r>
        <w:rPr>
          <w:w w:val="95"/>
        </w:rPr>
        <w:t>中使用</w:t>
      </w:r>
      <w:r>
        <w:t xml:space="preserve"> </w:t>
      </w:r>
      <w:r>
        <w:rPr>
          <w:w w:val="95"/>
        </w:rPr>
        <w:t>Visual</w:t>
      </w:r>
      <w:r>
        <w:rPr>
          <w:spacing w:val="-24"/>
          <w:w w:val="95"/>
        </w:rPr>
        <w:t xml:space="preserve"> </w:t>
      </w:r>
      <w:r>
        <w:rPr>
          <w:w w:val="95"/>
        </w:rPr>
        <w:t>Studio</w:t>
      </w:r>
      <w:r>
        <w:rPr>
          <w:spacing w:val="-24"/>
          <w:w w:val="95"/>
        </w:rPr>
        <w:t xml:space="preserve"> </w:t>
      </w:r>
      <w:r>
        <w:rPr>
          <w:w w:val="95"/>
        </w:rPr>
        <w:t>2008</w:t>
      </w:r>
    </w:p>
    <w:p w:rsidR="00D032B6" w:rsidRDefault="00A23879">
      <w:pPr>
        <w:pStyle w:val="BodyText"/>
        <w:spacing w:before="4"/>
        <w:ind w:left="113"/>
      </w:pPr>
      <w:r>
        <w:rPr>
          <w:w w:val="95"/>
        </w:rPr>
        <w:t>Visual</w:t>
      </w:r>
      <w:r>
        <w:rPr>
          <w:spacing w:val="-24"/>
          <w:w w:val="95"/>
        </w:rPr>
        <w:t xml:space="preserve"> </w:t>
      </w:r>
      <w:r>
        <w:rPr>
          <w:w w:val="95"/>
        </w:rPr>
        <w:t>Studio</w:t>
      </w:r>
      <w:r>
        <w:rPr>
          <w:spacing w:val="-24"/>
          <w:w w:val="95"/>
        </w:rPr>
        <w:t xml:space="preserve"> </w:t>
      </w:r>
      <w:r>
        <w:rPr>
          <w:w w:val="95"/>
        </w:rPr>
        <w:t>2010</w:t>
      </w:r>
    </w:p>
    <w:p w:rsidR="00D032B6" w:rsidRDefault="00D032B6">
      <w:pPr>
        <w:spacing w:before="9" w:line="190" w:lineRule="exact"/>
        <w:rPr>
          <w:sz w:val="19"/>
          <w:szCs w:val="19"/>
        </w:rPr>
      </w:pPr>
    </w:p>
    <w:p w:rsidR="00D032B6" w:rsidRDefault="00A23879">
      <w:pPr>
        <w:pStyle w:val="BodyText"/>
        <w:ind w:left="113"/>
      </w:pPr>
      <w:r>
        <w:rPr>
          <w:w w:val="95"/>
        </w:rPr>
        <w:t>.NET</w:t>
      </w:r>
      <w:r>
        <w:rPr>
          <w:spacing w:val="11"/>
          <w:w w:val="95"/>
        </w:rPr>
        <w:t xml:space="preserve"> </w:t>
      </w:r>
      <w:r>
        <w:rPr>
          <w:w w:val="95"/>
        </w:rPr>
        <w:t>Framework</w:t>
      </w:r>
      <w:r>
        <w:rPr>
          <w:spacing w:val="12"/>
          <w:w w:val="95"/>
        </w:rPr>
        <w:t xml:space="preserve"> </w:t>
      </w:r>
      <w:r>
        <w:rPr>
          <w:w w:val="95"/>
        </w:rPr>
        <w:t>版本支持</w:t>
      </w:r>
    </w:p>
    <w:p w:rsidR="00D032B6" w:rsidRDefault="00A23879">
      <w:pPr>
        <w:pStyle w:val="BodyText"/>
        <w:spacing w:before="18"/>
        <w:ind w:left="113"/>
      </w:pPr>
      <w:r>
        <w:rPr>
          <w:w w:val="95"/>
        </w:rPr>
        <w:t>当前版本的</w:t>
      </w:r>
      <w:r>
        <w:rPr>
          <w:spacing w:val="21"/>
          <w:w w:val="95"/>
        </w:rPr>
        <w:t xml:space="preserve"> </w:t>
      </w:r>
      <w:r>
        <w:rPr>
          <w:w w:val="95"/>
        </w:rPr>
        <w:t>C#</w:t>
      </w:r>
      <w:r>
        <w:rPr>
          <w:spacing w:val="21"/>
          <w:w w:val="95"/>
        </w:rPr>
        <w:t xml:space="preserve"> </w:t>
      </w:r>
      <w:r>
        <w:rPr>
          <w:w w:val="95"/>
        </w:rPr>
        <w:t>驱动在</w:t>
      </w:r>
      <w:r>
        <w:rPr>
          <w:spacing w:val="21"/>
          <w:w w:val="95"/>
        </w:rPr>
        <w:t xml:space="preserve"> </w:t>
      </w:r>
      <w:r>
        <w:rPr>
          <w:w w:val="95"/>
        </w:rPr>
        <w:t>.NET</w:t>
      </w:r>
      <w:r>
        <w:rPr>
          <w:spacing w:val="22"/>
          <w:w w:val="95"/>
        </w:rPr>
        <w:t xml:space="preserve"> </w:t>
      </w:r>
      <w:r>
        <w:rPr>
          <w:w w:val="95"/>
        </w:rPr>
        <w:t>Framework3.5</w:t>
      </w:r>
      <w:r>
        <w:rPr>
          <w:spacing w:val="21"/>
          <w:w w:val="95"/>
        </w:rPr>
        <w:t xml:space="preserve"> </w:t>
      </w:r>
      <w:r>
        <w:rPr>
          <w:w w:val="95"/>
        </w:rPr>
        <w:t>中生成，可在以下版本的</w:t>
      </w:r>
      <w:r>
        <w:rPr>
          <w:spacing w:val="21"/>
          <w:w w:val="95"/>
        </w:rPr>
        <w:t xml:space="preserve"> </w:t>
      </w:r>
      <w:r>
        <w:rPr>
          <w:w w:val="95"/>
        </w:rPr>
        <w:t>.NET</w:t>
      </w:r>
      <w:r>
        <w:rPr>
          <w:spacing w:val="22"/>
          <w:w w:val="95"/>
        </w:rPr>
        <w:t xml:space="preserve"> </w:t>
      </w:r>
      <w:r>
        <w:rPr>
          <w:w w:val="95"/>
        </w:rPr>
        <w:t>Framework</w:t>
      </w:r>
      <w:r>
        <w:rPr>
          <w:spacing w:val="21"/>
          <w:w w:val="95"/>
        </w:rPr>
        <w:t xml:space="preserve"> </w:t>
      </w:r>
      <w:r>
        <w:rPr>
          <w:w w:val="95"/>
        </w:rPr>
        <w:t>中使用</w:t>
      </w:r>
    </w:p>
    <w:p w:rsidR="00D032B6" w:rsidRDefault="00A23879">
      <w:pPr>
        <w:pStyle w:val="BodyText"/>
        <w:spacing w:before="18"/>
        <w:ind w:left="113"/>
      </w:pPr>
      <w:r>
        <w:rPr>
          <w:w w:val="95"/>
        </w:rPr>
        <w:t>.NET</w:t>
      </w:r>
      <w:r>
        <w:rPr>
          <w:spacing w:val="-7"/>
          <w:w w:val="95"/>
        </w:rPr>
        <w:t xml:space="preserve"> </w:t>
      </w:r>
      <w:r>
        <w:rPr>
          <w:w w:val="95"/>
        </w:rPr>
        <w:t>Framework</w:t>
      </w:r>
      <w:r>
        <w:rPr>
          <w:spacing w:val="-7"/>
          <w:w w:val="95"/>
        </w:rPr>
        <w:t xml:space="preserve"> </w:t>
      </w:r>
      <w:r>
        <w:rPr>
          <w:w w:val="95"/>
        </w:rPr>
        <w:t>3.5</w:t>
      </w:r>
    </w:p>
    <w:p w:rsidR="00D032B6" w:rsidRDefault="00D032B6">
      <w:p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rPr>
          <w:w w:val="95"/>
        </w:rPr>
        <w:t>.NET</w:t>
      </w:r>
      <w:r>
        <w:rPr>
          <w:spacing w:val="-7"/>
          <w:w w:val="95"/>
        </w:rPr>
        <w:t xml:space="preserve"> </w:t>
      </w:r>
      <w:r>
        <w:rPr>
          <w:w w:val="95"/>
        </w:rPr>
        <w:t>Framework</w:t>
      </w:r>
      <w:r>
        <w:rPr>
          <w:spacing w:val="-7"/>
          <w:w w:val="95"/>
        </w:rPr>
        <w:t xml:space="preserve"> </w:t>
      </w:r>
      <w:r>
        <w:rPr>
          <w:w w:val="95"/>
        </w:rPr>
        <w:t>4.0</w:t>
      </w:r>
    </w:p>
    <w:p w:rsidR="00D032B6" w:rsidRDefault="00A23879">
      <w:pPr>
        <w:pStyle w:val="BodyText"/>
        <w:spacing w:before="98"/>
      </w:pPr>
      <w:bookmarkStart w:id="349" w:name="C#_开发基础"/>
      <w:bookmarkStart w:id="350" w:name="_bookmark162"/>
      <w:bookmarkEnd w:id="349"/>
      <w:bookmarkEnd w:id="350"/>
      <w:r>
        <w:t>C#</w:t>
      </w:r>
      <w:r>
        <w:rPr>
          <w:spacing w:val="-21"/>
        </w:rPr>
        <w:t xml:space="preserve"> </w:t>
      </w:r>
      <w:r>
        <w:t>开发基础</w:t>
      </w:r>
    </w:p>
    <w:p w:rsidR="00D032B6" w:rsidRDefault="00D032B6">
      <w:pPr>
        <w:spacing w:before="5" w:line="100" w:lineRule="exact"/>
        <w:rPr>
          <w:sz w:val="10"/>
          <w:szCs w:val="10"/>
        </w:rPr>
      </w:pPr>
    </w:p>
    <w:p w:rsidR="00D032B6" w:rsidRDefault="00A23879">
      <w:pPr>
        <w:pStyle w:val="BodyText"/>
        <w:spacing w:line="168" w:lineRule="auto"/>
      </w:pPr>
      <w:r>
        <w:t>这里介绍如何使用</w:t>
      </w:r>
      <w:r>
        <w:rPr>
          <w:spacing w:val="-32"/>
        </w:rPr>
        <w:t xml:space="preserve"> </w:t>
      </w:r>
      <w:r>
        <w:t>C#</w:t>
      </w:r>
      <w:r>
        <w:rPr>
          <w:spacing w:val="-32"/>
        </w:rPr>
        <w:t xml:space="preserve"> </w:t>
      </w:r>
      <w:r>
        <w:t>驱动接口编写使用</w:t>
      </w:r>
      <w:r>
        <w:rPr>
          <w:spacing w:val="-32"/>
        </w:rPr>
        <w:t xml:space="preserve"> </w:t>
      </w:r>
      <w:r>
        <w:t>SequoiaDB</w:t>
      </w:r>
      <w:r>
        <w:rPr>
          <w:spacing w:val="-31"/>
        </w:rPr>
        <w:t xml:space="preserve"> </w:t>
      </w:r>
      <w:r>
        <w:t>数据库的程序。该文档介绍了</w:t>
      </w:r>
      <w:r>
        <w:rPr>
          <w:spacing w:val="-32"/>
        </w:rPr>
        <w:t xml:space="preserve"> </w:t>
      </w:r>
      <w:r>
        <w:t>SequoiaDB</w:t>
      </w:r>
      <w:r>
        <w:rPr>
          <w:spacing w:val="-32"/>
        </w:rPr>
        <w:t xml:space="preserve"> </w:t>
      </w:r>
      <w:r>
        <w:t>数据库</w:t>
      </w:r>
      <w:r>
        <w:rPr>
          <w:spacing w:val="-31"/>
        </w:rPr>
        <w:t xml:space="preserve"> </w:t>
      </w:r>
      <w:r>
        <w:t>C#</w:t>
      </w:r>
      <w:r>
        <w:rPr>
          <w:w w:val="95"/>
        </w:rPr>
        <w:t xml:space="preserve"> </w:t>
      </w:r>
      <w:r>
        <w:t>驱动的简单示例，详细的使用规范可参照官方的</w:t>
      </w:r>
      <w:r>
        <w:rPr>
          <w:spacing w:val="-18"/>
        </w:rPr>
        <w:t xml:space="preserve"> </w:t>
      </w:r>
      <w:r>
        <w:rPr>
          <w:color w:val="0000FF"/>
        </w:rPr>
        <w:t>C#</w:t>
      </w:r>
      <w:r>
        <w:rPr>
          <w:color w:val="0000FF"/>
          <w:spacing w:val="-18"/>
        </w:rPr>
        <w:t xml:space="preserve"> </w:t>
      </w:r>
      <w:r>
        <w:rPr>
          <w:color w:val="0000FF"/>
        </w:rPr>
        <w:t>API</w:t>
      </w:r>
      <w:r>
        <w:rPr>
          <w:color w:val="0000FF"/>
          <w:spacing w:val="-18"/>
        </w:rPr>
        <w:t xml:space="preserve"> </w:t>
      </w:r>
      <w:r>
        <w:rPr>
          <w:color w:val="000000"/>
        </w:rPr>
        <w:t>文档。</w:t>
      </w:r>
    </w:p>
    <w:p w:rsidR="00D032B6" w:rsidRDefault="00D032B6">
      <w:pPr>
        <w:spacing w:before="14" w:line="200" w:lineRule="exact"/>
        <w:rPr>
          <w:sz w:val="20"/>
          <w:szCs w:val="20"/>
        </w:rPr>
      </w:pPr>
    </w:p>
    <w:p w:rsidR="00D032B6" w:rsidRDefault="00A23879">
      <w:pPr>
        <w:pStyle w:val="BodyText"/>
        <w:rPr>
          <w:lang w:eastAsia="zh-CN"/>
        </w:rPr>
      </w:pPr>
      <w:r>
        <w:rPr>
          <w:lang w:eastAsia="zh-CN"/>
        </w:rPr>
        <w:t>命名空间</w:t>
      </w:r>
    </w:p>
    <w:p w:rsidR="00D032B6" w:rsidRDefault="00A23879">
      <w:pPr>
        <w:pStyle w:val="BodyText"/>
        <w:spacing w:before="18"/>
        <w:rPr>
          <w:lang w:eastAsia="zh-CN"/>
        </w:rPr>
      </w:pPr>
      <w:r>
        <w:rPr>
          <w:lang w:eastAsia="zh-CN"/>
        </w:rPr>
        <w:t>在使用</w:t>
      </w:r>
      <w:r>
        <w:rPr>
          <w:spacing w:val="-20"/>
          <w:lang w:eastAsia="zh-CN"/>
        </w:rPr>
        <w:t xml:space="preserve"> </w:t>
      </w:r>
      <w:r>
        <w:rPr>
          <w:lang w:eastAsia="zh-CN"/>
        </w:rPr>
        <w:t>C#</w:t>
      </w:r>
      <w:r>
        <w:rPr>
          <w:spacing w:val="-19"/>
          <w:lang w:eastAsia="zh-CN"/>
        </w:rPr>
        <w:t xml:space="preserve"> </w:t>
      </w:r>
      <w:r>
        <w:rPr>
          <w:lang w:eastAsia="zh-CN"/>
        </w:rPr>
        <w:t>驱动的相关</w:t>
      </w:r>
      <w:r>
        <w:rPr>
          <w:spacing w:val="-19"/>
          <w:lang w:eastAsia="zh-CN"/>
        </w:rPr>
        <w:t xml:space="preserve"> </w:t>
      </w:r>
      <w:r>
        <w:rPr>
          <w:lang w:eastAsia="zh-CN"/>
        </w:rPr>
        <w:t>API</w:t>
      </w:r>
      <w:r>
        <w:rPr>
          <w:spacing w:val="-20"/>
          <w:lang w:eastAsia="zh-CN"/>
        </w:rPr>
        <w:t xml:space="preserve"> </w:t>
      </w:r>
      <w:r>
        <w:rPr>
          <w:lang w:eastAsia="zh-CN"/>
        </w:rPr>
        <w:t>之前，你必须在源代码中添加如下的</w:t>
      </w:r>
      <w:r>
        <w:rPr>
          <w:spacing w:val="-19"/>
          <w:lang w:eastAsia="zh-CN"/>
        </w:rPr>
        <w:t xml:space="preserve"> </w:t>
      </w:r>
      <w:r>
        <w:rPr>
          <w:lang w:eastAsia="zh-CN"/>
        </w:rPr>
        <w:t>using</w:t>
      </w:r>
      <w:r>
        <w:rPr>
          <w:spacing w:val="-19"/>
          <w:lang w:eastAsia="zh-CN"/>
        </w:rPr>
        <w:t xml:space="preserve"> </w:t>
      </w:r>
      <w:r>
        <w:rPr>
          <w:lang w:eastAsia="zh-CN"/>
        </w:rPr>
        <w:t>申明：</w:t>
      </w:r>
    </w:p>
    <w:p w:rsidR="00D032B6" w:rsidRDefault="00035F6E">
      <w:pPr>
        <w:pStyle w:val="BodyText"/>
        <w:spacing w:line="319" w:lineRule="exact"/>
        <w:rPr>
          <w:rFonts w:ascii="Microsoft JhengHei" w:eastAsia="Microsoft JhengHei" w:hAnsi="Microsoft JhengHei" w:cs="Microsoft JhengHei"/>
        </w:rPr>
      </w:pPr>
      <w:r w:rsidRPr="00035F6E">
        <w:pict>
          <v:group id="_x0000_s3118" style="position:absolute;left:0;text-align:left;margin-left:81.7pt;margin-top:4.75pt;width:473.6pt;height:21.2pt;z-index:-251845632;mso-position-horizontal-relative:page" coordorigin="1634,95" coordsize="9472,424">
            <v:shape id="_x0000_s3119" style="position:absolute;left:1634;top:95;width:9472;height:424" coordorigin="1634,95" coordsize="9472,424" path="m1634,95r9472,l11106,519r-9472,l1634,95xe" fillcolor="#efefef" stroked="f">
              <v:path arrowok="t"/>
            </v:shape>
            <w10:wrap anchorx="page"/>
          </v:group>
        </w:pict>
      </w:r>
      <w:r w:rsidR="00A23879">
        <w:rPr>
          <w:rFonts w:ascii="Microsoft JhengHei" w:eastAsia="Microsoft JhengHei" w:hAnsi="Microsoft JhengHei" w:cs="Microsoft JhengHei"/>
          <w:w w:val="95"/>
        </w:rPr>
        <w:t>using</w:t>
      </w:r>
      <w:r w:rsidR="00A23879">
        <w:rPr>
          <w:rFonts w:ascii="Microsoft JhengHei" w:eastAsia="Microsoft JhengHei" w:hAnsi="Microsoft JhengHei" w:cs="Microsoft JhengHei"/>
          <w:spacing w:val="30"/>
          <w:w w:val="95"/>
        </w:rPr>
        <w:t xml:space="preserve"> </w:t>
      </w:r>
      <w:r w:rsidR="00A23879">
        <w:rPr>
          <w:rFonts w:ascii="Microsoft JhengHei" w:eastAsia="Microsoft JhengHei" w:hAnsi="Microsoft JhengHei" w:cs="Microsoft JhengHei"/>
          <w:w w:val="95"/>
        </w:rPr>
        <w:t>SequoiaDB;</w:t>
      </w:r>
    </w:p>
    <w:p w:rsidR="00D032B6" w:rsidRDefault="00A23879">
      <w:pPr>
        <w:pStyle w:val="BodyText"/>
        <w:spacing w:line="217" w:lineRule="exact"/>
        <w:rPr>
          <w:rFonts w:ascii="Microsoft JhengHei" w:eastAsia="Microsoft JhengHei" w:hAnsi="Microsoft JhengHei" w:cs="Microsoft JhengHei"/>
        </w:rPr>
      </w:pPr>
      <w:r>
        <w:rPr>
          <w:rFonts w:ascii="Microsoft JhengHei" w:eastAsia="Microsoft JhengHei" w:hAnsi="Microsoft JhengHei" w:cs="Microsoft JhengHei"/>
          <w:w w:val="95"/>
        </w:rPr>
        <w:t>using</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SequoiaDB.Bson;</w:t>
      </w:r>
    </w:p>
    <w:p w:rsidR="00D032B6" w:rsidRDefault="00D032B6">
      <w:pPr>
        <w:spacing w:before="7" w:line="160" w:lineRule="exact"/>
        <w:rPr>
          <w:sz w:val="16"/>
          <w:szCs w:val="16"/>
        </w:rPr>
      </w:pPr>
    </w:p>
    <w:p w:rsidR="00D032B6" w:rsidRDefault="00A23879">
      <w:pPr>
        <w:pStyle w:val="BodyText"/>
        <w:rPr>
          <w:lang w:eastAsia="zh-CN"/>
        </w:rPr>
      </w:pPr>
      <w:r>
        <w:rPr>
          <w:lang w:eastAsia="zh-CN"/>
        </w:rPr>
        <w:t>数据操作</w:t>
      </w:r>
    </w:p>
    <w:p w:rsidR="00D032B6" w:rsidRDefault="00035F6E">
      <w:pPr>
        <w:pStyle w:val="BodyText"/>
        <w:tabs>
          <w:tab w:val="left" w:pos="1217"/>
        </w:tabs>
        <w:spacing w:before="34"/>
        <w:ind w:left="1217" w:right="4642" w:hanging="284"/>
        <w:rPr>
          <w:rFonts w:ascii="Microsoft JhengHei" w:eastAsia="Microsoft JhengHei" w:hAnsi="Microsoft JhengHei" w:cs="Microsoft JhengHei"/>
          <w:lang w:eastAsia="zh-CN"/>
        </w:rPr>
      </w:pPr>
      <w:r w:rsidRPr="00035F6E">
        <w:pict>
          <v:group id="_x0000_s3116" style="position:absolute;left:0;text-align:left;margin-left:95.85pt;margin-top:41.75pt;width:459.45pt;height:159pt;z-index:-251844608;mso-position-horizontal-relative:page" coordorigin="1917,835" coordsize="9189,3180">
            <v:shape id="_x0000_s3117" style="position:absolute;left:1917;top:835;width:9189;height:3180" coordorigin="1917,835" coordsize="9189,3180" path="m1917,835r9189,l11106,4015r-9189,l1917,835xe" fillcolor="#efefef" stroked="f">
              <v:path arrowok="t"/>
            </v:shape>
            <w10:wrap anchorx="page"/>
          </v:group>
        </w:pict>
      </w:r>
      <w:r w:rsidR="00A23879">
        <w:rPr>
          <w:rFonts w:ascii="Times New Roman" w:eastAsia="Times New Roman" w:hAnsi="Times New Roman" w:cs="Times New Roman"/>
          <w:w w:val="95"/>
          <w:lang w:eastAsia="zh-CN"/>
        </w:rPr>
        <w:t>•</w:t>
      </w:r>
      <w:r w:rsidR="00A23879">
        <w:rPr>
          <w:rFonts w:ascii="Times New Roman" w:eastAsia="Times New Roman" w:hAnsi="Times New Roman" w:cs="Times New Roman"/>
          <w:w w:val="95"/>
          <w:lang w:eastAsia="zh-CN"/>
        </w:rPr>
        <w:tab/>
      </w:r>
      <w:r w:rsidR="00A23879">
        <w:rPr>
          <w:w w:val="95"/>
          <w:position w:val="1"/>
          <w:lang w:eastAsia="zh-CN"/>
        </w:rPr>
        <w:t xml:space="preserve">连接数据库和身份验证 </w:t>
      </w:r>
      <w:r w:rsidR="00A23879">
        <w:rPr>
          <w:w w:val="95"/>
          <w:lang w:eastAsia="zh-CN"/>
        </w:rPr>
        <w:t xml:space="preserve">若数据库没有创建用户，则可以匿名连接到数据库： </w:t>
      </w:r>
      <w:r w:rsidR="00A23879">
        <w:rPr>
          <w:rFonts w:ascii="Microsoft JhengHei" w:eastAsia="Microsoft JhengHei" w:hAnsi="Microsoft JhengHei" w:cs="Microsoft JhengHei"/>
          <w:w w:val="95"/>
          <w:lang w:eastAsia="zh-CN"/>
        </w:rPr>
        <w:t xml:space="preserve">string  </w:t>
      </w:r>
      <w:r w:rsidR="00A23879">
        <w:rPr>
          <w:rFonts w:ascii="Microsoft JhengHei" w:eastAsia="Microsoft JhengHei" w:hAnsi="Microsoft JhengHei" w:cs="Microsoft JhengHei"/>
          <w:spacing w:val="33"/>
          <w:w w:val="95"/>
          <w:lang w:eastAsia="zh-CN"/>
        </w:rPr>
        <w:t xml:space="preserve"> </w:t>
      </w:r>
      <w:r w:rsidR="00A23879">
        <w:rPr>
          <w:rFonts w:ascii="Microsoft JhengHei" w:eastAsia="Microsoft JhengHei" w:hAnsi="Microsoft JhengHei" w:cs="Microsoft JhengHei"/>
          <w:w w:val="95"/>
          <w:lang w:eastAsia="zh-CN"/>
        </w:rPr>
        <w:t xml:space="preserve">addr  </w:t>
      </w:r>
      <w:r w:rsidR="00A23879">
        <w:rPr>
          <w:rFonts w:ascii="Microsoft JhengHei" w:eastAsia="Microsoft JhengHei" w:hAnsi="Microsoft JhengHei" w:cs="Microsoft JhengHei"/>
          <w:spacing w:val="34"/>
          <w:w w:val="95"/>
          <w:lang w:eastAsia="zh-CN"/>
        </w:rPr>
        <w:t xml:space="preserve"> </w:t>
      </w:r>
      <w:r w:rsidR="00A23879">
        <w:rPr>
          <w:rFonts w:ascii="Microsoft JhengHei" w:eastAsia="Microsoft JhengHei" w:hAnsi="Microsoft JhengHei" w:cs="Microsoft JhengHei"/>
          <w:w w:val="95"/>
          <w:lang w:eastAsia="zh-CN"/>
        </w:rPr>
        <w:t xml:space="preserve">=  </w:t>
      </w:r>
      <w:r w:rsidR="00A23879">
        <w:rPr>
          <w:rFonts w:ascii="Microsoft JhengHei" w:eastAsia="Microsoft JhengHei" w:hAnsi="Microsoft JhengHei" w:cs="Microsoft JhengHei"/>
          <w:spacing w:val="33"/>
          <w:w w:val="95"/>
          <w:lang w:eastAsia="zh-CN"/>
        </w:rPr>
        <w:t xml:space="preserve"> </w:t>
      </w:r>
      <w:r w:rsidR="00A23879">
        <w:rPr>
          <w:rFonts w:ascii="Microsoft JhengHei" w:eastAsia="Microsoft JhengHei" w:hAnsi="Microsoft JhengHei" w:cs="Microsoft JhengHei"/>
          <w:w w:val="95"/>
          <w:lang w:eastAsia="zh-CN"/>
        </w:rPr>
        <w:t>"127.0.0.1:11810";</w:t>
      </w:r>
    </w:p>
    <w:p w:rsidR="00D032B6" w:rsidRDefault="00A23879">
      <w:pPr>
        <w:pStyle w:val="BodyText"/>
        <w:spacing w:line="206"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Sequoiadb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sdb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1"/>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Sequoiadb(addr);</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try</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sdb.Connect();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catch</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(BaseException</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 xml:space="preserve">Console.WriteLine("ErrorCode:{0}, </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 xml:space="preserve">ErrorType:{1}", </w:t>
      </w:r>
      <w:r>
        <w:rPr>
          <w:rFonts w:ascii="Microsoft JhengHei" w:eastAsia="Microsoft JhengHei" w:hAnsi="Microsoft JhengHei" w:cs="Microsoft JhengHei"/>
          <w:spacing w:val="24"/>
          <w:w w:val="105"/>
        </w:rPr>
        <w:t xml:space="preserve"> </w:t>
      </w:r>
      <w:r>
        <w:rPr>
          <w:rFonts w:ascii="Microsoft JhengHei" w:eastAsia="Microsoft JhengHei" w:hAnsi="Microsoft JhengHei" w:cs="Microsoft JhengHei"/>
          <w:w w:val="105"/>
        </w:rPr>
        <w:t xml:space="preserve">e.ErrorCode, </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e.ErrorType);</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Console.WriteLine(e.Message);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catch  (System.Exception  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Console.WriteLine(e.StackTrace);</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spacing w:before="26"/>
        <w:ind w:left="1217"/>
      </w:pPr>
      <w:r>
        <w:pict>
          <v:group id="_x0000_s3114" style="position:absolute;left:0;text-align:left;margin-left:95.85pt;margin-top:23.15pt;width:459.45pt;height:159pt;z-index:-251843584;mso-position-horizontal-relative:page" coordorigin="1917,463" coordsize="9189,3180">
            <v:shape id="_x0000_s3115" style="position:absolute;left:1917;top:463;width:9189;height:3180" coordorigin="1917,463" coordsize="9189,3180" path="m1917,463r9189,l11106,3643r-9189,l1917,463xe" fillcolor="#efefef" stroked="f">
              <v:path arrowok="t"/>
            </v:shape>
            <w10:wrap anchorx="page"/>
          </v:group>
        </w:pict>
      </w:r>
      <w:r w:rsidR="00A23879">
        <w:t>否则，连接的时候必须指定用户名和密码：</w:t>
      </w:r>
    </w:p>
    <w:p w:rsidR="00D032B6" w:rsidRDefault="00A23879">
      <w:pPr>
        <w:pStyle w:val="BodyText"/>
        <w:spacing w:before="92" w:line="147" w:lineRule="auto"/>
        <w:ind w:left="1217" w:right="5438"/>
        <w:rPr>
          <w:rFonts w:ascii="Microsoft JhengHei" w:eastAsia="Microsoft JhengHei" w:hAnsi="Microsoft JhengHei" w:cs="Microsoft JhengHei"/>
        </w:rPr>
      </w:pP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 xml:space="preserve">addr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"127.0.0.1:11810";</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95"/>
        </w:rPr>
        <w:t>Sequoiadb</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5"/>
        </w:rPr>
        <w:t>sdb</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7"/>
          <w:w w:val="95"/>
        </w:rPr>
        <w:t xml:space="preserve"> </w:t>
      </w:r>
      <w:r>
        <w:rPr>
          <w:rFonts w:ascii="Microsoft JhengHei" w:eastAsia="Microsoft JhengHei" w:hAnsi="Microsoft JhengHei" w:cs="Microsoft JhengHei"/>
          <w:w w:val="90"/>
        </w:rPr>
        <w:t>new</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5"/>
        </w:rPr>
        <w:t>Sequoiadb(addr);</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5"/>
        </w:rPr>
        <w:t>try</w:t>
      </w:r>
    </w:p>
    <w:p w:rsidR="00D032B6" w:rsidRDefault="00A23879">
      <w:pPr>
        <w:pStyle w:val="BodyText"/>
        <w:spacing w:line="221"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 xml:space="preserve">sdb.Connect("testusr", </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"testpwd");</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catch</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(BaseException</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 xml:space="preserve">Console.WriteLine("ErrorCode:{0}, </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 xml:space="preserve">ErrorType:{1}", </w:t>
      </w:r>
      <w:r>
        <w:rPr>
          <w:rFonts w:ascii="Microsoft JhengHei" w:eastAsia="Microsoft JhengHei" w:hAnsi="Microsoft JhengHei" w:cs="Microsoft JhengHei"/>
          <w:spacing w:val="24"/>
          <w:w w:val="105"/>
        </w:rPr>
        <w:t xml:space="preserve"> </w:t>
      </w:r>
      <w:r>
        <w:rPr>
          <w:rFonts w:ascii="Microsoft JhengHei" w:eastAsia="Microsoft JhengHei" w:hAnsi="Microsoft JhengHei" w:cs="Microsoft JhengHei"/>
          <w:w w:val="105"/>
        </w:rPr>
        <w:t xml:space="preserve">e.ErrorCode, </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e.ErrorType);</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Console.WriteLine(e.Message);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catch  (System.Exception  e)</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Console.WriteLine(e.StackTrace);</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2" w:line="110" w:lineRule="exact"/>
        <w:rPr>
          <w:sz w:val="11"/>
          <w:szCs w:val="11"/>
        </w:rPr>
      </w:pPr>
    </w:p>
    <w:p w:rsidR="00D032B6" w:rsidRDefault="00A23879">
      <w:pPr>
        <w:pStyle w:val="BodyText"/>
        <w:spacing w:line="168" w:lineRule="auto"/>
        <w:ind w:left="1217" w:right="111"/>
      </w:pPr>
      <w:r>
        <w:t>这里给出了异常信息的</w:t>
      </w:r>
      <w:r>
        <w:rPr>
          <w:spacing w:val="-20"/>
        </w:rPr>
        <w:t xml:space="preserve"> </w:t>
      </w:r>
      <w:r>
        <w:t>try</w:t>
      </w:r>
      <w:r>
        <w:rPr>
          <w:spacing w:val="-19"/>
        </w:rPr>
        <w:t xml:space="preserve"> </w:t>
      </w:r>
      <w:r>
        <w:t>和</w:t>
      </w:r>
      <w:r>
        <w:rPr>
          <w:spacing w:val="-19"/>
        </w:rPr>
        <w:t xml:space="preserve"> </w:t>
      </w:r>
      <w:r>
        <w:t>catch</w:t>
      </w:r>
      <w:r>
        <w:rPr>
          <w:spacing w:val="-19"/>
        </w:rPr>
        <w:t xml:space="preserve"> </w:t>
      </w:r>
      <w:r>
        <w:t>块，下面的所有操作都会抛出同样的异常信息，因此不再给出相关的 try</w:t>
      </w:r>
      <w:r>
        <w:rPr>
          <w:spacing w:val="-24"/>
        </w:rPr>
        <w:t xml:space="preserve"> </w:t>
      </w:r>
      <w:r>
        <w:t>和</w:t>
      </w:r>
      <w:r>
        <w:rPr>
          <w:spacing w:val="-23"/>
        </w:rPr>
        <w:t xml:space="preserve"> </w:t>
      </w:r>
      <w:r>
        <w:t>catch</w:t>
      </w:r>
      <w:r>
        <w:rPr>
          <w:spacing w:val="-23"/>
        </w:rPr>
        <w:t xml:space="preserve"> </w:t>
      </w:r>
      <w:r>
        <w:t>块。</w:t>
      </w:r>
    </w:p>
    <w:p w:rsidR="00D032B6" w:rsidRDefault="00035F6E">
      <w:pPr>
        <w:pStyle w:val="BodyText"/>
        <w:tabs>
          <w:tab w:val="left" w:pos="1217"/>
        </w:tabs>
        <w:spacing w:line="282" w:lineRule="exact"/>
      </w:pPr>
      <w:r>
        <w:pict>
          <v:group id="_x0000_s3112" style="position:absolute;left:0;text-align:left;margin-left:95.85pt;margin-top:19.05pt;width:459.45pt;height:21.2pt;z-index:-251842560;mso-position-horizontal-relative:page" coordorigin="1917,381" coordsize="9189,424">
            <v:shape id="_x0000_s3113" style="position:absolute;left:1917;top:381;width:9189;height:424" coordorigin="1917,381" coordsize="9189,424" path="m1917,381r9189,l11106,805r-9189,l1917,381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断开与数据库连接</w:t>
      </w:r>
    </w:p>
    <w:p w:rsidR="00D032B6" w:rsidRDefault="00A23879">
      <w:pPr>
        <w:pStyle w:val="BodyText"/>
        <w:spacing w:before="96" w:line="147" w:lineRule="auto"/>
        <w:ind w:left="1217" w:right="3769"/>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do</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not</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forget</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disconnect</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sdb</w:t>
      </w:r>
      <w:r>
        <w:rPr>
          <w:rFonts w:ascii="Microsoft JhengHei" w:eastAsia="Microsoft JhengHei" w:hAnsi="Microsoft JhengHei" w:cs="Microsoft JhengHei"/>
          <w:w w:val="87"/>
        </w:rPr>
        <w:t xml:space="preserve"> </w:t>
      </w:r>
      <w:r>
        <w:rPr>
          <w:rFonts w:ascii="Microsoft JhengHei" w:eastAsia="Microsoft JhengHei" w:hAnsi="Microsoft JhengHei" w:cs="Microsoft JhengHei"/>
        </w:rPr>
        <w:t>sdb.Disconnect();</w:t>
      </w:r>
    </w:p>
    <w:p w:rsidR="00D032B6" w:rsidRDefault="00A23879">
      <w:pPr>
        <w:pStyle w:val="BodyText"/>
        <w:tabs>
          <w:tab w:val="left" w:pos="1217"/>
        </w:tabs>
        <w:spacing w:line="25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得到或创建集合空间和集合</w:t>
      </w:r>
    </w:p>
    <w:p w:rsidR="00D032B6" w:rsidRDefault="00035F6E">
      <w:pPr>
        <w:pStyle w:val="BodyText"/>
        <w:spacing w:before="22"/>
        <w:ind w:left="1217"/>
      </w:pPr>
      <w:r>
        <w:pict>
          <v:group id="_x0000_s3110" style="position:absolute;left:0;text-align:left;margin-left:95.85pt;margin-top:22.95pt;width:459.45pt;height:21.2pt;z-index:-251841536;mso-position-horizontal-relative:page" coordorigin="1917,459" coordsize="9189,424">
            <v:shape id="_x0000_s3111" style="position:absolute;left:1917;top:459;width:9189;height:424" coordorigin="1917,459" coordsize="9189,424" path="m1917,459r9189,l11106,883r-9189,l1917,459xe" fillcolor="#efefef" stroked="f">
              <v:path arrowok="t"/>
            </v:shape>
            <w10:wrap anchorx="page"/>
          </v:group>
        </w:pict>
      </w:r>
      <w:r w:rsidR="00A23879">
        <w:rPr>
          <w:w w:val="95"/>
        </w:rPr>
        <w:t xml:space="preserve">根据名字，得到对应的  </w:t>
      </w:r>
      <w:r w:rsidR="00A23879">
        <w:rPr>
          <w:spacing w:val="48"/>
          <w:w w:val="95"/>
        </w:rPr>
        <w:t xml:space="preserve"> </w:t>
      </w:r>
      <w:r w:rsidR="00A23879">
        <w:rPr>
          <w:w w:val="95"/>
        </w:rPr>
        <w:t>CollectionSpace，如果不存在，则创建：</w:t>
      </w:r>
    </w:p>
    <w:p w:rsidR="00D032B6" w:rsidRDefault="00A23879">
      <w:pPr>
        <w:pStyle w:val="BodyText"/>
        <w:spacing w:before="92" w:line="147" w:lineRule="auto"/>
        <w:ind w:left="1217" w:right="2791"/>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24"/>
          <w:w w:val="110"/>
        </w:rPr>
        <w:t xml:space="preserve"> </w:t>
      </w:r>
      <w:r>
        <w:rPr>
          <w:rFonts w:ascii="Microsoft JhengHei" w:eastAsia="Microsoft JhengHei" w:hAnsi="Microsoft JhengHei" w:cs="Microsoft JhengHei"/>
          <w:w w:val="110"/>
        </w:rPr>
        <w:t>create</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collectionspace,</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9"/>
          <w:w w:val="140"/>
        </w:rPr>
        <w:t xml:space="preserve"> </w:t>
      </w:r>
      <w:r>
        <w:rPr>
          <w:rFonts w:ascii="Microsoft JhengHei" w:eastAsia="Microsoft JhengHei" w:hAnsi="Microsoft JhengHei" w:cs="Microsoft JhengHei"/>
          <w:w w:val="110"/>
        </w:rPr>
        <w:t>collectionspace</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exists</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get</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40"/>
        </w:rPr>
        <w:t>it</w:t>
      </w:r>
      <w:r>
        <w:rPr>
          <w:rFonts w:ascii="Microsoft JhengHei" w:eastAsia="Microsoft JhengHei" w:hAnsi="Microsoft JhengHei" w:cs="Microsoft JhengHei"/>
          <w:w w:val="160"/>
        </w:rPr>
        <w:t xml:space="preserve"> </w:t>
      </w:r>
      <w:r>
        <w:rPr>
          <w:rFonts w:ascii="Microsoft JhengHei" w:eastAsia="Microsoft JhengHei" w:hAnsi="Microsoft JhengHei" w:cs="Microsoft JhengHei"/>
          <w:w w:val="110"/>
        </w:rPr>
        <w:t>string</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90"/>
        </w:rPr>
        <w:t>csName</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
          <w:w w:val="90"/>
        </w:rPr>
        <w:t xml:space="preserve"> </w:t>
      </w:r>
      <w:r>
        <w:rPr>
          <w:rFonts w:ascii="Microsoft JhengHei" w:eastAsia="Microsoft JhengHei" w:hAnsi="Microsoft JhengHei" w:cs="Microsoft JhengHei"/>
          <w:w w:val="110"/>
        </w:rPr>
        <w:t>"TestCS";</w:t>
      </w:r>
    </w:p>
    <w:p w:rsidR="00D032B6" w:rsidRDefault="00D032B6">
      <w:pPr>
        <w:spacing w:line="147" w:lineRule="auto"/>
        <w:rPr>
          <w:rFonts w:ascii="Microsoft JhengHei" w:eastAsia="Microsoft JhengHei" w:hAnsi="Microsoft JhengHei" w:cs="Microsoft JhengHei"/>
        </w:rPr>
        <w:sectPr w:rsidR="00D032B6">
          <w:pgSz w:w="12240" w:h="15840"/>
          <w:pgMar w:top="900" w:right="1080" w:bottom="280" w:left="70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397" w:right="4342"/>
        <w:rPr>
          <w:rFonts w:ascii="Microsoft JhengHei" w:eastAsia="Microsoft JhengHei" w:hAnsi="Microsoft JhengHei" w:cs="Microsoft JhengHei"/>
        </w:rPr>
      </w:pPr>
      <w:r>
        <w:rPr>
          <w:rFonts w:ascii="Microsoft JhengHei" w:eastAsia="Microsoft JhengHei" w:hAnsi="Microsoft JhengHei" w:cs="Microsoft JhengHei"/>
        </w:rPr>
        <w:t>CollectionSpace</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cs</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rPr>
        <w:t>sdb.GetCollecitonSpace(csName);</w:t>
      </w:r>
      <w:r>
        <w:rPr>
          <w:rFonts w:ascii="Microsoft JhengHei" w:eastAsia="Microsoft JhengHei" w:hAnsi="Microsoft JhengHei" w:cs="Microsoft JhengHei"/>
          <w:w w:val="97"/>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45"/>
          <w:w w:val="140"/>
        </w:rPr>
        <w:t xml:space="preserve"> </w:t>
      </w:r>
      <w:r>
        <w:rPr>
          <w:rFonts w:ascii="Microsoft JhengHei" w:eastAsia="Microsoft JhengHei" w:hAnsi="Microsoft JhengHei" w:cs="Microsoft JhengHei"/>
          <w:w w:val="105"/>
        </w:rPr>
        <w:t xml:space="preserve">(cs </w:t>
      </w:r>
      <w:r>
        <w:rPr>
          <w:rFonts w:ascii="Microsoft JhengHei" w:eastAsia="Microsoft JhengHei" w:hAnsi="Microsoft JhengHei" w:cs="Microsoft JhengHei"/>
          <w:spacing w:val="11"/>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105"/>
        </w:rPr>
        <w:t>null)</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cs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9"/>
          <w:w w:val="90"/>
        </w:rPr>
        <w:t xml:space="preserve"> </w:t>
      </w:r>
      <w:r>
        <w:rPr>
          <w:rFonts w:ascii="Microsoft JhengHei" w:eastAsia="Microsoft JhengHei" w:hAnsi="Microsoft JhengHei" w:cs="Microsoft JhengHei"/>
          <w:w w:val="90"/>
        </w:rPr>
        <w:t>sdb.CreateCollectionSpace(csName);</w:t>
      </w:r>
    </w:p>
    <w:p w:rsidR="00D032B6" w:rsidRDefault="00035F6E">
      <w:pPr>
        <w:pStyle w:val="BodyText"/>
        <w:spacing w:line="217" w:lineRule="exact"/>
        <w:ind w:left="397"/>
        <w:rPr>
          <w:rFonts w:ascii="Microsoft JhengHei" w:eastAsia="Microsoft JhengHei" w:hAnsi="Microsoft JhengHei" w:cs="Microsoft JhengHei"/>
        </w:rPr>
      </w:pPr>
      <w:r w:rsidRPr="00035F6E">
        <w:pict>
          <v:group id="_x0000_s3108" style="position:absolute;left:0;text-align:left;margin-left:95.85pt;margin-top:-32.35pt;width:459.45pt;height:42.4pt;z-index:-251840512;mso-position-horizontal-relative:page" coordorigin="1917,-647" coordsize="9189,848">
            <v:shape id="_x0000_s3109" style="position:absolute;left:1917;top:-647;width:9189;height:848" coordorigin="1917,-647" coordsize="9189,848" path="m1917,-647r9189,l11106,201r-9189,l1917,-647xe" fillcolor="#efefef" stroked="f">
              <v:path arrowok="t"/>
            </v:shape>
            <w10:wrap anchorx="page"/>
          </v:group>
        </w:pict>
      </w:r>
      <w:r w:rsidR="00A23879">
        <w:rPr>
          <w:rFonts w:ascii="Microsoft JhengHei" w:eastAsia="Microsoft JhengHei" w:hAnsi="Microsoft JhengHei" w:cs="Microsoft JhengHei"/>
        </w:rPr>
        <w:t>//</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or</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sdb.CreateCollectionSpace(csName,</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pageSize),</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need</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to</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specify</w:t>
      </w:r>
      <w:r w:rsidR="00A23879">
        <w:rPr>
          <w:rFonts w:ascii="Microsoft JhengHei" w:eastAsia="Microsoft JhengHei" w:hAnsi="Microsoft JhengHei" w:cs="Microsoft JhengHei"/>
          <w:spacing w:val="34"/>
        </w:rPr>
        <w:t xml:space="preserve"> </w:t>
      </w:r>
      <w:r w:rsidR="00A23879">
        <w:rPr>
          <w:rFonts w:ascii="Microsoft JhengHei" w:eastAsia="Microsoft JhengHei" w:hAnsi="Microsoft JhengHei" w:cs="Microsoft JhengHei"/>
        </w:rPr>
        <w:t>the</w:t>
      </w:r>
      <w:r w:rsidR="00A23879">
        <w:rPr>
          <w:rFonts w:ascii="Microsoft JhengHei" w:eastAsia="Microsoft JhengHei" w:hAnsi="Microsoft JhengHei" w:cs="Microsoft JhengHei"/>
          <w:spacing w:val="33"/>
        </w:rPr>
        <w:t xml:space="preserve"> </w:t>
      </w:r>
      <w:r w:rsidR="00A23879">
        <w:rPr>
          <w:rFonts w:ascii="Microsoft JhengHei" w:eastAsia="Microsoft JhengHei" w:hAnsi="Microsoft JhengHei" w:cs="Microsoft JhengHei"/>
        </w:rPr>
        <w:t>pageSize</w:t>
      </w:r>
    </w:p>
    <w:p w:rsidR="00D032B6" w:rsidRDefault="00035F6E">
      <w:pPr>
        <w:pStyle w:val="BodyText"/>
        <w:spacing w:before="26"/>
        <w:ind w:left="397"/>
      </w:pPr>
      <w:r>
        <w:pict>
          <v:group id="_x0000_s3106" style="position:absolute;left:0;text-align:left;margin-left:95.85pt;margin-top:23.15pt;width:459.45pt;height:63.6pt;z-index:-251839488;mso-position-horizontal-relative:page" coordorigin="1917,463" coordsize="9189,1272">
            <v:shape id="_x0000_s3107" style="position:absolute;left:1917;top:463;width:9189;height:1272" coordorigin="1917,463" coordsize="9189,1272" path="m1917,463r9189,l11106,1735r-9189,l1917,463xe" fillcolor="#efefef" stroked="f">
              <v:path arrowok="t"/>
            </v:shape>
            <w10:wrap anchorx="page"/>
          </v:group>
        </w:pict>
      </w:r>
      <w:r w:rsidR="00A23879">
        <w:rPr>
          <w:w w:val="95"/>
        </w:rPr>
        <w:t xml:space="preserve">根据名字，得到对应的   </w:t>
      </w:r>
      <w:r w:rsidR="00A23879">
        <w:rPr>
          <w:spacing w:val="15"/>
          <w:w w:val="95"/>
        </w:rPr>
        <w:t xml:space="preserve"> </w:t>
      </w:r>
      <w:r w:rsidR="00A23879">
        <w:rPr>
          <w:w w:val="95"/>
        </w:rPr>
        <w:t>Collection，如果不存在，则创建：</w:t>
      </w:r>
    </w:p>
    <w:p w:rsidR="00D032B6" w:rsidRDefault="00A23879">
      <w:pPr>
        <w:pStyle w:val="BodyText"/>
        <w:spacing w:before="92" w:line="147" w:lineRule="auto"/>
        <w:ind w:left="397" w:right="4342"/>
        <w:rPr>
          <w:rFonts w:ascii="Microsoft JhengHei" w:eastAsia="Microsoft JhengHei" w:hAnsi="Microsoft JhengHei" w:cs="Microsoft JhengHei"/>
        </w:rPr>
      </w:pPr>
      <w:r>
        <w:rPr>
          <w:rFonts w:ascii="Microsoft JhengHei" w:eastAsia="Microsoft JhengHei" w:hAnsi="Microsoft JhengHei" w:cs="Microsoft JhengHei"/>
          <w:w w:val="115"/>
        </w:rPr>
        <w:t>//</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15"/>
        </w:rPr>
        <w:t>create</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12"/>
          <w:w w:val="140"/>
        </w:rPr>
        <w:t xml:space="preserve"> </w:t>
      </w:r>
      <w:r>
        <w:rPr>
          <w:rFonts w:ascii="Microsoft JhengHei" w:eastAsia="Microsoft JhengHei" w:hAnsi="Microsoft JhengHei" w:cs="Microsoft JhengHei"/>
          <w:w w:val="115"/>
        </w:rPr>
        <w:t>collection</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15"/>
        </w:rPr>
        <w:t>exists</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15"/>
        </w:rPr>
        <w:t>get</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40"/>
        </w:rPr>
        <w:t>it</w:t>
      </w:r>
      <w:r>
        <w:rPr>
          <w:rFonts w:ascii="Microsoft JhengHei" w:eastAsia="Microsoft JhengHei" w:hAnsi="Microsoft JhengHei" w:cs="Microsoft JhengHei"/>
          <w:w w:val="160"/>
        </w:rPr>
        <w:t xml:space="preserve"> </w:t>
      </w:r>
      <w:r>
        <w:rPr>
          <w:rFonts w:ascii="Microsoft JhengHei" w:eastAsia="Microsoft JhengHei" w:hAnsi="Microsoft JhengHei" w:cs="Microsoft JhengHei"/>
          <w:w w:val="110"/>
        </w:rPr>
        <w:t>string</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95"/>
        </w:rPr>
        <w:t>clName</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110"/>
        </w:rPr>
        <w:t>"TestCL";</w:t>
      </w:r>
    </w:p>
    <w:p w:rsidR="00D032B6" w:rsidRDefault="00A23879">
      <w:pPr>
        <w:pStyle w:val="BodyText"/>
        <w:spacing w:line="147" w:lineRule="auto"/>
        <w:ind w:left="397" w:right="5118"/>
        <w:rPr>
          <w:rFonts w:ascii="Microsoft JhengHei" w:eastAsia="Microsoft JhengHei" w:hAnsi="Microsoft JhengHei" w:cs="Microsoft JhengHei"/>
        </w:rPr>
      </w:pPr>
      <w:r>
        <w:rPr>
          <w:rFonts w:ascii="Microsoft JhengHei" w:eastAsia="Microsoft JhengHei" w:hAnsi="Microsoft JhengHei" w:cs="Microsoft JhengHei"/>
        </w:rPr>
        <w:t>DBCollection</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dbc</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7"/>
          <w:w w:val="95"/>
        </w:rPr>
        <w:t xml:space="preserve"> </w:t>
      </w:r>
      <w:r>
        <w:rPr>
          <w:rFonts w:ascii="Microsoft JhengHei" w:eastAsia="Microsoft JhengHei" w:hAnsi="Microsoft JhengHei" w:cs="Microsoft JhengHei"/>
        </w:rPr>
        <w:t>cs.GetCollection(clName);</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21"/>
          <w:w w:val="140"/>
        </w:rPr>
        <w:t xml:space="preserve"> </w:t>
      </w:r>
      <w:r>
        <w:rPr>
          <w:rFonts w:ascii="Microsoft JhengHei" w:eastAsia="Microsoft JhengHei" w:hAnsi="Microsoft JhengHei" w:cs="Microsoft JhengHei"/>
          <w:w w:val="105"/>
        </w:rPr>
        <w:t>(dbc</w:t>
      </w:r>
      <w:r>
        <w:rPr>
          <w:rFonts w:ascii="Microsoft JhengHei" w:eastAsia="Microsoft JhengHei" w:hAnsi="Microsoft JhengHei" w:cs="Microsoft JhengHei"/>
          <w:spacing w:val="39"/>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105"/>
        </w:rPr>
        <w:t>null)</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 xml:space="preserve">dbc      </w:t>
      </w:r>
      <w:r>
        <w:rPr>
          <w:rFonts w:ascii="Microsoft JhengHei" w:eastAsia="Microsoft JhengHei" w:hAnsi="Microsoft JhengHei" w:cs="Microsoft JhengHei"/>
          <w:spacing w:val="31"/>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32"/>
          <w:w w:val="85"/>
        </w:rPr>
        <w:t xml:space="preserve"> </w:t>
      </w:r>
      <w:r>
        <w:rPr>
          <w:rFonts w:ascii="Microsoft JhengHei" w:eastAsia="Microsoft JhengHei" w:hAnsi="Microsoft JhengHei" w:cs="Microsoft JhengHei"/>
          <w:w w:val="85"/>
        </w:rPr>
        <w:t>cs.CreateCollection(clName);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//or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 xml:space="preserve">cs.createCollection(collectionName, </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 xml:space="preserve">options),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 xml:space="preserve">create </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 xml:space="preserve">collection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 xml:space="preserve">with </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 xml:space="preserve">some </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options</w:t>
      </w:r>
    </w:p>
    <w:p w:rsidR="00606508" w:rsidRDefault="00A23879">
      <w:pPr>
        <w:pStyle w:val="BodyText"/>
        <w:numPr>
          <w:ilvl w:val="0"/>
          <w:numId w:val="34"/>
        </w:numPr>
        <w:tabs>
          <w:tab w:val="left" w:pos="397"/>
        </w:tabs>
        <w:spacing w:line="234" w:lineRule="exact"/>
        <w:ind w:left="397"/>
      </w:pPr>
      <w:r>
        <w:rPr>
          <w:w w:val="95"/>
          <w:position w:val="1"/>
        </w:rPr>
        <w:t>对</w:t>
      </w:r>
      <w:r>
        <w:rPr>
          <w:spacing w:val="16"/>
          <w:w w:val="95"/>
          <w:position w:val="1"/>
        </w:rPr>
        <w:t xml:space="preserve"> </w:t>
      </w:r>
      <w:r>
        <w:rPr>
          <w:w w:val="95"/>
          <w:position w:val="1"/>
        </w:rPr>
        <w:t>Collection</w:t>
      </w:r>
      <w:r>
        <w:rPr>
          <w:spacing w:val="17"/>
          <w:w w:val="95"/>
          <w:position w:val="1"/>
        </w:rPr>
        <w:t xml:space="preserve"> </w:t>
      </w:r>
      <w:r>
        <w:rPr>
          <w:w w:val="95"/>
          <w:position w:val="1"/>
        </w:rPr>
        <w:t>进行插入操作</w:t>
      </w:r>
    </w:p>
    <w:p w:rsidR="00D032B6" w:rsidRDefault="00035F6E">
      <w:pPr>
        <w:pStyle w:val="BodyText"/>
        <w:spacing w:before="22"/>
        <w:ind w:left="397"/>
      </w:pPr>
      <w:r>
        <w:pict>
          <v:group id="_x0000_s3104" style="position:absolute;left:0;text-align:left;margin-left:95.85pt;margin-top:22.95pt;width:459.45pt;height:53pt;z-index:-251838464;mso-position-horizontal-relative:page" coordorigin="1917,459" coordsize="9189,1060">
            <v:shape id="_x0000_s3105" style="position:absolute;left:1917;top:459;width:9189;height:1060" coordorigin="1917,459" coordsize="9189,1060" path="m1917,459r9189,l11106,1519r-9189,l1917,459xe" fillcolor="#efefef" stroked="f">
              <v:path arrowok="t"/>
            </v:shape>
            <w10:wrap anchorx="page"/>
          </v:group>
        </w:pict>
      </w:r>
      <w:r w:rsidR="00A23879">
        <w:rPr>
          <w:w w:val="95"/>
        </w:rPr>
        <w:t>创建需要插入的数据</w:t>
      </w:r>
      <w:r w:rsidR="00A23879">
        <w:rPr>
          <w:spacing w:val="53"/>
          <w:w w:val="95"/>
        </w:rPr>
        <w:t xml:space="preserve"> </w:t>
      </w:r>
      <w:r w:rsidR="00A23879">
        <w:rPr>
          <w:w w:val="95"/>
        </w:rPr>
        <w:t>BsonDocument</w:t>
      </w:r>
      <w:r w:rsidR="00A23879">
        <w:rPr>
          <w:spacing w:val="54"/>
          <w:w w:val="95"/>
        </w:rPr>
        <w:t xml:space="preserve"> </w:t>
      </w:r>
      <w:r w:rsidR="00A23879">
        <w:rPr>
          <w:w w:val="95"/>
        </w:rPr>
        <w:t>并插入：</w:t>
      </w:r>
    </w:p>
    <w:p w:rsidR="00D032B6" w:rsidRDefault="00A23879">
      <w:pPr>
        <w:pStyle w:val="BodyText"/>
        <w:spacing w:before="92" w:line="147" w:lineRule="auto"/>
        <w:ind w:left="397" w:right="5270"/>
        <w:rPr>
          <w:rFonts w:ascii="Microsoft JhengHei" w:eastAsia="Microsoft JhengHei" w:hAnsi="Microsoft JhengHei" w:cs="Microsoft JhengHei"/>
        </w:rPr>
      </w:pPr>
      <w:r>
        <w:rPr>
          <w:rFonts w:ascii="Microsoft JhengHei" w:eastAsia="Microsoft JhengHei" w:hAnsi="Microsoft JhengHei" w:cs="Microsoft JhengHei"/>
          <w:w w:val="95"/>
        </w:rPr>
        <w:t>BsonDocument</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insertor</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new</w:t>
      </w:r>
      <w:r>
        <w:rPr>
          <w:rFonts w:ascii="Microsoft JhengHei" w:eastAsia="Microsoft JhengHei" w:hAnsi="Microsoft JhengHei" w:cs="Microsoft JhengHei"/>
          <w:spacing w:val="-8"/>
          <w:w w:val="95"/>
        </w:rPr>
        <w:t xml:space="preserve"> </w:t>
      </w:r>
      <w:r>
        <w:rPr>
          <w:rFonts w:ascii="Microsoft JhengHei" w:eastAsia="Microsoft JhengHei" w:hAnsi="Microsoft JhengHei" w:cs="Microsoft JhengHei"/>
          <w:w w:val="95"/>
        </w:rPr>
        <w:t>BsonDocument();</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rPr>
        <w:t>string</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date</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2"/>
          <w:w w:val="95"/>
        </w:rPr>
        <w:t xml:space="preserve"> </w:t>
      </w:r>
      <w:r>
        <w:rPr>
          <w:rFonts w:ascii="Microsoft JhengHei" w:eastAsia="Microsoft JhengHei" w:hAnsi="Microsoft JhengHei" w:cs="Microsoft JhengHei"/>
        </w:rPr>
        <w:t>DateTime.Now.ToString();</w:t>
      </w:r>
      <w:r>
        <w:rPr>
          <w:rFonts w:ascii="Microsoft JhengHei" w:eastAsia="Microsoft JhengHei" w:hAnsi="Microsoft JhengHei" w:cs="Microsoft JhengHei"/>
          <w:w w:val="99"/>
        </w:rPr>
        <w:t xml:space="preserve"> </w:t>
      </w:r>
      <w:r>
        <w:rPr>
          <w:rFonts w:ascii="Microsoft JhengHei" w:eastAsia="Microsoft JhengHei" w:hAnsi="Microsoft JhengHei" w:cs="Microsoft JhengHei"/>
        </w:rPr>
        <w:t xml:space="preserve">insertor.Add("operation",       </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"Insert");</w:t>
      </w:r>
      <w:r>
        <w:rPr>
          <w:rFonts w:ascii="Microsoft JhengHei" w:eastAsia="Microsoft JhengHei" w:hAnsi="Microsoft JhengHei" w:cs="Microsoft JhengHei"/>
          <w:w w:val="124"/>
        </w:rPr>
        <w:t xml:space="preserve"> </w:t>
      </w:r>
      <w:r>
        <w:rPr>
          <w:rFonts w:ascii="Microsoft JhengHei" w:eastAsia="Microsoft JhengHei" w:hAnsi="Microsoft JhengHei" w:cs="Microsoft JhengHei"/>
        </w:rPr>
        <w:t xml:space="preserve">insertor.Add("date",    </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date);</w:t>
      </w:r>
    </w:p>
    <w:p w:rsidR="00D032B6" w:rsidRDefault="00A23879">
      <w:pPr>
        <w:pStyle w:val="BodyText"/>
        <w:spacing w:line="23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ObjectId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id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rPr>
        <w:t>dbc.Insert(insertor);</w:t>
      </w:r>
    </w:p>
    <w:p w:rsidR="00D032B6" w:rsidRDefault="00D032B6">
      <w:pPr>
        <w:spacing w:before="2" w:line="110" w:lineRule="exact"/>
        <w:rPr>
          <w:sz w:val="11"/>
          <w:szCs w:val="11"/>
        </w:rPr>
      </w:pPr>
    </w:p>
    <w:p w:rsidR="00D032B6" w:rsidRDefault="00A23879">
      <w:pPr>
        <w:pStyle w:val="BodyText"/>
        <w:spacing w:line="168" w:lineRule="auto"/>
        <w:ind w:left="397" w:right="362"/>
      </w:pPr>
      <w:r>
        <w:rPr>
          <w:w w:val="95"/>
        </w:rPr>
        <w:t>当然，BsonDocument</w:t>
      </w:r>
      <w:r>
        <w:rPr>
          <w:spacing w:val="36"/>
          <w:w w:val="95"/>
        </w:rPr>
        <w:t xml:space="preserve"> </w:t>
      </w:r>
      <w:r>
        <w:rPr>
          <w:w w:val="95"/>
        </w:rPr>
        <w:t>中还可以嵌套</w:t>
      </w:r>
      <w:r>
        <w:rPr>
          <w:spacing w:val="37"/>
          <w:w w:val="95"/>
        </w:rPr>
        <w:t xml:space="preserve"> </w:t>
      </w:r>
      <w:r>
        <w:rPr>
          <w:w w:val="95"/>
        </w:rPr>
        <w:t>BsonDocument</w:t>
      </w:r>
      <w:r>
        <w:rPr>
          <w:spacing w:val="37"/>
          <w:w w:val="95"/>
        </w:rPr>
        <w:t xml:space="preserve"> </w:t>
      </w:r>
      <w:r>
        <w:rPr>
          <w:w w:val="95"/>
        </w:rPr>
        <w:t>对象；而且你还可以直接</w:t>
      </w:r>
      <w:r>
        <w:rPr>
          <w:spacing w:val="37"/>
          <w:w w:val="95"/>
        </w:rPr>
        <w:t xml:space="preserve"> </w:t>
      </w:r>
      <w:r>
        <w:rPr>
          <w:w w:val="95"/>
        </w:rPr>
        <w:t>new</w:t>
      </w:r>
      <w:r>
        <w:rPr>
          <w:spacing w:val="37"/>
          <w:w w:val="95"/>
        </w:rPr>
        <w:t xml:space="preserve"> </w:t>
      </w:r>
      <w:r>
        <w:rPr>
          <w:w w:val="95"/>
        </w:rPr>
        <w:t>一个完整的</w:t>
      </w:r>
      <w:r>
        <w:t xml:space="preserve"> </w:t>
      </w:r>
      <w:r>
        <w:rPr>
          <w:w w:val="95"/>
        </w:rPr>
        <w:t>BsonDocument，而不需要通过</w:t>
      </w:r>
      <w:r>
        <w:rPr>
          <w:spacing w:val="20"/>
          <w:w w:val="95"/>
        </w:rPr>
        <w:t xml:space="preserve"> </w:t>
      </w:r>
      <w:r>
        <w:rPr>
          <w:w w:val="95"/>
        </w:rPr>
        <w:t>Add</w:t>
      </w:r>
      <w:r>
        <w:rPr>
          <w:spacing w:val="21"/>
          <w:w w:val="95"/>
        </w:rPr>
        <w:t xml:space="preserve"> </w:t>
      </w:r>
      <w:r>
        <w:rPr>
          <w:w w:val="95"/>
        </w:rPr>
        <w:t>方法：</w:t>
      </w:r>
    </w:p>
    <w:p w:rsidR="00D032B6" w:rsidRDefault="00035F6E">
      <w:pPr>
        <w:pStyle w:val="BodyText"/>
        <w:spacing w:line="334" w:lineRule="exact"/>
        <w:ind w:left="397"/>
        <w:rPr>
          <w:rFonts w:ascii="Microsoft JhengHei" w:eastAsia="Microsoft JhengHei" w:hAnsi="Microsoft JhengHei" w:cs="Microsoft JhengHei"/>
        </w:rPr>
      </w:pPr>
      <w:r w:rsidRPr="00035F6E">
        <w:pict>
          <v:group id="_x0000_s3102" style="position:absolute;left:0;text-align:left;margin-left:95.85pt;margin-top:5.55pt;width:459.45pt;height:360.4pt;z-index:-251837440;mso-position-horizontal-relative:page" coordorigin="1917,111" coordsize="9189,7208">
            <v:shape id="_x0000_s3103" style="position:absolute;left:1917;top:111;width:9189;height:7208" coordorigin="1917,111" coordsize="9189,7208" path="m1917,111r9189,l11106,7319r-9189,l1917,111xe" fillcolor="#efefef" stroked="f">
              <v:path arrowok="t"/>
            </v:shape>
            <w10:wrap anchorx="page"/>
          </v:group>
        </w:pict>
      </w:r>
      <w:r w:rsidR="00A23879">
        <w:rPr>
          <w:rFonts w:ascii="Microsoft JhengHei" w:eastAsia="Microsoft JhengHei" w:hAnsi="Microsoft JhengHei" w:cs="Microsoft JhengHei"/>
          <w:w w:val="80"/>
        </w:rPr>
        <w:t xml:space="preserve">BsonDocumentinsertor   </w:t>
      </w:r>
      <w:r w:rsidR="00A23879">
        <w:rPr>
          <w:rFonts w:ascii="Microsoft JhengHei" w:eastAsia="Microsoft JhengHei" w:hAnsi="Microsoft JhengHei" w:cs="Microsoft JhengHei"/>
          <w:spacing w:val="19"/>
          <w:w w:val="80"/>
        </w:rPr>
        <w:t xml:space="preserve"> </w:t>
      </w:r>
      <w:r w:rsidR="00A23879">
        <w:rPr>
          <w:rFonts w:ascii="Microsoft JhengHei" w:eastAsia="Microsoft JhengHei" w:hAnsi="Microsoft JhengHei" w:cs="Microsoft JhengHei"/>
          <w:w w:val="80"/>
        </w:rPr>
        <w:t xml:space="preserve">=   </w:t>
      </w:r>
      <w:r w:rsidR="00A23879">
        <w:rPr>
          <w:rFonts w:ascii="Microsoft JhengHei" w:eastAsia="Microsoft JhengHei" w:hAnsi="Microsoft JhengHei" w:cs="Microsoft JhengHei"/>
          <w:spacing w:val="19"/>
          <w:w w:val="80"/>
        </w:rPr>
        <w:t xml:space="preserve"> </w:t>
      </w:r>
      <w:r w:rsidR="00A23879">
        <w:rPr>
          <w:rFonts w:ascii="Microsoft JhengHei" w:eastAsia="Microsoft JhengHei" w:hAnsi="Microsoft JhengHei" w:cs="Microsoft JhengHei"/>
          <w:w w:val="80"/>
        </w:rPr>
        <w:t xml:space="preserve">new   </w:t>
      </w:r>
      <w:r w:rsidR="00A23879">
        <w:rPr>
          <w:rFonts w:ascii="Microsoft JhengHei" w:eastAsia="Microsoft JhengHei" w:hAnsi="Microsoft JhengHei" w:cs="Microsoft JhengHei"/>
          <w:spacing w:val="19"/>
          <w:w w:val="80"/>
        </w:rPr>
        <w:t xml:space="preserve"> </w:t>
      </w:r>
      <w:r w:rsidR="00A23879">
        <w:rPr>
          <w:rFonts w:ascii="Microsoft JhengHei" w:eastAsia="Microsoft JhengHei" w:hAnsi="Microsoft JhengHei" w:cs="Microsoft JhengHei"/>
          <w:w w:val="80"/>
        </w:rPr>
        <w:t>BsonDocument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{"FirstName","John"},</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rPr>
        <w:t>{"LastName","Smith"},</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10"/>
        </w:rPr>
        <w:t>{"Age",50},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45"/>
        </w:rPr>
        <w:t>{"id",i},</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{"Address",</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80"/>
        </w:rPr>
        <w:t xml:space="preserve">new </w:t>
      </w:r>
      <w:r>
        <w:rPr>
          <w:rFonts w:ascii="Microsoft JhengHei" w:eastAsia="Microsoft JhengHei" w:hAnsi="Microsoft JhengHei" w:cs="Microsoft JhengHei"/>
          <w:spacing w:val="37"/>
          <w:w w:val="80"/>
        </w:rPr>
        <w:t xml:space="preserve"> </w:t>
      </w:r>
      <w:r>
        <w:rPr>
          <w:rFonts w:ascii="Microsoft JhengHei" w:eastAsia="Microsoft JhengHei" w:hAnsi="Microsoft JhengHei" w:cs="Microsoft JhengHei"/>
          <w:w w:val="80"/>
        </w:rPr>
        <w:t>BsonDocument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97"/>
        <w:rPr>
          <w:rFonts w:ascii="Microsoft JhengHei" w:eastAsia="Microsoft JhengHei" w:hAnsi="Microsoft JhengHei" w:cs="Microsoft JhengHei"/>
        </w:rPr>
      </w:pPr>
      <w:r>
        <w:rPr>
          <w:rFonts w:ascii="Microsoft JhengHei" w:eastAsia="Microsoft JhengHei" w:hAnsi="Microsoft JhengHei" w:cs="Microsoft JhengHei"/>
          <w:w w:val="105"/>
        </w:rPr>
        <w:t>{"StreetAddress","212ndStreet"},</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05"/>
        </w:rPr>
        <w:t>{"City","NewYork"},</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115"/>
        </w:rPr>
        <w:t>{"State","NY"},</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rPr>
        <w:t>{"PostalCode","10021"}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90"/>
        </w:rPr>
        <w:t>{"PhoneNumber",</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80"/>
        </w:rPr>
        <w:t xml:space="preserve">new </w:t>
      </w:r>
      <w:r>
        <w:rPr>
          <w:rFonts w:ascii="Microsoft JhengHei" w:eastAsia="Microsoft JhengHei" w:hAnsi="Microsoft JhengHei" w:cs="Microsoft JhengHei"/>
          <w:spacing w:val="37"/>
          <w:w w:val="80"/>
        </w:rPr>
        <w:t xml:space="preserve"> </w:t>
      </w:r>
      <w:r>
        <w:rPr>
          <w:rFonts w:ascii="Microsoft JhengHei" w:eastAsia="Microsoft JhengHei" w:hAnsi="Microsoft JhengHei" w:cs="Microsoft JhengHei"/>
          <w:w w:val="80"/>
        </w:rPr>
        <w:t>BsonDocument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597"/>
        <w:rPr>
          <w:rFonts w:ascii="Microsoft JhengHei" w:eastAsia="Microsoft JhengHei" w:hAnsi="Microsoft JhengHei" w:cs="Microsoft JhengHei"/>
        </w:rPr>
      </w:pPr>
      <w:r>
        <w:rPr>
          <w:rFonts w:ascii="Microsoft JhengHei" w:eastAsia="Microsoft JhengHei" w:hAnsi="Microsoft JhengHei" w:cs="Microsoft JhengHei"/>
        </w:rPr>
        <w:t>{"Type","Home"},</w:t>
      </w:r>
    </w:p>
    <w:p w:rsidR="00D032B6" w:rsidRDefault="00A23879">
      <w:pPr>
        <w:pStyle w:val="BodyText"/>
        <w:spacing w:line="212" w:lineRule="exact"/>
        <w:ind w:left="1597"/>
        <w:rPr>
          <w:rFonts w:ascii="Microsoft JhengHei" w:eastAsia="Microsoft JhengHei" w:hAnsi="Microsoft JhengHei" w:cs="Microsoft JhengHei"/>
        </w:rPr>
      </w:pPr>
      <w:r>
        <w:rPr>
          <w:rFonts w:ascii="Microsoft JhengHei" w:eastAsia="Microsoft JhengHei" w:hAnsi="Microsoft JhengHei" w:cs="Microsoft JhengHei"/>
          <w:w w:val="95"/>
        </w:rPr>
        <w:t>{"Number","212555-1234"}</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插入多条数据：</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//bulkinsert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List&lt;BsonDocument&gt;</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insertor=new</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List</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&lt;BsonDocument&gt;</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for(inti=0;i&lt;10;i++)</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85"/>
        </w:rPr>
        <w:t xml:space="preserve">BsonDocumentobj=new  </w:t>
      </w:r>
      <w:r>
        <w:rPr>
          <w:rFonts w:ascii="Microsoft JhengHei" w:eastAsia="Microsoft JhengHei" w:hAnsi="Microsoft JhengHei" w:cs="Microsoft JhengHei"/>
          <w:spacing w:val="17"/>
          <w:w w:val="85"/>
        </w:rPr>
        <w:t xml:space="preserve"> </w:t>
      </w:r>
      <w:r>
        <w:rPr>
          <w:rFonts w:ascii="Microsoft JhengHei" w:eastAsia="Microsoft JhengHei" w:hAnsi="Microsoft JhengHei" w:cs="Microsoft JhengHei"/>
          <w:w w:val="85"/>
        </w:rPr>
        <w:t>BsonDocument();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obj.Add("operation","BulkInsert");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rPr>
        <w:t>obj.Add("date",DateTime.Now.ToString());</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10"/>
        </w:rPr>
        <w:t>insertor.Add(obj);</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23"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dbc.BulkInsert(insertor,0);</w:t>
      </w:r>
    </w:p>
    <w:p w:rsidR="00D032B6" w:rsidRDefault="00A23879">
      <w:pPr>
        <w:pStyle w:val="BodyText"/>
        <w:tabs>
          <w:tab w:val="left" w:pos="283"/>
        </w:tabs>
        <w:spacing w:line="234" w:lineRule="exact"/>
        <w:ind w:left="0" w:right="812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索引的相关操作</w:t>
      </w:r>
    </w:p>
    <w:p w:rsidR="00D032B6" w:rsidRDefault="00035F6E">
      <w:pPr>
        <w:pStyle w:val="BodyText"/>
        <w:spacing w:before="22"/>
        <w:ind w:left="397"/>
        <w:rPr>
          <w:lang w:eastAsia="zh-CN"/>
        </w:rPr>
      </w:pPr>
      <w:r>
        <w:pict>
          <v:group id="_x0000_s3100" style="position:absolute;left:0;text-align:left;margin-left:95.85pt;margin-top:22.95pt;width:459.45pt;height:21.2pt;z-index:-251836416;mso-position-horizontal-relative:page" coordorigin="1917,459" coordsize="9189,424">
            <v:shape id="_x0000_s3101" style="position:absolute;left:1917;top:459;width:9189;height:424" coordorigin="1917,459" coordsize="9189,424" path="m1917,459r9189,l11106,883r-9189,l1917,459xe" fillcolor="#efefef" stroked="f">
              <v:path arrowok="t"/>
            </v:shape>
            <w10:wrap anchorx="page"/>
          </v:group>
        </w:pict>
      </w:r>
      <w:r w:rsidR="00A23879">
        <w:rPr>
          <w:lang w:eastAsia="zh-CN"/>
        </w:rPr>
        <w:t>创建索引：</w:t>
      </w:r>
    </w:p>
    <w:p w:rsidR="00D032B6" w:rsidRDefault="00A23879">
      <w:pPr>
        <w:pStyle w:val="BodyText"/>
        <w:spacing w:before="92" w:line="147" w:lineRule="auto"/>
        <w:ind w:left="397" w:right="3954"/>
        <w:rPr>
          <w:rFonts w:ascii="Microsoft JhengHei" w:eastAsia="Microsoft JhengHei" w:hAnsi="Microsoft JhengHei" w:cs="Microsoft JhengHei"/>
        </w:rPr>
      </w:pPr>
      <w:r>
        <w:rPr>
          <w:rFonts w:ascii="Microsoft JhengHei" w:eastAsia="Microsoft JhengHei" w:hAnsi="Microsoft JhengHei" w:cs="Microsoft JhengHei"/>
          <w:w w:val="85"/>
        </w:rPr>
        <w:t>//createindexkey,indexonattribute'Id'byASC(1)/DESC(-1)</w:t>
      </w:r>
      <w:r>
        <w:rPr>
          <w:rFonts w:ascii="Microsoft JhengHei" w:eastAsia="Microsoft JhengHei" w:hAnsi="Microsoft JhengHei" w:cs="Microsoft JhengHei"/>
          <w:w w:val="102"/>
        </w:rPr>
        <w:t xml:space="preserve"> </w:t>
      </w:r>
      <w:r>
        <w:rPr>
          <w:rFonts w:ascii="Microsoft JhengHei" w:eastAsia="Microsoft JhengHei" w:hAnsi="Microsoft JhengHei" w:cs="Microsoft JhengHei"/>
          <w:w w:val="85"/>
        </w:rPr>
        <w:t xml:space="preserve">BsonDocument </w:t>
      </w:r>
      <w:r>
        <w:rPr>
          <w:rFonts w:ascii="Microsoft JhengHei" w:eastAsia="Microsoft JhengHei" w:hAnsi="Microsoft JhengHei" w:cs="Microsoft JhengHei"/>
          <w:spacing w:val="23"/>
          <w:w w:val="85"/>
        </w:rPr>
        <w:t xml:space="preserve"> </w:t>
      </w:r>
      <w:r>
        <w:rPr>
          <w:rFonts w:ascii="Microsoft JhengHei" w:eastAsia="Microsoft JhengHei" w:hAnsi="Microsoft JhengHei" w:cs="Microsoft JhengHei"/>
          <w:w w:val="85"/>
        </w:rPr>
        <w:t xml:space="preserve">key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4"/>
          <w:w w:val="85"/>
        </w:rPr>
        <w:t xml:space="preserve"> </w:t>
      </w:r>
      <w:r>
        <w:rPr>
          <w:rFonts w:ascii="Microsoft JhengHei" w:eastAsia="Microsoft JhengHei" w:hAnsi="Microsoft JhengHei" w:cs="Microsoft JhengHei"/>
          <w:w w:val="85"/>
        </w:rPr>
        <w:t>BsonDocument();</w:t>
      </w:r>
    </w:p>
    <w:p w:rsidR="00D032B6" w:rsidRDefault="00D032B6">
      <w:pPr>
        <w:spacing w:line="147" w:lineRule="auto"/>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217"/>
        <w:rPr>
          <w:rFonts w:ascii="Microsoft JhengHei" w:eastAsia="Microsoft JhengHei" w:hAnsi="Microsoft JhengHei" w:cs="Microsoft JhengHei"/>
        </w:rPr>
      </w:pPr>
      <w:r w:rsidRPr="00035F6E">
        <w:pict>
          <v:group id="_x0000_s3098" style="position:absolute;left:0;text-align:left;margin-left:95.85pt;margin-top:4.7pt;width:459.45pt;height:53pt;z-index:-251835392;mso-position-horizontal-relative:page" coordorigin="1917,94" coordsize="9189,1060">
            <v:shape id="_x0000_s3099" style="position:absolute;left:1917;top:94;width:9189;height:1060" coordorigin="1917,94" coordsize="9189,1060" path="m1917,94r9189,l11106,1154r-9189,l1917,94xe" fillcolor="#efefef" stroked="f">
              <v:path arrowok="t"/>
            </v:shape>
            <w10:wrap anchorx="page"/>
          </v:group>
        </w:pict>
      </w:r>
      <w:r w:rsidR="00A23879">
        <w:rPr>
          <w:rFonts w:ascii="Microsoft JhengHei" w:eastAsia="Microsoft JhengHei" w:hAnsi="Microsoft JhengHei" w:cs="Microsoft JhengHei"/>
          <w:w w:val="110"/>
        </w:rPr>
        <w:t>key.Add("id",</w:t>
      </w:r>
      <w:r w:rsidR="00A23879">
        <w:rPr>
          <w:rFonts w:ascii="Microsoft JhengHei" w:eastAsia="Microsoft JhengHei" w:hAnsi="Microsoft JhengHei" w:cs="Microsoft JhengHei"/>
          <w:spacing w:val="46"/>
          <w:w w:val="110"/>
        </w:rPr>
        <w:t xml:space="preserve"> </w:t>
      </w:r>
      <w:r w:rsidR="00A23879">
        <w:rPr>
          <w:rFonts w:ascii="Microsoft JhengHei" w:eastAsia="Microsoft JhengHei" w:hAnsi="Microsoft JhengHei" w:cs="Microsoft JhengHei"/>
          <w:w w:val="110"/>
        </w:rPr>
        <w:t>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string  </w:t>
      </w: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6"/>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5"/>
        </w:rPr>
        <w:t xml:space="preserve">"index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name";</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bool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 xml:space="preserve">isUnique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true;</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bool </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 xml:space="preserve">isEnforced </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true;</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dbc.CreateIndex(name,</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05"/>
        </w:rPr>
        <w:t>key,</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05"/>
        </w:rPr>
        <w:t>isUnique,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isEnforced);</w:t>
      </w:r>
    </w:p>
    <w:p w:rsidR="00D032B6" w:rsidRDefault="00035F6E">
      <w:pPr>
        <w:pStyle w:val="BodyText"/>
        <w:spacing w:before="26"/>
        <w:ind w:left="1217"/>
      </w:pPr>
      <w:r>
        <w:pict>
          <v:group id="_x0000_s3096" style="position:absolute;left:0;text-align:left;margin-left:95.85pt;margin-top:23.15pt;width:459.45pt;height:21.2pt;z-index:-251834368;mso-position-horizontal-relative:page" coordorigin="1917,463" coordsize="9189,424">
            <v:shape id="_x0000_s3097" style="position:absolute;left:1917;top:463;width:9189;height:424" coordorigin="1917,463" coordsize="9189,424" path="m1917,463r9189,l11106,887r-9189,l1917,463xe" fillcolor="#efefef" stroked="f">
              <v:path arrowok="t"/>
            </v:shape>
            <w10:wrap anchorx="page"/>
          </v:group>
        </w:pict>
      </w:r>
      <w:r w:rsidR="00A23879">
        <w:t>删除索引：</w:t>
      </w:r>
    </w:p>
    <w:p w:rsidR="00D032B6" w:rsidRDefault="00A23879">
      <w:pPr>
        <w:pStyle w:val="BodyText"/>
        <w:spacing w:before="92"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90"/>
        </w:rPr>
        <w:t xml:space="preserve">string </w:t>
      </w:r>
      <w:r>
        <w:rPr>
          <w:rFonts w:ascii="Microsoft JhengHei" w:eastAsia="Microsoft JhengHei" w:hAnsi="Microsoft JhengHei" w:cs="Microsoft JhengHei"/>
          <w:spacing w:val="27"/>
          <w:w w:val="90"/>
        </w:rPr>
        <w:t xml:space="preserve"> </w:t>
      </w: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 xml:space="preserve">"index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name";</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w w:val="90"/>
        </w:rPr>
        <w:t>dbc.DropIndex(name);</w:t>
      </w:r>
    </w:p>
    <w:p w:rsidR="00D032B6" w:rsidRDefault="00A23879">
      <w:pPr>
        <w:pStyle w:val="BodyText"/>
        <w:tabs>
          <w:tab w:val="left" w:pos="1217"/>
        </w:tabs>
        <w:spacing w:line="25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查询操作</w:t>
      </w:r>
    </w:p>
    <w:p w:rsidR="00D032B6" w:rsidRDefault="00D032B6">
      <w:pPr>
        <w:spacing w:before="8" w:line="100" w:lineRule="exact"/>
        <w:rPr>
          <w:sz w:val="10"/>
          <w:szCs w:val="10"/>
        </w:rPr>
      </w:pPr>
    </w:p>
    <w:p w:rsidR="00D032B6" w:rsidRDefault="00035F6E">
      <w:pPr>
        <w:pStyle w:val="BodyText"/>
        <w:spacing w:line="168" w:lineRule="auto"/>
        <w:ind w:left="1217"/>
      </w:pPr>
      <w:r>
        <w:pict>
          <v:group id="_x0000_s3094" style="position:absolute;left:0;text-align:left;margin-left:95.85pt;margin-top:29.55pt;width:459.45pt;height:21.2pt;z-index:-251833344;mso-position-horizontal-relative:page" coordorigin="1917,591" coordsize="9189,424">
            <v:shape id="_x0000_s3095" style="position:absolute;left:1917;top:591;width:9189;height:424" coordorigin="1917,591" coordsize="9189,424" path="m1917,591r9189,l11106,1015r-9189,l1917,591xe" fillcolor="#efefef" stroked="f">
              <v:path arrowok="t"/>
            </v:shape>
            <w10:wrap anchorx="page"/>
          </v:group>
        </w:pict>
      </w:r>
      <w:r w:rsidR="00A23879">
        <w:rPr>
          <w:w w:val="95"/>
        </w:rPr>
        <w:t xml:space="preserve">进行查询操作，需要使用游标对查询结果进行遍历，而且可以先得到当前   </w:t>
      </w:r>
      <w:r w:rsidR="00A23879">
        <w:rPr>
          <w:spacing w:val="12"/>
          <w:w w:val="95"/>
        </w:rPr>
        <w:t xml:space="preserve"> </w:t>
      </w:r>
      <w:r w:rsidR="00A23879">
        <w:rPr>
          <w:w w:val="95"/>
        </w:rPr>
        <w:t xml:space="preserve">Collection   </w:t>
      </w:r>
      <w:r w:rsidR="00A23879">
        <w:rPr>
          <w:spacing w:val="13"/>
          <w:w w:val="95"/>
        </w:rPr>
        <w:t xml:space="preserve"> </w:t>
      </w:r>
      <w:r w:rsidR="00A23879">
        <w:rPr>
          <w:w w:val="95"/>
        </w:rPr>
        <w:t>的索引，如果不为</w:t>
      </w:r>
      <w:r w:rsidR="00A23879">
        <w:t xml:space="preserve"> 空，可作为制定访问计划（hint）用于查询：</w:t>
      </w:r>
    </w:p>
    <w:p w:rsidR="00D032B6" w:rsidRDefault="00D032B6">
      <w:pPr>
        <w:spacing w:before="8" w:line="100" w:lineRule="exact"/>
        <w:rPr>
          <w:sz w:val="10"/>
          <w:szCs w:val="10"/>
        </w:rPr>
      </w:pPr>
    </w:p>
    <w:p w:rsidR="00D032B6" w:rsidRDefault="00A23879">
      <w:pPr>
        <w:pStyle w:val="BodyText"/>
        <w:spacing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95"/>
        </w:rPr>
        <w:t xml:space="preserve">DBCursor </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95"/>
        </w:rPr>
        <w:t xml:space="preserve">icursor </w:t>
      </w:r>
      <w:r>
        <w:rPr>
          <w:rFonts w:ascii="Microsoft JhengHei" w:eastAsia="Microsoft JhengHei" w:hAnsi="Microsoft JhengHei" w:cs="Microsoft JhengHei"/>
          <w:spacing w:val="19"/>
          <w:w w:val="95"/>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5"/>
        </w:rPr>
        <w:t>dbc.GetIndex(name);</w:t>
      </w:r>
      <w:r>
        <w:rPr>
          <w:rFonts w:ascii="Microsoft JhengHei" w:eastAsia="Microsoft JhengHei" w:hAnsi="Microsoft JhengHei" w:cs="Microsoft JhengHei"/>
          <w:w w:val="97"/>
        </w:rPr>
        <w:t xml:space="preserve"> </w:t>
      </w:r>
      <w:r>
        <w:rPr>
          <w:rFonts w:ascii="Microsoft JhengHei" w:eastAsia="Microsoft JhengHei" w:hAnsi="Microsoft JhengHei" w:cs="Microsoft JhengHei"/>
          <w:w w:val="95"/>
        </w:rPr>
        <w:t xml:space="preserve">BsonDocument </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 xml:space="preserve">index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5"/>
        </w:rPr>
        <w:t>icursor.Current();</w:t>
      </w:r>
    </w:p>
    <w:p w:rsidR="00D032B6" w:rsidRDefault="00D032B6">
      <w:pPr>
        <w:spacing w:before="2" w:line="130" w:lineRule="exact"/>
        <w:rPr>
          <w:sz w:val="13"/>
          <w:szCs w:val="13"/>
        </w:rPr>
      </w:pPr>
    </w:p>
    <w:p w:rsidR="00D032B6" w:rsidRDefault="00035F6E">
      <w:pPr>
        <w:pStyle w:val="BodyText"/>
        <w:spacing w:line="168" w:lineRule="auto"/>
        <w:ind w:left="1217" w:right="115"/>
        <w:rPr>
          <w:lang w:eastAsia="zh-CN"/>
        </w:rPr>
      </w:pPr>
      <w:r>
        <w:pict>
          <v:group id="_x0000_s3092" style="position:absolute;left:0;text-align:left;margin-left:95.85pt;margin-top:53.55pt;width:459.45pt;height:169.6pt;z-index:-251832320;mso-position-horizontal-relative:page" coordorigin="1917,1071" coordsize="9189,3392">
            <v:shape id="_x0000_s3093" style="position:absolute;left:1917;top:1071;width:9189;height:3392" coordorigin="1917,1071" coordsize="9189,3392" path="m1917,1071r9189,l11106,4463r-9189,l1917,1071xe" fillcolor="#efefef" stroked="f">
              <v:path arrowok="t"/>
            </v:shape>
            <w10:wrap anchorx="page"/>
          </v:group>
        </w:pict>
      </w:r>
      <w:r w:rsidR="00A23879">
        <w:rPr>
          <w:w w:val="95"/>
          <w:lang w:eastAsia="zh-CN"/>
        </w:rPr>
        <w:t xml:space="preserve">构建相应的  </w:t>
      </w:r>
      <w:r w:rsidR="00A23879">
        <w:rPr>
          <w:spacing w:val="27"/>
          <w:w w:val="95"/>
          <w:lang w:eastAsia="zh-CN"/>
        </w:rPr>
        <w:t xml:space="preserve"> </w:t>
      </w:r>
      <w:r w:rsidR="00A23879">
        <w:rPr>
          <w:w w:val="95"/>
          <w:lang w:eastAsia="zh-CN"/>
        </w:rPr>
        <w:t xml:space="preserve">BsonDocument  </w:t>
      </w:r>
      <w:r w:rsidR="00A23879">
        <w:rPr>
          <w:spacing w:val="27"/>
          <w:w w:val="95"/>
          <w:lang w:eastAsia="zh-CN"/>
        </w:rPr>
        <w:t xml:space="preserve"> </w:t>
      </w:r>
      <w:r w:rsidR="00A23879">
        <w:rPr>
          <w:w w:val="95"/>
          <w:lang w:eastAsia="zh-CN"/>
        </w:rPr>
        <w:t>对象用于查询，包括：查询匹配规则（matcher，包含相应的查询条</w:t>
      </w:r>
      <w:r w:rsidR="00A23879">
        <w:rPr>
          <w:lang w:eastAsia="zh-CN"/>
        </w:rPr>
        <w:t xml:space="preserve"> </w:t>
      </w:r>
      <w:r w:rsidR="00A23879">
        <w:rPr>
          <w:w w:val="95"/>
          <w:lang w:eastAsia="zh-CN"/>
        </w:rPr>
        <w:t>件），域选择（selector），排序规则（orderBy，增序或降序），制定访问计划（hint），跳过记录个</w:t>
      </w:r>
      <w:r w:rsidR="00A23879">
        <w:rPr>
          <w:lang w:eastAsia="zh-CN"/>
        </w:rPr>
        <w:t xml:space="preserve"> </w:t>
      </w:r>
      <w:r w:rsidR="00A23879">
        <w:rPr>
          <w:w w:val="95"/>
          <w:lang w:eastAsia="zh-CN"/>
        </w:rPr>
        <w:t xml:space="preserve">数（0），返回记录个数（-1：返回所有数据）。查询后，得到对应的      </w:t>
      </w:r>
      <w:r w:rsidR="00A23879">
        <w:rPr>
          <w:spacing w:val="28"/>
          <w:w w:val="95"/>
          <w:lang w:eastAsia="zh-CN"/>
        </w:rPr>
        <w:t xml:space="preserve"> </w:t>
      </w:r>
      <w:r w:rsidR="00A23879">
        <w:rPr>
          <w:w w:val="95"/>
          <w:lang w:eastAsia="zh-CN"/>
        </w:rPr>
        <w:t>Cursor，用于遍历查询得到的结</w:t>
      </w:r>
      <w:r w:rsidR="00A23879">
        <w:rPr>
          <w:lang w:eastAsia="zh-CN"/>
        </w:rPr>
        <w:t xml:space="preserve"> 果：</w:t>
      </w:r>
    </w:p>
    <w:p w:rsidR="00D032B6" w:rsidRDefault="00D032B6">
      <w:pPr>
        <w:spacing w:before="8" w:line="100" w:lineRule="exact"/>
        <w:rPr>
          <w:sz w:val="10"/>
          <w:szCs w:val="10"/>
          <w:lang w:eastAsia="zh-CN"/>
        </w:rPr>
      </w:pPr>
    </w:p>
    <w:p w:rsidR="00D032B6" w:rsidRDefault="00A23879">
      <w:pPr>
        <w:pStyle w:val="BodyText"/>
        <w:spacing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90"/>
        </w:rPr>
        <w:t>BsonDocument</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matcher</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new</w:t>
      </w:r>
      <w:r>
        <w:rPr>
          <w:rFonts w:ascii="Microsoft JhengHei" w:eastAsia="Microsoft JhengHei" w:hAnsi="Microsoft JhengHei" w:cs="Microsoft JhengHei"/>
          <w:spacing w:val="13"/>
          <w:w w:val="90"/>
        </w:rPr>
        <w:t xml:space="preserve"> </w:t>
      </w:r>
      <w:r>
        <w:rPr>
          <w:rFonts w:ascii="Microsoft JhengHei" w:eastAsia="Microsoft JhengHei" w:hAnsi="Microsoft JhengHei" w:cs="Microsoft JhengHei"/>
          <w:w w:val="90"/>
        </w:rPr>
        <w:t>BsonDocument();</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w w:val="90"/>
        </w:rPr>
        <w:t>BsonDocument</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conditon</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new</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BsonDocument();</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w w:val="90"/>
        </w:rPr>
        <w:t xml:space="preserve">conditon.Add("$gte",      </w:t>
      </w:r>
      <w:r>
        <w:rPr>
          <w:rFonts w:ascii="Microsoft JhengHei" w:eastAsia="Microsoft JhengHei" w:hAnsi="Microsoft JhengHei" w:cs="Microsoft JhengHei"/>
          <w:spacing w:val="45"/>
          <w:w w:val="90"/>
        </w:rPr>
        <w:t xml:space="preserve"> </w:t>
      </w:r>
      <w:r>
        <w:rPr>
          <w:rFonts w:ascii="Microsoft JhengHei" w:eastAsia="Microsoft JhengHei" w:hAnsi="Microsoft JhengHei" w:cs="Microsoft JhengHei"/>
          <w:w w:val="105"/>
        </w:rPr>
        <w:t>0);</w:t>
      </w:r>
    </w:p>
    <w:p w:rsidR="00D032B6" w:rsidRDefault="00A23879">
      <w:pPr>
        <w:pStyle w:val="BodyText"/>
        <w:spacing w:line="147" w:lineRule="auto"/>
        <w:ind w:left="1217" w:right="5727"/>
        <w:rPr>
          <w:rFonts w:ascii="Microsoft JhengHei" w:eastAsia="Microsoft JhengHei" w:hAnsi="Microsoft JhengHei" w:cs="Microsoft JhengHei"/>
        </w:rPr>
      </w:pPr>
      <w:r>
        <w:rPr>
          <w:rFonts w:ascii="Microsoft JhengHei" w:eastAsia="Microsoft JhengHei" w:hAnsi="Microsoft JhengHei" w:cs="Microsoft JhengHei"/>
          <w:w w:val="110"/>
        </w:rPr>
        <w:t>conditon.Add("$lte",</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9);</w:t>
      </w:r>
      <w:r>
        <w:rPr>
          <w:rFonts w:ascii="Microsoft JhengHei" w:eastAsia="Microsoft JhengHei" w:hAnsi="Microsoft JhengHei" w:cs="Microsoft JhengHei"/>
          <w:w w:val="132"/>
        </w:rPr>
        <w:t xml:space="preserve"> </w:t>
      </w:r>
      <w:r>
        <w:rPr>
          <w:rFonts w:ascii="Microsoft JhengHei" w:eastAsia="Microsoft JhengHei" w:hAnsi="Microsoft JhengHei" w:cs="Microsoft JhengHei"/>
        </w:rPr>
        <w:t xml:space="preserve">matcher.Add("id",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conditon);</w:t>
      </w:r>
    </w:p>
    <w:p w:rsidR="00D032B6" w:rsidRDefault="00A23879">
      <w:pPr>
        <w:pStyle w:val="BodyText"/>
        <w:spacing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95"/>
        </w:rPr>
        <w:t>BsonDocument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selector</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new</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BsonDocument();</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rPr>
        <w:t xml:space="preserve">selector.Add("id",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w w:val="105"/>
        </w:rPr>
        <w:t>null);</w:t>
      </w:r>
      <w:r>
        <w:rPr>
          <w:rFonts w:ascii="Microsoft JhengHei" w:eastAsia="Microsoft JhengHei" w:hAnsi="Microsoft JhengHei" w:cs="Microsoft JhengHei"/>
          <w:w w:val="131"/>
        </w:rPr>
        <w:t xml:space="preserve"> </w:t>
      </w:r>
      <w:r>
        <w:rPr>
          <w:rFonts w:ascii="Microsoft JhengHei" w:eastAsia="Microsoft JhengHei" w:hAnsi="Microsoft JhengHei" w:cs="Microsoft JhengHei"/>
        </w:rPr>
        <w:t xml:space="preserve">selector.Add("Age",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w w:val="105"/>
        </w:rPr>
        <w:t>null);</w:t>
      </w:r>
    </w:p>
    <w:p w:rsidR="00D032B6" w:rsidRDefault="00A23879">
      <w:pPr>
        <w:pStyle w:val="BodyText"/>
        <w:spacing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90"/>
        </w:rPr>
        <w:t>BsonDocument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orderBy</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w w:val="90"/>
        </w:rPr>
        <w:t>new</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90"/>
        </w:rPr>
        <w:t>BsonDocument();</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w w:val="95"/>
        </w:rPr>
        <w:t xml:space="preserve">orderBy.Add("id",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rPr>
        <w:t>-1);</w:t>
      </w:r>
    </w:p>
    <w:p w:rsidR="00D032B6" w:rsidRDefault="00A23879">
      <w:pPr>
        <w:pStyle w:val="BodyText"/>
        <w:spacing w:line="147" w:lineRule="auto"/>
        <w:ind w:left="1217" w:right="6472"/>
        <w:rPr>
          <w:rFonts w:ascii="Microsoft JhengHei" w:eastAsia="Microsoft JhengHei" w:hAnsi="Microsoft JhengHei" w:cs="Microsoft JhengHei"/>
        </w:rPr>
      </w:pPr>
      <w:r>
        <w:rPr>
          <w:rFonts w:ascii="Microsoft JhengHei" w:eastAsia="Microsoft JhengHei" w:hAnsi="Microsoft JhengHei" w:cs="Microsoft JhengHei"/>
          <w:w w:val="95"/>
        </w:rPr>
        <w:t>BsonDocument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hint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10"/>
        </w:rPr>
        <w:t>null;</w:t>
      </w:r>
      <w:r>
        <w:rPr>
          <w:rFonts w:ascii="Microsoft JhengHei" w:eastAsia="Microsoft JhengHei" w:hAnsi="Microsoft JhengHei" w:cs="Microsoft JhengHei"/>
          <w:w w:val="127"/>
        </w:rPr>
        <w:t xml:space="preserve"> </w:t>
      </w:r>
      <w:r>
        <w:rPr>
          <w:rFonts w:ascii="Microsoft JhengHei" w:eastAsia="Microsoft JhengHei" w:hAnsi="Microsoft JhengHei" w:cs="Microsoft JhengHei"/>
          <w:w w:val="140"/>
        </w:rPr>
        <w:t xml:space="preserve">if </w:t>
      </w:r>
      <w:r>
        <w:rPr>
          <w:rFonts w:ascii="Microsoft JhengHei" w:eastAsia="Microsoft JhengHei" w:hAnsi="Microsoft JhengHei" w:cs="Microsoft JhengHei"/>
          <w:spacing w:val="4"/>
          <w:w w:val="140"/>
        </w:rPr>
        <w:t xml:space="preserve"> </w:t>
      </w:r>
      <w:r>
        <w:rPr>
          <w:rFonts w:ascii="Microsoft JhengHei" w:eastAsia="Microsoft JhengHei" w:hAnsi="Microsoft JhengHei" w:cs="Microsoft JhengHei"/>
          <w:w w:val="95"/>
        </w:rPr>
        <w:t xml:space="preserve">(index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110"/>
        </w:rPr>
        <w:t>null)</w:t>
      </w:r>
    </w:p>
    <w:p w:rsidR="00D032B6" w:rsidRDefault="00A23879">
      <w:pPr>
        <w:pStyle w:val="BodyText"/>
        <w:spacing w:line="147" w:lineRule="auto"/>
        <w:ind w:left="1217" w:right="7064" w:firstLine="400"/>
        <w:rPr>
          <w:rFonts w:ascii="Microsoft JhengHei" w:eastAsia="Microsoft JhengHei" w:hAnsi="Microsoft JhengHei" w:cs="Microsoft JhengHei"/>
        </w:rPr>
      </w:pPr>
      <w:r>
        <w:rPr>
          <w:rFonts w:ascii="Microsoft JhengHei" w:eastAsia="Microsoft JhengHei" w:hAnsi="Microsoft JhengHei" w:cs="Microsoft JhengHei"/>
        </w:rPr>
        <w:t xml:space="preserve">hint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9"/>
          <w:w w:val="95"/>
        </w:rPr>
        <w:t xml:space="preserve"> </w:t>
      </w:r>
      <w:r>
        <w:rPr>
          <w:rFonts w:ascii="Microsoft JhengHei" w:eastAsia="Microsoft JhengHei" w:hAnsi="Microsoft JhengHei" w:cs="Microsoft JhengHei"/>
        </w:rPr>
        <w:t>index;</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rPr>
        <w:t>else</w:t>
      </w:r>
    </w:p>
    <w:p w:rsidR="00D032B6" w:rsidRDefault="00A23879">
      <w:pPr>
        <w:pStyle w:val="BodyText"/>
        <w:spacing w:line="226" w:lineRule="exact"/>
        <w:ind w:left="1617"/>
        <w:rPr>
          <w:rFonts w:ascii="Microsoft JhengHei" w:eastAsia="Microsoft JhengHei" w:hAnsi="Microsoft JhengHei" w:cs="Microsoft JhengHei"/>
        </w:rPr>
      </w:pPr>
      <w:r>
        <w:rPr>
          <w:rFonts w:ascii="Microsoft JhengHei" w:eastAsia="Microsoft JhengHei" w:hAnsi="Microsoft JhengHei" w:cs="Microsoft JhengHei"/>
          <w:w w:val="85"/>
        </w:rPr>
        <w:t xml:space="preserve">hint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19"/>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0"/>
          <w:w w:val="85"/>
        </w:rPr>
        <w:t xml:space="preserve"> </w:t>
      </w:r>
      <w:r>
        <w:rPr>
          <w:rFonts w:ascii="Microsoft JhengHei" w:eastAsia="Microsoft JhengHei" w:hAnsi="Microsoft JhengHei" w:cs="Microsoft JhengHei"/>
          <w:w w:val="85"/>
        </w:rPr>
        <w:t>BsonDocument();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DBCursor</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cursor</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105"/>
        </w:rPr>
        <w:t>dbc.Query(matcher,</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selector,</w:t>
      </w:r>
      <w:r>
        <w:rPr>
          <w:rFonts w:ascii="Microsoft JhengHei" w:eastAsia="Microsoft JhengHei" w:hAnsi="Microsoft JhengHei" w:cs="Microsoft JhengHei"/>
          <w:spacing w:val="27"/>
          <w:w w:val="105"/>
        </w:rPr>
        <w:t xml:space="preserve"> </w:t>
      </w:r>
      <w:r>
        <w:rPr>
          <w:rFonts w:ascii="Microsoft JhengHei" w:eastAsia="Microsoft JhengHei" w:hAnsi="Microsoft JhengHei" w:cs="Microsoft JhengHei"/>
          <w:w w:val="105"/>
        </w:rPr>
        <w:t>orderBy,</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hint,</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0,</w:t>
      </w:r>
      <w:r>
        <w:rPr>
          <w:rFonts w:ascii="Microsoft JhengHei" w:eastAsia="Microsoft JhengHei" w:hAnsi="Microsoft JhengHei" w:cs="Microsoft JhengHei"/>
          <w:spacing w:val="26"/>
          <w:w w:val="105"/>
        </w:rPr>
        <w:t xml:space="preserve"> </w:t>
      </w:r>
      <w:r>
        <w:rPr>
          <w:rFonts w:ascii="Microsoft JhengHei" w:eastAsia="Microsoft JhengHei" w:hAnsi="Microsoft JhengHei" w:cs="Microsoft JhengHei"/>
          <w:w w:val="105"/>
        </w:rPr>
        <w:t>-1);</w:t>
      </w:r>
    </w:p>
    <w:p w:rsidR="00D032B6" w:rsidRDefault="00035F6E">
      <w:pPr>
        <w:pStyle w:val="BodyText"/>
        <w:spacing w:before="26"/>
        <w:ind w:left="1217"/>
      </w:pPr>
      <w:r>
        <w:pict>
          <v:group id="_x0000_s3090" style="position:absolute;left:0;text-align:left;margin-left:95.85pt;margin-top:23.15pt;width:459.45pt;height:21.2pt;z-index:-251831296;mso-position-horizontal-relative:page" coordorigin="1917,463" coordsize="9189,424">
            <v:shape id="_x0000_s3091" style="position:absolute;left:1917;top:463;width:9189;height:424" coordorigin="1917,463" coordsize="9189,424" path="m1917,463r9189,l11106,887r-9189,l1917,463xe" fillcolor="#efefef" stroked="f">
              <v:path arrowok="t"/>
            </v:shape>
            <w10:wrap anchorx="page"/>
          </v:group>
        </w:pict>
      </w:r>
      <w:r w:rsidR="00A23879">
        <w:t>使用</w:t>
      </w:r>
      <w:r w:rsidR="00A23879">
        <w:rPr>
          <w:spacing w:val="-30"/>
        </w:rPr>
        <w:t xml:space="preserve"> </w:t>
      </w:r>
      <w:r w:rsidR="00A23879">
        <w:t>DBCursor</w:t>
      </w:r>
      <w:r w:rsidR="00A23879">
        <w:rPr>
          <w:spacing w:val="-30"/>
        </w:rPr>
        <w:t xml:space="preserve"> </w:t>
      </w:r>
      <w:r w:rsidR="00A23879">
        <w:t>游标进行遍历：</w:t>
      </w:r>
    </w:p>
    <w:p w:rsidR="00D032B6" w:rsidRDefault="00A23879">
      <w:pPr>
        <w:pStyle w:val="BodyText"/>
        <w:spacing w:before="92"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w w:val="105"/>
        </w:rPr>
        <w:t xml:space="preserve">while </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 xml:space="preserve">(cursor.Next() </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 xml:space="preserve">!= </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null)</w:t>
      </w:r>
      <w:r>
        <w:rPr>
          <w:rFonts w:ascii="Microsoft JhengHei" w:eastAsia="Microsoft JhengHei" w:hAnsi="Microsoft JhengHei" w:cs="Microsoft JhengHei"/>
          <w:w w:val="121"/>
        </w:rPr>
        <w:t xml:space="preserve"> </w:t>
      </w:r>
      <w:r>
        <w:rPr>
          <w:rFonts w:ascii="Microsoft JhengHei" w:eastAsia="Microsoft JhengHei" w:hAnsi="Microsoft JhengHei" w:cs="Microsoft JhengHei"/>
          <w:w w:val="105"/>
        </w:rPr>
        <w:t>Console.WriteLine(cursor.Current());</w:t>
      </w:r>
    </w:p>
    <w:p w:rsidR="00D032B6" w:rsidRDefault="00A23879">
      <w:pPr>
        <w:pStyle w:val="BodyText"/>
        <w:tabs>
          <w:tab w:val="left" w:pos="1217"/>
        </w:tabs>
        <w:spacing w:line="25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删除操作</w:t>
      </w:r>
    </w:p>
    <w:p w:rsidR="00D032B6" w:rsidRDefault="00A23879">
      <w:pPr>
        <w:pStyle w:val="BodyText"/>
        <w:spacing w:before="22"/>
        <w:ind w:left="1217"/>
      </w:pPr>
      <w:r>
        <w:rPr>
          <w:w w:val="95"/>
        </w:rPr>
        <w:t xml:space="preserve">构建相应的 </w:t>
      </w:r>
      <w:r>
        <w:rPr>
          <w:spacing w:val="22"/>
          <w:w w:val="95"/>
        </w:rPr>
        <w:t xml:space="preserve"> </w:t>
      </w:r>
      <w:r>
        <w:rPr>
          <w:w w:val="95"/>
        </w:rPr>
        <w:t xml:space="preserve">BsonDocument </w:t>
      </w:r>
      <w:r>
        <w:rPr>
          <w:spacing w:val="22"/>
          <w:w w:val="95"/>
        </w:rPr>
        <w:t xml:space="preserve"> </w:t>
      </w:r>
      <w:r>
        <w:rPr>
          <w:w w:val="95"/>
        </w:rPr>
        <w:t>对象，用于设置删除的条件：</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088" style="position:absolute;left:0;text-align:left;margin-left:95.85pt;margin-top:4.75pt;width:459.45pt;height:42.4pt;z-index:-251830272;mso-position-horizontal-relative:page" coordorigin="1917,95" coordsize="9189,848">
            <v:shape id="_x0000_s3089"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rPr>
        <w:t>//createthedeletecondition</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0"/>
        </w:rPr>
        <w:t xml:space="preserve">BsonDocument  </w:t>
      </w:r>
      <w:r>
        <w:rPr>
          <w:rFonts w:ascii="Microsoft JhengHei" w:eastAsia="Microsoft JhengHei" w:hAnsi="Microsoft JhengHei" w:cs="Microsoft JhengHei"/>
          <w:spacing w:val="37"/>
          <w:w w:val="80"/>
        </w:rPr>
        <w:t xml:space="preserve"> </w:t>
      </w:r>
      <w:r>
        <w:rPr>
          <w:rFonts w:ascii="Microsoft JhengHei" w:eastAsia="Microsoft JhengHei" w:hAnsi="Microsoft JhengHei" w:cs="Microsoft JhengHei"/>
          <w:w w:val="80"/>
        </w:rPr>
        <w:t xml:space="preserve">drop  </w:t>
      </w:r>
      <w:r>
        <w:rPr>
          <w:rFonts w:ascii="Microsoft JhengHei" w:eastAsia="Microsoft JhengHei" w:hAnsi="Microsoft JhengHei" w:cs="Microsoft JhengHei"/>
          <w:spacing w:val="37"/>
          <w:w w:val="80"/>
        </w:rPr>
        <w:t xml:space="preserve"> </w:t>
      </w:r>
      <w:r>
        <w:rPr>
          <w:rFonts w:ascii="Microsoft JhengHei" w:eastAsia="Microsoft JhengHei" w:hAnsi="Microsoft JhengHei" w:cs="Microsoft JhengHei"/>
          <w:w w:val="80"/>
        </w:rPr>
        <w:t xml:space="preserve">=  </w:t>
      </w:r>
      <w:r>
        <w:rPr>
          <w:rFonts w:ascii="Microsoft JhengHei" w:eastAsia="Microsoft JhengHei" w:hAnsi="Microsoft JhengHei" w:cs="Microsoft JhengHei"/>
          <w:spacing w:val="38"/>
          <w:w w:val="80"/>
        </w:rPr>
        <w:t xml:space="preserve"> </w:t>
      </w:r>
      <w:r>
        <w:rPr>
          <w:rFonts w:ascii="Microsoft JhengHei" w:eastAsia="Microsoft JhengHei" w:hAnsi="Microsoft JhengHei" w:cs="Microsoft JhengHei"/>
          <w:w w:val="80"/>
        </w:rPr>
        <w:t xml:space="preserve">new  </w:t>
      </w:r>
      <w:r>
        <w:rPr>
          <w:rFonts w:ascii="Microsoft JhengHei" w:eastAsia="Microsoft JhengHei" w:hAnsi="Microsoft JhengHei" w:cs="Microsoft JhengHei"/>
          <w:spacing w:val="37"/>
          <w:w w:val="80"/>
        </w:rPr>
        <w:t xml:space="preserve"> </w:t>
      </w:r>
      <w:r>
        <w:rPr>
          <w:rFonts w:ascii="Microsoft JhengHei" w:eastAsia="Microsoft JhengHei" w:hAnsi="Microsoft JhengHei" w:cs="Microsoft JhengHei"/>
          <w:w w:val="80"/>
        </w:rPr>
        <w:t>BsonDocument();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drop.Add("Last</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Name",</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rPr>
        <w:t>"Smith");</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coll.Delete(drop);</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更新操作</w:t>
      </w:r>
    </w:p>
    <w:p w:rsidR="00D032B6" w:rsidRDefault="00D032B6">
      <w:pPr>
        <w:spacing w:before="8" w:line="100" w:lineRule="exact"/>
        <w:rPr>
          <w:sz w:val="10"/>
          <w:szCs w:val="10"/>
          <w:lang w:eastAsia="zh-CN"/>
        </w:rPr>
      </w:pPr>
    </w:p>
    <w:p w:rsidR="00D032B6" w:rsidRDefault="00A23879">
      <w:pPr>
        <w:pStyle w:val="BodyText"/>
        <w:spacing w:line="168" w:lineRule="auto"/>
        <w:ind w:left="1217"/>
        <w:rPr>
          <w:lang w:eastAsia="zh-CN"/>
        </w:rPr>
      </w:pPr>
      <w:r>
        <w:rPr>
          <w:w w:val="95"/>
          <w:lang w:eastAsia="zh-CN"/>
        </w:rPr>
        <w:t xml:space="preserve">构建相应的 </w:t>
      </w:r>
      <w:r>
        <w:rPr>
          <w:spacing w:val="16"/>
          <w:w w:val="95"/>
          <w:lang w:eastAsia="zh-CN"/>
        </w:rPr>
        <w:t xml:space="preserve"> </w:t>
      </w:r>
      <w:r>
        <w:rPr>
          <w:w w:val="95"/>
          <w:lang w:eastAsia="zh-CN"/>
        </w:rPr>
        <w:t xml:space="preserve">BsonDocument </w:t>
      </w:r>
      <w:r>
        <w:rPr>
          <w:spacing w:val="16"/>
          <w:w w:val="95"/>
          <w:lang w:eastAsia="zh-CN"/>
        </w:rPr>
        <w:t xml:space="preserve"> </w:t>
      </w:r>
      <w:r>
        <w:rPr>
          <w:w w:val="95"/>
          <w:lang w:eastAsia="zh-CN"/>
        </w:rPr>
        <w:t xml:space="preserve">对象，用于设置更新条件，你还可以创建 </w:t>
      </w:r>
      <w:r>
        <w:rPr>
          <w:spacing w:val="17"/>
          <w:w w:val="95"/>
          <w:lang w:eastAsia="zh-CN"/>
        </w:rPr>
        <w:t xml:space="preserve"> </w:t>
      </w:r>
      <w:r>
        <w:rPr>
          <w:w w:val="95"/>
          <w:lang w:eastAsia="zh-CN"/>
        </w:rPr>
        <w:t xml:space="preserve">DBQuery </w:t>
      </w:r>
      <w:r>
        <w:rPr>
          <w:spacing w:val="16"/>
          <w:w w:val="95"/>
          <w:lang w:eastAsia="zh-CN"/>
        </w:rPr>
        <w:t xml:space="preserve"> </w:t>
      </w:r>
      <w:r>
        <w:rPr>
          <w:w w:val="95"/>
          <w:lang w:eastAsia="zh-CN"/>
        </w:rPr>
        <w:t>对象封装所有的查询或</w:t>
      </w:r>
      <w:r>
        <w:rPr>
          <w:lang w:eastAsia="zh-CN"/>
        </w:rPr>
        <w:t xml:space="preserve"> 更新规则：</w:t>
      </w:r>
    </w:p>
    <w:p w:rsidR="00D032B6" w:rsidRDefault="00035F6E">
      <w:pPr>
        <w:pStyle w:val="BodyText"/>
        <w:spacing w:line="334" w:lineRule="exact"/>
        <w:ind w:left="1217"/>
        <w:rPr>
          <w:rFonts w:ascii="Microsoft JhengHei" w:eastAsia="Microsoft JhengHei" w:hAnsi="Microsoft JhengHei" w:cs="Microsoft JhengHei"/>
        </w:rPr>
      </w:pPr>
      <w:r w:rsidRPr="00035F6E">
        <w:pict>
          <v:group id="_x0000_s3086" style="position:absolute;left:0;text-align:left;margin-left:95.85pt;margin-top:5.55pt;width:459.45pt;height:106pt;z-index:-251829248;mso-position-horizontal-relative:page" coordorigin="1917,111" coordsize="9189,2120">
            <v:shape id="_x0000_s3087" style="position:absolute;left:1917;top:111;width:9189;height:2120" coordorigin="1917,111" coordsize="9189,2120" path="m1917,111r9189,l11106,2231r-9189,l1917,111xe" fillcolor="#efefef" stroked="f">
              <v:path arrowok="t"/>
            </v:shape>
            <w10:wrap anchorx="page"/>
          </v:group>
        </w:pict>
      </w:r>
      <w:r w:rsidR="00A23879">
        <w:rPr>
          <w:rFonts w:ascii="Microsoft JhengHei" w:eastAsia="Microsoft JhengHei" w:hAnsi="Microsoft JhengHei" w:cs="Microsoft JhengHei"/>
          <w:w w:val="85"/>
        </w:rPr>
        <w:t xml:space="preserve">DBQuery </w:t>
      </w:r>
      <w:r w:rsidR="00A23879">
        <w:rPr>
          <w:rFonts w:ascii="Microsoft JhengHei" w:eastAsia="Microsoft JhengHei" w:hAnsi="Microsoft JhengHei" w:cs="Microsoft JhengHei"/>
          <w:spacing w:val="34"/>
          <w:w w:val="85"/>
        </w:rPr>
        <w:t xml:space="preserve"> </w:t>
      </w:r>
      <w:r w:rsidR="00A23879">
        <w:rPr>
          <w:rFonts w:ascii="Microsoft JhengHei" w:eastAsia="Microsoft JhengHei" w:hAnsi="Microsoft JhengHei" w:cs="Microsoft JhengHei"/>
          <w:w w:val="85"/>
        </w:rPr>
        <w:t xml:space="preserve">query </w:t>
      </w:r>
      <w:r w:rsidR="00A23879">
        <w:rPr>
          <w:rFonts w:ascii="Microsoft JhengHei" w:eastAsia="Microsoft JhengHei" w:hAnsi="Microsoft JhengHei" w:cs="Microsoft JhengHei"/>
          <w:spacing w:val="34"/>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35"/>
          <w:w w:val="85"/>
        </w:rPr>
        <w:t xml:space="preserve"> </w:t>
      </w:r>
      <w:r w:rsidR="00A23879">
        <w:rPr>
          <w:rFonts w:ascii="Microsoft JhengHei" w:eastAsia="Microsoft JhengHei" w:hAnsi="Microsoft JhengHei" w:cs="Microsoft JhengHei"/>
          <w:w w:val="85"/>
        </w:rPr>
        <w:t xml:space="preserve">new </w:t>
      </w:r>
      <w:r w:rsidR="00A23879">
        <w:rPr>
          <w:rFonts w:ascii="Microsoft JhengHei" w:eastAsia="Microsoft JhengHei" w:hAnsi="Microsoft JhengHei" w:cs="Microsoft JhengHei"/>
          <w:spacing w:val="34"/>
          <w:w w:val="85"/>
        </w:rPr>
        <w:t xml:space="preserve"> </w:t>
      </w:r>
      <w:r w:rsidR="00A23879">
        <w:rPr>
          <w:rFonts w:ascii="Microsoft JhengHei" w:eastAsia="Microsoft JhengHei" w:hAnsi="Microsoft JhengHei" w:cs="Microsoft JhengHei"/>
          <w:w w:val="85"/>
        </w:rPr>
        <w:t>DBQuery();</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BsonDocument </w:t>
      </w:r>
      <w:r>
        <w:rPr>
          <w:rFonts w:ascii="Microsoft JhengHei" w:eastAsia="Microsoft JhengHei" w:hAnsi="Microsoft JhengHei" w:cs="Microsoft JhengHei"/>
          <w:spacing w:val="34"/>
          <w:w w:val="85"/>
        </w:rPr>
        <w:t xml:space="preserve"> </w:t>
      </w:r>
      <w:r>
        <w:rPr>
          <w:rFonts w:ascii="Microsoft JhengHei" w:eastAsia="Microsoft JhengHei" w:hAnsi="Microsoft JhengHei" w:cs="Microsoft JhengHei"/>
          <w:w w:val="85"/>
        </w:rPr>
        <w:t xml:space="preserve">updater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85"/>
        </w:rPr>
        <w:t>BsonDocument();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BsonDocument </w:t>
      </w:r>
      <w:r>
        <w:rPr>
          <w:rFonts w:ascii="Microsoft JhengHei" w:eastAsia="Microsoft JhengHei" w:hAnsi="Microsoft JhengHei" w:cs="Microsoft JhengHei"/>
          <w:spacing w:val="27"/>
          <w:w w:val="85"/>
        </w:rPr>
        <w:t xml:space="preserve"> </w:t>
      </w:r>
      <w:r>
        <w:rPr>
          <w:rFonts w:ascii="Microsoft JhengHei" w:eastAsia="Microsoft JhengHei" w:hAnsi="Microsoft JhengHei" w:cs="Microsoft JhengHei"/>
          <w:w w:val="85"/>
        </w:rPr>
        <w:t xml:space="preserve">matcher </w:t>
      </w:r>
      <w:r>
        <w:rPr>
          <w:rFonts w:ascii="Microsoft JhengHei" w:eastAsia="Microsoft JhengHei" w:hAnsi="Microsoft JhengHei" w:cs="Microsoft JhengHei"/>
          <w:spacing w:val="28"/>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28"/>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28"/>
          <w:w w:val="85"/>
        </w:rPr>
        <w:t xml:space="preserve"> </w:t>
      </w:r>
      <w:r>
        <w:rPr>
          <w:rFonts w:ascii="Microsoft JhengHei" w:eastAsia="Microsoft JhengHei" w:hAnsi="Microsoft JhengHei" w:cs="Microsoft JhengHei"/>
          <w:w w:val="85"/>
        </w:rPr>
        <w:t>BsonDocument();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BsonDocument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modifier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spacing w:val="6"/>
          <w:w w:val="85"/>
        </w:rPr>
        <w:t xml:space="preserve"> </w:t>
      </w:r>
      <w:r>
        <w:rPr>
          <w:rFonts w:ascii="Microsoft JhengHei" w:eastAsia="Microsoft JhengHei" w:hAnsi="Microsoft JhengHei" w:cs="Microsoft JhengHei"/>
          <w:w w:val="85"/>
        </w:rPr>
        <w:t xml:space="preserve">new  </w:t>
      </w:r>
      <w:r>
        <w:rPr>
          <w:rFonts w:ascii="Microsoft JhengHei" w:eastAsia="Microsoft JhengHei" w:hAnsi="Microsoft JhengHei" w:cs="Microsoft JhengHei"/>
          <w:spacing w:val="5"/>
          <w:w w:val="85"/>
        </w:rPr>
        <w:t xml:space="preserve"> </w:t>
      </w:r>
      <w:r>
        <w:rPr>
          <w:rFonts w:ascii="Microsoft JhengHei" w:eastAsia="Microsoft JhengHei" w:hAnsi="Microsoft JhengHei" w:cs="Microsoft JhengHei"/>
          <w:w w:val="85"/>
        </w:rPr>
        <w:t>BsonDocument();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updater.Add("Age",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25);</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modifier.Add("$set",</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updater);</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 xml:space="preserve">matcher.Add("First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Name",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"John");</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query.Matcher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matcher;</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query.Modifier   </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modifier;</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rPr>
        <w:t>dbc.Update(query);</w:t>
      </w:r>
    </w:p>
    <w:p w:rsidR="00D032B6" w:rsidRDefault="00D032B6">
      <w:pPr>
        <w:spacing w:line="217" w:lineRule="exact"/>
        <w:rPr>
          <w:rFonts w:ascii="Microsoft JhengHei" w:eastAsia="Microsoft JhengHei" w:hAnsi="Microsoft JhengHei" w:cs="Microsoft JhengHei"/>
        </w:rPr>
        <w:sectPr w:rsidR="00D032B6">
          <w:pgSz w:w="12240" w:h="15840"/>
          <w:pgMar w:top="900" w:right="12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897"/>
      </w:pPr>
      <w:r>
        <w:t>更新操作，如果没有满足</w:t>
      </w:r>
      <w:r>
        <w:rPr>
          <w:spacing w:val="-27"/>
        </w:rPr>
        <w:t xml:space="preserve"> </w:t>
      </w:r>
      <w:r>
        <w:t>matcher</w:t>
      </w:r>
      <w:r>
        <w:rPr>
          <w:spacing w:val="-27"/>
        </w:rPr>
        <w:t xml:space="preserve"> </w:t>
      </w:r>
      <w:r>
        <w:t>的条件，则插入此记录：</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084" style="position:absolute;left:0;text-align:left;margin-left:95.85pt;margin-top:4.75pt;width:459.45pt;height:10.6pt;z-index:-251828224;mso-position-horizontal-relative:page" coordorigin="1917,95" coordsize="9189,212">
            <v:shape id="_x0000_s308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dbc.Upsert(query);</w:t>
      </w:r>
    </w:p>
    <w:p w:rsidR="00D032B6" w:rsidRDefault="00A23879">
      <w:pPr>
        <w:pStyle w:val="BodyText"/>
        <w:spacing w:before="66"/>
        <w:ind w:left="613"/>
      </w:pPr>
      <w:bookmarkStart w:id="351" w:name="SQL_to_SequoiaDB_shell_to_C#"/>
      <w:bookmarkStart w:id="352" w:name="_bookmark163"/>
      <w:bookmarkEnd w:id="351"/>
      <w:bookmarkEnd w:id="352"/>
      <w:r>
        <w:rPr>
          <w:w w:val="95"/>
        </w:rPr>
        <w:t>SQL</w:t>
      </w:r>
      <w:r>
        <w:rPr>
          <w:spacing w:val="-14"/>
          <w:w w:val="95"/>
        </w:rPr>
        <w:t xml:space="preserve"> </w:t>
      </w:r>
      <w:r>
        <w:rPr>
          <w:w w:val="95"/>
        </w:rPr>
        <w:t>to</w:t>
      </w:r>
      <w:r>
        <w:rPr>
          <w:spacing w:val="-14"/>
          <w:w w:val="95"/>
        </w:rPr>
        <w:t xml:space="preserve"> </w:t>
      </w:r>
      <w:r>
        <w:rPr>
          <w:w w:val="95"/>
        </w:rPr>
        <w:t>SequoiaDB</w:t>
      </w:r>
      <w:r>
        <w:rPr>
          <w:spacing w:val="-14"/>
          <w:w w:val="95"/>
        </w:rPr>
        <w:t xml:space="preserve"> </w:t>
      </w:r>
      <w:r>
        <w:rPr>
          <w:w w:val="95"/>
        </w:rPr>
        <w:t>shell</w:t>
      </w:r>
      <w:r>
        <w:rPr>
          <w:spacing w:val="-13"/>
          <w:w w:val="95"/>
        </w:rPr>
        <w:t xml:space="preserve"> </w:t>
      </w:r>
      <w:r>
        <w:rPr>
          <w:w w:val="95"/>
        </w:rPr>
        <w:t>to</w:t>
      </w:r>
      <w:r>
        <w:rPr>
          <w:spacing w:val="-14"/>
          <w:w w:val="95"/>
        </w:rPr>
        <w:t xml:space="preserve"> </w:t>
      </w:r>
      <w:r>
        <w:rPr>
          <w:w w:val="95"/>
        </w:rPr>
        <w:t>C#</w:t>
      </w:r>
    </w:p>
    <w:p w:rsidR="00D032B6" w:rsidRDefault="00D032B6">
      <w:pPr>
        <w:spacing w:before="5" w:line="100" w:lineRule="exact"/>
        <w:rPr>
          <w:sz w:val="10"/>
          <w:szCs w:val="10"/>
        </w:rPr>
      </w:pPr>
    </w:p>
    <w:p w:rsidR="00D032B6" w:rsidRDefault="00035F6E">
      <w:pPr>
        <w:pStyle w:val="BodyText"/>
        <w:spacing w:line="168" w:lineRule="auto"/>
        <w:ind w:left="613" w:right="107"/>
      </w:pPr>
      <w:r>
        <w:pict>
          <v:shape id="_x0000_s3083" type="#_x0000_t202" style="position:absolute;left:0;text-align:left;margin-left:81.2pt;margin-top:28.05pt;width:475.1pt;height:163pt;z-index:-251827200;mso-position-horizontal-relative:page" filled="f" stroked="f">
            <v:textbox style="mso-next-textbox:#_x0000_s3083" inset="0,0,0,0">
              <w:txbxContent>
                <w:tbl>
                  <w:tblPr>
                    <w:tblW w:w="0" w:type="auto"/>
                    <w:tblLayout w:type="fixed"/>
                    <w:tblCellMar>
                      <w:left w:w="0" w:type="dxa"/>
                      <w:right w:w="0" w:type="dxa"/>
                    </w:tblCellMar>
                    <w:tblLook w:val="01E0"/>
                  </w:tblPr>
                  <w:tblGrid>
                    <w:gridCol w:w="3074"/>
                    <w:gridCol w:w="3241"/>
                    <w:gridCol w:w="3157"/>
                  </w:tblGrid>
                  <w:tr w:rsidR="00801E25">
                    <w:trPr>
                      <w:trHeight w:hRule="exact" w:val="228"/>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Driver</w:t>
                        </w:r>
                      </w:p>
                    </w:tc>
                  </w:tr>
                  <w:tr w:rsidR="00801E25">
                    <w:trPr>
                      <w:trHeight w:hRule="exact" w:val="456"/>
                    </w:trPr>
                    <w:tc>
                      <w:tcPr>
                        <w:tcW w:w="3074"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values(1,-1)</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students</w:t>
                        </w:r>
                      </w:p>
                    </w:tc>
                    <w:tc>
                      <w:tcPr>
                        <w:tcW w:w="3241" w:type="dxa"/>
                        <w:tcBorders>
                          <w:top w:val="single" w:sz="8" w:space="0" w:color="000000"/>
                          <w:left w:val="nil"/>
                          <w:bottom w:val="single" w:sz="8" w:space="0" w:color="000000"/>
                          <w:right w:val="nil"/>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db.foo.bar.insert({a:1,b:-1})</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db.foo.bar.find(null,{a:"",b:""})</w:t>
                        </w:r>
                      </w:p>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bar.insert("{'a':1,'b':-1}")</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tc>
                  </w:tr>
                  <w:tr w:rsidR="00801E25">
                    <w:trPr>
                      <w:trHeight w:hRule="exact" w:val="233"/>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students</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bar.query()</w:t>
                        </w:r>
                      </w:p>
                    </w:tc>
                  </w:tr>
                  <w:tr w:rsidR="00801E25">
                    <w:trPr>
                      <w:trHeight w:hRule="exact" w:val="614"/>
                    </w:trPr>
                    <w:tc>
                      <w:tcPr>
                        <w:tcW w:w="3074"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age=20</w:t>
                        </w:r>
                      </w:p>
                      <w:p w:rsidR="00801E25" w:rsidRDefault="00801E25">
                        <w:pPr>
                          <w:pStyle w:val="TableParagraph"/>
                          <w:spacing w:before="49" w:line="168" w:lineRule="auto"/>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w w:val="91"/>
                            <w:sz w:val="14"/>
                            <w:szCs w:val="14"/>
                          </w:rPr>
                          <w:t xml:space="preserve"> </w:t>
                        </w:r>
                        <w:r>
                          <w:rPr>
                            <w:rFonts w:ascii="微软雅黑" w:eastAsia="微软雅黑" w:hAnsi="微软雅黑" w:cs="微软雅黑"/>
                            <w:w w:val="95"/>
                            <w:sz w:val="14"/>
                            <w:szCs w:val="14"/>
                          </w:rPr>
                          <w:t>name</w:t>
                        </w:r>
                      </w:p>
                    </w:tc>
                    <w:tc>
                      <w:tcPr>
                        <w:tcW w:w="3241" w:type="dxa"/>
                        <w:tcBorders>
                          <w:top w:val="single" w:sz="8" w:space="0" w:color="000000"/>
                          <w:left w:val="nil"/>
                          <w:bottom w:val="single" w:sz="8" w:space="0" w:color="000000"/>
                          <w:right w:val="nil"/>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bar.query("{'age':20}",</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bar.query("{'age':20}",</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tc>
                  </w:tr>
                  <w:tr w:rsidR="00801E25">
                    <w:trPr>
                      <w:trHeight w:hRule="exact" w:val="401"/>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before="3" w:line="168"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r>
                          <w:rPr>
                            <w:rFonts w:ascii="微软雅黑" w:eastAsia="微软雅黑" w:hAnsi="微软雅黑" w:cs="微软雅黑"/>
                            <w:w w:val="94"/>
                            <w:sz w:val="14"/>
                            <w:szCs w:val="14"/>
                          </w:rPr>
                          <w:t xml:space="preserve"> </w:t>
                        </w:r>
                        <w:r>
                          <w:rPr>
                            <w:rFonts w:ascii="微软雅黑" w:eastAsia="微软雅黑" w:hAnsi="微软雅黑" w:cs="微软雅黑"/>
                            <w:w w:val="95"/>
                            <w:sz w:val="14"/>
                            <w:szCs w:val="14"/>
                          </w:rPr>
                          <w:t>age&lt;30</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bar.query("{'age':{'$gt':20,'$lt':30}}",</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p>
                    </w:tc>
                  </w:tr>
                  <w:tr w:rsidR="00801E25">
                    <w:trPr>
                      <w:trHeight w:hRule="exact" w:val="401"/>
                    </w:trPr>
                    <w:tc>
                      <w:tcPr>
                        <w:tcW w:w="3074"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tc>
                    <w:tc>
                      <w:tcPr>
                        <w:tcW w:w="3241"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801E25" w:rsidRDefault="00801E25">
                        <w:pPr>
                          <w:pStyle w:val="TableParagraph"/>
                          <w:spacing w:line="16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{name:1},false)</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bar.createIndex("testIndex",</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false,</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false)</w:t>
                        </w:r>
                      </w:p>
                    </w:tc>
                  </w:tr>
                  <w:tr w:rsidR="00801E25">
                    <w:trPr>
                      <w:trHeight w:hRule="exact" w:val="451"/>
                    </w:trPr>
                    <w:tc>
                      <w:tcPr>
                        <w:tcW w:w="3074"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241" w:type="dxa"/>
                        <w:tcBorders>
                          <w:top w:val="single" w:sz="8" w:space="0" w:color="000000"/>
                          <w:left w:val="nil"/>
                          <w:bottom w:val="single" w:sz="8" w:space="0" w:color="000000"/>
                          <w:right w:val="nil"/>
                        </w:tcBorders>
                      </w:tcPr>
                      <w:p w:rsidR="00801E25" w:rsidRDefault="00801E25">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p w:rsidR="00801E25" w:rsidRDefault="00801E25">
                        <w:pPr>
                          <w:pStyle w:val="TableParagraph"/>
                          <w:spacing w:line="22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bar.query("",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10,</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20)</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bar.getCount("{'age':{'$gt':20}}")</w:t>
                        </w:r>
                      </w:p>
                    </w:tc>
                  </w:tr>
                  <w:tr w:rsidR="00801E25">
                    <w:trPr>
                      <w:trHeight w:hRule="exact" w:val="456"/>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bar.update("{'b':-1}",</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"{'$inc':{'a':2}}",</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p>
                      <w:p w:rsidR="00801E25" w:rsidRDefault="00801E25">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bar.delete("{'a':1}")</w:t>
                        </w:r>
                      </w:p>
                    </w:tc>
                  </w:tr>
                </w:tbl>
                <w:p w:rsidR="00801E25" w:rsidRDefault="00801E25"/>
              </w:txbxContent>
            </v:textbox>
            <w10:wrap anchorx="page"/>
          </v:shape>
        </w:pict>
      </w:r>
      <w:r w:rsidR="00A23879">
        <w:rPr>
          <w:w w:val="95"/>
        </w:rPr>
        <w:t>SequoiaDB</w:t>
      </w:r>
      <w:r w:rsidR="00A23879">
        <w:rPr>
          <w:spacing w:val="30"/>
          <w:w w:val="95"/>
        </w:rPr>
        <w:t xml:space="preserve"> </w:t>
      </w:r>
      <w:r w:rsidR="00A23879">
        <w:rPr>
          <w:w w:val="95"/>
        </w:rPr>
        <w:t>的查询用</w:t>
      </w:r>
      <w:r w:rsidR="00A23879">
        <w:rPr>
          <w:spacing w:val="31"/>
          <w:w w:val="95"/>
        </w:rPr>
        <w:t xml:space="preserve"> </w:t>
      </w:r>
      <w:r w:rsidR="00A23879">
        <w:rPr>
          <w:w w:val="95"/>
        </w:rPr>
        <w:t>json（bson）对象表示，下表以例子的形式显示了</w:t>
      </w:r>
      <w:r w:rsidR="00A23879">
        <w:rPr>
          <w:spacing w:val="31"/>
          <w:w w:val="95"/>
        </w:rPr>
        <w:t xml:space="preserve"> </w:t>
      </w:r>
      <w:r w:rsidR="00A23879">
        <w:rPr>
          <w:w w:val="95"/>
        </w:rPr>
        <w:t>SQL</w:t>
      </w:r>
      <w:r w:rsidR="00A23879">
        <w:rPr>
          <w:spacing w:val="31"/>
          <w:w w:val="95"/>
        </w:rPr>
        <w:t xml:space="preserve"> </w:t>
      </w:r>
      <w:r w:rsidR="00A23879">
        <w:rPr>
          <w:w w:val="95"/>
        </w:rPr>
        <w:t>语句，SequoiaDB</w:t>
      </w:r>
      <w:r w:rsidR="00A23879">
        <w:rPr>
          <w:spacing w:val="31"/>
          <w:w w:val="95"/>
        </w:rPr>
        <w:t xml:space="preserve"> </w:t>
      </w:r>
      <w:r w:rsidR="00A23879">
        <w:rPr>
          <w:w w:val="95"/>
        </w:rPr>
        <w:t>shell</w:t>
      </w:r>
      <w:r w:rsidR="00A23879">
        <w:rPr>
          <w:spacing w:val="31"/>
          <w:w w:val="95"/>
        </w:rPr>
        <w:t xml:space="preserve"> </w:t>
      </w:r>
      <w:r w:rsidR="00A23879">
        <w:rPr>
          <w:w w:val="95"/>
        </w:rPr>
        <w:t>语句和</w:t>
      </w:r>
      <w:r w:rsidR="00A23879">
        <w:t xml:space="preserve"> </w:t>
      </w:r>
      <w:r w:rsidR="00A23879">
        <w:rPr>
          <w:w w:val="95"/>
        </w:rPr>
        <w:t>SequoiaDB</w:t>
      </w:r>
      <w:r w:rsidR="00A23879">
        <w:rPr>
          <w:spacing w:val="45"/>
          <w:w w:val="95"/>
        </w:rPr>
        <w:t xml:space="preserve"> </w:t>
      </w:r>
      <w:r w:rsidR="00A23879">
        <w:rPr>
          <w:w w:val="95"/>
        </w:rPr>
        <w:t>C#</w:t>
      </w:r>
      <w:r w:rsidR="00A23879">
        <w:rPr>
          <w:spacing w:val="45"/>
          <w:w w:val="95"/>
        </w:rPr>
        <w:t xml:space="preserve"> </w:t>
      </w:r>
      <w:r w:rsidR="00A23879">
        <w:rPr>
          <w:w w:val="95"/>
        </w:rPr>
        <w:t>驱动程序语法之间的对照。</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4" w:line="200" w:lineRule="exact"/>
        <w:rPr>
          <w:sz w:val="20"/>
          <w:szCs w:val="20"/>
        </w:rPr>
      </w:pPr>
    </w:p>
    <w:p w:rsidR="00D032B6" w:rsidRDefault="00A23879">
      <w:pPr>
        <w:tabs>
          <w:tab w:val="left" w:pos="3821"/>
        </w:tabs>
        <w:spacing w:before="29" w:line="228" w:lineRule="exact"/>
        <w:ind w:left="663" w:right="4431"/>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b=-1</w:t>
      </w:r>
      <w:r>
        <w:rPr>
          <w:rFonts w:ascii="微软雅黑" w:eastAsia="微软雅黑" w:hAnsi="微软雅黑" w:cs="微软雅黑"/>
          <w:w w:val="95"/>
          <w:sz w:val="14"/>
          <w:szCs w:val="14"/>
        </w:rPr>
        <w:tab/>
        <w:t>db.foo.bar.update({$set:{a:2}},{b:-1})</w:t>
      </w:r>
      <w:r>
        <w:rPr>
          <w:rFonts w:ascii="微软雅黑" w:eastAsia="微软雅黑" w:hAnsi="微软雅黑" w:cs="微软雅黑"/>
          <w:w w:val="96"/>
          <w:sz w:val="14"/>
          <w:szCs w:val="14"/>
        </w:rPr>
        <w:t xml:space="preserve"> </w:t>
      </w:r>
      <w:r>
        <w:rPr>
          <w:rFonts w:ascii="微软雅黑" w:eastAsia="微软雅黑" w:hAnsi="微软雅黑" w:cs="微软雅黑"/>
          <w:w w:val="95"/>
          <w:sz w:val="14"/>
          <w:szCs w:val="14"/>
        </w:rPr>
        <w:t>delete</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a=1</w:t>
      </w:r>
      <w:r>
        <w:rPr>
          <w:rFonts w:ascii="微软雅黑" w:eastAsia="微软雅黑" w:hAnsi="微软雅黑" w:cs="微软雅黑"/>
          <w:w w:val="95"/>
          <w:sz w:val="14"/>
          <w:szCs w:val="14"/>
        </w:rPr>
        <w:tab/>
        <w:t>db.foo.bar.remove({a:1})</w:t>
      </w:r>
    </w:p>
    <w:p w:rsidR="00D032B6" w:rsidRDefault="00D032B6">
      <w:pPr>
        <w:spacing w:before="5" w:line="140" w:lineRule="exact"/>
        <w:rPr>
          <w:sz w:val="14"/>
          <w:szCs w:val="14"/>
        </w:rPr>
      </w:pPr>
    </w:p>
    <w:p w:rsidR="00D032B6" w:rsidRDefault="00A23879">
      <w:pPr>
        <w:pStyle w:val="BodyText"/>
        <w:spacing w:line="312" w:lineRule="exact"/>
        <w:ind w:left="613"/>
        <w:rPr>
          <w:lang w:eastAsia="zh-CN"/>
        </w:rPr>
      </w:pPr>
      <w:bookmarkStart w:id="353" w:name="C#_API"/>
      <w:bookmarkEnd w:id="353"/>
      <w:r>
        <w:rPr>
          <w:w w:val="95"/>
          <w:lang w:eastAsia="zh-CN"/>
        </w:rPr>
        <w:t>C#</w:t>
      </w:r>
      <w:r>
        <w:rPr>
          <w:spacing w:val="-8"/>
          <w:w w:val="95"/>
          <w:lang w:eastAsia="zh-CN"/>
        </w:rPr>
        <w:t xml:space="preserve"> </w:t>
      </w:r>
      <w:r>
        <w:rPr>
          <w:w w:val="95"/>
          <w:lang w:eastAsia="zh-CN"/>
        </w:rPr>
        <w:t>API</w:t>
      </w:r>
    </w:p>
    <w:p w:rsidR="00D032B6" w:rsidRDefault="00A23879">
      <w:pPr>
        <w:pStyle w:val="BodyText"/>
        <w:spacing w:before="18"/>
        <w:ind w:left="613"/>
        <w:rPr>
          <w:lang w:eastAsia="zh-CN"/>
        </w:rPr>
      </w:pPr>
      <w:r>
        <w:rPr>
          <w:lang w:eastAsia="zh-CN"/>
        </w:rPr>
        <w:t>此部分是相关</w:t>
      </w:r>
      <w:r>
        <w:rPr>
          <w:spacing w:val="-16"/>
          <w:lang w:eastAsia="zh-CN"/>
        </w:rPr>
        <w:t xml:space="preserve"> </w:t>
      </w:r>
      <w:r>
        <w:rPr>
          <w:lang w:eastAsia="zh-CN"/>
        </w:rPr>
        <w:t>C#</w:t>
      </w:r>
      <w:r>
        <w:rPr>
          <w:spacing w:val="-15"/>
          <w:lang w:eastAsia="zh-CN"/>
        </w:rPr>
        <w:t xml:space="preserve"> </w:t>
      </w:r>
      <w:r>
        <w:rPr>
          <w:lang w:eastAsia="zh-CN"/>
        </w:rPr>
        <w:t>的</w:t>
      </w:r>
      <w:r>
        <w:rPr>
          <w:spacing w:val="-15"/>
          <w:lang w:eastAsia="zh-CN"/>
        </w:rPr>
        <w:t xml:space="preserve"> </w:t>
      </w:r>
      <w:r>
        <w:rPr>
          <w:lang w:eastAsia="zh-CN"/>
        </w:rPr>
        <w:t>API</w:t>
      </w:r>
      <w:r>
        <w:rPr>
          <w:spacing w:val="-15"/>
          <w:lang w:eastAsia="zh-CN"/>
        </w:rPr>
        <w:t xml:space="preserve"> </w:t>
      </w:r>
      <w:r>
        <w:rPr>
          <w:lang w:eastAsia="zh-CN"/>
        </w:rPr>
        <w:t>文档。</w:t>
      </w:r>
    </w:p>
    <w:p w:rsidR="00D032B6" w:rsidRDefault="00A23879">
      <w:pPr>
        <w:pStyle w:val="BodyText"/>
        <w:spacing w:before="18"/>
        <w:ind w:left="613"/>
        <w:rPr>
          <w:lang w:eastAsia="zh-CN"/>
        </w:rPr>
      </w:pPr>
      <w:r>
        <w:rPr>
          <w:color w:val="0000FF"/>
          <w:w w:val="95"/>
          <w:lang w:eastAsia="zh-CN"/>
        </w:rPr>
        <w:t>C#</w:t>
      </w:r>
      <w:r>
        <w:rPr>
          <w:color w:val="0000FF"/>
          <w:spacing w:val="-8"/>
          <w:w w:val="95"/>
          <w:lang w:eastAsia="zh-CN"/>
        </w:rPr>
        <w:t xml:space="preserve"> </w:t>
      </w:r>
      <w:r>
        <w:rPr>
          <w:color w:val="0000FF"/>
          <w:w w:val="95"/>
          <w:lang w:eastAsia="zh-CN"/>
        </w:rPr>
        <w:t>API</w:t>
      </w:r>
    </w:p>
    <w:p w:rsidR="00D032B6" w:rsidRDefault="00D032B6">
      <w:pPr>
        <w:spacing w:before="9" w:line="190" w:lineRule="exact"/>
        <w:rPr>
          <w:sz w:val="19"/>
          <w:szCs w:val="19"/>
          <w:lang w:eastAsia="zh-CN"/>
        </w:rPr>
      </w:pPr>
    </w:p>
    <w:p w:rsidR="00D032B6" w:rsidRDefault="00A23879">
      <w:pPr>
        <w:pStyle w:val="BodyText"/>
        <w:ind w:left="613"/>
        <w:rPr>
          <w:lang w:eastAsia="zh-CN"/>
        </w:rPr>
      </w:pPr>
      <w:r>
        <w:rPr>
          <w:lang w:eastAsia="zh-CN"/>
        </w:rPr>
        <w:t>历史更新情况：</w:t>
      </w:r>
    </w:p>
    <w:p w:rsidR="00D032B6" w:rsidRDefault="00D032B6">
      <w:pPr>
        <w:spacing w:before="5" w:line="110" w:lineRule="exact"/>
        <w:rPr>
          <w:sz w:val="11"/>
          <w:szCs w:val="11"/>
          <w:lang w:eastAsia="zh-CN"/>
        </w:rPr>
      </w:pPr>
    </w:p>
    <w:p w:rsidR="00D032B6" w:rsidRDefault="00A23879">
      <w:pPr>
        <w:pStyle w:val="Heading4"/>
        <w:ind w:left="0" w:right="9011"/>
        <w:jc w:val="center"/>
        <w:rPr>
          <w:lang w:eastAsia="zh-CN"/>
        </w:rPr>
      </w:pPr>
      <w:bookmarkStart w:id="354" w:name="_bookmark164"/>
      <w:bookmarkEnd w:id="354"/>
      <w:r>
        <w:rPr>
          <w:w w:val="95"/>
          <w:lang w:eastAsia="zh-CN"/>
        </w:rPr>
        <w:t>Python</w:t>
      </w:r>
      <w:r>
        <w:rPr>
          <w:spacing w:val="2"/>
          <w:w w:val="95"/>
          <w:lang w:eastAsia="zh-CN"/>
        </w:rPr>
        <w:t xml:space="preserve"> </w:t>
      </w:r>
      <w:r>
        <w:rPr>
          <w:w w:val="95"/>
          <w:lang w:eastAsia="zh-CN"/>
        </w:rPr>
        <w:t>驱动</w:t>
      </w:r>
    </w:p>
    <w:p w:rsidR="00D032B6" w:rsidRDefault="00A23879">
      <w:pPr>
        <w:pStyle w:val="BodyText"/>
        <w:spacing w:before="21"/>
        <w:ind w:left="613"/>
        <w:rPr>
          <w:lang w:eastAsia="zh-CN"/>
        </w:rPr>
      </w:pPr>
      <w:r>
        <w:rPr>
          <w:lang w:eastAsia="zh-CN"/>
        </w:rPr>
        <w:t>本节介绍</w:t>
      </w:r>
      <w:r>
        <w:rPr>
          <w:spacing w:val="-31"/>
          <w:lang w:eastAsia="zh-CN"/>
        </w:rPr>
        <w:t xml:space="preserve"> </w:t>
      </w:r>
      <w:r>
        <w:rPr>
          <w:lang w:eastAsia="zh-CN"/>
        </w:rPr>
        <w:t>Python</w:t>
      </w:r>
      <w:r>
        <w:rPr>
          <w:spacing w:val="-31"/>
          <w:lang w:eastAsia="zh-CN"/>
        </w:rPr>
        <w:t xml:space="preserve"> </w:t>
      </w:r>
      <w:r>
        <w:rPr>
          <w:lang w:eastAsia="zh-CN"/>
        </w:rPr>
        <w:t>的相关驱动信息。</w:t>
      </w:r>
    </w:p>
    <w:p w:rsidR="00D032B6" w:rsidRDefault="00035F6E">
      <w:pPr>
        <w:pStyle w:val="BodyText"/>
        <w:spacing w:before="18"/>
        <w:ind w:left="613"/>
      </w:pPr>
      <w:hyperlink w:anchor="_bookmark165" w:history="1">
        <w:r w:rsidR="00A23879">
          <w:rPr>
            <w:color w:val="0000FF"/>
            <w:w w:val="95"/>
          </w:rPr>
          <w:t>Python</w:t>
        </w:r>
        <w:r w:rsidR="00A23879">
          <w:rPr>
            <w:color w:val="0000FF"/>
            <w:spacing w:val="2"/>
            <w:w w:val="95"/>
          </w:rPr>
          <w:t xml:space="preserve"> </w:t>
        </w:r>
        <w:r w:rsidR="00A23879">
          <w:rPr>
            <w:color w:val="0000FF"/>
            <w:w w:val="95"/>
          </w:rPr>
          <w:t>驱动</w:t>
        </w:r>
      </w:hyperlink>
    </w:p>
    <w:p w:rsidR="00D032B6" w:rsidRDefault="00035F6E">
      <w:pPr>
        <w:pStyle w:val="BodyText"/>
        <w:spacing w:before="18" w:line="253" w:lineRule="auto"/>
        <w:ind w:left="613" w:right="7968"/>
      </w:pPr>
      <w:hyperlink w:anchor="_bookmark166" w:history="1">
        <w:r w:rsidR="00A23879">
          <w:rPr>
            <w:color w:val="0000FF"/>
            <w:w w:val="95"/>
          </w:rPr>
          <w:t>Python</w:t>
        </w:r>
        <w:r w:rsidR="00A23879">
          <w:rPr>
            <w:color w:val="0000FF"/>
            <w:spacing w:val="42"/>
            <w:w w:val="95"/>
          </w:rPr>
          <w:t xml:space="preserve"> </w:t>
        </w:r>
        <w:r w:rsidR="00A23879">
          <w:rPr>
            <w:color w:val="0000FF"/>
            <w:w w:val="95"/>
          </w:rPr>
          <w:t>开发环境搭建</w:t>
        </w:r>
      </w:hyperlink>
      <w:r w:rsidR="00A23879">
        <w:rPr>
          <w:color w:val="0000FF"/>
        </w:rPr>
        <w:t xml:space="preserve"> </w:t>
      </w:r>
      <w:hyperlink w:anchor="_bookmark167" w:history="1">
        <w:r w:rsidR="00A23879">
          <w:rPr>
            <w:color w:val="0000FF"/>
            <w:w w:val="95"/>
          </w:rPr>
          <w:t>Python</w:t>
        </w:r>
        <w:r w:rsidR="00A23879">
          <w:rPr>
            <w:color w:val="0000FF"/>
            <w:spacing w:val="22"/>
            <w:w w:val="95"/>
          </w:rPr>
          <w:t xml:space="preserve"> </w:t>
        </w:r>
        <w:r w:rsidR="00A23879">
          <w:rPr>
            <w:color w:val="0000FF"/>
            <w:w w:val="95"/>
          </w:rPr>
          <w:t>开发基础</w:t>
        </w:r>
      </w:hyperlink>
    </w:p>
    <w:p w:rsidR="00D032B6" w:rsidRDefault="00035F6E">
      <w:pPr>
        <w:pStyle w:val="BodyText"/>
        <w:spacing w:before="4" w:line="253" w:lineRule="auto"/>
        <w:ind w:left="613" w:right="6852"/>
      </w:pPr>
      <w:hyperlink w:anchor="_bookmark168" w:history="1">
        <w:r w:rsidR="00A23879">
          <w:rPr>
            <w:color w:val="0000FF"/>
            <w:w w:val="95"/>
          </w:rPr>
          <w:t>SQL</w:t>
        </w:r>
        <w:r w:rsidR="00A23879">
          <w:rPr>
            <w:color w:val="0000FF"/>
            <w:spacing w:val="-17"/>
            <w:w w:val="95"/>
          </w:rPr>
          <w:t xml:space="preserve"> </w:t>
        </w:r>
        <w:r w:rsidR="00A23879">
          <w:rPr>
            <w:color w:val="0000FF"/>
            <w:w w:val="95"/>
          </w:rPr>
          <w:t>to</w:t>
        </w:r>
        <w:r w:rsidR="00A23879">
          <w:rPr>
            <w:color w:val="0000FF"/>
            <w:spacing w:val="-16"/>
            <w:w w:val="95"/>
          </w:rPr>
          <w:t xml:space="preserve"> </w:t>
        </w:r>
        <w:r w:rsidR="00A23879">
          <w:rPr>
            <w:color w:val="0000FF"/>
            <w:w w:val="95"/>
          </w:rPr>
          <w:t>SequoiaDB</w:t>
        </w:r>
        <w:r w:rsidR="00A23879">
          <w:rPr>
            <w:color w:val="0000FF"/>
            <w:spacing w:val="-17"/>
            <w:w w:val="95"/>
          </w:rPr>
          <w:t xml:space="preserve"> </w:t>
        </w:r>
        <w:r w:rsidR="00A23879">
          <w:rPr>
            <w:color w:val="0000FF"/>
            <w:w w:val="95"/>
          </w:rPr>
          <w:t>shell</w:t>
        </w:r>
        <w:r w:rsidR="00A23879">
          <w:rPr>
            <w:color w:val="0000FF"/>
            <w:spacing w:val="-16"/>
            <w:w w:val="95"/>
          </w:rPr>
          <w:t xml:space="preserve"> </w:t>
        </w:r>
        <w:r w:rsidR="00A23879">
          <w:rPr>
            <w:color w:val="0000FF"/>
            <w:w w:val="95"/>
          </w:rPr>
          <w:t>to</w:t>
        </w:r>
        <w:r w:rsidR="00A23879">
          <w:rPr>
            <w:color w:val="0000FF"/>
            <w:spacing w:val="-16"/>
            <w:w w:val="95"/>
          </w:rPr>
          <w:t xml:space="preserve"> </w:t>
        </w:r>
        <w:r w:rsidR="00A23879">
          <w:rPr>
            <w:color w:val="0000FF"/>
            <w:w w:val="95"/>
          </w:rPr>
          <w:t>Python</w:t>
        </w:r>
      </w:hyperlink>
      <w:r w:rsidR="00A23879">
        <w:rPr>
          <w:color w:val="0000FF"/>
          <w:w w:val="93"/>
        </w:rPr>
        <w:t xml:space="preserve"> </w:t>
      </w:r>
      <w:r w:rsidR="00A23879">
        <w:rPr>
          <w:color w:val="0000FF"/>
          <w:w w:val="95"/>
        </w:rPr>
        <w:t>Python</w:t>
      </w:r>
      <w:r w:rsidR="00A23879">
        <w:rPr>
          <w:color w:val="0000FF"/>
          <w:spacing w:val="-21"/>
          <w:w w:val="95"/>
        </w:rPr>
        <w:t xml:space="preserve"> </w:t>
      </w:r>
      <w:r w:rsidR="00A23879">
        <w:rPr>
          <w:color w:val="0000FF"/>
          <w:w w:val="95"/>
        </w:rPr>
        <w:t>API</w:t>
      </w:r>
    </w:p>
    <w:p w:rsidR="00D032B6" w:rsidRDefault="00A23879">
      <w:pPr>
        <w:pStyle w:val="BodyText"/>
        <w:spacing w:before="84"/>
        <w:ind w:left="613"/>
      </w:pPr>
      <w:bookmarkStart w:id="355" w:name="Python_驱动"/>
      <w:bookmarkStart w:id="356" w:name="_bookmark165"/>
      <w:bookmarkEnd w:id="355"/>
      <w:bookmarkEnd w:id="356"/>
      <w:r>
        <w:rPr>
          <w:w w:val="95"/>
        </w:rPr>
        <w:t>Python</w:t>
      </w:r>
      <w:r>
        <w:rPr>
          <w:spacing w:val="2"/>
          <w:w w:val="95"/>
        </w:rPr>
        <w:t xml:space="preserve"> </w:t>
      </w:r>
      <w:r>
        <w:rPr>
          <w:w w:val="95"/>
        </w:rPr>
        <w:t>驱动</w:t>
      </w:r>
    </w:p>
    <w:p w:rsidR="00D032B6" w:rsidRDefault="00D032B6">
      <w:pPr>
        <w:spacing w:before="9" w:line="190" w:lineRule="exact"/>
        <w:rPr>
          <w:sz w:val="19"/>
          <w:szCs w:val="19"/>
        </w:rPr>
      </w:pPr>
    </w:p>
    <w:p w:rsidR="00D032B6" w:rsidRDefault="00A23879">
      <w:pPr>
        <w:pStyle w:val="BodyText"/>
        <w:ind w:left="613"/>
      </w:pPr>
      <w:r>
        <w:t>概述</w:t>
      </w:r>
    </w:p>
    <w:p w:rsidR="00D032B6" w:rsidRDefault="00D032B6">
      <w:pPr>
        <w:spacing w:before="5" w:line="100" w:lineRule="exact"/>
        <w:rPr>
          <w:sz w:val="10"/>
          <w:szCs w:val="10"/>
        </w:rPr>
      </w:pPr>
    </w:p>
    <w:p w:rsidR="00D032B6" w:rsidRDefault="00A23879">
      <w:pPr>
        <w:pStyle w:val="BodyText"/>
        <w:spacing w:line="168" w:lineRule="auto"/>
        <w:ind w:left="613" w:right="410"/>
        <w:rPr>
          <w:lang w:eastAsia="zh-CN"/>
        </w:rPr>
      </w:pPr>
      <w:r>
        <w:rPr>
          <w:w w:val="95"/>
        </w:rPr>
        <w:t xml:space="preserve">Python       </w:t>
      </w:r>
      <w:r>
        <w:rPr>
          <w:spacing w:val="8"/>
          <w:w w:val="95"/>
        </w:rPr>
        <w:t xml:space="preserve"> </w:t>
      </w:r>
      <w:r>
        <w:rPr>
          <w:w w:val="95"/>
        </w:rPr>
        <w:t>客户端驱动提供了数据库操作和集群操作的接口。数据库操作包括数据库的连接，用户的创建删</w:t>
      </w:r>
      <w:r>
        <w:t xml:space="preserve"> 除，数据的增删改查，索引的创建删除，快照的获取与重置，以及集合与集合空间的创建删除操作等操作。 </w:t>
      </w:r>
      <w:r>
        <w:rPr>
          <w:lang w:eastAsia="zh-CN"/>
        </w:rPr>
        <w:t>集群操作包括管理分区组和数据节点的各种操作，譬如启动、停止分区组，启动、停止数据节点，获取主从 数据节点，集合分区等。更多参考</w:t>
      </w:r>
      <w:r>
        <w:rPr>
          <w:spacing w:val="-30"/>
          <w:lang w:eastAsia="zh-CN"/>
        </w:rPr>
        <w:t xml:space="preserve"> </w:t>
      </w:r>
      <w:r>
        <w:rPr>
          <w:color w:val="0000FF"/>
          <w:lang w:eastAsia="zh-CN"/>
        </w:rPr>
        <w:t>Python</w:t>
      </w:r>
      <w:r>
        <w:rPr>
          <w:color w:val="0000FF"/>
          <w:spacing w:val="-29"/>
          <w:lang w:eastAsia="zh-CN"/>
        </w:rPr>
        <w:t xml:space="preserve"> </w:t>
      </w:r>
      <w:r>
        <w:rPr>
          <w:color w:val="0000FF"/>
          <w:lang w:eastAsia="zh-CN"/>
        </w:rPr>
        <w:t>在线</w:t>
      </w:r>
      <w:r>
        <w:rPr>
          <w:color w:val="0000FF"/>
          <w:spacing w:val="-29"/>
          <w:lang w:eastAsia="zh-CN"/>
        </w:rPr>
        <w:t xml:space="preserve"> </w:t>
      </w:r>
      <w:r>
        <w:rPr>
          <w:color w:val="0000FF"/>
          <w:lang w:eastAsia="zh-CN"/>
        </w:rPr>
        <w:t>API</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w w:val="95"/>
          <w:lang w:eastAsia="zh-CN"/>
        </w:rPr>
        <w:t>Python</w:t>
      </w:r>
      <w:r>
        <w:rPr>
          <w:spacing w:val="12"/>
          <w:w w:val="95"/>
          <w:lang w:eastAsia="zh-CN"/>
        </w:rPr>
        <w:t xml:space="preserve"> </w:t>
      </w:r>
      <w:r>
        <w:rPr>
          <w:w w:val="95"/>
          <w:lang w:eastAsia="zh-CN"/>
        </w:rPr>
        <w:t>类实例</w:t>
      </w:r>
    </w:p>
    <w:p w:rsidR="00D032B6" w:rsidRDefault="00A23879">
      <w:pPr>
        <w:pStyle w:val="BodyText"/>
        <w:spacing w:before="18"/>
        <w:ind w:left="613"/>
        <w:rPr>
          <w:lang w:eastAsia="zh-CN"/>
        </w:rPr>
      </w:pPr>
      <w:r>
        <w:rPr>
          <w:w w:val="95"/>
          <w:lang w:eastAsia="zh-CN"/>
        </w:rPr>
        <w:t xml:space="preserve">Python     </w:t>
      </w:r>
      <w:r>
        <w:rPr>
          <w:spacing w:val="31"/>
          <w:w w:val="95"/>
          <w:lang w:eastAsia="zh-CN"/>
        </w:rPr>
        <w:t xml:space="preserve"> </w:t>
      </w:r>
      <w:r>
        <w:rPr>
          <w:w w:val="95"/>
          <w:lang w:eastAsia="zh-CN"/>
        </w:rPr>
        <w:t>客户端驱动的有两种类实例。一种用于数据库操作，另一种用于集群操作。</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数据库操作实例</w:t>
      </w:r>
    </w:p>
    <w:p w:rsidR="00D032B6" w:rsidRDefault="00A23879">
      <w:pPr>
        <w:pStyle w:val="BodyText"/>
        <w:spacing w:before="22" w:line="253" w:lineRule="auto"/>
        <w:ind w:left="897" w:right="4519"/>
        <w:rPr>
          <w:lang w:eastAsia="zh-CN"/>
        </w:rPr>
      </w:pPr>
      <w:r>
        <w:rPr>
          <w:w w:val="95"/>
          <w:lang w:eastAsia="zh-CN"/>
        </w:rPr>
        <w:t xml:space="preserve">SequoiaDB  </w:t>
      </w:r>
      <w:r>
        <w:rPr>
          <w:spacing w:val="22"/>
          <w:w w:val="95"/>
          <w:lang w:eastAsia="zh-CN"/>
        </w:rPr>
        <w:t xml:space="preserve"> </w:t>
      </w:r>
      <w:r>
        <w:rPr>
          <w:w w:val="95"/>
          <w:lang w:eastAsia="zh-CN"/>
        </w:rPr>
        <w:t>数据库中的数据存放分为三个级别：</w:t>
      </w:r>
      <w:r>
        <w:rPr>
          <w:lang w:eastAsia="zh-CN"/>
        </w:rPr>
        <w:t xml:space="preserve"> 1）数据库</w:t>
      </w:r>
    </w:p>
    <w:p w:rsidR="00D032B6" w:rsidRDefault="00D032B6">
      <w:pPr>
        <w:spacing w:line="253" w:lineRule="auto"/>
        <w:rPr>
          <w:lang w:eastAsia="zh-CN"/>
        </w:rPr>
        <w:sectPr w:rsidR="00D032B6">
          <w:pgSz w:w="12240" w:h="15840"/>
          <w:pgMar w:top="900" w:right="680" w:bottom="280" w:left="10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217"/>
        <w:rPr>
          <w:lang w:eastAsia="zh-CN"/>
        </w:rPr>
      </w:pPr>
      <w:r>
        <w:rPr>
          <w:lang w:eastAsia="zh-CN"/>
        </w:rPr>
        <w:t>2）集合空间</w:t>
      </w:r>
    </w:p>
    <w:p w:rsidR="00D032B6" w:rsidRDefault="00A23879">
      <w:pPr>
        <w:pStyle w:val="BodyText"/>
        <w:spacing w:before="18" w:line="253" w:lineRule="auto"/>
        <w:ind w:left="1217" w:right="783"/>
        <w:rPr>
          <w:lang w:eastAsia="zh-CN"/>
        </w:rPr>
      </w:pPr>
      <w:r>
        <w:rPr>
          <w:lang w:eastAsia="zh-CN"/>
        </w:rPr>
        <w:t xml:space="preserve">3）集合 </w:t>
      </w:r>
      <w:r>
        <w:rPr>
          <w:w w:val="95"/>
          <w:lang w:eastAsia="zh-CN"/>
        </w:rPr>
        <w:t>因此，在数据库操作中，可用3个类来分别表示连接，集合空间，集合实例，另1个类表示游标实例：</w:t>
      </w:r>
    </w:p>
    <w:p w:rsidR="00D032B6" w:rsidRDefault="00D032B6">
      <w:pPr>
        <w:spacing w:before="1" w:line="50" w:lineRule="exact"/>
        <w:rPr>
          <w:sz w:val="5"/>
          <w:szCs w:val="5"/>
          <w:lang w:eastAsia="zh-CN"/>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client</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数据库类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连接实例代表一个单独的数据库连接</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collectionspace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集合空间类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集合空间实例代表一个单独的集合空间</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collection</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集合类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集合实例代表一个单独的集合</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cursor</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游标类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游标实例代表一个查询产生的游标</w:t>
            </w:r>
          </w:p>
        </w:tc>
      </w:tr>
    </w:tbl>
    <w:p w:rsidR="00D032B6" w:rsidRDefault="00A23879">
      <w:pPr>
        <w:pStyle w:val="BodyText"/>
        <w:spacing w:before="79" w:line="168" w:lineRule="auto"/>
        <w:ind w:left="1217"/>
        <w:rPr>
          <w:lang w:eastAsia="zh-CN"/>
        </w:rPr>
      </w:pPr>
      <w:r>
        <w:rPr>
          <w:w w:val="95"/>
          <w:lang w:eastAsia="zh-CN"/>
        </w:rPr>
        <w:t xml:space="preserve">Python       </w:t>
      </w:r>
      <w:r>
        <w:rPr>
          <w:spacing w:val="8"/>
          <w:w w:val="95"/>
          <w:lang w:eastAsia="zh-CN"/>
        </w:rPr>
        <w:t xml:space="preserve"> </w:t>
      </w:r>
      <w:r>
        <w:rPr>
          <w:w w:val="95"/>
          <w:lang w:eastAsia="zh-CN"/>
        </w:rPr>
        <w:t>客户端需要使用不同的实例进行操作。譬如读取数据的操作需要游标实例，而创建表空间则需要</w:t>
      </w:r>
      <w:r>
        <w:rPr>
          <w:lang w:eastAsia="zh-CN"/>
        </w:rPr>
        <w:t xml:space="preserve"> 数据库实例。</w:t>
      </w:r>
    </w:p>
    <w:p w:rsidR="00D032B6" w:rsidRDefault="00A23879">
      <w:pPr>
        <w:pStyle w:val="BodyText"/>
        <w:tabs>
          <w:tab w:val="left" w:pos="1217"/>
        </w:tabs>
        <w:spacing w:line="282"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集群操作实例</w:t>
      </w:r>
    </w:p>
    <w:p w:rsidR="00D032B6" w:rsidRDefault="00A23879">
      <w:pPr>
        <w:pStyle w:val="BodyText"/>
        <w:spacing w:before="22" w:line="260" w:lineRule="auto"/>
        <w:ind w:left="1217" w:right="3050"/>
        <w:rPr>
          <w:lang w:eastAsia="zh-CN"/>
        </w:rPr>
      </w:pPr>
      <w:r>
        <w:rPr>
          <w:w w:val="95"/>
          <w:lang w:eastAsia="zh-CN"/>
        </w:rPr>
        <w:t xml:space="preserve">SequoiaDB数据库中的集群操作分为两个级别：1）分区组   </w:t>
      </w:r>
      <w:r>
        <w:rPr>
          <w:spacing w:val="48"/>
          <w:w w:val="95"/>
          <w:lang w:eastAsia="zh-CN"/>
        </w:rPr>
        <w:t xml:space="preserve"> </w:t>
      </w:r>
      <w:r>
        <w:rPr>
          <w:w w:val="95"/>
          <w:lang w:eastAsia="zh-CN"/>
        </w:rPr>
        <w:t>2）数据节点</w:t>
      </w:r>
      <w:r>
        <w:rPr>
          <w:lang w:eastAsia="zh-CN"/>
        </w:rPr>
        <w:t xml:space="preserve"> </w:t>
      </w:r>
      <w:r w:rsidR="00620DD5">
        <w:pict>
          <v:shape id="_x0000_i1092" type="#_x0000_t75" style="width:23.8pt;height:23.8pt;mso-position-horizontal-relative:char;mso-position-vertical-relative:line">
            <v:imagedata r:id="rId22" o:title=""/>
          </v:shape>
        </w:pict>
      </w:r>
      <w:r>
        <w:rPr>
          <w:rFonts w:ascii="Times New Roman" w:eastAsia="Times New Roman" w:hAnsi="Times New Roman" w:cs="Times New Roman"/>
          <w:lang w:eastAsia="zh-CN"/>
        </w:rPr>
        <w:t xml:space="preserve">   </w:t>
      </w:r>
      <w:r>
        <w:rPr>
          <w:lang w:eastAsia="zh-CN"/>
        </w:rPr>
        <w:t>注:</w:t>
      </w:r>
      <w:r>
        <w:rPr>
          <w:spacing w:val="50"/>
          <w:lang w:eastAsia="zh-CN"/>
        </w:rPr>
        <w:t xml:space="preserve"> </w:t>
      </w:r>
      <w:r>
        <w:rPr>
          <w:lang w:eastAsia="zh-CN"/>
        </w:rPr>
        <w:t>分区组包三种类型：编目分区组，数据分区组。 分区组实例和数据节点实例可以用以下两种类的实例表示。</w:t>
      </w:r>
    </w:p>
    <w:p w:rsidR="00D032B6" w:rsidRDefault="00D032B6">
      <w:pPr>
        <w:spacing w:before="3" w:line="40" w:lineRule="exact"/>
        <w:rPr>
          <w:sz w:val="4"/>
          <w:szCs w:val="4"/>
          <w:lang w:eastAsia="zh-CN"/>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replicagroup</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分区组类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分区组实例代表一个单独的分区组</w:t>
            </w:r>
          </w:p>
        </w:tc>
      </w:tr>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replicaode</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数据节点类</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数据节点实例代表一个单独的数据节点</w:t>
            </w:r>
          </w:p>
        </w:tc>
      </w:tr>
    </w:tbl>
    <w:p w:rsidR="00D032B6" w:rsidRDefault="00A23879">
      <w:pPr>
        <w:pStyle w:val="BodyText"/>
        <w:spacing w:line="335" w:lineRule="exact"/>
        <w:ind w:left="1217"/>
        <w:rPr>
          <w:lang w:eastAsia="zh-CN"/>
        </w:rPr>
      </w:pPr>
      <w:r>
        <w:rPr>
          <w:lang w:eastAsia="zh-CN"/>
        </w:rPr>
        <w:t>与集群相关的操作需要使用分区组及数据节点实例。</w:t>
      </w:r>
    </w:p>
    <w:p w:rsidR="00D032B6" w:rsidRDefault="00D032B6">
      <w:pPr>
        <w:spacing w:before="5" w:line="100" w:lineRule="exact"/>
        <w:rPr>
          <w:sz w:val="10"/>
          <w:szCs w:val="10"/>
          <w:lang w:eastAsia="zh-CN"/>
        </w:rPr>
      </w:pPr>
    </w:p>
    <w:p w:rsidR="00D032B6" w:rsidRDefault="00A23879">
      <w:pPr>
        <w:pStyle w:val="BodyText"/>
        <w:spacing w:line="168" w:lineRule="auto"/>
        <w:ind w:left="1217"/>
        <w:rPr>
          <w:lang w:eastAsia="zh-CN"/>
        </w:rPr>
      </w:pPr>
      <w:r>
        <w:rPr>
          <w:w w:val="95"/>
          <w:lang w:eastAsia="zh-CN"/>
        </w:rPr>
        <w:t xml:space="preserve">replicagroup      </w:t>
      </w:r>
      <w:r>
        <w:rPr>
          <w:spacing w:val="24"/>
          <w:w w:val="95"/>
          <w:lang w:eastAsia="zh-CN"/>
        </w:rPr>
        <w:t xml:space="preserve"> </w:t>
      </w:r>
      <w:r>
        <w:rPr>
          <w:w w:val="95"/>
          <w:lang w:eastAsia="zh-CN"/>
        </w:rPr>
        <w:t>的实例用于管理分区组。其操作包括启动，停止分区组，获取分区组中节点的状态，名称</w:t>
      </w:r>
      <w:r>
        <w:rPr>
          <w:lang w:eastAsia="zh-CN"/>
        </w:rPr>
        <w:t xml:space="preserve"> 信息，数目信息。</w:t>
      </w:r>
    </w:p>
    <w:p w:rsidR="00D032B6" w:rsidRDefault="00D032B6">
      <w:pPr>
        <w:spacing w:line="120" w:lineRule="exact"/>
        <w:rPr>
          <w:sz w:val="12"/>
          <w:szCs w:val="12"/>
          <w:lang w:eastAsia="zh-CN"/>
        </w:rPr>
      </w:pPr>
    </w:p>
    <w:p w:rsidR="00D032B6" w:rsidRDefault="00A23879">
      <w:pPr>
        <w:pStyle w:val="BodyText"/>
        <w:spacing w:line="168" w:lineRule="auto"/>
        <w:ind w:left="1217" w:right="128"/>
        <w:rPr>
          <w:lang w:eastAsia="zh-CN"/>
        </w:rPr>
      </w:pPr>
      <w:r>
        <w:rPr>
          <w:w w:val="95"/>
          <w:lang w:eastAsia="zh-CN"/>
        </w:rPr>
        <w:t xml:space="preserve">replicanode      </w:t>
      </w:r>
      <w:r>
        <w:rPr>
          <w:spacing w:val="47"/>
          <w:w w:val="95"/>
          <w:lang w:eastAsia="zh-CN"/>
        </w:rPr>
        <w:t xml:space="preserve"> </w:t>
      </w:r>
      <w:r>
        <w:rPr>
          <w:w w:val="95"/>
          <w:lang w:eastAsia="zh-CN"/>
        </w:rPr>
        <w:t>的实例用于管理节点。其操作包括启动，停止指定的节点，获取指定节点实例，获取主从节</w:t>
      </w:r>
      <w:r>
        <w:rPr>
          <w:lang w:eastAsia="zh-CN"/>
        </w:rPr>
        <w:t xml:space="preserve"> 点实例，获取数据节点地址信息。</w:t>
      </w:r>
    </w:p>
    <w:p w:rsidR="00D032B6" w:rsidRDefault="00D032B6">
      <w:pPr>
        <w:spacing w:before="14" w:line="200" w:lineRule="exact"/>
        <w:rPr>
          <w:sz w:val="20"/>
          <w:szCs w:val="20"/>
          <w:lang w:eastAsia="zh-CN"/>
        </w:rPr>
      </w:pPr>
    </w:p>
    <w:p w:rsidR="00D032B6" w:rsidRDefault="00A23879">
      <w:pPr>
        <w:pStyle w:val="BodyText"/>
        <w:spacing w:line="253" w:lineRule="auto"/>
        <w:ind w:right="5602"/>
        <w:rPr>
          <w:lang w:eastAsia="zh-CN"/>
        </w:rPr>
      </w:pPr>
      <w:r>
        <w:rPr>
          <w:lang w:eastAsia="zh-CN"/>
        </w:rPr>
        <w:t>错误信息 每个函数都有返回值，返回值的定义如下： SDB_OK（数据值为0）：表示执行成功；</w:t>
      </w:r>
    </w:p>
    <w:p w:rsidR="00D032B6" w:rsidRDefault="00A23879">
      <w:pPr>
        <w:pStyle w:val="BodyText"/>
        <w:spacing w:before="90" w:line="168" w:lineRule="auto"/>
        <w:ind w:right="783"/>
      </w:pPr>
      <w:r>
        <w:rPr>
          <w:w w:val="95"/>
        </w:rPr>
        <w:t xml:space="preserve">&lt; </w:t>
      </w:r>
      <w:r>
        <w:rPr>
          <w:spacing w:val="5"/>
          <w:w w:val="95"/>
        </w:rPr>
        <w:t xml:space="preserve"> </w:t>
      </w:r>
      <w:r>
        <w:rPr>
          <w:w w:val="95"/>
        </w:rPr>
        <w:t xml:space="preserve">0 </w:t>
      </w:r>
      <w:r>
        <w:rPr>
          <w:spacing w:val="6"/>
          <w:w w:val="95"/>
        </w:rPr>
        <w:t xml:space="preserve"> </w:t>
      </w:r>
      <w:r>
        <w:rPr>
          <w:w w:val="95"/>
        </w:rPr>
        <w:t xml:space="preserve">：表示数据库错误，具体的错误描述在 </w:t>
      </w:r>
      <w:r>
        <w:rPr>
          <w:spacing w:val="6"/>
          <w:w w:val="95"/>
        </w:rPr>
        <w:t xml:space="preserve"> </w:t>
      </w:r>
      <w:r>
        <w:rPr>
          <w:w w:val="95"/>
        </w:rPr>
        <w:t xml:space="preserve">err.prop </w:t>
      </w:r>
      <w:r>
        <w:rPr>
          <w:spacing w:val="6"/>
          <w:w w:val="95"/>
        </w:rPr>
        <w:t xml:space="preserve"> </w:t>
      </w:r>
      <w:r>
        <w:rPr>
          <w:w w:val="95"/>
        </w:rPr>
        <w:t>文件中可以找到，也可以用</w:t>
      </w:r>
      <w:r>
        <w:t xml:space="preserve"> </w:t>
      </w:r>
      <w:r>
        <w:rPr>
          <w:w w:val="95"/>
        </w:rPr>
        <w:t>pysequoiadb.getErr(error_no)</w:t>
      </w:r>
      <w:r>
        <w:rPr>
          <w:spacing w:val="-3"/>
          <w:w w:val="95"/>
        </w:rPr>
        <w:t xml:space="preserve"> </w:t>
      </w:r>
      <w:r>
        <w:rPr>
          <w:w w:val="95"/>
        </w:rPr>
        <w:t>获取；</w:t>
      </w:r>
    </w:p>
    <w:p w:rsidR="00D032B6" w:rsidRDefault="00A23879">
      <w:pPr>
        <w:pStyle w:val="BodyText"/>
        <w:spacing w:before="34" w:line="309" w:lineRule="auto"/>
        <w:ind w:right="4242"/>
      </w:pPr>
      <w:r>
        <w:rPr>
          <w:w w:val="95"/>
        </w:rPr>
        <w:t xml:space="preserve">&gt; </w:t>
      </w:r>
      <w:r>
        <w:rPr>
          <w:spacing w:val="32"/>
          <w:w w:val="95"/>
        </w:rPr>
        <w:t xml:space="preserve"> </w:t>
      </w:r>
      <w:r>
        <w:rPr>
          <w:w w:val="95"/>
        </w:rPr>
        <w:t xml:space="preserve">0 </w:t>
      </w:r>
      <w:r>
        <w:rPr>
          <w:spacing w:val="33"/>
          <w:w w:val="95"/>
        </w:rPr>
        <w:t xml:space="preserve"> </w:t>
      </w:r>
      <w:r>
        <w:rPr>
          <w:w w:val="95"/>
        </w:rPr>
        <w:t>：表示系统错误，请查阅相关系统的错误码信息。</w:t>
      </w:r>
      <w:r>
        <w:t xml:space="preserve"> </w:t>
      </w:r>
      <w:bookmarkStart w:id="357" w:name="Python_开发环境搭建"/>
      <w:bookmarkStart w:id="358" w:name="_bookmark166"/>
      <w:bookmarkEnd w:id="357"/>
      <w:bookmarkEnd w:id="358"/>
      <w:r>
        <w:rPr>
          <w:w w:val="95"/>
        </w:rPr>
        <w:t>Python</w:t>
      </w:r>
      <w:r>
        <w:rPr>
          <w:spacing w:val="42"/>
          <w:w w:val="95"/>
        </w:rPr>
        <w:t xml:space="preserve"> </w:t>
      </w:r>
      <w:r>
        <w:rPr>
          <w:w w:val="95"/>
        </w:rPr>
        <w:t>开发环境搭建</w:t>
      </w:r>
    </w:p>
    <w:p w:rsidR="00D032B6" w:rsidRDefault="00D032B6">
      <w:pPr>
        <w:spacing w:before="2" w:line="120" w:lineRule="exact"/>
        <w:rPr>
          <w:sz w:val="12"/>
          <w:szCs w:val="12"/>
        </w:rPr>
      </w:pPr>
    </w:p>
    <w:p w:rsidR="00D032B6" w:rsidRDefault="00A23879">
      <w:pPr>
        <w:pStyle w:val="BodyText"/>
        <w:rPr>
          <w:lang w:eastAsia="zh-CN"/>
        </w:rPr>
      </w:pPr>
      <w:r>
        <w:rPr>
          <w:lang w:eastAsia="zh-CN"/>
        </w:rPr>
        <w:t>获取驱动开发包</w:t>
      </w:r>
    </w:p>
    <w:p w:rsidR="00D032B6" w:rsidRDefault="00A23879">
      <w:pPr>
        <w:pStyle w:val="BodyText"/>
        <w:spacing w:before="18" w:line="379" w:lineRule="auto"/>
        <w:ind w:right="1232"/>
      </w:pPr>
      <w:r>
        <w:rPr>
          <w:w w:val="95"/>
          <w:lang w:eastAsia="zh-CN"/>
        </w:rPr>
        <w:t>从</w:t>
      </w:r>
      <w:r>
        <w:rPr>
          <w:spacing w:val="29"/>
          <w:w w:val="95"/>
          <w:lang w:eastAsia="zh-CN"/>
        </w:rPr>
        <w:t xml:space="preserve"> </w:t>
      </w:r>
      <w:hyperlink r:id="rId222">
        <w:r>
          <w:rPr>
            <w:color w:val="0000FF"/>
            <w:w w:val="95"/>
            <w:lang w:eastAsia="zh-CN"/>
          </w:rPr>
          <w:t>http://www.sequoiadb.com</w:t>
        </w:r>
        <w:r>
          <w:rPr>
            <w:color w:val="0000FF"/>
            <w:spacing w:val="29"/>
            <w:w w:val="95"/>
            <w:lang w:eastAsia="zh-CN"/>
          </w:rPr>
          <w:t xml:space="preserve"> </w:t>
        </w:r>
      </w:hyperlink>
      <w:r>
        <w:rPr>
          <w:color w:val="000000"/>
          <w:w w:val="95"/>
          <w:lang w:eastAsia="zh-CN"/>
        </w:rPr>
        <w:t>下载对应操作系统版本的</w:t>
      </w:r>
      <w:r>
        <w:rPr>
          <w:color w:val="000000"/>
          <w:spacing w:val="29"/>
          <w:w w:val="95"/>
          <w:lang w:eastAsia="zh-CN"/>
        </w:rPr>
        <w:t xml:space="preserve"> </w:t>
      </w:r>
      <w:r>
        <w:rPr>
          <w:color w:val="000000"/>
          <w:w w:val="95"/>
          <w:lang w:eastAsia="zh-CN"/>
        </w:rPr>
        <w:t>SequoiaDB</w:t>
      </w:r>
      <w:r>
        <w:rPr>
          <w:color w:val="000000"/>
          <w:spacing w:val="29"/>
          <w:w w:val="95"/>
          <w:lang w:eastAsia="zh-CN"/>
        </w:rPr>
        <w:t xml:space="preserve"> </w:t>
      </w:r>
      <w:r>
        <w:rPr>
          <w:color w:val="000000"/>
          <w:w w:val="95"/>
          <w:lang w:eastAsia="zh-CN"/>
        </w:rPr>
        <w:t>驱动开发包。</w:t>
      </w:r>
      <w:r>
        <w:rPr>
          <w:color w:val="000000"/>
          <w:lang w:eastAsia="zh-CN"/>
        </w:rPr>
        <w:t xml:space="preserve"> </w:t>
      </w:r>
      <w:r>
        <w:rPr>
          <w:color w:val="000000"/>
          <w:w w:val="95"/>
        </w:rPr>
        <w:t>配置开发环境</w:t>
      </w:r>
    </w:p>
    <w:p w:rsidR="00606508" w:rsidRDefault="00A23879">
      <w:pPr>
        <w:pStyle w:val="BodyText"/>
        <w:numPr>
          <w:ilvl w:val="1"/>
          <w:numId w:val="34"/>
        </w:numPr>
        <w:tabs>
          <w:tab w:val="left" w:pos="1217"/>
        </w:tabs>
        <w:spacing w:line="223" w:lineRule="exact"/>
        <w:ind w:left="1217"/>
      </w:pPr>
      <w:r>
        <w:rPr>
          <w:w w:val="95"/>
          <w:position w:val="1"/>
        </w:rPr>
        <w:t>Linux</w:t>
      </w:r>
    </w:p>
    <w:p w:rsidR="00D032B6" w:rsidRDefault="00A23879">
      <w:pPr>
        <w:pStyle w:val="BodyText"/>
        <w:spacing w:before="22"/>
        <w:ind w:left="1217"/>
        <w:rPr>
          <w:lang w:eastAsia="zh-CN"/>
        </w:rPr>
      </w:pPr>
      <w:r>
        <w:rPr>
          <w:lang w:eastAsia="zh-CN"/>
        </w:rPr>
        <w:t>1.</w:t>
      </w:r>
      <w:r>
        <w:rPr>
          <w:spacing w:val="-26"/>
          <w:lang w:eastAsia="zh-CN"/>
        </w:rPr>
        <w:t xml:space="preserve"> </w:t>
      </w:r>
      <w:r>
        <w:rPr>
          <w:lang w:eastAsia="zh-CN"/>
        </w:rPr>
        <w:t>解压下来的驱动开发包；得到</w:t>
      </w:r>
      <w:r>
        <w:rPr>
          <w:spacing w:val="-26"/>
          <w:lang w:eastAsia="zh-CN"/>
        </w:rPr>
        <w:t xml:space="preserve"> </w:t>
      </w:r>
      <w:r>
        <w:rPr>
          <w:lang w:eastAsia="zh-CN"/>
        </w:rPr>
        <w:t>python</w:t>
      </w:r>
      <w:r>
        <w:rPr>
          <w:spacing w:val="-26"/>
          <w:lang w:eastAsia="zh-CN"/>
        </w:rPr>
        <w:t xml:space="preserve"> </w:t>
      </w:r>
      <w:r>
        <w:rPr>
          <w:lang w:eastAsia="zh-CN"/>
        </w:rPr>
        <w:t>目录。</w:t>
      </w:r>
    </w:p>
    <w:p w:rsidR="00D032B6" w:rsidRDefault="00A23879">
      <w:pPr>
        <w:pStyle w:val="BodyText"/>
        <w:spacing w:before="18"/>
        <w:ind w:left="1217"/>
        <w:rPr>
          <w:lang w:eastAsia="zh-CN"/>
        </w:rPr>
      </w:pPr>
      <w:r>
        <w:rPr>
          <w:lang w:eastAsia="zh-CN"/>
        </w:rPr>
        <w:t>2.</w:t>
      </w:r>
      <w:r>
        <w:rPr>
          <w:spacing w:val="-33"/>
          <w:lang w:eastAsia="zh-CN"/>
        </w:rPr>
        <w:t xml:space="preserve"> </w:t>
      </w:r>
      <w:r>
        <w:rPr>
          <w:lang w:eastAsia="zh-CN"/>
        </w:rPr>
        <w:t>将</w:t>
      </w:r>
      <w:r>
        <w:rPr>
          <w:spacing w:val="-32"/>
          <w:lang w:eastAsia="zh-CN"/>
        </w:rPr>
        <w:t xml:space="preserve"> </w:t>
      </w:r>
      <w:r>
        <w:rPr>
          <w:lang w:eastAsia="zh-CN"/>
        </w:rPr>
        <w:t>python</w:t>
      </w:r>
      <w:r>
        <w:rPr>
          <w:spacing w:val="-32"/>
          <w:lang w:eastAsia="zh-CN"/>
        </w:rPr>
        <w:t xml:space="preserve"> </w:t>
      </w:r>
      <w:r>
        <w:rPr>
          <w:lang w:eastAsia="zh-CN"/>
        </w:rPr>
        <w:t>目录下的</w:t>
      </w:r>
      <w:r>
        <w:rPr>
          <w:spacing w:val="-32"/>
          <w:lang w:eastAsia="zh-CN"/>
        </w:rPr>
        <w:t xml:space="preserve"> </w:t>
      </w:r>
      <w:r>
        <w:rPr>
          <w:lang w:eastAsia="zh-CN"/>
        </w:rPr>
        <w:t>bson</w:t>
      </w:r>
      <w:r>
        <w:rPr>
          <w:spacing w:val="-32"/>
          <w:lang w:eastAsia="zh-CN"/>
        </w:rPr>
        <w:t xml:space="preserve"> </w:t>
      </w:r>
      <w:r>
        <w:rPr>
          <w:lang w:eastAsia="zh-CN"/>
        </w:rPr>
        <w:t>和</w:t>
      </w:r>
      <w:r>
        <w:rPr>
          <w:spacing w:val="-32"/>
          <w:lang w:eastAsia="zh-CN"/>
        </w:rPr>
        <w:t xml:space="preserve"> </w:t>
      </w:r>
      <w:r>
        <w:rPr>
          <w:lang w:eastAsia="zh-CN"/>
        </w:rPr>
        <w:t>pysequoiadb</w:t>
      </w:r>
      <w:r>
        <w:rPr>
          <w:spacing w:val="-32"/>
          <w:lang w:eastAsia="zh-CN"/>
        </w:rPr>
        <w:t xml:space="preserve"> </w:t>
      </w:r>
      <w:r>
        <w:rPr>
          <w:lang w:eastAsia="zh-CN"/>
        </w:rPr>
        <w:t>目录拷贝到开发工程目录中（建议放在第三方库目录下）。</w:t>
      </w:r>
    </w:p>
    <w:p w:rsidR="00606508" w:rsidRDefault="00A23879">
      <w:pPr>
        <w:pStyle w:val="BodyText"/>
        <w:numPr>
          <w:ilvl w:val="1"/>
          <w:numId w:val="34"/>
        </w:numPr>
        <w:tabs>
          <w:tab w:val="left" w:pos="1217"/>
        </w:tabs>
        <w:spacing w:line="267" w:lineRule="exact"/>
        <w:ind w:left="1217"/>
      </w:pPr>
      <w:r>
        <w:rPr>
          <w:w w:val="90"/>
          <w:position w:val="1"/>
        </w:rPr>
        <w:t>Windows</w:t>
      </w:r>
    </w:p>
    <w:p w:rsidR="00D032B6" w:rsidRDefault="00A23879">
      <w:pPr>
        <w:pStyle w:val="BodyText"/>
        <w:spacing w:before="22"/>
        <w:ind w:left="1217"/>
        <w:rPr>
          <w:lang w:eastAsia="zh-CN"/>
        </w:rPr>
      </w:pPr>
      <w:r>
        <w:rPr>
          <w:w w:val="95"/>
          <w:lang w:eastAsia="zh-CN"/>
        </w:rPr>
        <w:t>暂未推出</w:t>
      </w:r>
      <w:r>
        <w:rPr>
          <w:spacing w:val="32"/>
          <w:w w:val="95"/>
          <w:lang w:eastAsia="zh-CN"/>
        </w:rPr>
        <w:t xml:space="preserve"> </w:t>
      </w:r>
      <w:r>
        <w:rPr>
          <w:w w:val="95"/>
          <w:lang w:eastAsia="zh-CN"/>
        </w:rPr>
        <w:t>Windows</w:t>
      </w:r>
      <w:r>
        <w:rPr>
          <w:spacing w:val="33"/>
          <w:w w:val="95"/>
          <w:lang w:eastAsia="zh-CN"/>
        </w:rPr>
        <w:t xml:space="preserve"> </w:t>
      </w:r>
      <w:r>
        <w:rPr>
          <w:w w:val="95"/>
          <w:lang w:eastAsia="zh-CN"/>
        </w:rPr>
        <w:t>驱动开发包。</w:t>
      </w:r>
    </w:p>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D032B6">
      <w:pPr>
        <w:spacing w:line="200" w:lineRule="exact"/>
        <w:rPr>
          <w:sz w:val="20"/>
          <w:szCs w:val="20"/>
          <w:lang w:eastAsia="zh-CN"/>
        </w:rPr>
      </w:pPr>
    </w:p>
    <w:p w:rsidR="00D032B6" w:rsidRDefault="00A23879">
      <w:pPr>
        <w:pStyle w:val="BodyText"/>
        <w:spacing w:line="312" w:lineRule="exact"/>
        <w:ind w:left="113"/>
      </w:pPr>
      <w:bookmarkStart w:id="359" w:name="Python_开发基础"/>
      <w:bookmarkStart w:id="360" w:name="_bookmark167"/>
      <w:bookmarkEnd w:id="359"/>
      <w:bookmarkEnd w:id="360"/>
      <w:r>
        <w:rPr>
          <w:w w:val="95"/>
        </w:rPr>
        <w:t>Python</w:t>
      </w:r>
      <w:r>
        <w:rPr>
          <w:spacing w:val="22"/>
          <w:w w:val="95"/>
        </w:rPr>
        <w:t xml:space="preserve"> </w:t>
      </w:r>
      <w:r>
        <w:rPr>
          <w:w w:val="95"/>
        </w:rPr>
        <w:t>开发基础</w:t>
      </w:r>
    </w:p>
    <w:p w:rsidR="00D032B6" w:rsidRDefault="00D032B6">
      <w:pPr>
        <w:spacing w:before="5" w:line="100" w:lineRule="exact"/>
        <w:rPr>
          <w:sz w:val="10"/>
          <w:szCs w:val="10"/>
        </w:rPr>
      </w:pPr>
    </w:p>
    <w:p w:rsidR="00D032B6" w:rsidRDefault="00A23879">
      <w:pPr>
        <w:pStyle w:val="BodyText"/>
        <w:spacing w:line="168" w:lineRule="auto"/>
        <w:ind w:left="113" w:right="373"/>
      </w:pPr>
      <w:r>
        <w:rPr>
          <w:w w:val="95"/>
        </w:rPr>
        <w:t>本节介绍使用</w:t>
      </w:r>
      <w:r>
        <w:rPr>
          <w:spacing w:val="27"/>
          <w:w w:val="95"/>
        </w:rPr>
        <w:t xml:space="preserve"> </w:t>
      </w:r>
      <w:r>
        <w:rPr>
          <w:w w:val="95"/>
        </w:rPr>
        <w:t>Python</w:t>
      </w:r>
      <w:r>
        <w:rPr>
          <w:spacing w:val="28"/>
          <w:w w:val="95"/>
        </w:rPr>
        <w:t xml:space="preserve"> </w:t>
      </w:r>
      <w:r>
        <w:rPr>
          <w:w w:val="95"/>
        </w:rPr>
        <w:t>运行</w:t>
      </w:r>
      <w:r>
        <w:rPr>
          <w:spacing w:val="28"/>
          <w:w w:val="95"/>
        </w:rPr>
        <w:t xml:space="preserve"> </w:t>
      </w:r>
      <w:r>
        <w:rPr>
          <w:w w:val="95"/>
        </w:rPr>
        <w:t>SequoiaDB。首先安装</w:t>
      </w:r>
      <w:r>
        <w:rPr>
          <w:spacing w:val="28"/>
          <w:w w:val="95"/>
        </w:rPr>
        <w:t xml:space="preserve"> </w:t>
      </w:r>
      <w:r>
        <w:rPr>
          <w:w w:val="95"/>
        </w:rPr>
        <w:t>SequoiaDB，安装信息请查看</w:t>
      </w:r>
      <w:r>
        <w:rPr>
          <w:spacing w:val="28"/>
          <w:w w:val="95"/>
        </w:rPr>
        <w:t xml:space="preserve"> </w:t>
      </w:r>
      <w:hyperlink w:anchor="_bookmark48" w:history="1">
        <w:r>
          <w:rPr>
            <w:color w:val="0000FF"/>
            <w:w w:val="95"/>
          </w:rPr>
          <w:t>SequoiaDB</w:t>
        </w:r>
        <w:r>
          <w:rPr>
            <w:color w:val="0000FF"/>
            <w:spacing w:val="28"/>
            <w:w w:val="95"/>
          </w:rPr>
          <w:t xml:space="preserve"> </w:t>
        </w:r>
        <w:r>
          <w:rPr>
            <w:color w:val="0000FF"/>
            <w:w w:val="95"/>
          </w:rPr>
          <w:t>服务器安装</w:t>
        </w:r>
      </w:hyperlink>
      <w:r>
        <w:rPr>
          <w:color w:val="000000"/>
          <w:w w:val="95"/>
        </w:rPr>
        <w:t>章</w:t>
      </w:r>
      <w:r>
        <w:rPr>
          <w:color w:val="000000"/>
        </w:rPr>
        <w:t xml:space="preserve"> </w:t>
      </w:r>
      <w:r>
        <w:rPr>
          <w:color w:val="000000"/>
          <w:w w:val="95"/>
        </w:rPr>
        <w:t>节。</w:t>
      </w:r>
    </w:p>
    <w:p w:rsidR="00D032B6" w:rsidRDefault="00D032B6">
      <w:pPr>
        <w:spacing w:line="120" w:lineRule="exact"/>
        <w:rPr>
          <w:sz w:val="12"/>
          <w:szCs w:val="12"/>
        </w:rPr>
      </w:pPr>
    </w:p>
    <w:p w:rsidR="00D032B6" w:rsidRDefault="00A23879">
      <w:pPr>
        <w:pStyle w:val="BodyText"/>
        <w:spacing w:line="168" w:lineRule="auto"/>
        <w:ind w:left="113" w:right="337"/>
      </w:pPr>
      <w:r>
        <w:rPr>
          <w:w w:val="95"/>
        </w:rPr>
        <w:t xml:space="preserve">这里介绍如何使用 </w:t>
      </w:r>
      <w:r>
        <w:rPr>
          <w:spacing w:val="23"/>
          <w:w w:val="95"/>
        </w:rPr>
        <w:t xml:space="preserve"> </w:t>
      </w:r>
      <w:r>
        <w:rPr>
          <w:w w:val="95"/>
        </w:rPr>
        <w:t xml:space="preserve">Python </w:t>
      </w:r>
      <w:r>
        <w:rPr>
          <w:spacing w:val="24"/>
          <w:w w:val="95"/>
        </w:rPr>
        <w:t xml:space="preserve"> </w:t>
      </w:r>
      <w:r>
        <w:rPr>
          <w:w w:val="95"/>
        </w:rPr>
        <w:t xml:space="preserve">客户端驱动接口编写使用 </w:t>
      </w:r>
      <w:r>
        <w:rPr>
          <w:spacing w:val="23"/>
          <w:w w:val="95"/>
        </w:rPr>
        <w:t xml:space="preserve"> </w:t>
      </w:r>
      <w:r>
        <w:rPr>
          <w:w w:val="95"/>
        </w:rPr>
        <w:t xml:space="preserve">SequoiaDB </w:t>
      </w:r>
      <w:r>
        <w:rPr>
          <w:spacing w:val="24"/>
          <w:w w:val="95"/>
        </w:rPr>
        <w:t xml:space="preserve"> </w:t>
      </w:r>
      <w:r>
        <w:rPr>
          <w:w w:val="95"/>
        </w:rPr>
        <w:t>数据库的程序。</w:t>
      </w:r>
      <w:r>
        <w:rPr>
          <w:w w:val="95"/>
          <w:lang w:eastAsia="zh-CN"/>
        </w:rPr>
        <w:t>为了简单起见，下面的示</w:t>
      </w:r>
      <w:r>
        <w:rPr>
          <w:lang w:eastAsia="zh-CN"/>
        </w:rPr>
        <w:t xml:space="preserve"> </w:t>
      </w:r>
      <w:r>
        <w:rPr>
          <w:w w:val="95"/>
          <w:lang w:eastAsia="zh-CN"/>
        </w:rPr>
        <w:t>例不全部是完整的代码，只起示例性作用。</w:t>
      </w:r>
      <w:r>
        <w:rPr>
          <w:w w:val="95"/>
        </w:rPr>
        <w:t xml:space="preserve">可到  </w:t>
      </w:r>
      <w:r>
        <w:rPr>
          <w:spacing w:val="5"/>
          <w:w w:val="95"/>
        </w:rPr>
        <w:t xml:space="preserve"> </w:t>
      </w:r>
      <w:r>
        <w:rPr>
          <w:w w:val="95"/>
        </w:rPr>
        <w:t xml:space="preserve">/sequoiadb/client/samples/python  </w:t>
      </w:r>
      <w:r>
        <w:rPr>
          <w:spacing w:val="5"/>
          <w:w w:val="95"/>
        </w:rPr>
        <w:t xml:space="preserve"> </w:t>
      </w:r>
      <w:r>
        <w:rPr>
          <w:w w:val="95"/>
        </w:rPr>
        <w:t>下获取相应的完整的代</w:t>
      </w:r>
      <w:r>
        <w:t xml:space="preserve"> </w:t>
      </w:r>
      <w:r>
        <w:rPr>
          <w:w w:val="95"/>
        </w:rPr>
        <w:t>码。更多查看</w:t>
      </w:r>
      <w:r>
        <w:rPr>
          <w:spacing w:val="17"/>
          <w:w w:val="95"/>
        </w:rPr>
        <w:t xml:space="preserve"> </w:t>
      </w:r>
      <w:r>
        <w:rPr>
          <w:color w:val="0000FF"/>
          <w:w w:val="95"/>
        </w:rPr>
        <w:t>Python</w:t>
      </w:r>
      <w:r>
        <w:rPr>
          <w:color w:val="0000FF"/>
          <w:spacing w:val="18"/>
          <w:w w:val="95"/>
        </w:rPr>
        <w:t xml:space="preserve"> </w:t>
      </w:r>
      <w:r>
        <w:rPr>
          <w:color w:val="0000FF"/>
          <w:w w:val="95"/>
        </w:rPr>
        <w:t>API</w:t>
      </w:r>
    </w:p>
    <w:p w:rsidR="00D032B6" w:rsidRDefault="00D032B6">
      <w:pPr>
        <w:spacing w:before="14" w:line="200" w:lineRule="exact"/>
        <w:rPr>
          <w:sz w:val="20"/>
          <w:szCs w:val="20"/>
        </w:rPr>
      </w:pPr>
    </w:p>
    <w:p w:rsidR="00D032B6" w:rsidRDefault="00A23879">
      <w:pPr>
        <w:pStyle w:val="BodyText"/>
        <w:ind w:left="113"/>
      </w:pPr>
      <w:r>
        <w:t>数据库操作</w:t>
      </w:r>
    </w:p>
    <w:p w:rsidR="00606508" w:rsidRDefault="00A23879">
      <w:pPr>
        <w:pStyle w:val="BodyText"/>
        <w:numPr>
          <w:ilvl w:val="0"/>
          <w:numId w:val="34"/>
        </w:numPr>
        <w:tabs>
          <w:tab w:val="left" w:pos="397"/>
        </w:tabs>
        <w:spacing w:before="34"/>
        <w:ind w:left="397"/>
      </w:pPr>
      <w:r>
        <w:rPr>
          <w:w w:val="95"/>
          <w:position w:val="1"/>
        </w:rPr>
        <w:t>数据库连接（Connecting）</w:t>
      </w:r>
    </w:p>
    <w:p w:rsidR="00D032B6" w:rsidRDefault="00D032B6">
      <w:pPr>
        <w:spacing w:before="8" w:line="100" w:lineRule="exact"/>
        <w:rPr>
          <w:sz w:val="10"/>
          <w:szCs w:val="10"/>
        </w:rPr>
      </w:pPr>
    </w:p>
    <w:p w:rsidR="00D032B6" w:rsidRDefault="00A23879">
      <w:pPr>
        <w:pStyle w:val="BodyText"/>
        <w:spacing w:line="168" w:lineRule="auto"/>
        <w:ind w:left="397" w:right="408"/>
      </w:pPr>
      <w:r>
        <w:rPr>
          <w:w w:val="95"/>
        </w:rPr>
        <w:t>connect.py</w:t>
      </w:r>
      <w:r>
        <w:rPr>
          <w:spacing w:val="-19"/>
          <w:w w:val="95"/>
        </w:rPr>
        <w:t xml:space="preserve"> </w:t>
      </w:r>
      <w:r>
        <w:rPr>
          <w:w w:val="95"/>
        </w:rPr>
        <w:t>演示如何连接到数据库。文件应当</w:t>
      </w:r>
      <w:r>
        <w:rPr>
          <w:spacing w:val="-19"/>
          <w:w w:val="95"/>
        </w:rPr>
        <w:t xml:space="preserve"> </w:t>
      </w:r>
      <w:r>
        <w:rPr>
          <w:w w:val="95"/>
        </w:rPr>
        <w:t>import</w:t>
      </w:r>
      <w:r>
        <w:rPr>
          <w:spacing w:val="-19"/>
          <w:w w:val="95"/>
        </w:rPr>
        <w:t xml:space="preserve"> </w:t>
      </w:r>
      <w:r>
        <w:rPr>
          <w:w w:val="95"/>
        </w:rPr>
        <w:t>“pysequoiadb”中的</w:t>
      </w:r>
      <w:r>
        <w:rPr>
          <w:spacing w:val="-19"/>
          <w:w w:val="95"/>
        </w:rPr>
        <w:t xml:space="preserve"> </w:t>
      </w:r>
      <w:r>
        <w:rPr>
          <w:w w:val="95"/>
        </w:rPr>
        <w:t>client，const</w:t>
      </w:r>
      <w:r>
        <w:rPr>
          <w:spacing w:val="-19"/>
          <w:w w:val="95"/>
        </w:rPr>
        <w:t xml:space="preserve"> </w:t>
      </w:r>
      <w:r>
        <w:rPr>
          <w:w w:val="95"/>
        </w:rPr>
        <w:t>等模块，以及</w:t>
      </w:r>
      <w:r>
        <w:t xml:space="preserve"> error</w:t>
      </w:r>
      <w:r>
        <w:rPr>
          <w:spacing w:val="-41"/>
        </w:rPr>
        <w:t xml:space="preserve"> </w:t>
      </w:r>
      <w:r>
        <w:t>模块中的</w:t>
      </w:r>
      <w:r>
        <w:rPr>
          <w:spacing w:val="-40"/>
        </w:rPr>
        <w:t xml:space="preserve"> </w:t>
      </w:r>
      <w:r>
        <w:t>SequoiaDBError</w:t>
      </w:r>
      <w:r>
        <w:rPr>
          <w:spacing w:val="-41"/>
        </w:rPr>
        <w:t xml:space="preserve"> </w:t>
      </w:r>
      <w:r>
        <w:t>类。</w:t>
      </w:r>
    </w:p>
    <w:p w:rsidR="00D032B6" w:rsidRDefault="00035F6E">
      <w:pPr>
        <w:pStyle w:val="BodyText"/>
        <w:spacing w:line="334" w:lineRule="exact"/>
        <w:ind w:left="397"/>
        <w:rPr>
          <w:rFonts w:ascii="Microsoft JhengHei" w:eastAsia="Microsoft JhengHei" w:hAnsi="Microsoft JhengHei" w:cs="Microsoft JhengHei"/>
        </w:rPr>
      </w:pPr>
      <w:r w:rsidRPr="00035F6E">
        <w:pict>
          <v:group id="_x0000_s3080" style="position:absolute;left:0;text-align:left;margin-left:95.85pt;margin-top:5.55pt;width:459.45pt;height:201.4pt;z-index:-251826176;mso-position-horizontal-relative:page" coordorigin="1917,111" coordsize="9189,4028">
            <v:shape id="_x0000_s3081" style="position:absolute;left:1917;top:111;width:9189;height:4028" coordorigin="1917,111" coordsize="9189,4028" path="m1917,111r9189,l11106,4139r-9189,l1917,111xe" fillcolor="#efefef" stroked="f">
              <v:path arrowok="t"/>
            </v:shape>
            <w10:wrap anchorx="page"/>
          </v:group>
        </w:pict>
      </w:r>
      <w:r w:rsidR="00A23879">
        <w:rPr>
          <w:rFonts w:ascii="Microsoft JhengHei" w:eastAsia="Microsoft JhengHei" w:hAnsi="Microsoft JhengHei" w:cs="Microsoft JhengHei"/>
          <w:w w:val="90"/>
        </w:rPr>
        <w:t xml:space="preserve">import </w:t>
      </w:r>
      <w:r w:rsidR="00A23879">
        <w:rPr>
          <w:rFonts w:ascii="Microsoft JhengHei" w:eastAsia="Microsoft JhengHei" w:hAnsi="Microsoft JhengHei" w:cs="Microsoft JhengHei"/>
          <w:spacing w:val="23"/>
          <w:w w:val="90"/>
        </w:rPr>
        <w:t xml:space="preserve"> </w:t>
      </w:r>
      <w:r w:rsidR="00A23879">
        <w:rPr>
          <w:rFonts w:ascii="Microsoft JhengHei" w:eastAsia="Microsoft JhengHei" w:hAnsi="Microsoft JhengHei" w:cs="Microsoft JhengHei"/>
          <w:w w:val="90"/>
        </w:rPr>
        <w:t>pysequoiadb</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 xml:space="preserve">pysequoiadb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 xml:space="preserve">import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client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from </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 xml:space="preserve">pysequoiadb </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 xml:space="preserve">import </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90"/>
        </w:rPr>
        <w:t>const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from</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pysequoiadb.error</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import  SequoiaDBError</w:t>
      </w:r>
    </w:p>
    <w:p w:rsidR="00D032B6" w:rsidRDefault="00A23879">
      <w:pPr>
        <w:pStyle w:val="BodyText"/>
        <w:spacing w:before="80" w:line="339"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connect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to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local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db,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using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default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args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value.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05"/>
        </w:rPr>
        <w:t>host=</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15"/>
        </w:rPr>
        <w:t>'localhost',</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05"/>
        </w:rPr>
        <w:t>port=</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15"/>
        </w:rPr>
        <w:t>11810,</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05"/>
        </w:rPr>
        <w:t>user=</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80"/>
        </w:rPr>
        <w:t>'',</w:t>
      </w:r>
      <w:r>
        <w:rPr>
          <w:rFonts w:ascii="Microsoft JhengHei" w:eastAsia="Microsoft JhengHei" w:hAnsi="Microsoft JhengHei" w:cs="Microsoft JhengHei"/>
          <w:spacing w:val="-53"/>
          <w:w w:val="180"/>
        </w:rPr>
        <w:t xml:space="preserve"> </w:t>
      </w:r>
      <w:r>
        <w:rPr>
          <w:rFonts w:ascii="Microsoft JhengHei" w:eastAsia="Microsoft JhengHei" w:hAnsi="Microsoft JhengHei" w:cs="Microsoft JhengHei"/>
          <w:w w:val="105"/>
        </w:rPr>
        <w:t>password=</w:t>
      </w:r>
      <w:r>
        <w:rPr>
          <w:rFonts w:ascii="Microsoft JhengHei" w:eastAsia="Microsoft JhengHei" w:hAnsi="Microsoft JhengHei" w:cs="Microsoft JhengHei"/>
          <w:spacing w:val="-15"/>
          <w:w w:val="105"/>
        </w:rPr>
        <w:t xml:space="preserve"> </w:t>
      </w:r>
      <w:r>
        <w:rPr>
          <w:rFonts w:ascii="Microsoft JhengHei" w:eastAsia="Microsoft JhengHei" w:hAnsi="Microsoft JhengHei" w:cs="Microsoft JhengHei"/>
          <w:w w:val="18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try:</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105"/>
        </w:rPr>
        <w:t>client()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except</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DBBaseError,</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e:</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rPr>
        <w:t>pysequoiadb._print(e)</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w w:val="95"/>
        </w:rPr>
        <w:t>del</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db</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130"/>
        </w:rPr>
        <w:t>exit()</w:t>
      </w:r>
    </w:p>
    <w:p w:rsidR="00D032B6" w:rsidRDefault="00D032B6">
      <w:pPr>
        <w:spacing w:before="3" w:line="190" w:lineRule="exact"/>
        <w:rPr>
          <w:sz w:val="19"/>
          <w:szCs w:val="19"/>
        </w:rPr>
      </w:pPr>
    </w:p>
    <w:p w:rsidR="00D032B6" w:rsidRDefault="00A23879">
      <w:pPr>
        <w:pStyle w:val="BodyText"/>
        <w:spacing w:line="147" w:lineRule="auto"/>
        <w:ind w:left="397" w:right="3068"/>
        <w:rPr>
          <w:rFonts w:ascii="Microsoft JhengHei" w:eastAsia="Microsoft JhengHei" w:hAnsi="Microsoft JhengHei" w:cs="Microsoft JhengHei"/>
        </w:rPr>
      </w:pPr>
      <w:r>
        <w:rPr>
          <w:rFonts w:ascii="Microsoft JhengHei" w:eastAsia="Microsoft JhengHei" w:hAnsi="Microsoft JhengHei" w:cs="Microsoft JhengHei"/>
        </w:rPr>
        <w:t xml:space="preserve">#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40"/>
        </w:rPr>
        <w:t>if</w:t>
      </w:r>
      <w:r>
        <w:rPr>
          <w:rFonts w:ascii="Microsoft JhengHei" w:eastAsia="Microsoft JhengHei" w:hAnsi="Microsoft JhengHei" w:cs="Microsoft JhengHei"/>
          <w:spacing w:val="46"/>
          <w:w w:val="140"/>
        </w:rPr>
        <w:t xml:space="preserve"> </w:t>
      </w:r>
      <w:r>
        <w:rPr>
          <w:rFonts w:ascii="Microsoft JhengHei" w:eastAsia="Microsoft JhengHei" w:hAnsi="Microsoft JhengHei" w:cs="Microsoft JhengHei"/>
        </w:rPr>
        <w:t xml:space="preserve">no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error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occurs,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connect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to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specified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server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successfully</w:t>
      </w:r>
      <w:r>
        <w:rPr>
          <w:rFonts w:ascii="Microsoft JhengHei" w:eastAsia="Microsoft JhengHei" w:hAnsi="Microsoft JhengHei" w:cs="Microsoft JhengHei"/>
          <w:w w:val="108"/>
        </w:rPr>
        <w:t xml:space="preserve"> </w:t>
      </w:r>
      <w:r>
        <w:rPr>
          <w:rFonts w:ascii="Microsoft JhengHei" w:eastAsia="Microsoft JhengHei" w:hAnsi="Microsoft JhengHei" w:cs="Microsoft JhengHei"/>
        </w:rPr>
        <w:t xml:space="preserve">print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'Connect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success'</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db.disconnect()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Need</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release</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client</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whether</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w w:val="130"/>
        </w:rPr>
        <w:t>it</w:t>
      </w:r>
      <w:r>
        <w:rPr>
          <w:rFonts w:ascii="Microsoft JhengHei" w:eastAsia="Microsoft JhengHei" w:hAnsi="Microsoft JhengHei" w:cs="Microsoft JhengHei"/>
          <w:spacing w:val="24"/>
          <w:w w:val="130"/>
        </w:rPr>
        <w:t xml:space="preserve"> </w:t>
      </w:r>
      <w:r>
        <w:rPr>
          <w:rFonts w:ascii="Microsoft JhengHei" w:eastAsia="Microsoft JhengHei" w:hAnsi="Microsoft JhengHei" w:cs="Microsoft JhengHei"/>
        </w:rPr>
        <w:t>connected</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db</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server</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successfully</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or</w:t>
      </w:r>
      <w:r>
        <w:rPr>
          <w:rFonts w:ascii="Microsoft JhengHei" w:eastAsia="Microsoft JhengHei" w:hAnsi="Microsoft JhengHei" w:cs="Microsoft JhengHei"/>
          <w:spacing w:val="40"/>
        </w:rPr>
        <w:t xml:space="preserve"> </w:t>
      </w:r>
      <w:r>
        <w:rPr>
          <w:rFonts w:ascii="Microsoft JhengHei" w:eastAsia="Microsoft JhengHei" w:hAnsi="Microsoft JhengHei" w:cs="Microsoft JhengHei"/>
        </w:rPr>
        <w:t>not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del</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db</w:t>
      </w:r>
    </w:p>
    <w:p w:rsidR="00D032B6" w:rsidRDefault="00A23879">
      <w:pPr>
        <w:pStyle w:val="BodyText"/>
        <w:spacing w:before="26"/>
        <w:ind w:left="397"/>
      </w:pPr>
      <w:r>
        <w:rPr>
          <w:w w:val="95"/>
        </w:rPr>
        <w:t>在</w:t>
      </w:r>
      <w:r>
        <w:rPr>
          <w:spacing w:val="16"/>
          <w:w w:val="95"/>
        </w:rPr>
        <w:t xml:space="preserve"> </w:t>
      </w:r>
      <w:r>
        <w:rPr>
          <w:w w:val="95"/>
        </w:rPr>
        <w:t>Linux</w:t>
      </w:r>
      <w:r>
        <w:rPr>
          <w:spacing w:val="17"/>
          <w:w w:val="95"/>
        </w:rPr>
        <w:t xml:space="preserve"> </w:t>
      </w:r>
      <w:r>
        <w:rPr>
          <w:w w:val="95"/>
        </w:rPr>
        <w:t>下，可以直接运行</w:t>
      </w:r>
      <w:r>
        <w:rPr>
          <w:spacing w:val="17"/>
          <w:w w:val="95"/>
        </w:rPr>
        <w:t xml:space="preserve"> </w:t>
      </w:r>
      <w:r>
        <w:rPr>
          <w:w w:val="95"/>
        </w:rPr>
        <w:t>python</w:t>
      </w:r>
      <w:r>
        <w:rPr>
          <w:spacing w:val="16"/>
          <w:w w:val="95"/>
        </w:rPr>
        <w:t xml:space="preserve"> </w:t>
      </w:r>
      <w:r>
        <w:rPr>
          <w:w w:val="95"/>
        </w:rPr>
        <w:t>解释执行</w:t>
      </w:r>
      <w:r>
        <w:rPr>
          <w:spacing w:val="17"/>
          <w:w w:val="95"/>
        </w:rPr>
        <w:t xml:space="preserve"> </w:t>
      </w:r>
      <w:r>
        <w:rPr>
          <w:w w:val="95"/>
        </w:rPr>
        <w:t>connect.py。</w:t>
      </w:r>
    </w:p>
    <w:p w:rsidR="00D032B6" w:rsidRDefault="00D032B6">
      <w:pPr>
        <w:spacing w:before="2" w:line="120" w:lineRule="exact"/>
        <w:rPr>
          <w:sz w:val="12"/>
          <w:szCs w:val="12"/>
        </w:rPr>
      </w:pPr>
    </w:p>
    <w:p w:rsidR="00D032B6" w:rsidRDefault="00620DD5">
      <w:pPr>
        <w:pStyle w:val="BodyText"/>
        <w:spacing w:line="154" w:lineRule="auto"/>
        <w:ind w:left="1037" w:right="304" w:hanging="640"/>
        <w:rPr>
          <w:lang w:eastAsia="zh-CN"/>
        </w:rPr>
      </w:pPr>
      <w:r>
        <w:pict>
          <v:shape id="_x0000_i1093"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w w:val="95"/>
          <w:lang w:eastAsia="zh-CN"/>
        </w:rPr>
        <w:t>注:</w:t>
      </w:r>
      <w:r w:rsidR="00A23879">
        <w:rPr>
          <w:w w:val="111"/>
          <w:lang w:eastAsia="zh-CN"/>
        </w:rPr>
        <w:t xml:space="preserve"> </w:t>
      </w:r>
      <w:r w:rsidR="00A23879">
        <w:rPr>
          <w:w w:val="95"/>
          <w:lang w:eastAsia="zh-CN"/>
        </w:rPr>
        <w:t>本例程连接到本地数据库的11810端口，使用的是空的用户名和密码。</w:t>
      </w:r>
      <w:r w:rsidR="00A23879">
        <w:rPr>
          <w:w w:val="95"/>
        </w:rPr>
        <w:t>用户需要根据自己的</w:t>
      </w:r>
      <w:r w:rsidR="00A23879">
        <w:t xml:space="preserve"> </w:t>
      </w:r>
      <w:r w:rsidR="00A23879">
        <w:rPr>
          <w:w w:val="95"/>
        </w:rPr>
        <w:t>实际情况配置参数。</w:t>
      </w:r>
      <w:r w:rsidR="00A23879">
        <w:rPr>
          <w:w w:val="95"/>
          <w:lang w:eastAsia="zh-CN"/>
        </w:rPr>
        <w:t>譬如，将上述代码中的</w:t>
      </w:r>
      <w:r w:rsidR="00A23879">
        <w:rPr>
          <w:spacing w:val="10"/>
          <w:w w:val="95"/>
          <w:lang w:eastAsia="zh-CN"/>
        </w:rPr>
        <w:t xml:space="preserve"> </w:t>
      </w:r>
      <w:r w:rsidR="00A23879">
        <w:rPr>
          <w:w w:val="95"/>
          <w:lang w:eastAsia="zh-CN"/>
        </w:rPr>
        <w:t>db</w:t>
      </w:r>
      <w:r w:rsidR="00A23879">
        <w:rPr>
          <w:spacing w:val="11"/>
          <w:w w:val="95"/>
          <w:lang w:eastAsia="zh-CN"/>
        </w:rPr>
        <w:t xml:space="preserve"> </w:t>
      </w:r>
      <w:r w:rsidR="00A23879">
        <w:rPr>
          <w:w w:val="95"/>
          <w:lang w:eastAsia="zh-CN"/>
        </w:rPr>
        <w:t>=</w:t>
      </w:r>
      <w:r w:rsidR="00A23879">
        <w:rPr>
          <w:spacing w:val="10"/>
          <w:w w:val="95"/>
          <w:lang w:eastAsia="zh-CN"/>
        </w:rPr>
        <w:t xml:space="preserve"> </w:t>
      </w:r>
      <w:r w:rsidR="00A23879">
        <w:rPr>
          <w:w w:val="95"/>
          <w:lang w:eastAsia="zh-CN"/>
        </w:rPr>
        <w:t>client()</w:t>
      </w:r>
      <w:r w:rsidR="00A23879">
        <w:rPr>
          <w:spacing w:val="11"/>
          <w:w w:val="95"/>
          <w:lang w:eastAsia="zh-CN"/>
        </w:rPr>
        <w:t xml:space="preserve"> </w:t>
      </w:r>
      <w:r w:rsidR="00A23879">
        <w:rPr>
          <w:w w:val="95"/>
          <w:lang w:eastAsia="zh-CN"/>
        </w:rPr>
        <w:t>修改为</w:t>
      </w:r>
      <w:r w:rsidR="00A23879">
        <w:rPr>
          <w:spacing w:val="11"/>
          <w:w w:val="95"/>
          <w:lang w:eastAsia="zh-CN"/>
        </w:rPr>
        <w:t xml:space="preserve"> </w:t>
      </w:r>
      <w:r w:rsidR="00A23879">
        <w:rPr>
          <w:w w:val="95"/>
          <w:lang w:eastAsia="zh-CN"/>
        </w:rPr>
        <w:t>db</w:t>
      </w:r>
      <w:r w:rsidR="00A23879">
        <w:rPr>
          <w:spacing w:val="10"/>
          <w:w w:val="95"/>
          <w:lang w:eastAsia="zh-CN"/>
        </w:rPr>
        <w:t xml:space="preserve"> </w:t>
      </w:r>
      <w:r w:rsidR="00A23879">
        <w:rPr>
          <w:w w:val="95"/>
          <w:lang w:eastAsia="zh-CN"/>
        </w:rPr>
        <w:t>=</w:t>
      </w:r>
      <w:r w:rsidR="00A23879">
        <w:rPr>
          <w:spacing w:val="11"/>
          <w:w w:val="95"/>
          <w:lang w:eastAsia="zh-CN"/>
        </w:rPr>
        <w:t xml:space="preserve"> </w:t>
      </w:r>
      <w:r w:rsidR="00A23879">
        <w:rPr>
          <w:w w:val="95"/>
          <w:lang w:eastAsia="zh-CN"/>
        </w:rPr>
        <w:t>client('192.168.10.188',</w:t>
      </w:r>
    </w:p>
    <w:p w:rsidR="00D032B6" w:rsidRDefault="00A23879">
      <w:pPr>
        <w:pStyle w:val="BodyText"/>
        <w:spacing w:line="259" w:lineRule="exact"/>
        <w:ind w:left="1037"/>
        <w:rPr>
          <w:lang w:eastAsia="zh-CN"/>
        </w:rPr>
      </w:pPr>
      <w:r>
        <w:rPr>
          <w:lang w:eastAsia="zh-CN"/>
        </w:rPr>
        <w:t>11810)。当数据库已经创建用户时，应该使用正确的用户及密码连接到数据库，否则连接失败。</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创建集合空间和集合</w:t>
      </w:r>
    </w:p>
    <w:p w:rsidR="00D032B6" w:rsidRDefault="00D032B6">
      <w:pPr>
        <w:spacing w:before="8" w:line="100" w:lineRule="exact"/>
        <w:rPr>
          <w:sz w:val="10"/>
          <w:szCs w:val="10"/>
          <w:lang w:eastAsia="zh-CN"/>
        </w:rPr>
      </w:pPr>
    </w:p>
    <w:p w:rsidR="00D032B6" w:rsidRDefault="00035F6E">
      <w:pPr>
        <w:pStyle w:val="BodyText"/>
        <w:spacing w:line="168" w:lineRule="auto"/>
        <w:ind w:left="397" w:right="465"/>
        <w:rPr>
          <w:lang w:eastAsia="zh-CN"/>
        </w:rPr>
      </w:pPr>
      <w:r>
        <w:pict>
          <v:group id="_x0000_s3077" style="position:absolute;left:0;text-align:left;margin-left:95.85pt;margin-top:29.55pt;width:459.45pt;height:169.6pt;z-index:-251825152;mso-position-horizontal-relative:page" coordorigin="1917,591" coordsize="9189,3392">
            <v:shape id="_x0000_s3078" style="position:absolute;left:1917;top:591;width:9189;height:3392" coordorigin="1917,591" coordsize="9189,3392" path="m1917,591r9189,l11106,3983r-9189,l1917,591xe" fillcolor="#efefef" stroked="f">
              <v:path arrowok="t"/>
            </v:shape>
            <w10:wrap anchorx="page"/>
          </v:group>
        </w:pict>
      </w:r>
      <w:r w:rsidR="00A23879">
        <w:rPr>
          <w:w w:val="90"/>
          <w:lang w:eastAsia="zh-CN"/>
        </w:rPr>
        <w:t>以下创建了一个名字为“foo”的集合空间和一个名字为“bar”的集合，集合空间内的集合的数据页大小</w:t>
      </w:r>
      <w:r w:rsidR="00A23879">
        <w:rPr>
          <w:lang w:eastAsia="zh-CN"/>
        </w:rPr>
        <w:t xml:space="preserve"> </w:t>
      </w:r>
      <w:r w:rsidR="00A23879">
        <w:rPr>
          <w:w w:val="95"/>
          <w:lang w:eastAsia="zh-CN"/>
        </w:rPr>
        <w:t>为16k。可根据实际情况选择不同大小的数据页。创建集合后，可对集合做增删改查等操作。</w:t>
      </w:r>
    </w:p>
    <w:p w:rsidR="00D032B6" w:rsidRDefault="00D032B6">
      <w:pPr>
        <w:spacing w:before="8" w:line="100" w:lineRule="exact"/>
        <w:rPr>
          <w:sz w:val="10"/>
          <w:szCs w:val="10"/>
          <w:lang w:eastAsia="zh-CN"/>
        </w:rPr>
      </w:pPr>
    </w:p>
    <w:p w:rsidR="00D032B6" w:rsidRDefault="00A23879">
      <w:pPr>
        <w:pStyle w:val="BodyText"/>
        <w:spacing w:line="147" w:lineRule="auto"/>
        <w:ind w:left="397" w:right="8103"/>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w:t>
      </w:r>
      <w:r>
        <w:rPr>
          <w:rFonts w:ascii="Microsoft JhengHei" w:eastAsia="Microsoft JhengHei" w:hAnsi="Microsoft JhengHei" w:cs="Microsoft JhengHei"/>
          <w:spacing w:val="21"/>
          <w:lang w:eastAsia="zh-CN"/>
        </w:rPr>
        <w:t xml:space="preserve"> </w:t>
      </w:r>
      <w:r>
        <w:rPr>
          <w:rFonts w:ascii="Microsoft JhengHei" w:eastAsia="Microsoft JhengHei" w:hAnsi="Microsoft JhengHei" w:cs="Microsoft JhengHei"/>
          <w:lang w:eastAsia="zh-CN"/>
        </w:rPr>
        <w:t xml:space="preserve">连接到数据库 </w:t>
      </w:r>
      <w:r>
        <w:rPr>
          <w:rFonts w:ascii="Microsoft JhengHei" w:eastAsia="Microsoft JhengHei" w:hAnsi="Microsoft JhengHei" w:cs="Microsoft JhengHei"/>
          <w:w w:val="110"/>
          <w:lang w:eastAsia="zh-CN"/>
        </w:rPr>
        <w:t>try:</w:t>
      </w:r>
    </w:p>
    <w:p w:rsidR="00D032B6" w:rsidRDefault="00A23879">
      <w:pPr>
        <w:pStyle w:val="BodyText"/>
        <w:spacing w:line="226" w:lineRule="exact"/>
        <w:ind w:left="697"/>
        <w:rPr>
          <w:rFonts w:ascii="Microsoft JhengHei" w:eastAsia="Microsoft JhengHei" w:hAnsi="Microsoft JhengHei" w:cs="Microsoft JhengHei"/>
        </w:rPr>
      </w:pPr>
      <w:r>
        <w:rPr>
          <w:rFonts w:ascii="Microsoft JhengHei" w:eastAsia="Microsoft JhengHei" w:hAnsi="Microsoft JhengHei" w:cs="Microsoft JhengHei"/>
          <w:w w:val="90"/>
        </w:rPr>
        <w:t xml:space="preserve">db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2"/>
          <w:w w:val="90"/>
        </w:rPr>
        <w:t xml:space="preserve"> </w:t>
      </w:r>
      <w:r>
        <w:rPr>
          <w:rFonts w:ascii="Microsoft JhengHei" w:eastAsia="Microsoft JhengHei" w:hAnsi="Microsoft JhengHei" w:cs="Microsoft JhengHei"/>
          <w:w w:val="105"/>
        </w:rPr>
        <w:t>client()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except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SDBBaseError,</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e:</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rPr>
        <w:t>pysequoiadb._print(e)</w:t>
      </w:r>
    </w:p>
    <w:p w:rsidR="00D032B6" w:rsidRDefault="00D032B6">
      <w:pPr>
        <w:spacing w:before="3" w:line="190" w:lineRule="exact"/>
        <w:rPr>
          <w:sz w:val="19"/>
          <w:szCs w:val="19"/>
        </w:rPr>
      </w:pPr>
    </w:p>
    <w:p w:rsidR="00D032B6" w:rsidRDefault="00A23879">
      <w:pPr>
        <w:pStyle w:val="BodyText"/>
        <w:spacing w:line="147" w:lineRule="auto"/>
        <w:ind w:left="397" w:right="6908"/>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success</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connect</w:t>
      </w:r>
      <w:r>
        <w:rPr>
          <w:rFonts w:ascii="Microsoft JhengHei" w:eastAsia="Microsoft JhengHei" w:hAnsi="Microsoft JhengHei" w:cs="Microsoft JhengHei"/>
          <w:spacing w:val="20"/>
        </w:rPr>
        <w:t xml:space="preserve"> </w:t>
      </w:r>
      <w:r>
        <w:rPr>
          <w:rFonts w:ascii="Microsoft JhengHei" w:eastAsia="Microsoft JhengHei" w:hAnsi="Microsoft JhengHei" w:cs="Microsoft JhengHei"/>
        </w:rPr>
        <w:t>to</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db</w:t>
      </w:r>
      <w:r>
        <w:rPr>
          <w:rFonts w:ascii="Microsoft JhengHei" w:eastAsia="Microsoft JhengHei" w:hAnsi="Microsoft JhengHei" w:cs="Microsoft JhengHei"/>
          <w:w w:val="78"/>
        </w:rPr>
        <w:t xml:space="preserve"> </w:t>
      </w:r>
      <w:r>
        <w:rPr>
          <w:rFonts w:ascii="Microsoft JhengHei" w:eastAsia="Microsoft JhengHei" w:hAnsi="Microsoft JhengHei" w:cs="Microsoft JhengHei"/>
          <w:w w:val="115"/>
        </w:rPr>
        <w:t>try:</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cs_name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rPr>
        <w:t>'foo'</w:t>
      </w:r>
    </w:p>
    <w:p w:rsidR="00D032B6" w:rsidRDefault="00A23879">
      <w:pPr>
        <w:pStyle w:val="BodyText"/>
        <w:spacing w:line="212" w:lineRule="exact"/>
        <w:ind w:left="697"/>
        <w:rPr>
          <w:rFonts w:ascii="Microsoft JhengHei" w:eastAsia="Microsoft JhengHei" w:hAnsi="Microsoft JhengHei" w:cs="Microsoft JhengHei"/>
        </w:rPr>
      </w:pPr>
      <w:r>
        <w:rPr>
          <w:rFonts w:ascii="Microsoft JhengHei" w:eastAsia="Microsoft JhengHei" w:hAnsi="Microsoft JhengHei" w:cs="Microsoft JhengHei"/>
        </w:rPr>
        <w:t>cs</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rPr>
        <w:t>db.create_collection_space(cs_name,</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16384)</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except</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SDBBaseError,</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rPr>
        <w:t>pysequoiadb._print(e)</w:t>
      </w:r>
    </w:p>
    <w:p w:rsidR="00D032B6" w:rsidRDefault="00D032B6">
      <w:pPr>
        <w:spacing w:before="3" w:line="190" w:lineRule="exact"/>
        <w:rPr>
          <w:sz w:val="19"/>
          <w:szCs w:val="19"/>
        </w:rPr>
      </w:pPr>
    </w:p>
    <w:p w:rsidR="00D032B6" w:rsidRDefault="00A23879">
      <w:pPr>
        <w:pStyle w:val="BodyText"/>
        <w:spacing w:line="147" w:lineRule="auto"/>
        <w:ind w:left="397" w:right="5742"/>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rPr>
        <w:t xml:space="preserve">success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 xml:space="preserve">to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create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 xml:space="preserve">collection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space</w:t>
      </w:r>
      <w:r>
        <w:rPr>
          <w:rFonts w:ascii="Microsoft JhengHei" w:eastAsia="Microsoft JhengHei" w:hAnsi="Microsoft JhengHei" w:cs="Microsoft JhengHei"/>
          <w:w w:val="92"/>
        </w:rPr>
        <w:t xml:space="preserve"> </w:t>
      </w:r>
      <w:r>
        <w:rPr>
          <w:rFonts w:ascii="Microsoft JhengHei" w:eastAsia="Microsoft JhengHei" w:hAnsi="Microsoft JhengHei" w:cs="Microsoft JhengHei"/>
        </w:rPr>
        <w:t>cl_name</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rPr>
        <w:t>'bar'</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try:</w:t>
      </w:r>
    </w:p>
    <w:p w:rsidR="00D032B6" w:rsidRDefault="00A23879">
      <w:pPr>
        <w:pStyle w:val="BodyText"/>
        <w:spacing w:line="217" w:lineRule="exact"/>
        <w:ind w:left="697"/>
        <w:rPr>
          <w:rFonts w:ascii="Microsoft JhengHei" w:eastAsia="Microsoft JhengHei" w:hAnsi="Microsoft JhengHei" w:cs="Microsoft JhengHei"/>
        </w:rPr>
      </w:pPr>
      <w:r>
        <w:rPr>
          <w:rFonts w:ascii="Microsoft JhengHei" w:eastAsia="Microsoft JhengHei" w:hAnsi="Microsoft JhengHei" w:cs="Microsoft JhengHei"/>
          <w:w w:val="95"/>
        </w:rPr>
        <w:t>cs     =     cs.create_collection(cl_name)</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217" w:right="5049"/>
        <w:rPr>
          <w:rFonts w:ascii="Microsoft JhengHei" w:eastAsia="Microsoft JhengHei" w:hAnsi="Microsoft JhengHei" w:cs="Microsoft JhengHei"/>
        </w:rPr>
      </w:pPr>
      <w:r>
        <w:rPr>
          <w:rFonts w:ascii="Microsoft JhengHei" w:eastAsia="Microsoft JhengHei" w:hAnsi="Microsoft JhengHei" w:cs="Microsoft JhengHei"/>
          <w:w w:val="105"/>
        </w:rPr>
        <w:t>except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SDBBaseError,</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e:</w:t>
      </w:r>
      <w:r>
        <w:rPr>
          <w:rFonts w:ascii="Microsoft JhengHei" w:eastAsia="Microsoft JhengHei" w:hAnsi="Microsoft JhengHei" w:cs="Microsoft JhengHei"/>
          <w:w w:val="126"/>
        </w:rPr>
        <w:t xml:space="preserve"> </w:t>
      </w:r>
      <w:r>
        <w:rPr>
          <w:rFonts w:ascii="Microsoft JhengHei" w:eastAsia="Microsoft JhengHei" w:hAnsi="Microsoft JhengHei" w:cs="Microsoft JhengHei"/>
          <w:w w:val="105"/>
        </w:rPr>
        <w:t>pysequoiadb._print(e)</w:t>
      </w:r>
    </w:p>
    <w:p w:rsidR="00606508" w:rsidRDefault="00035F6E">
      <w:pPr>
        <w:pStyle w:val="BodyText"/>
        <w:numPr>
          <w:ilvl w:val="1"/>
          <w:numId w:val="34"/>
        </w:numPr>
        <w:tabs>
          <w:tab w:val="left" w:pos="1217"/>
        </w:tabs>
        <w:spacing w:line="254" w:lineRule="exact"/>
        <w:ind w:left="1217"/>
      </w:pPr>
      <w:r>
        <w:pict>
          <v:group id="_x0000_s3075" style="position:absolute;left:0;text-align:left;margin-left:95.85pt;margin-top:-21.05pt;width:459.45pt;height:21.2pt;z-index:-251824128;mso-position-horizontal-relative:page" coordorigin="1917,-421" coordsize="9189,424">
            <v:shape id="_x0000_s3076" style="position:absolute;left:1917;top:-421;width:9189;height:424" coordorigin="1917,-421" coordsize="9189,424" path="m1917,-421r9189,l11106,3,1917,3r,-424xe" fillcolor="#efefef" stroked="f">
              <v:path arrowok="t"/>
            </v:shape>
            <w10:wrap anchorx="page"/>
          </v:group>
        </w:pict>
      </w:r>
      <w:r w:rsidR="00A23879">
        <w:rPr>
          <w:position w:val="1"/>
        </w:rPr>
        <w:t>插入数据（insert）</w:t>
      </w:r>
    </w:p>
    <w:p w:rsidR="00D032B6" w:rsidRDefault="00D032B6">
      <w:pPr>
        <w:spacing w:before="5" w:line="120" w:lineRule="exact"/>
        <w:rPr>
          <w:sz w:val="12"/>
          <w:szCs w:val="12"/>
        </w:rPr>
      </w:pPr>
    </w:p>
    <w:p w:rsidR="00D032B6" w:rsidRDefault="00A23879">
      <w:pPr>
        <w:pStyle w:val="BodyText"/>
        <w:spacing w:before="91" w:line="147" w:lineRule="auto"/>
        <w:ind w:left="1217" w:right="5049"/>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 xml:space="preserve">首先，需要创建一个插入的  </w:t>
      </w:r>
      <w:r>
        <w:rPr>
          <w:rFonts w:ascii="Microsoft JhengHei" w:eastAsia="Microsoft JhengHei" w:hAnsi="Microsoft JhengHei" w:cs="Microsoft JhengHei"/>
          <w:spacing w:val="22"/>
          <w:w w:val="95"/>
        </w:rPr>
        <w:t xml:space="preserve"> </w:t>
      </w:r>
      <w:r>
        <w:rPr>
          <w:rFonts w:ascii="Microsoft JhengHei" w:eastAsia="Microsoft JhengHei" w:hAnsi="Microsoft JhengHei" w:cs="Microsoft JhengHei"/>
          <w:w w:val="95"/>
        </w:rPr>
        <w:t xml:space="preserve">dict  </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对象。</w:t>
      </w:r>
      <w:r>
        <w:rPr>
          <w:rFonts w:ascii="Microsoft JhengHei" w:eastAsia="Microsoft JhengHei" w:hAnsi="Microsoft JhengHei" w:cs="Microsoft JhengHei"/>
        </w:rPr>
        <w:t xml:space="preserve"> </w:t>
      </w:r>
      <w:r>
        <w:rPr>
          <w:rFonts w:ascii="Microsoft JhengHei" w:eastAsia="Microsoft JhengHei" w:hAnsi="Microsoft JhengHei" w:cs="Microsoft JhengHei"/>
          <w:w w:val="95"/>
        </w:rPr>
        <w:t xml:space="preserve">record </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 xml:space="preserve">{"name":"Tom", </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"age":24}</w:t>
      </w:r>
    </w:p>
    <w:p w:rsidR="00D032B6" w:rsidRDefault="00A23879">
      <w:pPr>
        <w:pStyle w:val="BodyText"/>
        <w:spacing w:line="147" w:lineRule="auto"/>
        <w:ind w:left="1217" w:right="5769"/>
        <w:rPr>
          <w:rFonts w:ascii="Microsoft JhengHei" w:eastAsia="Microsoft JhengHei" w:hAnsi="Microsoft JhengHei" w:cs="Microsoft JhengHei"/>
        </w:rPr>
      </w:pPr>
      <w:r>
        <w:rPr>
          <w:rFonts w:ascii="Microsoft JhengHei" w:eastAsia="Microsoft JhengHei" w:hAnsi="Microsoft JhengHei" w:cs="Microsoft JhengHei"/>
          <w:w w:val="90"/>
        </w:rPr>
        <w:t>#</w:t>
      </w:r>
      <w:r>
        <w:rPr>
          <w:rFonts w:ascii="Microsoft JhengHei" w:eastAsia="Microsoft JhengHei" w:hAnsi="Microsoft JhengHei" w:cs="Microsoft JhengHei"/>
          <w:spacing w:val="20"/>
          <w:w w:val="90"/>
        </w:rPr>
        <w:t xml:space="preserve"> </w:t>
      </w:r>
      <w:r>
        <w:rPr>
          <w:rFonts w:ascii="Microsoft JhengHei" w:eastAsia="Microsoft JhengHei" w:hAnsi="Microsoft JhengHei" w:cs="Microsoft JhengHei"/>
          <w:w w:val="105"/>
        </w:rPr>
        <w:t>接着，把此</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dict</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对象插入集合中</w:t>
      </w:r>
      <w:r>
        <w:rPr>
          <w:rFonts w:ascii="Microsoft JhengHei" w:eastAsia="Microsoft JhengHei" w:hAnsi="Microsoft JhengHei" w:cs="Microsoft JhengHei"/>
        </w:rPr>
        <w:t xml:space="preserve"> </w:t>
      </w:r>
      <w:r>
        <w:rPr>
          <w:rFonts w:ascii="Microsoft JhengHei" w:eastAsia="Microsoft JhengHei" w:hAnsi="Microsoft JhengHei" w:cs="Microsoft JhengHei"/>
          <w:w w:val="110"/>
        </w:rPr>
        <w:t>oid</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23"/>
          <w:w w:val="90"/>
        </w:rPr>
        <w:t xml:space="preserve"> </w:t>
      </w:r>
      <w:r>
        <w:rPr>
          <w:rFonts w:ascii="Microsoft JhengHei" w:eastAsia="Microsoft JhengHei" w:hAnsi="Microsoft JhengHei" w:cs="Microsoft JhengHei"/>
          <w:w w:val="135"/>
        </w:rPr>
        <w:t>cl.insert (</w:t>
      </w:r>
      <w:r>
        <w:rPr>
          <w:rFonts w:ascii="Microsoft JhengHei" w:eastAsia="Microsoft JhengHei" w:hAnsi="Microsoft JhengHei" w:cs="Microsoft JhengHei"/>
          <w:spacing w:val="1"/>
          <w:w w:val="135"/>
        </w:rPr>
        <w:t xml:space="preserve"> </w:t>
      </w:r>
      <w:r>
        <w:rPr>
          <w:rFonts w:ascii="Microsoft JhengHei" w:eastAsia="Microsoft JhengHei" w:hAnsi="Microsoft JhengHei" w:cs="Microsoft JhengHei"/>
          <w:w w:val="110"/>
        </w:rPr>
        <w:t>record</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135"/>
        </w:rPr>
        <w:t xml:space="preserve">) </w:t>
      </w:r>
      <w:r>
        <w:rPr>
          <w:rFonts w:ascii="Microsoft JhengHei" w:eastAsia="Microsoft JhengHei" w:hAnsi="Microsoft JhengHei" w:cs="Microsoft JhengHei"/>
          <w:w w:val="190"/>
        </w:rPr>
        <w:t>;</w:t>
      </w:r>
    </w:p>
    <w:p w:rsidR="00D032B6" w:rsidRDefault="00D032B6">
      <w:pPr>
        <w:spacing w:before="2" w:line="130" w:lineRule="exact"/>
        <w:rPr>
          <w:sz w:val="13"/>
          <w:szCs w:val="13"/>
        </w:rPr>
      </w:pPr>
    </w:p>
    <w:p w:rsidR="00D032B6" w:rsidRDefault="00035F6E">
      <w:pPr>
        <w:pStyle w:val="BodyText"/>
        <w:spacing w:line="168" w:lineRule="auto"/>
        <w:ind w:left="1217" w:right="576"/>
      </w:pPr>
      <w:r>
        <w:pict>
          <v:group id="_x0000_s3073" style="position:absolute;left:0;text-align:left;margin-left:95.85pt;margin-top:-48.85pt;width:459.45pt;height:42.4pt;z-index:-251823104;mso-position-horizontal-relative:page" coordorigin="1917,-977" coordsize="9189,848">
            <v:shape id="_x0000_s3074" style="position:absolute;left:1917;top:-977;width:9189;height:848" coordorigin="1917,-977" coordsize="9189,848" path="m1917,-977r9189,l11106,-129r-9189,l1917,-977xe" fillcolor="#efefef" stroked="f">
              <v:path arrowok="t"/>
            </v:shape>
            <w10:wrap anchorx="page"/>
          </v:group>
        </w:pict>
      </w:r>
      <w:r w:rsidR="00A23879">
        <w:rPr>
          <w:lang w:eastAsia="zh-CN"/>
        </w:rPr>
        <w:t>record</w:t>
      </w:r>
      <w:r w:rsidR="00A23879">
        <w:rPr>
          <w:spacing w:val="-31"/>
          <w:lang w:eastAsia="zh-CN"/>
        </w:rPr>
        <w:t xml:space="preserve"> </w:t>
      </w:r>
      <w:r w:rsidR="00A23879">
        <w:rPr>
          <w:lang w:eastAsia="zh-CN"/>
        </w:rPr>
        <w:t>为输入参数，为要插入的数据。</w:t>
      </w:r>
      <w:r w:rsidR="00A23879">
        <w:t>dict</w:t>
      </w:r>
      <w:r w:rsidR="00A23879">
        <w:rPr>
          <w:spacing w:val="-30"/>
        </w:rPr>
        <w:t xml:space="preserve"> </w:t>
      </w:r>
      <w:r w:rsidR="00A23879">
        <w:t>对象将会被转换成</w:t>
      </w:r>
      <w:r w:rsidR="00A23879">
        <w:rPr>
          <w:spacing w:val="-31"/>
        </w:rPr>
        <w:t xml:space="preserve"> </w:t>
      </w:r>
      <w:r w:rsidR="00A23879">
        <w:t>bson</w:t>
      </w:r>
      <w:r w:rsidR="00A23879">
        <w:rPr>
          <w:spacing w:val="-30"/>
        </w:rPr>
        <w:t xml:space="preserve"> </w:t>
      </w:r>
      <w:r w:rsidR="00A23879">
        <w:t>插入到集合中。oid</w:t>
      </w:r>
      <w:r w:rsidR="00A23879">
        <w:rPr>
          <w:spacing w:val="-31"/>
        </w:rPr>
        <w:t xml:space="preserve"> </w:t>
      </w:r>
      <w:r w:rsidR="00A23879">
        <w:t>是插入该记 录，返回的</w:t>
      </w:r>
      <w:r w:rsidR="00A23879">
        <w:rPr>
          <w:spacing w:val="-39"/>
        </w:rPr>
        <w:t xml:space="preserve"> </w:t>
      </w:r>
      <w:r w:rsidR="00A23879">
        <w:t>bson</w:t>
      </w:r>
      <w:r w:rsidR="00A23879">
        <w:rPr>
          <w:spacing w:val="-39"/>
        </w:rPr>
        <w:t xml:space="preserve"> </w:t>
      </w:r>
      <w:r w:rsidR="00A23879">
        <w:t>结构的</w:t>
      </w:r>
      <w:r w:rsidR="00A23879">
        <w:rPr>
          <w:spacing w:val="-39"/>
        </w:rPr>
        <w:t xml:space="preserve"> </w:t>
      </w:r>
      <w:r w:rsidR="00A23879">
        <w:t>objectid。</w:t>
      </w:r>
    </w:p>
    <w:p w:rsidR="00606508" w:rsidRDefault="00035F6E">
      <w:pPr>
        <w:pStyle w:val="BodyText"/>
        <w:numPr>
          <w:ilvl w:val="1"/>
          <w:numId w:val="34"/>
        </w:numPr>
        <w:tabs>
          <w:tab w:val="left" w:pos="1217"/>
        </w:tabs>
        <w:spacing w:line="282" w:lineRule="exact"/>
        <w:ind w:left="1217"/>
      </w:pPr>
      <w:r>
        <w:pict>
          <v:group id="_x0000_s3071" style="position:absolute;left:0;text-align:left;margin-left:95.85pt;margin-top:21.05pt;width:459.45pt;height:116.6pt;z-index:-251822080;mso-position-horizontal-relative:page" coordorigin="1917,421" coordsize="9189,2332">
            <v:shape id="_x0000_s3072" style="position:absolute;left:1917;top:421;width:9189;height:2332" coordorigin="1917,421" coordsize="9189,2332" path="m1917,421r9189,l11106,2753r-9189,l1917,421xe" fillcolor="#efefef" stroked="f">
              <v:path arrowok="t"/>
            </v:shape>
            <w10:wrap anchorx="page"/>
          </v:group>
        </w:pict>
      </w:r>
      <w:r w:rsidR="00A23879">
        <w:rPr>
          <w:position w:val="1"/>
        </w:rPr>
        <w:t>查询（query）</w:t>
      </w:r>
    </w:p>
    <w:p w:rsidR="00D032B6" w:rsidRDefault="00D032B6">
      <w:pPr>
        <w:spacing w:before="6" w:line="130" w:lineRule="exact"/>
        <w:rPr>
          <w:sz w:val="13"/>
          <w:szCs w:val="13"/>
        </w:rPr>
      </w:pPr>
    </w:p>
    <w:p w:rsidR="00D032B6" w:rsidRDefault="00A23879">
      <w:pPr>
        <w:pStyle w:val="BodyText"/>
        <w:spacing w:line="147" w:lineRule="auto"/>
        <w:ind w:left="1217" w:right="2993"/>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w:t>
      </w:r>
      <w:r>
        <w:rPr>
          <w:rFonts w:ascii="Microsoft JhengHei" w:eastAsia="Microsoft JhengHei" w:hAnsi="Microsoft JhengHei" w:cs="Microsoft JhengHei"/>
          <w:spacing w:val="21"/>
          <w:lang w:eastAsia="zh-CN"/>
        </w:rPr>
        <w:t xml:space="preserve"> </w:t>
      </w:r>
      <w:r>
        <w:rPr>
          <w:rFonts w:ascii="Microsoft JhengHei" w:eastAsia="Microsoft JhengHei" w:hAnsi="Microsoft JhengHei" w:cs="Microsoft JhengHei"/>
          <w:lang w:eastAsia="zh-CN"/>
        </w:rPr>
        <w:t xml:space="preserve">查询所有记录，把结果放入游标中，并循环打印游标中的每条记录 </w:t>
      </w:r>
      <w:r>
        <w:rPr>
          <w:rFonts w:ascii="Microsoft JhengHei" w:eastAsia="Microsoft JhengHei" w:hAnsi="Microsoft JhengHei" w:cs="Microsoft JhengHei"/>
          <w:w w:val="105"/>
          <w:lang w:eastAsia="zh-CN"/>
        </w:rPr>
        <w:t>try:</w:t>
      </w:r>
    </w:p>
    <w:p w:rsidR="00D032B6" w:rsidRDefault="00A23879">
      <w:pPr>
        <w:pStyle w:val="BodyText"/>
        <w:spacing w:line="232" w:lineRule="exact"/>
        <w:ind w:left="1517"/>
        <w:rPr>
          <w:rFonts w:ascii="Microsoft JhengHei" w:eastAsia="Microsoft JhengHei" w:hAnsi="Microsoft JhengHei" w:cs="Microsoft JhengHei"/>
        </w:rPr>
      </w:pPr>
      <w:r>
        <w:rPr>
          <w:rFonts w:ascii="Microsoft JhengHei" w:eastAsia="Microsoft JhengHei" w:hAnsi="Microsoft JhengHei" w:cs="Microsoft JhengHei"/>
          <w:w w:val="105"/>
        </w:rPr>
        <w:t xml:space="preserve">cr </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105"/>
        </w:rPr>
        <w:t>cl.query()</w:t>
      </w:r>
    </w:p>
    <w:p w:rsidR="00D032B6" w:rsidRDefault="00D032B6">
      <w:pPr>
        <w:spacing w:before="3" w:line="190" w:lineRule="exact"/>
        <w:rPr>
          <w:sz w:val="19"/>
          <w:szCs w:val="19"/>
        </w:rPr>
      </w:pPr>
    </w:p>
    <w:p w:rsidR="00D032B6" w:rsidRDefault="00A23879">
      <w:pPr>
        <w:pStyle w:val="BodyText"/>
        <w:spacing w:line="147" w:lineRule="auto"/>
        <w:ind w:left="1817" w:right="7565" w:hanging="300"/>
        <w:rPr>
          <w:rFonts w:ascii="Microsoft JhengHei" w:eastAsia="Microsoft JhengHei" w:hAnsi="Microsoft JhengHei" w:cs="Microsoft JhengHei"/>
        </w:rPr>
      </w:pPr>
      <w:r>
        <w:rPr>
          <w:rFonts w:ascii="Microsoft JhengHei" w:eastAsia="Microsoft JhengHei" w:hAnsi="Microsoft JhengHei" w:cs="Microsoft JhengHei"/>
          <w:w w:val="110"/>
        </w:rPr>
        <w:t>while</w:t>
      </w:r>
      <w:r>
        <w:rPr>
          <w:rFonts w:ascii="Microsoft JhengHei" w:eastAsia="Microsoft JhengHei" w:hAnsi="Microsoft JhengHei" w:cs="Microsoft JhengHei"/>
          <w:spacing w:val="-14"/>
          <w:w w:val="110"/>
        </w:rPr>
        <w:t xml:space="preserve"> </w:t>
      </w:r>
      <w:r>
        <w:rPr>
          <w:rFonts w:ascii="Microsoft JhengHei" w:eastAsia="Microsoft JhengHei" w:hAnsi="Microsoft JhengHei" w:cs="Microsoft JhengHei"/>
          <w:w w:val="110"/>
        </w:rPr>
        <w:t>True:</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115"/>
        </w:rPr>
        <w:t>try:</w:t>
      </w:r>
    </w:p>
    <w:p w:rsidR="00D032B6" w:rsidRDefault="00A23879">
      <w:pPr>
        <w:pStyle w:val="BodyText"/>
        <w:spacing w:line="147" w:lineRule="auto"/>
        <w:ind w:left="1817" w:right="6433" w:firstLine="300"/>
        <w:rPr>
          <w:rFonts w:ascii="Microsoft JhengHei" w:eastAsia="Microsoft JhengHei" w:hAnsi="Microsoft JhengHei" w:cs="Microsoft JhengHei"/>
        </w:rPr>
      </w:pPr>
      <w:r>
        <w:rPr>
          <w:rFonts w:ascii="Microsoft JhengHei" w:eastAsia="Microsoft JhengHei" w:hAnsi="Microsoft JhengHei" w:cs="Microsoft JhengHei"/>
        </w:rPr>
        <w:t xml:space="preserve">record </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rPr>
        <w:t>cr.next()</w:t>
      </w:r>
      <w:r>
        <w:rPr>
          <w:rFonts w:ascii="Microsoft JhengHei" w:eastAsia="Microsoft JhengHei" w:hAnsi="Microsoft JhengHei" w:cs="Microsoft JhengHei"/>
          <w:w w:val="119"/>
        </w:rPr>
        <w:t xml:space="preserve"> </w:t>
      </w:r>
      <w:r>
        <w:rPr>
          <w:rFonts w:ascii="Microsoft JhengHei" w:eastAsia="Microsoft JhengHei" w:hAnsi="Microsoft JhengHei" w:cs="Microsoft JhengHei"/>
          <w:w w:val="95"/>
        </w:rPr>
        <w:t>except</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SDBEndOfCursor:</w:t>
      </w:r>
    </w:p>
    <w:p w:rsidR="00D032B6" w:rsidRDefault="00A23879">
      <w:pPr>
        <w:pStyle w:val="BodyText"/>
        <w:spacing w:line="226" w:lineRule="exact"/>
        <w:ind w:left="2117"/>
        <w:rPr>
          <w:rFonts w:ascii="Microsoft JhengHei" w:eastAsia="Microsoft JhengHei" w:hAnsi="Microsoft JhengHei" w:cs="Microsoft JhengHei"/>
        </w:rPr>
      </w:pPr>
      <w:r>
        <w:rPr>
          <w:rFonts w:ascii="Microsoft JhengHei" w:eastAsia="Microsoft JhengHei" w:hAnsi="Microsoft JhengHei" w:cs="Microsoft JhengHei"/>
          <w:w w:val="95"/>
        </w:rPr>
        <w:t>break</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except</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SDBBaseError,</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e:</w:t>
      </w:r>
    </w:p>
    <w:p w:rsidR="00D032B6" w:rsidRDefault="00A23879">
      <w:pPr>
        <w:pStyle w:val="BodyText"/>
        <w:spacing w:line="217" w:lineRule="exact"/>
        <w:ind w:left="2117"/>
        <w:rPr>
          <w:rFonts w:ascii="Microsoft JhengHei" w:eastAsia="Microsoft JhengHei" w:hAnsi="Microsoft JhengHei" w:cs="Microsoft JhengHei"/>
        </w:rPr>
      </w:pPr>
      <w:r>
        <w:rPr>
          <w:rFonts w:ascii="Microsoft JhengHei" w:eastAsia="Microsoft JhengHei" w:hAnsi="Microsoft JhengHei" w:cs="Microsoft JhengHei"/>
        </w:rPr>
        <w:t>pysequoiadb._print(e)</w:t>
      </w:r>
    </w:p>
    <w:p w:rsidR="00D032B6" w:rsidRDefault="00D032B6">
      <w:pPr>
        <w:spacing w:before="2" w:line="110" w:lineRule="exact"/>
        <w:rPr>
          <w:sz w:val="11"/>
          <w:szCs w:val="11"/>
        </w:rPr>
      </w:pPr>
    </w:p>
    <w:p w:rsidR="00D032B6" w:rsidRDefault="00A23879">
      <w:pPr>
        <w:pStyle w:val="BodyText"/>
        <w:spacing w:line="168" w:lineRule="auto"/>
        <w:ind w:left="1217"/>
        <w:rPr>
          <w:lang w:eastAsia="zh-CN"/>
        </w:rPr>
      </w:pPr>
      <w:r>
        <w:rPr>
          <w:lang w:eastAsia="zh-CN"/>
        </w:rPr>
        <w:t>查询操作需要一个游标对象存放查询的结果到本地。要获得查询的结果需要使用游标操作。本例使用了 游标操作的</w:t>
      </w:r>
      <w:r>
        <w:rPr>
          <w:spacing w:val="-18"/>
          <w:lang w:eastAsia="zh-CN"/>
        </w:rPr>
        <w:t xml:space="preserve"> </w:t>
      </w:r>
      <w:r>
        <w:rPr>
          <w:lang w:eastAsia="zh-CN"/>
        </w:rPr>
        <w:t>next</w:t>
      </w:r>
      <w:r>
        <w:rPr>
          <w:spacing w:val="-17"/>
          <w:lang w:eastAsia="zh-CN"/>
        </w:rPr>
        <w:t xml:space="preserve"> </w:t>
      </w:r>
      <w:r>
        <w:rPr>
          <w:lang w:eastAsia="zh-CN"/>
        </w:rPr>
        <w:t>接口，表示从查询结果中取到一条记录。此示例中没有设置查询条件，筛选条件，排序 情况，及仅使用默认索引。</w:t>
      </w:r>
    </w:p>
    <w:p w:rsidR="00606508" w:rsidRDefault="00A23879">
      <w:pPr>
        <w:pStyle w:val="BodyText"/>
        <w:numPr>
          <w:ilvl w:val="1"/>
          <w:numId w:val="34"/>
        </w:numPr>
        <w:tabs>
          <w:tab w:val="left" w:pos="1217"/>
        </w:tabs>
        <w:spacing w:line="282" w:lineRule="exact"/>
        <w:ind w:left="1217"/>
      </w:pPr>
      <w:r>
        <w:rPr>
          <w:position w:val="1"/>
        </w:rPr>
        <w:t>索引（index）</w:t>
      </w:r>
    </w:p>
    <w:p w:rsidR="00D032B6" w:rsidRDefault="00035F6E">
      <w:pPr>
        <w:pStyle w:val="BodyText"/>
        <w:spacing w:before="23" w:line="339" w:lineRule="exact"/>
        <w:ind w:left="1217"/>
        <w:rPr>
          <w:rFonts w:ascii="Microsoft JhengHei" w:eastAsia="Microsoft JhengHei" w:hAnsi="Microsoft JhengHei" w:cs="Microsoft JhengHei"/>
        </w:rPr>
      </w:pPr>
      <w:r w:rsidRPr="00035F6E">
        <w:pict>
          <v:group id="_x0000_s3069" style="position:absolute;left:0;text-align:left;margin-left:95.85pt;margin-top:6.9pt;width:459.45pt;height:53pt;z-index:-251821056;mso-position-horizontal-relative:page" coordorigin="1917,138" coordsize="9189,1060">
            <v:shape id="_x0000_s3070" style="position:absolute;left:1917;top:138;width:9189;height:1060" coordorigin="1917,138" coordsize="9189,1060" path="m1917,138r9189,l11106,1198r-9189,l1917,138xe" fillcolor="#efefef" stroked="f">
              <v:path arrowok="t"/>
            </v:shape>
            <w10:wrap anchorx="page"/>
          </v:group>
        </w:pict>
      </w:r>
      <w:r w:rsidR="00A23879">
        <w:rPr>
          <w:rFonts w:ascii="Microsoft JhengHei" w:eastAsia="Microsoft JhengHei" w:hAnsi="Microsoft JhengHei" w:cs="Microsoft JhengHei"/>
          <w:w w:val="85"/>
        </w:rPr>
        <w:t xml:space="preserve">index_name  </w:t>
      </w:r>
      <w:r w:rsidR="00A23879">
        <w:rPr>
          <w:rFonts w:ascii="Microsoft JhengHei" w:eastAsia="Microsoft JhengHei" w:hAnsi="Microsoft JhengHei" w:cs="Microsoft JhengHei"/>
          <w:spacing w:val="21"/>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22"/>
          <w:w w:val="85"/>
        </w:rPr>
        <w:t xml:space="preserve"> </w:t>
      </w:r>
      <w:r w:rsidR="00A23879">
        <w:rPr>
          <w:rFonts w:ascii="Microsoft JhengHei" w:eastAsia="Microsoft JhengHei" w:hAnsi="Microsoft JhengHei" w:cs="Microsoft JhengHei"/>
          <w:w w:val="85"/>
        </w:rPr>
        <w:t>"index_name"</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spacing w:val="7"/>
          <w:lang w:eastAsia="zh-CN"/>
        </w:rPr>
        <w:t xml:space="preserve"> </w:t>
      </w:r>
      <w:r>
        <w:rPr>
          <w:rFonts w:ascii="Microsoft JhengHei" w:eastAsia="Microsoft JhengHei" w:hAnsi="Microsoft JhengHei" w:cs="Microsoft JhengHei"/>
          <w:lang w:eastAsia="zh-CN"/>
        </w:rPr>
        <w:t xml:space="preserve">首先创建一个 </w:t>
      </w:r>
      <w:r>
        <w:rPr>
          <w:rFonts w:ascii="Microsoft JhengHei" w:eastAsia="Microsoft JhengHei" w:hAnsi="Microsoft JhengHei" w:cs="Microsoft JhengHei"/>
          <w:spacing w:val="7"/>
          <w:lang w:eastAsia="zh-CN"/>
        </w:rPr>
        <w:t xml:space="preserve"> </w:t>
      </w:r>
      <w:r>
        <w:rPr>
          <w:rFonts w:ascii="Microsoft JhengHei" w:eastAsia="Microsoft JhengHei" w:hAnsi="Microsoft JhengHei" w:cs="Microsoft JhengHei"/>
          <w:lang w:eastAsia="zh-CN"/>
        </w:rPr>
        <w:t xml:space="preserve">dict </w:t>
      </w:r>
      <w:r>
        <w:rPr>
          <w:rFonts w:ascii="Microsoft JhengHei" w:eastAsia="Microsoft JhengHei" w:hAnsi="Microsoft JhengHei" w:cs="Microsoft JhengHei"/>
          <w:spacing w:val="7"/>
          <w:lang w:eastAsia="zh-CN"/>
        </w:rPr>
        <w:t xml:space="preserve"> </w:t>
      </w:r>
      <w:r>
        <w:rPr>
          <w:rFonts w:ascii="Microsoft JhengHei" w:eastAsia="Microsoft JhengHei" w:hAnsi="Microsoft JhengHei" w:cs="Microsoft JhengHei"/>
          <w:lang w:eastAsia="zh-CN"/>
        </w:rPr>
        <w:t>对象包含将要创建的索引的信息</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idx</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0"/>
          <w:w w:val="125"/>
        </w:rPr>
        <w:t xml:space="preserve"> </w:t>
      </w:r>
      <w:r>
        <w:rPr>
          <w:rFonts w:ascii="Microsoft JhengHei" w:eastAsia="Microsoft JhengHei" w:hAnsi="Microsoft JhengHei" w:cs="Microsoft JhengHei"/>
          <w:w w:val="115"/>
        </w:rPr>
        <w:t>'name':1,</w:t>
      </w:r>
      <w:r>
        <w:rPr>
          <w:rFonts w:ascii="Microsoft JhengHei" w:eastAsia="Microsoft JhengHei" w:hAnsi="Microsoft JhengHei" w:cs="Microsoft JhengHei"/>
          <w:spacing w:val="24"/>
          <w:w w:val="115"/>
        </w:rPr>
        <w:t xml:space="preserve"> </w:t>
      </w:r>
      <w:r>
        <w:rPr>
          <w:rFonts w:ascii="Microsoft JhengHei" w:eastAsia="Microsoft JhengHei" w:hAnsi="Microsoft JhengHei" w:cs="Microsoft JhengHei"/>
          <w:w w:val="115"/>
        </w:rPr>
        <w:t>'age':-1</w:t>
      </w:r>
      <w:r>
        <w:rPr>
          <w:rFonts w:ascii="Microsoft JhengHei" w:eastAsia="Microsoft JhengHei" w:hAnsi="Microsoft JhengHei" w:cs="Microsoft JhengHei"/>
          <w:spacing w:val="25"/>
          <w:w w:val="11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创建一个以"name"为升序，"age"为降序的索引</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cl.create_index</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9"/>
          <w:w w:val="135"/>
        </w:rPr>
        <w:t xml:space="preserve"> </w:t>
      </w:r>
      <w:r>
        <w:rPr>
          <w:rFonts w:ascii="Microsoft JhengHei" w:eastAsia="Microsoft JhengHei" w:hAnsi="Microsoft JhengHei" w:cs="Microsoft JhengHei"/>
          <w:w w:val="135"/>
        </w:rPr>
        <w:t>idx,</w:t>
      </w:r>
      <w:r>
        <w:rPr>
          <w:rFonts w:ascii="Microsoft JhengHei" w:eastAsia="Microsoft JhengHei" w:hAnsi="Microsoft JhengHei" w:cs="Microsoft JhengHei"/>
          <w:spacing w:val="-29"/>
          <w:w w:val="135"/>
        </w:rPr>
        <w:t xml:space="preserve"> </w:t>
      </w:r>
      <w:r>
        <w:rPr>
          <w:rFonts w:ascii="Microsoft JhengHei" w:eastAsia="Microsoft JhengHei" w:hAnsi="Microsoft JhengHei" w:cs="Microsoft JhengHei"/>
          <w:w w:val="110"/>
        </w:rPr>
        <w:t>index_name,</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FALSE,</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FALSE</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8"/>
          <w:w w:val="135"/>
        </w:rPr>
        <w:t xml:space="preserve"> </w:t>
      </w:r>
      <w:r>
        <w:rPr>
          <w:rFonts w:ascii="Microsoft JhengHei" w:eastAsia="Microsoft JhengHei" w:hAnsi="Microsoft JhengHei" w:cs="Microsoft JhengHei"/>
          <w:w w:val="185"/>
        </w:rPr>
        <w:t>;</w:t>
      </w:r>
    </w:p>
    <w:p w:rsidR="00D032B6" w:rsidRDefault="00A23879">
      <w:pPr>
        <w:pStyle w:val="BodyText"/>
        <w:spacing w:before="26"/>
        <w:ind w:left="1217"/>
      </w:pPr>
      <w:r>
        <w:rPr>
          <w:w w:val="90"/>
        </w:rPr>
        <w:t>集合对象</w:t>
      </w:r>
      <w:r>
        <w:rPr>
          <w:spacing w:val="14"/>
          <w:w w:val="90"/>
        </w:rPr>
        <w:t xml:space="preserve"> </w:t>
      </w:r>
      <w:r>
        <w:rPr>
          <w:w w:val="90"/>
        </w:rPr>
        <w:t>collection</w:t>
      </w:r>
      <w:r>
        <w:rPr>
          <w:spacing w:val="14"/>
          <w:w w:val="90"/>
        </w:rPr>
        <w:t xml:space="preserve"> </w:t>
      </w:r>
      <w:r>
        <w:rPr>
          <w:w w:val="90"/>
        </w:rPr>
        <w:t>中创建一个以“name”为升序，“age”为降序的索引。</w:t>
      </w:r>
    </w:p>
    <w:p w:rsidR="00606508" w:rsidRDefault="00A23879">
      <w:pPr>
        <w:pStyle w:val="BodyText"/>
        <w:numPr>
          <w:ilvl w:val="1"/>
          <w:numId w:val="34"/>
        </w:numPr>
        <w:tabs>
          <w:tab w:val="left" w:pos="1217"/>
        </w:tabs>
        <w:spacing w:line="267" w:lineRule="exact"/>
        <w:ind w:left="1217"/>
      </w:pPr>
      <w:r>
        <w:rPr>
          <w:w w:val="95"/>
          <w:position w:val="1"/>
        </w:rPr>
        <w:t>更新（update）</w:t>
      </w:r>
    </w:p>
    <w:p w:rsidR="00D032B6" w:rsidRDefault="00D032B6">
      <w:pPr>
        <w:spacing w:before="5" w:line="120" w:lineRule="exact"/>
        <w:rPr>
          <w:sz w:val="12"/>
          <w:szCs w:val="12"/>
        </w:rPr>
      </w:pPr>
    </w:p>
    <w:p w:rsidR="00D032B6" w:rsidRDefault="00A23879">
      <w:pPr>
        <w:pStyle w:val="BodyText"/>
        <w:spacing w:before="91" w:line="147" w:lineRule="auto"/>
        <w:ind w:left="1217" w:right="5049"/>
        <w:rPr>
          <w:rFonts w:ascii="Microsoft JhengHei" w:eastAsia="Microsoft JhengHei" w:hAnsi="Microsoft JhengHei" w:cs="Microsoft JhengHei"/>
        </w:rPr>
      </w:pPr>
      <w:r>
        <w:rPr>
          <w:rFonts w:ascii="Microsoft JhengHei" w:eastAsia="Microsoft JhengHei" w:hAnsi="Microsoft JhengHei" w:cs="Microsoft JhengHei"/>
          <w:w w:val="90"/>
        </w:rPr>
        <w:t>#</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rPr>
        <w:t>先创建一个包含更新规则的</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w w:val="90"/>
        </w:rPr>
        <w:t>BSONObj</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rPr>
        <w:t xml:space="preserve">对象 rule  </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rPr>
        <w:t xml:space="preserve">{"$set":{  </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"age":19}}</w:t>
      </w:r>
    </w:p>
    <w:p w:rsidR="00D032B6" w:rsidRDefault="00A23879">
      <w:pPr>
        <w:pStyle w:val="BodyText"/>
        <w:spacing w:line="147" w:lineRule="auto"/>
        <w:ind w:left="1217" w:right="7565"/>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 xml:space="preserve">打印出更新规则 print  </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rule</w:t>
      </w:r>
    </w:p>
    <w:p w:rsidR="00D032B6" w:rsidRDefault="00A23879">
      <w:pPr>
        <w:pStyle w:val="BodyText"/>
        <w:spacing w:line="147" w:lineRule="auto"/>
        <w:ind w:left="1217" w:right="7565"/>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 xml:space="preserve">更新记录 </w:t>
      </w:r>
      <w:r>
        <w:rPr>
          <w:rFonts w:ascii="Microsoft JhengHei" w:eastAsia="Microsoft JhengHei" w:hAnsi="Microsoft JhengHei" w:cs="Microsoft JhengHei"/>
          <w:w w:val="105"/>
        </w:rPr>
        <w:t xml:space="preserve">cl.update( </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 xml:space="preserve">rule </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25"/>
        </w:rPr>
        <w:t>)</w:t>
      </w:r>
    </w:p>
    <w:p w:rsidR="00D032B6" w:rsidRDefault="00D032B6">
      <w:pPr>
        <w:spacing w:before="2" w:line="130" w:lineRule="exact"/>
        <w:rPr>
          <w:sz w:val="13"/>
          <w:szCs w:val="13"/>
        </w:rPr>
      </w:pPr>
    </w:p>
    <w:p w:rsidR="00D032B6" w:rsidRDefault="00035F6E">
      <w:pPr>
        <w:pStyle w:val="BodyText"/>
        <w:spacing w:line="168" w:lineRule="auto"/>
        <w:ind w:left="1217"/>
      </w:pPr>
      <w:r>
        <w:pict>
          <v:group id="_x0000_s3067" style="position:absolute;left:0;text-align:left;margin-left:95.85pt;margin-top:-70.05pt;width:459.45pt;height:63.6pt;z-index:-251820032;mso-position-horizontal-relative:page" coordorigin="1917,-1401" coordsize="9189,1272">
            <v:shape id="_x0000_s3068" style="position:absolute;left:1917;top:-1401;width:9189;height:1272" coordorigin="1917,-1401" coordsize="9189,1272" path="m1917,-1401r9189,l11106,-129r-9189,l1917,-1401xe" fillcolor="#efefef" stroked="f">
              <v:path arrowok="t"/>
            </v:shape>
            <w10:wrap anchorx="page"/>
          </v:group>
        </w:pict>
      </w:r>
      <w:r w:rsidR="00A23879">
        <w:t>在集合对象</w:t>
      </w:r>
      <w:r w:rsidR="00A23879">
        <w:rPr>
          <w:spacing w:val="-40"/>
        </w:rPr>
        <w:t xml:space="preserve"> </w:t>
      </w:r>
      <w:r w:rsidR="00A23879">
        <w:t>collection</w:t>
      </w:r>
      <w:r w:rsidR="00A23879">
        <w:rPr>
          <w:spacing w:val="-39"/>
        </w:rPr>
        <w:t xml:space="preserve"> </w:t>
      </w:r>
      <w:r w:rsidR="00A23879">
        <w:t>中更新了记录。实例中没有指定数据匹配规则，所以此示例将更新集合中所有的集 合。</w:t>
      </w:r>
    </w:p>
    <w:p w:rsidR="00D032B6" w:rsidRDefault="00D032B6">
      <w:pPr>
        <w:spacing w:before="14" w:line="200" w:lineRule="exact"/>
        <w:rPr>
          <w:sz w:val="20"/>
          <w:szCs w:val="20"/>
        </w:rPr>
      </w:pPr>
    </w:p>
    <w:p w:rsidR="00D032B6" w:rsidRDefault="00A23879">
      <w:pPr>
        <w:pStyle w:val="BodyText"/>
      </w:pPr>
      <w:r>
        <w:t>集群操作</w:t>
      </w:r>
    </w:p>
    <w:p w:rsidR="00D032B6" w:rsidRDefault="00A23879">
      <w:pPr>
        <w:pStyle w:val="BodyText"/>
        <w:tabs>
          <w:tab w:val="left" w:pos="1217"/>
        </w:tabs>
        <w:spacing w:before="34" w:line="255" w:lineRule="auto"/>
        <w:ind w:left="1217" w:right="1734" w:hanging="284"/>
      </w:pPr>
      <w:r>
        <w:rPr>
          <w:rFonts w:ascii="Times New Roman" w:eastAsia="Times New Roman" w:hAnsi="Times New Roman" w:cs="Times New Roman"/>
        </w:rPr>
        <w:t>•</w:t>
      </w:r>
      <w:r>
        <w:rPr>
          <w:rFonts w:ascii="Times New Roman" w:eastAsia="Times New Roman" w:hAnsi="Times New Roman" w:cs="Times New Roman"/>
        </w:rPr>
        <w:tab/>
      </w:r>
      <w:r>
        <w:rPr>
          <w:position w:val="1"/>
        </w:rPr>
        <w:t xml:space="preserve">分区组操作 </w:t>
      </w:r>
      <w:r>
        <w:rPr>
          <w:w w:val="95"/>
        </w:rPr>
        <w:t>分区组操作包括创建分区组（client::creat_replica_group），得到分区组实例（client::</w:t>
      </w:r>
    </w:p>
    <w:p w:rsidR="00D032B6" w:rsidRDefault="00A23879">
      <w:pPr>
        <w:pStyle w:val="BodyText"/>
        <w:spacing w:line="223" w:lineRule="exact"/>
        <w:ind w:left="1217"/>
      </w:pPr>
      <w:r>
        <w:rPr>
          <w:w w:val="95"/>
        </w:rPr>
        <w:t>get_replica_group_by_name</w:t>
      </w:r>
      <w:r>
        <w:rPr>
          <w:spacing w:val="-8"/>
          <w:w w:val="95"/>
        </w:rPr>
        <w:t xml:space="preserve"> </w:t>
      </w:r>
      <w:r>
        <w:rPr>
          <w:w w:val="95"/>
        </w:rPr>
        <w:t>和</w:t>
      </w:r>
      <w:r>
        <w:rPr>
          <w:spacing w:val="-8"/>
          <w:w w:val="95"/>
        </w:rPr>
        <w:t xml:space="preserve"> </w:t>
      </w:r>
      <w:r>
        <w:rPr>
          <w:w w:val="95"/>
        </w:rPr>
        <w:t>client::</w:t>
      </w:r>
      <w:r>
        <w:rPr>
          <w:spacing w:val="-8"/>
          <w:w w:val="95"/>
        </w:rPr>
        <w:t xml:space="preserve"> </w:t>
      </w:r>
      <w:r>
        <w:rPr>
          <w:w w:val="95"/>
        </w:rPr>
        <w:t>get_replica_group_by_id），启动分区组所有数据节</w:t>
      </w:r>
    </w:p>
    <w:p w:rsidR="00D032B6" w:rsidRDefault="00A23879">
      <w:pPr>
        <w:pStyle w:val="BodyText"/>
        <w:spacing w:line="240" w:lineRule="exact"/>
        <w:ind w:left="1217"/>
      </w:pPr>
      <w:r>
        <w:rPr>
          <w:w w:val="95"/>
        </w:rPr>
        <w:t>点（replicagroup::start），停止分区组所有数据节点（replicagroup::stop）等。</w:t>
      </w:r>
    </w:p>
    <w:p w:rsidR="00D032B6" w:rsidRDefault="00035F6E">
      <w:pPr>
        <w:pStyle w:val="BodyText"/>
        <w:spacing w:before="18"/>
        <w:ind w:left="1217"/>
        <w:rPr>
          <w:lang w:eastAsia="zh-CN"/>
        </w:rPr>
      </w:pPr>
      <w:r>
        <w:pict>
          <v:group id="_x0000_s3065" style="position:absolute;left:0;text-align:left;margin-left:95.85pt;margin-top:22.75pt;width:459.45pt;height:53pt;z-index:-251819008;mso-position-horizontal-relative:page" coordorigin="1917,455" coordsize="9189,1060">
            <v:shape id="_x0000_s3066" style="position:absolute;left:1917;top:455;width:9189;height:1060" coordorigin="1917,455" coordsize="9189,1060" path="m1917,455r9189,l11106,1515r-9189,l1917,455xe" fillcolor="#efefef" stroked="f">
              <v:path arrowok="t"/>
            </v:shape>
            <w10:wrap anchorx="page"/>
          </v:group>
        </w:pict>
      </w:r>
      <w:r w:rsidR="00A23879">
        <w:rPr>
          <w:lang w:eastAsia="zh-CN"/>
        </w:rPr>
        <w:t>以下为分区组操作示例性的例子。真正的应用应包括错误检测等。</w:t>
      </w:r>
    </w:p>
    <w:p w:rsidR="00D032B6" w:rsidRDefault="00A23879">
      <w:pPr>
        <w:pStyle w:val="BodyText"/>
        <w:spacing w:before="92" w:line="147" w:lineRule="auto"/>
        <w:ind w:left="1217" w:right="3282"/>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spacing w:val="9"/>
          <w:w w:val="90"/>
          <w:lang w:eastAsia="zh-CN"/>
        </w:rPr>
        <w:t xml:space="preserve"> </w:t>
      </w:r>
      <w:r>
        <w:rPr>
          <w:rFonts w:ascii="Microsoft JhengHei" w:eastAsia="Microsoft JhengHei" w:hAnsi="Microsoft JhengHei" w:cs="Microsoft JhengHei"/>
          <w:w w:val="90"/>
          <w:lang w:eastAsia="zh-CN"/>
        </w:rPr>
        <w:t xml:space="preserve">定义一个空的    </w:t>
      </w:r>
      <w:r>
        <w:rPr>
          <w:rFonts w:ascii="Microsoft JhengHei" w:eastAsia="Microsoft JhengHei" w:hAnsi="Microsoft JhengHei" w:cs="Microsoft JhengHei"/>
          <w:spacing w:val="10"/>
          <w:w w:val="90"/>
          <w:lang w:eastAsia="zh-CN"/>
        </w:rPr>
        <w:t xml:space="preserve"> </w:t>
      </w:r>
      <w:r>
        <w:rPr>
          <w:rFonts w:ascii="Microsoft JhengHei" w:eastAsia="Microsoft JhengHei" w:hAnsi="Microsoft JhengHei" w:cs="Microsoft JhengHei"/>
          <w:w w:val="90"/>
          <w:lang w:eastAsia="zh-CN"/>
        </w:rPr>
        <w:t xml:space="preserve">map    </w:t>
      </w:r>
      <w:r>
        <w:rPr>
          <w:rFonts w:ascii="Microsoft JhengHei" w:eastAsia="Microsoft JhengHei" w:hAnsi="Microsoft JhengHei" w:cs="Microsoft JhengHei"/>
          <w:spacing w:val="10"/>
          <w:w w:val="90"/>
          <w:lang w:eastAsia="zh-CN"/>
        </w:rPr>
        <w:t xml:space="preserve"> </w:t>
      </w:r>
      <w:r>
        <w:rPr>
          <w:rFonts w:ascii="Microsoft JhengHei" w:eastAsia="Microsoft JhengHei" w:hAnsi="Microsoft JhengHei" w:cs="Microsoft JhengHei"/>
          <w:w w:val="90"/>
          <w:lang w:eastAsia="zh-CN"/>
        </w:rPr>
        <w:t>对象表示创建数据节点没有更多的配置内容</w:t>
      </w:r>
      <w:r>
        <w:rPr>
          <w:rFonts w:ascii="Microsoft JhengHei" w:eastAsia="Microsoft JhengHei" w:hAnsi="Microsoft JhengHei" w:cs="Microsoft JhengHei"/>
          <w:lang w:eastAsia="zh-CN"/>
        </w:rPr>
        <w:t xml:space="preserve"> </w:t>
      </w:r>
      <w:r>
        <w:rPr>
          <w:rFonts w:ascii="Microsoft JhengHei" w:eastAsia="Microsoft JhengHei" w:hAnsi="Microsoft JhengHei" w:cs="Microsoft JhengHei"/>
          <w:w w:val="90"/>
          <w:lang w:eastAsia="zh-CN"/>
        </w:rPr>
        <w:t xml:space="preserve">config </w:t>
      </w:r>
      <w:r>
        <w:rPr>
          <w:rFonts w:ascii="Microsoft JhengHei" w:eastAsia="Microsoft JhengHei" w:hAnsi="Microsoft JhengHei" w:cs="Microsoft JhengHei"/>
          <w:spacing w:val="44"/>
          <w:w w:val="90"/>
          <w:lang w:eastAsia="zh-CN"/>
        </w:rPr>
        <w:t xml:space="preserve"> </w:t>
      </w: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w w:val="125"/>
          <w:lang w:eastAsia="zh-CN"/>
        </w:rPr>
        <w:t>{}</w:t>
      </w:r>
    </w:p>
    <w:p w:rsidR="00D032B6" w:rsidRDefault="00A23879">
      <w:pPr>
        <w:pStyle w:val="BodyText"/>
        <w:spacing w:line="23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30"/>
          <w:lang w:eastAsia="zh-CN"/>
        </w:rPr>
        <w:t>…</w:t>
      </w:r>
    </w:p>
    <w:p w:rsidR="00D032B6" w:rsidRDefault="00A23879">
      <w:pPr>
        <w:pStyle w:val="BodyText"/>
        <w:spacing w:before="80"/>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  </w:t>
      </w:r>
      <w:r>
        <w:rPr>
          <w:rFonts w:ascii="Microsoft JhengHei" w:eastAsia="Microsoft JhengHei" w:hAnsi="Microsoft JhengHei" w:cs="Microsoft JhengHei"/>
          <w:spacing w:val="35"/>
          <w:w w:val="95"/>
          <w:lang w:eastAsia="zh-CN"/>
        </w:rPr>
        <w:t xml:space="preserve"> </w:t>
      </w:r>
      <w:r>
        <w:rPr>
          <w:rFonts w:ascii="Microsoft JhengHei" w:eastAsia="Microsoft JhengHei" w:hAnsi="Microsoft JhengHei" w:cs="Microsoft JhengHei"/>
          <w:w w:val="95"/>
          <w:lang w:eastAsia="zh-CN"/>
        </w:rPr>
        <w:t>先建立一个编目分区组</w:t>
      </w:r>
    </w:p>
    <w:p w:rsidR="00D032B6" w:rsidRDefault="00D032B6">
      <w:pPr>
        <w:rPr>
          <w:rFonts w:ascii="Microsoft JhengHei" w:eastAsia="Microsoft JhengHei" w:hAnsi="Microsoft JhengHei" w:cs="Microsoft JhengHei"/>
          <w:lang w:eastAsia="zh-CN"/>
        </w:rPr>
        <w:sectPr w:rsidR="00D032B6">
          <w:pgSz w:w="12240" w:h="15840"/>
          <w:pgMar w:top="900" w:right="1040" w:bottom="280" w:left="700" w:header="713" w:footer="0" w:gutter="0"/>
          <w:cols w:space="720"/>
        </w:sectPr>
      </w:pPr>
    </w:p>
    <w:p w:rsidR="00D032B6" w:rsidRDefault="00D032B6">
      <w:pPr>
        <w:spacing w:before="7" w:line="120" w:lineRule="exact"/>
        <w:rPr>
          <w:sz w:val="12"/>
          <w:szCs w:val="12"/>
          <w:lang w:eastAsia="zh-CN"/>
        </w:rPr>
      </w:pPr>
    </w:p>
    <w:p w:rsidR="00D032B6" w:rsidRDefault="00035F6E">
      <w:pPr>
        <w:pStyle w:val="BodyText"/>
        <w:spacing w:line="323" w:lineRule="exact"/>
        <w:ind w:left="397"/>
        <w:rPr>
          <w:rFonts w:ascii="Microsoft JhengHei" w:eastAsia="Microsoft JhengHei" w:hAnsi="Microsoft JhengHei" w:cs="Microsoft JhengHei"/>
        </w:rPr>
      </w:pPr>
      <w:r w:rsidRPr="00035F6E">
        <w:pict>
          <v:group id="_x0000_s3063" style="position:absolute;left:0;text-align:left;margin-left:95.85pt;margin-top:4.7pt;width:459.45pt;height:106pt;z-index:-251817984;mso-position-horizontal-relative:page" coordorigin="1917,94" coordsize="9189,2120">
            <v:shape id="_x0000_s3064" style="position:absolute;left:1917;top:94;width:9189;height:2120" coordorigin="1917,94" coordsize="9189,2120" path="m1917,94r9189,l11106,2214r-9189,l1917,94xe" fillcolor="#efefef" stroked="f">
              <v:path arrowok="t"/>
            </v:shape>
            <w10:wrap anchorx="page"/>
          </v:group>
        </w:pict>
      </w:r>
      <w:r w:rsidR="00A23879">
        <w:rPr>
          <w:rFonts w:ascii="Microsoft JhengHei" w:eastAsia="Microsoft JhengHei" w:hAnsi="Microsoft JhengHei" w:cs="Microsoft JhengHei"/>
          <w:w w:val="90"/>
        </w:rPr>
        <w:t>db.create_cata_replica_group</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spacing w:val="29"/>
          <w:w w:val="90"/>
        </w:rPr>
        <w:t xml:space="preserve"> </w:t>
      </w:r>
      <w:r w:rsidR="00A23879">
        <w:rPr>
          <w:rFonts w:ascii="Microsoft JhengHei" w:eastAsia="Microsoft JhengHei" w:hAnsi="Microsoft JhengHei" w:cs="Microsoft JhengHei"/>
          <w:w w:val="90"/>
        </w:rPr>
        <w:t>HOST_NAME,</w:t>
      </w:r>
      <w:r w:rsidR="00A23879">
        <w:rPr>
          <w:rFonts w:ascii="Microsoft JhengHei" w:eastAsia="Microsoft JhengHei" w:hAnsi="Microsoft JhengHei" w:cs="Microsoft JhengHei"/>
          <w:spacing w:val="29"/>
          <w:w w:val="90"/>
        </w:rPr>
        <w:t xml:space="preserve"> </w:t>
      </w:r>
      <w:r w:rsidR="00A23879">
        <w:rPr>
          <w:rFonts w:ascii="Microsoft JhengHei" w:eastAsia="Microsoft JhengHei" w:hAnsi="Microsoft JhengHei" w:cs="Microsoft JhengHei"/>
          <w:w w:val="90"/>
        </w:rPr>
        <w:t>SERVICE_NAME,</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CATALOG_GROUP_PATH</w:t>
      </w:r>
      <w:r w:rsidR="00A23879">
        <w:rPr>
          <w:rFonts w:ascii="Microsoft JhengHei" w:eastAsia="Microsoft JhengHei" w:hAnsi="Microsoft JhengHei" w:cs="Microsoft JhengHei"/>
          <w:spacing w:val="29"/>
          <w:w w:val="90"/>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spacing w:val="29"/>
          <w:w w:val="90"/>
        </w:rPr>
        <w:t xml:space="preserve"> </w:t>
      </w:r>
      <w:r w:rsidR="00A23879">
        <w:rPr>
          <w:rFonts w:ascii="Microsoft JhengHei" w:eastAsia="Microsoft JhengHei" w:hAnsi="Microsoft JhengHei" w:cs="Microsoft JhengHei"/>
          <w:w w:val="90"/>
        </w:rPr>
        <w:t>None)</w:t>
      </w:r>
    </w:p>
    <w:p w:rsidR="00D032B6" w:rsidRDefault="00A23879">
      <w:pPr>
        <w:pStyle w:val="BodyText"/>
        <w:spacing w:before="80" w:line="339"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创建数据分区组</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rg</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db.create_replica_group</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14"/>
          <w:w w:val="125"/>
        </w:rPr>
        <w:t xml:space="preserve"> </w:t>
      </w:r>
      <w:r>
        <w:rPr>
          <w:rFonts w:ascii="Microsoft JhengHei" w:eastAsia="Microsoft JhengHei" w:hAnsi="Microsoft JhengHei" w:cs="Microsoft JhengHei"/>
          <w:w w:val="95"/>
        </w:rPr>
        <w:t>REPLICA_GROUP_NAME)</w:t>
      </w:r>
    </w:p>
    <w:p w:rsidR="00D032B6" w:rsidRDefault="00A23879">
      <w:pPr>
        <w:pStyle w:val="BodyText"/>
        <w:spacing w:before="80" w:line="339"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创建第一个数据节点</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rg.create_node</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HOST_NAME1,</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SERVICE_NAME1,</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DATABASE_PATH1,</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config</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30"/>
          <w:lang w:eastAsia="zh-CN"/>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   </w:t>
      </w:r>
      <w:r>
        <w:rPr>
          <w:rFonts w:ascii="Microsoft JhengHei" w:eastAsia="Microsoft JhengHei" w:hAnsi="Microsoft JhengHei" w:cs="Microsoft JhengHei"/>
          <w:spacing w:val="4"/>
          <w:w w:val="90"/>
          <w:lang w:eastAsia="zh-CN"/>
        </w:rPr>
        <w:t xml:space="preserve"> </w:t>
      </w:r>
      <w:r>
        <w:rPr>
          <w:rFonts w:ascii="Microsoft JhengHei" w:eastAsia="Microsoft JhengHei" w:hAnsi="Microsoft JhengHei" w:cs="Microsoft JhengHei"/>
          <w:w w:val="90"/>
          <w:lang w:eastAsia="zh-CN"/>
        </w:rPr>
        <w:t>启动分区组</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30"/>
          <w:lang w:eastAsia="zh-CN"/>
        </w:rPr>
        <w:t>rg.start</w:t>
      </w:r>
      <w:r>
        <w:rPr>
          <w:rFonts w:ascii="Microsoft JhengHei" w:eastAsia="Microsoft JhengHei" w:hAnsi="Microsoft JhengHei" w:cs="Microsoft JhengHei"/>
          <w:spacing w:val="-7"/>
          <w:w w:val="130"/>
          <w:lang w:eastAsia="zh-CN"/>
        </w:rPr>
        <w:t xml:space="preserve"> </w:t>
      </w:r>
      <w:r>
        <w:rPr>
          <w:rFonts w:ascii="Microsoft JhengHei" w:eastAsia="Microsoft JhengHei" w:hAnsi="Microsoft JhengHei" w:cs="Microsoft JhengHei"/>
          <w:w w:val="130"/>
          <w:lang w:eastAsia="zh-CN"/>
        </w:rPr>
        <w:t>()</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数据节点操作</w:t>
      </w:r>
    </w:p>
    <w:p w:rsidR="00D032B6" w:rsidRDefault="00D032B6">
      <w:pPr>
        <w:spacing w:before="8" w:line="100" w:lineRule="exact"/>
        <w:rPr>
          <w:sz w:val="10"/>
          <w:szCs w:val="10"/>
          <w:lang w:eastAsia="zh-CN"/>
        </w:rPr>
      </w:pPr>
    </w:p>
    <w:p w:rsidR="00D032B6" w:rsidRDefault="00A23879">
      <w:pPr>
        <w:pStyle w:val="BodyText"/>
        <w:spacing w:line="168" w:lineRule="auto"/>
        <w:ind w:left="397" w:right="465"/>
      </w:pPr>
      <w:r>
        <w:rPr>
          <w:w w:val="95"/>
        </w:rPr>
        <w:t>数据节点操作包括创建数据节点（sdbReplicaGroup::createNode），得到主数据节</w:t>
      </w:r>
      <w:r>
        <w:t xml:space="preserve"> </w:t>
      </w:r>
      <w:r>
        <w:rPr>
          <w:w w:val="95"/>
        </w:rPr>
        <w:t>点（sdbReplicaGroup::getMaster），得到从数据节点（sdbReplicaGroup::getSlave），启动数据节</w:t>
      </w:r>
      <w:r>
        <w:t xml:space="preserve"> </w:t>
      </w:r>
      <w:r>
        <w:rPr>
          <w:w w:val="95"/>
        </w:rPr>
        <w:t>点（sdbNode::start），停止数据节点（sdb::Stop）等。</w:t>
      </w:r>
    </w:p>
    <w:p w:rsidR="00D032B6" w:rsidRDefault="00A23879">
      <w:pPr>
        <w:pStyle w:val="BodyText"/>
        <w:spacing w:before="34"/>
        <w:ind w:left="397"/>
        <w:rPr>
          <w:lang w:eastAsia="zh-CN"/>
        </w:rPr>
      </w:pPr>
      <w:r>
        <w:rPr>
          <w:lang w:eastAsia="zh-CN"/>
        </w:rPr>
        <w:t>以下为数据节点操作示例性的例子。真正的应用应包括错误检测等。</w:t>
      </w:r>
    </w:p>
    <w:p w:rsidR="00D032B6" w:rsidRDefault="00035F6E">
      <w:pPr>
        <w:pStyle w:val="BodyText"/>
        <w:spacing w:line="319" w:lineRule="exact"/>
        <w:ind w:left="397"/>
        <w:rPr>
          <w:rFonts w:ascii="Microsoft JhengHei" w:eastAsia="Microsoft JhengHei" w:hAnsi="Microsoft JhengHei" w:cs="Microsoft JhengHei"/>
        </w:rPr>
      </w:pPr>
      <w:r w:rsidRPr="00035F6E">
        <w:pict>
          <v:group id="_x0000_s3061" style="position:absolute;left:0;text-align:left;margin-left:95.85pt;margin-top:4.75pt;width:459.45pt;height:53pt;z-index:-251816960;mso-position-horizontal-relative:page" coordorigin="1917,95" coordsize="9189,1060">
            <v:shape id="_x0000_s3062" style="position:absolute;left:1917;top:95;width:9189;height:1060" coordorigin="1917,95" coordsize="9189,1060" path="m1917,95r9189,l11106,1155r-9189,l1917,95xe" fillcolor="#efefef" stroked="f">
              <v:path arrowok="t"/>
            </v:shape>
            <w10:wrap anchorx="page"/>
          </v:group>
        </w:pic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44"/>
          <w:w w:val="90"/>
        </w:rPr>
        <w:t xml:space="preserve"> </w:t>
      </w:r>
      <w:r w:rsidR="00A23879">
        <w:rPr>
          <w:rFonts w:ascii="Microsoft JhengHei" w:eastAsia="Microsoft JhengHei" w:hAnsi="Microsoft JhengHei" w:cs="Microsoft JhengHei"/>
          <w:w w:val="90"/>
        </w:rPr>
        <w:t>获取主数据节点</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master</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110"/>
        </w:rPr>
        <w:t>rg.get_master()</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50"/>
        </w:rPr>
        <w:t>;</w:t>
      </w:r>
    </w:p>
    <w:p w:rsidR="00D032B6" w:rsidRDefault="00A23879">
      <w:pPr>
        <w:pStyle w:val="BodyText"/>
        <w:spacing w:before="80" w:line="339" w:lineRule="exact"/>
        <w:ind w:left="397"/>
        <w:rPr>
          <w:rFonts w:ascii="Microsoft JhengHei" w:eastAsia="Microsoft JhengHei" w:hAnsi="Microsoft JhengHei" w:cs="Microsoft JhengHei"/>
        </w:rPr>
      </w:pP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获取从数据节点</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slave</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120"/>
        </w:rPr>
        <w:t>rg.get_slave()</w:t>
      </w:r>
      <w:r>
        <w:rPr>
          <w:rFonts w:ascii="Microsoft JhengHei" w:eastAsia="Microsoft JhengHei" w:hAnsi="Microsoft JhengHei" w:cs="Microsoft JhengHei"/>
          <w:spacing w:val="-24"/>
          <w:w w:val="120"/>
        </w:rPr>
        <w:t xml:space="preserve"> </w:t>
      </w:r>
      <w:r>
        <w:rPr>
          <w:rFonts w:ascii="Microsoft JhengHei" w:eastAsia="Microsoft JhengHei" w:hAnsi="Microsoft JhengHei" w:cs="Microsoft JhengHei"/>
          <w:w w:val="185"/>
        </w:rPr>
        <w:t>;</w:t>
      </w:r>
    </w:p>
    <w:p w:rsidR="00D032B6" w:rsidRDefault="00A23879">
      <w:pPr>
        <w:pStyle w:val="BodyText"/>
        <w:spacing w:before="66"/>
        <w:ind w:left="113"/>
      </w:pPr>
      <w:bookmarkStart w:id="361" w:name="SQL_to_SequoiaDB_shell_to_Python"/>
      <w:bookmarkStart w:id="362" w:name="_bookmark168"/>
      <w:bookmarkEnd w:id="361"/>
      <w:bookmarkEnd w:id="362"/>
      <w:r>
        <w:rPr>
          <w:w w:val="90"/>
        </w:rPr>
        <w:t>SQL</w:t>
      </w:r>
      <w:r>
        <w:rPr>
          <w:spacing w:val="16"/>
          <w:w w:val="90"/>
        </w:rPr>
        <w:t xml:space="preserve"> </w:t>
      </w:r>
      <w:r>
        <w:rPr>
          <w:w w:val="90"/>
        </w:rPr>
        <w:t>to</w:t>
      </w:r>
      <w:r>
        <w:rPr>
          <w:spacing w:val="16"/>
          <w:w w:val="90"/>
        </w:rPr>
        <w:t xml:space="preserve"> </w:t>
      </w:r>
      <w:r>
        <w:rPr>
          <w:w w:val="90"/>
        </w:rPr>
        <w:t>SequoiaDB</w:t>
      </w:r>
      <w:r>
        <w:rPr>
          <w:spacing w:val="16"/>
          <w:w w:val="90"/>
        </w:rPr>
        <w:t xml:space="preserve"> </w:t>
      </w:r>
      <w:r>
        <w:rPr>
          <w:w w:val="90"/>
        </w:rPr>
        <w:t>shell</w:t>
      </w:r>
      <w:r>
        <w:rPr>
          <w:spacing w:val="16"/>
          <w:w w:val="90"/>
        </w:rPr>
        <w:t xml:space="preserve"> </w:t>
      </w:r>
      <w:r>
        <w:rPr>
          <w:w w:val="90"/>
        </w:rPr>
        <w:t>to</w:t>
      </w:r>
      <w:r>
        <w:rPr>
          <w:spacing w:val="16"/>
          <w:w w:val="90"/>
        </w:rPr>
        <w:t xml:space="preserve"> </w:t>
      </w:r>
      <w:r>
        <w:rPr>
          <w:w w:val="90"/>
        </w:rPr>
        <w:t>Python</w:t>
      </w:r>
    </w:p>
    <w:p w:rsidR="00D032B6" w:rsidRDefault="00D032B6">
      <w:pPr>
        <w:spacing w:before="5" w:line="100" w:lineRule="exact"/>
        <w:rPr>
          <w:sz w:val="10"/>
          <w:szCs w:val="10"/>
        </w:rPr>
      </w:pPr>
    </w:p>
    <w:p w:rsidR="00D032B6" w:rsidRDefault="00A23879">
      <w:pPr>
        <w:pStyle w:val="BodyText"/>
        <w:spacing w:line="168" w:lineRule="auto"/>
        <w:ind w:left="113" w:right="373"/>
      </w:pPr>
      <w:r>
        <w:rPr>
          <w:w w:val="95"/>
        </w:rPr>
        <w:t>SequoiaDB</w:t>
      </w:r>
      <w:r>
        <w:rPr>
          <w:spacing w:val="30"/>
          <w:w w:val="95"/>
        </w:rPr>
        <w:t xml:space="preserve"> </w:t>
      </w:r>
      <w:r>
        <w:rPr>
          <w:w w:val="95"/>
        </w:rPr>
        <w:t>的查询用</w:t>
      </w:r>
      <w:r>
        <w:rPr>
          <w:spacing w:val="31"/>
          <w:w w:val="95"/>
        </w:rPr>
        <w:t xml:space="preserve"> </w:t>
      </w:r>
      <w:r>
        <w:rPr>
          <w:w w:val="95"/>
        </w:rPr>
        <w:t>dict（bson）对象表示，下表以例子的形式显示了</w:t>
      </w:r>
      <w:r>
        <w:rPr>
          <w:spacing w:val="31"/>
          <w:w w:val="95"/>
        </w:rPr>
        <w:t xml:space="preserve"> </w:t>
      </w:r>
      <w:r>
        <w:rPr>
          <w:w w:val="95"/>
        </w:rPr>
        <w:t>SQL</w:t>
      </w:r>
      <w:r>
        <w:rPr>
          <w:spacing w:val="31"/>
          <w:w w:val="95"/>
        </w:rPr>
        <w:t xml:space="preserve"> </w:t>
      </w:r>
      <w:r>
        <w:rPr>
          <w:w w:val="95"/>
        </w:rPr>
        <w:t>语句，SequoiaDB</w:t>
      </w:r>
      <w:r>
        <w:rPr>
          <w:spacing w:val="31"/>
          <w:w w:val="95"/>
        </w:rPr>
        <w:t xml:space="preserve"> </w:t>
      </w:r>
      <w:r>
        <w:rPr>
          <w:w w:val="95"/>
        </w:rPr>
        <w:t>shell</w:t>
      </w:r>
      <w:r>
        <w:rPr>
          <w:spacing w:val="31"/>
          <w:w w:val="95"/>
        </w:rPr>
        <w:t xml:space="preserve"> </w:t>
      </w:r>
      <w:r>
        <w:rPr>
          <w:w w:val="95"/>
        </w:rPr>
        <w:t>语句和</w:t>
      </w:r>
      <w:r>
        <w:t xml:space="preserve"> </w:t>
      </w:r>
      <w:r>
        <w:rPr>
          <w:w w:val="95"/>
        </w:rPr>
        <w:t>SequoiaDB</w:t>
      </w:r>
      <w:r>
        <w:rPr>
          <w:spacing w:val="38"/>
          <w:w w:val="95"/>
        </w:rPr>
        <w:t xml:space="preserve"> </w:t>
      </w:r>
      <w:r>
        <w:rPr>
          <w:w w:val="95"/>
        </w:rPr>
        <w:t>Python</w:t>
      </w:r>
      <w:r>
        <w:rPr>
          <w:spacing w:val="39"/>
          <w:w w:val="95"/>
        </w:rPr>
        <w:t xml:space="preserve"> </w:t>
      </w:r>
      <w:r>
        <w:rPr>
          <w:w w:val="95"/>
        </w:rPr>
        <w:t>驱动程序语法之间的对照。</w:t>
      </w:r>
    </w:p>
    <w:p w:rsidR="00D032B6" w:rsidRDefault="00D032B6">
      <w:pPr>
        <w:spacing w:before="1" w:line="80" w:lineRule="exact"/>
        <w:rPr>
          <w:sz w:val="8"/>
          <w:szCs w:val="8"/>
        </w:rPr>
      </w:pPr>
    </w:p>
    <w:tbl>
      <w:tblPr>
        <w:tblW w:w="0" w:type="auto"/>
        <w:tblInd w:w="103" w:type="dxa"/>
        <w:tblLayout w:type="fixed"/>
        <w:tblCellMar>
          <w:left w:w="0" w:type="dxa"/>
          <w:right w:w="0" w:type="dxa"/>
        </w:tblCellMar>
        <w:tblLook w:val="01E0"/>
      </w:tblPr>
      <w:tblGrid>
        <w:gridCol w:w="3074"/>
        <w:gridCol w:w="3246"/>
        <w:gridCol w:w="3152"/>
      </w:tblGrid>
      <w:tr w:rsidR="00D032B6">
        <w:trPr>
          <w:trHeight w:hRule="exact" w:val="228"/>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shell</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Python</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Driver</w:t>
            </w:r>
          </w:p>
        </w:tc>
      </w:tr>
      <w:tr w:rsidR="00D032B6">
        <w:trPr>
          <w:trHeight w:hRule="exact" w:val="1791"/>
        </w:trPr>
        <w:tc>
          <w:tcPr>
            <w:tcW w:w="3074"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students(a,b)</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values(1,-1)</w:t>
            </w:r>
          </w:p>
          <w:p w:rsidR="00D032B6" w:rsidRDefault="00D032B6">
            <w:pPr>
              <w:pStyle w:val="TableParagraph"/>
              <w:spacing w:before="3" w:line="130" w:lineRule="exact"/>
              <w:rPr>
                <w:sz w:val="13"/>
                <w:szCs w:val="13"/>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students</w:t>
            </w:r>
          </w:p>
        </w:tc>
        <w:tc>
          <w:tcPr>
            <w:tcW w:w="3246" w:type="dxa"/>
            <w:tcBorders>
              <w:top w:val="single" w:sz="8" w:space="0" w:color="000000"/>
              <w:left w:val="nil"/>
              <w:bottom w:val="single" w:sz="8" w:space="0" w:color="000000"/>
              <w:right w:val="nil"/>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db.foo.bar.insert({a:1,b:-1})</w:t>
            </w:r>
          </w:p>
          <w:p w:rsidR="00D032B6" w:rsidRDefault="00D032B6">
            <w:pPr>
              <w:pStyle w:val="TableParagraph"/>
              <w:spacing w:before="3" w:line="130" w:lineRule="exact"/>
              <w:rPr>
                <w:sz w:val="13"/>
                <w:szCs w:val="13"/>
              </w:rPr>
            </w:pPr>
          </w:p>
          <w:p w:rsidR="00D032B6" w:rsidRDefault="00D032B6">
            <w:pPr>
              <w:pStyle w:val="TableParagraph"/>
              <w:spacing w:line="200" w:lineRule="exact"/>
              <w:rPr>
                <w:sz w:val="20"/>
                <w:szCs w:val="20"/>
              </w:rPr>
            </w:pPr>
          </w:p>
          <w:p w:rsidR="00D032B6" w:rsidRDefault="00D032B6">
            <w:pPr>
              <w:pStyle w:val="TableParagraph"/>
              <w:spacing w:line="200" w:lineRule="exact"/>
              <w:rPr>
                <w:sz w:val="20"/>
                <w:szCs w:val="20"/>
              </w:rPr>
            </w:pPr>
          </w:p>
          <w:p w:rsidR="00D032B6" w:rsidRDefault="00A23879">
            <w:pPr>
              <w:pStyle w:val="TableParagraph"/>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db.foo.bar.find(null,{a:"",b:""})</w:t>
            </w:r>
          </w:p>
        </w:tc>
        <w:tc>
          <w:tcPr>
            <w:tcW w:w="3152"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ind w:left="45"/>
              <w:rPr>
                <w:rFonts w:ascii="微软雅黑" w:eastAsia="微软雅黑" w:hAnsi="微软雅黑" w:cs="微软雅黑"/>
                <w:sz w:val="14"/>
                <w:szCs w:val="14"/>
              </w:rPr>
            </w:pPr>
            <w:r>
              <w:rPr>
                <w:rFonts w:ascii="微软雅黑" w:eastAsia="微软雅黑" w:hAnsi="微软雅黑" w:cs="微软雅黑"/>
                <w:w w:val="95"/>
                <w:sz w:val="14"/>
                <w:szCs w:val="14"/>
              </w:rPr>
              <w:t>obj</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"a":1,</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"b":-1</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line="261" w:lineRule="auto"/>
              <w:ind w:left="45" w:right="2167"/>
              <w:rPr>
                <w:rFonts w:ascii="微软雅黑" w:eastAsia="微软雅黑" w:hAnsi="微软雅黑" w:cs="微软雅黑"/>
                <w:sz w:val="14"/>
                <w:szCs w:val="14"/>
              </w:rPr>
            </w:pPr>
            <w:r>
              <w:rPr>
                <w:rFonts w:ascii="微软雅黑" w:eastAsia="微软雅黑" w:hAnsi="微软雅黑" w:cs="微软雅黑"/>
                <w:w w:val="90"/>
                <w:sz w:val="14"/>
                <w:szCs w:val="14"/>
              </w:rPr>
              <w:t>cl.insert(</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obj</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w w:val="89"/>
                <w:sz w:val="14"/>
                <w:szCs w:val="14"/>
              </w:rPr>
              <w:t xml:space="preserve"> </w:t>
            </w:r>
            <w:r>
              <w:rPr>
                <w:rFonts w:ascii="微软雅黑" w:eastAsia="微软雅黑" w:hAnsi="微软雅黑" w:cs="微软雅黑"/>
                <w:w w:val="90"/>
                <w:sz w:val="14"/>
                <w:szCs w:val="14"/>
              </w:rPr>
              <w:t>cl = collection()</w:t>
            </w:r>
            <w:r>
              <w:rPr>
                <w:rFonts w:ascii="微软雅黑" w:eastAsia="微软雅黑" w:hAnsi="微软雅黑" w:cs="微软雅黑"/>
                <w:w w:val="92"/>
                <w:sz w:val="14"/>
                <w:szCs w:val="14"/>
              </w:rPr>
              <w:t xml:space="preserve"> </w:t>
            </w:r>
            <w:r>
              <w:rPr>
                <w:rFonts w:ascii="微软雅黑" w:eastAsia="微软雅黑" w:hAnsi="微软雅黑" w:cs="微软雅黑"/>
                <w:w w:val="90"/>
                <w:sz w:val="14"/>
                <w:szCs w:val="14"/>
              </w:rPr>
              <w:t>obj = {}</w:t>
            </w:r>
          </w:p>
          <w:p w:rsidR="00D032B6" w:rsidRDefault="00A23879">
            <w:pPr>
              <w:pStyle w:val="TableParagraph"/>
              <w:spacing w:line="236"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selected</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"a":"","b":""</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13"/>
              <w:ind w:left="45"/>
              <w:rPr>
                <w:rFonts w:ascii="微软雅黑" w:eastAsia="微软雅黑" w:hAnsi="微软雅黑" w:cs="微软雅黑"/>
                <w:sz w:val="14"/>
                <w:szCs w:val="14"/>
              </w:rPr>
            </w:pPr>
            <w:r>
              <w:rPr>
                <w:rFonts w:ascii="微软雅黑" w:eastAsia="微软雅黑" w:hAnsi="微软雅黑" w:cs="微软雅黑"/>
                <w:w w:val="95"/>
                <w:sz w:val="14"/>
                <w:szCs w:val="14"/>
              </w:rPr>
              <w:t>cr</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cl.query(obj,</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selected</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w:t>
            </w:r>
          </w:p>
        </w:tc>
      </w:tr>
      <w:tr w:rsidR="00D032B6">
        <w:trPr>
          <w:trHeight w:hRule="exact" w:val="520"/>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5"/>
                <w:sz w:val="14"/>
                <w:szCs w:val="14"/>
              </w:rPr>
              <w:t xml:space="preserve"> </w:t>
            </w:r>
            <w:r>
              <w:rPr>
                <w:rFonts w:ascii="微软雅黑" w:eastAsia="微软雅黑" w:hAnsi="微软雅黑" w:cs="微软雅黑"/>
                <w:sz w:val="14"/>
                <w:szCs w:val="14"/>
              </w:rPr>
              <w:t>students</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5"/>
                <w:sz w:val="14"/>
                <w:szCs w:val="14"/>
              </w:rPr>
              <w:t>cr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cl.query</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r w:rsidR="00D032B6">
        <w:trPr>
          <w:trHeight w:hRule="exact" w:val="777"/>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age=20</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8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25"/>
                <w:w w:val="90"/>
                <w:sz w:val="14"/>
                <w:szCs w:val="14"/>
              </w:rPr>
              <w:t xml:space="preserve"> </w:t>
            </w:r>
            <w:r>
              <w:rPr>
                <w:rFonts w:ascii="微软雅黑" w:eastAsia="微软雅黑" w:hAnsi="微软雅黑" w:cs="微软雅黑"/>
                <w:w w:val="90"/>
                <w:sz w:val="14"/>
                <w:szCs w:val="14"/>
              </w:rPr>
              <w:t>={"age":20}</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5"/>
                <w:sz w:val="14"/>
                <w:szCs w:val="14"/>
              </w:rPr>
              <w:t>cr</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cl.query</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p>
        </w:tc>
      </w:tr>
      <w:tr w:rsidR="00D032B6">
        <w:trPr>
          <w:trHeight w:hRule="exact" w:val="1029"/>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p>
          <w:p w:rsidR="00D032B6" w:rsidRDefault="00A23879">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77"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db.foo.bar.find({age:20}).sort({name:1})</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line="253" w:lineRule="auto"/>
              <w:ind w:left="35" w:right="1759"/>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25"/>
                <w:w w:val="90"/>
                <w:sz w:val="14"/>
                <w:szCs w:val="14"/>
              </w:rPr>
              <w:t xml:space="preserve"> </w:t>
            </w:r>
            <w:r>
              <w:rPr>
                <w:rFonts w:ascii="微软雅黑" w:eastAsia="微软雅黑" w:hAnsi="微软雅黑" w:cs="微软雅黑"/>
                <w:w w:val="90"/>
                <w:sz w:val="14"/>
                <w:szCs w:val="14"/>
              </w:rPr>
              <w:t>={"age":20}</w:t>
            </w:r>
            <w:r>
              <w:rPr>
                <w:rFonts w:ascii="微软雅黑" w:eastAsia="微软雅黑" w:hAnsi="微软雅黑" w:cs="微软雅黑"/>
                <w:w w:val="91"/>
                <w:sz w:val="14"/>
                <w:szCs w:val="14"/>
              </w:rPr>
              <w:t xml:space="preserve"> </w:t>
            </w:r>
            <w:r>
              <w:rPr>
                <w:rFonts w:ascii="微软雅黑" w:eastAsia="微软雅黑" w:hAnsi="微软雅黑" w:cs="微软雅黑"/>
                <w:w w:val="90"/>
                <w:sz w:val="14"/>
                <w:szCs w:val="14"/>
              </w:rPr>
              <w:t>orderBy</w:t>
            </w:r>
            <w:r>
              <w:rPr>
                <w:rFonts w:ascii="微软雅黑" w:eastAsia="微软雅黑" w:hAnsi="微软雅黑" w:cs="微软雅黑"/>
                <w:spacing w:val="25"/>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25"/>
                <w:w w:val="90"/>
                <w:sz w:val="14"/>
                <w:szCs w:val="14"/>
              </w:rPr>
              <w:t xml:space="preserve"> </w:t>
            </w:r>
            <w:r>
              <w:rPr>
                <w:rFonts w:ascii="微软雅黑" w:eastAsia="微软雅黑" w:hAnsi="微软雅黑" w:cs="微软雅黑"/>
                <w:w w:val="90"/>
                <w:sz w:val="14"/>
                <w:szCs w:val="14"/>
              </w:rPr>
              <w:t>{"name":1}</w:t>
            </w:r>
          </w:p>
          <w:p w:rsidR="00D032B6" w:rsidRDefault="00A23879">
            <w:pPr>
              <w:pStyle w:val="TableParagraph"/>
              <w:spacing w:before="3"/>
              <w:ind w:left="35"/>
              <w:rPr>
                <w:rFonts w:ascii="微软雅黑" w:eastAsia="微软雅黑" w:hAnsi="微软雅黑" w:cs="微软雅黑"/>
                <w:sz w:val="14"/>
                <w:szCs w:val="14"/>
              </w:rPr>
            </w:pPr>
            <w:r>
              <w:rPr>
                <w:rFonts w:ascii="微软雅黑" w:eastAsia="微软雅黑" w:hAnsi="微软雅黑" w:cs="微软雅黑"/>
                <w:w w:val="90"/>
                <w:sz w:val="14"/>
                <w:szCs w:val="14"/>
              </w:rPr>
              <w:t>cr</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cl</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.query</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orderBy</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p>
        </w:tc>
      </w:tr>
      <w:tr w:rsidR="00D032B6">
        <w:trPr>
          <w:trHeight w:hRule="exact" w:val="772"/>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age&gt;20</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and</w:t>
            </w:r>
          </w:p>
          <w:p w:rsidR="00D032B6" w:rsidRDefault="00A23879">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age&lt;30</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db.foo.bar.find({age:{$gt:20,$lt:30}})</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line="253" w:lineRule="auto"/>
              <w:ind w:left="35" w:right="726"/>
              <w:rPr>
                <w:rFonts w:ascii="微软雅黑" w:eastAsia="微软雅黑" w:hAnsi="微软雅黑" w:cs="微软雅黑"/>
                <w:sz w:val="14"/>
                <w:szCs w:val="14"/>
              </w:rPr>
            </w:pPr>
            <w:r>
              <w:rPr>
                <w:rFonts w:ascii="微软雅黑" w:eastAsia="微软雅黑" w:hAnsi="微软雅黑" w:cs="微软雅黑"/>
                <w:w w:val="90"/>
                <w:sz w:val="14"/>
                <w:szCs w:val="14"/>
              </w:rPr>
              <w:t>condition</w:t>
            </w:r>
            <w:r>
              <w:rPr>
                <w:rFonts w:ascii="微软雅黑" w:eastAsia="微软雅黑" w:hAnsi="微软雅黑" w:cs="微软雅黑"/>
                <w:spacing w:val="34"/>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35"/>
                <w:w w:val="90"/>
                <w:sz w:val="14"/>
                <w:szCs w:val="14"/>
              </w:rPr>
              <w:t xml:space="preserve"> </w:t>
            </w:r>
            <w:r>
              <w:rPr>
                <w:rFonts w:ascii="微软雅黑" w:eastAsia="微软雅黑" w:hAnsi="微软雅黑" w:cs="微软雅黑"/>
                <w:w w:val="90"/>
                <w:sz w:val="14"/>
                <w:szCs w:val="14"/>
              </w:rPr>
              <w:t>{"age":{"$gt":20","$lt":30}}</w:t>
            </w:r>
            <w:r>
              <w:rPr>
                <w:rFonts w:ascii="微软雅黑" w:eastAsia="微软雅黑" w:hAnsi="微软雅黑" w:cs="微软雅黑"/>
                <w:w w:val="94"/>
                <w:sz w:val="14"/>
                <w:szCs w:val="14"/>
              </w:rPr>
              <w:t xml:space="preserve"> </w:t>
            </w:r>
            <w:r>
              <w:rPr>
                <w:rFonts w:ascii="微软雅黑" w:eastAsia="微软雅黑" w:hAnsi="微软雅黑" w:cs="微软雅黑"/>
                <w:w w:val="95"/>
                <w:sz w:val="14"/>
                <w:szCs w:val="14"/>
              </w:rPr>
              <w:t>cr</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cl</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.query</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r w:rsidR="00D032B6">
        <w:trPr>
          <w:trHeight w:hRule="exact" w:val="940"/>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testIndex</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students(name)</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db.foo.bar.createIndex("testIndex",</w:t>
            </w:r>
          </w:p>
          <w:p w:rsidR="00D032B6" w:rsidRDefault="00A23879">
            <w:pPr>
              <w:pStyle w:val="TableParagraph"/>
              <w:spacing w:line="168"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{name:1},false)</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5"/>
                <w:sz w:val="14"/>
                <w:szCs w:val="14"/>
              </w:rPr>
              <w:t>obj</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"name":1</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p>
          <w:p w:rsidR="00D032B6" w:rsidRDefault="00A23879">
            <w:pPr>
              <w:pStyle w:val="TableParagraph"/>
              <w:spacing w:before="73" w:line="168" w:lineRule="auto"/>
              <w:ind w:left="35" w:right="501"/>
              <w:rPr>
                <w:rFonts w:ascii="微软雅黑" w:eastAsia="微软雅黑" w:hAnsi="微软雅黑" w:cs="微软雅黑"/>
                <w:sz w:val="14"/>
                <w:szCs w:val="14"/>
              </w:rPr>
            </w:pPr>
            <w:r>
              <w:rPr>
                <w:rFonts w:ascii="微软雅黑" w:eastAsia="微软雅黑" w:hAnsi="微软雅黑" w:cs="微软雅黑"/>
                <w:w w:val="90"/>
                <w:sz w:val="14"/>
                <w:szCs w:val="14"/>
              </w:rPr>
              <w:t>cl.create_index</w:t>
            </w:r>
            <w:r>
              <w:rPr>
                <w:rFonts w:ascii="微软雅黑" w:eastAsia="微软雅黑" w:hAnsi="微软雅黑" w:cs="微软雅黑"/>
                <w:spacing w:val="22"/>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22"/>
                <w:w w:val="90"/>
                <w:sz w:val="14"/>
                <w:szCs w:val="14"/>
              </w:rPr>
              <w:t xml:space="preserve"> </w:t>
            </w:r>
            <w:r>
              <w:rPr>
                <w:rFonts w:ascii="微软雅黑" w:eastAsia="微软雅黑" w:hAnsi="微软雅黑" w:cs="微软雅黑"/>
                <w:w w:val="90"/>
                <w:sz w:val="14"/>
                <w:szCs w:val="14"/>
              </w:rPr>
              <w:t>&amp;obj,</w:t>
            </w:r>
            <w:r>
              <w:rPr>
                <w:rFonts w:ascii="微软雅黑" w:eastAsia="微软雅黑" w:hAnsi="微软雅黑" w:cs="微软雅黑"/>
                <w:spacing w:val="22"/>
                <w:w w:val="90"/>
                <w:sz w:val="14"/>
                <w:szCs w:val="14"/>
              </w:rPr>
              <w:t xml:space="preserve"> </w:t>
            </w:r>
            <w:r>
              <w:rPr>
                <w:rFonts w:ascii="微软雅黑" w:eastAsia="微软雅黑" w:hAnsi="微软雅黑" w:cs="微软雅黑"/>
                <w:w w:val="90"/>
                <w:sz w:val="14"/>
                <w:szCs w:val="14"/>
              </w:rPr>
              <w:t>"testIndex",</w:t>
            </w:r>
            <w:r>
              <w:rPr>
                <w:rFonts w:ascii="微软雅黑" w:eastAsia="微软雅黑" w:hAnsi="微软雅黑" w:cs="微软雅黑"/>
                <w:spacing w:val="22"/>
                <w:w w:val="90"/>
                <w:sz w:val="14"/>
                <w:szCs w:val="14"/>
              </w:rPr>
              <w:t xml:space="preserve"> </w:t>
            </w:r>
            <w:r>
              <w:rPr>
                <w:rFonts w:ascii="微软雅黑" w:eastAsia="微软雅黑" w:hAnsi="微软雅黑" w:cs="微软雅黑"/>
                <w:w w:val="90"/>
                <w:sz w:val="14"/>
                <w:szCs w:val="14"/>
              </w:rPr>
              <w:t>FALSE,</w:t>
            </w:r>
            <w:r>
              <w:rPr>
                <w:rFonts w:ascii="微软雅黑" w:eastAsia="微软雅黑" w:hAnsi="微软雅黑" w:cs="微软雅黑"/>
                <w:w w:val="92"/>
                <w:sz w:val="14"/>
                <w:szCs w:val="14"/>
              </w:rPr>
              <w:t xml:space="preserve"> </w:t>
            </w:r>
            <w:r>
              <w:rPr>
                <w:rFonts w:ascii="微软雅黑" w:eastAsia="微软雅黑" w:hAnsi="微软雅黑" w:cs="微软雅黑"/>
                <w:w w:val="90"/>
                <w:sz w:val="14"/>
                <w:szCs w:val="14"/>
              </w:rPr>
              <w:t>FALSE</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w:t>
            </w:r>
          </w:p>
        </w:tc>
      </w:tr>
      <w:tr w:rsidR="00D032B6">
        <w:trPr>
          <w:trHeight w:hRule="exact" w:val="688"/>
        </w:trPr>
        <w:tc>
          <w:tcPr>
            <w:tcW w:w="3074" w:type="dxa"/>
            <w:tcBorders>
              <w:top w:val="single" w:sz="8" w:space="0" w:color="000000"/>
              <w:left w:val="single" w:sz="8" w:space="0" w:color="000000"/>
              <w:bottom w:val="single" w:sz="8" w:space="0" w:color="000000"/>
              <w:right w:val="nil"/>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limit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20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skip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p>
        </w:tc>
        <w:tc>
          <w:tcPr>
            <w:tcW w:w="3246" w:type="dxa"/>
            <w:tcBorders>
              <w:top w:val="single" w:sz="8" w:space="0" w:color="000000"/>
              <w:left w:val="nil"/>
              <w:bottom w:val="single" w:sz="8" w:space="0" w:color="000000"/>
              <w:right w:val="single" w:sz="8" w:space="0" w:color="000000"/>
            </w:tcBorders>
          </w:tcPr>
          <w:p w:rsidR="00D032B6" w:rsidRDefault="00A23879">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db.foo.bar.find().limit(20).skip(10)</w:t>
            </w:r>
          </w:p>
        </w:tc>
        <w:tc>
          <w:tcPr>
            <w:tcW w:w="3152"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73" w:line="168" w:lineRule="auto"/>
              <w:ind w:left="35" w:right="372"/>
              <w:rPr>
                <w:rFonts w:ascii="微软雅黑" w:eastAsia="微软雅黑" w:hAnsi="微软雅黑" w:cs="微软雅黑"/>
                <w:sz w:val="14"/>
                <w:szCs w:val="14"/>
              </w:rPr>
            </w:pPr>
            <w:r>
              <w:rPr>
                <w:rFonts w:ascii="微软雅黑" w:eastAsia="微软雅黑" w:hAnsi="微软雅黑" w:cs="微软雅黑"/>
                <w:w w:val="90"/>
                <w:sz w:val="14"/>
                <w:szCs w:val="14"/>
              </w:rPr>
              <w:t>cr</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cl</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.query</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None,</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10,</w:t>
            </w:r>
            <w:r>
              <w:rPr>
                <w:rFonts w:ascii="微软雅黑" w:eastAsia="微软雅黑" w:hAnsi="微软雅黑" w:cs="微软雅黑"/>
                <w:w w:val="95"/>
                <w:sz w:val="14"/>
                <w:szCs w:val="14"/>
              </w:rPr>
              <w:t xml:space="preserve"> </w:t>
            </w:r>
            <w:r>
              <w:rPr>
                <w:rFonts w:ascii="微软雅黑" w:eastAsia="微软雅黑" w:hAnsi="微软雅黑" w:cs="微软雅黑"/>
                <w:w w:val="90"/>
                <w:sz w:val="14"/>
                <w:szCs w:val="14"/>
              </w:rPr>
              <w:t>20</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p>
        </w:tc>
      </w:tr>
      <w:tr w:rsidR="00D032B6">
        <w:trPr>
          <w:trHeight w:hRule="exact" w:val="697"/>
        </w:trPr>
        <w:tc>
          <w:tcPr>
            <w:tcW w:w="3074" w:type="dxa"/>
            <w:tcBorders>
              <w:top w:val="single" w:sz="8" w:space="0" w:color="000000"/>
              <w:left w:val="single" w:sz="8" w:space="0" w:color="000000"/>
              <w:bottom w:val="nil"/>
              <w:right w:val="nil"/>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age&gt;20</w:t>
            </w:r>
          </w:p>
        </w:tc>
        <w:tc>
          <w:tcPr>
            <w:tcW w:w="3246" w:type="dxa"/>
            <w:tcBorders>
              <w:top w:val="single" w:sz="8" w:space="0" w:color="000000"/>
              <w:left w:val="nil"/>
              <w:bottom w:val="nil"/>
              <w:right w:val="single" w:sz="8" w:space="0" w:color="000000"/>
            </w:tcBorders>
          </w:tcPr>
          <w:p w:rsidR="00D032B6" w:rsidRDefault="00A23879">
            <w:pPr>
              <w:pStyle w:val="TableParagraph"/>
              <w:spacing w:line="172" w:lineRule="exact"/>
              <w:ind w:left="133"/>
              <w:rPr>
                <w:rFonts w:ascii="微软雅黑" w:eastAsia="微软雅黑" w:hAnsi="微软雅黑" w:cs="微软雅黑"/>
                <w:sz w:val="14"/>
                <w:szCs w:val="14"/>
              </w:rPr>
            </w:pPr>
            <w:r>
              <w:rPr>
                <w:rFonts w:ascii="微软雅黑" w:eastAsia="微软雅黑" w:hAnsi="微软雅黑" w:cs="微软雅黑"/>
                <w:w w:val="95"/>
                <w:sz w:val="14"/>
                <w:szCs w:val="14"/>
              </w:rPr>
              <w:t>db.foo.bar.find({age:{$gt:20}}).count()</w:t>
            </w:r>
          </w:p>
        </w:tc>
        <w:tc>
          <w:tcPr>
            <w:tcW w:w="3152"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0"/>
                <w:sz w:val="14"/>
                <w:szCs w:val="14"/>
              </w:rPr>
              <w:t>count</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 0L</w:t>
            </w:r>
          </w:p>
          <w:p w:rsidR="00D032B6" w:rsidRDefault="00A23879">
            <w:pPr>
              <w:pStyle w:val="TableParagraph"/>
              <w:spacing w:before="13"/>
              <w:ind w:left="35"/>
              <w:rPr>
                <w:rFonts w:ascii="微软雅黑" w:eastAsia="微软雅黑" w:hAnsi="微软雅黑" w:cs="微软雅黑"/>
                <w:sz w:val="14"/>
                <w:szCs w:val="14"/>
              </w:rPr>
            </w:pPr>
            <w:r>
              <w:rPr>
                <w:rFonts w:ascii="微软雅黑" w:eastAsia="微软雅黑" w:hAnsi="微软雅黑" w:cs="微软雅黑"/>
                <w:w w:val="95"/>
                <w:sz w:val="14"/>
                <w:szCs w:val="14"/>
              </w:rPr>
              <w:t>condition</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"age":{"$gt":20}}</w:t>
            </w:r>
          </w:p>
        </w:tc>
      </w:tr>
    </w:tbl>
    <w:p w:rsidR="00D032B6" w:rsidRDefault="00D032B6">
      <w:pPr>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0" w:line="150" w:lineRule="exact"/>
        <w:rPr>
          <w:sz w:val="15"/>
          <w:szCs w:val="15"/>
        </w:rPr>
      </w:pPr>
    </w:p>
    <w:p w:rsidR="00D032B6" w:rsidRDefault="00035F6E">
      <w:pPr>
        <w:tabs>
          <w:tab w:val="left" w:pos="4141"/>
        </w:tabs>
        <w:spacing w:before="9"/>
        <w:ind w:left="983"/>
        <w:rPr>
          <w:rFonts w:ascii="微软雅黑" w:eastAsia="微软雅黑" w:hAnsi="微软雅黑" w:cs="微软雅黑"/>
          <w:sz w:val="14"/>
          <w:szCs w:val="14"/>
        </w:rPr>
      </w:pPr>
      <w:r w:rsidRPr="00035F6E">
        <w:rPr>
          <w:rFonts w:eastAsiaTheme="minorHAnsi"/>
        </w:rPr>
        <w:pict>
          <v:shape id="_x0000_s3060" type="#_x0000_t202" style="position:absolute;left:0;text-align:left;margin-left:81.2pt;margin-top:2.55pt;width:475.1pt;height:111.4pt;z-index:-251813888;mso-position-horizontal-relative:page" filled="f" stroked="f">
            <v:textbox style="mso-next-textbox:#_x0000_s3060" inset="0,0,0,0">
              <w:txbxContent>
                <w:tbl>
                  <w:tblPr>
                    <w:tblW w:w="0" w:type="auto"/>
                    <w:tblLayout w:type="fixed"/>
                    <w:tblCellMar>
                      <w:left w:w="0" w:type="dxa"/>
                      <w:right w:w="0" w:type="dxa"/>
                    </w:tblCellMar>
                    <w:tblLook w:val="01E0"/>
                  </w:tblPr>
                  <w:tblGrid>
                    <w:gridCol w:w="2833"/>
                    <w:gridCol w:w="3482"/>
                    <w:gridCol w:w="3157"/>
                  </w:tblGrid>
                  <w:tr w:rsidR="00801E25">
                    <w:trPr>
                      <w:trHeight w:hRule="exact" w:val="476"/>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Python</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Driver</w:t>
                        </w:r>
                      </w:p>
                      <w:p w:rsidR="00801E25" w:rsidRDefault="00801E25">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count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cl.get_count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(condition</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p>
                    </w:tc>
                  </w:tr>
                  <w:tr w:rsidR="00801E25">
                    <w:trPr>
                      <w:trHeight w:hRule="exact" w:val="1029"/>
                    </w:trPr>
                    <w:tc>
                      <w:tcPr>
                        <w:tcW w:w="2833"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set</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a=a+2</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b=-1</w:t>
                        </w:r>
                      </w:p>
                    </w:tc>
                    <w:tc>
                      <w:tcPr>
                        <w:tcW w:w="3482"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374"/>
                          <w:rPr>
                            <w:rFonts w:ascii="微软雅黑" w:eastAsia="微软雅黑" w:hAnsi="微软雅黑" w:cs="微软雅黑"/>
                            <w:sz w:val="14"/>
                            <w:szCs w:val="14"/>
                          </w:rPr>
                        </w:pPr>
                        <w:r>
                          <w:rPr>
                            <w:rFonts w:ascii="微软雅黑" w:eastAsia="微软雅黑" w:hAnsi="微软雅黑" w:cs="微软雅黑"/>
                            <w:w w:val="95"/>
                            <w:sz w:val="14"/>
                            <w:szCs w:val="14"/>
                          </w:rPr>
                          <w:t>db.foo.bar.update({$set:{a:2}},{b:-1})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801E25" w:rsidRDefault="00801E25">
                        <w:pPr>
                          <w:pStyle w:val="TableParagraph"/>
                          <w:spacing w:before="13" w:line="253" w:lineRule="auto"/>
                          <w:ind w:left="40" w:right="1711"/>
                          <w:rPr>
                            <w:rFonts w:ascii="微软雅黑" w:eastAsia="微软雅黑" w:hAnsi="微软雅黑" w:cs="微软雅黑"/>
                            <w:sz w:val="14"/>
                            <w:szCs w:val="14"/>
                          </w:rPr>
                        </w:pPr>
                        <w:r>
                          <w:rPr>
                            <w:rFonts w:ascii="微软雅黑" w:eastAsia="微软雅黑" w:hAnsi="微软雅黑" w:cs="微软雅黑"/>
                            <w:w w:val="95"/>
                            <w:sz w:val="14"/>
                            <w:szCs w:val="14"/>
                          </w:rPr>
                          <w:t>condition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"b":1</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w w:val="106"/>
                            <w:sz w:val="14"/>
                            <w:szCs w:val="14"/>
                          </w:rPr>
                          <w:t xml:space="preserve"> </w:t>
                        </w:r>
                        <w:r>
                          <w:rPr>
                            <w:rFonts w:ascii="微软雅黑" w:eastAsia="微软雅黑" w:hAnsi="微软雅黑" w:cs="微软雅黑"/>
                            <w:w w:val="95"/>
                            <w:sz w:val="14"/>
                            <w:szCs w:val="14"/>
                          </w:rPr>
                          <w:t>rule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"$set":{"a":2}</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w:t>
                        </w:r>
                      </w:p>
                      <w:p w:rsidR="00801E25" w:rsidRDefault="00801E25">
                        <w:pPr>
                          <w:pStyle w:val="TableParagraph"/>
                          <w:spacing w:before="3"/>
                          <w:ind w:left="40"/>
                          <w:rPr>
                            <w:rFonts w:ascii="微软雅黑" w:eastAsia="微软雅黑" w:hAnsi="微软雅黑" w:cs="微软雅黑"/>
                            <w:sz w:val="14"/>
                            <w:szCs w:val="14"/>
                          </w:rPr>
                        </w:pPr>
                        <w:r>
                          <w:rPr>
                            <w:rFonts w:ascii="微软雅黑" w:eastAsia="微软雅黑" w:hAnsi="微软雅黑" w:cs="微软雅黑"/>
                            <w:w w:val="95"/>
                            <w:sz w:val="14"/>
                            <w:szCs w:val="14"/>
                          </w:rPr>
                          <w:t>cl.update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rule,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None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w:t>
                        </w:r>
                      </w:p>
                    </w:tc>
                  </w:tr>
                  <w:tr w:rsidR="00801E25">
                    <w:trPr>
                      <w:trHeight w:hRule="exact" w:val="703"/>
                    </w:trPr>
                    <w:tc>
                      <w:tcPr>
                        <w:tcW w:w="2833" w:type="dxa"/>
                        <w:tcBorders>
                          <w:top w:val="single" w:sz="8" w:space="0" w:color="000000"/>
                          <w:left w:val="single" w:sz="8" w:space="0" w:color="000000"/>
                          <w:bottom w:val="single" w:sz="8" w:space="0" w:color="000000"/>
                          <w:right w:val="nil"/>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a=1</w:t>
                        </w:r>
                      </w:p>
                    </w:tc>
                    <w:tc>
                      <w:tcPr>
                        <w:tcW w:w="3482" w:type="dxa"/>
                        <w:tcBorders>
                          <w:top w:val="single" w:sz="8" w:space="0" w:color="000000"/>
                          <w:left w:val="nil"/>
                          <w:bottom w:val="single" w:sz="8" w:space="0" w:color="000000"/>
                          <w:right w:val="single" w:sz="8" w:space="0" w:color="000000"/>
                        </w:tcBorders>
                      </w:tcPr>
                      <w:p w:rsidR="00801E25" w:rsidRDefault="00801E25">
                        <w:pPr>
                          <w:pStyle w:val="TableParagraph"/>
                          <w:spacing w:line="172" w:lineRule="exact"/>
                          <w:ind w:left="374"/>
                          <w:rPr>
                            <w:rFonts w:ascii="微软雅黑" w:eastAsia="微软雅黑" w:hAnsi="微软雅黑" w:cs="微软雅黑"/>
                            <w:sz w:val="14"/>
                            <w:szCs w:val="14"/>
                          </w:rPr>
                        </w:pPr>
                        <w:r>
                          <w:rPr>
                            <w:rFonts w:ascii="微软雅黑" w:eastAsia="微软雅黑" w:hAnsi="微软雅黑" w:cs="微软雅黑"/>
                            <w:w w:val="95"/>
                            <w:sz w:val="14"/>
                            <w:szCs w:val="14"/>
                          </w:rPr>
                          <w:t>db.foo.bar.remove({a:1})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cl = collection()</w:t>
                        </w:r>
                      </w:p>
                      <w:p w:rsidR="00801E25" w:rsidRDefault="00801E25">
                        <w:pPr>
                          <w:pStyle w:val="TableParagraph"/>
                          <w:spacing w:before="33" w:line="228" w:lineRule="exact"/>
                          <w:ind w:left="40" w:right="1782"/>
                          <w:rPr>
                            <w:rFonts w:ascii="微软雅黑" w:eastAsia="微软雅黑" w:hAnsi="微软雅黑" w:cs="微软雅黑"/>
                            <w:sz w:val="14"/>
                            <w:szCs w:val="14"/>
                          </w:rPr>
                        </w:pPr>
                        <w:r>
                          <w:rPr>
                            <w:rFonts w:ascii="微软雅黑" w:eastAsia="微软雅黑" w:hAnsi="微软雅黑" w:cs="微软雅黑"/>
                            <w:w w:val="95"/>
                            <w:sz w:val="14"/>
                            <w:szCs w:val="14"/>
                          </w:rPr>
                          <w:t>condition</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{"a":1}</w:t>
                        </w:r>
                        <w:r>
                          <w:rPr>
                            <w:rFonts w:ascii="微软雅黑" w:eastAsia="微软雅黑" w:hAnsi="微软雅黑" w:cs="微软雅黑"/>
                            <w:w w:val="98"/>
                            <w:sz w:val="14"/>
                            <w:szCs w:val="14"/>
                          </w:rPr>
                          <w:t xml:space="preserve"> </w:t>
                        </w:r>
                        <w:r>
                          <w:rPr>
                            <w:rFonts w:ascii="微软雅黑" w:eastAsia="微软雅黑" w:hAnsi="微软雅黑" w:cs="微软雅黑"/>
                            <w:w w:val="95"/>
                            <w:sz w:val="14"/>
                            <w:szCs w:val="14"/>
                          </w:rPr>
                          <w:t>cl.delete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condition</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p>
                    </w:tc>
                  </w:tr>
                </w:tbl>
                <w:p w:rsidR="00801E25" w:rsidRDefault="00801E25"/>
              </w:txbxContent>
            </v:textbox>
            <w10:wrap anchorx="page"/>
          </v:shape>
        </w:pict>
      </w:r>
      <w:r w:rsidR="00A23879">
        <w:rPr>
          <w:rFonts w:ascii="微软雅黑" w:eastAsia="微软雅黑" w:hAnsi="微软雅黑" w:cs="微软雅黑"/>
          <w:w w:val="95"/>
          <w:sz w:val="14"/>
          <w:szCs w:val="14"/>
        </w:rPr>
        <w:t>SQL</w:t>
      </w:r>
      <w:r w:rsidR="00A23879">
        <w:rPr>
          <w:rFonts w:ascii="微软雅黑" w:eastAsia="微软雅黑" w:hAnsi="微软雅黑" w:cs="微软雅黑"/>
          <w:w w:val="95"/>
          <w:sz w:val="14"/>
          <w:szCs w:val="14"/>
        </w:rPr>
        <w:tab/>
        <w:t>SequoiaDB</w:t>
      </w:r>
      <w:r w:rsidR="00A23879">
        <w:rPr>
          <w:rFonts w:ascii="微软雅黑" w:eastAsia="微软雅黑" w:hAnsi="微软雅黑" w:cs="微软雅黑"/>
          <w:spacing w:val="-15"/>
          <w:w w:val="95"/>
          <w:sz w:val="14"/>
          <w:szCs w:val="14"/>
        </w:rPr>
        <w:t xml:space="preserve"> </w:t>
      </w:r>
      <w:r w:rsidR="00A23879">
        <w:rPr>
          <w:rFonts w:ascii="微软雅黑" w:eastAsia="微软雅黑" w:hAnsi="微软雅黑" w:cs="微软雅黑"/>
          <w:w w:val="95"/>
          <w:sz w:val="14"/>
          <w:szCs w:val="14"/>
        </w:rPr>
        <w:t>shell</w:t>
      </w: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pStyle w:val="BodyText"/>
        <w:spacing w:line="312" w:lineRule="exact"/>
      </w:pPr>
      <w:bookmarkStart w:id="363" w:name="Python_API"/>
      <w:bookmarkEnd w:id="363"/>
      <w:r>
        <w:rPr>
          <w:w w:val="95"/>
        </w:rPr>
        <w:t>Python</w:t>
      </w:r>
      <w:r>
        <w:rPr>
          <w:spacing w:val="-21"/>
          <w:w w:val="95"/>
        </w:rPr>
        <w:t xml:space="preserve"> </w:t>
      </w:r>
      <w:r>
        <w:rPr>
          <w:w w:val="95"/>
        </w:rPr>
        <w:t>API</w:t>
      </w:r>
    </w:p>
    <w:p w:rsidR="00D032B6" w:rsidRDefault="00A23879">
      <w:pPr>
        <w:pStyle w:val="BodyText"/>
        <w:spacing w:before="18"/>
      </w:pPr>
      <w:r>
        <w:t>此部分是相关</w:t>
      </w:r>
      <w:r>
        <w:rPr>
          <w:spacing w:val="-24"/>
        </w:rPr>
        <w:t xml:space="preserve"> </w:t>
      </w:r>
      <w:r>
        <w:t>Python</w:t>
      </w:r>
      <w:r>
        <w:rPr>
          <w:spacing w:val="-24"/>
        </w:rPr>
        <w:t xml:space="preserve"> </w:t>
      </w:r>
      <w:r>
        <w:t>的</w:t>
      </w:r>
      <w:r>
        <w:rPr>
          <w:spacing w:val="-23"/>
        </w:rPr>
        <w:t xml:space="preserve"> </w:t>
      </w:r>
      <w:r>
        <w:t>API</w:t>
      </w:r>
      <w:r>
        <w:rPr>
          <w:spacing w:val="-24"/>
        </w:rPr>
        <w:t xml:space="preserve"> </w:t>
      </w:r>
      <w:r>
        <w:t>文档。</w:t>
      </w:r>
    </w:p>
    <w:p w:rsidR="00D032B6" w:rsidRDefault="00A23879">
      <w:pPr>
        <w:pStyle w:val="BodyText"/>
        <w:spacing w:before="18"/>
      </w:pPr>
      <w:r>
        <w:rPr>
          <w:color w:val="0000FF"/>
          <w:w w:val="95"/>
        </w:rPr>
        <w:t>Python</w:t>
      </w:r>
      <w:r>
        <w:rPr>
          <w:color w:val="0000FF"/>
          <w:spacing w:val="-21"/>
          <w:w w:val="95"/>
        </w:rPr>
        <w:t xml:space="preserve"> </w:t>
      </w:r>
      <w:r>
        <w:rPr>
          <w:color w:val="0000FF"/>
          <w:w w:val="95"/>
        </w:rPr>
        <w:t>API</w:t>
      </w:r>
    </w:p>
    <w:p w:rsidR="00D032B6" w:rsidRDefault="00D032B6">
      <w:pPr>
        <w:spacing w:before="9" w:line="190" w:lineRule="exact"/>
        <w:rPr>
          <w:sz w:val="19"/>
          <w:szCs w:val="19"/>
        </w:rPr>
      </w:pPr>
    </w:p>
    <w:p w:rsidR="00D032B6" w:rsidRDefault="00A23879">
      <w:pPr>
        <w:pStyle w:val="BodyText"/>
        <w:spacing w:line="253" w:lineRule="auto"/>
        <w:ind w:right="7641"/>
      </w:pPr>
      <w:r>
        <w:rPr>
          <w:w w:val="95"/>
        </w:rPr>
        <w:t>历史更新情况： Version</w:t>
      </w:r>
      <w:r>
        <w:rPr>
          <w:spacing w:val="-19"/>
          <w:w w:val="95"/>
        </w:rPr>
        <w:t xml:space="preserve"> </w:t>
      </w:r>
      <w:r>
        <w:rPr>
          <w:w w:val="95"/>
        </w:rPr>
        <w:t>1.10</w:t>
      </w:r>
    </w:p>
    <w:p w:rsidR="00D032B6" w:rsidRDefault="00035F6E">
      <w:pPr>
        <w:pStyle w:val="BodyText"/>
        <w:spacing w:before="4"/>
      </w:pPr>
      <w:r>
        <w:pict>
          <v:group id="_x0000_s3058" style="position:absolute;left:0;text-align:left;margin-left:81.7pt;margin-top:22.05pt;width:473.6pt;height:74.2pt;z-index:-251815936;mso-position-horizontal-relative:page" coordorigin="1634,441" coordsize="9472,1484">
            <v:shape id="_x0000_s3059" style="position:absolute;left:1634;top:441;width:9472;height:1484" coordorigin="1634,441" coordsize="9472,1484" path="m1634,441r9472,l11106,1925r-9472,l1634,441xe" fillcolor="#efefef" stroked="f">
              <v:path arrowok="t"/>
            </v:shape>
            <w10:wrap anchorx="page"/>
          </v:group>
        </w:pict>
      </w:r>
      <w:r w:rsidR="00A23879">
        <w:t>1.</w:t>
      </w:r>
      <w:r w:rsidR="00A23879">
        <w:rPr>
          <w:spacing w:val="-21"/>
        </w:rPr>
        <w:t xml:space="preserve"> </w:t>
      </w:r>
      <w:r w:rsidR="00A23879">
        <w:t>新增接口类</w:t>
      </w:r>
      <w:r w:rsidR="00A23879">
        <w:rPr>
          <w:spacing w:val="-21"/>
        </w:rPr>
        <w:t xml:space="preserve"> </w:t>
      </w:r>
      <w:r w:rsidR="00A23879">
        <w:t>lob：</w:t>
      </w:r>
    </w:p>
    <w:p w:rsidR="00D032B6" w:rsidRDefault="00A23879">
      <w:pPr>
        <w:pStyle w:val="BodyText"/>
        <w:spacing w:before="92" w:line="147" w:lineRule="auto"/>
        <w:ind w:right="5602"/>
        <w:rPr>
          <w:rFonts w:ascii="Microsoft JhengHei" w:eastAsia="Microsoft JhengHei" w:hAnsi="Microsoft JhengHei" w:cs="Microsoft JhengHei"/>
        </w:rPr>
      </w:pPr>
      <w:r>
        <w:rPr>
          <w:rFonts w:ascii="Microsoft JhengHei" w:eastAsia="Microsoft JhengHei" w:hAnsi="Microsoft JhengHei" w:cs="Microsoft JhengHei"/>
        </w:rPr>
        <w:t>close，关闭创建的lob对象，用以刷新数据 read，可从lob对象中读取数据 write，可把数据写入lob</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rPr>
        <w:t>seek，可跳转到到指定数据位置 get_oid，可获取lob对象的oid</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rPr>
        <w:t>get_size，可获取lob对象的大小(bytes)</w:t>
      </w:r>
      <w:r>
        <w:rPr>
          <w:rFonts w:ascii="Microsoft JhengHei" w:eastAsia="Microsoft JhengHei" w:hAnsi="Microsoft JhengHei" w:cs="Microsoft JhengHei"/>
          <w:w w:val="110"/>
        </w:rPr>
        <w:t xml:space="preserve"> </w:t>
      </w:r>
      <w:r>
        <w:rPr>
          <w:rFonts w:ascii="Microsoft JhengHei" w:eastAsia="Microsoft JhengHei" w:hAnsi="Microsoft JhengHei" w:cs="Microsoft JhengHei"/>
          <w:w w:val="95"/>
        </w:rPr>
        <w:t>get_create_time，可获取lob对象的创建时间</w:t>
      </w:r>
    </w:p>
    <w:p w:rsidR="00D032B6" w:rsidRDefault="00035F6E">
      <w:pPr>
        <w:pStyle w:val="BodyText"/>
        <w:spacing w:before="46"/>
      </w:pPr>
      <w:r>
        <w:pict>
          <v:group id="_x0000_s3056" style="position:absolute;left:0;text-align:left;margin-left:81.7pt;margin-top:24.15pt;width:473.6pt;height:42.4pt;z-index:-251814912;mso-position-horizontal-relative:page" coordorigin="1634,483" coordsize="9472,848">
            <v:shape id="_x0000_s3057" style="position:absolute;left:1634;top:483;width:9472;height:848" coordorigin="1634,483" coordsize="9472,848" path="m1634,483r9472,l11106,1331r-9472,l1634,483xe" fillcolor="#efefef" stroked="f">
              <v:path arrowok="t"/>
            </v:shape>
            <w10:wrap anchorx="page"/>
          </v:group>
        </w:pict>
      </w:r>
      <w:r w:rsidR="00A23879">
        <w:rPr>
          <w:w w:val="95"/>
        </w:rPr>
        <w:t>2.</w:t>
      </w:r>
      <w:r w:rsidR="00A23879">
        <w:rPr>
          <w:spacing w:val="15"/>
          <w:w w:val="95"/>
        </w:rPr>
        <w:t xml:space="preserve"> </w:t>
      </w:r>
      <w:r w:rsidR="00A23879">
        <w:rPr>
          <w:w w:val="95"/>
        </w:rPr>
        <w:t>collection</w:t>
      </w:r>
      <w:r w:rsidR="00A23879">
        <w:rPr>
          <w:spacing w:val="15"/>
          <w:w w:val="95"/>
        </w:rPr>
        <w:t xml:space="preserve"> </w:t>
      </w:r>
      <w:r w:rsidR="00A23879">
        <w:rPr>
          <w:w w:val="95"/>
        </w:rPr>
        <w:t>新增接口：</w:t>
      </w:r>
    </w:p>
    <w:p w:rsidR="00D032B6" w:rsidRDefault="00A23879">
      <w:pPr>
        <w:pStyle w:val="BodyText"/>
        <w:spacing w:before="92" w:line="147" w:lineRule="auto"/>
        <w:ind w:right="4007"/>
        <w:rPr>
          <w:rFonts w:ascii="Microsoft JhengHei" w:eastAsia="Microsoft JhengHei" w:hAnsi="Microsoft JhengHei" w:cs="Microsoft JhengHei"/>
        </w:rPr>
      </w:pPr>
      <w:r>
        <w:rPr>
          <w:rFonts w:ascii="Microsoft JhengHei" w:eastAsia="Microsoft JhengHei" w:hAnsi="Microsoft JhengHei" w:cs="Microsoft JhengHei"/>
        </w:rPr>
        <w:t xml:space="preserve">create_lob，可在当前的collection中创建一个lob对象 </w:t>
      </w:r>
      <w:r>
        <w:rPr>
          <w:rFonts w:ascii="Microsoft JhengHei" w:eastAsia="Microsoft JhengHei" w:hAnsi="Microsoft JhengHei" w:cs="Microsoft JhengHei"/>
          <w:w w:val="95"/>
        </w:rPr>
        <w:t>remove_lob，可在当前的collection中删除指定lob对象</w:t>
      </w:r>
      <w:r>
        <w:rPr>
          <w:rFonts w:ascii="Microsoft JhengHei" w:eastAsia="Microsoft JhengHei" w:hAnsi="Microsoft JhengHei" w:cs="Microsoft JhengHei"/>
        </w:rPr>
        <w:t xml:space="preserve"> get_lob，可获取当前collection中指定oid的lob对象 list_lobs，可列出当前collection中所有的lob</w:t>
      </w:r>
    </w:p>
    <w:p w:rsidR="00D032B6" w:rsidRDefault="00A23879">
      <w:pPr>
        <w:pStyle w:val="BodyText"/>
        <w:spacing w:before="46"/>
        <w:rPr>
          <w:lang w:eastAsia="zh-CN"/>
        </w:rPr>
      </w:pPr>
      <w:r>
        <w:rPr>
          <w:lang w:eastAsia="zh-CN"/>
        </w:rPr>
        <w:t>详情请查看相关</w:t>
      </w:r>
      <w:r>
        <w:rPr>
          <w:spacing w:val="-27"/>
          <w:lang w:eastAsia="zh-CN"/>
        </w:rPr>
        <w:t xml:space="preserve"> </w:t>
      </w:r>
      <w:r>
        <w:rPr>
          <w:lang w:eastAsia="zh-CN"/>
        </w:rPr>
        <w:t>API。</w:t>
      </w:r>
    </w:p>
    <w:p w:rsidR="00D032B6" w:rsidRDefault="00D032B6">
      <w:pPr>
        <w:spacing w:before="5" w:line="110" w:lineRule="exact"/>
        <w:rPr>
          <w:sz w:val="11"/>
          <w:szCs w:val="11"/>
          <w:lang w:eastAsia="zh-CN"/>
        </w:rPr>
      </w:pPr>
    </w:p>
    <w:p w:rsidR="00D032B6" w:rsidRDefault="00A23879">
      <w:pPr>
        <w:pStyle w:val="Heading4"/>
        <w:rPr>
          <w:lang w:eastAsia="zh-CN"/>
        </w:rPr>
      </w:pPr>
      <w:bookmarkStart w:id="364" w:name="C_BSON_简介"/>
      <w:bookmarkStart w:id="365" w:name="_bookmark169"/>
      <w:bookmarkEnd w:id="364"/>
      <w:bookmarkEnd w:id="365"/>
      <w:r>
        <w:rPr>
          <w:w w:val="95"/>
          <w:lang w:eastAsia="zh-CN"/>
        </w:rPr>
        <w:t>C</w:t>
      </w:r>
      <w:r>
        <w:rPr>
          <w:spacing w:val="-9"/>
          <w:w w:val="95"/>
          <w:lang w:eastAsia="zh-CN"/>
        </w:rPr>
        <w:t xml:space="preserve"> </w:t>
      </w:r>
      <w:r>
        <w:rPr>
          <w:w w:val="95"/>
          <w:lang w:eastAsia="zh-CN"/>
        </w:rPr>
        <w:t>BSON</w:t>
      </w:r>
      <w:r>
        <w:rPr>
          <w:spacing w:val="-8"/>
          <w:w w:val="95"/>
          <w:lang w:eastAsia="zh-CN"/>
        </w:rPr>
        <w:t xml:space="preserve"> </w:t>
      </w:r>
      <w:r>
        <w:rPr>
          <w:w w:val="95"/>
          <w:lang w:eastAsia="zh-CN"/>
        </w:rPr>
        <w:t>简介</w:t>
      </w:r>
    </w:p>
    <w:p w:rsidR="00D032B6" w:rsidRDefault="00D032B6">
      <w:pPr>
        <w:spacing w:before="8" w:line="100" w:lineRule="exact"/>
        <w:rPr>
          <w:sz w:val="10"/>
          <w:szCs w:val="10"/>
          <w:lang w:eastAsia="zh-CN"/>
        </w:rPr>
      </w:pPr>
    </w:p>
    <w:p w:rsidR="00D032B6" w:rsidRDefault="00A23879">
      <w:pPr>
        <w:pStyle w:val="BodyText"/>
        <w:spacing w:line="168" w:lineRule="auto"/>
        <w:ind w:right="255"/>
        <w:jc w:val="both"/>
        <w:rPr>
          <w:lang w:eastAsia="zh-CN"/>
        </w:rPr>
      </w:pPr>
      <w:r>
        <w:rPr>
          <w:w w:val="95"/>
          <w:lang w:eastAsia="zh-CN"/>
        </w:rPr>
        <w:t>BSON</w:t>
      </w:r>
      <w:r>
        <w:rPr>
          <w:spacing w:val="50"/>
          <w:w w:val="95"/>
          <w:lang w:eastAsia="zh-CN"/>
        </w:rPr>
        <w:t xml:space="preserve"> </w:t>
      </w:r>
      <w:r>
        <w:rPr>
          <w:w w:val="95"/>
          <w:lang w:eastAsia="zh-CN"/>
        </w:rPr>
        <w:t>是</w:t>
      </w:r>
      <w:r>
        <w:rPr>
          <w:spacing w:val="50"/>
          <w:w w:val="95"/>
          <w:lang w:eastAsia="zh-CN"/>
        </w:rPr>
        <w:t xml:space="preserve"> </w:t>
      </w:r>
      <w:r>
        <w:rPr>
          <w:w w:val="95"/>
          <w:lang w:eastAsia="zh-CN"/>
        </w:rPr>
        <w:t>JSON</w:t>
      </w:r>
      <w:r>
        <w:rPr>
          <w:spacing w:val="50"/>
          <w:w w:val="95"/>
          <w:lang w:eastAsia="zh-CN"/>
        </w:rPr>
        <w:t xml:space="preserve"> </w:t>
      </w:r>
      <w:r>
        <w:rPr>
          <w:w w:val="95"/>
          <w:lang w:eastAsia="zh-CN"/>
        </w:rPr>
        <w:t>的二进制表现形式，通过记录每个对象，元素，以及嵌套元素和数组的类型以及长度，能够</w:t>
      </w:r>
      <w:r>
        <w:rPr>
          <w:lang w:eastAsia="zh-CN"/>
        </w:rPr>
        <w:t xml:space="preserve"> </w:t>
      </w:r>
      <w:r>
        <w:rPr>
          <w:w w:val="95"/>
          <w:lang w:eastAsia="zh-CN"/>
        </w:rPr>
        <w:t>高速有效地进行某个元素的查找。因此，在</w:t>
      </w:r>
      <w:r>
        <w:rPr>
          <w:spacing w:val="27"/>
          <w:w w:val="95"/>
          <w:lang w:eastAsia="zh-CN"/>
        </w:rPr>
        <w:t xml:space="preserve"> </w:t>
      </w:r>
      <w:r>
        <w:rPr>
          <w:w w:val="95"/>
          <w:lang w:eastAsia="zh-CN"/>
        </w:rPr>
        <w:t>C</w:t>
      </w:r>
      <w:r>
        <w:rPr>
          <w:spacing w:val="27"/>
          <w:w w:val="95"/>
          <w:lang w:eastAsia="zh-CN"/>
        </w:rPr>
        <w:t xml:space="preserve"> </w:t>
      </w:r>
      <w:r>
        <w:rPr>
          <w:w w:val="95"/>
          <w:lang w:eastAsia="zh-CN"/>
        </w:rPr>
        <w:t>和</w:t>
      </w:r>
      <w:r>
        <w:rPr>
          <w:spacing w:val="28"/>
          <w:w w:val="95"/>
          <w:lang w:eastAsia="zh-CN"/>
        </w:rPr>
        <w:t xml:space="preserve"> </w:t>
      </w:r>
      <w:r>
        <w:rPr>
          <w:w w:val="95"/>
          <w:lang w:eastAsia="zh-CN"/>
        </w:rPr>
        <w:t>C++</w:t>
      </w:r>
      <w:r>
        <w:rPr>
          <w:spacing w:val="27"/>
          <w:w w:val="95"/>
          <w:lang w:eastAsia="zh-CN"/>
        </w:rPr>
        <w:t xml:space="preserve"> </w:t>
      </w:r>
      <w:r>
        <w:rPr>
          <w:w w:val="95"/>
          <w:lang w:eastAsia="zh-CN"/>
        </w:rPr>
        <w:t>中使用</w:t>
      </w:r>
      <w:r>
        <w:rPr>
          <w:spacing w:val="27"/>
          <w:w w:val="95"/>
          <w:lang w:eastAsia="zh-CN"/>
        </w:rPr>
        <w:t xml:space="preserve"> </w:t>
      </w:r>
      <w:r>
        <w:rPr>
          <w:w w:val="95"/>
          <w:lang w:eastAsia="zh-CN"/>
        </w:rPr>
        <w:t>BSON</w:t>
      </w:r>
      <w:r>
        <w:rPr>
          <w:spacing w:val="28"/>
          <w:w w:val="95"/>
          <w:lang w:eastAsia="zh-CN"/>
        </w:rPr>
        <w:t xml:space="preserve"> </w:t>
      </w:r>
      <w:r>
        <w:rPr>
          <w:w w:val="95"/>
          <w:lang w:eastAsia="zh-CN"/>
        </w:rPr>
        <w:t>官方提供的</w:t>
      </w:r>
      <w:r>
        <w:rPr>
          <w:spacing w:val="27"/>
          <w:w w:val="95"/>
          <w:lang w:eastAsia="zh-CN"/>
        </w:rPr>
        <w:t xml:space="preserve"> </w:t>
      </w:r>
      <w:r>
        <w:rPr>
          <w:w w:val="95"/>
          <w:lang w:eastAsia="zh-CN"/>
        </w:rPr>
        <w:t>BSON</w:t>
      </w:r>
      <w:r>
        <w:rPr>
          <w:spacing w:val="27"/>
          <w:w w:val="95"/>
          <w:lang w:eastAsia="zh-CN"/>
        </w:rPr>
        <w:t xml:space="preserve"> </w:t>
      </w:r>
      <w:r>
        <w:rPr>
          <w:w w:val="95"/>
          <w:lang w:eastAsia="zh-CN"/>
        </w:rPr>
        <w:t>接口进行数据存储。</w:t>
      </w:r>
      <w:r>
        <w:rPr>
          <w:lang w:eastAsia="zh-CN"/>
        </w:rPr>
        <w:t xml:space="preserve"> </w:t>
      </w:r>
      <w:r>
        <w:rPr>
          <w:w w:val="95"/>
          <w:lang w:eastAsia="zh-CN"/>
        </w:rPr>
        <w:t>更多参考</w:t>
      </w:r>
      <w:r>
        <w:rPr>
          <w:spacing w:val="6"/>
          <w:w w:val="95"/>
          <w:lang w:eastAsia="zh-CN"/>
        </w:rPr>
        <w:t xml:space="preserve"> </w:t>
      </w:r>
      <w:r>
        <w:rPr>
          <w:color w:val="0000FF"/>
          <w:w w:val="95"/>
          <w:lang w:eastAsia="zh-CN"/>
        </w:rPr>
        <w:t>C</w:t>
      </w:r>
      <w:r>
        <w:rPr>
          <w:color w:val="0000FF"/>
          <w:spacing w:val="6"/>
          <w:w w:val="95"/>
          <w:lang w:eastAsia="zh-CN"/>
        </w:rPr>
        <w:t xml:space="preserve"> </w:t>
      </w:r>
      <w:r>
        <w:rPr>
          <w:color w:val="0000FF"/>
          <w:w w:val="95"/>
          <w:lang w:eastAsia="zh-CN"/>
        </w:rPr>
        <w:t>BSON</w:t>
      </w:r>
      <w:r>
        <w:rPr>
          <w:color w:val="0000FF"/>
          <w:spacing w:val="7"/>
          <w:w w:val="95"/>
          <w:lang w:eastAsia="zh-CN"/>
        </w:rPr>
        <w:t xml:space="preserve"> </w:t>
      </w:r>
      <w:r>
        <w:rPr>
          <w:color w:val="0000FF"/>
          <w:w w:val="95"/>
          <w:lang w:eastAsia="zh-CN"/>
        </w:rPr>
        <w:t>在线</w:t>
      </w:r>
      <w:r>
        <w:rPr>
          <w:color w:val="0000FF"/>
          <w:spacing w:val="6"/>
          <w:w w:val="95"/>
          <w:lang w:eastAsia="zh-CN"/>
        </w:rPr>
        <w:t xml:space="preserve"> </w:t>
      </w:r>
      <w:r>
        <w:rPr>
          <w:color w:val="0000FF"/>
          <w:w w:val="95"/>
          <w:lang w:eastAsia="zh-CN"/>
        </w:rPr>
        <w:t>API</w:t>
      </w:r>
      <w:r>
        <w:rPr>
          <w:color w:val="000000"/>
          <w:w w:val="95"/>
          <w:lang w:eastAsia="zh-CN"/>
        </w:rPr>
        <w:t>。</w:t>
      </w:r>
    </w:p>
    <w:p w:rsidR="00D032B6" w:rsidRDefault="00D032B6">
      <w:pPr>
        <w:spacing w:line="120" w:lineRule="exact"/>
        <w:rPr>
          <w:sz w:val="12"/>
          <w:szCs w:val="12"/>
          <w:lang w:eastAsia="zh-CN"/>
        </w:rPr>
      </w:pPr>
    </w:p>
    <w:p w:rsidR="00D032B6" w:rsidRDefault="00A23879">
      <w:pPr>
        <w:pStyle w:val="BodyText"/>
        <w:spacing w:line="168" w:lineRule="auto"/>
        <w:rPr>
          <w:lang w:eastAsia="zh-CN"/>
        </w:rPr>
      </w:pPr>
      <w:r>
        <w:rPr>
          <w:w w:val="95"/>
          <w:lang w:eastAsia="zh-CN"/>
        </w:rPr>
        <w:t>与普通的</w:t>
      </w:r>
      <w:r>
        <w:rPr>
          <w:spacing w:val="22"/>
          <w:w w:val="95"/>
          <w:lang w:eastAsia="zh-CN"/>
        </w:rPr>
        <w:t xml:space="preserve"> </w:t>
      </w:r>
      <w:r>
        <w:rPr>
          <w:w w:val="95"/>
          <w:lang w:eastAsia="zh-CN"/>
        </w:rPr>
        <w:t>JSON</w:t>
      </w:r>
      <w:r>
        <w:rPr>
          <w:spacing w:val="23"/>
          <w:w w:val="95"/>
          <w:lang w:eastAsia="zh-CN"/>
        </w:rPr>
        <w:t xml:space="preserve"> </w:t>
      </w:r>
      <w:r>
        <w:rPr>
          <w:w w:val="95"/>
          <w:lang w:eastAsia="zh-CN"/>
        </w:rPr>
        <w:t>不同，BSON</w:t>
      </w:r>
      <w:r>
        <w:rPr>
          <w:spacing w:val="22"/>
          <w:w w:val="95"/>
          <w:lang w:eastAsia="zh-CN"/>
        </w:rPr>
        <w:t xml:space="preserve"> </w:t>
      </w:r>
      <w:r>
        <w:rPr>
          <w:w w:val="95"/>
          <w:lang w:eastAsia="zh-CN"/>
        </w:rPr>
        <w:t>提供更多的数据类型，以满足</w:t>
      </w:r>
      <w:r>
        <w:rPr>
          <w:spacing w:val="23"/>
          <w:w w:val="95"/>
          <w:lang w:eastAsia="zh-CN"/>
        </w:rPr>
        <w:t xml:space="preserve"> </w:t>
      </w:r>
      <w:r>
        <w:rPr>
          <w:w w:val="95"/>
          <w:lang w:eastAsia="zh-CN"/>
        </w:rPr>
        <w:t>C/C++</w:t>
      </w:r>
      <w:r>
        <w:rPr>
          <w:spacing w:val="23"/>
          <w:w w:val="95"/>
          <w:lang w:eastAsia="zh-CN"/>
        </w:rPr>
        <w:t xml:space="preserve"> </w:t>
      </w:r>
      <w:r>
        <w:rPr>
          <w:w w:val="95"/>
          <w:lang w:eastAsia="zh-CN"/>
        </w:rPr>
        <w:t>语言多种多样的需求。SequoiaDB</w:t>
      </w:r>
      <w:r>
        <w:rPr>
          <w:spacing w:val="22"/>
          <w:w w:val="95"/>
          <w:lang w:eastAsia="zh-CN"/>
        </w:rPr>
        <w:t xml:space="preserve"> </w:t>
      </w:r>
      <w:r>
        <w:rPr>
          <w:w w:val="95"/>
          <w:lang w:eastAsia="zh-CN"/>
        </w:rPr>
        <w:t>提供了</w:t>
      </w:r>
      <w:r>
        <w:rPr>
          <w:lang w:eastAsia="zh-CN"/>
        </w:rPr>
        <w:t xml:space="preserve"> </w:t>
      </w:r>
      <w:r>
        <w:rPr>
          <w:w w:val="95"/>
          <w:lang w:eastAsia="zh-CN"/>
        </w:rPr>
        <w:t xml:space="preserve">包括8字节浮点数（DOUBLE），字符串，嵌套对象，嵌套数组，对象      </w:t>
      </w:r>
      <w:r>
        <w:rPr>
          <w:spacing w:val="52"/>
          <w:w w:val="95"/>
          <w:lang w:eastAsia="zh-CN"/>
        </w:rPr>
        <w:t xml:space="preserve"> </w:t>
      </w:r>
      <w:r>
        <w:rPr>
          <w:w w:val="95"/>
          <w:lang w:eastAsia="zh-CN"/>
        </w:rPr>
        <w:t>ID（数据库中每个集合中每条记录都</w:t>
      </w:r>
      <w:r>
        <w:rPr>
          <w:lang w:eastAsia="zh-CN"/>
        </w:rPr>
        <w:t xml:space="preserve"> </w:t>
      </w:r>
      <w:r>
        <w:rPr>
          <w:w w:val="95"/>
          <w:lang w:eastAsia="zh-CN"/>
        </w:rPr>
        <w:t xml:space="preserve">有一个唯一      </w:t>
      </w:r>
      <w:r>
        <w:rPr>
          <w:spacing w:val="38"/>
          <w:w w:val="95"/>
          <w:lang w:eastAsia="zh-CN"/>
        </w:rPr>
        <w:t xml:space="preserve"> </w:t>
      </w:r>
      <w:r>
        <w:rPr>
          <w:w w:val="95"/>
          <w:lang w:eastAsia="zh-CN"/>
        </w:rPr>
        <w:t>ID），布尔值，日期，NULL，正则表达式，4字节整数（INT），时间戳，以及8字节整数等数</w:t>
      </w:r>
      <w:r>
        <w:rPr>
          <w:lang w:eastAsia="zh-CN"/>
        </w:rPr>
        <w:t xml:space="preserve"> 据类型。这些类型的定义可以在</w:t>
      </w:r>
      <w:r>
        <w:rPr>
          <w:spacing w:val="-34"/>
          <w:lang w:eastAsia="zh-CN"/>
        </w:rPr>
        <w:t xml:space="preserve"> </w:t>
      </w:r>
      <w:r>
        <w:rPr>
          <w:lang w:eastAsia="zh-CN"/>
        </w:rPr>
        <w:t>bson.h</w:t>
      </w:r>
      <w:r>
        <w:rPr>
          <w:spacing w:val="-33"/>
          <w:lang w:eastAsia="zh-CN"/>
        </w:rPr>
        <w:t xml:space="preserve"> </w:t>
      </w:r>
      <w:r>
        <w:rPr>
          <w:lang w:eastAsia="zh-CN"/>
        </w:rPr>
        <w:t>中的</w:t>
      </w:r>
      <w:r>
        <w:rPr>
          <w:spacing w:val="-33"/>
          <w:lang w:eastAsia="zh-CN"/>
        </w:rPr>
        <w:t xml:space="preserve"> </w:t>
      </w:r>
      <w:r>
        <w:rPr>
          <w:lang w:eastAsia="zh-CN"/>
        </w:rPr>
        <w:t>bson_type</w:t>
      </w:r>
      <w:r>
        <w:rPr>
          <w:spacing w:val="-33"/>
          <w:lang w:eastAsia="zh-CN"/>
        </w:rPr>
        <w:t xml:space="preserve"> </w:t>
      </w:r>
      <w:r>
        <w:rPr>
          <w:lang w:eastAsia="zh-CN"/>
        </w:rPr>
        <w:t>找到。注意：使用</w:t>
      </w:r>
      <w:r>
        <w:rPr>
          <w:spacing w:val="-33"/>
          <w:lang w:eastAsia="zh-CN"/>
        </w:rPr>
        <w:t xml:space="preserve"> </w:t>
      </w:r>
      <w:r>
        <w:rPr>
          <w:lang w:eastAsia="zh-CN"/>
        </w:rPr>
        <w:t>C</w:t>
      </w:r>
      <w:r>
        <w:rPr>
          <w:spacing w:val="-33"/>
          <w:lang w:eastAsia="zh-CN"/>
        </w:rPr>
        <w:t xml:space="preserve"> </w:t>
      </w:r>
      <w:r>
        <w:rPr>
          <w:lang w:eastAsia="zh-CN"/>
        </w:rPr>
        <w:t>BSON</w:t>
      </w:r>
      <w:r>
        <w:rPr>
          <w:spacing w:val="-34"/>
          <w:lang w:eastAsia="zh-CN"/>
        </w:rPr>
        <w:t xml:space="preserve"> </w:t>
      </w:r>
      <w:r>
        <w:rPr>
          <w:lang w:eastAsia="zh-CN"/>
        </w:rPr>
        <w:t>API</w:t>
      </w:r>
      <w:r>
        <w:rPr>
          <w:spacing w:val="-33"/>
          <w:lang w:eastAsia="zh-CN"/>
        </w:rPr>
        <w:t xml:space="preserve"> </w:t>
      </w:r>
      <w:r>
        <w:rPr>
          <w:lang w:eastAsia="zh-CN"/>
        </w:rPr>
        <w:t>函数在建立</w:t>
      </w:r>
      <w:r>
        <w:rPr>
          <w:spacing w:val="-33"/>
          <w:lang w:eastAsia="zh-CN"/>
        </w:rPr>
        <w:t xml:space="preserve"> </w:t>
      </w:r>
      <w:r>
        <w:rPr>
          <w:lang w:eastAsia="zh-CN"/>
        </w:rPr>
        <w:t>BSON</w:t>
      </w:r>
      <w:r>
        <w:rPr>
          <w:w w:val="92"/>
          <w:lang w:eastAsia="zh-CN"/>
        </w:rPr>
        <w:t xml:space="preserve"> </w:t>
      </w:r>
      <w:r>
        <w:rPr>
          <w:lang w:eastAsia="zh-CN"/>
        </w:rPr>
        <w:t>出错时，将返回错误码，应当适当检测函数返回值。详情请查看</w:t>
      </w:r>
      <w:r>
        <w:rPr>
          <w:spacing w:val="-34"/>
          <w:lang w:eastAsia="zh-CN"/>
        </w:rPr>
        <w:t xml:space="preserve"> </w:t>
      </w:r>
      <w:r>
        <w:rPr>
          <w:lang w:eastAsia="zh-CN"/>
        </w:rPr>
        <w:t>C</w:t>
      </w:r>
      <w:r>
        <w:rPr>
          <w:spacing w:val="-33"/>
          <w:lang w:eastAsia="zh-CN"/>
        </w:rPr>
        <w:t xml:space="preserve"> </w:t>
      </w:r>
      <w:r>
        <w:rPr>
          <w:lang w:eastAsia="zh-CN"/>
        </w:rPr>
        <w:t>BSON</w:t>
      </w:r>
      <w:r>
        <w:rPr>
          <w:spacing w:val="-34"/>
          <w:lang w:eastAsia="zh-CN"/>
        </w:rPr>
        <w:t xml:space="preserve"> </w:t>
      </w:r>
      <w:r>
        <w:rPr>
          <w:lang w:eastAsia="zh-CN"/>
        </w:rPr>
        <w:t>API。</w:t>
      </w:r>
    </w:p>
    <w:p w:rsidR="00D032B6" w:rsidRDefault="00A23879">
      <w:pPr>
        <w:pStyle w:val="BodyText"/>
        <w:spacing w:before="34"/>
        <w:rPr>
          <w:lang w:eastAsia="zh-CN"/>
        </w:rPr>
      </w:pPr>
      <w:r>
        <w:rPr>
          <w:lang w:eastAsia="zh-CN"/>
        </w:rPr>
        <w:t>在用户程序使用</w:t>
      </w:r>
      <w:r>
        <w:rPr>
          <w:spacing w:val="-30"/>
          <w:lang w:eastAsia="zh-CN"/>
        </w:rPr>
        <w:t xml:space="preserve"> </w:t>
      </w:r>
      <w:r>
        <w:rPr>
          <w:lang w:eastAsia="zh-CN"/>
        </w:rPr>
        <w:t>BSON</w:t>
      </w:r>
      <w:r>
        <w:rPr>
          <w:spacing w:val="-30"/>
          <w:lang w:eastAsia="zh-CN"/>
        </w:rPr>
        <w:t xml:space="preserve"> </w:t>
      </w:r>
      <w:r>
        <w:rPr>
          <w:lang w:eastAsia="zh-CN"/>
        </w:rPr>
        <w:t>对象时，主要分为建立对象和读取对象两个操作。</w:t>
      </w:r>
    </w:p>
    <w:p w:rsidR="00D032B6" w:rsidRDefault="00D032B6">
      <w:pPr>
        <w:spacing w:before="9" w:line="190" w:lineRule="exact"/>
        <w:rPr>
          <w:sz w:val="19"/>
          <w:szCs w:val="19"/>
          <w:lang w:eastAsia="zh-CN"/>
        </w:rPr>
      </w:pPr>
    </w:p>
    <w:p w:rsidR="00D032B6" w:rsidRDefault="00A23879">
      <w:pPr>
        <w:pStyle w:val="BodyText"/>
      </w:pPr>
      <w:r>
        <w:t>建立对象</w:t>
      </w:r>
    </w:p>
    <w:p w:rsidR="00D032B6" w:rsidRDefault="00A23879">
      <w:pPr>
        <w:pStyle w:val="BodyText"/>
        <w:spacing w:before="18" w:line="253" w:lineRule="auto"/>
        <w:ind w:right="3050"/>
      </w:pPr>
      <w:r>
        <w:t>总的来说，一个</w:t>
      </w:r>
      <w:r>
        <w:rPr>
          <w:spacing w:val="-30"/>
        </w:rPr>
        <w:t xml:space="preserve"> </w:t>
      </w:r>
      <w:r>
        <w:t>BSON</w:t>
      </w:r>
      <w:r>
        <w:rPr>
          <w:spacing w:val="-30"/>
        </w:rPr>
        <w:t xml:space="preserve"> </w:t>
      </w:r>
      <w:r>
        <w:t xml:space="preserve">对象的创建主要分为三大步操作： </w:t>
      </w:r>
      <w:r>
        <w:rPr>
          <w:w w:val="95"/>
        </w:rPr>
        <w:t>1）创建对象（bson_create</w:t>
      </w:r>
      <w:r>
        <w:rPr>
          <w:spacing w:val="23"/>
          <w:w w:val="95"/>
        </w:rPr>
        <w:t xml:space="preserve"> </w:t>
      </w:r>
      <w:r>
        <w:rPr>
          <w:w w:val="95"/>
        </w:rPr>
        <w:t>;</w:t>
      </w:r>
      <w:r>
        <w:rPr>
          <w:spacing w:val="22"/>
          <w:w w:val="95"/>
        </w:rPr>
        <w:t xml:space="preserve"> </w:t>
      </w:r>
      <w:r>
        <w:rPr>
          <w:w w:val="95"/>
        </w:rPr>
        <w:t>bson_init）</w:t>
      </w:r>
    </w:p>
    <w:p w:rsidR="00D032B6" w:rsidRDefault="00A23879">
      <w:pPr>
        <w:pStyle w:val="BodyText"/>
        <w:spacing w:before="4"/>
      </w:pPr>
      <w:r>
        <w:t>2）使用对象</w:t>
      </w:r>
    </w:p>
    <w:p w:rsidR="00D032B6" w:rsidRDefault="00A23879">
      <w:pPr>
        <w:pStyle w:val="BodyText"/>
        <w:spacing w:before="18"/>
      </w:pPr>
      <w:r>
        <w:rPr>
          <w:w w:val="95"/>
        </w:rPr>
        <w:t>3）清除对象（bson_dispose</w:t>
      </w:r>
      <w:r>
        <w:rPr>
          <w:spacing w:val="8"/>
          <w:w w:val="95"/>
        </w:rPr>
        <w:t xml:space="preserve"> </w:t>
      </w:r>
      <w:r>
        <w:rPr>
          <w:w w:val="95"/>
        </w:rPr>
        <w:t>;</w:t>
      </w:r>
      <w:r>
        <w:rPr>
          <w:spacing w:val="8"/>
          <w:w w:val="95"/>
        </w:rPr>
        <w:t xml:space="preserve"> </w:t>
      </w:r>
      <w:r>
        <w:rPr>
          <w:w w:val="95"/>
        </w:rPr>
        <w:t>bson_destory）</w:t>
      </w:r>
    </w:p>
    <w:p w:rsidR="00D032B6" w:rsidRDefault="00D032B6">
      <w:p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tabs>
          <w:tab w:val="left" w:pos="397"/>
        </w:tabs>
        <w:spacing w:line="308" w:lineRule="exact"/>
        <w:ind w:left="113"/>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创建一个简单的</w:t>
      </w:r>
      <w:r>
        <w:rPr>
          <w:spacing w:val="37"/>
          <w:w w:val="95"/>
          <w:position w:val="1"/>
          <w:lang w:eastAsia="zh-CN"/>
        </w:rPr>
        <w:t xml:space="preserve"> </w:t>
      </w:r>
      <w:r>
        <w:rPr>
          <w:w w:val="95"/>
          <w:position w:val="1"/>
          <w:lang w:eastAsia="zh-CN"/>
        </w:rPr>
        <w:t>BSON</w:t>
      </w:r>
      <w:r>
        <w:rPr>
          <w:spacing w:val="37"/>
          <w:w w:val="95"/>
          <w:position w:val="1"/>
          <w:lang w:eastAsia="zh-CN"/>
        </w:rPr>
        <w:t xml:space="preserve"> </w:t>
      </w:r>
      <w:r>
        <w:rPr>
          <w:w w:val="95"/>
          <w:position w:val="1"/>
          <w:lang w:eastAsia="zh-CN"/>
        </w:rPr>
        <w:t>对象{age:20}。</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3054" style="position:absolute;left:0;text-align:left;margin-left:95.85pt;margin-top:4.95pt;width:459.45pt;height:74.2pt;z-index:-251812864;mso-position-horizontal-relative:page" coordorigin="1917,99" coordsize="9189,1484">
            <v:shape id="_x0000_s3055" style="position:absolute;left:1917;top:99;width:9189;height:1484" coordorigin="1917,99" coordsize="9189,1484" path="m1917,99r9189,l11106,1583r-9189,l1917,99xe" fillcolor="#efefef" stroked="f">
              <v:path arrowok="t"/>
            </v:shape>
            <w10:wrap anchorx="page"/>
          </v:group>
        </w:pict>
      </w:r>
      <w:r w:rsidR="00A23879">
        <w:rPr>
          <w:rFonts w:ascii="Microsoft JhengHei" w:eastAsia="Microsoft JhengHei" w:hAnsi="Microsoft JhengHei" w:cs="Microsoft JhengHei"/>
          <w:w w:val="90"/>
        </w:rPr>
        <w:t>INT32</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rc</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SDB_OK;</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bson</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obj;</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bson_init(&amp;obj);</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bson_appent_int(obj,"age",20);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40"/>
        </w:rPr>
        <w:t>if</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1"/>
          <w:w w:val="140"/>
        </w:rPr>
        <w:t xml:space="preserve"> </w:t>
      </w:r>
      <w:r>
        <w:rPr>
          <w:rFonts w:ascii="Microsoft JhengHei" w:eastAsia="Microsoft JhengHei" w:hAnsi="Microsoft JhengHei" w:cs="Microsoft JhengHei"/>
          <w:w w:val="105"/>
        </w:rPr>
        <w:t>bson_finish(obj)</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SDB_OK</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4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printf("Error.")</w:t>
      </w:r>
      <w:r>
        <w:rPr>
          <w:rFonts w:ascii="Microsoft JhengHei" w:eastAsia="Microsoft JhengHei" w:hAnsi="Microsoft JhengHei" w:cs="Microsoft JhengHei"/>
          <w:spacing w:val="27"/>
          <w:w w:val="125"/>
        </w:rPr>
        <w:t xml:space="preserve"> </w:t>
      </w:r>
      <w:r>
        <w:rPr>
          <w:rFonts w:ascii="Microsoft JhengHei" w:eastAsia="Microsoft JhengHei" w:hAnsi="Microsoft JhengHei" w:cs="Microsoft JhengHei"/>
          <w:w w:val="12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bson_destory(obj);</w:t>
      </w:r>
    </w:p>
    <w:p w:rsidR="00D032B6" w:rsidRDefault="00035F6E">
      <w:pPr>
        <w:pStyle w:val="BodyText"/>
        <w:tabs>
          <w:tab w:val="left" w:pos="397"/>
        </w:tabs>
        <w:spacing w:line="234" w:lineRule="exact"/>
        <w:ind w:left="113"/>
        <w:rPr>
          <w:lang w:eastAsia="zh-CN"/>
        </w:rPr>
      </w:pPr>
      <w:r>
        <w:pict>
          <v:group id="_x0000_s3052" style="position:absolute;left:0;text-align:left;margin-left:95.85pt;margin-top:16.65pt;width:459.45pt;height:159pt;z-index:-251811840;mso-position-horizontal-relative:page" coordorigin="1917,333" coordsize="9189,3180">
            <v:shape id="_x0000_s3053" style="position:absolute;left:1917;top:333;width:9189;height:3180" coordorigin="1917,333" coordsize="9189,3180" path="m1917,333r9189,l11106,3513r-9189,l1917,333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创建一个复杂的</w:t>
      </w:r>
      <w:r w:rsidR="00A23879">
        <w:rPr>
          <w:spacing w:val="-30"/>
          <w:position w:val="1"/>
          <w:lang w:eastAsia="zh-CN"/>
        </w:rPr>
        <w:t xml:space="preserve"> </w:t>
      </w:r>
      <w:r w:rsidR="00A23879">
        <w:rPr>
          <w:position w:val="1"/>
          <w:lang w:eastAsia="zh-CN"/>
        </w:rPr>
        <w:t>BSON</w:t>
      </w:r>
      <w:r w:rsidR="00A23879">
        <w:rPr>
          <w:spacing w:val="-30"/>
          <w:position w:val="1"/>
          <w:lang w:eastAsia="zh-CN"/>
        </w:rPr>
        <w:t xml:space="preserve"> </w:t>
      </w:r>
      <w:r w:rsidR="00A23879">
        <w:rPr>
          <w:position w:val="1"/>
          <w:lang w:eastAsia="zh-CN"/>
        </w:rPr>
        <w:t>对象</w:t>
      </w:r>
    </w:p>
    <w:p w:rsidR="00D032B6" w:rsidRDefault="00A23879">
      <w:pPr>
        <w:pStyle w:val="BodyText"/>
        <w:spacing w:before="96" w:line="147" w:lineRule="auto"/>
        <w:ind w:left="497" w:right="1147" w:hanging="100"/>
        <w:rPr>
          <w:rFonts w:ascii="Microsoft JhengHei" w:eastAsia="Microsoft JhengHei" w:hAnsi="Microsoft JhengHei" w:cs="Microsoft JhengHei"/>
        </w:rPr>
      </w:pPr>
      <w:r>
        <w:rPr>
          <w:rFonts w:ascii="Microsoft JhengHei" w:eastAsia="Microsoft JhengHei" w:hAnsi="Microsoft JhengHei" w:cs="Microsoft JhengHei"/>
          <w:w w:val="105"/>
        </w:rPr>
        <w:t xml:space="preserve">/* </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 xml:space="preserve">创建一个包含{name:"tom",colors:["red","blue","green"], </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 xml:space="preserve">address: </w:t>
      </w:r>
      <w:r>
        <w:rPr>
          <w:rFonts w:ascii="Microsoft JhengHei" w:eastAsia="Microsoft JhengHei" w:hAnsi="Microsoft JhengHei" w:cs="Microsoft JhengHei"/>
          <w:spacing w:val="34"/>
          <w:w w:val="105"/>
        </w:rPr>
        <w:t xml:space="preserve"> </w:t>
      </w:r>
      <w:r>
        <w:rPr>
          <w:rFonts w:ascii="Microsoft JhengHei" w:eastAsia="Microsoft JhengHei" w:hAnsi="Microsoft JhengHei" w:cs="Microsoft JhengHei"/>
          <w:w w:val="105"/>
        </w:rPr>
        <w:t>{city:"Toronto,</w:t>
      </w:r>
      <w:r>
        <w:rPr>
          <w:rFonts w:ascii="Microsoft JhengHei" w:eastAsia="Microsoft JhengHei" w:hAnsi="Microsoft JhengHei" w:cs="Microsoft JhengHei"/>
          <w:w w:val="113"/>
        </w:rPr>
        <w:t xml:space="preserve"> </w:t>
      </w:r>
      <w:r>
        <w:rPr>
          <w:rFonts w:ascii="Microsoft JhengHei" w:eastAsia="Microsoft JhengHei" w:hAnsi="Microsoft JhengHei" w:cs="Microsoft JhengHei"/>
          <w:w w:val="105"/>
        </w:rPr>
        <w:t>province:</w:t>
      </w:r>
      <w:r>
        <w:rPr>
          <w:rFonts w:ascii="Microsoft JhengHei" w:eastAsia="Microsoft JhengHei" w:hAnsi="Microsoft JhengHei" w:cs="Microsoft JhengHei"/>
          <w:spacing w:val="52"/>
          <w:w w:val="105"/>
        </w:rPr>
        <w:t xml:space="preserve"> </w:t>
      </w:r>
      <w:r>
        <w:rPr>
          <w:rFonts w:ascii="Microsoft JhengHei" w:eastAsia="Microsoft JhengHei" w:hAnsi="Microsoft JhengHei" w:cs="Microsoft JhengHei"/>
          <w:w w:val="105"/>
        </w:rPr>
        <w:t>"Ontario"}}的对象</w:t>
      </w:r>
      <w:r>
        <w:rPr>
          <w:rFonts w:ascii="Microsoft JhengHei" w:eastAsia="Microsoft JhengHei" w:hAnsi="Microsoft JhengHei" w:cs="Microsoft JhengHei"/>
          <w:spacing w:val="52"/>
          <w:w w:val="105"/>
        </w:rPr>
        <w:t xml:space="preserve"> </w:t>
      </w:r>
      <w:r>
        <w:rPr>
          <w:rFonts w:ascii="Microsoft JhengHei" w:eastAsia="Microsoft JhengHei" w:hAnsi="Microsoft JhengHei" w:cs="Microsoft JhengHei"/>
          <w:w w:val="105"/>
        </w:rPr>
        <w:t>*/</w:t>
      </w:r>
    </w:p>
    <w:p w:rsidR="00D032B6" w:rsidRDefault="00A23879">
      <w:pPr>
        <w:pStyle w:val="BodyText"/>
        <w:spacing w:line="226"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bson_iterator</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bi</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bson</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*newobj</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6"/>
          <w:w w:val="95"/>
        </w:rPr>
        <w:t xml:space="preserve"> </w:t>
      </w:r>
      <w:r>
        <w:rPr>
          <w:rFonts w:ascii="Microsoft JhengHei" w:eastAsia="Microsoft JhengHei" w:hAnsi="Microsoft JhengHei" w:cs="Microsoft JhengHei"/>
          <w:w w:val="95"/>
        </w:rPr>
        <w:t>bson_create</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6"/>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bson_append_string</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4"/>
          <w:w w:val="135"/>
        </w:rPr>
        <w:t xml:space="preserve"> </w:t>
      </w:r>
      <w:r>
        <w:rPr>
          <w:rFonts w:ascii="Microsoft JhengHei" w:eastAsia="Microsoft JhengHei" w:hAnsi="Microsoft JhengHei" w:cs="Microsoft JhengHei"/>
          <w:w w:val="105"/>
        </w:rPr>
        <w:t>newobj,</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"name",</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05"/>
        </w:rPr>
        <w:t>"tom"</w:t>
      </w:r>
      <w:r>
        <w:rPr>
          <w:rFonts w:ascii="Microsoft JhengHei" w:eastAsia="Microsoft JhengHei" w:hAnsi="Microsoft JhengHei" w:cs="Microsoft JhengHei"/>
          <w:spacing w:val="-19"/>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4"/>
          <w:w w:val="135"/>
        </w:rPr>
        <w:t xml:space="preserve"> </w:t>
      </w:r>
      <w:r>
        <w:rPr>
          <w:rFonts w:ascii="Microsoft JhengHei" w:eastAsia="Microsoft JhengHei" w:hAnsi="Microsoft JhengHei" w:cs="Microsoft JhengHei"/>
          <w:w w:val="15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bson_append_start_object</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newobj,</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"address"</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bson_append_string</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7"/>
          <w:w w:val="135"/>
        </w:rPr>
        <w:t xml:space="preserve"> </w:t>
      </w:r>
      <w:r>
        <w:rPr>
          <w:rFonts w:ascii="Microsoft JhengHei" w:eastAsia="Microsoft JhengHei" w:hAnsi="Microsoft JhengHei" w:cs="Microsoft JhengHei"/>
          <w:w w:val="105"/>
        </w:rPr>
        <w:t>newobj,</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35"/>
        </w:rPr>
        <w:t>"city",</w:t>
      </w:r>
      <w:r>
        <w:rPr>
          <w:rFonts w:ascii="Microsoft JhengHei" w:eastAsia="Microsoft JhengHei" w:hAnsi="Microsoft JhengHei" w:cs="Microsoft JhengHei"/>
          <w:spacing w:val="-27"/>
          <w:w w:val="135"/>
        </w:rPr>
        <w:t xml:space="preserve"> </w:t>
      </w:r>
      <w:r>
        <w:rPr>
          <w:rFonts w:ascii="Microsoft JhengHei" w:eastAsia="Microsoft JhengHei" w:hAnsi="Microsoft JhengHei" w:cs="Microsoft JhengHei"/>
          <w:w w:val="105"/>
        </w:rPr>
        <w:t>"Toronto"</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7"/>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bson_append_string</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05"/>
        </w:rPr>
        <w:t>newobj,</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"provice",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"Ontario"</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7"/>
          <w:w w:val="13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bson_append_start_array(newobj,"colors");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bson_appent_string(newobj,"0","red");</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bson_appent_string(newobj,"1","blue");</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bson_appent_string(newobj,"2","green");</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bson_append_finish_object</w:t>
      </w:r>
      <w:r>
        <w:rPr>
          <w:rFonts w:ascii="Microsoft JhengHei" w:eastAsia="Microsoft JhengHei" w:hAnsi="Microsoft JhengHei" w:cs="Microsoft JhengHei"/>
          <w:w w:val="115"/>
        </w:rPr>
        <w:t>(</w:t>
      </w:r>
      <w:r>
        <w:rPr>
          <w:rFonts w:ascii="Microsoft JhengHei" w:eastAsia="Microsoft JhengHei" w:hAnsi="Microsoft JhengHei" w:cs="Microsoft JhengHei"/>
          <w:w w:val="110"/>
        </w:rPr>
        <w:t>newobj</w:t>
      </w:r>
      <w:r>
        <w:rPr>
          <w:rFonts w:ascii="Microsoft JhengHei" w:eastAsia="Microsoft JhengHei" w:hAnsi="Microsoft JhengHei" w:cs="Microsoft JhengHei"/>
          <w:w w:val="11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35"/>
        </w:rPr>
        <w:t>if(</w:t>
      </w:r>
      <w:r>
        <w:rPr>
          <w:rFonts w:ascii="Microsoft JhengHei" w:eastAsia="Microsoft JhengHei" w:hAnsi="Microsoft JhengHei" w:cs="Microsoft JhengHei"/>
          <w:spacing w:val="20"/>
          <w:w w:val="135"/>
        </w:rPr>
        <w:t xml:space="preserve"> </w:t>
      </w:r>
      <w:r>
        <w:rPr>
          <w:rFonts w:ascii="Microsoft JhengHei" w:eastAsia="Microsoft JhengHei" w:hAnsi="Microsoft JhengHei" w:cs="Microsoft JhengHei"/>
          <w:w w:val="95"/>
        </w:rPr>
        <w:t>bson_finish</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1"/>
          <w:w w:val="135"/>
        </w:rPr>
        <w:t xml:space="preserve"> </w:t>
      </w:r>
      <w:r>
        <w:rPr>
          <w:rFonts w:ascii="Microsoft JhengHei" w:eastAsia="Microsoft JhengHei" w:hAnsi="Microsoft JhengHei" w:cs="Microsoft JhengHei"/>
          <w:w w:val="95"/>
        </w:rPr>
        <w:t>newobj</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1"/>
          <w:w w:val="13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BSON_OK</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135"/>
        </w:rPr>
        <w:t>)</w:t>
      </w:r>
    </w:p>
    <w:p w:rsidR="00D032B6" w:rsidRDefault="00A23879">
      <w:pPr>
        <w:pStyle w:val="BodyText"/>
        <w:spacing w:line="217" w:lineRule="exact"/>
        <w:ind w:left="374" w:right="7220"/>
        <w:jc w:val="center"/>
        <w:rPr>
          <w:rFonts w:ascii="Microsoft JhengHei" w:eastAsia="Microsoft JhengHei" w:hAnsi="Microsoft JhengHei" w:cs="Microsoft JhengHei"/>
        </w:rPr>
      </w:pPr>
      <w:r>
        <w:rPr>
          <w:rFonts w:ascii="Microsoft JhengHei" w:eastAsia="Microsoft JhengHei" w:hAnsi="Microsoft JhengHei" w:cs="Microsoft JhengHei"/>
          <w:w w:val="125"/>
        </w:rPr>
        <w:t>printf("Error.")</w:t>
      </w:r>
      <w:r>
        <w:rPr>
          <w:rFonts w:ascii="Microsoft JhengHei" w:eastAsia="Microsoft JhengHei" w:hAnsi="Microsoft JhengHei" w:cs="Microsoft JhengHei"/>
          <w:spacing w:val="27"/>
          <w:w w:val="125"/>
        </w:rPr>
        <w:t xml:space="preserve"> </w:t>
      </w:r>
      <w:r>
        <w:rPr>
          <w:rFonts w:ascii="Microsoft JhengHei" w:eastAsia="Microsoft JhengHei" w:hAnsi="Microsoft JhengHei" w:cs="Microsoft JhengHei"/>
          <w:w w:val="125"/>
        </w:rPr>
        <w:t>;</w:t>
      </w:r>
    </w:p>
    <w:p w:rsidR="00D032B6" w:rsidRDefault="00D032B6">
      <w:pPr>
        <w:spacing w:before="7" w:line="160" w:lineRule="exact"/>
        <w:rPr>
          <w:sz w:val="16"/>
          <w:szCs w:val="16"/>
        </w:rPr>
      </w:pPr>
    </w:p>
    <w:p w:rsidR="00D032B6" w:rsidRDefault="00A23879">
      <w:pPr>
        <w:pStyle w:val="BodyText"/>
        <w:ind w:left="113"/>
      </w:pPr>
      <w:r>
        <w:t>读取对象</w:t>
      </w:r>
    </w:p>
    <w:p w:rsidR="00D032B6" w:rsidRDefault="00D032B6">
      <w:pPr>
        <w:spacing w:before="5" w:line="100" w:lineRule="exact"/>
        <w:rPr>
          <w:sz w:val="10"/>
          <w:szCs w:val="10"/>
        </w:rPr>
      </w:pPr>
    </w:p>
    <w:p w:rsidR="00D032B6" w:rsidRDefault="00A23879">
      <w:pPr>
        <w:pStyle w:val="BodyText"/>
        <w:spacing w:line="168" w:lineRule="auto"/>
        <w:ind w:left="113" w:right="465"/>
      </w:pPr>
      <w:r>
        <w:rPr>
          <w:w w:val="95"/>
        </w:rPr>
        <w:t>读取</w:t>
      </w:r>
      <w:r>
        <w:rPr>
          <w:spacing w:val="47"/>
          <w:w w:val="95"/>
        </w:rPr>
        <w:t xml:space="preserve"> </w:t>
      </w:r>
      <w:r>
        <w:rPr>
          <w:w w:val="95"/>
        </w:rPr>
        <w:t>BSON</w:t>
      </w:r>
      <w:r>
        <w:rPr>
          <w:spacing w:val="48"/>
          <w:w w:val="95"/>
        </w:rPr>
        <w:t xml:space="preserve"> </w:t>
      </w:r>
      <w:r>
        <w:rPr>
          <w:w w:val="95"/>
        </w:rPr>
        <w:t>对象使用一个</w:t>
      </w:r>
      <w:r>
        <w:rPr>
          <w:spacing w:val="48"/>
          <w:w w:val="95"/>
        </w:rPr>
        <w:t xml:space="preserve"> </w:t>
      </w:r>
      <w:r>
        <w:rPr>
          <w:w w:val="95"/>
        </w:rPr>
        <w:t>bson_iterator，对一个完整的例子，可以使用</w:t>
      </w:r>
      <w:r>
        <w:rPr>
          <w:spacing w:val="47"/>
          <w:w w:val="95"/>
        </w:rPr>
        <w:t xml:space="preserve"> </w:t>
      </w:r>
      <w:r>
        <w:rPr>
          <w:w w:val="95"/>
        </w:rPr>
        <w:t>bson_print_raw</w:t>
      </w:r>
      <w:r>
        <w:rPr>
          <w:spacing w:val="48"/>
          <w:w w:val="95"/>
        </w:rPr>
        <w:t xml:space="preserve"> </w:t>
      </w:r>
      <w:r>
        <w:rPr>
          <w:w w:val="95"/>
        </w:rPr>
        <w:t>方法来读取。但是</w:t>
      </w:r>
      <w:r>
        <w:t xml:space="preserve"> </w:t>
      </w:r>
      <w:r>
        <w:rPr>
          <w:w w:val="95"/>
        </w:rPr>
        <w:t>首先得初始化</w:t>
      </w:r>
      <w:r>
        <w:rPr>
          <w:spacing w:val="40"/>
          <w:w w:val="95"/>
        </w:rPr>
        <w:t xml:space="preserve"> </w:t>
      </w:r>
      <w:r>
        <w:rPr>
          <w:w w:val="95"/>
        </w:rPr>
        <w:t>bson_iterator</w:t>
      </w:r>
      <w:r>
        <w:rPr>
          <w:spacing w:val="41"/>
          <w:w w:val="95"/>
        </w:rPr>
        <w:t xml:space="preserve"> </w:t>
      </w:r>
      <w:r>
        <w:rPr>
          <w:w w:val="95"/>
        </w:rPr>
        <w:t>对象，然后使用</w:t>
      </w:r>
      <w:r>
        <w:rPr>
          <w:spacing w:val="41"/>
          <w:w w:val="95"/>
        </w:rPr>
        <w:t xml:space="preserve"> </w:t>
      </w:r>
      <w:r>
        <w:rPr>
          <w:w w:val="95"/>
        </w:rPr>
        <w:t>bson_iterator_next</w:t>
      </w:r>
      <w:r>
        <w:rPr>
          <w:spacing w:val="41"/>
          <w:w w:val="95"/>
        </w:rPr>
        <w:t xml:space="preserve"> </w:t>
      </w:r>
      <w:r>
        <w:rPr>
          <w:w w:val="95"/>
        </w:rPr>
        <w:t>遍历每一个元素。</w:t>
      </w:r>
    </w:p>
    <w:p w:rsidR="00D032B6" w:rsidRDefault="00035F6E">
      <w:pPr>
        <w:pStyle w:val="BodyText"/>
        <w:spacing w:before="34"/>
        <w:ind w:left="113"/>
      </w:pPr>
      <w:r>
        <w:pict>
          <v:group id="_x0000_s3050" style="position:absolute;left:0;text-align:left;margin-left:81.7pt;margin-top:23.55pt;width:473.6pt;height:106pt;z-index:-251810816;mso-position-horizontal-relative:page" coordorigin="1634,471" coordsize="9472,2120">
            <v:shape id="_x0000_s3051" style="position:absolute;left:1634;top:471;width:9472;height:2120" coordorigin="1634,471" coordsize="9472,2120" path="m1634,471r9472,l11106,2591r-9472,l1634,471xe" fillcolor="#efefef" stroked="f">
              <v:path arrowok="t"/>
            </v:shape>
            <w10:wrap anchorx="page"/>
          </v:group>
        </w:pict>
      </w:r>
      <w:r w:rsidR="00A23879">
        <w:t>例如：</w:t>
      </w:r>
    </w:p>
    <w:p w:rsidR="00D032B6" w:rsidRDefault="00A23879">
      <w:pPr>
        <w:pStyle w:val="BodyText"/>
        <w:spacing w:before="92" w:line="147" w:lineRule="auto"/>
        <w:ind w:left="113" w:right="7793"/>
        <w:rPr>
          <w:rFonts w:ascii="Microsoft JhengHei" w:eastAsia="Microsoft JhengHei" w:hAnsi="Microsoft JhengHei" w:cs="Microsoft JhengHei"/>
        </w:rPr>
      </w:pPr>
      <w:r>
        <w:rPr>
          <w:rFonts w:ascii="Microsoft JhengHei" w:eastAsia="Microsoft JhengHei" w:hAnsi="Microsoft JhengHei" w:cs="Microsoft JhengHei"/>
          <w:w w:val="110"/>
        </w:rPr>
        <w:t>bson_iterator</w:t>
      </w:r>
      <w:r>
        <w:rPr>
          <w:rFonts w:ascii="Microsoft JhengHei" w:eastAsia="Microsoft JhengHei" w:hAnsi="Microsoft JhengHei" w:cs="Microsoft JhengHei"/>
          <w:spacing w:val="28"/>
          <w:w w:val="110"/>
        </w:rPr>
        <w:t xml:space="preserve"> </w:t>
      </w:r>
      <w:r>
        <w:rPr>
          <w:rFonts w:ascii="Microsoft JhengHei" w:eastAsia="Microsoft JhengHei" w:hAnsi="Microsoft JhengHei" w:cs="Microsoft JhengHei"/>
          <w:w w:val="125"/>
        </w:rPr>
        <w:t>i[1]</w:t>
      </w:r>
      <w:r>
        <w:rPr>
          <w:rFonts w:ascii="Microsoft JhengHei" w:eastAsia="Microsoft JhengHei" w:hAnsi="Microsoft JhengHei" w:cs="Microsoft JhengHei"/>
          <w:spacing w:val="21"/>
          <w:w w:val="12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05"/>
        </w:rPr>
        <w:t>bson_type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type</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0"/>
        </w:rPr>
        <w:t>const</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char</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key;</w:t>
      </w:r>
    </w:p>
    <w:p w:rsidR="00D032B6" w:rsidRDefault="00A23879">
      <w:pPr>
        <w:pStyle w:val="BodyText"/>
        <w:spacing w:before="23" w:line="420" w:lineRule="atLeast"/>
        <w:ind w:left="113" w:right="6527"/>
        <w:rPr>
          <w:rFonts w:ascii="Microsoft JhengHei" w:eastAsia="Microsoft JhengHei" w:hAnsi="Microsoft JhengHei" w:cs="Microsoft JhengHei"/>
        </w:rPr>
      </w:pPr>
      <w:r>
        <w:rPr>
          <w:rFonts w:ascii="Microsoft JhengHei" w:eastAsia="Microsoft JhengHei" w:hAnsi="Microsoft JhengHei" w:cs="Microsoft JhengHei"/>
          <w:w w:val="110"/>
        </w:rPr>
        <w:t>bson_iterator_init(i,</w:t>
      </w:r>
      <w:r>
        <w:rPr>
          <w:rFonts w:ascii="Microsoft JhengHei" w:eastAsia="Microsoft JhengHei" w:hAnsi="Microsoft JhengHei" w:cs="Microsoft JhengHei"/>
          <w:spacing w:val="38"/>
          <w:w w:val="110"/>
        </w:rPr>
        <w:t xml:space="preserve"> </w:t>
      </w:r>
      <w:r>
        <w:rPr>
          <w:rFonts w:ascii="Microsoft JhengHei" w:eastAsia="Microsoft JhengHei" w:hAnsi="Microsoft JhengHei" w:cs="Microsoft JhengHei"/>
          <w:w w:val="110"/>
        </w:rPr>
        <w:t>newobj)</w:t>
      </w:r>
      <w:r>
        <w:rPr>
          <w:rFonts w:ascii="Microsoft JhengHei" w:eastAsia="Microsoft JhengHei" w:hAnsi="Microsoft JhengHei" w:cs="Microsoft JhengHei"/>
          <w:spacing w:val="38"/>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0"/>
        </w:rPr>
        <w:t>type</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10"/>
        </w:rPr>
        <w:t>bson_iterator_next</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65"/>
        </w:rPr>
        <w:t>(i);</w:t>
      </w:r>
    </w:p>
    <w:p w:rsidR="00D032B6" w:rsidRDefault="00A23879">
      <w:pPr>
        <w:pStyle w:val="BodyText"/>
        <w:spacing w:line="212" w:lineRule="exact"/>
        <w:ind w:left="113"/>
        <w:rPr>
          <w:rFonts w:ascii="Microsoft JhengHei" w:eastAsia="Microsoft JhengHei" w:hAnsi="Microsoft JhengHei" w:cs="Microsoft JhengHei"/>
        </w:rPr>
      </w:pPr>
      <w:r>
        <w:rPr>
          <w:rFonts w:ascii="Microsoft JhengHei" w:eastAsia="Microsoft JhengHei" w:hAnsi="Microsoft JhengHei" w:cs="Microsoft JhengHei"/>
          <w:w w:val="95"/>
        </w:rPr>
        <w:t xml:space="preserve">key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 xml:space="preserve">bson_iterator_key </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150"/>
        </w:rPr>
        <w:t>(i);</w:t>
      </w:r>
    </w:p>
    <w:p w:rsidR="00D032B6" w:rsidRDefault="00A23879">
      <w:pPr>
        <w:pStyle w:val="BodyText"/>
        <w:spacing w:before="80"/>
        <w:ind w:left="113"/>
        <w:rPr>
          <w:rFonts w:ascii="Microsoft JhengHei" w:eastAsia="Microsoft JhengHei" w:hAnsi="Microsoft JhengHei" w:cs="Microsoft JhengHei"/>
        </w:rPr>
      </w:pPr>
      <w:r>
        <w:rPr>
          <w:rFonts w:ascii="Microsoft JhengHei" w:eastAsia="Microsoft JhengHei" w:hAnsi="Microsoft JhengHei" w:cs="Microsoft JhengHei"/>
          <w:w w:val="110"/>
        </w:rPr>
        <w:t>printf(</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10"/>
        </w:rPr>
        <w:t>"Type:</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05"/>
        </w:rPr>
        <w:t>%d,</w:t>
      </w:r>
      <w:r>
        <w:rPr>
          <w:rFonts w:ascii="Microsoft JhengHei" w:eastAsia="Microsoft JhengHei" w:hAnsi="Microsoft JhengHei" w:cs="Microsoft JhengHei"/>
          <w:spacing w:val="24"/>
          <w:w w:val="105"/>
        </w:rPr>
        <w:t xml:space="preserve"> </w:t>
      </w:r>
      <w:r>
        <w:rPr>
          <w:rFonts w:ascii="Microsoft JhengHei" w:eastAsia="Microsoft JhengHei" w:hAnsi="Microsoft JhengHei" w:cs="Microsoft JhengHei"/>
          <w:w w:val="110"/>
        </w:rPr>
        <w:t>Key:</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10"/>
        </w:rPr>
        <w:t>%s\n",</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10"/>
        </w:rPr>
        <w:t>type,</w:t>
      </w:r>
      <w:r>
        <w:rPr>
          <w:rFonts w:ascii="Microsoft JhengHei" w:eastAsia="Microsoft JhengHei" w:hAnsi="Microsoft JhengHei" w:cs="Microsoft JhengHei"/>
          <w:spacing w:val="23"/>
          <w:w w:val="110"/>
        </w:rPr>
        <w:t xml:space="preserve"> </w:t>
      </w:r>
      <w:r>
        <w:rPr>
          <w:rFonts w:ascii="Microsoft JhengHei" w:eastAsia="Microsoft JhengHei" w:hAnsi="Microsoft JhengHei" w:cs="Microsoft JhengHei"/>
          <w:w w:val="110"/>
        </w:rPr>
        <w:t>key)</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90"/>
        </w:rPr>
        <w:t>;</w:t>
      </w:r>
    </w:p>
    <w:p w:rsidR="00D032B6" w:rsidRDefault="00D032B6">
      <w:pPr>
        <w:spacing w:before="2" w:line="110" w:lineRule="exact"/>
        <w:rPr>
          <w:sz w:val="11"/>
          <w:szCs w:val="11"/>
        </w:rPr>
      </w:pPr>
    </w:p>
    <w:p w:rsidR="00D032B6" w:rsidRDefault="00A23879">
      <w:pPr>
        <w:pStyle w:val="BodyText"/>
        <w:spacing w:line="168" w:lineRule="auto"/>
        <w:ind w:left="113" w:right="337"/>
      </w:pPr>
      <w:r>
        <w:rPr>
          <w:w w:val="95"/>
        </w:rPr>
        <w:t>对于每个</w:t>
      </w:r>
      <w:r>
        <w:rPr>
          <w:spacing w:val="27"/>
          <w:w w:val="95"/>
        </w:rPr>
        <w:t xml:space="preserve"> </w:t>
      </w:r>
      <w:r>
        <w:rPr>
          <w:w w:val="95"/>
        </w:rPr>
        <w:t>bson_iterator，使用</w:t>
      </w:r>
      <w:r>
        <w:rPr>
          <w:spacing w:val="27"/>
          <w:w w:val="95"/>
        </w:rPr>
        <w:t xml:space="preserve"> </w:t>
      </w:r>
      <w:r>
        <w:rPr>
          <w:w w:val="95"/>
        </w:rPr>
        <w:t>bson_iterator_type</w:t>
      </w:r>
      <w:r>
        <w:rPr>
          <w:spacing w:val="27"/>
          <w:w w:val="95"/>
        </w:rPr>
        <w:t xml:space="preserve"> </w:t>
      </w:r>
      <w:r>
        <w:rPr>
          <w:w w:val="95"/>
        </w:rPr>
        <w:t>函数可以得到其类型，使用</w:t>
      </w:r>
      <w:r>
        <w:rPr>
          <w:spacing w:val="27"/>
          <w:w w:val="95"/>
        </w:rPr>
        <w:t xml:space="preserve"> </w:t>
      </w:r>
      <w:r>
        <w:rPr>
          <w:w w:val="95"/>
        </w:rPr>
        <w:t>bson_iterator_string</w:t>
      </w:r>
      <w:r>
        <w:rPr>
          <w:spacing w:val="27"/>
          <w:w w:val="95"/>
        </w:rPr>
        <w:t xml:space="preserve"> </w:t>
      </w:r>
      <w:r>
        <w:rPr>
          <w:w w:val="95"/>
        </w:rPr>
        <w:t>等函数</w:t>
      </w:r>
      <w:r>
        <w:t xml:space="preserve"> 可以得到其相对应类型的数值。</w:t>
      </w:r>
    </w:p>
    <w:p w:rsidR="00D032B6" w:rsidRDefault="00035F6E">
      <w:pPr>
        <w:pStyle w:val="BodyText"/>
        <w:spacing w:line="340" w:lineRule="exact"/>
        <w:ind w:left="113"/>
        <w:rPr>
          <w:rFonts w:ascii="Microsoft JhengHei" w:eastAsia="Microsoft JhengHei" w:hAnsi="Microsoft JhengHei" w:cs="Microsoft JhengHei"/>
        </w:rPr>
      </w:pPr>
      <w:r w:rsidRPr="00035F6E">
        <w:pict>
          <v:group id="_x0000_s3048" style="position:absolute;left:0;text-align:left;margin-left:81.7pt;margin-top:5.55pt;width:473.6pt;height:10.6pt;z-index:-251809792;mso-position-horizontal-relative:page" coordorigin="1634,111" coordsize="9472,212">
            <v:shape id="_x0000_s3049"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15"/>
        </w:rPr>
        <w:t>printf(</w:t>
      </w:r>
      <w:r w:rsidR="00A23879">
        <w:rPr>
          <w:rFonts w:ascii="Microsoft JhengHei" w:eastAsia="Microsoft JhengHei" w:hAnsi="Microsoft JhengHei" w:cs="Microsoft JhengHei"/>
          <w:spacing w:val="13"/>
          <w:w w:val="115"/>
        </w:rPr>
        <w:t xml:space="preserve"> </w:t>
      </w:r>
      <w:r w:rsidR="00A23879">
        <w:rPr>
          <w:rFonts w:ascii="Microsoft JhengHei" w:eastAsia="Microsoft JhengHei" w:hAnsi="Microsoft JhengHei" w:cs="Microsoft JhengHei"/>
          <w:w w:val="115"/>
        </w:rPr>
        <w:t>"Value:</w:t>
      </w:r>
      <w:r w:rsidR="00A23879">
        <w:rPr>
          <w:rFonts w:ascii="Microsoft JhengHei" w:eastAsia="Microsoft JhengHei" w:hAnsi="Microsoft JhengHei" w:cs="Microsoft JhengHei"/>
          <w:spacing w:val="14"/>
          <w:w w:val="115"/>
        </w:rPr>
        <w:t xml:space="preserve"> </w:t>
      </w:r>
      <w:r w:rsidR="00A23879">
        <w:rPr>
          <w:rFonts w:ascii="Microsoft JhengHei" w:eastAsia="Microsoft JhengHei" w:hAnsi="Microsoft JhengHei" w:cs="Microsoft JhengHei"/>
          <w:w w:val="115"/>
        </w:rPr>
        <w:t>%s,</w:t>
      </w:r>
      <w:r w:rsidR="00A23879">
        <w:rPr>
          <w:rFonts w:ascii="Microsoft JhengHei" w:eastAsia="Microsoft JhengHei" w:hAnsi="Microsoft JhengHei" w:cs="Microsoft JhengHei"/>
          <w:spacing w:val="14"/>
          <w:w w:val="115"/>
        </w:rPr>
        <w:t xml:space="preserve"> </w:t>
      </w:r>
      <w:r w:rsidR="00A23879">
        <w:rPr>
          <w:rFonts w:ascii="Microsoft JhengHei" w:eastAsia="Microsoft JhengHei" w:hAnsi="Microsoft JhengHei" w:cs="Microsoft JhengHei"/>
          <w:w w:val="115"/>
        </w:rPr>
        <w:t>bson_iterator_string(i))</w:t>
      </w:r>
      <w:r w:rsidR="00A23879">
        <w:rPr>
          <w:rFonts w:ascii="Microsoft JhengHei" w:eastAsia="Microsoft JhengHei" w:hAnsi="Microsoft JhengHei" w:cs="Microsoft JhengHei"/>
          <w:spacing w:val="14"/>
          <w:w w:val="115"/>
        </w:rPr>
        <w:t xml:space="preserve"> </w:t>
      </w:r>
      <w:r w:rsidR="00A23879">
        <w:rPr>
          <w:rFonts w:ascii="Microsoft JhengHei" w:eastAsia="Microsoft JhengHei" w:hAnsi="Microsoft JhengHei" w:cs="Microsoft JhengHei"/>
          <w:w w:val="185"/>
        </w:rPr>
        <w:t>;</w:t>
      </w:r>
    </w:p>
    <w:p w:rsidR="00D032B6" w:rsidRDefault="00D032B6">
      <w:pPr>
        <w:spacing w:before="8" w:line="100" w:lineRule="exact"/>
        <w:rPr>
          <w:sz w:val="10"/>
          <w:szCs w:val="10"/>
        </w:rPr>
      </w:pPr>
    </w:p>
    <w:p w:rsidR="00D032B6" w:rsidRDefault="00A23879">
      <w:pPr>
        <w:pStyle w:val="BodyText"/>
        <w:tabs>
          <w:tab w:val="left" w:pos="397"/>
        </w:tabs>
        <w:spacing w:line="171" w:lineRule="auto"/>
        <w:ind w:left="397" w:right="636" w:hanging="284"/>
      </w:pPr>
      <w:r>
        <w:rPr>
          <w:rFonts w:ascii="Times New Roman" w:eastAsia="Times New Roman" w:hAnsi="Times New Roman" w:cs="Times New Roman"/>
        </w:rPr>
        <w:t>•</w:t>
      </w:r>
      <w:r>
        <w:rPr>
          <w:rFonts w:ascii="Times New Roman" w:eastAsia="Times New Roman" w:hAnsi="Times New Roman" w:cs="Times New Roman"/>
        </w:rPr>
        <w:tab/>
      </w:r>
      <w:r>
        <w:rPr>
          <w:position w:val="1"/>
        </w:rPr>
        <w:t>遍历每个连续的</w:t>
      </w:r>
      <w:r>
        <w:rPr>
          <w:spacing w:val="-35"/>
          <w:position w:val="1"/>
        </w:rPr>
        <w:t xml:space="preserve"> </w:t>
      </w:r>
      <w:r>
        <w:rPr>
          <w:position w:val="1"/>
        </w:rPr>
        <w:t>BSON</w:t>
      </w:r>
      <w:r>
        <w:rPr>
          <w:spacing w:val="-35"/>
          <w:position w:val="1"/>
        </w:rPr>
        <w:t xml:space="preserve"> </w:t>
      </w:r>
      <w:r>
        <w:rPr>
          <w:position w:val="1"/>
        </w:rPr>
        <w:t>对象元素，可以使用</w:t>
      </w:r>
      <w:r>
        <w:rPr>
          <w:spacing w:val="-35"/>
          <w:position w:val="1"/>
        </w:rPr>
        <w:t xml:space="preserve"> </w:t>
      </w:r>
      <w:r>
        <w:rPr>
          <w:position w:val="1"/>
        </w:rPr>
        <w:t>bson_find</w:t>
      </w:r>
      <w:r>
        <w:rPr>
          <w:spacing w:val="-34"/>
          <w:position w:val="1"/>
        </w:rPr>
        <w:t xml:space="preserve"> </w:t>
      </w:r>
      <w:r>
        <w:rPr>
          <w:position w:val="1"/>
        </w:rPr>
        <w:t xml:space="preserve">函数直接跳转得到元素的名称。如果该元素不存 </w:t>
      </w:r>
      <w:r>
        <w:rPr>
          <w:w w:val="95"/>
        </w:rPr>
        <w:t>在于</w:t>
      </w:r>
      <w:r>
        <w:rPr>
          <w:spacing w:val="5"/>
          <w:w w:val="95"/>
        </w:rPr>
        <w:t xml:space="preserve"> </w:t>
      </w:r>
      <w:r>
        <w:rPr>
          <w:w w:val="95"/>
        </w:rPr>
        <w:t>bson</w:t>
      </w:r>
      <w:r>
        <w:rPr>
          <w:spacing w:val="6"/>
          <w:w w:val="95"/>
        </w:rPr>
        <w:t xml:space="preserve"> </w:t>
      </w:r>
      <w:r>
        <w:rPr>
          <w:w w:val="95"/>
        </w:rPr>
        <w:t>之内，则</w:t>
      </w:r>
      <w:r>
        <w:rPr>
          <w:spacing w:val="6"/>
          <w:w w:val="95"/>
        </w:rPr>
        <w:t xml:space="preserve"> </w:t>
      </w:r>
      <w:r>
        <w:rPr>
          <w:w w:val="95"/>
        </w:rPr>
        <w:t>bson_find</w:t>
      </w:r>
      <w:r>
        <w:rPr>
          <w:spacing w:val="6"/>
          <w:w w:val="95"/>
        </w:rPr>
        <w:t xml:space="preserve"> </w:t>
      </w:r>
      <w:r>
        <w:rPr>
          <w:w w:val="95"/>
        </w:rPr>
        <w:t>函数返回</w:t>
      </w:r>
      <w:r>
        <w:rPr>
          <w:spacing w:val="5"/>
          <w:w w:val="95"/>
        </w:rPr>
        <w:t xml:space="preserve"> </w:t>
      </w:r>
      <w:r>
        <w:rPr>
          <w:w w:val="95"/>
        </w:rPr>
        <w:t>BSON_EOO。</w:t>
      </w:r>
    </w:p>
    <w:p w:rsidR="00D032B6" w:rsidRDefault="00035F6E">
      <w:pPr>
        <w:pStyle w:val="BodyText"/>
        <w:spacing w:before="33"/>
        <w:ind w:left="397"/>
      </w:pPr>
      <w:r>
        <w:pict>
          <v:group id="_x0000_s3046" style="position:absolute;left:0;text-align:left;margin-left:95.85pt;margin-top:23.5pt;width:459.45pt;height:42.4pt;z-index:-251808768;mso-position-horizontal-relative:page" coordorigin="1917,470" coordsize="9189,848">
            <v:shape id="_x0000_s3047" style="position:absolute;left:1917;top:470;width:9189;height:848" coordorigin="1917,470" coordsize="9189,848" path="m1917,470r9189,l11106,1318r-9189,l1917,470xe" fillcolor="#efefef" stroked="f">
              <v:path arrowok="t"/>
            </v:shape>
            <w10:wrap anchorx="page"/>
          </v:group>
        </w:pict>
      </w:r>
      <w:r w:rsidR="00A23879">
        <w:t>例如想得到</w:t>
      </w:r>
      <w:r w:rsidR="00A23879">
        <w:rPr>
          <w:spacing w:val="-21"/>
        </w:rPr>
        <w:t xml:space="preserve"> </w:t>
      </w:r>
      <w:r w:rsidR="00A23879">
        <w:t>name</w:t>
      </w:r>
      <w:r w:rsidR="00A23879">
        <w:rPr>
          <w:spacing w:val="-20"/>
        </w:rPr>
        <w:t xml:space="preserve"> </w:t>
      </w:r>
      <w:r w:rsidR="00A23879">
        <w:t>元素名可以这样使用：</w:t>
      </w:r>
    </w:p>
    <w:p w:rsidR="00D032B6" w:rsidRDefault="00A23879">
      <w:pPr>
        <w:pStyle w:val="BodyText"/>
        <w:spacing w:before="92" w:line="147" w:lineRule="auto"/>
        <w:ind w:left="397" w:right="6527"/>
        <w:rPr>
          <w:rFonts w:ascii="Microsoft JhengHei" w:eastAsia="Microsoft JhengHei" w:hAnsi="Microsoft JhengHei" w:cs="Microsoft JhengHei"/>
        </w:rPr>
      </w:pPr>
      <w:r>
        <w:rPr>
          <w:rFonts w:ascii="Microsoft JhengHei" w:eastAsia="Microsoft JhengHei" w:hAnsi="Microsoft JhengHei" w:cs="Microsoft JhengHei"/>
          <w:w w:val="115"/>
        </w:rPr>
        <w:t>bson_iterator</w:t>
      </w:r>
      <w:r>
        <w:rPr>
          <w:rFonts w:ascii="Microsoft JhengHei" w:eastAsia="Microsoft JhengHei" w:hAnsi="Microsoft JhengHei" w:cs="Microsoft JhengHei"/>
          <w:spacing w:val="11"/>
          <w:w w:val="115"/>
        </w:rPr>
        <w:t xml:space="preserve"> </w:t>
      </w:r>
      <w:r>
        <w:rPr>
          <w:rFonts w:ascii="Microsoft JhengHei" w:eastAsia="Microsoft JhengHei" w:hAnsi="Microsoft JhengHei" w:cs="Microsoft JhengHei"/>
          <w:w w:val="140"/>
        </w:rPr>
        <w:t>i[1]</w:t>
      </w:r>
      <w:r>
        <w:rPr>
          <w:rFonts w:ascii="Microsoft JhengHei" w:eastAsia="Microsoft JhengHei" w:hAnsi="Microsoft JhengHei" w:cs="Microsoft JhengHei"/>
          <w:spacing w:val="-2"/>
          <w:w w:val="140"/>
        </w:rPr>
        <w:t xml:space="preserve"> </w:t>
      </w:r>
      <w:r>
        <w:rPr>
          <w:rFonts w:ascii="Microsoft JhengHei" w:eastAsia="Microsoft JhengHei" w:hAnsi="Microsoft JhengHei" w:cs="Microsoft JhengHei"/>
          <w:w w:val="115"/>
        </w:rPr>
        <w:t>,sub[i]</w:t>
      </w:r>
      <w:r>
        <w:rPr>
          <w:rFonts w:ascii="Microsoft JhengHei" w:eastAsia="Microsoft JhengHei" w:hAnsi="Microsoft JhengHei" w:cs="Microsoft JhengHei"/>
          <w:spacing w:val="11"/>
          <w:w w:val="11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05"/>
        </w:rPr>
        <w:t>bson_type</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type</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w:t>
      </w:r>
    </w:p>
    <w:p w:rsidR="00D032B6" w:rsidRDefault="00A23879">
      <w:pPr>
        <w:pStyle w:val="BodyText"/>
        <w:spacing w:before="99"/>
        <w:ind w:left="397"/>
        <w:rPr>
          <w:rFonts w:ascii="Microsoft JhengHei" w:eastAsia="Microsoft JhengHei" w:hAnsi="Microsoft JhengHei" w:cs="Microsoft JhengHei"/>
        </w:rPr>
      </w:pPr>
      <w:r>
        <w:rPr>
          <w:rFonts w:ascii="Microsoft JhengHei" w:eastAsia="Microsoft JhengHei" w:hAnsi="Microsoft JhengHei" w:cs="Microsoft JhengHei"/>
          <w:w w:val="105"/>
        </w:rPr>
        <w:t xml:space="preserve">bson_find </w:t>
      </w:r>
      <w:r>
        <w:rPr>
          <w:rFonts w:ascii="Microsoft JhengHei" w:eastAsia="Microsoft JhengHei" w:hAnsi="Microsoft JhengHei" w:cs="Microsoft JhengHei"/>
          <w:w w:val="135"/>
        </w:rPr>
        <w:t>(</w:t>
      </w:r>
      <w:r>
        <w:rPr>
          <w:rFonts w:ascii="Microsoft JhengHei" w:eastAsia="Microsoft JhengHei" w:hAnsi="Microsoft JhengHei" w:cs="Microsoft JhengHei"/>
          <w:spacing w:val="-14"/>
          <w:w w:val="135"/>
        </w:rPr>
        <w:t xml:space="preserve"> </w:t>
      </w:r>
      <w:r>
        <w:rPr>
          <w:rFonts w:ascii="Microsoft JhengHei" w:eastAsia="Microsoft JhengHei" w:hAnsi="Microsoft JhengHei" w:cs="Microsoft JhengHei"/>
          <w:w w:val="175"/>
        </w:rPr>
        <w:t>i,</w:t>
      </w:r>
      <w:r>
        <w:rPr>
          <w:rFonts w:ascii="Microsoft JhengHei" w:eastAsia="Microsoft JhengHei" w:hAnsi="Microsoft JhengHei" w:cs="Microsoft JhengHei"/>
          <w:spacing w:val="-34"/>
          <w:w w:val="175"/>
        </w:rPr>
        <w:t xml:space="preserve"> </w:t>
      </w:r>
      <w:r>
        <w:rPr>
          <w:rFonts w:ascii="Microsoft JhengHei" w:eastAsia="Microsoft JhengHei" w:hAnsi="Microsoft JhengHei" w:cs="Microsoft JhengHei"/>
          <w:w w:val="105"/>
        </w:rPr>
        <w:t>newobj,</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"name"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35"/>
        </w:rPr>
        <w:t>)</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读取数组元素或嵌套对象，因为“address”是一个嵌套对象，需要特殊遍历。首先得到 </w:t>
      </w:r>
      <w:r>
        <w:rPr>
          <w:spacing w:val="4"/>
          <w:w w:val="95"/>
          <w:position w:val="1"/>
        </w:rPr>
        <w:t xml:space="preserve"> </w:t>
      </w:r>
      <w:r>
        <w:rPr>
          <w:w w:val="95"/>
          <w:position w:val="1"/>
        </w:rPr>
        <w:t xml:space="preserve">address </w:t>
      </w:r>
      <w:r>
        <w:rPr>
          <w:spacing w:val="5"/>
          <w:w w:val="95"/>
          <w:position w:val="1"/>
        </w:rPr>
        <w:t xml:space="preserve"> </w:t>
      </w:r>
      <w:r>
        <w:rPr>
          <w:w w:val="95"/>
          <w:position w:val="1"/>
        </w:rPr>
        <w:t>值，再初</w:t>
      </w:r>
    </w:p>
    <w:p w:rsidR="00D032B6" w:rsidRDefault="00035F6E">
      <w:pPr>
        <w:pStyle w:val="BodyText"/>
        <w:spacing w:line="243" w:lineRule="exact"/>
        <w:ind w:left="397"/>
      </w:pPr>
      <w:r>
        <w:pict>
          <v:group id="_x0000_s3044" style="position:absolute;left:0;text-align:left;margin-left:95.85pt;margin-top:16.95pt;width:459.45pt;height:21.2pt;z-index:-251807744;mso-position-horizontal-relative:page" coordorigin="1917,339" coordsize="9189,424">
            <v:shape id="_x0000_s3045" style="position:absolute;left:1917;top:339;width:9189;height:424" coordorigin="1917,339" coordsize="9189,424" path="m1917,339r9189,l11106,763r-9189,l1917,339xe" fillcolor="#efefef" stroked="f">
              <v:path arrowok="t"/>
            </v:shape>
            <w10:wrap anchorx="page"/>
          </v:group>
        </w:pict>
      </w:r>
      <w:r w:rsidR="00A23879">
        <w:t>始化一个新的</w:t>
      </w:r>
      <w:r w:rsidR="00A23879">
        <w:rPr>
          <w:spacing w:val="-30"/>
        </w:rPr>
        <w:t xml:space="preserve"> </w:t>
      </w:r>
      <w:r w:rsidR="00A23879">
        <w:t>BSON</w:t>
      </w:r>
      <w:r w:rsidR="00A23879">
        <w:rPr>
          <w:spacing w:val="-30"/>
        </w:rPr>
        <w:t xml:space="preserve"> </w:t>
      </w:r>
      <w:r w:rsidR="00A23879">
        <w:t>迭代器：</w:t>
      </w:r>
    </w:p>
    <w:p w:rsidR="00D032B6" w:rsidRDefault="00A23879">
      <w:pPr>
        <w:pStyle w:val="BodyText"/>
        <w:spacing w:before="92" w:line="147" w:lineRule="auto"/>
        <w:ind w:left="397" w:right="3954"/>
        <w:rPr>
          <w:rFonts w:ascii="Microsoft JhengHei" w:eastAsia="Microsoft JhengHei" w:hAnsi="Microsoft JhengHei" w:cs="Microsoft JhengHei"/>
        </w:rPr>
      </w:pPr>
      <w:r>
        <w:rPr>
          <w:rFonts w:ascii="Microsoft JhengHei" w:eastAsia="Microsoft JhengHei" w:hAnsi="Microsoft JhengHei" w:cs="Microsoft JhengHei"/>
        </w:rPr>
        <w:t xml:space="preserve">type </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rPr>
        <w:t>bson_find(i,newobj,"address");</w:t>
      </w:r>
      <w:r>
        <w:rPr>
          <w:rFonts w:ascii="Microsoft JhengHei" w:eastAsia="Microsoft JhengHei" w:hAnsi="Microsoft JhengHei" w:cs="Microsoft JhengHei"/>
          <w:w w:val="105"/>
        </w:rPr>
        <w:t xml:space="preserve"> </w:t>
      </w:r>
      <w:r>
        <w:rPr>
          <w:rFonts w:ascii="Microsoft JhengHei" w:eastAsia="Microsoft JhengHei" w:hAnsi="Microsoft JhengHei" w:cs="Microsoft JhengHei"/>
        </w:rPr>
        <w:t>bson_iterator_subiterator(i,sub);</w:t>
      </w:r>
    </w:p>
    <w:p w:rsidR="00D032B6" w:rsidRDefault="00D032B6">
      <w:pPr>
        <w:spacing w:before="2" w:line="130" w:lineRule="exact"/>
        <w:rPr>
          <w:sz w:val="13"/>
          <w:szCs w:val="13"/>
        </w:rPr>
      </w:pPr>
    </w:p>
    <w:p w:rsidR="00D032B6" w:rsidRDefault="00A23879">
      <w:pPr>
        <w:pStyle w:val="BodyText"/>
        <w:spacing w:line="168" w:lineRule="auto"/>
        <w:ind w:left="397" w:right="408"/>
      </w:pPr>
      <w:r>
        <w:rPr>
          <w:w w:val="95"/>
        </w:rPr>
        <w:t xml:space="preserve">方法 </w:t>
      </w:r>
      <w:r>
        <w:rPr>
          <w:spacing w:val="33"/>
          <w:w w:val="95"/>
        </w:rPr>
        <w:t xml:space="preserve"> </w:t>
      </w:r>
      <w:r>
        <w:rPr>
          <w:w w:val="95"/>
        </w:rPr>
        <w:t xml:space="preserve">bson_iterator_subiterator </w:t>
      </w:r>
      <w:r>
        <w:rPr>
          <w:spacing w:val="34"/>
          <w:w w:val="95"/>
        </w:rPr>
        <w:t xml:space="preserve"> </w:t>
      </w:r>
      <w:r>
        <w:rPr>
          <w:w w:val="95"/>
        </w:rPr>
        <w:t xml:space="preserve">初始化迭代器 </w:t>
      </w:r>
      <w:r>
        <w:rPr>
          <w:spacing w:val="33"/>
          <w:w w:val="95"/>
        </w:rPr>
        <w:t xml:space="preserve"> </w:t>
      </w:r>
      <w:r>
        <w:rPr>
          <w:w w:val="95"/>
        </w:rPr>
        <w:t>sub，并且指向子对象的开始位置，从这里开始可以遍历</w:t>
      </w:r>
      <w:r>
        <w:t xml:space="preserve"> sub</w:t>
      </w:r>
      <w:r>
        <w:rPr>
          <w:spacing w:val="-28"/>
        </w:rPr>
        <w:t xml:space="preserve"> </w:t>
      </w:r>
      <w:r>
        <w:t>中的所有元素，直到子对象的结束位置。</w:t>
      </w:r>
    </w:p>
    <w:p w:rsidR="00D032B6" w:rsidRDefault="00D032B6">
      <w:pPr>
        <w:spacing w:line="168" w:lineRule="auto"/>
        <w:sectPr w:rsidR="00D032B6">
          <w:pgSz w:w="12240" w:h="15840"/>
          <w:pgMar w:top="900" w:right="680" w:bottom="280" w:left="1520" w:header="713" w:footer="0" w:gutter="0"/>
          <w:cols w:space="720"/>
        </w:sectPr>
      </w:pPr>
    </w:p>
    <w:p w:rsidR="00D032B6" w:rsidRDefault="00D032B6">
      <w:pPr>
        <w:spacing w:before="6" w:line="170" w:lineRule="exact"/>
        <w:rPr>
          <w:sz w:val="17"/>
          <w:szCs w:val="17"/>
        </w:rPr>
      </w:pPr>
    </w:p>
    <w:p w:rsidR="00D032B6" w:rsidRDefault="00D032B6">
      <w:pPr>
        <w:spacing w:line="200" w:lineRule="exact"/>
        <w:rPr>
          <w:sz w:val="20"/>
          <w:szCs w:val="20"/>
        </w:rPr>
      </w:pPr>
    </w:p>
    <w:p w:rsidR="00D032B6" w:rsidRDefault="00A23879">
      <w:pPr>
        <w:pStyle w:val="Heading4"/>
        <w:spacing w:line="354" w:lineRule="exact"/>
        <w:ind w:left="0" w:right="7851"/>
        <w:jc w:val="center"/>
      </w:pPr>
      <w:bookmarkStart w:id="366" w:name="C++_BSON_简介"/>
      <w:bookmarkStart w:id="367" w:name="_bookmark170"/>
      <w:bookmarkEnd w:id="366"/>
      <w:bookmarkEnd w:id="367"/>
      <w:r>
        <w:rPr>
          <w:w w:val="90"/>
        </w:rPr>
        <w:t>C++ BSON 简介</w:t>
      </w:r>
    </w:p>
    <w:p w:rsidR="00D032B6" w:rsidRDefault="00D032B6">
      <w:pPr>
        <w:spacing w:before="2" w:line="200" w:lineRule="exact"/>
        <w:rPr>
          <w:sz w:val="20"/>
          <w:szCs w:val="20"/>
        </w:rPr>
      </w:pPr>
    </w:p>
    <w:p w:rsidR="00D032B6" w:rsidRDefault="00A23879">
      <w:pPr>
        <w:pStyle w:val="BodyText"/>
      </w:pPr>
      <w:r>
        <w:rPr>
          <w:w w:val="90"/>
        </w:rPr>
        <w:t>C++</w:t>
      </w:r>
      <w:r>
        <w:rPr>
          <w:spacing w:val="10"/>
          <w:w w:val="90"/>
        </w:rPr>
        <w:t xml:space="preserve"> </w:t>
      </w:r>
      <w:r>
        <w:rPr>
          <w:w w:val="90"/>
        </w:rPr>
        <w:t>BSON</w:t>
      </w:r>
      <w:r>
        <w:rPr>
          <w:spacing w:val="11"/>
          <w:w w:val="90"/>
        </w:rPr>
        <w:t xml:space="preserve"> </w:t>
      </w:r>
      <w:r>
        <w:rPr>
          <w:w w:val="90"/>
        </w:rPr>
        <w:t>主要类</w:t>
      </w:r>
    </w:p>
    <w:p w:rsidR="00D032B6" w:rsidRDefault="00A23879">
      <w:pPr>
        <w:pStyle w:val="BodyText"/>
        <w:spacing w:before="18" w:line="253" w:lineRule="auto"/>
        <w:ind w:right="5399"/>
      </w:pPr>
      <w:r>
        <w:rPr>
          <w:w w:val="95"/>
        </w:rPr>
        <w:t>C++</w:t>
      </w:r>
      <w:r>
        <w:rPr>
          <w:spacing w:val="-24"/>
          <w:w w:val="95"/>
        </w:rPr>
        <w:t xml:space="preserve"> </w:t>
      </w:r>
      <w:r>
        <w:rPr>
          <w:w w:val="95"/>
        </w:rPr>
        <w:t>BSON</w:t>
      </w:r>
      <w:r>
        <w:rPr>
          <w:spacing w:val="-23"/>
          <w:w w:val="95"/>
        </w:rPr>
        <w:t xml:space="preserve"> </w:t>
      </w:r>
      <w:r>
        <w:rPr>
          <w:w w:val="95"/>
        </w:rPr>
        <w:t>用到4个类：</w:t>
      </w:r>
      <w:r>
        <w:t xml:space="preserve"> </w:t>
      </w:r>
      <w:r>
        <w:rPr>
          <w:w w:val="95"/>
        </w:rPr>
        <w:t>bson::BSONObj：创建</w:t>
      </w:r>
      <w:r>
        <w:rPr>
          <w:spacing w:val="-3"/>
          <w:w w:val="95"/>
        </w:rPr>
        <w:t xml:space="preserve"> </w:t>
      </w:r>
      <w:r>
        <w:rPr>
          <w:w w:val="95"/>
        </w:rPr>
        <w:t>BSONObj</w:t>
      </w:r>
      <w:r>
        <w:rPr>
          <w:spacing w:val="-2"/>
          <w:w w:val="95"/>
        </w:rPr>
        <w:t xml:space="preserve"> </w:t>
      </w:r>
      <w:r>
        <w:rPr>
          <w:w w:val="95"/>
        </w:rPr>
        <w:t>对象。</w:t>
      </w:r>
    </w:p>
    <w:p w:rsidR="00D032B6" w:rsidRDefault="00A23879">
      <w:pPr>
        <w:pStyle w:val="BodyText"/>
        <w:spacing w:before="90" w:line="168" w:lineRule="auto"/>
      </w:pPr>
      <w:r>
        <w:rPr>
          <w:w w:val="95"/>
        </w:rPr>
        <w:t>bson::BSONElement：BSONObj对象由</w:t>
      </w:r>
      <w:r>
        <w:rPr>
          <w:spacing w:val="-2"/>
          <w:w w:val="95"/>
        </w:rPr>
        <w:t xml:space="preserve"> </w:t>
      </w:r>
      <w:r>
        <w:rPr>
          <w:w w:val="95"/>
        </w:rPr>
        <w:t>BSONElement</w:t>
      </w:r>
      <w:r>
        <w:rPr>
          <w:spacing w:val="-1"/>
          <w:w w:val="95"/>
        </w:rPr>
        <w:t xml:space="preserve"> </w:t>
      </w:r>
      <w:r>
        <w:rPr>
          <w:w w:val="95"/>
        </w:rPr>
        <w:t>对象组成，即</w:t>
      </w:r>
      <w:r>
        <w:rPr>
          <w:spacing w:val="-1"/>
          <w:w w:val="95"/>
        </w:rPr>
        <w:t xml:space="preserve"> </w:t>
      </w:r>
      <w:r>
        <w:rPr>
          <w:w w:val="95"/>
        </w:rPr>
        <w:t>BSONElement</w:t>
      </w:r>
      <w:r>
        <w:rPr>
          <w:spacing w:val="-1"/>
          <w:w w:val="95"/>
        </w:rPr>
        <w:t xml:space="preserve"> </w:t>
      </w:r>
      <w:r>
        <w:rPr>
          <w:w w:val="95"/>
        </w:rPr>
        <w:t>对象为</w:t>
      </w:r>
      <w:r>
        <w:rPr>
          <w:spacing w:val="-1"/>
          <w:w w:val="95"/>
        </w:rPr>
        <w:t xml:space="preserve"> </w:t>
      </w:r>
      <w:r>
        <w:rPr>
          <w:w w:val="95"/>
        </w:rPr>
        <w:t>BSONObj</w:t>
      </w:r>
      <w:r>
        <w:rPr>
          <w:spacing w:val="-1"/>
          <w:w w:val="95"/>
        </w:rPr>
        <w:t xml:space="preserve"> </w:t>
      </w:r>
      <w:r>
        <w:rPr>
          <w:w w:val="95"/>
        </w:rPr>
        <w:t>对象</w:t>
      </w:r>
      <w:r>
        <w:t xml:space="preserve"> </w:t>
      </w:r>
      <w:r>
        <w:rPr>
          <w:w w:val="95"/>
        </w:rPr>
        <w:t>的字段或者元素，它是键值对。</w:t>
      </w:r>
    </w:p>
    <w:p w:rsidR="00D032B6" w:rsidRDefault="00A23879">
      <w:pPr>
        <w:pStyle w:val="BodyText"/>
        <w:spacing w:before="43" w:line="232" w:lineRule="auto"/>
        <w:ind w:right="2453"/>
      </w:pPr>
      <w:r>
        <w:rPr>
          <w:w w:val="95"/>
        </w:rPr>
        <w:t>bson::BSONObjBuilder：BSONObjBuilder 用来实例化 BSONObj</w:t>
      </w:r>
      <w:r>
        <w:rPr>
          <w:spacing w:val="1"/>
          <w:w w:val="95"/>
        </w:rPr>
        <w:t xml:space="preserve"> </w:t>
      </w:r>
      <w:r>
        <w:rPr>
          <w:w w:val="95"/>
        </w:rPr>
        <w:t>对象。</w:t>
      </w:r>
      <w:r>
        <w:t xml:space="preserve"> </w:t>
      </w:r>
      <w:r>
        <w:rPr>
          <w:w w:val="95"/>
        </w:rPr>
        <w:t>bson::BSONObjlterator：BSONObjlterator</w:t>
      </w:r>
      <w:r>
        <w:rPr>
          <w:spacing w:val="10"/>
          <w:w w:val="95"/>
        </w:rPr>
        <w:t xml:space="preserve"> </w:t>
      </w:r>
      <w:r>
        <w:rPr>
          <w:w w:val="95"/>
        </w:rPr>
        <w:t>用来遍历</w:t>
      </w:r>
      <w:r>
        <w:rPr>
          <w:spacing w:val="10"/>
          <w:w w:val="95"/>
        </w:rPr>
        <w:t xml:space="preserve"> </w:t>
      </w:r>
      <w:r>
        <w:rPr>
          <w:w w:val="95"/>
        </w:rPr>
        <w:t>BSONObj</w:t>
      </w:r>
      <w:r>
        <w:rPr>
          <w:spacing w:val="10"/>
          <w:w w:val="95"/>
        </w:rPr>
        <w:t xml:space="preserve"> </w:t>
      </w:r>
      <w:r>
        <w:rPr>
          <w:w w:val="95"/>
        </w:rPr>
        <w:t>对象中的元素。</w:t>
      </w:r>
      <w:r>
        <w:t xml:space="preserve"> </w:t>
      </w:r>
      <w:r>
        <w:rPr>
          <w:w w:val="95"/>
        </w:rPr>
        <w:t xml:space="preserve">命名空间 </w:t>
      </w:r>
      <w:r>
        <w:rPr>
          <w:spacing w:val="15"/>
          <w:w w:val="95"/>
        </w:rPr>
        <w:t xml:space="preserve"> </w:t>
      </w:r>
      <w:r>
        <w:rPr>
          <w:w w:val="95"/>
        </w:rPr>
        <w:t xml:space="preserve">bson </w:t>
      </w:r>
      <w:r>
        <w:rPr>
          <w:spacing w:val="15"/>
          <w:w w:val="95"/>
        </w:rPr>
        <w:t xml:space="preserve"> </w:t>
      </w:r>
      <w:r>
        <w:rPr>
          <w:w w:val="95"/>
        </w:rPr>
        <w:t>中定义了这些类的类型为：</w:t>
      </w:r>
    </w:p>
    <w:p w:rsidR="00D032B6" w:rsidRDefault="00A23879">
      <w:pPr>
        <w:pStyle w:val="BodyText"/>
        <w:spacing w:before="20" w:line="253" w:lineRule="auto"/>
        <w:ind w:right="5904"/>
      </w:pPr>
      <w:r>
        <w:rPr>
          <w:w w:val="95"/>
        </w:rPr>
        <w:t>typedef</w:t>
      </w:r>
      <w:r>
        <w:rPr>
          <w:spacing w:val="-25"/>
          <w:w w:val="95"/>
        </w:rPr>
        <w:t xml:space="preserve"> </w:t>
      </w:r>
      <w:r>
        <w:rPr>
          <w:w w:val="95"/>
        </w:rPr>
        <w:t>bson::BSONElement</w:t>
      </w:r>
      <w:r>
        <w:rPr>
          <w:spacing w:val="-24"/>
          <w:w w:val="95"/>
        </w:rPr>
        <w:t xml:space="preserve"> </w:t>
      </w:r>
      <w:r>
        <w:rPr>
          <w:w w:val="95"/>
        </w:rPr>
        <w:t>be;</w:t>
      </w:r>
      <w:r>
        <w:rPr>
          <w:w w:val="111"/>
        </w:rPr>
        <w:t xml:space="preserve"> </w:t>
      </w:r>
      <w:r>
        <w:rPr>
          <w:w w:val="95"/>
        </w:rPr>
        <w:t>typedef</w:t>
      </w:r>
      <w:r>
        <w:rPr>
          <w:spacing w:val="-32"/>
          <w:w w:val="95"/>
        </w:rPr>
        <w:t xml:space="preserve"> </w:t>
      </w:r>
      <w:r>
        <w:rPr>
          <w:w w:val="95"/>
        </w:rPr>
        <w:t>bson::BSONObj</w:t>
      </w:r>
      <w:r>
        <w:rPr>
          <w:spacing w:val="-31"/>
          <w:w w:val="95"/>
        </w:rPr>
        <w:t xml:space="preserve"> </w:t>
      </w:r>
      <w:r>
        <w:rPr>
          <w:w w:val="95"/>
        </w:rPr>
        <w:t>bo;</w:t>
      </w:r>
    </w:p>
    <w:p w:rsidR="00D032B6" w:rsidRDefault="00A23879">
      <w:pPr>
        <w:pStyle w:val="BodyText"/>
        <w:spacing w:before="4"/>
      </w:pPr>
      <w:r>
        <w:rPr>
          <w:w w:val="95"/>
        </w:rPr>
        <w:t>typedef</w:t>
      </w:r>
      <w:r>
        <w:rPr>
          <w:spacing w:val="-30"/>
          <w:w w:val="95"/>
        </w:rPr>
        <w:t xml:space="preserve"> </w:t>
      </w:r>
      <w:r>
        <w:rPr>
          <w:w w:val="95"/>
        </w:rPr>
        <w:t>bson::BSONObjBuilder</w:t>
      </w:r>
      <w:r>
        <w:rPr>
          <w:spacing w:val="-30"/>
          <w:w w:val="95"/>
        </w:rPr>
        <w:t xml:space="preserve"> </w:t>
      </w:r>
      <w:r>
        <w:rPr>
          <w:w w:val="95"/>
        </w:rPr>
        <w:t>bob;</w:t>
      </w:r>
    </w:p>
    <w:p w:rsidR="00D032B6" w:rsidRDefault="00A23879">
      <w:pPr>
        <w:pStyle w:val="BodyText"/>
        <w:spacing w:before="18"/>
      </w:pPr>
      <w:r>
        <w:rPr>
          <w:w w:val="95"/>
        </w:rPr>
        <w:t>另外，可以使用</w:t>
      </w:r>
      <w:r>
        <w:rPr>
          <w:spacing w:val="18"/>
          <w:w w:val="95"/>
        </w:rPr>
        <w:t xml:space="preserve"> </w:t>
      </w:r>
      <w:r>
        <w:rPr>
          <w:w w:val="95"/>
        </w:rPr>
        <w:t>bo::iterator</w:t>
      </w:r>
      <w:r>
        <w:rPr>
          <w:spacing w:val="19"/>
          <w:w w:val="95"/>
        </w:rPr>
        <w:t xml:space="preserve"> </w:t>
      </w:r>
      <w:r>
        <w:rPr>
          <w:w w:val="95"/>
        </w:rPr>
        <w:t>代替</w:t>
      </w:r>
      <w:r>
        <w:rPr>
          <w:spacing w:val="18"/>
          <w:w w:val="95"/>
        </w:rPr>
        <w:t xml:space="preserve"> </w:t>
      </w:r>
      <w:r>
        <w:rPr>
          <w:w w:val="95"/>
        </w:rPr>
        <w:t>BSONObjlterator。</w:t>
      </w:r>
    </w:p>
    <w:p w:rsidR="00D032B6" w:rsidRDefault="00D032B6">
      <w:pPr>
        <w:spacing w:before="9" w:line="190" w:lineRule="exact"/>
        <w:rPr>
          <w:sz w:val="19"/>
          <w:szCs w:val="19"/>
        </w:rPr>
      </w:pPr>
    </w:p>
    <w:p w:rsidR="00D032B6" w:rsidRDefault="00A23879">
      <w:pPr>
        <w:pStyle w:val="BodyText"/>
        <w:rPr>
          <w:lang w:eastAsia="zh-CN"/>
        </w:rPr>
      </w:pPr>
      <w:r>
        <w:rPr>
          <w:lang w:eastAsia="zh-CN"/>
        </w:rPr>
        <w:t>建立对象</w:t>
      </w:r>
    </w:p>
    <w:p w:rsidR="00D032B6" w:rsidRDefault="00A23879">
      <w:pPr>
        <w:pStyle w:val="BodyText"/>
        <w:spacing w:before="18"/>
      </w:pPr>
      <w:r>
        <w:rPr>
          <w:w w:val="95"/>
          <w:lang w:eastAsia="zh-CN"/>
        </w:rPr>
        <w:t>以下简单介绍如何创建用</w:t>
      </w:r>
      <w:r>
        <w:rPr>
          <w:spacing w:val="11"/>
          <w:w w:val="95"/>
          <w:lang w:eastAsia="zh-CN"/>
        </w:rPr>
        <w:t xml:space="preserve"> </w:t>
      </w:r>
      <w:r>
        <w:rPr>
          <w:w w:val="95"/>
          <w:lang w:eastAsia="zh-CN"/>
        </w:rPr>
        <w:t>CPP</w:t>
      </w:r>
      <w:r>
        <w:rPr>
          <w:spacing w:val="11"/>
          <w:w w:val="95"/>
          <w:lang w:eastAsia="zh-CN"/>
        </w:rPr>
        <w:t xml:space="preserve"> </w:t>
      </w:r>
      <w:r>
        <w:rPr>
          <w:w w:val="95"/>
          <w:lang w:eastAsia="zh-CN"/>
        </w:rPr>
        <w:t>BSON</w:t>
      </w:r>
      <w:r>
        <w:rPr>
          <w:spacing w:val="12"/>
          <w:w w:val="95"/>
          <w:lang w:eastAsia="zh-CN"/>
        </w:rPr>
        <w:t xml:space="preserve"> </w:t>
      </w:r>
      <w:r>
        <w:rPr>
          <w:w w:val="95"/>
          <w:lang w:eastAsia="zh-CN"/>
        </w:rPr>
        <w:t>实例。</w:t>
      </w:r>
      <w:r>
        <w:rPr>
          <w:w w:val="95"/>
        </w:rPr>
        <w:t>详细内容请查阅</w:t>
      </w:r>
      <w:r>
        <w:rPr>
          <w:spacing w:val="11"/>
          <w:w w:val="95"/>
        </w:rPr>
        <w:t xml:space="preserve"> </w:t>
      </w:r>
      <w:r>
        <w:rPr>
          <w:color w:val="0000FF"/>
          <w:w w:val="95"/>
        </w:rPr>
        <w:t>C++</w:t>
      </w:r>
      <w:r>
        <w:rPr>
          <w:color w:val="0000FF"/>
          <w:spacing w:val="11"/>
          <w:w w:val="95"/>
        </w:rPr>
        <w:t xml:space="preserve"> </w:t>
      </w:r>
      <w:r>
        <w:rPr>
          <w:color w:val="0000FF"/>
          <w:w w:val="95"/>
        </w:rPr>
        <w:t>BSON</w:t>
      </w:r>
      <w:r>
        <w:rPr>
          <w:color w:val="0000FF"/>
          <w:spacing w:val="12"/>
          <w:w w:val="95"/>
        </w:rPr>
        <w:t xml:space="preserve"> </w:t>
      </w:r>
      <w:r>
        <w:rPr>
          <w:color w:val="0000FF"/>
          <w:w w:val="95"/>
        </w:rPr>
        <w:t>API</w:t>
      </w:r>
    </w:p>
    <w:p w:rsidR="00606508" w:rsidRDefault="00A23879">
      <w:pPr>
        <w:pStyle w:val="BodyText"/>
        <w:numPr>
          <w:ilvl w:val="1"/>
          <w:numId w:val="34"/>
        </w:numPr>
        <w:tabs>
          <w:tab w:val="left" w:pos="1217"/>
        </w:tabs>
        <w:spacing w:before="34"/>
        <w:ind w:left="1217"/>
      </w:pPr>
      <w:r>
        <w:rPr>
          <w:w w:val="95"/>
          <w:position w:val="1"/>
        </w:rPr>
        <w:t>使用</w:t>
      </w:r>
      <w:r>
        <w:rPr>
          <w:spacing w:val="-4"/>
          <w:w w:val="95"/>
          <w:position w:val="1"/>
        </w:rPr>
        <w:t xml:space="preserve"> </w:t>
      </w:r>
      <w:r>
        <w:rPr>
          <w:w w:val="95"/>
          <w:position w:val="1"/>
        </w:rPr>
        <w:t>BSONObject，BSONObjBuilder</w:t>
      </w:r>
      <w:r>
        <w:rPr>
          <w:spacing w:val="-4"/>
          <w:w w:val="95"/>
          <w:position w:val="1"/>
        </w:rPr>
        <w:t xml:space="preserve"> </w:t>
      </w:r>
      <w:r>
        <w:rPr>
          <w:w w:val="95"/>
          <w:position w:val="1"/>
        </w:rPr>
        <w:t>建立对象</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3042" style="position:absolute;left:0;text-align:left;margin-left:95.85pt;margin-top:4.95pt;width:459.45pt;height:116.6pt;z-index:-251806720;mso-position-horizontal-relative:page" coordorigin="1917,99" coordsize="9189,2332">
            <v:shape id="_x0000_s3043" style="position:absolute;left:1917;top:99;width:9189;height:2332" coordorigin="1917,99" coordsize="9189,2332" path="m1917,99r9189,l11106,2431r-9189,l1917,99xe" fillcolor="#efefef" stroked="f">
              <v:path arrowok="t"/>
            </v:shape>
            <w10:wrap anchorx="page"/>
          </v:group>
        </w:pict>
      </w:r>
      <w:r w:rsidR="00A23879">
        <w:rPr>
          <w:rFonts w:ascii="Microsoft JhengHei" w:eastAsia="Microsoft JhengHei" w:hAnsi="Microsoft JhengHei" w:cs="Microsoft JhengHei"/>
          <w:w w:val="105"/>
        </w:rPr>
        <w:t>#include</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"client.hpp"</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3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using</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namespace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bson</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BSONObj</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obj</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190"/>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BSONObjBuilder</w:t>
      </w:r>
      <w:r>
        <w:rPr>
          <w:rFonts w:ascii="Microsoft JhengHei" w:eastAsia="Microsoft JhengHei" w:hAnsi="Microsoft JhengHei" w:cs="Microsoft JhengHei"/>
          <w:spacing w:val="23"/>
          <w:w w:val="95"/>
        </w:rPr>
        <w:t xml:space="preserve"> </w:t>
      </w:r>
      <w:r>
        <w:rPr>
          <w:rFonts w:ascii="Microsoft JhengHei" w:eastAsia="Microsoft JhengHei" w:hAnsi="Microsoft JhengHei" w:cs="Microsoft JhengHei"/>
          <w:w w:val="95"/>
        </w:rPr>
        <w:t>b</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w:t>
      </w:r>
    </w:p>
    <w:p w:rsidR="00D032B6" w:rsidRDefault="00A23879">
      <w:pPr>
        <w:pStyle w:val="BodyText"/>
        <w:spacing w:before="80"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b.append("name","sam") </w:t>
      </w:r>
      <w:r>
        <w:rPr>
          <w:rFonts w:ascii="Microsoft JhengHei" w:eastAsia="Microsoft JhengHei" w:hAnsi="Microsoft JhengHei" w:cs="Microsoft JhengHei"/>
          <w:spacing w:val="37"/>
          <w:w w:val="95"/>
        </w:rPr>
        <w:t xml:space="preserve"> </w:t>
      </w:r>
      <w:r>
        <w:rPr>
          <w:rFonts w:ascii="Microsoft JhengHei" w:eastAsia="Microsoft JhengHei" w:hAnsi="Microsoft JhengHei" w:cs="Microsoft JhengHei"/>
          <w:w w:val="9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b.append("age","24")</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obj</w:t>
      </w:r>
      <w:r>
        <w:rPr>
          <w:rFonts w:ascii="Microsoft JhengHei" w:eastAsia="Microsoft JhengHei" w:hAnsi="Microsoft JhengHei" w:cs="Microsoft JhengHei"/>
          <w:spacing w:val="-3"/>
          <w:w w:val="12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120"/>
        </w:rPr>
        <w:t>b.obj()</w:t>
      </w:r>
      <w:r>
        <w:rPr>
          <w:rFonts w:ascii="Microsoft JhengHei" w:eastAsia="Microsoft JhengHei" w:hAnsi="Microsoft JhengHei" w:cs="Microsoft JhengHei"/>
          <w:spacing w:val="-2"/>
          <w:w w:val="120"/>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或者</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obj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 xml:space="preserve">BSONObjBuilder().genOID().append("name","sam").append("age",24).obj()  </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185"/>
        </w:rPr>
        <w:t>;</w:t>
      </w:r>
    </w:p>
    <w:p w:rsidR="00D032B6" w:rsidRDefault="00035F6E">
      <w:pPr>
        <w:pStyle w:val="BodyText"/>
        <w:spacing w:before="26"/>
        <w:ind w:left="1217"/>
      </w:pPr>
      <w:r>
        <w:pict>
          <v:group id="_x0000_s3040" style="position:absolute;left:0;text-align:left;margin-left:95.85pt;margin-top:23.15pt;width:459.45pt;height:42.4pt;z-index:-251805696;mso-position-horizontal-relative:page" coordorigin="1917,463" coordsize="9189,848">
            <v:shape id="_x0000_s3041" style="position:absolute;left:1917;top:463;width:9189;height:848" coordorigin="1917,463" coordsize="9189,848" path="m1917,463r9189,l11106,1311r-9189,l1917,463xe" fillcolor="#efefef" stroked="f">
              <v:path arrowok="t"/>
            </v:shape>
            <w10:wrap anchorx="page"/>
          </v:group>
        </w:pict>
      </w:r>
      <w:r w:rsidR="00A23879">
        <w:rPr>
          <w:w w:val="95"/>
        </w:rPr>
        <w:t xml:space="preserve">另外，可以使用数据流的方法建立 </w:t>
      </w:r>
      <w:r w:rsidR="00A23879">
        <w:rPr>
          <w:spacing w:val="16"/>
          <w:w w:val="95"/>
        </w:rPr>
        <w:t xml:space="preserve"> </w:t>
      </w:r>
      <w:r w:rsidR="00A23879">
        <w:rPr>
          <w:w w:val="95"/>
        </w:rPr>
        <w:t xml:space="preserve">BSONObj </w:t>
      </w:r>
      <w:r w:rsidR="00A23879">
        <w:rPr>
          <w:spacing w:val="16"/>
          <w:w w:val="95"/>
        </w:rPr>
        <w:t xml:space="preserve"> </w:t>
      </w:r>
      <w:r w:rsidR="00A23879">
        <w:rPr>
          <w:w w:val="95"/>
        </w:rPr>
        <w:t>对象。</w:t>
      </w:r>
    </w:p>
    <w:p w:rsidR="00D032B6" w:rsidRDefault="00A23879">
      <w:pPr>
        <w:pStyle w:val="BodyText"/>
        <w:spacing w:before="92" w:line="147" w:lineRule="auto"/>
        <w:ind w:left="1217" w:right="7104"/>
        <w:rPr>
          <w:rFonts w:ascii="Microsoft JhengHei" w:eastAsia="Microsoft JhengHei" w:hAnsi="Microsoft JhengHei" w:cs="Microsoft JhengHei"/>
        </w:rPr>
      </w:pPr>
      <w:r>
        <w:rPr>
          <w:rFonts w:ascii="Microsoft JhengHei" w:eastAsia="Microsoft JhengHei" w:hAnsi="Microsoft JhengHei" w:cs="Microsoft JhengHei"/>
          <w:w w:val="95"/>
        </w:rPr>
        <w:t>BSONObj</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obj</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95"/>
        </w:rPr>
        <w:t>BSONObjBuilder</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b</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185"/>
        </w:rPr>
        <w:t>;</w:t>
      </w:r>
    </w:p>
    <w:p w:rsidR="00D032B6" w:rsidRDefault="00A23879">
      <w:pPr>
        <w:pStyle w:val="BodyText"/>
        <w:spacing w:line="147" w:lineRule="auto"/>
        <w:ind w:left="1217" w:right="5797"/>
        <w:rPr>
          <w:rFonts w:ascii="Microsoft JhengHei" w:eastAsia="Microsoft JhengHei" w:hAnsi="Microsoft JhengHei" w:cs="Microsoft JhengHei"/>
        </w:rPr>
      </w:pPr>
      <w:r>
        <w:rPr>
          <w:rFonts w:ascii="Microsoft JhengHei" w:eastAsia="Microsoft JhengHei" w:hAnsi="Microsoft JhengHei" w:cs="Microsoft JhengHei"/>
          <w:w w:val="85"/>
        </w:rPr>
        <w:t xml:space="preserve">b&lt;&lt;"name"&lt;&lt;"sam"&lt;&lt;"age"&lt;&lt;"24" </w:t>
      </w:r>
      <w:r>
        <w:rPr>
          <w:rFonts w:ascii="Microsoft JhengHei" w:eastAsia="Microsoft JhengHei" w:hAnsi="Microsoft JhengHei" w:cs="Microsoft JhengHei"/>
          <w:spacing w:val="6"/>
          <w:w w:val="85"/>
        </w:rPr>
        <w:t xml:space="preserve"> </w:t>
      </w:r>
      <w:r>
        <w:rPr>
          <w:rFonts w:ascii="Microsoft JhengHei" w:eastAsia="Microsoft JhengHei" w:hAnsi="Microsoft JhengHei" w:cs="Microsoft JhengHei"/>
          <w:w w:val="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95"/>
        </w:rPr>
        <w:t>obj</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135"/>
        </w:rPr>
        <w:t>b.obj()</w:t>
      </w:r>
      <w:r>
        <w:rPr>
          <w:rFonts w:ascii="Microsoft JhengHei" w:eastAsia="Microsoft JhengHei" w:hAnsi="Microsoft JhengHei" w:cs="Microsoft JhengHei"/>
          <w:spacing w:val="-13"/>
          <w:w w:val="135"/>
        </w:rPr>
        <w:t xml:space="preserve"> </w:t>
      </w:r>
      <w:r>
        <w:rPr>
          <w:rFonts w:ascii="Microsoft JhengHei" w:eastAsia="Microsoft JhengHei" w:hAnsi="Microsoft JhengHei" w:cs="Microsoft JhengHei"/>
          <w:w w:val="185"/>
        </w:rPr>
        <w:t>;</w:t>
      </w:r>
    </w:p>
    <w:p w:rsidR="00D032B6" w:rsidRDefault="00A23879">
      <w:pPr>
        <w:pStyle w:val="BodyText"/>
        <w:tabs>
          <w:tab w:val="left" w:pos="1217"/>
        </w:tabs>
        <w:spacing w:line="25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使用宏</w:t>
      </w:r>
      <w:r>
        <w:rPr>
          <w:spacing w:val="-30"/>
          <w:position w:val="1"/>
        </w:rPr>
        <w:t xml:space="preserve"> </w:t>
      </w:r>
      <w:r>
        <w:rPr>
          <w:position w:val="1"/>
        </w:rPr>
        <w:t>BSON</w:t>
      </w:r>
      <w:r>
        <w:rPr>
          <w:spacing w:val="-30"/>
          <w:position w:val="1"/>
        </w:rPr>
        <w:t xml:space="preserve"> </w:t>
      </w:r>
      <w:r>
        <w:rPr>
          <w:position w:val="1"/>
        </w:rPr>
        <w:t>建立对象</w:t>
      </w:r>
    </w:p>
    <w:p w:rsidR="00D032B6" w:rsidRDefault="00A23879">
      <w:pPr>
        <w:pStyle w:val="BodyText"/>
        <w:spacing w:before="22"/>
        <w:ind w:left="1217"/>
      </w:pPr>
      <w:r>
        <w:rPr>
          <w:w w:val="95"/>
        </w:rPr>
        <w:t>C++</w:t>
      </w:r>
      <w:r>
        <w:rPr>
          <w:spacing w:val="15"/>
          <w:w w:val="95"/>
        </w:rPr>
        <w:t xml:space="preserve"> </w:t>
      </w:r>
      <w:r>
        <w:rPr>
          <w:w w:val="95"/>
        </w:rPr>
        <w:t>BSON</w:t>
      </w:r>
      <w:r>
        <w:rPr>
          <w:spacing w:val="16"/>
          <w:w w:val="95"/>
        </w:rPr>
        <w:t xml:space="preserve"> </w:t>
      </w:r>
      <w:r>
        <w:rPr>
          <w:w w:val="95"/>
        </w:rPr>
        <w:t>中定义还定义了一个</w:t>
      </w:r>
      <w:r>
        <w:rPr>
          <w:spacing w:val="16"/>
          <w:w w:val="95"/>
        </w:rPr>
        <w:t xml:space="preserve"> </w:t>
      </w:r>
      <w:r>
        <w:rPr>
          <w:w w:val="95"/>
        </w:rPr>
        <w:t>BSON</w:t>
      </w:r>
      <w:r>
        <w:rPr>
          <w:spacing w:val="16"/>
          <w:w w:val="95"/>
        </w:rPr>
        <w:t xml:space="preserve"> </w:t>
      </w:r>
      <w:r>
        <w:rPr>
          <w:w w:val="95"/>
        </w:rPr>
        <w:t>的宏，可以用它来快速地建立</w:t>
      </w:r>
      <w:r>
        <w:rPr>
          <w:spacing w:val="16"/>
          <w:w w:val="95"/>
        </w:rPr>
        <w:t xml:space="preserve"> </w:t>
      </w:r>
      <w:r>
        <w:rPr>
          <w:w w:val="95"/>
        </w:rPr>
        <w:t>BSONObj</w:t>
      </w:r>
      <w:r>
        <w:rPr>
          <w:spacing w:val="16"/>
          <w:w w:val="95"/>
        </w:rPr>
        <w:t xml:space="preserve"> </w:t>
      </w:r>
      <w:r>
        <w:rPr>
          <w:w w:val="95"/>
        </w:rPr>
        <w:t>对象。</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3038" style="position:absolute;left:0;text-align:left;margin-left:95.85pt;margin-top:4.75pt;width:459.45pt;height:148.4pt;z-index:-251804672;mso-position-horizontal-relative:page" coordorigin="1917,95" coordsize="9189,2968">
            <v:shape id="_x0000_s3039" style="position:absolute;left:1917;top:95;width:9189;height:2968" coordorigin="1917,95" coordsize="9189,2968" path="m1917,95r9189,l11106,3063r-9189,l1917,95xe" fillcolor="#efefef" stroked="f">
              <v:path arrowok="t"/>
            </v:shape>
            <w10:wrap anchorx="page"/>
          </v:group>
        </w:pict>
      </w:r>
      <w:r w:rsidR="00A23879">
        <w:rPr>
          <w:rFonts w:ascii="Microsoft JhengHei" w:eastAsia="Microsoft JhengHei" w:hAnsi="Microsoft JhengHei" w:cs="Microsoft JhengHei"/>
          <w:w w:val="90"/>
        </w:rPr>
        <w:t>BSONObj</w:t>
      </w:r>
      <w:r w:rsidR="00A23879">
        <w:rPr>
          <w:rFonts w:ascii="Microsoft JhengHei" w:eastAsia="Microsoft JhengHei" w:hAnsi="Microsoft JhengHei" w:cs="Microsoft JhengHei"/>
          <w:spacing w:val="14"/>
          <w:w w:val="90"/>
        </w:rPr>
        <w:t xml:space="preserve"> </w:t>
      </w:r>
      <w:r w:rsidR="00A23879">
        <w:rPr>
          <w:rFonts w:ascii="Microsoft JhengHei" w:eastAsia="Microsoft JhengHei" w:hAnsi="Microsoft JhengHei" w:cs="Microsoft JhengHei"/>
          <w:w w:val="90"/>
        </w:rPr>
        <w:t>obj</w:t>
      </w:r>
      <w:r w:rsidR="00A23879">
        <w:rPr>
          <w:rFonts w:ascii="Microsoft JhengHei" w:eastAsia="Microsoft JhengHei" w:hAnsi="Microsoft JhengHei" w:cs="Microsoft JhengHei"/>
          <w:spacing w:val="15"/>
          <w:w w:val="90"/>
        </w:rPr>
        <w:t xml:space="preserve"> </w:t>
      </w:r>
      <w:r w:rsidR="00A23879">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w:t>
      </w:r>
      <w:r>
        <w:rPr>
          <w:rFonts w:ascii="Microsoft JhengHei" w:eastAsia="Microsoft JhengHei" w:hAnsi="Microsoft JhengHei" w:cs="Microsoft JhengHei"/>
          <w:spacing w:val="40"/>
          <w:w w:val="120"/>
        </w:rPr>
        <w:t xml:space="preserve"> </w:t>
      </w:r>
      <w:r>
        <w:rPr>
          <w:rFonts w:ascii="Microsoft JhengHei" w:eastAsia="Microsoft JhengHei" w:hAnsi="Microsoft JhengHei" w:cs="Microsoft JhengHei"/>
          <w:w w:val="120"/>
        </w:rPr>
        <w:t>int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obj</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BSON(</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"a"&lt;&lt;1</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7"/>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0"/>
        </w:rPr>
        <w:t>//</w:t>
      </w:r>
      <w:r>
        <w:rPr>
          <w:rFonts w:ascii="Microsoft JhengHei" w:eastAsia="Microsoft JhengHei" w:hAnsi="Microsoft JhengHei" w:cs="Microsoft JhengHei"/>
          <w:spacing w:val="25"/>
          <w:w w:val="120"/>
        </w:rPr>
        <w:t xml:space="preserve"> </w:t>
      </w:r>
      <w:r>
        <w:rPr>
          <w:rFonts w:ascii="Microsoft JhengHei" w:eastAsia="Microsoft JhengHei" w:hAnsi="Microsoft JhengHei" w:cs="Microsoft JhengHei"/>
          <w:w w:val="120"/>
        </w:rPr>
        <w:t>float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obj</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BSON(</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"b"&lt;&lt;3.14159265359</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20"/>
          <w:w w:val="125"/>
        </w:rPr>
        <w:t xml:space="preserve"> </w:t>
      </w:r>
      <w:r>
        <w:rPr>
          <w:rFonts w:ascii="Microsoft JhengHei" w:eastAsia="Microsoft JhengHei" w:hAnsi="Microsoft JhengHei" w:cs="Microsoft JhengHei"/>
          <w:w w:val="18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w:t>
      </w:r>
      <w:r>
        <w:rPr>
          <w:rFonts w:ascii="Microsoft JhengHei" w:eastAsia="Microsoft JhengHei" w:hAnsi="Microsoft JhengHei" w:cs="Microsoft JhengHei"/>
          <w:spacing w:val="27"/>
          <w:w w:val="115"/>
        </w:rPr>
        <w:t xml:space="preserve"> </w:t>
      </w:r>
      <w:r>
        <w:rPr>
          <w:rFonts w:ascii="Microsoft JhengHei" w:eastAsia="Microsoft JhengHei" w:hAnsi="Microsoft JhengHei" w:cs="Microsoft JhengHei"/>
          <w:w w:val="115"/>
        </w:rPr>
        <w:t>string</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obj </w:t>
      </w:r>
      <w:r>
        <w:rPr>
          <w:rFonts w:ascii="Microsoft JhengHei" w:eastAsia="Microsoft JhengHei" w:hAnsi="Microsoft JhengHei" w:cs="Microsoft JhengHei"/>
          <w:spacing w:val="11"/>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BSON(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90"/>
        </w:rPr>
        <w:t xml:space="preserve">"foo"&lt;&lt;"bar" </w:t>
      </w:r>
      <w:r>
        <w:rPr>
          <w:rFonts w:ascii="Microsoft JhengHei" w:eastAsia="Microsoft JhengHei" w:hAnsi="Microsoft JhengHei" w:cs="Microsoft JhengHei"/>
          <w:spacing w:val="12"/>
          <w:w w:val="90"/>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35"/>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rPr>
        <w:t>//</w:t>
      </w:r>
      <w:r>
        <w:rPr>
          <w:rFonts w:ascii="Microsoft JhengHei" w:eastAsia="Microsoft JhengHei" w:hAnsi="Microsoft JhengHei" w:cs="Microsoft JhengHei"/>
          <w:spacing w:val="7"/>
        </w:rPr>
        <w:t xml:space="preserve"> </w:t>
      </w:r>
      <w:r>
        <w:rPr>
          <w:rFonts w:ascii="Microsoft JhengHei" w:eastAsia="Microsoft JhengHei" w:hAnsi="Microsoft JhengHei" w:cs="Microsoft JhengHei"/>
        </w:rPr>
        <w:t>OID</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85"/>
        </w:rPr>
        <w:t xml:space="preserve">obj  = </w:t>
      </w:r>
      <w:r>
        <w:rPr>
          <w:rFonts w:ascii="Microsoft JhengHei" w:eastAsia="Microsoft JhengHei" w:hAnsi="Microsoft JhengHei" w:cs="Microsoft JhengHei"/>
          <w:spacing w:val="1"/>
          <w:w w:val="85"/>
        </w:rPr>
        <w:t xml:space="preserve"> </w:t>
      </w:r>
      <w:r>
        <w:rPr>
          <w:rFonts w:ascii="Microsoft JhengHei" w:eastAsia="Microsoft JhengHei" w:hAnsi="Microsoft JhengHei" w:cs="Microsoft JhengHei"/>
          <w:w w:val="85"/>
        </w:rPr>
        <w:t xml:space="preserve">BSON( </w:t>
      </w:r>
      <w:r>
        <w:rPr>
          <w:rFonts w:ascii="Microsoft JhengHei" w:eastAsia="Microsoft JhengHei" w:hAnsi="Microsoft JhengHei" w:cs="Microsoft JhengHei"/>
          <w:spacing w:val="1"/>
          <w:w w:val="85"/>
        </w:rPr>
        <w:t xml:space="preserve"> </w:t>
      </w:r>
      <w:r>
        <w:rPr>
          <w:rFonts w:ascii="Microsoft JhengHei" w:eastAsia="Microsoft JhengHei" w:hAnsi="Microsoft JhengHei" w:cs="Microsoft JhengHei"/>
          <w:w w:val="85"/>
        </w:rPr>
        <w:t xml:space="preserve">GENOID </w:t>
      </w:r>
      <w:r>
        <w:rPr>
          <w:rFonts w:ascii="Microsoft JhengHei" w:eastAsia="Microsoft JhengHei" w:hAnsi="Microsoft JhengHei" w:cs="Microsoft JhengHei"/>
          <w:spacing w:val="1"/>
          <w:w w:val="8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19"/>
          <w:w w:val="135"/>
        </w:rPr>
        <w:t xml:space="preserve"> </w:t>
      </w:r>
      <w:r>
        <w:rPr>
          <w:rFonts w:ascii="Microsoft JhengHei" w:eastAsia="Microsoft JhengHei" w:hAnsi="Microsoft JhengHei" w:cs="Microsoft JhengHei"/>
          <w:w w:val="19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bool</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obj</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90"/>
        </w:rPr>
        <w:t>=</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90"/>
        </w:rPr>
        <w:t>BSON(</w:t>
      </w:r>
      <w:r>
        <w:rPr>
          <w:rFonts w:ascii="Microsoft JhengHei" w:eastAsia="Microsoft JhengHei" w:hAnsi="Microsoft JhengHei" w:cs="Microsoft JhengHei"/>
          <w:spacing w:val="5"/>
          <w:w w:val="90"/>
        </w:rPr>
        <w:t xml:space="preserve"> </w:t>
      </w:r>
      <w:r>
        <w:rPr>
          <w:rFonts w:ascii="Microsoft JhengHei" w:eastAsia="Microsoft JhengHei" w:hAnsi="Microsoft JhengHei" w:cs="Microsoft JhengHei"/>
          <w:w w:val="110"/>
        </w:rPr>
        <w:t>"flag"&lt;&lt;true"ret"&lt;&lt;false</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object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obj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90"/>
        </w:rPr>
        <w:t xml:space="preserve">BSON( </w:t>
      </w:r>
      <w:r>
        <w:rPr>
          <w:rFonts w:ascii="Microsoft JhengHei" w:eastAsia="Microsoft JhengHei" w:hAnsi="Microsoft JhengHei" w:cs="Microsoft JhengHei"/>
          <w:spacing w:val="14"/>
          <w:w w:val="90"/>
        </w:rPr>
        <w:t xml:space="preserve"> </w:t>
      </w:r>
      <w:r>
        <w:rPr>
          <w:rFonts w:ascii="Microsoft JhengHei" w:eastAsia="Microsoft JhengHei" w:hAnsi="Microsoft JhengHei" w:cs="Microsoft JhengHei"/>
          <w:w w:val="90"/>
        </w:rPr>
        <w:t xml:space="preserve">"d"&lt;&lt;BSON("e"&lt;&lt;"hi!") </w:t>
      </w:r>
      <w:r>
        <w:rPr>
          <w:rFonts w:ascii="Microsoft JhengHei" w:eastAsia="Microsoft JhengHei" w:hAnsi="Microsoft JhengHei" w:cs="Microsoft JhengHei"/>
          <w:spacing w:val="15"/>
          <w:w w:val="90"/>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42"/>
          <w:w w:val="125"/>
        </w:rPr>
        <w:t xml:space="preserve"> </w:t>
      </w:r>
      <w:r>
        <w:rPr>
          <w:rFonts w:ascii="Microsoft JhengHei" w:eastAsia="Microsoft JhengHei" w:hAnsi="Microsoft JhengHei" w:cs="Microsoft JhengHei"/>
          <w:w w:val="18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w:t>
      </w:r>
      <w:r>
        <w:rPr>
          <w:rFonts w:ascii="Microsoft JhengHei" w:eastAsia="Microsoft JhengHei" w:hAnsi="Microsoft JhengHei" w:cs="Microsoft JhengHei"/>
          <w:spacing w:val="6"/>
          <w:w w:val="115"/>
        </w:rPr>
        <w:t xml:space="preserve"> </w:t>
      </w:r>
      <w:r>
        <w:rPr>
          <w:rFonts w:ascii="Microsoft JhengHei" w:eastAsia="Microsoft JhengHei" w:hAnsi="Microsoft JhengHei" w:cs="Microsoft JhengHei"/>
          <w:w w:val="115"/>
        </w:rPr>
        <w:t>array</w:t>
      </w:r>
    </w:p>
    <w:p w:rsidR="00D032B6" w:rsidRDefault="00D032B6">
      <w:pPr>
        <w:spacing w:line="217" w:lineRule="exact"/>
        <w:rPr>
          <w:rFonts w:ascii="Microsoft JhengHei" w:eastAsia="Microsoft JhengHei" w:hAnsi="Microsoft JhengHei" w:cs="Microsoft JhengHei"/>
        </w:rPr>
        <w:sectPr w:rsidR="00D032B6">
          <w:pgSz w:w="12240" w:h="15840"/>
          <w:pgMar w:top="900" w:right="118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897"/>
        <w:rPr>
          <w:rFonts w:ascii="Microsoft JhengHei" w:eastAsia="Microsoft JhengHei" w:hAnsi="Microsoft JhengHei" w:cs="Microsoft JhengHei"/>
        </w:rPr>
      </w:pPr>
      <w:r w:rsidRPr="00035F6E">
        <w:pict>
          <v:group id="_x0000_s3036" style="position:absolute;left:0;text-align:left;margin-left:95.85pt;margin-top:4.7pt;width:459.45pt;height:31.8pt;z-index:-251803648;mso-position-horizontal-relative:page" coordorigin="1917,94" coordsize="9189,636">
            <v:shape id="_x0000_s3037" style="position:absolute;left:1917;top:94;width:9189;height:636" coordorigin="1917,94" coordsize="9189,636" path="m1917,94r9189,l11106,730r-9189,l1917,94xe" fillcolor="#efefef" stroked="f">
              <v:path arrowok="t"/>
            </v:shape>
            <w10:wrap anchorx="page"/>
          </v:group>
        </w:pict>
      </w:r>
      <w:r w:rsidR="00A23879">
        <w:rPr>
          <w:rFonts w:ascii="Microsoft JhengHei" w:eastAsia="Microsoft JhengHei" w:hAnsi="Microsoft JhengHei" w:cs="Microsoft JhengHei"/>
          <w:w w:val="90"/>
        </w:rPr>
        <w:t>obj</w:t>
      </w:r>
      <w:r w:rsidR="00A23879">
        <w:rPr>
          <w:rFonts w:ascii="Microsoft JhengHei" w:eastAsia="Microsoft JhengHei" w:hAnsi="Microsoft JhengHei" w:cs="Microsoft JhengHei"/>
          <w:spacing w:val="27"/>
          <w:w w:val="90"/>
        </w:rPr>
        <w:t xml:space="preserve"> </w:t>
      </w:r>
      <w:r w:rsidR="00A23879">
        <w:rPr>
          <w:rFonts w:ascii="Microsoft JhengHei" w:eastAsia="Microsoft JhengHei" w:hAnsi="Microsoft JhengHei" w:cs="Microsoft JhengHei"/>
          <w:w w:val="90"/>
        </w:rPr>
        <w:t>=</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BSON(</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"phone"</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&lt;&lt;</w:t>
      </w:r>
      <w:r w:rsidR="00A23879">
        <w:rPr>
          <w:rFonts w:ascii="Microsoft JhengHei" w:eastAsia="Microsoft JhengHei" w:hAnsi="Microsoft JhengHei" w:cs="Microsoft JhengHei"/>
          <w:spacing w:val="27"/>
          <w:w w:val="90"/>
        </w:rPr>
        <w:t xml:space="preserve"> </w:t>
      </w:r>
      <w:r w:rsidR="00A23879">
        <w:rPr>
          <w:rFonts w:ascii="Microsoft JhengHei" w:eastAsia="Microsoft JhengHei" w:hAnsi="Microsoft JhengHei" w:cs="Microsoft JhengHei"/>
          <w:w w:val="90"/>
        </w:rPr>
        <w:t>BSON_ARRAY(</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"13800138123"</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&lt;&lt;</w:t>
      </w:r>
      <w:r w:rsidR="00A23879">
        <w:rPr>
          <w:rFonts w:ascii="Microsoft JhengHei" w:eastAsia="Microsoft JhengHei" w:hAnsi="Microsoft JhengHei" w:cs="Microsoft JhengHei"/>
          <w:spacing w:val="28"/>
          <w:w w:val="90"/>
        </w:rPr>
        <w:t xml:space="preserve"> </w:t>
      </w:r>
      <w:r w:rsidR="00A23879">
        <w:rPr>
          <w:rFonts w:ascii="Microsoft JhengHei" w:eastAsia="Microsoft JhengHei" w:hAnsi="Microsoft JhengHei" w:cs="Microsoft JhengHei"/>
          <w:w w:val="90"/>
        </w:rPr>
        <w:t>"13800138124"</w:t>
      </w:r>
      <w:r w:rsidR="00A23879">
        <w:rPr>
          <w:rFonts w:ascii="Microsoft JhengHei" w:eastAsia="Microsoft JhengHei" w:hAnsi="Microsoft JhengHei" w:cs="Microsoft JhengHei"/>
          <w:spacing w:val="27"/>
          <w:w w:val="90"/>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1"/>
          <w:w w:val="12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0"/>
          <w:w w:val="125"/>
        </w:rPr>
        <w:t xml:space="preserve"> </w:t>
      </w:r>
      <w:r w:rsidR="00A23879">
        <w:rPr>
          <w:rFonts w:ascii="Microsoft JhengHei" w:eastAsia="Microsoft JhengHei" w:hAnsi="Microsoft JhengHei" w:cs="Microsoft JhengHei"/>
          <w:w w:val="190"/>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10"/>
        </w:rPr>
        <w:t>//</w:t>
      </w:r>
      <w:r>
        <w:rPr>
          <w:rFonts w:ascii="Microsoft JhengHei" w:eastAsia="Microsoft JhengHei" w:hAnsi="Microsoft JhengHei" w:cs="Microsoft JhengHei"/>
          <w:spacing w:val="28"/>
          <w:w w:val="110"/>
        </w:rPr>
        <w:t xml:space="preserve"> </w:t>
      </w:r>
      <w:r>
        <w:rPr>
          <w:rFonts w:ascii="Microsoft JhengHei" w:eastAsia="Microsoft JhengHei" w:hAnsi="Microsoft JhengHei" w:cs="Microsoft JhengHei"/>
          <w:w w:val="110"/>
        </w:rPr>
        <w:t>others,</w:t>
      </w:r>
      <w:r>
        <w:rPr>
          <w:rFonts w:ascii="Microsoft JhengHei" w:eastAsia="Microsoft JhengHei" w:hAnsi="Microsoft JhengHei" w:cs="Microsoft JhengHei"/>
          <w:spacing w:val="29"/>
          <w:w w:val="110"/>
        </w:rPr>
        <w:t xml:space="preserve"> </w:t>
      </w:r>
      <w:r>
        <w:rPr>
          <w:rFonts w:ascii="Microsoft JhengHei" w:eastAsia="Microsoft JhengHei" w:hAnsi="Microsoft JhengHei" w:cs="Microsoft JhengHei"/>
          <w:w w:val="110"/>
        </w:rPr>
        <w:t>less</w:t>
      </w:r>
      <w:r>
        <w:rPr>
          <w:rFonts w:ascii="Microsoft JhengHei" w:eastAsia="Microsoft JhengHei" w:hAnsi="Microsoft JhengHei" w:cs="Microsoft JhengHei"/>
          <w:spacing w:val="29"/>
          <w:w w:val="110"/>
        </w:rPr>
        <w:t xml:space="preserve"> </w:t>
      </w:r>
      <w:r>
        <w:rPr>
          <w:rFonts w:ascii="Microsoft JhengHei" w:eastAsia="Microsoft JhengHei" w:hAnsi="Microsoft JhengHei" w:cs="Microsoft JhengHei"/>
          <w:w w:val="110"/>
        </w:rPr>
        <w:t>then,</w:t>
      </w:r>
      <w:r>
        <w:rPr>
          <w:rFonts w:ascii="Microsoft JhengHei" w:eastAsia="Microsoft JhengHei" w:hAnsi="Microsoft JhengHei" w:cs="Microsoft JhengHei"/>
          <w:spacing w:val="29"/>
          <w:w w:val="110"/>
        </w:rPr>
        <w:t xml:space="preserve"> </w:t>
      </w:r>
      <w:r>
        <w:rPr>
          <w:rFonts w:ascii="Microsoft JhengHei" w:eastAsia="Microsoft JhengHei" w:hAnsi="Microsoft JhengHei" w:cs="Microsoft JhengHei"/>
          <w:w w:val="110"/>
        </w:rPr>
        <w:t>greater</w:t>
      </w:r>
      <w:r>
        <w:rPr>
          <w:rFonts w:ascii="Microsoft JhengHei" w:eastAsia="Microsoft JhengHei" w:hAnsi="Microsoft JhengHei" w:cs="Microsoft JhengHei"/>
          <w:spacing w:val="29"/>
          <w:w w:val="110"/>
        </w:rPr>
        <w:t xml:space="preserve"> </w:t>
      </w:r>
      <w:r>
        <w:rPr>
          <w:rFonts w:ascii="Microsoft JhengHei" w:eastAsia="Microsoft JhengHei" w:hAnsi="Microsoft JhengHei" w:cs="Microsoft JhengHei"/>
          <w:w w:val="110"/>
        </w:rPr>
        <w:t>then,</w:t>
      </w:r>
      <w:r>
        <w:rPr>
          <w:rFonts w:ascii="Microsoft JhengHei" w:eastAsia="Microsoft JhengHei" w:hAnsi="Microsoft JhengHei" w:cs="Microsoft JhengHei"/>
          <w:spacing w:val="29"/>
          <w:w w:val="110"/>
        </w:rPr>
        <w:t xml:space="preserve"> </w:t>
      </w:r>
      <w:r>
        <w:rPr>
          <w:rFonts w:ascii="Microsoft JhengHei" w:eastAsia="Microsoft JhengHei" w:hAnsi="Microsoft JhengHei" w:cs="Microsoft JhengHei"/>
          <w:w w:val="110"/>
        </w:rPr>
        <w:t>etc</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95"/>
        </w:rPr>
        <w:t>obj</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BSON(</w:t>
      </w:r>
      <w:r>
        <w:rPr>
          <w:rFonts w:ascii="Microsoft JhengHei" w:eastAsia="Microsoft JhengHei" w:hAnsi="Microsoft JhengHei" w:cs="Microsoft JhengHei"/>
          <w:spacing w:val="-4"/>
          <w:w w:val="95"/>
        </w:rPr>
        <w:t xml:space="preserve"> </w:t>
      </w:r>
      <w:r>
        <w:rPr>
          <w:rFonts w:ascii="Microsoft JhengHei" w:eastAsia="Microsoft JhengHei" w:hAnsi="Microsoft JhengHei" w:cs="Microsoft JhengHei"/>
          <w:w w:val="95"/>
        </w:rPr>
        <w:t>"g"&lt;&lt;LT&lt;&lt;99</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135"/>
        </w:rPr>
        <w:t>)</w:t>
      </w:r>
      <w:r>
        <w:rPr>
          <w:rFonts w:ascii="Microsoft JhengHei" w:eastAsia="Microsoft JhengHei" w:hAnsi="Microsoft JhengHei" w:cs="Microsoft JhengHei"/>
          <w:spacing w:val="-24"/>
          <w:w w:val="135"/>
        </w:rPr>
        <w:t xml:space="preserve"> </w:t>
      </w:r>
      <w:r>
        <w:rPr>
          <w:rFonts w:ascii="Microsoft JhengHei" w:eastAsia="Microsoft JhengHei" w:hAnsi="Microsoft JhengHei" w:cs="Microsoft JhengHei"/>
          <w:w w:val="190"/>
        </w:rPr>
        <w:t>;</w:t>
      </w:r>
    </w:p>
    <w:p w:rsidR="00606508" w:rsidRDefault="00A23879">
      <w:pPr>
        <w:pStyle w:val="BodyText"/>
        <w:numPr>
          <w:ilvl w:val="0"/>
          <w:numId w:val="3"/>
        </w:numPr>
        <w:tabs>
          <w:tab w:val="left" w:pos="897"/>
        </w:tabs>
        <w:spacing w:line="234" w:lineRule="exact"/>
        <w:ind w:left="897"/>
      </w:pPr>
      <w:r>
        <w:rPr>
          <w:position w:val="1"/>
        </w:rPr>
        <w:t>使用</w:t>
      </w:r>
      <w:r>
        <w:rPr>
          <w:spacing w:val="-29"/>
          <w:position w:val="1"/>
        </w:rPr>
        <w:t xml:space="preserve"> </w:t>
      </w:r>
      <w:r>
        <w:rPr>
          <w:position w:val="1"/>
        </w:rPr>
        <w:t>fromjson</w:t>
      </w:r>
      <w:r>
        <w:rPr>
          <w:spacing w:val="-28"/>
          <w:position w:val="1"/>
        </w:rPr>
        <w:t xml:space="preserve"> </w:t>
      </w:r>
      <w:r>
        <w:rPr>
          <w:position w:val="1"/>
        </w:rPr>
        <w:t>接口建立对象</w:t>
      </w:r>
    </w:p>
    <w:p w:rsidR="00D032B6" w:rsidRDefault="00035F6E">
      <w:pPr>
        <w:pStyle w:val="BodyText"/>
        <w:spacing w:before="22"/>
        <w:ind w:left="897"/>
      </w:pPr>
      <w:r>
        <w:pict>
          <v:group id="_x0000_s3034" style="position:absolute;left:0;text-align:left;margin-left:95.85pt;margin-top:22.95pt;width:459.45pt;height:106pt;z-index:-251802624;mso-position-horizontal-relative:page" coordorigin="1917,459" coordsize="9189,2120">
            <v:shape id="_x0000_s3035" style="position:absolute;left:1917;top:459;width:9189;height:2120" coordorigin="1917,459" coordsize="9189,2120" path="m1917,459r9189,l11106,2579r-9189,l1917,459xe" fillcolor="#efefef" stroked="f">
              <v:path arrowok="t"/>
            </v:shape>
            <w10:wrap anchorx="page"/>
          </v:group>
        </w:pict>
      </w:r>
      <w:r w:rsidR="00A23879">
        <w:rPr>
          <w:w w:val="95"/>
        </w:rPr>
        <w:t>此外，可以使用</w:t>
      </w:r>
      <w:r w:rsidR="00A23879">
        <w:rPr>
          <w:spacing w:val="14"/>
          <w:w w:val="95"/>
        </w:rPr>
        <w:t xml:space="preserve"> </w:t>
      </w:r>
      <w:r w:rsidR="00A23879">
        <w:rPr>
          <w:w w:val="95"/>
        </w:rPr>
        <w:t>fromjson.hpp</w:t>
      </w:r>
      <w:r w:rsidR="00A23879">
        <w:rPr>
          <w:spacing w:val="15"/>
          <w:w w:val="95"/>
        </w:rPr>
        <w:t xml:space="preserve"> </w:t>
      </w:r>
      <w:r w:rsidR="00A23879">
        <w:rPr>
          <w:w w:val="95"/>
        </w:rPr>
        <w:t>中的</w:t>
      </w:r>
      <w:r w:rsidR="00A23879">
        <w:rPr>
          <w:spacing w:val="14"/>
          <w:w w:val="95"/>
        </w:rPr>
        <w:t xml:space="preserve"> </w:t>
      </w:r>
      <w:r w:rsidR="00A23879">
        <w:rPr>
          <w:w w:val="95"/>
        </w:rPr>
        <w:t>fromjson()</w:t>
      </w:r>
      <w:r w:rsidR="00A23879">
        <w:rPr>
          <w:spacing w:val="15"/>
          <w:w w:val="95"/>
        </w:rPr>
        <w:t xml:space="preserve"> </w:t>
      </w:r>
      <w:r w:rsidR="00A23879">
        <w:rPr>
          <w:w w:val="95"/>
        </w:rPr>
        <w:t>将</w:t>
      </w:r>
      <w:r w:rsidR="00A23879">
        <w:rPr>
          <w:spacing w:val="14"/>
          <w:w w:val="95"/>
        </w:rPr>
        <w:t xml:space="preserve"> </w:t>
      </w:r>
      <w:r w:rsidR="00A23879">
        <w:rPr>
          <w:w w:val="95"/>
        </w:rPr>
        <w:t>json</w:t>
      </w:r>
      <w:r w:rsidR="00A23879">
        <w:rPr>
          <w:spacing w:val="15"/>
          <w:w w:val="95"/>
        </w:rPr>
        <w:t xml:space="preserve"> </w:t>
      </w:r>
      <w:r w:rsidR="00A23879">
        <w:rPr>
          <w:w w:val="95"/>
        </w:rPr>
        <w:t>字符串转换成</w:t>
      </w:r>
      <w:r w:rsidR="00A23879">
        <w:rPr>
          <w:spacing w:val="14"/>
          <w:w w:val="95"/>
        </w:rPr>
        <w:t xml:space="preserve"> </w:t>
      </w:r>
      <w:r w:rsidR="00A23879">
        <w:rPr>
          <w:w w:val="95"/>
        </w:rPr>
        <w:t>BSONObj</w:t>
      </w:r>
      <w:r w:rsidR="00A23879">
        <w:rPr>
          <w:spacing w:val="15"/>
          <w:w w:val="95"/>
        </w:rPr>
        <w:t xml:space="preserve"> </w:t>
      </w:r>
      <w:r w:rsidR="00A23879">
        <w:rPr>
          <w:w w:val="95"/>
        </w:rPr>
        <w:t>对象。</w:t>
      </w:r>
    </w:p>
    <w:p w:rsidR="00D032B6" w:rsidRDefault="00A23879">
      <w:pPr>
        <w:pStyle w:val="BodyText"/>
        <w:spacing w:before="92" w:line="147" w:lineRule="auto"/>
        <w:ind w:left="897" w:right="6821"/>
        <w:rPr>
          <w:rFonts w:ascii="Microsoft JhengHei" w:eastAsia="Microsoft JhengHei" w:hAnsi="Microsoft JhengHei" w:cs="Microsoft JhengHei"/>
        </w:rPr>
      </w:pPr>
      <w:r>
        <w:rPr>
          <w:rFonts w:ascii="Microsoft JhengHei" w:eastAsia="Microsoft JhengHei" w:hAnsi="Microsoft JhengHei" w:cs="Microsoft JhengHei"/>
          <w:w w:val="110"/>
        </w:rPr>
        <w:t>string</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s("{name:\"sam\"}")</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5"/>
        </w:rPr>
        <w:t>fromjson</w:t>
      </w:r>
      <w:r>
        <w:rPr>
          <w:rFonts w:ascii="Microsoft JhengHei" w:eastAsia="Microsoft JhengHei" w:hAnsi="Microsoft JhengHei" w:cs="Microsoft JhengHei"/>
          <w:spacing w:val="4"/>
          <w:w w:val="11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7"/>
          <w:w w:val="140"/>
        </w:rPr>
        <w:t xml:space="preserve"> </w:t>
      </w:r>
      <w:r>
        <w:rPr>
          <w:rFonts w:ascii="Microsoft JhengHei" w:eastAsia="Microsoft JhengHei" w:hAnsi="Microsoft JhengHei" w:cs="Microsoft JhengHei"/>
          <w:w w:val="140"/>
        </w:rPr>
        <w:t>s,</w:t>
      </w:r>
      <w:r>
        <w:rPr>
          <w:rFonts w:ascii="Microsoft JhengHei" w:eastAsia="Microsoft JhengHei" w:hAnsi="Microsoft JhengHei" w:cs="Microsoft JhengHei"/>
          <w:spacing w:val="-8"/>
          <w:w w:val="140"/>
        </w:rPr>
        <w:t xml:space="preserve"> </w:t>
      </w:r>
      <w:r>
        <w:rPr>
          <w:rFonts w:ascii="Microsoft JhengHei" w:eastAsia="Microsoft JhengHei" w:hAnsi="Microsoft JhengHei" w:cs="Microsoft JhengHei"/>
          <w:w w:val="115"/>
        </w:rPr>
        <w:t>obj</w:t>
      </w:r>
      <w:r>
        <w:rPr>
          <w:rFonts w:ascii="Microsoft JhengHei" w:eastAsia="Microsoft JhengHei" w:hAnsi="Microsoft JhengHei" w:cs="Microsoft JhengHei"/>
          <w:spacing w:val="5"/>
          <w:w w:val="115"/>
        </w:rPr>
        <w:t xml:space="preserve"> </w:t>
      </w:r>
      <w:r>
        <w:rPr>
          <w:rFonts w:ascii="Microsoft JhengHei" w:eastAsia="Microsoft JhengHei" w:hAnsi="Microsoft JhengHei" w:cs="Microsoft JhengHei"/>
          <w:w w:val="140"/>
        </w:rPr>
        <w:t>)</w:t>
      </w:r>
      <w:r>
        <w:rPr>
          <w:rFonts w:ascii="Microsoft JhengHei" w:eastAsia="Microsoft JhengHei" w:hAnsi="Microsoft JhengHei" w:cs="Microsoft JhengHei"/>
          <w:spacing w:val="-7"/>
          <w:w w:val="140"/>
        </w:rPr>
        <w:t xml:space="preserve"> </w:t>
      </w:r>
      <w:r>
        <w:rPr>
          <w:rFonts w:ascii="Microsoft JhengHei" w:eastAsia="Microsoft JhengHei" w:hAnsi="Microsoft JhengHei" w:cs="Microsoft JhengHei"/>
          <w:w w:val="185"/>
        </w:rPr>
        <w:t>;</w:t>
      </w:r>
    </w:p>
    <w:p w:rsidR="00D032B6" w:rsidRDefault="00A23879">
      <w:pPr>
        <w:pStyle w:val="BodyText"/>
        <w:spacing w:line="226" w:lineRule="exact"/>
        <w:ind w:left="897"/>
        <w:rPr>
          <w:rFonts w:ascii="Microsoft JhengHei" w:eastAsia="Microsoft JhengHei" w:hAnsi="Microsoft JhengHei" w:cs="Microsoft JhengHei"/>
        </w:rPr>
      </w:pPr>
      <w:r>
        <w:rPr>
          <w:rFonts w:ascii="Microsoft JhengHei" w:eastAsia="Microsoft JhengHei" w:hAnsi="Microsoft JhengHei" w:cs="Microsoft JhengHei"/>
        </w:rPr>
        <w:t>或者</w:t>
      </w:r>
    </w:p>
    <w:p w:rsidR="00D032B6" w:rsidRDefault="00A23879">
      <w:pPr>
        <w:pStyle w:val="BodyText"/>
        <w:spacing w:line="207" w:lineRule="exact"/>
        <w:ind w:left="897"/>
        <w:rPr>
          <w:rFonts w:ascii="Microsoft JhengHei" w:eastAsia="Microsoft JhengHei" w:hAnsi="Microsoft JhengHei" w:cs="Microsoft JhengHei"/>
        </w:rPr>
      </w:pPr>
      <w:r>
        <w:rPr>
          <w:rFonts w:ascii="Microsoft JhengHei" w:eastAsia="Microsoft JhengHei" w:hAnsi="Microsoft JhengHei" w:cs="Microsoft JhengHei"/>
          <w:w w:val="105"/>
        </w:rPr>
        <w:t>const</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char</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05"/>
        </w:rPr>
        <w:t>*r</w:t>
      </w:r>
      <w:r>
        <w:rPr>
          <w:rFonts w:ascii="Microsoft JhengHei" w:eastAsia="Microsoft JhengHei" w:hAnsi="Microsoft JhengHei" w:cs="Microsoft JhengHei"/>
          <w:spacing w:val="30"/>
          <w:w w:val="105"/>
        </w:rPr>
        <w:t xml:space="preserve"> </w:t>
      </w:r>
      <w:r>
        <w:rPr>
          <w:rFonts w:ascii="Microsoft JhengHei" w:eastAsia="Microsoft JhengHei" w:hAnsi="Microsoft JhengHei" w:cs="Microsoft JhengHei"/>
          <w:w w:val="105"/>
        </w:rPr>
        <w:t>="{</w:t>
      </w:r>
    </w:p>
    <w:p w:rsidR="00D032B6" w:rsidRDefault="00A23879">
      <w:pPr>
        <w:pStyle w:val="BodyText"/>
        <w:spacing w:line="217" w:lineRule="exact"/>
        <w:ind w:left="2797"/>
        <w:rPr>
          <w:rFonts w:ascii="Microsoft JhengHei" w:eastAsia="Microsoft JhengHei" w:hAnsi="Microsoft JhengHei" w:cs="Microsoft JhengHei"/>
        </w:rPr>
      </w:pPr>
      <w:r>
        <w:rPr>
          <w:rFonts w:ascii="Microsoft JhengHei" w:eastAsia="Microsoft JhengHei" w:hAnsi="Microsoft JhengHei" w:cs="Microsoft JhengHei"/>
          <w:w w:val="105"/>
        </w:rPr>
        <w:t>firstName:\"Sam\",\</w:t>
      </w:r>
    </w:p>
    <w:p w:rsidR="00D032B6" w:rsidRDefault="00A23879">
      <w:pPr>
        <w:pStyle w:val="BodyText"/>
        <w:spacing w:line="212" w:lineRule="exact"/>
        <w:ind w:left="2797"/>
        <w:rPr>
          <w:rFonts w:ascii="Microsoft JhengHei" w:eastAsia="Microsoft JhengHei" w:hAnsi="Microsoft JhengHei" w:cs="Microsoft JhengHei"/>
        </w:rPr>
      </w:pPr>
      <w:r>
        <w:rPr>
          <w:rFonts w:ascii="Microsoft JhengHei" w:eastAsia="Microsoft JhengHei" w:hAnsi="Microsoft JhengHei" w:cs="Microsoft JhengHei"/>
          <w:w w:val="105"/>
        </w:rPr>
        <w:t>lastName:\"Smith\",age:25,id:\"count\",\</w:t>
      </w:r>
    </w:p>
    <w:p w:rsidR="00D032B6" w:rsidRDefault="00A23879">
      <w:pPr>
        <w:pStyle w:val="BodyText"/>
        <w:spacing w:line="212" w:lineRule="exact"/>
        <w:ind w:left="2797"/>
        <w:rPr>
          <w:rFonts w:ascii="Microsoft JhengHei" w:eastAsia="Microsoft JhengHei" w:hAnsi="Microsoft JhengHei" w:cs="Microsoft JhengHei"/>
        </w:rPr>
      </w:pPr>
      <w:r>
        <w:rPr>
          <w:rFonts w:ascii="Microsoft JhengHei" w:eastAsia="Microsoft JhengHei" w:hAnsi="Microsoft JhengHei" w:cs="Microsoft JhengHei"/>
          <w:w w:val="105"/>
        </w:rPr>
        <w:t>address:{streetAddress:</w:t>
      </w:r>
      <w:r>
        <w:rPr>
          <w:rFonts w:ascii="Microsoft JhengHei" w:eastAsia="Microsoft JhengHei" w:hAnsi="Microsoft JhengHei" w:cs="Microsoft JhengHei"/>
          <w:spacing w:val="49"/>
          <w:w w:val="105"/>
        </w:rPr>
        <w:t xml:space="preserve"> </w:t>
      </w:r>
      <w:r>
        <w:rPr>
          <w:rFonts w:ascii="Microsoft JhengHei" w:eastAsia="Microsoft JhengHei" w:hAnsi="Microsoft JhengHei" w:cs="Microsoft JhengHei"/>
          <w:w w:val="105"/>
        </w:rPr>
        <w:t>\"25</w:t>
      </w:r>
      <w:r>
        <w:rPr>
          <w:rFonts w:ascii="Microsoft JhengHei" w:eastAsia="Microsoft JhengHei" w:hAnsi="Microsoft JhengHei" w:cs="Microsoft JhengHei"/>
          <w:spacing w:val="50"/>
          <w:w w:val="105"/>
        </w:rPr>
        <w:t xml:space="preserve"> </w:t>
      </w:r>
      <w:r>
        <w:rPr>
          <w:rFonts w:ascii="Microsoft JhengHei" w:eastAsia="Microsoft JhengHei" w:hAnsi="Microsoft JhengHei" w:cs="Microsoft JhengHei"/>
          <w:w w:val="105"/>
        </w:rPr>
        <w:t>3ndStreet\",\</w:t>
      </w:r>
    </w:p>
    <w:p w:rsidR="00D032B6" w:rsidRDefault="00A23879">
      <w:pPr>
        <w:pStyle w:val="BodyText"/>
        <w:spacing w:line="212" w:lineRule="exact"/>
        <w:ind w:left="2797"/>
        <w:rPr>
          <w:rFonts w:ascii="Microsoft JhengHei" w:eastAsia="Microsoft JhengHei" w:hAnsi="Microsoft JhengHei" w:cs="Microsoft JhengHei"/>
        </w:rPr>
      </w:pPr>
      <w:r>
        <w:rPr>
          <w:rFonts w:ascii="Microsoft JhengHei" w:eastAsia="Microsoft JhengHei" w:hAnsi="Microsoft JhengHei" w:cs="Microsoft JhengHei"/>
          <w:w w:val="105"/>
        </w:rPr>
        <w:t>city:\"NewYork\",state:\"NY\",postalCode:\"10021\"},\</w:t>
      </w:r>
    </w:p>
    <w:p w:rsidR="00D032B6" w:rsidRDefault="00A23879">
      <w:pPr>
        <w:pStyle w:val="BodyText"/>
        <w:spacing w:line="212" w:lineRule="exact"/>
        <w:ind w:left="2797"/>
        <w:rPr>
          <w:rFonts w:ascii="Microsoft JhengHei" w:eastAsia="Microsoft JhengHei" w:hAnsi="Microsoft JhengHei" w:cs="Microsoft JhengHei"/>
        </w:rPr>
      </w:pPr>
      <w:r>
        <w:rPr>
          <w:rFonts w:ascii="Microsoft JhengHei" w:eastAsia="Microsoft JhengHei" w:hAnsi="Microsoft JhengHei" w:cs="Microsoft JhengHei"/>
          <w:w w:val="95"/>
        </w:rPr>
        <w:t xml:space="preserve">phoneNumber:[{type:  </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95"/>
        </w:rPr>
        <w:t xml:space="preserve">\"home\",number:\"212555-1234\"}]}"  </w:t>
      </w:r>
      <w:r>
        <w:rPr>
          <w:rFonts w:ascii="Microsoft JhengHei" w:eastAsia="Microsoft JhengHei" w:hAnsi="Microsoft JhengHei" w:cs="Microsoft JhengHei"/>
          <w:spacing w:val="19"/>
          <w:w w:val="95"/>
        </w:rPr>
        <w:t xml:space="preserve"> </w:t>
      </w:r>
      <w:r>
        <w:rPr>
          <w:rFonts w:ascii="Microsoft JhengHei" w:eastAsia="Microsoft JhengHei" w:hAnsi="Microsoft JhengHei" w:cs="Microsoft JhengHei"/>
          <w:w w:val="95"/>
        </w:rPr>
        <w:t>;</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10"/>
        </w:rPr>
        <w:t>fromjson</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4"/>
          <w:w w:val="145"/>
        </w:rPr>
        <w:t xml:space="preserve"> </w:t>
      </w:r>
      <w:r>
        <w:rPr>
          <w:rFonts w:ascii="Microsoft JhengHei" w:eastAsia="Microsoft JhengHei" w:hAnsi="Microsoft JhengHei" w:cs="Microsoft JhengHei"/>
          <w:w w:val="145"/>
        </w:rPr>
        <w:t>r,</w:t>
      </w:r>
      <w:r>
        <w:rPr>
          <w:rFonts w:ascii="Microsoft JhengHei" w:eastAsia="Microsoft JhengHei" w:hAnsi="Microsoft JhengHei" w:cs="Microsoft JhengHei"/>
          <w:spacing w:val="3"/>
          <w:w w:val="145"/>
        </w:rPr>
        <w:t xml:space="preserve"> </w:t>
      </w:r>
      <w:r>
        <w:rPr>
          <w:rFonts w:ascii="Microsoft JhengHei" w:eastAsia="Microsoft JhengHei" w:hAnsi="Microsoft JhengHei" w:cs="Microsoft JhengHei"/>
          <w:w w:val="110"/>
        </w:rPr>
        <w:t>obj</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3"/>
          <w:w w:val="145"/>
        </w:rPr>
        <w:t xml:space="preserve"> </w:t>
      </w:r>
      <w:r>
        <w:rPr>
          <w:rFonts w:ascii="Microsoft JhengHei" w:eastAsia="Microsoft JhengHei" w:hAnsi="Microsoft JhengHei" w:cs="Microsoft JhengHei"/>
          <w:w w:val="190"/>
        </w:rPr>
        <w:t>;</w:t>
      </w:r>
    </w:p>
    <w:p w:rsidR="00D032B6" w:rsidRDefault="00A23879">
      <w:pPr>
        <w:pStyle w:val="Heading4"/>
        <w:spacing w:before="83"/>
        <w:ind w:left="113"/>
      </w:pPr>
      <w:bookmarkStart w:id="368" w:name="C_BSON_API"/>
      <w:bookmarkStart w:id="369" w:name="_bookmark171"/>
      <w:bookmarkEnd w:id="368"/>
      <w:bookmarkEnd w:id="369"/>
      <w:r>
        <w:rPr>
          <w:w w:val="90"/>
        </w:rPr>
        <w:t>C</w:t>
      </w:r>
      <w:r>
        <w:rPr>
          <w:spacing w:val="11"/>
          <w:w w:val="90"/>
        </w:rPr>
        <w:t xml:space="preserve"> </w:t>
      </w:r>
      <w:r>
        <w:rPr>
          <w:w w:val="90"/>
        </w:rPr>
        <w:t>BSON</w:t>
      </w:r>
      <w:r>
        <w:rPr>
          <w:spacing w:val="12"/>
          <w:w w:val="90"/>
        </w:rPr>
        <w:t xml:space="preserve"> </w:t>
      </w:r>
      <w:r>
        <w:rPr>
          <w:w w:val="90"/>
        </w:rPr>
        <w:t>API</w:t>
      </w:r>
    </w:p>
    <w:p w:rsidR="00D032B6" w:rsidRDefault="00A23879">
      <w:pPr>
        <w:pStyle w:val="BodyText"/>
        <w:spacing w:before="21"/>
        <w:ind w:left="613"/>
      </w:pPr>
      <w:r>
        <w:t>此部分是相关</w:t>
      </w:r>
      <w:r>
        <w:rPr>
          <w:spacing w:val="-23"/>
        </w:rPr>
        <w:t xml:space="preserve"> </w:t>
      </w:r>
      <w:r>
        <w:t>C</w:t>
      </w:r>
      <w:r>
        <w:rPr>
          <w:spacing w:val="-23"/>
        </w:rPr>
        <w:t xml:space="preserve"> </w:t>
      </w:r>
      <w:r>
        <w:t>BSON</w:t>
      </w:r>
      <w:r>
        <w:rPr>
          <w:spacing w:val="-23"/>
        </w:rPr>
        <w:t xml:space="preserve"> </w:t>
      </w:r>
      <w:r>
        <w:t>的</w:t>
      </w:r>
      <w:r>
        <w:rPr>
          <w:spacing w:val="-23"/>
        </w:rPr>
        <w:t xml:space="preserve"> </w:t>
      </w:r>
      <w:r>
        <w:t>API</w:t>
      </w:r>
      <w:r>
        <w:rPr>
          <w:spacing w:val="-23"/>
        </w:rPr>
        <w:t xml:space="preserve"> </w:t>
      </w:r>
      <w:r>
        <w:t>文档。</w:t>
      </w:r>
    </w:p>
    <w:p w:rsidR="00D032B6" w:rsidRDefault="00A23879">
      <w:pPr>
        <w:pStyle w:val="BodyText"/>
        <w:spacing w:before="18"/>
        <w:ind w:left="613"/>
      </w:pPr>
      <w:r>
        <w:rPr>
          <w:color w:val="0000FF"/>
          <w:w w:val="90"/>
        </w:rPr>
        <w:t>C</w:t>
      </w:r>
      <w:r>
        <w:rPr>
          <w:color w:val="0000FF"/>
          <w:spacing w:val="10"/>
          <w:w w:val="90"/>
        </w:rPr>
        <w:t xml:space="preserve"> </w:t>
      </w:r>
      <w:r>
        <w:rPr>
          <w:color w:val="0000FF"/>
          <w:w w:val="90"/>
        </w:rPr>
        <w:t>BSON</w:t>
      </w:r>
      <w:r>
        <w:rPr>
          <w:color w:val="0000FF"/>
          <w:spacing w:val="10"/>
          <w:w w:val="90"/>
        </w:rPr>
        <w:t xml:space="preserve"> </w:t>
      </w:r>
      <w:r>
        <w:rPr>
          <w:color w:val="0000FF"/>
          <w:w w:val="90"/>
        </w:rPr>
        <w:t>API</w:t>
      </w:r>
    </w:p>
    <w:p w:rsidR="00D032B6" w:rsidRDefault="00D032B6">
      <w:pPr>
        <w:spacing w:before="5" w:line="110" w:lineRule="exact"/>
        <w:rPr>
          <w:sz w:val="11"/>
          <w:szCs w:val="11"/>
        </w:rPr>
      </w:pPr>
    </w:p>
    <w:p w:rsidR="00D032B6" w:rsidRDefault="00A23879">
      <w:pPr>
        <w:pStyle w:val="Heading4"/>
        <w:ind w:left="113"/>
      </w:pPr>
      <w:bookmarkStart w:id="370" w:name="C++_BSON_API"/>
      <w:bookmarkStart w:id="371" w:name="_bookmark172"/>
      <w:bookmarkEnd w:id="370"/>
      <w:bookmarkEnd w:id="371"/>
      <w:r>
        <w:rPr>
          <w:w w:val="90"/>
        </w:rPr>
        <w:t>C++</w:t>
      </w:r>
      <w:r>
        <w:rPr>
          <w:spacing w:val="-16"/>
          <w:w w:val="90"/>
        </w:rPr>
        <w:t xml:space="preserve"> </w:t>
      </w:r>
      <w:r>
        <w:rPr>
          <w:w w:val="90"/>
        </w:rPr>
        <w:t>BSON</w:t>
      </w:r>
      <w:r>
        <w:rPr>
          <w:spacing w:val="-16"/>
          <w:w w:val="90"/>
        </w:rPr>
        <w:t xml:space="preserve"> </w:t>
      </w:r>
      <w:r>
        <w:rPr>
          <w:w w:val="90"/>
        </w:rPr>
        <w:t>API</w:t>
      </w:r>
    </w:p>
    <w:p w:rsidR="00D032B6" w:rsidRDefault="00A23879">
      <w:pPr>
        <w:pStyle w:val="BodyText"/>
        <w:spacing w:before="21"/>
        <w:ind w:left="613"/>
      </w:pPr>
      <w:r>
        <w:rPr>
          <w:w w:val="95"/>
        </w:rPr>
        <w:t>此部分是相关</w:t>
      </w:r>
      <w:r>
        <w:rPr>
          <w:spacing w:val="-2"/>
          <w:w w:val="95"/>
        </w:rPr>
        <w:t xml:space="preserve"> </w:t>
      </w:r>
      <w:r>
        <w:rPr>
          <w:w w:val="95"/>
        </w:rPr>
        <w:t>C++</w:t>
      </w:r>
      <w:r>
        <w:rPr>
          <w:spacing w:val="-2"/>
          <w:w w:val="95"/>
        </w:rPr>
        <w:t xml:space="preserve"> </w:t>
      </w:r>
      <w:r>
        <w:rPr>
          <w:w w:val="95"/>
        </w:rPr>
        <w:t>BSON</w:t>
      </w:r>
      <w:r>
        <w:rPr>
          <w:spacing w:val="-2"/>
          <w:w w:val="95"/>
        </w:rPr>
        <w:t xml:space="preserve"> </w:t>
      </w:r>
      <w:r>
        <w:rPr>
          <w:w w:val="95"/>
        </w:rPr>
        <w:t>的</w:t>
      </w:r>
      <w:r>
        <w:rPr>
          <w:spacing w:val="-2"/>
          <w:w w:val="95"/>
        </w:rPr>
        <w:t xml:space="preserve"> </w:t>
      </w:r>
      <w:r>
        <w:rPr>
          <w:w w:val="95"/>
        </w:rPr>
        <w:t>API</w:t>
      </w:r>
      <w:r>
        <w:rPr>
          <w:spacing w:val="-2"/>
          <w:w w:val="95"/>
        </w:rPr>
        <w:t xml:space="preserve"> </w:t>
      </w:r>
      <w:r>
        <w:rPr>
          <w:w w:val="95"/>
        </w:rPr>
        <w:t>文档。</w:t>
      </w:r>
    </w:p>
    <w:p w:rsidR="00D032B6" w:rsidRDefault="00A23879">
      <w:pPr>
        <w:pStyle w:val="BodyText"/>
        <w:spacing w:before="18"/>
        <w:ind w:left="613"/>
      </w:pPr>
      <w:r>
        <w:rPr>
          <w:color w:val="0000FF"/>
          <w:w w:val="90"/>
        </w:rPr>
        <w:t>C++</w:t>
      </w:r>
      <w:r>
        <w:rPr>
          <w:color w:val="0000FF"/>
          <w:spacing w:val="-13"/>
          <w:w w:val="90"/>
        </w:rPr>
        <w:t xml:space="preserve"> </w:t>
      </w:r>
      <w:r>
        <w:rPr>
          <w:color w:val="0000FF"/>
          <w:w w:val="90"/>
        </w:rPr>
        <w:t>BSON</w:t>
      </w:r>
      <w:r>
        <w:rPr>
          <w:color w:val="0000FF"/>
          <w:spacing w:val="-13"/>
          <w:w w:val="90"/>
        </w:rPr>
        <w:t xml:space="preserve"> </w:t>
      </w:r>
      <w:r>
        <w:rPr>
          <w:color w:val="0000FF"/>
          <w:w w:val="90"/>
        </w:rPr>
        <w:t>API</w:t>
      </w:r>
    </w:p>
    <w:p w:rsidR="00D032B6" w:rsidRDefault="00D032B6">
      <w:pPr>
        <w:spacing w:line="200" w:lineRule="exact"/>
        <w:rPr>
          <w:sz w:val="20"/>
          <w:szCs w:val="20"/>
        </w:rPr>
      </w:pPr>
    </w:p>
    <w:p w:rsidR="00D032B6" w:rsidRDefault="00D032B6">
      <w:pPr>
        <w:spacing w:before="13" w:line="200" w:lineRule="exact"/>
        <w:rPr>
          <w:sz w:val="20"/>
          <w:szCs w:val="20"/>
        </w:rPr>
      </w:pPr>
    </w:p>
    <w:p w:rsidR="00D032B6" w:rsidRDefault="00035F6E">
      <w:pPr>
        <w:pStyle w:val="Heading3"/>
        <w:spacing w:line="396" w:lineRule="exact"/>
        <w:ind w:left="94" w:right="8166"/>
        <w:jc w:val="center"/>
      </w:pPr>
      <w:r>
        <w:pict>
          <v:group id="_x0000_s3032" style="position:absolute;left:0;text-align:left;margin-left:56.7pt;margin-top:21.4pt;width:498.6pt;height:.1pt;z-index:-251801600;mso-position-horizontal-relative:page" coordorigin="1134,428" coordsize="9972,2">
            <v:shape id="_x0000_s3033" style="position:absolute;left:1134;top:428;width:9972;height:2" coordorigin="1134,428" coordsize="9972,0" path="m1134,428r9972,e" filled="f" strokeweight="1pt">
              <v:path arrowok="t"/>
            </v:shape>
            <w10:wrap anchorx="page"/>
          </v:group>
        </w:pict>
      </w:r>
      <w:bookmarkStart w:id="372" w:name="数据库集群控制器"/>
      <w:bookmarkStart w:id="373" w:name="_bookmark173"/>
      <w:bookmarkEnd w:id="372"/>
      <w:bookmarkEnd w:id="373"/>
      <w:r w:rsidR="00A23879">
        <w:t>数据库集群控制器</w:t>
      </w:r>
    </w:p>
    <w:p w:rsidR="00D032B6" w:rsidRDefault="00D032B6">
      <w:pPr>
        <w:spacing w:before="5" w:line="220" w:lineRule="exact"/>
      </w:pPr>
    </w:p>
    <w:p w:rsidR="00D032B6" w:rsidRDefault="00A23879">
      <w:pPr>
        <w:pStyle w:val="BodyText"/>
        <w:ind w:left="613"/>
      </w:pPr>
      <w:r>
        <w:rPr>
          <w:w w:val="95"/>
        </w:rPr>
        <w:t>sdbcm</w:t>
      </w:r>
      <w:r>
        <w:rPr>
          <w:spacing w:val="3"/>
          <w:w w:val="95"/>
        </w:rPr>
        <w:t xml:space="preserve"> </w:t>
      </w:r>
      <w:r>
        <w:rPr>
          <w:w w:val="95"/>
        </w:rPr>
        <w:t>概述</w:t>
      </w:r>
    </w:p>
    <w:p w:rsidR="00D032B6" w:rsidRDefault="00D032B6">
      <w:pPr>
        <w:spacing w:before="5" w:line="100" w:lineRule="exact"/>
        <w:rPr>
          <w:sz w:val="10"/>
          <w:szCs w:val="10"/>
        </w:rPr>
      </w:pPr>
    </w:p>
    <w:p w:rsidR="00D032B6" w:rsidRDefault="00A23879">
      <w:pPr>
        <w:pStyle w:val="BodyText"/>
        <w:spacing w:line="168" w:lineRule="auto"/>
        <w:ind w:left="613" w:right="107"/>
        <w:rPr>
          <w:lang w:eastAsia="zh-CN"/>
        </w:rPr>
      </w:pPr>
      <w:r>
        <w:rPr>
          <w:w w:val="95"/>
        </w:rPr>
        <w:t>数据库集群控制器（SequoiaDB</w:t>
      </w:r>
      <w:r>
        <w:rPr>
          <w:spacing w:val="53"/>
          <w:w w:val="95"/>
        </w:rPr>
        <w:t xml:space="preserve"> </w:t>
      </w:r>
      <w:r>
        <w:rPr>
          <w:w w:val="95"/>
        </w:rPr>
        <w:t>Cluster</w:t>
      </w:r>
      <w:r>
        <w:rPr>
          <w:spacing w:val="54"/>
          <w:w w:val="95"/>
        </w:rPr>
        <w:t xml:space="preserve"> </w:t>
      </w:r>
      <w:r>
        <w:rPr>
          <w:w w:val="95"/>
        </w:rPr>
        <w:t>Manager）是一个守护进程，在</w:t>
      </w:r>
      <w:r>
        <w:rPr>
          <w:spacing w:val="53"/>
          <w:w w:val="95"/>
        </w:rPr>
        <w:t xml:space="preserve"> </w:t>
      </w:r>
      <w:r>
        <w:rPr>
          <w:w w:val="95"/>
        </w:rPr>
        <w:t>Windows</w:t>
      </w:r>
      <w:r>
        <w:rPr>
          <w:spacing w:val="54"/>
          <w:w w:val="95"/>
        </w:rPr>
        <w:t xml:space="preserve"> </w:t>
      </w:r>
      <w:r>
        <w:rPr>
          <w:w w:val="95"/>
        </w:rPr>
        <w:t>中它是以服务的方式常驻</w:t>
      </w:r>
      <w:r>
        <w:t xml:space="preserve"> </w:t>
      </w:r>
      <w:r>
        <w:rPr>
          <w:w w:val="95"/>
        </w:rPr>
        <w:t xml:space="preserve">系统后台。SequoiaDB </w:t>
      </w:r>
      <w:r>
        <w:rPr>
          <w:spacing w:val="55"/>
          <w:w w:val="95"/>
        </w:rPr>
        <w:t xml:space="preserve"> </w:t>
      </w:r>
      <w:r>
        <w:rPr>
          <w:w w:val="95"/>
        </w:rPr>
        <w:t xml:space="preserve">的所有集群管理操作都必须有 </w:t>
      </w:r>
      <w:r>
        <w:rPr>
          <w:spacing w:val="55"/>
          <w:w w:val="95"/>
        </w:rPr>
        <w:t xml:space="preserve"> </w:t>
      </w:r>
      <w:r>
        <w:rPr>
          <w:w w:val="95"/>
        </w:rPr>
        <w:t xml:space="preserve">sdbcm </w:t>
      </w:r>
      <w:r>
        <w:rPr>
          <w:spacing w:val="55"/>
          <w:w w:val="95"/>
        </w:rPr>
        <w:t xml:space="preserve"> </w:t>
      </w:r>
      <w:r>
        <w:rPr>
          <w:w w:val="95"/>
        </w:rPr>
        <w:t>的参与，目前每一台物理机器上只能启动一个</w:t>
      </w:r>
      <w:r>
        <w:t xml:space="preserve"> </w:t>
      </w:r>
      <w:r>
        <w:rPr>
          <w:w w:val="95"/>
        </w:rPr>
        <w:t xml:space="preserve">sdbcm </w:t>
      </w:r>
      <w:r>
        <w:rPr>
          <w:spacing w:val="13"/>
          <w:w w:val="95"/>
        </w:rPr>
        <w:t xml:space="preserve"> </w:t>
      </w:r>
      <w:r>
        <w:rPr>
          <w:w w:val="95"/>
        </w:rPr>
        <w:t xml:space="preserve">进程，负责执行远程的集群管理命令和监控本地的 </w:t>
      </w:r>
      <w:r>
        <w:rPr>
          <w:spacing w:val="13"/>
          <w:w w:val="95"/>
        </w:rPr>
        <w:t xml:space="preserve"> </w:t>
      </w:r>
      <w:r>
        <w:rPr>
          <w:w w:val="95"/>
        </w:rPr>
        <w:t xml:space="preserve">SequoiaDB </w:t>
      </w:r>
      <w:r>
        <w:rPr>
          <w:spacing w:val="13"/>
          <w:w w:val="95"/>
        </w:rPr>
        <w:t xml:space="preserve"> </w:t>
      </w:r>
      <w:r>
        <w:rPr>
          <w:w w:val="95"/>
        </w:rPr>
        <w:t>数据库。</w:t>
      </w:r>
      <w:r>
        <w:rPr>
          <w:w w:val="95"/>
          <w:lang w:eastAsia="zh-CN"/>
        </w:rPr>
        <w:t xml:space="preserve">sdbcm </w:t>
      </w:r>
      <w:r>
        <w:rPr>
          <w:spacing w:val="13"/>
          <w:w w:val="95"/>
          <w:lang w:eastAsia="zh-CN"/>
        </w:rPr>
        <w:t xml:space="preserve"> </w:t>
      </w:r>
      <w:r>
        <w:rPr>
          <w:w w:val="95"/>
          <w:lang w:eastAsia="zh-CN"/>
        </w:rPr>
        <w:t>主要有两大功能：</w:t>
      </w:r>
    </w:p>
    <w:p w:rsidR="00D032B6" w:rsidRDefault="00D032B6">
      <w:pPr>
        <w:spacing w:before="7" w:line="130" w:lineRule="exact"/>
        <w:rPr>
          <w:sz w:val="13"/>
          <w:szCs w:val="13"/>
          <w:lang w:eastAsia="zh-CN"/>
        </w:rPr>
      </w:pPr>
    </w:p>
    <w:p w:rsidR="00D032B6" w:rsidRDefault="00A23879">
      <w:pPr>
        <w:pStyle w:val="BodyText"/>
        <w:tabs>
          <w:tab w:val="left" w:pos="897"/>
        </w:tabs>
        <w:spacing w:line="170" w:lineRule="auto"/>
        <w:ind w:left="897" w:right="558" w:hanging="284"/>
        <w:jc w:val="both"/>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远程启动，关闭，创建和修改节点：通过</w:t>
      </w:r>
      <w:r>
        <w:rPr>
          <w:spacing w:val="-42"/>
          <w:position w:val="1"/>
          <w:lang w:eastAsia="zh-CN"/>
        </w:rPr>
        <w:t xml:space="preserve"> </w:t>
      </w:r>
      <w:r>
        <w:rPr>
          <w:position w:val="1"/>
          <w:lang w:eastAsia="zh-CN"/>
        </w:rPr>
        <w:t>SequoiaDB</w:t>
      </w:r>
      <w:r>
        <w:rPr>
          <w:spacing w:val="-42"/>
          <w:position w:val="1"/>
          <w:lang w:eastAsia="zh-CN"/>
        </w:rPr>
        <w:t xml:space="preserve"> </w:t>
      </w:r>
      <w:r>
        <w:rPr>
          <w:position w:val="1"/>
          <w:lang w:eastAsia="zh-CN"/>
        </w:rPr>
        <w:t xml:space="preserve">客户端或者驱动连接数据库时，可以执行启动，关 </w:t>
      </w:r>
      <w:r>
        <w:rPr>
          <w:lang w:eastAsia="zh-CN"/>
        </w:rPr>
        <w:t>闭，创建和修改节点的操作，该操作向指定节点物理机器上的</w:t>
      </w:r>
      <w:r>
        <w:rPr>
          <w:spacing w:val="-23"/>
          <w:lang w:eastAsia="zh-CN"/>
        </w:rPr>
        <w:t xml:space="preserve"> </w:t>
      </w:r>
      <w:r>
        <w:rPr>
          <w:lang w:eastAsia="zh-CN"/>
        </w:rPr>
        <w:t>sdbcm</w:t>
      </w:r>
      <w:r>
        <w:rPr>
          <w:spacing w:val="-22"/>
          <w:lang w:eastAsia="zh-CN"/>
        </w:rPr>
        <w:t xml:space="preserve"> </w:t>
      </w:r>
      <w:r>
        <w:rPr>
          <w:lang w:eastAsia="zh-CN"/>
        </w:rPr>
        <w:t>发送远程命令，并得到</w:t>
      </w:r>
      <w:r>
        <w:rPr>
          <w:spacing w:val="-23"/>
          <w:lang w:eastAsia="zh-CN"/>
        </w:rPr>
        <w:t xml:space="preserve"> </w:t>
      </w:r>
      <w:r>
        <w:rPr>
          <w:lang w:eastAsia="zh-CN"/>
        </w:rPr>
        <w:t>sdbcm</w:t>
      </w:r>
      <w:r>
        <w:rPr>
          <w:spacing w:val="-22"/>
          <w:lang w:eastAsia="zh-CN"/>
        </w:rPr>
        <w:t xml:space="preserve"> </w:t>
      </w:r>
      <w:r>
        <w:rPr>
          <w:lang w:eastAsia="zh-CN"/>
        </w:rPr>
        <w:t>的 执行结果。</w:t>
      </w:r>
    </w:p>
    <w:p w:rsidR="00D032B6" w:rsidRDefault="00A23879">
      <w:pPr>
        <w:pStyle w:val="BodyText"/>
        <w:tabs>
          <w:tab w:val="left" w:pos="897"/>
        </w:tabs>
        <w:spacing w:before="26" w:line="170" w:lineRule="auto"/>
        <w:ind w:left="897" w:right="54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本地监控：对于通过</w:t>
      </w:r>
      <w:r>
        <w:rPr>
          <w:spacing w:val="-30"/>
          <w:position w:val="1"/>
          <w:lang w:eastAsia="zh-CN"/>
        </w:rPr>
        <w:t xml:space="preserve"> </w:t>
      </w:r>
      <w:r>
        <w:rPr>
          <w:position w:val="1"/>
          <w:lang w:eastAsia="zh-CN"/>
        </w:rPr>
        <w:t>sdbcm</w:t>
      </w:r>
      <w:r>
        <w:rPr>
          <w:spacing w:val="-29"/>
          <w:position w:val="1"/>
          <w:lang w:eastAsia="zh-CN"/>
        </w:rPr>
        <w:t xml:space="preserve"> </w:t>
      </w:r>
      <w:r>
        <w:rPr>
          <w:position w:val="1"/>
          <w:lang w:eastAsia="zh-CN"/>
        </w:rPr>
        <w:t xml:space="preserve">启动的节点，都会维护一张节点列表，其中保存了所有本地节点的服务名和 </w:t>
      </w:r>
      <w:r>
        <w:rPr>
          <w:lang w:eastAsia="zh-CN"/>
        </w:rPr>
        <w:t xml:space="preserve">启动信息，如启动时间、运行状态等。如果某个节点是非正常终止的，如进程被强制终止，引擎异常退 </w:t>
      </w:r>
      <w:r>
        <w:rPr>
          <w:w w:val="95"/>
          <w:lang w:eastAsia="zh-CN"/>
        </w:rPr>
        <w:t xml:space="preserve">出等，sdbcm </w:t>
      </w:r>
      <w:r>
        <w:rPr>
          <w:spacing w:val="49"/>
          <w:w w:val="95"/>
          <w:lang w:eastAsia="zh-CN"/>
        </w:rPr>
        <w:t xml:space="preserve"> </w:t>
      </w:r>
      <w:r>
        <w:rPr>
          <w:w w:val="95"/>
          <w:lang w:eastAsia="zh-CN"/>
        </w:rPr>
        <w:t>会尝试重启该节点。</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w w:val="95"/>
          <w:lang w:eastAsia="zh-CN"/>
        </w:rPr>
        <w:t>sdbcm</w:t>
      </w:r>
      <w:r>
        <w:rPr>
          <w:spacing w:val="3"/>
          <w:w w:val="95"/>
          <w:lang w:eastAsia="zh-CN"/>
        </w:rPr>
        <w:t xml:space="preserve"> </w:t>
      </w:r>
      <w:r>
        <w:rPr>
          <w:w w:val="95"/>
          <w:lang w:eastAsia="zh-CN"/>
        </w:rPr>
        <w:t>操作</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配置文件</w:t>
      </w:r>
    </w:p>
    <w:p w:rsidR="00D032B6" w:rsidRDefault="00D032B6">
      <w:pPr>
        <w:spacing w:before="8" w:line="100" w:lineRule="exact"/>
        <w:rPr>
          <w:sz w:val="10"/>
          <w:szCs w:val="10"/>
          <w:lang w:eastAsia="zh-CN"/>
        </w:rPr>
      </w:pPr>
    </w:p>
    <w:p w:rsidR="00D032B6" w:rsidRDefault="00A23879">
      <w:pPr>
        <w:pStyle w:val="BodyText"/>
        <w:spacing w:line="168" w:lineRule="auto"/>
        <w:ind w:left="897" w:right="410"/>
        <w:rPr>
          <w:lang w:eastAsia="zh-CN"/>
        </w:rPr>
      </w:pPr>
      <w:r>
        <w:rPr>
          <w:lang w:eastAsia="zh-CN"/>
        </w:rPr>
        <w:t>在数据库安装目录的</w:t>
      </w:r>
      <w:r>
        <w:rPr>
          <w:spacing w:val="-31"/>
          <w:lang w:eastAsia="zh-CN"/>
        </w:rPr>
        <w:t xml:space="preserve"> </w:t>
      </w:r>
      <w:r>
        <w:rPr>
          <w:lang w:eastAsia="zh-CN"/>
        </w:rPr>
        <w:t>conf</w:t>
      </w:r>
      <w:r>
        <w:rPr>
          <w:spacing w:val="-30"/>
          <w:lang w:eastAsia="zh-CN"/>
        </w:rPr>
        <w:t xml:space="preserve"> </w:t>
      </w:r>
      <w:r>
        <w:rPr>
          <w:lang w:eastAsia="zh-CN"/>
        </w:rPr>
        <w:t>子目录下，有一个</w:t>
      </w:r>
      <w:r>
        <w:rPr>
          <w:spacing w:val="-31"/>
          <w:lang w:eastAsia="zh-CN"/>
        </w:rPr>
        <w:t xml:space="preserve"> </w:t>
      </w:r>
      <w:r>
        <w:rPr>
          <w:lang w:eastAsia="zh-CN"/>
        </w:rPr>
        <w:t>sdbcm.conf</w:t>
      </w:r>
      <w:r>
        <w:rPr>
          <w:spacing w:val="-30"/>
          <w:lang w:eastAsia="zh-CN"/>
        </w:rPr>
        <w:t xml:space="preserve"> </w:t>
      </w:r>
      <w:r>
        <w:rPr>
          <w:lang w:eastAsia="zh-CN"/>
        </w:rPr>
        <w:t>的配置文件，该文件给出了启动</w:t>
      </w:r>
      <w:r>
        <w:rPr>
          <w:spacing w:val="-30"/>
          <w:lang w:eastAsia="zh-CN"/>
        </w:rPr>
        <w:t xml:space="preserve"> </w:t>
      </w:r>
      <w:r>
        <w:rPr>
          <w:lang w:eastAsia="zh-CN"/>
        </w:rPr>
        <w:t>sdbcm</w:t>
      </w:r>
      <w:r>
        <w:rPr>
          <w:spacing w:val="-31"/>
          <w:lang w:eastAsia="zh-CN"/>
        </w:rPr>
        <w:t xml:space="preserve"> </w:t>
      </w:r>
      <w:r>
        <w:rPr>
          <w:lang w:eastAsia="zh-CN"/>
        </w:rPr>
        <w:t>时的配 置信息，如下所示：</w:t>
      </w:r>
    </w:p>
    <w:p w:rsidR="00D032B6" w:rsidRDefault="00D032B6">
      <w:pPr>
        <w:spacing w:before="1" w:line="80" w:lineRule="exact"/>
        <w:rPr>
          <w:sz w:val="8"/>
          <w:szCs w:val="8"/>
          <w:lang w:eastAsia="zh-CN"/>
        </w:rPr>
      </w:pPr>
    </w:p>
    <w:tbl>
      <w:tblPr>
        <w:tblW w:w="0" w:type="auto"/>
        <w:tblInd w:w="887" w:type="dxa"/>
        <w:tblLayout w:type="fixed"/>
        <w:tblCellMar>
          <w:left w:w="0" w:type="dxa"/>
          <w:right w:w="0" w:type="dxa"/>
        </w:tblCellMar>
        <w:tblLook w:val="01E0"/>
      </w:tblPr>
      <w:tblGrid>
        <w:gridCol w:w="3058"/>
        <w:gridCol w:w="3063"/>
        <w:gridCol w:w="3068"/>
      </w:tblGrid>
      <w:tr w:rsidR="00D032B6">
        <w:trPr>
          <w:trHeight w:hRule="exact" w:val="2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defaultPort</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sdbcm</w:t>
            </w:r>
            <w:r>
              <w:rPr>
                <w:rFonts w:ascii="微软雅黑" w:eastAsia="微软雅黑" w:hAnsi="微软雅黑" w:cs="微软雅黑"/>
                <w:spacing w:val="37"/>
                <w:w w:val="95"/>
                <w:sz w:val="14"/>
                <w:szCs w:val="14"/>
                <w:lang w:eastAsia="zh-CN"/>
              </w:rPr>
              <w:t xml:space="preserve"> </w:t>
            </w:r>
            <w:r>
              <w:rPr>
                <w:rFonts w:ascii="微软雅黑" w:eastAsia="微软雅黑" w:hAnsi="微软雅黑" w:cs="微软雅黑"/>
                <w:w w:val="95"/>
                <w:sz w:val="14"/>
                <w:szCs w:val="14"/>
                <w:lang w:eastAsia="zh-CN"/>
              </w:rPr>
              <w:t>的默认监听端口</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defaultPort=11790</w:t>
            </w:r>
          </w:p>
        </w:tc>
      </w:tr>
      <w:tr w:rsidR="00D032B6">
        <w:trPr>
          <w:trHeight w:hRule="exact" w:val="102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&lt;hostname&gt;_Port</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物理主机</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hostname</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上</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sdbcm</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的监听端口。若</w:t>
            </w:r>
          </w:p>
          <w:p w:rsidR="00D032B6" w:rsidRDefault="00A23879">
            <w:pPr>
              <w:pStyle w:val="TableParagraph"/>
              <w:spacing w:before="1" w:line="241" w:lineRule="auto"/>
              <w:ind w:left="45" w:right="60"/>
              <w:rPr>
                <w:rFonts w:ascii="微软雅黑" w:eastAsia="微软雅黑" w:hAnsi="微软雅黑" w:cs="微软雅黑"/>
                <w:sz w:val="14"/>
                <w:szCs w:val="14"/>
              </w:rPr>
            </w:pPr>
            <w:r>
              <w:rPr>
                <w:rFonts w:ascii="微软雅黑" w:eastAsia="微软雅黑" w:hAnsi="微软雅黑" w:cs="微软雅黑"/>
                <w:w w:val="95"/>
                <w:sz w:val="14"/>
                <w:szCs w:val="14"/>
              </w:rPr>
              <w:t xml:space="preserve">在该配置文件中找不到对应主机的参数，sdbcm </w:t>
            </w:r>
            <w:r>
              <w:rPr>
                <w:rFonts w:ascii="微软雅黑" w:eastAsia="微软雅黑" w:hAnsi="微软雅黑" w:cs="微软雅黑"/>
                <w:sz w:val="14"/>
                <w:szCs w:val="14"/>
              </w:rPr>
              <w:t>会以</w:t>
            </w:r>
            <w:r>
              <w:rPr>
                <w:rFonts w:ascii="微软雅黑" w:eastAsia="微软雅黑" w:hAnsi="微软雅黑" w:cs="微软雅黑"/>
                <w:spacing w:val="-28"/>
                <w:sz w:val="14"/>
                <w:szCs w:val="14"/>
              </w:rPr>
              <w:t xml:space="preserve"> </w:t>
            </w:r>
            <w:r>
              <w:rPr>
                <w:rFonts w:ascii="微软雅黑" w:eastAsia="微软雅黑" w:hAnsi="微软雅黑" w:cs="微软雅黑"/>
                <w:sz w:val="14"/>
                <w:szCs w:val="14"/>
              </w:rPr>
              <w:t>defaultPort</w:t>
            </w:r>
            <w:r>
              <w:rPr>
                <w:rFonts w:ascii="微软雅黑" w:eastAsia="微软雅黑" w:hAnsi="微软雅黑" w:cs="微软雅黑"/>
                <w:spacing w:val="-28"/>
                <w:sz w:val="14"/>
                <w:szCs w:val="14"/>
              </w:rPr>
              <w:t xml:space="preserve"> </w:t>
            </w:r>
            <w:r>
              <w:rPr>
                <w:rFonts w:ascii="微软雅黑" w:eastAsia="微软雅黑" w:hAnsi="微软雅黑" w:cs="微软雅黑"/>
                <w:sz w:val="14"/>
                <w:szCs w:val="14"/>
              </w:rPr>
              <w:t>启动；若</w:t>
            </w:r>
            <w:r>
              <w:rPr>
                <w:rFonts w:ascii="微软雅黑" w:eastAsia="微软雅黑" w:hAnsi="微软雅黑" w:cs="微软雅黑"/>
                <w:spacing w:val="-27"/>
                <w:sz w:val="14"/>
                <w:szCs w:val="14"/>
              </w:rPr>
              <w:t xml:space="preserve"> </w:t>
            </w:r>
            <w:r>
              <w:rPr>
                <w:rFonts w:ascii="微软雅黑" w:eastAsia="微软雅黑" w:hAnsi="微软雅黑" w:cs="微软雅黑"/>
                <w:sz w:val="14"/>
                <w:szCs w:val="14"/>
              </w:rPr>
              <w:t>defaultPort</w:t>
            </w:r>
            <w:r>
              <w:rPr>
                <w:rFonts w:ascii="微软雅黑" w:eastAsia="微软雅黑" w:hAnsi="微软雅黑" w:cs="微软雅黑"/>
                <w:spacing w:val="-28"/>
                <w:sz w:val="14"/>
                <w:szCs w:val="14"/>
              </w:rPr>
              <w:t xml:space="preserve"> </w:t>
            </w:r>
            <w:r>
              <w:rPr>
                <w:rFonts w:ascii="微软雅黑" w:eastAsia="微软雅黑" w:hAnsi="微软雅黑" w:cs="微软雅黑"/>
                <w:sz w:val="14"/>
                <w:szCs w:val="14"/>
              </w:rPr>
              <w:t xml:space="preserve">也不存 </w:t>
            </w:r>
            <w:r>
              <w:rPr>
                <w:rFonts w:ascii="微软雅黑" w:eastAsia="微软雅黑" w:hAnsi="微软雅黑" w:cs="微软雅黑"/>
                <w:w w:val="95"/>
                <w:sz w:val="14"/>
                <w:szCs w:val="14"/>
              </w:rPr>
              <w:t>在，则</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sdbcm</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以默认端口11790启动。</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&lt;hostname&gt;_Port=11790</w:t>
            </w:r>
          </w:p>
        </w:tc>
      </w:tr>
      <w:tr w:rsidR="00D032B6">
        <w:trPr>
          <w:trHeight w:hRule="exact" w:val="540"/>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RestartCount</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重启次数，即定义</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sdbcm</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对节点的最大重启次</w:t>
            </w:r>
          </w:p>
          <w:p w:rsidR="00D032B6" w:rsidRDefault="00A23879">
            <w:pPr>
              <w:pStyle w:val="TableParagraph"/>
              <w:spacing w:before="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数。该参数不存在时默认置为-1，即不断重启。</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RestartCount=5</w:t>
            </w:r>
          </w:p>
        </w:tc>
      </w:tr>
    </w:tbl>
    <w:p w:rsidR="00D032B6" w:rsidRDefault="00D032B6">
      <w:pPr>
        <w:spacing w:line="213"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1207" w:type="dxa"/>
        <w:tblLayout w:type="fixed"/>
        <w:tblCellMar>
          <w:left w:w="0" w:type="dxa"/>
          <w:right w:w="0" w:type="dxa"/>
        </w:tblCellMar>
        <w:tblLook w:val="01E0"/>
      </w:tblPr>
      <w:tblGrid>
        <w:gridCol w:w="3058"/>
        <w:gridCol w:w="3063"/>
        <w:gridCol w:w="3068"/>
      </w:tblGrid>
      <w:tr w:rsidR="00D032B6">
        <w:trPr>
          <w:trHeight w:hRule="exact" w:val="30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1495"/>
        </w:trPr>
        <w:tc>
          <w:tcPr>
            <w:tcW w:w="305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RestartInterval</w:t>
            </w:r>
          </w:p>
        </w:tc>
        <w:tc>
          <w:tcPr>
            <w:tcW w:w="30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重启间隔，即定义</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sdbcm</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的最大重启间隔，单</w:t>
            </w:r>
          </w:p>
          <w:p w:rsidR="00D032B6" w:rsidRDefault="00A23879">
            <w:pPr>
              <w:pStyle w:val="TableParagraph"/>
              <w:spacing w:before="1" w:line="241" w:lineRule="auto"/>
              <w:ind w:left="45" w:right="12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位是分钟。该参数与</w:t>
            </w:r>
            <w:r>
              <w:rPr>
                <w:rFonts w:ascii="微软雅黑" w:eastAsia="微软雅黑" w:hAnsi="微软雅黑" w:cs="微软雅黑"/>
                <w:spacing w:val="37"/>
                <w:w w:val="95"/>
                <w:sz w:val="14"/>
                <w:szCs w:val="14"/>
                <w:lang w:eastAsia="zh-CN"/>
              </w:rPr>
              <w:t xml:space="preserve"> </w:t>
            </w:r>
            <w:r>
              <w:rPr>
                <w:rFonts w:ascii="微软雅黑" w:eastAsia="微软雅黑" w:hAnsi="微软雅黑" w:cs="微软雅黑"/>
                <w:w w:val="95"/>
                <w:sz w:val="14"/>
                <w:szCs w:val="14"/>
                <w:lang w:eastAsia="zh-CN"/>
              </w:rPr>
              <w:t>RestartCount</w:t>
            </w:r>
            <w:r>
              <w:rPr>
                <w:rFonts w:ascii="微软雅黑" w:eastAsia="微软雅黑" w:hAnsi="微软雅黑" w:cs="微软雅黑"/>
                <w:spacing w:val="37"/>
                <w:w w:val="95"/>
                <w:sz w:val="14"/>
                <w:szCs w:val="14"/>
                <w:lang w:eastAsia="zh-CN"/>
              </w:rPr>
              <w:t xml:space="preserve"> </w:t>
            </w:r>
            <w:r>
              <w:rPr>
                <w:rFonts w:ascii="微软雅黑" w:eastAsia="微软雅黑" w:hAnsi="微软雅黑" w:cs="微软雅黑"/>
                <w:w w:val="95"/>
                <w:sz w:val="14"/>
                <w:szCs w:val="14"/>
                <w:lang w:eastAsia="zh-CN"/>
              </w:rPr>
              <w:t>结合定义了</w:t>
            </w:r>
            <w:r>
              <w:rPr>
                <w:rFonts w:ascii="微软雅黑" w:eastAsia="微软雅黑" w:hAnsi="微软雅黑" w:cs="微软雅黑"/>
                <w:sz w:val="14"/>
                <w:szCs w:val="14"/>
                <w:lang w:eastAsia="zh-CN"/>
              </w:rPr>
              <w:t xml:space="preserve"> 重启间隔内</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sdbcm</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 xml:space="preserve">对节点的最大重启次数，超 出时则 </w:t>
            </w:r>
            <w:r>
              <w:rPr>
                <w:rFonts w:ascii="微软雅黑" w:eastAsia="微软雅黑" w:hAnsi="微软雅黑" w:cs="微软雅黑"/>
                <w:w w:val="95"/>
                <w:sz w:val="14"/>
                <w:szCs w:val="14"/>
                <w:lang w:eastAsia="zh-CN"/>
              </w:rPr>
              <w:t>不再重启。该参数不存在时默认置为0，即不考</w:t>
            </w:r>
            <w:r>
              <w:rPr>
                <w:rFonts w:ascii="微软雅黑" w:eastAsia="微软雅黑" w:hAnsi="微软雅黑" w:cs="微软雅黑"/>
                <w:sz w:val="14"/>
                <w:szCs w:val="14"/>
                <w:lang w:eastAsia="zh-CN"/>
              </w:rPr>
              <w:t xml:space="preserve"> 虑重启间隔。</w:t>
            </w:r>
          </w:p>
        </w:tc>
        <w:tc>
          <w:tcPr>
            <w:tcW w:w="3068"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RestartInterval=0</w:t>
            </w:r>
          </w:p>
        </w:tc>
      </w:tr>
    </w:tbl>
    <w:p w:rsidR="00606508" w:rsidRDefault="00A23879">
      <w:pPr>
        <w:pStyle w:val="BodyText"/>
        <w:numPr>
          <w:ilvl w:val="1"/>
          <w:numId w:val="3"/>
        </w:numPr>
        <w:tabs>
          <w:tab w:val="left" w:pos="1217"/>
        </w:tabs>
        <w:spacing w:line="241" w:lineRule="exact"/>
        <w:ind w:left="1217"/>
      </w:pPr>
      <w:r>
        <w:rPr>
          <w:w w:val="95"/>
          <w:position w:val="1"/>
        </w:rPr>
        <w:t>启动</w:t>
      </w:r>
      <w:r>
        <w:rPr>
          <w:spacing w:val="3"/>
          <w:w w:val="95"/>
          <w:position w:val="1"/>
        </w:rPr>
        <w:t xml:space="preserve"> </w:t>
      </w:r>
      <w:r>
        <w:rPr>
          <w:w w:val="95"/>
          <w:position w:val="1"/>
        </w:rPr>
        <w:t>sdbcm</w:t>
      </w:r>
    </w:p>
    <w:p w:rsidR="00D032B6" w:rsidRDefault="00A23879">
      <w:pPr>
        <w:pStyle w:val="BodyText"/>
        <w:spacing w:before="22"/>
        <w:ind w:left="1217"/>
      </w:pPr>
      <w:r>
        <w:rPr>
          <w:w w:val="95"/>
        </w:rPr>
        <w:t>运行</w:t>
      </w:r>
      <w:r>
        <w:rPr>
          <w:spacing w:val="18"/>
          <w:w w:val="95"/>
        </w:rPr>
        <w:t xml:space="preserve"> </w:t>
      </w:r>
      <w:r>
        <w:rPr>
          <w:w w:val="95"/>
        </w:rPr>
        <w:t>sdbcmart</w:t>
      </w:r>
      <w:r>
        <w:rPr>
          <w:spacing w:val="19"/>
          <w:w w:val="95"/>
        </w:rPr>
        <w:t xml:space="preserve"> </w:t>
      </w:r>
      <w:r>
        <w:rPr>
          <w:w w:val="95"/>
        </w:rPr>
        <w:t>命令可以启动</w:t>
      </w:r>
      <w:r>
        <w:rPr>
          <w:spacing w:val="19"/>
          <w:w w:val="95"/>
        </w:rPr>
        <w:t xml:space="preserve"> </w:t>
      </w:r>
      <w:r>
        <w:rPr>
          <w:w w:val="95"/>
        </w:rPr>
        <w:t>sdbcm。</w:t>
      </w:r>
    </w:p>
    <w:p w:rsidR="00606508" w:rsidRDefault="00A23879">
      <w:pPr>
        <w:pStyle w:val="BodyText"/>
        <w:numPr>
          <w:ilvl w:val="1"/>
          <w:numId w:val="3"/>
        </w:numPr>
        <w:tabs>
          <w:tab w:val="left" w:pos="1217"/>
        </w:tabs>
        <w:spacing w:line="267" w:lineRule="exact"/>
        <w:ind w:left="1217"/>
      </w:pPr>
      <w:r>
        <w:rPr>
          <w:w w:val="95"/>
          <w:position w:val="1"/>
        </w:rPr>
        <w:t>关闭</w:t>
      </w:r>
      <w:r>
        <w:rPr>
          <w:spacing w:val="3"/>
          <w:w w:val="95"/>
          <w:position w:val="1"/>
        </w:rPr>
        <w:t xml:space="preserve"> </w:t>
      </w:r>
      <w:r>
        <w:rPr>
          <w:w w:val="95"/>
          <w:position w:val="1"/>
        </w:rPr>
        <w:t>sdbcm</w:t>
      </w:r>
    </w:p>
    <w:p w:rsidR="00D032B6" w:rsidRDefault="00A23879">
      <w:pPr>
        <w:pStyle w:val="BodyText"/>
        <w:spacing w:before="22"/>
        <w:ind w:left="1217"/>
      </w:pPr>
      <w:r>
        <w:rPr>
          <w:w w:val="95"/>
        </w:rPr>
        <w:t>运行</w:t>
      </w:r>
      <w:r>
        <w:rPr>
          <w:spacing w:val="12"/>
          <w:w w:val="95"/>
        </w:rPr>
        <w:t xml:space="preserve"> </w:t>
      </w:r>
      <w:r>
        <w:rPr>
          <w:w w:val="95"/>
        </w:rPr>
        <w:t>sdbcmtop</w:t>
      </w:r>
      <w:r>
        <w:rPr>
          <w:spacing w:val="12"/>
          <w:w w:val="95"/>
        </w:rPr>
        <w:t xml:space="preserve"> </w:t>
      </w:r>
      <w:r>
        <w:rPr>
          <w:w w:val="95"/>
        </w:rPr>
        <w:t>命令可以关闭</w:t>
      </w:r>
      <w:r>
        <w:rPr>
          <w:spacing w:val="12"/>
          <w:w w:val="95"/>
        </w:rPr>
        <w:t xml:space="preserve"> </w:t>
      </w:r>
      <w:r>
        <w:rPr>
          <w:w w:val="95"/>
        </w:rPr>
        <w:t>sdbcm。</w:t>
      </w:r>
    </w:p>
    <w:p w:rsidR="00D032B6" w:rsidRDefault="00D032B6">
      <w:pPr>
        <w:sectPr w:rsidR="00D032B6">
          <w:pgSz w:w="12240" w:h="15840"/>
          <w:pgMar w:top="900" w:right="1020" w:bottom="280" w:left="700" w:header="713" w:footer="0" w:gutter="0"/>
          <w:cols w:space="720"/>
        </w:sectPr>
      </w:pPr>
    </w:p>
    <w:p w:rsidR="00D032B6" w:rsidRDefault="00D032B6">
      <w:pPr>
        <w:spacing w:line="200" w:lineRule="exact"/>
        <w:rPr>
          <w:sz w:val="20"/>
          <w:szCs w:val="20"/>
        </w:rPr>
      </w:pPr>
    </w:p>
    <w:p w:rsidR="00D032B6" w:rsidRDefault="00D032B6">
      <w:pPr>
        <w:spacing w:before="4" w:line="240" w:lineRule="exact"/>
        <w:rPr>
          <w:sz w:val="24"/>
          <w:szCs w:val="24"/>
        </w:rPr>
      </w:pPr>
    </w:p>
    <w:p w:rsidR="00D032B6" w:rsidRDefault="00035F6E">
      <w:pPr>
        <w:pStyle w:val="Heading2"/>
        <w:spacing w:line="481" w:lineRule="exact"/>
      </w:pPr>
      <w:r>
        <w:pict>
          <v:group id="_x0000_s3030" style="position:absolute;left:0;text-align:left;margin-left:56.7pt;margin-top:25.15pt;width:498.6pt;height:.1pt;z-index:-251800576;mso-position-horizontal-relative:page" coordorigin="1134,503" coordsize="9972,2">
            <v:shape id="_x0000_s3031" style="position:absolute;left:1134;top:503;width:9972;height:2" coordorigin="1134,503" coordsize="9972,0" path="m1134,503r9972,e" filled="f" strokeweight="3pt">
              <v:path arrowok="t"/>
            </v:shape>
            <w10:wrap anchorx="page"/>
          </v:group>
        </w:pict>
      </w:r>
      <w:bookmarkStart w:id="374" w:name="参考手册"/>
      <w:bookmarkStart w:id="375" w:name="_bookmark174"/>
      <w:bookmarkEnd w:id="374"/>
      <w:bookmarkEnd w:id="375"/>
      <w:r w:rsidR="00A23879">
        <w:t>参考手册</w:t>
      </w:r>
    </w:p>
    <w:p w:rsidR="00D032B6" w:rsidRDefault="00D032B6">
      <w:pPr>
        <w:spacing w:before="11" w:line="260" w:lineRule="exact"/>
        <w:rPr>
          <w:sz w:val="26"/>
          <w:szCs w:val="26"/>
        </w:rPr>
      </w:pPr>
    </w:p>
    <w:p w:rsidR="00D032B6" w:rsidRDefault="00A23879">
      <w:pPr>
        <w:pStyle w:val="BodyText"/>
        <w:ind w:left="613"/>
      </w:pPr>
      <w:r>
        <w:rPr>
          <w:w w:val="95"/>
        </w:rPr>
        <w:t xml:space="preserve">有关 </w:t>
      </w:r>
      <w:r>
        <w:rPr>
          <w:spacing w:val="12"/>
          <w:w w:val="95"/>
        </w:rPr>
        <w:t xml:space="preserve"> </w:t>
      </w:r>
      <w:r>
        <w:rPr>
          <w:w w:val="95"/>
        </w:rPr>
        <w:t xml:space="preserve">SequoiaDB </w:t>
      </w:r>
      <w:r>
        <w:rPr>
          <w:spacing w:val="12"/>
          <w:w w:val="95"/>
        </w:rPr>
        <w:t xml:space="preserve"> </w:t>
      </w:r>
      <w:r>
        <w:rPr>
          <w:w w:val="95"/>
        </w:rPr>
        <w:t xml:space="preserve">数据库的 </w:t>
      </w:r>
      <w:r>
        <w:rPr>
          <w:spacing w:val="13"/>
          <w:w w:val="95"/>
        </w:rPr>
        <w:t xml:space="preserve"> </w:t>
      </w:r>
      <w:r>
        <w:rPr>
          <w:w w:val="95"/>
        </w:rPr>
        <w:t xml:space="preserve">JavaScript </w:t>
      </w:r>
      <w:r>
        <w:rPr>
          <w:spacing w:val="12"/>
          <w:w w:val="95"/>
        </w:rPr>
        <w:t xml:space="preserve"> </w:t>
      </w:r>
      <w:r>
        <w:rPr>
          <w:w w:val="95"/>
        </w:rPr>
        <w:t>操作方法和操作符，以及词汇表、错误代码信息和一些命名限定。</w:t>
      </w:r>
    </w:p>
    <w:p w:rsidR="00D032B6" w:rsidRDefault="00D032B6">
      <w:pPr>
        <w:spacing w:line="200" w:lineRule="exact"/>
        <w:rPr>
          <w:sz w:val="20"/>
          <w:szCs w:val="20"/>
        </w:rPr>
      </w:pPr>
    </w:p>
    <w:p w:rsidR="00D032B6" w:rsidRDefault="00D032B6">
      <w:pPr>
        <w:spacing w:before="13" w:line="200" w:lineRule="exact"/>
        <w:rPr>
          <w:sz w:val="20"/>
          <w:szCs w:val="20"/>
        </w:rPr>
      </w:pPr>
    </w:p>
    <w:p w:rsidR="00D032B6" w:rsidRDefault="00035F6E">
      <w:pPr>
        <w:pStyle w:val="Heading3"/>
        <w:spacing w:line="396" w:lineRule="exact"/>
        <w:ind w:left="113"/>
      </w:pPr>
      <w:r>
        <w:pict>
          <v:group id="_x0000_s3028" style="position:absolute;left:0;text-align:left;margin-left:56.7pt;margin-top:21.4pt;width:498.6pt;height:.1pt;z-index:-251799552;mso-position-horizontal-relative:page" coordorigin="1134,428" coordsize="9972,2">
            <v:shape id="_x0000_s3029" style="position:absolute;left:1134;top:428;width:9972;height:2" coordorigin="1134,428" coordsize="9972,0" path="m1134,428r9972,e" filled="f" strokeweight="1pt">
              <v:path arrowok="t"/>
            </v:shape>
            <w10:wrap anchorx="page"/>
          </v:group>
        </w:pict>
      </w:r>
      <w:bookmarkStart w:id="376" w:name="SequoiaDB_JavaScript_方法"/>
      <w:bookmarkStart w:id="377" w:name="_bookmark175"/>
      <w:bookmarkEnd w:id="376"/>
      <w:bookmarkEnd w:id="377"/>
      <w:r w:rsidR="00A23879">
        <w:rPr>
          <w:w w:val="95"/>
        </w:rPr>
        <w:t>SequoiaDB</w:t>
      </w:r>
      <w:r w:rsidR="00A23879">
        <w:rPr>
          <w:spacing w:val="-34"/>
          <w:w w:val="95"/>
        </w:rPr>
        <w:t xml:space="preserve"> </w:t>
      </w:r>
      <w:r w:rsidR="00A23879">
        <w:rPr>
          <w:w w:val="95"/>
        </w:rPr>
        <w:t>JavaScript</w:t>
      </w:r>
      <w:r w:rsidR="00A23879">
        <w:rPr>
          <w:spacing w:val="-33"/>
          <w:w w:val="95"/>
        </w:rPr>
        <w:t xml:space="preserve"> </w:t>
      </w:r>
      <w:r w:rsidR="00A23879">
        <w:rPr>
          <w:w w:val="95"/>
        </w:rPr>
        <w:t>方法</w:t>
      </w:r>
      <w:r w:rsidR="006E6B03">
        <w:rPr>
          <w:rFonts w:asciiTheme="minorEastAsia" w:eastAsiaTheme="minorEastAsia" w:hAnsiTheme="minorEastAsia"/>
          <w:w w:val="95"/>
        </w:rPr>
        <w:t>(</w:t>
      </w:r>
      <w:r w:rsidR="006E6B03">
        <w:rPr>
          <w:rFonts w:hint="eastAsia"/>
        </w:rPr>
        <w:t>龙阳</w:t>
      </w:r>
      <w:r w:rsidR="006E6B03">
        <w:rPr>
          <w:rFonts w:asciiTheme="minorEastAsia" w:eastAsiaTheme="minorEastAsia" w:hAnsiTheme="minorEastAsia"/>
          <w:w w:val="95"/>
        </w:rPr>
        <w:t>)</w:t>
      </w:r>
    </w:p>
    <w:p w:rsidR="00D032B6" w:rsidRDefault="00A23879">
      <w:pPr>
        <w:pStyle w:val="BodyText"/>
        <w:spacing w:before="45"/>
        <w:ind w:left="613"/>
      </w:pPr>
      <w:r>
        <w:rPr>
          <w:w w:val="95"/>
        </w:rPr>
        <w:t>SequoiaDB</w:t>
      </w:r>
      <w:r>
        <w:rPr>
          <w:spacing w:val="53"/>
          <w:w w:val="95"/>
        </w:rPr>
        <w:t xml:space="preserve"> </w:t>
      </w:r>
      <w:r>
        <w:rPr>
          <w:w w:val="95"/>
        </w:rPr>
        <w:t>是一种面向文档型的非关系型数据库，使用</w:t>
      </w:r>
      <w:r>
        <w:rPr>
          <w:spacing w:val="53"/>
          <w:w w:val="95"/>
        </w:rPr>
        <w:t xml:space="preserve"> </w:t>
      </w:r>
      <w:hyperlink w:anchor="_bookmark2" w:history="1">
        <w:r>
          <w:rPr>
            <w:color w:val="0000FF"/>
            <w:w w:val="95"/>
          </w:rPr>
          <w:t>JSON</w:t>
        </w:r>
        <w:r>
          <w:rPr>
            <w:color w:val="0000FF"/>
            <w:spacing w:val="54"/>
            <w:w w:val="95"/>
          </w:rPr>
          <w:t xml:space="preserve"> </w:t>
        </w:r>
      </w:hyperlink>
      <w:r>
        <w:rPr>
          <w:color w:val="000000"/>
          <w:w w:val="95"/>
        </w:rPr>
        <w:t>数据模型。</w:t>
      </w:r>
    </w:p>
    <w:p w:rsidR="00D032B6" w:rsidRDefault="00D032B6">
      <w:pPr>
        <w:spacing w:before="10" w:line="110" w:lineRule="exact"/>
        <w:rPr>
          <w:sz w:val="11"/>
          <w:szCs w:val="11"/>
        </w:rPr>
      </w:pPr>
    </w:p>
    <w:p w:rsidR="00D032B6" w:rsidRDefault="00035F6E">
      <w:pPr>
        <w:pStyle w:val="BodyText"/>
        <w:tabs>
          <w:tab w:val="left" w:pos="897"/>
        </w:tabs>
        <w:spacing w:line="171" w:lineRule="auto"/>
        <w:ind w:left="897" w:right="632" w:hanging="284"/>
        <w:rPr>
          <w:lang w:eastAsia="zh-CN"/>
        </w:rPr>
      </w:pPr>
      <w:r>
        <w:pict>
          <v:group id="_x0000_s3026" style="position:absolute;left:0;text-align:left;margin-left:95.85pt;margin-top:29.75pt;width:459.45pt;height:21.2pt;z-index:-251798528;mso-position-horizontal-relative:page" coordorigin="1917,595" coordsize="9189,424">
            <v:shape id="_x0000_s3027" style="position:absolute;left:1917;top:595;width:9189;height:424" coordorigin="1917,595" coordsize="9189,424" path="m1917,595r9189,l11106,1019r-9189,l1917,59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w w:val="95"/>
          <w:position w:val="1"/>
          <w:lang w:eastAsia="zh-CN"/>
        </w:rPr>
        <w:t xml:space="preserve">如果需要匹配嵌套对象中的元素，可以使用“.”（ASCII </w:t>
      </w:r>
      <w:r w:rsidR="00A23879">
        <w:rPr>
          <w:spacing w:val="16"/>
          <w:w w:val="95"/>
          <w:position w:val="1"/>
          <w:lang w:eastAsia="zh-CN"/>
        </w:rPr>
        <w:t xml:space="preserve"> </w:t>
      </w:r>
      <w:r w:rsidR="00A23879">
        <w:rPr>
          <w:w w:val="95"/>
          <w:position w:val="1"/>
          <w:lang w:eastAsia="zh-CN"/>
        </w:rPr>
        <w:t xml:space="preserve">码 </w:t>
      </w:r>
      <w:r w:rsidR="00A23879">
        <w:rPr>
          <w:spacing w:val="16"/>
          <w:w w:val="95"/>
          <w:position w:val="1"/>
          <w:lang w:eastAsia="zh-CN"/>
        </w:rPr>
        <w:t xml:space="preserve"> </w:t>
      </w:r>
      <w:r w:rsidR="00A23879">
        <w:rPr>
          <w:w w:val="95"/>
          <w:position w:val="1"/>
          <w:lang w:eastAsia="zh-CN"/>
        </w:rPr>
        <w:t>0x2E）将所有的父元素名与子元素名连接。例</w:t>
      </w:r>
      <w:r w:rsidR="00A23879">
        <w:rPr>
          <w:position w:val="1"/>
          <w:lang w:eastAsia="zh-CN"/>
        </w:rPr>
        <w:t xml:space="preserve"> </w:t>
      </w:r>
      <w:r w:rsidR="00A23879">
        <w:rPr>
          <w:lang w:eastAsia="zh-CN"/>
        </w:rPr>
        <w:t>如下列对象：</w:t>
      </w:r>
    </w:p>
    <w:p w:rsidR="00D032B6" w:rsidRDefault="00D032B6">
      <w:pPr>
        <w:spacing w:before="8" w:line="100" w:lineRule="exact"/>
        <w:rPr>
          <w:sz w:val="10"/>
          <w:szCs w:val="10"/>
          <w:lang w:eastAsia="zh-CN"/>
        </w:rPr>
      </w:pPr>
    </w:p>
    <w:p w:rsidR="00D032B6" w:rsidRDefault="00A23879">
      <w:pPr>
        <w:pStyle w:val="BodyText"/>
        <w:spacing w:line="147" w:lineRule="auto"/>
        <w:ind w:left="997" w:right="410" w:hanging="100"/>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w:t>
      </w:r>
      <w:r>
        <w:rPr>
          <w:rFonts w:ascii="Microsoft JhengHei" w:eastAsia="Microsoft JhengHei" w:hAnsi="Microsoft JhengHei" w:cs="Microsoft JhengHei"/>
          <w:spacing w:val="6"/>
          <w:w w:val="110"/>
          <w:lang w:eastAsia="zh-CN"/>
        </w:rPr>
        <w:t xml:space="preserve"> </w:t>
      </w:r>
      <w:r>
        <w:rPr>
          <w:rFonts w:ascii="Microsoft JhengHei" w:eastAsia="Microsoft JhengHei" w:hAnsi="Microsoft JhengHei" w:cs="Microsoft JhengHei"/>
          <w:w w:val="110"/>
          <w:lang w:eastAsia="zh-CN"/>
        </w:rPr>
        <w:t>name:"tom",address:{</w:t>
      </w:r>
      <w:r>
        <w:rPr>
          <w:rFonts w:ascii="Microsoft JhengHei" w:eastAsia="Microsoft JhengHei" w:hAnsi="Microsoft JhengHei" w:cs="Microsoft JhengHei"/>
          <w:spacing w:val="6"/>
          <w:w w:val="110"/>
          <w:lang w:eastAsia="zh-CN"/>
        </w:rPr>
        <w:t xml:space="preserve"> </w:t>
      </w:r>
      <w:r>
        <w:rPr>
          <w:rFonts w:ascii="Microsoft JhengHei" w:eastAsia="Microsoft JhengHei" w:hAnsi="Microsoft JhengHei" w:cs="Microsoft JhengHei"/>
          <w:w w:val="110"/>
          <w:lang w:eastAsia="zh-CN"/>
        </w:rPr>
        <w:t>street:{</w:t>
      </w:r>
      <w:r>
        <w:rPr>
          <w:rFonts w:ascii="Microsoft JhengHei" w:eastAsia="Microsoft JhengHei" w:hAnsi="Microsoft JhengHei" w:cs="Microsoft JhengHei"/>
          <w:spacing w:val="7"/>
          <w:w w:val="110"/>
          <w:lang w:eastAsia="zh-CN"/>
        </w:rPr>
        <w:t xml:space="preserve"> </w:t>
      </w:r>
      <w:r>
        <w:rPr>
          <w:rFonts w:ascii="Microsoft JhengHei" w:eastAsia="Microsoft JhengHei" w:hAnsi="Microsoft JhengHei" w:cs="Microsoft JhengHei"/>
          <w:w w:val="110"/>
          <w:lang w:eastAsia="zh-CN"/>
        </w:rPr>
        <w:t>street1:"1024</w:t>
      </w:r>
      <w:r>
        <w:rPr>
          <w:rFonts w:ascii="Microsoft JhengHei" w:eastAsia="Microsoft JhengHei" w:hAnsi="Microsoft JhengHei" w:cs="Microsoft JhengHei"/>
          <w:spacing w:val="6"/>
          <w:w w:val="110"/>
          <w:lang w:eastAsia="zh-CN"/>
        </w:rPr>
        <w:t xml:space="preserve"> </w:t>
      </w:r>
      <w:r>
        <w:rPr>
          <w:rFonts w:ascii="Microsoft JhengHei" w:eastAsia="Microsoft JhengHei" w:hAnsi="Microsoft JhengHei" w:cs="Microsoft JhengHei"/>
          <w:w w:val="110"/>
          <w:lang w:eastAsia="zh-CN"/>
        </w:rPr>
        <w:t>Wall</w:t>
      </w:r>
      <w:r>
        <w:rPr>
          <w:rFonts w:ascii="Microsoft JhengHei" w:eastAsia="Microsoft JhengHei" w:hAnsi="Microsoft JhengHei" w:cs="Microsoft JhengHei"/>
          <w:spacing w:val="6"/>
          <w:w w:val="110"/>
          <w:lang w:eastAsia="zh-CN"/>
        </w:rPr>
        <w:t xml:space="preserve"> </w:t>
      </w:r>
      <w:r>
        <w:rPr>
          <w:rFonts w:ascii="Microsoft JhengHei" w:eastAsia="Microsoft JhengHei" w:hAnsi="Microsoft JhengHei" w:cs="Microsoft JhengHei"/>
          <w:w w:val="110"/>
          <w:lang w:eastAsia="zh-CN"/>
        </w:rPr>
        <w:t>Street",street2:"University</w:t>
      </w:r>
      <w:r>
        <w:rPr>
          <w:rFonts w:ascii="Microsoft JhengHei" w:eastAsia="Microsoft JhengHei" w:hAnsi="Microsoft JhengHei" w:cs="Microsoft JhengHei"/>
          <w:w w:val="112"/>
          <w:lang w:eastAsia="zh-CN"/>
        </w:rPr>
        <w:t xml:space="preserve"> </w:t>
      </w:r>
      <w:r>
        <w:rPr>
          <w:rFonts w:ascii="Microsoft JhengHei" w:eastAsia="Microsoft JhengHei" w:hAnsi="Microsoft JhengHei" w:cs="Microsoft JhengHei"/>
          <w:w w:val="110"/>
          <w:lang w:eastAsia="zh-CN"/>
        </w:rPr>
        <w:t>Drive"},zipcode:</w:t>
      </w:r>
      <w:r>
        <w:rPr>
          <w:rFonts w:ascii="Microsoft JhengHei" w:eastAsia="Microsoft JhengHei" w:hAnsi="Microsoft JhengHei" w:cs="Microsoft JhengHei"/>
          <w:spacing w:val="-2"/>
          <w:w w:val="110"/>
          <w:lang w:eastAsia="zh-CN"/>
        </w:rPr>
        <w:t xml:space="preserve"> </w:t>
      </w:r>
      <w:r>
        <w:rPr>
          <w:rFonts w:ascii="Microsoft JhengHei" w:eastAsia="Microsoft JhengHei" w:hAnsi="Microsoft JhengHei" w:cs="Microsoft JhengHei"/>
          <w:w w:val="110"/>
          <w:lang w:eastAsia="zh-CN"/>
        </w:rPr>
        <w:t>100000</w:t>
      </w:r>
      <w:r>
        <w:rPr>
          <w:rFonts w:ascii="Microsoft JhengHei" w:eastAsia="Microsoft JhengHei" w:hAnsi="Microsoft JhengHei" w:cs="Microsoft JhengHei"/>
          <w:spacing w:val="-1"/>
          <w:w w:val="110"/>
          <w:lang w:eastAsia="zh-CN"/>
        </w:rPr>
        <w:t xml:space="preserve"> </w:t>
      </w:r>
      <w:r>
        <w:rPr>
          <w:rFonts w:ascii="Microsoft JhengHei" w:eastAsia="Microsoft JhengHei" w:hAnsi="Microsoft JhengHei" w:cs="Microsoft JhengHei"/>
          <w:w w:val="110"/>
          <w:lang w:eastAsia="zh-CN"/>
        </w:rPr>
        <w:t>}</w:t>
      </w:r>
      <w:r>
        <w:rPr>
          <w:rFonts w:ascii="Microsoft JhengHei" w:eastAsia="Microsoft JhengHei" w:hAnsi="Microsoft JhengHei" w:cs="Microsoft JhengHei"/>
          <w:spacing w:val="-1"/>
          <w:w w:val="110"/>
          <w:lang w:eastAsia="zh-CN"/>
        </w:rPr>
        <w:t xml:space="preserve"> </w:t>
      </w:r>
      <w:r>
        <w:rPr>
          <w:rFonts w:ascii="Microsoft JhengHei" w:eastAsia="Microsoft JhengHei" w:hAnsi="Microsoft JhengHei" w:cs="Microsoft JhengHei"/>
          <w:w w:val="110"/>
          <w:lang w:eastAsia="zh-CN"/>
        </w:rPr>
        <w:t>}</w:t>
      </w:r>
    </w:p>
    <w:p w:rsidR="00D032B6" w:rsidRDefault="00A23879">
      <w:pPr>
        <w:pStyle w:val="BodyText"/>
        <w:spacing w:before="46"/>
        <w:ind w:left="897"/>
        <w:rPr>
          <w:lang w:eastAsia="zh-CN"/>
        </w:rPr>
      </w:pPr>
      <w:r>
        <w:rPr>
          <w:lang w:eastAsia="zh-CN"/>
        </w:rPr>
        <w:t>如果需要匹配所有存在</w:t>
      </w:r>
      <w:r>
        <w:rPr>
          <w:spacing w:val="-24"/>
          <w:lang w:eastAsia="zh-CN"/>
        </w:rPr>
        <w:t xml:space="preserve"> </w:t>
      </w:r>
      <w:r>
        <w:rPr>
          <w:lang w:eastAsia="zh-CN"/>
        </w:rPr>
        <w:t>address</w:t>
      </w:r>
      <w:r>
        <w:rPr>
          <w:spacing w:val="-23"/>
          <w:lang w:eastAsia="zh-CN"/>
        </w:rPr>
        <w:t xml:space="preserve"> </w:t>
      </w:r>
      <w:r>
        <w:rPr>
          <w:lang w:eastAsia="zh-CN"/>
        </w:rPr>
        <w:t>元素中的</w:t>
      </w:r>
      <w:r>
        <w:rPr>
          <w:spacing w:val="-23"/>
          <w:lang w:eastAsia="zh-CN"/>
        </w:rPr>
        <w:t xml:space="preserve"> </w:t>
      </w:r>
      <w:r>
        <w:rPr>
          <w:lang w:eastAsia="zh-CN"/>
        </w:rPr>
        <w:t>street</w:t>
      </w:r>
      <w:r>
        <w:rPr>
          <w:spacing w:val="-23"/>
          <w:lang w:eastAsia="zh-CN"/>
        </w:rPr>
        <w:t xml:space="preserve"> </w:t>
      </w:r>
      <w:r>
        <w:rPr>
          <w:lang w:eastAsia="zh-CN"/>
        </w:rPr>
        <w:t>元素里面的</w:t>
      </w:r>
      <w:r>
        <w:rPr>
          <w:spacing w:val="-24"/>
          <w:lang w:eastAsia="zh-CN"/>
        </w:rPr>
        <w:t xml:space="preserve"> </w:t>
      </w:r>
      <w:r>
        <w:rPr>
          <w:lang w:eastAsia="zh-CN"/>
        </w:rPr>
        <w:t>street1</w:t>
      </w:r>
      <w:r>
        <w:rPr>
          <w:spacing w:val="-23"/>
          <w:lang w:eastAsia="zh-CN"/>
        </w:rPr>
        <w:t xml:space="preserve"> </w:t>
      </w:r>
      <w:r>
        <w:rPr>
          <w:lang w:eastAsia="zh-CN"/>
        </w:rPr>
        <w:t>元素，则可以使用：</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024" style="position:absolute;left:0;text-align:left;margin-left:95.85pt;margin-top:4.75pt;width:459.45pt;height:10.6pt;z-index:-251797504;mso-position-horizontal-relative:page" coordorigin="1917,95" coordsize="9189,212">
            <v:shape id="_x0000_s302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40"/>
        </w:rPr>
        <w:t>{</w:t>
      </w:r>
      <w:r w:rsidR="00A23879">
        <w:rPr>
          <w:rFonts w:ascii="Microsoft JhengHei" w:eastAsia="Microsoft JhengHei" w:hAnsi="Microsoft JhengHei" w:cs="Microsoft JhengHei"/>
          <w:spacing w:val="18"/>
          <w:w w:val="140"/>
        </w:rPr>
        <w:t xml:space="preserve"> </w:t>
      </w:r>
      <w:r w:rsidR="00A23879">
        <w:rPr>
          <w:rFonts w:ascii="Microsoft JhengHei" w:eastAsia="Microsoft JhengHei" w:hAnsi="Microsoft JhengHei" w:cs="Microsoft JhengHei"/>
          <w:w w:val="115"/>
        </w:rPr>
        <w:t>"address.street.street1":{</w:t>
      </w:r>
      <w:r w:rsidR="00A23879">
        <w:rPr>
          <w:rFonts w:ascii="Microsoft JhengHei" w:eastAsia="Microsoft JhengHei" w:hAnsi="Microsoft JhengHei" w:cs="Microsoft JhengHei"/>
          <w:spacing w:val="32"/>
          <w:w w:val="115"/>
        </w:rPr>
        <w:t xml:space="preserve"> </w:t>
      </w:r>
      <w:hyperlink w:anchor="_bookmark280" w:history="1">
        <w:r w:rsidR="00A23879">
          <w:rPr>
            <w:rFonts w:ascii="Microsoft JhengHei" w:eastAsia="Microsoft JhengHei" w:hAnsi="Microsoft JhengHei" w:cs="Microsoft JhengHei"/>
            <w:color w:val="0000FF"/>
            <w:w w:val="115"/>
          </w:rPr>
          <w:t>$exists</w:t>
        </w:r>
        <w:r w:rsidR="00A23879">
          <w:rPr>
            <w:rFonts w:ascii="Microsoft JhengHei" w:eastAsia="Microsoft JhengHei" w:hAnsi="Microsoft JhengHei" w:cs="Microsoft JhengHei"/>
            <w:color w:val="0000FF"/>
            <w:spacing w:val="31"/>
            <w:w w:val="115"/>
          </w:rPr>
          <w:t xml:space="preserve"> </w:t>
        </w:r>
      </w:hyperlink>
      <w:r w:rsidR="00A23879">
        <w:rPr>
          <w:rFonts w:ascii="Microsoft JhengHei" w:eastAsia="Microsoft JhengHei" w:hAnsi="Microsoft JhengHei" w:cs="Microsoft JhengHei"/>
          <w:color w:val="000000"/>
          <w:w w:val="185"/>
        </w:rPr>
        <w:t>:</w:t>
      </w:r>
      <w:r w:rsidR="00A23879">
        <w:rPr>
          <w:rFonts w:ascii="Microsoft JhengHei" w:eastAsia="Microsoft JhengHei" w:hAnsi="Microsoft JhengHei" w:cs="Microsoft JhengHei"/>
          <w:color w:val="000000"/>
          <w:spacing w:val="-4"/>
          <w:w w:val="185"/>
        </w:rPr>
        <w:t xml:space="preserve"> </w:t>
      </w:r>
      <w:r w:rsidR="00A23879">
        <w:rPr>
          <w:rFonts w:ascii="Microsoft JhengHei" w:eastAsia="Microsoft JhengHei" w:hAnsi="Microsoft JhengHei" w:cs="Microsoft JhengHei"/>
          <w:color w:val="000000"/>
          <w:w w:val="115"/>
        </w:rPr>
        <w:t>1</w:t>
      </w:r>
      <w:r w:rsidR="00A23879">
        <w:rPr>
          <w:rFonts w:ascii="Microsoft JhengHei" w:eastAsia="Microsoft JhengHei" w:hAnsi="Microsoft JhengHei" w:cs="Microsoft JhengHei"/>
          <w:color w:val="000000"/>
          <w:spacing w:val="31"/>
          <w:w w:val="115"/>
        </w:rPr>
        <w:t xml:space="preserve"> </w:t>
      </w:r>
      <w:r w:rsidR="00A23879">
        <w:rPr>
          <w:rFonts w:ascii="Microsoft JhengHei" w:eastAsia="Microsoft JhengHei" w:hAnsi="Microsoft JhengHei" w:cs="Microsoft JhengHei"/>
          <w:color w:val="000000"/>
          <w:w w:val="140"/>
        </w:rPr>
        <w:t>}</w:t>
      </w:r>
      <w:r w:rsidR="00A23879">
        <w:rPr>
          <w:rFonts w:ascii="Microsoft JhengHei" w:eastAsia="Microsoft JhengHei" w:hAnsi="Microsoft JhengHei" w:cs="Microsoft JhengHei"/>
          <w:color w:val="000000"/>
          <w:spacing w:val="19"/>
          <w:w w:val="140"/>
        </w:rPr>
        <w:t xml:space="preserve"> </w:t>
      </w:r>
      <w:r w:rsidR="00A23879">
        <w:rPr>
          <w:rFonts w:ascii="Microsoft JhengHei" w:eastAsia="Microsoft JhengHei" w:hAnsi="Microsoft JhengHei" w:cs="Microsoft JhengHei"/>
          <w:color w:val="000000"/>
          <w:w w:val="140"/>
        </w:rPr>
        <w:t>}</w:t>
      </w:r>
    </w:p>
    <w:p w:rsidR="00D032B6" w:rsidRDefault="00A23879">
      <w:pPr>
        <w:pStyle w:val="BodyText"/>
        <w:tabs>
          <w:tab w:val="left" w:pos="897"/>
        </w:tabs>
        <w:spacing w:line="234" w:lineRule="exact"/>
        <w:ind w:left="6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如果对象中存在数组，对数组中每一个元素的引用使用“0”，“1”，“2”……等标记第一个，第二个，第三</w:t>
      </w:r>
    </w:p>
    <w:p w:rsidR="00D032B6" w:rsidRDefault="00A23879">
      <w:pPr>
        <w:pStyle w:val="BodyText"/>
        <w:spacing w:line="243" w:lineRule="exact"/>
        <w:ind w:left="897"/>
      </w:pPr>
      <w:r>
        <w:t>个……元素。例如包含数组的对象：</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022" style="position:absolute;left:0;text-align:left;margin-left:95.85pt;margin-top:4.75pt;width:459.45pt;height:10.6pt;z-index:-251796480;mso-position-horizontal-relative:page" coordorigin="1917,95" coordsize="9189,212">
            <v:shape id="_x0000_s302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0"/>
          <w:w w:val="125"/>
        </w:rPr>
        <w:t xml:space="preserve"> </w:t>
      </w:r>
      <w:r w:rsidR="00A23879">
        <w:rPr>
          <w:rFonts w:ascii="Microsoft JhengHei" w:eastAsia="Microsoft JhengHei" w:hAnsi="Microsoft JhengHei" w:cs="Microsoft JhengHei"/>
          <w:w w:val="105"/>
        </w:rPr>
        <w:t>name:</w:t>
      </w:r>
      <w:r w:rsidR="00A23879">
        <w:rPr>
          <w:rFonts w:ascii="Microsoft JhengHei" w:eastAsia="Microsoft JhengHei" w:hAnsi="Microsoft JhengHei" w:cs="Microsoft JhengHei"/>
          <w:spacing w:val="-9"/>
          <w:w w:val="105"/>
        </w:rPr>
        <w:t xml:space="preserve"> </w:t>
      </w:r>
      <w:r w:rsidR="00A23879">
        <w:rPr>
          <w:rFonts w:ascii="Microsoft JhengHei" w:eastAsia="Microsoft JhengHei" w:hAnsi="Microsoft JhengHei" w:cs="Microsoft JhengHei"/>
          <w:w w:val="105"/>
        </w:rPr>
        <w:t>"tom",</w:t>
      </w:r>
      <w:r w:rsidR="00A23879">
        <w:rPr>
          <w:rFonts w:ascii="Microsoft JhengHei" w:eastAsia="Microsoft JhengHei" w:hAnsi="Microsoft JhengHei" w:cs="Microsoft JhengHei"/>
          <w:spacing w:val="-10"/>
          <w:w w:val="105"/>
        </w:rPr>
        <w:t xml:space="preserve"> </w:t>
      </w:r>
      <w:r w:rsidR="00A23879">
        <w:rPr>
          <w:rFonts w:ascii="Microsoft JhengHei" w:eastAsia="Microsoft JhengHei" w:hAnsi="Microsoft JhengHei" w:cs="Microsoft JhengHei"/>
          <w:w w:val="105"/>
        </w:rPr>
        <w:t>phone:</w:t>
      </w:r>
      <w:r w:rsidR="00A23879">
        <w:rPr>
          <w:rFonts w:ascii="Microsoft JhengHei" w:eastAsia="Microsoft JhengHei" w:hAnsi="Microsoft JhengHei" w:cs="Microsoft JhengHei"/>
          <w:spacing w:val="-9"/>
          <w:w w:val="10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9"/>
          <w:w w:val="125"/>
        </w:rPr>
        <w:t xml:space="preserve"> </w:t>
      </w:r>
      <w:r w:rsidR="00A23879">
        <w:rPr>
          <w:rFonts w:ascii="Microsoft JhengHei" w:eastAsia="Microsoft JhengHei" w:hAnsi="Microsoft JhengHei" w:cs="Microsoft JhengHei"/>
          <w:w w:val="105"/>
        </w:rPr>
        <w:t>"13175824",</w:t>
      </w:r>
      <w:r w:rsidR="00A23879">
        <w:rPr>
          <w:rFonts w:ascii="Microsoft JhengHei" w:eastAsia="Microsoft JhengHei" w:hAnsi="Microsoft JhengHei" w:cs="Microsoft JhengHei"/>
          <w:spacing w:val="-10"/>
          <w:w w:val="105"/>
        </w:rPr>
        <w:t xml:space="preserve"> </w:t>
      </w:r>
      <w:r w:rsidR="00A23879">
        <w:rPr>
          <w:rFonts w:ascii="Microsoft JhengHei" w:eastAsia="Microsoft JhengHei" w:hAnsi="Microsoft JhengHei" w:cs="Microsoft JhengHei"/>
          <w:w w:val="105"/>
        </w:rPr>
        <w:t>1528345]</w:t>
      </w:r>
      <w:r w:rsidR="00A23879">
        <w:rPr>
          <w:rFonts w:ascii="Microsoft JhengHei" w:eastAsia="Microsoft JhengHei" w:hAnsi="Microsoft JhengHei" w:cs="Microsoft JhengHei"/>
          <w:spacing w:val="-9"/>
          <w:w w:val="105"/>
        </w:rPr>
        <w:t xml:space="preserve"> </w:t>
      </w:r>
      <w:r w:rsidR="00A23879">
        <w:rPr>
          <w:rFonts w:ascii="Microsoft JhengHei" w:eastAsia="Microsoft JhengHei" w:hAnsi="Microsoft JhengHei" w:cs="Microsoft JhengHei"/>
          <w:w w:val="125"/>
        </w:rPr>
        <w:t>}</w:t>
      </w:r>
    </w:p>
    <w:p w:rsidR="00D032B6" w:rsidRDefault="00A23879">
      <w:pPr>
        <w:pStyle w:val="BodyText"/>
        <w:spacing w:before="26"/>
        <w:ind w:left="897"/>
      </w:pPr>
      <w:r>
        <w:t>可以使用下列匹配条件进行数组中元素匹配：</w:t>
      </w:r>
    </w:p>
    <w:p w:rsidR="00D032B6" w:rsidRDefault="00035F6E">
      <w:pPr>
        <w:pStyle w:val="BodyText"/>
        <w:spacing w:line="324" w:lineRule="exact"/>
        <w:ind w:left="897"/>
        <w:rPr>
          <w:rFonts w:ascii="Microsoft JhengHei" w:eastAsia="Microsoft JhengHei" w:hAnsi="Microsoft JhengHei" w:cs="Microsoft JhengHei"/>
        </w:rPr>
      </w:pPr>
      <w:r w:rsidRPr="00035F6E">
        <w:pict>
          <v:group id="_x0000_s3020" style="position:absolute;left:0;text-align:left;margin-left:95.85pt;margin-top:4.75pt;width:459.45pt;height:10.6pt;z-index:-251795456;mso-position-horizontal-relative:page" coordorigin="1917,95" coordsize="9189,212">
            <v:shape id="_x0000_s302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w:t>
      </w:r>
      <w:r w:rsidR="00A23879">
        <w:rPr>
          <w:rFonts w:ascii="Microsoft JhengHei" w:eastAsia="Microsoft JhengHei" w:hAnsi="Microsoft JhengHei" w:cs="Microsoft JhengHei"/>
          <w:spacing w:val="6"/>
          <w:w w:val="105"/>
        </w:rPr>
        <w:t xml:space="preserve"> </w:t>
      </w:r>
      <w:r w:rsidR="00A23879">
        <w:rPr>
          <w:rFonts w:ascii="Microsoft JhengHei" w:eastAsia="Microsoft JhengHei" w:hAnsi="Microsoft JhengHei" w:cs="Microsoft JhengHei"/>
          <w:w w:val="105"/>
        </w:rPr>
        <w:t>"phone.0</w:t>
      </w:r>
      <w:r w:rsidR="00A23879">
        <w:rPr>
          <w:rFonts w:ascii="Microsoft JhengHei" w:eastAsia="Microsoft JhengHei" w:hAnsi="Microsoft JhengHei" w:cs="Microsoft JhengHei"/>
          <w:spacing w:val="6"/>
          <w:w w:val="105"/>
        </w:rPr>
        <w:t xml:space="preserve"> </w:t>
      </w:r>
      <w:r w:rsidR="00A23879">
        <w:rPr>
          <w:rFonts w:ascii="Microsoft JhengHei" w:eastAsia="Microsoft JhengHei" w:hAnsi="Microsoft JhengHei" w:cs="Microsoft JhengHei"/>
          <w:w w:val="105"/>
        </w:rPr>
        <w:t>":"13175824"</w:t>
      </w:r>
      <w:r w:rsidR="00A23879">
        <w:rPr>
          <w:rFonts w:ascii="Microsoft JhengHei" w:eastAsia="Microsoft JhengHei" w:hAnsi="Microsoft JhengHei" w:cs="Microsoft JhengHei"/>
          <w:spacing w:val="6"/>
          <w:w w:val="105"/>
        </w:rPr>
        <w:t xml:space="preserve"> </w:t>
      </w:r>
      <w:r w:rsidR="00A23879">
        <w:rPr>
          <w:rFonts w:ascii="Microsoft JhengHei" w:eastAsia="Microsoft JhengHei" w:hAnsi="Microsoft JhengHei" w:cs="Microsoft JhengHei"/>
          <w:w w:val="105"/>
        </w:rPr>
        <w:t>}</w:t>
      </w:r>
    </w:p>
    <w:p w:rsidR="00D032B6" w:rsidRDefault="00D032B6">
      <w:pPr>
        <w:spacing w:before="7" w:line="160" w:lineRule="exact"/>
        <w:rPr>
          <w:sz w:val="16"/>
          <w:szCs w:val="16"/>
        </w:rPr>
      </w:pPr>
    </w:p>
    <w:p w:rsidR="00D032B6" w:rsidRDefault="00A23879">
      <w:pPr>
        <w:pStyle w:val="BodyText"/>
        <w:ind w:left="613"/>
      </w:pPr>
      <w:r>
        <w:t>数据库操作方法</w:t>
      </w:r>
    </w:p>
    <w:p w:rsidR="00D032B6" w:rsidRDefault="00D032B6">
      <w:pPr>
        <w:spacing w:before="5" w:line="120" w:lineRule="exact"/>
        <w:rPr>
          <w:sz w:val="12"/>
          <w:szCs w:val="12"/>
        </w:rPr>
      </w:pPr>
    </w:p>
    <w:tbl>
      <w:tblPr>
        <w:tblW w:w="0" w:type="auto"/>
        <w:tblInd w:w="603" w:type="dxa"/>
        <w:tblLayout w:type="fixed"/>
        <w:tblCellMar>
          <w:left w:w="0" w:type="dxa"/>
          <w:right w:w="0" w:type="dxa"/>
        </w:tblCellMar>
        <w:tblLook w:val="01E0"/>
      </w:tblPr>
      <w:tblGrid>
        <w:gridCol w:w="2391"/>
        <w:gridCol w:w="3924"/>
        <w:gridCol w:w="3157"/>
      </w:tblGrid>
      <w:tr w:rsidR="00D032B6">
        <w:trPr>
          <w:trHeight w:hRule="exact" w:val="305"/>
        </w:trPr>
        <w:tc>
          <w:tcPr>
            <w:tcW w:w="239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16"/>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79" w:history="1">
              <w:r w:rsidR="00A23879">
                <w:rPr>
                  <w:rFonts w:ascii="微软雅黑" w:eastAsia="微软雅黑" w:hAnsi="微软雅黑" w:cs="微软雅黑"/>
                  <w:color w:val="0000FF"/>
                  <w:w w:val="95"/>
                  <w:sz w:val="14"/>
                  <w:szCs w:val="14"/>
                </w:rPr>
                <w:t>db.createCS()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创建集合空间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db.createCS("foo")</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4" w:history="1">
              <w:r w:rsidR="00A23879">
                <w:rPr>
                  <w:rFonts w:ascii="微软雅黑" w:eastAsia="微软雅黑" w:hAnsi="微软雅黑" w:cs="微软雅黑"/>
                  <w:color w:val="0000FF"/>
                  <w:w w:val="90"/>
                  <w:sz w:val="14"/>
                  <w:szCs w:val="14"/>
                </w:rPr>
                <w:t>db.dropCS()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删除集合空间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db.dropCS("foo")</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1" w:history="1">
              <w:r w:rsidR="00A23879">
                <w:rPr>
                  <w:rFonts w:ascii="微软雅黑" w:eastAsia="微软雅黑" w:hAnsi="微软雅黑" w:cs="微软雅黑"/>
                  <w:color w:val="0000FF"/>
                  <w:w w:val="90"/>
                  <w:sz w:val="14"/>
                  <w:szCs w:val="14"/>
                </w:rPr>
                <w:t>db.getCS()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获得某个集合空间的引用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db.getCS("foo")</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2" w:history="1">
              <w:r w:rsidR="00A23879">
                <w:rPr>
                  <w:rFonts w:ascii="微软雅黑" w:eastAsia="微软雅黑" w:hAnsi="微软雅黑" w:cs="微软雅黑"/>
                  <w:color w:val="0000FF"/>
                  <w:w w:val="95"/>
                  <w:sz w:val="14"/>
                  <w:szCs w:val="14"/>
                </w:rPr>
                <w:t>db.createRG()</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创建一个分区组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db.createRG("rg")</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04" w:history="1">
              <w:r w:rsidR="00A23879">
                <w:rPr>
                  <w:rFonts w:ascii="微软雅黑" w:eastAsia="微软雅黑" w:hAnsi="微软雅黑" w:cs="微软雅黑"/>
                  <w:color w:val="0000FF"/>
                  <w:w w:val="95"/>
                  <w:sz w:val="14"/>
                  <w:szCs w:val="14"/>
                </w:rPr>
                <w:t>db.removeRG()</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删除一个分区组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db.removeRG("rg")</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3" w:history="1">
              <w:r w:rsidR="00A23879">
                <w:rPr>
                  <w:rFonts w:ascii="微软雅黑" w:eastAsia="微软雅黑" w:hAnsi="微软雅黑" w:cs="微软雅黑"/>
                  <w:color w:val="0000FF"/>
                  <w:w w:val="90"/>
                  <w:sz w:val="14"/>
                  <w:szCs w:val="14"/>
                </w:rPr>
                <w:t>db.getRG()</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获得一个分区组的引用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db.getRG("rg")</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4" w:history="1">
              <w:r w:rsidR="00A23879">
                <w:rPr>
                  <w:rFonts w:ascii="微软雅黑" w:eastAsia="微软雅黑" w:hAnsi="微软雅黑" w:cs="微软雅黑"/>
                  <w:color w:val="0000FF"/>
                  <w:w w:val="95"/>
                  <w:sz w:val="14"/>
                  <w:szCs w:val="14"/>
                </w:rPr>
                <w:t>db.list()</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枚举列表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7" w:history="1">
              <w:r w:rsidR="00A23879">
                <w:rPr>
                  <w:rFonts w:ascii="微软雅黑" w:eastAsia="微软雅黑" w:hAnsi="微软雅黑" w:cs="微软雅黑"/>
                  <w:color w:val="0000FF"/>
                  <w:w w:val="95"/>
                  <w:sz w:val="14"/>
                  <w:szCs w:val="14"/>
                </w:rPr>
                <w:t>db.listCollectionSpaces()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枚举集合空间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db.listCollectionSpaces()</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6" w:history="1">
              <w:r w:rsidR="00A23879">
                <w:rPr>
                  <w:rFonts w:ascii="微软雅黑" w:eastAsia="微软雅黑" w:hAnsi="微软雅黑" w:cs="微软雅黑"/>
                  <w:color w:val="0000FF"/>
                  <w:w w:val="95"/>
                  <w:sz w:val="14"/>
                  <w:szCs w:val="14"/>
                </w:rPr>
                <w:t>db.listCollections()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枚举集合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db.listCollections()</w:t>
            </w:r>
          </w:p>
        </w:tc>
      </w:tr>
      <w:tr w:rsidR="00D032B6">
        <w:trPr>
          <w:trHeight w:hRule="exact" w:val="590"/>
        </w:trPr>
        <w:tc>
          <w:tcPr>
            <w:tcW w:w="2391" w:type="dxa"/>
            <w:tcBorders>
              <w:top w:val="single" w:sz="8" w:space="0" w:color="000000"/>
              <w:left w:val="nil"/>
              <w:bottom w:val="single" w:sz="8" w:space="0" w:color="000000"/>
              <w:right w:val="nil"/>
            </w:tcBorders>
          </w:tcPr>
          <w:p w:rsidR="00D032B6" w:rsidRDefault="00035F6E">
            <w:pPr>
              <w:pStyle w:val="TableParagraph"/>
              <w:spacing w:line="208" w:lineRule="exact"/>
              <w:ind w:left="50"/>
              <w:rPr>
                <w:rFonts w:ascii="微软雅黑" w:eastAsia="微软雅黑" w:hAnsi="微软雅黑" w:cs="微软雅黑"/>
                <w:sz w:val="14"/>
                <w:szCs w:val="14"/>
              </w:rPr>
            </w:pPr>
            <w:hyperlink w:anchor="_bookmark200" w:history="1">
              <w:r w:rsidR="00A23879">
                <w:rPr>
                  <w:rFonts w:ascii="微软雅黑" w:eastAsia="微软雅黑" w:hAnsi="微软雅黑" w:cs="微软雅黑"/>
                  <w:color w:val="0000FF"/>
                  <w:w w:val="95"/>
                  <w:sz w:val="14"/>
                  <w:szCs w:val="14"/>
                </w:rPr>
                <w:t>db.listReplicaGroups()</w:t>
              </w:r>
            </w:hyperlink>
          </w:p>
          <w:p w:rsidR="00D032B6" w:rsidRDefault="00035F6E">
            <w:pPr>
              <w:pStyle w:val="TableParagraph"/>
              <w:spacing w:before="61"/>
              <w:ind w:left="50"/>
              <w:rPr>
                <w:rFonts w:ascii="微软雅黑" w:eastAsia="微软雅黑" w:hAnsi="微软雅黑" w:cs="微软雅黑"/>
                <w:sz w:val="14"/>
                <w:szCs w:val="14"/>
              </w:rPr>
            </w:pPr>
            <w:hyperlink w:anchor="_bookmark207" w:history="1">
              <w:r w:rsidR="00A23879">
                <w:rPr>
                  <w:rFonts w:ascii="微软雅黑" w:eastAsia="微软雅黑" w:hAnsi="微软雅黑" w:cs="微软雅黑"/>
                  <w:color w:val="0000FF"/>
                  <w:w w:val="95"/>
                  <w:sz w:val="14"/>
                  <w:szCs w:val="14"/>
                </w:rPr>
                <w:t>db.snapshot()</w:t>
              </w:r>
            </w:hyperlink>
          </w:p>
        </w:tc>
        <w:tc>
          <w:tcPr>
            <w:tcW w:w="3924" w:type="dxa"/>
            <w:tcBorders>
              <w:top w:val="single" w:sz="8" w:space="0" w:color="000000"/>
              <w:left w:val="nil"/>
              <w:bottom w:val="single" w:sz="8" w:space="0" w:color="000000"/>
              <w:right w:val="nil"/>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枚举分区组</w:t>
            </w:r>
          </w:p>
          <w:p w:rsidR="00D032B6" w:rsidRDefault="00A23879">
            <w:pPr>
              <w:pStyle w:val="TableParagraph"/>
              <w:spacing w:before="61"/>
              <w:ind w:left="816"/>
              <w:rPr>
                <w:rFonts w:ascii="微软雅黑" w:eastAsia="微软雅黑" w:hAnsi="微软雅黑" w:cs="微软雅黑"/>
                <w:sz w:val="14"/>
                <w:szCs w:val="14"/>
              </w:rPr>
            </w:pPr>
            <w:r>
              <w:rPr>
                <w:rFonts w:ascii="微软雅黑" w:eastAsia="微软雅黑" w:hAnsi="微软雅黑" w:cs="微软雅黑"/>
                <w:sz w:val="14"/>
                <w:szCs w:val="14"/>
              </w:rPr>
              <w:t>枚举快照</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db.listReplicaGroups()</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5"/>
                <w:sz w:val="14"/>
                <w:szCs w:val="14"/>
              </w:rPr>
              <w:t>db.snapshot(0)</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05" w:history="1">
              <w:r w:rsidR="00A23879">
                <w:rPr>
                  <w:rFonts w:ascii="微软雅黑" w:eastAsia="微软雅黑" w:hAnsi="微软雅黑" w:cs="微软雅黑"/>
                  <w:color w:val="0000FF"/>
                  <w:w w:val="95"/>
                  <w:sz w:val="14"/>
                  <w:szCs w:val="14"/>
                </w:rPr>
                <w:t>db.resetSnapshot()</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重置快照</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db.resetSnapshot(0)</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08" w:history="1">
              <w:r w:rsidR="00A23879">
                <w:rPr>
                  <w:rFonts w:ascii="微软雅黑" w:eastAsia="微软雅黑" w:hAnsi="微软雅黑" w:cs="微软雅黑"/>
                  <w:color w:val="0000FF"/>
                  <w:w w:val="95"/>
                  <w:sz w:val="14"/>
                  <w:szCs w:val="14"/>
                </w:rPr>
                <w:t>db.startRG()</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启动分区组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db.startRG("rgName")</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183" w:history="1">
              <w:r w:rsidR="00A23879">
                <w:rPr>
                  <w:rFonts w:ascii="微软雅黑" w:eastAsia="微软雅黑" w:hAnsi="微软雅黑" w:cs="微软雅黑"/>
                  <w:color w:val="0000FF"/>
                  <w:w w:val="95"/>
                  <w:sz w:val="14"/>
                  <w:szCs w:val="14"/>
                </w:rPr>
                <w:t>db.createUsr()</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创建数据库用户</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db.createUsr("root","admin")</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186" w:history="1">
              <w:r w:rsidR="00A23879">
                <w:rPr>
                  <w:rFonts w:ascii="微软雅黑" w:eastAsia="微软雅黑" w:hAnsi="微软雅黑" w:cs="微软雅黑"/>
                  <w:color w:val="0000FF"/>
                  <w:w w:val="95"/>
                  <w:sz w:val="14"/>
                  <w:szCs w:val="14"/>
                </w:rPr>
                <w:t>db.dropUsr()</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删除数据库用户</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db.dropUsr("root","admin")</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09" w:history="1">
              <w:r w:rsidR="00A23879">
                <w:rPr>
                  <w:rFonts w:ascii="微软雅黑" w:eastAsia="微软雅黑" w:hAnsi="微软雅黑" w:cs="微软雅黑"/>
                  <w:color w:val="0000FF"/>
                  <w:w w:val="95"/>
                  <w:sz w:val="14"/>
                  <w:szCs w:val="14"/>
                </w:rPr>
                <w:t>db.transBegin()</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开启事务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db.transBegin()</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0" w:history="1">
              <w:r w:rsidR="00A23879">
                <w:rPr>
                  <w:rFonts w:ascii="微软雅黑" w:eastAsia="微软雅黑" w:hAnsi="微软雅黑" w:cs="微软雅黑"/>
                  <w:color w:val="0000FF"/>
                  <w:w w:val="95"/>
                  <w:sz w:val="14"/>
                  <w:szCs w:val="14"/>
                </w:rPr>
                <w:t>db.transCommit()</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提交事务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db.transCommit()</w:t>
            </w:r>
          </w:p>
        </w:tc>
      </w:tr>
      <w:tr w:rsidR="00D032B6">
        <w:trPr>
          <w:trHeight w:hRule="exact" w:val="305"/>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1" w:history="1">
              <w:r w:rsidR="00A23879">
                <w:rPr>
                  <w:rFonts w:ascii="微软雅黑" w:eastAsia="微软雅黑" w:hAnsi="微软雅黑" w:cs="微软雅黑"/>
                  <w:color w:val="0000FF"/>
                  <w:w w:val="95"/>
                  <w:sz w:val="14"/>
                  <w:szCs w:val="14"/>
                </w:rPr>
                <w:t>db.transRollback()</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16"/>
              <w:rPr>
                <w:rFonts w:ascii="微软雅黑" w:eastAsia="微软雅黑" w:hAnsi="微软雅黑" w:cs="微软雅黑"/>
                <w:sz w:val="14"/>
                <w:szCs w:val="14"/>
              </w:rPr>
            </w:pPr>
            <w:r>
              <w:rPr>
                <w:rFonts w:ascii="微软雅黑" w:eastAsia="微软雅黑" w:hAnsi="微软雅黑" w:cs="微软雅黑"/>
                <w:sz w:val="14"/>
                <w:szCs w:val="14"/>
              </w:rPr>
              <w:t>事务回滚</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db.transRollback()</w:t>
            </w:r>
          </w:p>
        </w:tc>
      </w:tr>
      <w:tr w:rsidR="00D032B6">
        <w:trPr>
          <w:trHeight w:hRule="exact" w:val="545"/>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181" w:history="1">
              <w:r w:rsidR="00A23879">
                <w:rPr>
                  <w:rFonts w:ascii="微软雅黑" w:eastAsia="微软雅黑" w:hAnsi="微软雅黑" w:cs="微软雅黑"/>
                  <w:color w:val="0000FF"/>
                  <w:w w:val="95"/>
                  <w:sz w:val="14"/>
                  <w:szCs w:val="14"/>
                </w:rPr>
                <w:t>db.createProcedure()</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16"/>
              <w:rPr>
                <w:rFonts w:ascii="微软雅黑" w:eastAsia="微软雅黑" w:hAnsi="微软雅黑" w:cs="微软雅黑"/>
                <w:sz w:val="14"/>
                <w:szCs w:val="14"/>
              </w:rPr>
            </w:pPr>
            <w:r>
              <w:rPr>
                <w:rFonts w:ascii="微软雅黑" w:eastAsia="微软雅黑" w:hAnsi="微软雅黑" w:cs="微软雅黑"/>
                <w:sz w:val="14"/>
                <w:szCs w:val="14"/>
              </w:rPr>
              <w:t>创建存储过程函数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db.createProcedure(function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sum(i,j){return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+j;})</w:t>
            </w:r>
          </w:p>
        </w:tc>
      </w:tr>
      <w:tr w:rsidR="00D032B6">
        <w:trPr>
          <w:trHeight w:hRule="exact" w:val="300"/>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03" w:history="1">
              <w:r w:rsidR="00A23879">
                <w:rPr>
                  <w:rFonts w:ascii="微软雅黑" w:eastAsia="微软雅黑" w:hAnsi="微软雅黑" w:cs="微软雅黑"/>
                  <w:color w:val="0000FF"/>
                  <w:w w:val="95"/>
                  <w:sz w:val="14"/>
                  <w:szCs w:val="14"/>
                </w:rPr>
                <w:t>db.removeProcedure()</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删除已存在的存储过程函数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db.removeProcedure("sum")</w:t>
            </w:r>
          </w:p>
        </w:tc>
      </w:tr>
      <w:tr w:rsidR="00D032B6">
        <w:trPr>
          <w:trHeight w:hRule="exact" w:val="295"/>
        </w:trPr>
        <w:tc>
          <w:tcPr>
            <w:tcW w:w="239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9" w:history="1">
              <w:r w:rsidR="00A23879">
                <w:rPr>
                  <w:rFonts w:ascii="微软雅黑" w:eastAsia="微软雅黑" w:hAnsi="微软雅黑" w:cs="微软雅黑"/>
                  <w:color w:val="0000FF"/>
                  <w:w w:val="95"/>
                  <w:sz w:val="14"/>
                  <w:szCs w:val="14"/>
                </w:rPr>
                <w:t>db.listProcedures()</w:t>
              </w:r>
            </w:hyperlink>
          </w:p>
        </w:tc>
        <w:tc>
          <w:tcPr>
            <w:tcW w:w="392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6"/>
              <w:rPr>
                <w:rFonts w:ascii="微软雅黑" w:eastAsia="微软雅黑" w:hAnsi="微软雅黑" w:cs="微软雅黑"/>
                <w:sz w:val="14"/>
                <w:szCs w:val="14"/>
              </w:rPr>
            </w:pPr>
            <w:r>
              <w:rPr>
                <w:rFonts w:ascii="微软雅黑" w:eastAsia="微软雅黑" w:hAnsi="微软雅黑" w:cs="微软雅黑"/>
                <w:sz w:val="14"/>
                <w:szCs w:val="14"/>
              </w:rPr>
              <w:t>枚举存储过程函数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db.listProcedures()</w:t>
            </w:r>
          </w:p>
        </w:tc>
      </w:tr>
    </w:tbl>
    <w:p w:rsidR="00D032B6" w:rsidRDefault="00D032B6">
      <w:pPr>
        <w:spacing w:line="208" w:lineRule="exact"/>
        <w:rPr>
          <w:rFonts w:ascii="微软雅黑" w:eastAsia="微软雅黑" w:hAnsi="微软雅黑" w:cs="微软雅黑"/>
          <w:sz w:val="14"/>
          <w:szCs w:val="14"/>
        </w:rPr>
        <w:sectPr w:rsidR="00D032B6">
          <w:headerReference w:type="even" r:id="rId223"/>
          <w:headerReference w:type="default" r:id="rId224"/>
          <w:pgSz w:w="12240" w:h="15840"/>
          <w:pgMar w:top="900" w:right="680" w:bottom="280" w:left="1020" w:header="713" w:footer="0" w:gutter="0"/>
          <w:pgNumType w:start="187"/>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2241"/>
        <w:gridCol w:w="4074"/>
        <w:gridCol w:w="3157"/>
      </w:tblGrid>
      <w:tr w:rsidR="00D032B6">
        <w:trPr>
          <w:trHeight w:hRule="exact" w:val="305"/>
        </w:trPr>
        <w:tc>
          <w:tcPr>
            <w:tcW w:w="224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66"/>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7" w:history="1">
              <w:r w:rsidR="00A23879">
                <w:rPr>
                  <w:rFonts w:ascii="微软雅黑" w:eastAsia="微软雅黑" w:hAnsi="微软雅黑" w:cs="微软雅黑"/>
                  <w:color w:val="0000FF"/>
                  <w:w w:val="95"/>
                  <w:sz w:val="14"/>
                  <w:szCs w:val="14"/>
                </w:rPr>
                <w:t>db.eval()</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w w:val="95"/>
                <w:sz w:val="14"/>
                <w:szCs w:val="14"/>
              </w:rPr>
              <w:t>调用存储过程函数或直接使用</w:t>
            </w:r>
            <w:r>
              <w:rPr>
                <w:rFonts w:ascii="微软雅黑" w:eastAsia="微软雅黑" w:hAnsi="微软雅黑" w:cs="微软雅黑"/>
                <w:spacing w:val="36"/>
                <w:w w:val="95"/>
                <w:sz w:val="14"/>
                <w:szCs w:val="14"/>
              </w:rPr>
              <w:t xml:space="preserve"> </w:t>
            </w:r>
            <w:r>
              <w:rPr>
                <w:rFonts w:ascii="微软雅黑" w:eastAsia="微软雅黑" w:hAnsi="微软雅黑" w:cs="微软雅黑"/>
                <w:w w:val="95"/>
                <w:sz w:val="14"/>
                <w:szCs w:val="14"/>
              </w:rPr>
              <w:t>JavaScript</w:t>
            </w:r>
            <w:r>
              <w:rPr>
                <w:rFonts w:ascii="微软雅黑" w:eastAsia="微软雅黑" w:hAnsi="微软雅黑" w:cs="微软雅黑"/>
                <w:spacing w:val="36"/>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db.eval('db.foo.bar')</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8" w:history="1">
              <w:r w:rsidR="00A23879">
                <w:rPr>
                  <w:rFonts w:ascii="微软雅黑" w:eastAsia="微软雅黑" w:hAnsi="微软雅黑" w:cs="微软雅黑"/>
                  <w:color w:val="0000FF"/>
                  <w:w w:val="95"/>
                  <w:sz w:val="14"/>
                  <w:szCs w:val="14"/>
                </w:rPr>
                <w:t>db.exec()</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w w:val="95"/>
                <w:sz w:val="14"/>
                <w:szCs w:val="14"/>
              </w:rPr>
              <w:t>执行</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SQL Select 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foo.bar")</w:t>
            </w:r>
          </w:p>
        </w:tc>
      </w:tr>
      <w:tr w:rsidR="00D032B6">
        <w:trPr>
          <w:trHeight w:hRule="exact" w:val="54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9" w:history="1">
              <w:r w:rsidR="00A23879">
                <w:rPr>
                  <w:rFonts w:ascii="微软雅黑" w:eastAsia="微软雅黑" w:hAnsi="微软雅黑" w:cs="微软雅黑"/>
                  <w:color w:val="0000FF"/>
                  <w:w w:val="95"/>
                  <w:sz w:val="14"/>
                  <w:szCs w:val="14"/>
                </w:rPr>
                <w:t>db.execUpdate()</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扫行</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SQL</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其它语句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db.execUpdate("insert</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foo.bar(name,age)</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values('test',20)")</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77" w:history="1">
              <w:r w:rsidR="00A23879">
                <w:rPr>
                  <w:rFonts w:ascii="微软雅黑" w:eastAsia="微软雅黑" w:hAnsi="微软雅黑" w:cs="微软雅黑"/>
                  <w:color w:val="0000FF"/>
                  <w:w w:val="95"/>
                  <w:sz w:val="14"/>
                  <w:szCs w:val="14"/>
                </w:rPr>
                <w:t>db.backupOffline()</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离线备份</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db.backupOffline({Name:"backuptest"})</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5" w:history="1">
              <w:r w:rsidR="00A23879">
                <w:rPr>
                  <w:rFonts w:ascii="微软雅黑" w:eastAsia="微软雅黑" w:hAnsi="微软雅黑" w:cs="微软雅黑"/>
                  <w:color w:val="0000FF"/>
                  <w:w w:val="95"/>
                  <w:sz w:val="14"/>
                  <w:szCs w:val="14"/>
                </w:rPr>
                <w:t>db.listBackup()</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查看备份</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db.listBackup()</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02" w:history="1">
              <w:r w:rsidR="00A23879">
                <w:rPr>
                  <w:rFonts w:ascii="微软雅黑" w:eastAsia="微软雅黑" w:hAnsi="微软雅黑" w:cs="微软雅黑"/>
                  <w:color w:val="0000FF"/>
                  <w:w w:val="95"/>
                  <w:sz w:val="14"/>
                  <w:szCs w:val="14"/>
                </w:rPr>
                <w:t>db.removeBackup()</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删除备份</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db.removeBackup()</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01" w:history="1">
              <w:r w:rsidR="00A23879">
                <w:rPr>
                  <w:rFonts w:ascii="微软雅黑" w:eastAsia="微软雅黑" w:hAnsi="微软雅黑" w:cs="微软雅黑"/>
                  <w:color w:val="0000FF"/>
                  <w:w w:val="95"/>
                  <w:sz w:val="14"/>
                  <w:szCs w:val="14"/>
                </w:rPr>
                <w:t>db.listTasks()</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查看后台任务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db.listTasks()</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12" w:history="1">
              <w:r w:rsidR="00A23879">
                <w:rPr>
                  <w:rFonts w:ascii="微软雅黑" w:eastAsia="微软雅黑" w:hAnsi="微软雅黑" w:cs="微软雅黑"/>
                  <w:color w:val="0000FF"/>
                  <w:w w:val="95"/>
                  <w:sz w:val="14"/>
                  <w:szCs w:val="14"/>
                </w:rPr>
                <w:t>db.waitTasks()</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同步等待后台任务结束或取消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db.waitTasks(taskid)</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78" w:history="1">
              <w:r w:rsidR="00A23879">
                <w:rPr>
                  <w:rFonts w:ascii="微软雅黑" w:eastAsia="微软雅黑" w:hAnsi="微软雅黑" w:cs="微软雅黑"/>
                  <w:color w:val="0000FF"/>
                  <w:w w:val="95"/>
                  <w:sz w:val="14"/>
                  <w:szCs w:val="14"/>
                </w:rPr>
                <w:t>db.cancelTask()</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取消后台任务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db.cancelTask(taskid)</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90" w:history="1">
              <w:r w:rsidR="00A23879">
                <w:rPr>
                  <w:rFonts w:ascii="微软雅黑" w:eastAsia="微软雅黑" w:hAnsi="微软雅黑" w:cs="微软雅黑"/>
                  <w:color w:val="0000FF"/>
                  <w:w w:val="95"/>
                  <w:sz w:val="14"/>
                  <w:szCs w:val="14"/>
                </w:rPr>
                <w:t>db.flushConfigure()</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刷盘配置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db.flushConfigure({Global:true})</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06" w:history="1">
              <w:r w:rsidR="00A23879">
                <w:rPr>
                  <w:rFonts w:ascii="微软雅黑" w:eastAsia="微软雅黑" w:hAnsi="微软雅黑" w:cs="微软雅黑"/>
                  <w:color w:val="0000FF"/>
                  <w:w w:val="95"/>
                  <w:sz w:val="14"/>
                  <w:szCs w:val="14"/>
                </w:rPr>
                <w:t>db.setSessionAttr()</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设置当前会话/连接属性</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db.setSessionAttr({PreferedInstance:"M"})</w:t>
            </w:r>
          </w:p>
        </w:tc>
      </w:tr>
      <w:tr w:rsidR="00D032B6">
        <w:trPr>
          <w:trHeight w:hRule="exact" w:val="54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180" w:history="1">
              <w:r w:rsidR="00A23879">
                <w:rPr>
                  <w:rFonts w:ascii="微软雅黑" w:eastAsia="微软雅黑" w:hAnsi="微软雅黑" w:cs="微软雅黑"/>
                  <w:color w:val="0000FF"/>
                  <w:w w:val="95"/>
                  <w:sz w:val="14"/>
                  <w:szCs w:val="14"/>
                </w:rPr>
                <w:t>db.createDomain()</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创建一个域</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db.createDomain('mydomain',</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['datagroup1','datagroup2'])</w:t>
            </w:r>
          </w:p>
        </w:tc>
      </w:tr>
      <w:tr w:rsidR="00D032B6">
        <w:trPr>
          <w:trHeight w:hRule="exact" w:val="590"/>
        </w:trPr>
        <w:tc>
          <w:tcPr>
            <w:tcW w:w="2241" w:type="dxa"/>
            <w:tcBorders>
              <w:top w:val="single" w:sz="8" w:space="0" w:color="000000"/>
              <w:left w:val="nil"/>
              <w:bottom w:val="single" w:sz="8" w:space="0" w:color="000000"/>
              <w:right w:val="nil"/>
            </w:tcBorders>
          </w:tcPr>
          <w:p w:rsidR="00D032B6" w:rsidRDefault="00035F6E">
            <w:pPr>
              <w:pStyle w:val="TableParagraph"/>
              <w:spacing w:line="208" w:lineRule="exact"/>
              <w:ind w:left="50"/>
              <w:rPr>
                <w:rFonts w:ascii="微软雅黑" w:eastAsia="微软雅黑" w:hAnsi="微软雅黑" w:cs="微软雅黑"/>
                <w:sz w:val="14"/>
                <w:szCs w:val="14"/>
              </w:rPr>
            </w:pPr>
            <w:hyperlink w:anchor="_bookmark198" w:history="1">
              <w:r w:rsidR="00A23879">
                <w:rPr>
                  <w:rFonts w:ascii="微软雅黑" w:eastAsia="微软雅黑" w:hAnsi="微软雅黑" w:cs="微软雅黑"/>
                  <w:color w:val="0000FF"/>
                  <w:w w:val="95"/>
                  <w:sz w:val="14"/>
                  <w:szCs w:val="14"/>
                </w:rPr>
                <w:t>db.listDomains()</w:t>
              </w:r>
            </w:hyperlink>
          </w:p>
          <w:p w:rsidR="00D032B6" w:rsidRDefault="00035F6E">
            <w:pPr>
              <w:pStyle w:val="TableParagraph"/>
              <w:spacing w:before="61"/>
              <w:ind w:left="50"/>
              <w:rPr>
                <w:rFonts w:ascii="微软雅黑" w:eastAsia="微软雅黑" w:hAnsi="微软雅黑" w:cs="微软雅黑"/>
                <w:sz w:val="14"/>
                <w:szCs w:val="14"/>
              </w:rPr>
            </w:pPr>
            <w:hyperlink w:anchor="_bookmark185" w:history="1">
              <w:r w:rsidR="00A23879">
                <w:rPr>
                  <w:rFonts w:ascii="微软雅黑" w:eastAsia="微软雅黑" w:hAnsi="微软雅黑" w:cs="微软雅黑"/>
                  <w:color w:val="0000FF"/>
                  <w:w w:val="95"/>
                  <w:sz w:val="14"/>
                  <w:szCs w:val="14"/>
                </w:rPr>
                <w:t>db.dropDomain()</w:t>
              </w:r>
            </w:hyperlink>
          </w:p>
        </w:tc>
        <w:tc>
          <w:tcPr>
            <w:tcW w:w="4074" w:type="dxa"/>
            <w:tcBorders>
              <w:top w:val="single" w:sz="8" w:space="0" w:color="000000"/>
              <w:left w:val="nil"/>
              <w:bottom w:val="single" w:sz="8" w:space="0" w:color="000000"/>
              <w:right w:val="nil"/>
            </w:tcBorders>
          </w:tcPr>
          <w:p w:rsidR="00D032B6" w:rsidRDefault="00A23879">
            <w:pPr>
              <w:pStyle w:val="TableParagraph"/>
              <w:spacing w:line="208" w:lineRule="exact"/>
              <w:ind w:left="966"/>
              <w:rPr>
                <w:rFonts w:ascii="微软雅黑" w:eastAsia="微软雅黑" w:hAnsi="微软雅黑" w:cs="微软雅黑"/>
                <w:sz w:val="14"/>
                <w:szCs w:val="14"/>
              </w:rPr>
            </w:pPr>
            <w:r>
              <w:rPr>
                <w:rFonts w:ascii="微软雅黑" w:eastAsia="微软雅黑" w:hAnsi="微软雅黑" w:cs="微软雅黑"/>
                <w:sz w:val="14"/>
                <w:szCs w:val="14"/>
              </w:rPr>
              <w:t>枚举域</w:t>
            </w:r>
          </w:p>
          <w:p w:rsidR="00D032B6" w:rsidRDefault="00A23879">
            <w:pPr>
              <w:pStyle w:val="TableParagraph"/>
              <w:spacing w:before="61"/>
              <w:ind w:left="966"/>
              <w:rPr>
                <w:rFonts w:ascii="微软雅黑" w:eastAsia="微软雅黑" w:hAnsi="微软雅黑" w:cs="微软雅黑"/>
                <w:sz w:val="14"/>
                <w:szCs w:val="14"/>
              </w:rPr>
            </w:pPr>
            <w:r>
              <w:rPr>
                <w:rFonts w:ascii="微软雅黑" w:eastAsia="微软雅黑" w:hAnsi="微软雅黑" w:cs="微软雅黑"/>
                <w:sz w:val="14"/>
                <w:szCs w:val="14"/>
              </w:rPr>
              <w:t>删除指定域</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db.listDomains()</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5"/>
                <w:sz w:val="14"/>
                <w:szCs w:val="14"/>
              </w:rPr>
              <w:t>db.dropDomain('mydomain')</w:t>
            </w:r>
          </w:p>
        </w:tc>
      </w:tr>
      <w:tr w:rsidR="00D032B6">
        <w:trPr>
          <w:trHeight w:hRule="exact" w:val="300"/>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192" w:history="1">
              <w:r w:rsidR="00A23879">
                <w:rPr>
                  <w:rFonts w:ascii="微软雅黑" w:eastAsia="微软雅黑" w:hAnsi="微软雅黑" w:cs="微软雅黑"/>
                  <w:color w:val="0000FF"/>
                  <w:w w:val="90"/>
                  <w:sz w:val="14"/>
                  <w:szCs w:val="14"/>
                </w:rPr>
                <w:t>db.getDomain()</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66"/>
              <w:rPr>
                <w:rFonts w:ascii="微软雅黑" w:eastAsia="微软雅黑" w:hAnsi="微软雅黑" w:cs="微软雅黑"/>
                <w:sz w:val="14"/>
                <w:szCs w:val="14"/>
              </w:rPr>
            </w:pPr>
            <w:r>
              <w:rPr>
                <w:rFonts w:ascii="微软雅黑" w:eastAsia="微软雅黑" w:hAnsi="微软雅黑" w:cs="微软雅黑"/>
                <w:sz w:val="14"/>
                <w:szCs w:val="14"/>
              </w:rPr>
              <w:t>获取指定域</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var</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domain</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db.getDomain('mydomain')</w:t>
            </w:r>
          </w:p>
        </w:tc>
      </w:tr>
      <w:tr w:rsidR="00D032B6">
        <w:trPr>
          <w:trHeight w:hRule="exact" w:val="305"/>
        </w:trPr>
        <w:tc>
          <w:tcPr>
            <w:tcW w:w="2241"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1" w:history="1">
              <w:r w:rsidR="00A23879">
                <w:rPr>
                  <w:rFonts w:ascii="微软雅黑" w:eastAsia="微软雅黑" w:hAnsi="微软雅黑" w:cs="微软雅黑"/>
                  <w:color w:val="0000FF"/>
                  <w:w w:val="95"/>
                  <w:sz w:val="14"/>
                  <w:szCs w:val="14"/>
                </w:rPr>
                <w:t>domain.alter()</w:t>
              </w:r>
            </w:hyperlink>
          </w:p>
        </w:tc>
        <w:tc>
          <w:tcPr>
            <w:tcW w:w="407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66"/>
              <w:rPr>
                <w:rFonts w:ascii="微软雅黑" w:eastAsia="微软雅黑" w:hAnsi="微软雅黑" w:cs="微软雅黑"/>
                <w:sz w:val="14"/>
                <w:szCs w:val="14"/>
              </w:rPr>
            </w:pPr>
            <w:r>
              <w:rPr>
                <w:rFonts w:ascii="微软雅黑" w:eastAsia="微软雅黑" w:hAnsi="微软雅黑" w:cs="微软雅黑"/>
                <w:sz w:val="14"/>
                <w:szCs w:val="14"/>
              </w:rPr>
              <w:t>修改域的属性</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domain.alter({Groups:['data1','data3']})</w:t>
            </w:r>
          </w:p>
        </w:tc>
      </w:tr>
    </w:tbl>
    <w:p w:rsidR="00D032B6" w:rsidRDefault="00D032B6">
      <w:pPr>
        <w:spacing w:before="3" w:line="200" w:lineRule="exact"/>
        <w:rPr>
          <w:sz w:val="20"/>
          <w:szCs w:val="20"/>
        </w:rPr>
      </w:pPr>
    </w:p>
    <w:p w:rsidR="00D032B6" w:rsidRDefault="00A23879">
      <w:pPr>
        <w:pStyle w:val="BodyText"/>
        <w:spacing w:line="312" w:lineRule="exact"/>
      </w:pPr>
      <w:r>
        <w:t>集合空间方法</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545"/>
        <w:gridCol w:w="3770"/>
        <w:gridCol w:w="3157"/>
      </w:tblGrid>
      <w:tr w:rsidR="00D032B6">
        <w:trPr>
          <w:trHeight w:hRule="exact" w:val="295"/>
        </w:trPr>
        <w:tc>
          <w:tcPr>
            <w:tcW w:w="254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377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662"/>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54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4" w:history="1">
              <w:r w:rsidR="00A23879">
                <w:rPr>
                  <w:rFonts w:ascii="微软雅黑" w:eastAsia="微软雅黑" w:hAnsi="微软雅黑" w:cs="微软雅黑"/>
                  <w:color w:val="0000FF"/>
                  <w:w w:val="95"/>
                  <w:sz w:val="14"/>
                  <w:szCs w:val="14"/>
                </w:rPr>
                <w:t>db.collectionspace.createCL()</w:t>
              </w:r>
            </w:hyperlink>
          </w:p>
        </w:tc>
        <w:tc>
          <w:tcPr>
            <w:tcW w:w="377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662"/>
              <w:rPr>
                <w:rFonts w:ascii="微软雅黑" w:eastAsia="微软雅黑" w:hAnsi="微软雅黑" w:cs="微软雅黑"/>
                <w:sz w:val="14"/>
                <w:szCs w:val="14"/>
              </w:rPr>
            </w:pPr>
            <w:r>
              <w:rPr>
                <w:rFonts w:ascii="微软雅黑" w:eastAsia="微软雅黑" w:hAnsi="微软雅黑" w:cs="微软雅黑"/>
                <w:sz w:val="14"/>
                <w:szCs w:val="14"/>
              </w:rPr>
              <w:t>创建集合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db.foo.createCL("bar")</w:t>
            </w:r>
          </w:p>
        </w:tc>
      </w:tr>
      <w:tr w:rsidR="00D032B6">
        <w:trPr>
          <w:trHeight w:hRule="exact" w:val="300"/>
        </w:trPr>
        <w:tc>
          <w:tcPr>
            <w:tcW w:w="254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5" w:history="1">
              <w:r w:rsidR="00A23879">
                <w:rPr>
                  <w:rFonts w:ascii="微软雅黑" w:eastAsia="微软雅黑" w:hAnsi="微软雅黑" w:cs="微软雅黑"/>
                  <w:color w:val="0000FF"/>
                  <w:w w:val="95"/>
                  <w:sz w:val="14"/>
                  <w:szCs w:val="14"/>
                </w:rPr>
                <w:t>db.collectionspace.dropCL()</w:t>
              </w:r>
            </w:hyperlink>
          </w:p>
        </w:tc>
        <w:tc>
          <w:tcPr>
            <w:tcW w:w="377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662"/>
              <w:rPr>
                <w:rFonts w:ascii="微软雅黑" w:eastAsia="微软雅黑" w:hAnsi="微软雅黑" w:cs="微软雅黑"/>
                <w:sz w:val="14"/>
                <w:szCs w:val="14"/>
              </w:rPr>
            </w:pPr>
            <w:r>
              <w:rPr>
                <w:rFonts w:ascii="微软雅黑" w:eastAsia="微软雅黑" w:hAnsi="微软雅黑" w:cs="微软雅黑"/>
                <w:sz w:val="14"/>
                <w:szCs w:val="14"/>
              </w:rPr>
              <w:t>删除集合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db.foo.dropCL("bar")</w:t>
            </w:r>
          </w:p>
        </w:tc>
      </w:tr>
      <w:tr w:rsidR="00D032B6">
        <w:trPr>
          <w:trHeight w:hRule="exact" w:val="305"/>
        </w:trPr>
        <w:tc>
          <w:tcPr>
            <w:tcW w:w="254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6" w:history="1">
              <w:r w:rsidR="00A23879">
                <w:rPr>
                  <w:rFonts w:ascii="微软雅黑" w:eastAsia="微软雅黑" w:hAnsi="微软雅黑" w:cs="微软雅黑"/>
                  <w:color w:val="0000FF"/>
                  <w:w w:val="95"/>
                  <w:sz w:val="14"/>
                  <w:szCs w:val="14"/>
                </w:rPr>
                <w:t>db.collectionspace.getCL()</w:t>
              </w:r>
            </w:hyperlink>
          </w:p>
        </w:tc>
        <w:tc>
          <w:tcPr>
            <w:tcW w:w="377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662"/>
              <w:rPr>
                <w:rFonts w:ascii="微软雅黑" w:eastAsia="微软雅黑" w:hAnsi="微软雅黑" w:cs="微软雅黑"/>
                <w:sz w:val="14"/>
                <w:szCs w:val="14"/>
              </w:rPr>
            </w:pPr>
            <w:r>
              <w:rPr>
                <w:rFonts w:ascii="微软雅黑" w:eastAsia="微软雅黑" w:hAnsi="微软雅黑" w:cs="微软雅黑"/>
                <w:sz w:val="14"/>
                <w:szCs w:val="14"/>
              </w:rPr>
              <w:t>获取集合的引用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db.foo.getCL("bar")</w:t>
            </w:r>
          </w:p>
        </w:tc>
      </w:tr>
    </w:tbl>
    <w:p w:rsidR="00D032B6" w:rsidRDefault="00D032B6">
      <w:pPr>
        <w:spacing w:before="3" w:line="200" w:lineRule="exact"/>
        <w:rPr>
          <w:sz w:val="20"/>
          <w:szCs w:val="20"/>
        </w:rPr>
      </w:pPr>
    </w:p>
    <w:p w:rsidR="00D032B6" w:rsidRDefault="00A23879">
      <w:pPr>
        <w:pStyle w:val="BodyText"/>
        <w:spacing w:line="312" w:lineRule="exact"/>
      </w:pPr>
      <w:r>
        <w:t>集合方法</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968"/>
        <w:gridCol w:w="3347"/>
        <w:gridCol w:w="3157"/>
      </w:tblGrid>
      <w:tr w:rsidR="00D032B6">
        <w:trPr>
          <w:trHeight w:hRule="exact" w:val="295"/>
        </w:trPr>
        <w:tc>
          <w:tcPr>
            <w:tcW w:w="296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23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54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9" w:history="1">
              <w:r w:rsidR="00A23879">
                <w:rPr>
                  <w:rFonts w:ascii="微软雅黑" w:eastAsia="微软雅黑" w:hAnsi="微软雅黑" w:cs="微软雅黑"/>
                  <w:color w:val="0000FF"/>
                  <w:w w:val="95"/>
                  <w:sz w:val="14"/>
                  <w:szCs w:val="14"/>
                </w:rPr>
                <w:t>db.collectionspace.collection.alter()</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239"/>
              <w:rPr>
                <w:rFonts w:ascii="微软雅黑" w:eastAsia="微软雅黑" w:hAnsi="微软雅黑" w:cs="微软雅黑"/>
                <w:sz w:val="14"/>
                <w:szCs w:val="14"/>
              </w:rPr>
            </w:pPr>
            <w:r>
              <w:rPr>
                <w:rFonts w:ascii="微软雅黑" w:eastAsia="微软雅黑" w:hAnsi="微软雅黑" w:cs="微软雅黑"/>
                <w:sz w:val="14"/>
                <w:szCs w:val="14"/>
              </w:rPr>
              <w:t>修改集合的属性</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db.foo.bar.alter({ShardingKey:</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{a:1},ShardingType:"hash"})</w:t>
            </w:r>
          </w:p>
        </w:tc>
      </w:tr>
      <w:tr w:rsidR="00D032B6">
        <w:trPr>
          <w:trHeight w:hRule="exact" w:val="54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27" w:history="1">
              <w:r w:rsidR="00A23879">
                <w:rPr>
                  <w:rFonts w:ascii="微软雅黑" w:eastAsia="微软雅黑" w:hAnsi="微软雅黑" w:cs="微软雅黑"/>
                  <w:color w:val="0000FF"/>
                  <w:w w:val="95"/>
                  <w:sz w:val="14"/>
                  <w:szCs w:val="14"/>
                </w:rPr>
                <w:t>db.collectionspace.collection.insert()</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239"/>
              <w:rPr>
                <w:rFonts w:ascii="微软雅黑" w:eastAsia="微软雅黑" w:hAnsi="微软雅黑" w:cs="微软雅黑"/>
                <w:sz w:val="14"/>
                <w:szCs w:val="14"/>
              </w:rPr>
            </w:pPr>
            <w:r>
              <w:rPr>
                <w:rFonts w:ascii="微软雅黑" w:eastAsia="微软雅黑" w:hAnsi="微软雅黑" w:cs="微软雅黑"/>
                <w:sz w:val="14"/>
                <w:szCs w:val="14"/>
              </w:rPr>
              <w:t>向集合中插入记录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db.foo.bar.insert({name:"Tom",age:20,phone:</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[123,345]})</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21" w:history="1">
              <w:r w:rsidR="00A23879">
                <w:rPr>
                  <w:rFonts w:ascii="微软雅黑" w:eastAsia="微软雅黑" w:hAnsi="微软雅黑" w:cs="微软雅黑"/>
                  <w:color w:val="0000FF"/>
                  <w:w w:val="95"/>
                  <w:sz w:val="14"/>
                  <w:szCs w:val="14"/>
                </w:rPr>
                <w:t>db.collectionspace.collection.count()</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239"/>
              <w:rPr>
                <w:rFonts w:ascii="微软雅黑" w:eastAsia="微软雅黑" w:hAnsi="微软雅黑" w:cs="微软雅黑"/>
                <w:sz w:val="14"/>
                <w:szCs w:val="14"/>
              </w:rPr>
            </w:pPr>
            <w:r>
              <w:rPr>
                <w:rFonts w:ascii="微软雅黑" w:eastAsia="微软雅黑" w:hAnsi="微软雅黑" w:cs="微软雅黑"/>
                <w:sz w:val="14"/>
                <w:szCs w:val="14"/>
              </w:rPr>
              <w:t>统计集合记录数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db.foo.bar.count({age:{$gt:20}})</w:t>
            </w:r>
          </w:p>
        </w:tc>
      </w:tr>
      <w:tr w:rsidR="00D032B6">
        <w:trPr>
          <w:trHeight w:hRule="exact" w:val="305"/>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25" w:history="1">
              <w:r w:rsidR="00A23879">
                <w:rPr>
                  <w:rFonts w:ascii="微软雅黑" w:eastAsia="微软雅黑" w:hAnsi="微软雅黑" w:cs="微软雅黑"/>
                  <w:color w:val="0000FF"/>
                  <w:w w:val="95"/>
                  <w:sz w:val="14"/>
                  <w:szCs w:val="14"/>
                </w:rPr>
                <w:t>db.collectionspace.collection.find()</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239"/>
              <w:rPr>
                <w:rFonts w:ascii="微软雅黑" w:eastAsia="微软雅黑" w:hAnsi="微软雅黑" w:cs="微软雅黑"/>
                <w:sz w:val="14"/>
                <w:szCs w:val="14"/>
              </w:rPr>
            </w:pPr>
            <w:r>
              <w:rPr>
                <w:rFonts w:ascii="微软雅黑" w:eastAsia="微软雅黑" w:hAnsi="微软雅黑" w:cs="微软雅黑"/>
                <w:sz w:val="14"/>
                <w:szCs w:val="14"/>
              </w:rPr>
              <w:t>查询记录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w:t>
            </w:r>
          </w:p>
        </w:tc>
      </w:tr>
      <w:tr w:rsidR="00D032B6">
        <w:trPr>
          <w:trHeight w:hRule="exact" w:val="545"/>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218" w:history="1">
              <w:r w:rsidR="00A23879">
                <w:rPr>
                  <w:rFonts w:ascii="微软雅黑" w:eastAsia="微软雅黑" w:hAnsi="微软雅黑" w:cs="微软雅黑"/>
                  <w:color w:val="0000FF"/>
                  <w:w w:val="95"/>
                  <w:sz w:val="14"/>
                  <w:szCs w:val="14"/>
                </w:rPr>
                <w:t>db.collectionspace.collection.aggregate()</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239"/>
              <w:rPr>
                <w:rFonts w:ascii="微软雅黑" w:eastAsia="微软雅黑" w:hAnsi="微软雅黑" w:cs="微软雅黑"/>
                <w:sz w:val="14"/>
                <w:szCs w:val="14"/>
              </w:rPr>
            </w:pPr>
            <w:r>
              <w:rPr>
                <w:rFonts w:ascii="微软雅黑" w:eastAsia="微软雅黑" w:hAnsi="微软雅黑" w:cs="微软雅黑"/>
                <w:sz w:val="14"/>
                <w:szCs w:val="14"/>
              </w:rPr>
              <w:t>聚集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db.foo.bar.aggregate({$project:{name:1,age:1}},</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{$group:{_id:"$sex"}})</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9" w:history="1">
              <w:r w:rsidR="00A23879">
                <w:rPr>
                  <w:rFonts w:ascii="微软雅黑" w:eastAsia="微软雅黑" w:hAnsi="微软雅黑" w:cs="微软雅黑"/>
                  <w:color w:val="0000FF"/>
                  <w:w w:val="95"/>
                  <w:sz w:val="14"/>
                  <w:szCs w:val="14"/>
                </w:rPr>
                <w:t>db.collectionspace.collection.remove()</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删除记录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db.foo.bar.remove()</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2" w:history="1">
              <w:r w:rsidR="00A23879">
                <w:rPr>
                  <w:rFonts w:ascii="微软雅黑" w:eastAsia="微软雅黑" w:hAnsi="微软雅黑" w:cs="微软雅黑"/>
                  <w:color w:val="0000FF"/>
                  <w:w w:val="95"/>
                  <w:sz w:val="14"/>
                  <w:szCs w:val="14"/>
                </w:rPr>
                <w:t>db.collectionspace.collection.createIndex()</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创建索引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db.foo.bar.createIndex("myIndex",{age:-1},false)</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4" w:history="1">
              <w:r w:rsidR="00A23879">
                <w:rPr>
                  <w:rFonts w:ascii="微软雅黑" w:eastAsia="微软雅黑" w:hAnsi="微软雅黑" w:cs="微软雅黑"/>
                  <w:color w:val="0000FF"/>
                  <w:w w:val="95"/>
                  <w:sz w:val="14"/>
                  <w:szCs w:val="14"/>
                </w:rPr>
                <w:t>db.collectionspace.collection.dropIndex()</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删除索引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db.foo.bar.dropIndex("myIndex")</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6" w:history="1">
              <w:r w:rsidR="00A23879">
                <w:rPr>
                  <w:rFonts w:ascii="微软雅黑" w:eastAsia="微软雅黑" w:hAnsi="微软雅黑" w:cs="微软雅黑"/>
                  <w:color w:val="0000FF"/>
                  <w:w w:val="95"/>
                  <w:sz w:val="14"/>
                  <w:szCs w:val="14"/>
                </w:rPr>
                <w:t>db.collectionspace.collection.getIndex()</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获取索引引用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db.foo.bar.getIndex("myIndex")</w:t>
            </w:r>
          </w:p>
        </w:tc>
      </w:tr>
      <w:tr w:rsidR="00D032B6">
        <w:trPr>
          <w:trHeight w:hRule="exact" w:val="30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8" w:history="1">
              <w:r w:rsidR="00A23879">
                <w:rPr>
                  <w:rFonts w:ascii="微软雅黑" w:eastAsia="微软雅黑" w:hAnsi="微软雅黑" w:cs="微软雅黑"/>
                  <w:color w:val="0000FF"/>
                  <w:w w:val="95"/>
                  <w:sz w:val="14"/>
                  <w:szCs w:val="14"/>
                </w:rPr>
                <w:t>db.collectionspace.collection.listIndexes()</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枚举索引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db.foo.bar.listIndexes()</w:t>
            </w:r>
          </w:p>
        </w:tc>
      </w:tr>
      <w:tr w:rsidR="00D032B6">
        <w:trPr>
          <w:trHeight w:hRule="exact" w:val="54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2" w:history="1">
              <w:r w:rsidR="00A23879">
                <w:rPr>
                  <w:rFonts w:ascii="微软雅黑" w:eastAsia="微软雅黑" w:hAnsi="微软雅黑" w:cs="微软雅黑"/>
                  <w:color w:val="0000FF"/>
                  <w:w w:val="95"/>
                  <w:sz w:val="14"/>
                  <w:szCs w:val="14"/>
                </w:rPr>
                <w:t>db.collectionspace.collection.update()</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更新记录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db.foo.bar.update({$set:{age:25}},{age:{$lte:20}},</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{"":"myIndex"})</w:t>
            </w:r>
          </w:p>
        </w:tc>
      </w:tr>
      <w:tr w:rsidR="00D032B6">
        <w:trPr>
          <w:trHeight w:hRule="exact" w:val="540"/>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3" w:history="1">
              <w:r w:rsidR="00A23879">
                <w:rPr>
                  <w:rFonts w:ascii="微软雅黑" w:eastAsia="微软雅黑" w:hAnsi="微软雅黑" w:cs="微软雅黑"/>
                  <w:color w:val="0000FF"/>
                  <w:w w:val="95"/>
                  <w:sz w:val="14"/>
                  <w:szCs w:val="14"/>
                </w:rPr>
                <w:t>db.collectionspace.collection.upsert()</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更新记录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db.foo.bar.update({$set:{age:25}},{a:1},</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{"":"myIndex"})</w:t>
            </w:r>
          </w:p>
        </w:tc>
      </w:tr>
      <w:tr w:rsidR="00D032B6">
        <w:trPr>
          <w:trHeight w:hRule="exact" w:val="295"/>
        </w:trPr>
        <w:tc>
          <w:tcPr>
            <w:tcW w:w="296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0" w:history="1">
              <w:r w:rsidR="00A23879">
                <w:rPr>
                  <w:rFonts w:ascii="微软雅黑" w:eastAsia="微软雅黑" w:hAnsi="微软雅黑" w:cs="微软雅黑"/>
                  <w:color w:val="0000FF"/>
                  <w:w w:val="95"/>
                  <w:sz w:val="14"/>
                  <w:szCs w:val="14"/>
                </w:rPr>
                <w:t>db.collectionspace.collection.split()</w:t>
              </w:r>
            </w:hyperlink>
          </w:p>
        </w:tc>
        <w:tc>
          <w:tcPr>
            <w:tcW w:w="334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39"/>
              <w:rPr>
                <w:rFonts w:ascii="微软雅黑" w:eastAsia="微软雅黑" w:hAnsi="微软雅黑" w:cs="微软雅黑"/>
                <w:sz w:val="14"/>
                <w:szCs w:val="14"/>
              </w:rPr>
            </w:pPr>
            <w:r>
              <w:rPr>
                <w:rFonts w:ascii="微软雅黑" w:eastAsia="微软雅黑" w:hAnsi="微软雅黑" w:cs="微软雅黑"/>
                <w:sz w:val="14"/>
                <w:szCs w:val="14"/>
              </w:rPr>
              <w:t>集合分区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db.foo.bar.split("sourceRG","targetRG",{age:20})</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603" w:type="dxa"/>
        <w:tblLayout w:type="fixed"/>
        <w:tblCellMar>
          <w:left w:w="0" w:type="dxa"/>
          <w:right w:w="0" w:type="dxa"/>
        </w:tblCellMar>
        <w:tblLook w:val="01E0"/>
      </w:tblPr>
      <w:tblGrid>
        <w:gridCol w:w="2908"/>
        <w:gridCol w:w="3407"/>
        <w:gridCol w:w="3157"/>
      </w:tblGrid>
      <w:tr w:rsidR="00D032B6">
        <w:trPr>
          <w:trHeight w:hRule="exact" w:val="305"/>
        </w:trPr>
        <w:tc>
          <w:tcPr>
            <w:tcW w:w="290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3407"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29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540"/>
        </w:trPr>
        <w:tc>
          <w:tcPr>
            <w:tcW w:w="290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1" w:history="1">
              <w:r w:rsidR="00A23879">
                <w:rPr>
                  <w:rFonts w:ascii="微软雅黑" w:eastAsia="微软雅黑" w:hAnsi="微软雅黑" w:cs="微软雅黑"/>
                  <w:color w:val="0000FF"/>
                  <w:w w:val="95"/>
                  <w:sz w:val="14"/>
                  <w:szCs w:val="14"/>
                </w:rPr>
                <w:t>db.collectionspace.collection.splitAsync()</w:t>
              </w:r>
            </w:hyperlink>
          </w:p>
        </w:tc>
        <w:tc>
          <w:tcPr>
            <w:tcW w:w="34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99"/>
              <w:rPr>
                <w:rFonts w:ascii="微软雅黑" w:eastAsia="微软雅黑" w:hAnsi="微软雅黑" w:cs="微软雅黑"/>
                <w:sz w:val="14"/>
                <w:szCs w:val="14"/>
              </w:rPr>
            </w:pPr>
            <w:r>
              <w:rPr>
                <w:rFonts w:ascii="微软雅黑" w:eastAsia="微软雅黑" w:hAnsi="微软雅黑" w:cs="微软雅黑"/>
                <w:sz w:val="14"/>
                <w:szCs w:val="14"/>
              </w:rPr>
              <w:t>异步分区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db.foo.bar.splitAsync('sourceRG',  </w:t>
            </w:r>
            <w:r>
              <w:rPr>
                <w:rFonts w:ascii="微软雅黑" w:eastAsia="微软雅黑" w:hAnsi="微软雅黑" w:cs="微软雅黑"/>
                <w:spacing w:val="26"/>
                <w:w w:val="90"/>
                <w:sz w:val="14"/>
                <w:szCs w:val="14"/>
              </w:rPr>
              <w:t xml:space="preserve"> </w:t>
            </w:r>
            <w:r>
              <w:rPr>
                <w:rFonts w:ascii="微软雅黑" w:eastAsia="微软雅黑" w:hAnsi="微软雅黑" w:cs="微软雅黑"/>
                <w:w w:val="90"/>
                <w:sz w:val="14"/>
                <w:szCs w:val="14"/>
              </w:rPr>
              <w:t>'targetRG',</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{id:1000})</w:t>
            </w:r>
          </w:p>
        </w:tc>
      </w:tr>
      <w:tr w:rsidR="00D032B6">
        <w:trPr>
          <w:trHeight w:hRule="exact" w:val="540"/>
        </w:trPr>
        <w:tc>
          <w:tcPr>
            <w:tcW w:w="290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0" w:history="1">
              <w:r w:rsidR="00A23879">
                <w:rPr>
                  <w:rFonts w:ascii="微软雅黑" w:eastAsia="微软雅黑" w:hAnsi="微软雅黑" w:cs="微软雅黑"/>
                  <w:color w:val="0000FF"/>
                  <w:w w:val="95"/>
                  <w:sz w:val="14"/>
                  <w:szCs w:val="14"/>
                </w:rPr>
                <w:t>db.collectionspace.collection.attachCL()</w:t>
              </w:r>
            </w:hyperlink>
          </w:p>
        </w:tc>
        <w:tc>
          <w:tcPr>
            <w:tcW w:w="34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9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在主分区集合下挂载子分区集合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db.foo.year.attachCL("foo2.January",{LowBound:</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{date:"20130101"},UpBound:{date:"20130131"}}</w:t>
            </w:r>
          </w:p>
        </w:tc>
      </w:tr>
      <w:tr w:rsidR="00D032B6">
        <w:trPr>
          <w:trHeight w:hRule="exact" w:val="295"/>
        </w:trPr>
        <w:tc>
          <w:tcPr>
            <w:tcW w:w="290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3" w:history="1">
              <w:r w:rsidR="00A23879">
                <w:rPr>
                  <w:rFonts w:ascii="微软雅黑" w:eastAsia="微软雅黑" w:hAnsi="微软雅黑" w:cs="微软雅黑"/>
                  <w:color w:val="0000FF"/>
                  <w:w w:val="95"/>
                  <w:sz w:val="14"/>
                  <w:szCs w:val="14"/>
                </w:rPr>
                <w:t>db.collectionspace.collection.detachCL()</w:t>
              </w:r>
            </w:hyperlink>
          </w:p>
        </w:tc>
        <w:tc>
          <w:tcPr>
            <w:tcW w:w="3407"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9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从主分区集合中分离出子分区集合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db.foo.year.detachCL("foo2.January"}</w:t>
            </w:r>
          </w:p>
        </w:tc>
      </w:tr>
    </w:tbl>
    <w:p w:rsidR="00D032B6" w:rsidRDefault="00D032B6">
      <w:pPr>
        <w:spacing w:before="3" w:line="200" w:lineRule="exact"/>
        <w:rPr>
          <w:sz w:val="20"/>
          <w:szCs w:val="20"/>
        </w:rPr>
      </w:pPr>
    </w:p>
    <w:p w:rsidR="00D032B6" w:rsidRDefault="00A23879">
      <w:pPr>
        <w:pStyle w:val="BodyText"/>
        <w:spacing w:line="312" w:lineRule="exact"/>
        <w:ind w:left="613"/>
      </w:pPr>
      <w:r>
        <w:t>集群方法</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2163"/>
        <w:gridCol w:w="4152"/>
        <w:gridCol w:w="3157"/>
      </w:tblGrid>
      <w:tr w:rsidR="00D032B6">
        <w:trPr>
          <w:trHeight w:hRule="exact" w:val="305"/>
        </w:trPr>
        <w:tc>
          <w:tcPr>
            <w:tcW w:w="216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44"/>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51" w:history="1">
              <w:r w:rsidR="00A23879">
                <w:rPr>
                  <w:rFonts w:ascii="微软雅黑" w:eastAsia="微软雅黑" w:hAnsi="微软雅黑" w:cs="微软雅黑"/>
                  <w:color w:val="0000FF"/>
                  <w:w w:val="95"/>
                  <w:sz w:val="14"/>
                  <w:szCs w:val="14"/>
                </w:rPr>
                <w:t>rg.start()</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4"/>
              <w:rPr>
                <w:rFonts w:ascii="微软雅黑" w:eastAsia="微软雅黑" w:hAnsi="微软雅黑" w:cs="微软雅黑"/>
                <w:sz w:val="14"/>
                <w:szCs w:val="14"/>
              </w:rPr>
            </w:pPr>
            <w:r>
              <w:rPr>
                <w:rFonts w:ascii="微软雅黑" w:eastAsia="微软雅黑" w:hAnsi="微软雅黑" w:cs="微软雅黑"/>
                <w:sz w:val="14"/>
                <w:szCs w:val="14"/>
              </w:rPr>
              <w:t>启动分区组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rg.start()</w:t>
            </w:r>
          </w:p>
        </w:tc>
      </w:tr>
      <w:tr w:rsidR="00D032B6">
        <w:trPr>
          <w:trHeight w:hRule="exact" w:val="300"/>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6" w:history="1">
              <w:r w:rsidR="00A23879">
                <w:rPr>
                  <w:rFonts w:ascii="微软雅黑" w:eastAsia="微软雅黑" w:hAnsi="微软雅黑" w:cs="微软雅黑"/>
                  <w:color w:val="0000FF"/>
                  <w:w w:val="90"/>
                  <w:sz w:val="14"/>
                  <w:szCs w:val="14"/>
                </w:rPr>
                <w:t>rg.getDetail()</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4"/>
              <w:rPr>
                <w:rFonts w:ascii="微软雅黑" w:eastAsia="微软雅黑" w:hAnsi="微软雅黑" w:cs="微软雅黑"/>
                <w:sz w:val="14"/>
                <w:szCs w:val="14"/>
              </w:rPr>
            </w:pPr>
            <w:r>
              <w:rPr>
                <w:rFonts w:ascii="微软雅黑" w:eastAsia="微软雅黑" w:hAnsi="微软雅黑" w:cs="微软雅黑"/>
                <w:sz w:val="14"/>
                <w:szCs w:val="14"/>
              </w:rPr>
              <w:t>查看分区组信息</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rg.getDetail()</w:t>
            </w:r>
          </w:p>
        </w:tc>
      </w:tr>
      <w:tr w:rsidR="00D032B6">
        <w:trPr>
          <w:trHeight w:hRule="exact" w:val="540"/>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5" w:history="1">
              <w:r w:rsidR="00A23879">
                <w:rPr>
                  <w:rFonts w:ascii="微软雅黑" w:eastAsia="微软雅黑" w:hAnsi="微软雅黑" w:cs="微软雅黑"/>
                  <w:color w:val="0000FF"/>
                  <w:w w:val="95"/>
                  <w:sz w:val="14"/>
                  <w:szCs w:val="14"/>
                </w:rPr>
                <w:t>rg.createNode()</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4"/>
              <w:rPr>
                <w:rFonts w:ascii="微软雅黑" w:eastAsia="微软雅黑" w:hAnsi="微软雅黑" w:cs="微软雅黑"/>
                <w:sz w:val="14"/>
                <w:szCs w:val="14"/>
              </w:rPr>
            </w:pPr>
            <w:r>
              <w:rPr>
                <w:rFonts w:ascii="微软雅黑" w:eastAsia="微软雅黑" w:hAnsi="微软雅黑" w:cs="微软雅黑"/>
                <w:sz w:val="14"/>
                <w:szCs w:val="14"/>
              </w:rPr>
              <w:t>创建节点</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rg.createNode(&lt;host&gt;,&lt;service&gt;,&lt;dbpath&gt;,</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85"/>
                <w:sz w:val="14"/>
                <w:szCs w:val="14"/>
              </w:rPr>
              <w:t>[&lt;config&gt;])</w:t>
            </w:r>
          </w:p>
        </w:tc>
      </w:tr>
      <w:tr w:rsidR="00D032B6">
        <w:trPr>
          <w:trHeight w:hRule="exact" w:val="300"/>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50" w:history="1">
              <w:r w:rsidR="00A23879">
                <w:rPr>
                  <w:rFonts w:ascii="微软雅黑" w:eastAsia="微软雅黑" w:hAnsi="微软雅黑" w:cs="微软雅黑"/>
                  <w:color w:val="0000FF"/>
                  <w:w w:val="95"/>
                  <w:sz w:val="14"/>
                  <w:szCs w:val="14"/>
                </w:rPr>
                <w:t>rg.removeNode()</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4"/>
              <w:rPr>
                <w:rFonts w:ascii="微软雅黑" w:eastAsia="微软雅黑" w:hAnsi="微软雅黑" w:cs="微软雅黑"/>
                <w:sz w:val="14"/>
                <w:szCs w:val="14"/>
              </w:rPr>
            </w:pPr>
            <w:r>
              <w:rPr>
                <w:rFonts w:ascii="微软雅黑" w:eastAsia="微软雅黑" w:hAnsi="微软雅黑" w:cs="微软雅黑"/>
                <w:sz w:val="14"/>
                <w:szCs w:val="14"/>
              </w:rPr>
              <w:t>删除节点</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rg.removeNode(&lt;host&gt;,&lt;service&gt;,[&lt;config&gt;])</w:t>
            </w:r>
          </w:p>
        </w:tc>
      </w:tr>
      <w:tr w:rsidR="00D032B6">
        <w:trPr>
          <w:trHeight w:hRule="exact" w:val="300"/>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7" w:history="1">
              <w:r w:rsidR="00A23879">
                <w:rPr>
                  <w:rFonts w:ascii="微软雅黑" w:eastAsia="微软雅黑" w:hAnsi="微软雅黑" w:cs="微软雅黑"/>
                  <w:color w:val="0000FF"/>
                  <w:w w:val="90"/>
                  <w:sz w:val="14"/>
                  <w:szCs w:val="14"/>
                </w:rPr>
                <w:t>rg.getMaster()</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44"/>
              <w:rPr>
                <w:rFonts w:ascii="微软雅黑" w:eastAsia="微软雅黑" w:hAnsi="微软雅黑" w:cs="微软雅黑"/>
                <w:sz w:val="14"/>
                <w:szCs w:val="14"/>
              </w:rPr>
            </w:pPr>
            <w:r>
              <w:rPr>
                <w:rFonts w:ascii="微软雅黑" w:eastAsia="微软雅黑" w:hAnsi="微软雅黑" w:cs="微软雅黑"/>
                <w:sz w:val="14"/>
                <w:szCs w:val="14"/>
              </w:rPr>
              <w:t>查看主节点信息</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rg.getMaster()</w:t>
            </w:r>
          </w:p>
        </w:tc>
      </w:tr>
      <w:tr w:rsidR="00D032B6">
        <w:trPr>
          <w:trHeight w:hRule="exact" w:val="590"/>
        </w:trPr>
        <w:tc>
          <w:tcPr>
            <w:tcW w:w="2163" w:type="dxa"/>
            <w:tcBorders>
              <w:top w:val="single" w:sz="8" w:space="0" w:color="000000"/>
              <w:left w:val="nil"/>
              <w:bottom w:val="single" w:sz="8" w:space="0" w:color="000000"/>
              <w:right w:val="nil"/>
            </w:tcBorders>
          </w:tcPr>
          <w:p w:rsidR="00D032B6" w:rsidRDefault="00035F6E">
            <w:pPr>
              <w:pStyle w:val="TableParagraph"/>
              <w:spacing w:line="208" w:lineRule="exact"/>
              <w:ind w:left="50"/>
              <w:rPr>
                <w:rFonts w:ascii="微软雅黑" w:eastAsia="微软雅黑" w:hAnsi="微软雅黑" w:cs="微软雅黑"/>
                <w:sz w:val="14"/>
                <w:szCs w:val="14"/>
              </w:rPr>
            </w:pPr>
            <w:hyperlink w:anchor="_bookmark249" w:history="1">
              <w:r w:rsidR="00A23879">
                <w:rPr>
                  <w:rFonts w:ascii="微软雅黑" w:eastAsia="微软雅黑" w:hAnsi="微软雅黑" w:cs="微软雅黑"/>
                  <w:color w:val="0000FF"/>
                  <w:w w:val="90"/>
                  <w:sz w:val="14"/>
                  <w:szCs w:val="14"/>
                </w:rPr>
                <w:t>rg.getSlave()</w:t>
              </w:r>
            </w:hyperlink>
          </w:p>
          <w:p w:rsidR="00D032B6" w:rsidRDefault="00035F6E">
            <w:pPr>
              <w:pStyle w:val="TableParagraph"/>
              <w:spacing w:before="61"/>
              <w:ind w:left="50"/>
              <w:rPr>
                <w:rFonts w:ascii="微软雅黑" w:eastAsia="微软雅黑" w:hAnsi="微软雅黑" w:cs="微软雅黑"/>
                <w:sz w:val="14"/>
                <w:szCs w:val="14"/>
              </w:rPr>
            </w:pPr>
            <w:hyperlink w:anchor="_bookmark248" w:history="1">
              <w:r w:rsidR="00A23879">
                <w:rPr>
                  <w:rFonts w:ascii="微软雅黑" w:eastAsia="微软雅黑" w:hAnsi="微软雅黑" w:cs="微软雅黑"/>
                  <w:color w:val="0000FF"/>
                  <w:w w:val="90"/>
                  <w:sz w:val="14"/>
                  <w:szCs w:val="14"/>
                </w:rPr>
                <w:t>rg.getNode()</w:t>
              </w:r>
            </w:hyperlink>
          </w:p>
        </w:tc>
        <w:tc>
          <w:tcPr>
            <w:tcW w:w="4152" w:type="dxa"/>
            <w:tcBorders>
              <w:top w:val="single" w:sz="8" w:space="0" w:color="000000"/>
              <w:left w:val="nil"/>
              <w:bottom w:val="single" w:sz="8" w:space="0" w:color="000000"/>
              <w:right w:val="nil"/>
            </w:tcBorders>
          </w:tcPr>
          <w:p w:rsidR="00D032B6" w:rsidRDefault="00A23879">
            <w:pPr>
              <w:pStyle w:val="TableParagraph"/>
              <w:spacing w:line="208" w:lineRule="exact"/>
              <w:ind w:left="104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查看从节点信息</w:t>
            </w:r>
          </w:p>
          <w:p w:rsidR="00D032B6" w:rsidRDefault="00A23879">
            <w:pPr>
              <w:pStyle w:val="TableParagraph"/>
              <w:spacing w:before="61"/>
              <w:ind w:left="104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查看所有节点信息</w:t>
            </w:r>
          </w:p>
        </w:tc>
        <w:tc>
          <w:tcPr>
            <w:tcW w:w="3157"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rg.getSlave()</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0"/>
                <w:sz w:val="14"/>
                <w:szCs w:val="14"/>
              </w:rPr>
              <w:t>rg.getNode()</w:t>
            </w:r>
          </w:p>
        </w:tc>
      </w:tr>
      <w:tr w:rsidR="00D032B6">
        <w:trPr>
          <w:trHeight w:hRule="exact" w:val="305"/>
        </w:trPr>
        <w:tc>
          <w:tcPr>
            <w:tcW w:w="2163"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2" w:history="1">
              <w:r w:rsidR="00A23879">
                <w:rPr>
                  <w:rFonts w:ascii="微软雅黑" w:eastAsia="微软雅黑" w:hAnsi="微软雅黑" w:cs="微软雅黑"/>
                  <w:color w:val="0000FF"/>
                  <w:w w:val="90"/>
                  <w:sz w:val="14"/>
                  <w:szCs w:val="14"/>
                </w:rPr>
                <w:t>rg.stop()</w:t>
              </w:r>
            </w:hyperlink>
          </w:p>
        </w:tc>
        <w:tc>
          <w:tcPr>
            <w:tcW w:w="4152"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44"/>
              <w:rPr>
                <w:rFonts w:ascii="微软雅黑" w:eastAsia="微软雅黑" w:hAnsi="微软雅黑" w:cs="微软雅黑"/>
                <w:sz w:val="14"/>
                <w:szCs w:val="14"/>
              </w:rPr>
            </w:pPr>
            <w:r>
              <w:rPr>
                <w:rFonts w:ascii="微软雅黑" w:eastAsia="微软雅黑" w:hAnsi="微软雅黑" w:cs="微软雅黑"/>
                <w:sz w:val="14"/>
                <w:szCs w:val="14"/>
              </w:rPr>
              <w:t>停止分区组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rg.stop()</w:t>
            </w:r>
          </w:p>
        </w:tc>
      </w:tr>
    </w:tbl>
    <w:p w:rsidR="00D032B6" w:rsidRDefault="00D032B6">
      <w:pPr>
        <w:spacing w:before="3" w:line="200" w:lineRule="exact"/>
        <w:rPr>
          <w:sz w:val="20"/>
          <w:szCs w:val="20"/>
        </w:rPr>
      </w:pPr>
    </w:p>
    <w:p w:rsidR="00D032B6" w:rsidRDefault="00A23879">
      <w:pPr>
        <w:pStyle w:val="BodyText"/>
        <w:spacing w:line="312" w:lineRule="exact"/>
        <w:ind w:left="613"/>
      </w:pPr>
      <w:r>
        <w:t>节点方法</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2359"/>
        <w:gridCol w:w="3956"/>
        <w:gridCol w:w="3157"/>
      </w:tblGrid>
      <w:tr w:rsidR="00D032B6">
        <w:trPr>
          <w:trHeight w:hRule="exact" w:val="295"/>
        </w:trPr>
        <w:tc>
          <w:tcPr>
            <w:tcW w:w="235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4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8" w:history="1">
              <w:r w:rsidR="00A23879">
                <w:rPr>
                  <w:rFonts w:ascii="微软雅黑" w:eastAsia="微软雅黑" w:hAnsi="微软雅黑" w:cs="微软雅黑"/>
                  <w:color w:val="0000FF"/>
                  <w:w w:val="95"/>
                  <w:sz w:val="14"/>
                  <w:szCs w:val="14"/>
                </w:rPr>
                <w:t>node.start()</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rPr>
            </w:pPr>
            <w:r>
              <w:rPr>
                <w:rFonts w:ascii="微软雅黑" w:eastAsia="微软雅黑" w:hAnsi="微软雅黑" w:cs="微软雅黑"/>
                <w:sz w:val="14"/>
                <w:szCs w:val="14"/>
              </w:rPr>
              <w:t>启动节点</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node.start()</w:t>
            </w:r>
          </w:p>
        </w:tc>
      </w:tr>
      <w:tr w:rsidR="00D032B6">
        <w:trPr>
          <w:trHeight w:hRule="exact" w:val="300"/>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4" w:history="1">
              <w:r w:rsidR="00A23879">
                <w:rPr>
                  <w:rFonts w:ascii="微软雅黑" w:eastAsia="微软雅黑" w:hAnsi="微软雅黑" w:cs="微软雅黑"/>
                  <w:color w:val="0000FF"/>
                  <w:w w:val="95"/>
                  <w:sz w:val="14"/>
                  <w:szCs w:val="14"/>
                </w:rPr>
                <w:t>node.connect()</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返回连接节点的主机名和端口号</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node.connect()</w:t>
            </w:r>
          </w:p>
        </w:tc>
      </w:tr>
      <w:tr w:rsidR="00D032B6">
        <w:trPr>
          <w:trHeight w:hRule="exact" w:val="300"/>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5" w:history="1">
              <w:r w:rsidR="00A23879">
                <w:rPr>
                  <w:rFonts w:ascii="微软雅黑" w:eastAsia="微软雅黑" w:hAnsi="微软雅黑" w:cs="微软雅黑"/>
                  <w:color w:val="0000FF"/>
                  <w:w w:val="90"/>
                  <w:sz w:val="14"/>
                  <w:szCs w:val="14"/>
                </w:rPr>
                <w:t>node.getHostName()</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rPr>
            </w:pPr>
            <w:r>
              <w:rPr>
                <w:rFonts w:ascii="微软雅黑" w:eastAsia="微软雅黑" w:hAnsi="微软雅黑" w:cs="微软雅黑"/>
                <w:sz w:val="14"/>
                <w:szCs w:val="14"/>
              </w:rPr>
              <w:t>获取节点的主机名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node.getHostName()</w:t>
            </w:r>
          </w:p>
        </w:tc>
      </w:tr>
      <w:tr w:rsidR="00D032B6">
        <w:trPr>
          <w:trHeight w:hRule="exact" w:val="300"/>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7" w:history="1">
              <w:r w:rsidR="00A23879">
                <w:rPr>
                  <w:rFonts w:ascii="微软雅黑" w:eastAsia="微软雅黑" w:hAnsi="微软雅黑" w:cs="微软雅黑"/>
                  <w:color w:val="0000FF"/>
                  <w:w w:val="95"/>
                  <w:sz w:val="14"/>
                  <w:szCs w:val="14"/>
                </w:rPr>
                <w:t>node.getServiceName()</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获得节点的服务器名称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node.getServiceName()</w:t>
            </w:r>
          </w:p>
        </w:tc>
      </w:tr>
      <w:tr w:rsidR="00D032B6">
        <w:trPr>
          <w:trHeight w:hRule="exact" w:val="300"/>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6" w:history="1">
              <w:r w:rsidR="00A23879">
                <w:rPr>
                  <w:rFonts w:ascii="微软雅黑" w:eastAsia="微软雅黑" w:hAnsi="微软雅黑" w:cs="微软雅黑"/>
                  <w:color w:val="0000FF"/>
                  <w:w w:val="90"/>
                  <w:sz w:val="14"/>
                  <w:szCs w:val="14"/>
                </w:rPr>
                <w:t>node.getNodeDetail()</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rPr>
            </w:pPr>
            <w:r>
              <w:rPr>
                <w:rFonts w:ascii="微软雅黑" w:eastAsia="微软雅黑" w:hAnsi="微软雅黑" w:cs="微软雅黑"/>
                <w:sz w:val="14"/>
                <w:szCs w:val="14"/>
              </w:rPr>
              <w:t>获得节点信息</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node.getNodeDetail()</w:t>
            </w:r>
          </w:p>
        </w:tc>
      </w:tr>
      <w:tr w:rsidR="00D032B6">
        <w:trPr>
          <w:trHeight w:hRule="exact" w:val="305"/>
        </w:trPr>
        <w:tc>
          <w:tcPr>
            <w:tcW w:w="235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59" w:history="1">
              <w:r w:rsidR="00A23879">
                <w:rPr>
                  <w:rFonts w:ascii="微软雅黑" w:eastAsia="微软雅黑" w:hAnsi="微软雅黑" w:cs="微软雅黑"/>
                  <w:color w:val="0000FF"/>
                  <w:w w:val="95"/>
                  <w:sz w:val="14"/>
                  <w:szCs w:val="14"/>
                </w:rPr>
                <w:t>node.stop()</w:t>
              </w:r>
            </w:hyperlink>
          </w:p>
        </w:tc>
        <w:tc>
          <w:tcPr>
            <w:tcW w:w="3956"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48"/>
              <w:rPr>
                <w:rFonts w:ascii="微软雅黑" w:eastAsia="微软雅黑" w:hAnsi="微软雅黑" w:cs="微软雅黑"/>
                <w:sz w:val="14"/>
                <w:szCs w:val="14"/>
              </w:rPr>
            </w:pPr>
            <w:r>
              <w:rPr>
                <w:rFonts w:ascii="微软雅黑" w:eastAsia="微软雅黑" w:hAnsi="微软雅黑" w:cs="微软雅黑"/>
                <w:sz w:val="14"/>
                <w:szCs w:val="14"/>
              </w:rPr>
              <w:t>停止节点</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node.stop()</w:t>
            </w:r>
          </w:p>
        </w:tc>
      </w:tr>
    </w:tbl>
    <w:p w:rsidR="00D032B6" w:rsidRDefault="00D032B6">
      <w:pPr>
        <w:spacing w:before="3" w:line="200" w:lineRule="exact"/>
        <w:rPr>
          <w:sz w:val="20"/>
          <w:szCs w:val="20"/>
        </w:rPr>
      </w:pPr>
    </w:p>
    <w:p w:rsidR="00D032B6" w:rsidRDefault="00A23879">
      <w:pPr>
        <w:pStyle w:val="BodyText"/>
        <w:spacing w:line="312" w:lineRule="exact"/>
        <w:ind w:left="613"/>
      </w:pPr>
      <w:r>
        <w:t>Cursor</w:t>
      </w:r>
      <w:r>
        <w:rPr>
          <w:spacing w:val="-39"/>
        </w:rPr>
        <w:t xml:space="preserve"> </w:t>
      </w:r>
      <w:r>
        <w:t>方法</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2125"/>
        <w:gridCol w:w="4190"/>
        <w:gridCol w:w="3157"/>
      </w:tblGrid>
      <w:tr w:rsidR="00D032B6">
        <w:trPr>
          <w:trHeight w:hRule="exact" w:val="295"/>
        </w:trPr>
        <w:tc>
          <w:tcPr>
            <w:tcW w:w="212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方法名</w:t>
            </w:r>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2"/>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42" w:history="1">
              <w:r w:rsidR="00A23879">
                <w:rPr>
                  <w:rFonts w:ascii="微软雅黑" w:eastAsia="微软雅黑" w:hAnsi="微软雅黑" w:cs="微软雅黑"/>
                  <w:color w:val="0000FF"/>
                  <w:w w:val="95"/>
                  <w:sz w:val="14"/>
                  <w:szCs w:val="14"/>
                </w:rPr>
                <w:t>cursor.sort()</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对结果集按指定字段排序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db.foo.bar.find().sort({age:1})</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37" w:history="1">
              <w:r w:rsidR="00A23879">
                <w:rPr>
                  <w:rFonts w:ascii="微软雅黑" w:eastAsia="微软雅黑" w:hAnsi="微软雅黑" w:cs="微软雅黑"/>
                  <w:color w:val="0000FF"/>
                  <w:w w:val="95"/>
                  <w:sz w:val="14"/>
                  <w:szCs w:val="14"/>
                </w:rPr>
                <w:t>cursor.hint()</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按指定的索引遍历结果集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db.foo.bar.find().hint({"":"Index"})</w:t>
            </w:r>
          </w:p>
        </w:tc>
      </w:tr>
      <w:tr w:rsidR="00D032B6">
        <w:trPr>
          <w:trHeight w:hRule="exact" w:val="305"/>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38" w:history="1">
              <w:r w:rsidR="00A23879">
                <w:rPr>
                  <w:rFonts w:ascii="微软雅黑" w:eastAsia="微软雅黑" w:hAnsi="微软雅黑" w:cs="微软雅黑"/>
                  <w:color w:val="0000FF"/>
                  <w:w w:val="95"/>
                  <w:sz w:val="14"/>
                  <w:szCs w:val="14"/>
                </w:rPr>
                <w:t>cursor.limit()</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指定结果集返回记录的条数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db.foo.bar.find().limit(10)</w:t>
            </w:r>
          </w:p>
        </w:tc>
      </w:tr>
      <w:tr w:rsidR="00D032B6">
        <w:trPr>
          <w:trHeight w:hRule="exact" w:val="305"/>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241" w:history="1">
              <w:r w:rsidR="00A23879">
                <w:rPr>
                  <w:rFonts w:ascii="微软雅黑" w:eastAsia="微软雅黑" w:hAnsi="微软雅黑" w:cs="微软雅黑"/>
                  <w:color w:val="0000FF"/>
                  <w:w w:val="95"/>
                  <w:sz w:val="14"/>
                  <w:szCs w:val="14"/>
                </w:rPr>
                <w:t>cursor.skip()</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指定结果集从哪条记录开始返回</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db.foo.bar.find().skip(10)</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6" w:history="1">
              <w:r w:rsidR="00A23879">
                <w:rPr>
                  <w:rFonts w:ascii="微软雅黑" w:eastAsia="微软雅黑" w:hAnsi="微软雅黑" w:cs="微软雅黑"/>
                  <w:color w:val="0000FF"/>
                  <w:w w:val="95"/>
                  <w:sz w:val="14"/>
                  <w:szCs w:val="14"/>
                </w:rPr>
                <w:t>cursor.current()</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返回当前游标指向的记录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db.foo.bar.find().current()</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9" w:history="1">
              <w:r w:rsidR="00A23879">
                <w:rPr>
                  <w:rFonts w:ascii="微软雅黑" w:eastAsia="微软雅黑" w:hAnsi="微软雅黑" w:cs="微软雅黑"/>
                  <w:color w:val="0000FF"/>
                  <w:w w:val="95"/>
                  <w:sz w:val="14"/>
                  <w:szCs w:val="14"/>
                </w:rPr>
                <w:t>cursor.next()</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返回当前游标的下一条记录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db.foo.bar.find().next()</w:t>
            </w:r>
          </w:p>
        </w:tc>
      </w:tr>
      <w:tr w:rsidR="00D032B6">
        <w:trPr>
          <w:trHeight w:hRule="exact" w:val="300"/>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0" w:history="1">
              <w:r w:rsidR="00A23879">
                <w:rPr>
                  <w:rFonts w:ascii="微软雅黑" w:eastAsia="微软雅黑" w:hAnsi="微软雅黑" w:cs="微软雅黑"/>
                  <w:color w:val="0000FF"/>
                  <w:w w:val="95"/>
                  <w:sz w:val="14"/>
                  <w:szCs w:val="14"/>
                </w:rPr>
                <w:t>cursor.size()</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返回当前游标到最终游标的距离</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db.foo.bar.find().size()</w:t>
            </w:r>
          </w:p>
        </w:tc>
      </w:tr>
      <w:tr w:rsidR="00D032B6">
        <w:trPr>
          <w:trHeight w:hRule="exact" w:val="295"/>
        </w:trPr>
        <w:tc>
          <w:tcPr>
            <w:tcW w:w="21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43" w:history="1">
              <w:r w:rsidR="00A23879">
                <w:rPr>
                  <w:rFonts w:ascii="微软雅黑" w:eastAsia="微软雅黑" w:hAnsi="微软雅黑" w:cs="微软雅黑"/>
                  <w:color w:val="0000FF"/>
                  <w:w w:val="95"/>
                  <w:sz w:val="14"/>
                  <w:szCs w:val="14"/>
                </w:rPr>
                <w:t>cursor.toArray()</w:t>
              </w:r>
            </w:hyperlink>
          </w:p>
        </w:tc>
        <w:tc>
          <w:tcPr>
            <w:tcW w:w="41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1082"/>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以数组的形式返回结果集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db.foo.bar.find.toArray()</w:t>
            </w:r>
          </w:p>
        </w:tc>
      </w:tr>
    </w:tbl>
    <w:p w:rsidR="00D032B6" w:rsidRDefault="00D032B6">
      <w:pPr>
        <w:spacing w:before="5" w:line="140" w:lineRule="exact"/>
        <w:rPr>
          <w:sz w:val="14"/>
          <w:szCs w:val="14"/>
        </w:rPr>
      </w:pPr>
    </w:p>
    <w:p w:rsidR="00D032B6" w:rsidRDefault="00D032B6">
      <w:pPr>
        <w:spacing w:line="140" w:lineRule="exact"/>
        <w:rPr>
          <w:sz w:val="14"/>
          <w:szCs w:val="14"/>
        </w:rPr>
        <w:sectPr w:rsidR="00D032B6">
          <w:pgSz w:w="12240" w:h="15840"/>
          <w:pgMar w:top="900" w:right="680" w:bottom="280" w:left="1020" w:header="713" w:footer="0" w:gutter="0"/>
          <w:cols w:space="720"/>
        </w:sectPr>
      </w:pPr>
    </w:p>
    <w:p w:rsidR="00D032B6" w:rsidRDefault="00A23879">
      <w:pPr>
        <w:pStyle w:val="Heading4"/>
        <w:spacing w:line="354" w:lineRule="exact"/>
        <w:ind w:left="113"/>
      </w:pPr>
      <w:bookmarkStart w:id="378" w:name="Sdb"/>
      <w:bookmarkStart w:id="379" w:name="_bookmark176"/>
      <w:bookmarkEnd w:id="378"/>
      <w:bookmarkEnd w:id="379"/>
      <w:r>
        <w:rPr>
          <w:w w:val="90"/>
        </w:rPr>
        <w:lastRenderedPageBreak/>
        <w:t>Sdb</w:t>
      </w:r>
    </w:p>
    <w:p w:rsidR="00D032B6" w:rsidRDefault="00A23879">
      <w:pPr>
        <w:spacing w:before="6" w:line="170" w:lineRule="exact"/>
        <w:rPr>
          <w:sz w:val="17"/>
          <w:szCs w:val="17"/>
        </w:rPr>
      </w:pPr>
      <w:r>
        <w:br w:type="column"/>
      </w:r>
    </w:p>
    <w:p w:rsidR="00D032B6" w:rsidRDefault="00D032B6">
      <w:pPr>
        <w:spacing w:line="200" w:lineRule="exact"/>
        <w:rPr>
          <w:sz w:val="20"/>
          <w:szCs w:val="20"/>
        </w:rPr>
      </w:pPr>
    </w:p>
    <w:p w:rsidR="00D032B6" w:rsidRDefault="00A23879">
      <w:pPr>
        <w:pStyle w:val="BodyText"/>
        <w:spacing w:line="309" w:lineRule="auto"/>
        <w:ind w:left="54" w:right="8261"/>
      </w:pPr>
      <w:r>
        <w:rPr>
          <w:w w:val="95"/>
        </w:rPr>
        <w:t xml:space="preserve">数据库操作方法 </w:t>
      </w:r>
      <w:bookmarkStart w:id="380" w:name="db.backupOffline()"/>
      <w:bookmarkStart w:id="381" w:name="_bookmark177"/>
      <w:bookmarkEnd w:id="380"/>
      <w:bookmarkEnd w:id="381"/>
      <w:r>
        <w:rPr>
          <w:w w:val="90"/>
        </w:rPr>
        <w:t>db.backupOffline()</w:t>
      </w:r>
    </w:p>
    <w:p w:rsidR="00D032B6" w:rsidRDefault="00D032B6">
      <w:pPr>
        <w:spacing w:before="2" w:line="120" w:lineRule="exact"/>
        <w:rPr>
          <w:sz w:val="12"/>
          <w:szCs w:val="12"/>
        </w:rPr>
      </w:pPr>
    </w:p>
    <w:p w:rsidR="00D032B6" w:rsidRDefault="00A23879">
      <w:pPr>
        <w:pStyle w:val="BodyText"/>
        <w:spacing w:line="253" w:lineRule="auto"/>
        <w:ind w:left="54" w:right="7751"/>
      </w:pPr>
      <w:r>
        <w:rPr>
          <w:w w:val="90"/>
        </w:rPr>
        <w:t>backupOffline([options])</w:t>
      </w:r>
      <w:r>
        <w:rPr>
          <w:w w:val="93"/>
        </w:rPr>
        <w:t xml:space="preserve"> </w:t>
      </w:r>
      <w:r>
        <w:rPr>
          <w:w w:val="95"/>
        </w:rPr>
        <w:t>备份数据库。</w:t>
      </w:r>
    </w:p>
    <w:p w:rsidR="00D032B6" w:rsidRDefault="00D032B6">
      <w:pPr>
        <w:spacing w:line="253" w:lineRule="auto"/>
        <w:sectPr w:rsidR="00D032B6">
          <w:type w:val="continuous"/>
          <w:pgSz w:w="12240" w:h="15840"/>
          <w:pgMar w:top="1480" w:right="680" w:bottom="280" w:left="1020" w:header="720" w:footer="720" w:gutter="0"/>
          <w:cols w:num="2" w:space="720" w:equalWidth="0">
            <w:col w:w="520" w:space="40"/>
            <w:col w:w="9980"/>
          </w:cols>
        </w:sectPr>
      </w:pPr>
    </w:p>
    <w:p w:rsidR="00D032B6" w:rsidRDefault="00D032B6">
      <w:pPr>
        <w:spacing w:before="4" w:line="130" w:lineRule="exact"/>
        <w:rPr>
          <w:sz w:val="13"/>
          <w:szCs w:val="13"/>
        </w:rPr>
      </w:pPr>
    </w:p>
    <w:p w:rsidR="00D032B6" w:rsidRDefault="00A23879">
      <w:pPr>
        <w:pStyle w:val="BodyText"/>
        <w:spacing w:line="312" w:lineRule="exac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71"/>
        <w:gridCol w:w="3266"/>
        <w:gridCol w:w="2363"/>
        <w:gridCol w:w="2373"/>
      </w:tblGrid>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设定备份名，指定复制组，备份方式</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等参数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rPr>
          <w:w w:val="95"/>
        </w:rPr>
        <w:t>Options格式</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80"/>
        <w:gridCol w:w="4235"/>
        <w:gridCol w:w="3157"/>
      </w:tblGrid>
      <w:tr w:rsidR="00D032B6">
        <w:trPr>
          <w:trHeight w:hRule="exact" w:val="305"/>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235" w:type="dxa"/>
            <w:tcBorders>
              <w:top w:val="nil"/>
              <w:left w:val="nil"/>
              <w:bottom w:val="nil"/>
              <w:right w:val="single" w:sz="8" w:space="0" w:color="000000"/>
            </w:tcBorders>
          </w:tcPr>
          <w:p w:rsidR="00D032B6" w:rsidRDefault="00A23879">
            <w:pPr>
              <w:pStyle w:val="TableParagraph"/>
              <w:spacing w:line="223" w:lineRule="exact"/>
              <w:ind w:left="1127"/>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w:t>
            </w:r>
          </w:p>
        </w:tc>
        <w:tc>
          <w:tcPr>
            <w:tcW w:w="4235" w:type="dxa"/>
            <w:tcBorders>
              <w:top w:val="nil"/>
              <w:left w:val="nil"/>
              <w:bottom w:val="nil"/>
              <w:right w:val="single" w:sz="8" w:space="0" w:color="000000"/>
            </w:tcBorders>
          </w:tcPr>
          <w:p w:rsidR="00D032B6" w:rsidRDefault="00A23879">
            <w:pPr>
              <w:pStyle w:val="TableParagraph"/>
              <w:spacing w:line="21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GroupID:1000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GroupID:[1000,</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1001]</w:t>
            </w:r>
          </w:p>
        </w:tc>
      </w:tr>
      <w:tr w:rsidR="00D032B6">
        <w:trPr>
          <w:trHeight w:hRule="exact" w:val="54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235" w:type="dxa"/>
            <w:tcBorders>
              <w:top w:val="nil"/>
              <w:left w:val="nil"/>
              <w:bottom w:val="nil"/>
              <w:right w:val="single" w:sz="8" w:space="0" w:color="000000"/>
            </w:tcBorders>
          </w:tcPr>
          <w:p w:rsidR="00D032B6" w:rsidRDefault="00A23879">
            <w:pPr>
              <w:pStyle w:val="TableParagraph"/>
              <w:spacing w:line="21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指定备份的复制组名，缺省为所有复制组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GroupName:"data1"</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GroupName:["data1",</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"data2"]</w:t>
            </w:r>
          </w:p>
        </w:tc>
      </w:tr>
      <w:tr w:rsidR="00D032B6">
        <w:trPr>
          <w:trHeight w:hRule="exact" w:val="54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235" w:type="dxa"/>
            <w:tcBorders>
              <w:top w:val="nil"/>
              <w:left w:val="nil"/>
              <w:bottom w:val="nil"/>
              <w:right w:val="single" w:sz="8" w:space="0" w:color="000000"/>
            </w:tcBorders>
          </w:tcPr>
          <w:p w:rsidR="00D032B6" w:rsidRDefault="00A23879">
            <w:pPr>
              <w:pStyle w:val="TableParagraph"/>
              <w:spacing w:line="218" w:lineRule="exact"/>
              <w:ind w:left="1127"/>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备份名称，缺省为“YYYY-MM-DD-HH:mm:SS”时间</w:t>
            </w:r>
          </w:p>
          <w:p w:rsidR="00D032B6" w:rsidRDefault="00A23879">
            <w:pPr>
              <w:pStyle w:val="TableParagraph"/>
              <w:spacing w:before="1"/>
              <w:ind w:left="1127"/>
              <w:rPr>
                <w:rFonts w:ascii="微软雅黑" w:eastAsia="微软雅黑" w:hAnsi="微软雅黑" w:cs="微软雅黑"/>
                <w:sz w:val="14"/>
                <w:szCs w:val="14"/>
              </w:rPr>
            </w:pPr>
            <w:r>
              <w:rPr>
                <w:rFonts w:ascii="微软雅黑" w:eastAsia="微软雅黑" w:hAnsi="微软雅黑" w:cs="微软雅黑"/>
                <w:sz w:val="14"/>
                <w:szCs w:val="14"/>
              </w:rPr>
              <w:t>格式的备份名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Name:"backup-2014-1-1"</w:t>
            </w:r>
          </w:p>
        </w:tc>
      </w:tr>
      <w:tr w:rsidR="00D032B6">
        <w:trPr>
          <w:trHeight w:hRule="exact" w:val="78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Path</w:t>
            </w:r>
          </w:p>
        </w:tc>
        <w:tc>
          <w:tcPr>
            <w:tcW w:w="4235" w:type="dxa"/>
            <w:tcBorders>
              <w:top w:val="nil"/>
              <w:left w:val="nil"/>
              <w:bottom w:val="nil"/>
              <w:right w:val="single" w:sz="8" w:space="0" w:color="000000"/>
            </w:tcBorders>
          </w:tcPr>
          <w:p w:rsidR="00D032B6" w:rsidRDefault="00A23879">
            <w:pPr>
              <w:pStyle w:val="TableParagraph"/>
              <w:spacing w:line="21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备份路径，缺省为配置参数指定的备份路径。</w:t>
            </w:r>
          </w:p>
          <w:p w:rsidR="00D032B6" w:rsidRDefault="00A23879">
            <w:pPr>
              <w:pStyle w:val="TableParagraph"/>
              <w:spacing w:before="1"/>
              <w:ind w:left="1127"/>
              <w:rPr>
                <w:rFonts w:ascii="微软雅黑" w:eastAsia="微软雅黑" w:hAnsi="微软雅黑" w:cs="微软雅黑"/>
                <w:sz w:val="14"/>
                <w:szCs w:val="14"/>
              </w:rPr>
            </w:pPr>
            <w:r>
              <w:rPr>
                <w:rFonts w:ascii="微软雅黑" w:eastAsia="微软雅黑" w:hAnsi="微软雅黑" w:cs="微软雅黑"/>
                <w:w w:val="95"/>
                <w:sz w:val="14"/>
                <w:szCs w:val="14"/>
              </w:rPr>
              <w:t>该路径支持通配符（%g/%G:</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%h/</w:t>
            </w:r>
          </w:p>
          <w:p w:rsidR="00D032B6" w:rsidRDefault="00A23879">
            <w:pPr>
              <w:pStyle w:val="TableParagraph"/>
              <w:spacing w:before="1"/>
              <w:ind w:left="1127"/>
              <w:rPr>
                <w:rFonts w:ascii="微软雅黑" w:eastAsia="微软雅黑" w:hAnsi="微软雅黑" w:cs="微软雅黑"/>
                <w:sz w:val="14"/>
                <w:szCs w:val="14"/>
              </w:rPr>
            </w:pPr>
            <w:r>
              <w:rPr>
                <w:rFonts w:ascii="微软雅黑" w:eastAsia="微软雅黑" w:hAnsi="微软雅黑" w:cs="微软雅黑"/>
                <w:w w:val="95"/>
                <w:sz w:val="14"/>
                <w:szCs w:val="14"/>
              </w:rPr>
              <w:t>%H:</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host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%s/%S:service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Path:"/opt/sequoiadb/backup/%g"</w:t>
            </w:r>
          </w:p>
        </w:tc>
      </w:tr>
      <w:tr w:rsidR="00D032B6">
        <w:trPr>
          <w:trHeight w:hRule="exact" w:val="260"/>
        </w:trPr>
        <w:tc>
          <w:tcPr>
            <w:tcW w:w="2080"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w:t>
            </w:r>
          </w:p>
        </w:tc>
        <w:tc>
          <w:tcPr>
            <w:tcW w:w="4235" w:type="dxa"/>
            <w:tcBorders>
              <w:top w:val="nil"/>
              <w:left w:val="nil"/>
              <w:bottom w:val="nil"/>
              <w:right w:val="single" w:sz="8" w:space="0" w:color="000000"/>
            </w:tcBorders>
          </w:tcPr>
          <w:p w:rsidR="00D032B6" w:rsidRDefault="00A23879">
            <w:pPr>
              <w:pStyle w:val="TableParagraph"/>
              <w:spacing w:line="21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上述</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Path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参数所配置的路径是否为配置参数指定</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IsSubDir:false</w:t>
            </w:r>
          </w:p>
        </w:tc>
      </w:tr>
      <w:tr w:rsidR="00D032B6">
        <w:trPr>
          <w:trHeight w:hRule="exact" w:val="270"/>
        </w:trPr>
        <w:tc>
          <w:tcPr>
            <w:tcW w:w="2080" w:type="dxa"/>
            <w:tcBorders>
              <w:top w:val="nil"/>
              <w:left w:val="single" w:sz="8" w:space="0" w:color="000000"/>
              <w:bottom w:val="nil"/>
              <w:right w:val="nil"/>
            </w:tcBorders>
          </w:tcPr>
          <w:p w:rsidR="00D032B6" w:rsidRDefault="00D032B6"/>
        </w:tc>
        <w:tc>
          <w:tcPr>
            <w:tcW w:w="4235" w:type="dxa"/>
            <w:tcBorders>
              <w:top w:val="nil"/>
              <w:left w:val="nil"/>
              <w:bottom w:val="nil"/>
              <w:right w:val="single" w:sz="8" w:space="0" w:color="000000"/>
            </w:tcBorders>
          </w:tcPr>
          <w:p w:rsidR="00D032B6" w:rsidRDefault="00A23879">
            <w:pPr>
              <w:pStyle w:val="TableParagraph"/>
              <w:spacing w:line="19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的备份路径的子目录，缺省为</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c>
          <w:tcPr>
            <w:tcW w:w="3157" w:type="dxa"/>
            <w:tcBorders>
              <w:top w:val="nil"/>
              <w:left w:val="single" w:sz="8" w:space="0" w:color="000000"/>
              <w:bottom w:val="nil"/>
              <w:right w:val="single" w:sz="8" w:space="0" w:color="000000"/>
            </w:tcBorders>
          </w:tcPr>
          <w:p w:rsidR="00D032B6" w:rsidRDefault="00D032B6">
            <w:pPr>
              <w:rPr>
                <w:lang w:eastAsia="zh-CN"/>
              </w:rPr>
            </w:pPr>
          </w:p>
        </w:tc>
      </w:tr>
      <w:tr w:rsidR="00D032B6">
        <w:trPr>
          <w:trHeight w:hRule="exact" w:val="270"/>
        </w:trPr>
        <w:tc>
          <w:tcPr>
            <w:tcW w:w="2080" w:type="dxa"/>
            <w:vMerge w:val="restart"/>
            <w:tcBorders>
              <w:top w:val="nil"/>
              <w:left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w:t>
            </w:r>
          </w:p>
        </w:tc>
        <w:tc>
          <w:tcPr>
            <w:tcW w:w="4235" w:type="dxa"/>
            <w:tcBorders>
              <w:top w:val="nil"/>
              <w:left w:val="nil"/>
              <w:bottom w:val="nil"/>
              <w:right w:val="single" w:sz="8" w:space="0" w:color="000000"/>
            </w:tcBorders>
          </w:tcPr>
          <w:p w:rsidR="00D032B6" w:rsidRDefault="00A23879">
            <w:pPr>
              <w:pStyle w:val="TableParagraph"/>
              <w:spacing w:line="228" w:lineRule="exact"/>
              <w:ind w:left="1127"/>
              <w:rPr>
                <w:rFonts w:ascii="微软雅黑" w:eastAsia="微软雅黑" w:hAnsi="微软雅黑" w:cs="微软雅黑"/>
                <w:sz w:val="14"/>
                <w:szCs w:val="14"/>
              </w:rPr>
            </w:pPr>
            <w:r>
              <w:rPr>
                <w:rFonts w:ascii="微软雅黑" w:eastAsia="微软雅黑" w:hAnsi="微软雅黑" w:cs="微软雅黑"/>
                <w:w w:val="95"/>
                <w:sz w:val="14"/>
                <w:szCs w:val="14"/>
              </w:rPr>
              <w:t>备份前缀名，支持通配符（%g,%G,%h,%H,%s,</w:t>
            </w:r>
          </w:p>
        </w:tc>
        <w:tc>
          <w:tcPr>
            <w:tcW w:w="3157" w:type="dxa"/>
            <w:vMerge w:val="restart"/>
            <w:tcBorders>
              <w:top w:val="nil"/>
              <w:left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Prefix:"%g_bk_"</w:t>
            </w:r>
          </w:p>
        </w:tc>
      </w:tr>
      <w:tr w:rsidR="00D032B6">
        <w:trPr>
          <w:trHeight w:hRule="exact" w:val="270"/>
        </w:trPr>
        <w:tc>
          <w:tcPr>
            <w:tcW w:w="2080" w:type="dxa"/>
            <w:vMerge/>
            <w:tcBorders>
              <w:left w:val="single" w:sz="8" w:space="0" w:color="000000"/>
              <w:bottom w:val="single" w:sz="8" w:space="0" w:color="000000"/>
              <w:right w:val="nil"/>
            </w:tcBorders>
          </w:tcPr>
          <w:p w:rsidR="00D032B6" w:rsidRDefault="00D032B6"/>
        </w:tc>
        <w:tc>
          <w:tcPr>
            <w:tcW w:w="4235" w:type="dxa"/>
            <w:tcBorders>
              <w:top w:val="nil"/>
              <w:left w:val="nil"/>
              <w:bottom w:val="nil"/>
              <w:right w:val="single" w:sz="8" w:space="0" w:color="000000"/>
            </w:tcBorders>
          </w:tcPr>
          <w:p w:rsidR="00D032B6" w:rsidRDefault="00A23879">
            <w:pPr>
              <w:pStyle w:val="TableParagraph"/>
              <w:spacing w:line="198" w:lineRule="exact"/>
              <w:ind w:left="1127"/>
              <w:rPr>
                <w:rFonts w:ascii="微软雅黑" w:eastAsia="微软雅黑" w:hAnsi="微软雅黑" w:cs="微软雅黑"/>
                <w:sz w:val="14"/>
                <w:szCs w:val="14"/>
              </w:rPr>
            </w:pPr>
            <w:r>
              <w:rPr>
                <w:rFonts w:ascii="微软雅黑" w:eastAsia="微软雅黑" w:hAnsi="微软雅黑" w:cs="微软雅黑"/>
                <w:sz w:val="14"/>
                <w:szCs w:val="14"/>
              </w:rPr>
              <w:t>%S），缺省为空</w:t>
            </w:r>
          </w:p>
        </w:tc>
        <w:tc>
          <w:tcPr>
            <w:tcW w:w="3157" w:type="dxa"/>
            <w:vMerge/>
            <w:tcBorders>
              <w:left w:val="single" w:sz="8" w:space="0" w:color="000000"/>
              <w:bottom w:val="single" w:sz="8" w:space="0" w:color="000000"/>
              <w:right w:val="single" w:sz="8" w:space="0" w:color="000000"/>
            </w:tcBorders>
          </w:tcPr>
          <w:p w:rsidR="00D032B6" w:rsidRDefault="00D032B6"/>
        </w:tc>
      </w:tr>
      <w:tr w:rsidR="00D032B6">
        <w:trPr>
          <w:trHeight w:hRule="exact" w:val="78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EnableDataDir</w:t>
            </w:r>
          </w:p>
        </w:tc>
        <w:tc>
          <w:tcPr>
            <w:tcW w:w="4235" w:type="dxa"/>
            <w:tcBorders>
              <w:top w:val="nil"/>
              <w:left w:val="nil"/>
              <w:bottom w:val="nil"/>
              <w:right w:val="single" w:sz="8" w:space="0" w:color="000000"/>
            </w:tcBorders>
          </w:tcPr>
          <w:p w:rsidR="00D032B6" w:rsidRDefault="00A23879">
            <w:pPr>
              <w:pStyle w:val="TableParagraph"/>
              <w:spacing w:line="22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是否开启日期子目录功能，如果开启则会自动根</w:t>
            </w:r>
          </w:p>
          <w:p w:rsidR="00D032B6" w:rsidRDefault="00A23879">
            <w:pPr>
              <w:pStyle w:val="TableParagraph"/>
              <w:spacing w:before="1" w:line="241" w:lineRule="auto"/>
              <w:ind w:left="1127" w:right="75"/>
              <w:rPr>
                <w:rFonts w:ascii="微软雅黑" w:eastAsia="微软雅黑" w:hAnsi="微软雅黑" w:cs="微软雅黑"/>
                <w:sz w:val="14"/>
                <w:szCs w:val="14"/>
              </w:rPr>
            </w:pPr>
            <w:r>
              <w:rPr>
                <w:rFonts w:ascii="微软雅黑" w:eastAsia="微软雅黑" w:hAnsi="微软雅黑" w:cs="微软雅黑"/>
                <w:w w:val="90"/>
                <w:sz w:val="14"/>
                <w:szCs w:val="14"/>
              </w:rPr>
              <w:t>据当前日期创建“YYYY-MM-DD”的子目录，缺省为</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EnableDataDir:false</w:t>
            </w:r>
          </w:p>
        </w:tc>
      </w:tr>
      <w:tr w:rsidR="00D032B6">
        <w:trPr>
          <w:trHeight w:hRule="exact" w:val="30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Description</w:t>
            </w:r>
          </w:p>
        </w:tc>
        <w:tc>
          <w:tcPr>
            <w:tcW w:w="4235" w:type="dxa"/>
            <w:tcBorders>
              <w:top w:val="nil"/>
              <w:left w:val="nil"/>
              <w:bottom w:val="nil"/>
              <w:right w:val="single" w:sz="8" w:space="0" w:color="000000"/>
            </w:tcBorders>
          </w:tcPr>
          <w:p w:rsidR="00D032B6" w:rsidRDefault="00A23879">
            <w:pPr>
              <w:pStyle w:val="TableParagraph"/>
              <w:spacing w:line="228" w:lineRule="exact"/>
              <w:ind w:left="1127"/>
              <w:rPr>
                <w:rFonts w:ascii="微软雅黑" w:eastAsia="微软雅黑" w:hAnsi="微软雅黑" w:cs="微软雅黑"/>
                <w:sz w:val="14"/>
                <w:szCs w:val="14"/>
              </w:rPr>
            </w:pPr>
            <w:r>
              <w:rPr>
                <w:rFonts w:ascii="微软雅黑" w:eastAsia="微软雅黑" w:hAnsi="微软雅黑" w:cs="微软雅黑"/>
                <w:sz w:val="14"/>
                <w:szCs w:val="14"/>
              </w:rPr>
              <w:t>备份描述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Description:"First </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backup"</w:t>
            </w:r>
          </w:p>
        </w:tc>
      </w:tr>
      <w:tr w:rsidR="00D032B6">
        <w:trPr>
          <w:trHeight w:hRule="exact" w:val="300"/>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EnsureInc</w:t>
            </w:r>
          </w:p>
        </w:tc>
        <w:tc>
          <w:tcPr>
            <w:tcW w:w="4235" w:type="dxa"/>
            <w:tcBorders>
              <w:top w:val="nil"/>
              <w:left w:val="nil"/>
              <w:bottom w:val="nil"/>
              <w:right w:val="single" w:sz="8" w:space="0" w:color="000000"/>
            </w:tcBorders>
          </w:tcPr>
          <w:p w:rsidR="00D032B6" w:rsidRDefault="00A23879">
            <w:pPr>
              <w:pStyle w:val="TableParagraph"/>
              <w:spacing w:line="22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是否开启增量备份，缺省为</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EnsureInc:false</w:t>
            </w:r>
          </w:p>
        </w:tc>
      </w:tr>
      <w:tr w:rsidR="00D032B6">
        <w:trPr>
          <w:trHeight w:hRule="exact" w:val="305"/>
        </w:trPr>
        <w:tc>
          <w:tcPr>
            <w:tcW w:w="208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OverWrite</w:t>
            </w:r>
          </w:p>
        </w:tc>
        <w:tc>
          <w:tcPr>
            <w:tcW w:w="4235" w:type="dxa"/>
            <w:tcBorders>
              <w:top w:val="nil"/>
              <w:left w:val="nil"/>
              <w:bottom w:val="nil"/>
              <w:right w:val="single" w:sz="8" w:space="0" w:color="000000"/>
            </w:tcBorders>
          </w:tcPr>
          <w:p w:rsidR="00D032B6" w:rsidRDefault="00A23879">
            <w:pPr>
              <w:pStyle w:val="TableParagraph"/>
              <w:spacing w:line="228" w:lineRule="exact"/>
              <w:ind w:left="112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存在同名备份是否覆盖，缺省为</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OverWrite:false</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对整个数据库进行全量备份</w:t>
      </w:r>
    </w:p>
    <w:p w:rsidR="00D032B6" w:rsidRDefault="00035F6E">
      <w:pPr>
        <w:pStyle w:val="BodyText"/>
        <w:spacing w:before="23"/>
        <w:ind w:left="1217"/>
        <w:rPr>
          <w:rFonts w:ascii="Microsoft JhengHei" w:eastAsia="Microsoft JhengHei" w:hAnsi="Microsoft JhengHei" w:cs="Microsoft JhengHei"/>
        </w:rPr>
      </w:pPr>
      <w:r w:rsidRPr="00035F6E">
        <w:pict>
          <v:group id="_x0000_s3018" style="position:absolute;left:0;text-align:left;margin-left:95.85pt;margin-top:6.9pt;width:459.45pt;height:10.6pt;z-index:-251794432;mso-position-horizontal-relative:page" coordorigin="1917,138" coordsize="9189,212">
            <v:shape id="_x0000_s301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db.backupOffline({Name:"FullBackup1"})</w:t>
      </w:r>
    </w:p>
    <w:p w:rsidR="00D032B6" w:rsidRDefault="00A23879">
      <w:pPr>
        <w:pStyle w:val="BodyText"/>
        <w:spacing w:before="66"/>
      </w:pPr>
      <w:bookmarkStart w:id="382" w:name="db.cancelTask()"/>
      <w:bookmarkStart w:id="383" w:name="_bookmark178"/>
      <w:bookmarkEnd w:id="382"/>
      <w:bookmarkEnd w:id="383"/>
      <w:r>
        <w:rPr>
          <w:w w:val="95"/>
        </w:rPr>
        <w:t>db.cancelTask()</w:t>
      </w:r>
    </w:p>
    <w:p w:rsidR="00D032B6" w:rsidRDefault="00D032B6">
      <w:pPr>
        <w:spacing w:before="9" w:line="190" w:lineRule="exact"/>
        <w:rPr>
          <w:sz w:val="19"/>
          <w:szCs w:val="19"/>
        </w:rPr>
      </w:pPr>
    </w:p>
    <w:p w:rsidR="00D032B6" w:rsidRDefault="00A23879">
      <w:pPr>
        <w:pStyle w:val="BodyText"/>
        <w:spacing w:line="253" w:lineRule="auto"/>
        <w:ind w:right="6484"/>
      </w:pPr>
      <w:r>
        <w:rPr>
          <w:w w:val="90"/>
        </w:rPr>
        <w:t>db.cancelTask(&lt;id&gt;,[isAsync])</w:t>
      </w:r>
      <w:r>
        <w:rPr>
          <w:w w:val="91"/>
        </w:rPr>
        <w:t xml:space="preserve"> </w:t>
      </w:r>
      <w:r>
        <w:rPr>
          <w:w w:val="95"/>
        </w:rPr>
        <w:t>取消任务</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66"/>
        <w:gridCol w:w="3270"/>
        <w:gridCol w:w="2363"/>
        <w:gridCol w:w="2373"/>
      </w:tblGrid>
      <w:tr w:rsidR="00D032B6">
        <w:trPr>
          <w:trHeight w:hRule="exact" w:val="305"/>
        </w:trPr>
        <w:tc>
          <w:tcPr>
            <w:tcW w:w="146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70" w:type="dxa"/>
            <w:tcBorders>
              <w:top w:val="nil"/>
              <w:left w:val="nil"/>
              <w:bottom w:val="nil"/>
              <w:right w:val="single" w:sz="8" w:space="0" w:color="000000"/>
            </w:tcBorders>
          </w:tcPr>
          <w:p w:rsidR="00D032B6" w:rsidRDefault="00A23879">
            <w:pPr>
              <w:pStyle w:val="TableParagraph"/>
              <w:spacing w:line="223" w:lineRule="exact"/>
              <w:ind w:left="952"/>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4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id</w:t>
            </w:r>
          </w:p>
        </w:tc>
        <w:tc>
          <w:tcPr>
            <w:tcW w:w="3270" w:type="dxa"/>
            <w:tcBorders>
              <w:top w:val="nil"/>
              <w:left w:val="nil"/>
              <w:bottom w:val="nil"/>
              <w:right w:val="single" w:sz="8" w:space="0" w:color="000000"/>
            </w:tcBorders>
          </w:tcPr>
          <w:p w:rsidR="00D032B6" w:rsidRDefault="00A23879">
            <w:pPr>
              <w:pStyle w:val="TableParagraph"/>
              <w:spacing w:line="218" w:lineRule="exact"/>
              <w:ind w:left="952"/>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任务</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95"/>
        </w:trPr>
        <w:tc>
          <w:tcPr>
            <w:tcW w:w="146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isAsync</w:t>
            </w:r>
          </w:p>
        </w:tc>
        <w:tc>
          <w:tcPr>
            <w:tcW w:w="3270" w:type="dxa"/>
            <w:tcBorders>
              <w:top w:val="nil"/>
              <w:left w:val="nil"/>
              <w:bottom w:val="nil"/>
              <w:right w:val="single" w:sz="8" w:space="0" w:color="000000"/>
            </w:tcBorders>
          </w:tcPr>
          <w:p w:rsidR="00D032B6" w:rsidRDefault="00A23879">
            <w:pPr>
              <w:pStyle w:val="TableParagraph"/>
              <w:spacing w:line="218" w:lineRule="exact"/>
              <w:ind w:left="952"/>
              <w:rPr>
                <w:rFonts w:ascii="微软雅黑" w:eastAsia="微软雅黑" w:hAnsi="微软雅黑" w:cs="微软雅黑"/>
                <w:sz w:val="14"/>
                <w:szCs w:val="14"/>
              </w:rPr>
            </w:pPr>
            <w:r>
              <w:rPr>
                <w:rFonts w:ascii="微软雅黑" w:eastAsia="微软雅黑" w:hAnsi="微软雅黑" w:cs="微软雅黑"/>
                <w:sz w:val="14"/>
                <w:szCs w:val="14"/>
              </w:rPr>
              <w:t>布尔</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是否异步</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035F6E">
      <w:pPr>
        <w:pStyle w:val="BodyText"/>
        <w:tabs>
          <w:tab w:val="left" w:pos="1217"/>
        </w:tabs>
        <w:spacing w:before="34"/>
      </w:pPr>
      <w:r>
        <w:pict>
          <v:group id="_x0000_s3016" style="position:absolute;left:0;text-align:left;margin-left:95.85pt;margin-top:25.75pt;width:459.45pt;height:21.2pt;z-index:-251793408;mso-position-horizontal-relative:page" coordorigin="1917,515" coordsize="9189,424">
            <v:shape id="_x0000_s3017" style="position:absolute;left:1917;top:515;width:9189;height:424" coordorigin="1917,515" coordsize="9189,424" path="m1917,515r9189,l11106,939r-9189,l1917,51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停止切分任务</w:t>
      </w:r>
    </w:p>
    <w:p w:rsidR="00D032B6" w:rsidRDefault="00D032B6">
      <w:pPr>
        <w:spacing w:before="6" w:line="130" w:lineRule="exact"/>
        <w:rPr>
          <w:sz w:val="13"/>
          <w:szCs w:val="13"/>
        </w:rPr>
      </w:pPr>
    </w:p>
    <w:p w:rsidR="00D032B6" w:rsidRDefault="00A23879">
      <w:pPr>
        <w:pStyle w:val="BodyText"/>
        <w:spacing w:line="147" w:lineRule="auto"/>
        <w:ind w:left="1217" w:right="2607"/>
        <w:rPr>
          <w:rFonts w:ascii="Microsoft JhengHei" w:eastAsia="Microsoft JhengHei" w:hAnsi="Microsoft JhengHei" w:cs="Microsoft JhengHei"/>
        </w:rPr>
      </w:pPr>
      <w:r>
        <w:rPr>
          <w:rFonts w:ascii="Microsoft JhengHei" w:eastAsia="Microsoft JhengHei" w:hAnsi="Microsoft JhengHei" w:cs="Microsoft JhengHei"/>
          <w:w w:val="110"/>
        </w:rPr>
        <w:t>var</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taskid1</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110"/>
        </w:rPr>
        <w:t>db.test.test.splitAsync("db1",</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"db2",</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50);</w:t>
      </w:r>
      <w:r>
        <w:rPr>
          <w:rFonts w:ascii="Microsoft JhengHei" w:eastAsia="Microsoft JhengHei" w:hAnsi="Microsoft JhengHei" w:cs="Microsoft JhengHei"/>
          <w:w w:val="116"/>
        </w:rPr>
        <w:t xml:space="preserve"> </w:t>
      </w:r>
      <w:r>
        <w:rPr>
          <w:rFonts w:ascii="Microsoft JhengHei" w:eastAsia="Microsoft JhengHei" w:hAnsi="Microsoft JhengHei" w:cs="Microsoft JhengHei"/>
          <w:w w:val="110"/>
        </w:rPr>
        <w:t>db.cancelTask(</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taskid1,</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true</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25"/>
        </w:rPr>
        <w:t>)</w:t>
      </w:r>
    </w:p>
    <w:p w:rsidR="00D032B6" w:rsidRDefault="00D032B6">
      <w:pPr>
        <w:spacing w:line="147" w:lineRule="auto"/>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384" w:name="db.createCataRG()"/>
      <w:bookmarkEnd w:id="384"/>
      <w:r>
        <w:rPr>
          <w:w w:val="95"/>
        </w:rPr>
        <w:t>db.createCataRG()</w:t>
      </w:r>
    </w:p>
    <w:p w:rsidR="00D032B6" w:rsidRDefault="00D032B6">
      <w:pPr>
        <w:spacing w:before="9" w:line="190" w:lineRule="exact"/>
        <w:rPr>
          <w:sz w:val="19"/>
          <w:szCs w:val="19"/>
        </w:rPr>
      </w:pPr>
    </w:p>
    <w:p w:rsidR="00D032B6" w:rsidRDefault="00A23879">
      <w:pPr>
        <w:pStyle w:val="BodyText"/>
        <w:spacing w:line="253" w:lineRule="auto"/>
        <w:ind w:left="113" w:right="3954"/>
      </w:pPr>
      <w:r>
        <w:rPr>
          <w:w w:val="90"/>
        </w:rPr>
        <w:t xml:space="preserve">db.createCataRG(&lt;host&gt;,&lt;service&gt;,&lt;dbpath&gt;,[config]) </w:t>
      </w:r>
      <w:r>
        <w:rPr>
          <w:w w:val="95"/>
        </w:rPr>
        <w:t>新建一个编目分区组，同时创建并启动一个编目节点。</w:t>
      </w:r>
    </w:p>
    <w:p w:rsidR="00D032B6" w:rsidRDefault="00D032B6">
      <w:pPr>
        <w:spacing w:before="4" w:line="180" w:lineRule="exact"/>
        <w:rPr>
          <w:sz w:val="18"/>
          <w:szCs w:val="18"/>
        </w:rPr>
      </w:pPr>
    </w:p>
    <w:p w:rsidR="00D032B6" w:rsidRDefault="00035F6E">
      <w:pPr>
        <w:pStyle w:val="BodyText"/>
        <w:ind w:left="113"/>
      </w:pPr>
      <w:r>
        <w:pict>
          <v:shape id="_x0000_s3015" type="#_x0000_t202" style="position:absolute;left:0;text-align:left;margin-left:81.2pt;margin-top:26.35pt;width:475.1pt;height:196pt;z-index:-251790336;mso-position-horizontal-relative:page" filled="f" stroked="f">
            <v:textbox style="mso-next-textbox:#_x0000_s3015" inset="0,0,0,0">
              <w:txbxContent>
                <w:tbl>
                  <w:tblPr>
                    <w:tblW w:w="0" w:type="auto"/>
                    <w:tblLayout w:type="fixed"/>
                    <w:tblCellMar>
                      <w:left w:w="0" w:type="dxa"/>
                      <w:right w:w="0" w:type="dxa"/>
                    </w:tblCellMar>
                    <w:tblLook w:val="01E0"/>
                  </w:tblPr>
                  <w:tblGrid>
                    <w:gridCol w:w="1453"/>
                    <w:gridCol w:w="3284"/>
                    <w:gridCol w:w="2363"/>
                    <w:gridCol w:w="2373"/>
                  </w:tblGrid>
                  <w:tr w:rsidR="00801E25">
                    <w:trPr>
                      <w:trHeight w:hRule="exact" w:val="305"/>
                    </w:trPr>
                    <w:tc>
                      <w:tcPr>
                        <w:tcW w:w="1453"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84" w:type="dxa"/>
                        <w:tcBorders>
                          <w:top w:val="nil"/>
                          <w:left w:val="nil"/>
                          <w:bottom w:val="nil"/>
                          <w:right w:val="single" w:sz="8" w:space="0" w:color="000000"/>
                        </w:tcBorders>
                      </w:tcPr>
                      <w:p w:rsidR="00801E25" w:rsidRDefault="00801E25">
                        <w:pPr>
                          <w:pStyle w:val="TableParagraph"/>
                          <w:spacing w:line="223" w:lineRule="exact"/>
                          <w:ind w:left="965"/>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801E25">
                    <w:trPr>
                      <w:trHeight w:hRule="exact" w:val="300"/>
                    </w:trPr>
                    <w:tc>
                      <w:tcPr>
                        <w:tcW w:w="1453"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w:t>
                        </w:r>
                      </w:p>
                    </w:tc>
                    <w:tc>
                      <w:tcPr>
                        <w:tcW w:w="3284" w:type="dxa"/>
                        <w:tcBorders>
                          <w:top w:val="nil"/>
                          <w:left w:val="nil"/>
                          <w:bottom w:val="nil"/>
                          <w:right w:val="single" w:sz="8" w:space="0" w:color="000000"/>
                        </w:tcBorders>
                      </w:tcPr>
                      <w:p w:rsidR="00801E25" w:rsidRDefault="00801E25">
                        <w:pPr>
                          <w:pStyle w:val="TableParagraph"/>
                          <w:spacing w:line="218" w:lineRule="exact"/>
                          <w:ind w:left="965"/>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指定编目节点的主机名。</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801E25">
                    <w:trPr>
                      <w:trHeight w:hRule="exact" w:val="1260"/>
                    </w:trPr>
                    <w:tc>
                      <w:tcPr>
                        <w:tcW w:w="1453"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w:t>
                        </w:r>
                      </w:p>
                    </w:tc>
                    <w:tc>
                      <w:tcPr>
                        <w:tcW w:w="3284" w:type="dxa"/>
                        <w:tcBorders>
                          <w:top w:val="nil"/>
                          <w:left w:val="nil"/>
                          <w:bottom w:val="nil"/>
                          <w:right w:val="single" w:sz="8" w:space="0" w:color="000000"/>
                        </w:tcBorders>
                      </w:tcPr>
                      <w:p w:rsidR="00801E25" w:rsidRDefault="00801E25">
                        <w:pPr>
                          <w:pStyle w:val="TableParagraph"/>
                          <w:spacing w:line="218" w:lineRule="exact"/>
                          <w:ind w:left="965"/>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ight="20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指定编目节点的服务端口，请确保</w:t>
                        </w:r>
                      </w:p>
                      <w:p w:rsidR="00801E25" w:rsidRDefault="00801E25">
                        <w:pPr>
                          <w:pStyle w:val="TableParagraph"/>
                          <w:spacing w:before="1" w:line="241" w:lineRule="auto"/>
                          <w:ind w:left="40" w:right="98"/>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 xml:space="preserve">该端口号，以及往后延续的3个端口 </w:t>
                        </w:r>
                        <w:r>
                          <w:rPr>
                            <w:rFonts w:ascii="微软雅黑" w:eastAsia="微软雅黑" w:hAnsi="微软雅黑" w:cs="微软雅黑"/>
                            <w:w w:val="95"/>
                            <w:sz w:val="14"/>
                            <w:szCs w:val="14"/>
                            <w:lang w:eastAsia="zh-CN"/>
                          </w:rPr>
                          <w:t>号未被占用；如设置为11800，请确</w:t>
                        </w:r>
                        <w:r>
                          <w:rPr>
                            <w:rFonts w:ascii="微软雅黑" w:eastAsia="微软雅黑" w:hAnsi="微软雅黑" w:cs="微软雅黑"/>
                            <w:sz w:val="14"/>
                            <w:szCs w:val="14"/>
                            <w:lang w:eastAsia="zh-CN"/>
                          </w:rPr>
                          <w:t xml:space="preserve"> </w:t>
                        </w:r>
                        <w:r>
                          <w:rPr>
                            <w:rFonts w:ascii="微软雅黑" w:eastAsia="微软雅黑" w:hAnsi="微软雅黑" w:cs="微软雅黑"/>
                            <w:w w:val="95"/>
                            <w:sz w:val="14"/>
                            <w:szCs w:val="14"/>
                            <w:lang w:eastAsia="zh-CN"/>
                          </w:rPr>
                          <w:t>保11800/11801/11802/11803端口</w:t>
                        </w:r>
                      </w:p>
                      <w:p w:rsidR="00801E25" w:rsidRDefault="00801E25">
                        <w:pPr>
                          <w:pStyle w:val="TableParagraph"/>
                          <w:ind w:left="40" w:right="1463"/>
                          <w:jc w:val="both"/>
                          <w:rPr>
                            <w:rFonts w:ascii="微软雅黑" w:eastAsia="微软雅黑" w:hAnsi="微软雅黑" w:cs="微软雅黑"/>
                            <w:sz w:val="14"/>
                            <w:szCs w:val="14"/>
                          </w:rPr>
                        </w:pPr>
                        <w:r>
                          <w:rPr>
                            <w:rFonts w:ascii="微软雅黑" w:eastAsia="微软雅黑" w:hAnsi="微软雅黑" w:cs="微软雅黑"/>
                            <w:sz w:val="14"/>
                            <w:szCs w:val="14"/>
                          </w:rPr>
                          <w:t>都未被占用。</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801E25">
                    <w:trPr>
                      <w:trHeight w:hRule="exact" w:val="1280"/>
                    </w:trPr>
                    <w:tc>
                      <w:tcPr>
                        <w:tcW w:w="4736" w:type="dxa"/>
                        <w:gridSpan w:val="2"/>
                        <w:vMerge w:val="restart"/>
                        <w:tcBorders>
                          <w:top w:val="nil"/>
                          <w:left w:val="nil"/>
                          <w:right w:val="nil"/>
                        </w:tcBorders>
                      </w:tcPr>
                      <w:p w:rsidR="00801E25" w:rsidRDefault="00801E25"/>
                    </w:tc>
                    <w:tc>
                      <w:tcPr>
                        <w:tcW w:w="2363" w:type="dxa"/>
                        <w:tcBorders>
                          <w:top w:val="single" w:sz="8" w:space="0" w:color="000000"/>
                          <w:left w:val="single" w:sz="8" w:space="0" w:color="000000"/>
                          <w:bottom w:val="nil"/>
                          <w:right w:val="single" w:sz="8" w:space="0" w:color="000000"/>
                        </w:tcBorders>
                      </w:tcPr>
                      <w:p w:rsidR="00801E25" w:rsidRDefault="00801E25">
                        <w:pPr>
                          <w:pStyle w:val="TableParagraph"/>
                          <w:spacing w:line="208" w:lineRule="exact"/>
                          <w:ind w:left="40" w:right="20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数据文件路径，用于存放编目数据</w:t>
                        </w:r>
                      </w:p>
                      <w:p w:rsidR="00801E25" w:rsidRDefault="00801E25">
                        <w:pPr>
                          <w:pStyle w:val="TableParagraph"/>
                          <w:spacing w:before="1" w:line="241" w:lineRule="auto"/>
                          <w:ind w:left="40" w:right="6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文件，需确保数据管理员（安装时创 建，默认为</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sdbadmin）用户有写权 限。</w:t>
                        </w:r>
                      </w:p>
                      <w:p w:rsidR="00801E25" w:rsidRDefault="00801E25">
                        <w:pPr>
                          <w:pStyle w:val="TableParagraph"/>
                          <w:spacing w:before="60"/>
                          <w:ind w:left="40" w:right="6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参数为可选参数，用于配置更多细节</w:t>
                        </w:r>
                      </w:p>
                    </w:tc>
                    <w:tc>
                      <w:tcPr>
                        <w:tcW w:w="2373" w:type="dxa"/>
                        <w:vMerge w:val="restart"/>
                        <w:tcBorders>
                          <w:top w:val="single" w:sz="8" w:space="0" w:color="000000"/>
                          <w:left w:val="nil"/>
                          <w:right w:val="nil"/>
                        </w:tcBorders>
                      </w:tcPr>
                      <w:p w:rsidR="00801E25" w:rsidRDefault="00801E25">
                        <w:pPr>
                          <w:pStyle w:val="TableParagraph"/>
                          <w:spacing w:line="208" w:lineRule="exact"/>
                          <w:ind w:left="55"/>
                          <w:rPr>
                            <w:rFonts w:ascii="微软雅黑" w:eastAsia="微软雅黑" w:hAnsi="微软雅黑" w:cs="微软雅黑"/>
                            <w:sz w:val="14"/>
                            <w:szCs w:val="14"/>
                          </w:rPr>
                        </w:pPr>
                        <w:r>
                          <w:rPr>
                            <w:rFonts w:ascii="微软雅黑" w:eastAsia="微软雅黑" w:hAnsi="微软雅黑" w:cs="微软雅黑"/>
                            <w:sz w:val="14"/>
                            <w:szCs w:val="14"/>
                          </w:rPr>
                          <w:t>是</w:t>
                        </w:r>
                      </w:p>
                      <w:p w:rsidR="00801E25" w:rsidRDefault="00801E25">
                        <w:pPr>
                          <w:pStyle w:val="TableParagraph"/>
                          <w:spacing w:before="1" w:line="180" w:lineRule="exact"/>
                          <w:rPr>
                            <w:sz w:val="18"/>
                            <w:szCs w:val="18"/>
                          </w:rPr>
                        </w:pPr>
                      </w:p>
                      <w:p w:rsidR="00801E25" w:rsidRDefault="00801E25">
                        <w:pPr>
                          <w:pStyle w:val="TableParagraph"/>
                          <w:spacing w:line="200" w:lineRule="exact"/>
                          <w:rPr>
                            <w:sz w:val="20"/>
                            <w:szCs w:val="20"/>
                          </w:rPr>
                        </w:pPr>
                      </w:p>
                      <w:p w:rsidR="00801E25" w:rsidRDefault="00801E25">
                        <w:pPr>
                          <w:pStyle w:val="TableParagraph"/>
                          <w:spacing w:line="200" w:lineRule="exact"/>
                          <w:rPr>
                            <w:sz w:val="20"/>
                            <w:szCs w:val="20"/>
                          </w:rPr>
                        </w:pPr>
                      </w:p>
                      <w:p w:rsidR="00801E25" w:rsidRDefault="00801E25">
                        <w:pPr>
                          <w:pStyle w:val="TableParagraph"/>
                          <w:spacing w:line="200" w:lineRule="exact"/>
                          <w:rPr>
                            <w:sz w:val="20"/>
                            <w:szCs w:val="20"/>
                          </w:rPr>
                        </w:pPr>
                      </w:p>
                      <w:p w:rsidR="00801E25" w:rsidRDefault="00801E25">
                        <w:pPr>
                          <w:pStyle w:val="TableParagraph"/>
                          <w:ind w:left="5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801E25">
                    <w:trPr>
                      <w:trHeight w:hRule="exact" w:val="240"/>
                    </w:trPr>
                    <w:tc>
                      <w:tcPr>
                        <w:tcW w:w="4736" w:type="dxa"/>
                        <w:gridSpan w:val="2"/>
                        <w:vMerge/>
                        <w:tcBorders>
                          <w:left w:val="nil"/>
                          <w:right w:val="nil"/>
                        </w:tcBorders>
                      </w:tcPr>
                      <w:p w:rsidR="00801E25" w:rsidRDefault="00801E25"/>
                    </w:tc>
                    <w:tc>
                      <w:tcPr>
                        <w:tcW w:w="2363" w:type="dxa"/>
                        <w:tcBorders>
                          <w:top w:val="nil"/>
                          <w:left w:val="single" w:sz="8" w:space="0" w:color="000000"/>
                          <w:bottom w:val="nil"/>
                          <w:right w:val="single" w:sz="8" w:space="0" w:color="000000"/>
                        </w:tcBorders>
                      </w:tcPr>
                      <w:p w:rsidR="00801E25" w:rsidRDefault="00801E25">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参数，格式必须为</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json</w:t>
                        </w:r>
                        <w:r>
                          <w:rPr>
                            <w:rFonts w:ascii="微软雅黑" w:eastAsia="微软雅黑" w:hAnsi="微软雅黑" w:cs="微软雅黑"/>
                            <w:spacing w:val="-13"/>
                            <w:sz w:val="14"/>
                            <w:szCs w:val="14"/>
                            <w:lang w:eastAsia="zh-CN"/>
                          </w:rPr>
                          <w:t xml:space="preserve"> </w:t>
                        </w:r>
                        <w:r>
                          <w:rPr>
                            <w:rFonts w:ascii="微软雅黑" w:eastAsia="微软雅黑" w:hAnsi="微软雅黑" w:cs="微软雅黑"/>
                            <w:sz w:val="14"/>
                            <w:szCs w:val="14"/>
                            <w:lang w:eastAsia="zh-CN"/>
                          </w:rPr>
                          <w:t>格式，参数</w:t>
                        </w:r>
                      </w:p>
                    </w:tc>
                    <w:tc>
                      <w:tcPr>
                        <w:tcW w:w="2373" w:type="dxa"/>
                        <w:vMerge/>
                        <w:tcBorders>
                          <w:left w:val="nil"/>
                          <w:right w:val="nil"/>
                        </w:tcBorders>
                      </w:tcPr>
                      <w:p w:rsidR="00801E25" w:rsidRDefault="00801E25">
                        <w:pPr>
                          <w:rPr>
                            <w:lang w:eastAsia="zh-CN"/>
                          </w:rPr>
                        </w:pPr>
                      </w:p>
                    </w:tc>
                  </w:tr>
                  <w:tr w:rsidR="00801E25">
                    <w:trPr>
                      <w:trHeight w:hRule="exact" w:val="240"/>
                    </w:trPr>
                    <w:tc>
                      <w:tcPr>
                        <w:tcW w:w="4736" w:type="dxa"/>
                        <w:gridSpan w:val="2"/>
                        <w:vMerge/>
                        <w:tcBorders>
                          <w:left w:val="nil"/>
                          <w:right w:val="nil"/>
                        </w:tcBorders>
                      </w:tcPr>
                      <w:p w:rsidR="00801E25" w:rsidRDefault="00801E25">
                        <w:pPr>
                          <w:rPr>
                            <w:lang w:eastAsia="zh-CN"/>
                          </w:rPr>
                        </w:pPr>
                      </w:p>
                    </w:tc>
                    <w:tc>
                      <w:tcPr>
                        <w:tcW w:w="2363" w:type="dxa"/>
                        <w:tcBorders>
                          <w:top w:val="nil"/>
                          <w:left w:val="single" w:sz="8" w:space="0" w:color="000000"/>
                          <w:bottom w:val="nil"/>
                          <w:right w:val="single" w:sz="8" w:space="0" w:color="000000"/>
                        </w:tcBorders>
                      </w:tcPr>
                      <w:p w:rsidR="00801E25" w:rsidRDefault="00801E25">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参见数据库配置一节；如需要配置日</w:t>
                        </w:r>
                      </w:p>
                    </w:tc>
                    <w:tc>
                      <w:tcPr>
                        <w:tcW w:w="2373" w:type="dxa"/>
                        <w:vMerge/>
                        <w:tcBorders>
                          <w:left w:val="nil"/>
                          <w:right w:val="nil"/>
                        </w:tcBorders>
                      </w:tcPr>
                      <w:p w:rsidR="00801E25" w:rsidRDefault="00801E25">
                        <w:pPr>
                          <w:rPr>
                            <w:lang w:eastAsia="zh-CN"/>
                          </w:rPr>
                        </w:pPr>
                      </w:p>
                    </w:tc>
                  </w:tr>
                  <w:tr w:rsidR="00801E25">
                    <w:trPr>
                      <w:trHeight w:hRule="exact" w:val="275"/>
                    </w:trPr>
                    <w:tc>
                      <w:tcPr>
                        <w:tcW w:w="4736" w:type="dxa"/>
                        <w:gridSpan w:val="2"/>
                        <w:vMerge/>
                        <w:tcBorders>
                          <w:left w:val="nil"/>
                          <w:bottom w:val="nil"/>
                          <w:right w:val="nil"/>
                        </w:tcBorders>
                      </w:tcPr>
                      <w:p w:rsidR="00801E25" w:rsidRDefault="00801E25">
                        <w:pPr>
                          <w:rPr>
                            <w:lang w:eastAsia="zh-CN"/>
                          </w:rPr>
                        </w:pPr>
                      </w:p>
                    </w:tc>
                    <w:tc>
                      <w:tcPr>
                        <w:tcW w:w="2363" w:type="dxa"/>
                        <w:tcBorders>
                          <w:top w:val="nil"/>
                          <w:left w:val="single" w:sz="8" w:space="0" w:color="000000"/>
                          <w:bottom w:val="single" w:sz="8" w:space="0" w:color="000000"/>
                          <w:right w:val="single" w:sz="8" w:space="0" w:color="000000"/>
                        </w:tcBorders>
                      </w:tcPr>
                      <w:p w:rsidR="00801E25" w:rsidRDefault="00801E25">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志大小参数{logfilesz:64}。</w:t>
                        </w:r>
                      </w:p>
                    </w:tc>
                    <w:tc>
                      <w:tcPr>
                        <w:tcW w:w="2373" w:type="dxa"/>
                        <w:vMerge/>
                        <w:tcBorders>
                          <w:left w:val="nil"/>
                          <w:bottom w:val="single" w:sz="8" w:space="0" w:color="000000"/>
                          <w:right w:val="nil"/>
                        </w:tcBorders>
                      </w:tcPr>
                      <w:p w:rsidR="00801E25" w:rsidRDefault="00801E25"/>
                    </w:tc>
                  </w:tr>
                </w:tbl>
                <w:p w:rsidR="00801E25" w:rsidRDefault="00801E25"/>
              </w:txbxContent>
            </v:textbox>
            <w10:wrap anchorx="page"/>
          </v:shape>
        </w:pict>
      </w:r>
      <w:r w:rsidR="00A23879">
        <w:t>参数描述</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0" w:line="220" w:lineRule="exact"/>
      </w:pPr>
    </w:p>
    <w:p w:rsidR="00D032B6" w:rsidRDefault="00A23879">
      <w:pPr>
        <w:tabs>
          <w:tab w:val="left" w:pos="2531"/>
        </w:tabs>
        <w:spacing w:before="9"/>
        <w:ind w:left="163"/>
        <w:rPr>
          <w:rFonts w:ascii="微软雅黑" w:eastAsia="微软雅黑" w:hAnsi="微软雅黑" w:cs="微软雅黑"/>
          <w:sz w:val="14"/>
          <w:szCs w:val="14"/>
        </w:rPr>
      </w:pPr>
      <w:r>
        <w:rPr>
          <w:rFonts w:ascii="微软雅黑" w:eastAsia="微软雅黑" w:hAnsi="微软雅黑" w:cs="微软雅黑"/>
          <w:w w:val="95"/>
          <w:sz w:val="14"/>
          <w:szCs w:val="14"/>
        </w:rPr>
        <w:t>dbpath</w:t>
      </w:r>
      <w:r>
        <w:rPr>
          <w:rFonts w:ascii="微软雅黑" w:eastAsia="微软雅黑" w:hAnsi="微软雅黑" w:cs="微软雅黑"/>
          <w:w w:val="95"/>
          <w:sz w:val="14"/>
          <w:szCs w:val="14"/>
        </w:rPr>
        <w:tab/>
        <w:t>string</w:t>
      </w:r>
    </w:p>
    <w:p w:rsidR="00D032B6" w:rsidRDefault="00D032B6">
      <w:pPr>
        <w:spacing w:before="2" w:line="170" w:lineRule="exact"/>
        <w:rPr>
          <w:sz w:val="17"/>
          <w:szCs w:val="17"/>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tabs>
          <w:tab w:val="left" w:pos="2531"/>
        </w:tabs>
        <w:spacing w:before="9"/>
        <w:ind w:left="163"/>
        <w:rPr>
          <w:rFonts w:ascii="微软雅黑" w:eastAsia="微软雅黑" w:hAnsi="微软雅黑" w:cs="微软雅黑"/>
          <w:sz w:val="14"/>
          <w:szCs w:val="14"/>
        </w:rPr>
      </w:pPr>
      <w:r>
        <w:rPr>
          <w:rFonts w:ascii="微软雅黑" w:eastAsia="微软雅黑" w:hAnsi="微软雅黑" w:cs="微软雅黑"/>
          <w:w w:val="90"/>
          <w:sz w:val="14"/>
          <w:szCs w:val="14"/>
        </w:rPr>
        <w:t>config</w:t>
      </w:r>
      <w:r>
        <w:rPr>
          <w:rFonts w:ascii="微软雅黑" w:eastAsia="微软雅黑" w:hAnsi="微软雅黑" w:cs="微软雅黑"/>
          <w:w w:val="90"/>
          <w:sz w:val="14"/>
          <w:szCs w:val="14"/>
        </w:rPr>
        <w:tab/>
        <w:t>json</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0"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373"/>
      </w:pPr>
      <w:r>
        <w:rPr>
          <w:w w:val="95"/>
        </w:rPr>
        <w:t>createCataRG()</w:t>
      </w:r>
      <w:r>
        <w:rPr>
          <w:spacing w:val="23"/>
          <w:w w:val="95"/>
        </w:rPr>
        <w:t xml:space="preserve"> </w:t>
      </w:r>
      <w:r>
        <w:rPr>
          <w:w w:val="95"/>
        </w:rPr>
        <w:t>方法的定义格式有</w:t>
      </w:r>
      <w:r>
        <w:rPr>
          <w:spacing w:val="24"/>
          <w:w w:val="95"/>
        </w:rPr>
        <w:t xml:space="preserve"> </w:t>
      </w:r>
      <w:r>
        <w:rPr>
          <w:w w:val="95"/>
        </w:rPr>
        <w:t>host，service，dbpath，config</w:t>
      </w:r>
      <w:r>
        <w:rPr>
          <w:spacing w:val="24"/>
          <w:w w:val="95"/>
        </w:rPr>
        <w:t xml:space="preserve"> </w:t>
      </w:r>
      <w:r>
        <w:rPr>
          <w:w w:val="95"/>
        </w:rPr>
        <w:t>四个参数，host，dbpath</w:t>
      </w:r>
      <w:r>
        <w:rPr>
          <w:spacing w:val="24"/>
          <w:w w:val="95"/>
        </w:rPr>
        <w:t xml:space="preserve"> </w:t>
      </w:r>
      <w:r>
        <w:rPr>
          <w:w w:val="95"/>
        </w:rPr>
        <w:t>为字符串类</w:t>
      </w:r>
      <w:r>
        <w:t xml:space="preserve"> </w:t>
      </w:r>
      <w:r>
        <w:rPr>
          <w:w w:val="95"/>
        </w:rPr>
        <w:t>型，service</w:t>
      </w:r>
      <w:r>
        <w:rPr>
          <w:spacing w:val="28"/>
          <w:w w:val="95"/>
        </w:rPr>
        <w:t xml:space="preserve"> </w:t>
      </w:r>
      <w:r>
        <w:rPr>
          <w:w w:val="95"/>
        </w:rPr>
        <w:t>为整数型，config</w:t>
      </w:r>
      <w:r>
        <w:rPr>
          <w:spacing w:val="28"/>
          <w:w w:val="95"/>
        </w:rPr>
        <w:t xml:space="preserve"> </w:t>
      </w:r>
      <w:r>
        <w:rPr>
          <w:w w:val="95"/>
        </w:rPr>
        <w:t>为</w:t>
      </w:r>
      <w:r>
        <w:rPr>
          <w:spacing w:val="28"/>
          <w:w w:val="95"/>
        </w:rPr>
        <w:t xml:space="preserve"> </w:t>
      </w:r>
      <w:r>
        <w:rPr>
          <w:w w:val="95"/>
        </w:rPr>
        <w:t>json</w:t>
      </w:r>
      <w:r>
        <w:rPr>
          <w:spacing w:val="28"/>
          <w:w w:val="95"/>
        </w:rPr>
        <w:t xml:space="preserve"> </w:t>
      </w:r>
      <w:r>
        <w:rPr>
          <w:w w:val="95"/>
        </w:rPr>
        <w:t>对象，格式如下：</w:t>
      </w:r>
    </w:p>
    <w:p w:rsidR="00D032B6" w:rsidRDefault="00035F6E">
      <w:pPr>
        <w:pStyle w:val="BodyText"/>
        <w:spacing w:before="35"/>
        <w:ind w:left="113"/>
        <w:rPr>
          <w:rFonts w:ascii="Microsoft JhengHei" w:eastAsia="Microsoft JhengHei" w:hAnsi="Microsoft JhengHei" w:cs="Microsoft JhengHei"/>
          <w:lang w:eastAsia="zh-CN"/>
        </w:rPr>
      </w:pPr>
      <w:r w:rsidRPr="00035F6E">
        <w:pict>
          <v:group id="_x0000_s3013" style="position:absolute;left:0;text-align:left;margin-left:81.7pt;margin-top:7.5pt;width:473.6pt;height:10.6pt;z-index:-251792384;mso-position-horizontal-relative:page" coordorigin="1634,150" coordsize="9472,212">
            <v:shape id="_x0000_s3014"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lang w:eastAsia="zh-CN"/>
        </w:rPr>
        <w:t>{"&lt;主机名&gt;",&lt;端口号&gt;,"&lt;数据文件路径&gt;",[数据库配置参数对象]}</w:t>
      </w:r>
    </w:p>
    <w:p w:rsidR="00D032B6" w:rsidRDefault="00620DD5">
      <w:pPr>
        <w:pStyle w:val="BodyText"/>
        <w:spacing w:before="26" w:line="563" w:lineRule="exact"/>
        <w:ind w:left="113"/>
        <w:rPr>
          <w:lang w:eastAsia="zh-CN"/>
        </w:rPr>
      </w:pPr>
      <w:r>
        <w:pict>
          <v:shape id="_x0000_i1094"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请确保数据文件存放路径的权限，如果 </w:t>
      </w:r>
      <w:r>
        <w:rPr>
          <w:spacing w:val="36"/>
          <w:w w:val="95"/>
          <w:position w:val="1"/>
          <w:lang w:eastAsia="zh-CN"/>
        </w:rPr>
        <w:t xml:space="preserve"> </w:t>
      </w:r>
      <w:r>
        <w:rPr>
          <w:w w:val="95"/>
          <w:position w:val="1"/>
          <w:lang w:eastAsia="zh-CN"/>
        </w:rPr>
        <w:t xml:space="preserve">SequoiaDB </w:t>
      </w:r>
      <w:r>
        <w:rPr>
          <w:spacing w:val="36"/>
          <w:w w:val="95"/>
          <w:position w:val="1"/>
          <w:lang w:eastAsia="zh-CN"/>
        </w:rPr>
        <w:t xml:space="preserve"> </w:t>
      </w:r>
      <w:r>
        <w:rPr>
          <w:w w:val="95"/>
          <w:position w:val="1"/>
          <w:lang w:eastAsia="zh-CN"/>
        </w:rPr>
        <w:t xml:space="preserve">采用的默认安装，那么给路径赋予 </w:t>
      </w:r>
      <w:r>
        <w:rPr>
          <w:spacing w:val="36"/>
          <w:w w:val="95"/>
          <w:position w:val="1"/>
          <w:lang w:eastAsia="zh-CN"/>
        </w:rPr>
        <w:t xml:space="preserve"> </w:t>
      </w:r>
      <w:r>
        <w:rPr>
          <w:w w:val="95"/>
          <w:position w:val="1"/>
          <w:lang w:eastAsia="zh-CN"/>
        </w:rPr>
        <w:t>sdbadmin</w:t>
      </w:r>
    </w:p>
    <w:p w:rsidR="00D032B6" w:rsidRDefault="00A23879">
      <w:pPr>
        <w:pStyle w:val="BodyText"/>
        <w:spacing w:line="243" w:lineRule="exact"/>
        <w:ind w:left="1037"/>
      </w:pPr>
      <w:r>
        <w:t>权限。</w:t>
      </w:r>
    </w:p>
    <w:p w:rsidR="00D032B6" w:rsidRDefault="00D032B6">
      <w:pPr>
        <w:spacing w:before="9" w:line="190" w:lineRule="exact"/>
        <w:rPr>
          <w:sz w:val="19"/>
          <w:szCs w:val="19"/>
        </w:rPr>
      </w:pPr>
    </w:p>
    <w:p w:rsidR="00D032B6" w:rsidRDefault="00A23879">
      <w:pPr>
        <w:pStyle w:val="BodyText"/>
        <w:ind w:left="113"/>
      </w:pPr>
      <w:r>
        <w:t>示例</w:t>
      </w:r>
    </w:p>
    <w:p w:rsidR="00D032B6" w:rsidRDefault="00D032B6">
      <w:pPr>
        <w:spacing w:before="10" w:line="110" w:lineRule="exact"/>
        <w:rPr>
          <w:sz w:val="11"/>
          <w:szCs w:val="11"/>
        </w:rPr>
      </w:pPr>
    </w:p>
    <w:p w:rsidR="00D032B6" w:rsidRDefault="00A23879">
      <w:pPr>
        <w:pStyle w:val="BodyText"/>
        <w:tabs>
          <w:tab w:val="left" w:pos="397"/>
        </w:tabs>
        <w:spacing w:line="171" w:lineRule="auto"/>
        <w:ind w:left="397" w:right="595" w:hanging="284"/>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在名为：sdbserver1     </w:t>
      </w:r>
      <w:r>
        <w:rPr>
          <w:spacing w:val="26"/>
          <w:w w:val="95"/>
          <w:position w:val="1"/>
        </w:rPr>
        <w:t xml:space="preserve"> </w:t>
      </w:r>
      <w:r>
        <w:rPr>
          <w:w w:val="95"/>
          <w:position w:val="1"/>
        </w:rPr>
        <w:t>的主机上创建一个编目节点组，服务端口为：11800，数据文件存放路径为：/opt/</w:t>
      </w:r>
      <w:r>
        <w:rPr>
          <w:w w:val="92"/>
          <w:position w:val="1"/>
        </w:rPr>
        <w:t xml:space="preserve"> </w:t>
      </w:r>
      <w:r>
        <w:t>sequoiadb/database/cata/11800</w:t>
      </w:r>
    </w:p>
    <w:p w:rsidR="00D032B6" w:rsidRDefault="00035F6E">
      <w:pPr>
        <w:pStyle w:val="BodyText"/>
        <w:spacing w:line="339" w:lineRule="exact"/>
        <w:ind w:left="397"/>
        <w:rPr>
          <w:rFonts w:ascii="Microsoft JhengHei" w:eastAsia="Microsoft JhengHei" w:hAnsi="Microsoft JhengHei" w:cs="Microsoft JhengHei"/>
        </w:rPr>
      </w:pPr>
      <w:r w:rsidRPr="00035F6E">
        <w:pict>
          <v:group id="_x0000_s3010" style="position:absolute;left:0;text-align:left;margin-left:95.85pt;margin-top:5.5pt;width:459.45pt;height:10.6pt;z-index:-251791360;mso-position-horizontal-relative:page" coordorigin="1917,110" coordsize="9189,212">
            <v:shape id="_x0000_s3011" style="position:absolute;left:1917;top:110;width:9189;height:212" coordorigin="1917,110" coordsize="9189,212" path="m1917,110r9189,l11106,322r-9189,l1917,110xe" fillcolor="#efefef" stroked="f">
              <v:path arrowok="t"/>
            </v:shape>
            <w10:wrap anchorx="page"/>
          </v:group>
        </w:pict>
      </w:r>
      <w:r w:rsidR="00A23879">
        <w:rPr>
          <w:rFonts w:ascii="Microsoft JhengHei" w:eastAsia="Microsoft JhengHei" w:hAnsi="Microsoft JhengHei" w:cs="Microsoft JhengHei"/>
          <w:w w:val="95"/>
        </w:rPr>
        <w:t xml:space="preserve">db.createCataRG("sdbserver1",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11800,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"/opt/sequoiadb/database/cata/11800")</w:t>
      </w:r>
    </w:p>
    <w:p w:rsidR="00D032B6" w:rsidRDefault="00A23879">
      <w:pPr>
        <w:pStyle w:val="BodyText"/>
        <w:spacing w:before="66"/>
        <w:ind w:left="113"/>
      </w:pPr>
      <w:bookmarkStart w:id="385" w:name="db.createCS()"/>
      <w:bookmarkStart w:id="386" w:name="_bookmark179"/>
      <w:bookmarkEnd w:id="385"/>
      <w:bookmarkEnd w:id="386"/>
      <w:r>
        <w:rPr>
          <w:w w:val="95"/>
        </w:rPr>
        <w:t>db.createCS()</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0"/>
        </w:rPr>
        <w:t>db.createCS(&lt;name&gt;,[options])</w:t>
      </w:r>
      <w:r>
        <w:rPr>
          <w:w w:val="91"/>
        </w:rPr>
        <w:t xml:space="preserve"> </w:t>
      </w:r>
      <w:r>
        <w:rPr>
          <w:w w:val="95"/>
        </w:rPr>
        <w:t>在数据库对象中创建集合空间。</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71"/>
        <w:gridCol w:w="3266"/>
        <w:gridCol w:w="2363"/>
        <w:gridCol w:w="2373"/>
      </w:tblGrid>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集合空间名。同一个数据库对象</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中，集合空间名必须唯一。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集合空间可选属性。</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rPr>
          <w:w w:val="95"/>
        </w:rPr>
        <w:t>options</w:t>
      </w:r>
      <w:r>
        <w:rPr>
          <w:spacing w:val="1"/>
          <w:w w:val="95"/>
        </w:rPr>
        <w:t xml:space="preserve"> </w:t>
      </w:r>
      <w:r>
        <w:rPr>
          <w:w w:val="95"/>
        </w:rPr>
        <w:t>格式</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19"/>
        <w:gridCol w:w="4296"/>
        <w:gridCol w:w="3157"/>
      </w:tblGrid>
      <w:tr w:rsidR="00D032B6">
        <w:trPr>
          <w:trHeight w:hRule="exact" w:val="305"/>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296" w:type="dxa"/>
            <w:tcBorders>
              <w:top w:val="nil"/>
              <w:left w:val="nil"/>
              <w:bottom w:val="nil"/>
              <w:right w:val="single" w:sz="8" w:space="0" w:color="000000"/>
            </w:tcBorders>
          </w:tcPr>
          <w:p w:rsidR="00D032B6" w:rsidRDefault="00A23879">
            <w:pPr>
              <w:pStyle w:val="TableParagraph"/>
              <w:spacing w:line="223" w:lineRule="exact"/>
              <w:ind w:left="118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w:t>
            </w:r>
          </w:p>
        </w:tc>
        <w:tc>
          <w:tcPr>
            <w:tcW w:w="4296" w:type="dxa"/>
            <w:tcBorders>
              <w:top w:val="nil"/>
              <w:left w:val="nil"/>
              <w:bottom w:val="nil"/>
              <w:right w:val="single" w:sz="8" w:space="0" w:color="000000"/>
            </w:tcBorders>
          </w:tcPr>
          <w:p w:rsidR="00D032B6" w:rsidRDefault="00A23879">
            <w:pPr>
              <w:pStyle w:val="TableParagraph"/>
              <w:spacing w:line="218" w:lineRule="exact"/>
              <w:ind w:left="118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数据页大小。默认为65536B。</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PageSize:&lt;int32&gt;</w:t>
            </w:r>
          </w:p>
        </w:tc>
      </w:tr>
      <w:tr w:rsidR="00D032B6">
        <w:trPr>
          <w:trHeight w:hRule="exact" w:val="300"/>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Domain</w:t>
            </w:r>
          </w:p>
        </w:tc>
        <w:tc>
          <w:tcPr>
            <w:tcW w:w="4296" w:type="dxa"/>
            <w:tcBorders>
              <w:top w:val="nil"/>
              <w:left w:val="nil"/>
              <w:bottom w:val="nil"/>
              <w:right w:val="single" w:sz="8" w:space="0" w:color="000000"/>
            </w:tcBorders>
          </w:tcPr>
          <w:p w:rsidR="00D032B6" w:rsidRDefault="00A23879">
            <w:pPr>
              <w:pStyle w:val="TableParagraph"/>
              <w:spacing w:line="218" w:lineRule="exact"/>
              <w:ind w:left="1188"/>
              <w:rPr>
                <w:rFonts w:ascii="微软雅黑" w:eastAsia="微软雅黑" w:hAnsi="微软雅黑" w:cs="微软雅黑"/>
                <w:sz w:val="14"/>
                <w:szCs w:val="14"/>
              </w:rPr>
            </w:pPr>
            <w:r>
              <w:rPr>
                <w:rFonts w:ascii="微软雅黑" w:eastAsia="微软雅黑" w:hAnsi="微软雅黑" w:cs="微软雅黑"/>
                <w:sz w:val="14"/>
                <w:szCs w:val="14"/>
              </w:rPr>
              <w:t>所属域</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Domain:&lt;string&gt;</w:t>
            </w:r>
          </w:p>
        </w:tc>
      </w:tr>
      <w:tr w:rsidR="00D032B6">
        <w:trPr>
          <w:trHeight w:hRule="exact" w:val="295"/>
        </w:trPr>
        <w:tc>
          <w:tcPr>
            <w:tcW w:w="201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LobPageSize</w:t>
            </w:r>
          </w:p>
        </w:tc>
        <w:tc>
          <w:tcPr>
            <w:tcW w:w="4296" w:type="dxa"/>
            <w:tcBorders>
              <w:top w:val="nil"/>
              <w:left w:val="nil"/>
              <w:bottom w:val="nil"/>
              <w:right w:val="single" w:sz="8" w:space="0" w:color="000000"/>
            </w:tcBorders>
          </w:tcPr>
          <w:p w:rsidR="00D032B6" w:rsidRDefault="00A23879">
            <w:pPr>
              <w:pStyle w:val="TableParagraph"/>
              <w:spacing w:line="218" w:lineRule="exact"/>
              <w:ind w:left="1188"/>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Lob  数据页大小。默认262144B</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LobPageSize:&lt;int32&gt;</w:t>
            </w:r>
          </w:p>
        </w:tc>
      </w:tr>
    </w:tbl>
    <w:p w:rsidR="00D032B6" w:rsidRDefault="00620DD5">
      <w:pPr>
        <w:pStyle w:val="BodyText"/>
        <w:spacing w:line="556" w:lineRule="exact"/>
      </w:pPr>
      <w:r>
        <w:pict>
          <v:shape id="_x0000_i1095"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17"/>
          <w:w w:val="95"/>
          <w:position w:val="1"/>
          <w:lang w:eastAsia="zh-CN"/>
        </w:rPr>
        <w:t xml:space="preserve"> </w:t>
      </w:r>
      <w:r>
        <w:rPr>
          <w:w w:val="95"/>
          <w:position w:val="1"/>
          <w:lang w:eastAsia="zh-CN"/>
        </w:rPr>
        <w:t>字段的值不能是空串，含点（.）或者美元符号（$）。且长度不超过127B。</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同一个数据库对象集合空间名必须唯一。</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在创建集合空间时用户可以指定数据页大小，指定后不可更改。如果不指定默认为65536B。</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 xml:space="preserve">PageSize </w:t>
      </w:r>
      <w:r>
        <w:rPr>
          <w:spacing w:val="20"/>
          <w:w w:val="95"/>
          <w:position w:val="1"/>
          <w:lang w:eastAsia="zh-CN"/>
        </w:rPr>
        <w:t xml:space="preserve"> </w:t>
      </w:r>
      <w:r>
        <w:rPr>
          <w:w w:val="95"/>
          <w:position w:val="1"/>
          <w:lang w:eastAsia="zh-CN"/>
        </w:rPr>
        <w:t>只能选填0，4096，8192，16384，32768，65536之一，0即为默认值65536。</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所属域必须已经存在，且不能为 </w:t>
      </w:r>
      <w:r>
        <w:rPr>
          <w:spacing w:val="28"/>
          <w:w w:val="95"/>
          <w:position w:val="1"/>
          <w:lang w:eastAsia="zh-CN"/>
        </w:rPr>
        <w:t xml:space="preserve"> </w:t>
      </w:r>
      <w:r>
        <w:rPr>
          <w:w w:val="95"/>
          <w:position w:val="1"/>
          <w:lang w:eastAsia="zh-CN"/>
        </w:rPr>
        <w:t>SYSDOMAIN。</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为兼容较早版本接口，db.createCS(&lt;name&gt;,[PageSize])</w:t>
      </w:r>
      <w:r>
        <w:rPr>
          <w:spacing w:val="55"/>
          <w:w w:val="95"/>
          <w:position w:val="1"/>
          <w:lang w:eastAsia="zh-CN"/>
        </w:rPr>
        <w:t xml:space="preserve"> </w:t>
      </w:r>
      <w:r>
        <w:rPr>
          <w:w w:val="95"/>
          <w:position w:val="1"/>
          <w:lang w:eastAsia="zh-CN"/>
        </w:rPr>
        <w:t>同样可以工作。</w:t>
      </w:r>
    </w:p>
    <w:p w:rsidR="00D032B6" w:rsidRDefault="00A23879">
      <w:pPr>
        <w:pStyle w:val="BodyText"/>
        <w:tabs>
          <w:tab w:val="left" w:pos="1857"/>
        </w:tabs>
        <w:spacing w:before="36" w:line="171" w:lineRule="auto"/>
        <w:ind w:left="1857" w:right="276" w:hanging="284"/>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LobPageSize</w:t>
      </w:r>
      <w:r>
        <w:rPr>
          <w:spacing w:val="-3"/>
          <w:w w:val="95"/>
          <w:position w:val="1"/>
          <w:lang w:eastAsia="zh-CN"/>
        </w:rPr>
        <w:t xml:space="preserve"> </w:t>
      </w:r>
      <w:r>
        <w:rPr>
          <w:w w:val="95"/>
          <w:position w:val="1"/>
          <w:lang w:eastAsia="zh-CN"/>
        </w:rPr>
        <w:t>只能选填0，4096，8192，16384，32768，65536，131072，262144，524288之</w:t>
      </w:r>
      <w:r>
        <w:rPr>
          <w:position w:val="1"/>
          <w:lang w:eastAsia="zh-CN"/>
        </w:rPr>
        <w:t xml:space="preserve"> </w:t>
      </w:r>
      <w:r>
        <w:rPr>
          <w:w w:val="95"/>
          <w:lang w:eastAsia="zh-CN"/>
        </w:rPr>
        <w:t>一，0即为默认值262144。</w:t>
      </w:r>
    </w:p>
    <w:p w:rsidR="00D032B6" w:rsidRDefault="00D032B6">
      <w:pPr>
        <w:spacing w:before="3"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创建名为  </w:t>
      </w:r>
      <w:r>
        <w:rPr>
          <w:spacing w:val="18"/>
          <w:w w:val="95"/>
          <w:position w:val="1"/>
          <w:lang w:eastAsia="zh-CN"/>
        </w:rPr>
        <w:t xml:space="preserve"> </w:t>
      </w:r>
      <w:r>
        <w:rPr>
          <w:w w:val="95"/>
          <w:position w:val="1"/>
          <w:lang w:eastAsia="zh-CN"/>
        </w:rPr>
        <w:t xml:space="preserve">foo  </w:t>
      </w:r>
      <w:r>
        <w:rPr>
          <w:spacing w:val="18"/>
          <w:w w:val="95"/>
          <w:position w:val="1"/>
          <w:lang w:eastAsia="zh-CN"/>
        </w:rPr>
        <w:t xml:space="preserve"> </w:t>
      </w:r>
      <w:r>
        <w:rPr>
          <w:w w:val="95"/>
          <w:position w:val="1"/>
          <w:lang w:eastAsia="zh-CN"/>
        </w:rPr>
        <w:t>的集合空间，不指定数据页大小，即数据页大小为默认值65536B</w:t>
      </w:r>
    </w:p>
    <w:p w:rsidR="00D032B6" w:rsidRDefault="00035F6E">
      <w:pPr>
        <w:pStyle w:val="BodyText"/>
        <w:spacing w:before="23"/>
        <w:ind w:left="1217"/>
        <w:rPr>
          <w:rFonts w:ascii="Microsoft JhengHei" w:eastAsia="Microsoft JhengHei" w:hAnsi="Microsoft JhengHei" w:cs="Microsoft JhengHei"/>
        </w:rPr>
      </w:pPr>
      <w:r w:rsidRPr="00035F6E">
        <w:pict>
          <v:group id="_x0000_s3007" style="position:absolute;left:0;text-align:left;margin-left:95.85pt;margin-top:6.9pt;width:459.45pt;height:10.6pt;z-index:-251789312;mso-position-horizontal-relative:page" coordorigin="1917,138" coordsize="9189,212">
            <v:shape id="_x0000_s3008"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db.createCS("foo")</w:t>
      </w:r>
    </w:p>
    <w:p w:rsidR="00D032B6" w:rsidRDefault="00A23879">
      <w:pPr>
        <w:pStyle w:val="BodyText"/>
        <w:tabs>
          <w:tab w:val="left" w:pos="1217"/>
        </w:tabs>
        <w:spacing w:line="234" w:lineRule="exact"/>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创建名为</w:t>
      </w:r>
      <w:r>
        <w:rPr>
          <w:spacing w:val="-21"/>
          <w:w w:val="95"/>
          <w:position w:val="1"/>
        </w:rPr>
        <w:t xml:space="preserve"> </w:t>
      </w:r>
      <w:r>
        <w:rPr>
          <w:w w:val="95"/>
          <w:position w:val="1"/>
        </w:rPr>
        <w:t>foo</w:t>
      </w:r>
      <w:r>
        <w:rPr>
          <w:spacing w:val="-21"/>
          <w:w w:val="95"/>
          <w:position w:val="1"/>
        </w:rPr>
        <w:t xml:space="preserve"> </w:t>
      </w:r>
      <w:r>
        <w:rPr>
          <w:w w:val="95"/>
          <w:position w:val="1"/>
        </w:rPr>
        <w:t>的集合空间，指定数据页大小为4096B，所属域为“mydomain”</w:t>
      </w:r>
    </w:p>
    <w:p w:rsidR="00D032B6" w:rsidRDefault="00035F6E">
      <w:pPr>
        <w:pStyle w:val="BodyText"/>
        <w:spacing w:before="23"/>
        <w:ind w:left="1217"/>
        <w:rPr>
          <w:rFonts w:ascii="Microsoft JhengHei" w:eastAsia="Microsoft JhengHei" w:hAnsi="Microsoft JhengHei" w:cs="Microsoft JhengHei"/>
        </w:rPr>
      </w:pPr>
      <w:r w:rsidRPr="00035F6E">
        <w:pict>
          <v:group id="_x0000_s3005" style="position:absolute;left:0;text-align:left;margin-left:95.85pt;margin-top:6.9pt;width:459.45pt;height:10.6pt;z-index:-251788288;mso-position-horizontal-relative:page" coordorigin="1917,138" coordsize="9189,212">
            <v:shape id="_x0000_s3006"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db.createCS("foo",{PageSize:4096,Domain:"mydomain"})</w:t>
      </w:r>
    </w:p>
    <w:p w:rsidR="00D032B6" w:rsidRDefault="00A23879">
      <w:pPr>
        <w:pStyle w:val="BodyText"/>
        <w:spacing w:before="66"/>
      </w:pPr>
      <w:bookmarkStart w:id="387" w:name="db.createDomain()"/>
      <w:bookmarkStart w:id="388" w:name="_bookmark180"/>
      <w:bookmarkEnd w:id="387"/>
      <w:bookmarkEnd w:id="388"/>
      <w:r>
        <w:rPr>
          <w:w w:val="95"/>
        </w:rPr>
        <w:t>db.createDomain()</w:t>
      </w:r>
    </w:p>
    <w:p w:rsidR="00D032B6" w:rsidRDefault="00D032B6">
      <w:pPr>
        <w:spacing w:before="9" w:line="190" w:lineRule="exact"/>
        <w:rPr>
          <w:sz w:val="19"/>
          <w:szCs w:val="19"/>
        </w:rPr>
      </w:pPr>
    </w:p>
    <w:p w:rsidR="00D032B6" w:rsidRDefault="00A23879">
      <w:pPr>
        <w:pStyle w:val="BodyText"/>
        <w:spacing w:line="253" w:lineRule="auto"/>
        <w:ind w:right="4007"/>
      </w:pPr>
      <w:r>
        <w:rPr>
          <w:w w:val="95"/>
        </w:rPr>
        <w:t>db.createDomain(&lt;name&gt;,&lt;groups&gt;,[options])</w:t>
      </w:r>
      <w:r>
        <w:rPr>
          <w:w w:val="91"/>
        </w:rPr>
        <w:t xml:space="preserve"> </w:t>
      </w:r>
      <w:r>
        <w:rPr>
          <w:w w:val="95"/>
        </w:rPr>
        <w:t xml:space="preserve">创建一个域。域中可以包含若干个复制组（Replica   </w:t>
      </w:r>
      <w:r>
        <w:rPr>
          <w:spacing w:val="8"/>
          <w:w w:val="95"/>
        </w:rPr>
        <w:t xml:space="preserve"> </w:t>
      </w:r>
      <w:r>
        <w:rPr>
          <w:w w:val="95"/>
        </w:rPr>
        <w:t>Group）。</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71"/>
        <w:gridCol w:w="3266"/>
        <w:gridCol w:w="2363"/>
        <w:gridCol w:w="2373"/>
      </w:tblGrid>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域名，全局唯一。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groups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数组</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域包含的复制组。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54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在创建域时可以通过</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options</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设置其</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他属性。</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目前通过</w:t>
      </w:r>
      <w:r>
        <w:rPr>
          <w:spacing w:val="-33"/>
        </w:rPr>
        <w:t xml:space="preserve"> </w:t>
      </w:r>
      <w:r>
        <w:t>options</w:t>
      </w:r>
      <w:r>
        <w:rPr>
          <w:spacing w:val="-32"/>
        </w:rPr>
        <w:t xml:space="preserve"> </w:t>
      </w:r>
      <w:r>
        <w:t>可设置域的属性有：</w:t>
      </w:r>
    </w:p>
    <w:p w:rsidR="00D032B6" w:rsidRDefault="00D032B6">
      <w:pPr>
        <w:spacing w:before="5" w:line="60" w:lineRule="exact"/>
        <w:rPr>
          <w:sz w:val="6"/>
          <w:szCs w:val="6"/>
        </w:rPr>
      </w:pPr>
    </w:p>
    <w:tbl>
      <w:tblPr>
        <w:tblW w:w="0" w:type="auto"/>
        <w:tblInd w:w="923" w:type="dxa"/>
        <w:tblLayout w:type="fixed"/>
        <w:tblCellMar>
          <w:left w:w="0" w:type="dxa"/>
          <w:right w:w="0" w:type="dxa"/>
        </w:tblCellMar>
        <w:tblLook w:val="01E0"/>
      </w:tblPr>
      <w:tblGrid>
        <w:gridCol w:w="1914"/>
        <w:gridCol w:w="4401"/>
        <w:gridCol w:w="3157"/>
      </w:tblGrid>
      <w:tr w:rsidR="00D032B6">
        <w:trPr>
          <w:trHeight w:hRule="exact" w:val="295"/>
        </w:trPr>
        <w:tc>
          <w:tcPr>
            <w:tcW w:w="191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01" w:type="dxa"/>
            <w:tcBorders>
              <w:top w:val="nil"/>
              <w:left w:val="nil"/>
              <w:bottom w:val="nil"/>
              <w:right w:val="single" w:sz="8" w:space="0" w:color="000000"/>
            </w:tcBorders>
          </w:tcPr>
          <w:p w:rsidR="00D032B6" w:rsidRDefault="00A23879">
            <w:pPr>
              <w:pStyle w:val="TableParagraph"/>
              <w:spacing w:line="223" w:lineRule="exact"/>
              <w:ind w:left="1293"/>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5"/>
        </w:trPr>
        <w:tc>
          <w:tcPr>
            <w:tcW w:w="191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AutoSplit</w:t>
            </w:r>
          </w:p>
        </w:tc>
        <w:tc>
          <w:tcPr>
            <w:tcW w:w="4401" w:type="dxa"/>
            <w:tcBorders>
              <w:top w:val="nil"/>
              <w:left w:val="nil"/>
              <w:bottom w:val="nil"/>
              <w:right w:val="single" w:sz="8" w:space="0" w:color="000000"/>
            </w:tcBorders>
          </w:tcPr>
          <w:p w:rsidR="00D032B6" w:rsidRDefault="00A23879">
            <w:pPr>
              <w:pStyle w:val="TableParagraph"/>
              <w:spacing w:line="228" w:lineRule="exact"/>
              <w:ind w:left="1293"/>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自动切分散列分区集合。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AutoSplit:true|false</w:t>
            </w:r>
          </w:p>
        </w:tc>
      </w:tr>
    </w:tbl>
    <w:p w:rsidR="00D032B6" w:rsidRDefault="00620DD5">
      <w:pPr>
        <w:pStyle w:val="BodyText"/>
        <w:spacing w:line="556" w:lineRule="exact"/>
      </w:pPr>
      <w:r>
        <w:pict>
          <v:shape id="_x0000_i1096"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AutoSplit </w:t>
      </w:r>
      <w:r>
        <w:rPr>
          <w:spacing w:val="14"/>
          <w:w w:val="95"/>
          <w:position w:val="1"/>
        </w:rPr>
        <w:t xml:space="preserve"> </w:t>
      </w:r>
      <w:r>
        <w:rPr>
          <w:w w:val="95"/>
          <w:position w:val="1"/>
        </w:rPr>
        <w:t>只作用于散列分区集合。</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不能在空域（不包含复制组）创建集合空间。</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创建一个域，包含两个复制组。</w:t>
      </w:r>
    </w:p>
    <w:p w:rsidR="00D032B6" w:rsidRDefault="00035F6E">
      <w:pPr>
        <w:pStyle w:val="BodyText"/>
        <w:spacing w:before="23"/>
        <w:ind w:left="1217"/>
        <w:rPr>
          <w:rFonts w:ascii="Microsoft JhengHei" w:eastAsia="Microsoft JhengHei" w:hAnsi="Microsoft JhengHei" w:cs="Microsoft JhengHei"/>
        </w:rPr>
      </w:pPr>
      <w:r w:rsidRPr="00035F6E">
        <w:pict>
          <v:group id="_x0000_s3002" style="position:absolute;left:0;text-align:left;margin-left:95.85pt;margin-top:6.9pt;width:459.45pt;height:10.6pt;z-index:-251787264;mso-position-horizontal-relative:page" coordorigin="1917,138" coordsize="9189,212">
            <v:shape id="_x0000_s3003"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db.createDomain('mydomain',['datagroup1','datagroup2'])</w:t>
      </w:r>
    </w:p>
    <w:p w:rsidR="00D032B6" w:rsidRDefault="00D032B6">
      <w:pPr>
        <w:rPr>
          <w:rFonts w:ascii="Microsoft JhengHei" w:eastAsia="Microsoft JhengHei" w:hAnsi="Microsoft JhengHei" w:cs="Microsoft JhengHei"/>
        </w:rPr>
        <w:sectPr w:rsidR="00D032B6">
          <w:headerReference w:type="even" r:id="rId225"/>
          <w:headerReference w:type="default" r:id="rId226"/>
          <w:pgSz w:w="12240" w:h="15840"/>
          <w:pgMar w:top="900" w:right="1020" w:bottom="280" w:left="700" w:header="713" w:footer="0" w:gutter="0"/>
          <w:pgNumType w:start="192"/>
          <w:cols w:space="720"/>
        </w:sectPr>
      </w:pPr>
    </w:p>
    <w:p w:rsidR="00D032B6" w:rsidRDefault="00D032B6">
      <w:pPr>
        <w:spacing w:before="4" w:line="130" w:lineRule="exact"/>
        <w:rPr>
          <w:sz w:val="13"/>
          <w:szCs w:val="13"/>
        </w:rPr>
      </w:pPr>
    </w:p>
    <w:p w:rsidR="00D032B6" w:rsidRDefault="00A23879">
      <w:pPr>
        <w:pStyle w:val="BodyText"/>
        <w:tabs>
          <w:tab w:val="left" w:pos="397"/>
        </w:tabs>
        <w:spacing w:line="308"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创建一个域，包含两个复制组，并且指定自动切分。</w:t>
      </w:r>
    </w:p>
    <w:p w:rsidR="00D032B6" w:rsidRDefault="00035F6E">
      <w:pPr>
        <w:pStyle w:val="BodyText"/>
        <w:spacing w:before="23"/>
        <w:ind w:left="397"/>
        <w:rPr>
          <w:rFonts w:ascii="Microsoft JhengHei" w:eastAsia="Microsoft JhengHei" w:hAnsi="Microsoft JhengHei" w:cs="Microsoft JhengHei"/>
        </w:rPr>
      </w:pPr>
      <w:r w:rsidRPr="00035F6E">
        <w:pict>
          <v:group id="_x0000_s3000" style="position:absolute;left:0;text-align:left;margin-left:95.85pt;margin-top:6.9pt;width:459.45pt;height:10.6pt;z-index:-251786240;mso-position-horizontal-relative:page" coordorigin="1917,138" coordsize="9189,212">
            <v:shape id="_x0000_s300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db.createDomain('mydomain',['datagroup1','datagroup2'],{AutoSplit:true})</w:t>
      </w:r>
    </w:p>
    <w:p w:rsidR="00D032B6" w:rsidRDefault="00A23879">
      <w:pPr>
        <w:pStyle w:val="BodyText"/>
        <w:spacing w:before="66"/>
        <w:ind w:left="166"/>
      </w:pPr>
      <w:bookmarkStart w:id="389" w:name="db.createProcedure()"/>
      <w:bookmarkStart w:id="390" w:name="_bookmark181"/>
      <w:bookmarkEnd w:id="389"/>
      <w:bookmarkEnd w:id="390"/>
      <w:r>
        <w:rPr>
          <w:w w:val="95"/>
        </w:rPr>
        <w:t>db.createProcedure()</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5"/>
        </w:rPr>
        <w:t>db.createProcedure(&lt;code&gt;)</w:t>
      </w:r>
      <w:r>
        <w:rPr>
          <w:w w:val="92"/>
        </w:rPr>
        <w:t xml:space="preserve"> </w:t>
      </w:r>
      <w:r>
        <w:rPr>
          <w:w w:val="95"/>
        </w:rPr>
        <w:t>在数据库对象中创建存储过程。</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code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sz w:val="14"/>
                <w:szCs w:val="14"/>
              </w:rPr>
              <w:t>自定义函数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标准函数定义，不是字符串类型，在</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输入参数时不能使用引号。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ind w:left="113"/>
      </w:pPr>
      <w:r>
        <w:rPr>
          <w:w w:val="95"/>
        </w:rPr>
        <w:t xml:space="preserve">createProcedure() </w:t>
      </w:r>
      <w:r>
        <w:rPr>
          <w:spacing w:val="6"/>
          <w:w w:val="95"/>
        </w:rPr>
        <w:t xml:space="preserve"> </w:t>
      </w:r>
      <w:r>
        <w:rPr>
          <w:w w:val="95"/>
        </w:rPr>
        <w:t xml:space="preserve">方法的定义格式包含 </w:t>
      </w:r>
      <w:r>
        <w:rPr>
          <w:spacing w:val="6"/>
          <w:w w:val="95"/>
        </w:rPr>
        <w:t xml:space="preserve"> </w:t>
      </w:r>
      <w:r>
        <w:rPr>
          <w:w w:val="95"/>
        </w:rPr>
        <w:t xml:space="preserve">code </w:t>
      </w:r>
      <w:r>
        <w:rPr>
          <w:spacing w:val="6"/>
          <w:w w:val="95"/>
        </w:rPr>
        <w:t xml:space="preserve"> </w:t>
      </w:r>
      <w:r>
        <w:rPr>
          <w:w w:val="95"/>
        </w:rPr>
        <w:t>参数，参数值为标准函数定义。</w:t>
      </w:r>
    </w:p>
    <w:p w:rsidR="00D032B6" w:rsidRDefault="00035F6E">
      <w:pPr>
        <w:pStyle w:val="BodyText"/>
        <w:spacing w:before="20"/>
        <w:ind w:left="113"/>
        <w:rPr>
          <w:rFonts w:ascii="Microsoft JhengHei" w:eastAsia="Microsoft JhengHei" w:hAnsi="Microsoft JhengHei" w:cs="Microsoft JhengHei"/>
        </w:rPr>
      </w:pPr>
      <w:r w:rsidRPr="00035F6E">
        <w:pict>
          <v:group id="_x0000_s2998" style="position:absolute;left:0;text-align:left;margin-left:81.7pt;margin-top:6.75pt;width:473.6pt;height:10.6pt;z-index:-251785216;mso-position-horizontal-relative:page" coordorigin="1634,135" coordsize="9472,212">
            <v:shape id="_x0000_s2999"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createProcedure(&lt;code&gt;)</w:t>
      </w:r>
    </w:p>
    <w:p w:rsidR="00D032B6" w:rsidRDefault="00A23879">
      <w:pPr>
        <w:pStyle w:val="BodyText"/>
        <w:spacing w:before="26"/>
        <w:ind w:left="113"/>
      </w:pPr>
      <w:r>
        <w:t>说明：</w:t>
      </w:r>
    </w:p>
    <w:p w:rsidR="00D032B6" w:rsidRDefault="00D032B6">
      <w:pPr>
        <w:spacing w:before="10" w:line="110" w:lineRule="exact"/>
        <w:rPr>
          <w:sz w:val="11"/>
          <w:szCs w:val="11"/>
        </w:rPr>
      </w:pPr>
    </w:p>
    <w:p w:rsidR="00D032B6" w:rsidRDefault="00A23879">
      <w:pPr>
        <w:pStyle w:val="BodyText"/>
        <w:tabs>
          <w:tab w:val="left" w:pos="397"/>
        </w:tabs>
        <w:spacing w:line="171" w:lineRule="auto"/>
        <w:ind w:left="397" w:right="1018" w:hanging="28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 xml:space="preserve">推荐直接使用存储过程中已初始化全局的  </w:t>
      </w:r>
      <w:r>
        <w:rPr>
          <w:spacing w:val="10"/>
          <w:w w:val="95"/>
          <w:position w:val="1"/>
        </w:rPr>
        <w:t xml:space="preserve"> </w:t>
      </w:r>
      <w:r>
        <w:rPr>
          <w:w w:val="95"/>
          <w:position w:val="1"/>
        </w:rPr>
        <w:t xml:space="preserve">db，且全局  </w:t>
      </w:r>
      <w:r>
        <w:rPr>
          <w:spacing w:val="10"/>
          <w:w w:val="95"/>
          <w:position w:val="1"/>
        </w:rPr>
        <w:t xml:space="preserve"> </w:t>
      </w:r>
      <w:r>
        <w:rPr>
          <w:w w:val="95"/>
          <w:position w:val="1"/>
        </w:rPr>
        <w:t xml:space="preserve">db  </w:t>
      </w:r>
      <w:r>
        <w:rPr>
          <w:spacing w:val="10"/>
          <w:w w:val="95"/>
          <w:position w:val="1"/>
        </w:rPr>
        <w:t xml:space="preserve"> </w:t>
      </w:r>
      <w:r>
        <w:rPr>
          <w:w w:val="95"/>
          <w:position w:val="1"/>
        </w:rPr>
        <w:t>采用当前执行该存储过程的会话的鉴权信</w:t>
      </w:r>
      <w:r>
        <w:rPr>
          <w:position w:val="1"/>
        </w:rPr>
        <w:t xml:space="preserve"> </w:t>
      </w:r>
      <w:r>
        <w:rPr>
          <w:w w:val="95"/>
        </w:rPr>
        <w:t>息，如：db.createProcedure(</w:t>
      </w:r>
      <w:r>
        <w:rPr>
          <w:spacing w:val="-6"/>
          <w:w w:val="95"/>
        </w:rPr>
        <w:t xml:space="preserve"> </w:t>
      </w:r>
      <w:r>
        <w:rPr>
          <w:w w:val="95"/>
        </w:rPr>
        <w:t>function</w:t>
      </w:r>
      <w:r>
        <w:rPr>
          <w:spacing w:val="-6"/>
          <w:w w:val="95"/>
        </w:rPr>
        <w:t xml:space="preserve"> </w:t>
      </w:r>
      <w:r>
        <w:rPr>
          <w:w w:val="95"/>
        </w:rPr>
        <w:t>getAll(){return</w:t>
      </w:r>
      <w:r>
        <w:rPr>
          <w:spacing w:val="-6"/>
          <w:w w:val="95"/>
        </w:rPr>
        <w:t xml:space="preserve"> </w:t>
      </w:r>
      <w:r>
        <w:rPr>
          <w:w w:val="95"/>
        </w:rPr>
        <w:t>db.foo.bar.find();}</w:t>
      </w:r>
      <w:r>
        <w:rPr>
          <w:spacing w:val="-5"/>
          <w:w w:val="95"/>
        </w:rPr>
        <w:t xml:space="preserve"> </w:t>
      </w:r>
      <w:r>
        <w:rPr>
          <w:w w:val="95"/>
        </w:rPr>
        <w:t>)</w:t>
      </w:r>
      <w:r>
        <w:rPr>
          <w:spacing w:val="-6"/>
          <w:w w:val="95"/>
        </w:rPr>
        <w:t xml:space="preserve"> </w:t>
      </w:r>
      <w:r>
        <w:rPr>
          <w:w w:val="95"/>
        </w:rPr>
        <w:t>。</w:t>
      </w:r>
    </w:p>
    <w:p w:rsidR="00D032B6" w:rsidRDefault="00A23879">
      <w:pPr>
        <w:pStyle w:val="BodyText"/>
        <w:tabs>
          <w:tab w:val="left" w:pos="397"/>
        </w:tabs>
        <w:spacing w:before="27" w:line="169" w:lineRule="auto"/>
        <w:ind w:left="397" w:right="499" w:hanging="284"/>
        <w:rPr>
          <w:lang w:eastAsia="zh-CN"/>
        </w:rPr>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自己初始化</w:t>
      </w:r>
      <w:r>
        <w:rPr>
          <w:spacing w:val="27"/>
          <w:w w:val="95"/>
          <w:position w:val="1"/>
        </w:rPr>
        <w:t xml:space="preserve"> </w:t>
      </w:r>
      <w:r>
        <w:rPr>
          <w:w w:val="95"/>
          <w:position w:val="1"/>
        </w:rPr>
        <w:t>db</w:t>
      </w:r>
      <w:r>
        <w:rPr>
          <w:spacing w:val="27"/>
          <w:w w:val="95"/>
          <w:position w:val="1"/>
        </w:rPr>
        <w:t xml:space="preserve"> </w:t>
      </w:r>
      <w:r>
        <w:rPr>
          <w:w w:val="95"/>
          <w:position w:val="1"/>
        </w:rPr>
        <w:t>的形式为</w:t>
      </w:r>
      <w:r>
        <w:rPr>
          <w:spacing w:val="28"/>
          <w:w w:val="95"/>
          <w:position w:val="1"/>
        </w:rPr>
        <w:t xml:space="preserve"> </w:t>
      </w:r>
      <w:r>
        <w:rPr>
          <w:w w:val="95"/>
          <w:position w:val="1"/>
        </w:rPr>
        <w:t>var</w:t>
      </w:r>
      <w:r>
        <w:rPr>
          <w:spacing w:val="27"/>
          <w:w w:val="95"/>
          <w:position w:val="1"/>
        </w:rPr>
        <w:t xml:space="preserve"> </w:t>
      </w:r>
      <w:r>
        <w:rPr>
          <w:w w:val="95"/>
          <w:position w:val="1"/>
        </w:rPr>
        <w:t>db</w:t>
      </w:r>
      <w:r>
        <w:rPr>
          <w:spacing w:val="28"/>
          <w:w w:val="95"/>
          <w:position w:val="1"/>
        </w:rPr>
        <w:t xml:space="preserve"> </w:t>
      </w:r>
      <w:r>
        <w:rPr>
          <w:w w:val="95"/>
          <w:position w:val="1"/>
        </w:rPr>
        <w:t>=</w:t>
      </w:r>
      <w:r>
        <w:rPr>
          <w:spacing w:val="27"/>
          <w:w w:val="95"/>
          <w:position w:val="1"/>
        </w:rPr>
        <w:t xml:space="preserve"> </w:t>
      </w:r>
      <w:r>
        <w:rPr>
          <w:w w:val="95"/>
          <w:position w:val="1"/>
        </w:rPr>
        <w:t>new</w:t>
      </w:r>
      <w:r>
        <w:rPr>
          <w:spacing w:val="28"/>
          <w:w w:val="95"/>
          <w:position w:val="1"/>
        </w:rPr>
        <w:t xml:space="preserve"> </w:t>
      </w:r>
      <w:r>
        <w:rPr>
          <w:w w:val="95"/>
          <w:position w:val="1"/>
        </w:rPr>
        <w:t>Sdb()，db</w:t>
      </w:r>
      <w:r>
        <w:rPr>
          <w:spacing w:val="27"/>
          <w:w w:val="95"/>
          <w:position w:val="1"/>
        </w:rPr>
        <w:t xml:space="preserve"> </w:t>
      </w:r>
      <w:r>
        <w:rPr>
          <w:w w:val="95"/>
          <w:position w:val="1"/>
        </w:rPr>
        <w:t>采用当前执行该存储过程的会话的鉴权信息。如果需要</w:t>
      </w:r>
      <w:r>
        <w:rPr>
          <w:position w:val="1"/>
        </w:rPr>
        <w:t xml:space="preserve"> </w:t>
      </w:r>
      <w:r>
        <w:rPr>
          <w:w w:val="95"/>
        </w:rPr>
        <w:t>加入其它用户名和密码，为</w:t>
      </w:r>
      <w:r>
        <w:rPr>
          <w:spacing w:val="31"/>
          <w:w w:val="95"/>
        </w:rPr>
        <w:t xml:space="preserve"> </w:t>
      </w:r>
      <w:r>
        <w:rPr>
          <w:w w:val="95"/>
        </w:rPr>
        <w:t>var</w:t>
      </w:r>
      <w:r>
        <w:rPr>
          <w:spacing w:val="32"/>
          <w:w w:val="95"/>
        </w:rPr>
        <w:t xml:space="preserve"> </w:t>
      </w:r>
      <w:r>
        <w:rPr>
          <w:w w:val="95"/>
        </w:rPr>
        <w:t>db</w:t>
      </w:r>
      <w:r>
        <w:rPr>
          <w:spacing w:val="32"/>
          <w:w w:val="95"/>
        </w:rPr>
        <w:t xml:space="preserve"> </w:t>
      </w:r>
      <w:r>
        <w:rPr>
          <w:w w:val="95"/>
        </w:rPr>
        <w:t>=</w:t>
      </w:r>
      <w:r>
        <w:rPr>
          <w:spacing w:val="31"/>
          <w:w w:val="95"/>
        </w:rPr>
        <w:t xml:space="preserve"> </w:t>
      </w:r>
      <w:r>
        <w:rPr>
          <w:w w:val="95"/>
        </w:rPr>
        <w:t>new</w:t>
      </w:r>
      <w:r>
        <w:rPr>
          <w:spacing w:val="32"/>
          <w:w w:val="95"/>
        </w:rPr>
        <w:t xml:space="preserve"> </w:t>
      </w:r>
      <w:r>
        <w:rPr>
          <w:w w:val="95"/>
        </w:rPr>
        <w:t>Sdb('usrname','passwd')</w:t>
      </w:r>
      <w:r>
        <w:rPr>
          <w:spacing w:val="32"/>
          <w:w w:val="95"/>
        </w:rPr>
        <w:t xml:space="preserve"> </w:t>
      </w:r>
      <w:r>
        <w:rPr>
          <w:w w:val="95"/>
        </w:rPr>
        <w:t>。</w:t>
      </w:r>
      <w:r>
        <w:rPr>
          <w:w w:val="95"/>
          <w:lang w:eastAsia="zh-CN"/>
        </w:rPr>
        <w:t>这里需要注意的时，存储过程只能</w:t>
      </w:r>
      <w:r>
        <w:rPr>
          <w:lang w:eastAsia="zh-CN"/>
        </w:rPr>
        <w:t xml:space="preserve"> </w:t>
      </w:r>
      <w:r>
        <w:rPr>
          <w:w w:val="95"/>
          <w:lang w:eastAsia="zh-CN"/>
        </w:rPr>
        <w:t>运行在已连接上的</w:t>
      </w:r>
      <w:r>
        <w:rPr>
          <w:spacing w:val="38"/>
          <w:w w:val="95"/>
          <w:lang w:eastAsia="zh-CN"/>
        </w:rPr>
        <w:t xml:space="preserve"> </w:t>
      </w:r>
      <w:r>
        <w:rPr>
          <w:w w:val="95"/>
          <w:lang w:eastAsia="zh-CN"/>
        </w:rPr>
        <w:t>db，不提供远程连接其他</w:t>
      </w:r>
      <w:r>
        <w:rPr>
          <w:spacing w:val="38"/>
          <w:w w:val="95"/>
          <w:lang w:eastAsia="zh-CN"/>
        </w:rPr>
        <w:t xml:space="preserve"> </w:t>
      </w:r>
      <w:r>
        <w:rPr>
          <w:w w:val="95"/>
          <w:lang w:eastAsia="zh-CN"/>
        </w:rPr>
        <w:t>db</w:t>
      </w:r>
      <w:r>
        <w:rPr>
          <w:spacing w:val="39"/>
          <w:w w:val="95"/>
          <w:lang w:eastAsia="zh-CN"/>
        </w:rPr>
        <w:t xml:space="preserve"> </w:t>
      </w:r>
      <w:r>
        <w:rPr>
          <w:w w:val="95"/>
          <w:lang w:eastAsia="zh-CN"/>
        </w:rPr>
        <w:t>的方法。在不需要鉴权的情况下，即使如</w:t>
      </w:r>
      <w:r>
        <w:rPr>
          <w:spacing w:val="38"/>
          <w:w w:val="95"/>
          <w:lang w:eastAsia="zh-CN"/>
        </w:rPr>
        <w:t xml:space="preserve"> </w:t>
      </w:r>
      <w:r>
        <w:rPr>
          <w:w w:val="95"/>
          <w:lang w:eastAsia="zh-CN"/>
        </w:rPr>
        <w:t>var</w:t>
      </w:r>
      <w:r>
        <w:rPr>
          <w:spacing w:val="39"/>
          <w:w w:val="95"/>
          <w:lang w:eastAsia="zh-CN"/>
        </w:rPr>
        <w:t xml:space="preserve"> </w:t>
      </w:r>
      <w:r>
        <w:rPr>
          <w:w w:val="95"/>
          <w:lang w:eastAsia="zh-CN"/>
        </w:rPr>
        <w:t>db</w:t>
      </w:r>
      <w:r>
        <w:rPr>
          <w:spacing w:val="38"/>
          <w:w w:val="95"/>
          <w:lang w:eastAsia="zh-CN"/>
        </w:rPr>
        <w:t xml:space="preserve"> </w:t>
      </w:r>
      <w:r>
        <w:rPr>
          <w:w w:val="95"/>
          <w:lang w:eastAsia="zh-CN"/>
        </w:rPr>
        <w:t>=</w:t>
      </w:r>
      <w:r>
        <w:rPr>
          <w:spacing w:val="39"/>
          <w:w w:val="95"/>
          <w:lang w:eastAsia="zh-CN"/>
        </w:rPr>
        <w:t xml:space="preserve"> </w:t>
      </w:r>
      <w:r>
        <w:rPr>
          <w:w w:val="95"/>
          <w:lang w:eastAsia="zh-CN"/>
        </w:rPr>
        <w:t>new</w:t>
      </w:r>
      <w:r>
        <w:rPr>
          <w:w w:val="94"/>
          <w:lang w:eastAsia="zh-CN"/>
        </w:rPr>
        <w:t xml:space="preserve"> </w:t>
      </w:r>
      <w:r>
        <w:rPr>
          <w:w w:val="95"/>
          <w:lang w:eastAsia="zh-CN"/>
        </w:rPr>
        <w:t>Sdb('hostname',</w:t>
      </w:r>
      <w:r>
        <w:rPr>
          <w:spacing w:val="15"/>
          <w:w w:val="95"/>
          <w:lang w:eastAsia="zh-CN"/>
        </w:rPr>
        <w:t xml:space="preserve"> </w:t>
      </w:r>
      <w:r>
        <w:rPr>
          <w:w w:val="95"/>
          <w:lang w:eastAsia="zh-CN"/>
        </w:rPr>
        <w:t>'servicename')</w:t>
      </w:r>
      <w:r>
        <w:rPr>
          <w:spacing w:val="14"/>
          <w:w w:val="95"/>
          <w:lang w:eastAsia="zh-CN"/>
        </w:rPr>
        <w:t xml:space="preserve"> </w:t>
      </w:r>
      <w:r>
        <w:rPr>
          <w:w w:val="95"/>
          <w:lang w:eastAsia="zh-CN"/>
        </w:rPr>
        <w:t>语句正常执行。得到的</w:t>
      </w:r>
      <w:r>
        <w:rPr>
          <w:spacing w:val="15"/>
          <w:w w:val="95"/>
          <w:lang w:eastAsia="zh-CN"/>
        </w:rPr>
        <w:t xml:space="preserve"> </w:t>
      </w:r>
      <w:r>
        <w:rPr>
          <w:w w:val="95"/>
          <w:lang w:eastAsia="zh-CN"/>
        </w:rPr>
        <w:t>db</w:t>
      </w:r>
      <w:r>
        <w:rPr>
          <w:spacing w:val="15"/>
          <w:w w:val="95"/>
          <w:lang w:eastAsia="zh-CN"/>
        </w:rPr>
        <w:t xml:space="preserve"> </w:t>
      </w:r>
      <w:r>
        <w:rPr>
          <w:w w:val="95"/>
          <w:lang w:eastAsia="zh-CN"/>
        </w:rPr>
        <w:t>仍然是本地</w:t>
      </w:r>
      <w:r>
        <w:rPr>
          <w:spacing w:val="15"/>
          <w:w w:val="95"/>
          <w:lang w:eastAsia="zh-CN"/>
        </w:rPr>
        <w:t xml:space="preserve"> </w:t>
      </w:r>
      <w:r>
        <w:rPr>
          <w:w w:val="95"/>
          <w:lang w:eastAsia="zh-CN"/>
        </w:rPr>
        <w:t>db。</w:t>
      </w:r>
    </w:p>
    <w:p w:rsidR="00D032B6" w:rsidRDefault="00A23879">
      <w:pPr>
        <w:pStyle w:val="BodyText"/>
        <w:tabs>
          <w:tab w:val="left" w:pos="397"/>
        </w:tabs>
        <w:spacing w:line="282"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db </w:t>
      </w:r>
      <w:r>
        <w:rPr>
          <w:spacing w:val="39"/>
          <w:w w:val="95"/>
          <w:position w:val="1"/>
          <w:lang w:eastAsia="zh-CN"/>
        </w:rPr>
        <w:t xml:space="preserve"> </w:t>
      </w:r>
      <w:r>
        <w:rPr>
          <w:w w:val="95"/>
          <w:position w:val="1"/>
          <w:lang w:eastAsia="zh-CN"/>
        </w:rPr>
        <w:t xml:space="preserve">角色必须为协调节点。standalone </w:t>
      </w:r>
      <w:r>
        <w:rPr>
          <w:spacing w:val="39"/>
          <w:w w:val="95"/>
          <w:position w:val="1"/>
          <w:lang w:eastAsia="zh-CN"/>
        </w:rPr>
        <w:t xml:space="preserve"> </w:t>
      </w:r>
      <w:r>
        <w:rPr>
          <w:w w:val="95"/>
          <w:position w:val="1"/>
          <w:lang w:eastAsia="zh-CN"/>
        </w:rPr>
        <w:t>模式不提供存储过程功能。</w:t>
      </w:r>
    </w:p>
    <w:p w:rsidR="00D032B6" w:rsidRDefault="00D032B6">
      <w:pPr>
        <w:spacing w:before="5" w:line="220" w:lineRule="exact"/>
        <w:rPr>
          <w:lang w:eastAsia="zh-CN"/>
        </w:rPr>
      </w:pPr>
    </w:p>
    <w:p w:rsidR="00D032B6" w:rsidRDefault="00A23879">
      <w:pPr>
        <w:pStyle w:val="BodyText"/>
        <w:ind w:left="113"/>
        <w:rPr>
          <w:lang w:eastAsia="zh-CN"/>
        </w:rPr>
      </w:pPr>
      <w:r>
        <w:rPr>
          <w:lang w:eastAsia="zh-CN"/>
        </w:rPr>
        <w:t>函数定义</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函数定义</w:t>
      </w:r>
    </w:p>
    <w:p w:rsidR="00D032B6" w:rsidRDefault="00A23879">
      <w:pPr>
        <w:pStyle w:val="BodyText"/>
        <w:spacing w:before="22"/>
        <w:ind w:left="397"/>
      </w:pPr>
      <w:r>
        <w:rPr>
          <w:w w:val="95"/>
          <w:lang w:eastAsia="zh-CN"/>
        </w:rPr>
        <w:t xml:space="preserve">1. </w:t>
      </w:r>
      <w:r>
        <w:rPr>
          <w:spacing w:val="13"/>
          <w:w w:val="95"/>
          <w:lang w:eastAsia="zh-CN"/>
        </w:rPr>
        <w:t xml:space="preserve"> </w:t>
      </w:r>
      <w:r>
        <w:rPr>
          <w:w w:val="95"/>
          <w:lang w:eastAsia="zh-CN"/>
        </w:rPr>
        <w:t>函数必须包含函数名。</w:t>
      </w:r>
      <w:r>
        <w:rPr>
          <w:w w:val="95"/>
        </w:rPr>
        <w:t xml:space="preserve">不能使用如：function(x,y){return </w:t>
      </w:r>
      <w:r>
        <w:rPr>
          <w:spacing w:val="14"/>
          <w:w w:val="95"/>
        </w:rPr>
        <w:t xml:space="preserve"> </w:t>
      </w:r>
      <w:r>
        <w:rPr>
          <w:w w:val="95"/>
        </w:rPr>
        <w:t>x+y;}</w:t>
      </w:r>
    </w:p>
    <w:p w:rsidR="00D032B6" w:rsidRDefault="00A23879">
      <w:pPr>
        <w:pStyle w:val="BodyText"/>
        <w:spacing w:before="18"/>
        <w:ind w:left="397"/>
        <w:rPr>
          <w:lang w:eastAsia="zh-CN"/>
        </w:rPr>
      </w:pPr>
      <w:r>
        <w:rPr>
          <w:lang w:eastAsia="zh-CN"/>
        </w:rPr>
        <w:t>2.</w:t>
      </w:r>
      <w:r>
        <w:rPr>
          <w:spacing w:val="-9"/>
          <w:lang w:eastAsia="zh-CN"/>
        </w:rPr>
        <w:t xml:space="preserve"> </w:t>
      </w:r>
      <w:r>
        <w:rPr>
          <w:lang w:eastAsia="zh-CN"/>
        </w:rPr>
        <w:t>在函数定义时可以调用其他函数甚至是不存在的函数。但需要保证运行时所有函数已存在。</w:t>
      </w:r>
    </w:p>
    <w:p w:rsidR="00D032B6" w:rsidRDefault="00A23879">
      <w:pPr>
        <w:pStyle w:val="BodyText"/>
        <w:spacing w:before="18"/>
        <w:ind w:left="397"/>
        <w:rPr>
          <w:lang w:eastAsia="zh-CN"/>
        </w:rPr>
      </w:pPr>
      <w:r>
        <w:rPr>
          <w:lang w:eastAsia="zh-CN"/>
        </w:rPr>
        <w:t>3.</w:t>
      </w:r>
      <w:r>
        <w:rPr>
          <w:spacing w:val="-9"/>
          <w:lang w:eastAsia="zh-CN"/>
        </w:rPr>
        <w:t xml:space="preserve"> </w:t>
      </w:r>
      <w:r>
        <w:rPr>
          <w:lang w:eastAsia="zh-CN"/>
        </w:rPr>
        <w:t>函数名全局唯一。不提供重载。</w:t>
      </w:r>
    </w:p>
    <w:p w:rsidR="00D032B6" w:rsidRDefault="00A23879">
      <w:pPr>
        <w:pStyle w:val="BodyText"/>
        <w:spacing w:before="18"/>
        <w:ind w:left="397"/>
        <w:rPr>
          <w:lang w:eastAsia="zh-CN"/>
        </w:rPr>
      </w:pPr>
      <w:r>
        <w:rPr>
          <w:lang w:eastAsia="zh-CN"/>
        </w:rPr>
        <w:t>4.</w:t>
      </w:r>
      <w:r>
        <w:rPr>
          <w:spacing w:val="-9"/>
          <w:lang w:eastAsia="zh-CN"/>
        </w:rPr>
        <w:t xml:space="preserve"> </w:t>
      </w:r>
      <w:r>
        <w:rPr>
          <w:lang w:eastAsia="zh-CN"/>
        </w:rPr>
        <w:t>每个函数均在全系统可用。随意删除一个存储过程可能导致他人运行失败。</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函数参数</w:t>
      </w:r>
    </w:p>
    <w:p w:rsidR="00D032B6" w:rsidRDefault="00A23879">
      <w:pPr>
        <w:pStyle w:val="BodyText"/>
        <w:spacing w:before="22"/>
        <w:ind w:left="397"/>
        <w:rPr>
          <w:lang w:eastAsia="zh-CN"/>
        </w:rPr>
      </w:pPr>
      <w:r>
        <w:rPr>
          <w:w w:val="90"/>
          <w:lang w:eastAsia="zh-CN"/>
        </w:rPr>
        <w:t>native</w:t>
      </w:r>
      <w:r>
        <w:rPr>
          <w:spacing w:val="4"/>
          <w:w w:val="90"/>
          <w:lang w:eastAsia="zh-CN"/>
        </w:rPr>
        <w:t xml:space="preserve"> </w:t>
      </w:r>
      <w:r>
        <w:rPr>
          <w:w w:val="90"/>
          <w:lang w:eastAsia="zh-CN"/>
        </w:rPr>
        <w:t>type</w:t>
      </w:r>
      <w:r>
        <w:rPr>
          <w:spacing w:val="4"/>
          <w:w w:val="90"/>
          <w:lang w:eastAsia="zh-CN"/>
        </w:rPr>
        <w:t xml:space="preserve"> </w:t>
      </w:r>
      <w:r>
        <w:rPr>
          <w:w w:val="90"/>
          <w:lang w:eastAsia="zh-CN"/>
        </w:rPr>
        <w:t>of</w:t>
      </w:r>
      <w:r>
        <w:rPr>
          <w:spacing w:val="4"/>
          <w:w w:val="90"/>
          <w:lang w:eastAsia="zh-CN"/>
        </w:rPr>
        <w:t xml:space="preserve"> </w:t>
      </w:r>
      <w:r>
        <w:rPr>
          <w:w w:val="90"/>
          <w:lang w:eastAsia="zh-CN"/>
        </w:rPr>
        <w:t>JS</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函数输出</w:t>
      </w:r>
    </w:p>
    <w:p w:rsidR="00D032B6" w:rsidRDefault="00D032B6">
      <w:pPr>
        <w:spacing w:before="8" w:line="100" w:lineRule="exact"/>
        <w:rPr>
          <w:sz w:val="10"/>
          <w:szCs w:val="10"/>
          <w:lang w:eastAsia="zh-CN"/>
        </w:rPr>
      </w:pPr>
    </w:p>
    <w:p w:rsidR="00D032B6" w:rsidRDefault="00A23879">
      <w:pPr>
        <w:pStyle w:val="BodyText"/>
        <w:spacing w:line="168" w:lineRule="auto"/>
        <w:ind w:left="397" w:right="465"/>
        <w:rPr>
          <w:lang w:eastAsia="zh-CN"/>
        </w:rPr>
      </w:pPr>
      <w:r>
        <w:rPr>
          <w:lang w:eastAsia="zh-CN"/>
        </w:rPr>
        <w:t>函数中所有标准输出，标准错误会被屏蔽。同时不建议在函数定义或执行时加入输出语句。大量的输出 可能会导致存储过程运行失败</w:t>
      </w:r>
    </w:p>
    <w:p w:rsidR="00D032B6" w:rsidRDefault="00A23879">
      <w:pPr>
        <w:pStyle w:val="BodyText"/>
        <w:tabs>
          <w:tab w:val="left" w:pos="397"/>
        </w:tabs>
        <w:spacing w:line="282"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函数返回值</w:t>
      </w:r>
    </w:p>
    <w:p w:rsidR="00D032B6" w:rsidRDefault="00A23879">
      <w:pPr>
        <w:pStyle w:val="BodyText"/>
        <w:spacing w:before="22" w:line="379" w:lineRule="auto"/>
        <w:ind w:left="113" w:right="1789" w:firstLine="283"/>
      </w:pPr>
      <w:r>
        <w:rPr>
          <w:w w:val="95"/>
          <w:lang w:eastAsia="zh-CN"/>
        </w:rPr>
        <w:t>函数返回值可以是除</w:t>
      </w:r>
      <w:r>
        <w:rPr>
          <w:spacing w:val="37"/>
          <w:w w:val="95"/>
          <w:lang w:eastAsia="zh-CN"/>
        </w:rPr>
        <w:t xml:space="preserve"> </w:t>
      </w:r>
      <w:r>
        <w:rPr>
          <w:w w:val="95"/>
          <w:lang w:eastAsia="zh-CN"/>
        </w:rPr>
        <w:t>db</w:t>
      </w:r>
      <w:r>
        <w:rPr>
          <w:spacing w:val="37"/>
          <w:w w:val="95"/>
          <w:lang w:eastAsia="zh-CN"/>
        </w:rPr>
        <w:t xml:space="preserve"> </w:t>
      </w:r>
      <w:r>
        <w:rPr>
          <w:w w:val="95"/>
          <w:lang w:eastAsia="zh-CN"/>
        </w:rPr>
        <w:t>以外任意类型数据。</w:t>
      </w:r>
      <w:r>
        <w:rPr>
          <w:w w:val="95"/>
        </w:rPr>
        <w:t>如：function</w:t>
      </w:r>
      <w:r>
        <w:rPr>
          <w:spacing w:val="38"/>
          <w:w w:val="95"/>
        </w:rPr>
        <w:t xml:space="preserve"> </w:t>
      </w:r>
      <w:r>
        <w:rPr>
          <w:w w:val="95"/>
        </w:rPr>
        <w:t>getCL(){return</w:t>
      </w:r>
      <w:r>
        <w:rPr>
          <w:spacing w:val="37"/>
          <w:w w:val="95"/>
        </w:rPr>
        <w:t xml:space="preserve"> </w:t>
      </w:r>
      <w:r>
        <w:rPr>
          <w:w w:val="95"/>
        </w:rPr>
        <w:t>db.foo.bar;}</w:t>
      </w:r>
      <w:r>
        <w:rPr>
          <w:w w:val="96"/>
        </w:rPr>
        <w:t xml:space="preserve"> </w:t>
      </w:r>
      <w:r>
        <w:rPr>
          <w:w w:val="95"/>
        </w:rPr>
        <w:t>示例</w:t>
      </w:r>
    </w:p>
    <w:p w:rsidR="00606508" w:rsidRDefault="00A23879">
      <w:pPr>
        <w:pStyle w:val="BodyText"/>
        <w:numPr>
          <w:ilvl w:val="0"/>
          <w:numId w:val="34"/>
        </w:numPr>
        <w:tabs>
          <w:tab w:val="left" w:pos="397"/>
        </w:tabs>
        <w:spacing w:line="223" w:lineRule="exact"/>
        <w:ind w:left="397"/>
      </w:pPr>
      <w:r>
        <w:rPr>
          <w:position w:val="1"/>
        </w:rPr>
        <w:t>创建</w:t>
      </w:r>
      <w:r>
        <w:rPr>
          <w:spacing w:val="-16"/>
          <w:position w:val="1"/>
        </w:rPr>
        <w:t xml:space="preserve"> </w:t>
      </w:r>
      <w:r>
        <w:rPr>
          <w:position w:val="1"/>
        </w:rPr>
        <w:t>sum</w:t>
      </w:r>
      <w:r>
        <w:rPr>
          <w:spacing w:val="-15"/>
          <w:position w:val="1"/>
        </w:rPr>
        <w:t xml:space="preserve"> </w:t>
      </w:r>
      <w:r>
        <w:rPr>
          <w:position w:val="1"/>
        </w:rPr>
        <w:t>函数</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996" style="position:absolute;left:0;text-align:left;margin-left:95.85pt;margin-top:4.95pt;width:459.45pt;height:10.6pt;z-index:-251784192;mso-position-horizontal-relative:page" coordorigin="1917,99" coordsize="9189,212">
            <v:shape id="_x0000_s299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db.createProcedure(function</w:t>
      </w:r>
      <w:r w:rsidR="00A23879">
        <w:rPr>
          <w:rFonts w:ascii="Microsoft JhengHei" w:eastAsia="Microsoft JhengHei" w:hAnsi="Microsoft JhengHei" w:cs="Microsoft JhengHei"/>
          <w:spacing w:val="3"/>
          <w:w w:val="105"/>
        </w:rPr>
        <w:t xml:space="preserve"> </w:t>
      </w:r>
      <w:r w:rsidR="00A23879">
        <w:rPr>
          <w:rFonts w:ascii="Microsoft JhengHei" w:eastAsia="Microsoft JhengHei" w:hAnsi="Microsoft JhengHei" w:cs="Microsoft JhengHei"/>
          <w:w w:val="105"/>
        </w:rPr>
        <w:t>sum(x,y){return</w:t>
      </w:r>
      <w:r w:rsidR="00A23879">
        <w:rPr>
          <w:rFonts w:ascii="Microsoft JhengHei" w:eastAsia="Microsoft JhengHei" w:hAnsi="Microsoft JhengHei" w:cs="Microsoft JhengHei"/>
          <w:spacing w:val="4"/>
          <w:w w:val="105"/>
        </w:rPr>
        <w:t xml:space="preserve"> </w:t>
      </w:r>
      <w:r w:rsidR="00A23879">
        <w:rPr>
          <w:rFonts w:ascii="Microsoft JhengHei" w:eastAsia="Microsoft JhengHei" w:hAnsi="Microsoft JhengHei" w:cs="Microsoft JhengHei"/>
          <w:w w:val="105"/>
        </w:rPr>
        <w:t>x+y;})</w:t>
      </w:r>
    </w:p>
    <w:p w:rsidR="00D032B6" w:rsidRDefault="00A23879">
      <w:pPr>
        <w:pStyle w:val="BodyText"/>
        <w:spacing w:before="26"/>
        <w:ind w:left="397"/>
      </w:pPr>
      <w:r>
        <w:rPr>
          <w:w w:val="95"/>
        </w:rPr>
        <w:t xml:space="preserve">创建之后可以使用 </w:t>
      </w:r>
      <w:r>
        <w:rPr>
          <w:spacing w:val="5"/>
          <w:w w:val="95"/>
        </w:rPr>
        <w:t xml:space="preserve"> </w:t>
      </w:r>
      <w:hyperlink w:anchor="_bookmark199" w:history="1">
        <w:r>
          <w:rPr>
            <w:color w:val="0000FF"/>
            <w:w w:val="95"/>
          </w:rPr>
          <w:t xml:space="preserve">db.listProcedures() </w:t>
        </w:r>
        <w:r>
          <w:rPr>
            <w:color w:val="0000FF"/>
            <w:spacing w:val="6"/>
            <w:w w:val="95"/>
          </w:rPr>
          <w:t xml:space="preserve"> </w:t>
        </w:r>
      </w:hyperlink>
      <w:r>
        <w:rPr>
          <w:color w:val="000000"/>
          <w:w w:val="95"/>
        </w:rPr>
        <w:t>查看函数信息。</w:t>
      </w:r>
    </w:p>
    <w:p w:rsidR="00D032B6" w:rsidRDefault="00D032B6">
      <w:p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pPr>
      <w:bookmarkStart w:id="391" w:name="db.createRG()"/>
      <w:bookmarkStart w:id="392" w:name="_bookmark182"/>
      <w:bookmarkEnd w:id="391"/>
      <w:bookmarkEnd w:id="392"/>
      <w:r>
        <w:rPr>
          <w:w w:val="95"/>
        </w:rPr>
        <w:t>db.createRG()</w:t>
      </w:r>
    </w:p>
    <w:p w:rsidR="00D032B6" w:rsidRDefault="00D032B6">
      <w:pPr>
        <w:spacing w:before="9" w:line="190" w:lineRule="exact"/>
        <w:rPr>
          <w:sz w:val="19"/>
          <w:szCs w:val="19"/>
        </w:rPr>
      </w:pPr>
    </w:p>
    <w:p w:rsidR="00D032B6" w:rsidRDefault="00A23879">
      <w:pPr>
        <w:pStyle w:val="BodyText"/>
        <w:spacing w:line="253" w:lineRule="auto"/>
        <w:ind w:right="3377"/>
      </w:pPr>
      <w:r>
        <w:rPr>
          <w:w w:val="95"/>
        </w:rPr>
        <w:t>db.createRG(&lt;name&gt;)</w:t>
      </w:r>
      <w:r>
        <w:rPr>
          <w:w w:val="91"/>
        </w:rPr>
        <w:t xml:space="preserve"> </w:t>
      </w:r>
      <w:r>
        <w:rPr>
          <w:w w:val="95"/>
        </w:rPr>
        <w:t xml:space="preserve">新建一个分区组。创建后系统自动为分区组分配一个    </w:t>
      </w:r>
      <w:r>
        <w:rPr>
          <w:spacing w:val="11"/>
          <w:w w:val="95"/>
        </w:rPr>
        <w:t xml:space="preserve"> </w:t>
      </w:r>
      <w:r>
        <w:rPr>
          <w:w w:val="95"/>
        </w:rPr>
        <w:t>GroupId。</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分区组名，同一个数据库对象中，分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区组名唯一。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createRG()</w:t>
      </w:r>
      <w:r>
        <w:rPr>
          <w:spacing w:val="-39"/>
        </w:rPr>
        <w:t xml:space="preserve"> </w:t>
      </w:r>
      <w:r>
        <w:t>方法的定义格式只有</w:t>
      </w:r>
      <w:r>
        <w:rPr>
          <w:spacing w:val="-39"/>
        </w:rPr>
        <w:t xml:space="preserve"> </w:t>
      </w:r>
      <w:r>
        <w:t>name</w:t>
      </w:r>
      <w:r>
        <w:rPr>
          <w:spacing w:val="-38"/>
        </w:rPr>
        <w:t xml:space="preserve"> </w:t>
      </w:r>
      <w:r>
        <w:t>字段，name</w:t>
      </w:r>
      <w:r>
        <w:rPr>
          <w:spacing w:val="-39"/>
        </w:rPr>
        <w:t xml:space="preserve"> </w:t>
      </w:r>
      <w:r>
        <w:t>的值是字符串型，必填。</w:t>
      </w:r>
    </w:p>
    <w:p w:rsidR="00D032B6" w:rsidRDefault="00035F6E">
      <w:pPr>
        <w:pStyle w:val="BodyText"/>
        <w:spacing w:before="20"/>
        <w:rPr>
          <w:rFonts w:ascii="Microsoft JhengHei" w:eastAsia="Microsoft JhengHei" w:hAnsi="Microsoft JhengHei" w:cs="Microsoft JhengHei"/>
        </w:rPr>
      </w:pPr>
      <w:r w:rsidRPr="00035F6E">
        <w:pict>
          <v:group id="_x0000_s2994" style="position:absolute;left:0;text-align:left;margin-left:81.7pt;margin-top:6.75pt;width:473.6pt;height:10.6pt;z-index:-251783168;mso-position-horizontal-relative:page" coordorigin="1634,135" coordsize="9472,212">
            <v:shape id="_x0000_s299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(&lt;"分区组名"&gt;)</w:t>
      </w:r>
    </w:p>
    <w:p w:rsidR="00D032B6" w:rsidRDefault="00620DD5">
      <w:pPr>
        <w:pStyle w:val="BodyText"/>
        <w:spacing w:before="26" w:line="563" w:lineRule="exact"/>
      </w:pPr>
      <w:r>
        <w:pict>
          <v:shape id="_x0000_i1097"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分区组名不能是空串，含点（.）或者美元符号（$），并且长度不能超过127B。</w:t>
      </w:r>
    </w:p>
    <w:p w:rsidR="00D032B6" w:rsidRDefault="00D032B6">
      <w:pPr>
        <w:spacing w:before="5" w:line="220" w:lineRule="exact"/>
        <w:rPr>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w w:val="90"/>
        </w:rPr>
        <w:t>•</w:t>
      </w:r>
      <w:r>
        <w:rPr>
          <w:rFonts w:ascii="Times New Roman" w:eastAsia="Times New Roman" w:hAnsi="Times New Roman" w:cs="Times New Roman"/>
          <w:w w:val="90"/>
        </w:rPr>
        <w:tab/>
      </w:r>
      <w:r>
        <w:rPr>
          <w:w w:val="90"/>
          <w:position w:val="1"/>
        </w:rPr>
        <w:t>新建名为“group”的分区组</w:t>
      </w:r>
    </w:p>
    <w:p w:rsidR="00D032B6" w:rsidRDefault="00035F6E">
      <w:pPr>
        <w:pStyle w:val="BodyText"/>
        <w:spacing w:before="23"/>
        <w:ind w:left="1123" w:right="7209"/>
        <w:jc w:val="center"/>
        <w:rPr>
          <w:rFonts w:ascii="Microsoft JhengHei" w:eastAsia="Microsoft JhengHei" w:hAnsi="Microsoft JhengHei" w:cs="Microsoft JhengHei"/>
        </w:rPr>
      </w:pPr>
      <w:r w:rsidRPr="00035F6E">
        <w:pict>
          <v:group id="_x0000_s2991" style="position:absolute;left:0;text-align:left;margin-left:95.85pt;margin-top:6.9pt;width:459.45pt;height:10.6pt;z-index:-251782144;mso-position-horizontal-relative:page" coordorigin="1917,138" coordsize="9189,212">
            <v:shape id="_x0000_s299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db.createRG("group")</w:t>
      </w:r>
    </w:p>
    <w:p w:rsidR="00D032B6" w:rsidRDefault="00A23879">
      <w:pPr>
        <w:pStyle w:val="BodyText"/>
        <w:spacing w:before="66"/>
      </w:pPr>
      <w:bookmarkStart w:id="393" w:name="db.createUsr()"/>
      <w:bookmarkStart w:id="394" w:name="_bookmark183"/>
      <w:bookmarkEnd w:id="393"/>
      <w:bookmarkEnd w:id="394"/>
      <w:r>
        <w:rPr>
          <w:w w:val="95"/>
        </w:rPr>
        <w:t>db.createUsr()</w:t>
      </w:r>
    </w:p>
    <w:p w:rsidR="00D032B6" w:rsidRDefault="00D032B6">
      <w:pPr>
        <w:spacing w:before="9" w:line="190" w:lineRule="exact"/>
        <w:rPr>
          <w:sz w:val="19"/>
          <w:szCs w:val="19"/>
        </w:rPr>
      </w:pPr>
    </w:p>
    <w:p w:rsidR="00D032B6" w:rsidRDefault="00A23879">
      <w:pPr>
        <w:pStyle w:val="BodyText"/>
        <w:spacing w:line="253" w:lineRule="auto"/>
        <w:ind w:right="783"/>
      </w:pPr>
      <w:r>
        <w:rPr>
          <w:w w:val="95"/>
        </w:rPr>
        <w:t>db.createUsr(&lt;name&gt;,&lt;password&gt;)</w:t>
      </w:r>
      <w:r>
        <w:rPr>
          <w:w w:val="91"/>
        </w:rPr>
        <w:t xml:space="preserve"> </w:t>
      </w:r>
      <w:r>
        <w:rPr>
          <w:w w:val="95"/>
        </w:rPr>
        <w:t>为数据库创建用户名和密码。防止非法用户对数据库进行非法操作。</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37"/>
        <w:gridCol w:w="3199"/>
        <w:gridCol w:w="2363"/>
        <w:gridCol w:w="2373"/>
      </w:tblGrid>
      <w:tr w:rsidR="00D032B6">
        <w:trPr>
          <w:trHeight w:hRule="exact" w:val="305"/>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9" w:type="dxa"/>
            <w:tcBorders>
              <w:top w:val="nil"/>
              <w:left w:val="nil"/>
              <w:bottom w:val="nil"/>
              <w:right w:val="single" w:sz="8" w:space="0" w:color="000000"/>
            </w:tcBorders>
          </w:tcPr>
          <w:p w:rsidR="00D032B6" w:rsidRDefault="00A23879">
            <w:pPr>
              <w:pStyle w:val="TableParagraph"/>
              <w:spacing w:line="223" w:lineRule="exact"/>
              <w:ind w:left="881"/>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199" w:type="dxa"/>
            <w:tcBorders>
              <w:top w:val="nil"/>
              <w:left w:val="nil"/>
              <w:bottom w:val="nil"/>
              <w:right w:val="single" w:sz="8" w:space="0" w:color="000000"/>
            </w:tcBorders>
          </w:tcPr>
          <w:p w:rsidR="00D032B6" w:rsidRDefault="00A23879">
            <w:pPr>
              <w:pStyle w:val="TableParagraph"/>
              <w:spacing w:line="218" w:lineRule="exact"/>
              <w:ind w:left="881"/>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95"/>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password</w:t>
            </w:r>
          </w:p>
        </w:tc>
        <w:tc>
          <w:tcPr>
            <w:tcW w:w="3199" w:type="dxa"/>
            <w:tcBorders>
              <w:top w:val="nil"/>
              <w:left w:val="nil"/>
              <w:bottom w:val="nil"/>
              <w:right w:val="single" w:sz="8" w:space="0" w:color="000000"/>
            </w:tcBorders>
          </w:tcPr>
          <w:p w:rsidR="00D032B6" w:rsidRDefault="00A23879">
            <w:pPr>
              <w:pStyle w:val="TableParagraph"/>
              <w:spacing w:line="218" w:lineRule="exact"/>
              <w:ind w:left="881"/>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密码</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rPr>
          <w:w w:val="95"/>
        </w:rPr>
        <w:t xml:space="preserve">createUsr() </w:t>
      </w:r>
      <w:r>
        <w:rPr>
          <w:spacing w:val="1"/>
          <w:w w:val="95"/>
        </w:rPr>
        <w:t xml:space="preserve"> </w:t>
      </w:r>
      <w:r>
        <w:rPr>
          <w:w w:val="95"/>
        </w:rPr>
        <w:t xml:space="preserve">方法的定义格式 </w:t>
      </w:r>
      <w:r>
        <w:rPr>
          <w:spacing w:val="2"/>
          <w:w w:val="95"/>
        </w:rPr>
        <w:t xml:space="preserve"> </w:t>
      </w:r>
      <w:r>
        <w:rPr>
          <w:w w:val="95"/>
        </w:rPr>
        <w:t xml:space="preserve">name </w:t>
      </w:r>
      <w:r>
        <w:rPr>
          <w:spacing w:val="2"/>
          <w:w w:val="95"/>
        </w:rPr>
        <w:t xml:space="preserve"> </w:t>
      </w:r>
      <w:r>
        <w:rPr>
          <w:w w:val="95"/>
        </w:rPr>
        <w:t xml:space="preserve">和 </w:t>
      </w:r>
      <w:r>
        <w:rPr>
          <w:spacing w:val="2"/>
          <w:w w:val="95"/>
        </w:rPr>
        <w:t xml:space="preserve"> </w:t>
      </w:r>
      <w:r>
        <w:rPr>
          <w:w w:val="95"/>
        </w:rPr>
        <w:t xml:space="preserve">password </w:t>
      </w:r>
      <w:r>
        <w:rPr>
          <w:spacing w:val="2"/>
          <w:w w:val="95"/>
        </w:rPr>
        <w:t xml:space="preserve"> </w:t>
      </w:r>
      <w:r>
        <w:rPr>
          <w:w w:val="95"/>
        </w:rPr>
        <w:t>两个参数，两个参数都是字符串类型，且可以为空串。</w:t>
      </w:r>
    </w:p>
    <w:p w:rsidR="00D032B6" w:rsidRDefault="00035F6E">
      <w:pPr>
        <w:pStyle w:val="BodyText"/>
        <w:spacing w:before="20"/>
        <w:rPr>
          <w:rFonts w:ascii="Microsoft JhengHei" w:eastAsia="Microsoft JhengHei" w:hAnsi="Microsoft JhengHei" w:cs="Microsoft JhengHei"/>
        </w:rPr>
      </w:pPr>
      <w:r w:rsidRPr="00035F6E">
        <w:pict>
          <v:group id="_x0000_s2989" style="position:absolute;left:0;text-align:left;margin-left:81.7pt;margin-top:6.75pt;width:473.6pt;height:10.6pt;z-index:-251781120;mso-position-horizontal-relative:page" coordorigin="1634,135" coordsize="9472,212">
            <v:shape id="_x0000_s2990"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("&lt;用户名&gt;","&lt;密码&gt;")</w:t>
      </w:r>
    </w:p>
    <w:p w:rsidR="00D032B6" w:rsidRDefault="00D032B6">
      <w:pPr>
        <w:spacing w:before="10" w:line="120" w:lineRule="exact"/>
        <w:rPr>
          <w:sz w:val="12"/>
          <w:szCs w:val="12"/>
        </w:rPr>
      </w:pPr>
    </w:p>
    <w:p w:rsidR="00D032B6" w:rsidRDefault="00620DD5">
      <w:pPr>
        <w:pStyle w:val="BodyText"/>
        <w:spacing w:line="154" w:lineRule="auto"/>
        <w:ind w:left="1573" w:right="128" w:hanging="640"/>
        <w:rPr>
          <w:lang w:eastAsia="zh-CN"/>
        </w:rPr>
      </w:pPr>
      <w:r>
        <w:pict>
          <v:shape id="_x0000_i1098"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当为数据库设置了用户名和密码时，那么只能使用正确的用户名和密码才能登录数据库进行相关操 作。此时登录数据库的命令如下格式：</w:t>
      </w:r>
    </w:p>
    <w:p w:rsidR="00D032B6" w:rsidRDefault="00035F6E">
      <w:pPr>
        <w:pStyle w:val="BodyText"/>
        <w:spacing w:line="343" w:lineRule="exact"/>
        <w:ind w:left="1573"/>
        <w:rPr>
          <w:rFonts w:ascii="Microsoft JhengHei" w:eastAsia="Microsoft JhengHei" w:hAnsi="Microsoft JhengHei" w:cs="Microsoft JhengHei"/>
        </w:rPr>
      </w:pPr>
      <w:r w:rsidRPr="00035F6E">
        <w:pict>
          <v:group id="_x0000_s2986" style="position:absolute;left:0;text-align:left;margin-left:113.7pt;margin-top:5.7pt;width:441.6pt;height:10.6pt;z-index:-251780096;mso-position-horizontal-relative:page" coordorigin="2274,114" coordsize="8832,212">
            <v:shape id="_x0000_s2987" style="position:absolute;left:2274;top:114;width:8832;height:212" coordorigin="2274,114" coordsize="8832,212" path="m2274,114r8832,l11106,326r-8832,l2274,114xe" fillcolor="#efefef" stroked="f">
              <v:path arrowok="t"/>
            </v:shape>
            <w10:wrap anchorx="page"/>
          </v:group>
        </w:pict>
      </w:r>
      <w:r w:rsidR="00A23879">
        <w:rPr>
          <w:rFonts w:ascii="Microsoft JhengHei" w:eastAsia="Microsoft JhengHei" w:hAnsi="Microsoft JhengHei" w:cs="Microsoft JhengHei"/>
          <w:w w:val="80"/>
        </w:rPr>
        <w:t xml:space="preserve">db       =       new      </w:t>
      </w:r>
      <w:r w:rsidR="00A23879">
        <w:rPr>
          <w:rFonts w:ascii="Microsoft JhengHei" w:eastAsia="Microsoft JhengHei" w:hAnsi="Microsoft JhengHei" w:cs="Microsoft JhengHei"/>
          <w:spacing w:val="1"/>
          <w:w w:val="80"/>
        </w:rPr>
        <w:t xml:space="preserve"> </w:t>
      </w:r>
      <w:r w:rsidR="00A23879">
        <w:rPr>
          <w:rFonts w:ascii="Microsoft JhengHei" w:eastAsia="Microsoft JhengHei" w:hAnsi="Microsoft JhengHei" w:cs="Microsoft JhengHei"/>
          <w:w w:val="80"/>
        </w:rPr>
        <w:t>Sdb("&lt;hostname&gt;","&lt;port&gt;","&lt;name&gt;","&lt;password&gt;")</w:t>
      </w:r>
    </w:p>
    <w:p w:rsidR="00D032B6" w:rsidRDefault="00D032B6">
      <w:pPr>
        <w:spacing w:before="7" w:line="160" w:lineRule="exact"/>
        <w:rPr>
          <w:sz w:val="16"/>
          <w:szCs w:val="16"/>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为数据库创建用户名为</w:t>
      </w:r>
      <w:r>
        <w:rPr>
          <w:spacing w:val="-30"/>
          <w:position w:val="1"/>
          <w:lang w:eastAsia="zh-CN"/>
        </w:rPr>
        <w:t xml:space="preserve"> </w:t>
      </w:r>
      <w:r>
        <w:rPr>
          <w:position w:val="1"/>
          <w:lang w:eastAsia="zh-CN"/>
        </w:rPr>
        <w:t>root，密码为</w:t>
      </w:r>
      <w:r>
        <w:rPr>
          <w:spacing w:val="-29"/>
          <w:position w:val="1"/>
          <w:lang w:eastAsia="zh-CN"/>
        </w:rPr>
        <w:t xml:space="preserve"> </w:t>
      </w:r>
      <w:r>
        <w:rPr>
          <w:position w:val="1"/>
          <w:lang w:eastAsia="zh-CN"/>
        </w:rPr>
        <w:t>admin</w:t>
      </w:r>
      <w:r>
        <w:rPr>
          <w:spacing w:val="-29"/>
          <w:position w:val="1"/>
          <w:lang w:eastAsia="zh-CN"/>
        </w:rPr>
        <w:t xml:space="preserve"> </w:t>
      </w:r>
      <w:r>
        <w:rPr>
          <w:position w:val="1"/>
          <w:lang w:eastAsia="zh-CN"/>
        </w:rPr>
        <w:t>的命令如下：</w:t>
      </w:r>
    </w:p>
    <w:p w:rsidR="00D032B6" w:rsidRDefault="00035F6E">
      <w:pPr>
        <w:pStyle w:val="BodyText"/>
        <w:spacing w:before="23"/>
        <w:ind w:left="1217"/>
        <w:rPr>
          <w:rFonts w:ascii="Microsoft JhengHei" w:eastAsia="Microsoft JhengHei" w:hAnsi="Microsoft JhengHei" w:cs="Microsoft JhengHei"/>
        </w:rPr>
      </w:pPr>
      <w:r w:rsidRPr="00035F6E">
        <w:pict>
          <v:group id="_x0000_s2984" style="position:absolute;left:0;text-align:left;margin-left:95.85pt;margin-top:6.9pt;width:459.45pt;height:10.6pt;z-index:-251779072;mso-position-horizontal-relative:page" coordorigin="1917,138" coordsize="9189,212">
            <v:shape id="_x0000_s298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db.createUsr("root","admin")</w:t>
      </w:r>
    </w:p>
    <w:p w:rsidR="00D032B6" w:rsidRDefault="00D032B6">
      <w:pPr>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395" w:name="db.dropCS()"/>
      <w:bookmarkStart w:id="396" w:name="_bookmark184"/>
      <w:bookmarkEnd w:id="395"/>
      <w:bookmarkEnd w:id="396"/>
      <w:r>
        <w:rPr>
          <w:w w:val="90"/>
        </w:rPr>
        <w:t>db.dropCS()</w:t>
      </w:r>
    </w:p>
    <w:p w:rsidR="00D032B6" w:rsidRDefault="00D032B6">
      <w:pPr>
        <w:spacing w:before="9" w:line="190" w:lineRule="exact"/>
        <w:rPr>
          <w:sz w:val="19"/>
          <w:szCs w:val="19"/>
        </w:rPr>
      </w:pPr>
    </w:p>
    <w:p w:rsidR="00D032B6" w:rsidRDefault="00A23879">
      <w:pPr>
        <w:pStyle w:val="BodyText"/>
        <w:spacing w:line="253" w:lineRule="auto"/>
        <w:ind w:left="113" w:right="5270"/>
        <w:rPr>
          <w:lang w:eastAsia="zh-CN"/>
        </w:rPr>
      </w:pPr>
      <w:r>
        <w:rPr>
          <w:w w:val="95"/>
          <w:lang w:eastAsia="zh-CN"/>
        </w:rPr>
        <w:t>db.dropCS(&lt;name&gt;)</w:t>
      </w:r>
      <w:r>
        <w:rPr>
          <w:w w:val="90"/>
          <w:lang w:eastAsia="zh-CN"/>
        </w:rPr>
        <w:t xml:space="preserve"> </w:t>
      </w:r>
      <w:r>
        <w:rPr>
          <w:w w:val="95"/>
          <w:lang w:eastAsia="zh-CN"/>
        </w:rPr>
        <w:t>在数据库对象中删除指定的集合空间。</w:t>
      </w:r>
    </w:p>
    <w:p w:rsidR="00D032B6" w:rsidRDefault="00D032B6">
      <w:pPr>
        <w:spacing w:before="4" w:line="180" w:lineRule="exact"/>
        <w:rPr>
          <w:sz w:val="18"/>
          <w:szCs w:val="18"/>
          <w:lang w:eastAsia="zh-CN"/>
        </w:rPr>
      </w:pPr>
    </w:p>
    <w:p w:rsidR="00D032B6" w:rsidRDefault="00A23879">
      <w:pPr>
        <w:pStyle w:val="BodyText"/>
        <w:ind w:left="113"/>
        <w:rPr>
          <w:lang w:eastAsia="zh-CN"/>
        </w:rPr>
      </w:pPr>
      <w:r>
        <w:rPr>
          <w:lang w:eastAsia="zh-CN"/>
        </w:rPr>
        <w:t>参数描述</w:t>
      </w:r>
    </w:p>
    <w:p w:rsidR="00D032B6" w:rsidRDefault="00D032B6">
      <w:pPr>
        <w:spacing w:before="5" w:line="20" w:lineRule="exact"/>
        <w:rPr>
          <w:sz w:val="4"/>
          <w:szCs w:val="4"/>
          <w:lang w:eastAsia="zh-CN"/>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集合空间名。同一个数据库对象中集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合空间名唯一。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295"/>
      </w:pPr>
      <w:r>
        <w:t>删除集合空间的定义格式只有</w:t>
      </w:r>
      <w:r>
        <w:rPr>
          <w:spacing w:val="-26"/>
        </w:rPr>
        <w:t xml:space="preserve"> </w:t>
      </w:r>
      <w:r>
        <w:t>name</w:t>
      </w:r>
      <w:r>
        <w:rPr>
          <w:spacing w:val="-26"/>
        </w:rPr>
        <w:t xml:space="preserve"> </w:t>
      </w:r>
      <w:r>
        <w:t>字段，name</w:t>
      </w:r>
      <w:r>
        <w:rPr>
          <w:spacing w:val="-26"/>
        </w:rPr>
        <w:t xml:space="preserve"> </w:t>
      </w:r>
      <w:r>
        <w:t>的值为</w:t>
      </w:r>
      <w:r>
        <w:rPr>
          <w:spacing w:val="-26"/>
        </w:rPr>
        <w:t xml:space="preserve"> </w:t>
      </w:r>
      <w:r>
        <w:t>string</w:t>
      </w:r>
      <w:r>
        <w:rPr>
          <w:spacing w:val="-26"/>
        </w:rPr>
        <w:t xml:space="preserve"> </w:t>
      </w:r>
      <w:r>
        <w:t>类型，指定的集合空间名必须要在数据库对 象中存在，否则操作异常。</w:t>
      </w:r>
    </w:p>
    <w:p w:rsidR="00D032B6" w:rsidRDefault="00035F6E">
      <w:pPr>
        <w:pStyle w:val="BodyText"/>
        <w:spacing w:before="35"/>
        <w:ind w:left="113"/>
        <w:rPr>
          <w:rFonts w:ascii="Microsoft JhengHei" w:eastAsia="Microsoft JhengHei" w:hAnsi="Microsoft JhengHei" w:cs="Microsoft JhengHei"/>
        </w:rPr>
      </w:pPr>
      <w:r w:rsidRPr="00035F6E">
        <w:pict>
          <v:group id="_x0000_s2982" style="position:absolute;left:0;text-align:left;margin-left:81.7pt;margin-top:7.5pt;width:473.6pt;height:10.6pt;z-index:-251778048;mso-position-horizontal-relative:page" coordorigin="1634,150" coordsize="9472,212">
            <v:shape id="_x0000_s2983"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rPr>
        <w:t>("&lt;集合空间名&gt;")</w:t>
      </w:r>
    </w:p>
    <w:p w:rsidR="00D032B6" w:rsidRDefault="00620DD5">
      <w:pPr>
        <w:pStyle w:val="BodyText"/>
        <w:spacing w:before="26" w:line="563" w:lineRule="exact"/>
        <w:ind w:left="113"/>
      </w:pPr>
      <w:r>
        <w:pict>
          <v:shape id="_x0000_i1099"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name字段的值不能使空串，含点（.），或者美元符号（$）。且长度不超过127B。</w:t>
      </w:r>
    </w:p>
    <w:p w:rsidR="00D032B6" w:rsidRDefault="00A23879">
      <w:pPr>
        <w:pStyle w:val="BodyText"/>
        <w:tabs>
          <w:tab w:val="left" w:pos="1037"/>
        </w:tabs>
        <w:spacing w:line="293"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集合空间在数据库对象中存在。</w:t>
      </w:r>
    </w:p>
    <w:p w:rsidR="00D032B6" w:rsidRDefault="00D032B6">
      <w:pPr>
        <w:spacing w:before="5" w:line="220" w:lineRule="exact"/>
        <w:rPr>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删除名为</w:t>
      </w:r>
      <w:r>
        <w:rPr>
          <w:spacing w:val="-22"/>
          <w:position w:val="1"/>
        </w:rPr>
        <w:t xml:space="preserve"> </w:t>
      </w:r>
      <w:r>
        <w:rPr>
          <w:position w:val="1"/>
        </w:rPr>
        <w:t>foo</w:t>
      </w:r>
      <w:r>
        <w:rPr>
          <w:spacing w:val="-22"/>
          <w:position w:val="1"/>
        </w:rPr>
        <w:t xml:space="preserve"> </w:t>
      </w:r>
      <w:r>
        <w:rPr>
          <w:position w:val="1"/>
        </w:rPr>
        <w:t>的集合空间，假定</w:t>
      </w:r>
      <w:r>
        <w:rPr>
          <w:spacing w:val="-21"/>
          <w:position w:val="1"/>
        </w:rPr>
        <w:t xml:space="preserve"> </w:t>
      </w:r>
      <w:r>
        <w:rPr>
          <w:position w:val="1"/>
        </w:rPr>
        <w:t>foo</w:t>
      </w:r>
      <w:r>
        <w:rPr>
          <w:spacing w:val="-22"/>
          <w:position w:val="1"/>
        </w:rPr>
        <w:t xml:space="preserve"> </w:t>
      </w:r>
      <w:r>
        <w:rPr>
          <w:position w:val="1"/>
        </w:rPr>
        <w:t>已存在</w:t>
      </w:r>
    </w:p>
    <w:p w:rsidR="00D032B6" w:rsidRDefault="00035F6E">
      <w:pPr>
        <w:pStyle w:val="BodyText"/>
        <w:spacing w:before="23"/>
        <w:ind w:left="397"/>
        <w:rPr>
          <w:rFonts w:ascii="Microsoft JhengHei" w:eastAsia="Microsoft JhengHei" w:hAnsi="Microsoft JhengHei" w:cs="Microsoft JhengHei"/>
        </w:rPr>
      </w:pPr>
      <w:r w:rsidRPr="00035F6E">
        <w:pict>
          <v:group id="_x0000_s2979" style="position:absolute;left:0;text-align:left;margin-left:95.85pt;margin-top:6.9pt;width:459.45pt;height:10.6pt;z-index:-251777024;mso-position-horizontal-relative:page" coordorigin="1917,138" coordsize="9189,212">
            <v:shape id="_x0000_s298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db.dropCS("foo")</w:t>
      </w:r>
    </w:p>
    <w:p w:rsidR="00D032B6" w:rsidRDefault="00A23879">
      <w:pPr>
        <w:pStyle w:val="BodyText"/>
        <w:spacing w:before="66"/>
        <w:ind w:left="113"/>
      </w:pPr>
      <w:bookmarkStart w:id="397" w:name="db.dropDomain()"/>
      <w:bookmarkStart w:id="398" w:name="_bookmark185"/>
      <w:bookmarkEnd w:id="397"/>
      <w:bookmarkEnd w:id="398"/>
      <w:r>
        <w:rPr>
          <w:w w:val="95"/>
        </w:rPr>
        <w:t>db.dropDomain()</w:t>
      </w:r>
    </w:p>
    <w:p w:rsidR="00D032B6" w:rsidRDefault="00D032B6">
      <w:pPr>
        <w:spacing w:before="9" w:line="190" w:lineRule="exact"/>
        <w:rPr>
          <w:sz w:val="19"/>
          <w:szCs w:val="19"/>
        </w:rPr>
      </w:pPr>
    </w:p>
    <w:p w:rsidR="00D032B6" w:rsidRDefault="00A23879">
      <w:pPr>
        <w:pStyle w:val="BodyText"/>
        <w:spacing w:line="253" w:lineRule="auto"/>
        <w:ind w:left="113" w:right="6652"/>
      </w:pPr>
      <w:r>
        <w:rPr>
          <w:w w:val="90"/>
        </w:rPr>
        <w:t>db.dropDomain(&lt;name&gt;)</w:t>
      </w:r>
      <w:r>
        <w:rPr>
          <w:w w:val="91"/>
        </w:rPr>
        <w:t xml:space="preserve"> </w:t>
      </w:r>
      <w:r>
        <w:rPr>
          <w:w w:val="95"/>
        </w:rPr>
        <w:t>删除指定域。</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域名。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ind w:left="113"/>
      </w:pPr>
      <w:r>
        <w:t>dropDomain()</w:t>
      </w:r>
      <w:r>
        <w:rPr>
          <w:spacing w:val="-37"/>
        </w:rPr>
        <w:t xml:space="preserve"> </w:t>
      </w:r>
      <w:r>
        <w:t>方法的定义格式必须指定</w:t>
      </w:r>
      <w:r>
        <w:rPr>
          <w:spacing w:val="-37"/>
        </w:rPr>
        <w:t xml:space="preserve"> </w:t>
      </w:r>
      <w:r>
        <w:t>name</w:t>
      </w:r>
      <w:r>
        <w:rPr>
          <w:spacing w:val="-36"/>
        </w:rPr>
        <w:t xml:space="preserve"> </w:t>
      </w:r>
      <w:r>
        <w:t>参数，并且</w:t>
      </w:r>
      <w:r>
        <w:rPr>
          <w:spacing w:val="-37"/>
        </w:rPr>
        <w:t xml:space="preserve"> </w:t>
      </w:r>
      <w:r>
        <w:t>name</w:t>
      </w:r>
      <w:r>
        <w:rPr>
          <w:spacing w:val="-36"/>
        </w:rPr>
        <w:t xml:space="preserve"> </w:t>
      </w:r>
      <w:r>
        <w:t>的值在系统中存在，否则操作异常。</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2977" style="position:absolute;left:0;text-align:left;margin-left:81.7pt;margin-top:4.75pt;width:473.6pt;height:10.6pt;z-index:-251776000;mso-position-horizontal-relative:page" coordorigin="1634,95" coordsize="9472,212">
            <v:shape id="_x0000_s297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{"name":"&lt;域名&gt;"}</w:t>
      </w:r>
    </w:p>
    <w:p w:rsidR="00D032B6" w:rsidRDefault="00620DD5">
      <w:pPr>
        <w:pStyle w:val="BodyText"/>
        <w:spacing w:before="26" w:line="563" w:lineRule="exact"/>
        <w:ind w:left="113"/>
      </w:pPr>
      <w:r>
        <w:pict>
          <v:shape id="_x0000_i110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删除域前必须保证域中不存在任何数据。</w:t>
      </w:r>
    </w:p>
    <w:p w:rsidR="00D032B6" w:rsidRDefault="00A23879">
      <w:pPr>
        <w:pStyle w:val="BodyText"/>
        <w:tabs>
          <w:tab w:val="left" w:pos="283"/>
        </w:tabs>
        <w:spacing w:line="293" w:lineRule="exact"/>
        <w:ind w:left="0" w:right="6648"/>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不能删除系统域。</w:t>
      </w:r>
    </w:p>
    <w:p w:rsidR="00D032B6" w:rsidRDefault="00D032B6">
      <w:pPr>
        <w:spacing w:before="5" w:line="220" w:lineRule="exact"/>
        <w:rPr>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删除一个之前创建的域。</w:t>
      </w:r>
    </w:p>
    <w:p w:rsidR="00D032B6" w:rsidRDefault="00035F6E">
      <w:pPr>
        <w:pStyle w:val="BodyText"/>
        <w:spacing w:before="23"/>
        <w:ind w:left="397"/>
        <w:rPr>
          <w:rFonts w:ascii="Microsoft JhengHei" w:eastAsia="Microsoft JhengHei" w:hAnsi="Microsoft JhengHei" w:cs="Microsoft JhengHei"/>
        </w:rPr>
      </w:pPr>
      <w:r w:rsidRPr="00035F6E">
        <w:pict>
          <v:group id="_x0000_s2974" style="position:absolute;left:0;text-align:left;margin-left:95.85pt;margin-top:6.9pt;width:459.45pt;height:10.6pt;z-index:-251774976;mso-position-horizontal-relative:page" coordorigin="1917,138" coordsize="9189,212">
            <v:shape id="_x0000_s297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0"/>
        </w:rPr>
        <w:t>db.dropDomain('mydomain')</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删除一个包含集合空间的域，返回错误：</w:t>
      </w:r>
    </w:p>
    <w:p w:rsidR="00D032B6" w:rsidRDefault="00035F6E">
      <w:pPr>
        <w:pStyle w:val="BodyText"/>
        <w:spacing w:before="23" w:line="339" w:lineRule="exact"/>
        <w:ind w:left="397"/>
        <w:rPr>
          <w:rFonts w:ascii="Microsoft JhengHei" w:eastAsia="Microsoft JhengHei" w:hAnsi="Microsoft JhengHei" w:cs="Microsoft JhengHei"/>
        </w:rPr>
      </w:pPr>
      <w:r w:rsidRPr="00035F6E">
        <w:pict>
          <v:group id="_x0000_s2972" style="position:absolute;left:0;text-align:left;margin-left:95.85pt;margin-top:6.9pt;width:459.45pt;height:21.2pt;z-index:-251773952;mso-position-horizontal-relative:page" coordorigin="1917,138" coordsize="9189,424">
            <v:shape id="_x0000_s2973" style="position:absolute;left:1917;top:138;width:9189;height:424" coordorigin="1917,138" coordsize="9189,424" path="m1917,138r9189,l11106,562r-9189,l1917,138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9"/>
          <w:w w:val="85"/>
        </w:rPr>
        <w:t xml:space="preserve"> </w:t>
      </w:r>
      <w:r w:rsidR="00A23879">
        <w:rPr>
          <w:rFonts w:ascii="Microsoft JhengHei" w:eastAsia="Microsoft JhengHei" w:hAnsi="Microsoft JhengHei" w:cs="Microsoft JhengHei"/>
          <w:w w:val="85"/>
        </w:rPr>
        <w:t>db.dropDomain('hello')</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(nofile):0</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rPr>
        <w:t>uncaught</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w w:val="105"/>
        </w:rPr>
        <w:t>exception:</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rPr>
        <w:t>-256</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217"/>
        <w:rPr>
          <w:rFonts w:ascii="Microsoft JhengHei" w:eastAsia="Microsoft JhengHei" w:hAnsi="Microsoft JhengHei" w:cs="Microsoft JhengHei"/>
        </w:rPr>
      </w:pPr>
      <w:r w:rsidRPr="00035F6E">
        <w:pict>
          <v:group id="_x0000_s2970" style="position:absolute;left:0;text-align:left;margin-left:95.85pt;margin-top:4.7pt;width:459.45pt;height:31.8pt;z-index:-251772928;mso-position-horizontal-relative:page" coordorigin="1917,94" coordsize="9189,636">
            <v:shape id="_x0000_s2971" style="position:absolute;left:1917;top:94;width:9189;height:636" coordorigin="1917,94" coordsize="9189,636" path="m1917,94r9189,l11106,730r-9189,l1917,94xe" fillcolor="#efefef" stroked="f">
              <v:path arrowok="t"/>
            </v:shape>
            <w10:wrap anchorx="page"/>
          </v:group>
        </w:pict>
      </w:r>
      <w:r w:rsidR="00A23879">
        <w:rPr>
          <w:rFonts w:ascii="Microsoft JhengHei" w:eastAsia="Microsoft JhengHei" w:hAnsi="Microsoft JhengHei" w:cs="Microsoft JhengHei"/>
        </w:rPr>
        <w:t>Takes</w:t>
      </w:r>
      <w:r w:rsidR="00A23879">
        <w:rPr>
          <w:rFonts w:ascii="Microsoft JhengHei" w:eastAsia="Microsoft JhengHei" w:hAnsi="Microsoft JhengHei" w:cs="Microsoft JhengHei"/>
          <w:spacing w:val="43"/>
        </w:rPr>
        <w:t xml:space="preserve"> </w:t>
      </w:r>
      <w:r w:rsidR="00A23879">
        <w:rPr>
          <w:rFonts w:ascii="Microsoft JhengHei" w:eastAsia="Microsoft JhengHei" w:hAnsi="Microsoft JhengHei" w:cs="Microsoft JhengHei"/>
        </w:rPr>
        <w:t>0.1865s.</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getErr(-256)</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Domain</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110"/>
        </w:rPr>
        <w:t>is</w:t>
      </w:r>
      <w:r>
        <w:rPr>
          <w:rFonts w:ascii="Microsoft JhengHei" w:eastAsia="Microsoft JhengHei" w:hAnsi="Microsoft JhengHei" w:cs="Microsoft JhengHei"/>
          <w:spacing w:val="23"/>
          <w:w w:val="110"/>
        </w:rPr>
        <w:t xml:space="preserve"> </w:t>
      </w:r>
      <w:r>
        <w:rPr>
          <w:rFonts w:ascii="Microsoft JhengHei" w:eastAsia="Microsoft JhengHei" w:hAnsi="Microsoft JhengHei" w:cs="Microsoft JhengHei"/>
          <w:w w:val="90"/>
        </w:rPr>
        <w:t>not</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empty</w:t>
      </w:r>
    </w:p>
    <w:p w:rsidR="00D032B6" w:rsidRDefault="00A23879">
      <w:pPr>
        <w:pStyle w:val="BodyText"/>
        <w:spacing w:before="66"/>
      </w:pPr>
      <w:bookmarkStart w:id="399" w:name="db.dropUsr()"/>
      <w:bookmarkStart w:id="400" w:name="_bookmark186"/>
      <w:bookmarkEnd w:id="399"/>
      <w:bookmarkEnd w:id="400"/>
      <w:r>
        <w:rPr>
          <w:w w:val="95"/>
        </w:rPr>
        <w:t>db.dropUsr()</w:t>
      </w:r>
    </w:p>
    <w:p w:rsidR="00D032B6" w:rsidRDefault="00D032B6">
      <w:pPr>
        <w:spacing w:before="9" w:line="190" w:lineRule="exact"/>
        <w:rPr>
          <w:sz w:val="19"/>
          <w:szCs w:val="19"/>
        </w:rPr>
      </w:pPr>
    </w:p>
    <w:p w:rsidR="00D032B6" w:rsidRDefault="00A23879">
      <w:pPr>
        <w:pStyle w:val="BodyText"/>
        <w:spacing w:line="253" w:lineRule="auto"/>
        <w:ind w:right="3783"/>
      </w:pPr>
      <w:r>
        <w:rPr>
          <w:w w:val="90"/>
        </w:rPr>
        <w:t>db.dropUsr(&lt;name&gt;,&lt;password&gt;)</w:t>
      </w:r>
      <w:r>
        <w:rPr>
          <w:w w:val="91"/>
        </w:rPr>
        <w:t xml:space="preserve"> </w:t>
      </w:r>
      <w:r>
        <w:rPr>
          <w:w w:val="95"/>
        </w:rPr>
        <w:t>删除数据库已有的用户名和密码。</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37"/>
        <w:gridCol w:w="3199"/>
        <w:gridCol w:w="2363"/>
        <w:gridCol w:w="2373"/>
      </w:tblGrid>
      <w:tr w:rsidR="00D032B6">
        <w:trPr>
          <w:trHeight w:hRule="exact" w:val="305"/>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9" w:type="dxa"/>
            <w:tcBorders>
              <w:top w:val="nil"/>
              <w:left w:val="nil"/>
              <w:bottom w:val="nil"/>
              <w:right w:val="single" w:sz="8" w:space="0" w:color="000000"/>
            </w:tcBorders>
          </w:tcPr>
          <w:p w:rsidR="00D032B6" w:rsidRDefault="00A23879">
            <w:pPr>
              <w:pStyle w:val="TableParagraph"/>
              <w:spacing w:line="223" w:lineRule="exact"/>
              <w:ind w:left="881"/>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199" w:type="dxa"/>
            <w:tcBorders>
              <w:top w:val="nil"/>
              <w:left w:val="nil"/>
              <w:bottom w:val="nil"/>
              <w:right w:val="single" w:sz="8" w:space="0" w:color="000000"/>
            </w:tcBorders>
          </w:tcPr>
          <w:p w:rsidR="00D032B6" w:rsidRDefault="00A23879">
            <w:pPr>
              <w:pStyle w:val="TableParagraph"/>
              <w:spacing w:line="218" w:lineRule="exact"/>
              <w:ind w:left="881"/>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用户名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95"/>
        </w:trPr>
        <w:tc>
          <w:tcPr>
            <w:tcW w:w="1537"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password</w:t>
            </w:r>
          </w:p>
        </w:tc>
        <w:tc>
          <w:tcPr>
            <w:tcW w:w="3199" w:type="dxa"/>
            <w:tcBorders>
              <w:top w:val="nil"/>
              <w:left w:val="nil"/>
              <w:bottom w:val="nil"/>
              <w:right w:val="single" w:sz="8" w:space="0" w:color="000000"/>
            </w:tcBorders>
          </w:tcPr>
          <w:p w:rsidR="00D032B6" w:rsidRDefault="00A23879">
            <w:pPr>
              <w:pStyle w:val="TableParagraph"/>
              <w:spacing w:line="218" w:lineRule="exact"/>
              <w:ind w:left="881"/>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密码</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rPr>
          <w:w w:val="95"/>
        </w:rPr>
        <w:t>dropUsr()</w:t>
      </w:r>
      <w:r>
        <w:rPr>
          <w:spacing w:val="42"/>
          <w:w w:val="95"/>
        </w:rPr>
        <w:t xml:space="preserve"> </w:t>
      </w:r>
      <w:r>
        <w:rPr>
          <w:w w:val="95"/>
        </w:rPr>
        <w:t>方法的定义格式</w:t>
      </w:r>
      <w:r>
        <w:rPr>
          <w:spacing w:val="42"/>
          <w:w w:val="95"/>
        </w:rPr>
        <w:t xml:space="preserve"> </w:t>
      </w:r>
      <w:r>
        <w:rPr>
          <w:w w:val="95"/>
        </w:rPr>
        <w:t>name</w:t>
      </w:r>
      <w:r>
        <w:rPr>
          <w:spacing w:val="42"/>
          <w:w w:val="95"/>
        </w:rPr>
        <w:t xml:space="preserve"> </w:t>
      </w:r>
      <w:r>
        <w:rPr>
          <w:w w:val="95"/>
        </w:rPr>
        <w:t>和</w:t>
      </w:r>
      <w:r>
        <w:rPr>
          <w:spacing w:val="43"/>
          <w:w w:val="95"/>
        </w:rPr>
        <w:t xml:space="preserve"> </w:t>
      </w:r>
      <w:r>
        <w:rPr>
          <w:w w:val="95"/>
        </w:rPr>
        <w:t>password</w:t>
      </w:r>
      <w:r>
        <w:rPr>
          <w:spacing w:val="42"/>
          <w:w w:val="95"/>
        </w:rPr>
        <w:t xml:space="preserve"> </w:t>
      </w:r>
      <w:r>
        <w:rPr>
          <w:w w:val="95"/>
        </w:rPr>
        <w:t>两个参数，两个参数都是字符串类型。</w:t>
      </w:r>
    </w:p>
    <w:p w:rsidR="00D032B6" w:rsidRDefault="00035F6E">
      <w:pPr>
        <w:pStyle w:val="BodyText"/>
        <w:spacing w:before="20"/>
        <w:rPr>
          <w:rFonts w:ascii="Microsoft JhengHei" w:eastAsia="Microsoft JhengHei" w:hAnsi="Microsoft JhengHei" w:cs="Microsoft JhengHei"/>
        </w:rPr>
      </w:pPr>
      <w:r w:rsidRPr="00035F6E">
        <w:pict>
          <v:group id="_x0000_s2968" style="position:absolute;left:0;text-align:left;margin-left:81.7pt;margin-top:6.75pt;width:473.6pt;height:10.6pt;z-index:-251771904;mso-position-horizontal-relative:page" coordorigin="1634,135" coordsize="9472,212">
            <v:shape id="_x0000_s2969"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("&lt;用户名&gt;","&lt;密码&gt;")</w:t>
      </w:r>
    </w:p>
    <w:p w:rsidR="00D032B6" w:rsidRDefault="00D032B6">
      <w:pPr>
        <w:spacing w:before="7" w:line="160" w:lineRule="exact"/>
        <w:rPr>
          <w:sz w:val="16"/>
          <w:szCs w:val="16"/>
        </w:rPr>
      </w:pPr>
    </w:p>
    <w:p w:rsidR="00D032B6" w:rsidRDefault="00A23879">
      <w:pPr>
        <w:pStyle w:val="BodyTex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删除用户名为</w:t>
      </w:r>
      <w:r>
        <w:rPr>
          <w:spacing w:val="-30"/>
          <w:position w:val="1"/>
          <w:lang w:eastAsia="zh-CN"/>
        </w:rPr>
        <w:t xml:space="preserve"> </w:t>
      </w:r>
      <w:r>
        <w:rPr>
          <w:position w:val="1"/>
          <w:lang w:eastAsia="zh-CN"/>
        </w:rPr>
        <w:t>root，密码为</w:t>
      </w:r>
      <w:r>
        <w:rPr>
          <w:spacing w:val="-29"/>
          <w:position w:val="1"/>
          <w:lang w:eastAsia="zh-CN"/>
        </w:rPr>
        <w:t xml:space="preserve"> </w:t>
      </w:r>
      <w:r>
        <w:rPr>
          <w:position w:val="1"/>
          <w:lang w:eastAsia="zh-CN"/>
        </w:rPr>
        <w:t>admin</w:t>
      </w:r>
      <w:r>
        <w:rPr>
          <w:spacing w:val="-29"/>
          <w:position w:val="1"/>
          <w:lang w:eastAsia="zh-CN"/>
        </w:rPr>
        <w:t xml:space="preserve"> </w:t>
      </w:r>
      <w:r>
        <w:rPr>
          <w:position w:val="1"/>
          <w:lang w:eastAsia="zh-CN"/>
        </w:rPr>
        <w:t>的数据库权限。</w:t>
      </w:r>
    </w:p>
    <w:p w:rsidR="00D032B6" w:rsidRDefault="00035F6E">
      <w:pPr>
        <w:pStyle w:val="BodyText"/>
        <w:spacing w:before="23"/>
        <w:ind w:left="1217"/>
        <w:rPr>
          <w:rFonts w:ascii="Microsoft JhengHei" w:eastAsia="Microsoft JhengHei" w:hAnsi="Microsoft JhengHei" w:cs="Microsoft JhengHei"/>
        </w:rPr>
      </w:pPr>
      <w:r w:rsidRPr="00035F6E">
        <w:pict>
          <v:group id="_x0000_s2966" style="position:absolute;left:0;text-align:left;margin-left:95.85pt;margin-top:6.9pt;width:459.45pt;height:10.6pt;z-index:-251770880;mso-position-horizontal-relative:page" coordorigin="1917,138" coordsize="9189,212">
            <v:shape id="_x0000_s296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db.dropUsr("root","admin")</w:t>
      </w:r>
    </w:p>
    <w:p w:rsidR="00D032B6" w:rsidRDefault="00A23879">
      <w:pPr>
        <w:pStyle w:val="BodyText"/>
        <w:spacing w:before="66"/>
      </w:pPr>
      <w:bookmarkStart w:id="401" w:name="db.eval()"/>
      <w:bookmarkStart w:id="402" w:name="_bookmark187"/>
      <w:bookmarkEnd w:id="401"/>
      <w:bookmarkEnd w:id="402"/>
      <w:r>
        <w:rPr>
          <w:w w:val="95"/>
        </w:rPr>
        <w:t>db.eval()</w:t>
      </w:r>
    </w:p>
    <w:p w:rsidR="00D032B6" w:rsidRDefault="00D032B6">
      <w:pPr>
        <w:spacing w:before="9" w:line="190" w:lineRule="exact"/>
        <w:rPr>
          <w:sz w:val="19"/>
          <w:szCs w:val="19"/>
        </w:rPr>
      </w:pPr>
    </w:p>
    <w:p w:rsidR="00D032B6" w:rsidRDefault="00A23879">
      <w:pPr>
        <w:pStyle w:val="BodyText"/>
        <w:rPr>
          <w:lang w:eastAsia="zh-CN"/>
        </w:rPr>
      </w:pPr>
      <w:r>
        <w:rPr>
          <w:w w:val="90"/>
          <w:lang w:eastAsia="zh-CN"/>
        </w:rPr>
        <w:t>db.eval(&lt;code&gt;)</w:t>
      </w:r>
    </w:p>
    <w:p w:rsidR="00D032B6" w:rsidRDefault="00035F6E">
      <w:pPr>
        <w:pStyle w:val="BodyText"/>
        <w:spacing w:before="18" w:line="379" w:lineRule="auto"/>
        <w:ind w:right="2007"/>
        <w:rPr>
          <w:lang w:eastAsia="zh-CN"/>
        </w:rPr>
      </w:pPr>
      <w:r>
        <w:pict>
          <v:shape id="_x0000_s2965" type="#_x0000_t202" style="position:absolute;left:0;text-align:left;margin-left:81.2pt;margin-top:46.25pt;width:475.1pt;height:43pt;z-index:-251768832;mso-position-horizontal-relative:page" filled="f" stroked="f">
            <v:textbox style="mso-next-textbox:#_x0000_s2965" inset="0,0,0,0">
              <w:txbxContent>
                <w:tbl>
                  <w:tblPr>
                    <w:tblW w:w="0" w:type="auto"/>
                    <w:tblLayout w:type="fixed"/>
                    <w:tblCellMar>
                      <w:left w:w="0" w:type="dxa"/>
                      <w:right w:w="0" w:type="dxa"/>
                    </w:tblCellMar>
                    <w:tblLook w:val="01E0"/>
                  </w:tblPr>
                  <w:tblGrid>
                    <w:gridCol w:w="1444"/>
                    <w:gridCol w:w="3292"/>
                    <w:gridCol w:w="2363"/>
                    <w:gridCol w:w="2373"/>
                  </w:tblGrid>
                  <w:tr w:rsidR="00801E25">
                    <w:trPr>
                      <w:trHeight w:hRule="exact" w:val="295"/>
                    </w:trPr>
                    <w:tc>
                      <w:tcPr>
                        <w:tcW w:w="1444"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801E25" w:rsidRDefault="00801E25">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801E25">
                    <w:trPr>
                      <w:trHeight w:hRule="exact" w:val="545"/>
                    </w:trPr>
                    <w:tc>
                      <w:tcPr>
                        <w:tcW w:w="1444"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code</w:t>
                        </w:r>
                      </w:p>
                    </w:tc>
                    <w:tc>
                      <w:tcPr>
                        <w:tcW w:w="3292" w:type="dxa"/>
                        <w:tcBorders>
                          <w:top w:val="nil"/>
                          <w:left w:val="nil"/>
                          <w:bottom w:val="nil"/>
                          <w:right w:val="single" w:sz="8" w:space="0" w:color="000000"/>
                        </w:tcBorders>
                      </w:tcPr>
                      <w:p w:rsidR="00801E25" w:rsidRDefault="00801E25">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JavaScript </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语句或者创建好的存储过</w:t>
                        </w:r>
                      </w:p>
                      <w:p w:rsidR="00801E25" w:rsidRDefault="00801E25">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程函数。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801E25" w:rsidRDefault="00801E25"/>
              </w:txbxContent>
            </v:textbox>
            <w10:wrap anchorx="page"/>
          </v:shape>
        </w:pict>
      </w:r>
      <w:r w:rsidR="00A23879">
        <w:rPr>
          <w:w w:val="95"/>
          <w:lang w:eastAsia="zh-CN"/>
        </w:rPr>
        <w:t xml:space="preserve">根据需要填入  </w:t>
      </w:r>
      <w:r w:rsidR="00A23879">
        <w:rPr>
          <w:spacing w:val="14"/>
          <w:w w:val="95"/>
          <w:lang w:eastAsia="zh-CN"/>
        </w:rPr>
        <w:t xml:space="preserve"> </w:t>
      </w:r>
      <w:r w:rsidR="00A23879">
        <w:rPr>
          <w:w w:val="95"/>
          <w:lang w:eastAsia="zh-CN"/>
        </w:rPr>
        <w:t xml:space="preserve">JavaScript  </w:t>
      </w:r>
      <w:r w:rsidR="00A23879">
        <w:rPr>
          <w:spacing w:val="14"/>
          <w:w w:val="95"/>
          <w:lang w:eastAsia="zh-CN"/>
        </w:rPr>
        <w:t xml:space="preserve"> </w:t>
      </w:r>
      <w:r w:rsidR="00A23879">
        <w:rPr>
          <w:w w:val="95"/>
          <w:lang w:eastAsia="zh-CN"/>
        </w:rPr>
        <w:t>语句。同时可以在语句中调用已经创建好的存储过程。</w:t>
      </w:r>
      <w:r w:rsidR="00A23879">
        <w:rPr>
          <w:lang w:eastAsia="zh-CN"/>
        </w:rPr>
        <w:t xml:space="preserve"> 参数描述</w:t>
      </w:r>
    </w:p>
    <w:p w:rsidR="00D032B6" w:rsidRDefault="00D032B6">
      <w:pPr>
        <w:spacing w:before="5" w:line="150" w:lineRule="exact"/>
        <w:rPr>
          <w:sz w:val="15"/>
          <w:szCs w:val="15"/>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A23879">
      <w:pPr>
        <w:pStyle w:val="BodyText"/>
        <w:spacing w:line="312" w:lineRule="exact"/>
        <w:rPr>
          <w:lang w:eastAsia="zh-CN"/>
        </w:rPr>
      </w:pPr>
      <w:r>
        <w:rPr>
          <w:lang w:eastAsia="zh-CN"/>
        </w:rPr>
        <w:t>说明：</w:t>
      </w:r>
    </w:p>
    <w:p w:rsidR="00D032B6" w:rsidRDefault="00D032B6">
      <w:pPr>
        <w:spacing w:before="5" w:line="100" w:lineRule="exact"/>
        <w:rPr>
          <w:sz w:val="10"/>
          <w:szCs w:val="10"/>
          <w:lang w:eastAsia="zh-CN"/>
        </w:rPr>
      </w:pPr>
    </w:p>
    <w:p w:rsidR="00D032B6" w:rsidRDefault="00A23879">
      <w:pPr>
        <w:pStyle w:val="BodyText"/>
        <w:spacing w:line="168" w:lineRule="auto"/>
      </w:pPr>
      <w:r>
        <w:rPr>
          <w:w w:val="95"/>
          <w:lang w:eastAsia="zh-CN"/>
        </w:rPr>
        <w:t>1.</w:t>
      </w:r>
      <w:r>
        <w:rPr>
          <w:spacing w:val="54"/>
          <w:w w:val="95"/>
          <w:lang w:eastAsia="zh-CN"/>
        </w:rPr>
        <w:t xml:space="preserve"> </w:t>
      </w:r>
      <w:r>
        <w:rPr>
          <w:w w:val="95"/>
          <w:lang w:eastAsia="zh-CN"/>
        </w:rPr>
        <w:t>执行成功则按照语句返回结果。可以将返回值直接赋值给另一个变量。</w:t>
      </w:r>
      <w:r>
        <w:rPr>
          <w:w w:val="95"/>
        </w:rPr>
        <w:t>如：var</w:t>
      </w:r>
      <w:r>
        <w:rPr>
          <w:spacing w:val="55"/>
          <w:w w:val="95"/>
        </w:rPr>
        <w:t xml:space="preserve"> </w:t>
      </w:r>
      <w:r>
        <w:rPr>
          <w:w w:val="95"/>
        </w:rPr>
        <w:t>a</w:t>
      </w:r>
      <w:r>
        <w:rPr>
          <w:spacing w:val="54"/>
          <w:w w:val="95"/>
        </w:rPr>
        <w:t xml:space="preserve"> </w:t>
      </w:r>
      <w:r>
        <w:rPr>
          <w:w w:val="95"/>
        </w:rPr>
        <w:t>=</w:t>
      </w:r>
      <w:r>
        <w:rPr>
          <w:spacing w:val="55"/>
          <w:w w:val="95"/>
        </w:rPr>
        <w:t xml:space="preserve"> </w:t>
      </w:r>
      <w:r>
        <w:rPr>
          <w:w w:val="95"/>
        </w:rPr>
        <w:t>db.eval('</w:t>
      </w:r>
      <w:r>
        <w:rPr>
          <w:spacing w:val="55"/>
          <w:w w:val="95"/>
        </w:rPr>
        <w:t xml:space="preserve"> </w:t>
      </w:r>
      <w:r>
        <w:rPr>
          <w:w w:val="95"/>
        </w:rPr>
        <w:t>db.foo.bar'); a.find();</w:t>
      </w:r>
    </w:p>
    <w:p w:rsidR="00D032B6" w:rsidRDefault="00D032B6">
      <w:pPr>
        <w:spacing w:line="120" w:lineRule="exact"/>
        <w:rPr>
          <w:sz w:val="12"/>
          <w:szCs w:val="12"/>
        </w:rPr>
      </w:pPr>
    </w:p>
    <w:p w:rsidR="00D032B6" w:rsidRDefault="00A23879">
      <w:pPr>
        <w:pStyle w:val="BodyText"/>
        <w:spacing w:line="168" w:lineRule="auto"/>
      </w:pPr>
      <w:r>
        <w:rPr>
          <w:lang w:eastAsia="zh-CN"/>
        </w:rPr>
        <w:t>2.</w:t>
      </w:r>
      <w:r>
        <w:rPr>
          <w:spacing w:val="-37"/>
          <w:lang w:eastAsia="zh-CN"/>
        </w:rPr>
        <w:t xml:space="preserve"> </w:t>
      </w:r>
      <w:r>
        <w:rPr>
          <w:lang w:eastAsia="zh-CN"/>
        </w:rPr>
        <w:t>执行失败会返回错误码及错误信息。</w:t>
      </w:r>
      <w:r>
        <w:t>如：{</w:t>
      </w:r>
      <w:r>
        <w:rPr>
          <w:spacing w:val="-36"/>
        </w:rPr>
        <w:t xml:space="preserve"> </w:t>
      </w:r>
      <w:r>
        <w:t>"errmsg":</w:t>
      </w:r>
      <w:r>
        <w:rPr>
          <w:spacing w:val="-36"/>
        </w:rPr>
        <w:t xml:space="preserve"> </w:t>
      </w:r>
      <w:r>
        <w:t>"(nofile):1</w:t>
      </w:r>
      <w:r>
        <w:rPr>
          <w:spacing w:val="-36"/>
        </w:rPr>
        <w:t xml:space="preserve"> </w:t>
      </w:r>
      <w:r>
        <w:t>ReferenceError:</w:t>
      </w:r>
      <w:r>
        <w:rPr>
          <w:spacing w:val="-36"/>
        </w:rPr>
        <w:t xml:space="preserve"> </w:t>
      </w:r>
      <w:r>
        <w:t>sum</w:t>
      </w:r>
      <w:r>
        <w:rPr>
          <w:spacing w:val="-36"/>
        </w:rPr>
        <w:t xml:space="preserve"> </w:t>
      </w:r>
      <w:r>
        <w:t>is</w:t>
      </w:r>
      <w:r>
        <w:rPr>
          <w:spacing w:val="-36"/>
        </w:rPr>
        <w:t xml:space="preserve"> </w:t>
      </w:r>
      <w:r>
        <w:t>not</w:t>
      </w:r>
      <w:r>
        <w:rPr>
          <w:w w:val="92"/>
        </w:rPr>
        <w:t xml:space="preserve"> </w:t>
      </w:r>
      <w:r>
        <w:rPr>
          <w:w w:val="95"/>
        </w:rPr>
        <w:t>defined","retCode":</w:t>
      </w:r>
      <w:r>
        <w:rPr>
          <w:spacing w:val="-33"/>
          <w:w w:val="95"/>
        </w:rPr>
        <w:t xml:space="preserve"> </w:t>
      </w:r>
      <w:r>
        <w:rPr>
          <w:w w:val="95"/>
        </w:rPr>
        <w:t>-152</w:t>
      </w:r>
      <w:r>
        <w:rPr>
          <w:spacing w:val="-32"/>
          <w:w w:val="95"/>
        </w:rPr>
        <w:t xml:space="preserve"> </w:t>
      </w:r>
      <w:r>
        <w:rPr>
          <w:w w:val="95"/>
        </w:rPr>
        <w:t>}</w:t>
      </w:r>
    </w:p>
    <w:p w:rsidR="00D032B6" w:rsidRDefault="00A23879">
      <w:pPr>
        <w:pStyle w:val="BodyText"/>
        <w:spacing w:before="34"/>
        <w:rPr>
          <w:lang w:eastAsia="zh-CN"/>
        </w:rPr>
      </w:pPr>
      <w:r>
        <w:rPr>
          <w:lang w:eastAsia="zh-CN"/>
        </w:rPr>
        <w:t>3.</w:t>
      </w:r>
      <w:r>
        <w:rPr>
          <w:spacing w:val="-9"/>
          <w:lang w:eastAsia="zh-CN"/>
        </w:rPr>
        <w:t xml:space="preserve"> </w:t>
      </w:r>
      <w:r>
        <w:rPr>
          <w:lang w:eastAsia="zh-CN"/>
        </w:rPr>
        <w:t>在函数执行结束前操作不会返回。中途退出则终止整个执行，但已经执行的代码不会被回滚。</w:t>
      </w:r>
    </w:p>
    <w:p w:rsidR="00D032B6" w:rsidRDefault="00A23879">
      <w:pPr>
        <w:pStyle w:val="BodyText"/>
        <w:spacing w:before="18"/>
        <w:rPr>
          <w:lang w:eastAsia="zh-CN"/>
        </w:rPr>
      </w:pPr>
      <w:r>
        <w:rPr>
          <w:lang w:eastAsia="zh-CN"/>
        </w:rPr>
        <w:t>4.</w:t>
      </w:r>
      <w:r>
        <w:rPr>
          <w:spacing w:val="-33"/>
          <w:lang w:eastAsia="zh-CN"/>
        </w:rPr>
        <w:t xml:space="preserve"> </w:t>
      </w:r>
      <w:r>
        <w:rPr>
          <w:lang w:eastAsia="zh-CN"/>
        </w:rPr>
        <w:t>自定义返回值的长度有一定限制，参考</w:t>
      </w:r>
      <w:r>
        <w:rPr>
          <w:spacing w:val="-32"/>
          <w:lang w:eastAsia="zh-CN"/>
        </w:rPr>
        <w:t xml:space="preserve"> </w:t>
      </w:r>
      <w:r>
        <w:rPr>
          <w:lang w:eastAsia="zh-CN"/>
        </w:rPr>
        <w:t>SequoiaDB</w:t>
      </w:r>
      <w:r>
        <w:rPr>
          <w:spacing w:val="-32"/>
          <w:lang w:eastAsia="zh-CN"/>
        </w:rPr>
        <w:t xml:space="preserve"> </w:t>
      </w:r>
      <w:r>
        <w:rPr>
          <w:lang w:eastAsia="zh-CN"/>
        </w:rPr>
        <w:t>插入记录的最大长度。</w:t>
      </w:r>
    </w:p>
    <w:p w:rsidR="00606508" w:rsidRDefault="00A23879">
      <w:pPr>
        <w:pStyle w:val="BodyText"/>
        <w:numPr>
          <w:ilvl w:val="0"/>
          <w:numId w:val="2"/>
        </w:numPr>
        <w:tabs>
          <w:tab w:val="left" w:pos="1149"/>
        </w:tabs>
        <w:spacing w:before="18"/>
        <w:ind w:left="1149"/>
      </w:pPr>
      <w:r>
        <w:rPr>
          <w:w w:val="95"/>
        </w:rPr>
        <w:t>支持定义临时函数，如：db.eval('</w:t>
      </w:r>
      <w:r>
        <w:rPr>
          <w:spacing w:val="14"/>
          <w:w w:val="95"/>
        </w:rPr>
        <w:t xml:space="preserve"> </w:t>
      </w:r>
      <w:r>
        <w:rPr>
          <w:w w:val="95"/>
        </w:rPr>
        <w:t>function</w:t>
      </w:r>
      <w:r>
        <w:rPr>
          <w:spacing w:val="14"/>
          <w:w w:val="95"/>
        </w:rPr>
        <w:t xml:space="preserve"> </w:t>
      </w:r>
      <w:r>
        <w:rPr>
          <w:w w:val="95"/>
        </w:rPr>
        <w:t>sum(x,y){return</w:t>
      </w:r>
      <w:r>
        <w:rPr>
          <w:spacing w:val="14"/>
          <w:w w:val="95"/>
        </w:rPr>
        <w:t xml:space="preserve"> </w:t>
      </w:r>
      <w:r>
        <w:rPr>
          <w:w w:val="95"/>
        </w:rPr>
        <w:t>x+y;}</w:t>
      </w:r>
      <w:r>
        <w:rPr>
          <w:spacing w:val="14"/>
          <w:w w:val="95"/>
        </w:rPr>
        <w:t xml:space="preserve"> </w:t>
      </w:r>
      <w:r>
        <w:rPr>
          <w:w w:val="95"/>
        </w:rPr>
        <w:t>sum(1,2)')</w:t>
      </w:r>
    </w:p>
    <w:p w:rsidR="00606508" w:rsidRDefault="00A23879">
      <w:pPr>
        <w:pStyle w:val="BodyText"/>
        <w:numPr>
          <w:ilvl w:val="0"/>
          <w:numId w:val="2"/>
        </w:numPr>
        <w:tabs>
          <w:tab w:val="left" w:pos="1149"/>
        </w:tabs>
        <w:spacing w:before="18"/>
        <w:ind w:left="1149"/>
      </w:pPr>
      <w:r>
        <w:rPr>
          <w:w w:val="95"/>
        </w:rPr>
        <w:t>全局</w:t>
      </w:r>
      <w:r>
        <w:rPr>
          <w:spacing w:val="18"/>
          <w:w w:val="95"/>
        </w:rPr>
        <w:t xml:space="preserve"> </w:t>
      </w:r>
      <w:r>
        <w:rPr>
          <w:w w:val="95"/>
        </w:rPr>
        <w:t>db</w:t>
      </w:r>
      <w:r>
        <w:rPr>
          <w:spacing w:val="18"/>
          <w:w w:val="95"/>
        </w:rPr>
        <w:t xml:space="preserve"> </w:t>
      </w:r>
      <w:r>
        <w:rPr>
          <w:w w:val="95"/>
        </w:rPr>
        <w:t>使用方式与</w:t>
      </w:r>
      <w:r>
        <w:rPr>
          <w:spacing w:val="19"/>
          <w:w w:val="95"/>
        </w:rPr>
        <w:t xml:space="preserve"> </w:t>
      </w:r>
      <w:r>
        <w:rPr>
          <w:color w:val="0000FF"/>
          <w:w w:val="95"/>
        </w:rPr>
        <w:t>createProcedure</w:t>
      </w:r>
      <w:r>
        <w:rPr>
          <w:color w:val="0000FF"/>
          <w:spacing w:val="18"/>
          <w:w w:val="95"/>
        </w:rPr>
        <w:t xml:space="preserve"> </w:t>
      </w:r>
      <w:r>
        <w:rPr>
          <w:color w:val="000000"/>
          <w:w w:val="95"/>
        </w:rPr>
        <w:t>相同。</w:t>
      </w:r>
    </w:p>
    <w:p w:rsidR="00D032B6" w:rsidRDefault="00620DD5">
      <w:pPr>
        <w:pStyle w:val="BodyText"/>
        <w:spacing w:before="18" w:line="337" w:lineRule="auto"/>
        <w:ind w:right="2020"/>
        <w:rPr>
          <w:lang w:eastAsia="zh-CN"/>
        </w:rPr>
      </w:pPr>
      <w:r>
        <w:pict>
          <v:shape id="_x0000_i1101"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虽然语句中的所有输出都会被屏蔽，但还是建议不要加入任何打印语句。 示例</w:t>
      </w:r>
    </w:p>
    <w:p w:rsidR="00D032B6" w:rsidRDefault="00A23879">
      <w:pPr>
        <w:pStyle w:val="BodyText"/>
        <w:tabs>
          <w:tab w:val="left" w:pos="1217"/>
        </w:tabs>
        <w:spacing w:line="269"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在eval()</w:t>
      </w:r>
      <w:r>
        <w:rPr>
          <w:spacing w:val="-34"/>
          <w:position w:val="1"/>
          <w:lang w:eastAsia="zh-CN"/>
        </w:rPr>
        <w:t xml:space="preserve"> </w:t>
      </w:r>
      <w:r>
        <w:rPr>
          <w:position w:val="1"/>
          <w:lang w:eastAsia="zh-CN"/>
        </w:rPr>
        <w:t>方法中调用存储过程函数</w:t>
      </w:r>
      <w:r>
        <w:rPr>
          <w:spacing w:val="-33"/>
          <w:position w:val="1"/>
          <w:lang w:eastAsia="zh-CN"/>
        </w:rPr>
        <w:t xml:space="preserve"> </w:t>
      </w:r>
      <w:r>
        <w:rPr>
          <w:position w:val="1"/>
          <w:lang w:eastAsia="zh-CN"/>
        </w:rPr>
        <w:t>sum</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962" style="position:absolute;left:0;text-align:left;margin-left:95.85pt;margin-top:4.95pt;width:459.45pt;height:10.6pt;z-index:-251769856;mso-position-horizontal-relative:page" coordorigin="1917,99" coordsize="9189,212">
            <v:shape id="_x0000_s296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//初始时  sum()  方法不存在，返回异常信息</w:t>
      </w:r>
    </w:p>
    <w:p w:rsidR="00D032B6" w:rsidRDefault="00D032B6">
      <w:pPr>
        <w:spacing w:line="328"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397"/>
        <w:rPr>
          <w:rFonts w:ascii="Microsoft JhengHei" w:eastAsia="Microsoft JhengHei" w:hAnsi="Microsoft JhengHei" w:cs="Microsoft JhengHei"/>
        </w:rPr>
      </w:pPr>
      <w:r w:rsidRPr="00035F6E">
        <w:pict>
          <v:group id="_x0000_s2960" style="position:absolute;left:0;text-align:left;margin-left:95.85pt;margin-top:4.7pt;width:459.45pt;height:95.4pt;z-index:-251767808;mso-position-horizontal-relative:page" coordorigin="1917,94" coordsize="9189,1908">
            <v:shape id="_x0000_s2961" style="position:absolute;left:1917;top:94;width:9189;height:1908" coordorigin="1917,94" coordsize="9189,1908" path="m1917,94r9189,l11106,2002r-9189,l1917,94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36"/>
          <w:w w:val="90"/>
        </w:rPr>
        <w:t xml:space="preserve"> </w:t>
      </w:r>
      <w:r w:rsidR="00A23879">
        <w:rPr>
          <w:rFonts w:ascii="Microsoft JhengHei" w:eastAsia="Microsoft JhengHei" w:hAnsi="Microsoft JhengHei" w:cs="Microsoft JhengHei"/>
          <w:w w:val="95"/>
        </w:rPr>
        <w:t xml:space="preserve">var  </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95"/>
        </w:rPr>
        <w:t xml:space="preserve">a  </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37"/>
          <w:w w:val="90"/>
        </w:rPr>
        <w:t xml:space="preserve"> </w:t>
      </w:r>
      <w:r w:rsidR="00A23879">
        <w:rPr>
          <w:rFonts w:ascii="Microsoft JhengHei" w:eastAsia="Microsoft JhengHei" w:hAnsi="Microsoft JhengHei" w:cs="Microsoft JhengHei"/>
          <w:w w:val="95"/>
        </w:rPr>
        <w:t>db.eval('sum(1,2)');</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w:t>
      </w:r>
      <w:r>
        <w:rPr>
          <w:rFonts w:ascii="Microsoft JhengHei" w:eastAsia="Microsoft JhengHei" w:hAnsi="Microsoft JhengHei" w:cs="Microsoft JhengHei"/>
          <w:spacing w:val="-4"/>
          <w:w w:val="125"/>
        </w:rPr>
        <w:t xml:space="preserve"> </w:t>
      </w:r>
      <w:r>
        <w:rPr>
          <w:rFonts w:ascii="Microsoft JhengHei" w:eastAsia="Microsoft JhengHei" w:hAnsi="Microsoft JhengHei" w:cs="Microsoft JhengHei"/>
          <w:w w:val="110"/>
        </w:rPr>
        <w:t>"errmsg":</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"(nofile):1</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ReferenceError:</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10"/>
        </w:rPr>
        <w:t>getCL</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25"/>
        </w:rPr>
        <w:t>is</w:t>
      </w:r>
      <w:r>
        <w:rPr>
          <w:rFonts w:ascii="Microsoft JhengHei" w:eastAsia="Microsoft JhengHei" w:hAnsi="Microsoft JhengHei" w:cs="Microsoft JhengHei"/>
          <w:spacing w:val="-3"/>
          <w:w w:val="125"/>
        </w:rPr>
        <w:t xml:space="preserve"> </w:t>
      </w:r>
      <w:r>
        <w:rPr>
          <w:rFonts w:ascii="Microsoft JhengHei" w:eastAsia="Microsoft JhengHei" w:hAnsi="Microsoft JhengHei" w:cs="Microsoft JhengHei"/>
          <w:w w:val="110"/>
        </w:rPr>
        <w:t>not</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defined</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25"/>
        </w:rPr>
        <w:t>",</w:t>
      </w:r>
      <w:r>
        <w:rPr>
          <w:rFonts w:ascii="Microsoft JhengHei" w:eastAsia="Microsoft JhengHei" w:hAnsi="Microsoft JhengHei" w:cs="Microsoft JhengHei"/>
          <w:spacing w:val="-19"/>
          <w:w w:val="125"/>
        </w:rPr>
        <w:t xml:space="preserve"> </w:t>
      </w:r>
      <w:r>
        <w:rPr>
          <w:rFonts w:ascii="Microsoft JhengHei" w:eastAsia="Microsoft JhengHei" w:hAnsi="Microsoft JhengHei" w:cs="Microsoft JhengHei"/>
          <w:w w:val="115"/>
        </w:rPr>
        <w:t>"retCode":</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15"/>
        </w:rPr>
        <w:t>-152</w:t>
      </w:r>
      <w:r>
        <w:rPr>
          <w:rFonts w:ascii="Microsoft JhengHei" w:eastAsia="Microsoft JhengHei" w:hAnsi="Microsoft JhengHei" w:cs="Microsoft JhengHei"/>
          <w:spacing w:val="-14"/>
          <w:w w:val="11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(nofile):0</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rPr>
        <w:t>uncaught</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w w:val="105"/>
        </w:rPr>
        <w:t>exception:</w:t>
      </w:r>
      <w:r>
        <w:rPr>
          <w:rFonts w:ascii="Microsoft JhengHei" w:eastAsia="Microsoft JhengHei" w:hAnsi="Microsoft JhengHei" w:cs="Microsoft JhengHei"/>
          <w:spacing w:val="40"/>
          <w:w w:val="105"/>
        </w:rPr>
        <w:t xml:space="preserve"> </w:t>
      </w:r>
      <w:r>
        <w:rPr>
          <w:rFonts w:ascii="Microsoft JhengHei" w:eastAsia="Microsoft JhengHei" w:hAnsi="Microsoft JhengHei" w:cs="Microsoft JhengHei"/>
        </w:rPr>
        <w:t>-152</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//初始化  sum()</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&gt;db.createProcedure(function </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 xml:space="preserve">sum(x,y){return </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x+y;})</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rPr>
        <w:t>//调用  sum()</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&gt;db.eval('sum(1,2)')</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85"/>
        </w:rPr>
        <w:t>3</w:t>
      </w:r>
    </w:p>
    <w:p w:rsidR="00606508" w:rsidRDefault="00A23879">
      <w:pPr>
        <w:pStyle w:val="BodyText"/>
        <w:numPr>
          <w:ilvl w:val="0"/>
          <w:numId w:val="34"/>
        </w:numPr>
        <w:tabs>
          <w:tab w:val="left" w:pos="283"/>
        </w:tabs>
        <w:spacing w:line="234" w:lineRule="exact"/>
        <w:ind w:left="397" w:right="6364"/>
        <w:jc w:val="center"/>
      </w:pPr>
      <w:r>
        <w:rPr>
          <w:w w:val="95"/>
          <w:position w:val="1"/>
        </w:rPr>
        <w:t>在</w:t>
      </w:r>
      <w:r>
        <w:rPr>
          <w:spacing w:val="3"/>
          <w:w w:val="95"/>
          <w:position w:val="1"/>
        </w:rPr>
        <w:t xml:space="preserve"> </w:t>
      </w:r>
      <w:r>
        <w:rPr>
          <w:w w:val="95"/>
          <w:position w:val="1"/>
        </w:rPr>
        <w:t>eval()</w:t>
      </w:r>
      <w:r>
        <w:rPr>
          <w:spacing w:val="4"/>
          <w:w w:val="95"/>
          <w:position w:val="1"/>
        </w:rPr>
        <w:t xml:space="preserve"> </w:t>
      </w:r>
      <w:r>
        <w:rPr>
          <w:w w:val="95"/>
          <w:position w:val="1"/>
        </w:rPr>
        <w:t>方法中填写</w:t>
      </w:r>
      <w:r>
        <w:rPr>
          <w:spacing w:val="4"/>
          <w:w w:val="95"/>
          <w:position w:val="1"/>
        </w:rPr>
        <w:t xml:space="preserve"> </w:t>
      </w:r>
      <w:r>
        <w:rPr>
          <w:w w:val="95"/>
          <w:position w:val="1"/>
        </w:rPr>
        <w:t>JavaScript</w:t>
      </w:r>
      <w:r>
        <w:rPr>
          <w:spacing w:val="4"/>
          <w:w w:val="95"/>
          <w:position w:val="1"/>
        </w:rPr>
        <w:t xml:space="preserve"> </w:t>
      </w:r>
      <w:r>
        <w:rPr>
          <w:w w:val="95"/>
          <w:position w:val="1"/>
        </w:rPr>
        <w:t>语句</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958" style="position:absolute;left:0;text-align:left;margin-left:95.85pt;margin-top:4.95pt;width:459.45pt;height:148.4pt;z-index:-251766784;mso-position-horizontal-relative:page" coordorigin="1917,99" coordsize="9189,2968">
            <v:shape id="_x0000_s2959" style="position:absolute;left:1917;top:99;width:9189;height:2968" coordorigin="1917,99" coordsize="9189,2968" path="m1917,99r9189,l11106,3067r-9189,l1917,99xe" fillcolor="#efefef" stroked="f">
              <v:path arrowok="t"/>
            </v:shape>
            <w10:wrap anchorx="page"/>
          </v:group>
        </w:pict>
      </w:r>
      <w:r w:rsidR="00A23879">
        <w:rPr>
          <w:rFonts w:ascii="Microsoft JhengHei" w:eastAsia="Microsoft JhengHei" w:hAnsi="Microsoft JhengHei" w:cs="Microsoft JhengHei"/>
          <w:w w:val="95"/>
        </w:rPr>
        <w:t xml:space="preserve">&gt;var  </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 xml:space="preserve">rc  </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 xml:space="preserve">=  </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db.eval("db.foo.bar")</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&gt;rc.find()</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"5248d3867159ae144a000000"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 xml:space="preserve">"a": </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"5248d3897159ae144a000001"</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 xml:space="preserve">"a": </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2</w:t>
      </w:r>
    </w:p>
    <w:p w:rsidR="00D032B6" w:rsidRDefault="00A23879">
      <w:pPr>
        <w:pStyle w:val="BodyText"/>
        <w:spacing w:line="223" w:lineRule="exact"/>
        <w:ind w:left="397"/>
        <w:rPr>
          <w:rFonts w:ascii="Microsoft JhengHei" w:eastAsia="Microsoft JhengHei" w:hAnsi="Microsoft JhengHei" w:cs="Microsoft JhengHei"/>
        </w:rPr>
      </w:pPr>
      <w:r>
        <w:rPr>
          <w:rFonts w:ascii="Microsoft JhengHei" w:eastAsia="Microsoft JhengHei" w:hAnsi="Microsoft JhengHei" w:cs="Microsoft JhengHei"/>
          <w:w w:val="195"/>
        </w:rPr>
        <w:t>}...</w:t>
      </w:r>
    </w:p>
    <w:p w:rsidR="00D032B6" w:rsidRDefault="00A23879">
      <w:pPr>
        <w:pStyle w:val="BodyText"/>
        <w:spacing w:before="66"/>
        <w:ind w:left="113"/>
      </w:pPr>
      <w:bookmarkStart w:id="403" w:name="db.exec()"/>
      <w:bookmarkStart w:id="404" w:name="_bookmark188"/>
      <w:bookmarkEnd w:id="403"/>
      <w:bookmarkEnd w:id="404"/>
      <w:r>
        <w:rPr>
          <w:w w:val="95"/>
        </w:rPr>
        <w:t>db.exec()</w:t>
      </w:r>
    </w:p>
    <w:p w:rsidR="00D032B6" w:rsidRDefault="00D032B6">
      <w:pPr>
        <w:spacing w:before="9" w:line="190" w:lineRule="exact"/>
        <w:rPr>
          <w:sz w:val="19"/>
          <w:szCs w:val="19"/>
        </w:rPr>
      </w:pPr>
    </w:p>
    <w:p w:rsidR="00D032B6" w:rsidRDefault="00A23879">
      <w:pPr>
        <w:pStyle w:val="BodyText"/>
        <w:spacing w:line="253" w:lineRule="auto"/>
        <w:ind w:left="113" w:right="7714"/>
      </w:pPr>
      <w:r>
        <w:rPr>
          <w:w w:val="90"/>
        </w:rPr>
        <w:t>db.exec(&lt;select</w:t>
      </w:r>
      <w:r>
        <w:rPr>
          <w:spacing w:val="14"/>
          <w:w w:val="90"/>
        </w:rPr>
        <w:t xml:space="preserve"> </w:t>
      </w:r>
      <w:r>
        <w:rPr>
          <w:w w:val="90"/>
        </w:rPr>
        <w:t>sql&gt;)</w:t>
      </w:r>
      <w:r>
        <w:rPr>
          <w:w w:val="87"/>
        </w:rPr>
        <w:t xml:space="preserve"> </w:t>
      </w:r>
      <w:r>
        <w:rPr>
          <w:w w:val="95"/>
        </w:rPr>
        <w:t>执行</w:t>
      </w:r>
      <w:r>
        <w:rPr>
          <w:spacing w:val="4"/>
          <w:w w:val="95"/>
        </w:rPr>
        <w:t xml:space="preserve"> </w:t>
      </w:r>
      <w:r>
        <w:rPr>
          <w:w w:val="95"/>
        </w:rPr>
        <w:t>SQL</w:t>
      </w:r>
      <w:r>
        <w:rPr>
          <w:spacing w:val="4"/>
          <w:w w:val="95"/>
        </w:rPr>
        <w:t xml:space="preserve"> </w:t>
      </w:r>
      <w:r>
        <w:rPr>
          <w:w w:val="95"/>
        </w:rPr>
        <w:t>的</w:t>
      </w:r>
      <w:r>
        <w:rPr>
          <w:spacing w:val="4"/>
          <w:w w:val="95"/>
        </w:rPr>
        <w:t xml:space="preserve"> </w:t>
      </w:r>
      <w:r>
        <w:rPr>
          <w:w w:val="95"/>
        </w:rPr>
        <w:t>select</w:t>
      </w:r>
      <w:r>
        <w:rPr>
          <w:spacing w:val="4"/>
          <w:w w:val="95"/>
        </w:rPr>
        <w:t xml:space="preserve"> </w:t>
      </w:r>
      <w:r>
        <w:rPr>
          <w:w w:val="95"/>
        </w:rPr>
        <w:t>语句</w:t>
      </w:r>
    </w:p>
    <w:p w:rsidR="00D032B6" w:rsidRDefault="00D032B6">
      <w:pPr>
        <w:spacing w:before="4" w:line="180" w:lineRule="exact"/>
        <w:rPr>
          <w:sz w:val="18"/>
          <w:szCs w:val="18"/>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从集合</w:t>
      </w:r>
      <w:r>
        <w:rPr>
          <w:spacing w:val="2"/>
          <w:w w:val="95"/>
          <w:position w:val="1"/>
        </w:rPr>
        <w:t xml:space="preserve"> </w:t>
      </w:r>
      <w:r>
        <w:rPr>
          <w:w w:val="95"/>
          <w:position w:val="1"/>
        </w:rPr>
        <w:t>my.my</w:t>
      </w:r>
      <w:r>
        <w:rPr>
          <w:spacing w:val="2"/>
          <w:w w:val="95"/>
          <w:position w:val="1"/>
        </w:rPr>
        <w:t xml:space="preserve"> </w:t>
      </w:r>
      <w:r>
        <w:rPr>
          <w:w w:val="95"/>
          <w:position w:val="1"/>
        </w:rPr>
        <w:t>中查所</w:t>
      </w:r>
      <w:r>
        <w:rPr>
          <w:spacing w:val="2"/>
          <w:w w:val="95"/>
          <w:position w:val="1"/>
        </w:rPr>
        <w:t xml:space="preserve"> </w:t>
      </w:r>
      <w:r>
        <w:rPr>
          <w:w w:val="95"/>
          <w:position w:val="1"/>
        </w:rPr>
        <w:t>age</w:t>
      </w:r>
      <w:r>
        <w:rPr>
          <w:spacing w:val="2"/>
          <w:w w:val="95"/>
          <w:position w:val="1"/>
        </w:rPr>
        <w:t xml:space="preserve"> </w:t>
      </w:r>
      <w:r>
        <w:rPr>
          <w:w w:val="95"/>
          <w:position w:val="1"/>
        </w:rPr>
        <w:t>=</w:t>
      </w:r>
      <w:r>
        <w:rPr>
          <w:spacing w:val="2"/>
          <w:w w:val="95"/>
          <w:position w:val="1"/>
        </w:rPr>
        <w:t xml:space="preserve"> </w:t>
      </w:r>
      <w:r>
        <w:rPr>
          <w:w w:val="95"/>
          <w:position w:val="1"/>
        </w:rPr>
        <w:t>20</w:t>
      </w:r>
      <w:r>
        <w:rPr>
          <w:spacing w:val="2"/>
          <w:w w:val="95"/>
          <w:position w:val="1"/>
        </w:rPr>
        <w:t xml:space="preserve"> </w:t>
      </w:r>
      <w:r>
        <w:rPr>
          <w:w w:val="95"/>
          <w:position w:val="1"/>
        </w:rPr>
        <w:t>的记录</w:t>
      </w:r>
    </w:p>
    <w:p w:rsidR="00D032B6" w:rsidRDefault="00035F6E">
      <w:pPr>
        <w:pStyle w:val="BodyText"/>
        <w:spacing w:before="23"/>
        <w:ind w:left="397"/>
        <w:rPr>
          <w:rFonts w:ascii="Microsoft JhengHei" w:eastAsia="Microsoft JhengHei" w:hAnsi="Microsoft JhengHei" w:cs="Microsoft JhengHei"/>
        </w:rPr>
      </w:pPr>
      <w:r w:rsidRPr="00035F6E">
        <w:pict>
          <v:group id="_x0000_s2956" style="position:absolute;left:0;text-align:left;margin-left:95.85pt;margin-top:6.9pt;width:459.45pt;height:10.6pt;z-index:-251765760;mso-position-horizontal-relative:page" coordorigin="1917,138" coordsize="9189,212">
            <v:shape id="_x0000_s295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5"/>
        </w:rPr>
        <w:t>db.exec("select</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from</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my.my</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where</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age</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20")</w:t>
      </w:r>
    </w:p>
    <w:p w:rsidR="00D032B6" w:rsidRDefault="00A23879">
      <w:pPr>
        <w:pStyle w:val="BodyText"/>
        <w:spacing w:before="66"/>
        <w:ind w:left="113"/>
      </w:pPr>
      <w:bookmarkStart w:id="405" w:name="db.execUpdate()"/>
      <w:bookmarkStart w:id="406" w:name="_bookmark189"/>
      <w:bookmarkEnd w:id="405"/>
      <w:bookmarkEnd w:id="406"/>
      <w:r>
        <w:rPr>
          <w:w w:val="95"/>
        </w:rPr>
        <w:t>db.execUpdate()</w:t>
      </w:r>
    </w:p>
    <w:p w:rsidR="00D032B6" w:rsidRDefault="00D032B6">
      <w:pPr>
        <w:spacing w:before="9" w:line="190" w:lineRule="exact"/>
        <w:rPr>
          <w:sz w:val="19"/>
          <w:szCs w:val="19"/>
        </w:rPr>
      </w:pPr>
    </w:p>
    <w:p w:rsidR="00D032B6" w:rsidRDefault="00A23879">
      <w:pPr>
        <w:pStyle w:val="BodyText"/>
        <w:spacing w:line="253" w:lineRule="auto"/>
        <w:ind w:left="113" w:right="7097"/>
      </w:pPr>
      <w:r>
        <w:rPr>
          <w:w w:val="90"/>
        </w:rPr>
        <w:t>db.execUpdate(&lt;other</w:t>
      </w:r>
      <w:r>
        <w:rPr>
          <w:spacing w:val="27"/>
          <w:w w:val="90"/>
        </w:rPr>
        <w:t xml:space="preserve"> </w:t>
      </w:r>
      <w:r>
        <w:rPr>
          <w:w w:val="90"/>
        </w:rPr>
        <w:t>sql&gt;)</w:t>
      </w:r>
      <w:r>
        <w:rPr>
          <w:w w:val="87"/>
        </w:rPr>
        <w:t xml:space="preserve"> </w:t>
      </w:r>
      <w:r>
        <w:rPr>
          <w:w w:val="95"/>
        </w:rPr>
        <w:t>执行</w:t>
      </w:r>
      <w:r>
        <w:rPr>
          <w:spacing w:val="25"/>
          <w:w w:val="95"/>
        </w:rPr>
        <w:t xml:space="preserve"> </w:t>
      </w:r>
      <w:r>
        <w:rPr>
          <w:w w:val="95"/>
        </w:rPr>
        <w:t>SQL</w:t>
      </w:r>
      <w:r>
        <w:rPr>
          <w:spacing w:val="25"/>
          <w:w w:val="95"/>
        </w:rPr>
        <w:t xml:space="preserve"> </w:t>
      </w:r>
      <w:r>
        <w:rPr>
          <w:w w:val="95"/>
        </w:rPr>
        <w:t>的其它语句</w:t>
      </w:r>
    </w:p>
    <w:p w:rsidR="00D032B6" w:rsidRDefault="00D032B6">
      <w:pPr>
        <w:spacing w:before="4" w:line="180" w:lineRule="exact"/>
        <w:rPr>
          <w:sz w:val="18"/>
          <w:szCs w:val="18"/>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向集合</w:t>
      </w:r>
      <w:r>
        <w:rPr>
          <w:spacing w:val="-23"/>
          <w:position w:val="1"/>
        </w:rPr>
        <w:t xml:space="preserve"> </w:t>
      </w:r>
      <w:r>
        <w:rPr>
          <w:position w:val="1"/>
        </w:rPr>
        <w:t>my.my</w:t>
      </w:r>
      <w:r>
        <w:rPr>
          <w:spacing w:val="-23"/>
          <w:position w:val="1"/>
        </w:rPr>
        <w:t xml:space="preserve"> </w:t>
      </w:r>
      <w:r>
        <w:rPr>
          <w:position w:val="1"/>
        </w:rPr>
        <w:t>中插入新的记录</w:t>
      </w:r>
    </w:p>
    <w:p w:rsidR="00D032B6" w:rsidRDefault="00035F6E">
      <w:pPr>
        <w:pStyle w:val="BodyText"/>
        <w:spacing w:before="23"/>
        <w:ind w:left="397"/>
        <w:rPr>
          <w:rFonts w:ascii="Microsoft JhengHei" w:eastAsia="Microsoft JhengHei" w:hAnsi="Microsoft JhengHei" w:cs="Microsoft JhengHei"/>
        </w:rPr>
      </w:pPr>
      <w:r w:rsidRPr="00035F6E">
        <w:pict>
          <v:group id="_x0000_s2954" style="position:absolute;left:0;text-align:left;margin-left:95.85pt;margin-top:6.9pt;width:459.45pt;height:10.6pt;z-index:-251764736;mso-position-horizontal-relative:page" coordorigin="1917,138" coordsize="9189,212">
            <v:shape id="_x0000_s295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db.execUpdate("insert</w:t>
      </w:r>
      <w:r w:rsidR="00A23879">
        <w:rPr>
          <w:rFonts w:ascii="Microsoft JhengHei" w:eastAsia="Microsoft JhengHei" w:hAnsi="Microsoft JhengHei" w:cs="Microsoft JhengHei"/>
          <w:spacing w:val="37"/>
        </w:rPr>
        <w:t xml:space="preserve"> </w:t>
      </w:r>
      <w:r w:rsidR="00A23879">
        <w:rPr>
          <w:rFonts w:ascii="Microsoft JhengHei" w:eastAsia="Microsoft JhengHei" w:hAnsi="Microsoft JhengHei" w:cs="Microsoft JhengHei"/>
        </w:rPr>
        <w:t>into</w:t>
      </w:r>
      <w:r w:rsidR="00A23879">
        <w:rPr>
          <w:rFonts w:ascii="Microsoft JhengHei" w:eastAsia="Microsoft JhengHei" w:hAnsi="Microsoft JhengHei" w:cs="Microsoft JhengHei"/>
          <w:spacing w:val="37"/>
        </w:rPr>
        <w:t xml:space="preserve"> </w:t>
      </w:r>
      <w:r w:rsidR="00A23879">
        <w:rPr>
          <w:rFonts w:ascii="Microsoft JhengHei" w:eastAsia="Microsoft JhengHei" w:hAnsi="Microsoft JhengHei" w:cs="Microsoft JhengHei"/>
        </w:rPr>
        <w:t>my.my(name,age)</w:t>
      </w:r>
      <w:r w:rsidR="00A23879">
        <w:rPr>
          <w:rFonts w:ascii="Microsoft JhengHei" w:eastAsia="Microsoft JhengHei" w:hAnsi="Microsoft JhengHei" w:cs="Microsoft JhengHei"/>
          <w:spacing w:val="37"/>
        </w:rPr>
        <w:t xml:space="preserve"> </w:t>
      </w:r>
      <w:r w:rsidR="00A23879">
        <w:rPr>
          <w:rFonts w:ascii="Microsoft JhengHei" w:eastAsia="Microsoft JhengHei" w:hAnsi="Microsoft JhengHei" w:cs="Microsoft JhengHei"/>
        </w:rPr>
        <w:t>values('zhangshang',</w:t>
      </w:r>
      <w:r w:rsidR="00A23879">
        <w:rPr>
          <w:rFonts w:ascii="Microsoft JhengHei" w:eastAsia="Microsoft JhengHei" w:hAnsi="Microsoft JhengHei" w:cs="Microsoft JhengHei"/>
          <w:spacing w:val="37"/>
        </w:rPr>
        <w:t xml:space="preserve"> </w:t>
      </w:r>
      <w:r w:rsidR="00A23879">
        <w:rPr>
          <w:rFonts w:ascii="Microsoft JhengHei" w:eastAsia="Microsoft JhengHei" w:hAnsi="Microsoft JhengHei" w:cs="Microsoft JhengHei"/>
        </w:rPr>
        <w:t>30)</w:t>
      </w:r>
      <w:r w:rsidR="00A23879">
        <w:rPr>
          <w:rFonts w:ascii="Microsoft JhengHei" w:eastAsia="Microsoft JhengHei" w:hAnsi="Microsoft JhengHei" w:cs="Microsoft JhengHei"/>
          <w:spacing w:val="37"/>
        </w:rPr>
        <w:t xml:space="preserve"> </w:t>
      </w:r>
      <w:r w:rsidR="00A23879">
        <w:rPr>
          <w:rFonts w:ascii="Microsoft JhengHei" w:eastAsia="Microsoft JhengHei" w:hAnsi="Microsoft JhengHei" w:cs="Microsoft JhengHei"/>
        </w:rPr>
        <w:t>")</w:t>
      </w:r>
    </w:p>
    <w:p w:rsidR="00D032B6" w:rsidRDefault="00A23879">
      <w:pPr>
        <w:pStyle w:val="BodyText"/>
        <w:spacing w:before="66"/>
        <w:ind w:left="113"/>
      </w:pPr>
      <w:bookmarkStart w:id="407" w:name="db.flushConfigure()"/>
      <w:bookmarkStart w:id="408" w:name="_bookmark190"/>
      <w:bookmarkEnd w:id="407"/>
      <w:bookmarkEnd w:id="408"/>
      <w:r>
        <w:rPr>
          <w:w w:val="95"/>
        </w:rPr>
        <w:t>db.flushConfigure()</w:t>
      </w:r>
    </w:p>
    <w:p w:rsidR="00D032B6" w:rsidRDefault="00D032B6">
      <w:pPr>
        <w:spacing w:before="9" w:line="190" w:lineRule="exact"/>
        <w:rPr>
          <w:sz w:val="19"/>
          <w:szCs w:val="19"/>
        </w:rPr>
      </w:pPr>
    </w:p>
    <w:p w:rsidR="00D032B6" w:rsidRDefault="00A23879">
      <w:pPr>
        <w:pStyle w:val="BodyText"/>
        <w:spacing w:line="253" w:lineRule="auto"/>
        <w:ind w:left="113" w:right="5978"/>
      </w:pPr>
      <w:r>
        <w:rPr>
          <w:w w:val="90"/>
        </w:rPr>
        <w:t>db.flushConfigure(&lt;rule&gt;)</w:t>
      </w:r>
      <w:r>
        <w:rPr>
          <w:w w:val="91"/>
        </w:rPr>
        <w:t xml:space="preserve"> </w:t>
      </w:r>
      <w:r>
        <w:rPr>
          <w:w w:val="95"/>
        </w:rPr>
        <w:t>刷盘配置至配置文件</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rule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刷盘规则</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rule</w:t>
      </w:r>
      <w:r>
        <w:rPr>
          <w:spacing w:val="-18"/>
        </w:rPr>
        <w:t xml:space="preserve"> </w:t>
      </w:r>
      <w:r>
        <w:t>格式</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839"/>
        <w:gridCol w:w="4476"/>
        <w:gridCol w:w="3157"/>
      </w:tblGrid>
      <w:tr w:rsidR="00D032B6">
        <w:trPr>
          <w:trHeight w:hRule="exact" w:val="30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76" w:type="dxa"/>
            <w:tcBorders>
              <w:top w:val="nil"/>
              <w:left w:val="nil"/>
              <w:bottom w:val="nil"/>
              <w:right w:val="single" w:sz="8" w:space="0" w:color="000000"/>
            </w:tcBorders>
          </w:tcPr>
          <w:p w:rsidR="00D032B6" w:rsidRDefault="00A23879">
            <w:pPr>
              <w:pStyle w:val="TableParagraph"/>
              <w:spacing w:line="223" w:lineRule="exact"/>
              <w:ind w:left="136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535"/>
        </w:trPr>
        <w:tc>
          <w:tcPr>
            <w:tcW w:w="183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Global</w:t>
            </w:r>
          </w:p>
        </w:tc>
        <w:tc>
          <w:tcPr>
            <w:tcW w:w="4476" w:type="dxa"/>
            <w:tcBorders>
              <w:top w:val="nil"/>
              <w:left w:val="nil"/>
              <w:bottom w:val="nil"/>
              <w:right w:val="single" w:sz="8" w:space="0" w:color="000000"/>
            </w:tcBorders>
          </w:tcPr>
          <w:p w:rsidR="00D032B6" w:rsidRDefault="00A23879">
            <w:pPr>
              <w:pStyle w:val="TableParagraph"/>
              <w:spacing w:line="218" w:lineRule="exact"/>
              <w:ind w:left="1368"/>
              <w:rPr>
                <w:rFonts w:ascii="微软雅黑" w:eastAsia="微软雅黑" w:hAnsi="微软雅黑" w:cs="微软雅黑"/>
                <w:sz w:val="14"/>
                <w:szCs w:val="14"/>
              </w:rPr>
            </w:pPr>
            <w:r>
              <w:rPr>
                <w:rFonts w:ascii="微软雅黑" w:eastAsia="微软雅黑" w:hAnsi="微软雅黑" w:cs="微软雅黑"/>
                <w:sz w:val="14"/>
                <w:szCs w:val="14"/>
              </w:rPr>
              <w:t>true</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表示否刷盘全系统配置，false</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表示只刷盘本</w:t>
            </w:r>
          </w:p>
          <w:p w:rsidR="00D032B6" w:rsidRDefault="00A23879">
            <w:pPr>
              <w:pStyle w:val="TableParagraph"/>
              <w:spacing w:before="1"/>
              <w:ind w:left="1368"/>
              <w:rPr>
                <w:rFonts w:ascii="微软雅黑" w:eastAsia="微软雅黑" w:hAnsi="微软雅黑" w:cs="微软雅黑"/>
                <w:sz w:val="14"/>
                <w:szCs w:val="14"/>
              </w:rPr>
            </w:pPr>
            <w:r>
              <w:rPr>
                <w:rFonts w:ascii="微软雅黑" w:eastAsia="微软雅黑" w:hAnsi="微软雅黑" w:cs="微软雅黑"/>
                <w:sz w:val="14"/>
                <w:szCs w:val="14"/>
              </w:rPr>
              <w:t>节点配置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Global:true</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刷盘数据库配置</w:t>
      </w:r>
    </w:p>
    <w:p w:rsidR="00D032B6" w:rsidRDefault="00035F6E">
      <w:pPr>
        <w:pStyle w:val="BodyText"/>
        <w:spacing w:before="23"/>
        <w:ind w:left="1217"/>
        <w:rPr>
          <w:rFonts w:ascii="Microsoft JhengHei" w:eastAsia="Microsoft JhengHei" w:hAnsi="Microsoft JhengHei" w:cs="Microsoft JhengHei"/>
        </w:rPr>
      </w:pPr>
      <w:r w:rsidRPr="00035F6E">
        <w:pict>
          <v:group id="_x0000_s2952" style="position:absolute;left:0;text-align:left;margin-left:95.85pt;margin-top:6.9pt;width:459.45pt;height:10.6pt;z-index:-251763712;mso-position-horizontal-relative:page" coordorigin="1917,138" coordsize="9189,212">
            <v:shape id="_x0000_s2953"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db.flushConfigure({Global:true})</w:t>
      </w:r>
    </w:p>
    <w:p w:rsidR="00D032B6" w:rsidRDefault="00A23879">
      <w:pPr>
        <w:pStyle w:val="BodyText"/>
        <w:spacing w:before="66"/>
      </w:pPr>
      <w:bookmarkStart w:id="409" w:name="db.forceSession()"/>
      <w:bookmarkEnd w:id="409"/>
      <w:r>
        <w:rPr>
          <w:w w:val="95"/>
        </w:rPr>
        <w:t>db.forceSession()</w:t>
      </w:r>
    </w:p>
    <w:p w:rsidR="00D032B6" w:rsidRDefault="00D032B6">
      <w:pPr>
        <w:spacing w:before="9" w:line="190" w:lineRule="exact"/>
        <w:rPr>
          <w:sz w:val="19"/>
          <w:szCs w:val="19"/>
        </w:rPr>
      </w:pPr>
    </w:p>
    <w:p w:rsidR="00D032B6" w:rsidRDefault="00A23879">
      <w:pPr>
        <w:pStyle w:val="BodyText"/>
        <w:spacing w:line="253" w:lineRule="auto"/>
        <w:ind w:right="6484"/>
      </w:pPr>
      <w:r>
        <w:rPr>
          <w:w w:val="90"/>
        </w:rPr>
        <w:t>db.forceSession(&lt;sessionID&gt;)</w:t>
      </w:r>
      <w:r>
        <w:rPr>
          <w:w w:val="92"/>
        </w:rPr>
        <w:t xml:space="preserve"> </w:t>
      </w:r>
      <w:r>
        <w:rPr>
          <w:w w:val="95"/>
        </w:rPr>
        <w:t>终止指定会话的当前操作。</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38"/>
        <w:gridCol w:w="3198"/>
        <w:gridCol w:w="2363"/>
        <w:gridCol w:w="2373"/>
      </w:tblGrid>
      <w:tr w:rsidR="00D032B6">
        <w:trPr>
          <w:trHeight w:hRule="exact" w:val="295"/>
        </w:trPr>
        <w:tc>
          <w:tcPr>
            <w:tcW w:w="153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8" w:type="dxa"/>
            <w:tcBorders>
              <w:top w:val="nil"/>
              <w:left w:val="nil"/>
              <w:bottom w:val="nil"/>
              <w:right w:val="single" w:sz="8" w:space="0" w:color="000000"/>
            </w:tcBorders>
          </w:tcPr>
          <w:p w:rsidR="00D032B6" w:rsidRDefault="00A23879">
            <w:pPr>
              <w:pStyle w:val="TableParagraph"/>
              <w:spacing w:line="223" w:lineRule="exact"/>
              <w:ind w:left="880"/>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538"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sessionID</w:t>
            </w:r>
          </w:p>
        </w:tc>
        <w:tc>
          <w:tcPr>
            <w:tcW w:w="3198" w:type="dxa"/>
            <w:tcBorders>
              <w:top w:val="nil"/>
              <w:left w:val="nil"/>
              <w:bottom w:val="nil"/>
              <w:right w:val="single" w:sz="8" w:space="0" w:color="000000"/>
            </w:tcBorders>
          </w:tcPr>
          <w:p w:rsidR="00D032B6" w:rsidRDefault="00A23879">
            <w:pPr>
              <w:pStyle w:val="TableParagraph"/>
              <w:spacing w:line="228" w:lineRule="exact"/>
              <w:ind w:left="880"/>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会话编号。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pPr>
      <w:r>
        <w:pict>
          <v:shape id="_x0000_i1102"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只有用户会话可以被终止。</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终止编号为100的会话。</w:t>
      </w:r>
    </w:p>
    <w:p w:rsidR="00D032B6" w:rsidRDefault="00035F6E">
      <w:pPr>
        <w:pStyle w:val="BodyText"/>
        <w:spacing w:before="23"/>
        <w:ind w:left="1123" w:right="7209"/>
        <w:jc w:val="center"/>
        <w:rPr>
          <w:rFonts w:ascii="Microsoft JhengHei" w:eastAsia="Microsoft JhengHei" w:hAnsi="Microsoft JhengHei" w:cs="Microsoft JhengHei"/>
        </w:rPr>
      </w:pPr>
      <w:r w:rsidRPr="00035F6E">
        <w:pict>
          <v:group id="_x0000_s2949" style="position:absolute;left:0;text-align:left;margin-left:95.85pt;margin-top:6.9pt;width:459.45pt;height:10.6pt;z-index:-251762688;mso-position-horizontal-relative:page" coordorigin="1917,138" coordsize="9189,212">
            <v:shape id="_x0000_s295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db.forceSession(100)</w:t>
      </w:r>
    </w:p>
    <w:p w:rsidR="00D032B6" w:rsidRDefault="00A23879">
      <w:pPr>
        <w:pStyle w:val="BodyText"/>
        <w:spacing w:before="66"/>
      </w:pPr>
      <w:bookmarkStart w:id="410" w:name="db.getCS()"/>
      <w:bookmarkStart w:id="411" w:name="_bookmark191"/>
      <w:bookmarkEnd w:id="410"/>
      <w:bookmarkEnd w:id="411"/>
      <w:r>
        <w:rPr>
          <w:w w:val="90"/>
        </w:rPr>
        <w:t>db.getCS()</w:t>
      </w:r>
    </w:p>
    <w:p w:rsidR="00D032B6" w:rsidRDefault="00D032B6">
      <w:pPr>
        <w:spacing w:before="9" w:line="190" w:lineRule="exact"/>
        <w:rPr>
          <w:sz w:val="19"/>
          <w:szCs w:val="19"/>
        </w:rPr>
      </w:pPr>
    </w:p>
    <w:p w:rsidR="00D032B6" w:rsidRDefault="00A23879">
      <w:pPr>
        <w:pStyle w:val="BodyText"/>
        <w:spacing w:line="253" w:lineRule="auto"/>
        <w:ind w:right="6852"/>
      </w:pPr>
      <w:r>
        <w:rPr>
          <w:w w:val="95"/>
        </w:rPr>
        <w:t>db.getCS(&lt;name&gt;)</w:t>
      </w:r>
      <w:r>
        <w:rPr>
          <w:w w:val="89"/>
        </w:rPr>
        <w:t xml:space="preserve"> </w:t>
      </w:r>
      <w:r>
        <w:rPr>
          <w:w w:val="95"/>
        </w:rPr>
        <w:t>返回指定集合空间对象的引用。</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集合空间名。同一个数据库对象中集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合空间名唯一。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getCS()</w:t>
      </w:r>
      <w:r>
        <w:rPr>
          <w:spacing w:val="-34"/>
        </w:rPr>
        <w:t xml:space="preserve"> </w:t>
      </w:r>
      <w:r>
        <w:t>方法的定义格式只有</w:t>
      </w:r>
      <w:r>
        <w:rPr>
          <w:spacing w:val="-34"/>
        </w:rPr>
        <w:t xml:space="preserve"> </w:t>
      </w:r>
      <w:r>
        <w:t>name</w:t>
      </w:r>
      <w:r>
        <w:rPr>
          <w:spacing w:val="-33"/>
        </w:rPr>
        <w:t xml:space="preserve"> </w:t>
      </w:r>
      <w:r>
        <w:t>字段，name</w:t>
      </w:r>
      <w:r>
        <w:rPr>
          <w:spacing w:val="-34"/>
        </w:rPr>
        <w:t xml:space="preserve"> </w:t>
      </w:r>
      <w:r>
        <w:t>的值是字符串型</w:t>
      </w:r>
      <w:r>
        <w:rPr>
          <w:spacing w:val="-33"/>
        </w:rPr>
        <w:t xml:space="preserve"> </w:t>
      </w:r>
      <w:r>
        <w:t>。</w:t>
      </w:r>
    </w:p>
    <w:p w:rsidR="00D032B6" w:rsidRDefault="00035F6E">
      <w:pPr>
        <w:pStyle w:val="BodyText"/>
        <w:spacing w:before="20"/>
        <w:rPr>
          <w:rFonts w:ascii="Microsoft JhengHei" w:eastAsia="Microsoft JhengHei" w:hAnsi="Microsoft JhengHei" w:cs="Microsoft JhengHei"/>
        </w:rPr>
      </w:pPr>
      <w:r w:rsidRPr="00035F6E">
        <w:pict>
          <v:group id="_x0000_s2947" style="position:absolute;left:0;text-align:left;margin-left:81.7pt;margin-top:6.75pt;width:473.6pt;height:10.6pt;z-index:-251761664;mso-position-horizontal-relative:page" coordorigin="1634,135" coordsize="9472,212">
            <v:shape id="_x0000_s2948"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("&lt;集合空间名&gt;")</w:t>
      </w:r>
    </w:p>
    <w:p w:rsidR="00D032B6" w:rsidRDefault="00620DD5">
      <w:pPr>
        <w:pStyle w:val="BodyText"/>
        <w:spacing w:before="26" w:line="563" w:lineRule="exact"/>
      </w:pPr>
      <w:r>
        <w:pict>
          <v:shape id="_x0000_i110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22"/>
          <w:w w:val="95"/>
          <w:position w:val="1"/>
          <w:lang w:eastAsia="zh-CN"/>
        </w:rPr>
        <w:t xml:space="preserve"> </w:t>
      </w:r>
      <w:r>
        <w:rPr>
          <w:w w:val="95"/>
          <w:position w:val="1"/>
          <w:lang w:eastAsia="zh-CN"/>
        </w:rPr>
        <w:t>字段的值不能使空串，含点（.），或者美元符号（$）。且长度不超过127B。</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集合空间在数据库对象中存在</w:t>
      </w:r>
    </w:p>
    <w:p w:rsidR="00D032B6" w:rsidRDefault="00D032B6">
      <w:pPr>
        <w:spacing w:before="5" w:line="220" w:lineRule="exact"/>
        <w:rPr>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返回集合空间</w:t>
      </w:r>
      <w:r>
        <w:rPr>
          <w:spacing w:val="-22"/>
          <w:position w:val="1"/>
        </w:rPr>
        <w:t xml:space="preserve"> </w:t>
      </w:r>
      <w:r>
        <w:rPr>
          <w:position w:val="1"/>
        </w:rPr>
        <w:t>foo</w:t>
      </w:r>
      <w:r>
        <w:rPr>
          <w:spacing w:val="-22"/>
          <w:position w:val="1"/>
        </w:rPr>
        <w:t xml:space="preserve"> </w:t>
      </w:r>
      <w:r>
        <w:rPr>
          <w:position w:val="1"/>
        </w:rPr>
        <w:t>的引用，假定</w:t>
      </w:r>
      <w:r>
        <w:rPr>
          <w:spacing w:val="-21"/>
          <w:position w:val="1"/>
        </w:rPr>
        <w:t xml:space="preserve"> </w:t>
      </w:r>
      <w:r>
        <w:rPr>
          <w:position w:val="1"/>
        </w:rPr>
        <w:t>foo</w:t>
      </w:r>
      <w:r>
        <w:rPr>
          <w:spacing w:val="-22"/>
          <w:position w:val="1"/>
        </w:rPr>
        <w:t xml:space="preserve"> </w:t>
      </w:r>
      <w:r>
        <w:rPr>
          <w:position w:val="1"/>
        </w:rPr>
        <w:t>已存在。</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944" style="position:absolute;left:0;text-align:left;margin-left:95.85pt;margin-top:4.95pt;width:459.45pt;height:10.6pt;z-index:-251760640;mso-position-horizontal-relative:page" coordorigin="1917,99" coordsize="9189,212">
            <v:shape id="_x0000_s294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db.getCS("foo")</w:t>
      </w:r>
    </w:p>
    <w:p w:rsidR="00D032B6" w:rsidRDefault="00D032B6">
      <w:pPr>
        <w:spacing w:line="328"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412" w:name="db.getDomain()"/>
      <w:bookmarkStart w:id="413" w:name="_bookmark192"/>
      <w:bookmarkEnd w:id="412"/>
      <w:bookmarkEnd w:id="413"/>
      <w:r>
        <w:rPr>
          <w:w w:val="90"/>
        </w:rPr>
        <w:t>db.getDomain()</w:t>
      </w:r>
    </w:p>
    <w:p w:rsidR="00D032B6" w:rsidRDefault="00D032B6">
      <w:pPr>
        <w:spacing w:before="9" w:line="190" w:lineRule="exact"/>
        <w:rPr>
          <w:sz w:val="19"/>
          <w:szCs w:val="19"/>
        </w:rPr>
      </w:pPr>
    </w:p>
    <w:p w:rsidR="00D032B6" w:rsidRDefault="00A23879">
      <w:pPr>
        <w:pStyle w:val="BodyText"/>
        <w:spacing w:line="253" w:lineRule="auto"/>
        <w:ind w:left="113" w:right="7704"/>
      </w:pPr>
      <w:r>
        <w:rPr>
          <w:w w:val="90"/>
        </w:rPr>
        <w:t xml:space="preserve">db.getDomain(&lt;name&gt;) </w:t>
      </w:r>
      <w:r>
        <w:rPr>
          <w:w w:val="95"/>
        </w:rPr>
        <w:t>获取指定域。</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域名。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ind w:left="113"/>
      </w:pPr>
      <w:r>
        <w:t>getDomain()</w:t>
      </w:r>
      <w:r>
        <w:rPr>
          <w:spacing w:val="-40"/>
        </w:rPr>
        <w:t xml:space="preserve"> </w:t>
      </w:r>
      <w:r>
        <w:t>方法的定义格式必须指定</w:t>
      </w:r>
      <w:r>
        <w:rPr>
          <w:spacing w:val="-39"/>
        </w:rPr>
        <w:t xml:space="preserve"> </w:t>
      </w:r>
      <w:r>
        <w:t>name</w:t>
      </w:r>
      <w:r>
        <w:rPr>
          <w:spacing w:val="-40"/>
        </w:rPr>
        <w:t xml:space="preserve"> </w:t>
      </w:r>
      <w:r>
        <w:t>参数，并且</w:t>
      </w:r>
      <w:r>
        <w:rPr>
          <w:spacing w:val="-39"/>
        </w:rPr>
        <w:t xml:space="preserve"> </w:t>
      </w:r>
      <w:r>
        <w:t>name</w:t>
      </w:r>
      <w:r>
        <w:rPr>
          <w:spacing w:val="-39"/>
        </w:rPr>
        <w:t xml:space="preserve"> </w:t>
      </w:r>
      <w:r>
        <w:t>的值在系统中存在，否则操作异常。</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2942" style="position:absolute;left:0;text-align:left;margin-left:81.7pt;margin-top:4.75pt;width:473.6pt;height:10.6pt;z-index:-251759616;mso-position-horizontal-relative:page" coordorigin="1634,95" coordsize="9472,212">
            <v:shape id="_x0000_s2943"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{"name":"&lt;域名&gt;"}</w:t>
      </w:r>
    </w:p>
    <w:p w:rsidR="00D032B6" w:rsidRDefault="00620DD5">
      <w:pPr>
        <w:pStyle w:val="BodyText"/>
        <w:spacing w:before="26" w:line="563" w:lineRule="exact"/>
        <w:ind w:left="113"/>
      </w:pPr>
      <w:r>
        <w:pict>
          <v:shape id="_x0000_i1104"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pPr>
      <w:r>
        <w:rPr>
          <w:rFonts w:ascii="Times New Roman" w:eastAsia="Times New Roman" w:hAnsi="Times New Roman" w:cs="Times New Roman"/>
        </w:rPr>
        <w:t>•</w:t>
      </w:r>
      <w:r>
        <w:rPr>
          <w:rFonts w:ascii="Times New Roman" w:eastAsia="Times New Roman" w:hAnsi="Times New Roman" w:cs="Times New Roman"/>
        </w:rPr>
        <w:tab/>
      </w:r>
      <w:r>
        <w:rPr>
          <w:position w:val="1"/>
        </w:rPr>
        <w:t>不能获取系统域。</w:t>
      </w:r>
    </w:p>
    <w:p w:rsidR="00D032B6" w:rsidRDefault="00D032B6">
      <w:pPr>
        <w:spacing w:before="5" w:line="220" w:lineRule="exact"/>
      </w:pPr>
    </w:p>
    <w:p w:rsidR="00D032B6" w:rsidRDefault="00A23879">
      <w:pPr>
        <w:pStyle w:val="BodyText"/>
        <w:ind w:left="113"/>
      </w:pPr>
      <w: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获取一个之前创建的域。</w:t>
      </w:r>
    </w:p>
    <w:p w:rsidR="00D032B6" w:rsidRDefault="00035F6E">
      <w:pPr>
        <w:pStyle w:val="BodyText"/>
        <w:spacing w:before="23"/>
        <w:ind w:left="397"/>
        <w:rPr>
          <w:rFonts w:ascii="Microsoft JhengHei" w:eastAsia="Microsoft JhengHei" w:hAnsi="Microsoft JhengHei" w:cs="Microsoft JhengHei"/>
        </w:rPr>
      </w:pPr>
      <w:r w:rsidRPr="00035F6E">
        <w:pict>
          <v:group id="_x0000_s2939" style="position:absolute;left:0;text-align:left;margin-left:95.85pt;margin-top:6.9pt;width:459.45pt;height:10.6pt;z-index:-251758592;mso-position-horizontal-relative:page" coordorigin="1917,138" coordsize="9189,212">
            <v:shape id="_x0000_s294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37"/>
          <w:w w:val="85"/>
        </w:rPr>
        <w:t xml:space="preserve"> </w:t>
      </w:r>
      <w:r w:rsidR="00A23879">
        <w:rPr>
          <w:rFonts w:ascii="Microsoft JhengHei" w:eastAsia="Microsoft JhengHei" w:hAnsi="Microsoft JhengHei" w:cs="Microsoft JhengHei"/>
          <w:w w:val="85"/>
        </w:rPr>
        <w:t xml:space="preserve">domain  </w:t>
      </w:r>
      <w:r w:rsidR="00A23879">
        <w:rPr>
          <w:rFonts w:ascii="Microsoft JhengHei" w:eastAsia="Microsoft JhengHei" w:hAnsi="Microsoft JhengHei" w:cs="Microsoft JhengHei"/>
          <w:spacing w:val="37"/>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38"/>
          <w:w w:val="85"/>
        </w:rPr>
        <w:t xml:space="preserve"> </w:t>
      </w:r>
      <w:r w:rsidR="00A23879">
        <w:rPr>
          <w:rFonts w:ascii="Microsoft JhengHei" w:eastAsia="Microsoft JhengHei" w:hAnsi="Microsoft JhengHei" w:cs="Microsoft JhengHei"/>
          <w:w w:val="85"/>
        </w:rPr>
        <w:t>db.getDomain('mydomain')</w:t>
      </w:r>
    </w:p>
    <w:p w:rsidR="00D032B6" w:rsidRDefault="00A23879">
      <w:pPr>
        <w:pStyle w:val="BodyText"/>
        <w:spacing w:before="66"/>
        <w:ind w:left="113"/>
      </w:pPr>
      <w:bookmarkStart w:id="414" w:name="db.getRG()"/>
      <w:bookmarkStart w:id="415" w:name="_bookmark193"/>
      <w:bookmarkEnd w:id="414"/>
      <w:bookmarkEnd w:id="415"/>
      <w:r>
        <w:rPr>
          <w:w w:val="90"/>
        </w:rPr>
        <w:t>db.getRG()</w:t>
      </w:r>
    </w:p>
    <w:p w:rsidR="00D032B6" w:rsidRDefault="00D032B6">
      <w:pPr>
        <w:spacing w:before="9" w:line="190" w:lineRule="exact"/>
        <w:rPr>
          <w:sz w:val="19"/>
          <w:szCs w:val="19"/>
        </w:rPr>
      </w:pPr>
    </w:p>
    <w:p w:rsidR="00D032B6" w:rsidRDefault="00A23879">
      <w:pPr>
        <w:pStyle w:val="BodyText"/>
        <w:spacing w:line="253" w:lineRule="auto"/>
        <w:ind w:left="113" w:right="7704"/>
      </w:pPr>
      <w:r>
        <w:rPr>
          <w:w w:val="90"/>
        </w:rPr>
        <w:t xml:space="preserve">db.getRG(&lt;name&gt;|&lt;id&gt;) </w:t>
      </w:r>
      <w:r>
        <w:rPr>
          <w:w w:val="95"/>
        </w:rPr>
        <w:t>返回分区组的引用。</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分区组名。同一个数据库对象中，分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区组名唯一。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name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id</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任选</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id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w:t>
            </w:r>
            <w:r>
              <w:rPr>
                <w:rFonts w:ascii="微软雅黑" w:eastAsia="微软雅黑" w:hAnsi="微软雅黑" w:cs="微软雅黑"/>
                <w:spacing w:val="-16"/>
                <w:sz w:val="14"/>
                <w:szCs w:val="14"/>
                <w:lang w:eastAsia="zh-CN"/>
              </w:rPr>
              <w:t xml:space="preserve"> </w:t>
            </w:r>
            <w:r>
              <w:rPr>
                <w:rFonts w:ascii="微软雅黑" w:eastAsia="微软雅黑" w:hAnsi="微软雅黑" w:cs="微软雅黑"/>
                <w:sz w:val="14"/>
                <w:szCs w:val="14"/>
                <w:lang w:eastAsia="zh-CN"/>
              </w:rPr>
              <w:t>id，创建分区组时系统自动</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分配。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id</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任选</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295"/>
      </w:pPr>
      <w:r>
        <w:t>getRG()</w:t>
      </w:r>
      <w:r>
        <w:rPr>
          <w:spacing w:val="-25"/>
        </w:rPr>
        <w:t xml:space="preserve"> </w:t>
      </w:r>
      <w:r>
        <w:t>方法定于格式包含</w:t>
      </w:r>
      <w:r>
        <w:rPr>
          <w:spacing w:val="-25"/>
        </w:rPr>
        <w:t xml:space="preserve"> </w:t>
      </w:r>
      <w:r>
        <w:t>name</w:t>
      </w:r>
      <w:r>
        <w:rPr>
          <w:spacing w:val="-25"/>
        </w:rPr>
        <w:t xml:space="preserve"> </w:t>
      </w:r>
      <w:r>
        <w:t>或</w:t>
      </w:r>
      <w:r>
        <w:rPr>
          <w:spacing w:val="-25"/>
        </w:rPr>
        <w:t xml:space="preserve"> </w:t>
      </w:r>
      <w:r>
        <w:t>id</w:t>
      </w:r>
      <w:r>
        <w:rPr>
          <w:spacing w:val="-24"/>
        </w:rPr>
        <w:t xml:space="preserve"> </w:t>
      </w:r>
      <w:r>
        <w:t>字段，name</w:t>
      </w:r>
      <w:r>
        <w:rPr>
          <w:spacing w:val="-25"/>
        </w:rPr>
        <w:t xml:space="preserve"> </w:t>
      </w:r>
      <w:r>
        <w:t>为字符串型，id</w:t>
      </w:r>
      <w:r>
        <w:rPr>
          <w:spacing w:val="-25"/>
        </w:rPr>
        <w:t xml:space="preserve"> </w:t>
      </w:r>
      <w:r>
        <w:t>为</w:t>
      </w:r>
      <w:r>
        <w:rPr>
          <w:spacing w:val="-25"/>
        </w:rPr>
        <w:t xml:space="preserve"> </w:t>
      </w:r>
      <w:r>
        <w:t>int</w:t>
      </w:r>
      <w:r>
        <w:rPr>
          <w:spacing w:val="-25"/>
        </w:rPr>
        <w:t xml:space="preserve"> </w:t>
      </w:r>
      <w:r>
        <w:t>型。指定的分区组名或</w:t>
      </w:r>
      <w:r>
        <w:rPr>
          <w:spacing w:val="-24"/>
        </w:rPr>
        <w:t xml:space="preserve"> </w:t>
      </w:r>
      <w:r>
        <w:t>id</w:t>
      </w:r>
      <w:r>
        <w:rPr>
          <w:spacing w:val="-25"/>
        </w:rPr>
        <w:t xml:space="preserve"> </w:t>
      </w:r>
      <w:r>
        <w:t>值要在 数据库对象中存在，否则出现操作异常。</w:t>
      </w:r>
    </w:p>
    <w:p w:rsidR="00D032B6" w:rsidRDefault="00035F6E">
      <w:pPr>
        <w:pStyle w:val="BodyText"/>
        <w:spacing w:before="35"/>
        <w:ind w:left="113"/>
        <w:rPr>
          <w:rFonts w:ascii="Microsoft JhengHei" w:eastAsia="Microsoft JhengHei" w:hAnsi="Microsoft JhengHei" w:cs="Microsoft JhengHei"/>
          <w:lang w:eastAsia="zh-CN"/>
        </w:rPr>
      </w:pPr>
      <w:r w:rsidRPr="00035F6E">
        <w:pict>
          <v:group id="_x0000_s2937" style="position:absolute;left:0;text-align:left;margin-left:81.7pt;margin-top:7.5pt;width:473.6pt;height:10.6pt;z-index:-251757568;mso-position-horizontal-relative:page" coordorigin="1634,150" coordsize="9472,212">
            <v:shape id="_x0000_s2938"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lang w:eastAsia="zh-CN"/>
        </w:rPr>
        <w:t>("&lt;分区组名&gt;"|&lt;id&gt;)</w:t>
      </w:r>
    </w:p>
    <w:p w:rsidR="00D032B6" w:rsidRDefault="00620DD5">
      <w:pPr>
        <w:pStyle w:val="BodyText"/>
        <w:spacing w:before="26" w:line="563" w:lineRule="exact"/>
        <w:ind w:left="113"/>
        <w:rPr>
          <w:lang w:eastAsia="zh-CN"/>
        </w:rPr>
      </w:pPr>
      <w:r>
        <w:pict>
          <v:shape id="_x0000_i110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22"/>
          <w:w w:val="95"/>
          <w:position w:val="1"/>
          <w:lang w:eastAsia="zh-CN"/>
        </w:rPr>
        <w:t xml:space="preserve"> </w:t>
      </w:r>
      <w:r>
        <w:rPr>
          <w:w w:val="95"/>
          <w:position w:val="1"/>
          <w:lang w:eastAsia="zh-CN"/>
        </w:rPr>
        <w:t>字段的值不能使空串，含点（.），或者美元符号（$）。且长度不超过127B。</w:t>
      </w:r>
    </w:p>
    <w:p w:rsidR="00D032B6" w:rsidRDefault="00D032B6">
      <w:pPr>
        <w:spacing w:before="5" w:line="220" w:lineRule="exact"/>
        <w:rPr>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指定</w:t>
      </w:r>
      <w:r>
        <w:rPr>
          <w:spacing w:val="-21"/>
          <w:position w:val="1"/>
        </w:rPr>
        <w:t xml:space="preserve"> </w:t>
      </w:r>
      <w:r>
        <w:rPr>
          <w:position w:val="1"/>
        </w:rPr>
        <w:t>name</w:t>
      </w:r>
      <w:r>
        <w:rPr>
          <w:spacing w:val="-21"/>
          <w:position w:val="1"/>
        </w:rPr>
        <w:t xml:space="preserve"> </w:t>
      </w:r>
      <w:r>
        <w:rPr>
          <w:position w:val="1"/>
        </w:rPr>
        <w:t>值，返回分区组</w:t>
      </w:r>
      <w:r>
        <w:rPr>
          <w:spacing w:val="-21"/>
          <w:position w:val="1"/>
        </w:rPr>
        <w:t xml:space="preserve"> </w:t>
      </w:r>
      <w:r>
        <w:rPr>
          <w:position w:val="1"/>
        </w:rPr>
        <w:t>rg1</w:t>
      </w:r>
      <w:r>
        <w:rPr>
          <w:spacing w:val="-21"/>
          <w:position w:val="1"/>
        </w:rPr>
        <w:t xml:space="preserve"> </w:t>
      </w:r>
      <w:r>
        <w:rPr>
          <w:position w:val="1"/>
        </w:rPr>
        <w:t>的引用</w:t>
      </w:r>
    </w:p>
    <w:p w:rsidR="00D032B6" w:rsidRDefault="00035F6E">
      <w:pPr>
        <w:pStyle w:val="BodyText"/>
        <w:spacing w:before="23"/>
        <w:ind w:left="374" w:right="8120"/>
        <w:jc w:val="center"/>
        <w:rPr>
          <w:rFonts w:ascii="Microsoft JhengHei" w:eastAsia="Microsoft JhengHei" w:hAnsi="Microsoft JhengHei" w:cs="Microsoft JhengHei"/>
        </w:rPr>
      </w:pPr>
      <w:r w:rsidRPr="00035F6E">
        <w:pict>
          <v:group id="_x0000_s2934" style="position:absolute;left:0;text-align:left;margin-left:95.85pt;margin-top:6.9pt;width:459.45pt;height:10.6pt;z-index:-251756544;mso-position-horizontal-relative:page" coordorigin="1917,138" coordsize="9189,212">
            <v:shape id="_x0000_s293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db.getRG("rg1")</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指定</w:t>
      </w:r>
      <w:r>
        <w:rPr>
          <w:spacing w:val="-18"/>
          <w:position w:val="1"/>
        </w:rPr>
        <w:t xml:space="preserve"> </w:t>
      </w:r>
      <w:r>
        <w:rPr>
          <w:position w:val="1"/>
        </w:rPr>
        <w:t>id</w:t>
      </w:r>
      <w:r>
        <w:rPr>
          <w:spacing w:val="-18"/>
          <w:position w:val="1"/>
        </w:rPr>
        <w:t xml:space="preserve"> </w:t>
      </w:r>
      <w:r>
        <w:rPr>
          <w:position w:val="1"/>
        </w:rPr>
        <w:t>值，返回分区组</w:t>
      </w:r>
      <w:r>
        <w:rPr>
          <w:spacing w:val="-18"/>
          <w:position w:val="1"/>
        </w:rPr>
        <w:t xml:space="preserve"> </w:t>
      </w:r>
      <w:r>
        <w:rPr>
          <w:position w:val="1"/>
        </w:rPr>
        <w:t>rg1</w:t>
      </w:r>
      <w:r>
        <w:rPr>
          <w:spacing w:val="-18"/>
          <w:position w:val="1"/>
        </w:rPr>
        <w:t xml:space="preserve"> </w:t>
      </w:r>
      <w:r>
        <w:rPr>
          <w:position w:val="1"/>
        </w:rPr>
        <w:t>的引用</w:t>
      </w:r>
    </w:p>
    <w:p w:rsidR="00D032B6" w:rsidRDefault="00035F6E">
      <w:pPr>
        <w:pStyle w:val="BodyText"/>
        <w:spacing w:before="23"/>
        <w:ind w:left="277" w:right="8123"/>
        <w:jc w:val="center"/>
        <w:rPr>
          <w:rFonts w:ascii="Microsoft JhengHei" w:eastAsia="Microsoft JhengHei" w:hAnsi="Microsoft JhengHei" w:cs="Microsoft JhengHei"/>
        </w:rPr>
      </w:pPr>
      <w:r w:rsidRPr="00035F6E">
        <w:pict>
          <v:group id="_x0000_s2932" style="position:absolute;left:0;text-align:left;margin-left:95.85pt;margin-top:6.9pt;width:459.45pt;height:10.6pt;z-index:-251755520;mso-position-horizontal-relative:page" coordorigin="1917,138" coordsize="9189,212">
            <v:shape id="_x0000_s2933"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5"/>
        </w:rPr>
        <w:t>db.getRG(1000)</w:t>
      </w:r>
    </w:p>
    <w:p w:rsidR="00D032B6" w:rsidRDefault="00D032B6">
      <w:pPr>
        <w:jc w:val="cente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pPr>
      <w:bookmarkStart w:id="416" w:name="db.invalidateCache()"/>
      <w:bookmarkEnd w:id="416"/>
      <w:r>
        <w:rPr>
          <w:w w:val="95"/>
        </w:rPr>
        <w:t>db.invalidateCache()</w:t>
      </w:r>
    </w:p>
    <w:p w:rsidR="00D032B6" w:rsidRDefault="00D032B6">
      <w:pPr>
        <w:spacing w:before="9" w:line="190" w:lineRule="exact"/>
        <w:rPr>
          <w:sz w:val="19"/>
          <w:szCs w:val="19"/>
        </w:rPr>
      </w:pPr>
    </w:p>
    <w:p w:rsidR="00D032B6" w:rsidRDefault="00A23879">
      <w:pPr>
        <w:pStyle w:val="BodyText"/>
        <w:spacing w:line="253" w:lineRule="auto"/>
        <w:ind w:right="4007"/>
      </w:pPr>
      <w:r>
        <w:rPr>
          <w:w w:val="95"/>
        </w:rPr>
        <w:t>db.invalidateCache([options])</w:t>
      </w:r>
      <w:r>
        <w:rPr>
          <w:w w:val="93"/>
        </w:rPr>
        <w:t xml:space="preserve"> </w:t>
      </w:r>
      <w:r>
        <w:rPr>
          <w:w w:val="95"/>
        </w:rPr>
        <w:t>清除节点（数据节点/协调节点）的缓存。</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71"/>
        <w:gridCol w:w="3266"/>
        <w:gridCol w:w="2363"/>
        <w:gridCol w:w="2373"/>
      </w:tblGrid>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清除缓存的选项。</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目前通过</w:t>
      </w:r>
      <w:r>
        <w:rPr>
          <w:spacing w:val="-33"/>
        </w:rPr>
        <w:t xml:space="preserve"> </w:t>
      </w:r>
      <w:r>
        <w:t>options</w:t>
      </w:r>
      <w:r>
        <w:rPr>
          <w:spacing w:val="-32"/>
        </w:rPr>
        <w:t xml:space="preserve"> </w:t>
      </w:r>
      <w:r>
        <w:t>可设置域的属性有：</w:t>
      </w:r>
    </w:p>
    <w:p w:rsidR="00D032B6" w:rsidRDefault="00D032B6">
      <w:pPr>
        <w:spacing w:before="5" w:line="60" w:lineRule="exact"/>
        <w:rPr>
          <w:sz w:val="6"/>
          <w:szCs w:val="6"/>
        </w:rPr>
      </w:pPr>
    </w:p>
    <w:tbl>
      <w:tblPr>
        <w:tblW w:w="0" w:type="auto"/>
        <w:tblInd w:w="923" w:type="dxa"/>
        <w:tblLayout w:type="fixed"/>
        <w:tblCellMar>
          <w:left w:w="0" w:type="dxa"/>
          <w:right w:w="0" w:type="dxa"/>
        </w:tblCellMar>
        <w:tblLook w:val="01E0"/>
      </w:tblPr>
      <w:tblGrid>
        <w:gridCol w:w="1859"/>
        <w:gridCol w:w="4456"/>
        <w:gridCol w:w="3157"/>
      </w:tblGrid>
      <w:tr w:rsidR="00D032B6">
        <w:trPr>
          <w:trHeight w:hRule="exact" w:val="305"/>
        </w:trPr>
        <w:tc>
          <w:tcPr>
            <w:tcW w:w="185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56" w:type="dxa"/>
            <w:tcBorders>
              <w:top w:val="nil"/>
              <w:left w:val="nil"/>
              <w:bottom w:val="nil"/>
              <w:right w:val="single" w:sz="8" w:space="0" w:color="000000"/>
            </w:tcBorders>
          </w:tcPr>
          <w:p w:rsidR="00D032B6" w:rsidRDefault="00A23879">
            <w:pPr>
              <w:pStyle w:val="TableParagraph"/>
              <w:spacing w:line="223" w:lineRule="exact"/>
              <w:ind w:left="134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1255"/>
        </w:trPr>
        <w:tc>
          <w:tcPr>
            <w:tcW w:w="185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Groups</w:t>
            </w:r>
          </w:p>
        </w:tc>
        <w:tc>
          <w:tcPr>
            <w:tcW w:w="4456" w:type="dxa"/>
            <w:tcBorders>
              <w:top w:val="nil"/>
              <w:left w:val="nil"/>
              <w:bottom w:val="nil"/>
              <w:right w:val="single" w:sz="8" w:space="0" w:color="000000"/>
            </w:tcBorders>
          </w:tcPr>
          <w:p w:rsidR="00D032B6" w:rsidRDefault="00A23879">
            <w:pPr>
              <w:pStyle w:val="TableParagraph"/>
              <w:spacing w:line="218" w:lineRule="exact"/>
              <w:ind w:left="134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需要清除缓存的目标。</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Groups:null </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 xml:space="preserve">-- </w:t>
            </w:r>
            <w:r>
              <w:rPr>
                <w:rFonts w:ascii="微软雅黑" w:eastAsia="微软雅黑" w:hAnsi="微软雅黑" w:cs="微软雅黑"/>
                <w:spacing w:val="20"/>
                <w:w w:val="90"/>
                <w:sz w:val="14"/>
                <w:szCs w:val="14"/>
              </w:rPr>
              <w:t xml:space="preserve"> </w:t>
            </w:r>
            <w:r>
              <w:rPr>
                <w:rFonts w:ascii="微软雅黑" w:eastAsia="微软雅黑" w:hAnsi="微软雅黑" w:cs="微软雅黑"/>
                <w:w w:val="90"/>
                <w:sz w:val="14"/>
                <w:szCs w:val="14"/>
              </w:rPr>
              <w:t>当前协调节点；</w:t>
            </w:r>
          </w:p>
          <w:p w:rsidR="00D032B6" w:rsidRDefault="00A23879">
            <w:pPr>
              <w:pStyle w:val="TableParagraph"/>
              <w:spacing w:before="1" w:line="241" w:lineRule="auto"/>
              <w:ind w:left="40" w:right="79"/>
              <w:rPr>
                <w:rFonts w:ascii="微软雅黑" w:eastAsia="微软雅黑" w:hAnsi="微软雅黑" w:cs="微软雅黑"/>
                <w:sz w:val="14"/>
                <w:szCs w:val="14"/>
              </w:rPr>
            </w:pPr>
            <w:r>
              <w:rPr>
                <w:rFonts w:ascii="微软雅黑" w:eastAsia="微软雅黑" w:hAnsi="微软雅黑" w:cs="微软雅黑"/>
                <w:w w:val="95"/>
                <w:sz w:val="14"/>
                <w:szCs w:val="14"/>
              </w:rPr>
              <w:t>Groups:['data1','data2']</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当前协调节点和指定的</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两个数据组；</w:t>
            </w:r>
          </w:p>
          <w:p w:rsidR="00D032B6" w:rsidRDefault="00A23879">
            <w:pPr>
              <w:pStyle w:val="TableParagraph"/>
              <w:spacing w:line="241"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Groups:'data1'</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28"/>
                <w:w w:val="95"/>
                <w:sz w:val="14"/>
                <w:szCs w:val="14"/>
              </w:rPr>
              <w:t xml:space="preserve"> </w:t>
            </w:r>
            <w:r>
              <w:rPr>
                <w:rFonts w:ascii="微软雅黑" w:eastAsia="微软雅黑" w:hAnsi="微软雅黑" w:cs="微软雅黑"/>
                <w:w w:val="95"/>
                <w:sz w:val="14"/>
                <w:szCs w:val="14"/>
              </w:rPr>
              <w:t>当前协调节点和指定的一个数据</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组。</w:t>
            </w:r>
          </w:p>
        </w:tc>
      </w:tr>
    </w:tbl>
    <w:p w:rsidR="00D032B6" w:rsidRDefault="00620DD5">
      <w:pPr>
        <w:pStyle w:val="BodyText"/>
        <w:spacing w:line="556" w:lineRule="exact"/>
      </w:pPr>
      <w:r>
        <w:pict>
          <v:shape id="_x0000_i1106"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当不指定</w:t>
      </w:r>
      <w:r>
        <w:rPr>
          <w:spacing w:val="-28"/>
          <w:position w:val="1"/>
          <w:lang w:eastAsia="zh-CN"/>
        </w:rPr>
        <w:t xml:space="preserve"> </w:t>
      </w:r>
      <w:r>
        <w:rPr>
          <w:position w:val="1"/>
          <w:lang w:eastAsia="zh-CN"/>
        </w:rPr>
        <w:t>Groups</w:t>
      </w:r>
      <w:r>
        <w:rPr>
          <w:spacing w:val="-28"/>
          <w:position w:val="1"/>
          <w:lang w:eastAsia="zh-CN"/>
        </w:rPr>
        <w:t xml:space="preserve"> </w:t>
      </w:r>
      <w:r>
        <w:rPr>
          <w:position w:val="1"/>
          <w:lang w:eastAsia="zh-CN"/>
        </w:rPr>
        <w:t>时，作用域为当前协调节点和所有数据节点。</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清除当前协调节点和数据组‘data1’的缓存信息。</w:t>
      </w:r>
    </w:p>
    <w:p w:rsidR="00D032B6" w:rsidRDefault="00035F6E">
      <w:pPr>
        <w:pStyle w:val="BodyText"/>
        <w:spacing w:before="23"/>
        <w:ind w:left="1217"/>
        <w:rPr>
          <w:rFonts w:ascii="Microsoft JhengHei" w:eastAsia="Microsoft JhengHei" w:hAnsi="Microsoft JhengHei" w:cs="Microsoft JhengHei"/>
        </w:rPr>
      </w:pPr>
      <w:r w:rsidRPr="00035F6E">
        <w:pict>
          <v:group id="_x0000_s2929" style="position:absolute;left:0;text-align:left;margin-left:95.85pt;margin-top:6.9pt;width:459.45pt;height:10.6pt;z-index:-251754496;mso-position-horizontal-relative:page" coordorigin="1917,138" coordsize="9189,212">
            <v:shape id="_x0000_s293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db.invalidateCache({Groups:'data1'})</w:t>
      </w:r>
    </w:p>
    <w:p w:rsidR="00D032B6" w:rsidRDefault="00A23879">
      <w:pPr>
        <w:pStyle w:val="BodyText"/>
        <w:spacing w:before="66"/>
      </w:pPr>
      <w:bookmarkStart w:id="417" w:name="db.list()"/>
      <w:bookmarkStart w:id="418" w:name="_bookmark194"/>
      <w:bookmarkEnd w:id="417"/>
      <w:bookmarkEnd w:id="418"/>
      <w:r>
        <w:rPr>
          <w:w w:val="95"/>
        </w:rPr>
        <w:t>db.list()</w:t>
      </w:r>
    </w:p>
    <w:p w:rsidR="00D032B6" w:rsidRDefault="00D032B6">
      <w:pPr>
        <w:spacing w:before="9" w:line="190" w:lineRule="exact"/>
        <w:rPr>
          <w:sz w:val="19"/>
          <w:szCs w:val="19"/>
        </w:rPr>
      </w:pPr>
    </w:p>
    <w:p w:rsidR="00D032B6" w:rsidRDefault="00A23879">
      <w:pPr>
        <w:pStyle w:val="BodyText"/>
        <w:spacing w:line="253" w:lineRule="auto"/>
        <w:ind w:right="783"/>
      </w:pPr>
      <w:r>
        <w:rPr>
          <w:w w:val="95"/>
        </w:rPr>
        <w:t>db.list(&lt;listType&gt;,[con],[sel],[sort])</w:t>
      </w:r>
      <w:r>
        <w:rPr>
          <w:w w:val="92"/>
        </w:rPr>
        <w:t xml:space="preserve"> </w:t>
      </w:r>
      <w:r>
        <w:rPr>
          <w:w w:val="95"/>
        </w:rPr>
        <w:t>枚举列表。列表是一种轻量级得到当前系统状态的命令。查看更多有关</w:t>
      </w:r>
      <w:hyperlink w:anchor="_bookmark61" w:history="1">
        <w:r>
          <w:rPr>
            <w:color w:val="0000FF"/>
            <w:w w:val="95"/>
          </w:rPr>
          <w:t>列表信息</w:t>
        </w:r>
      </w:hyperlink>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74"/>
        <w:gridCol w:w="3262"/>
        <w:gridCol w:w="2363"/>
        <w:gridCol w:w="2373"/>
      </w:tblGrid>
      <w:tr w:rsidR="00D032B6">
        <w:trPr>
          <w:trHeight w:hRule="exact" w:val="305"/>
        </w:trPr>
        <w:tc>
          <w:tcPr>
            <w:tcW w:w="147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2" w:type="dxa"/>
            <w:tcBorders>
              <w:top w:val="nil"/>
              <w:left w:val="nil"/>
              <w:bottom w:val="nil"/>
              <w:right w:val="single" w:sz="8" w:space="0" w:color="000000"/>
            </w:tcBorders>
          </w:tcPr>
          <w:p w:rsidR="00D032B6" w:rsidRDefault="00A23879">
            <w:pPr>
              <w:pStyle w:val="TableParagraph"/>
              <w:spacing w:line="223" w:lineRule="exact"/>
              <w:ind w:left="943"/>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47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listType</w:t>
            </w:r>
          </w:p>
        </w:tc>
        <w:tc>
          <w:tcPr>
            <w:tcW w:w="3262" w:type="dxa"/>
            <w:tcBorders>
              <w:top w:val="nil"/>
              <w:left w:val="nil"/>
              <w:bottom w:val="nil"/>
              <w:right w:val="single" w:sz="8" w:space="0" w:color="000000"/>
            </w:tcBorders>
          </w:tcPr>
          <w:p w:rsidR="00D032B6" w:rsidRDefault="00A23879">
            <w:pPr>
              <w:pStyle w:val="TableParagraph"/>
              <w:spacing w:line="218" w:lineRule="exact"/>
              <w:ind w:left="943"/>
              <w:rPr>
                <w:rFonts w:ascii="微软雅黑" w:eastAsia="微软雅黑" w:hAnsi="微软雅黑" w:cs="微软雅黑"/>
                <w:sz w:val="14"/>
                <w:szCs w:val="14"/>
              </w:rPr>
            </w:pPr>
            <w:r>
              <w:rPr>
                <w:rFonts w:ascii="微软雅黑" w:eastAsia="微软雅黑" w:hAnsi="微软雅黑" w:cs="微软雅黑"/>
                <w:sz w:val="14"/>
                <w:szCs w:val="14"/>
              </w:rPr>
              <w:t>枚举</w:t>
            </w:r>
          </w:p>
        </w:tc>
        <w:tc>
          <w:tcPr>
            <w:tcW w:w="2363"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61" w:history="1">
              <w:r w:rsidR="00A23879">
                <w:rPr>
                  <w:rFonts w:ascii="微软雅黑" w:eastAsia="微软雅黑" w:hAnsi="微软雅黑" w:cs="微软雅黑"/>
                  <w:color w:val="0000FF"/>
                  <w:sz w:val="14"/>
                  <w:szCs w:val="14"/>
                </w:rPr>
                <w:t>列表类型</w:t>
              </w:r>
            </w:hyperlink>
            <w:r w:rsidR="00A23879">
              <w:rPr>
                <w:rFonts w:ascii="微软雅黑" w:eastAsia="微软雅黑" w:hAnsi="微软雅黑" w:cs="微软雅黑"/>
                <w:color w:val="000000"/>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540"/>
        </w:trPr>
        <w:tc>
          <w:tcPr>
            <w:tcW w:w="147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w:t>
            </w:r>
          </w:p>
        </w:tc>
        <w:tc>
          <w:tcPr>
            <w:tcW w:w="3262" w:type="dxa"/>
            <w:tcBorders>
              <w:top w:val="nil"/>
              <w:left w:val="nil"/>
              <w:bottom w:val="nil"/>
              <w:right w:val="single" w:sz="8" w:space="0" w:color="000000"/>
            </w:tcBorders>
          </w:tcPr>
          <w:p w:rsidR="00D032B6" w:rsidRDefault="00A23879">
            <w:pPr>
              <w:pStyle w:val="TableParagraph"/>
              <w:spacing w:line="218" w:lineRule="exact"/>
              <w:ind w:left="943"/>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选择条件，只返回符合</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con</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字段值</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的记录，为</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null</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时，返回所有。</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540"/>
        </w:trPr>
        <w:tc>
          <w:tcPr>
            <w:tcW w:w="147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w:t>
            </w:r>
          </w:p>
        </w:tc>
        <w:tc>
          <w:tcPr>
            <w:tcW w:w="3262" w:type="dxa"/>
            <w:tcBorders>
              <w:top w:val="nil"/>
              <w:left w:val="nil"/>
              <w:bottom w:val="nil"/>
              <w:right w:val="single" w:sz="8" w:space="0" w:color="000000"/>
            </w:tcBorders>
          </w:tcPr>
          <w:p w:rsidR="00D032B6" w:rsidRDefault="00A23879">
            <w:pPr>
              <w:pStyle w:val="TableParagraph"/>
              <w:spacing w:line="218" w:lineRule="exact"/>
              <w:ind w:left="943"/>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选择返回字段名。为</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null</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时，返回</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所有的字段名。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535"/>
        </w:trPr>
        <w:tc>
          <w:tcPr>
            <w:tcW w:w="147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sort</w:t>
            </w:r>
          </w:p>
        </w:tc>
        <w:tc>
          <w:tcPr>
            <w:tcW w:w="3262" w:type="dxa"/>
            <w:tcBorders>
              <w:top w:val="nil"/>
              <w:left w:val="nil"/>
              <w:bottom w:val="nil"/>
              <w:right w:val="single" w:sz="8" w:space="0" w:color="000000"/>
            </w:tcBorders>
          </w:tcPr>
          <w:p w:rsidR="00D032B6" w:rsidRDefault="00A23879">
            <w:pPr>
              <w:pStyle w:val="TableParagraph"/>
              <w:spacing w:line="218" w:lineRule="exact"/>
              <w:ind w:left="943"/>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对返回的记录按选定的字段排</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序。1为升序；-1为降序。</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035F6E">
      <w:pPr>
        <w:pStyle w:val="BodyText"/>
        <w:spacing w:line="168" w:lineRule="auto"/>
        <w:ind w:right="128"/>
      </w:pPr>
      <w:r>
        <w:pict>
          <v:group id="_x0000_s2927" style="position:absolute;left:0;text-align:left;margin-left:81.7pt;margin-top:29.55pt;width:473.6pt;height:31.8pt;z-index:-251753472;mso-position-horizontal-relative:page" coordorigin="1634,591" coordsize="9472,636">
            <v:shape id="_x0000_s2928" style="position:absolute;left:1634;top:591;width:9472;height:636" coordorigin="1634,591" coordsize="9472,636" path="m1634,591r9472,l11106,1227r-9472,l1634,591xe" fillcolor="#efefef" stroked="f">
              <v:path arrowok="t"/>
            </v:shape>
            <w10:wrap anchorx="page"/>
          </v:group>
        </w:pict>
      </w:r>
      <w:r w:rsidR="00A23879">
        <w:rPr>
          <w:w w:val="95"/>
        </w:rPr>
        <w:t>list()</w:t>
      </w:r>
      <w:r w:rsidR="00A23879">
        <w:rPr>
          <w:spacing w:val="39"/>
          <w:w w:val="95"/>
        </w:rPr>
        <w:t xml:space="preserve"> </w:t>
      </w:r>
      <w:r w:rsidR="00A23879">
        <w:rPr>
          <w:w w:val="95"/>
        </w:rPr>
        <w:t>方法定义格式有</w:t>
      </w:r>
      <w:r w:rsidR="00A23879">
        <w:rPr>
          <w:spacing w:val="39"/>
          <w:w w:val="95"/>
        </w:rPr>
        <w:t xml:space="preserve"> </w:t>
      </w:r>
      <w:r w:rsidR="00A23879">
        <w:rPr>
          <w:w w:val="95"/>
        </w:rPr>
        <w:t>listType，con，sel，sort四个参数，listType</w:t>
      </w:r>
      <w:r w:rsidR="00A23879">
        <w:rPr>
          <w:spacing w:val="40"/>
          <w:w w:val="95"/>
        </w:rPr>
        <w:t xml:space="preserve"> </w:t>
      </w:r>
      <w:r w:rsidR="00A23879">
        <w:rPr>
          <w:w w:val="95"/>
        </w:rPr>
        <w:t>为枚举类型，其他全部为</w:t>
      </w:r>
      <w:r w:rsidR="00A23879">
        <w:rPr>
          <w:spacing w:val="39"/>
          <w:w w:val="95"/>
        </w:rPr>
        <w:t xml:space="preserve"> </w:t>
      </w:r>
      <w:r w:rsidR="00A23879">
        <w:rPr>
          <w:w w:val="95"/>
        </w:rPr>
        <w:t>Json</w:t>
      </w:r>
      <w:r w:rsidR="00A23879">
        <w:rPr>
          <w:spacing w:val="39"/>
          <w:w w:val="95"/>
        </w:rPr>
        <w:t xml:space="preserve"> </w:t>
      </w:r>
      <w:r w:rsidR="00A23879">
        <w:rPr>
          <w:w w:val="95"/>
        </w:rPr>
        <w:t>对象，格</w:t>
      </w:r>
      <w:r w:rsidR="00A23879">
        <w:t xml:space="preserve"> </w:t>
      </w:r>
      <w:r w:rsidR="00A23879">
        <w:rPr>
          <w:w w:val="95"/>
        </w:rPr>
        <w:t>式如下：</w:t>
      </w:r>
    </w:p>
    <w:p w:rsidR="00D032B6" w:rsidRDefault="00D032B6">
      <w:pPr>
        <w:spacing w:before="8" w:line="100" w:lineRule="exact"/>
        <w:rPr>
          <w:sz w:val="10"/>
          <w:szCs w:val="10"/>
        </w:rPr>
      </w:pPr>
    </w:p>
    <w:p w:rsidR="00D032B6" w:rsidRDefault="00A23879">
      <w:pPr>
        <w:pStyle w:val="BodyText"/>
        <w:spacing w:line="147" w:lineRule="auto"/>
        <w:ind w:right="783"/>
        <w:rPr>
          <w:rFonts w:ascii="Microsoft JhengHei" w:eastAsia="Microsoft JhengHei" w:hAnsi="Microsoft JhengHei" w:cs="Microsoft JhengHei"/>
        </w:rPr>
      </w:pPr>
      <w:r>
        <w:rPr>
          <w:rFonts w:ascii="Microsoft JhengHei" w:eastAsia="Microsoft JhengHei" w:hAnsi="Microsoft JhengHei" w:cs="Microsoft JhengHei"/>
          <w:w w:val="110"/>
        </w:rPr>
        <w:t>{"listType":"&lt;列表类型&gt;",["con":"{"字段名1":{"操作符1":"值1"},"字段名2":{"操作</w:t>
      </w:r>
      <w:r>
        <w:rPr>
          <w:rFonts w:ascii="Microsoft JhengHei" w:eastAsia="Microsoft JhengHei" w:hAnsi="Microsoft JhengHei" w:cs="Microsoft JhengHei"/>
        </w:rPr>
        <w:t xml:space="preserve"> </w:t>
      </w:r>
      <w:r>
        <w:rPr>
          <w:rFonts w:ascii="Microsoft JhengHei" w:eastAsia="Microsoft JhengHei" w:hAnsi="Microsoft JhengHei" w:cs="Microsoft JhengHei"/>
          <w:w w:val="120"/>
        </w:rPr>
        <w:t>符2":"值2"}...}"],</w:t>
      </w:r>
    </w:p>
    <w:p w:rsidR="00D032B6" w:rsidRDefault="00A23879">
      <w:pPr>
        <w:pStyle w:val="BodyText"/>
        <w:spacing w:line="232" w:lineRule="exact"/>
        <w:rPr>
          <w:rFonts w:ascii="Microsoft JhengHei" w:eastAsia="Microsoft JhengHei" w:hAnsi="Microsoft JhengHei" w:cs="Microsoft JhengHei"/>
        </w:rPr>
      </w:pPr>
      <w:r>
        <w:rPr>
          <w:rFonts w:ascii="Microsoft JhengHei" w:eastAsia="Microsoft JhengHei" w:hAnsi="Microsoft JhengHei" w:cs="Microsoft JhengHei"/>
          <w:w w:val="125"/>
        </w:rPr>
        <w:t>["sel":"{"字段名1":"","字段名2":"",...}"],["sort":"{"字段名1":-1|1,"字段名2":1|-1,...}"]}</w:t>
      </w:r>
    </w:p>
    <w:p w:rsidR="00D032B6" w:rsidRDefault="00D032B6">
      <w:pPr>
        <w:spacing w:line="232"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620DD5">
      <w:pPr>
        <w:pStyle w:val="BodyText"/>
        <w:spacing w:line="534" w:lineRule="exact"/>
        <w:ind w:left="113"/>
      </w:pPr>
      <w:r>
        <w:pict>
          <v:shape id="_x0000_i1107"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listType </w:t>
      </w:r>
      <w:r>
        <w:rPr>
          <w:spacing w:val="35"/>
          <w:w w:val="95"/>
          <w:position w:val="1"/>
        </w:rPr>
        <w:t xml:space="preserve"> </w:t>
      </w:r>
      <w:r>
        <w:rPr>
          <w:w w:val="95"/>
          <w:position w:val="1"/>
        </w:rPr>
        <w:t>字段的值请参考</w:t>
      </w:r>
      <w:hyperlink w:anchor="_bookmark61" w:history="1">
        <w:r>
          <w:rPr>
            <w:color w:val="0000FF"/>
            <w:w w:val="95"/>
            <w:position w:val="1"/>
          </w:rPr>
          <w:t>列表类型</w:t>
        </w:r>
      </w:hyperlink>
    </w:p>
    <w:p w:rsidR="00D032B6" w:rsidRDefault="00A23879">
      <w:pPr>
        <w:pStyle w:val="BodyText"/>
        <w:tabs>
          <w:tab w:val="left" w:pos="1037"/>
        </w:tabs>
        <w:spacing w:before="37" w:line="170" w:lineRule="auto"/>
        <w:ind w:left="1037" w:right="559" w:hanging="284"/>
        <w:rPr>
          <w:lang w:eastAsia="zh-CN"/>
        </w:rPr>
      </w:pPr>
      <w:r>
        <w:rPr>
          <w:rFonts w:ascii="Times New Roman" w:eastAsia="Times New Roman" w:hAnsi="Times New Roman" w:cs="Times New Roman"/>
        </w:rPr>
        <w:t>•</w:t>
      </w:r>
      <w:r>
        <w:rPr>
          <w:rFonts w:ascii="Times New Roman" w:eastAsia="Times New Roman" w:hAnsi="Times New Roman" w:cs="Times New Roman"/>
        </w:rPr>
        <w:tab/>
      </w:r>
      <w:r>
        <w:rPr>
          <w:position w:val="1"/>
        </w:rPr>
        <w:t>sel</w:t>
      </w:r>
      <w:r>
        <w:rPr>
          <w:spacing w:val="-20"/>
          <w:position w:val="1"/>
        </w:rPr>
        <w:t xml:space="preserve"> </w:t>
      </w:r>
      <w:r>
        <w:rPr>
          <w:position w:val="1"/>
        </w:rPr>
        <w:t>参数是一个</w:t>
      </w:r>
      <w:r>
        <w:rPr>
          <w:spacing w:val="-20"/>
          <w:position w:val="1"/>
        </w:rPr>
        <w:t xml:space="preserve"> </w:t>
      </w:r>
      <w:r>
        <w:rPr>
          <w:position w:val="1"/>
        </w:rPr>
        <w:t>json</w:t>
      </w:r>
      <w:r>
        <w:rPr>
          <w:spacing w:val="-19"/>
          <w:position w:val="1"/>
        </w:rPr>
        <w:t xml:space="preserve"> </w:t>
      </w:r>
      <w:r>
        <w:rPr>
          <w:position w:val="1"/>
        </w:rPr>
        <w:t>结构，字段名的值一般指定为空串。</w:t>
      </w:r>
      <w:r>
        <w:rPr>
          <w:position w:val="1"/>
          <w:lang w:eastAsia="zh-CN"/>
        </w:rPr>
        <w:t xml:space="preserve">如果指定为如下结构：{"字段 </w:t>
      </w:r>
      <w:r>
        <w:rPr>
          <w:w w:val="95"/>
          <w:lang w:eastAsia="zh-CN"/>
        </w:rPr>
        <w:t>名1":"值1","字段名2":"值2",...}，对于记录中存在所选字段名的话，设定的值其实无效；对于记录</w:t>
      </w:r>
      <w:r>
        <w:rPr>
          <w:lang w:eastAsia="zh-CN"/>
        </w:rPr>
        <w:t xml:space="preserve"> 中不存在所选字段名的话，返回{"字段名1":"值1","字段名2":"值2",...}</w:t>
      </w:r>
    </w:p>
    <w:p w:rsidR="00D032B6" w:rsidRDefault="00A23879">
      <w:pPr>
        <w:pStyle w:val="BodyText"/>
        <w:tabs>
          <w:tab w:val="left" w:pos="1037"/>
        </w:tabs>
        <w:spacing w:line="282" w:lineRule="exact"/>
        <w:ind w:left="753"/>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字段的值是数组的话，我们用"."操作符引用数组内的元素。</w:t>
      </w:r>
      <w:r>
        <w:rPr>
          <w:position w:val="1"/>
        </w:rPr>
        <w:t>并加上双引号("")</w:t>
      </w:r>
    </w:p>
    <w:p w:rsidR="00D032B6" w:rsidRDefault="00D032B6">
      <w:pPr>
        <w:spacing w:before="14" w:line="240" w:lineRule="exact"/>
        <w:rPr>
          <w:sz w:val="24"/>
          <w:szCs w:val="24"/>
        </w:rPr>
      </w:pPr>
    </w:p>
    <w:p w:rsidR="00D032B6" w:rsidRDefault="00A23879">
      <w:pPr>
        <w:pStyle w:val="BodyText"/>
        <w:spacing w:line="312" w:lineRule="exact"/>
        <w:ind w:left="113"/>
      </w:pPr>
      <w:r>
        <w:t>示例</w:t>
      </w:r>
    </w:p>
    <w:p w:rsidR="00606508" w:rsidRDefault="00A23879">
      <w:pPr>
        <w:pStyle w:val="BodyText"/>
        <w:numPr>
          <w:ilvl w:val="0"/>
          <w:numId w:val="34"/>
        </w:numPr>
        <w:tabs>
          <w:tab w:val="left" w:pos="397"/>
        </w:tabs>
        <w:spacing w:before="34"/>
        <w:ind w:left="397"/>
      </w:pPr>
      <w:r>
        <w:rPr>
          <w:w w:val="95"/>
          <w:position w:val="1"/>
        </w:rPr>
        <w:t>指定</w:t>
      </w:r>
      <w:r>
        <w:rPr>
          <w:spacing w:val="-15"/>
          <w:w w:val="95"/>
          <w:position w:val="1"/>
        </w:rPr>
        <w:t xml:space="preserve"> </w:t>
      </w:r>
      <w:r>
        <w:rPr>
          <w:w w:val="95"/>
          <w:position w:val="1"/>
        </w:rPr>
        <w:t>listType</w:t>
      </w:r>
      <w:r>
        <w:rPr>
          <w:spacing w:val="-14"/>
          <w:w w:val="95"/>
          <w:position w:val="1"/>
        </w:rPr>
        <w:t xml:space="preserve"> </w:t>
      </w:r>
      <w:r>
        <w:rPr>
          <w:w w:val="95"/>
          <w:position w:val="1"/>
        </w:rPr>
        <w:t>的值为</w:t>
      </w:r>
      <w:r>
        <w:rPr>
          <w:spacing w:val="-15"/>
          <w:w w:val="95"/>
          <w:position w:val="1"/>
        </w:rPr>
        <w:t xml:space="preserve"> </w:t>
      </w:r>
      <w:r>
        <w:rPr>
          <w:w w:val="95"/>
          <w:position w:val="1"/>
        </w:rPr>
        <w:t>SDB_LIST_CONTEXTS：</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924" style="position:absolute;left:0;text-align:left;margin-left:95.85pt;margin-top:4.95pt;width:459.45pt;height:10.6pt;z-index:-251752448;mso-position-horizontal-relative:page" coordorigin="1917,99" coordsize="9189,212">
            <v:shape id="_x0000_s292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db.list(SDB_LIST_CONTEXTS)</w:t>
      </w:r>
    </w:p>
    <w:p w:rsidR="00D032B6" w:rsidRDefault="00A23879">
      <w:pPr>
        <w:pStyle w:val="BodyText"/>
        <w:spacing w:before="26"/>
        <w:ind w:left="397"/>
      </w:pPr>
      <w:r>
        <w:t>返回：</w:t>
      </w:r>
    </w:p>
    <w:p w:rsidR="00D032B6" w:rsidRDefault="00035F6E">
      <w:pPr>
        <w:pStyle w:val="BodyText"/>
        <w:spacing w:line="313" w:lineRule="exact"/>
        <w:ind w:left="897"/>
        <w:rPr>
          <w:rFonts w:ascii="Microsoft JhengHei" w:eastAsia="Microsoft JhengHei" w:hAnsi="Microsoft JhengHei" w:cs="Microsoft JhengHei"/>
        </w:rPr>
      </w:pPr>
      <w:r w:rsidRPr="00035F6E">
        <w:pict>
          <v:group id="_x0000_s2922" style="position:absolute;left:0;text-align:left;margin-left:95.85pt;margin-top:4.75pt;width:459.45pt;height:42.4pt;z-index:-251751424;mso-position-horizontal-relative:page" coordorigin="1917,95" coordsize="9189,848">
            <v:shape id="_x0000_s2923" style="position:absolute;left:1917;top:95;width:9189;height:848" coordorigin="1917,95" coordsize="9189,848" path="m1917,95r9189,l11106,943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"SessionID":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4,</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15"/>
        </w:rPr>
        <w:t>"Contexts":</w:t>
      </w:r>
      <w:r>
        <w:rPr>
          <w:rFonts w:ascii="Microsoft JhengHei" w:eastAsia="Microsoft JhengHei" w:hAnsi="Microsoft JhengHei" w:cs="Microsoft JhengHei"/>
          <w:spacing w:val="9"/>
          <w:w w:val="115"/>
        </w:rPr>
        <w:t xml:space="preserve"> </w:t>
      </w:r>
      <w:r>
        <w:rPr>
          <w:rFonts w:ascii="Microsoft JhengHei" w:eastAsia="Microsoft JhengHei" w:hAnsi="Microsoft JhengHei" w:cs="Microsoft JhengHei"/>
          <w:w w:val="125"/>
        </w:rPr>
        <w:t>[</w:t>
      </w:r>
      <w:r>
        <w:rPr>
          <w:rFonts w:ascii="Microsoft JhengHei" w:eastAsia="Microsoft JhengHei" w:hAnsi="Microsoft JhengHei" w:cs="Microsoft JhengHei"/>
          <w:spacing w:val="4"/>
          <w:w w:val="125"/>
        </w:rPr>
        <w:t xml:space="preserve"> </w:t>
      </w:r>
      <w:r>
        <w:rPr>
          <w:rFonts w:ascii="Microsoft JhengHei" w:eastAsia="Microsoft JhengHei" w:hAnsi="Microsoft JhengHei" w:cs="Microsoft JhengHei"/>
          <w:w w:val="115"/>
        </w:rPr>
        <w:t>0</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2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85"/>
        </w:rPr>
        <w:t>}</w:t>
      </w:r>
      <w:r>
        <w:rPr>
          <w:rFonts w:ascii="Microsoft JhengHei" w:eastAsia="Microsoft JhengHei" w:hAnsi="Microsoft JhengHei" w:cs="Microsoft JhengHei"/>
          <w:spacing w:val="11"/>
          <w:w w:val="185"/>
        </w:rPr>
        <w:t xml:space="preserve"> </w:t>
      </w:r>
      <w:r>
        <w:rPr>
          <w:rFonts w:ascii="Microsoft JhengHei" w:eastAsia="Microsoft JhengHei" w:hAnsi="Microsoft JhengHei" w:cs="Microsoft JhengHei"/>
          <w:w w:val="200"/>
        </w:rPr>
        <w:t>...</w:t>
      </w:r>
    </w:p>
    <w:p w:rsidR="00606508" w:rsidRDefault="00A23879">
      <w:pPr>
        <w:pStyle w:val="BodyText"/>
        <w:numPr>
          <w:ilvl w:val="0"/>
          <w:numId w:val="34"/>
        </w:numPr>
        <w:tabs>
          <w:tab w:val="left" w:pos="397"/>
        </w:tabs>
        <w:spacing w:line="234" w:lineRule="exact"/>
        <w:ind w:left="397"/>
      </w:pPr>
      <w:r>
        <w:rPr>
          <w:w w:val="95"/>
          <w:position w:val="1"/>
        </w:rPr>
        <w:t>指定</w:t>
      </w:r>
      <w:r>
        <w:rPr>
          <w:spacing w:val="-11"/>
          <w:w w:val="95"/>
          <w:position w:val="1"/>
        </w:rPr>
        <w:t xml:space="preserve"> </w:t>
      </w:r>
      <w:r>
        <w:rPr>
          <w:w w:val="95"/>
          <w:position w:val="1"/>
        </w:rPr>
        <w:t>listType</w:t>
      </w:r>
      <w:r>
        <w:rPr>
          <w:spacing w:val="-10"/>
          <w:w w:val="95"/>
          <w:position w:val="1"/>
        </w:rPr>
        <w:t xml:space="preserve"> </w:t>
      </w:r>
      <w:r>
        <w:rPr>
          <w:w w:val="95"/>
          <w:position w:val="1"/>
        </w:rPr>
        <w:t>的值为</w:t>
      </w:r>
      <w:r>
        <w:rPr>
          <w:spacing w:val="-10"/>
          <w:w w:val="95"/>
          <w:position w:val="1"/>
        </w:rPr>
        <w:t xml:space="preserve"> </w:t>
      </w:r>
      <w:r>
        <w:rPr>
          <w:w w:val="95"/>
          <w:position w:val="1"/>
        </w:rPr>
        <w:t>SDB_LIST_STORAGEUNITS：</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920" style="position:absolute;left:0;text-align:left;margin-left:95.85pt;margin-top:4.95pt;width:459.45pt;height:10.6pt;z-index:-251750400;mso-position-horizontal-relative:page" coordorigin="1917,99" coordsize="9189,212">
            <v:shape id="_x0000_s292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db.list(SDB_LIST_STORAGEUNITS)</w:t>
      </w:r>
    </w:p>
    <w:p w:rsidR="00D032B6" w:rsidRDefault="00A23879">
      <w:pPr>
        <w:pStyle w:val="BodyText"/>
        <w:spacing w:before="26"/>
        <w:ind w:left="397"/>
      </w:pPr>
      <w:r>
        <w:t>返回：</w:t>
      </w:r>
    </w:p>
    <w:p w:rsidR="00D032B6" w:rsidRDefault="00035F6E">
      <w:pPr>
        <w:pStyle w:val="BodyText"/>
        <w:spacing w:line="313" w:lineRule="exact"/>
        <w:ind w:left="797"/>
        <w:rPr>
          <w:rFonts w:ascii="Microsoft JhengHei" w:eastAsia="Microsoft JhengHei" w:hAnsi="Microsoft JhengHei" w:cs="Microsoft JhengHei"/>
        </w:rPr>
      </w:pPr>
      <w:r w:rsidRPr="00035F6E">
        <w:pict>
          <v:group id="_x0000_s2915" style="position:absolute;left:0;text-align:left;margin-left:95.35pt;margin-top:4.25pt;width:460.45pt;height:119.1pt;z-index:-251749376;mso-position-horizontal-relative:page" coordorigin="1907,85" coordsize="9209,2382">
            <v:group id="_x0000_s2918" style="position:absolute;left:1917;top:95;width:9189;height:2120" coordorigin="1917,95" coordsize="9189,2120">
              <v:shape id="_x0000_s2919" style="position:absolute;left:1917;top:95;width:9189;height:2120" coordorigin="1917,95" coordsize="9189,2120" path="m1917,95r9189,l11106,2215r-9189,l1917,95xe" fillcolor="#efefef" stroked="f">
                <v:path arrowok="t"/>
              </v:shape>
            </v:group>
            <v:group id="_x0000_s2916" style="position:absolute;left:1917;top:2245;width:9189;height:212" coordorigin="1917,2245" coordsize="9189,212">
              <v:shape id="_x0000_s2917" style="position:absolute;left:1917;top:2245;width:9189;height:212" coordorigin="1917,2245" coordsize="9189,212" path="m1917,2245r9189,l11106,2457r-9189,l1917,2245xe" fillcolor="#efefef" stroked="f">
                <v:path arrowok="t"/>
              </v:shape>
            </v:group>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"foo",</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"ID":</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4094,</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15"/>
        </w:rPr>
        <w:t>"Logical</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ID":</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 xml:space="preserve">"PageSize": </w:t>
      </w:r>
      <w:r>
        <w:rPr>
          <w:rFonts w:ascii="Microsoft JhengHei" w:eastAsia="Microsoft JhengHei" w:hAnsi="Microsoft JhengHei" w:cs="Microsoft JhengHei"/>
          <w:spacing w:val="32"/>
        </w:rPr>
        <w:t xml:space="preserve"> </w:t>
      </w:r>
      <w:r>
        <w:rPr>
          <w:rFonts w:ascii="Microsoft JhengHei" w:eastAsia="Microsoft JhengHei" w:hAnsi="Microsoft JhengHei" w:cs="Microsoft JhengHei"/>
        </w:rPr>
        <w:t>4096,</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 xml:space="preserve">"NumCollections": </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5"/>
        </w:rPr>
        <w:t xml:space="preserve">"CollectionHWM": </w:t>
      </w:r>
      <w:r>
        <w:rPr>
          <w:rFonts w:ascii="Microsoft JhengHei" w:eastAsia="Microsoft JhengHei" w:hAnsi="Microsoft JhengHei" w:cs="Microsoft JhengHei"/>
          <w:spacing w:val="16"/>
          <w:w w:val="95"/>
        </w:rPr>
        <w:t xml:space="preserve"> </w:t>
      </w:r>
      <w:r>
        <w:rPr>
          <w:rFonts w:ascii="Microsoft JhengHei" w:eastAsia="Microsoft JhengHei" w:hAnsi="Microsoft JhengHei" w:cs="Microsoft JhengHei"/>
          <w:w w:val="95"/>
        </w:rPr>
        <w:t>3,</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rPr>
        <w:t>"Size":</w:t>
      </w:r>
      <w:r>
        <w:rPr>
          <w:rFonts w:ascii="Microsoft JhengHei" w:eastAsia="Microsoft JhengHei" w:hAnsi="Microsoft JhengHei" w:cs="Microsoft JhengHei"/>
          <w:spacing w:val="9"/>
        </w:rPr>
        <w:t xml:space="preserve"> </w:t>
      </w:r>
      <w:r>
        <w:rPr>
          <w:rFonts w:ascii="Microsoft JhengHei" w:eastAsia="Microsoft JhengHei" w:hAnsi="Microsoft JhengHei" w:cs="Microsoft JhengHei"/>
        </w:rPr>
        <w:t>172032000</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606508" w:rsidRDefault="00A23879">
      <w:pPr>
        <w:pStyle w:val="BodyText"/>
        <w:numPr>
          <w:ilvl w:val="0"/>
          <w:numId w:val="34"/>
        </w:numPr>
        <w:tabs>
          <w:tab w:val="left" w:pos="397"/>
        </w:tabs>
        <w:spacing w:line="242" w:lineRule="exact"/>
        <w:ind w:left="397"/>
        <w:rPr>
          <w:rFonts w:ascii="Microsoft JhengHei" w:eastAsia="Microsoft JhengHei" w:hAnsi="Microsoft JhengHei" w:cs="Microsoft JhengHei"/>
        </w:rPr>
      </w:pPr>
      <w:r>
        <w:rPr>
          <w:rFonts w:ascii="Microsoft JhengHei" w:eastAsia="Microsoft JhengHei" w:hAnsi="Microsoft JhengHei" w:cs="Microsoft JhengHei"/>
        </w:rPr>
        <w:t xml:space="preserve">db.list(SDB_LIST_STORAGEUNITS,{"Logical    </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ID":{$gt:1}},{Name:"space",ID:2},{Name：1})</w:t>
      </w:r>
    </w:p>
    <w:p w:rsidR="00D032B6" w:rsidRDefault="00D032B6">
      <w:pPr>
        <w:spacing w:before="2" w:line="110" w:lineRule="exact"/>
        <w:rPr>
          <w:sz w:val="11"/>
          <w:szCs w:val="11"/>
        </w:rPr>
      </w:pPr>
    </w:p>
    <w:p w:rsidR="00D032B6" w:rsidRDefault="00A23879">
      <w:pPr>
        <w:pStyle w:val="BodyText"/>
        <w:spacing w:line="168" w:lineRule="auto"/>
        <w:ind w:left="397" w:right="361"/>
      </w:pPr>
      <w:r>
        <w:t>返回符合条件</w:t>
      </w:r>
      <w:r>
        <w:rPr>
          <w:spacing w:val="-26"/>
        </w:rPr>
        <w:t xml:space="preserve"> </w:t>
      </w:r>
      <w:r>
        <w:t>Logical</w:t>
      </w:r>
      <w:r>
        <w:rPr>
          <w:spacing w:val="-25"/>
        </w:rPr>
        <w:t xml:space="preserve"> </w:t>
      </w:r>
      <w:r>
        <w:t>ID</w:t>
      </w:r>
      <w:r>
        <w:rPr>
          <w:spacing w:val="-26"/>
        </w:rPr>
        <w:t xml:space="preserve"> </w:t>
      </w:r>
      <w:r>
        <w:t>大于1的记录，并且每条记录只返回</w:t>
      </w:r>
      <w:r>
        <w:rPr>
          <w:spacing w:val="-25"/>
        </w:rPr>
        <w:t xml:space="preserve"> </w:t>
      </w:r>
      <w:r>
        <w:t>Name</w:t>
      </w:r>
      <w:r>
        <w:rPr>
          <w:spacing w:val="-26"/>
        </w:rPr>
        <w:t xml:space="preserve"> </w:t>
      </w:r>
      <w:r>
        <w:t>和</w:t>
      </w:r>
      <w:r>
        <w:rPr>
          <w:spacing w:val="-25"/>
        </w:rPr>
        <w:t xml:space="preserve"> </w:t>
      </w:r>
      <w:r>
        <w:t>ID</w:t>
      </w:r>
      <w:r>
        <w:rPr>
          <w:spacing w:val="-26"/>
        </w:rPr>
        <w:t xml:space="preserve"> </w:t>
      </w:r>
      <w:r>
        <w:t>这两个字段，记录按</w:t>
      </w:r>
      <w:r>
        <w:rPr>
          <w:spacing w:val="-25"/>
        </w:rPr>
        <w:t xml:space="preserve"> </w:t>
      </w:r>
      <w:r>
        <w:t>Name</w:t>
      </w:r>
      <w:r>
        <w:rPr>
          <w:spacing w:val="-26"/>
        </w:rPr>
        <w:t xml:space="preserve"> </w:t>
      </w:r>
      <w:r>
        <w:t>字 段的值升序排序</w:t>
      </w:r>
    </w:p>
    <w:p w:rsidR="00D032B6" w:rsidRDefault="00035F6E">
      <w:pPr>
        <w:pStyle w:val="BodyText"/>
        <w:spacing w:line="329" w:lineRule="exact"/>
        <w:ind w:left="997"/>
        <w:rPr>
          <w:rFonts w:ascii="Microsoft JhengHei" w:eastAsia="Microsoft JhengHei" w:hAnsi="Microsoft JhengHei" w:cs="Microsoft JhengHei"/>
        </w:rPr>
      </w:pPr>
      <w:r w:rsidRPr="00035F6E">
        <w:pict>
          <v:group id="_x0000_s2913" style="position:absolute;left:0;text-align:left;margin-left:95.85pt;margin-top:5.55pt;width:459.45pt;height:84.8pt;z-index:-251748352;mso-position-horizontal-relative:page" coordorigin="1917,111" coordsize="9189,1696">
            <v:shape id="_x0000_s2914"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"ID":</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4091,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"foo"</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10"/>
        </w:rPr>
        <w:t>"ID":</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4093,</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90"/>
        </w:rPr>
        <w:t>"Name":</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"name"</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w w:val="195"/>
        </w:rPr>
        <w:t>}...</w:t>
      </w:r>
    </w:p>
    <w:p w:rsidR="00D032B6" w:rsidRDefault="00A23879">
      <w:pPr>
        <w:pStyle w:val="BodyText"/>
        <w:spacing w:before="66"/>
        <w:ind w:left="113"/>
      </w:pPr>
      <w:bookmarkStart w:id="419" w:name="db.listBackup()"/>
      <w:bookmarkStart w:id="420" w:name="_bookmark195"/>
      <w:bookmarkEnd w:id="419"/>
      <w:bookmarkEnd w:id="420"/>
      <w:r>
        <w:rPr>
          <w:w w:val="95"/>
        </w:rPr>
        <w:t>db.listBackup()</w:t>
      </w:r>
    </w:p>
    <w:p w:rsidR="00D032B6" w:rsidRDefault="00D032B6">
      <w:pPr>
        <w:spacing w:before="9" w:line="190" w:lineRule="exact"/>
        <w:rPr>
          <w:sz w:val="19"/>
          <w:szCs w:val="19"/>
        </w:rPr>
      </w:pPr>
    </w:p>
    <w:p w:rsidR="00D032B6" w:rsidRDefault="00A23879">
      <w:pPr>
        <w:pStyle w:val="BodyText"/>
        <w:spacing w:line="253" w:lineRule="auto"/>
        <w:ind w:left="113" w:right="5358"/>
      </w:pPr>
      <w:r>
        <w:rPr>
          <w:w w:val="95"/>
        </w:rPr>
        <w:t>db.listBackup([options],</w:t>
      </w:r>
      <w:r>
        <w:rPr>
          <w:spacing w:val="-27"/>
          <w:w w:val="95"/>
        </w:rPr>
        <w:t xml:space="preserve"> </w:t>
      </w:r>
      <w:r>
        <w:rPr>
          <w:w w:val="95"/>
        </w:rPr>
        <w:t>[cond],</w:t>
      </w:r>
      <w:r>
        <w:rPr>
          <w:spacing w:val="-26"/>
          <w:w w:val="95"/>
        </w:rPr>
        <w:t xml:space="preserve"> </w:t>
      </w:r>
      <w:r>
        <w:rPr>
          <w:w w:val="95"/>
        </w:rPr>
        <w:t>[sel])</w:t>
      </w:r>
      <w:r>
        <w:rPr>
          <w:w w:val="93"/>
        </w:rPr>
        <w:t xml:space="preserve"> </w:t>
      </w:r>
      <w:r>
        <w:rPr>
          <w:w w:val="95"/>
        </w:rPr>
        <w:t>查看数据库备份</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71"/>
        <w:gridCol w:w="3266"/>
        <w:gridCol w:w="2363"/>
        <w:gridCol w:w="2373"/>
      </w:tblGrid>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设定备份名，指定复制组，路径等</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参数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30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备份过滤条件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查看备份选择输出的字段</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rPr>
          <w:w w:val="95"/>
        </w:rPr>
        <w:t>Options格式</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16"/>
        <w:gridCol w:w="4299"/>
        <w:gridCol w:w="3157"/>
      </w:tblGrid>
      <w:tr w:rsidR="00D032B6">
        <w:trPr>
          <w:trHeight w:hRule="exact" w:val="305"/>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299" w:type="dxa"/>
            <w:tcBorders>
              <w:top w:val="nil"/>
              <w:left w:val="nil"/>
              <w:bottom w:val="nil"/>
              <w:right w:val="single" w:sz="8" w:space="0" w:color="000000"/>
            </w:tcBorders>
          </w:tcPr>
          <w:p w:rsidR="00D032B6" w:rsidRDefault="00A23879">
            <w:pPr>
              <w:pStyle w:val="TableParagraph"/>
              <w:spacing w:line="223" w:lineRule="exact"/>
              <w:ind w:left="1191"/>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GroupID:1000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GroupID:[1000,</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1001]</w:t>
            </w:r>
          </w:p>
        </w:tc>
      </w:tr>
      <w:tr w:rsidR="00D032B6">
        <w:trPr>
          <w:trHeight w:hRule="exact" w:val="54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指定备份的复制组名，缺省为所有复制组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GroupName:"data1"</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GroupName:["data1",</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"data2"]</w:t>
            </w:r>
          </w:p>
        </w:tc>
      </w:tr>
      <w:tr w:rsidR="00D032B6">
        <w:trPr>
          <w:trHeight w:hRule="exact" w:val="30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备份名称，缺省查看所有备份</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Name:"backup-2014-1-1"</w:t>
            </w:r>
          </w:p>
        </w:tc>
      </w:tr>
      <w:tr w:rsidR="00D032B6">
        <w:trPr>
          <w:trHeight w:hRule="exact" w:val="78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Path</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备份路径，缺省为配置参数指定的备份路径。</w:t>
            </w:r>
          </w:p>
          <w:p w:rsidR="00D032B6" w:rsidRDefault="00A23879">
            <w:pPr>
              <w:pStyle w:val="TableParagraph"/>
              <w:spacing w:before="1"/>
              <w:ind w:left="1191"/>
              <w:rPr>
                <w:rFonts w:ascii="微软雅黑" w:eastAsia="微软雅黑" w:hAnsi="微软雅黑" w:cs="微软雅黑"/>
                <w:sz w:val="14"/>
                <w:szCs w:val="14"/>
              </w:rPr>
            </w:pPr>
            <w:r>
              <w:rPr>
                <w:rFonts w:ascii="微软雅黑" w:eastAsia="微软雅黑" w:hAnsi="微软雅黑" w:cs="微软雅黑"/>
                <w:w w:val="95"/>
                <w:sz w:val="14"/>
                <w:szCs w:val="14"/>
              </w:rPr>
              <w:t>该路径支持通配符（%g/%G:</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%h/</w:t>
            </w:r>
          </w:p>
          <w:p w:rsidR="00D032B6" w:rsidRDefault="00A23879">
            <w:pPr>
              <w:pStyle w:val="TableParagraph"/>
              <w:spacing w:before="1"/>
              <w:ind w:left="1191"/>
              <w:rPr>
                <w:rFonts w:ascii="微软雅黑" w:eastAsia="微软雅黑" w:hAnsi="微软雅黑" w:cs="微软雅黑"/>
                <w:sz w:val="14"/>
                <w:szCs w:val="14"/>
              </w:rPr>
            </w:pPr>
            <w:r>
              <w:rPr>
                <w:rFonts w:ascii="微软雅黑" w:eastAsia="微软雅黑" w:hAnsi="微软雅黑" w:cs="微软雅黑"/>
                <w:w w:val="95"/>
                <w:sz w:val="14"/>
                <w:szCs w:val="14"/>
              </w:rPr>
              <w:t>%H:</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host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%s/%S:service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Path:"/opt/sequoiadb/backup/%g"</w:t>
            </w:r>
          </w:p>
        </w:tc>
      </w:tr>
      <w:tr w:rsidR="00D032B6">
        <w:trPr>
          <w:trHeight w:hRule="exact" w:val="54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上述</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Path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参数所配置的路径是否为配置参数指定</w:t>
            </w:r>
          </w:p>
          <w:p w:rsidR="00D032B6" w:rsidRDefault="00A23879">
            <w:pPr>
              <w:pStyle w:val="TableParagraph"/>
              <w:spacing w:before="1"/>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的备份路径的子目录，缺省为</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IsSubDir:false</w:t>
            </w:r>
          </w:p>
        </w:tc>
      </w:tr>
      <w:tr w:rsidR="00D032B6">
        <w:trPr>
          <w:trHeight w:hRule="exact" w:val="535"/>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rPr>
            </w:pPr>
            <w:r>
              <w:rPr>
                <w:rFonts w:ascii="微软雅黑" w:eastAsia="微软雅黑" w:hAnsi="微软雅黑" w:cs="微软雅黑"/>
                <w:w w:val="95"/>
                <w:sz w:val="14"/>
                <w:szCs w:val="14"/>
              </w:rPr>
              <w:t>备份前缀名，支持通配符（%g,%G,%h,%H,%s,</w:t>
            </w:r>
          </w:p>
          <w:p w:rsidR="00D032B6" w:rsidRDefault="00A23879">
            <w:pPr>
              <w:pStyle w:val="TableParagraph"/>
              <w:spacing w:before="1"/>
              <w:ind w:left="1191"/>
              <w:rPr>
                <w:rFonts w:ascii="微软雅黑" w:eastAsia="微软雅黑" w:hAnsi="微软雅黑" w:cs="微软雅黑"/>
                <w:sz w:val="14"/>
                <w:szCs w:val="14"/>
              </w:rPr>
            </w:pPr>
            <w:r>
              <w:rPr>
                <w:rFonts w:ascii="微软雅黑" w:eastAsia="微软雅黑" w:hAnsi="微软雅黑" w:cs="微软雅黑"/>
                <w:sz w:val="14"/>
                <w:szCs w:val="14"/>
              </w:rPr>
              <w:t>%S），缺省为空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Prefix:"%g_bk_"</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查看数据库所有备份信息</w:t>
      </w:r>
    </w:p>
    <w:p w:rsidR="00D032B6" w:rsidRDefault="00035F6E">
      <w:pPr>
        <w:pStyle w:val="BodyText"/>
        <w:spacing w:before="23"/>
        <w:ind w:left="1217"/>
        <w:rPr>
          <w:rFonts w:ascii="Microsoft JhengHei" w:eastAsia="Microsoft JhengHei" w:hAnsi="Microsoft JhengHei" w:cs="Microsoft JhengHei"/>
        </w:rPr>
      </w:pPr>
      <w:r w:rsidRPr="00035F6E">
        <w:pict>
          <v:group id="_x0000_s2911" style="position:absolute;left:0;text-align:left;margin-left:95.85pt;margin-top:6.9pt;width:459.45pt;height:10.6pt;z-index:-251747328;mso-position-horizontal-relative:page" coordorigin="1917,138" coordsize="9189,212">
            <v:shape id="_x0000_s291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db.listBackup()</w:t>
      </w:r>
    </w:p>
    <w:p w:rsidR="00D032B6" w:rsidRDefault="00A23879">
      <w:pPr>
        <w:pStyle w:val="BodyText"/>
        <w:spacing w:before="66"/>
      </w:pPr>
      <w:bookmarkStart w:id="421" w:name="db.listCollections()"/>
      <w:bookmarkStart w:id="422" w:name="_bookmark196"/>
      <w:bookmarkEnd w:id="421"/>
      <w:bookmarkEnd w:id="422"/>
      <w:r>
        <w:rPr>
          <w:w w:val="95"/>
        </w:rPr>
        <w:t>db.listCollections()</w:t>
      </w:r>
    </w:p>
    <w:p w:rsidR="00D032B6" w:rsidRDefault="00D032B6">
      <w:pPr>
        <w:spacing w:before="9" w:line="190" w:lineRule="exact"/>
        <w:rPr>
          <w:sz w:val="19"/>
          <w:szCs w:val="19"/>
        </w:rPr>
      </w:pPr>
    </w:p>
    <w:p w:rsidR="00D032B6" w:rsidRDefault="00A23879">
      <w:pPr>
        <w:pStyle w:val="BodyText"/>
        <w:spacing w:line="253" w:lineRule="auto"/>
        <w:ind w:right="2607"/>
      </w:pPr>
      <w:r>
        <w:rPr>
          <w:w w:val="95"/>
        </w:rPr>
        <w:t>db.listCollections()</w:t>
      </w:r>
      <w:r>
        <w:rPr>
          <w:w w:val="93"/>
        </w:rPr>
        <w:t xml:space="preserve"> </w:t>
      </w:r>
      <w:r>
        <w:rPr>
          <w:w w:val="95"/>
        </w:rPr>
        <w:t>枚举集合，执行此方法会将指定集合空间下的集合信息全部显示出来。</w:t>
      </w:r>
    </w:p>
    <w:p w:rsidR="00D032B6" w:rsidRDefault="00D032B6">
      <w:pPr>
        <w:spacing w:before="4" w:line="180" w:lineRule="exact"/>
        <w:rPr>
          <w:sz w:val="18"/>
          <w:szCs w:val="18"/>
        </w:rPr>
      </w:pPr>
    </w:p>
    <w:p w:rsidR="00D032B6" w:rsidRDefault="00A23879">
      <w:pPr>
        <w:pStyle w:val="BodyText"/>
      </w:pPr>
      <w:r>
        <w:t>示例</w:t>
      </w:r>
    </w:p>
    <w:p w:rsidR="00606508" w:rsidRDefault="00035F6E">
      <w:pPr>
        <w:pStyle w:val="BodyText"/>
        <w:numPr>
          <w:ilvl w:val="1"/>
          <w:numId w:val="34"/>
        </w:numPr>
        <w:tabs>
          <w:tab w:val="left" w:pos="1217"/>
        </w:tabs>
        <w:spacing w:before="40"/>
        <w:ind w:left="1217"/>
        <w:rPr>
          <w:rFonts w:ascii="Microsoft JhengHei" w:eastAsia="Microsoft JhengHei" w:hAnsi="Microsoft JhengHei" w:cs="Microsoft JhengHei"/>
        </w:rPr>
      </w:pPr>
      <w:r w:rsidRPr="00035F6E">
        <w:pict>
          <v:group id="_x0000_s2909" style="position:absolute;left:0;text-align:left;margin-left:95.85pt;margin-top:7.75pt;width:459.45pt;height:10.6pt;z-index:-251746304;mso-position-horizontal-relative:page" coordorigin="1917,155" coordsize="9189,212">
            <v:shape id="_x0000_s2910" style="position:absolute;left:1917;top:155;width:9189;height:212" coordorigin="1917,155" coordsize="9189,212" path="m1917,155r9189,l11106,367r-9189,l1917,155xe" fillcolor="#efefef" stroked="f">
              <v:path arrowok="t"/>
            </v:shape>
            <w10:wrap anchorx="page"/>
          </v:group>
        </w:pict>
      </w:r>
      <w:r w:rsidR="00A23879">
        <w:rPr>
          <w:rFonts w:ascii="Microsoft JhengHei" w:eastAsia="Microsoft JhengHei" w:hAnsi="Microsoft JhengHei" w:cs="Microsoft JhengHei"/>
          <w:w w:val="115"/>
        </w:rPr>
        <w:t>db.listCollections()</w:t>
      </w:r>
    </w:p>
    <w:p w:rsidR="00D032B6" w:rsidRDefault="00A23879">
      <w:pPr>
        <w:pStyle w:val="BodyText"/>
        <w:spacing w:before="26"/>
        <w:ind w:left="1217"/>
      </w:pPr>
      <w:r>
        <w:t>返回：</w:t>
      </w:r>
    </w:p>
    <w:p w:rsidR="00D032B6" w:rsidRDefault="00035F6E">
      <w:pPr>
        <w:pStyle w:val="BodyText"/>
        <w:spacing w:line="313" w:lineRule="exact"/>
        <w:ind w:left="23" w:right="7209"/>
        <w:jc w:val="center"/>
        <w:rPr>
          <w:rFonts w:ascii="Microsoft JhengHei" w:eastAsia="Microsoft JhengHei" w:hAnsi="Microsoft JhengHei" w:cs="Microsoft JhengHei"/>
        </w:rPr>
      </w:pPr>
      <w:r w:rsidRPr="00035F6E">
        <w:pict>
          <v:group id="_x0000_s2907" style="position:absolute;left:0;text-align:left;margin-left:95.85pt;margin-top:4.75pt;width:459.45pt;height:127.2pt;z-index:-251745280;mso-position-horizontal-relative:page" coordorigin="1917,95" coordsize="9189,2544">
            <v:shape id="_x0000_s2908" style="position:absolute;left:1917;top:95;width:9189;height:2544" coordorigin="1917,95" coordsize="9189,2544" path="m1917,95r9189,l11106,2639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25"/>
        </w:rPr>
        <w:t>"Details":</w:t>
      </w:r>
      <w:r>
        <w:rPr>
          <w:rFonts w:ascii="Microsoft JhengHei" w:eastAsia="Microsoft JhengHei" w:hAnsi="Microsoft JhengHei" w:cs="Microsoft JhengHei"/>
          <w:spacing w:val="-12"/>
          <w:w w:val="125"/>
        </w:rPr>
        <w:t xml:space="preserve"> </w:t>
      </w:r>
      <w:r>
        <w:rPr>
          <w:rFonts w:ascii="Microsoft JhengHei" w:eastAsia="Microsoft JhengHei" w:hAnsi="Microsoft JhengHei" w:cs="Microsoft JhengHei"/>
          <w:w w:val="125"/>
        </w:rPr>
        <w:t>[</w:t>
      </w:r>
    </w:p>
    <w:p w:rsidR="00D032B6" w:rsidRDefault="00A23879">
      <w:pPr>
        <w:pStyle w:val="BodyText"/>
        <w:spacing w:line="207" w:lineRule="exact"/>
        <w:ind w:left="2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417"/>
        <w:rPr>
          <w:rFonts w:ascii="Microsoft JhengHei" w:eastAsia="Microsoft JhengHei" w:hAnsi="Microsoft JhengHei" w:cs="Microsoft JhengHei"/>
        </w:rPr>
      </w:pPr>
      <w:r>
        <w:rPr>
          <w:rFonts w:ascii="Microsoft JhengHei" w:eastAsia="Microsoft JhengHei" w:hAnsi="Microsoft JhengHei" w:cs="Microsoft JhengHei"/>
          <w:w w:val="120"/>
        </w:rPr>
        <w:t>"ID":</w:t>
      </w:r>
      <w:r>
        <w:rPr>
          <w:rFonts w:ascii="Microsoft JhengHei" w:eastAsia="Microsoft JhengHei" w:hAnsi="Microsoft JhengHei" w:cs="Microsoft JhengHei"/>
          <w:spacing w:val="36"/>
          <w:w w:val="120"/>
        </w:rPr>
        <w:t xml:space="preserve"> </w:t>
      </w:r>
      <w:r>
        <w:rPr>
          <w:rFonts w:ascii="Microsoft JhengHei" w:eastAsia="Microsoft JhengHei" w:hAnsi="Microsoft JhengHei" w:cs="Microsoft JhengHei"/>
          <w:w w:val="120"/>
        </w:rPr>
        <w:t>0,</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w w:val="115"/>
        </w:rPr>
        <w:t>"Logical</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ID":</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rPr>
        <w:t>"Sequence":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1,</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w w:val="115"/>
        </w:rPr>
        <w:t>"Indexes":</w:t>
      </w:r>
      <w:r>
        <w:rPr>
          <w:rFonts w:ascii="Microsoft JhengHei" w:eastAsia="Microsoft JhengHei" w:hAnsi="Microsoft JhengHei" w:cs="Microsoft JhengHei"/>
          <w:spacing w:val="-20"/>
          <w:w w:val="115"/>
        </w:rPr>
        <w:t xml:space="preserve"> </w:t>
      </w:r>
      <w:r>
        <w:rPr>
          <w:rFonts w:ascii="Microsoft JhengHei" w:eastAsia="Microsoft JhengHei" w:hAnsi="Microsoft JhengHei" w:cs="Microsoft JhengHei"/>
          <w:w w:val="115"/>
        </w:rPr>
        <w:t>2,</w:t>
      </w:r>
    </w:p>
    <w:p w:rsidR="00D032B6" w:rsidRDefault="00A23879">
      <w:pPr>
        <w:pStyle w:val="BodyText"/>
        <w:spacing w:line="212" w:lineRule="exact"/>
        <w:ind w:left="2417"/>
        <w:rPr>
          <w:rFonts w:ascii="Microsoft JhengHei" w:eastAsia="Microsoft JhengHei" w:hAnsi="Microsoft JhengHei" w:cs="Microsoft JhengHei"/>
        </w:rPr>
      </w:pPr>
      <w:r>
        <w:rPr>
          <w:rFonts w:ascii="Microsoft JhengHei" w:eastAsia="Microsoft JhengHei" w:hAnsi="Microsoft JhengHei" w:cs="Microsoft JhengHei"/>
          <w:w w:val="105"/>
        </w:rPr>
        <w:t>"Status":</w:t>
      </w:r>
      <w:r>
        <w:rPr>
          <w:rFonts w:ascii="Microsoft JhengHei" w:eastAsia="Microsoft JhengHei" w:hAnsi="Microsoft JhengHei" w:cs="Microsoft JhengHei"/>
          <w:spacing w:val="-12"/>
          <w:w w:val="105"/>
        </w:rPr>
        <w:t xml:space="preserve"> </w:t>
      </w:r>
      <w:r>
        <w:rPr>
          <w:rFonts w:ascii="Microsoft JhengHei" w:eastAsia="Microsoft JhengHei" w:hAnsi="Microsoft JhengHei" w:cs="Microsoft JhengHei"/>
          <w:w w:val="105"/>
        </w:rPr>
        <w:t>"Normal"</w:t>
      </w:r>
    </w:p>
    <w:p w:rsidR="00D032B6" w:rsidRDefault="00A23879">
      <w:pPr>
        <w:pStyle w:val="BodyText"/>
        <w:spacing w:line="212" w:lineRule="exact"/>
        <w:ind w:left="23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pPr>
      <w:bookmarkStart w:id="423" w:name="db.listCollectionSpaces()"/>
      <w:bookmarkStart w:id="424" w:name="_bookmark197"/>
      <w:bookmarkEnd w:id="423"/>
      <w:bookmarkEnd w:id="424"/>
      <w:r>
        <w:rPr>
          <w:w w:val="95"/>
        </w:rPr>
        <w:t>db.listCollectionSpaces()</w:t>
      </w:r>
    </w:p>
    <w:p w:rsidR="00D032B6" w:rsidRDefault="00D032B6">
      <w:pPr>
        <w:spacing w:before="9" w:line="190" w:lineRule="exact"/>
        <w:rPr>
          <w:sz w:val="19"/>
          <w:szCs w:val="19"/>
        </w:rPr>
      </w:pPr>
    </w:p>
    <w:p w:rsidR="00D032B6" w:rsidRDefault="00A23879">
      <w:pPr>
        <w:pStyle w:val="BodyText"/>
        <w:spacing w:line="253" w:lineRule="auto"/>
        <w:ind w:right="6852"/>
      </w:pPr>
      <w:r>
        <w:rPr>
          <w:w w:val="95"/>
        </w:rPr>
        <w:t>db.listCollectionSpaces()</w:t>
      </w:r>
      <w:r>
        <w:rPr>
          <w:w w:val="93"/>
        </w:rPr>
        <w:t xml:space="preserve"> </w:t>
      </w:r>
      <w:r>
        <w:rPr>
          <w:w w:val="95"/>
        </w:rPr>
        <w:t>枚举数据库中所有的集合空间。</w:t>
      </w:r>
    </w:p>
    <w:p w:rsidR="00D032B6" w:rsidRDefault="00D032B6">
      <w:pPr>
        <w:spacing w:before="4" w:line="180" w:lineRule="exact"/>
        <w:rPr>
          <w:sz w:val="18"/>
          <w:szCs w:val="18"/>
        </w:rPr>
      </w:pPr>
    </w:p>
    <w:p w:rsidR="00D032B6" w:rsidRDefault="00A23879">
      <w:pPr>
        <w:pStyle w:val="BodyText"/>
      </w:pPr>
      <w:r>
        <w:t>示例</w:t>
      </w:r>
    </w:p>
    <w:p w:rsidR="00606508" w:rsidRDefault="00035F6E">
      <w:pPr>
        <w:pStyle w:val="BodyText"/>
        <w:numPr>
          <w:ilvl w:val="1"/>
          <w:numId w:val="34"/>
        </w:numPr>
        <w:tabs>
          <w:tab w:val="left" w:pos="1217"/>
        </w:tabs>
        <w:spacing w:before="40"/>
        <w:ind w:left="1217"/>
        <w:rPr>
          <w:rFonts w:ascii="Microsoft JhengHei" w:eastAsia="Microsoft JhengHei" w:hAnsi="Microsoft JhengHei" w:cs="Microsoft JhengHei"/>
        </w:rPr>
      </w:pPr>
      <w:r w:rsidRPr="00035F6E">
        <w:pict>
          <v:group id="_x0000_s2905" style="position:absolute;left:0;text-align:left;margin-left:95.85pt;margin-top:7.75pt;width:459.45pt;height:10.6pt;z-index:-251744256;mso-position-horizontal-relative:page" coordorigin="1917,155" coordsize="9189,212">
            <v:shape id="_x0000_s2906" style="position:absolute;left:1917;top:155;width:9189;height:212" coordorigin="1917,155" coordsize="9189,212" path="m1917,155r9189,l11106,367r-9189,l1917,155xe" fillcolor="#efefef" stroked="f">
              <v:path arrowok="t"/>
            </v:shape>
            <w10:wrap anchorx="page"/>
          </v:group>
        </w:pict>
      </w:r>
      <w:r w:rsidR="00A23879">
        <w:rPr>
          <w:rFonts w:ascii="Microsoft JhengHei" w:eastAsia="Microsoft JhengHei" w:hAnsi="Microsoft JhengHei" w:cs="Microsoft JhengHei"/>
          <w:w w:val="110"/>
        </w:rPr>
        <w:t>db.listCollectionSpaces()</w:t>
      </w:r>
    </w:p>
    <w:p w:rsidR="00D032B6" w:rsidRDefault="00A23879">
      <w:pPr>
        <w:pStyle w:val="BodyText"/>
        <w:spacing w:before="26"/>
        <w:ind w:left="1217"/>
      </w:pPr>
      <w:r>
        <w:t>返回：</w:t>
      </w:r>
    </w:p>
    <w:p w:rsidR="00D032B6" w:rsidRDefault="00035F6E">
      <w:pPr>
        <w:pStyle w:val="BodyText"/>
        <w:spacing w:line="319" w:lineRule="exact"/>
        <w:ind w:left="1817"/>
        <w:rPr>
          <w:rFonts w:ascii="Microsoft JhengHei" w:eastAsia="Microsoft JhengHei" w:hAnsi="Microsoft JhengHei" w:cs="Microsoft JhengHei"/>
        </w:rPr>
      </w:pPr>
      <w:r w:rsidRPr="00035F6E">
        <w:pict>
          <v:group id="_x0000_s2903" style="position:absolute;left:0;text-align:left;margin-left:95.85pt;margin-top:4.75pt;width:459.45pt;height:31.8pt;z-index:-251743232;mso-position-horizontal-relative:page" coordorigin="1917,95" coordsize="9189,636">
            <v:shape id="_x0000_s2904"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"Name":"foo"</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425" w:name="db.listDomains()"/>
      <w:bookmarkStart w:id="426" w:name="_bookmark198"/>
      <w:bookmarkEnd w:id="425"/>
      <w:bookmarkEnd w:id="426"/>
      <w:r>
        <w:rPr>
          <w:w w:val="95"/>
        </w:rPr>
        <w:t>db.listDomains()</w:t>
      </w:r>
    </w:p>
    <w:p w:rsidR="00D032B6" w:rsidRDefault="00D032B6">
      <w:pPr>
        <w:spacing w:before="9" w:line="190" w:lineRule="exact"/>
        <w:rPr>
          <w:sz w:val="19"/>
          <w:szCs w:val="19"/>
        </w:rPr>
      </w:pPr>
    </w:p>
    <w:p w:rsidR="00D032B6" w:rsidRDefault="00A23879">
      <w:pPr>
        <w:pStyle w:val="BodyText"/>
        <w:spacing w:line="253" w:lineRule="auto"/>
        <w:ind w:left="113" w:right="3954"/>
      </w:pPr>
      <w:r>
        <w:rPr>
          <w:w w:val="95"/>
        </w:rPr>
        <w:t>db.listDomains()</w:t>
      </w:r>
      <w:r>
        <w:rPr>
          <w:w w:val="94"/>
        </w:rPr>
        <w:t xml:space="preserve"> </w:t>
      </w:r>
      <w:r>
        <w:rPr>
          <w:w w:val="95"/>
        </w:rPr>
        <w:t>枚举域，执行此方法会显示系统中所有由用户创建的域。</w:t>
      </w:r>
    </w:p>
    <w:p w:rsidR="00D032B6" w:rsidRDefault="00D032B6">
      <w:pPr>
        <w:spacing w:before="4" w:line="180" w:lineRule="exact"/>
        <w:rPr>
          <w:sz w:val="18"/>
          <w:szCs w:val="18"/>
        </w:rPr>
      </w:pPr>
    </w:p>
    <w:p w:rsidR="00D032B6" w:rsidRDefault="00A23879">
      <w:pPr>
        <w:pStyle w:val="BodyText"/>
        <w:ind w:left="113"/>
      </w:pPr>
      <w:r>
        <w:t>示例</w:t>
      </w:r>
    </w:p>
    <w:p w:rsidR="00606508" w:rsidRDefault="00A23879">
      <w:pPr>
        <w:pStyle w:val="BodyText"/>
        <w:numPr>
          <w:ilvl w:val="0"/>
          <w:numId w:val="34"/>
        </w:numPr>
        <w:tabs>
          <w:tab w:val="left" w:pos="397"/>
        </w:tabs>
        <w:spacing w:before="98" w:line="294" w:lineRule="exact"/>
        <w:ind w:left="397" w:right="8176"/>
      </w:pPr>
      <w:r>
        <w:rPr>
          <w:w w:val="90"/>
          <w:position w:val="1"/>
        </w:rPr>
        <w:t>db.listDomains()</w:t>
      </w:r>
      <w:r>
        <w:rPr>
          <w:w w:val="94"/>
          <w:position w:val="1"/>
        </w:rPr>
        <w:t xml:space="preserve"> </w:t>
      </w:r>
      <w:r>
        <w:rPr>
          <w:w w:val="95"/>
        </w:rPr>
        <w:t>返回：</w:t>
      </w:r>
    </w:p>
    <w:p w:rsidR="00D032B6" w:rsidRDefault="00035F6E">
      <w:pPr>
        <w:pStyle w:val="BodyText"/>
        <w:spacing w:before="13" w:line="333" w:lineRule="exact"/>
        <w:ind w:left="397"/>
        <w:rPr>
          <w:rFonts w:ascii="Microsoft JhengHei" w:eastAsia="Microsoft JhengHei" w:hAnsi="Microsoft JhengHei" w:cs="Microsoft JhengHei"/>
        </w:rPr>
      </w:pPr>
      <w:r w:rsidRPr="00035F6E">
        <w:pict>
          <v:group id="_x0000_s2901" style="position:absolute;left:0;text-align:left;margin-left:95.85pt;margin-top:6.4pt;width:459.45pt;height:169.6pt;z-index:-251742208;mso-position-horizontal-relative:page" coordorigin="1917,128" coordsize="9189,3392">
            <v:shape id="_x0000_s2902" style="position:absolute;left:1917;top:128;width:9189;height:3392" coordorigin="1917,128" coordsize="9189,3392" path="m1917,128r9189,l11106,3520r-9189,l1917,128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"539ea19669d195f36432111a"</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"hello",</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"Groups":</w:t>
      </w:r>
      <w:r>
        <w:rPr>
          <w:rFonts w:ascii="Microsoft JhengHei" w:eastAsia="Microsoft JhengHei" w:hAnsi="Microsoft JhengHei" w:cs="Microsoft JhengHei"/>
          <w:spacing w:val="-17"/>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"data1",</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"GroupID":</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1000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"data2",</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"GroupID":</w:t>
      </w:r>
      <w:r>
        <w:rPr>
          <w:rFonts w:ascii="Microsoft JhengHei" w:eastAsia="Microsoft JhengHei" w:hAnsi="Microsoft JhengHei" w:cs="Microsoft JhengHei"/>
          <w:spacing w:val="41"/>
          <w:w w:val="95"/>
        </w:rPr>
        <w:t xml:space="preserve"> </w:t>
      </w:r>
      <w:r>
        <w:rPr>
          <w:rFonts w:ascii="Microsoft JhengHei" w:eastAsia="Microsoft JhengHei" w:hAnsi="Microsoft JhengHei" w:cs="Microsoft JhengHei"/>
          <w:w w:val="95"/>
        </w:rPr>
        <w:t>1001</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ind w:left="113"/>
      </w:pPr>
      <w:bookmarkStart w:id="427" w:name="db.listProcedures()"/>
      <w:bookmarkStart w:id="428" w:name="_bookmark199"/>
      <w:bookmarkEnd w:id="427"/>
      <w:bookmarkEnd w:id="428"/>
      <w:r>
        <w:rPr>
          <w:w w:val="95"/>
        </w:rPr>
        <w:t>db.listProcedures()</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5"/>
        </w:rPr>
        <w:t>db.listProcedures([cond])</w:t>
      </w:r>
      <w:r>
        <w:rPr>
          <w:w w:val="94"/>
        </w:rPr>
        <w:t xml:space="preserve"> </w:t>
      </w:r>
      <w:r>
        <w:rPr>
          <w:w w:val="95"/>
        </w:rPr>
        <w:t>枚举所有的存储过程函数。</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条件为空时，枚举所有的函数，不为</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空时，枚举符合条件函数。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A23879">
      <w:pPr>
        <w:pStyle w:val="BodyText"/>
        <w:spacing w:before="79" w:line="168" w:lineRule="auto"/>
        <w:ind w:left="113" w:right="295"/>
      </w:pPr>
      <w:r>
        <w:rPr>
          <w:w w:val="95"/>
        </w:rPr>
        <w:t xml:space="preserve">listProcedures() </w:t>
      </w:r>
      <w:r>
        <w:rPr>
          <w:spacing w:val="13"/>
          <w:w w:val="95"/>
        </w:rPr>
        <w:t xml:space="preserve"> </w:t>
      </w:r>
      <w:r>
        <w:rPr>
          <w:w w:val="95"/>
        </w:rPr>
        <w:t xml:space="preserve">方法的定义，只有一个 </w:t>
      </w:r>
      <w:r>
        <w:rPr>
          <w:spacing w:val="12"/>
          <w:w w:val="95"/>
        </w:rPr>
        <w:t xml:space="preserve"> </w:t>
      </w:r>
      <w:r>
        <w:rPr>
          <w:w w:val="95"/>
        </w:rPr>
        <w:t xml:space="preserve">Json </w:t>
      </w:r>
      <w:r>
        <w:rPr>
          <w:spacing w:val="13"/>
          <w:w w:val="95"/>
        </w:rPr>
        <w:t xml:space="preserve"> </w:t>
      </w:r>
      <w:r>
        <w:rPr>
          <w:w w:val="95"/>
        </w:rPr>
        <w:t xml:space="preserve">对象类型的参数名 </w:t>
      </w:r>
      <w:r>
        <w:rPr>
          <w:spacing w:val="13"/>
          <w:w w:val="95"/>
        </w:rPr>
        <w:t xml:space="preserve"> </w:t>
      </w:r>
      <w:r>
        <w:rPr>
          <w:w w:val="95"/>
        </w:rPr>
        <w:t>cond，输入值时返回符合指定值的函数，否</w:t>
      </w:r>
      <w:r>
        <w:t xml:space="preserve"> 则的话返回所有的函数。</w:t>
      </w:r>
    </w:p>
    <w:p w:rsidR="00D032B6" w:rsidRDefault="00D032B6">
      <w:pPr>
        <w:spacing w:before="14" w:line="200" w:lineRule="exact"/>
        <w:rPr>
          <w:sz w:val="20"/>
          <w:szCs w:val="20"/>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返回所有的函数信息</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899" style="position:absolute;left:0;text-align:left;margin-left:95.85pt;margin-top:4.95pt;width:459.45pt;height:106pt;z-index:-251741184;mso-position-horizontal-relative:page" coordorigin="1917,99" coordsize="9189,2120">
            <v:shape id="_x0000_s2900" style="position:absolute;left:1917;top:99;width:9189;height:2120" coordorigin="1917,99" coordsize="9189,2120" path="m1917,99r9189,l11106,2219r-9189,l1917,99xe" fillcolor="#efefef" stroked="f">
              <v:path arrowok="t"/>
            </v:shape>
            <w10:wrap anchorx="page"/>
          </v:group>
        </w:pict>
      </w:r>
      <w:r w:rsidR="00A23879">
        <w:rPr>
          <w:rFonts w:ascii="Microsoft JhengHei" w:eastAsia="Microsoft JhengHei" w:hAnsi="Microsoft JhengHei" w:cs="Microsoft JhengHei"/>
          <w:w w:val="105"/>
        </w:rPr>
        <w:t>&gt;db.listProcedures()</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r>
        <w:rPr>
          <w:rFonts w:ascii="Microsoft JhengHei" w:eastAsia="Microsoft JhengHei" w:hAnsi="Microsoft JhengHei" w:cs="Microsoft JhengHei"/>
          <w:spacing w:val="-42"/>
          <w:w w:val="155"/>
        </w:rPr>
        <w:t xml:space="preserve"> </w:t>
      </w:r>
      <w:r>
        <w:rPr>
          <w:rFonts w:ascii="Microsoft JhengHei" w:eastAsia="Microsoft JhengHei" w:hAnsi="Microsoft JhengHei" w:cs="Microsoft JhengHei"/>
          <w:w w:val="110"/>
        </w:rPr>
        <w:t>"_id"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6"/>
          <w:w w:val="18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2"/>
          <w:w w:val="155"/>
        </w:rPr>
        <w:t xml:space="preserve"> </w:t>
      </w:r>
      <w:r>
        <w:rPr>
          <w:rFonts w:ascii="Microsoft JhengHei" w:eastAsia="Microsoft JhengHei" w:hAnsi="Microsoft JhengHei" w:cs="Microsoft JhengHei"/>
          <w:w w:val="110"/>
        </w:rPr>
        <w:t>"$oid"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6"/>
          <w:w w:val="185"/>
        </w:rPr>
        <w:t xml:space="preserve"> </w:t>
      </w:r>
      <w:r>
        <w:rPr>
          <w:rFonts w:ascii="Microsoft JhengHei" w:eastAsia="Microsoft JhengHei" w:hAnsi="Microsoft JhengHei" w:cs="Microsoft JhengHei"/>
          <w:w w:val="110"/>
        </w:rPr>
        <w:t>"52480389f5ce8d5817c4c353"</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1"/>
          <w:w w:val="155"/>
        </w:rPr>
        <w:t xml:space="preserve"> </w:t>
      </w:r>
      <w:r>
        <w:rPr>
          <w:rFonts w:ascii="Microsoft JhengHei" w:eastAsia="Microsoft JhengHei" w:hAnsi="Microsoft JhengHei" w:cs="Microsoft JhengHei"/>
          <w:w w:val="110"/>
        </w:rPr>
        <w:t>"name"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7"/>
          <w:w w:val="185"/>
        </w:rPr>
        <w:t xml:space="preserve"> </w:t>
      </w:r>
      <w:r>
        <w:rPr>
          <w:rFonts w:ascii="Microsoft JhengHei" w:eastAsia="Microsoft JhengHei" w:hAnsi="Microsoft JhengHei" w:cs="Microsoft JhengHei"/>
          <w:w w:val="110"/>
        </w:rPr>
        <w:t>"sum",</w:t>
      </w:r>
      <w:r>
        <w:rPr>
          <w:rFonts w:ascii="Microsoft JhengHei" w:eastAsia="Microsoft JhengHei" w:hAnsi="Microsoft JhengHei" w:cs="Microsoft JhengHei"/>
          <w:spacing w:val="-19"/>
          <w:w w:val="110"/>
        </w:rPr>
        <w:t xml:space="preserve"> </w:t>
      </w:r>
      <w:r>
        <w:rPr>
          <w:rFonts w:ascii="Microsoft JhengHei" w:eastAsia="Microsoft JhengHei" w:hAnsi="Microsoft JhengHei" w:cs="Microsoft JhengHei"/>
          <w:w w:val="110"/>
        </w:rPr>
        <w:t>"func"</w:t>
      </w:r>
      <w:r>
        <w:rPr>
          <w:rFonts w:ascii="Microsoft JhengHei" w:eastAsia="Microsoft JhengHei" w:hAnsi="Microsoft JhengHei" w:cs="Microsoft JhengHei"/>
          <w:spacing w:val="-19"/>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7"/>
          <w:w w:val="185"/>
        </w:rPr>
        <w:t xml:space="preserve"> </w:t>
      </w:r>
      <w:r>
        <w:rPr>
          <w:rFonts w:ascii="Microsoft JhengHei" w:eastAsia="Microsoft JhengHei" w:hAnsi="Microsoft JhengHei" w:cs="Microsoft JhengHei"/>
          <w:w w:val="110"/>
        </w:rPr>
        <w:t>"function</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115"/>
        </w:rPr>
        <w:t>sum(x,</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15"/>
        </w:rPr>
        <w:t>y)</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374" w:right="7520"/>
        <w:jc w:val="center"/>
        <w:rPr>
          <w:rFonts w:ascii="Microsoft JhengHei" w:eastAsia="Microsoft JhengHei" w:hAnsi="Microsoft JhengHei" w:cs="Microsoft JhengHei"/>
        </w:rPr>
      </w:pPr>
      <w:r>
        <w:rPr>
          <w:rFonts w:ascii="Microsoft JhengHei" w:eastAsia="Microsoft JhengHei" w:hAnsi="Microsoft JhengHei" w:cs="Microsoft JhengHei"/>
          <w:w w:val="105"/>
        </w:rPr>
        <w:t>return</w:t>
      </w:r>
      <w:r>
        <w:rPr>
          <w:rFonts w:ascii="Microsoft JhengHei" w:eastAsia="Microsoft JhengHei" w:hAnsi="Microsoft JhengHei" w:cs="Microsoft JhengHei"/>
          <w:spacing w:val="42"/>
          <w:w w:val="105"/>
        </w:rPr>
        <w:t xml:space="preserve"> </w:t>
      </w:r>
      <w:r>
        <w:rPr>
          <w:rFonts w:ascii="Microsoft JhengHei" w:eastAsia="Microsoft JhengHei" w:hAnsi="Microsoft JhengHei" w:cs="Microsoft JhengHei"/>
          <w:w w:val="105"/>
        </w:rPr>
        <w:t>x</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05"/>
        </w:rPr>
        <w:t>y;</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4"/>
          <w:w w:val="140"/>
        </w:rPr>
        <w:t xml:space="preserve"> </w:t>
      </w:r>
      <w:r>
        <w:rPr>
          <w:rFonts w:ascii="Microsoft JhengHei" w:eastAsia="Microsoft JhengHei" w:hAnsi="Microsoft JhengHei" w:cs="Microsoft JhengHei"/>
          <w:w w:val="105"/>
        </w:rPr>
        <w:t>"funcType"</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1"/>
          <w:w w:val="190"/>
        </w:rPr>
        <w:t xml:space="preserve"> </w:t>
      </w:r>
      <w:r>
        <w:rPr>
          <w:rFonts w:ascii="Microsoft JhengHei" w:eastAsia="Microsoft JhengHei" w:hAnsi="Microsoft JhengHei" w:cs="Microsoft JhengHei"/>
          <w:w w:val="105"/>
        </w:rPr>
        <w:t>0</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40"/>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r>
        <w:rPr>
          <w:rFonts w:ascii="Microsoft JhengHei" w:eastAsia="Microsoft JhengHei" w:hAnsi="Microsoft JhengHei" w:cs="Microsoft JhengHei"/>
          <w:spacing w:val="-33"/>
          <w:w w:val="155"/>
        </w:rPr>
        <w:t xml:space="preserve"> </w:t>
      </w:r>
      <w:r>
        <w:rPr>
          <w:rFonts w:ascii="Microsoft JhengHei" w:eastAsia="Microsoft JhengHei" w:hAnsi="Microsoft JhengHei" w:cs="Microsoft JhengHei"/>
          <w:w w:val="110"/>
        </w:rPr>
        <w:t>"_id"</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7"/>
          <w:w w:val="18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33"/>
          <w:w w:val="155"/>
        </w:rPr>
        <w:t xml:space="preserve"> </w:t>
      </w:r>
      <w:r>
        <w:rPr>
          <w:rFonts w:ascii="Microsoft JhengHei" w:eastAsia="Microsoft JhengHei" w:hAnsi="Microsoft JhengHei" w:cs="Microsoft JhengHei"/>
          <w:w w:val="110"/>
        </w:rPr>
        <w:t>"$oid"</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7"/>
          <w:w w:val="185"/>
        </w:rPr>
        <w:t xml:space="preserve"> </w:t>
      </w:r>
      <w:r>
        <w:rPr>
          <w:rFonts w:ascii="Microsoft JhengHei" w:eastAsia="Microsoft JhengHei" w:hAnsi="Microsoft JhengHei" w:cs="Microsoft JhengHei"/>
          <w:w w:val="110"/>
        </w:rPr>
        <w:t>"52480d3ef5ce8d5817c4c354"</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32"/>
          <w:w w:val="155"/>
        </w:rPr>
        <w:t xml:space="preserve"> </w:t>
      </w:r>
      <w:r>
        <w:rPr>
          <w:rFonts w:ascii="Microsoft JhengHei" w:eastAsia="Microsoft JhengHei" w:hAnsi="Microsoft JhengHei" w:cs="Microsoft JhengHei"/>
          <w:w w:val="110"/>
        </w:rPr>
        <w:t>"name"</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7"/>
          <w:w w:val="185"/>
        </w:rPr>
        <w:t xml:space="preserve"> </w:t>
      </w:r>
      <w:r>
        <w:rPr>
          <w:rFonts w:ascii="Microsoft JhengHei" w:eastAsia="Microsoft JhengHei" w:hAnsi="Microsoft JhengHei" w:cs="Microsoft JhengHei"/>
          <w:w w:val="110"/>
        </w:rPr>
        <w:t>"getAll",</w:t>
      </w:r>
      <w:r>
        <w:rPr>
          <w:rFonts w:ascii="Microsoft JhengHei" w:eastAsia="Microsoft JhengHei" w:hAnsi="Microsoft JhengHei" w:cs="Microsoft JhengHei"/>
          <w:spacing w:val="-10"/>
          <w:w w:val="110"/>
        </w:rPr>
        <w:t xml:space="preserve"> </w:t>
      </w:r>
      <w:r>
        <w:rPr>
          <w:rFonts w:ascii="Microsoft JhengHei" w:eastAsia="Microsoft JhengHei" w:hAnsi="Microsoft JhengHei" w:cs="Microsoft JhengHei"/>
          <w:w w:val="110"/>
        </w:rPr>
        <w:t>"func"</w:t>
      </w:r>
      <w:r>
        <w:rPr>
          <w:rFonts w:ascii="Microsoft JhengHei" w:eastAsia="Microsoft JhengHei" w:hAnsi="Microsoft JhengHei" w:cs="Microsoft JhengHei"/>
          <w:spacing w:val="-9"/>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48"/>
          <w:w w:val="185"/>
        </w:rPr>
        <w:t xml:space="preserve"> </w:t>
      </w:r>
      <w:r>
        <w:rPr>
          <w:rFonts w:ascii="Microsoft JhengHei" w:eastAsia="Microsoft JhengHei" w:hAnsi="Microsoft JhengHei" w:cs="Microsoft JhengHei"/>
          <w:w w:val="110"/>
        </w:rPr>
        <w:t>"function</w:t>
      </w:r>
    </w:p>
    <w:p w:rsidR="00D032B6" w:rsidRDefault="00A23879">
      <w:pPr>
        <w:pStyle w:val="BodyText"/>
        <w:spacing w:line="212" w:lineRule="exact"/>
        <w:ind w:left="497"/>
        <w:rPr>
          <w:rFonts w:ascii="Microsoft JhengHei" w:eastAsia="Microsoft JhengHei" w:hAnsi="Microsoft JhengHei" w:cs="Microsoft JhengHei"/>
        </w:rPr>
      </w:pPr>
      <w:r>
        <w:rPr>
          <w:rFonts w:ascii="Microsoft JhengHei" w:eastAsia="Microsoft JhengHei" w:hAnsi="Microsoft JhengHei" w:cs="Microsoft JhengHei"/>
          <w:w w:val="125"/>
        </w:rPr>
        <w:t>getAll()</w:t>
      </w:r>
      <w:r>
        <w:rPr>
          <w:rFonts w:ascii="Microsoft JhengHei" w:eastAsia="Microsoft JhengHei" w:hAnsi="Microsoft JhengHei" w:cs="Microsoft JhengHei"/>
          <w:spacing w:val="2"/>
          <w:w w:val="125"/>
        </w:rPr>
        <w:t xml:space="preserve"> </w:t>
      </w:r>
      <w:r>
        <w:rPr>
          <w:rFonts w:ascii="Microsoft JhengHei" w:eastAsia="Microsoft JhengHei" w:hAnsi="Microsoft JhengHei" w:cs="Microsoft JhengHei"/>
          <w:w w:val="12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10"/>
        </w:rPr>
        <w:t xml:space="preserve">return </w:t>
      </w:r>
      <w:r>
        <w:rPr>
          <w:rFonts w:ascii="Microsoft JhengHei" w:eastAsia="Microsoft JhengHei" w:hAnsi="Microsoft JhengHei" w:cs="Microsoft JhengHei"/>
          <w:spacing w:val="27"/>
          <w:w w:val="110"/>
        </w:rPr>
        <w:t xml:space="preserve"> </w:t>
      </w:r>
      <w:r>
        <w:rPr>
          <w:rFonts w:ascii="Microsoft JhengHei" w:eastAsia="Microsoft JhengHei" w:hAnsi="Microsoft JhengHei" w:cs="Microsoft JhengHei"/>
          <w:w w:val="110"/>
        </w:rPr>
        <w:t>db.foo.bar.find();</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4"/>
          <w:w w:val="140"/>
        </w:rPr>
        <w:t xml:space="preserve"> </w:t>
      </w:r>
      <w:r>
        <w:rPr>
          <w:rFonts w:ascii="Microsoft JhengHei" w:eastAsia="Microsoft JhengHei" w:hAnsi="Microsoft JhengHei" w:cs="Microsoft JhengHei"/>
          <w:w w:val="105"/>
        </w:rPr>
        <w:t>"funcType"</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1"/>
          <w:w w:val="190"/>
        </w:rPr>
        <w:t xml:space="preserve"> </w:t>
      </w:r>
      <w:r>
        <w:rPr>
          <w:rFonts w:ascii="Microsoft JhengHei" w:eastAsia="Microsoft JhengHei" w:hAnsi="Microsoft JhengHei" w:cs="Microsoft JhengHei"/>
          <w:w w:val="105"/>
        </w:rPr>
        <w:t>0</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40"/>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指定返回函数名为</w:t>
      </w:r>
      <w:r>
        <w:rPr>
          <w:spacing w:val="-16"/>
          <w:position w:val="1"/>
        </w:rPr>
        <w:t xml:space="preserve"> </w:t>
      </w:r>
      <w:r>
        <w:rPr>
          <w:position w:val="1"/>
        </w:rPr>
        <w:t>sum</w:t>
      </w:r>
      <w:r>
        <w:rPr>
          <w:spacing w:val="-15"/>
          <w:position w:val="1"/>
        </w:rPr>
        <w:t xml:space="preserve"> </w:t>
      </w:r>
      <w:r>
        <w:rPr>
          <w:position w:val="1"/>
        </w:rPr>
        <w:t>的记录</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897" style="position:absolute;left:0;text-align:left;margin-left:95.85pt;margin-top:4.95pt;width:459.45pt;height:31.8pt;z-index:-251740160;mso-position-horizontal-relative:page" coordorigin="1917,99" coordsize="9189,636">
            <v:shape id="_x0000_s2898" style="position:absolute;left:1917;top:99;width:9189;height:636" coordorigin="1917,99" coordsize="9189,636" path="m1917,99r9189,l11106,735r-9189,l1917,99xe" fillcolor="#efefef" stroked="f">
              <v:path arrowok="t"/>
            </v:shape>
            <w10:wrap anchorx="page"/>
          </v:group>
        </w:pict>
      </w:r>
      <w:r w:rsidR="00A23879">
        <w:rPr>
          <w:rFonts w:ascii="Microsoft JhengHei" w:eastAsia="Microsoft JhengHei" w:hAnsi="Microsoft JhengHei" w:cs="Microsoft JhengHei"/>
        </w:rPr>
        <w:t>&gt;db.listProcedures({name:"sum"})</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r>
        <w:rPr>
          <w:rFonts w:ascii="Microsoft JhengHei" w:eastAsia="Microsoft JhengHei" w:hAnsi="Microsoft JhengHei" w:cs="Microsoft JhengHei"/>
          <w:spacing w:val="-42"/>
          <w:w w:val="155"/>
        </w:rPr>
        <w:t xml:space="preserve"> </w:t>
      </w:r>
      <w:r>
        <w:rPr>
          <w:rFonts w:ascii="Microsoft JhengHei" w:eastAsia="Microsoft JhengHei" w:hAnsi="Microsoft JhengHei" w:cs="Microsoft JhengHei"/>
          <w:w w:val="110"/>
        </w:rPr>
        <w:t>"_id"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6"/>
          <w:w w:val="185"/>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2"/>
          <w:w w:val="155"/>
        </w:rPr>
        <w:t xml:space="preserve"> </w:t>
      </w:r>
      <w:r>
        <w:rPr>
          <w:rFonts w:ascii="Microsoft JhengHei" w:eastAsia="Microsoft JhengHei" w:hAnsi="Microsoft JhengHei" w:cs="Microsoft JhengHei"/>
          <w:w w:val="110"/>
        </w:rPr>
        <w:t>"$oid"</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6"/>
          <w:w w:val="185"/>
        </w:rPr>
        <w:t xml:space="preserve"> </w:t>
      </w:r>
      <w:r>
        <w:rPr>
          <w:rFonts w:ascii="Microsoft JhengHei" w:eastAsia="Microsoft JhengHei" w:hAnsi="Microsoft JhengHei" w:cs="Microsoft JhengHei"/>
          <w:w w:val="110"/>
        </w:rPr>
        <w:t>"52480389f5ce8d5817c4c353"</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55"/>
        </w:rPr>
        <w:t>},</w:t>
      </w:r>
      <w:r>
        <w:rPr>
          <w:rFonts w:ascii="Microsoft JhengHei" w:eastAsia="Microsoft JhengHei" w:hAnsi="Microsoft JhengHei" w:cs="Microsoft JhengHei"/>
          <w:spacing w:val="-41"/>
          <w:w w:val="155"/>
        </w:rPr>
        <w:t xml:space="preserve"> </w:t>
      </w:r>
      <w:r>
        <w:rPr>
          <w:rFonts w:ascii="Microsoft JhengHei" w:eastAsia="Microsoft JhengHei" w:hAnsi="Microsoft JhengHei" w:cs="Microsoft JhengHei"/>
          <w:w w:val="110"/>
        </w:rPr>
        <w:t>"name"</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7"/>
          <w:w w:val="185"/>
        </w:rPr>
        <w:t xml:space="preserve"> </w:t>
      </w:r>
      <w:r>
        <w:rPr>
          <w:rFonts w:ascii="Microsoft JhengHei" w:eastAsia="Microsoft JhengHei" w:hAnsi="Microsoft JhengHei" w:cs="Microsoft JhengHei"/>
          <w:w w:val="110"/>
        </w:rPr>
        <w:t>"sum",</w:t>
      </w:r>
      <w:r>
        <w:rPr>
          <w:rFonts w:ascii="Microsoft JhengHei" w:eastAsia="Microsoft JhengHei" w:hAnsi="Microsoft JhengHei" w:cs="Microsoft JhengHei"/>
          <w:spacing w:val="-19"/>
          <w:w w:val="110"/>
        </w:rPr>
        <w:t xml:space="preserve"> </w:t>
      </w:r>
      <w:r>
        <w:rPr>
          <w:rFonts w:ascii="Microsoft JhengHei" w:eastAsia="Microsoft JhengHei" w:hAnsi="Microsoft JhengHei" w:cs="Microsoft JhengHei"/>
          <w:w w:val="110"/>
        </w:rPr>
        <w:t>"func"</w:t>
      </w:r>
      <w:r>
        <w:rPr>
          <w:rFonts w:ascii="Microsoft JhengHei" w:eastAsia="Microsoft JhengHei" w:hAnsi="Microsoft JhengHei" w:cs="Microsoft JhengHei"/>
          <w:spacing w:val="-19"/>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spacing w:val="-57"/>
          <w:w w:val="185"/>
        </w:rPr>
        <w:t xml:space="preserve"> </w:t>
      </w:r>
      <w:r>
        <w:rPr>
          <w:rFonts w:ascii="Microsoft JhengHei" w:eastAsia="Microsoft JhengHei" w:hAnsi="Microsoft JhengHei" w:cs="Microsoft JhengHei"/>
          <w:w w:val="110"/>
        </w:rPr>
        <w:t>"function</w:t>
      </w:r>
    </w:p>
    <w:p w:rsidR="00D032B6" w:rsidRDefault="00A23879">
      <w:pPr>
        <w:pStyle w:val="BodyText"/>
        <w:spacing w:line="217" w:lineRule="exact"/>
        <w:ind w:left="497"/>
        <w:rPr>
          <w:rFonts w:ascii="Microsoft JhengHei" w:eastAsia="Microsoft JhengHei" w:hAnsi="Microsoft JhengHei" w:cs="Microsoft JhengHei"/>
        </w:rPr>
      </w:pPr>
      <w:r>
        <w:rPr>
          <w:rFonts w:ascii="Microsoft JhengHei" w:eastAsia="Microsoft JhengHei" w:hAnsi="Microsoft JhengHei" w:cs="Microsoft JhengHei"/>
          <w:w w:val="115"/>
        </w:rPr>
        <w:t>sum(x,</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15"/>
        </w:rPr>
        <w:t>y)</w:t>
      </w:r>
      <w:r>
        <w:rPr>
          <w:rFonts w:ascii="Microsoft JhengHei" w:eastAsia="Microsoft JhengHei" w:hAnsi="Microsoft JhengHei" w:cs="Microsoft JhengHei"/>
          <w:spacing w:val="7"/>
          <w:w w:val="115"/>
        </w:rPr>
        <w:t xml:space="preserve"> </w:t>
      </w:r>
      <w:r>
        <w:rPr>
          <w:rFonts w:ascii="Microsoft JhengHei" w:eastAsia="Microsoft JhengHei" w:hAnsi="Microsoft JhengHei" w:cs="Microsoft JhengHei"/>
          <w:w w:val="12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035F6E">
      <w:pPr>
        <w:spacing w:before="7" w:line="120" w:lineRule="exact"/>
        <w:rPr>
          <w:sz w:val="12"/>
          <w:szCs w:val="12"/>
        </w:rPr>
      </w:pPr>
      <w:r w:rsidRPr="00035F6E">
        <w:lastRenderedPageBreak/>
        <w:pict>
          <v:group id="_x0000_s2895" style="position:absolute;margin-left:95.85pt;margin-top:56.7pt;width:459.45pt;height:21.2pt;z-index:-251739136;mso-position-horizontal-relative:page;mso-position-vertical-relative:page" coordorigin="1917,1134" coordsize="9189,424">
            <v:shape id="_x0000_s2896" style="position:absolute;left:1917;top:1134;width:9189;height:424" coordorigin="1917,1134" coordsize="9189,424" path="m1917,1134r9189,l11106,1558r-9189,l1917,1134xe" fillcolor="#efefef" stroked="f">
              <v:path arrowok="t"/>
            </v:shape>
            <w10:wrap anchorx="page" anchory="page"/>
          </v:group>
        </w:pict>
      </w:r>
      <w:r w:rsidRPr="00035F6E">
        <w:pict>
          <v:group id="_x0000_s2893" style="position:absolute;margin-left:95.85pt;margin-top:194.9pt;width:459.45pt;height:530pt;z-index:-251738112;mso-position-horizontal-relative:page;mso-position-vertical-relative:page" coordorigin="1917,3898" coordsize="9189,10600">
            <v:shape id="_x0000_s2894" style="position:absolute;left:1917;top:3898;width:9189;height:10600" coordorigin="1917,3898" coordsize="9189,10600" path="m1917,3898r9189,l11106,14498r-9189,l1917,3898xe" fillcolor="#efefef" stroked="f">
              <v:path arrowok="t"/>
            </v:shape>
            <w10:wrap anchorx="page" anchory="page"/>
          </v:group>
        </w:pict>
      </w:r>
    </w:p>
    <w:p w:rsidR="00D032B6" w:rsidRDefault="00A23879">
      <w:pPr>
        <w:pStyle w:val="BodyText"/>
        <w:spacing w:line="3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return</w:t>
      </w:r>
      <w:r>
        <w:rPr>
          <w:rFonts w:ascii="Microsoft JhengHei" w:eastAsia="Microsoft JhengHei" w:hAnsi="Microsoft JhengHei" w:cs="Microsoft JhengHei"/>
          <w:spacing w:val="42"/>
          <w:w w:val="105"/>
        </w:rPr>
        <w:t xml:space="preserve"> </w:t>
      </w:r>
      <w:r>
        <w:rPr>
          <w:rFonts w:ascii="Microsoft JhengHei" w:eastAsia="Microsoft JhengHei" w:hAnsi="Microsoft JhengHei" w:cs="Microsoft JhengHei"/>
          <w:w w:val="105"/>
        </w:rPr>
        <w:t>x</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105"/>
        </w:rPr>
        <w:t>y;</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40"/>
        </w:rPr>
        <w:t>}",</w:t>
      </w:r>
      <w:r>
        <w:rPr>
          <w:rFonts w:ascii="Microsoft JhengHei" w:eastAsia="Microsoft JhengHei" w:hAnsi="Microsoft JhengHei" w:cs="Microsoft JhengHei"/>
          <w:spacing w:val="14"/>
          <w:w w:val="140"/>
        </w:rPr>
        <w:t xml:space="preserve"> </w:t>
      </w:r>
      <w:r>
        <w:rPr>
          <w:rFonts w:ascii="Microsoft JhengHei" w:eastAsia="Microsoft JhengHei" w:hAnsi="Microsoft JhengHei" w:cs="Microsoft JhengHei"/>
          <w:w w:val="105"/>
        </w:rPr>
        <w:t>"funcType"</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90"/>
        </w:rPr>
        <w:t>:</w:t>
      </w:r>
      <w:r>
        <w:rPr>
          <w:rFonts w:ascii="Microsoft JhengHei" w:eastAsia="Microsoft JhengHei" w:hAnsi="Microsoft JhengHei" w:cs="Microsoft JhengHei"/>
          <w:spacing w:val="-11"/>
          <w:w w:val="190"/>
        </w:rPr>
        <w:t xml:space="preserve"> </w:t>
      </w:r>
      <w:r>
        <w:rPr>
          <w:rFonts w:ascii="Microsoft JhengHei" w:eastAsia="Microsoft JhengHei" w:hAnsi="Microsoft JhengHei" w:cs="Microsoft JhengHei"/>
          <w:w w:val="105"/>
        </w:rPr>
        <w:t>0</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40"/>
        </w:rPr>
        <w:t>}</w:t>
      </w:r>
    </w:p>
    <w:p w:rsidR="00D032B6" w:rsidRDefault="00A23879">
      <w:pPr>
        <w:pStyle w:val="BodyText"/>
        <w:spacing w:before="66"/>
      </w:pPr>
      <w:bookmarkStart w:id="429" w:name="db.listReplicaGroups()"/>
      <w:bookmarkStart w:id="430" w:name="_bookmark200"/>
      <w:bookmarkEnd w:id="429"/>
      <w:bookmarkEnd w:id="430"/>
      <w:r>
        <w:rPr>
          <w:w w:val="95"/>
        </w:rPr>
        <w:t>db.listReplicaGroups()</w:t>
      </w:r>
    </w:p>
    <w:p w:rsidR="00D032B6" w:rsidRDefault="00D032B6">
      <w:pPr>
        <w:spacing w:before="9" w:line="190" w:lineRule="exact"/>
        <w:rPr>
          <w:sz w:val="19"/>
          <w:szCs w:val="19"/>
        </w:rPr>
      </w:pPr>
    </w:p>
    <w:p w:rsidR="00D032B6" w:rsidRDefault="00A23879">
      <w:pPr>
        <w:pStyle w:val="BodyText"/>
        <w:spacing w:line="253" w:lineRule="auto"/>
        <w:ind w:right="5881"/>
      </w:pPr>
      <w:r>
        <w:rPr>
          <w:w w:val="90"/>
        </w:rPr>
        <w:t>db.listReplicaGroups()</w:t>
      </w:r>
      <w:r>
        <w:rPr>
          <w:w w:val="94"/>
        </w:rPr>
        <w:t xml:space="preserve"> </w:t>
      </w:r>
      <w:r>
        <w:rPr>
          <w:w w:val="95"/>
        </w:rPr>
        <w:t>枚举分区组。</w:t>
      </w:r>
    </w:p>
    <w:p w:rsidR="00D032B6" w:rsidRDefault="00D032B6">
      <w:pPr>
        <w:spacing w:before="4" w:line="180" w:lineRule="exact"/>
        <w:rPr>
          <w:sz w:val="18"/>
          <w:szCs w:val="18"/>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返回所有分区组信息，命令如下：</w:t>
      </w:r>
    </w:p>
    <w:p w:rsidR="00D032B6" w:rsidRDefault="00A23879">
      <w:pPr>
        <w:pStyle w:val="BodyText"/>
        <w:spacing w:before="96" w:line="147" w:lineRule="auto"/>
        <w:ind w:left="1217" w:right="5700"/>
        <w:rPr>
          <w:rFonts w:ascii="Microsoft JhengHei" w:eastAsia="Microsoft JhengHei" w:hAnsi="Microsoft JhengHei" w:cs="Microsoft JhengHei"/>
        </w:rPr>
      </w:pPr>
      <w:r>
        <w:rPr>
          <w:rFonts w:ascii="Microsoft JhengHei" w:eastAsia="Microsoft JhengHei" w:hAnsi="Microsoft JhengHei" w:cs="Microsoft JhengHei"/>
          <w:w w:val="95"/>
        </w:rPr>
        <w:t>&gt;      db.listReplicaGroups()</w:t>
      </w:r>
      <w:r>
        <w:rPr>
          <w:rFonts w:ascii="Microsoft JhengHei" w:eastAsia="Microsoft JhengHei" w:hAnsi="Microsoft JhengHei" w:cs="Microsoft JhengHei"/>
          <w:w w:val="106"/>
        </w:rPr>
        <w:t xml:space="preserve"> </w:t>
      </w:r>
      <w:r>
        <w:rPr>
          <w:rFonts w:ascii="Microsoft JhengHei" w:eastAsia="Microsoft JhengHei" w:hAnsi="Microsoft JhengHei" w:cs="Microsoft JhengHei"/>
          <w:w w:val="95"/>
        </w:rPr>
        <w:t>返回：{</w:t>
      </w:r>
    </w:p>
    <w:p w:rsidR="00D032B6" w:rsidRDefault="00A23879">
      <w:pPr>
        <w:pStyle w:val="BodyText"/>
        <w:spacing w:line="226" w:lineRule="exact"/>
        <w:ind w:left="0" w:right="5985"/>
        <w:jc w:val="center"/>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"/opt/sequoiadb/data/11800",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"11800"</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"11801"</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"11802"</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"11803"</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8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1000</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"/opt/sequoiadb/data/11850",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"11850"</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"11851"</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"11852"</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"11853"</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8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1001</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7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597"/>
        <w:rPr>
          <w:rFonts w:ascii="Microsoft JhengHei" w:eastAsia="Microsoft JhengHei" w:hAnsi="Microsoft JhengHei" w:cs="Microsoft JhengHei"/>
        </w:rPr>
      </w:pPr>
      <w:r w:rsidRPr="00035F6E">
        <w:pict>
          <v:group id="_x0000_s2891" style="position:absolute;left:0;text-align:left;margin-left:95.85pt;margin-top:4.7pt;width:459.45pt;height:106pt;z-index:-251737088;mso-position-horizontal-relative:page" coordorigin="1917,94" coordsize="9189,2120">
            <v:shape id="_x0000_s2892" style="position:absolute;left:1917;top:94;width:9189;height:2120" coordorigin="1917,94" coordsize="9189,2120" path="m1917,94r9189,l11106,2214r-9189,l1917,94xe" fillcolor="#efefef" stroked="f">
              <v:path arrowok="t"/>
            </v:shape>
            <w10:wrap anchorx="page"/>
          </v:group>
        </w:pict>
      </w:r>
      <w:r w:rsidR="00A23879">
        <w:rPr>
          <w:rFonts w:ascii="Microsoft JhengHei" w:eastAsia="Microsoft JhengHei" w:hAnsi="Microsoft JhengHei" w:cs="Microsoft JhengHei"/>
        </w:rPr>
        <w:t>"GroupID":</w:t>
      </w:r>
      <w:r w:rsidR="00A23879">
        <w:rPr>
          <w:rFonts w:ascii="Microsoft JhengHei" w:eastAsia="Microsoft JhengHei" w:hAnsi="Microsoft JhengHei" w:cs="Microsoft JhengHei"/>
          <w:spacing w:val="19"/>
        </w:rPr>
        <w:t xml:space="preserve"> </w:t>
      </w:r>
      <w:r w:rsidR="00A23879">
        <w:rPr>
          <w:rFonts w:ascii="Microsoft JhengHei" w:eastAsia="Microsoft JhengHei" w:hAnsi="Microsoft JhengHei" w:cs="Microsoft JhengHei"/>
        </w:rPr>
        <w:t>1001,</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"group",</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"PrimaryNode":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1001,</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5"/>
        </w:rPr>
        <w:t>"Status":</w:t>
      </w:r>
      <w:r>
        <w:rPr>
          <w:rFonts w:ascii="Microsoft JhengHei" w:eastAsia="Microsoft JhengHei" w:hAnsi="Microsoft JhengHei" w:cs="Microsoft JhengHei"/>
          <w:spacing w:val="39"/>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5,</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95"/>
        </w:rPr>
        <w:t xml:space="preserve">"$oid":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"517b2fc33d7e6f820fc0eb57"</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26" w:line="309" w:lineRule="auto"/>
        <w:ind w:left="113" w:right="952" w:firstLine="283"/>
      </w:pPr>
      <w:r>
        <w:rPr>
          <w:w w:val="95"/>
        </w:rPr>
        <w:t>这个分区组有有两个节点：11800和11850，其中11850为主节点。</w:t>
      </w:r>
      <w:hyperlink w:anchor="_bookmark78" w:history="1">
        <w:r>
          <w:rPr>
            <w:color w:val="0000FF"/>
            <w:w w:val="95"/>
          </w:rPr>
          <w:t>分区组详细信息请点击这里</w:t>
        </w:r>
      </w:hyperlink>
      <w:r>
        <w:rPr>
          <w:color w:val="0000FF"/>
        </w:rPr>
        <w:t xml:space="preserve"> </w:t>
      </w:r>
      <w:bookmarkStart w:id="431" w:name="db.listTasks()"/>
      <w:bookmarkStart w:id="432" w:name="_bookmark201"/>
      <w:bookmarkEnd w:id="431"/>
      <w:bookmarkEnd w:id="432"/>
      <w:r>
        <w:rPr>
          <w:color w:val="000000"/>
          <w:w w:val="95"/>
        </w:rPr>
        <w:t>db.listTasks()</w:t>
      </w:r>
    </w:p>
    <w:p w:rsidR="00D032B6" w:rsidRDefault="00D032B6">
      <w:pPr>
        <w:spacing w:before="2" w:line="120" w:lineRule="exact"/>
        <w:rPr>
          <w:sz w:val="12"/>
          <w:szCs w:val="12"/>
        </w:rPr>
      </w:pPr>
    </w:p>
    <w:p w:rsidR="00D032B6" w:rsidRDefault="00A23879">
      <w:pPr>
        <w:pStyle w:val="BodyText"/>
        <w:spacing w:line="253" w:lineRule="auto"/>
        <w:ind w:left="113" w:right="5098"/>
      </w:pPr>
      <w:r>
        <w:rPr>
          <w:w w:val="90"/>
        </w:rPr>
        <w:t>db.listTasks([cond],[sel],[orderBy],[hint])</w:t>
      </w:r>
      <w:r>
        <w:rPr>
          <w:w w:val="94"/>
        </w:rPr>
        <w:t xml:space="preserve"> </w:t>
      </w:r>
      <w:r>
        <w:rPr>
          <w:w w:val="95"/>
        </w:rPr>
        <w:t>查看数据库所有后台任务</w:t>
      </w:r>
    </w:p>
    <w:p w:rsidR="00D032B6" w:rsidRDefault="00D032B6">
      <w:pPr>
        <w:spacing w:before="4" w:line="180" w:lineRule="exact"/>
        <w:rPr>
          <w:sz w:val="18"/>
          <w:szCs w:val="18"/>
        </w:rPr>
      </w:pPr>
    </w:p>
    <w:p w:rsidR="00D032B6" w:rsidRDefault="00A23879">
      <w:pPr>
        <w:pStyle w:val="BodyText"/>
        <w:ind w:left="113"/>
        <w:rPr>
          <w:lang w:eastAsia="zh-CN"/>
        </w:rPr>
      </w:pPr>
      <w:r>
        <w:rPr>
          <w:lang w:eastAsia="zh-CN"/>
        </w:rPr>
        <w:t>参数描述</w:t>
      </w:r>
    </w:p>
    <w:p w:rsidR="00D032B6" w:rsidRDefault="00035F6E">
      <w:pPr>
        <w:tabs>
          <w:tab w:val="left" w:pos="2531"/>
        </w:tabs>
        <w:spacing w:before="19"/>
        <w:ind w:left="163"/>
        <w:rPr>
          <w:rFonts w:ascii="微软雅黑" w:eastAsia="微软雅黑" w:hAnsi="微软雅黑" w:cs="微软雅黑"/>
          <w:sz w:val="14"/>
          <w:szCs w:val="14"/>
          <w:lang w:eastAsia="zh-CN"/>
        </w:rPr>
      </w:pPr>
      <w:r w:rsidRPr="00035F6E">
        <w:rPr>
          <w:rFonts w:eastAsiaTheme="minorHAnsi"/>
        </w:rPr>
        <w:pict>
          <v:shape id="_x0000_s2890" type="#_x0000_t202" style="position:absolute;left:0;text-align:left;margin-left:81.2pt;margin-top:1.25pt;width:475.1pt;height:61pt;z-index:-251735040;mso-position-horizontal-relative:page" filled="f" stroked="f">
            <v:textbox style="mso-next-textbox:#_x0000_s2890" inset="0,0,0,0">
              <w:txbxContent>
                <w:tbl>
                  <w:tblPr>
                    <w:tblW w:w="0" w:type="auto"/>
                    <w:tblLayout w:type="fixed"/>
                    <w:tblCellMar>
                      <w:left w:w="0" w:type="dxa"/>
                      <w:right w:w="0" w:type="dxa"/>
                    </w:tblCellMar>
                    <w:tblLook w:val="01E0"/>
                  </w:tblPr>
                  <w:tblGrid>
                    <w:gridCol w:w="4741"/>
                    <w:gridCol w:w="2358"/>
                    <w:gridCol w:w="2373"/>
                  </w:tblGrid>
                  <w:tr w:rsidR="00801E25">
                    <w:trPr>
                      <w:trHeight w:hRule="exact" w:val="595"/>
                    </w:trPr>
                    <w:tc>
                      <w:tcPr>
                        <w:tcW w:w="4741" w:type="dxa"/>
                        <w:tcBorders>
                          <w:top w:val="nil"/>
                          <w:left w:val="nil"/>
                          <w:bottom w:val="nil"/>
                          <w:right w:val="nil"/>
                        </w:tcBorders>
                      </w:tcPr>
                      <w:p w:rsidR="00801E25" w:rsidRDefault="00801E25"/>
                    </w:tc>
                    <w:tc>
                      <w:tcPr>
                        <w:tcW w:w="2358" w:type="dxa"/>
                        <w:tcBorders>
                          <w:top w:val="single" w:sz="8" w:space="0" w:color="000000"/>
                          <w:left w:val="nil"/>
                          <w:bottom w:val="single" w:sz="8" w:space="0" w:color="000000"/>
                          <w:right w:val="nil"/>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描述</w:t>
                        </w:r>
                      </w:p>
                      <w:p w:rsidR="00801E25" w:rsidRDefault="00801E25">
                        <w:pPr>
                          <w:pStyle w:val="TableParagraph"/>
                          <w:spacing w:before="61"/>
                          <w:ind w:left="45"/>
                          <w:rPr>
                            <w:rFonts w:ascii="微软雅黑" w:eastAsia="微软雅黑" w:hAnsi="微软雅黑" w:cs="微软雅黑"/>
                            <w:sz w:val="14"/>
                            <w:szCs w:val="14"/>
                          </w:rPr>
                        </w:pPr>
                        <w:r>
                          <w:rPr>
                            <w:rFonts w:ascii="微软雅黑" w:eastAsia="微软雅黑" w:hAnsi="微软雅黑" w:cs="微软雅黑"/>
                            <w:sz w:val="14"/>
                            <w:szCs w:val="14"/>
                          </w:rPr>
                          <w:t>任务过滤条件</w:t>
                        </w:r>
                      </w:p>
                    </w:tc>
                    <w:tc>
                      <w:tcPr>
                        <w:tcW w:w="2373" w:type="dxa"/>
                        <w:tcBorders>
                          <w:top w:val="single" w:sz="8" w:space="0" w:color="000000"/>
                          <w:left w:val="nil"/>
                          <w:bottom w:val="single" w:sz="8" w:space="0" w:color="000000"/>
                          <w:right w:val="nil"/>
                        </w:tcBorders>
                      </w:tcPr>
                      <w:p w:rsidR="00801E25" w:rsidRDefault="00801E25">
                        <w:pPr>
                          <w:pStyle w:val="TableParagraph"/>
                          <w:spacing w:line="213" w:lineRule="exact"/>
                          <w:ind w:left="55"/>
                          <w:rPr>
                            <w:rFonts w:ascii="微软雅黑" w:eastAsia="微软雅黑" w:hAnsi="微软雅黑" w:cs="微软雅黑"/>
                            <w:sz w:val="14"/>
                            <w:szCs w:val="14"/>
                          </w:rPr>
                        </w:pPr>
                        <w:r>
                          <w:rPr>
                            <w:rFonts w:ascii="微软雅黑" w:eastAsia="微软雅黑" w:hAnsi="微软雅黑" w:cs="微软雅黑"/>
                            <w:sz w:val="14"/>
                            <w:szCs w:val="14"/>
                          </w:rPr>
                          <w:t>是否必填</w:t>
                        </w:r>
                      </w:p>
                      <w:p w:rsidR="00801E25" w:rsidRDefault="00801E25">
                        <w:pPr>
                          <w:pStyle w:val="TableParagraph"/>
                          <w:spacing w:before="61"/>
                          <w:ind w:left="5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801E25">
                    <w:trPr>
                      <w:trHeight w:hRule="exact" w:val="300"/>
                    </w:trPr>
                    <w:tc>
                      <w:tcPr>
                        <w:tcW w:w="4741" w:type="dxa"/>
                        <w:tcBorders>
                          <w:top w:val="nil"/>
                          <w:left w:val="single" w:sz="8" w:space="0" w:color="000000"/>
                          <w:bottom w:val="nil"/>
                          <w:right w:val="single" w:sz="8" w:space="0" w:color="000000"/>
                        </w:tcBorders>
                      </w:tcPr>
                      <w:p w:rsidR="00801E25" w:rsidRDefault="00801E25">
                        <w:pPr>
                          <w:pStyle w:val="TableParagraph"/>
                          <w:tabs>
                            <w:tab w:val="left" w:pos="2408"/>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w:t>
                        </w:r>
                        <w:r>
                          <w:rPr>
                            <w:rFonts w:ascii="微软雅黑" w:eastAsia="微软雅黑" w:hAnsi="微软雅黑" w:cs="微软雅黑"/>
                            <w:w w:val="95"/>
                            <w:sz w:val="14"/>
                            <w:szCs w:val="14"/>
                          </w:rPr>
                          <w:tab/>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58"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任务选择字段</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801E25">
                    <w:trPr>
                      <w:trHeight w:hRule="exact" w:val="305"/>
                    </w:trPr>
                    <w:tc>
                      <w:tcPr>
                        <w:tcW w:w="4741" w:type="dxa"/>
                        <w:tcBorders>
                          <w:top w:val="nil"/>
                          <w:left w:val="single" w:sz="8" w:space="0" w:color="000000"/>
                          <w:bottom w:val="nil"/>
                          <w:right w:val="single" w:sz="8" w:space="0" w:color="000000"/>
                        </w:tcBorders>
                      </w:tcPr>
                      <w:p w:rsidR="00801E25" w:rsidRDefault="00801E25">
                        <w:pPr>
                          <w:pStyle w:val="TableParagraph"/>
                          <w:tabs>
                            <w:tab w:val="left" w:pos="2408"/>
                          </w:tabs>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hint</w:t>
                        </w:r>
                        <w:r>
                          <w:rPr>
                            <w:rFonts w:ascii="微软雅黑" w:eastAsia="微软雅黑" w:hAnsi="微软雅黑" w:cs="微软雅黑"/>
                            <w:w w:val="95"/>
                            <w:sz w:val="14"/>
                            <w:szCs w:val="14"/>
                          </w:rPr>
                          <w:tab/>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58"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sz w:val="14"/>
                            <w:szCs w:val="14"/>
                          </w:rPr>
                          <w:t>保留项</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801E25" w:rsidRDefault="00801E25"/>
              </w:txbxContent>
            </v:textbox>
            <w10:wrap anchorx="page"/>
          </v:shape>
        </w:pict>
      </w:r>
      <w:r w:rsidR="00A23879">
        <w:rPr>
          <w:rFonts w:ascii="微软雅黑" w:eastAsia="微软雅黑" w:hAnsi="微软雅黑" w:cs="微软雅黑"/>
          <w:sz w:val="14"/>
          <w:szCs w:val="14"/>
          <w:lang w:eastAsia="zh-CN"/>
        </w:rPr>
        <w:t>参数名</w:t>
      </w:r>
      <w:r w:rsidR="00A23879">
        <w:rPr>
          <w:rFonts w:ascii="微软雅黑" w:eastAsia="微软雅黑" w:hAnsi="微软雅黑" w:cs="微软雅黑"/>
          <w:sz w:val="14"/>
          <w:szCs w:val="14"/>
          <w:lang w:eastAsia="zh-CN"/>
        </w:rPr>
        <w:tab/>
        <w:t>参数类型</w:t>
      </w:r>
    </w:p>
    <w:p w:rsidR="00D032B6" w:rsidRDefault="00A23879">
      <w:pPr>
        <w:tabs>
          <w:tab w:val="left" w:pos="2531"/>
        </w:tabs>
        <w:spacing w:before="61"/>
        <w:ind w:left="163"/>
        <w:rPr>
          <w:rFonts w:ascii="微软雅黑" w:eastAsia="微软雅黑" w:hAnsi="微软雅黑" w:cs="微软雅黑"/>
          <w:sz w:val="14"/>
          <w:szCs w:val="14"/>
        </w:rPr>
      </w:pPr>
      <w:r>
        <w:rPr>
          <w:rFonts w:ascii="微软雅黑" w:eastAsia="微软雅黑" w:hAnsi="微软雅黑" w:cs="微软雅黑"/>
          <w:w w:val="90"/>
          <w:sz w:val="14"/>
          <w:szCs w:val="14"/>
        </w:rPr>
        <w:t>cond</w:t>
      </w:r>
      <w:r>
        <w:rPr>
          <w:rFonts w:ascii="微软雅黑" w:eastAsia="微软雅黑" w:hAnsi="微软雅黑" w:cs="微软雅黑"/>
          <w:w w:val="90"/>
          <w:sz w:val="14"/>
          <w:szCs w:val="14"/>
        </w:rPr>
        <w:tab/>
        <w:t>Json</w:t>
      </w:r>
      <w:r>
        <w:rPr>
          <w:rFonts w:ascii="微软雅黑" w:eastAsia="微软雅黑" w:hAnsi="微软雅黑" w:cs="微软雅黑"/>
          <w:spacing w:val="24"/>
          <w:w w:val="90"/>
          <w:sz w:val="14"/>
          <w:szCs w:val="14"/>
        </w:rPr>
        <w:t xml:space="preserve"> </w:t>
      </w:r>
      <w:r>
        <w:rPr>
          <w:rFonts w:ascii="微软雅黑" w:eastAsia="微软雅黑" w:hAnsi="微软雅黑" w:cs="微软雅黑"/>
          <w:w w:val="90"/>
          <w:sz w:val="14"/>
          <w:szCs w:val="14"/>
        </w:rPr>
        <w:t>对象</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0" w:line="280" w:lineRule="exact"/>
        <w:rPr>
          <w:sz w:val="28"/>
          <w:szCs w:val="28"/>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列出系统所有后台任务</w:t>
      </w:r>
    </w:p>
    <w:p w:rsidR="00D032B6" w:rsidRDefault="00035F6E">
      <w:pPr>
        <w:pStyle w:val="BodyText"/>
        <w:spacing w:before="23"/>
        <w:ind w:left="397"/>
        <w:rPr>
          <w:rFonts w:ascii="Microsoft JhengHei" w:eastAsia="Microsoft JhengHei" w:hAnsi="Microsoft JhengHei" w:cs="Microsoft JhengHei"/>
        </w:rPr>
      </w:pPr>
      <w:r w:rsidRPr="00035F6E">
        <w:pict>
          <v:group id="_x0000_s2888" style="position:absolute;left:0;text-align:left;margin-left:95.85pt;margin-top:6.9pt;width:459.45pt;height:10.6pt;z-index:-251736064;mso-position-horizontal-relative:page" coordorigin="1917,138" coordsize="9189,212">
            <v:shape id="_x0000_s288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db.listTasks()</w:t>
      </w:r>
    </w:p>
    <w:p w:rsidR="00D032B6" w:rsidRDefault="00A23879">
      <w:pPr>
        <w:pStyle w:val="BodyText"/>
        <w:spacing w:before="66"/>
        <w:ind w:left="113"/>
      </w:pPr>
      <w:bookmarkStart w:id="433" w:name="db.removeBackup()"/>
      <w:bookmarkStart w:id="434" w:name="_bookmark202"/>
      <w:bookmarkEnd w:id="433"/>
      <w:bookmarkEnd w:id="434"/>
      <w:r>
        <w:rPr>
          <w:w w:val="95"/>
        </w:rPr>
        <w:t>db.removeBackup()</w:t>
      </w:r>
    </w:p>
    <w:p w:rsidR="00D032B6" w:rsidRDefault="00D032B6">
      <w:pPr>
        <w:spacing w:before="9" w:line="190" w:lineRule="exact"/>
        <w:rPr>
          <w:sz w:val="19"/>
          <w:szCs w:val="19"/>
        </w:rPr>
      </w:pPr>
    </w:p>
    <w:p w:rsidR="00D032B6" w:rsidRDefault="00A23879">
      <w:pPr>
        <w:pStyle w:val="BodyText"/>
        <w:spacing w:line="253" w:lineRule="auto"/>
        <w:ind w:left="113" w:right="7097"/>
      </w:pPr>
      <w:r>
        <w:rPr>
          <w:w w:val="90"/>
        </w:rPr>
        <w:t>db.removeBackup([options])</w:t>
      </w:r>
      <w:r>
        <w:rPr>
          <w:w w:val="93"/>
        </w:rPr>
        <w:t xml:space="preserve"> </w:t>
      </w:r>
      <w:r>
        <w:rPr>
          <w:w w:val="95"/>
        </w:rPr>
        <w:t>删除数据库备份</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71"/>
        <w:gridCol w:w="3266"/>
        <w:gridCol w:w="2363"/>
        <w:gridCol w:w="2373"/>
      </w:tblGrid>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设定备份名，指定复制组，备份路径</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等参数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rPr>
          <w:w w:val="95"/>
        </w:rPr>
        <w:t>options</w:t>
      </w:r>
      <w:r>
        <w:rPr>
          <w:spacing w:val="1"/>
          <w:w w:val="95"/>
        </w:rPr>
        <w:t xml:space="preserve"> </w:t>
      </w:r>
      <w:r>
        <w:rPr>
          <w:w w:val="95"/>
        </w:rPr>
        <w:t>格式</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016"/>
        <w:gridCol w:w="4299"/>
        <w:gridCol w:w="3157"/>
      </w:tblGrid>
      <w:tr w:rsidR="00D032B6">
        <w:trPr>
          <w:trHeight w:hRule="exact" w:val="305"/>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299" w:type="dxa"/>
            <w:tcBorders>
              <w:top w:val="nil"/>
              <w:left w:val="nil"/>
              <w:bottom w:val="nil"/>
              <w:right w:val="single" w:sz="8" w:space="0" w:color="000000"/>
            </w:tcBorders>
          </w:tcPr>
          <w:p w:rsidR="00D032B6" w:rsidRDefault="00A23879">
            <w:pPr>
              <w:pStyle w:val="TableParagraph"/>
              <w:spacing w:line="223" w:lineRule="exact"/>
              <w:ind w:left="1191"/>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ID，缺省为所有复制组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GroupID:1000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GroupID:[1000,</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1001]</w:t>
            </w:r>
          </w:p>
        </w:tc>
      </w:tr>
      <w:tr w:rsidR="00D032B6">
        <w:trPr>
          <w:trHeight w:hRule="exact" w:val="54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指定备份的复制组名，缺省为所有复制组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GroupName:"data1"</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或</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GroupName:["data1",</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"data2"]</w:t>
            </w:r>
          </w:p>
        </w:tc>
      </w:tr>
      <w:tr w:rsidR="00D032B6">
        <w:trPr>
          <w:trHeight w:hRule="exact" w:val="300"/>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备份名称，缺省删除所有备份</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Name:"backup-2014-1-1"</w:t>
            </w:r>
          </w:p>
        </w:tc>
      </w:tr>
      <w:tr w:rsidR="00D032B6">
        <w:trPr>
          <w:trHeight w:hRule="exact" w:val="260"/>
        </w:trPr>
        <w:tc>
          <w:tcPr>
            <w:tcW w:w="2016"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Path</w:t>
            </w:r>
          </w:p>
        </w:tc>
        <w:tc>
          <w:tcPr>
            <w:tcW w:w="4299" w:type="dxa"/>
            <w:tcBorders>
              <w:top w:val="nil"/>
              <w:left w:val="nil"/>
              <w:bottom w:val="nil"/>
              <w:right w:val="single" w:sz="8" w:space="0" w:color="000000"/>
            </w:tcBorders>
          </w:tcPr>
          <w:p w:rsidR="00D032B6" w:rsidRDefault="00A23879">
            <w:pPr>
              <w:pStyle w:val="TableParagraph"/>
              <w:spacing w:line="218" w:lineRule="exact"/>
              <w:ind w:left="1191"/>
              <w:rPr>
                <w:rFonts w:ascii="微软雅黑" w:eastAsia="微软雅黑" w:hAnsi="微软雅黑" w:cs="微软雅黑"/>
                <w:sz w:val="14"/>
                <w:szCs w:val="14"/>
              </w:rPr>
            </w:pPr>
            <w:r>
              <w:rPr>
                <w:rFonts w:ascii="微软雅黑" w:eastAsia="微软雅黑" w:hAnsi="微软雅黑" w:cs="微软雅黑"/>
                <w:sz w:val="14"/>
                <w:szCs w:val="14"/>
                <w:lang w:eastAsia="zh-CN"/>
              </w:rPr>
              <w:t>备份路径，缺省为配置参数指定的备份路径。</w:t>
            </w:r>
            <w:r>
              <w:rPr>
                <w:rFonts w:ascii="微软雅黑" w:eastAsia="微软雅黑" w:hAnsi="微软雅黑" w:cs="微软雅黑"/>
                <w:sz w:val="14"/>
                <w:szCs w:val="14"/>
              </w:rPr>
              <w:t>该</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Path:"/opt/sequoiadb/backup/%g"</w:t>
            </w:r>
          </w:p>
        </w:tc>
      </w:tr>
      <w:tr w:rsidR="00D032B6">
        <w:trPr>
          <w:trHeight w:hRule="exact" w:val="240"/>
        </w:trPr>
        <w:tc>
          <w:tcPr>
            <w:tcW w:w="2016" w:type="dxa"/>
            <w:tcBorders>
              <w:top w:val="nil"/>
              <w:left w:val="single" w:sz="8" w:space="0" w:color="000000"/>
              <w:bottom w:val="nil"/>
              <w:right w:val="nil"/>
            </w:tcBorders>
          </w:tcPr>
          <w:p w:rsidR="00D032B6" w:rsidRDefault="00D032B6"/>
        </w:tc>
        <w:tc>
          <w:tcPr>
            <w:tcW w:w="4299" w:type="dxa"/>
            <w:tcBorders>
              <w:top w:val="nil"/>
              <w:left w:val="nil"/>
              <w:bottom w:val="nil"/>
              <w:right w:val="single" w:sz="8" w:space="0" w:color="000000"/>
            </w:tcBorders>
          </w:tcPr>
          <w:p w:rsidR="00D032B6" w:rsidRDefault="00A23879">
            <w:pPr>
              <w:pStyle w:val="TableParagraph"/>
              <w:spacing w:line="198" w:lineRule="exact"/>
              <w:ind w:left="1191"/>
              <w:rPr>
                <w:rFonts w:ascii="微软雅黑" w:eastAsia="微软雅黑" w:hAnsi="微软雅黑" w:cs="微软雅黑"/>
                <w:sz w:val="14"/>
                <w:szCs w:val="14"/>
              </w:rPr>
            </w:pPr>
            <w:r>
              <w:rPr>
                <w:rFonts w:ascii="微软雅黑" w:eastAsia="微软雅黑" w:hAnsi="微软雅黑" w:cs="微软雅黑"/>
                <w:w w:val="95"/>
                <w:sz w:val="14"/>
                <w:szCs w:val="14"/>
              </w:rPr>
              <w:t>路径支持通配符（%g/%G:</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%h/%H:</w:t>
            </w:r>
          </w:p>
        </w:tc>
        <w:tc>
          <w:tcPr>
            <w:tcW w:w="3157" w:type="dxa"/>
            <w:tcBorders>
              <w:top w:val="nil"/>
              <w:left w:val="single" w:sz="8" w:space="0" w:color="000000"/>
              <w:bottom w:val="nil"/>
              <w:right w:val="single" w:sz="8" w:space="0" w:color="000000"/>
            </w:tcBorders>
          </w:tcPr>
          <w:p w:rsidR="00D032B6" w:rsidRDefault="00D032B6"/>
        </w:tc>
      </w:tr>
      <w:tr w:rsidR="00D032B6">
        <w:trPr>
          <w:trHeight w:hRule="exact" w:val="270"/>
        </w:trPr>
        <w:tc>
          <w:tcPr>
            <w:tcW w:w="2016" w:type="dxa"/>
            <w:tcBorders>
              <w:top w:val="nil"/>
              <w:left w:val="single" w:sz="8" w:space="0" w:color="000000"/>
              <w:bottom w:val="nil"/>
              <w:right w:val="nil"/>
            </w:tcBorders>
          </w:tcPr>
          <w:p w:rsidR="00D032B6" w:rsidRDefault="00D032B6"/>
        </w:tc>
        <w:tc>
          <w:tcPr>
            <w:tcW w:w="4299" w:type="dxa"/>
            <w:tcBorders>
              <w:top w:val="nil"/>
              <w:left w:val="nil"/>
              <w:bottom w:val="nil"/>
              <w:right w:val="single" w:sz="8" w:space="0" w:color="000000"/>
            </w:tcBorders>
          </w:tcPr>
          <w:p w:rsidR="00D032B6" w:rsidRDefault="00A23879">
            <w:pPr>
              <w:pStyle w:val="TableParagraph"/>
              <w:spacing w:line="198" w:lineRule="exact"/>
              <w:ind w:left="1191"/>
              <w:rPr>
                <w:rFonts w:ascii="微软雅黑" w:eastAsia="微软雅黑" w:hAnsi="微软雅黑" w:cs="微软雅黑"/>
                <w:sz w:val="14"/>
                <w:szCs w:val="14"/>
              </w:rPr>
            </w:pPr>
            <w:r>
              <w:rPr>
                <w:rFonts w:ascii="微软雅黑" w:eastAsia="微软雅黑" w:hAnsi="微软雅黑" w:cs="微软雅黑"/>
                <w:w w:val="95"/>
                <w:sz w:val="14"/>
                <w:szCs w:val="14"/>
              </w:rPr>
              <w:t>host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%s/%S:service</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name）</w:t>
            </w:r>
          </w:p>
        </w:tc>
        <w:tc>
          <w:tcPr>
            <w:tcW w:w="3157" w:type="dxa"/>
            <w:tcBorders>
              <w:top w:val="nil"/>
              <w:left w:val="single" w:sz="8" w:space="0" w:color="000000"/>
              <w:bottom w:val="nil"/>
              <w:right w:val="single" w:sz="8" w:space="0" w:color="000000"/>
            </w:tcBorders>
          </w:tcPr>
          <w:p w:rsidR="00D032B6" w:rsidRDefault="00D032B6"/>
        </w:tc>
      </w:tr>
      <w:tr w:rsidR="00D032B6">
        <w:trPr>
          <w:trHeight w:hRule="exact" w:val="270"/>
        </w:trPr>
        <w:tc>
          <w:tcPr>
            <w:tcW w:w="2016" w:type="dxa"/>
            <w:vMerge w:val="restart"/>
            <w:tcBorders>
              <w:top w:val="nil"/>
              <w:left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w:t>
            </w:r>
          </w:p>
        </w:tc>
        <w:tc>
          <w:tcPr>
            <w:tcW w:w="4299" w:type="dxa"/>
            <w:tcBorders>
              <w:top w:val="nil"/>
              <w:left w:val="nil"/>
              <w:bottom w:val="nil"/>
              <w:right w:val="single" w:sz="8" w:space="0" w:color="000000"/>
            </w:tcBorders>
          </w:tcPr>
          <w:p w:rsidR="00D032B6" w:rsidRDefault="00A23879">
            <w:pPr>
              <w:pStyle w:val="TableParagraph"/>
              <w:spacing w:line="22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上述</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Path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参数所配置的路径是否为配置参数指定</w:t>
            </w:r>
          </w:p>
        </w:tc>
        <w:tc>
          <w:tcPr>
            <w:tcW w:w="3157" w:type="dxa"/>
            <w:vMerge w:val="restart"/>
            <w:tcBorders>
              <w:top w:val="nil"/>
              <w:left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IsSubDir:false</w:t>
            </w:r>
          </w:p>
        </w:tc>
      </w:tr>
      <w:tr w:rsidR="00D032B6">
        <w:trPr>
          <w:trHeight w:hRule="exact" w:val="270"/>
        </w:trPr>
        <w:tc>
          <w:tcPr>
            <w:tcW w:w="2016" w:type="dxa"/>
            <w:vMerge/>
            <w:tcBorders>
              <w:left w:val="single" w:sz="8" w:space="0" w:color="000000"/>
              <w:bottom w:val="single" w:sz="8" w:space="0" w:color="000000"/>
              <w:right w:val="nil"/>
            </w:tcBorders>
          </w:tcPr>
          <w:p w:rsidR="00D032B6" w:rsidRDefault="00D032B6"/>
        </w:tc>
        <w:tc>
          <w:tcPr>
            <w:tcW w:w="4299" w:type="dxa"/>
            <w:tcBorders>
              <w:top w:val="nil"/>
              <w:left w:val="nil"/>
              <w:bottom w:val="nil"/>
              <w:right w:val="single" w:sz="8" w:space="0" w:color="000000"/>
            </w:tcBorders>
          </w:tcPr>
          <w:p w:rsidR="00D032B6" w:rsidRDefault="00A23879">
            <w:pPr>
              <w:pStyle w:val="TableParagraph"/>
              <w:spacing w:line="198" w:lineRule="exact"/>
              <w:ind w:left="1191"/>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的备份路径的子目录，缺省为</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w:t>
            </w:r>
          </w:p>
        </w:tc>
        <w:tc>
          <w:tcPr>
            <w:tcW w:w="3157" w:type="dxa"/>
            <w:vMerge/>
            <w:tcBorders>
              <w:left w:val="single" w:sz="8" w:space="0" w:color="000000"/>
              <w:bottom w:val="single" w:sz="8" w:space="0" w:color="000000"/>
              <w:right w:val="single" w:sz="8" w:space="0" w:color="000000"/>
            </w:tcBorders>
          </w:tcPr>
          <w:p w:rsidR="00D032B6" w:rsidRDefault="00D032B6">
            <w:pPr>
              <w:rPr>
                <w:lang w:eastAsia="zh-CN"/>
              </w:rPr>
            </w:pPr>
          </w:p>
        </w:tc>
      </w:tr>
      <w:tr w:rsidR="00D032B6">
        <w:trPr>
          <w:trHeight w:hRule="exact" w:val="545"/>
        </w:trPr>
        <w:tc>
          <w:tcPr>
            <w:tcW w:w="2016"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w:t>
            </w:r>
          </w:p>
        </w:tc>
        <w:tc>
          <w:tcPr>
            <w:tcW w:w="4299" w:type="dxa"/>
            <w:tcBorders>
              <w:top w:val="nil"/>
              <w:left w:val="nil"/>
              <w:bottom w:val="nil"/>
              <w:right w:val="single" w:sz="8" w:space="0" w:color="000000"/>
            </w:tcBorders>
          </w:tcPr>
          <w:p w:rsidR="00D032B6" w:rsidRDefault="00A23879">
            <w:pPr>
              <w:pStyle w:val="TableParagraph"/>
              <w:spacing w:line="228" w:lineRule="exact"/>
              <w:ind w:left="1191"/>
              <w:rPr>
                <w:rFonts w:ascii="微软雅黑" w:eastAsia="微软雅黑" w:hAnsi="微软雅黑" w:cs="微软雅黑"/>
                <w:sz w:val="14"/>
                <w:szCs w:val="14"/>
              </w:rPr>
            </w:pPr>
            <w:r>
              <w:rPr>
                <w:rFonts w:ascii="微软雅黑" w:eastAsia="微软雅黑" w:hAnsi="微软雅黑" w:cs="微软雅黑"/>
                <w:w w:val="95"/>
                <w:sz w:val="14"/>
                <w:szCs w:val="14"/>
              </w:rPr>
              <w:t>备份前缀名，支持通配符（%g,%G,%h,%H,%s,</w:t>
            </w:r>
          </w:p>
          <w:p w:rsidR="00D032B6" w:rsidRDefault="00A23879">
            <w:pPr>
              <w:pStyle w:val="TableParagraph"/>
              <w:spacing w:before="1"/>
              <w:ind w:left="1191"/>
              <w:rPr>
                <w:rFonts w:ascii="微软雅黑" w:eastAsia="微软雅黑" w:hAnsi="微软雅黑" w:cs="微软雅黑"/>
                <w:sz w:val="14"/>
                <w:szCs w:val="14"/>
              </w:rPr>
            </w:pPr>
            <w:r>
              <w:rPr>
                <w:rFonts w:ascii="微软雅黑" w:eastAsia="微软雅黑" w:hAnsi="微软雅黑" w:cs="微软雅黑"/>
                <w:sz w:val="14"/>
                <w:szCs w:val="14"/>
              </w:rPr>
              <w:t>%S），缺省为空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Prefix:"%g_bk_"</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删除数据库中备份名为“backup-2014-1-1”的备份信息</w:t>
      </w:r>
    </w:p>
    <w:p w:rsidR="00D032B6" w:rsidRDefault="00035F6E">
      <w:pPr>
        <w:pStyle w:val="BodyText"/>
        <w:spacing w:before="23"/>
        <w:ind w:left="1217"/>
        <w:rPr>
          <w:rFonts w:ascii="Microsoft JhengHei" w:eastAsia="Microsoft JhengHei" w:hAnsi="Microsoft JhengHei" w:cs="Microsoft JhengHei"/>
        </w:rPr>
      </w:pPr>
      <w:r w:rsidRPr="00035F6E">
        <w:pict>
          <v:group id="_x0000_s2886" style="position:absolute;left:0;text-align:left;margin-left:95.85pt;margin-top:6.9pt;width:459.45pt;height:10.6pt;z-index:-251734016;mso-position-horizontal-relative:page" coordorigin="1917,138" coordsize="9189,212">
            <v:shape id="_x0000_s288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5"/>
        </w:rPr>
        <w:t>db.removeBackup({Name:"backup-2014-1-1"})</w:t>
      </w:r>
    </w:p>
    <w:p w:rsidR="00D032B6" w:rsidRDefault="00A23879">
      <w:pPr>
        <w:pStyle w:val="BodyText"/>
        <w:spacing w:before="66"/>
      </w:pPr>
      <w:bookmarkStart w:id="435" w:name="db.removeProcedure()"/>
      <w:bookmarkStart w:id="436" w:name="_bookmark203"/>
      <w:bookmarkEnd w:id="435"/>
      <w:bookmarkEnd w:id="436"/>
      <w:r>
        <w:rPr>
          <w:w w:val="95"/>
        </w:rPr>
        <w:t>db.removeProcedure()</w:t>
      </w:r>
    </w:p>
    <w:p w:rsidR="00D032B6" w:rsidRDefault="00D032B6">
      <w:pPr>
        <w:spacing w:before="9" w:line="190" w:lineRule="exact"/>
        <w:rPr>
          <w:sz w:val="19"/>
          <w:szCs w:val="19"/>
        </w:rPr>
      </w:pPr>
    </w:p>
    <w:p w:rsidR="00D032B6" w:rsidRDefault="00A23879">
      <w:pPr>
        <w:pStyle w:val="BodyText"/>
        <w:spacing w:line="253" w:lineRule="auto"/>
        <w:ind w:right="4007"/>
      </w:pPr>
      <w:r>
        <w:rPr>
          <w:w w:val="90"/>
        </w:rPr>
        <w:t xml:space="preserve">db.removeProcedure(&lt;function </w:t>
      </w:r>
      <w:r>
        <w:rPr>
          <w:spacing w:val="36"/>
          <w:w w:val="90"/>
        </w:rPr>
        <w:t xml:space="preserve"> </w:t>
      </w:r>
      <w:r>
        <w:rPr>
          <w:w w:val="90"/>
        </w:rPr>
        <w:t xml:space="preserve">name&gt;) </w:t>
      </w:r>
      <w:r>
        <w:rPr>
          <w:w w:val="95"/>
        </w:rPr>
        <w:t>删除指定的函数名，函数名必须存在，否则出现异常信息。</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692"/>
        <w:gridCol w:w="3044"/>
        <w:gridCol w:w="2363"/>
        <w:gridCol w:w="2373"/>
      </w:tblGrid>
      <w:tr w:rsidR="00D032B6">
        <w:trPr>
          <w:trHeight w:hRule="exact" w:val="295"/>
        </w:trPr>
        <w:tc>
          <w:tcPr>
            <w:tcW w:w="169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04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26"/>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69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function</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name</w:t>
            </w:r>
          </w:p>
        </w:tc>
        <w:tc>
          <w:tcPr>
            <w:tcW w:w="304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26"/>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A23879">
      <w:pPr>
        <w:pStyle w:val="BodyText"/>
        <w:spacing w:before="79" w:line="168" w:lineRule="auto"/>
        <w:ind w:right="128"/>
      </w:pPr>
      <w:r>
        <w:rPr>
          <w:w w:val="95"/>
        </w:rPr>
        <w:t xml:space="preserve">removeProcedure() </w:t>
      </w:r>
      <w:r>
        <w:rPr>
          <w:spacing w:val="33"/>
          <w:w w:val="95"/>
        </w:rPr>
        <w:t xml:space="preserve"> </w:t>
      </w:r>
      <w:r>
        <w:rPr>
          <w:w w:val="95"/>
        </w:rPr>
        <w:t xml:space="preserve">方法的定义，只有一个字符串类型的参数名 </w:t>
      </w:r>
      <w:r>
        <w:rPr>
          <w:spacing w:val="33"/>
          <w:w w:val="95"/>
        </w:rPr>
        <w:t xml:space="preserve"> </w:t>
      </w:r>
      <w:r>
        <w:rPr>
          <w:w w:val="95"/>
        </w:rPr>
        <w:t xml:space="preserve">function </w:t>
      </w:r>
      <w:r>
        <w:rPr>
          <w:spacing w:val="34"/>
          <w:w w:val="95"/>
        </w:rPr>
        <w:t xml:space="preserve"> </w:t>
      </w:r>
      <w:r>
        <w:rPr>
          <w:w w:val="95"/>
        </w:rPr>
        <w:t>name，它的值必须已存在，否则</w:t>
      </w:r>
      <w:r>
        <w:t xml:space="preserve"> </w:t>
      </w:r>
      <w:r>
        <w:rPr>
          <w:w w:val="95"/>
        </w:rPr>
        <w:t>异常。</w:t>
      </w:r>
    </w:p>
    <w:p w:rsidR="00D032B6" w:rsidRDefault="00D032B6">
      <w:pPr>
        <w:spacing w:before="14" w:line="200" w:lineRule="exact"/>
        <w:rPr>
          <w:sz w:val="20"/>
          <w:szCs w:val="20"/>
        </w:rPr>
      </w:pPr>
    </w:p>
    <w:p w:rsidR="00D032B6" w:rsidRDefault="00A23879">
      <w:pPr>
        <w:pStyle w:val="BodyText"/>
      </w:pPr>
      <w:r>
        <w:t>示例</w:t>
      </w:r>
    </w:p>
    <w:p w:rsidR="00606508" w:rsidRDefault="00A23879">
      <w:pPr>
        <w:pStyle w:val="BodyText"/>
        <w:numPr>
          <w:ilvl w:val="1"/>
          <w:numId w:val="34"/>
        </w:numPr>
        <w:tabs>
          <w:tab w:val="left" w:pos="1217"/>
        </w:tabs>
        <w:spacing w:before="34"/>
        <w:ind w:left="1217"/>
      </w:pPr>
      <w:r>
        <w:rPr>
          <w:position w:val="1"/>
        </w:rPr>
        <w:t>删除</w:t>
      </w:r>
      <w:r>
        <w:rPr>
          <w:spacing w:val="-16"/>
          <w:position w:val="1"/>
        </w:rPr>
        <w:t xml:space="preserve"> </w:t>
      </w:r>
      <w:r>
        <w:rPr>
          <w:position w:val="1"/>
        </w:rPr>
        <w:t>sum</w:t>
      </w:r>
      <w:r>
        <w:rPr>
          <w:spacing w:val="-15"/>
          <w:position w:val="1"/>
        </w:rPr>
        <w:t xml:space="preserve"> </w:t>
      </w:r>
      <w:r>
        <w:rPr>
          <w:position w:val="1"/>
        </w:rPr>
        <w:t>函数</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884" style="position:absolute;left:0;text-align:left;margin-left:95.85pt;margin-top:4.95pt;width:459.45pt;height:10.6pt;z-index:-251732992;mso-position-horizontal-relative:page" coordorigin="1917,99" coordsize="9189,212">
            <v:shape id="_x0000_s288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db.removeProcedure("sum")</w:t>
      </w:r>
    </w:p>
    <w:p w:rsidR="00D032B6" w:rsidRDefault="00A23879">
      <w:pPr>
        <w:pStyle w:val="BodyText"/>
        <w:spacing w:before="26" w:line="309" w:lineRule="auto"/>
        <w:ind w:right="223" w:firstLine="283"/>
      </w:pPr>
      <w:r>
        <w:rPr>
          <w:w w:val="95"/>
          <w:lang w:eastAsia="zh-CN"/>
        </w:rPr>
        <w:t>必须保证待删除函数的函数名和定义时的一致。</w:t>
      </w:r>
      <w:r>
        <w:rPr>
          <w:w w:val="95"/>
        </w:rPr>
        <w:t xml:space="preserve">诸如  </w:t>
      </w:r>
      <w:r>
        <w:rPr>
          <w:spacing w:val="30"/>
          <w:w w:val="95"/>
        </w:rPr>
        <w:t xml:space="preserve"> </w:t>
      </w:r>
      <w:r>
        <w:rPr>
          <w:w w:val="95"/>
        </w:rPr>
        <w:t xml:space="preserve">db.removeProcedure('sum')  </w:t>
      </w:r>
      <w:r>
        <w:rPr>
          <w:spacing w:val="30"/>
          <w:w w:val="95"/>
        </w:rPr>
        <w:t xml:space="preserve"> </w:t>
      </w:r>
      <w:r>
        <w:rPr>
          <w:w w:val="95"/>
        </w:rPr>
        <w:t>的调用将返回失败。</w:t>
      </w:r>
      <w:r>
        <w:t xml:space="preserve"> </w:t>
      </w:r>
      <w:bookmarkStart w:id="437" w:name="db.removeRG()"/>
      <w:bookmarkStart w:id="438" w:name="_bookmark204"/>
      <w:bookmarkEnd w:id="437"/>
      <w:bookmarkEnd w:id="438"/>
      <w:r>
        <w:rPr>
          <w:w w:val="95"/>
        </w:rPr>
        <w:t>db.removeRG()</w:t>
      </w:r>
    </w:p>
    <w:p w:rsidR="00D032B6" w:rsidRDefault="00D032B6">
      <w:pPr>
        <w:spacing w:before="2" w:line="120" w:lineRule="exact"/>
        <w:rPr>
          <w:sz w:val="12"/>
          <w:szCs w:val="12"/>
        </w:rPr>
      </w:pPr>
    </w:p>
    <w:p w:rsidR="00D032B6" w:rsidRDefault="00A23879">
      <w:pPr>
        <w:pStyle w:val="BodyText"/>
        <w:spacing w:line="253" w:lineRule="auto"/>
        <w:ind w:right="6852"/>
      </w:pPr>
      <w:r>
        <w:rPr>
          <w:w w:val="95"/>
        </w:rPr>
        <w:t>db.removeRG(&lt;name&gt;)</w:t>
      </w:r>
      <w:r>
        <w:rPr>
          <w:w w:val="91"/>
        </w:rPr>
        <w:t xml:space="preserve"> </w:t>
      </w:r>
      <w:r>
        <w:rPr>
          <w:w w:val="95"/>
        </w:rPr>
        <w:t>删除数据库中指定的分区组。</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分区组名，同一个数据库对象中，分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区组名唯一。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removeRG()</w:t>
      </w:r>
      <w:r>
        <w:rPr>
          <w:spacing w:val="-41"/>
        </w:rPr>
        <w:t xml:space="preserve"> </w:t>
      </w:r>
      <w:r>
        <w:t>方法的定义格式只有</w:t>
      </w:r>
      <w:r>
        <w:rPr>
          <w:spacing w:val="-41"/>
        </w:rPr>
        <w:t xml:space="preserve"> </w:t>
      </w:r>
      <w:r>
        <w:t>name</w:t>
      </w:r>
      <w:r>
        <w:rPr>
          <w:spacing w:val="-41"/>
        </w:rPr>
        <w:t xml:space="preserve"> </w:t>
      </w:r>
      <w:r>
        <w:t>字段，name</w:t>
      </w:r>
      <w:r>
        <w:rPr>
          <w:spacing w:val="-41"/>
        </w:rPr>
        <w:t xml:space="preserve"> </w:t>
      </w:r>
      <w:r>
        <w:t>的值是字符串型，必填。</w:t>
      </w:r>
    </w:p>
    <w:p w:rsidR="00D032B6" w:rsidRDefault="00035F6E">
      <w:pPr>
        <w:pStyle w:val="BodyText"/>
        <w:spacing w:before="20"/>
        <w:rPr>
          <w:rFonts w:ascii="Microsoft JhengHei" w:eastAsia="Microsoft JhengHei" w:hAnsi="Microsoft JhengHei" w:cs="Microsoft JhengHei"/>
        </w:rPr>
      </w:pPr>
      <w:r w:rsidRPr="00035F6E">
        <w:pict>
          <v:group id="_x0000_s2882" style="position:absolute;left:0;text-align:left;margin-left:81.7pt;margin-top:6.75pt;width:473.6pt;height:10.6pt;z-index:-251731968;mso-position-horizontal-relative:page" coordorigin="1634,135" coordsize="9472,212">
            <v:shape id="_x0000_s288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(&lt;"分区组名"&gt;)</w:t>
      </w:r>
    </w:p>
    <w:p w:rsidR="00D032B6" w:rsidRDefault="00620DD5">
      <w:pPr>
        <w:pStyle w:val="BodyText"/>
        <w:spacing w:before="26" w:line="563" w:lineRule="exact"/>
      </w:pPr>
      <w:r>
        <w:pict>
          <v:shape id="_x0000_i1108"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pPr>
      <w:r>
        <w:rPr>
          <w:rFonts w:ascii="Times New Roman" w:eastAsia="Times New Roman" w:hAnsi="Times New Roman" w:cs="Times New Roman"/>
        </w:rPr>
        <w:t>•</w:t>
      </w:r>
      <w:r>
        <w:rPr>
          <w:rFonts w:ascii="Times New Roman" w:eastAsia="Times New Roman" w:hAnsi="Times New Roman" w:cs="Times New Roman"/>
        </w:rPr>
        <w:tab/>
      </w:r>
      <w:r>
        <w:rPr>
          <w:position w:val="1"/>
        </w:rPr>
        <w:t>分区组名必须存在。</w:t>
      </w:r>
    </w:p>
    <w:p w:rsidR="00D032B6" w:rsidRDefault="00D032B6">
      <w:pPr>
        <w:spacing w:before="5" w:line="220" w:lineRule="exact"/>
      </w:pPr>
    </w:p>
    <w:p w:rsidR="00D032B6" w:rsidRDefault="00A23879">
      <w:pPr>
        <w:pStyle w:val="BodyTex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w w:val="90"/>
          <w:lang w:eastAsia="zh-CN"/>
        </w:rPr>
        <w:t>•</w:t>
      </w:r>
      <w:r>
        <w:rPr>
          <w:rFonts w:ascii="Times New Roman" w:eastAsia="Times New Roman" w:hAnsi="Times New Roman" w:cs="Times New Roman"/>
          <w:w w:val="90"/>
          <w:lang w:eastAsia="zh-CN"/>
        </w:rPr>
        <w:tab/>
      </w:r>
      <w:r>
        <w:rPr>
          <w:w w:val="90"/>
          <w:position w:val="1"/>
          <w:lang w:eastAsia="zh-CN"/>
        </w:rPr>
        <w:t>删除名为“group”的分区组</w:t>
      </w:r>
    </w:p>
    <w:p w:rsidR="00D032B6" w:rsidRDefault="00035F6E">
      <w:pPr>
        <w:pStyle w:val="BodyText"/>
        <w:spacing w:before="23"/>
        <w:ind w:left="1123" w:right="7209"/>
        <w:jc w:val="center"/>
        <w:rPr>
          <w:rFonts w:ascii="Microsoft JhengHei" w:eastAsia="Microsoft JhengHei" w:hAnsi="Microsoft JhengHei" w:cs="Microsoft JhengHei"/>
        </w:rPr>
      </w:pPr>
      <w:r w:rsidRPr="00035F6E">
        <w:pict>
          <v:group id="_x0000_s2879" style="position:absolute;left:0;text-align:left;margin-left:95.85pt;margin-top:6.9pt;width:459.45pt;height:10.6pt;z-index:-251730944;mso-position-horizontal-relative:page" coordorigin="1917,138" coordsize="9189,212">
            <v:shape id="_x0000_s288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0"/>
        </w:rPr>
        <w:t>db.removeRG("group")</w:t>
      </w:r>
    </w:p>
    <w:p w:rsidR="00D032B6" w:rsidRDefault="00A23879">
      <w:pPr>
        <w:pStyle w:val="BodyText"/>
        <w:spacing w:before="66"/>
      </w:pPr>
      <w:bookmarkStart w:id="439" w:name="db.resetSnapshot()"/>
      <w:bookmarkStart w:id="440" w:name="_bookmark205"/>
      <w:bookmarkEnd w:id="439"/>
      <w:bookmarkEnd w:id="440"/>
      <w:r>
        <w:rPr>
          <w:w w:val="95"/>
        </w:rPr>
        <w:t>db.resetSnapshot()</w:t>
      </w:r>
    </w:p>
    <w:p w:rsidR="00D032B6" w:rsidRDefault="00D032B6">
      <w:pPr>
        <w:spacing w:before="9" w:line="190" w:lineRule="exact"/>
        <w:rPr>
          <w:sz w:val="19"/>
          <w:szCs w:val="19"/>
        </w:rPr>
      </w:pPr>
    </w:p>
    <w:p w:rsidR="00D032B6" w:rsidRDefault="00A23879">
      <w:pPr>
        <w:pStyle w:val="BodyText"/>
        <w:spacing w:line="253" w:lineRule="auto"/>
        <w:ind w:right="6484"/>
      </w:pPr>
      <w:r>
        <w:rPr>
          <w:w w:val="90"/>
        </w:rPr>
        <w:t>db.resetSnapshot([cond])</w:t>
      </w:r>
      <w:r>
        <w:rPr>
          <w:w w:val="93"/>
        </w:rPr>
        <w:t xml:space="preserve"> </w:t>
      </w:r>
      <w:r>
        <w:rPr>
          <w:w w:val="95"/>
        </w:rPr>
        <w:t>重置快照。</w:t>
      </w:r>
    </w:p>
    <w:p w:rsidR="00D032B6" w:rsidRDefault="00D032B6">
      <w:pPr>
        <w:spacing w:line="253" w:lineRule="auto"/>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选择条件，只重置符合</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cond</w:t>
            </w:r>
            <w:r>
              <w:rPr>
                <w:rFonts w:ascii="微软雅黑" w:eastAsia="微软雅黑" w:hAnsi="微软雅黑" w:cs="微软雅黑"/>
                <w:spacing w:val="-18"/>
                <w:sz w:val="14"/>
                <w:szCs w:val="14"/>
                <w:lang w:eastAsia="zh-CN"/>
              </w:rPr>
              <w:t xml:space="preserve"> </w:t>
            </w:r>
            <w:r>
              <w:rPr>
                <w:rFonts w:ascii="微软雅黑" w:eastAsia="微软雅黑" w:hAnsi="微软雅黑" w:cs="微软雅黑"/>
                <w:sz w:val="14"/>
                <w:szCs w:val="14"/>
                <w:lang w:eastAsia="zh-CN"/>
              </w:rPr>
              <w:t>条件的</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快照记录，为</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null</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时，重置所有。</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ind w:left="113"/>
      </w:pPr>
      <w:r>
        <w:rPr>
          <w:w w:val="95"/>
        </w:rPr>
        <w:t>resetSnapshot()</w:t>
      </w:r>
      <w:r>
        <w:rPr>
          <w:spacing w:val="16"/>
          <w:w w:val="95"/>
        </w:rPr>
        <w:t xml:space="preserve"> </w:t>
      </w:r>
      <w:r>
        <w:rPr>
          <w:w w:val="95"/>
        </w:rPr>
        <w:t>方法定义格式有</w:t>
      </w:r>
      <w:r>
        <w:rPr>
          <w:spacing w:val="16"/>
          <w:w w:val="95"/>
        </w:rPr>
        <w:t xml:space="preserve"> </w:t>
      </w:r>
      <w:r>
        <w:rPr>
          <w:w w:val="95"/>
        </w:rPr>
        <w:t>cond</w:t>
      </w:r>
      <w:r>
        <w:rPr>
          <w:spacing w:val="16"/>
          <w:w w:val="95"/>
        </w:rPr>
        <w:t xml:space="preserve"> </w:t>
      </w:r>
      <w:r>
        <w:rPr>
          <w:w w:val="95"/>
        </w:rPr>
        <w:t>参数，它是一个</w:t>
      </w:r>
      <w:r>
        <w:rPr>
          <w:spacing w:val="16"/>
          <w:w w:val="95"/>
        </w:rPr>
        <w:t xml:space="preserve"> </w:t>
      </w:r>
      <w:r>
        <w:rPr>
          <w:w w:val="95"/>
        </w:rPr>
        <w:t>Json</w:t>
      </w:r>
      <w:r>
        <w:rPr>
          <w:spacing w:val="16"/>
          <w:w w:val="95"/>
        </w:rPr>
        <w:t xml:space="preserve"> </w:t>
      </w:r>
      <w:r>
        <w:rPr>
          <w:w w:val="95"/>
        </w:rPr>
        <w:t>对象。</w:t>
      </w:r>
    </w:p>
    <w:p w:rsidR="00D032B6" w:rsidRDefault="00035F6E">
      <w:pPr>
        <w:pStyle w:val="BodyText"/>
        <w:spacing w:before="20"/>
        <w:ind w:left="113"/>
        <w:rPr>
          <w:rFonts w:ascii="Microsoft JhengHei" w:eastAsia="Microsoft JhengHei" w:hAnsi="Microsoft JhengHei" w:cs="Microsoft JhengHei"/>
        </w:rPr>
      </w:pPr>
      <w:r w:rsidRPr="00035F6E">
        <w:pict>
          <v:group id="_x0000_s2877" style="position:absolute;left:0;text-align:left;margin-left:81.7pt;margin-top:6.75pt;width:473.6pt;height:10.6pt;z-index:-251729920;mso-position-horizontal-relative:page" coordorigin="1634,135" coordsize="9472,212">
            <v:shape id="_x0000_s2878"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15"/>
        </w:rPr>
        <w:t>{["cond":"{"字段名1":{</w:t>
      </w:r>
      <w:hyperlink w:anchor="_bookmark263" w:history="1">
        <w:r w:rsidR="00A23879">
          <w:rPr>
            <w:rFonts w:ascii="Microsoft JhengHei" w:eastAsia="Microsoft JhengHei" w:hAnsi="Microsoft JhengHei" w:cs="Microsoft JhengHei"/>
            <w:color w:val="0000FF"/>
            <w:w w:val="115"/>
          </w:rPr>
          <w:t>"匹配符1"</w:t>
        </w:r>
      </w:hyperlink>
      <w:r w:rsidR="00A23879">
        <w:rPr>
          <w:rFonts w:ascii="Microsoft JhengHei" w:eastAsia="Microsoft JhengHei" w:hAnsi="Microsoft JhengHei" w:cs="Microsoft JhengHei"/>
          <w:color w:val="000000"/>
          <w:w w:val="115"/>
        </w:rPr>
        <w:t>:"值1"},"字段名2":{"匹配符2":"值2"}...}"]}</w:t>
      </w:r>
    </w:p>
    <w:p w:rsidR="00D032B6" w:rsidRDefault="00D032B6">
      <w:pPr>
        <w:spacing w:before="7" w:line="160" w:lineRule="exact"/>
        <w:rPr>
          <w:sz w:val="16"/>
          <w:szCs w:val="16"/>
        </w:rPr>
      </w:pPr>
    </w:p>
    <w:p w:rsidR="00D032B6" w:rsidRDefault="00A23879">
      <w:pPr>
        <w:pStyle w:val="BodyText"/>
        <w:ind w:left="113"/>
      </w:pPr>
      <w:r>
        <w:t>示例</w:t>
      </w:r>
    </w:p>
    <w:p w:rsidR="00606508" w:rsidRDefault="00A23879">
      <w:pPr>
        <w:pStyle w:val="BodyText"/>
        <w:numPr>
          <w:ilvl w:val="0"/>
          <w:numId w:val="34"/>
        </w:numPr>
        <w:tabs>
          <w:tab w:val="left" w:pos="397"/>
        </w:tabs>
        <w:spacing w:before="34"/>
        <w:ind w:left="397"/>
      </w:pPr>
      <w:r>
        <w:rPr>
          <w:position w:val="1"/>
        </w:rPr>
        <w:t>重置</w:t>
      </w:r>
      <w:r>
        <w:rPr>
          <w:spacing w:val="-39"/>
          <w:position w:val="1"/>
        </w:rPr>
        <w:t xml:space="preserve"> </w:t>
      </w:r>
      <w:r>
        <w:rPr>
          <w:position w:val="1"/>
        </w:rPr>
        <w:t>SessionID</w:t>
      </w:r>
      <w:r>
        <w:rPr>
          <w:spacing w:val="-39"/>
          <w:position w:val="1"/>
        </w:rPr>
        <w:t xml:space="preserve"> </w:t>
      </w:r>
      <w:r>
        <w:rPr>
          <w:position w:val="1"/>
        </w:rPr>
        <w:t>大于1的快照。</w:t>
      </w:r>
    </w:p>
    <w:p w:rsidR="00D032B6" w:rsidRDefault="00035F6E">
      <w:pPr>
        <w:pStyle w:val="BodyText"/>
        <w:spacing w:before="23"/>
        <w:ind w:left="397"/>
        <w:rPr>
          <w:rFonts w:ascii="Microsoft JhengHei" w:eastAsia="Microsoft JhengHei" w:hAnsi="Microsoft JhengHei" w:cs="Microsoft JhengHei"/>
        </w:rPr>
      </w:pPr>
      <w:r w:rsidRPr="00035F6E">
        <w:pict>
          <v:group id="_x0000_s2875" style="position:absolute;left:0;text-align:left;margin-left:95.85pt;margin-top:6.9pt;width:459.45pt;height:10.6pt;z-index:-251728896;mso-position-horizontal-relative:page" coordorigin="1917,138" coordsize="9189,212">
            <v:shape id="_x0000_s2876"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db.resetSnapshot({SessionID:{$gt:1}})</w:t>
      </w:r>
    </w:p>
    <w:p w:rsidR="00D032B6" w:rsidRDefault="00A23879">
      <w:pPr>
        <w:pStyle w:val="BodyText"/>
        <w:spacing w:before="66"/>
        <w:ind w:left="113"/>
      </w:pPr>
      <w:bookmarkStart w:id="441" w:name="db.setSessionAttr()"/>
      <w:bookmarkStart w:id="442" w:name="_bookmark206"/>
      <w:bookmarkEnd w:id="441"/>
      <w:bookmarkEnd w:id="442"/>
      <w:r>
        <w:rPr>
          <w:w w:val="95"/>
        </w:rPr>
        <w:t>db.setSessionAttr()</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0"/>
        </w:rPr>
        <w:t>db.setSessionAttr</w:t>
      </w:r>
      <w:r>
        <w:rPr>
          <w:spacing w:val="14"/>
          <w:w w:val="90"/>
        </w:rPr>
        <w:t xml:space="preserve"> </w:t>
      </w:r>
      <w:r>
        <w:rPr>
          <w:w w:val="90"/>
        </w:rPr>
        <w:t>(&lt;options&gt;)</w:t>
      </w:r>
      <w:r>
        <w:rPr>
          <w:w w:val="87"/>
        </w:rPr>
        <w:t xml:space="preserve"> </w:t>
      </w:r>
      <w:r>
        <w:rPr>
          <w:w w:val="95"/>
        </w:rPr>
        <w:t>设置会话属性</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71"/>
        <w:gridCol w:w="3266"/>
        <w:gridCol w:w="2363"/>
        <w:gridCol w:w="2373"/>
      </w:tblGrid>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会话属性选项</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rPr>
          <w:w w:val="95"/>
        </w:rPr>
        <w:t>options格式</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2170"/>
        <w:gridCol w:w="4145"/>
        <w:gridCol w:w="3157"/>
      </w:tblGrid>
      <w:tr w:rsidR="00D032B6">
        <w:trPr>
          <w:trHeight w:hRule="exact" w:val="295"/>
        </w:trPr>
        <w:tc>
          <w:tcPr>
            <w:tcW w:w="217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14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037"/>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785"/>
        </w:trPr>
        <w:tc>
          <w:tcPr>
            <w:tcW w:w="217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PreferedInstance</w:t>
            </w:r>
          </w:p>
        </w:tc>
        <w:tc>
          <w:tcPr>
            <w:tcW w:w="4145"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037"/>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会话读操作优先选取的数据库实例标识；取</w:t>
            </w:r>
          </w:p>
          <w:p w:rsidR="00D032B6" w:rsidRDefault="00A23879">
            <w:pPr>
              <w:pStyle w:val="TableParagraph"/>
              <w:spacing w:before="1" w:line="241" w:lineRule="auto"/>
              <w:ind w:left="1037" w:right="488"/>
              <w:rPr>
                <w:rFonts w:ascii="微软雅黑" w:eastAsia="微软雅黑" w:hAnsi="微软雅黑" w:cs="微软雅黑"/>
                <w:sz w:val="14"/>
                <w:szCs w:val="14"/>
              </w:rPr>
            </w:pPr>
            <w:r>
              <w:rPr>
                <w:rFonts w:ascii="微软雅黑" w:eastAsia="微软雅黑" w:hAnsi="微软雅黑" w:cs="微软雅黑"/>
                <w:w w:val="90"/>
                <w:sz w:val="14"/>
                <w:szCs w:val="14"/>
              </w:rPr>
              <w:t xml:space="preserve">值"m"/"M"/"s"/"S"/"a"/"A"/1-7，  </w:t>
            </w:r>
            <w:r>
              <w:rPr>
                <w:rFonts w:ascii="微软雅黑" w:eastAsia="微软雅黑" w:hAnsi="微软雅黑" w:cs="微软雅黑"/>
                <w:spacing w:val="15"/>
                <w:w w:val="90"/>
                <w:sz w:val="14"/>
                <w:szCs w:val="14"/>
              </w:rPr>
              <w:t xml:space="preserve"> </w:t>
            </w:r>
            <w:r>
              <w:rPr>
                <w:rFonts w:ascii="微软雅黑" w:eastAsia="微软雅黑" w:hAnsi="微软雅黑" w:cs="微软雅黑"/>
                <w:w w:val="90"/>
                <w:sz w:val="14"/>
                <w:szCs w:val="14"/>
              </w:rPr>
              <w:t>分别表示</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master/slave/anyone/node1-node7</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PreferedInstance:"M"</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设置会话优先从“主”数据库实例获取数据</w:t>
      </w:r>
    </w:p>
    <w:p w:rsidR="00D032B6" w:rsidRDefault="00035F6E">
      <w:pPr>
        <w:pStyle w:val="BodyText"/>
        <w:spacing w:before="23"/>
        <w:ind w:left="397"/>
        <w:rPr>
          <w:rFonts w:ascii="Microsoft JhengHei" w:eastAsia="Microsoft JhengHei" w:hAnsi="Microsoft JhengHei" w:cs="Microsoft JhengHei"/>
        </w:rPr>
      </w:pPr>
      <w:r w:rsidRPr="00035F6E">
        <w:pict>
          <v:group id="_x0000_s2873" style="position:absolute;left:0;text-align:left;margin-left:95.85pt;margin-top:6.9pt;width:459.45pt;height:10.6pt;z-index:-251727872;mso-position-horizontal-relative:page" coordorigin="1917,138" coordsize="9189,212">
            <v:shape id="_x0000_s2874"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db.setSessionAttr({PreferedInstance:"M"})</w:t>
      </w:r>
    </w:p>
    <w:p w:rsidR="00D032B6" w:rsidRDefault="00A23879">
      <w:pPr>
        <w:pStyle w:val="BodyText"/>
        <w:spacing w:before="66"/>
        <w:ind w:left="113"/>
      </w:pPr>
      <w:bookmarkStart w:id="443" w:name="db.snapshot()"/>
      <w:bookmarkStart w:id="444" w:name="_bookmark207"/>
      <w:bookmarkEnd w:id="443"/>
      <w:bookmarkEnd w:id="444"/>
      <w:r>
        <w:rPr>
          <w:w w:val="95"/>
        </w:rPr>
        <w:t>db.snapshot()</w:t>
      </w:r>
    </w:p>
    <w:p w:rsidR="00D032B6" w:rsidRDefault="00D032B6">
      <w:pPr>
        <w:spacing w:before="9" w:line="190" w:lineRule="exact"/>
        <w:rPr>
          <w:sz w:val="19"/>
          <w:szCs w:val="19"/>
        </w:rPr>
      </w:pPr>
    </w:p>
    <w:p w:rsidR="00D032B6" w:rsidRDefault="00A23879">
      <w:pPr>
        <w:pStyle w:val="BodyText"/>
        <w:spacing w:line="253" w:lineRule="auto"/>
        <w:ind w:left="113" w:right="465"/>
      </w:pPr>
      <w:r>
        <w:rPr>
          <w:w w:val="95"/>
        </w:rPr>
        <w:t>db.snapshot(&lt;snapType&gt;,[cond],[sel],[sort])</w:t>
      </w:r>
      <w:r>
        <w:rPr>
          <w:w w:val="92"/>
        </w:rPr>
        <w:t xml:space="preserve"> </w:t>
      </w:r>
      <w:r>
        <w:rPr>
          <w:w w:val="95"/>
        </w:rPr>
        <w:t>枚举快照，快照是一种得到当前系统状态的命令。</w:t>
      </w:r>
      <w:hyperlink w:anchor="_bookmark61" w:history="1">
        <w:r>
          <w:rPr>
            <w:color w:val="0000FF"/>
            <w:w w:val="95"/>
          </w:rPr>
          <w:t>查看更多有关快照信息</w:t>
        </w:r>
      </w:hyperlink>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534"/>
        <w:gridCol w:w="3202"/>
        <w:gridCol w:w="2363"/>
        <w:gridCol w:w="2373"/>
      </w:tblGrid>
      <w:tr w:rsidR="00D032B6">
        <w:trPr>
          <w:trHeight w:hRule="exact" w:val="305"/>
        </w:trPr>
        <w:tc>
          <w:tcPr>
            <w:tcW w:w="153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02" w:type="dxa"/>
            <w:tcBorders>
              <w:top w:val="nil"/>
              <w:left w:val="nil"/>
              <w:bottom w:val="nil"/>
              <w:right w:val="single" w:sz="8" w:space="0" w:color="000000"/>
            </w:tcBorders>
          </w:tcPr>
          <w:p w:rsidR="00D032B6" w:rsidRDefault="00A23879">
            <w:pPr>
              <w:pStyle w:val="TableParagraph"/>
              <w:spacing w:line="223" w:lineRule="exact"/>
              <w:ind w:left="88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3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snapType</w:t>
            </w:r>
          </w:p>
        </w:tc>
        <w:tc>
          <w:tcPr>
            <w:tcW w:w="3202" w:type="dxa"/>
            <w:tcBorders>
              <w:top w:val="nil"/>
              <w:left w:val="nil"/>
              <w:bottom w:val="nil"/>
              <w:right w:val="single" w:sz="8" w:space="0" w:color="000000"/>
            </w:tcBorders>
          </w:tcPr>
          <w:p w:rsidR="00D032B6" w:rsidRDefault="00A23879">
            <w:pPr>
              <w:pStyle w:val="TableParagraph"/>
              <w:spacing w:line="218" w:lineRule="exact"/>
              <w:ind w:left="884"/>
              <w:rPr>
                <w:rFonts w:ascii="微软雅黑" w:eastAsia="微软雅黑" w:hAnsi="微软雅黑" w:cs="微软雅黑"/>
                <w:sz w:val="14"/>
                <w:szCs w:val="14"/>
              </w:rPr>
            </w:pPr>
            <w:r>
              <w:rPr>
                <w:rFonts w:ascii="微软雅黑" w:eastAsia="微软雅黑" w:hAnsi="微软雅黑" w:cs="微软雅黑"/>
                <w:sz w:val="14"/>
                <w:szCs w:val="14"/>
              </w:rPr>
              <w:t>枚举</w:t>
            </w:r>
          </w:p>
        </w:tc>
        <w:tc>
          <w:tcPr>
            <w:tcW w:w="2363"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61" w:history="1">
              <w:r w:rsidR="00A23879">
                <w:rPr>
                  <w:rFonts w:ascii="微软雅黑" w:eastAsia="微软雅黑" w:hAnsi="微软雅黑" w:cs="微软雅黑"/>
                  <w:color w:val="0000FF"/>
                  <w:sz w:val="14"/>
                  <w:szCs w:val="14"/>
                </w:rPr>
                <w:t>快照类型</w:t>
              </w:r>
            </w:hyperlink>
            <w:r w:rsidR="00A23879">
              <w:rPr>
                <w:rFonts w:ascii="微软雅黑" w:eastAsia="微软雅黑" w:hAnsi="微软雅黑" w:cs="微软雅黑"/>
                <w:color w:val="000000"/>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60"/>
        </w:trPr>
        <w:tc>
          <w:tcPr>
            <w:tcW w:w="1534"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02" w:type="dxa"/>
            <w:tcBorders>
              <w:top w:val="nil"/>
              <w:left w:val="nil"/>
              <w:bottom w:val="nil"/>
              <w:right w:val="single" w:sz="8" w:space="0" w:color="000000"/>
            </w:tcBorders>
          </w:tcPr>
          <w:p w:rsidR="00D032B6" w:rsidRDefault="00A23879">
            <w:pPr>
              <w:pStyle w:val="TableParagraph"/>
              <w:spacing w:line="218" w:lineRule="exact"/>
              <w:ind w:left="88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选择条件，只返回</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cond</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字段指定的</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40"/>
        </w:trPr>
        <w:tc>
          <w:tcPr>
            <w:tcW w:w="1534" w:type="dxa"/>
            <w:tcBorders>
              <w:top w:val="nil"/>
              <w:left w:val="single" w:sz="8" w:space="0" w:color="000000"/>
              <w:bottom w:val="nil"/>
              <w:right w:val="nil"/>
            </w:tcBorders>
          </w:tcPr>
          <w:p w:rsidR="00D032B6" w:rsidRDefault="00D032B6"/>
        </w:tc>
        <w:tc>
          <w:tcPr>
            <w:tcW w:w="3202" w:type="dxa"/>
            <w:tcBorders>
              <w:top w:val="nil"/>
              <w:left w:val="nil"/>
              <w:bottom w:val="nil"/>
              <w:right w:val="single" w:sz="8" w:space="0" w:color="000000"/>
            </w:tcBorders>
          </w:tcPr>
          <w:p w:rsidR="00D032B6" w:rsidRDefault="00D032B6"/>
        </w:tc>
        <w:tc>
          <w:tcPr>
            <w:tcW w:w="2363"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节点或分区组的快照信息，为</w:t>
            </w:r>
            <w:r>
              <w:rPr>
                <w:rFonts w:ascii="微软雅黑" w:eastAsia="微软雅黑" w:hAnsi="微软雅黑" w:cs="微软雅黑"/>
                <w:spacing w:val="-18"/>
                <w:sz w:val="14"/>
                <w:szCs w:val="14"/>
                <w:lang w:eastAsia="zh-CN"/>
              </w:rPr>
              <w:t xml:space="preserve"> </w:t>
            </w:r>
            <w:r>
              <w:rPr>
                <w:rFonts w:ascii="微软雅黑" w:eastAsia="微软雅黑" w:hAnsi="微软雅黑" w:cs="微软雅黑"/>
                <w:sz w:val="14"/>
                <w:szCs w:val="14"/>
                <w:lang w:eastAsia="zh-CN"/>
              </w:rPr>
              <w:t>null</w:t>
            </w:r>
          </w:p>
        </w:tc>
        <w:tc>
          <w:tcPr>
            <w:tcW w:w="2373" w:type="dxa"/>
            <w:tcBorders>
              <w:top w:val="nil"/>
              <w:left w:val="single" w:sz="8" w:space="0" w:color="000000"/>
              <w:bottom w:val="nil"/>
              <w:right w:val="single" w:sz="8" w:space="0" w:color="000000"/>
            </w:tcBorders>
          </w:tcPr>
          <w:p w:rsidR="00D032B6" w:rsidRDefault="00D032B6">
            <w:pPr>
              <w:rPr>
                <w:lang w:eastAsia="zh-CN"/>
              </w:rPr>
            </w:pPr>
          </w:p>
        </w:tc>
      </w:tr>
      <w:tr w:rsidR="00D032B6">
        <w:trPr>
          <w:trHeight w:hRule="exact" w:val="270"/>
        </w:trPr>
        <w:tc>
          <w:tcPr>
            <w:tcW w:w="1534" w:type="dxa"/>
            <w:tcBorders>
              <w:top w:val="nil"/>
              <w:left w:val="single" w:sz="8" w:space="0" w:color="000000"/>
              <w:bottom w:val="nil"/>
              <w:right w:val="nil"/>
            </w:tcBorders>
          </w:tcPr>
          <w:p w:rsidR="00D032B6" w:rsidRDefault="00D032B6">
            <w:pPr>
              <w:rPr>
                <w:lang w:eastAsia="zh-CN"/>
              </w:rPr>
            </w:pPr>
          </w:p>
        </w:tc>
        <w:tc>
          <w:tcPr>
            <w:tcW w:w="3202" w:type="dxa"/>
            <w:tcBorders>
              <w:top w:val="nil"/>
              <w:left w:val="nil"/>
              <w:bottom w:val="nil"/>
              <w:right w:val="single" w:sz="8" w:space="0" w:color="000000"/>
            </w:tcBorders>
          </w:tcPr>
          <w:p w:rsidR="00D032B6" w:rsidRDefault="00D032B6">
            <w:pPr>
              <w:rPr>
                <w:lang w:eastAsia="zh-CN"/>
              </w:rPr>
            </w:pPr>
          </w:p>
        </w:tc>
        <w:tc>
          <w:tcPr>
            <w:tcW w:w="2363"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时，返回整个集群的快照信息。</w:t>
            </w:r>
          </w:p>
        </w:tc>
        <w:tc>
          <w:tcPr>
            <w:tcW w:w="2373" w:type="dxa"/>
            <w:tcBorders>
              <w:top w:val="nil"/>
              <w:left w:val="single" w:sz="8" w:space="0" w:color="000000"/>
              <w:bottom w:val="nil"/>
              <w:right w:val="single" w:sz="8" w:space="0" w:color="000000"/>
            </w:tcBorders>
          </w:tcPr>
          <w:p w:rsidR="00D032B6" w:rsidRDefault="00D032B6">
            <w:pPr>
              <w:rPr>
                <w:lang w:eastAsia="zh-CN"/>
              </w:rPr>
            </w:pPr>
          </w:p>
        </w:tc>
      </w:tr>
      <w:tr w:rsidR="00D032B6">
        <w:trPr>
          <w:trHeight w:hRule="exact" w:val="270"/>
        </w:trPr>
        <w:tc>
          <w:tcPr>
            <w:tcW w:w="1534" w:type="dxa"/>
            <w:vMerge w:val="restart"/>
            <w:tcBorders>
              <w:top w:val="nil"/>
              <w:left w:val="single" w:sz="8" w:space="0" w:color="000000"/>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w:t>
            </w:r>
          </w:p>
        </w:tc>
        <w:tc>
          <w:tcPr>
            <w:tcW w:w="3202" w:type="dxa"/>
            <w:vMerge w:val="restart"/>
            <w:tcBorders>
              <w:top w:val="nil"/>
              <w:left w:val="nil"/>
              <w:right w:val="single" w:sz="8" w:space="0" w:color="000000"/>
            </w:tcBorders>
          </w:tcPr>
          <w:p w:rsidR="00D032B6" w:rsidRDefault="00A23879">
            <w:pPr>
              <w:pStyle w:val="TableParagraph"/>
              <w:spacing w:line="228" w:lineRule="exact"/>
              <w:ind w:left="88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选择返回字段名。为</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null</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时，返回</w:t>
            </w:r>
          </w:p>
        </w:tc>
        <w:tc>
          <w:tcPr>
            <w:tcW w:w="2373" w:type="dxa"/>
            <w:vMerge w:val="restart"/>
            <w:tcBorders>
              <w:top w:val="nil"/>
              <w:left w:val="single" w:sz="8" w:space="0" w:color="000000"/>
              <w:right w:val="single" w:sz="8" w:space="0" w:color="000000"/>
            </w:tcBorders>
          </w:tcPr>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70"/>
        </w:trPr>
        <w:tc>
          <w:tcPr>
            <w:tcW w:w="1534" w:type="dxa"/>
            <w:vMerge/>
            <w:tcBorders>
              <w:left w:val="single" w:sz="8" w:space="0" w:color="000000"/>
              <w:bottom w:val="single" w:sz="8" w:space="0" w:color="000000"/>
              <w:right w:val="nil"/>
            </w:tcBorders>
          </w:tcPr>
          <w:p w:rsidR="00D032B6" w:rsidRDefault="00D032B6"/>
        </w:tc>
        <w:tc>
          <w:tcPr>
            <w:tcW w:w="3202"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所有的字段名。</w:t>
            </w:r>
          </w:p>
        </w:tc>
        <w:tc>
          <w:tcPr>
            <w:tcW w:w="2373" w:type="dxa"/>
            <w:vMerge/>
            <w:tcBorders>
              <w:left w:val="single" w:sz="8" w:space="0" w:color="000000"/>
              <w:bottom w:val="single" w:sz="8" w:space="0" w:color="000000"/>
              <w:right w:val="single" w:sz="8" w:space="0" w:color="000000"/>
            </w:tcBorders>
          </w:tcPr>
          <w:p w:rsidR="00D032B6" w:rsidRDefault="00D032B6"/>
        </w:tc>
      </w:tr>
      <w:tr w:rsidR="00D032B6">
        <w:trPr>
          <w:trHeight w:hRule="exact" w:val="545"/>
        </w:trPr>
        <w:tc>
          <w:tcPr>
            <w:tcW w:w="153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sort</w:t>
            </w:r>
          </w:p>
        </w:tc>
        <w:tc>
          <w:tcPr>
            <w:tcW w:w="3202" w:type="dxa"/>
            <w:tcBorders>
              <w:top w:val="nil"/>
              <w:left w:val="nil"/>
              <w:bottom w:val="nil"/>
              <w:right w:val="single" w:sz="8" w:space="0" w:color="000000"/>
            </w:tcBorders>
          </w:tcPr>
          <w:p w:rsidR="00D032B6" w:rsidRDefault="00A23879">
            <w:pPr>
              <w:pStyle w:val="TableParagraph"/>
              <w:spacing w:line="228" w:lineRule="exact"/>
              <w:ind w:left="88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对返回的记录按选定的字段排</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序。1为升序；-1为降序。</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035F6E">
      <w:pPr>
        <w:pStyle w:val="BodyText"/>
        <w:spacing w:line="168" w:lineRule="auto"/>
      </w:pPr>
      <w:r>
        <w:pict>
          <v:group id="_x0000_s2871" style="position:absolute;left:0;text-align:left;margin-left:81.7pt;margin-top:29.55pt;width:473.6pt;height:21.2pt;z-index:-251726848;mso-position-horizontal-relative:page" coordorigin="1634,591" coordsize="9472,424">
            <v:shape id="_x0000_s2872" style="position:absolute;left:1634;top:591;width:9472;height:424" coordorigin="1634,591" coordsize="9472,424" path="m1634,591r9472,l11106,1015r-9472,l1634,591xe" fillcolor="#efefef" stroked="f">
              <v:path arrowok="t"/>
            </v:shape>
            <w10:wrap anchorx="page"/>
          </v:group>
        </w:pict>
      </w:r>
      <w:r w:rsidR="00A23879">
        <w:rPr>
          <w:w w:val="95"/>
        </w:rPr>
        <w:t>snapshot()</w:t>
      </w:r>
      <w:r w:rsidR="00A23879">
        <w:rPr>
          <w:spacing w:val="21"/>
          <w:w w:val="95"/>
        </w:rPr>
        <w:t xml:space="preserve"> </w:t>
      </w:r>
      <w:r w:rsidR="00A23879">
        <w:rPr>
          <w:w w:val="95"/>
        </w:rPr>
        <w:t>方法定义格式有</w:t>
      </w:r>
      <w:r w:rsidR="00A23879">
        <w:rPr>
          <w:spacing w:val="21"/>
          <w:w w:val="95"/>
        </w:rPr>
        <w:t xml:space="preserve"> </w:t>
      </w:r>
      <w:r w:rsidR="00A23879">
        <w:rPr>
          <w:w w:val="95"/>
        </w:rPr>
        <w:t>snapType，cond两个字段，snapType</w:t>
      </w:r>
      <w:r w:rsidR="00A23879">
        <w:rPr>
          <w:spacing w:val="21"/>
          <w:w w:val="95"/>
        </w:rPr>
        <w:t xml:space="preserve"> </w:t>
      </w:r>
      <w:r w:rsidR="00A23879">
        <w:rPr>
          <w:w w:val="95"/>
        </w:rPr>
        <w:t>为枚举类型，cond</w:t>
      </w:r>
      <w:r w:rsidR="00A23879">
        <w:rPr>
          <w:spacing w:val="21"/>
          <w:w w:val="95"/>
        </w:rPr>
        <w:t xml:space="preserve"> </w:t>
      </w:r>
      <w:r w:rsidR="00A23879">
        <w:rPr>
          <w:w w:val="95"/>
        </w:rPr>
        <w:t>为</w:t>
      </w:r>
      <w:r w:rsidR="00A23879">
        <w:rPr>
          <w:spacing w:val="21"/>
          <w:w w:val="95"/>
        </w:rPr>
        <w:t xml:space="preserve"> </w:t>
      </w:r>
      <w:r w:rsidR="00A23879">
        <w:rPr>
          <w:w w:val="95"/>
        </w:rPr>
        <w:t>Json</w:t>
      </w:r>
      <w:r w:rsidR="00A23879">
        <w:rPr>
          <w:spacing w:val="21"/>
          <w:w w:val="95"/>
        </w:rPr>
        <w:t xml:space="preserve"> </w:t>
      </w:r>
      <w:r w:rsidR="00A23879">
        <w:rPr>
          <w:w w:val="95"/>
        </w:rPr>
        <w:t>对象，格式如</w:t>
      </w:r>
      <w:r w:rsidR="00A23879">
        <w:t xml:space="preserve"> </w:t>
      </w:r>
      <w:r w:rsidR="00A23879">
        <w:rPr>
          <w:w w:val="95"/>
        </w:rPr>
        <w:t>下：</w:t>
      </w:r>
    </w:p>
    <w:p w:rsidR="00D032B6" w:rsidRDefault="00D032B6">
      <w:pPr>
        <w:spacing w:before="8" w:line="100" w:lineRule="exact"/>
        <w:rPr>
          <w:sz w:val="10"/>
          <w:szCs w:val="10"/>
        </w:rPr>
      </w:pPr>
    </w:p>
    <w:p w:rsidR="00D032B6" w:rsidRDefault="00A23879">
      <w:pPr>
        <w:pStyle w:val="BodyText"/>
        <w:spacing w:line="147" w:lineRule="auto"/>
        <w:ind w:right="206"/>
        <w:rPr>
          <w:rFonts w:ascii="Microsoft JhengHei" w:eastAsia="Microsoft JhengHei" w:hAnsi="Microsoft JhengHei" w:cs="Microsoft JhengHei"/>
        </w:rPr>
      </w:pPr>
      <w:r>
        <w:rPr>
          <w:rFonts w:ascii="Microsoft JhengHei" w:eastAsia="Microsoft JhengHei" w:hAnsi="Microsoft JhengHei" w:cs="Microsoft JhengHei"/>
          <w:w w:val="105"/>
        </w:rPr>
        <w:t>{"snapType":"&lt;快照类型&gt;",["cond":"{"字段名1":{"操作符1":"值1"},"字段名2":{"操作</w:t>
      </w:r>
      <w:r>
        <w:rPr>
          <w:rFonts w:ascii="Microsoft JhengHei" w:eastAsia="Microsoft JhengHei" w:hAnsi="Microsoft JhengHei" w:cs="Microsoft JhengHei"/>
        </w:rPr>
        <w:t xml:space="preserve"> </w:t>
      </w:r>
      <w:r>
        <w:rPr>
          <w:rFonts w:ascii="Microsoft JhengHei" w:eastAsia="Microsoft JhengHei" w:hAnsi="Microsoft JhengHei" w:cs="Microsoft JhengHei"/>
          <w:w w:val="115"/>
        </w:rPr>
        <w:t>符2":"值2"}...}"]}</w:t>
      </w:r>
    </w:p>
    <w:p w:rsidR="00D032B6" w:rsidRDefault="00620DD5">
      <w:pPr>
        <w:pStyle w:val="BodyText"/>
        <w:spacing w:before="46" w:line="563" w:lineRule="exact"/>
      </w:pPr>
      <w:r>
        <w:pict>
          <v:shape id="_x0000_i1109"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snapType </w:t>
      </w:r>
      <w:r>
        <w:rPr>
          <w:spacing w:val="31"/>
          <w:w w:val="95"/>
          <w:position w:val="1"/>
        </w:rPr>
        <w:t xml:space="preserve"> </w:t>
      </w:r>
      <w:r>
        <w:rPr>
          <w:w w:val="95"/>
          <w:position w:val="1"/>
        </w:rPr>
        <w:t>字段的值请参考</w:t>
      </w:r>
      <w:hyperlink w:anchor="_bookmark61" w:history="1">
        <w:r>
          <w:rPr>
            <w:color w:val="0000FF"/>
            <w:w w:val="95"/>
            <w:position w:val="1"/>
          </w:rPr>
          <w:t>快照类型</w:t>
        </w:r>
      </w:hyperlink>
    </w:p>
    <w:p w:rsidR="00D032B6" w:rsidRDefault="00A23879">
      <w:pPr>
        <w:pStyle w:val="BodyText"/>
        <w:tabs>
          <w:tab w:val="left" w:pos="1857"/>
        </w:tabs>
        <w:spacing w:before="37" w:line="170" w:lineRule="auto"/>
        <w:ind w:left="1857" w:right="179"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sel</w:t>
      </w:r>
      <w:r>
        <w:rPr>
          <w:spacing w:val="-20"/>
          <w:position w:val="1"/>
          <w:lang w:eastAsia="zh-CN"/>
        </w:rPr>
        <w:t xml:space="preserve"> </w:t>
      </w:r>
      <w:r>
        <w:rPr>
          <w:position w:val="1"/>
          <w:lang w:eastAsia="zh-CN"/>
        </w:rPr>
        <w:t>参数是一个</w:t>
      </w:r>
      <w:r>
        <w:rPr>
          <w:spacing w:val="-20"/>
          <w:position w:val="1"/>
          <w:lang w:eastAsia="zh-CN"/>
        </w:rPr>
        <w:t xml:space="preserve"> </w:t>
      </w:r>
      <w:r>
        <w:rPr>
          <w:position w:val="1"/>
          <w:lang w:eastAsia="zh-CN"/>
        </w:rPr>
        <w:t>json</w:t>
      </w:r>
      <w:r>
        <w:rPr>
          <w:spacing w:val="-19"/>
          <w:position w:val="1"/>
          <w:lang w:eastAsia="zh-CN"/>
        </w:rPr>
        <w:t xml:space="preserve"> </w:t>
      </w:r>
      <w:r>
        <w:rPr>
          <w:position w:val="1"/>
          <w:lang w:eastAsia="zh-CN"/>
        </w:rPr>
        <w:t xml:space="preserve">结构，字段名的值一般指定为空串。如果指定为如下结构：{"字段 </w:t>
      </w:r>
      <w:r>
        <w:rPr>
          <w:w w:val="95"/>
          <w:lang w:eastAsia="zh-CN"/>
        </w:rPr>
        <w:t>名1":"值1","字段名2":"值2",...}，对于记录中存在所选字段名的话，设定的值其实无效；对于记录</w:t>
      </w:r>
      <w:r>
        <w:rPr>
          <w:lang w:eastAsia="zh-CN"/>
        </w:rPr>
        <w:t xml:space="preserve"> 中不存在所选字段名的话，返回{"字段名1":"值1","字段名2":"值2",...}</w:t>
      </w:r>
    </w:p>
    <w:p w:rsidR="00D032B6" w:rsidRDefault="00A23879">
      <w:pPr>
        <w:pStyle w:val="BodyText"/>
        <w:tabs>
          <w:tab w:val="left" w:pos="1857"/>
        </w:tabs>
        <w:spacing w:line="282" w:lineRule="exact"/>
        <w:ind w:left="1573"/>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字段的值是数组的话，我们用“.”操作符引用数组内的元素。</w:t>
      </w:r>
      <w:r>
        <w:rPr>
          <w:position w:val="1"/>
        </w:rPr>
        <w:t>并加上双引号（""）</w:t>
      </w:r>
    </w:p>
    <w:p w:rsidR="00D032B6" w:rsidRDefault="00D032B6">
      <w:pPr>
        <w:spacing w:before="5" w:line="220" w:lineRule="exact"/>
      </w:pPr>
    </w:p>
    <w:p w:rsidR="00D032B6" w:rsidRDefault="00A23879">
      <w:pPr>
        <w:pStyle w:val="BodyText"/>
      </w:pPr>
      <w:r>
        <w:t>示例</w:t>
      </w:r>
    </w:p>
    <w:p w:rsidR="00606508" w:rsidRDefault="00035F6E">
      <w:pPr>
        <w:pStyle w:val="BodyText"/>
        <w:numPr>
          <w:ilvl w:val="1"/>
          <w:numId w:val="34"/>
        </w:numPr>
        <w:tabs>
          <w:tab w:val="left" w:pos="1217"/>
        </w:tabs>
        <w:spacing w:before="34" w:line="243" w:lineRule="auto"/>
        <w:ind w:left="1217" w:right="5092"/>
      </w:pPr>
      <w:r>
        <w:pict>
          <v:group id="_x0000_s2868" style="position:absolute;left:0;text-align:left;margin-left:95.85pt;margin-top:23.75pt;width:459.45pt;height:10.6pt;z-index:-251725824;mso-position-horizontal-relative:page" coordorigin="1917,475" coordsize="9189,212">
            <v:shape id="_x0000_s2869" style="position:absolute;left:1917;top:475;width:9189;height:212" coordorigin="1917,475" coordsize="9189,212" path="m1917,475r9189,l11106,687r-9189,l1917,475xe" fillcolor="#efefef" stroked="f">
              <v:path arrowok="t"/>
            </v:shape>
            <w10:wrap anchorx="page"/>
          </v:group>
        </w:pict>
      </w:r>
      <w:r w:rsidR="00A23879">
        <w:rPr>
          <w:w w:val="95"/>
          <w:position w:val="1"/>
        </w:rPr>
        <w:t>指定</w:t>
      </w:r>
      <w:r w:rsidR="00A23879">
        <w:rPr>
          <w:spacing w:val="-25"/>
          <w:w w:val="95"/>
          <w:position w:val="1"/>
        </w:rPr>
        <w:t xml:space="preserve"> </w:t>
      </w:r>
      <w:r w:rsidR="00A23879">
        <w:rPr>
          <w:w w:val="95"/>
          <w:position w:val="1"/>
        </w:rPr>
        <w:t>snapType</w:t>
      </w:r>
      <w:r w:rsidR="00A23879">
        <w:rPr>
          <w:spacing w:val="-25"/>
          <w:w w:val="95"/>
          <w:position w:val="1"/>
        </w:rPr>
        <w:t xml:space="preserve"> </w:t>
      </w:r>
      <w:r w:rsidR="00A23879">
        <w:rPr>
          <w:w w:val="95"/>
          <w:position w:val="1"/>
        </w:rPr>
        <w:t>的值为</w:t>
      </w:r>
      <w:r w:rsidR="00A23879">
        <w:rPr>
          <w:spacing w:val="-25"/>
          <w:w w:val="95"/>
          <w:position w:val="1"/>
        </w:rPr>
        <w:t xml:space="preserve"> </w:t>
      </w:r>
      <w:r w:rsidR="00A23879">
        <w:rPr>
          <w:w w:val="95"/>
          <w:position w:val="1"/>
        </w:rPr>
        <w:t>SDB_SNAP_CONTEXTS：</w:t>
      </w:r>
      <w:r w:rsidR="00A23879">
        <w:rPr>
          <w:w w:val="91"/>
          <w:position w:val="1"/>
        </w:rPr>
        <w:t xml:space="preserve"> </w:t>
      </w:r>
      <w:r w:rsidR="00A23879">
        <w:rPr>
          <w:rFonts w:ascii="Microsoft JhengHei" w:eastAsia="Microsoft JhengHei" w:hAnsi="Microsoft JhengHei" w:cs="Microsoft JhengHei"/>
          <w:w w:val="95"/>
        </w:rPr>
        <w:t>db.snapshot(SDB_SNAP_CONTEXTS)</w:t>
      </w:r>
      <w:r w:rsidR="00A23879">
        <w:rPr>
          <w:rFonts w:ascii="Microsoft JhengHei" w:eastAsia="Microsoft JhengHei" w:hAnsi="Microsoft JhengHei" w:cs="Microsoft JhengHei"/>
          <w:w w:val="87"/>
        </w:rPr>
        <w:t xml:space="preserve"> </w:t>
      </w:r>
      <w:r w:rsidR="00A23879">
        <w:rPr>
          <w:w w:val="95"/>
        </w:rPr>
        <w:t>返回整个集群的上下文快照：</w:t>
      </w:r>
    </w:p>
    <w:p w:rsidR="00D032B6" w:rsidRDefault="00035F6E">
      <w:pPr>
        <w:pStyle w:val="BodyText"/>
        <w:spacing w:line="309" w:lineRule="exact"/>
        <w:ind w:left="1217"/>
        <w:rPr>
          <w:rFonts w:ascii="Microsoft JhengHei" w:eastAsia="Microsoft JhengHei" w:hAnsi="Microsoft JhengHei" w:cs="Microsoft JhengHei"/>
        </w:rPr>
      </w:pPr>
      <w:r w:rsidRPr="00035F6E">
        <w:pict>
          <v:group id="_x0000_s2866" style="position:absolute;left:0;text-align:left;margin-left:95.85pt;margin-top:4.55pt;width:459.45pt;height:424pt;z-index:-251724800;mso-position-horizontal-relative:page" coordorigin="1917,91" coordsize="9189,8480">
            <v:shape id="_x0000_s2867" style="position:absolute;left:1917;top:91;width:9189;height:8480" coordorigin="1917,91" coordsize="9189,8480" path="m1917,91r9189,l11106,8571r-9189,l1917,9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"vmsvr1-cent-x64-1:11820:22",</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"ContextID":</w:t>
      </w:r>
      <w:r>
        <w:rPr>
          <w:rFonts w:ascii="Microsoft JhengHei" w:eastAsia="Microsoft JhengHei" w:hAnsi="Microsoft JhengHei" w:cs="Microsoft JhengHei"/>
          <w:spacing w:val="-15"/>
          <w:w w:val="110"/>
        </w:rPr>
        <w:t xml:space="preserve"> </w:t>
      </w:r>
      <w:r>
        <w:rPr>
          <w:rFonts w:ascii="Microsoft JhengHei" w:eastAsia="Microsoft JhengHei" w:hAnsi="Microsoft JhengHei" w:cs="Microsoft JhengHei"/>
          <w:w w:val="110"/>
        </w:rPr>
        <w:t>8,</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"2013-12-28-16.07.59.146399"</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"vmsvr1-cent-x64-1:11830:22",</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"ContextID":</w:t>
      </w:r>
      <w:r>
        <w:rPr>
          <w:rFonts w:ascii="Microsoft JhengHei" w:eastAsia="Microsoft JhengHei" w:hAnsi="Microsoft JhengHei" w:cs="Microsoft JhengHei"/>
          <w:spacing w:val="-15"/>
          <w:w w:val="110"/>
        </w:rPr>
        <w:t xml:space="preserve"> </w:t>
      </w:r>
      <w:r>
        <w:rPr>
          <w:rFonts w:ascii="Microsoft JhengHei" w:eastAsia="Microsoft JhengHei" w:hAnsi="Microsoft JhengHei" w:cs="Microsoft JhengHei"/>
          <w:w w:val="110"/>
        </w:rPr>
        <w:t>6,</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"2013-12-28-16.07.59.147576"</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"vmsvr1-cent-x64-1:11840:23",</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"ContextID":</w:t>
      </w:r>
      <w:r>
        <w:rPr>
          <w:rFonts w:ascii="Microsoft JhengHei" w:eastAsia="Microsoft JhengHei" w:hAnsi="Microsoft JhengHei" w:cs="Microsoft JhengHei"/>
          <w:spacing w:val="-15"/>
          <w:w w:val="110"/>
        </w:rPr>
        <w:t xml:space="preserve"> </w:t>
      </w:r>
      <w:r>
        <w:rPr>
          <w:rFonts w:ascii="Microsoft JhengHei" w:eastAsia="Microsoft JhengHei" w:hAnsi="Microsoft JhengHei" w:cs="Microsoft JhengHei"/>
          <w:w w:val="110"/>
        </w:rPr>
        <w:t>7,</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"2013-12-28-16.07.59.148603"</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06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597"/>
        <w:rPr>
          <w:rFonts w:ascii="Microsoft JhengHei" w:eastAsia="Microsoft JhengHei" w:hAnsi="Microsoft JhengHei" w:cs="Microsoft JhengHei"/>
        </w:rPr>
      </w:pPr>
      <w:r w:rsidRPr="00035F6E">
        <w:pict>
          <v:group id="_x0000_s2864" style="position:absolute;left:0;text-align:left;margin-left:95.85pt;margin-top:4.7pt;width:459.45pt;height:21.2pt;z-index:-251723776;mso-position-horizontal-relative:page" coordorigin="1917,94" coordsize="9189,424">
            <v:shape id="_x0000_s2865" style="position:absolute;left:1917;top:94;width:9189;height:424" coordorigin="1917,94" coordsize="9189,424" path="m1917,94r9189,l11106,518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通过组名或组</w:t>
      </w:r>
      <w:r>
        <w:rPr>
          <w:spacing w:val="-12"/>
          <w:position w:val="1"/>
          <w:lang w:eastAsia="zh-CN"/>
        </w:rPr>
        <w:t xml:space="preserve"> </w:t>
      </w:r>
      <w:r>
        <w:rPr>
          <w:position w:val="1"/>
          <w:lang w:eastAsia="zh-CN"/>
        </w:rPr>
        <w:t>ID</w:t>
      </w:r>
      <w:r>
        <w:rPr>
          <w:spacing w:val="-11"/>
          <w:position w:val="1"/>
          <w:lang w:eastAsia="zh-CN"/>
        </w:rPr>
        <w:t xml:space="preserve"> </w:t>
      </w:r>
      <w:r>
        <w:rPr>
          <w:position w:val="1"/>
          <w:lang w:eastAsia="zh-CN"/>
        </w:rPr>
        <w:t>查询某个分区组的快照信息，如：</w:t>
      </w:r>
    </w:p>
    <w:p w:rsidR="00D032B6" w:rsidRDefault="00035F6E">
      <w:pPr>
        <w:pStyle w:val="BodyText"/>
        <w:spacing w:before="23" w:line="247" w:lineRule="auto"/>
        <w:ind w:left="397" w:right="4684"/>
      </w:pPr>
      <w:r>
        <w:pict>
          <v:group id="_x0000_s2862" style="position:absolute;left:0;text-align:left;margin-left:95.85pt;margin-top:6.9pt;width:459.45pt;height:10.6pt;z-index:-251722752;mso-position-horizontal-relative:page" coordorigin="1917,138" coordsize="9189,212">
            <v:shape id="_x0000_s2863" style="position:absolute;left:1917;top:138;width:9189;height:212" coordorigin="1917,138" coordsize="9189,212" path="m1917,138r9189,l11106,350r-9189,l1917,138xe" fillcolor="#efefef" stroked="f">
              <v:path arrowok="t"/>
            </v:shape>
            <w10:wrap anchorx="page"/>
          </v:group>
        </w:pict>
      </w:r>
      <w:r>
        <w:pict>
          <v:group id="_x0000_s2860" style="position:absolute;left:0;text-align:left;margin-left:95.85pt;margin-top:41.5pt;width:459.45pt;height:10.6pt;z-index:-251721728;mso-position-horizontal-relative:page" coordorigin="1917,830" coordsize="9189,212">
            <v:shape id="_x0000_s2861" style="position:absolute;left:1917;top:830;width:9189;height:212" coordorigin="1917,830" coordsize="9189,212" path="m1917,830r9189,l11106,1042r-9189,l1917,830xe" fillcolor="#efefef" stroked="f">
              <v:path arrowok="t"/>
            </v:shape>
            <w10:wrap anchorx="page"/>
          </v:group>
        </w:pict>
      </w:r>
      <w:r w:rsidR="00A23879">
        <w:rPr>
          <w:rFonts w:ascii="Microsoft JhengHei" w:eastAsia="Microsoft JhengHei" w:hAnsi="Microsoft JhengHei" w:cs="Microsoft JhengHei"/>
          <w:w w:val="90"/>
        </w:rPr>
        <w:t>db.snapshot(SDB_SNAP_CONTEXTS,{GroupName:'data1'})</w:t>
      </w:r>
      <w:r w:rsidR="00A23879">
        <w:rPr>
          <w:rFonts w:ascii="Microsoft JhengHei" w:eastAsia="Microsoft JhengHei" w:hAnsi="Microsoft JhengHei" w:cs="Microsoft JhengHei"/>
          <w:w w:val="91"/>
        </w:rPr>
        <w:t xml:space="preserve"> </w:t>
      </w:r>
      <w:r w:rsidR="00A23879">
        <w:rPr>
          <w:w w:val="90"/>
        </w:rPr>
        <w:t>返回组名为“data1”的分区组快照信息</w:t>
      </w:r>
      <w:r w:rsidR="00A23879">
        <w:rPr>
          <w:w w:val="92"/>
        </w:rPr>
        <w:t xml:space="preserve"> </w:t>
      </w:r>
      <w:r w:rsidR="00A23879">
        <w:rPr>
          <w:rFonts w:ascii="Microsoft JhengHei" w:eastAsia="Microsoft JhengHei" w:hAnsi="Microsoft JhengHei" w:cs="Microsoft JhengHei"/>
          <w:w w:val="90"/>
        </w:rPr>
        <w:t>db.snapshot(SDB_SNAP_CONTEXTS,{GroupID:1000})</w:t>
      </w:r>
      <w:r w:rsidR="00A23879">
        <w:rPr>
          <w:rFonts w:ascii="Microsoft JhengHei" w:eastAsia="Microsoft JhengHei" w:hAnsi="Microsoft JhengHei" w:cs="Microsoft JhengHei"/>
          <w:w w:val="91"/>
        </w:rPr>
        <w:t xml:space="preserve"> </w:t>
      </w:r>
      <w:r w:rsidR="00A23879">
        <w:rPr>
          <w:w w:val="90"/>
        </w:rPr>
        <w:t>返回组</w:t>
      </w:r>
      <w:r w:rsidR="00A23879">
        <w:rPr>
          <w:spacing w:val="16"/>
          <w:w w:val="90"/>
        </w:rPr>
        <w:t xml:space="preserve"> </w:t>
      </w:r>
      <w:r w:rsidR="00A23879">
        <w:rPr>
          <w:w w:val="90"/>
        </w:rPr>
        <w:t>ID</w:t>
      </w:r>
      <w:r w:rsidR="00A23879">
        <w:rPr>
          <w:spacing w:val="16"/>
          <w:w w:val="90"/>
        </w:rPr>
        <w:t xml:space="preserve"> </w:t>
      </w:r>
      <w:r w:rsidR="00A23879">
        <w:rPr>
          <w:w w:val="90"/>
        </w:rPr>
        <w:t>为“1000”的分区组快照信息</w:t>
      </w:r>
    </w:p>
    <w:p w:rsidR="00D032B6" w:rsidRDefault="00035F6E">
      <w:pPr>
        <w:pStyle w:val="BodyText"/>
        <w:spacing w:line="305" w:lineRule="exact"/>
        <w:ind w:left="397"/>
        <w:rPr>
          <w:rFonts w:ascii="Microsoft JhengHei" w:eastAsia="Microsoft JhengHei" w:hAnsi="Microsoft JhengHei" w:cs="Microsoft JhengHei"/>
        </w:rPr>
      </w:pPr>
      <w:r w:rsidRPr="00035F6E">
        <w:pict>
          <v:group id="_x0000_s2858" style="position:absolute;left:0;text-align:left;margin-left:95.85pt;margin-top:4.35pt;width:459.45pt;height:296.8pt;z-index:-251720704;mso-position-horizontal-relative:page" coordorigin="1917,87" coordsize="9189,5936">
            <v:shape id="_x0000_s2859" style="position:absolute;left:1917;top:87;width:9189;height:5936" coordorigin="1917,87" coordsize="9189,5936" path="m1917,87r9189,l11106,6023r-9189,l1917,87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"vmsvr1-cent-x64-1:11820:22",</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"ContextID":</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11,</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"2013-12-28-16.13.57.864245"</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"vmsvr1-cent-x64-1:11840:23",</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"ContextID":</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"2013-12-28-16.13.57.865103"</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tabs>
          <w:tab w:val="left" w:pos="397"/>
        </w:tabs>
        <w:spacing w:line="234" w:lineRule="exact"/>
        <w:ind w:left="113"/>
      </w:pPr>
      <w:r>
        <w:pict>
          <v:group id="_x0000_s2856" style="position:absolute;left:0;text-align:left;margin-left:95.85pt;margin-top:18.65pt;width:459.45pt;height:21.2pt;z-index:-251719680;mso-position-horizontal-relative:page" coordorigin="1917,373" coordsize="9189,424">
            <v:shape id="_x0000_s2857" style="position:absolute;left:1917;top:373;width:9189;height:424" coordorigin="1917,373" coordsize="9189,424" path="m1917,373r9189,l11106,797r-9189,l1917,373xe" fillcolor="#efefef" stroked="f">
              <v:path arrowok="t"/>
            </v:shape>
            <w10:wrap anchorx="page"/>
          </v:group>
        </w:pict>
      </w:r>
      <w:r w:rsidR="00A23879">
        <w:rPr>
          <w:rFonts w:ascii="Times New Roman" w:eastAsia="Times New Roman" w:hAnsi="Times New Roman" w:cs="Times New Roman"/>
          <w:w w:val="95"/>
        </w:rPr>
        <w:t>•</w:t>
      </w:r>
      <w:r w:rsidR="00A23879">
        <w:rPr>
          <w:rFonts w:ascii="Times New Roman" w:eastAsia="Times New Roman" w:hAnsi="Times New Roman" w:cs="Times New Roman"/>
          <w:w w:val="95"/>
        </w:rPr>
        <w:tab/>
      </w:r>
      <w:r w:rsidR="00A23879">
        <w:rPr>
          <w:w w:val="90"/>
          <w:position w:val="1"/>
        </w:rPr>
        <w:t>通过“组名+主机名+服务名”或“组</w:t>
      </w:r>
      <w:r w:rsidR="00A23879">
        <w:rPr>
          <w:spacing w:val="26"/>
          <w:w w:val="90"/>
          <w:position w:val="1"/>
        </w:rPr>
        <w:t xml:space="preserve"> </w:t>
      </w:r>
      <w:r w:rsidR="00A23879">
        <w:rPr>
          <w:w w:val="90"/>
          <w:position w:val="1"/>
        </w:rPr>
        <w:t>ID+节点</w:t>
      </w:r>
      <w:r w:rsidR="00A23879">
        <w:rPr>
          <w:spacing w:val="26"/>
          <w:w w:val="90"/>
          <w:position w:val="1"/>
        </w:rPr>
        <w:t xml:space="preserve"> </w:t>
      </w:r>
      <w:r w:rsidR="00A23879">
        <w:rPr>
          <w:w w:val="90"/>
          <w:position w:val="1"/>
        </w:rPr>
        <w:t>ID”查询某个节点的快照信息，如：</w:t>
      </w:r>
    </w:p>
    <w:p w:rsidR="00D032B6" w:rsidRDefault="00D032B6">
      <w:pPr>
        <w:spacing w:before="6" w:line="130" w:lineRule="exact"/>
        <w:rPr>
          <w:sz w:val="13"/>
          <w:szCs w:val="13"/>
        </w:rPr>
      </w:pPr>
    </w:p>
    <w:p w:rsidR="00D032B6" w:rsidRDefault="00A23879">
      <w:pPr>
        <w:pStyle w:val="BodyText"/>
        <w:spacing w:line="147" w:lineRule="auto"/>
        <w:ind w:left="397" w:right="465"/>
        <w:rPr>
          <w:rFonts w:ascii="Microsoft JhengHei" w:eastAsia="Microsoft JhengHei" w:hAnsi="Microsoft JhengHei" w:cs="Microsoft JhengHei"/>
        </w:rPr>
      </w:pPr>
      <w:r>
        <w:rPr>
          <w:rFonts w:ascii="Microsoft JhengHei" w:eastAsia="Microsoft JhengHei" w:hAnsi="Microsoft JhengHei" w:cs="Microsoft JhengHei"/>
          <w:w w:val="90"/>
        </w:rPr>
        <w:t>db.snapshot(SDB_SNAP_CONTEXTS,{GroupName:'data1',HostName:"vmsvr1-cent-</w:t>
      </w:r>
      <w:r>
        <w:rPr>
          <w:rFonts w:ascii="Microsoft JhengHei" w:eastAsia="Microsoft JhengHei" w:hAnsi="Microsoft JhengHei" w:cs="Microsoft JhengHei"/>
          <w:w w:val="91"/>
        </w:rPr>
        <w:t xml:space="preserve"> </w:t>
      </w:r>
      <w:r>
        <w:rPr>
          <w:rFonts w:ascii="Microsoft JhengHei" w:eastAsia="Microsoft JhengHei" w:hAnsi="Microsoft JhengHei" w:cs="Microsoft JhengHei"/>
          <w:w w:val="95"/>
        </w:rPr>
        <w:t>x64-1",svcname:"11820"})</w:t>
      </w:r>
    </w:p>
    <w:p w:rsidR="00D032B6" w:rsidRDefault="00035F6E">
      <w:pPr>
        <w:pStyle w:val="BodyText"/>
        <w:spacing w:before="47"/>
        <w:ind w:left="397"/>
        <w:rPr>
          <w:rFonts w:ascii="Microsoft JhengHei" w:eastAsia="Microsoft JhengHei" w:hAnsi="Microsoft JhengHei" w:cs="Microsoft JhengHei"/>
        </w:rPr>
      </w:pPr>
      <w:r w:rsidRPr="00035F6E">
        <w:pict>
          <v:group id="_x0000_s2854" style="position:absolute;left:0;text-align:left;margin-left:95.85pt;margin-top:8.1pt;width:459.45pt;height:10.6pt;z-index:-251718656;mso-position-horizontal-relative:page" coordorigin="1917,162" coordsize="9189,212">
            <v:shape id="_x0000_s2855" style="position:absolute;left:1917;top:162;width:9189;height:212" coordorigin="1917,162" coordsize="9189,212" path="m1917,162r9189,l11106,374r-9189,l1917,162xe" fillcolor="#efefef" stroked="f">
              <v:path arrowok="t"/>
            </v:shape>
            <w10:wrap anchorx="page"/>
          </v:group>
        </w:pict>
      </w:r>
      <w:r w:rsidR="00A23879">
        <w:rPr>
          <w:rFonts w:ascii="Microsoft JhengHei" w:eastAsia="Microsoft JhengHei" w:hAnsi="Microsoft JhengHei" w:cs="Microsoft JhengHei"/>
          <w:w w:val="90"/>
        </w:rPr>
        <w:t>db.snapshot(SDB_SNAP_CONTEXTS,{GroupID:1000,NodeID:1001})</w:t>
      </w:r>
    </w:p>
    <w:p w:rsidR="00D032B6" w:rsidRDefault="00035F6E">
      <w:pPr>
        <w:pStyle w:val="BodyText"/>
        <w:spacing w:before="28" w:line="333" w:lineRule="exact"/>
        <w:ind w:left="397"/>
        <w:rPr>
          <w:rFonts w:ascii="Microsoft JhengHei" w:eastAsia="Microsoft JhengHei" w:hAnsi="Microsoft JhengHei" w:cs="Microsoft JhengHei"/>
        </w:rPr>
      </w:pPr>
      <w:r w:rsidRPr="00035F6E">
        <w:pict>
          <v:group id="_x0000_s2852" style="position:absolute;left:0;text-align:left;margin-left:95.85pt;margin-top:7.15pt;width:459.45pt;height:148.4pt;z-index:-251717632;mso-position-horizontal-relative:page" coordorigin="1917,143" coordsize="9189,2968">
            <v:shape id="_x0000_s2853" style="position:absolute;left:1917;top:143;width:9189;height:2968" coordorigin="1917,143" coordsize="9189,2968" path="m1917,143r9189,l11106,3111r-9189,l1917,143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"SessionID":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"vmsvr1-cent-x64-1:11820:22",</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"Contexts":</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1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"ContextID":</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11,</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"Type":</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"DUMP",</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10"/>
        </w:rPr>
        <w:t xml:space="preserve">"Description": </w:t>
      </w:r>
      <w:r>
        <w:rPr>
          <w:rFonts w:ascii="Microsoft JhengHei" w:eastAsia="Microsoft JhengHei" w:hAnsi="Microsoft JhengHei" w:cs="Microsoft JhengHei"/>
          <w:spacing w:val="16"/>
          <w:w w:val="110"/>
        </w:rPr>
        <w:t xml:space="preserve"> </w:t>
      </w:r>
      <w:r>
        <w:rPr>
          <w:rFonts w:ascii="Microsoft JhengHei" w:eastAsia="Microsoft JhengHei" w:hAnsi="Microsoft JhengHei" w:cs="Microsoft JhengHei"/>
          <w:w w:val="110"/>
        </w:rPr>
        <w:t>"BufferSize:0",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"DataRead":</w:t>
      </w:r>
      <w:r>
        <w:rPr>
          <w:rFonts w:ascii="Microsoft JhengHei" w:eastAsia="Microsoft JhengHei" w:hAnsi="Microsoft JhengHei" w:cs="Microsoft JhengHei"/>
          <w:spacing w:val="-1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"QueryTimeSpent": </w:t>
      </w:r>
      <w:r>
        <w:rPr>
          <w:rFonts w:ascii="Microsoft JhengHei" w:eastAsia="Microsoft JhengHei" w:hAnsi="Microsoft JhengHei" w:cs="Microsoft JhengHei"/>
          <w:spacing w:val="32"/>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"StartTimestamp":   </w:t>
      </w:r>
      <w:r>
        <w:rPr>
          <w:rFonts w:ascii="Microsoft JhengHei" w:eastAsia="Microsoft JhengHei" w:hAnsi="Microsoft JhengHei" w:cs="Microsoft JhengHei"/>
          <w:spacing w:val="35"/>
          <w:w w:val="95"/>
        </w:rPr>
        <w:t xml:space="preserve"> </w:t>
      </w:r>
      <w:r>
        <w:rPr>
          <w:rFonts w:ascii="Microsoft JhengHei" w:eastAsia="Microsoft JhengHei" w:hAnsi="Microsoft JhengHei" w:cs="Microsoft JhengHei"/>
          <w:w w:val="95"/>
        </w:rPr>
        <w:t>"2013-12-28-16.13.57.864245"</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397"/>
        </w:tabs>
        <w:spacing w:line="234" w:lineRule="exact"/>
        <w:ind w:left="1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通过“主机名+服务名”查询某个节点的快照信息，如：</w:t>
      </w:r>
    </w:p>
    <w:p w:rsidR="00D032B6" w:rsidRDefault="00035F6E">
      <w:pPr>
        <w:pStyle w:val="BodyText"/>
        <w:spacing w:before="23"/>
        <w:ind w:left="397"/>
        <w:rPr>
          <w:rFonts w:ascii="Microsoft JhengHei" w:eastAsia="Microsoft JhengHei" w:hAnsi="Microsoft JhengHei" w:cs="Microsoft JhengHei"/>
        </w:rPr>
      </w:pPr>
      <w:r w:rsidRPr="00035F6E">
        <w:pict>
          <v:group id="_x0000_s2850" style="position:absolute;left:0;text-align:left;margin-left:95.85pt;margin-top:6.9pt;width:459.45pt;height:10.6pt;z-index:-251716608;mso-position-horizontal-relative:page" coordorigin="1917,138" coordsize="9189,212">
            <v:shape id="_x0000_s285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5"/>
        </w:rPr>
        <w:t>db.snapshot(SDB_SNAP_CONTEXTS,{HostName:"vmsvr1-cent-x64-1",svcname:"11820"})</w:t>
      </w:r>
    </w:p>
    <w:p w:rsidR="00D032B6" w:rsidRDefault="00D032B6">
      <w:pP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rPr>
          <w:lang w:eastAsia="zh-CN"/>
        </w:rPr>
      </w:pPr>
      <w:bookmarkStart w:id="445" w:name="db.startRG()"/>
      <w:bookmarkStart w:id="446" w:name="_bookmark208"/>
      <w:bookmarkEnd w:id="445"/>
      <w:bookmarkEnd w:id="446"/>
      <w:r>
        <w:rPr>
          <w:w w:val="95"/>
          <w:lang w:eastAsia="zh-CN"/>
        </w:rPr>
        <w:t>db.startRG()</w:t>
      </w:r>
    </w:p>
    <w:p w:rsidR="00D032B6" w:rsidRDefault="00D032B6">
      <w:pPr>
        <w:spacing w:before="9" w:line="190" w:lineRule="exact"/>
        <w:rPr>
          <w:sz w:val="19"/>
          <w:szCs w:val="19"/>
          <w:lang w:eastAsia="zh-CN"/>
        </w:rPr>
      </w:pPr>
    </w:p>
    <w:p w:rsidR="00D032B6" w:rsidRDefault="00A23879">
      <w:pPr>
        <w:pStyle w:val="BodyText"/>
        <w:spacing w:line="253" w:lineRule="auto"/>
        <w:ind w:right="1269"/>
      </w:pPr>
      <w:r>
        <w:rPr>
          <w:w w:val="95"/>
          <w:lang w:eastAsia="zh-CN"/>
        </w:rPr>
        <w:t>db.startRG(&lt;name&gt;)</w:t>
      </w:r>
      <w:r>
        <w:rPr>
          <w:w w:val="91"/>
          <w:lang w:eastAsia="zh-CN"/>
        </w:rPr>
        <w:t xml:space="preserve"> </w:t>
      </w:r>
      <w:r>
        <w:rPr>
          <w:w w:val="95"/>
          <w:lang w:eastAsia="zh-CN"/>
        </w:rPr>
        <w:t>启动指定的分区组。分区组启动后才能在分区组上创建节点。</w:t>
      </w:r>
      <w:r>
        <w:rPr>
          <w:w w:val="95"/>
        </w:rPr>
        <w:t xml:space="preserve">这个方法等价于       </w:t>
      </w:r>
      <w:hyperlink w:anchor="_bookmark251" w:history="1">
        <w:r>
          <w:rPr>
            <w:color w:val="0000FF"/>
            <w:w w:val="95"/>
          </w:rPr>
          <w:t>rg.start()</w:t>
        </w:r>
      </w:hyperlink>
      <w:r>
        <w:rPr>
          <w:color w:val="000000"/>
          <w:w w:val="95"/>
        </w:rPr>
        <w:t>。</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分区组的名称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rPr>
          <w:lang w:eastAsia="zh-CN"/>
        </w:rPr>
      </w:pPr>
      <w:r>
        <w:rPr>
          <w:w w:val="95"/>
          <w:lang w:eastAsia="zh-CN"/>
        </w:rPr>
        <w:t xml:space="preserve">db.startRG() </w:t>
      </w:r>
      <w:r>
        <w:rPr>
          <w:spacing w:val="35"/>
          <w:w w:val="95"/>
          <w:lang w:eastAsia="zh-CN"/>
        </w:rPr>
        <w:t xml:space="preserve"> </w:t>
      </w:r>
      <w:r>
        <w:rPr>
          <w:w w:val="95"/>
          <w:lang w:eastAsia="zh-CN"/>
        </w:rPr>
        <w:t xml:space="preserve">的方法定义包含 </w:t>
      </w:r>
      <w:r>
        <w:rPr>
          <w:spacing w:val="35"/>
          <w:w w:val="95"/>
          <w:lang w:eastAsia="zh-CN"/>
        </w:rPr>
        <w:t xml:space="preserve"> </w:t>
      </w:r>
      <w:r>
        <w:rPr>
          <w:w w:val="95"/>
          <w:lang w:eastAsia="zh-CN"/>
        </w:rPr>
        <w:t xml:space="preserve">name </w:t>
      </w:r>
      <w:r>
        <w:rPr>
          <w:spacing w:val="36"/>
          <w:w w:val="95"/>
          <w:lang w:eastAsia="zh-CN"/>
        </w:rPr>
        <w:t xml:space="preserve"> </w:t>
      </w:r>
      <w:r>
        <w:rPr>
          <w:w w:val="95"/>
          <w:lang w:eastAsia="zh-CN"/>
        </w:rPr>
        <w:t>一个参数，参数类型为字符串，为要启动的分区组名。</w:t>
      </w:r>
    </w:p>
    <w:p w:rsidR="00D032B6" w:rsidRDefault="00035F6E">
      <w:pPr>
        <w:pStyle w:val="BodyText"/>
        <w:spacing w:line="324" w:lineRule="exact"/>
        <w:rPr>
          <w:rFonts w:ascii="Microsoft JhengHei" w:eastAsia="Microsoft JhengHei" w:hAnsi="Microsoft JhengHei" w:cs="Microsoft JhengHei"/>
          <w:lang w:eastAsia="zh-CN"/>
        </w:rPr>
      </w:pPr>
      <w:r w:rsidRPr="00035F6E">
        <w:pict>
          <v:group id="_x0000_s2848" style="position:absolute;left:0;text-align:left;margin-left:81.7pt;margin-top:4.75pt;width:473.6pt;height:10.6pt;z-index:-251715584;mso-position-horizontal-relative:page" coordorigin="1634,95" coordsize="9472,212">
            <v:shape id="_x0000_s2849"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lang w:eastAsia="zh-CN"/>
        </w:rPr>
        <w:t>("&lt;分区组名&gt;")</w:t>
      </w:r>
    </w:p>
    <w:p w:rsidR="00D032B6" w:rsidRDefault="00D032B6">
      <w:pPr>
        <w:spacing w:before="10" w:line="120" w:lineRule="exact"/>
        <w:rPr>
          <w:sz w:val="12"/>
          <w:szCs w:val="12"/>
          <w:lang w:eastAsia="zh-CN"/>
        </w:rPr>
      </w:pPr>
    </w:p>
    <w:p w:rsidR="00D032B6" w:rsidRDefault="00620DD5">
      <w:pPr>
        <w:pStyle w:val="BodyText"/>
        <w:spacing w:line="154" w:lineRule="auto"/>
        <w:ind w:left="1573" w:right="128" w:hanging="640"/>
        <w:rPr>
          <w:lang w:eastAsia="zh-CN"/>
        </w:rPr>
      </w:pPr>
      <w:r>
        <w:pict>
          <v:shape id="_x0000_i1110"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指定的分区组名必须存在，不然返回异常；如果指定的分区组已经启动，再使用该方法同样会出现异 常。</w:t>
      </w:r>
    </w:p>
    <w:p w:rsidR="00D032B6" w:rsidRDefault="00D032B6">
      <w:pPr>
        <w:spacing w:before="17" w:line="200" w:lineRule="exact"/>
        <w:rPr>
          <w:sz w:val="20"/>
          <w:szCs w:val="20"/>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启动分区组名为</w:t>
      </w:r>
      <w:r>
        <w:rPr>
          <w:spacing w:val="-34"/>
          <w:position w:val="1"/>
          <w:lang w:eastAsia="zh-CN"/>
        </w:rPr>
        <w:t xml:space="preserve"> </w:t>
      </w:r>
      <w:r>
        <w:rPr>
          <w:position w:val="1"/>
          <w:lang w:eastAsia="zh-CN"/>
        </w:rPr>
        <w:t>group</w:t>
      </w:r>
      <w:r>
        <w:rPr>
          <w:spacing w:val="-33"/>
          <w:position w:val="1"/>
          <w:lang w:eastAsia="zh-CN"/>
        </w:rPr>
        <w:t xml:space="preserve"> </w:t>
      </w:r>
      <w:r>
        <w:rPr>
          <w:position w:val="1"/>
          <w:lang w:eastAsia="zh-CN"/>
        </w:rPr>
        <w:t>的命令如下：</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845" style="position:absolute;left:0;text-align:left;margin-left:95.85pt;margin-top:4.95pt;width:459.45pt;height:10.6pt;z-index:-251714560;mso-position-horizontal-relative:page" coordorigin="1917,99" coordsize="9189,212">
            <v:shape id="_x0000_s284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db.startRG("group")</w:t>
      </w:r>
    </w:p>
    <w:p w:rsidR="00D032B6" w:rsidRDefault="00A23879">
      <w:pPr>
        <w:pStyle w:val="BodyText"/>
        <w:spacing w:before="66"/>
      </w:pPr>
      <w:bookmarkStart w:id="447" w:name="traceFmt()"/>
      <w:bookmarkEnd w:id="447"/>
      <w:r>
        <w:rPr>
          <w:w w:val="95"/>
        </w:rPr>
        <w:t>traceFmt()</w:t>
      </w:r>
    </w:p>
    <w:p w:rsidR="00D032B6" w:rsidRDefault="00D032B6">
      <w:pPr>
        <w:spacing w:before="9" w:line="190" w:lineRule="exact"/>
        <w:rPr>
          <w:sz w:val="19"/>
          <w:szCs w:val="19"/>
        </w:rPr>
      </w:pPr>
    </w:p>
    <w:p w:rsidR="00D032B6" w:rsidRDefault="00A23879">
      <w:pPr>
        <w:pStyle w:val="BodyText"/>
        <w:spacing w:line="253" w:lineRule="auto"/>
        <w:ind w:right="4007"/>
      </w:pPr>
      <w:r>
        <w:rPr>
          <w:w w:val="85"/>
        </w:rPr>
        <w:t>traceFmt(&lt;formatType&gt;,&lt;input&gt;,&lt;output&gt;)</w:t>
      </w:r>
      <w:r>
        <w:rPr>
          <w:w w:val="89"/>
        </w:rPr>
        <w:t xml:space="preserve"> </w:t>
      </w:r>
      <w:r>
        <w:rPr>
          <w:w w:val="95"/>
        </w:rPr>
        <w:t>根据程序跟踪输出相应的信息到文件。</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98"/>
        <w:gridCol w:w="3138"/>
        <w:gridCol w:w="2363"/>
        <w:gridCol w:w="2373"/>
      </w:tblGrid>
      <w:tr w:rsidR="00D032B6">
        <w:trPr>
          <w:trHeight w:hRule="exact" w:val="295"/>
        </w:trPr>
        <w:tc>
          <w:tcPr>
            <w:tcW w:w="159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38"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20"/>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98"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formatType</w:t>
            </w:r>
          </w:p>
        </w:tc>
        <w:tc>
          <w:tcPr>
            <w:tcW w:w="31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20"/>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格式类型。</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598"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input</w:t>
            </w:r>
          </w:p>
        </w:tc>
        <w:tc>
          <w:tcPr>
            <w:tcW w:w="31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20"/>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输入文件。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5"/>
        </w:trPr>
        <w:tc>
          <w:tcPr>
            <w:tcW w:w="1598"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output</w:t>
            </w:r>
          </w:p>
        </w:tc>
        <w:tc>
          <w:tcPr>
            <w:tcW w:w="3138"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820"/>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输出文件。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根据程序的跟踪情况形成文件打印出来：</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843" style="position:absolute;left:0;text-align:left;margin-left:95.85pt;margin-top:4.95pt;width:459.45pt;height:10.6pt;z-index:-251713536;mso-position-horizontal-relative:page" coordorigin="1917,99" coordsize="9189,212">
            <v:shape id="_x0000_s2844" style="position:absolute;left:1917;top:99;width:9189;height:212" coordorigin="1917,99" coordsize="9189,212" path="m1917,99r9189,l11106,311r-9189,l1917,99xe" fillcolor="#efefef" stroked="f">
              <v:path arrowok="t"/>
            </v:shape>
            <w10:wrap anchorx="page"/>
          </v:group>
        </w:pict>
      </w:r>
      <w:r w:rsidRPr="00035F6E">
        <w:pict>
          <v:group id="_x0000_s2838" style="position:absolute;left:0;text-align:left;margin-left:81.2pt;margin-top:110.05pt;width:1pt;height:31pt;z-index:-251712512;mso-position-horizontal-relative:page" coordorigin="1624,2201" coordsize="20,620">
            <v:group id="_x0000_s2841" style="position:absolute;left:1634;top:2211;width:2;height:300" coordorigin="1634,2211" coordsize="2,300">
              <v:shape id="_x0000_s2842" style="position:absolute;left:1634;top:2211;width:2;height:300" coordorigin="1634,2211" coordsize="0,300" path="m1634,2211r,300e" filled="f" strokeweight="1pt">
                <v:path arrowok="t"/>
              </v:shape>
            </v:group>
            <v:group id="_x0000_s2839" style="position:absolute;left:1634;top:2511;width:2;height:300" coordorigin="1634,2511" coordsize="2,300">
              <v:shape id="_x0000_s2840" style="position:absolute;left:1634;top:2511;width:2;height:300" coordorigin="1634,2511" coordsize="0,300" path="m1634,2511r,300e" filled="f" strokeweight="1pt">
                <v:path arrowok="t"/>
              </v:shape>
            </v:group>
            <w10:wrap anchorx="page"/>
          </v:group>
        </w:pict>
      </w:r>
      <w:r w:rsidR="00A23879">
        <w:rPr>
          <w:rFonts w:ascii="Microsoft JhengHei" w:eastAsia="Microsoft JhengHei" w:hAnsi="Microsoft JhengHei" w:cs="Microsoft JhengHei"/>
        </w:rPr>
        <w:t xml:space="preserve">traceFmt(0, </w:t>
      </w:r>
      <w:r w:rsidR="00A23879">
        <w:rPr>
          <w:rFonts w:ascii="Microsoft JhengHei" w:eastAsia="Microsoft JhengHei" w:hAnsi="Microsoft JhengHei" w:cs="Microsoft JhengHei"/>
          <w:spacing w:val="44"/>
        </w:rPr>
        <w:t xml:space="preserve"> </w:t>
      </w:r>
      <w:r w:rsidR="00A23879">
        <w:rPr>
          <w:rFonts w:ascii="Microsoft JhengHei" w:eastAsia="Microsoft JhengHei" w:hAnsi="Microsoft JhengHei" w:cs="Microsoft JhengHei"/>
        </w:rPr>
        <w:t xml:space="preserve">"/opt/sequoiadb/trace.dump", </w:t>
      </w:r>
      <w:r w:rsidR="00A23879">
        <w:rPr>
          <w:rFonts w:ascii="Microsoft JhengHei" w:eastAsia="Microsoft JhengHei" w:hAnsi="Microsoft JhengHei" w:cs="Microsoft JhengHei"/>
          <w:spacing w:val="44"/>
        </w:rPr>
        <w:t xml:space="preserve"> </w:t>
      </w:r>
      <w:r w:rsidR="00A23879">
        <w:rPr>
          <w:rFonts w:ascii="Microsoft JhengHei" w:eastAsia="Microsoft JhengHei" w:hAnsi="Microsoft JhengHei" w:cs="Microsoft JhengHei"/>
        </w:rPr>
        <w:t>"/opt/sequoiadb/trace.flw")</w:t>
      </w:r>
    </w:p>
    <w:tbl>
      <w:tblPr>
        <w:tblW w:w="0" w:type="auto"/>
        <w:tblInd w:w="893" w:type="dxa"/>
        <w:tblLayout w:type="fixed"/>
        <w:tblCellMar>
          <w:left w:w="0" w:type="dxa"/>
          <w:right w:w="0" w:type="dxa"/>
        </w:tblCellMar>
        <w:tblLook w:val="01E0"/>
      </w:tblPr>
      <w:tblGrid>
        <w:gridCol w:w="2449"/>
        <w:gridCol w:w="2327"/>
        <w:gridCol w:w="2363"/>
        <w:gridCol w:w="2373"/>
      </w:tblGrid>
      <w:tr w:rsidR="00D032B6">
        <w:trPr>
          <w:trHeight w:hRule="exact" w:val="1033"/>
        </w:trPr>
        <w:tc>
          <w:tcPr>
            <w:tcW w:w="2449" w:type="dxa"/>
            <w:tcBorders>
              <w:top w:val="nil"/>
              <w:left w:val="nil"/>
              <w:bottom w:val="nil"/>
              <w:right w:val="nil"/>
            </w:tcBorders>
          </w:tcPr>
          <w:p w:rsidR="00D032B6" w:rsidRDefault="00A23879">
            <w:pPr>
              <w:pStyle w:val="TableParagraph"/>
              <w:spacing w:before="66"/>
              <w:ind w:left="40"/>
              <w:rPr>
                <w:rFonts w:ascii="微软雅黑" w:eastAsia="微软雅黑" w:hAnsi="微软雅黑" w:cs="微软雅黑"/>
                <w:sz w:val="20"/>
                <w:szCs w:val="20"/>
              </w:rPr>
            </w:pPr>
            <w:bookmarkStart w:id="448" w:name="db.traceOff()"/>
            <w:bookmarkEnd w:id="448"/>
            <w:r>
              <w:rPr>
                <w:rFonts w:ascii="微软雅黑" w:eastAsia="微软雅黑" w:hAnsi="微软雅黑" w:cs="微软雅黑"/>
                <w:w w:val="95"/>
                <w:sz w:val="20"/>
                <w:szCs w:val="20"/>
              </w:rPr>
              <w:t>db.traceOff()</w:t>
            </w:r>
          </w:p>
          <w:p w:rsidR="00D032B6" w:rsidRDefault="00D032B6">
            <w:pPr>
              <w:pStyle w:val="TableParagraph"/>
              <w:spacing w:before="9" w:line="190" w:lineRule="exact"/>
              <w:rPr>
                <w:sz w:val="19"/>
                <w:szCs w:val="19"/>
              </w:rPr>
            </w:pPr>
          </w:p>
          <w:p w:rsidR="00D032B6" w:rsidRDefault="00A23879">
            <w:pPr>
              <w:pStyle w:val="TableParagraph"/>
              <w:ind w:left="40"/>
              <w:rPr>
                <w:rFonts w:ascii="微软雅黑" w:eastAsia="微软雅黑" w:hAnsi="微软雅黑" w:cs="微软雅黑"/>
                <w:sz w:val="20"/>
                <w:szCs w:val="20"/>
              </w:rPr>
            </w:pPr>
            <w:r>
              <w:rPr>
                <w:rFonts w:ascii="微软雅黑" w:eastAsia="微软雅黑" w:hAnsi="微软雅黑" w:cs="微软雅黑"/>
                <w:w w:val="90"/>
                <w:sz w:val="20"/>
                <w:szCs w:val="20"/>
              </w:rPr>
              <w:t>db.traceOff(&lt;dump</w:t>
            </w:r>
            <w:r>
              <w:rPr>
                <w:rFonts w:ascii="微软雅黑" w:eastAsia="微软雅黑" w:hAnsi="微软雅黑" w:cs="微软雅黑"/>
                <w:spacing w:val="26"/>
                <w:w w:val="90"/>
                <w:sz w:val="20"/>
                <w:szCs w:val="20"/>
              </w:rPr>
              <w:t xml:space="preserve"> </w:t>
            </w:r>
            <w:r>
              <w:rPr>
                <w:rFonts w:ascii="微软雅黑" w:eastAsia="微软雅黑" w:hAnsi="微软雅黑" w:cs="微软雅黑"/>
                <w:w w:val="90"/>
                <w:sz w:val="20"/>
                <w:szCs w:val="20"/>
              </w:rPr>
              <w:t>file&gt;)</w:t>
            </w:r>
          </w:p>
        </w:tc>
        <w:tc>
          <w:tcPr>
            <w:tcW w:w="7063" w:type="dxa"/>
            <w:gridSpan w:val="3"/>
            <w:tcBorders>
              <w:top w:val="nil"/>
              <w:left w:val="nil"/>
              <w:bottom w:val="nil"/>
              <w:right w:val="nil"/>
            </w:tcBorders>
          </w:tcPr>
          <w:p w:rsidR="00D032B6" w:rsidRDefault="00D032B6"/>
        </w:tc>
      </w:tr>
      <w:tr w:rsidR="00D032B6">
        <w:trPr>
          <w:trHeight w:hRule="exact" w:val="450"/>
        </w:trPr>
        <w:tc>
          <w:tcPr>
            <w:tcW w:w="2449" w:type="dxa"/>
            <w:tcBorders>
              <w:top w:val="nil"/>
              <w:left w:val="nil"/>
              <w:bottom w:val="nil"/>
              <w:right w:val="nil"/>
            </w:tcBorders>
          </w:tcPr>
          <w:p w:rsidR="00D032B6" w:rsidRDefault="00A23879">
            <w:pPr>
              <w:pStyle w:val="TableParagraph"/>
              <w:spacing w:line="275" w:lineRule="exact"/>
              <w:ind w:left="40"/>
              <w:rPr>
                <w:rFonts w:ascii="微软雅黑" w:eastAsia="微软雅黑" w:hAnsi="微软雅黑" w:cs="微软雅黑"/>
                <w:sz w:val="20"/>
                <w:szCs w:val="20"/>
                <w:lang w:eastAsia="zh-CN"/>
              </w:rPr>
            </w:pPr>
            <w:r>
              <w:rPr>
                <w:rFonts w:ascii="微软雅黑" w:eastAsia="微软雅黑" w:hAnsi="微软雅黑" w:cs="微软雅黑"/>
                <w:sz w:val="20"/>
                <w:szCs w:val="20"/>
                <w:lang w:eastAsia="zh-CN"/>
              </w:rPr>
              <w:t>开启数据库引擎跟踪功能。</w:t>
            </w:r>
          </w:p>
        </w:tc>
        <w:tc>
          <w:tcPr>
            <w:tcW w:w="2327" w:type="dxa"/>
            <w:tcBorders>
              <w:top w:val="nil"/>
              <w:left w:val="nil"/>
              <w:bottom w:val="nil"/>
              <w:right w:val="nil"/>
            </w:tcBorders>
          </w:tcPr>
          <w:p w:rsidR="00D032B6" w:rsidRDefault="00D032B6">
            <w:pPr>
              <w:rPr>
                <w:lang w:eastAsia="zh-CN"/>
              </w:rPr>
            </w:pPr>
          </w:p>
        </w:tc>
        <w:tc>
          <w:tcPr>
            <w:tcW w:w="2363" w:type="dxa"/>
            <w:tcBorders>
              <w:top w:val="nil"/>
              <w:left w:val="nil"/>
              <w:bottom w:val="nil"/>
              <w:right w:val="nil"/>
            </w:tcBorders>
          </w:tcPr>
          <w:p w:rsidR="00D032B6" w:rsidRDefault="00D032B6">
            <w:pPr>
              <w:rPr>
                <w:lang w:eastAsia="zh-CN"/>
              </w:rPr>
            </w:pPr>
          </w:p>
        </w:tc>
        <w:tc>
          <w:tcPr>
            <w:tcW w:w="2373" w:type="dxa"/>
            <w:tcBorders>
              <w:top w:val="nil"/>
              <w:left w:val="nil"/>
              <w:bottom w:val="nil"/>
              <w:right w:val="nil"/>
            </w:tcBorders>
          </w:tcPr>
          <w:p w:rsidR="00D032B6" w:rsidRDefault="00D032B6">
            <w:pPr>
              <w:rPr>
                <w:lang w:eastAsia="zh-CN"/>
              </w:rPr>
            </w:pPr>
          </w:p>
        </w:tc>
      </w:tr>
      <w:tr w:rsidR="00D032B6">
        <w:trPr>
          <w:trHeight w:hRule="exact" w:val="427"/>
        </w:trPr>
        <w:tc>
          <w:tcPr>
            <w:tcW w:w="2449" w:type="dxa"/>
            <w:tcBorders>
              <w:top w:val="nil"/>
              <w:left w:val="nil"/>
              <w:bottom w:val="single" w:sz="8" w:space="0" w:color="000000"/>
              <w:right w:val="nil"/>
            </w:tcBorders>
          </w:tcPr>
          <w:p w:rsidR="00D032B6" w:rsidRDefault="00A23879">
            <w:pPr>
              <w:pStyle w:val="TableParagraph"/>
              <w:spacing w:before="23"/>
              <w:ind w:left="40"/>
              <w:rPr>
                <w:rFonts w:ascii="微软雅黑" w:eastAsia="微软雅黑" w:hAnsi="微软雅黑" w:cs="微软雅黑"/>
                <w:sz w:val="20"/>
                <w:szCs w:val="20"/>
              </w:rPr>
            </w:pPr>
            <w:r>
              <w:rPr>
                <w:rFonts w:ascii="微软雅黑" w:eastAsia="微软雅黑" w:hAnsi="微软雅黑" w:cs="微软雅黑"/>
                <w:sz w:val="20"/>
                <w:szCs w:val="20"/>
              </w:rPr>
              <w:t>参数描述</w:t>
            </w:r>
          </w:p>
        </w:tc>
        <w:tc>
          <w:tcPr>
            <w:tcW w:w="2327" w:type="dxa"/>
            <w:tcBorders>
              <w:top w:val="nil"/>
              <w:left w:val="nil"/>
              <w:bottom w:val="single" w:sz="8" w:space="0" w:color="000000"/>
              <w:right w:val="nil"/>
            </w:tcBorders>
          </w:tcPr>
          <w:p w:rsidR="00D032B6" w:rsidRDefault="00D032B6"/>
        </w:tc>
        <w:tc>
          <w:tcPr>
            <w:tcW w:w="2363" w:type="dxa"/>
            <w:tcBorders>
              <w:top w:val="nil"/>
              <w:left w:val="nil"/>
              <w:bottom w:val="single" w:sz="8" w:space="0" w:color="000000"/>
              <w:right w:val="nil"/>
            </w:tcBorders>
          </w:tcPr>
          <w:p w:rsidR="00D032B6" w:rsidRDefault="00D032B6"/>
        </w:tc>
        <w:tc>
          <w:tcPr>
            <w:tcW w:w="2373" w:type="dxa"/>
            <w:tcBorders>
              <w:top w:val="nil"/>
              <w:left w:val="nil"/>
              <w:bottom w:val="single" w:sz="8" w:space="0" w:color="000000"/>
              <w:right w:val="nil"/>
            </w:tcBorders>
          </w:tcPr>
          <w:p w:rsidR="00D032B6" w:rsidRDefault="00D032B6"/>
        </w:tc>
      </w:tr>
      <w:tr w:rsidR="00D032B6">
        <w:trPr>
          <w:trHeight w:hRule="exact" w:val="600"/>
        </w:trPr>
        <w:tc>
          <w:tcPr>
            <w:tcW w:w="2449" w:type="dxa"/>
            <w:tcBorders>
              <w:top w:val="single" w:sz="8" w:space="0" w:color="000000"/>
              <w:left w:val="nil"/>
              <w:bottom w:val="single" w:sz="8" w:space="0" w:color="000000"/>
              <w:right w:val="nil"/>
            </w:tcBorders>
          </w:tcPr>
          <w:p w:rsidR="00D032B6" w:rsidRDefault="00A23879">
            <w:pPr>
              <w:pStyle w:val="TableParagraph"/>
              <w:spacing w:line="196" w:lineRule="exact"/>
              <w:ind w:left="90"/>
              <w:rPr>
                <w:rFonts w:ascii="微软雅黑" w:eastAsia="微软雅黑" w:hAnsi="微软雅黑" w:cs="微软雅黑"/>
                <w:sz w:val="14"/>
                <w:szCs w:val="14"/>
              </w:rPr>
            </w:pPr>
            <w:r>
              <w:rPr>
                <w:rFonts w:ascii="微软雅黑" w:eastAsia="微软雅黑" w:hAnsi="微软雅黑" w:cs="微软雅黑"/>
                <w:sz w:val="14"/>
                <w:szCs w:val="14"/>
              </w:rPr>
              <w:t>参数名</w:t>
            </w:r>
          </w:p>
          <w:p w:rsidR="00D032B6" w:rsidRDefault="00A23879">
            <w:pPr>
              <w:pStyle w:val="TableParagraph"/>
              <w:spacing w:before="61"/>
              <w:ind w:left="90"/>
              <w:rPr>
                <w:rFonts w:ascii="微软雅黑" w:eastAsia="微软雅黑" w:hAnsi="微软雅黑" w:cs="微软雅黑"/>
                <w:sz w:val="14"/>
                <w:szCs w:val="14"/>
              </w:rPr>
            </w:pPr>
            <w:r>
              <w:rPr>
                <w:rFonts w:ascii="微软雅黑" w:eastAsia="微软雅黑" w:hAnsi="微软雅黑" w:cs="微软雅黑"/>
                <w:w w:val="95"/>
                <w:sz w:val="14"/>
                <w:szCs w:val="14"/>
              </w:rPr>
              <w:t>dump</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file</w:t>
            </w:r>
          </w:p>
        </w:tc>
        <w:tc>
          <w:tcPr>
            <w:tcW w:w="2327" w:type="dxa"/>
            <w:tcBorders>
              <w:top w:val="single" w:sz="8" w:space="0" w:color="000000"/>
              <w:left w:val="nil"/>
              <w:bottom w:val="single" w:sz="8" w:space="0" w:color="000000"/>
              <w:right w:val="nil"/>
            </w:tcBorders>
          </w:tcPr>
          <w:p w:rsidR="00D032B6" w:rsidRDefault="00A23879">
            <w:pPr>
              <w:pStyle w:val="TableParagraph"/>
              <w:spacing w:line="196" w:lineRule="exact"/>
              <w:ind w:left="9"/>
              <w:rPr>
                <w:rFonts w:ascii="微软雅黑" w:eastAsia="微软雅黑" w:hAnsi="微软雅黑" w:cs="微软雅黑"/>
                <w:sz w:val="14"/>
                <w:szCs w:val="14"/>
              </w:rPr>
            </w:pPr>
            <w:r>
              <w:rPr>
                <w:rFonts w:ascii="微软雅黑" w:eastAsia="微软雅黑" w:hAnsi="微软雅黑" w:cs="微软雅黑"/>
                <w:sz w:val="14"/>
                <w:szCs w:val="14"/>
              </w:rPr>
              <w:t>参数类型</w:t>
            </w:r>
          </w:p>
          <w:p w:rsidR="00D032B6" w:rsidRDefault="00A23879">
            <w:pPr>
              <w:pStyle w:val="TableParagraph"/>
              <w:spacing w:before="61"/>
              <w:ind w:left="9"/>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nil"/>
              <w:bottom w:val="single" w:sz="8" w:space="0" w:color="000000"/>
              <w:right w:val="nil"/>
            </w:tcBorders>
          </w:tcPr>
          <w:p w:rsidR="00D032B6" w:rsidRDefault="00A23879">
            <w:pPr>
              <w:pStyle w:val="TableParagraph"/>
              <w:spacing w:line="196" w:lineRule="exact"/>
              <w:ind w:left="50"/>
              <w:rPr>
                <w:rFonts w:ascii="微软雅黑" w:eastAsia="微软雅黑" w:hAnsi="微软雅黑" w:cs="微软雅黑"/>
                <w:sz w:val="14"/>
                <w:szCs w:val="14"/>
              </w:rPr>
            </w:pPr>
            <w:r>
              <w:rPr>
                <w:rFonts w:ascii="微软雅黑" w:eastAsia="微软雅黑" w:hAnsi="微软雅黑" w:cs="微软雅黑"/>
                <w:sz w:val="14"/>
                <w:szCs w:val="14"/>
              </w:rPr>
              <w:t>描述</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5"/>
                <w:sz w:val="14"/>
                <w:szCs w:val="14"/>
              </w:rPr>
              <w:t>dump</w:t>
            </w:r>
            <w:r>
              <w:rPr>
                <w:rFonts w:ascii="微软雅黑" w:eastAsia="微软雅黑" w:hAnsi="微软雅黑" w:cs="微软雅黑"/>
                <w:spacing w:val="31"/>
                <w:w w:val="95"/>
                <w:sz w:val="14"/>
                <w:szCs w:val="14"/>
              </w:rPr>
              <w:t xml:space="preserve"> </w:t>
            </w:r>
            <w:r>
              <w:rPr>
                <w:rFonts w:ascii="微软雅黑" w:eastAsia="微软雅黑" w:hAnsi="微软雅黑" w:cs="微软雅黑"/>
                <w:w w:val="95"/>
                <w:sz w:val="14"/>
                <w:szCs w:val="14"/>
              </w:rPr>
              <w:t>的文件名称。</w:t>
            </w:r>
          </w:p>
        </w:tc>
        <w:tc>
          <w:tcPr>
            <w:tcW w:w="2373" w:type="dxa"/>
            <w:tcBorders>
              <w:top w:val="single" w:sz="8" w:space="0" w:color="000000"/>
              <w:left w:val="nil"/>
              <w:bottom w:val="single" w:sz="8" w:space="0" w:color="000000"/>
              <w:right w:val="nil"/>
            </w:tcBorders>
          </w:tcPr>
          <w:p w:rsidR="00D032B6" w:rsidRDefault="00A23879">
            <w:pPr>
              <w:pStyle w:val="TableParagraph"/>
              <w:spacing w:line="196" w:lineRule="exact"/>
              <w:ind w:left="55"/>
              <w:rPr>
                <w:rFonts w:ascii="微软雅黑" w:eastAsia="微软雅黑" w:hAnsi="微软雅黑" w:cs="微软雅黑"/>
                <w:sz w:val="14"/>
                <w:szCs w:val="14"/>
              </w:rPr>
            </w:pPr>
            <w:r>
              <w:rPr>
                <w:rFonts w:ascii="微软雅黑" w:eastAsia="微软雅黑" w:hAnsi="微软雅黑" w:cs="微软雅黑"/>
                <w:sz w:val="14"/>
                <w:szCs w:val="14"/>
              </w:rPr>
              <w:t>是否必填</w:t>
            </w:r>
          </w:p>
          <w:p w:rsidR="00D032B6" w:rsidRDefault="00A23879">
            <w:pPr>
              <w:pStyle w:val="TableParagraph"/>
              <w:spacing w:before="61"/>
              <w:ind w:left="5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关闭数据库引擎跟踪：</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836" style="position:absolute;left:0;text-align:left;margin-left:95.85pt;margin-top:4.95pt;width:459.45pt;height:10.6pt;z-index:-251711488;mso-position-horizontal-relative:page" coordorigin="1917,99" coordsize="9189,212">
            <v:shape id="_x0000_s283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db.traceOff("/opt/sequoiadb/trace.dump");</w:t>
      </w:r>
    </w:p>
    <w:p w:rsidR="00D032B6" w:rsidRDefault="00A23879">
      <w:pPr>
        <w:pStyle w:val="BodyText"/>
        <w:spacing w:before="66"/>
        <w:ind w:left="113"/>
      </w:pPr>
      <w:bookmarkStart w:id="449" w:name="db.traceOn()"/>
      <w:bookmarkEnd w:id="449"/>
      <w:r>
        <w:rPr>
          <w:w w:val="95"/>
        </w:rPr>
        <w:t>db.traceOn()</w:t>
      </w:r>
    </w:p>
    <w:p w:rsidR="00D032B6" w:rsidRDefault="00D032B6">
      <w:pPr>
        <w:spacing w:before="9" w:line="190" w:lineRule="exact"/>
        <w:rPr>
          <w:sz w:val="19"/>
          <w:szCs w:val="19"/>
        </w:rPr>
      </w:pPr>
    </w:p>
    <w:p w:rsidR="00D032B6" w:rsidRDefault="00A23879">
      <w:pPr>
        <w:pStyle w:val="BodyText"/>
        <w:spacing w:line="253" w:lineRule="auto"/>
        <w:ind w:left="113" w:right="4324"/>
      </w:pPr>
      <w:r>
        <w:rPr>
          <w:w w:val="90"/>
        </w:rPr>
        <w:t>db.traceOn(&lt;bufferSize&gt;,[strComp],[strBreakPoint])</w:t>
      </w:r>
      <w:r>
        <w:rPr>
          <w:w w:val="93"/>
        </w:rPr>
        <w:t xml:space="preserve"> </w:t>
      </w:r>
      <w:r>
        <w:rPr>
          <w:w w:val="95"/>
        </w:rPr>
        <w:t>开启数据库引擎跟踪功能。</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662"/>
        <w:gridCol w:w="3074"/>
        <w:gridCol w:w="2363"/>
        <w:gridCol w:w="2373"/>
      </w:tblGrid>
      <w:tr w:rsidR="00D032B6">
        <w:trPr>
          <w:trHeight w:hRule="exact" w:val="295"/>
        </w:trPr>
        <w:tc>
          <w:tcPr>
            <w:tcW w:w="166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07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56"/>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66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bufferSize</w:t>
            </w:r>
          </w:p>
        </w:tc>
        <w:tc>
          <w:tcPr>
            <w:tcW w:w="307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56"/>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开启追踪的文件大小。</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66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strComp</w:t>
            </w:r>
          </w:p>
        </w:tc>
        <w:tc>
          <w:tcPr>
            <w:tcW w:w="307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5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指定模块。</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305"/>
        </w:trPr>
        <w:tc>
          <w:tcPr>
            <w:tcW w:w="166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strBreakPoint</w:t>
            </w:r>
          </w:p>
        </w:tc>
        <w:tc>
          <w:tcPr>
            <w:tcW w:w="307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5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于函数处打断点进行跟踪。</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开启数据库引擎程序跟踪的功能，默认为所有模块：</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834" style="position:absolute;left:0;text-align:left;margin-left:95.85pt;margin-top:4.95pt;width:459.45pt;height:10.6pt;z-index:-251710464;mso-position-horizontal-relative:page" coordorigin="1917,99" coordsize="9189,212">
            <v:shape id="_x0000_s283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lang w:eastAsia="zh-CN"/>
        </w:rPr>
        <w:t>db.traceOn(10000000);</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开户数据库引擎程序跟踪功能，指定跟踪的模块名称和指定断点进行跟踪：</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832" style="position:absolute;left:0;text-align:left;margin-left:95.85pt;margin-top:4.95pt;width:459.45pt;height:10.6pt;z-index:-251709440;mso-position-horizontal-relative:page" coordorigin="1917,99" coordsize="9189,212">
            <v:shape id="_x0000_s283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 xml:space="preserve">db.traceOn(10000000, </w:t>
      </w:r>
      <w:r w:rsidR="00A23879">
        <w:rPr>
          <w:rFonts w:ascii="Microsoft JhengHei" w:eastAsia="Microsoft JhengHei" w:hAnsi="Microsoft JhengHei" w:cs="Microsoft JhengHei"/>
          <w:spacing w:val="19"/>
          <w:w w:val="95"/>
        </w:rPr>
        <w:t xml:space="preserve"> </w:t>
      </w:r>
      <w:r w:rsidR="00A23879">
        <w:rPr>
          <w:rFonts w:ascii="Microsoft JhengHei" w:eastAsia="Microsoft JhengHei" w:hAnsi="Microsoft JhengHei" w:cs="Microsoft JhengHei"/>
          <w:w w:val="120"/>
        </w:rPr>
        <w:t>"cls,</w:t>
      </w:r>
      <w:r w:rsidR="00A23879">
        <w:rPr>
          <w:rFonts w:ascii="Microsoft JhengHei" w:eastAsia="Microsoft JhengHei" w:hAnsi="Microsoft JhengHei" w:cs="Microsoft JhengHei"/>
          <w:spacing w:val="55"/>
          <w:w w:val="120"/>
        </w:rPr>
        <w:t xml:space="preserve"> </w:t>
      </w:r>
      <w:r w:rsidR="00A23879">
        <w:rPr>
          <w:rFonts w:ascii="Microsoft JhengHei" w:eastAsia="Microsoft JhengHei" w:hAnsi="Microsoft JhengHei" w:cs="Microsoft JhengHei"/>
          <w:w w:val="95"/>
        </w:rPr>
        <w:t xml:space="preserve">dms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95"/>
        </w:rPr>
        <w:t xml:space="preserve">mth", </w:t>
      </w:r>
      <w:r w:rsidR="00A23879">
        <w:rPr>
          <w:rFonts w:ascii="Microsoft JhengHei" w:eastAsia="Microsoft JhengHei" w:hAnsi="Microsoft JhengHei" w:cs="Microsoft JhengHei"/>
          <w:spacing w:val="19"/>
          <w:w w:val="95"/>
        </w:rPr>
        <w:t xml:space="preserve"> </w:t>
      </w:r>
      <w:r w:rsidR="00A23879">
        <w:rPr>
          <w:rFonts w:ascii="Microsoft JhengHei" w:eastAsia="Microsoft JhengHei" w:hAnsi="Microsoft JhengHei" w:cs="Microsoft JhengHei"/>
          <w:w w:val="95"/>
        </w:rPr>
        <w:t xml:space="preserve">"_dmsTempCB::init") </w:t>
      </w:r>
      <w:r w:rsidR="00A23879">
        <w:rPr>
          <w:rFonts w:ascii="Microsoft JhengHei" w:eastAsia="Microsoft JhengHei" w:hAnsi="Microsoft JhengHei" w:cs="Microsoft JhengHei"/>
          <w:spacing w:val="20"/>
          <w:w w:val="95"/>
        </w:rPr>
        <w:t xml:space="preserve"> </w:t>
      </w:r>
      <w:r w:rsidR="00A23879">
        <w:rPr>
          <w:rFonts w:ascii="Microsoft JhengHei" w:eastAsia="Microsoft JhengHei" w:hAnsi="Microsoft JhengHei" w:cs="Microsoft JhengHei"/>
          <w:w w:val="185"/>
        </w:rPr>
        <w:t>;</w:t>
      </w:r>
    </w:p>
    <w:p w:rsidR="00D032B6" w:rsidRDefault="00A23879">
      <w:pPr>
        <w:pStyle w:val="BodyText"/>
        <w:spacing w:before="66"/>
        <w:ind w:left="113"/>
      </w:pPr>
      <w:bookmarkStart w:id="450" w:name="db.traceResume()"/>
      <w:bookmarkEnd w:id="450"/>
      <w:r>
        <w:rPr>
          <w:w w:val="95"/>
        </w:rPr>
        <w:t>db.traceResume()</w:t>
      </w:r>
    </w:p>
    <w:p w:rsidR="00D032B6" w:rsidRDefault="00D032B6">
      <w:pPr>
        <w:spacing w:before="9" w:line="190" w:lineRule="exact"/>
        <w:rPr>
          <w:sz w:val="19"/>
          <w:szCs w:val="19"/>
        </w:rPr>
      </w:pPr>
    </w:p>
    <w:p w:rsidR="00D032B6" w:rsidRDefault="00A23879">
      <w:pPr>
        <w:pStyle w:val="BodyText"/>
        <w:spacing w:line="253" w:lineRule="auto"/>
        <w:ind w:left="113" w:right="7714"/>
      </w:pPr>
      <w:r>
        <w:rPr>
          <w:w w:val="95"/>
        </w:rPr>
        <w:t>db.traceResume()</w:t>
      </w:r>
      <w:r>
        <w:rPr>
          <w:w w:val="94"/>
        </w:rPr>
        <w:t xml:space="preserve"> </w:t>
      </w:r>
      <w:r>
        <w:rPr>
          <w:w w:val="95"/>
        </w:rPr>
        <w:t>重新开启断点跟踪程序。</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75"/>
                <w:sz w:val="14"/>
                <w:szCs w:val="14"/>
              </w:rPr>
              <w:t>-</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重新开启断点跟踪程序：</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830" style="position:absolute;left:0;text-align:left;margin-left:95.85pt;margin-top:4.95pt;width:459.45pt;height:10.6pt;z-index:-251708416;mso-position-horizontal-relative:page" coordorigin="1917,99" coordsize="9189,212">
            <v:shape id="_x0000_s283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db.traceResume()</w:t>
      </w:r>
    </w:p>
    <w:p w:rsidR="00D032B6" w:rsidRDefault="00A23879">
      <w:pPr>
        <w:pStyle w:val="BodyText"/>
        <w:spacing w:before="66"/>
        <w:ind w:left="113"/>
      </w:pPr>
      <w:bookmarkStart w:id="451" w:name="db.traceStatus()"/>
      <w:bookmarkEnd w:id="451"/>
      <w:r>
        <w:rPr>
          <w:w w:val="95"/>
        </w:rPr>
        <w:t>db.traceStatus()</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5"/>
        </w:rPr>
        <w:t>db.traceStatus()</w:t>
      </w:r>
      <w:r>
        <w:rPr>
          <w:w w:val="94"/>
        </w:rPr>
        <w:t xml:space="preserve"> </w:t>
      </w:r>
      <w:r>
        <w:rPr>
          <w:w w:val="95"/>
        </w:rPr>
        <w:t>查看当前程序跟踪的状态。</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75"/>
                <w:sz w:val="14"/>
                <w:szCs w:val="14"/>
              </w:rPr>
              <w:t>-</w:t>
            </w:r>
          </w:p>
        </w:tc>
      </w:tr>
    </w:tbl>
    <w:p w:rsidR="00D032B6" w:rsidRDefault="00D032B6">
      <w:pPr>
        <w:spacing w:before="3" w:line="200" w:lineRule="exact"/>
        <w:rPr>
          <w:sz w:val="20"/>
          <w:szCs w:val="20"/>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查看当前程序跟踪的状态：</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828" style="position:absolute;left:0;text-align:left;margin-left:95.85pt;margin-top:4.95pt;width:459.45pt;height:21.2pt;z-index:-251707392;mso-position-horizontal-relative:page" coordorigin="1917,99" coordsize="9189,424">
            <v:shape id="_x0000_s2829"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10"/>
        </w:rPr>
        <w:t>db.traceStatus()</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A23879">
      <w:pPr>
        <w:pStyle w:val="BodyText"/>
        <w:spacing w:before="91" w:line="147" w:lineRule="auto"/>
        <w:ind w:left="1417" w:right="6778"/>
        <w:rPr>
          <w:rFonts w:ascii="Microsoft JhengHei" w:eastAsia="Microsoft JhengHei" w:hAnsi="Microsoft JhengHei" w:cs="Microsoft JhengHei"/>
        </w:rPr>
      </w:pPr>
      <w:r>
        <w:rPr>
          <w:rFonts w:ascii="Microsoft JhengHei" w:eastAsia="Microsoft JhengHei" w:hAnsi="Microsoft JhengHei" w:cs="Microsoft JhengHei"/>
          <w:w w:val="110"/>
        </w:rPr>
        <w:t>"TraceStarted":</w:t>
      </w:r>
      <w:r>
        <w:rPr>
          <w:rFonts w:ascii="Microsoft JhengHei" w:eastAsia="Microsoft JhengHei" w:hAnsi="Microsoft JhengHei" w:cs="Microsoft JhengHei"/>
          <w:spacing w:val="18"/>
          <w:w w:val="110"/>
        </w:rPr>
        <w:t xml:space="preserve"> </w:t>
      </w:r>
      <w:r>
        <w:rPr>
          <w:rFonts w:ascii="Microsoft JhengHei" w:eastAsia="Microsoft JhengHei" w:hAnsi="Microsoft JhengHei" w:cs="Microsoft JhengHei"/>
          <w:w w:val="110"/>
        </w:rPr>
        <w:t>true,</w:t>
      </w:r>
      <w:r>
        <w:rPr>
          <w:rFonts w:ascii="Microsoft JhengHei" w:eastAsia="Microsoft JhengHei" w:hAnsi="Microsoft JhengHei" w:cs="Microsoft JhengHei"/>
          <w:w w:val="117"/>
        </w:rPr>
        <w:t xml:space="preserve"> </w:t>
      </w:r>
      <w:r>
        <w:rPr>
          <w:rFonts w:ascii="Microsoft JhengHei" w:eastAsia="Microsoft JhengHei" w:hAnsi="Microsoft JhengHei" w:cs="Microsoft JhengHei"/>
          <w:w w:val="105"/>
        </w:rPr>
        <w:t>"Wrapped":</w:t>
      </w:r>
      <w:r>
        <w:rPr>
          <w:rFonts w:ascii="Microsoft JhengHei" w:eastAsia="Microsoft JhengHei" w:hAnsi="Microsoft JhengHei" w:cs="Microsoft JhengHei"/>
          <w:spacing w:val="-10"/>
          <w:w w:val="105"/>
        </w:rPr>
        <w:t xml:space="preserve"> </w:t>
      </w:r>
      <w:r>
        <w:rPr>
          <w:rFonts w:ascii="Microsoft JhengHei" w:eastAsia="Microsoft JhengHei" w:hAnsi="Microsoft JhengHei" w:cs="Microsoft JhengHei"/>
          <w:w w:val="105"/>
        </w:rPr>
        <w:t>false,</w:t>
      </w:r>
      <w:r>
        <w:rPr>
          <w:rFonts w:ascii="Microsoft JhengHei" w:eastAsia="Microsoft JhengHei" w:hAnsi="Microsoft JhengHei" w:cs="Microsoft JhengHei"/>
          <w:w w:val="125"/>
        </w:rPr>
        <w:t xml:space="preserve"> </w:t>
      </w:r>
      <w:r>
        <w:rPr>
          <w:rFonts w:ascii="Microsoft JhengHei" w:eastAsia="Microsoft JhengHei" w:hAnsi="Microsoft JhengHei" w:cs="Microsoft JhengHei"/>
          <w:w w:val="105"/>
        </w:rPr>
        <w:t>"Size":</w:t>
      </w:r>
      <w:r>
        <w:rPr>
          <w:rFonts w:ascii="Microsoft JhengHei" w:eastAsia="Microsoft JhengHei" w:hAnsi="Microsoft JhengHei" w:cs="Microsoft JhengHei"/>
          <w:spacing w:val="42"/>
          <w:w w:val="105"/>
        </w:rPr>
        <w:t xml:space="preserve"> </w:t>
      </w:r>
      <w:r>
        <w:rPr>
          <w:rFonts w:ascii="Microsoft JhengHei" w:eastAsia="Microsoft JhengHei" w:hAnsi="Microsoft JhengHei" w:cs="Microsoft JhengHei"/>
          <w:w w:val="105"/>
        </w:rPr>
        <w:t>524288,</w:t>
      </w:r>
    </w:p>
    <w:p w:rsidR="00D032B6" w:rsidRDefault="00A23879">
      <w:pPr>
        <w:pStyle w:val="BodyText"/>
        <w:spacing w:line="226" w:lineRule="exact"/>
        <w:ind w:left="202" w:right="6947"/>
        <w:jc w:val="center"/>
        <w:rPr>
          <w:rFonts w:ascii="Microsoft JhengHei" w:eastAsia="Microsoft JhengHei" w:hAnsi="Microsoft JhengHei" w:cs="Microsoft JhengHei"/>
        </w:rPr>
      </w:pPr>
      <w:r>
        <w:rPr>
          <w:rFonts w:ascii="Microsoft JhengHei" w:eastAsia="Microsoft JhengHei" w:hAnsi="Microsoft JhengHei" w:cs="Microsoft JhengHei"/>
          <w:w w:val="110"/>
        </w:rPr>
        <w:t>"Mask":</w:t>
      </w:r>
      <w:r>
        <w:rPr>
          <w:rFonts w:ascii="Microsoft JhengHei" w:eastAsia="Microsoft JhengHei" w:hAnsi="Microsoft JhengHei" w:cs="Microsoft JhengHei"/>
          <w:spacing w:val="-12"/>
          <w:w w:val="110"/>
        </w:rPr>
        <w:t xml:space="preserve"> </w:t>
      </w:r>
      <w:r>
        <w:rPr>
          <w:rFonts w:ascii="Microsoft JhengHei" w:eastAsia="Microsoft JhengHei" w:hAnsi="Microsoft JhengHei" w:cs="Microsoft JhengHei"/>
          <w:w w:val="110"/>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0"/>
        </w:rPr>
        <w:t>"auth",</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"bps",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0"/>
        </w:rPr>
        <w:t>"cat",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30"/>
        </w:rPr>
        <w:t>"cls",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"dps",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"mig",</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"msg",</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"net",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"oss",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"pd",</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5"/>
        </w:rPr>
        <w:t>"rtn",</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5"/>
        </w:rPr>
        <w:t>"sql",</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"tools",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"bar",</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5"/>
        </w:rPr>
        <w:t>"client",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"coord",</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"dms",</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0"/>
        </w:rPr>
        <w:t>"ixm",</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0"/>
        </w:rPr>
        <w:t>"mon",</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rPr>
        <w:t>"mth",</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0"/>
        </w:rPr>
        <w:t>"opt",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0"/>
        </w:rPr>
        <w:t>"pmd",</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5"/>
        </w:rPr>
        <w:t>"rest",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20"/>
        </w:rPr>
        <w:t>"spt",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35"/>
        </w:rPr>
        <w:t>"util",</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"aggr",</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"spd",</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80"/>
        </w:rPr>
        <w:t>"qgm"</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"BreakPoint":</w:t>
      </w:r>
      <w:r>
        <w:rPr>
          <w:rFonts w:ascii="Microsoft JhengHei" w:eastAsia="Microsoft JhengHei" w:hAnsi="Microsoft JhengHei" w:cs="Microsoft JhengHei"/>
          <w:spacing w:val="41"/>
          <w:w w:val="110"/>
        </w:rPr>
        <w:t xml:space="preserve"> </w:t>
      </w:r>
      <w:r>
        <w:rPr>
          <w:rFonts w:ascii="Microsoft JhengHei" w:eastAsia="Microsoft JhengHei" w:hAnsi="Microsoft JhengHei" w:cs="Microsoft JhengHei"/>
          <w:w w:val="110"/>
        </w:rPr>
        <w:t>[]</w:t>
      </w:r>
    </w:p>
    <w:p w:rsidR="00D032B6" w:rsidRDefault="00035F6E">
      <w:pPr>
        <w:pStyle w:val="BodyText"/>
        <w:spacing w:line="217" w:lineRule="exact"/>
        <w:ind w:left="1217"/>
        <w:rPr>
          <w:rFonts w:ascii="Microsoft JhengHei" w:eastAsia="Microsoft JhengHei" w:hAnsi="Microsoft JhengHei" w:cs="Microsoft JhengHei"/>
          <w:lang w:eastAsia="zh-CN"/>
        </w:rPr>
      </w:pPr>
      <w:r w:rsidRPr="00035F6E">
        <w:pict>
          <v:group id="_x0000_s2826" style="position:absolute;left:0;text-align:left;margin-left:95.85pt;margin-top:-360.95pt;width:459.45pt;height:371pt;z-index:-251706368;mso-position-horizontal-relative:page" coordorigin="1917,-7219" coordsize="9189,7420">
            <v:shape id="_x0000_s2827" style="position:absolute;left:1917;top:-7219;width:9189;height:7420" coordorigin="1917,-7219" coordsize="9189,7420" path="m1917,-7219r9189,l11106,201r-9189,l1917,-7219xe" fillcolor="#efefef" stroked="f">
              <v:path arrowok="t"/>
            </v:shape>
            <w10:wrap anchorx="page"/>
          </v:group>
        </w:pict>
      </w:r>
      <w:r w:rsidR="00A23879">
        <w:rPr>
          <w:rFonts w:ascii="Microsoft JhengHei" w:eastAsia="Microsoft JhengHei" w:hAnsi="Microsoft JhengHei" w:cs="Microsoft JhengHei"/>
          <w:w w:val="155"/>
          <w:lang w:eastAsia="zh-CN"/>
        </w:rPr>
        <w:t>}</w:t>
      </w:r>
    </w:p>
    <w:p w:rsidR="00D032B6" w:rsidRDefault="00A23879">
      <w:pPr>
        <w:pStyle w:val="BodyText"/>
        <w:spacing w:before="66"/>
        <w:rPr>
          <w:lang w:eastAsia="zh-CN"/>
        </w:rPr>
      </w:pPr>
      <w:bookmarkStart w:id="452" w:name="db.transBegin()"/>
      <w:bookmarkStart w:id="453" w:name="_bookmark209"/>
      <w:bookmarkEnd w:id="452"/>
      <w:bookmarkEnd w:id="453"/>
      <w:r>
        <w:rPr>
          <w:w w:val="95"/>
          <w:lang w:eastAsia="zh-CN"/>
        </w:rPr>
        <w:t>db.transBegin()</w:t>
      </w:r>
    </w:p>
    <w:p w:rsidR="00D032B6" w:rsidRDefault="00D032B6">
      <w:pPr>
        <w:spacing w:before="9" w:line="190" w:lineRule="exact"/>
        <w:rPr>
          <w:sz w:val="19"/>
          <w:szCs w:val="19"/>
          <w:lang w:eastAsia="zh-CN"/>
        </w:rPr>
      </w:pPr>
    </w:p>
    <w:p w:rsidR="00D032B6" w:rsidRDefault="00A23879">
      <w:pPr>
        <w:pStyle w:val="BodyText"/>
        <w:rPr>
          <w:lang w:eastAsia="zh-CN"/>
        </w:rPr>
      </w:pPr>
      <w:r>
        <w:rPr>
          <w:w w:val="95"/>
          <w:lang w:eastAsia="zh-CN"/>
        </w:rPr>
        <w:t>db.transBegin()</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开启事务。SequoiaDB       </w:t>
      </w:r>
      <w:r>
        <w:rPr>
          <w:spacing w:val="1"/>
          <w:w w:val="95"/>
          <w:lang w:eastAsia="zh-CN"/>
        </w:rPr>
        <w:t xml:space="preserve"> </w:t>
      </w:r>
      <w:r>
        <w:rPr>
          <w:w w:val="95"/>
          <w:lang w:eastAsia="zh-CN"/>
        </w:rPr>
        <w:t>数据库事务是指作为单个逻辑工作单元执行的一系列操作。事务处理可以确保除非事</w:t>
      </w:r>
      <w:r>
        <w:rPr>
          <w:lang w:eastAsia="zh-CN"/>
        </w:rPr>
        <w:t xml:space="preserve"> 务性单元内的所有操作都成功完成，否则不会永久更新面向数据的资源。</w:t>
      </w:r>
    </w:p>
    <w:p w:rsidR="00D032B6" w:rsidRDefault="00D032B6">
      <w:pPr>
        <w:spacing w:before="14" w:line="200" w:lineRule="exact"/>
        <w:rPr>
          <w:sz w:val="20"/>
          <w:szCs w:val="20"/>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开启事务命令：</w:t>
      </w:r>
    </w:p>
    <w:p w:rsidR="00D032B6" w:rsidRDefault="00035F6E">
      <w:pPr>
        <w:pStyle w:val="BodyText"/>
        <w:spacing w:before="23"/>
        <w:ind w:left="1217"/>
        <w:rPr>
          <w:rFonts w:ascii="Microsoft JhengHei" w:eastAsia="Microsoft JhengHei" w:hAnsi="Microsoft JhengHei" w:cs="Microsoft JhengHei"/>
        </w:rPr>
      </w:pPr>
      <w:r w:rsidRPr="00035F6E">
        <w:pict>
          <v:group id="_x0000_s2824" style="position:absolute;left:0;text-align:left;margin-left:95.85pt;margin-top:6.9pt;width:459.45pt;height:10.6pt;z-index:-251705344;mso-position-horizontal-relative:page" coordorigin="1917,138" coordsize="9189,212">
            <v:shape id="_x0000_s282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db.transBegin()</w:t>
      </w:r>
    </w:p>
    <w:p w:rsidR="00D032B6" w:rsidRDefault="00A23879">
      <w:pPr>
        <w:pStyle w:val="BodyText"/>
        <w:spacing w:before="66"/>
      </w:pPr>
      <w:bookmarkStart w:id="454" w:name="db.transCommit()"/>
      <w:bookmarkStart w:id="455" w:name="_bookmark210"/>
      <w:bookmarkEnd w:id="454"/>
      <w:bookmarkEnd w:id="455"/>
      <w:r>
        <w:rPr>
          <w:w w:val="95"/>
        </w:rPr>
        <w:t>db.transCommit()</w:t>
      </w:r>
    </w:p>
    <w:p w:rsidR="00D032B6" w:rsidRDefault="00D032B6">
      <w:pPr>
        <w:spacing w:before="9" w:line="190" w:lineRule="exact"/>
        <w:rPr>
          <w:sz w:val="19"/>
          <w:szCs w:val="19"/>
        </w:rPr>
      </w:pPr>
    </w:p>
    <w:p w:rsidR="00D032B6" w:rsidRDefault="00A23879">
      <w:pPr>
        <w:pStyle w:val="BodyText"/>
        <w:spacing w:line="253" w:lineRule="auto"/>
        <w:ind w:right="94"/>
      </w:pPr>
      <w:r>
        <w:rPr>
          <w:w w:val="95"/>
        </w:rPr>
        <w:t>db.transCommit()</w:t>
      </w:r>
      <w:r>
        <w:rPr>
          <w:w w:val="94"/>
        </w:rPr>
        <w:t xml:space="preserve"> </w:t>
      </w:r>
      <w:r>
        <w:rPr>
          <w:w w:val="95"/>
        </w:rPr>
        <w:t>事务提交。在开启事务之后，如果单个逻辑工作单元执行的操作无异常，执行事务提交命令，那么数据库的</w:t>
      </w:r>
    </w:p>
    <w:p w:rsidR="00D032B6" w:rsidRDefault="00A23879">
      <w:pPr>
        <w:pStyle w:val="BodyText"/>
        <w:spacing w:line="225" w:lineRule="exact"/>
      </w:pPr>
      <w:r>
        <w:t>数据将被更新。</w:t>
      </w:r>
    </w:p>
    <w:p w:rsidR="00D032B6" w:rsidRDefault="00D032B6">
      <w:pPr>
        <w:spacing w:before="9" w:line="190" w:lineRule="exact"/>
        <w:rPr>
          <w:sz w:val="19"/>
          <w:szCs w:val="19"/>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事务提交命令：</w:t>
      </w:r>
    </w:p>
    <w:p w:rsidR="00D032B6" w:rsidRDefault="00035F6E">
      <w:pPr>
        <w:pStyle w:val="BodyText"/>
        <w:spacing w:before="23"/>
        <w:ind w:left="1217"/>
        <w:rPr>
          <w:rFonts w:ascii="Microsoft JhengHei" w:eastAsia="Microsoft JhengHei" w:hAnsi="Microsoft JhengHei" w:cs="Microsoft JhengHei"/>
        </w:rPr>
      </w:pPr>
      <w:r w:rsidRPr="00035F6E">
        <w:pict>
          <v:group id="_x0000_s2822" style="position:absolute;left:0;text-align:left;margin-left:95.85pt;margin-top:6.9pt;width:459.45pt;height:10.6pt;z-index:-251704320;mso-position-horizontal-relative:page" coordorigin="1917,138" coordsize="9189,212">
            <v:shape id="_x0000_s2823"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5"/>
        </w:rPr>
        <w:t>db.transCommit()</w:t>
      </w:r>
    </w:p>
    <w:p w:rsidR="00D032B6" w:rsidRDefault="00D032B6">
      <w:pPr>
        <w:rPr>
          <w:rFonts w:ascii="Microsoft JhengHei" w:eastAsia="Microsoft JhengHei" w:hAnsi="Microsoft JhengHei" w:cs="Microsoft JhengHei"/>
        </w:rPr>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613"/>
      </w:pPr>
      <w:bookmarkStart w:id="456" w:name="db.transRollback()"/>
      <w:bookmarkStart w:id="457" w:name="_bookmark211"/>
      <w:bookmarkEnd w:id="456"/>
      <w:bookmarkEnd w:id="457"/>
      <w:r>
        <w:rPr>
          <w:w w:val="95"/>
        </w:rPr>
        <w:t>db.transRollback()</w:t>
      </w:r>
    </w:p>
    <w:p w:rsidR="00D032B6" w:rsidRDefault="00D032B6">
      <w:pPr>
        <w:spacing w:before="9" w:line="190" w:lineRule="exact"/>
        <w:rPr>
          <w:sz w:val="19"/>
          <w:szCs w:val="19"/>
        </w:rPr>
      </w:pPr>
    </w:p>
    <w:p w:rsidR="00D032B6" w:rsidRDefault="00A23879">
      <w:pPr>
        <w:pStyle w:val="BodyText"/>
        <w:spacing w:line="253" w:lineRule="auto"/>
        <w:ind w:left="613" w:right="410"/>
      </w:pPr>
      <w:r>
        <w:rPr>
          <w:w w:val="95"/>
        </w:rPr>
        <w:t>db.transRollback()</w:t>
      </w:r>
      <w:r>
        <w:rPr>
          <w:w w:val="93"/>
        </w:rPr>
        <w:t xml:space="preserve"> </w:t>
      </w:r>
      <w:r>
        <w:rPr>
          <w:w w:val="95"/>
        </w:rPr>
        <w:t>事务回滚。在开启事务之后，如果单个逻辑工作单元执行的操作出现异常，执行事务回滚命令，那么数据库</w:t>
      </w:r>
    </w:p>
    <w:p w:rsidR="00D032B6" w:rsidRDefault="00A23879">
      <w:pPr>
        <w:pStyle w:val="BodyText"/>
        <w:spacing w:line="225" w:lineRule="exact"/>
        <w:ind w:left="613"/>
      </w:pPr>
      <w:r>
        <w:t>回到原来状态。</w:t>
      </w:r>
    </w:p>
    <w:p w:rsidR="00D032B6" w:rsidRDefault="00D032B6">
      <w:pPr>
        <w:spacing w:before="9" w:line="190" w:lineRule="exact"/>
        <w:rPr>
          <w:sz w:val="19"/>
          <w:szCs w:val="19"/>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事务回滚命令：</w:t>
      </w:r>
    </w:p>
    <w:p w:rsidR="00D032B6" w:rsidRDefault="00035F6E">
      <w:pPr>
        <w:pStyle w:val="BodyText"/>
        <w:spacing w:before="23"/>
        <w:ind w:left="897"/>
        <w:rPr>
          <w:rFonts w:ascii="Microsoft JhengHei" w:eastAsia="Microsoft JhengHei" w:hAnsi="Microsoft JhengHei" w:cs="Microsoft JhengHei"/>
        </w:rPr>
      </w:pPr>
      <w:r w:rsidRPr="00035F6E">
        <w:pict>
          <v:group id="_x0000_s2820" style="position:absolute;left:0;text-align:left;margin-left:95.85pt;margin-top:6.9pt;width:459.45pt;height:10.6pt;z-index:-251703296;mso-position-horizontal-relative:page" coordorigin="1917,138" coordsize="9189,212">
            <v:shape id="_x0000_s282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db.transRollback()</w:t>
      </w:r>
    </w:p>
    <w:p w:rsidR="00D032B6" w:rsidRDefault="00A23879">
      <w:pPr>
        <w:pStyle w:val="BodyText"/>
        <w:spacing w:before="66"/>
        <w:ind w:left="613"/>
      </w:pPr>
      <w:bookmarkStart w:id="458" w:name="db.waitTasks()"/>
      <w:bookmarkStart w:id="459" w:name="_bookmark212"/>
      <w:bookmarkEnd w:id="458"/>
      <w:bookmarkEnd w:id="459"/>
      <w:r>
        <w:rPr>
          <w:w w:val="95"/>
        </w:rPr>
        <w:t>db.waitTasks()</w:t>
      </w:r>
    </w:p>
    <w:p w:rsidR="00D032B6" w:rsidRDefault="00D032B6">
      <w:pPr>
        <w:spacing w:before="9" w:line="190" w:lineRule="exact"/>
        <w:rPr>
          <w:sz w:val="19"/>
          <w:szCs w:val="19"/>
        </w:rPr>
      </w:pPr>
    </w:p>
    <w:p w:rsidR="00D032B6" w:rsidRDefault="00A23879">
      <w:pPr>
        <w:pStyle w:val="BodyText"/>
        <w:spacing w:line="253" w:lineRule="auto"/>
        <w:ind w:left="613" w:right="7041"/>
      </w:pPr>
      <w:r>
        <w:rPr>
          <w:w w:val="95"/>
        </w:rPr>
        <w:t>db.waitTasks(&lt;id1&gt;,[id2],...)</w:t>
      </w:r>
      <w:r>
        <w:rPr>
          <w:w w:val="92"/>
        </w:rPr>
        <w:t xml:space="preserve"> </w:t>
      </w:r>
      <w:r>
        <w:rPr>
          <w:w w:val="95"/>
        </w:rPr>
        <w:t>同步等待指定任务结束或取消</w:t>
      </w:r>
    </w:p>
    <w:p w:rsidR="00D032B6" w:rsidRDefault="00D032B6">
      <w:pPr>
        <w:spacing w:before="4" w:line="180" w:lineRule="exact"/>
        <w:rPr>
          <w:sz w:val="18"/>
          <w:szCs w:val="18"/>
        </w:rPr>
      </w:pPr>
    </w:p>
    <w:p w:rsidR="00D032B6" w:rsidRDefault="00A23879">
      <w:pPr>
        <w:pStyle w:val="BodyText"/>
        <w:ind w:left="613"/>
      </w:pPr>
      <w:r>
        <w:t>参数描述</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1521"/>
        <w:gridCol w:w="3215"/>
        <w:gridCol w:w="2363"/>
        <w:gridCol w:w="2373"/>
      </w:tblGrid>
      <w:tr w:rsidR="00D032B6">
        <w:trPr>
          <w:trHeight w:hRule="exact" w:val="295"/>
        </w:trPr>
        <w:tc>
          <w:tcPr>
            <w:tcW w:w="152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15" w:type="dxa"/>
            <w:tcBorders>
              <w:top w:val="nil"/>
              <w:left w:val="nil"/>
              <w:bottom w:val="nil"/>
              <w:right w:val="single" w:sz="8" w:space="0" w:color="000000"/>
            </w:tcBorders>
          </w:tcPr>
          <w:p w:rsidR="00D032B6" w:rsidRDefault="00A23879">
            <w:pPr>
              <w:pStyle w:val="TableParagraph"/>
              <w:spacing w:line="223" w:lineRule="exact"/>
              <w:ind w:left="89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52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id1,</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id2…</w:t>
            </w:r>
          </w:p>
        </w:tc>
        <w:tc>
          <w:tcPr>
            <w:tcW w:w="3215" w:type="dxa"/>
            <w:tcBorders>
              <w:top w:val="nil"/>
              <w:left w:val="nil"/>
              <w:bottom w:val="nil"/>
              <w:right w:val="single" w:sz="8" w:space="0" w:color="000000"/>
            </w:tcBorders>
          </w:tcPr>
          <w:p w:rsidR="00D032B6" w:rsidRDefault="00A23879">
            <w:pPr>
              <w:pStyle w:val="TableParagraph"/>
              <w:spacing w:line="228" w:lineRule="exact"/>
              <w:ind w:left="897"/>
              <w:rPr>
                <w:rFonts w:ascii="微软雅黑" w:eastAsia="微软雅黑" w:hAnsi="微软雅黑" w:cs="微软雅黑"/>
                <w:sz w:val="14"/>
                <w:szCs w:val="14"/>
              </w:rPr>
            </w:pPr>
            <w:r>
              <w:rPr>
                <w:rFonts w:ascii="微软雅黑" w:eastAsia="微软雅黑" w:hAnsi="微软雅黑" w:cs="微软雅黑"/>
                <w:sz w:val="14"/>
                <w:szCs w:val="14"/>
              </w:rPr>
              <w:t>整数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任务</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613"/>
      </w:pPr>
      <w:r>
        <w:t>示例</w:t>
      </w:r>
    </w:p>
    <w:p w:rsidR="00D032B6" w:rsidRDefault="00035F6E">
      <w:pPr>
        <w:pStyle w:val="BodyText"/>
        <w:tabs>
          <w:tab w:val="left" w:pos="897"/>
        </w:tabs>
        <w:spacing w:before="34"/>
        <w:ind w:left="613"/>
        <w:rPr>
          <w:lang w:eastAsia="zh-CN"/>
        </w:rPr>
      </w:pPr>
      <w:r>
        <w:pict>
          <v:group id="_x0000_s2818" style="position:absolute;left:0;text-align:left;margin-left:95.85pt;margin-top:25.75pt;width:459.45pt;height:31.8pt;z-index:-251702272;mso-position-horizontal-relative:page" coordorigin="1917,515" coordsize="9189,636">
            <v:shape id="_x0000_s2819" style="position:absolute;left:1917;top:515;width:9189;height:636" coordorigin="1917,515" coordsize="9189,636" path="m1917,515r9189,l11106,1151r-9189,l1917,51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同步等待数据切分任务完成</w:t>
      </w:r>
    </w:p>
    <w:p w:rsidR="00D032B6" w:rsidRDefault="00D032B6">
      <w:pPr>
        <w:spacing w:before="6" w:line="130" w:lineRule="exact"/>
        <w:rPr>
          <w:sz w:val="13"/>
          <w:szCs w:val="13"/>
          <w:lang w:eastAsia="zh-CN"/>
        </w:rPr>
      </w:pPr>
    </w:p>
    <w:p w:rsidR="00D032B6" w:rsidRDefault="00A23879">
      <w:pPr>
        <w:pStyle w:val="BodyText"/>
        <w:spacing w:line="147" w:lineRule="auto"/>
        <w:ind w:left="897" w:right="3783"/>
        <w:rPr>
          <w:rFonts w:ascii="Microsoft JhengHei" w:eastAsia="Microsoft JhengHei" w:hAnsi="Microsoft JhengHei" w:cs="Microsoft JhengHei"/>
        </w:rPr>
      </w:pPr>
      <w:r>
        <w:rPr>
          <w:rFonts w:ascii="Microsoft JhengHei" w:eastAsia="Microsoft JhengHei" w:hAnsi="Microsoft JhengHei" w:cs="Microsoft JhengHei"/>
          <w:w w:val="110"/>
        </w:rPr>
        <w:t>var</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taskid1</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110"/>
        </w:rPr>
        <w:t>db.test.test.splitAsync("db1",</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"db2",</w:t>
      </w:r>
      <w:r>
        <w:rPr>
          <w:rFonts w:ascii="Microsoft JhengHei" w:eastAsia="Microsoft JhengHei" w:hAnsi="Microsoft JhengHei" w:cs="Microsoft JhengHei"/>
          <w:spacing w:val="25"/>
          <w:w w:val="110"/>
        </w:rPr>
        <w:t xml:space="preserve"> </w:t>
      </w:r>
      <w:r>
        <w:rPr>
          <w:rFonts w:ascii="Microsoft JhengHei" w:eastAsia="Microsoft JhengHei" w:hAnsi="Microsoft JhengHei" w:cs="Microsoft JhengHei"/>
          <w:w w:val="110"/>
        </w:rPr>
        <w:t>50);</w:t>
      </w:r>
      <w:r>
        <w:rPr>
          <w:rFonts w:ascii="Microsoft JhengHei" w:eastAsia="Microsoft JhengHei" w:hAnsi="Microsoft JhengHei" w:cs="Microsoft JhengHei"/>
          <w:w w:val="116"/>
        </w:rPr>
        <w:t xml:space="preserve"> </w:t>
      </w:r>
      <w:r>
        <w:rPr>
          <w:rFonts w:ascii="Microsoft JhengHei" w:eastAsia="Microsoft JhengHei" w:hAnsi="Microsoft JhengHei" w:cs="Microsoft JhengHei"/>
          <w:w w:val="110"/>
        </w:rPr>
        <w:t>var</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taskid2</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110"/>
        </w:rPr>
        <w:t>db.my.my.splitAsync("db3",</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"db4",</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10"/>
        </w:rPr>
        <w:t>50)</w:t>
      </w:r>
      <w:r>
        <w:rPr>
          <w:rFonts w:ascii="Microsoft JhengHei" w:eastAsia="Microsoft JhengHei" w:hAnsi="Microsoft JhengHei" w:cs="Microsoft JhengHei"/>
          <w:spacing w:val="-20"/>
          <w:w w:val="110"/>
        </w:rPr>
        <w:t xml:space="preserve"> </w:t>
      </w:r>
      <w:r>
        <w:rPr>
          <w:rFonts w:ascii="Microsoft JhengHei" w:eastAsia="Microsoft JhengHei" w:hAnsi="Microsoft JhengHei" w:cs="Microsoft JhengHei"/>
          <w:w w:val="185"/>
        </w:rPr>
        <w:t>;</w:t>
      </w:r>
      <w:r>
        <w:rPr>
          <w:rFonts w:ascii="Microsoft JhengHei" w:eastAsia="Microsoft JhengHei" w:hAnsi="Microsoft JhengHei" w:cs="Microsoft JhengHei"/>
          <w:w w:val="217"/>
        </w:rPr>
        <w:t xml:space="preserve"> </w:t>
      </w:r>
      <w:r>
        <w:rPr>
          <w:rFonts w:ascii="Microsoft JhengHei" w:eastAsia="Microsoft JhengHei" w:hAnsi="Microsoft JhengHei" w:cs="Microsoft JhengHei"/>
          <w:w w:val="110"/>
        </w:rPr>
        <w:t>db.waitTasks(</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taskid1,</w:t>
      </w:r>
      <w:r>
        <w:rPr>
          <w:rFonts w:ascii="Microsoft JhengHei" w:eastAsia="Microsoft JhengHei" w:hAnsi="Microsoft JhengHei" w:cs="Microsoft JhengHei"/>
          <w:spacing w:val="4"/>
          <w:w w:val="110"/>
        </w:rPr>
        <w:t xml:space="preserve"> </w:t>
      </w:r>
      <w:r>
        <w:rPr>
          <w:rFonts w:ascii="Microsoft JhengHei" w:eastAsia="Microsoft JhengHei" w:hAnsi="Microsoft JhengHei" w:cs="Microsoft JhengHei"/>
          <w:w w:val="110"/>
        </w:rPr>
        <w:t>taskid2</w:t>
      </w:r>
      <w:r>
        <w:rPr>
          <w:rFonts w:ascii="Microsoft JhengHei" w:eastAsia="Microsoft JhengHei" w:hAnsi="Microsoft JhengHei" w:cs="Microsoft JhengHei"/>
          <w:spacing w:val="5"/>
          <w:w w:val="110"/>
        </w:rPr>
        <w:t xml:space="preserve"> </w:t>
      </w:r>
      <w:r>
        <w:rPr>
          <w:rFonts w:ascii="Microsoft JhengHei" w:eastAsia="Microsoft JhengHei" w:hAnsi="Microsoft JhengHei" w:cs="Microsoft JhengHei"/>
          <w:w w:val="125"/>
        </w:rPr>
        <w:t>)</w:t>
      </w:r>
    </w:p>
    <w:p w:rsidR="00D032B6" w:rsidRDefault="00D032B6">
      <w:pPr>
        <w:spacing w:before="3" w:line="100" w:lineRule="exact"/>
        <w:rPr>
          <w:sz w:val="10"/>
          <w:szCs w:val="10"/>
        </w:rPr>
      </w:pPr>
    </w:p>
    <w:p w:rsidR="00D032B6" w:rsidRDefault="00A23879">
      <w:pPr>
        <w:pStyle w:val="Heading4"/>
        <w:ind w:left="113"/>
      </w:pPr>
      <w:bookmarkStart w:id="460" w:name="SdbCS"/>
      <w:bookmarkStart w:id="461" w:name="_bookmark213"/>
      <w:bookmarkEnd w:id="460"/>
      <w:bookmarkEnd w:id="461"/>
      <w:r>
        <w:rPr>
          <w:w w:val="90"/>
        </w:rPr>
        <w:t>SdbCS</w:t>
      </w:r>
    </w:p>
    <w:p w:rsidR="00D032B6" w:rsidRDefault="00A23879">
      <w:pPr>
        <w:pStyle w:val="BodyText"/>
        <w:spacing w:before="21" w:line="309" w:lineRule="auto"/>
        <w:ind w:left="613" w:right="6519"/>
      </w:pPr>
      <w:r>
        <w:rPr>
          <w:w w:val="95"/>
        </w:rPr>
        <w:t xml:space="preserve">集合空间方法 </w:t>
      </w:r>
      <w:bookmarkStart w:id="462" w:name="db.collectionspace.createCL()"/>
      <w:bookmarkStart w:id="463" w:name="_bookmark214"/>
      <w:bookmarkEnd w:id="462"/>
      <w:bookmarkEnd w:id="463"/>
      <w:r>
        <w:rPr>
          <w:w w:val="90"/>
        </w:rPr>
        <w:t>db.collectionspace.createCL()</w:t>
      </w:r>
    </w:p>
    <w:p w:rsidR="00D032B6" w:rsidRDefault="00D032B6">
      <w:pPr>
        <w:spacing w:before="2" w:line="120" w:lineRule="exact"/>
        <w:rPr>
          <w:sz w:val="12"/>
          <w:szCs w:val="12"/>
        </w:rPr>
      </w:pPr>
    </w:p>
    <w:p w:rsidR="00D032B6" w:rsidRDefault="00A23879">
      <w:pPr>
        <w:pStyle w:val="BodyText"/>
        <w:ind w:left="613"/>
      </w:pPr>
      <w:r>
        <w:rPr>
          <w:w w:val="90"/>
        </w:rPr>
        <w:t>db.collectionspace.createCL(&lt;name&gt;,[options])</w:t>
      </w:r>
    </w:p>
    <w:p w:rsidR="00D032B6" w:rsidRDefault="00D032B6">
      <w:pPr>
        <w:spacing w:before="5" w:line="100" w:lineRule="exact"/>
        <w:rPr>
          <w:sz w:val="10"/>
          <w:szCs w:val="10"/>
        </w:rPr>
      </w:pPr>
    </w:p>
    <w:p w:rsidR="00D032B6" w:rsidRDefault="00A23879">
      <w:pPr>
        <w:pStyle w:val="BodyText"/>
        <w:spacing w:line="168" w:lineRule="auto"/>
        <w:ind w:left="613" w:right="150"/>
      </w:pPr>
      <w:r>
        <w:rPr>
          <w:w w:val="95"/>
        </w:rPr>
        <w:t xml:space="preserve">在指定集合空间下创建集合（Collection）。      </w:t>
      </w:r>
      <w:r>
        <w:rPr>
          <w:spacing w:val="44"/>
          <w:w w:val="95"/>
        </w:rPr>
        <w:t xml:space="preserve"> </w:t>
      </w:r>
      <w:r>
        <w:rPr>
          <w:w w:val="95"/>
        </w:rPr>
        <w:t>集合是数据库中存放文档记录的逻辑对象。任何一条文档记录</w:t>
      </w:r>
      <w:r>
        <w:t xml:space="preserve"> 必须属于一个且仅一个集合。</w:t>
      </w:r>
    </w:p>
    <w:p w:rsidR="00D032B6" w:rsidRDefault="00D032B6">
      <w:pPr>
        <w:spacing w:before="14" w:line="200" w:lineRule="exact"/>
        <w:rPr>
          <w:sz w:val="20"/>
          <w:szCs w:val="20"/>
        </w:rPr>
      </w:pPr>
    </w:p>
    <w:p w:rsidR="00D032B6" w:rsidRDefault="00A23879">
      <w:pPr>
        <w:pStyle w:val="BodyText"/>
        <w:ind w:left="613"/>
      </w:pPr>
      <w:r>
        <w:t>参数描述</w:t>
      </w:r>
    </w:p>
    <w:p w:rsidR="00D032B6" w:rsidRDefault="00D032B6">
      <w:pPr>
        <w:spacing w:before="5" w:line="180" w:lineRule="exact"/>
        <w:rPr>
          <w:sz w:val="18"/>
          <w:szCs w:val="18"/>
        </w:rPr>
      </w:pPr>
    </w:p>
    <w:tbl>
      <w:tblPr>
        <w:tblW w:w="0" w:type="auto"/>
        <w:tblInd w:w="603" w:type="dxa"/>
        <w:tblLayout w:type="fixed"/>
        <w:tblCellMar>
          <w:left w:w="0" w:type="dxa"/>
          <w:right w:w="0" w:type="dxa"/>
        </w:tblCellMar>
        <w:tblLook w:val="01E0"/>
      </w:tblPr>
      <w:tblGrid>
        <w:gridCol w:w="1471"/>
        <w:gridCol w:w="3266"/>
        <w:gridCol w:w="2363"/>
        <w:gridCol w:w="2373"/>
      </w:tblGrid>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集合名，在同一个集合空间中，集合</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名必须唯一。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101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ight="76"/>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在创建集合时，可以通过</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options</w:t>
            </w:r>
            <w:r>
              <w:rPr>
                <w:rFonts w:ascii="微软雅黑" w:eastAsia="微软雅黑" w:hAnsi="微软雅黑" w:cs="微软雅黑"/>
                <w:spacing w:val="-23"/>
                <w:sz w:val="14"/>
                <w:szCs w:val="14"/>
                <w:lang w:eastAsia="zh-CN"/>
              </w:rPr>
              <w:t xml:space="preserve"> </w:t>
            </w:r>
            <w:r>
              <w:rPr>
                <w:rFonts w:ascii="微软雅黑" w:eastAsia="微软雅黑" w:hAnsi="微软雅黑" w:cs="微软雅黑"/>
                <w:sz w:val="14"/>
                <w:szCs w:val="14"/>
                <w:lang w:eastAsia="zh-CN"/>
              </w:rPr>
              <w:t>参</w:t>
            </w:r>
          </w:p>
          <w:p w:rsidR="00D032B6" w:rsidRDefault="00A23879">
            <w:pPr>
              <w:pStyle w:val="TableParagraph"/>
              <w:spacing w:before="1" w:line="241" w:lineRule="auto"/>
              <w:ind w:left="40" w:right="6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数设置集合的其他属性，如指定集合 的分区键，是否以压缩的形式插入数 据等。</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613"/>
      </w:pPr>
      <w:r>
        <w:t>格式</w:t>
      </w:r>
    </w:p>
    <w:p w:rsidR="00D032B6" w:rsidRDefault="00D032B6">
      <w:pPr>
        <w:spacing w:before="5" w:line="100" w:lineRule="exact"/>
        <w:rPr>
          <w:sz w:val="10"/>
          <w:szCs w:val="10"/>
        </w:rPr>
      </w:pPr>
    </w:p>
    <w:p w:rsidR="00D032B6" w:rsidRDefault="00A23879">
      <w:pPr>
        <w:pStyle w:val="BodyText"/>
        <w:spacing w:line="168" w:lineRule="auto"/>
        <w:ind w:left="613" w:right="169"/>
      </w:pPr>
      <w:r>
        <w:rPr>
          <w:w w:val="95"/>
        </w:rPr>
        <w:t>createCL()</w:t>
      </w:r>
      <w:r>
        <w:rPr>
          <w:spacing w:val="36"/>
          <w:w w:val="95"/>
        </w:rPr>
        <w:t xml:space="preserve"> </w:t>
      </w:r>
      <w:r>
        <w:rPr>
          <w:w w:val="95"/>
        </w:rPr>
        <w:t>方法的定义格式包含</w:t>
      </w:r>
      <w:r>
        <w:rPr>
          <w:spacing w:val="36"/>
          <w:w w:val="95"/>
        </w:rPr>
        <w:t xml:space="preserve"> </w:t>
      </w:r>
      <w:r>
        <w:rPr>
          <w:w w:val="95"/>
        </w:rPr>
        <w:t>name</w:t>
      </w:r>
      <w:r>
        <w:rPr>
          <w:spacing w:val="36"/>
          <w:w w:val="95"/>
        </w:rPr>
        <w:t xml:space="preserve"> </w:t>
      </w:r>
      <w:r>
        <w:rPr>
          <w:w w:val="95"/>
        </w:rPr>
        <w:t>和</w:t>
      </w:r>
      <w:r>
        <w:rPr>
          <w:spacing w:val="37"/>
          <w:w w:val="95"/>
        </w:rPr>
        <w:t xml:space="preserve"> </w:t>
      </w:r>
      <w:r>
        <w:rPr>
          <w:w w:val="95"/>
        </w:rPr>
        <w:t>options</w:t>
      </w:r>
      <w:r>
        <w:rPr>
          <w:spacing w:val="36"/>
          <w:w w:val="95"/>
        </w:rPr>
        <w:t xml:space="preserve"> </w:t>
      </w:r>
      <w:r>
        <w:rPr>
          <w:w w:val="95"/>
        </w:rPr>
        <w:t>两个参数。name</w:t>
      </w:r>
      <w:r>
        <w:rPr>
          <w:spacing w:val="36"/>
          <w:w w:val="95"/>
        </w:rPr>
        <w:t xml:space="preserve"> </w:t>
      </w:r>
      <w:r>
        <w:rPr>
          <w:w w:val="95"/>
        </w:rPr>
        <w:t>的值为字符串类型，必须有值。options</w:t>
      </w:r>
      <w:r>
        <w:rPr>
          <w:w w:val="93"/>
        </w:rPr>
        <w:t xml:space="preserve"> </w:t>
      </w:r>
      <w:r>
        <w:rPr>
          <w:w w:val="95"/>
        </w:rPr>
        <w:t xml:space="preserve">是设置集合其他属性参数，目前通过  </w:t>
      </w:r>
      <w:r>
        <w:rPr>
          <w:spacing w:val="6"/>
          <w:w w:val="95"/>
        </w:rPr>
        <w:t xml:space="preserve"> </w:t>
      </w:r>
      <w:r>
        <w:rPr>
          <w:w w:val="95"/>
        </w:rPr>
        <w:t xml:space="preserve">options  </w:t>
      </w:r>
      <w:r>
        <w:rPr>
          <w:spacing w:val="6"/>
          <w:w w:val="95"/>
        </w:rPr>
        <w:t xml:space="preserve"> </w:t>
      </w:r>
      <w:r>
        <w:rPr>
          <w:w w:val="95"/>
        </w:rPr>
        <w:t>可设置集合的属性有：</w:t>
      </w:r>
    </w:p>
    <w:p w:rsidR="00D032B6" w:rsidRDefault="00D032B6">
      <w:pPr>
        <w:spacing w:line="168" w:lineRule="auto"/>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2022"/>
        <w:gridCol w:w="4293"/>
        <w:gridCol w:w="3157"/>
      </w:tblGrid>
      <w:tr w:rsidR="00D032B6">
        <w:trPr>
          <w:trHeight w:hRule="exact" w:val="305"/>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293" w:type="dxa"/>
            <w:tcBorders>
              <w:top w:val="nil"/>
              <w:left w:val="nil"/>
              <w:bottom w:val="nil"/>
              <w:right w:val="single" w:sz="8" w:space="0" w:color="000000"/>
            </w:tcBorders>
          </w:tcPr>
          <w:p w:rsidR="00D032B6" w:rsidRDefault="00A23879">
            <w:pPr>
              <w:pStyle w:val="TableParagraph"/>
              <w:spacing w:line="223" w:lineRule="exact"/>
              <w:ind w:left="1185"/>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54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rPr>
            </w:pPr>
            <w:r>
              <w:rPr>
                <w:rFonts w:ascii="微软雅黑" w:eastAsia="微软雅黑" w:hAnsi="微软雅黑" w:cs="微软雅黑"/>
                <w:sz w:val="14"/>
                <w:szCs w:val="14"/>
              </w:rPr>
              <w:t>分区键。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ShardingKey:{&lt;字段1&gt;:&lt;1|-1&gt;,[&lt;字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段2&gt;:&lt;1|-1&gt;,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tc>
      </w:tr>
      <w:tr w:rsidR="00D032B6">
        <w:trPr>
          <w:trHeight w:hRule="exact" w:val="30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ShardingType</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分区方式，默认为</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range</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分区。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ShardingType:"hash"|"range"</w:t>
            </w:r>
          </w:p>
        </w:tc>
      </w:tr>
      <w:tr w:rsidR="00D032B6">
        <w:trPr>
          <w:trHeight w:hRule="exact" w:val="54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分区数，hash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分区时填写，代表了</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hash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分区的</w:t>
            </w:r>
          </w:p>
          <w:p w:rsidR="00D032B6" w:rsidRDefault="00A23879">
            <w:pPr>
              <w:pStyle w:val="TableParagraph"/>
              <w:spacing w:before="1"/>
              <w:ind w:left="1185"/>
              <w:rPr>
                <w:rFonts w:ascii="微软雅黑" w:eastAsia="微软雅黑" w:hAnsi="微软雅黑" w:cs="微软雅黑"/>
                <w:sz w:val="14"/>
                <w:szCs w:val="14"/>
              </w:rPr>
            </w:pPr>
            <w:r>
              <w:rPr>
                <w:rFonts w:ascii="微软雅黑" w:eastAsia="微软雅黑" w:hAnsi="微软雅黑" w:cs="微软雅黑"/>
                <w:w w:val="95"/>
                <w:sz w:val="14"/>
                <w:szCs w:val="14"/>
                <w:lang w:eastAsia="zh-CN"/>
              </w:rPr>
              <w:t>个数。其值必须是2的幂。</w:t>
            </w:r>
            <w:r>
              <w:rPr>
                <w:rFonts w:ascii="微软雅黑" w:eastAsia="微软雅黑" w:hAnsi="微软雅黑" w:cs="微软雅黑"/>
                <w:w w:val="95"/>
                <w:sz w:val="14"/>
                <w:szCs w:val="14"/>
              </w:rPr>
              <w:t xml:space="preserve">范围在[2^3, </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2^20]。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Partition:&lt;分区数&gt;</w:t>
            </w:r>
          </w:p>
        </w:tc>
      </w:tr>
      <w:tr w:rsidR="00D032B6">
        <w:trPr>
          <w:trHeight w:hRule="exact" w:val="30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副本数，默认情况下，副本写入个数为1。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ReplSize:&lt;int</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num&gt;</w:t>
            </w:r>
          </w:p>
        </w:tc>
      </w:tr>
      <w:tr w:rsidR="00D032B6">
        <w:trPr>
          <w:trHeight w:hRule="exact" w:val="30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Compressed</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rPr>
            </w:pPr>
            <w:r>
              <w:rPr>
                <w:rFonts w:ascii="微软雅黑" w:eastAsia="微软雅黑" w:hAnsi="微软雅黑" w:cs="微软雅黑"/>
                <w:sz w:val="14"/>
                <w:szCs w:val="14"/>
              </w:rPr>
              <w:t>数据压缩。</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Compressed:true|false</w:t>
            </w:r>
          </w:p>
        </w:tc>
      </w:tr>
      <w:tr w:rsidR="00D032B6">
        <w:trPr>
          <w:trHeight w:hRule="exact" w:val="54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IsMainCL</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主分区集合。标识是否为主分区集合，默认为</w:t>
            </w:r>
          </w:p>
          <w:p w:rsidR="00D032B6" w:rsidRDefault="00A23879">
            <w:pPr>
              <w:pStyle w:val="TableParagraph"/>
              <w:spacing w:before="1"/>
              <w:ind w:left="1185"/>
              <w:rPr>
                <w:rFonts w:ascii="微软雅黑" w:eastAsia="微软雅黑" w:hAnsi="微软雅黑" w:cs="微软雅黑"/>
                <w:sz w:val="14"/>
                <w:szCs w:val="14"/>
              </w:rPr>
            </w:pPr>
            <w:r>
              <w:rPr>
                <w:rFonts w:ascii="微软雅黑" w:eastAsia="微软雅黑" w:hAnsi="微软雅黑" w:cs="微软雅黑"/>
                <w:sz w:val="14"/>
                <w:szCs w:val="14"/>
              </w:rPr>
              <w:t>否。</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IsMainCL:true|false</w:t>
            </w:r>
          </w:p>
        </w:tc>
      </w:tr>
      <w:tr w:rsidR="00D032B6">
        <w:trPr>
          <w:trHeight w:hRule="exact" w:val="300"/>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AutoSplit</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rPr>
            </w:pPr>
            <w:r>
              <w:rPr>
                <w:rFonts w:ascii="微软雅黑" w:eastAsia="微软雅黑" w:hAnsi="微软雅黑" w:cs="微软雅黑"/>
                <w:sz w:val="14"/>
                <w:szCs w:val="14"/>
              </w:rPr>
              <w:t>自动切分。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AutoSplit:true|false</w:t>
            </w:r>
          </w:p>
        </w:tc>
      </w:tr>
      <w:tr w:rsidR="00D032B6">
        <w:trPr>
          <w:trHeight w:hRule="exact" w:val="295"/>
        </w:trPr>
        <w:tc>
          <w:tcPr>
            <w:tcW w:w="202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w:t>
            </w:r>
          </w:p>
        </w:tc>
        <w:tc>
          <w:tcPr>
            <w:tcW w:w="4293" w:type="dxa"/>
            <w:tcBorders>
              <w:top w:val="nil"/>
              <w:left w:val="nil"/>
              <w:bottom w:val="nil"/>
              <w:right w:val="single" w:sz="8" w:space="0" w:color="000000"/>
            </w:tcBorders>
          </w:tcPr>
          <w:p w:rsidR="00D032B6" w:rsidRDefault="00A23879">
            <w:pPr>
              <w:pStyle w:val="TableParagraph"/>
              <w:spacing w:line="218" w:lineRule="exact"/>
              <w:ind w:left="118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指定创建在某个复制组。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Group:&lt;group</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name&gt;</w:t>
            </w:r>
          </w:p>
        </w:tc>
      </w:tr>
    </w:tbl>
    <w:p w:rsidR="00D032B6" w:rsidRDefault="00A23879">
      <w:pPr>
        <w:pStyle w:val="BodyText"/>
        <w:spacing w:line="335" w:lineRule="exact"/>
      </w:pPr>
      <w:r>
        <w:t>创建集合的格式为：</w:t>
      </w:r>
    </w:p>
    <w:p w:rsidR="00D032B6" w:rsidRDefault="00035F6E">
      <w:pPr>
        <w:pStyle w:val="BodyText"/>
        <w:spacing w:line="324" w:lineRule="exact"/>
        <w:rPr>
          <w:rFonts w:ascii="Microsoft JhengHei" w:eastAsia="Microsoft JhengHei" w:hAnsi="Microsoft JhengHei" w:cs="Microsoft JhengHei"/>
        </w:rPr>
      </w:pPr>
      <w:r w:rsidRPr="00035F6E">
        <w:pict>
          <v:group id="_x0000_s2816" style="position:absolute;left:0;text-align:left;margin-left:81.7pt;margin-top:4.75pt;width:473.6pt;height:10.6pt;z-index:-251701248;mso-position-horizontal-relative:page" coordorigin="1634,95" coordsize="9472,212">
            <v:shape id="_x0000_s2817"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rPr>
        <w:t>{"name":"&lt;集合名&gt;",[options]}</w:t>
      </w:r>
    </w:p>
    <w:p w:rsidR="00D032B6" w:rsidRDefault="00620DD5">
      <w:pPr>
        <w:pStyle w:val="BodyText"/>
        <w:spacing w:before="26" w:line="563" w:lineRule="exact"/>
      </w:pPr>
      <w:r>
        <w:pict>
          <v:shape id="_x0000_i1111"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ShardingKey是一个</w:t>
      </w:r>
      <w:r>
        <w:rPr>
          <w:spacing w:val="44"/>
          <w:w w:val="95"/>
          <w:position w:val="1"/>
        </w:rPr>
        <w:t xml:space="preserve"> </w:t>
      </w:r>
      <w:r>
        <w:rPr>
          <w:w w:val="95"/>
          <w:position w:val="1"/>
        </w:rPr>
        <w:t>JSON</w:t>
      </w:r>
      <w:r>
        <w:rPr>
          <w:spacing w:val="45"/>
          <w:w w:val="95"/>
          <w:position w:val="1"/>
        </w:rPr>
        <w:t xml:space="preserve"> </w:t>
      </w:r>
      <w:r>
        <w:rPr>
          <w:w w:val="95"/>
          <w:position w:val="1"/>
        </w:rPr>
        <w:t>对象，JSON</w:t>
      </w:r>
      <w:r>
        <w:rPr>
          <w:spacing w:val="45"/>
          <w:w w:val="95"/>
          <w:position w:val="1"/>
        </w:rPr>
        <w:t xml:space="preserve"> </w:t>
      </w:r>
      <w:r>
        <w:rPr>
          <w:w w:val="95"/>
          <w:position w:val="1"/>
        </w:rPr>
        <w:t>对象中每一个字段对应分区键的字段，其值为1或者-1，代</w:t>
      </w:r>
    </w:p>
    <w:p w:rsidR="00D032B6" w:rsidRDefault="00A23879">
      <w:pPr>
        <w:pStyle w:val="BodyText"/>
        <w:spacing w:line="243" w:lineRule="exact"/>
        <w:ind w:left="1857"/>
      </w:pPr>
      <w:r>
        <w:rPr>
          <w:w w:val="95"/>
        </w:rPr>
        <w:t xml:space="preserve">表正向或逆向排序。需要分区，必须指定  </w:t>
      </w:r>
      <w:r>
        <w:rPr>
          <w:spacing w:val="37"/>
          <w:w w:val="95"/>
        </w:rPr>
        <w:t xml:space="preserve"> </w:t>
      </w:r>
      <w:r>
        <w:rPr>
          <w:w w:val="95"/>
        </w:rPr>
        <w:t>ShardingKey。</w:t>
      </w:r>
    </w:p>
    <w:p w:rsidR="00D032B6" w:rsidRDefault="00A23879">
      <w:pPr>
        <w:pStyle w:val="BodyText"/>
        <w:tabs>
          <w:tab w:val="left" w:pos="1857"/>
        </w:tabs>
        <w:spacing w:before="11" w:line="170" w:lineRule="auto"/>
        <w:ind w:left="1857" w:right="115" w:hanging="284"/>
        <w:jc w:val="both"/>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ReplSize是一个</w:t>
      </w:r>
      <w:r>
        <w:rPr>
          <w:spacing w:val="33"/>
          <w:w w:val="95"/>
          <w:position w:val="1"/>
          <w:lang w:eastAsia="zh-CN"/>
        </w:rPr>
        <w:t xml:space="preserve"> </w:t>
      </w:r>
      <w:r>
        <w:rPr>
          <w:w w:val="95"/>
          <w:position w:val="1"/>
          <w:lang w:eastAsia="zh-CN"/>
        </w:rPr>
        <w:t>JSON</w:t>
      </w:r>
      <w:r>
        <w:rPr>
          <w:spacing w:val="34"/>
          <w:w w:val="95"/>
          <w:position w:val="1"/>
          <w:lang w:eastAsia="zh-CN"/>
        </w:rPr>
        <w:t xml:space="preserve"> </w:t>
      </w:r>
      <w:r>
        <w:rPr>
          <w:w w:val="95"/>
          <w:position w:val="1"/>
          <w:lang w:eastAsia="zh-CN"/>
        </w:rPr>
        <w:t>对象，它的值是</w:t>
      </w:r>
      <w:r>
        <w:rPr>
          <w:spacing w:val="33"/>
          <w:w w:val="95"/>
          <w:position w:val="1"/>
          <w:lang w:eastAsia="zh-CN"/>
        </w:rPr>
        <w:t xml:space="preserve"> </w:t>
      </w:r>
      <w:r>
        <w:rPr>
          <w:w w:val="95"/>
          <w:position w:val="1"/>
          <w:lang w:eastAsia="zh-CN"/>
        </w:rPr>
        <w:t>int</w:t>
      </w:r>
      <w:r>
        <w:rPr>
          <w:spacing w:val="34"/>
          <w:w w:val="95"/>
          <w:position w:val="1"/>
          <w:lang w:eastAsia="zh-CN"/>
        </w:rPr>
        <w:t xml:space="preserve"> </w:t>
      </w:r>
      <w:r>
        <w:rPr>
          <w:w w:val="95"/>
          <w:position w:val="1"/>
          <w:lang w:eastAsia="zh-CN"/>
        </w:rPr>
        <w:t>类型，设置写入数据节点的个数，默认为1，当</w:t>
      </w:r>
      <w:r>
        <w:rPr>
          <w:spacing w:val="33"/>
          <w:w w:val="95"/>
          <w:position w:val="1"/>
          <w:lang w:eastAsia="zh-CN"/>
        </w:rPr>
        <w:t xml:space="preserve"> </w:t>
      </w:r>
      <w:r>
        <w:rPr>
          <w:w w:val="95"/>
          <w:position w:val="1"/>
          <w:lang w:eastAsia="zh-CN"/>
        </w:rPr>
        <w:t>ReplSize</w:t>
      </w:r>
      <w:r>
        <w:rPr>
          <w:w w:val="92"/>
          <w:position w:val="1"/>
          <w:lang w:eastAsia="zh-CN"/>
        </w:rPr>
        <w:t xml:space="preserve"> </w:t>
      </w:r>
      <w:r>
        <w:rPr>
          <w:lang w:eastAsia="zh-CN"/>
        </w:rPr>
        <w:t>等于0时，副本写入个数会根据当前数据组中节点数变化而变化；手动指定副本写入个数时，不能 超出当前组内节点个数。</w:t>
      </w:r>
    </w:p>
    <w:p w:rsidR="00D032B6" w:rsidRDefault="00A23879">
      <w:pPr>
        <w:pStyle w:val="BodyText"/>
        <w:tabs>
          <w:tab w:val="left" w:pos="1857"/>
        </w:tabs>
        <w:spacing w:before="25" w:line="171" w:lineRule="auto"/>
        <w:ind w:left="1857" w:right="230" w:hanging="28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Compressed也是一个</w:t>
      </w:r>
      <w:r>
        <w:rPr>
          <w:spacing w:val="-14"/>
          <w:w w:val="95"/>
          <w:position w:val="1"/>
        </w:rPr>
        <w:t xml:space="preserve"> </w:t>
      </w:r>
      <w:r>
        <w:rPr>
          <w:w w:val="95"/>
          <w:position w:val="1"/>
        </w:rPr>
        <w:t>JSON</w:t>
      </w:r>
      <w:r>
        <w:rPr>
          <w:spacing w:val="-13"/>
          <w:w w:val="95"/>
          <w:position w:val="1"/>
        </w:rPr>
        <w:t xml:space="preserve"> </w:t>
      </w:r>
      <w:r>
        <w:rPr>
          <w:w w:val="95"/>
          <w:position w:val="1"/>
        </w:rPr>
        <w:t>对象，它的值为</w:t>
      </w:r>
      <w:r>
        <w:rPr>
          <w:spacing w:val="-13"/>
          <w:w w:val="95"/>
          <w:position w:val="1"/>
        </w:rPr>
        <w:t xml:space="preserve"> </w:t>
      </w:r>
      <w:r>
        <w:rPr>
          <w:w w:val="95"/>
          <w:position w:val="1"/>
        </w:rPr>
        <w:t>boolean</w:t>
      </w:r>
      <w:r>
        <w:rPr>
          <w:spacing w:val="-13"/>
          <w:w w:val="95"/>
          <w:position w:val="1"/>
        </w:rPr>
        <w:t xml:space="preserve"> </w:t>
      </w:r>
      <w:r>
        <w:rPr>
          <w:w w:val="95"/>
          <w:position w:val="1"/>
        </w:rPr>
        <w:t>类型，为“true”时，表示集合中的数据压缩</w:t>
      </w:r>
      <w:r>
        <w:rPr>
          <w:position w:val="1"/>
        </w:rPr>
        <w:t xml:space="preserve"> </w:t>
      </w:r>
      <w:r>
        <w:rPr>
          <w:w w:val="95"/>
        </w:rPr>
        <w:t>存储，“false”时表示正常存储数据。</w:t>
      </w:r>
    </w:p>
    <w:p w:rsidR="00D032B6" w:rsidRDefault="00A23879">
      <w:pPr>
        <w:pStyle w:val="BodyText"/>
        <w:tabs>
          <w:tab w:val="left" w:pos="1857"/>
        </w:tabs>
        <w:spacing w:line="282"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当</w:t>
      </w:r>
      <w:r>
        <w:rPr>
          <w:spacing w:val="-33"/>
          <w:position w:val="1"/>
          <w:lang w:eastAsia="zh-CN"/>
        </w:rPr>
        <w:t xml:space="preserve"> </w:t>
      </w:r>
      <w:r>
        <w:rPr>
          <w:position w:val="1"/>
          <w:lang w:eastAsia="zh-CN"/>
        </w:rPr>
        <w:t>options</w:t>
      </w:r>
      <w:r>
        <w:rPr>
          <w:spacing w:val="-32"/>
          <w:position w:val="1"/>
          <w:lang w:eastAsia="zh-CN"/>
        </w:rPr>
        <w:t xml:space="preserve"> </w:t>
      </w:r>
      <w:r>
        <w:rPr>
          <w:position w:val="1"/>
          <w:lang w:eastAsia="zh-CN"/>
        </w:rPr>
        <w:t>内设置了多个参数时，用逗号（,）隔开。</w:t>
      </w:r>
    </w:p>
    <w:p w:rsidR="00D032B6" w:rsidRDefault="00A23879">
      <w:pPr>
        <w:pStyle w:val="BodyText"/>
        <w:tabs>
          <w:tab w:val="left" w:pos="1857"/>
        </w:tabs>
        <w:spacing w:before="36" w:line="171" w:lineRule="auto"/>
        <w:ind w:left="1857" w:right="48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3"/>
          <w:w w:val="95"/>
          <w:position w:val="1"/>
          <w:lang w:eastAsia="zh-CN"/>
        </w:rPr>
        <w:t xml:space="preserve"> </w:t>
      </w:r>
      <w:r>
        <w:rPr>
          <w:w w:val="95"/>
          <w:position w:val="1"/>
          <w:lang w:eastAsia="zh-CN"/>
        </w:rPr>
        <w:t>的值不能是空串，含点（.）或者美元符号（$），并且长度不能超过127B，否则操作失</w:t>
      </w:r>
      <w:r>
        <w:rPr>
          <w:position w:val="1"/>
          <w:lang w:eastAsia="zh-CN"/>
        </w:rPr>
        <w:t xml:space="preserve"> </w:t>
      </w:r>
      <w:r>
        <w:rPr>
          <w:lang w:eastAsia="zh-CN"/>
        </w:rPr>
        <w:t>败。</w:t>
      </w:r>
    </w:p>
    <w:p w:rsidR="00D032B6" w:rsidRDefault="00A23879">
      <w:pPr>
        <w:pStyle w:val="BodyText"/>
        <w:tabs>
          <w:tab w:val="left" w:pos="1857"/>
        </w:tabs>
        <w:spacing w:line="282" w:lineRule="exact"/>
        <w:ind w:left="157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AutoSplit</w:t>
      </w:r>
      <w:r>
        <w:rPr>
          <w:spacing w:val="55"/>
          <w:w w:val="95"/>
          <w:position w:val="1"/>
        </w:rPr>
        <w:t xml:space="preserve"> </w:t>
      </w:r>
      <w:r>
        <w:rPr>
          <w:w w:val="95"/>
          <w:position w:val="1"/>
        </w:rPr>
        <w:t>必须配合散列分区和域使用，且不能与</w:t>
      </w:r>
      <w:r>
        <w:rPr>
          <w:spacing w:val="55"/>
          <w:w w:val="95"/>
          <w:position w:val="1"/>
        </w:rPr>
        <w:t xml:space="preserve"> </w:t>
      </w:r>
      <w:r>
        <w:rPr>
          <w:w w:val="95"/>
          <w:position w:val="1"/>
        </w:rPr>
        <w:t>Group  同时使用。</w:t>
      </w:r>
    </w:p>
    <w:p w:rsidR="00606508" w:rsidRDefault="00A23879">
      <w:pPr>
        <w:pStyle w:val="BodyText"/>
        <w:numPr>
          <w:ilvl w:val="2"/>
          <w:numId w:val="34"/>
        </w:numPr>
        <w:tabs>
          <w:tab w:val="left" w:pos="1857"/>
        </w:tabs>
        <w:spacing w:line="293" w:lineRule="exact"/>
        <w:ind w:left="1857"/>
      </w:pPr>
      <w:r>
        <w:rPr>
          <w:w w:val="95"/>
          <w:position w:val="1"/>
        </w:rPr>
        <w:t>AutoSplit</w:t>
      </w:r>
      <w:r>
        <w:rPr>
          <w:spacing w:val="8"/>
          <w:w w:val="95"/>
          <w:position w:val="1"/>
        </w:rPr>
        <w:t xml:space="preserve"> </w:t>
      </w:r>
      <w:r>
        <w:rPr>
          <w:w w:val="95"/>
          <w:position w:val="1"/>
        </w:rPr>
        <w:t>不能与</w:t>
      </w:r>
      <w:r>
        <w:rPr>
          <w:spacing w:val="9"/>
          <w:w w:val="95"/>
          <w:position w:val="1"/>
        </w:rPr>
        <w:t xml:space="preserve"> </w:t>
      </w:r>
      <w:r>
        <w:rPr>
          <w:w w:val="95"/>
          <w:position w:val="1"/>
        </w:rPr>
        <w:t>Group</w:t>
      </w:r>
      <w:r>
        <w:rPr>
          <w:spacing w:val="9"/>
          <w:w w:val="95"/>
          <w:position w:val="1"/>
        </w:rPr>
        <w:t xml:space="preserve"> </w:t>
      </w:r>
      <w:r>
        <w:rPr>
          <w:w w:val="95"/>
          <w:position w:val="1"/>
        </w:rPr>
        <w:t>同时使用。</w:t>
      </w:r>
    </w:p>
    <w:p w:rsidR="00D032B6" w:rsidRDefault="00A23879">
      <w:pPr>
        <w:pStyle w:val="BodyText"/>
        <w:tabs>
          <w:tab w:val="left" w:pos="1857"/>
        </w:tabs>
        <w:spacing w:line="293" w:lineRule="exact"/>
        <w:ind w:left="157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如果在集合中没有指定</w:t>
      </w:r>
      <w:r>
        <w:rPr>
          <w:spacing w:val="46"/>
          <w:w w:val="95"/>
          <w:position w:val="1"/>
        </w:rPr>
        <w:t xml:space="preserve"> </w:t>
      </w:r>
      <w:r>
        <w:rPr>
          <w:w w:val="95"/>
          <w:position w:val="1"/>
        </w:rPr>
        <w:t>AutoSplit，则使用所属域中的</w:t>
      </w:r>
      <w:r>
        <w:rPr>
          <w:spacing w:val="47"/>
          <w:w w:val="95"/>
          <w:position w:val="1"/>
        </w:rPr>
        <w:t xml:space="preserve"> </w:t>
      </w:r>
      <w:r>
        <w:rPr>
          <w:w w:val="95"/>
          <w:position w:val="1"/>
        </w:rPr>
        <w:t>AutoSplit</w:t>
      </w:r>
      <w:r>
        <w:rPr>
          <w:spacing w:val="47"/>
          <w:w w:val="95"/>
          <w:position w:val="1"/>
        </w:rPr>
        <w:t xml:space="preserve"> </w:t>
      </w:r>
      <w:r>
        <w:rPr>
          <w:w w:val="95"/>
          <w:position w:val="1"/>
        </w:rPr>
        <w:t>参数。</w:t>
      </w:r>
    </w:p>
    <w:p w:rsidR="00D032B6" w:rsidRDefault="00A23879">
      <w:pPr>
        <w:pStyle w:val="BodyText"/>
        <w:tabs>
          <w:tab w:val="left" w:pos="1857"/>
        </w:tabs>
        <w:spacing w:before="36" w:line="171" w:lineRule="auto"/>
        <w:ind w:left="1857" w:right="28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Group  </w:t>
      </w:r>
      <w:r>
        <w:rPr>
          <w:spacing w:val="11"/>
          <w:w w:val="95"/>
          <w:position w:val="1"/>
          <w:lang w:eastAsia="zh-CN"/>
        </w:rPr>
        <w:t xml:space="preserve"> </w:t>
      </w:r>
      <w:r>
        <w:rPr>
          <w:w w:val="95"/>
          <w:position w:val="1"/>
          <w:lang w:eastAsia="zh-CN"/>
        </w:rPr>
        <w:t xml:space="preserve">必须存在于集合空间所属的域中（所有复制组均属于  </w:t>
      </w:r>
      <w:r>
        <w:rPr>
          <w:spacing w:val="12"/>
          <w:w w:val="95"/>
          <w:position w:val="1"/>
          <w:lang w:eastAsia="zh-CN"/>
        </w:rPr>
        <w:t xml:space="preserve"> </w:t>
      </w:r>
      <w:r>
        <w:rPr>
          <w:w w:val="95"/>
          <w:position w:val="1"/>
          <w:lang w:eastAsia="zh-CN"/>
        </w:rPr>
        <w:t>SYSDOMAIN，即如果集合空间没有</w:t>
      </w:r>
      <w:r>
        <w:rPr>
          <w:position w:val="1"/>
          <w:lang w:eastAsia="zh-CN"/>
        </w:rPr>
        <w:t xml:space="preserve"> </w:t>
      </w:r>
      <w:r>
        <w:rPr>
          <w:lang w:eastAsia="zh-CN"/>
        </w:rPr>
        <w:t>指定域，则系统内任意复制组均可）。</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在集合空间</w:t>
      </w:r>
      <w:r>
        <w:rPr>
          <w:spacing w:val="-22"/>
          <w:position w:val="1"/>
          <w:lang w:eastAsia="zh-CN"/>
        </w:rPr>
        <w:t xml:space="preserve"> </w:t>
      </w:r>
      <w:r>
        <w:rPr>
          <w:position w:val="1"/>
          <w:lang w:eastAsia="zh-CN"/>
        </w:rPr>
        <w:t>foo</w:t>
      </w:r>
      <w:r>
        <w:rPr>
          <w:spacing w:val="-22"/>
          <w:position w:val="1"/>
          <w:lang w:eastAsia="zh-CN"/>
        </w:rPr>
        <w:t xml:space="preserve"> </w:t>
      </w:r>
      <w:r>
        <w:rPr>
          <w:position w:val="1"/>
          <w:lang w:eastAsia="zh-CN"/>
        </w:rPr>
        <w:t>下创建集合</w:t>
      </w:r>
      <w:r>
        <w:rPr>
          <w:spacing w:val="-22"/>
          <w:position w:val="1"/>
          <w:lang w:eastAsia="zh-CN"/>
        </w:rPr>
        <w:t xml:space="preserve"> </w:t>
      </w:r>
      <w:r>
        <w:rPr>
          <w:position w:val="1"/>
          <w:lang w:eastAsia="zh-CN"/>
        </w:rPr>
        <w:t>bar，不指定分区键</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813" style="position:absolute;left:0;text-align:left;margin-left:95.85pt;margin-top:4.95pt;width:459.45pt;height:10.6pt;z-index:-251700224;mso-position-horizontal-relative:page" coordorigin="1917,99" coordsize="9189,212">
            <v:shape id="_x0000_s2814"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db.foo.createCL("bar")</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在集合空间</w:t>
      </w:r>
      <w:r>
        <w:rPr>
          <w:spacing w:val="-23"/>
          <w:position w:val="1"/>
        </w:rPr>
        <w:t xml:space="preserve"> </w:t>
      </w:r>
      <w:r>
        <w:rPr>
          <w:position w:val="1"/>
        </w:rPr>
        <w:t>foo</w:t>
      </w:r>
      <w:r>
        <w:rPr>
          <w:spacing w:val="-23"/>
          <w:position w:val="1"/>
        </w:rPr>
        <w:t xml:space="preserve"> </w:t>
      </w:r>
      <w:r>
        <w:rPr>
          <w:position w:val="1"/>
        </w:rPr>
        <w:t>下创建集合</w:t>
      </w:r>
      <w:r>
        <w:rPr>
          <w:spacing w:val="-23"/>
          <w:position w:val="1"/>
        </w:rPr>
        <w:t xml:space="preserve"> </w:t>
      </w:r>
      <w:r>
        <w:rPr>
          <w:position w:val="1"/>
        </w:rPr>
        <w:t>bar，指定字段</w:t>
      </w:r>
      <w:r>
        <w:rPr>
          <w:spacing w:val="-23"/>
          <w:position w:val="1"/>
        </w:rPr>
        <w:t xml:space="preserve"> </w:t>
      </w:r>
      <w:r>
        <w:rPr>
          <w:position w:val="1"/>
        </w:rPr>
        <w:t>age</w:t>
      </w:r>
      <w:r>
        <w:rPr>
          <w:spacing w:val="-23"/>
          <w:position w:val="1"/>
        </w:rPr>
        <w:t xml:space="preserve"> </w:t>
      </w:r>
      <w:r>
        <w:rPr>
          <w:position w:val="1"/>
        </w:rPr>
        <w:t>为分区键，升序排序</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811" style="position:absolute;left:0;text-align:left;margin-left:95.85pt;margin-top:4.95pt;width:459.45pt;height:21.2pt;z-index:-251699200;mso-position-horizontal-relative:page" coordorigin="1917,99" coordsize="9189,424">
            <v:shape id="_x0000_s2812"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db.foo.createCL("bar",{ShardingKey:</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{"age":1},ShardingType:"hash",Partition:1024,ReplSize:1,Compressed:true})</w:t>
      </w:r>
    </w:p>
    <w:p w:rsidR="00D032B6" w:rsidRDefault="00A23879">
      <w:pPr>
        <w:pStyle w:val="BodyText"/>
        <w:spacing w:before="66"/>
      </w:pPr>
      <w:bookmarkStart w:id="464" w:name="db.collectionspace.dropCL()"/>
      <w:bookmarkStart w:id="465" w:name="_bookmark215"/>
      <w:bookmarkEnd w:id="464"/>
      <w:bookmarkEnd w:id="465"/>
      <w:r>
        <w:rPr>
          <w:w w:val="95"/>
        </w:rPr>
        <w:t>db.collectionspace.dropCL()</w:t>
      </w:r>
    </w:p>
    <w:p w:rsidR="00D032B6" w:rsidRDefault="00D032B6">
      <w:pPr>
        <w:spacing w:before="9" w:line="190" w:lineRule="exact"/>
        <w:rPr>
          <w:sz w:val="19"/>
          <w:szCs w:val="19"/>
        </w:rPr>
      </w:pPr>
    </w:p>
    <w:p w:rsidR="00D032B6" w:rsidRDefault="00A23879">
      <w:pPr>
        <w:pStyle w:val="BodyText"/>
        <w:spacing w:line="253" w:lineRule="auto"/>
        <w:ind w:right="4242"/>
      </w:pPr>
      <w:r>
        <w:rPr>
          <w:w w:val="90"/>
        </w:rPr>
        <w:t>db.collectionspace.dropCL(&lt;name&gt;)</w:t>
      </w:r>
      <w:r>
        <w:rPr>
          <w:w w:val="92"/>
        </w:rPr>
        <w:t xml:space="preserve"> </w:t>
      </w:r>
      <w:r>
        <w:rPr>
          <w:w w:val="95"/>
        </w:rPr>
        <w:t>删除指定集合空间下指定的集合。</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集合名，在同一个集合空间中，集合</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名必须唯一。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t>格式</w:t>
      </w:r>
    </w:p>
    <w:p w:rsidR="00D032B6" w:rsidRDefault="00A23879">
      <w:pPr>
        <w:pStyle w:val="BodyText"/>
        <w:spacing w:before="18"/>
        <w:ind w:left="613"/>
      </w:pPr>
      <w:r>
        <w:t>dropCL()</w:t>
      </w:r>
      <w:r>
        <w:rPr>
          <w:spacing w:val="-31"/>
        </w:rPr>
        <w:t xml:space="preserve"> </w:t>
      </w:r>
      <w:r>
        <w:t>方法的定义格式必须指定</w:t>
      </w:r>
      <w:r>
        <w:rPr>
          <w:spacing w:val="-31"/>
        </w:rPr>
        <w:t xml:space="preserve"> </w:t>
      </w:r>
      <w:r>
        <w:t>name</w:t>
      </w:r>
      <w:r>
        <w:rPr>
          <w:spacing w:val="-31"/>
        </w:rPr>
        <w:t xml:space="preserve"> </w:t>
      </w:r>
      <w:r>
        <w:t>参数，并且</w:t>
      </w:r>
      <w:r>
        <w:rPr>
          <w:spacing w:val="-31"/>
        </w:rPr>
        <w:t xml:space="preserve"> </w:t>
      </w:r>
      <w:r>
        <w:t>name</w:t>
      </w:r>
      <w:r>
        <w:rPr>
          <w:spacing w:val="-31"/>
        </w:rPr>
        <w:t xml:space="preserve"> </w:t>
      </w:r>
      <w:r>
        <w:t>的值在集合空间中存在，否则操作异常。</w:t>
      </w:r>
    </w:p>
    <w:p w:rsidR="00D032B6" w:rsidRDefault="00035F6E">
      <w:pPr>
        <w:pStyle w:val="BodyText"/>
        <w:spacing w:before="20"/>
        <w:ind w:left="613"/>
        <w:rPr>
          <w:rFonts w:ascii="Microsoft JhengHei" w:eastAsia="Microsoft JhengHei" w:hAnsi="Microsoft JhengHei" w:cs="Microsoft JhengHei"/>
        </w:rPr>
      </w:pPr>
      <w:r w:rsidRPr="00035F6E">
        <w:pict>
          <v:group id="_x0000_s2809" style="position:absolute;left:0;text-align:left;margin-left:81.7pt;margin-top:6.75pt;width:473.6pt;height:10.6pt;z-index:-251698176;mso-position-horizontal-relative:page" coordorigin="1634,135" coordsize="9472,212">
            <v:shape id="_x0000_s2810"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{"name":"&lt;集合名&gt;"}</w:t>
      </w:r>
    </w:p>
    <w:p w:rsidR="00D032B6" w:rsidRDefault="00620DD5">
      <w:pPr>
        <w:pStyle w:val="BodyText"/>
        <w:spacing w:before="26" w:line="563" w:lineRule="exact"/>
        <w:ind w:left="613"/>
      </w:pPr>
      <w:r>
        <w:pict>
          <v:shape id="_x0000_i1112"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537"/>
        </w:tabs>
        <w:spacing w:line="155" w:lineRule="exact"/>
        <w:ind w:left="12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13"/>
          <w:w w:val="95"/>
          <w:position w:val="1"/>
          <w:lang w:eastAsia="zh-CN"/>
        </w:rPr>
        <w:t xml:space="preserve"> </w:t>
      </w:r>
      <w:r>
        <w:rPr>
          <w:w w:val="95"/>
          <w:position w:val="1"/>
          <w:lang w:eastAsia="zh-CN"/>
        </w:rPr>
        <w:t>的值不能是空串，含点（.）或者美元符号（$），并且长度不能超过127B，否则操作失败</w:t>
      </w:r>
    </w:p>
    <w:p w:rsidR="00D032B6" w:rsidRDefault="00A23879">
      <w:pPr>
        <w:pStyle w:val="BodyText"/>
        <w:tabs>
          <w:tab w:val="left" w:pos="1537"/>
        </w:tabs>
        <w:spacing w:line="293" w:lineRule="exact"/>
        <w:ind w:left="12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集合名必须在集合空间中存在，否则操作异常</w:t>
      </w:r>
    </w:p>
    <w:p w:rsidR="00D032B6" w:rsidRDefault="00D032B6">
      <w:pPr>
        <w:spacing w:before="5" w:line="220" w:lineRule="exact"/>
        <w:rPr>
          <w:lang w:eastAsia="zh-CN"/>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删除集合空间</w:t>
      </w:r>
      <w:r>
        <w:rPr>
          <w:spacing w:val="-21"/>
          <w:position w:val="1"/>
        </w:rPr>
        <w:t xml:space="preserve"> </w:t>
      </w:r>
      <w:r>
        <w:rPr>
          <w:position w:val="1"/>
        </w:rPr>
        <w:t>foo</w:t>
      </w:r>
      <w:r>
        <w:rPr>
          <w:spacing w:val="-21"/>
          <w:position w:val="1"/>
        </w:rPr>
        <w:t xml:space="preserve"> </w:t>
      </w:r>
      <w:r>
        <w:rPr>
          <w:position w:val="1"/>
        </w:rPr>
        <w:t>下的集合</w:t>
      </w:r>
      <w:r>
        <w:rPr>
          <w:spacing w:val="-21"/>
          <w:position w:val="1"/>
        </w:rPr>
        <w:t xml:space="preserve"> </w:t>
      </w:r>
      <w:r>
        <w:rPr>
          <w:position w:val="1"/>
        </w:rPr>
        <w:t>bar。假定集合存在</w:t>
      </w:r>
    </w:p>
    <w:p w:rsidR="00D032B6" w:rsidRDefault="00035F6E">
      <w:pPr>
        <w:pStyle w:val="BodyText"/>
        <w:spacing w:before="23"/>
        <w:ind w:left="897"/>
        <w:rPr>
          <w:rFonts w:ascii="Microsoft JhengHei" w:eastAsia="Microsoft JhengHei" w:hAnsi="Microsoft JhengHei" w:cs="Microsoft JhengHei"/>
        </w:rPr>
      </w:pPr>
      <w:r w:rsidRPr="00035F6E">
        <w:pict>
          <v:group id="_x0000_s2806" style="position:absolute;left:0;text-align:left;margin-left:95.85pt;margin-top:6.9pt;width:459.45pt;height:10.6pt;z-index:-251697152;mso-position-horizontal-relative:page" coordorigin="1917,138" coordsize="9189,212">
            <v:shape id="_x0000_s280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db.foo.dropCL("bar")</w:t>
      </w:r>
    </w:p>
    <w:p w:rsidR="00D032B6" w:rsidRDefault="00A23879">
      <w:pPr>
        <w:pStyle w:val="BodyText"/>
        <w:spacing w:before="66"/>
        <w:ind w:left="613"/>
      </w:pPr>
      <w:bookmarkStart w:id="466" w:name="db.collectionspace.getCL()"/>
      <w:bookmarkStart w:id="467" w:name="_bookmark216"/>
      <w:bookmarkEnd w:id="466"/>
      <w:bookmarkEnd w:id="467"/>
      <w:r>
        <w:rPr>
          <w:w w:val="95"/>
        </w:rPr>
        <w:t>db.collectionspace.getCL()</w:t>
      </w:r>
    </w:p>
    <w:p w:rsidR="00D032B6" w:rsidRDefault="00D032B6">
      <w:pPr>
        <w:spacing w:before="9" w:line="190" w:lineRule="exact"/>
        <w:rPr>
          <w:sz w:val="19"/>
          <w:szCs w:val="19"/>
        </w:rPr>
      </w:pPr>
    </w:p>
    <w:p w:rsidR="00D032B6" w:rsidRDefault="00A23879">
      <w:pPr>
        <w:pStyle w:val="BodyText"/>
        <w:spacing w:line="253" w:lineRule="auto"/>
        <w:ind w:left="613" w:right="4091"/>
      </w:pPr>
      <w:r>
        <w:rPr>
          <w:w w:val="90"/>
        </w:rPr>
        <w:t>db.collectionspace.getCL(&lt;name&gt;)</w:t>
      </w:r>
      <w:r>
        <w:rPr>
          <w:w w:val="91"/>
        </w:rPr>
        <w:t xml:space="preserve"> </w:t>
      </w:r>
      <w:r>
        <w:rPr>
          <w:w w:val="95"/>
        </w:rPr>
        <w:t>返回指定集合空间下集合的引用。</w:t>
      </w:r>
    </w:p>
    <w:p w:rsidR="00D032B6" w:rsidRDefault="00D032B6">
      <w:pPr>
        <w:spacing w:before="4" w:line="180" w:lineRule="exact"/>
        <w:rPr>
          <w:sz w:val="18"/>
          <w:szCs w:val="18"/>
        </w:rPr>
      </w:pPr>
    </w:p>
    <w:p w:rsidR="00D032B6" w:rsidRDefault="00A23879">
      <w:pPr>
        <w:pStyle w:val="BodyText"/>
        <w:ind w:left="613"/>
      </w:pPr>
      <w:r>
        <w:t>参数描述</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集合名，在同一个集合空间中，集合</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名必须唯一。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613"/>
      </w:pPr>
      <w:r>
        <w:t>格式</w:t>
      </w:r>
    </w:p>
    <w:p w:rsidR="00D032B6" w:rsidRDefault="00A23879">
      <w:pPr>
        <w:pStyle w:val="BodyText"/>
        <w:spacing w:before="18"/>
        <w:ind w:left="613"/>
      </w:pPr>
      <w:r>
        <w:t>getCL()</w:t>
      </w:r>
      <w:r>
        <w:rPr>
          <w:spacing w:val="-33"/>
        </w:rPr>
        <w:t xml:space="preserve"> </w:t>
      </w:r>
      <w:r>
        <w:t>方法的定义格式必须指定</w:t>
      </w:r>
      <w:r>
        <w:rPr>
          <w:spacing w:val="-33"/>
        </w:rPr>
        <w:t xml:space="preserve"> </w:t>
      </w:r>
      <w:r>
        <w:t>name</w:t>
      </w:r>
      <w:r>
        <w:rPr>
          <w:spacing w:val="-33"/>
        </w:rPr>
        <w:t xml:space="preserve"> </w:t>
      </w:r>
      <w:r>
        <w:t>参数，并且</w:t>
      </w:r>
      <w:r>
        <w:rPr>
          <w:spacing w:val="-33"/>
        </w:rPr>
        <w:t xml:space="preserve"> </w:t>
      </w:r>
      <w:r>
        <w:t>name</w:t>
      </w:r>
      <w:r>
        <w:rPr>
          <w:spacing w:val="-32"/>
        </w:rPr>
        <w:t xml:space="preserve"> </w:t>
      </w:r>
      <w:r>
        <w:t>的值在集合空间中存在，否则操作异常。</w:t>
      </w:r>
    </w:p>
    <w:p w:rsidR="00D032B6" w:rsidRDefault="00035F6E">
      <w:pPr>
        <w:pStyle w:val="BodyText"/>
        <w:spacing w:before="20"/>
        <w:ind w:left="613"/>
        <w:rPr>
          <w:rFonts w:ascii="Microsoft JhengHei" w:eastAsia="Microsoft JhengHei" w:hAnsi="Microsoft JhengHei" w:cs="Microsoft JhengHei"/>
        </w:rPr>
      </w:pPr>
      <w:r w:rsidRPr="00035F6E">
        <w:pict>
          <v:group id="_x0000_s2804" style="position:absolute;left:0;text-align:left;margin-left:81.7pt;margin-top:6.75pt;width:473.6pt;height:10.6pt;z-index:-251696128;mso-position-horizontal-relative:page" coordorigin="1634,135" coordsize="9472,212">
            <v:shape id="_x0000_s280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{"name":"&lt;集合名&gt;"}</w:t>
      </w:r>
    </w:p>
    <w:p w:rsidR="00D032B6" w:rsidRDefault="00620DD5">
      <w:pPr>
        <w:pStyle w:val="BodyText"/>
        <w:spacing w:before="26" w:line="563" w:lineRule="exact"/>
        <w:ind w:left="613"/>
      </w:pPr>
      <w:r>
        <w:pict>
          <v:shape id="_x0000_i111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537"/>
        </w:tabs>
        <w:spacing w:line="155" w:lineRule="exact"/>
        <w:ind w:left="12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name      </w:t>
      </w:r>
      <w:r>
        <w:rPr>
          <w:spacing w:val="3"/>
          <w:w w:val="95"/>
          <w:position w:val="1"/>
          <w:lang w:eastAsia="zh-CN"/>
        </w:rPr>
        <w:t xml:space="preserve"> </w:t>
      </w:r>
      <w:r>
        <w:rPr>
          <w:w w:val="95"/>
          <w:position w:val="1"/>
          <w:lang w:eastAsia="zh-CN"/>
        </w:rPr>
        <w:t>的值不能是空串、含点（.）或者美元符号（$），并且长度不能超过127B，否则操作失</w:t>
      </w:r>
    </w:p>
    <w:p w:rsidR="00D032B6" w:rsidRDefault="00A23879">
      <w:pPr>
        <w:pStyle w:val="BodyText"/>
        <w:spacing w:line="243" w:lineRule="exact"/>
        <w:ind w:left="1537"/>
        <w:rPr>
          <w:lang w:eastAsia="zh-CN"/>
        </w:rPr>
      </w:pPr>
      <w:r>
        <w:rPr>
          <w:lang w:eastAsia="zh-CN"/>
        </w:rPr>
        <w:t>败。</w:t>
      </w:r>
    </w:p>
    <w:p w:rsidR="00D032B6" w:rsidRDefault="00A23879">
      <w:pPr>
        <w:pStyle w:val="BodyText"/>
        <w:tabs>
          <w:tab w:val="left" w:pos="1537"/>
        </w:tabs>
        <w:spacing w:line="267" w:lineRule="exact"/>
        <w:ind w:left="12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集合名必须在集合空间中存在，否则操作异常。</w:t>
      </w:r>
    </w:p>
    <w:p w:rsidR="00D032B6" w:rsidRDefault="00D032B6">
      <w:pPr>
        <w:spacing w:before="5" w:line="220" w:lineRule="exact"/>
        <w:rPr>
          <w:lang w:eastAsia="zh-CN"/>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返回集合空间</w:t>
      </w:r>
      <w:r>
        <w:rPr>
          <w:spacing w:val="-18"/>
          <w:position w:val="1"/>
        </w:rPr>
        <w:t xml:space="preserve"> </w:t>
      </w:r>
      <w:r>
        <w:rPr>
          <w:position w:val="1"/>
        </w:rPr>
        <w:t>foo</w:t>
      </w:r>
      <w:r>
        <w:rPr>
          <w:spacing w:val="-17"/>
          <w:position w:val="1"/>
        </w:rPr>
        <w:t xml:space="preserve"> </w:t>
      </w:r>
      <w:r>
        <w:rPr>
          <w:position w:val="1"/>
        </w:rPr>
        <w:t>下集合</w:t>
      </w:r>
      <w:r>
        <w:rPr>
          <w:spacing w:val="-18"/>
          <w:position w:val="1"/>
        </w:rPr>
        <w:t xml:space="preserve"> </w:t>
      </w:r>
      <w:r>
        <w:rPr>
          <w:position w:val="1"/>
        </w:rPr>
        <w:t>bar</w:t>
      </w:r>
      <w:r>
        <w:rPr>
          <w:spacing w:val="-17"/>
          <w:position w:val="1"/>
        </w:rPr>
        <w:t xml:space="preserve"> </w:t>
      </w:r>
      <w:r>
        <w:rPr>
          <w:position w:val="1"/>
        </w:rPr>
        <w:t>的引用。假定集合存在。</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2801" style="position:absolute;left:0;text-align:left;margin-left:95.85pt;margin-top:4.95pt;width:459.45pt;height:10.6pt;z-index:-251695104;mso-position-horizontal-relative:page" coordorigin="1917,99" coordsize="9189,212">
            <v:shape id="_x0000_s2802"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db.foo.getCL("bar")</w:t>
      </w:r>
    </w:p>
    <w:p w:rsidR="00D032B6" w:rsidRDefault="00A23879">
      <w:pPr>
        <w:pStyle w:val="Heading4"/>
        <w:spacing w:before="83"/>
        <w:ind w:left="0" w:right="8837"/>
        <w:jc w:val="center"/>
      </w:pPr>
      <w:bookmarkStart w:id="468" w:name="SdbCollection"/>
      <w:bookmarkStart w:id="469" w:name="_bookmark217"/>
      <w:bookmarkEnd w:id="468"/>
      <w:bookmarkEnd w:id="469"/>
      <w:r>
        <w:rPr>
          <w:w w:val="90"/>
        </w:rPr>
        <w:t>SdbCollection</w:t>
      </w:r>
    </w:p>
    <w:p w:rsidR="00D032B6" w:rsidRDefault="00A23879">
      <w:pPr>
        <w:pStyle w:val="BodyText"/>
        <w:spacing w:before="21" w:line="309" w:lineRule="auto"/>
        <w:ind w:left="613" w:right="5666"/>
      </w:pPr>
      <w:r>
        <w:rPr>
          <w:w w:val="95"/>
        </w:rPr>
        <w:t xml:space="preserve">集合方法 </w:t>
      </w:r>
      <w:bookmarkStart w:id="470" w:name="db.collectionspace.collection.aggregate("/>
      <w:bookmarkStart w:id="471" w:name="_bookmark218"/>
      <w:bookmarkEnd w:id="470"/>
      <w:bookmarkEnd w:id="471"/>
      <w:r>
        <w:rPr>
          <w:w w:val="90"/>
        </w:rPr>
        <w:t>db.collectionspace.collection.aggregate()</w:t>
      </w:r>
    </w:p>
    <w:p w:rsidR="00D032B6" w:rsidRDefault="00D032B6">
      <w:pPr>
        <w:spacing w:before="2" w:line="120" w:lineRule="exact"/>
        <w:rPr>
          <w:sz w:val="12"/>
          <w:szCs w:val="12"/>
        </w:rPr>
      </w:pPr>
    </w:p>
    <w:p w:rsidR="00D032B6" w:rsidRDefault="00A23879">
      <w:pPr>
        <w:pStyle w:val="BodyText"/>
        <w:ind w:left="613"/>
      </w:pPr>
      <w:r>
        <w:rPr>
          <w:w w:val="90"/>
        </w:rPr>
        <w:t xml:space="preserve">db.collectionspace.collection.aggregate( </w:t>
      </w:r>
      <w:r>
        <w:rPr>
          <w:spacing w:val="3"/>
          <w:w w:val="90"/>
        </w:rPr>
        <w:t xml:space="preserve"> </w:t>
      </w:r>
      <w:r>
        <w:rPr>
          <w:w w:val="90"/>
        </w:rPr>
        <w:t xml:space="preserve">&lt;subOp&gt;... </w:t>
      </w:r>
      <w:r>
        <w:rPr>
          <w:spacing w:val="3"/>
          <w:w w:val="90"/>
        </w:rPr>
        <w:t xml:space="preserve"> </w:t>
      </w:r>
      <w:r>
        <w:rPr>
          <w:w w:val="90"/>
        </w:rPr>
        <w:t>)</w:t>
      </w:r>
    </w:p>
    <w:p w:rsidR="00D032B6" w:rsidRDefault="00035F6E">
      <w:pPr>
        <w:pStyle w:val="BodyText"/>
        <w:spacing w:before="18" w:line="379" w:lineRule="auto"/>
        <w:ind w:left="613" w:right="497"/>
      </w:pPr>
      <w:r>
        <w:pict>
          <v:shape id="_x0000_s2800" type="#_x0000_t202" style="position:absolute;left:0;text-align:left;margin-left:81.2pt;margin-top:46.25pt;width:475.1pt;height:43pt;z-index:-251694080;mso-position-horizontal-relative:page" filled="f" stroked="f">
            <v:textbox style="mso-next-textbox:#_x0000_s2800" inset="0,0,0,0">
              <w:txbxContent>
                <w:tbl>
                  <w:tblPr>
                    <w:tblW w:w="0" w:type="auto"/>
                    <w:tblLayout w:type="fixed"/>
                    <w:tblCellMar>
                      <w:left w:w="0" w:type="dxa"/>
                      <w:right w:w="0" w:type="dxa"/>
                    </w:tblCellMar>
                    <w:tblLook w:val="01E0"/>
                  </w:tblPr>
                  <w:tblGrid>
                    <w:gridCol w:w="1444"/>
                    <w:gridCol w:w="3292"/>
                    <w:gridCol w:w="2363"/>
                    <w:gridCol w:w="2373"/>
                  </w:tblGrid>
                  <w:tr w:rsidR="00801E25">
                    <w:trPr>
                      <w:trHeight w:hRule="exact" w:val="305"/>
                    </w:trPr>
                    <w:tc>
                      <w:tcPr>
                        <w:tcW w:w="1444"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801E25" w:rsidRDefault="00801E25">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801E25">
                    <w:trPr>
                      <w:trHeight w:hRule="exact" w:val="535"/>
                    </w:trPr>
                    <w:tc>
                      <w:tcPr>
                        <w:tcW w:w="1444"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subOp</w:t>
                        </w:r>
                      </w:p>
                    </w:tc>
                    <w:tc>
                      <w:tcPr>
                        <w:tcW w:w="3292" w:type="dxa"/>
                        <w:tcBorders>
                          <w:top w:val="nil"/>
                          <w:left w:val="nil"/>
                          <w:bottom w:val="nil"/>
                          <w:right w:val="single" w:sz="8" w:space="0" w:color="000000"/>
                        </w:tcBorders>
                      </w:tcPr>
                      <w:p w:rsidR="00801E25" w:rsidRDefault="00801E25">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json对象</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subOp表示子操作，在</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aggregate()</w:t>
                        </w:r>
                      </w:p>
                      <w:p w:rsidR="00801E25" w:rsidRDefault="00801E25">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方法中可以填写</w:t>
                        </w:r>
                        <w:r>
                          <w:rPr>
                            <w:rFonts w:ascii="微软雅黑" w:eastAsia="微软雅黑" w:hAnsi="微软雅黑" w:cs="微软雅黑"/>
                            <w:spacing w:val="-28"/>
                            <w:sz w:val="14"/>
                            <w:szCs w:val="14"/>
                            <w:lang w:eastAsia="zh-CN"/>
                          </w:rPr>
                          <w:t xml:space="preserve"> </w:t>
                        </w:r>
                        <w:r>
                          <w:rPr>
                            <w:rFonts w:ascii="微软雅黑" w:eastAsia="微软雅黑" w:hAnsi="微软雅黑" w:cs="微软雅黑"/>
                            <w:sz w:val="14"/>
                            <w:szCs w:val="14"/>
                            <w:lang w:eastAsia="zh-CN"/>
                          </w:rPr>
                          <w:t>1~N</w:t>
                        </w:r>
                        <w:r>
                          <w:rPr>
                            <w:rFonts w:ascii="微软雅黑" w:eastAsia="微软雅黑" w:hAnsi="微软雅黑" w:cs="微软雅黑"/>
                            <w:spacing w:val="-27"/>
                            <w:sz w:val="14"/>
                            <w:szCs w:val="14"/>
                            <w:lang w:eastAsia="zh-CN"/>
                          </w:rPr>
                          <w:t xml:space="preserve"> </w:t>
                        </w:r>
                        <w:r>
                          <w:rPr>
                            <w:rFonts w:ascii="微软雅黑" w:eastAsia="微软雅黑" w:hAnsi="微软雅黑" w:cs="微软雅黑"/>
                            <w:sz w:val="14"/>
                            <w:szCs w:val="14"/>
                            <w:lang w:eastAsia="zh-CN"/>
                          </w:rPr>
                          <w:t>个子操作。</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801E25" w:rsidRDefault="00801E25"/>
              </w:txbxContent>
            </v:textbox>
            <w10:wrap anchorx="page"/>
          </v:shape>
        </w:pict>
      </w:r>
      <w:r w:rsidR="00A23879">
        <w:rPr>
          <w:w w:val="95"/>
        </w:rPr>
        <w:t>aggregate()</w:t>
      </w:r>
      <w:r w:rsidR="00A23879">
        <w:rPr>
          <w:spacing w:val="41"/>
          <w:w w:val="95"/>
        </w:rPr>
        <w:t xml:space="preserve"> </w:t>
      </w:r>
      <w:r w:rsidR="00A23879">
        <w:rPr>
          <w:w w:val="95"/>
        </w:rPr>
        <w:t>方法与</w:t>
      </w:r>
      <w:r w:rsidR="00A23879">
        <w:rPr>
          <w:spacing w:val="42"/>
          <w:w w:val="95"/>
        </w:rPr>
        <w:t xml:space="preserve"> </w:t>
      </w:r>
      <w:hyperlink w:anchor="_bookmark225" w:history="1">
        <w:r w:rsidR="00A23879">
          <w:rPr>
            <w:color w:val="0000FF"/>
            <w:w w:val="95"/>
          </w:rPr>
          <w:t>find()</w:t>
        </w:r>
        <w:r w:rsidR="00A23879">
          <w:rPr>
            <w:color w:val="0000FF"/>
            <w:spacing w:val="41"/>
            <w:w w:val="95"/>
          </w:rPr>
          <w:t xml:space="preserve"> </w:t>
        </w:r>
      </w:hyperlink>
      <w:r w:rsidR="00A23879">
        <w:rPr>
          <w:color w:val="000000"/>
          <w:w w:val="95"/>
        </w:rPr>
        <w:t>方法功能比较接近，也是从</w:t>
      </w:r>
      <w:r w:rsidR="00A23879">
        <w:rPr>
          <w:color w:val="000000"/>
          <w:spacing w:val="42"/>
          <w:w w:val="95"/>
        </w:rPr>
        <w:t xml:space="preserve"> </w:t>
      </w:r>
      <w:r w:rsidR="00A23879">
        <w:rPr>
          <w:color w:val="000000"/>
          <w:w w:val="95"/>
        </w:rPr>
        <w:t>SequoiaDB</w:t>
      </w:r>
      <w:r w:rsidR="00A23879">
        <w:rPr>
          <w:color w:val="000000"/>
          <w:spacing w:val="41"/>
          <w:w w:val="95"/>
        </w:rPr>
        <w:t xml:space="preserve"> </w:t>
      </w:r>
      <w:r w:rsidR="00A23879">
        <w:rPr>
          <w:color w:val="000000"/>
          <w:w w:val="95"/>
        </w:rPr>
        <w:t>的集合中检索文档记录，并返回游标。</w:t>
      </w:r>
      <w:r w:rsidR="00A23879">
        <w:rPr>
          <w:color w:val="000000"/>
        </w:rPr>
        <w:t xml:space="preserve"> 参数描述</w:t>
      </w:r>
    </w:p>
    <w:p w:rsidR="00D032B6" w:rsidRDefault="00D032B6">
      <w:pPr>
        <w:spacing w:line="379" w:lineRule="auto"/>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4736"/>
        <w:gridCol w:w="2363"/>
        <w:gridCol w:w="2373"/>
      </w:tblGrid>
      <w:tr w:rsidR="00D032B6">
        <w:trPr>
          <w:trHeight w:hRule="exact" w:val="305"/>
        </w:trPr>
        <w:tc>
          <w:tcPr>
            <w:tcW w:w="4736" w:type="dxa"/>
            <w:tcBorders>
              <w:top w:val="nil"/>
              <w:left w:val="single" w:sz="8" w:space="0" w:color="000000"/>
              <w:bottom w:val="nil"/>
              <w:right w:val="single" w:sz="8" w:space="0" w:color="000000"/>
            </w:tcBorders>
          </w:tcPr>
          <w:p w:rsidR="00D032B6" w:rsidRDefault="00A23879">
            <w:pPr>
              <w:pStyle w:val="TableParagraph"/>
              <w:tabs>
                <w:tab w:val="left" w:pos="2408"/>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r>
              <w:rPr>
                <w:rFonts w:ascii="微软雅黑" w:eastAsia="微软雅黑" w:hAnsi="微软雅黑" w:cs="微软雅黑"/>
                <w:sz w:val="14"/>
                <w:szCs w:val="14"/>
              </w:rPr>
              <w:tab/>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55"/>
        </w:trPr>
        <w:tc>
          <w:tcPr>
            <w:tcW w:w="4736" w:type="dxa"/>
            <w:tcBorders>
              <w:top w:val="nil"/>
              <w:left w:val="single" w:sz="8" w:space="0" w:color="000000"/>
              <w:bottom w:val="nil"/>
              <w:right w:val="single" w:sz="8" w:space="0" w:color="000000"/>
            </w:tcBorders>
          </w:tcPr>
          <w:p w:rsidR="00D032B6" w:rsidRDefault="00D032B6"/>
        </w:tc>
        <w:tc>
          <w:tcPr>
            <w:tcW w:w="2363" w:type="dxa"/>
            <w:tcBorders>
              <w:top w:val="single" w:sz="8" w:space="0" w:color="000000"/>
              <w:left w:val="single" w:sz="8" w:space="0" w:color="000000"/>
              <w:bottom w:val="single" w:sz="8" w:space="0" w:color="000000"/>
              <w:right w:val="single" w:sz="8" w:space="0" w:color="000000"/>
            </w:tcBorders>
          </w:tcPr>
          <w:p w:rsidR="00D032B6" w:rsidRDefault="00D032B6"/>
        </w:tc>
        <w:tc>
          <w:tcPr>
            <w:tcW w:w="2373"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035F6E">
      <w:pPr>
        <w:pStyle w:val="BodyText"/>
        <w:spacing w:line="168" w:lineRule="auto"/>
        <w:rPr>
          <w:lang w:eastAsia="zh-CN"/>
        </w:rPr>
      </w:pPr>
      <w:r>
        <w:pict>
          <v:shape id="_x0000_s2799" type="#_x0000_t202" style="position:absolute;left:0;text-align:left;margin-left:81.2pt;margin-top:31.05pt;width:475.1pt;height:166pt;z-index:-251689984;mso-position-horizontal-relative:page" filled="f" stroked="f">
            <v:textbox style="mso-next-textbox:#_x0000_s2799" inset="0,0,0,0">
              <w:txbxContent>
                <w:tbl>
                  <w:tblPr>
                    <w:tblW w:w="0" w:type="auto"/>
                    <w:tblLayout w:type="fixed"/>
                    <w:tblCellMar>
                      <w:left w:w="0" w:type="dxa"/>
                      <w:right w:w="0" w:type="dxa"/>
                    </w:tblCellMar>
                    <w:tblLook w:val="01E0"/>
                  </w:tblPr>
                  <w:tblGrid>
                    <w:gridCol w:w="1888"/>
                    <w:gridCol w:w="4427"/>
                    <w:gridCol w:w="3157"/>
                  </w:tblGrid>
                  <w:tr w:rsidR="00801E25">
                    <w:trPr>
                      <w:trHeight w:hRule="exact" w:val="305"/>
                    </w:trPr>
                    <w:tc>
                      <w:tcPr>
                        <w:tcW w:w="1888"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4427" w:type="dxa"/>
                        <w:tcBorders>
                          <w:top w:val="nil"/>
                          <w:left w:val="nil"/>
                          <w:bottom w:val="nil"/>
                          <w:right w:val="single" w:sz="8" w:space="0" w:color="000000"/>
                        </w:tcBorders>
                      </w:tcPr>
                      <w:p w:rsidR="00801E25" w:rsidRDefault="00801E25">
                        <w:pPr>
                          <w:pStyle w:val="TableParagraph"/>
                          <w:spacing w:line="223" w:lineRule="exact"/>
                          <w:ind w:left="131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801E25">
                    <w:trPr>
                      <w:trHeight w:hRule="exact" w:val="540"/>
                    </w:trPr>
                    <w:tc>
                      <w:tcPr>
                        <w:tcW w:w="1888" w:type="dxa"/>
                        <w:tcBorders>
                          <w:top w:val="single" w:sz="8" w:space="0" w:color="000000"/>
                          <w:left w:val="single" w:sz="8" w:space="0" w:color="000000"/>
                          <w:bottom w:val="single" w:sz="8" w:space="0" w:color="000000"/>
                          <w:right w:val="nil"/>
                        </w:tcBorders>
                      </w:tcPr>
                      <w:p w:rsidR="00801E25" w:rsidRDefault="00035F6E">
                        <w:pPr>
                          <w:pStyle w:val="TableParagraph"/>
                          <w:spacing w:line="208" w:lineRule="exact"/>
                          <w:ind w:left="40"/>
                          <w:rPr>
                            <w:rFonts w:ascii="微软雅黑" w:eastAsia="微软雅黑" w:hAnsi="微软雅黑" w:cs="微软雅黑"/>
                            <w:sz w:val="14"/>
                            <w:szCs w:val="14"/>
                          </w:rPr>
                        </w:pPr>
                        <w:hyperlink w:anchor="_bookmark296" w:history="1">
                          <w:r w:rsidR="00801E25">
                            <w:rPr>
                              <w:rFonts w:ascii="微软雅黑" w:eastAsia="微软雅黑" w:hAnsi="微软雅黑" w:cs="微软雅黑"/>
                              <w:color w:val="0000FF"/>
                              <w:w w:val="95"/>
                              <w:sz w:val="14"/>
                              <w:szCs w:val="14"/>
                            </w:rPr>
                            <w:t>$project</w:t>
                          </w:r>
                        </w:hyperlink>
                      </w:p>
                    </w:tc>
                    <w:tc>
                      <w:tcPr>
                        <w:tcW w:w="4427" w:type="dxa"/>
                        <w:tcBorders>
                          <w:top w:val="nil"/>
                          <w:left w:val="nil"/>
                          <w:bottom w:val="nil"/>
                          <w:right w:val="single" w:sz="8" w:space="0" w:color="000000"/>
                        </w:tcBorders>
                      </w:tcPr>
                      <w:p w:rsidR="00801E25" w:rsidRDefault="00801E25">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选择需要输出的字段名，“1”表示输出，“0”表示不</w:t>
                        </w:r>
                      </w:p>
                      <w:p w:rsidR="00801E25" w:rsidRDefault="00801E25">
                        <w:pPr>
                          <w:pStyle w:val="TableParagraph"/>
                          <w:spacing w:before="1"/>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输出，还可以实现字段的重命名。</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{$project:{field1:1,field:0,aliase:"$field3"}}</w:t>
                        </w:r>
                      </w:p>
                    </w:tc>
                  </w:tr>
                  <w:tr w:rsidR="00801E25">
                    <w:trPr>
                      <w:trHeight w:hRule="exact" w:val="540"/>
                    </w:trPr>
                    <w:tc>
                      <w:tcPr>
                        <w:tcW w:w="1888" w:type="dxa"/>
                        <w:tcBorders>
                          <w:top w:val="single" w:sz="8" w:space="0" w:color="000000"/>
                          <w:left w:val="single" w:sz="8" w:space="0" w:color="000000"/>
                          <w:bottom w:val="single" w:sz="8" w:space="0" w:color="000000"/>
                          <w:right w:val="nil"/>
                        </w:tcBorders>
                      </w:tcPr>
                      <w:p w:rsidR="00801E25" w:rsidRDefault="00035F6E">
                        <w:pPr>
                          <w:pStyle w:val="TableParagraph"/>
                          <w:spacing w:line="208" w:lineRule="exact"/>
                          <w:ind w:left="40"/>
                          <w:rPr>
                            <w:rFonts w:ascii="微软雅黑" w:eastAsia="微软雅黑" w:hAnsi="微软雅黑" w:cs="微软雅黑"/>
                            <w:sz w:val="14"/>
                            <w:szCs w:val="14"/>
                          </w:rPr>
                        </w:pPr>
                        <w:hyperlink w:anchor="_bookmark297" w:history="1">
                          <w:r w:rsidR="00801E25">
                            <w:rPr>
                              <w:rFonts w:ascii="微软雅黑" w:eastAsia="微软雅黑" w:hAnsi="微软雅黑" w:cs="微软雅黑"/>
                              <w:color w:val="0000FF"/>
                              <w:w w:val="95"/>
                              <w:sz w:val="14"/>
                              <w:szCs w:val="14"/>
                            </w:rPr>
                            <w:t>$match</w:t>
                          </w:r>
                        </w:hyperlink>
                      </w:p>
                    </w:tc>
                    <w:tc>
                      <w:tcPr>
                        <w:tcW w:w="4427" w:type="dxa"/>
                        <w:tcBorders>
                          <w:top w:val="nil"/>
                          <w:left w:val="nil"/>
                          <w:bottom w:val="nil"/>
                          <w:right w:val="single" w:sz="8" w:space="0" w:color="000000"/>
                        </w:tcBorders>
                      </w:tcPr>
                      <w:p w:rsidR="00801E25" w:rsidRDefault="00801E25">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实现从集合中选择匹配条件的记录，相当与   </w:t>
                        </w:r>
                        <w:r>
                          <w:rPr>
                            <w:rFonts w:ascii="微软雅黑" w:eastAsia="微软雅黑" w:hAnsi="微软雅黑" w:cs="微软雅黑"/>
                            <w:spacing w:val="3"/>
                            <w:w w:val="95"/>
                            <w:sz w:val="14"/>
                            <w:szCs w:val="14"/>
                            <w:lang w:eastAsia="zh-CN"/>
                          </w:rPr>
                          <w:t xml:space="preserve"> </w:t>
                        </w:r>
                        <w:r>
                          <w:rPr>
                            <w:rFonts w:ascii="微软雅黑" w:eastAsia="微软雅黑" w:hAnsi="微软雅黑" w:cs="微软雅黑"/>
                            <w:w w:val="95"/>
                            <w:sz w:val="14"/>
                            <w:szCs w:val="14"/>
                            <w:lang w:eastAsia="zh-CN"/>
                          </w:rPr>
                          <w:t>SQL</w:t>
                        </w:r>
                      </w:p>
                      <w:p w:rsidR="00801E25" w:rsidRDefault="00801E25">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语句的</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where。</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{$match:{field:{$lte:value}}}</w:t>
                        </w:r>
                      </w:p>
                    </w:tc>
                  </w:tr>
                  <w:tr w:rsidR="00801E25">
                    <w:trPr>
                      <w:trHeight w:hRule="exact" w:val="300"/>
                    </w:trPr>
                    <w:tc>
                      <w:tcPr>
                        <w:tcW w:w="1888" w:type="dxa"/>
                        <w:tcBorders>
                          <w:top w:val="single" w:sz="8" w:space="0" w:color="000000"/>
                          <w:left w:val="single" w:sz="8" w:space="0" w:color="000000"/>
                          <w:bottom w:val="single" w:sz="8" w:space="0" w:color="000000"/>
                          <w:right w:val="nil"/>
                        </w:tcBorders>
                      </w:tcPr>
                      <w:p w:rsidR="00801E25" w:rsidRDefault="00035F6E">
                        <w:pPr>
                          <w:pStyle w:val="TableParagraph"/>
                          <w:spacing w:line="208" w:lineRule="exact"/>
                          <w:ind w:left="40"/>
                          <w:rPr>
                            <w:rFonts w:ascii="微软雅黑" w:eastAsia="微软雅黑" w:hAnsi="微软雅黑" w:cs="微软雅黑"/>
                            <w:sz w:val="14"/>
                            <w:szCs w:val="14"/>
                          </w:rPr>
                        </w:pPr>
                        <w:hyperlink w:anchor="_bookmark308" w:history="1">
                          <w:r w:rsidR="00801E25">
                            <w:rPr>
                              <w:rFonts w:ascii="微软雅黑" w:eastAsia="微软雅黑" w:hAnsi="微软雅黑" w:cs="微软雅黑"/>
                              <w:color w:val="0000FF"/>
                              <w:w w:val="95"/>
                              <w:sz w:val="14"/>
                              <w:szCs w:val="14"/>
                            </w:rPr>
                            <w:t>$limit</w:t>
                          </w:r>
                        </w:hyperlink>
                      </w:p>
                    </w:tc>
                    <w:tc>
                      <w:tcPr>
                        <w:tcW w:w="4427" w:type="dxa"/>
                        <w:tcBorders>
                          <w:top w:val="nil"/>
                          <w:left w:val="nil"/>
                          <w:bottom w:val="nil"/>
                          <w:right w:val="single" w:sz="8" w:space="0" w:color="000000"/>
                        </w:tcBorders>
                      </w:tcPr>
                      <w:p w:rsidR="00801E25" w:rsidRDefault="00801E25">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限制返回的记录条数。</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{$limit:10}</w:t>
                        </w:r>
                      </w:p>
                    </w:tc>
                  </w:tr>
                  <w:tr w:rsidR="00801E25">
                    <w:trPr>
                      <w:trHeight w:hRule="exact" w:val="540"/>
                    </w:trPr>
                    <w:tc>
                      <w:tcPr>
                        <w:tcW w:w="1888" w:type="dxa"/>
                        <w:tcBorders>
                          <w:top w:val="single" w:sz="8" w:space="0" w:color="000000"/>
                          <w:left w:val="single" w:sz="8" w:space="0" w:color="000000"/>
                          <w:bottom w:val="single" w:sz="8" w:space="0" w:color="000000"/>
                          <w:right w:val="nil"/>
                        </w:tcBorders>
                      </w:tcPr>
                      <w:p w:rsidR="00801E25" w:rsidRDefault="00035F6E">
                        <w:pPr>
                          <w:pStyle w:val="TableParagraph"/>
                          <w:spacing w:line="208" w:lineRule="exact"/>
                          <w:ind w:left="40"/>
                          <w:rPr>
                            <w:rFonts w:ascii="微软雅黑" w:eastAsia="微软雅黑" w:hAnsi="微软雅黑" w:cs="微软雅黑"/>
                            <w:sz w:val="14"/>
                            <w:szCs w:val="14"/>
                          </w:rPr>
                        </w:pPr>
                        <w:hyperlink w:anchor="_bookmark310" w:history="1">
                          <w:r w:rsidR="00801E25">
                            <w:rPr>
                              <w:rFonts w:ascii="微软雅黑" w:eastAsia="微软雅黑" w:hAnsi="微软雅黑" w:cs="微软雅黑"/>
                              <w:color w:val="0000FF"/>
                              <w:w w:val="95"/>
                              <w:sz w:val="14"/>
                              <w:szCs w:val="14"/>
                            </w:rPr>
                            <w:t>$skip</w:t>
                          </w:r>
                        </w:hyperlink>
                      </w:p>
                    </w:tc>
                    <w:tc>
                      <w:tcPr>
                        <w:tcW w:w="4427" w:type="dxa"/>
                        <w:tcBorders>
                          <w:top w:val="nil"/>
                          <w:left w:val="nil"/>
                          <w:bottom w:val="nil"/>
                          <w:right w:val="single" w:sz="8" w:space="0" w:color="000000"/>
                        </w:tcBorders>
                      </w:tcPr>
                      <w:p w:rsidR="00801E25" w:rsidRDefault="00801E25">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控制结果集的开始点，即跳过结果集中指定条数</w:t>
                        </w:r>
                      </w:p>
                      <w:p w:rsidR="00801E25" w:rsidRDefault="00801E25">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的记录。</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{$skip:5}</w:t>
                        </w:r>
                      </w:p>
                    </w:tc>
                  </w:tr>
                  <w:tr w:rsidR="00801E25">
                    <w:trPr>
                      <w:trHeight w:hRule="exact" w:val="1075"/>
                    </w:trPr>
                    <w:tc>
                      <w:tcPr>
                        <w:tcW w:w="6315" w:type="dxa"/>
                        <w:gridSpan w:val="2"/>
                        <w:tcBorders>
                          <w:top w:val="nil"/>
                          <w:left w:val="nil"/>
                          <w:bottom w:val="nil"/>
                          <w:right w:val="nil"/>
                        </w:tcBorders>
                      </w:tcPr>
                      <w:p w:rsidR="00801E25" w:rsidRDefault="00801E25"/>
                    </w:tc>
                    <w:tc>
                      <w:tcPr>
                        <w:tcW w:w="3157" w:type="dxa"/>
                        <w:tcBorders>
                          <w:top w:val="single" w:sz="8" w:space="0" w:color="000000"/>
                          <w:left w:val="nil"/>
                          <w:bottom w:val="single" w:sz="8" w:space="0" w:color="000000"/>
                          <w:right w:val="nil"/>
                        </w:tcBorders>
                      </w:tcPr>
                      <w:p w:rsidR="00801E25" w:rsidRDefault="00801E25">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{$group:{_id:"$field"}}</w:t>
                        </w:r>
                      </w:p>
                      <w:p w:rsidR="00801E25" w:rsidRDefault="00801E25">
                        <w:pPr>
                          <w:pStyle w:val="TableParagraph"/>
                          <w:spacing w:before="1" w:line="100" w:lineRule="exact"/>
                          <w:rPr>
                            <w:sz w:val="10"/>
                            <w:szCs w:val="10"/>
                          </w:rPr>
                        </w:pPr>
                      </w:p>
                      <w:p w:rsidR="00801E25" w:rsidRDefault="00801E25">
                        <w:pPr>
                          <w:pStyle w:val="TableParagraph"/>
                          <w:spacing w:line="200" w:lineRule="exact"/>
                          <w:rPr>
                            <w:sz w:val="20"/>
                            <w:szCs w:val="20"/>
                          </w:rPr>
                        </w:pPr>
                      </w:p>
                      <w:p w:rsidR="00801E25" w:rsidRDefault="00801E25">
                        <w:pPr>
                          <w:pStyle w:val="TableParagraph"/>
                          <w:ind w:left="50"/>
                          <w:rPr>
                            <w:rFonts w:ascii="微软雅黑" w:eastAsia="微软雅黑" w:hAnsi="微软雅黑" w:cs="微软雅黑"/>
                            <w:sz w:val="14"/>
                            <w:szCs w:val="14"/>
                          </w:rPr>
                        </w:pPr>
                        <w:r>
                          <w:rPr>
                            <w:rFonts w:ascii="微软雅黑" w:eastAsia="微软雅黑" w:hAnsi="微软雅黑" w:cs="微软雅黑"/>
                            <w:w w:val="95"/>
                            <w:sz w:val="14"/>
                            <w:szCs w:val="14"/>
                          </w:rPr>
                          <w:t>{$sort:{field1:1,field2:-1,...}}</w:t>
                        </w:r>
                      </w:p>
                    </w:tc>
                  </w:tr>
                </w:tbl>
                <w:p w:rsidR="00801E25" w:rsidRDefault="00801E25"/>
              </w:txbxContent>
            </v:textbox>
            <w10:wrap anchorx="page"/>
          </v:shape>
        </w:pict>
      </w:r>
      <w:r w:rsidR="00A23879">
        <w:rPr>
          <w:w w:val="95"/>
          <w:lang w:eastAsia="zh-CN"/>
        </w:rPr>
        <w:t>aggregate()</w:t>
      </w:r>
      <w:r w:rsidR="00A23879">
        <w:rPr>
          <w:spacing w:val="23"/>
          <w:w w:val="95"/>
          <w:lang w:eastAsia="zh-CN"/>
        </w:rPr>
        <w:t xml:space="preserve"> </w:t>
      </w:r>
      <w:r w:rsidR="00A23879">
        <w:rPr>
          <w:w w:val="95"/>
          <w:lang w:eastAsia="zh-CN"/>
        </w:rPr>
        <w:t>方法只有一个参数</w:t>
      </w:r>
      <w:r w:rsidR="00A23879">
        <w:rPr>
          <w:spacing w:val="24"/>
          <w:w w:val="95"/>
          <w:lang w:eastAsia="zh-CN"/>
        </w:rPr>
        <w:t xml:space="preserve"> </w:t>
      </w:r>
      <w:r w:rsidR="00A23879">
        <w:rPr>
          <w:w w:val="95"/>
          <w:lang w:eastAsia="zh-CN"/>
        </w:rPr>
        <w:t>subOp，它表示</w:t>
      </w:r>
      <w:r w:rsidR="00A23879">
        <w:rPr>
          <w:spacing w:val="23"/>
          <w:w w:val="95"/>
          <w:lang w:eastAsia="zh-CN"/>
        </w:rPr>
        <w:t xml:space="preserve"> </w:t>
      </w:r>
      <w:r w:rsidR="00A23879">
        <w:rPr>
          <w:w w:val="95"/>
          <w:lang w:eastAsia="zh-CN"/>
        </w:rPr>
        <w:t>1~N</w:t>
      </w:r>
      <w:r w:rsidR="00A23879">
        <w:rPr>
          <w:spacing w:val="24"/>
          <w:w w:val="95"/>
          <w:lang w:eastAsia="zh-CN"/>
        </w:rPr>
        <w:t xml:space="preserve"> </w:t>
      </w:r>
      <w:r w:rsidR="00A23879">
        <w:rPr>
          <w:w w:val="95"/>
          <w:lang w:eastAsia="zh-CN"/>
        </w:rPr>
        <w:t>个子操作，每个子操作是一个</w:t>
      </w:r>
      <w:r w:rsidR="00A23879">
        <w:rPr>
          <w:spacing w:val="24"/>
          <w:w w:val="95"/>
          <w:lang w:eastAsia="zh-CN"/>
        </w:rPr>
        <w:t xml:space="preserve"> </w:t>
      </w:r>
      <w:r w:rsidR="00A23879">
        <w:rPr>
          <w:w w:val="95"/>
          <w:lang w:eastAsia="zh-CN"/>
        </w:rPr>
        <w:t>JSON</w:t>
      </w:r>
      <w:r w:rsidR="00A23879">
        <w:rPr>
          <w:spacing w:val="23"/>
          <w:w w:val="95"/>
          <w:lang w:eastAsia="zh-CN"/>
        </w:rPr>
        <w:t xml:space="preserve"> </w:t>
      </w:r>
      <w:r w:rsidR="00A23879">
        <w:rPr>
          <w:w w:val="95"/>
          <w:lang w:eastAsia="zh-CN"/>
        </w:rPr>
        <w:t>对象，子操作之间</w:t>
      </w:r>
      <w:r w:rsidR="00A23879">
        <w:rPr>
          <w:lang w:eastAsia="zh-CN"/>
        </w:rPr>
        <w:t xml:space="preserve"> 用逗号隔开。聚集框架支持以下子操作参数：</w:t>
      </w:r>
    </w:p>
    <w:p w:rsidR="00D032B6" w:rsidRDefault="00D032B6">
      <w:pPr>
        <w:spacing w:before="6" w:line="140" w:lineRule="exact"/>
        <w:rPr>
          <w:sz w:val="14"/>
          <w:szCs w:val="14"/>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035F6E">
      <w:pPr>
        <w:tabs>
          <w:tab w:val="left" w:pos="4141"/>
        </w:tabs>
        <w:spacing w:before="9" w:line="241" w:lineRule="auto"/>
        <w:ind w:left="4141" w:right="3466" w:hanging="3158"/>
        <w:rPr>
          <w:rFonts w:ascii="微软雅黑" w:eastAsia="微软雅黑" w:hAnsi="微软雅黑" w:cs="微软雅黑"/>
          <w:sz w:val="14"/>
          <w:szCs w:val="14"/>
        </w:rPr>
      </w:pPr>
      <w:hyperlink w:anchor="_bookmark298" w:history="1">
        <w:r w:rsidR="00A23879">
          <w:rPr>
            <w:rFonts w:ascii="微软雅黑" w:eastAsia="微软雅黑" w:hAnsi="微软雅黑" w:cs="微软雅黑"/>
            <w:color w:val="0000FF"/>
            <w:w w:val="90"/>
            <w:sz w:val="14"/>
            <w:szCs w:val="14"/>
          </w:rPr>
          <w:t>$group</w:t>
        </w:r>
        <w:r w:rsidR="00A23879">
          <w:rPr>
            <w:rFonts w:ascii="微软雅黑" w:eastAsia="微软雅黑" w:hAnsi="微软雅黑" w:cs="微软雅黑"/>
            <w:color w:val="0000FF"/>
            <w:w w:val="90"/>
            <w:sz w:val="14"/>
            <w:szCs w:val="14"/>
          </w:rPr>
          <w:tab/>
        </w:r>
      </w:hyperlink>
      <w:r w:rsidR="00A23879">
        <w:rPr>
          <w:rFonts w:ascii="微软雅黑" w:eastAsia="微软雅黑" w:hAnsi="微软雅黑" w:cs="微软雅黑"/>
          <w:color w:val="000000"/>
          <w:w w:val="90"/>
          <w:sz w:val="14"/>
          <w:szCs w:val="14"/>
        </w:rPr>
        <w:t xml:space="preserve">实现对记录的分组，类似与 </w:t>
      </w:r>
      <w:r w:rsidR="00A23879">
        <w:rPr>
          <w:rFonts w:ascii="微软雅黑" w:eastAsia="微软雅黑" w:hAnsi="微软雅黑" w:cs="微软雅黑"/>
          <w:color w:val="000000"/>
          <w:spacing w:val="2"/>
          <w:w w:val="90"/>
          <w:sz w:val="14"/>
          <w:szCs w:val="14"/>
        </w:rPr>
        <w:t xml:space="preserve"> </w:t>
      </w:r>
      <w:r w:rsidR="00A23879">
        <w:rPr>
          <w:rFonts w:ascii="微软雅黑" w:eastAsia="微软雅黑" w:hAnsi="微软雅黑" w:cs="微软雅黑"/>
          <w:color w:val="000000"/>
          <w:w w:val="90"/>
          <w:sz w:val="14"/>
          <w:szCs w:val="14"/>
        </w:rPr>
        <w:t xml:space="preserve">SQ </w:t>
      </w:r>
      <w:r w:rsidR="00A23879">
        <w:rPr>
          <w:rFonts w:ascii="微软雅黑" w:eastAsia="微软雅黑" w:hAnsi="微软雅黑" w:cs="微软雅黑"/>
          <w:color w:val="000000"/>
          <w:spacing w:val="3"/>
          <w:w w:val="90"/>
          <w:sz w:val="14"/>
          <w:szCs w:val="14"/>
        </w:rPr>
        <w:t xml:space="preserve"> </w:t>
      </w:r>
      <w:r w:rsidR="00A23879">
        <w:rPr>
          <w:rFonts w:ascii="微软雅黑" w:eastAsia="微软雅黑" w:hAnsi="微软雅黑" w:cs="微软雅黑"/>
          <w:color w:val="000000"/>
          <w:w w:val="90"/>
          <w:sz w:val="14"/>
          <w:szCs w:val="14"/>
        </w:rPr>
        <w:t xml:space="preserve">L的 </w:t>
      </w:r>
      <w:r w:rsidR="00A23879">
        <w:rPr>
          <w:rFonts w:ascii="微软雅黑" w:eastAsia="微软雅黑" w:hAnsi="微软雅黑" w:cs="微软雅黑"/>
          <w:color w:val="000000"/>
          <w:spacing w:val="3"/>
          <w:w w:val="90"/>
          <w:sz w:val="14"/>
          <w:szCs w:val="14"/>
        </w:rPr>
        <w:t xml:space="preserve"> </w:t>
      </w:r>
      <w:r w:rsidR="00A23879">
        <w:rPr>
          <w:rFonts w:ascii="微软雅黑" w:eastAsia="微软雅黑" w:hAnsi="微软雅黑" w:cs="微软雅黑"/>
          <w:color w:val="000000"/>
          <w:w w:val="90"/>
          <w:sz w:val="14"/>
          <w:szCs w:val="14"/>
        </w:rPr>
        <w:t xml:space="preserve">group </w:t>
      </w:r>
      <w:r w:rsidR="00A23879">
        <w:rPr>
          <w:rFonts w:ascii="微软雅黑" w:eastAsia="微软雅黑" w:hAnsi="微软雅黑" w:cs="微软雅黑"/>
          <w:color w:val="000000"/>
          <w:spacing w:val="3"/>
          <w:w w:val="90"/>
          <w:sz w:val="14"/>
          <w:szCs w:val="14"/>
        </w:rPr>
        <w:t xml:space="preserve"> </w:t>
      </w:r>
      <w:r w:rsidR="00A23879">
        <w:rPr>
          <w:rFonts w:ascii="微软雅黑" w:eastAsia="微软雅黑" w:hAnsi="微软雅黑" w:cs="微软雅黑"/>
          <w:color w:val="000000"/>
          <w:w w:val="90"/>
          <w:sz w:val="14"/>
          <w:szCs w:val="14"/>
        </w:rPr>
        <w:t xml:space="preserve">by </w:t>
      </w:r>
      <w:r w:rsidR="00A23879">
        <w:rPr>
          <w:rFonts w:ascii="微软雅黑" w:eastAsia="微软雅黑" w:hAnsi="微软雅黑" w:cs="微软雅黑"/>
          <w:color w:val="000000"/>
          <w:spacing w:val="3"/>
          <w:w w:val="90"/>
          <w:sz w:val="14"/>
          <w:szCs w:val="14"/>
        </w:rPr>
        <w:t xml:space="preserve"> </w:t>
      </w:r>
      <w:r w:rsidR="00A23879">
        <w:rPr>
          <w:rFonts w:ascii="微软雅黑" w:eastAsia="微软雅黑" w:hAnsi="微软雅黑" w:cs="微软雅黑"/>
          <w:color w:val="000000"/>
          <w:w w:val="90"/>
          <w:sz w:val="14"/>
          <w:szCs w:val="14"/>
        </w:rPr>
        <w:t>语</w:t>
      </w:r>
      <w:r w:rsidR="00A23879">
        <w:rPr>
          <w:rFonts w:ascii="微软雅黑" w:eastAsia="微软雅黑" w:hAnsi="微软雅黑" w:cs="微软雅黑"/>
          <w:color w:val="000000"/>
          <w:sz w:val="14"/>
          <w:szCs w:val="14"/>
        </w:rPr>
        <w:t xml:space="preserve"> </w:t>
      </w:r>
      <w:r w:rsidR="00A23879">
        <w:rPr>
          <w:rFonts w:ascii="微软雅黑" w:eastAsia="微软雅黑" w:hAnsi="微软雅黑" w:cs="微软雅黑"/>
          <w:color w:val="000000"/>
          <w:w w:val="90"/>
          <w:sz w:val="14"/>
          <w:szCs w:val="14"/>
        </w:rPr>
        <w:t>句，“_id”指定分组字段。</w:t>
      </w:r>
    </w:p>
    <w:p w:rsidR="00D032B6" w:rsidRDefault="00035F6E">
      <w:pPr>
        <w:tabs>
          <w:tab w:val="left" w:pos="4141"/>
        </w:tabs>
        <w:spacing w:before="60" w:line="241" w:lineRule="auto"/>
        <w:ind w:left="4141" w:right="3456" w:hanging="3158"/>
        <w:rPr>
          <w:rFonts w:ascii="微软雅黑" w:eastAsia="微软雅黑" w:hAnsi="微软雅黑" w:cs="微软雅黑"/>
          <w:sz w:val="14"/>
          <w:szCs w:val="14"/>
        </w:rPr>
      </w:pPr>
      <w:hyperlink w:anchor="_bookmark309" w:history="1">
        <w:r w:rsidR="00A23879">
          <w:rPr>
            <w:rFonts w:ascii="微软雅黑" w:eastAsia="微软雅黑" w:hAnsi="微软雅黑" w:cs="微软雅黑"/>
            <w:color w:val="0000FF"/>
            <w:w w:val="90"/>
            <w:sz w:val="14"/>
            <w:szCs w:val="14"/>
          </w:rPr>
          <w:t>$sort</w:t>
        </w:r>
        <w:r w:rsidR="00A23879">
          <w:rPr>
            <w:rFonts w:ascii="微软雅黑" w:eastAsia="微软雅黑" w:hAnsi="微软雅黑" w:cs="微软雅黑"/>
            <w:color w:val="0000FF"/>
            <w:w w:val="90"/>
            <w:sz w:val="14"/>
            <w:szCs w:val="14"/>
          </w:rPr>
          <w:tab/>
        </w:r>
      </w:hyperlink>
      <w:r w:rsidR="00A23879">
        <w:rPr>
          <w:rFonts w:ascii="微软雅黑" w:eastAsia="微软雅黑" w:hAnsi="微软雅黑" w:cs="微软雅黑"/>
          <w:color w:val="000000"/>
          <w:w w:val="85"/>
          <w:sz w:val="14"/>
          <w:szCs w:val="14"/>
        </w:rPr>
        <w:t>实现对结果集的排序，“1”代表升序，“-1”代表降</w:t>
      </w:r>
      <w:r w:rsidR="00A23879">
        <w:rPr>
          <w:rFonts w:ascii="微软雅黑" w:eastAsia="微软雅黑" w:hAnsi="微软雅黑" w:cs="微软雅黑"/>
          <w:color w:val="000000"/>
          <w:w w:val="84"/>
          <w:sz w:val="14"/>
          <w:szCs w:val="14"/>
        </w:rPr>
        <w:t xml:space="preserve"> </w:t>
      </w:r>
      <w:r w:rsidR="00A23879">
        <w:rPr>
          <w:rFonts w:ascii="微软雅黑" w:eastAsia="微软雅黑" w:hAnsi="微软雅黑" w:cs="微软雅黑"/>
          <w:color w:val="000000"/>
          <w:w w:val="90"/>
          <w:sz w:val="14"/>
          <w:szCs w:val="14"/>
        </w:rPr>
        <w:t>序。</w:t>
      </w:r>
    </w:p>
    <w:p w:rsidR="00D032B6" w:rsidRDefault="00D032B6">
      <w:pPr>
        <w:spacing w:before="9" w:line="100" w:lineRule="exact"/>
        <w:rPr>
          <w:sz w:val="10"/>
          <w:szCs w:val="10"/>
        </w:rPr>
      </w:pPr>
    </w:p>
    <w:p w:rsidR="00D032B6" w:rsidRDefault="00A23879">
      <w:pPr>
        <w:pStyle w:val="BodyText"/>
        <w:spacing w:line="312" w:lineRule="exact"/>
        <w:rPr>
          <w:lang w:eastAsia="zh-CN"/>
        </w:rPr>
      </w:pPr>
      <w:r>
        <w:rPr>
          <w:w w:val="95"/>
          <w:lang w:eastAsia="zh-CN"/>
        </w:rPr>
        <w:t xml:space="preserve">说明：aggregate()    </w:t>
      </w:r>
      <w:r>
        <w:rPr>
          <w:spacing w:val="55"/>
          <w:w w:val="95"/>
          <w:lang w:eastAsia="zh-CN"/>
        </w:rPr>
        <w:t xml:space="preserve"> </w:t>
      </w:r>
      <w:r>
        <w:rPr>
          <w:w w:val="95"/>
          <w:lang w:eastAsia="zh-CN"/>
        </w:rPr>
        <w:t>方法可以有任意多个子操作，但是注意各子操作的参数名的语法规则。</w:t>
      </w:r>
    </w:p>
    <w:p w:rsidR="00D032B6" w:rsidRDefault="00D032B6">
      <w:pPr>
        <w:spacing w:before="9" w:line="190" w:lineRule="exact"/>
        <w:rPr>
          <w:sz w:val="19"/>
          <w:szCs w:val="19"/>
          <w:lang w:eastAsia="zh-CN"/>
        </w:rPr>
      </w:pPr>
    </w:p>
    <w:p w:rsidR="00D032B6" w:rsidRDefault="00A23879">
      <w:pPr>
        <w:pStyle w:val="BodyText"/>
      </w:pPr>
      <w:r>
        <w:t>示例</w:t>
      </w:r>
    </w:p>
    <w:p w:rsidR="00D032B6" w:rsidRDefault="00A23879">
      <w:pPr>
        <w:pStyle w:val="BodyText"/>
        <w:spacing w:before="18"/>
      </w:pPr>
      <w:r>
        <w:t>假设集合</w:t>
      </w:r>
      <w:r>
        <w:rPr>
          <w:spacing w:val="-40"/>
        </w:rPr>
        <w:t xml:space="preserve"> </w:t>
      </w:r>
      <w:r>
        <w:t>collection</w:t>
      </w:r>
      <w:r>
        <w:rPr>
          <w:spacing w:val="-39"/>
        </w:rPr>
        <w:t xml:space="preserve"> </w:t>
      </w:r>
      <w:r>
        <w:t>包含如下格式的记录：</w:t>
      </w:r>
    </w:p>
    <w:p w:rsidR="00D032B6" w:rsidRDefault="00035F6E">
      <w:pPr>
        <w:pStyle w:val="BodyText"/>
        <w:spacing w:line="313" w:lineRule="exact"/>
        <w:rPr>
          <w:rFonts w:ascii="Microsoft JhengHei" w:eastAsia="Microsoft JhengHei" w:hAnsi="Microsoft JhengHei" w:cs="Microsoft JhengHei"/>
        </w:rPr>
      </w:pPr>
      <w:r w:rsidRPr="00035F6E">
        <w:pict>
          <v:group id="_x0000_s2797" style="position:absolute;left:0;text-align:left;margin-left:81.7pt;margin-top:4.75pt;width:473.6pt;height:127.2pt;z-index:-251693056;mso-position-horizontal-relative:page" coordorigin="1634,95" coordsize="9472,2544">
            <v:shape id="_x0000_s2798" style="position:absolute;left:1634;top:95;width:9472;height:2544" coordorigin="1634,95" coordsize="9472,2544" path="m1634,95r9472,l11106,2639r-9472,l1634,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133"/>
        <w:rPr>
          <w:rFonts w:ascii="Microsoft JhengHei" w:eastAsia="Microsoft JhengHei" w:hAnsi="Microsoft JhengHei" w:cs="Microsoft JhengHei"/>
        </w:rPr>
      </w:pPr>
      <w:r>
        <w:rPr>
          <w:rFonts w:ascii="Microsoft JhengHei" w:eastAsia="Microsoft JhengHei" w:hAnsi="Microsoft JhengHei" w:cs="Microsoft JhengHei"/>
        </w:rPr>
        <w:t>no:1000,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0"/>
        </w:rPr>
        <w:t>score:80,</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15"/>
        </w:rPr>
        <w:t>interest:["basketball","football"],</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major:"计算机科学与技术",</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05"/>
        </w:rPr>
        <w:t>dep:"计算机学院",</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25"/>
        </w:rPr>
        <w:t>info:{</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90"/>
        </w:rPr>
        <w:t>name:"Tom",</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w w:val="105"/>
        </w:rPr>
        <w:t>age:25,</w:t>
      </w:r>
    </w:p>
    <w:p w:rsidR="00D032B6" w:rsidRDefault="00A23879">
      <w:pPr>
        <w:pStyle w:val="BodyText"/>
        <w:spacing w:line="212" w:lineRule="exact"/>
        <w:ind w:left="1733"/>
        <w:rPr>
          <w:rFonts w:ascii="Microsoft JhengHei" w:eastAsia="Microsoft JhengHei" w:hAnsi="Microsoft JhengHei" w:cs="Microsoft JhengHei"/>
        </w:rPr>
      </w:pPr>
      <w:r>
        <w:rPr>
          <w:rFonts w:ascii="Microsoft JhengHei" w:eastAsia="Microsoft JhengHei" w:hAnsi="Microsoft JhengHei" w:cs="Microsoft JhengHei"/>
        </w:rPr>
        <w:t>gender:"男"</w:t>
      </w:r>
    </w:p>
    <w:p w:rsidR="00D032B6" w:rsidRDefault="00A23879">
      <w:pPr>
        <w:pStyle w:val="BodyText"/>
        <w:spacing w:line="212" w:lineRule="exact"/>
        <w:ind w:left="17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1217"/>
        </w:tabs>
        <w:spacing w:before="22"/>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按条件选择记录，并指定返回字段名</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795" style="position:absolute;left:0;text-align:left;margin-left:95.85pt;margin-top:4.95pt;width:459.45pt;height:31.8pt;z-index:-251692032;mso-position-horizontal-relative:page" coordorigin="1917,99" coordsize="9189,636">
            <v:shape id="_x0000_s2796" style="position:absolute;left:1917;top:99;width:9189;height:636" coordorigin="1917,99" coordsize="9189,636" path="m1917,99r9189,l11106,735r-9189,l1917,99xe" fillcolor="#efefef" stroked="f">
              <v:path arrowok="t"/>
            </v:shape>
            <w10:wrap anchorx="page"/>
          </v:group>
        </w:pict>
      </w:r>
      <w:r w:rsidR="00A23879">
        <w:rPr>
          <w:rFonts w:ascii="Microsoft JhengHei" w:eastAsia="Microsoft JhengHei" w:hAnsi="Microsoft JhengHei" w:cs="Microsoft JhengHei"/>
          <w:w w:val="110"/>
        </w:rPr>
        <w:t>db.collectionspace.collection.aggregate({</w:t>
      </w:r>
      <w:hyperlink w:anchor="_bookmark297" w:history="1">
        <w:r w:rsidR="00A23879">
          <w:rPr>
            <w:rFonts w:ascii="Microsoft JhengHei" w:eastAsia="Microsoft JhengHei" w:hAnsi="Microsoft JhengHei" w:cs="Microsoft JhengHei"/>
            <w:color w:val="0000FF"/>
            <w:w w:val="110"/>
          </w:rPr>
          <w:t>$match</w:t>
        </w:r>
      </w:hyperlink>
      <w:r w:rsidR="00A23879">
        <w:rPr>
          <w:rFonts w:ascii="Microsoft JhengHei" w:eastAsia="Microsoft JhengHei" w:hAnsi="Microsoft JhengHei" w:cs="Microsoft JhengHei"/>
          <w:color w:val="000000"/>
          <w:w w:val="110"/>
        </w:rPr>
        <w:t>:{$and:[{no:{$gt:1002}},{no:{$lt:1015}},</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{dep:"计算机学院"}]}},</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hyperlink w:anchor="_bookmark297" w:history="1">
        <w:r>
          <w:rPr>
            <w:rFonts w:ascii="Microsoft JhengHei" w:eastAsia="Microsoft JhengHei" w:hAnsi="Microsoft JhengHei" w:cs="Microsoft JhengHei"/>
            <w:color w:val="0000FF"/>
            <w:w w:val="110"/>
          </w:rPr>
          <w:t>$project</w:t>
        </w:r>
      </w:hyperlink>
      <w:r>
        <w:rPr>
          <w:rFonts w:ascii="Microsoft JhengHei" w:eastAsia="Microsoft JhengHei" w:hAnsi="Microsoft JhengHei" w:cs="Microsoft JhengHei"/>
          <w:color w:val="000000"/>
          <w:w w:val="110"/>
        </w:rPr>
        <w:t>:{no:1,"info.name":1,major:1}})</w:t>
      </w:r>
    </w:p>
    <w:p w:rsidR="00D032B6" w:rsidRDefault="00D032B6">
      <w:pPr>
        <w:spacing w:before="2" w:line="110" w:lineRule="exact"/>
        <w:rPr>
          <w:sz w:val="11"/>
          <w:szCs w:val="11"/>
        </w:rPr>
      </w:pPr>
    </w:p>
    <w:p w:rsidR="00D032B6" w:rsidRDefault="00A23879">
      <w:pPr>
        <w:pStyle w:val="BodyText"/>
        <w:spacing w:line="168" w:lineRule="auto"/>
        <w:ind w:left="1217"/>
      </w:pPr>
      <w:r>
        <w:t>此聚集操作操作首先使用</w:t>
      </w:r>
      <w:r>
        <w:rPr>
          <w:spacing w:val="-32"/>
        </w:rPr>
        <w:t xml:space="preserve"> </w:t>
      </w:r>
      <w:hyperlink w:anchor="_bookmark297" w:history="1">
        <w:r>
          <w:rPr>
            <w:color w:val="0000FF"/>
          </w:rPr>
          <w:t>$match</w:t>
        </w:r>
        <w:r>
          <w:rPr>
            <w:color w:val="0000FF"/>
            <w:spacing w:val="-32"/>
          </w:rPr>
          <w:t xml:space="preserve"> </w:t>
        </w:r>
      </w:hyperlink>
      <w:r>
        <w:rPr>
          <w:color w:val="000000"/>
        </w:rPr>
        <w:t>选择匹配条件的记录，然后使用</w:t>
      </w:r>
      <w:r>
        <w:rPr>
          <w:color w:val="000000"/>
          <w:spacing w:val="-31"/>
        </w:rPr>
        <w:t xml:space="preserve"> </w:t>
      </w:r>
      <w:hyperlink w:anchor="_bookmark297" w:history="1">
        <w:r>
          <w:rPr>
            <w:color w:val="0000FF"/>
          </w:rPr>
          <w:t>$project</w:t>
        </w:r>
        <w:r>
          <w:rPr>
            <w:color w:val="0000FF"/>
            <w:spacing w:val="-32"/>
          </w:rPr>
          <w:t xml:space="preserve"> </w:t>
        </w:r>
      </w:hyperlink>
      <w:r>
        <w:rPr>
          <w:color w:val="000000"/>
        </w:rPr>
        <w:t>只返回指定的字段名。返回 结果集如下：</w:t>
      </w:r>
    </w:p>
    <w:p w:rsidR="00D032B6" w:rsidRDefault="00035F6E">
      <w:pPr>
        <w:pStyle w:val="BodyText"/>
        <w:spacing w:line="329" w:lineRule="exact"/>
        <w:ind w:left="1217"/>
        <w:rPr>
          <w:rFonts w:ascii="Microsoft JhengHei" w:eastAsia="Microsoft JhengHei" w:hAnsi="Microsoft JhengHei" w:cs="Microsoft JhengHei"/>
        </w:rPr>
      </w:pPr>
      <w:r w:rsidRPr="00035F6E">
        <w:pict>
          <v:group id="_x0000_s2793" style="position:absolute;left:0;text-align:left;margin-left:95.85pt;margin-top:5.55pt;width:459.45pt;height:127.2pt;z-index:-251691008;mso-position-horizontal-relative:page" coordorigin="1917,111" coordsize="9189,2544">
            <v:shape id="_x0000_s2794" style="position:absolute;left:1917;top:111;width:9189;height:2544" coordorigin="1917,111" coordsize="9189,2544" path="m1917,111r9189,l11106,2655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"no":</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1003,</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"info.name": </w:t>
      </w:r>
      <w:r>
        <w:rPr>
          <w:rFonts w:ascii="Microsoft JhengHei" w:eastAsia="Microsoft JhengHei" w:hAnsi="Microsoft JhengHei" w:cs="Microsoft JhengHei"/>
          <w:spacing w:val="21"/>
        </w:rPr>
        <w:t xml:space="preserve"> </w:t>
      </w:r>
      <w:r>
        <w:rPr>
          <w:rFonts w:ascii="Microsoft JhengHei" w:eastAsia="Microsoft JhengHei" w:hAnsi="Microsoft JhengHei" w:cs="Microsoft JhengHei"/>
        </w:rPr>
        <w:t>"Sam",</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"计算机软件与理论"</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"no":</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1004,</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"info.name":</w:t>
      </w:r>
      <w:r>
        <w:rPr>
          <w:rFonts w:ascii="Microsoft JhengHei" w:eastAsia="Microsoft JhengHei" w:hAnsi="Microsoft JhengHei" w:cs="Microsoft JhengHei"/>
          <w:spacing w:val="39"/>
          <w:w w:val="110"/>
        </w:rPr>
        <w:t xml:space="preserve"> </w:t>
      </w:r>
      <w:r>
        <w:rPr>
          <w:rFonts w:ascii="Microsoft JhengHei" w:eastAsia="Microsoft JhengHei" w:hAnsi="Microsoft JhengHei" w:cs="Microsoft JhengHei"/>
          <w:w w:val="110"/>
        </w:rPr>
        <w:t>"Coll",</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"计算机工程"</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"no":</w:t>
      </w:r>
      <w:r>
        <w:rPr>
          <w:rFonts w:ascii="Microsoft JhengHei" w:eastAsia="Microsoft JhengHei" w:hAnsi="Microsoft JhengHei" w:cs="Microsoft JhengHei"/>
          <w:spacing w:val="25"/>
          <w:w w:val="105"/>
        </w:rPr>
        <w:t xml:space="preserve"> </w:t>
      </w:r>
      <w:r>
        <w:rPr>
          <w:rFonts w:ascii="Microsoft JhengHei" w:eastAsia="Microsoft JhengHei" w:hAnsi="Microsoft JhengHei" w:cs="Microsoft JhengHei"/>
          <w:w w:val="105"/>
        </w:rPr>
        <w:t>1005,</w:t>
      </w:r>
    </w:p>
    <w:p w:rsidR="00D032B6" w:rsidRDefault="00D032B6">
      <w:pPr>
        <w:spacing w:line="217"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597"/>
        <w:rPr>
          <w:rFonts w:ascii="Microsoft JhengHei" w:eastAsia="Microsoft JhengHei" w:hAnsi="Microsoft JhengHei" w:cs="Microsoft JhengHei"/>
        </w:rPr>
      </w:pPr>
      <w:r w:rsidRPr="00035F6E">
        <w:pict>
          <v:group id="_x0000_s2791" style="position:absolute;left:0;text-align:left;margin-left:95.85pt;margin-top:4.7pt;width:459.45pt;height:31.8pt;z-index:-251688960;mso-position-horizontal-relative:page" coordorigin="1917,94" coordsize="9189,636">
            <v:shape id="_x0000_s2792" style="position:absolute;left:1917;top:94;width:9189;height:636" coordorigin="1917,94" coordsize="9189,636" path="m1917,94r9189,l11106,730r-9189,l1917,94xe" fillcolor="#efefef" stroked="f">
              <v:path arrowok="t"/>
            </v:shape>
            <w10:wrap anchorx="page"/>
          </v:group>
        </w:pict>
      </w:r>
      <w:r w:rsidR="00A23879">
        <w:rPr>
          <w:rFonts w:ascii="Microsoft JhengHei" w:eastAsia="Microsoft JhengHei" w:hAnsi="Microsoft JhengHei" w:cs="Microsoft JhengHei"/>
          <w:w w:val="105"/>
        </w:rPr>
        <w:t xml:space="preserve">"info.name": </w:t>
      </w:r>
      <w:r w:rsidR="00A23879">
        <w:rPr>
          <w:rFonts w:ascii="Microsoft JhengHei" w:eastAsia="Microsoft JhengHei" w:hAnsi="Microsoft JhengHei" w:cs="Microsoft JhengHei"/>
          <w:spacing w:val="30"/>
          <w:w w:val="105"/>
        </w:rPr>
        <w:t xml:space="preserve"> </w:t>
      </w:r>
      <w:r w:rsidR="00A23879">
        <w:rPr>
          <w:rFonts w:ascii="Microsoft JhengHei" w:eastAsia="Microsoft JhengHei" w:hAnsi="Microsoft JhengHei" w:cs="Microsoft JhengHei"/>
          <w:w w:val="105"/>
        </w:rPr>
        <w:t>"Jim",</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"计算机工程"</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283"/>
        </w:tabs>
        <w:spacing w:line="234" w:lineRule="exact"/>
        <w:ind w:left="0" w:right="6328"/>
        <w:jc w:val="center"/>
      </w:pPr>
      <w:r>
        <w:rPr>
          <w:rFonts w:ascii="Times New Roman" w:eastAsia="Times New Roman" w:hAnsi="Times New Roman" w:cs="Times New Roman"/>
        </w:rPr>
        <w:t>•</w:t>
      </w:r>
      <w:r>
        <w:rPr>
          <w:rFonts w:ascii="Times New Roman" w:eastAsia="Times New Roman" w:hAnsi="Times New Roman" w:cs="Times New Roman"/>
        </w:rPr>
        <w:tab/>
      </w:r>
      <w:r>
        <w:rPr>
          <w:position w:val="1"/>
        </w:rPr>
        <w:t>按条件选择记录，并对记录进行分组</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789" style="position:absolute;left:0;text-align:left;margin-left:95.85pt;margin-top:4.95pt;width:459.45pt;height:31.8pt;z-index:-251687936;mso-position-horizontal-relative:page" coordorigin="1917,99" coordsize="9189,636">
            <v:shape id="_x0000_s2790" style="position:absolute;left:1917;top:99;width:9189;height:636" coordorigin="1917,99" coordsize="9189,636" path="m1917,99r9189,l11106,735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w:t>
      </w:r>
      <w:hyperlink w:anchor="_bookmark297" w:history="1">
        <w:r w:rsidR="00A23879">
          <w:rPr>
            <w:rFonts w:ascii="Microsoft JhengHei" w:eastAsia="Microsoft JhengHei" w:hAnsi="Microsoft JhengHei" w:cs="Microsoft JhengHei"/>
            <w:color w:val="0000FF"/>
            <w:w w:val="105"/>
          </w:rPr>
          <w:t>$match</w:t>
        </w:r>
      </w:hyperlink>
      <w:r w:rsidR="00A23879">
        <w:rPr>
          <w:rFonts w:ascii="Microsoft JhengHei" w:eastAsia="Microsoft JhengHei" w:hAnsi="Microsoft JhengHei" w:cs="Microsoft JhengHei"/>
          <w:color w:val="000000"/>
          <w:w w:val="105"/>
        </w:rPr>
        <w:t>:{dep:"计算机学院"}},{</w:t>
      </w:r>
      <w:hyperlink w:anchor="_bookmark298" w:history="1">
        <w:r w:rsidR="00A23879">
          <w:rPr>
            <w:rFonts w:ascii="Microsoft JhengHei" w:eastAsia="Microsoft JhengHei" w:hAnsi="Microsoft JhengHei" w:cs="Microsoft JhengHei"/>
            <w:color w:val="0000FF"/>
            <w:w w:val="105"/>
          </w:rPr>
          <w:t>$group</w:t>
        </w:r>
      </w:hyperlink>
      <w:r w:rsidR="00A23879">
        <w:rPr>
          <w:rFonts w:ascii="Microsoft JhengHei" w:eastAsia="Microsoft JhengHei" w:hAnsi="Microsoft JhengHei" w:cs="Microsoft JhengHei"/>
          <w:color w:val="000000"/>
          <w:w w:val="10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{_id:"$major",Major:{</w:t>
      </w:r>
      <w:hyperlink w:anchor="_bookmark300" w:history="1">
        <w:r>
          <w:rPr>
            <w:rFonts w:ascii="Microsoft JhengHei" w:eastAsia="Microsoft JhengHei" w:hAnsi="Microsoft JhengHei" w:cs="Microsoft JhengHei"/>
            <w:color w:val="0000FF"/>
            <w:w w:val="110"/>
          </w:rPr>
          <w:t>$first</w:t>
        </w:r>
      </w:hyperlink>
      <w:r>
        <w:rPr>
          <w:rFonts w:ascii="Microsoft JhengHei" w:eastAsia="Microsoft JhengHei" w:hAnsi="Microsoft JhengHei" w:cs="Microsoft JhengHei"/>
          <w:color w:val="000000"/>
          <w:w w:val="110"/>
        </w:rPr>
        <w:t>:"$major"},</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avg_age:{</w:t>
      </w:r>
      <w:hyperlink w:anchor="_bookmark304" w:history="1">
        <w:r>
          <w:rPr>
            <w:rFonts w:ascii="Microsoft JhengHei" w:eastAsia="Microsoft JhengHei" w:hAnsi="Microsoft JhengHei" w:cs="Microsoft JhengHei"/>
            <w:color w:val="0000FF"/>
            <w:w w:val="105"/>
          </w:rPr>
          <w:t>$avg</w:t>
        </w:r>
      </w:hyperlink>
      <w:r>
        <w:rPr>
          <w:rFonts w:ascii="Microsoft JhengHei" w:eastAsia="Microsoft JhengHei" w:hAnsi="Microsoft JhengHei" w:cs="Microsoft JhengHei"/>
          <w:color w:val="000000"/>
          <w:w w:val="105"/>
        </w:rPr>
        <w:t>:"$info.age"}}})</w:t>
      </w:r>
    </w:p>
    <w:p w:rsidR="00D032B6" w:rsidRDefault="00D032B6">
      <w:pPr>
        <w:spacing w:before="2" w:line="110" w:lineRule="exact"/>
        <w:rPr>
          <w:sz w:val="11"/>
          <w:szCs w:val="11"/>
        </w:rPr>
      </w:pPr>
    </w:p>
    <w:p w:rsidR="00D032B6" w:rsidRDefault="00A23879">
      <w:pPr>
        <w:pStyle w:val="BodyText"/>
        <w:spacing w:line="168" w:lineRule="auto"/>
        <w:ind w:left="397" w:right="465"/>
      </w:pPr>
      <w:r>
        <w:t>此聚集操作首先使用</w:t>
      </w:r>
      <w:r>
        <w:rPr>
          <w:spacing w:val="-30"/>
        </w:rPr>
        <w:t xml:space="preserve"> </w:t>
      </w:r>
      <w:hyperlink w:anchor="_bookmark297" w:history="1">
        <w:r>
          <w:rPr>
            <w:color w:val="0000FF"/>
          </w:rPr>
          <w:t>$match</w:t>
        </w:r>
        <w:r>
          <w:rPr>
            <w:color w:val="0000FF"/>
            <w:spacing w:val="-29"/>
          </w:rPr>
          <w:t xml:space="preserve"> </w:t>
        </w:r>
      </w:hyperlink>
      <w:r>
        <w:rPr>
          <w:color w:val="000000"/>
        </w:rPr>
        <w:t>选择匹配条件的记录，然后使用</w:t>
      </w:r>
      <w:r>
        <w:rPr>
          <w:color w:val="000000"/>
          <w:spacing w:val="-29"/>
        </w:rPr>
        <w:t xml:space="preserve"> </w:t>
      </w:r>
      <w:hyperlink w:anchor="_bookmark298" w:history="1">
        <w:r>
          <w:rPr>
            <w:color w:val="0000FF"/>
          </w:rPr>
          <w:t>$group</w:t>
        </w:r>
        <w:r>
          <w:rPr>
            <w:color w:val="0000FF"/>
            <w:spacing w:val="-29"/>
          </w:rPr>
          <w:t xml:space="preserve"> </w:t>
        </w:r>
      </w:hyperlink>
      <w:r>
        <w:rPr>
          <w:color w:val="000000"/>
        </w:rPr>
        <w:t>对记录按字段</w:t>
      </w:r>
      <w:r>
        <w:rPr>
          <w:color w:val="000000"/>
          <w:spacing w:val="-30"/>
        </w:rPr>
        <w:t xml:space="preserve"> </w:t>
      </w:r>
      <w:r>
        <w:rPr>
          <w:color w:val="000000"/>
        </w:rPr>
        <w:t>major</w:t>
      </w:r>
      <w:r>
        <w:rPr>
          <w:color w:val="000000"/>
          <w:spacing w:val="-29"/>
        </w:rPr>
        <w:t xml:space="preserve"> </w:t>
      </w:r>
      <w:r>
        <w:rPr>
          <w:color w:val="000000"/>
        </w:rPr>
        <w:t>进行分组，并 使用</w:t>
      </w:r>
      <w:r>
        <w:rPr>
          <w:color w:val="000000"/>
          <w:spacing w:val="-28"/>
        </w:rPr>
        <w:t xml:space="preserve"> </w:t>
      </w:r>
      <w:hyperlink w:anchor="_bookmark304" w:history="1">
        <w:r>
          <w:rPr>
            <w:color w:val="0000FF"/>
          </w:rPr>
          <w:t>$avg</w:t>
        </w:r>
        <w:r>
          <w:rPr>
            <w:color w:val="0000FF"/>
            <w:spacing w:val="-27"/>
          </w:rPr>
          <w:t xml:space="preserve"> </w:t>
        </w:r>
      </w:hyperlink>
      <w:r>
        <w:rPr>
          <w:color w:val="000000"/>
        </w:rPr>
        <w:t>返回每个分组中嵌套对象</w:t>
      </w:r>
      <w:r>
        <w:rPr>
          <w:color w:val="000000"/>
          <w:spacing w:val="-27"/>
        </w:rPr>
        <w:t xml:space="preserve"> </w:t>
      </w:r>
      <w:r>
        <w:rPr>
          <w:color w:val="000000"/>
        </w:rPr>
        <w:t>age</w:t>
      </w:r>
      <w:r>
        <w:rPr>
          <w:color w:val="000000"/>
          <w:spacing w:val="-28"/>
        </w:rPr>
        <w:t xml:space="preserve"> </w:t>
      </w:r>
      <w:r>
        <w:rPr>
          <w:color w:val="000000"/>
        </w:rPr>
        <w:t>字段的平均值。</w:t>
      </w:r>
    </w:p>
    <w:p w:rsidR="00D032B6" w:rsidRDefault="00035F6E">
      <w:pPr>
        <w:pStyle w:val="BodyText"/>
        <w:spacing w:line="329" w:lineRule="exact"/>
        <w:ind w:left="397"/>
        <w:rPr>
          <w:rFonts w:ascii="Microsoft JhengHei" w:eastAsia="Microsoft JhengHei" w:hAnsi="Microsoft JhengHei" w:cs="Microsoft JhengHei"/>
        </w:rPr>
      </w:pPr>
      <w:r w:rsidRPr="00035F6E">
        <w:pict>
          <v:group id="_x0000_s2787" style="position:absolute;left:0;text-align:left;margin-left:95.85pt;margin-top:5.55pt;width:459.45pt;height:127.2pt;z-index:-251686912;mso-position-horizontal-relative:page" coordorigin="1917,111" coordsize="9189,2544">
            <v:shape id="_x0000_s2788" style="position:absolute;left:1917;top:111;width:9189;height:2544" coordorigin="1917,111" coordsize="9189,2544" path="m1917,111r9189,l11106,2655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 xml:space="preserve">"Major": </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"计算机工程",</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"avg_age":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25</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"Major":</w:t>
      </w:r>
      <w:r>
        <w:rPr>
          <w:rFonts w:ascii="Microsoft JhengHei" w:eastAsia="Microsoft JhengHei" w:hAnsi="Microsoft JhengHei" w:cs="Microsoft JhengHei"/>
          <w:spacing w:val="35"/>
          <w:w w:val="105"/>
          <w:lang w:eastAsia="zh-CN"/>
        </w:rPr>
        <w:t xml:space="preserve"> </w:t>
      </w:r>
      <w:r>
        <w:rPr>
          <w:rFonts w:ascii="Microsoft JhengHei" w:eastAsia="Microsoft JhengHei" w:hAnsi="Microsoft JhengHei" w:cs="Microsoft JhengHei"/>
          <w:w w:val="105"/>
          <w:lang w:eastAsia="zh-CN"/>
        </w:rPr>
        <w:t>"计算机科学与技术",</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"avg_age": </w:t>
      </w:r>
      <w:r>
        <w:rPr>
          <w:rFonts w:ascii="Microsoft JhengHei" w:eastAsia="Microsoft JhengHei" w:hAnsi="Microsoft JhengHei" w:cs="Microsoft JhengHei"/>
          <w:spacing w:val="13"/>
          <w:lang w:eastAsia="zh-CN"/>
        </w:rPr>
        <w:t xml:space="preserve"> </w:t>
      </w:r>
      <w:r>
        <w:rPr>
          <w:rFonts w:ascii="Microsoft JhengHei" w:eastAsia="Microsoft JhengHei" w:hAnsi="Microsoft JhengHei" w:cs="Microsoft JhengHei"/>
          <w:lang w:eastAsia="zh-CN"/>
        </w:rPr>
        <w:t>22.5</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"Major":</w:t>
      </w:r>
      <w:r>
        <w:rPr>
          <w:rFonts w:ascii="Microsoft JhengHei" w:eastAsia="Microsoft JhengHei" w:hAnsi="Microsoft JhengHei" w:cs="Microsoft JhengHei"/>
          <w:spacing w:val="35"/>
          <w:w w:val="105"/>
          <w:lang w:eastAsia="zh-CN"/>
        </w:rPr>
        <w:t xml:space="preserve"> </w:t>
      </w:r>
      <w:r>
        <w:rPr>
          <w:rFonts w:ascii="Microsoft JhengHei" w:eastAsia="Microsoft JhengHei" w:hAnsi="Microsoft JhengHei" w:cs="Microsoft JhengHei"/>
          <w:w w:val="105"/>
          <w:lang w:eastAsia="zh-CN"/>
        </w:rPr>
        <w:t>"计算机软件与理论",</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"avg_age":</w:t>
      </w:r>
      <w:r>
        <w:rPr>
          <w:rFonts w:ascii="Microsoft JhengHei" w:eastAsia="Microsoft JhengHei" w:hAnsi="Microsoft JhengHei" w:cs="Microsoft JhengHei"/>
          <w:spacing w:val="27"/>
          <w:lang w:eastAsia="zh-CN"/>
        </w:rPr>
        <w:t xml:space="preserve"> </w:t>
      </w:r>
      <w:r>
        <w:rPr>
          <w:rFonts w:ascii="Microsoft JhengHei" w:eastAsia="Microsoft JhengHei" w:hAnsi="Microsoft JhengHei" w:cs="Microsoft JhengHei"/>
          <w:lang w:eastAsia="zh-CN"/>
        </w:rPr>
        <w:t>26</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按条件选择记录，并对记录进行分组、排序、限制返回记录的起始位置和返回记录数</w:t>
      </w:r>
    </w:p>
    <w:p w:rsidR="00D032B6" w:rsidRDefault="00035F6E">
      <w:pPr>
        <w:pStyle w:val="BodyText"/>
        <w:spacing w:line="322" w:lineRule="exact"/>
        <w:ind w:left="397" w:right="1642"/>
        <w:jc w:val="both"/>
        <w:rPr>
          <w:rFonts w:ascii="Microsoft JhengHei" w:eastAsia="Microsoft JhengHei" w:hAnsi="Microsoft JhengHei" w:cs="Microsoft JhengHei"/>
        </w:rPr>
      </w:pPr>
      <w:r w:rsidRPr="00035F6E">
        <w:pict>
          <v:group id="_x0000_s2785" style="position:absolute;left:0;text-align:left;margin-left:95.85pt;margin-top:4.95pt;width:459.45pt;height:31.8pt;z-index:-251685888;mso-position-horizontal-relative:page" coordorigin="1917,99" coordsize="9189,636">
            <v:shape id="_x0000_s2786" style="position:absolute;left:1917;top:99;width:9189;height:636" coordorigin="1917,99" coordsize="9189,636" path="m1917,99r9189,l11106,735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w:t>
      </w:r>
      <w:hyperlink w:anchor="_bookmark297" w:history="1">
        <w:r w:rsidR="00A23879">
          <w:rPr>
            <w:rFonts w:ascii="Microsoft JhengHei" w:eastAsia="Microsoft JhengHei" w:hAnsi="Microsoft JhengHei" w:cs="Microsoft JhengHei"/>
            <w:color w:val="0000FF"/>
            <w:w w:val="105"/>
          </w:rPr>
          <w:t>$match</w:t>
        </w:r>
      </w:hyperlink>
      <w:r w:rsidR="00A23879">
        <w:rPr>
          <w:rFonts w:ascii="Microsoft JhengHei" w:eastAsia="Microsoft JhengHei" w:hAnsi="Microsoft JhengHei" w:cs="Microsoft JhengHei"/>
          <w:color w:val="000000"/>
          <w:w w:val="105"/>
        </w:rPr>
        <w:t>:{interest:{$exists:1}}},{</w:t>
      </w:r>
      <w:hyperlink w:anchor="_bookmark298" w:history="1">
        <w:r w:rsidR="00A23879">
          <w:rPr>
            <w:rFonts w:ascii="Microsoft JhengHei" w:eastAsia="Microsoft JhengHei" w:hAnsi="Microsoft JhengHei" w:cs="Microsoft JhengHei"/>
            <w:color w:val="0000FF"/>
            <w:w w:val="105"/>
          </w:rPr>
          <w:t>$group</w:t>
        </w:r>
      </w:hyperlink>
      <w:r w:rsidR="00A23879">
        <w:rPr>
          <w:rFonts w:ascii="Microsoft JhengHei" w:eastAsia="Microsoft JhengHei" w:hAnsi="Microsoft JhengHei" w:cs="Microsoft JhengHei"/>
          <w:color w:val="000000"/>
          <w:w w:val="105"/>
        </w:rPr>
        <w:t>:</w:t>
      </w:r>
    </w:p>
    <w:p w:rsidR="00D032B6" w:rsidRDefault="00A23879">
      <w:pPr>
        <w:pStyle w:val="BodyText"/>
        <w:spacing w:line="212" w:lineRule="exact"/>
        <w:ind w:left="397" w:right="5542"/>
        <w:jc w:val="both"/>
        <w:rPr>
          <w:rFonts w:ascii="Microsoft JhengHei" w:eastAsia="Microsoft JhengHei" w:hAnsi="Microsoft JhengHei" w:cs="Microsoft JhengHei"/>
        </w:rPr>
      </w:pPr>
      <w:r>
        <w:rPr>
          <w:rFonts w:ascii="Microsoft JhengHei" w:eastAsia="Microsoft JhengHei" w:hAnsi="Microsoft JhengHei" w:cs="Microsoft JhengHei"/>
          <w:w w:val="105"/>
        </w:rPr>
        <w:t>{_id:"$major",avg_age:{</w:t>
      </w:r>
      <w:hyperlink w:anchor="_bookmark304" w:history="1">
        <w:r>
          <w:rPr>
            <w:rFonts w:ascii="Microsoft JhengHei" w:eastAsia="Microsoft JhengHei" w:hAnsi="Microsoft JhengHei" w:cs="Microsoft JhengHei"/>
            <w:color w:val="0000FF"/>
            <w:w w:val="105"/>
          </w:rPr>
          <w:t>$avg</w:t>
        </w:r>
      </w:hyperlink>
      <w:r>
        <w:rPr>
          <w:rFonts w:ascii="Microsoft JhengHei" w:eastAsia="Microsoft JhengHei" w:hAnsi="Microsoft JhengHei" w:cs="Microsoft JhengHei"/>
          <w:color w:val="000000"/>
          <w:w w:val="105"/>
        </w:rPr>
        <w:t>:"$info.age"},</w:t>
      </w:r>
    </w:p>
    <w:p w:rsidR="00D032B6" w:rsidRDefault="00A23879">
      <w:pPr>
        <w:pStyle w:val="BodyText"/>
        <w:spacing w:line="217" w:lineRule="exact"/>
        <w:ind w:left="397" w:right="1942"/>
        <w:jc w:val="both"/>
        <w:rPr>
          <w:rFonts w:ascii="Microsoft JhengHei" w:eastAsia="Microsoft JhengHei" w:hAnsi="Microsoft JhengHei" w:cs="Microsoft JhengHei"/>
        </w:rPr>
      </w:pPr>
      <w:r>
        <w:rPr>
          <w:rFonts w:ascii="Microsoft JhengHei" w:eastAsia="Microsoft JhengHei" w:hAnsi="Microsoft JhengHei" w:cs="Microsoft JhengHei"/>
          <w:w w:val="115"/>
        </w:rPr>
        <w:t>major:{</w:t>
      </w:r>
      <w:hyperlink w:anchor="_bookmark300" w:history="1">
        <w:r>
          <w:rPr>
            <w:rFonts w:ascii="Microsoft JhengHei" w:eastAsia="Microsoft JhengHei" w:hAnsi="Microsoft JhengHei" w:cs="Microsoft JhengHei"/>
            <w:color w:val="0000FF"/>
            <w:w w:val="115"/>
          </w:rPr>
          <w:t>$first</w:t>
        </w:r>
      </w:hyperlink>
      <w:r>
        <w:rPr>
          <w:rFonts w:ascii="Microsoft JhengHei" w:eastAsia="Microsoft JhengHei" w:hAnsi="Microsoft JhengHei" w:cs="Microsoft JhengHei"/>
          <w:color w:val="000000"/>
          <w:w w:val="115"/>
        </w:rPr>
        <w:t>:"$major"}}},{</w:t>
      </w:r>
      <w:hyperlink w:anchor="_bookmark309" w:history="1">
        <w:r>
          <w:rPr>
            <w:rFonts w:ascii="Microsoft JhengHei" w:eastAsia="Microsoft JhengHei" w:hAnsi="Microsoft JhengHei" w:cs="Microsoft JhengHei"/>
            <w:color w:val="0000FF"/>
            <w:w w:val="115"/>
          </w:rPr>
          <w:t>$sort</w:t>
        </w:r>
      </w:hyperlink>
      <w:r>
        <w:rPr>
          <w:rFonts w:ascii="Microsoft JhengHei" w:eastAsia="Microsoft JhengHei" w:hAnsi="Microsoft JhengHei" w:cs="Microsoft JhengHei"/>
          <w:color w:val="000000"/>
          <w:w w:val="115"/>
        </w:rPr>
        <w:t>:{avg_age:-1,major:-1}},{</w:t>
      </w:r>
      <w:hyperlink w:anchor="_bookmark310" w:history="1">
        <w:r>
          <w:rPr>
            <w:rFonts w:ascii="Microsoft JhengHei" w:eastAsia="Microsoft JhengHei" w:hAnsi="Microsoft JhengHei" w:cs="Microsoft JhengHei"/>
            <w:color w:val="0000FF"/>
            <w:w w:val="115"/>
          </w:rPr>
          <w:t>$skip</w:t>
        </w:r>
      </w:hyperlink>
      <w:r>
        <w:rPr>
          <w:rFonts w:ascii="Microsoft JhengHei" w:eastAsia="Microsoft JhengHei" w:hAnsi="Microsoft JhengHei" w:cs="Microsoft JhengHei"/>
          <w:color w:val="000000"/>
          <w:w w:val="115"/>
        </w:rPr>
        <w:t>:2},{</w:t>
      </w:r>
      <w:hyperlink w:anchor="_bookmark308" w:history="1">
        <w:r>
          <w:rPr>
            <w:rFonts w:ascii="Microsoft JhengHei" w:eastAsia="Microsoft JhengHei" w:hAnsi="Microsoft JhengHei" w:cs="Microsoft JhengHei"/>
            <w:color w:val="0000FF"/>
            <w:w w:val="115"/>
          </w:rPr>
          <w:t>$limit</w:t>
        </w:r>
      </w:hyperlink>
      <w:r>
        <w:rPr>
          <w:rFonts w:ascii="Microsoft JhengHei" w:eastAsia="Microsoft JhengHei" w:hAnsi="Microsoft JhengHei" w:cs="Microsoft JhengHei"/>
          <w:color w:val="000000"/>
          <w:w w:val="115"/>
        </w:rPr>
        <w:t>:3})</w:t>
      </w:r>
    </w:p>
    <w:p w:rsidR="00D032B6" w:rsidRDefault="00D032B6">
      <w:pPr>
        <w:spacing w:before="2" w:line="110" w:lineRule="exact"/>
        <w:rPr>
          <w:sz w:val="11"/>
          <w:szCs w:val="11"/>
        </w:rPr>
      </w:pPr>
    </w:p>
    <w:p w:rsidR="00D032B6" w:rsidRDefault="00A23879">
      <w:pPr>
        <w:pStyle w:val="BodyText"/>
        <w:spacing w:line="168" w:lineRule="auto"/>
        <w:ind w:left="397" w:right="686"/>
        <w:jc w:val="both"/>
      </w:pPr>
      <w:r>
        <w:t>此聚集操作首先按</w:t>
      </w:r>
      <w:r>
        <w:rPr>
          <w:spacing w:val="-26"/>
        </w:rPr>
        <w:t xml:space="preserve"> </w:t>
      </w:r>
      <w:hyperlink w:anchor="_bookmark297" w:history="1">
        <w:r>
          <w:rPr>
            <w:color w:val="0000FF"/>
          </w:rPr>
          <w:t>$match</w:t>
        </w:r>
        <w:r>
          <w:rPr>
            <w:color w:val="0000FF"/>
            <w:spacing w:val="-25"/>
          </w:rPr>
          <w:t xml:space="preserve"> </w:t>
        </w:r>
      </w:hyperlink>
      <w:r>
        <w:rPr>
          <w:color w:val="000000"/>
        </w:rPr>
        <w:t>选择匹配条件的记录；然后使用</w:t>
      </w:r>
      <w:r>
        <w:rPr>
          <w:color w:val="000000"/>
          <w:spacing w:val="-26"/>
        </w:rPr>
        <w:t xml:space="preserve"> </w:t>
      </w:r>
      <w:hyperlink w:anchor="_bookmark298" w:history="1">
        <w:r>
          <w:rPr>
            <w:color w:val="0000FF"/>
          </w:rPr>
          <w:t>$group</w:t>
        </w:r>
        <w:r>
          <w:rPr>
            <w:color w:val="0000FF"/>
            <w:spacing w:val="-25"/>
          </w:rPr>
          <w:t xml:space="preserve"> </w:t>
        </w:r>
      </w:hyperlink>
      <w:r>
        <w:rPr>
          <w:color w:val="000000"/>
        </w:rPr>
        <w:t>按</w:t>
      </w:r>
      <w:r>
        <w:rPr>
          <w:color w:val="000000"/>
          <w:spacing w:val="-26"/>
        </w:rPr>
        <w:t xml:space="preserve"> </w:t>
      </w:r>
      <w:r>
        <w:rPr>
          <w:color w:val="000000"/>
        </w:rPr>
        <w:t>major</w:t>
      </w:r>
      <w:r>
        <w:rPr>
          <w:color w:val="000000"/>
          <w:spacing w:val="-25"/>
        </w:rPr>
        <w:t xml:space="preserve"> </w:t>
      </w:r>
      <w:r>
        <w:rPr>
          <w:color w:val="000000"/>
        </w:rPr>
        <w:t>进行分组，并使用</w:t>
      </w:r>
      <w:r>
        <w:rPr>
          <w:color w:val="000000"/>
          <w:spacing w:val="-26"/>
        </w:rPr>
        <w:t xml:space="preserve"> </w:t>
      </w:r>
      <w:hyperlink w:anchor="_bookmark304" w:history="1">
        <w:r>
          <w:rPr>
            <w:color w:val="0000FF"/>
          </w:rPr>
          <w:t>$avg</w:t>
        </w:r>
      </w:hyperlink>
      <w:r>
        <w:rPr>
          <w:color w:val="0000FF"/>
          <w:w w:val="90"/>
        </w:rPr>
        <w:t xml:space="preserve"> </w:t>
      </w:r>
      <w:r>
        <w:rPr>
          <w:color w:val="000000"/>
        </w:rPr>
        <w:t>返回每个分组中嵌套对象</w:t>
      </w:r>
      <w:r>
        <w:rPr>
          <w:color w:val="000000"/>
          <w:spacing w:val="-29"/>
        </w:rPr>
        <w:t xml:space="preserve"> </w:t>
      </w:r>
      <w:r>
        <w:rPr>
          <w:color w:val="000000"/>
        </w:rPr>
        <w:t>age</w:t>
      </w:r>
      <w:r>
        <w:rPr>
          <w:color w:val="000000"/>
          <w:spacing w:val="-28"/>
        </w:rPr>
        <w:t xml:space="preserve"> </w:t>
      </w:r>
      <w:r>
        <w:rPr>
          <w:color w:val="000000"/>
        </w:rPr>
        <w:t>字段的平均值，输出字段名为</w:t>
      </w:r>
      <w:r>
        <w:rPr>
          <w:color w:val="000000"/>
          <w:spacing w:val="-28"/>
        </w:rPr>
        <w:t xml:space="preserve"> </w:t>
      </w:r>
      <w:r>
        <w:rPr>
          <w:color w:val="000000"/>
        </w:rPr>
        <w:t>avg_age；</w:t>
      </w:r>
      <w:r>
        <w:rPr>
          <w:color w:val="000000"/>
          <w:spacing w:val="-28"/>
        </w:rPr>
        <w:t xml:space="preserve"> </w:t>
      </w:r>
      <w:r>
        <w:rPr>
          <w:color w:val="000000"/>
        </w:rPr>
        <w:t>最后使用</w:t>
      </w:r>
      <w:r>
        <w:rPr>
          <w:color w:val="000000"/>
          <w:spacing w:val="-28"/>
        </w:rPr>
        <w:t xml:space="preserve"> </w:t>
      </w:r>
      <w:hyperlink w:anchor="_bookmark309" w:history="1">
        <w:r>
          <w:rPr>
            <w:color w:val="0000FF"/>
          </w:rPr>
          <w:t>$sort</w:t>
        </w:r>
        <w:r>
          <w:rPr>
            <w:color w:val="0000FF"/>
            <w:spacing w:val="-28"/>
          </w:rPr>
          <w:t xml:space="preserve"> </w:t>
        </w:r>
      </w:hyperlink>
      <w:r>
        <w:rPr>
          <w:color w:val="000000"/>
        </w:rPr>
        <w:t>按</w:t>
      </w:r>
      <w:r>
        <w:rPr>
          <w:color w:val="000000"/>
          <w:spacing w:val="-28"/>
        </w:rPr>
        <w:t xml:space="preserve"> </w:t>
      </w:r>
      <w:r>
        <w:rPr>
          <w:color w:val="000000"/>
        </w:rPr>
        <w:t>avg_age</w:t>
      </w:r>
      <w:r>
        <w:rPr>
          <w:color w:val="000000"/>
          <w:spacing w:val="-28"/>
        </w:rPr>
        <w:t xml:space="preserve"> </w:t>
      </w:r>
      <w:r>
        <w:rPr>
          <w:color w:val="000000"/>
        </w:rPr>
        <w:t>字 段值（降序），major</w:t>
      </w:r>
      <w:r>
        <w:rPr>
          <w:color w:val="000000"/>
          <w:spacing w:val="-29"/>
        </w:rPr>
        <w:t xml:space="preserve"> </w:t>
      </w:r>
      <w:r>
        <w:rPr>
          <w:color w:val="000000"/>
        </w:rPr>
        <w:t>字段值（降序）对结果集进行排序，使用</w:t>
      </w:r>
      <w:r>
        <w:rPr>
          <w:color w:val="000000"/>
          <w:spacing w:val="-28"/>
        </w:rPr>
        <w:t xml:space="preserve"> </w:t>
      </w:r>
      <w:hyperlink w:anchor="_bookmark310" w:history="1">
        <w:r>
          <w:rPr>
            <w:color w:val="0000FF"/>
          </w:rPr>
          <w:t>$skip</w:t>
        </w:r>
        <w:r>
          <w:rPr>
            <w:color w:val="0000FF"/>
            <w:spacing w:val="-28"/>
          </w:rPr>
          <w:t xml:space="preserve"> </w:t>
        </w:r>
      </w:hyperlink>
      <w:r>
        <w:rPr>
          <w:color w:val="000000"/>
        </w:rPr>
        <w:t>确定返回记录的起始位置，使用</w:t>
      </w:r>
    </w:p>
    <w:p w:rsidR="00D032B6" w:rsidRDefault="00035F6E">
      <w:pPr>
        <w:pStyle w:val="BodyText"/>
        <w:spacing w:line="256" w:lineRule="exact"/>
        <w:ind w:left="397" w:right="7079"/>
        <w:jc w:val="both"/>
      </w:pPr>
      <w:hyperlink w:anchor="_bookmark308" w:history="1">
        <w:r w:rsidR="00A23879">
          <w:rPr>
            <w:color w:val="0000FF"/>
            <w:w w:val="95"/>
          </w:rPr>
          <w:t xml:space="preserve">$limit </w:t>
        </w:r>
        <w:r w:rsidR="00A23879">
          <w:rPr>
            <w:color w:val="0000FF"/>
            <w:spacing w:val="34"/>
            <w:w w:val="95"/>
          </w:rPr>
          <w:t xml:space="preserve"> </w:t>
        </w:r>
      </w:hyperlink>
      <w:r w:rsidR="00A23879">
        <w:rPr>
          <w:color w:val="000000"/>
          <w:w w:val="95"/>
        </w:rPr>
        <w:t>限制返回记录的条数。</w:t>
      </w:r>
    </w:p>
    <w:p w:rsidR="00D032B6" w:rsidRDefault="00035F6E">
      <w:pPr>
        <w:pStyle w:val="BodyText"/>
        <w:spacing w:line="313" w:lineRule="exact"/>
        <w:ind w:left="397" w:right="9542"/>
        <w:jc w:val="both"/>
        <w:rPr>
          <w:rFonts w:ascii="Microsoft JhengHei" w:eastAsia="Microsoft JhengHei" w:hAnsi="Microsoft JhengHei" w:cs="Microsoft JhengHei"/>
        </w:rPr>
      </w:pPr>
      <w:r w:rsidRPr="00035F6E">
        <w:pict>
          <v:group id="_x0000_s2783" style="position:absolute;left:0;text-align:left;margin-left:95.85pt;margin-top:4.75pt;width:459.45pt;height:127.2pt;z-index:-251684864;mso-position-horizontal-relative:page" coordorigin="1917,95" coordsize="9189,2544">
            <v:shape id="_x0000_s2784" style="position:absolute;left:1917;top:95;width:9189;height:2544" coordorigin="1917,95" coordsize="9189,2544" path="m1917,95r9189,l11106,2639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"avg_age":</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25,</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"计算机科学与技术"</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"avg_age":</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22,</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8"/>
          <w:w w:val="105"/>
        </w:rPr>
        <w:t xml:space="preserve"> </w:t>
      </w:r>
      <w:r>
        <w:rPr>
          <w:rFonts w:ascii="Microsoft JhengHei" w:eastAsia="Microsoft JhengHei" w:hAnsi="Microsoft JhengHei" w:cs="Microsoft JhengHei"/>
          <w:w w:val="105"/>
        </w:rPr>
        <w:t>"计算机软件与理论"</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"avg_age":</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22,</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42"/>
          <w:w w:val="105"/>
        </w:rPr>
        <w:t xml:space="preserve"> </w:t>
      </w:r>
      <w:r>
        <w:rPr>
          <w:rFonts w:ascii="Microsoft JhengHei" w:eastAsia="Microsoft JhengHei" w:hAnsi="Microsoft JhengHei" w:cs="Microsoft JhengHei"/>
          <w:w w:val="105"/>
        </w:rPr>
        <w:t>"物理学"</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ind w:left="113"/>
      </w:pPr>
      <w:bookmarkStart w:id="472" w:name="db.collectionspace.collection.alter()"/>
      <w:bookmarkStart w:id="473" w:name="_bookmark219"/>
      <w:bookmarkEnd w:id="472"/>
      <w:bookmarkEnd w:id="473"/>
      <w:r>
        <w:rPr>
          <w:w w:val="95"/>
        </w:rPr>
        <w:t>db.collectionspace.collection.alter()</w:t>
      </w:r>
    </w:p>
    <w:p w:rsidR="00D032B6" w:rsidRDefault="00D032B6">
      <w:pPr>
        <w:spacing w:before="9" w:line="190" w:lineRule="exact"/>
        <w:rPr>
          <w:sz w:val="19"/>
          <w:szCs w:val="19"/>
        </w:rPr>
      </w:pPr>
    </w:p>
    <w:p w:rsidR="00D032B6" w:rsidRDefault="00A23879">
      <w:pPr>
        <w:pStyle w:val="BodyText"/>
        <w:spacing w:line="253" w:lineRule="auto"/>
        <w:ind w:left="113" w:right="5270"/>
      </w:pPr>
      <w:r>
        <w:rPr>
          <w:w w:val="90"/>
        </w:rPr>
        <w:t>db.collectionspace.collection.alter(&lt;options&gt;)</w:t>
      </w:r>
      <w:r>
        <w:rPr>
          <w:w w:val="92"/>
        </w:rPr>
        <w:t xml:space="preserve"> </w:t>
      </w:r>
      <w:r>
        <w:rPr>
          <w:w w:val="95"/>
        </w:rPr>
        <w:t>修改集合的属性。</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71"/>
        <w:gridCol w:w="3266"/>
        <w:gridCol w:w="2363"/>
        <w:gridCol w:w="2373"/>
      </w:tblGrid>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1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修改的属性。</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113"/>
      </w:pPr>
      <w:r>
        <w:rPr>
          <w:w w:val="95"/>
        </w:rPr>
        <w:t xml:space="preserve">options </w:t>
      </w:r>
      <w:r>
        <w:rPr>
          <w:spacing w:val="5"/>
          <w:w w:val="95"/>
        </w:rPr>
        <w:t xml:space="preserve"> </w:t>
      </w:r>
      <w:r>
        <w:rPr>
          <w:w w:val="95"/>
        </w:rPr>
        <w:t>中可选的属性格式</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889"/>
        <w:gridCol w:w="4426"/>
        <w:gridCol w:w="3157"/>
      </w:tblGrid>
      <w:tr w:rsidR="00D032B6">
        <w:trPr>
          <w:trHeight w:hRule="exact" w:val="295"/>
        </w:trPr>
        <w:tc>
          <w:tcPr>
            <w:tcW w:w="188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26" w:type="dxa"/>
            <w:tcBorders>
              <w:top w:val="nil"/>
              <w:left w:val="nil"/>
              <w:bottom w:val="nil"/>
              <w:right w:val="single" w:sz="8" w:space="0" w:color="000000"/>
            </w:tcBorders>
          </w:tcPr>
          <w:p w:rsidR="00D032B6" w:rsidRDefault="00A23879">
            <w:pPr>
              <w:pStyle w:val="TableParagraph"/>
              <w:spacing w:line="223" w:lineRule="exact"/>
              <w:ind w:left="131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5"/>
        </w:trPr>
        <w:tc>
          <w:tcPr>
            <w:tcW w:w="1889"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w:t>
            </w:r>
          </w:p>
        </w:tc>
        <w:tc>
          <w:tcPr>
            <w:tcW w:w="4426" w:type="dxa"/>
            <w:tcBorders>
              <w:top w:val="nil"/>
              <w:left w:val="nil"/>
              <w:bottom w:val="nil"/>
              <w:right w:val="single" w:sz="8" w:space="0" w:color="000000"/>
            </w:tcBorders>
          </w:tcPr>
          <w:p w:rsidR="00D032B6" w:rsidRDefault="00A23879">
            <w:pPr>
              <w:pStyle w:val="TableParagraph"/>
              <w:spacing w:line="228" w:lineRule="exact"/>
              <w:ind w:left="131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一次写请求完成副本数。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ReplSize:&lt;int32&gt;</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1899"/>
        <w:gridCol w:w="4416"/>
        <w:gridCol w:w="3157"/>
      </w:tblGrid>
      <w:tr w:rsidR="00D032B6">
        <w:trPr>
          <w:trHeight w:hRule="exact" w:val="305"/>
        </w:trPr>
        <w:tc>
          <w:tcPr>
            <w:tcW w:w="189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16" w:type="dxa"/>
            <w:tcBorders>
              <w:top w:val="nil"/>
              <w:left w:val="nil"/>
              <w:bottom w:val="nil"/>
              <w:right w:val="single" w:sz="8" w:space="0" w:color="000000"/>
            </w:tcBorders>
          </w:tcPr>
          <w:p w:rsidR="00D032B6" w:rsidRDefault="00A23879">
            <w:pPr>
              <w:pStyle w:val="TableParagraph"/>
              <w:spacing w:line="223" w:lineRule="exact"/>
              <w:ind w:left="130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540"/>
        </w:trPr>
        <w:tc>
          <w:tcPr>
            <w:tcW w:w="189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w:t>
            </w:r>
          </w:p>
        </w:tc>
        <w:tc>
          <w:tcPr>
            <w:tcW w:w="4416" w:type="dxa"/>
            <w:tcBorders>
              <w:top w:val="nil"/>
              <w:left w:val="nil"/>
              <w:bottom w:val="nil"/>
              <w:right w:val="single" w:sz="8" w:space="0" w:color="000000"/>
            </w:tcBorders>
          </w:tcPr>
          <w:p w:rsidR="00D032B6" w:rsidRDefault="00A23879">
            <w:pPr>
              <w:pStyle w:val="TableParagraph"/>
              <w:spacing w:line="218" w:lineRule="exact"/>
              <w:ind w:left="1308"/>
              <w:rPr>
                <w:rFonts w:ascii="微软雅黑" w:eastAsia="微软雅黑" w:hAnsi="微软雅黑" w:cs="微软雅黑"/>
                <w:sz w:val="14"/>
                <w:szCs w:val="14"/>
              </w:rPr>
            </w:pPr>
            <w:r>
              <w:rPr>
                <w:rFonts w:ascii="微软雅黑" w:eastAsia="微软雅黑" w:hAnsi="微软雅黑" w:cs="微软雅黑"/>
                <w:sz w:val="14"/>
                <w:szCs w:val="14"/>
              </w:rPr>
              <w:t>分区键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ShardingKey:{&lt;字段1&gt;:&lt;1|-1&gt;,[&lt;字</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段2&gt;:&lt;1|-1&gt;,</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w:t>
            </w:r>
          </w:p>
        </w:tc>
      </w:tr>
      <w:tr w:rsidR="00D032B6">
        <w:trPr>
          <w:trHeight w:hRule="exact" w:val="300"/>
        </w:trPr>
        <w:tc>
          <w:tcPr>
            <w:tcW w:w="189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ShardingType</w:t>
            </w:r>
          </w:p>
        </w:tc>
        <w:tc>
          <w:tcPr>
            <w:tcW w:w="4416" w:type="dxa"/>
            <w:tcBorders>
              <w:top w:val="nil"/>
              <w:left w:val="nil"/>
              <w:bottom w:val="nil"/>
              <w:right w:val="single" w:sz="8" w:space="0" w:color="000000"/>
            </w:tcBorders>
          </w:tcPr>
          <w:p w:rsidR="00D032B6" w:rsidRDefault="00A23879">
            <w:pPr>
              <w:pStyle w:val="TableParagraph"/>
              <w:spacing w:line="218" w:lineRule="exact"/>
              <w:ind w:left="130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分区方式，默认为</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range</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分区。</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ShardingType:"hash"|"range"</w:t>
            </w:r>
          </w:p>
        </w:tc>
      </w:tr>
      <w:tr w:rsidR="00D032B6">
        <w:trPr>
          <w:trHeight w:hRule="exact" w:val="535"/>
        </w:trPr>
        <w:tc>
          <w:tcPr>
            <w:tcW w:w="1899"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w:t>
            </w:r>
          </w:p>
        </w:tc>
        <w:tc>
          <w:tcPr>
            <w:tcW w:w="4416" w:type="dxa"/>
            <w:tcBorders>
              <w:top w:val="nil"/>
              <w:left w:val="nil"/>
              <w:bottom w:val="nil"/>
              <w:right w:val="single" w:sz="8" w:space="0" w:color="000000"/>
            </w:tcBorders>
          </w:tcPr>
          <w:p w:rsidR="00D032B6" w:rsidRDefault="00A23879">
            <w:pPr>
              <w:pStyle w:val="TableParagraph"/>
              <w:spacing w:line="218" w:lineRule="exact"/>
              <w:ind w:left="130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分区数，hash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分区时填写，代表了</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hash</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分区的</w:t>
            </w:r>
          </w:p>
          <w:p w:rsidR="00D032B6" w:rsidRDefault="00A23879">
            <w:pPr>
              <w:pStyle w:val="TableParagraph"/>
              <w:spacing w:before="1"/>
              <w:ind w:left="1308"/>
              <w:rPr>
                <w:rFonts w:ascii="微软雅黑" w:eastAsia="微软雅黑" w:hAnsi="微软雅黑" w:cs="微软雅黑"/>
                <w:sz w:val="14"/>
                <w:szCs w:val="14"/>
              </w:rPr>
            </w:pPr>
            <w:r>
              <w:rPr>
                <w:rFonts w:ascii="微软雅黑" w:eastAsia="微软雅黑" w:hAnsi="微软雅黑" w:cs="微软雅黑"/>
                <w:w w:val="95"/>
                <w:sz w:val="14"/>
                <w:szCs w:val="14"/>
                <w:lang w:eastAsia="zh-CN"/>
              </w:rPr>
              <w:t>个数。其值必须是2的幂。</w:t>
            </w:r>
            <w:r>
              <w:rPr>
                <w:rFonts w:ascii="微软雅黑" w:eastAsia="微软雅黑" w:hAnsi="微软雅黑" w:cs="微软雅黑"/>
                <w:w w:val="95"/>
                <w:sz w:val="14"/>
                <w:szCs w:val="14"/>
              </w:rPr>
              <w:t>范围在[2^3,2^20]。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Partition:&lt;分区数&gt;</w:t>
            </w:r>
          </w:p>
        </w:tc>
      </w:tr>
    </w:tbl>
    <w:p w:rsidR="00D032B6" w:rsidRDefault="00620DD5">
      <w:pPr>
        <w:pStyle w:val="BodyText"/>
        <w:spacing w:line="556" w:lineRule="exact"/>
      </w:pPr>
      <w:r>
        <w:pict>
          <v:shape id="_x0000_i1114"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606508" w:rsidRDefault="00A23879">
      <w:pPr>
        <w:pStyle w:val="BodyText"/>
        <w:numPr>
          <w:ilvl w:val="2"/>
          <w:numId w:val="34"/>
        </w:numPr>
        <w:tabs>
          <w:tab w:val="left" w:pos="1857"/>
        </w:tabs>
        <w:spacing w:line="155" w:lineRule="exact"/>
        <w:ind w:left="1857"/>
      </w:pPr>
      <w:r>
        <w:rPr>
          <w:w w:val="95"/>
          <w:position w:val="1"/>
        </w:rPr>
        <w:t>ShardingKey，ShardingType，Partition</w:t>
      </w:r>
      <w:r>
        <w:rPr>
          <w:spacing w:val="-21"/>
          <w:w w:val="95"/>
          <w:position w:val="1"/>
        </w:rPr>
        <w:t xml:space="preserve"> </w:t>
      </w:r>
      <w:r>
        <w:rPr>
          <w:w w:val="95"/>
          <w:position w:val="1"/>
        </w:rPr>
        <w:t>的使用方式见</w:t>
      </w:r>
      <w:r>
        <w:rPr>
          <w:spacing w:val="-20"/>
          <w:w w:val="95"/>
          <w:position w:val="1"/>
        </w:rPr>
        <w:t xml:space="preserve"> </w:t>
      </w:r>
      <w:r>
        <w:rPr>
          <w:w w:val="95"/>
          <w:position w:val="1"/>
        </w:rPr>
        <w:t>db.collectionspace.createCL()。</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分区集合不能修改与分区相关的属性。</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修改为分区集合后需要手动进行</w:t>
      </w:r>
      <w:r>
        <w:rPr>
          <w:spacing w:val="-32"/>
          <w:position w:val="1"/>
          <w:lang w:eastAsia="zh-CN"/>
        </w:rPr>
        <w:t xml:space="preserve"> </w:t>
      </w:r>
      <w:r>
        <w:rPr>
          <w:position w:val="1"/>
          <w:lang w:eastAsia="zh-CN"/>
        </w:rPr>
        <w:t>split。</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创建一个普通集合；</w:t>
      </w:r>
    </w:p>
    <w:p w:rsidR="00D032B6" w:rsidRDefault="00035F6E">
      <w:pPr>
        <w:pStyle w:val="BodyText"/>
        <w:spacing w:before="23"/>
        <w:ind w:left="1217"/>
        <w:rPr>
          <w:rFonts w:ascii="Microsoft JhengHei" w:eastAsia="Microsoft JhengHei" w:hAnsi="Microsoft JhengHei" w:cs="Microsoft JhengHei"/>
        </w:rPr>
      </w:pPr>
      <w:r w:rsidRPr="00035F6E">
        <w:pict>
          <v:group id="_x0000_s2780" style="position:absolute;left:0;text-align:left;margin-left:95.85pt;margin-top:6.9pt;width:459.45pt;height:10.6pt;z-index:-251683840;mso-position-horizontal-relative:page" coordorigin="1917,138" coordsize="9189,212">
            <v:shape id="_x0000_s278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db.foo.createCL('bar')</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修改为分区集合</w:t>
      </w:r>
    </w:p>
    <w:p w:rsidR="00D032B6" w:rsidRDefault="00035F6E">
      <w:pPr>
        <w:pStyle w:val="BodyText"/>
        <w:spacing w:before="23"/>
        <w:ind w:left="1217"/>
        <w:rPr>
          <w:rFonts w:ascii="Microsoft JhengHei" w:eastAsia="Microsoft JhengHei" w:hAnsi="Microsoft JhengHei" w:cs="Microsoft JhengHei"/>
        </w:rPr>
      </w:pPr>
      <w:r w:rsidRPr="00035F6E">
        <w:pict>
          <v:group id="_x0000_s2778" style="position:absolute;left:0;text-align:left;margin-left:95.85pt;margin-top:6.9pt;width:459.45pt;height:10.6pt;z-index:-251682816;mso-position-horizontal-relative:page" coordorigin="1917,138" coordsize="9189,212">
            <v:shape id="_x0000_s277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db.foo.bar.alter({ShardingKey:{a:1},ShardingType:"hash"})</w:t>
      </w:r>
    </w:p>
    <w:p w:rsidR="00D032B6" w:rsidRDefault="00A23879">
      <w:pPr>
        <w:pStyle w:val="BodyText"/>
        <w:spacing w:before="66"/>
      </w:pPr>
      <w:bookmarkStart w:id="474" w:name="db.collectionspace.collection.attachCL()"/>
      <w:bookmarkStart w:id="475" w:name="_bookmark220"/>
      <w:bookmarkEnd w:id="474"/>
      <w:bookmarkEnd w:id="475"/>
      <w:r>
        <w:rPr>
          <w:w w:val="95"/>
        </w:rPr>
        <w:t>db.collectionspace.collection.attachCL()</w:t>
      </w:r>
    </w:p>
    <w:p w:rsidR="00D032B6" w:rsidRDefault="00D032B6">
      <w:pPr>
        <w:spacing w:before="9" w:line="190" w:lineRule="exact"/>
        <w:rPr>
          <w:sz w:val="19"/>
          <w:szCs w:val="19"/>
        </w:rPr>
      </w:pPr>
    </w:p>
    <w:p w:rsidR="00D032B6" w:rsidRDefault="00A23879">
      <w:pPr>
        <w:pStyle w:val="BodyText"/>
        <w:spacing w:line="253" w:lineRule="auto"/>
        <w:ind w:right="1269"/>
      </w:pPr>
      <w:r>
        <w:rPr>
          <w:w w:val="90"/>
        </w:rPr>
        <w:t xml:space="preserve">db.collectionspace.collection.attachCL(&lt;subCLFullName&gt;,  </w:t>
      </w:r>
      <w:r>
        <w:rPr>
          <w:spacing w:val="25"/>
          <w:w w:val="90"/>
        </w:rPr>
        <w:t xml:space="preserve"> </w:t>
      </w:r>
      <w:r>
        <w:rPr>
          <w:w w:val="90"/>
        </w:rPr>
        <w:t>&lt;options&gt;)</w:t>
      </w:r>
      <w:r>
        <w:rPr>
          <w:w w:val="87"/>
        </w:rPr>
        <w:t xml:space="preserve"> </w:t>
      </w:r>
      <w:r>
        <w:rPr>
          <w:w w:val="95"/>
        </w:rPr>
        <w:t>在主分区集合下挂载子分区集合。</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724"/>
        <w:gridCol w:w="3012"/>
        <w:gridCol w:w="2363"/>
        <w:gridCol w:w="2373"/>
      </w:tblGrid>
      <w:tr w:rsidR="00D032B6">
        <w:trPr>
          <w:trHeight w:hRule="exact" w:val="305"/>
        </w:trPr>
        <w:tc>
          <w:tcPr>
            <w:tcW w:w="172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01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693"/>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72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subCLFullName</w:t>
            </w:r>
          </w:p>
        </w:tc>
        <w:tc>
          <w:tcPr>
            <w:tcW w:w="3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93"/>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子分区集合名（包含集合空间名）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1495"/>
        </w:trPr>
        <w:tc>
          <w:tcPr>
            <w:tcW w:w="172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0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693"/>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分区范围，包含两个字</w:t>
            </w:r>
          </w:p>
          <w:p w:rsidR="00D032B6" w:rsidRDefault="00A23879">
            <w:pPr>
              <w:pStyle w:val="TableParagraph"/>
              <w:spacing w:before="1" w:line="241" w:lineRule="auto"/>
              <w:ind w:left="40" w:right="311"/>
              <w:rPr>
                <w:rFonts w:ascii="微软雅黑" w:eastAsia="微软雅黑" w:hAnsi="微软雅黑" w:cs="微软雅黑"/>
                <w:sz w:val="14"/>
                <w:szCs w:val="14"/>
              </w:rPr>
            </w:pPr>
            <w:r>
              <w:rPr>
                <w:rFonts w:ascii="微软雅黑" w:eastAsia="微软雅黑" w:hAnsi="微软雅黑" w:cs="微软雅黑"/>
                <w:w w:val="90"/>
                <w:sz w:val="14"/>
                <w:szCs w:val="14"/>
              </w:rPr>
              <w:t>段“LowBound”（区间左值）以</w:t>
            </w:r>
            <w:r>
              <w:rPr>
                <w:rFonts w:ascii="微软雅黑" w:eastAsia="微软雅黑" w:hAnsi="微软雅黑" w:cs="微软雅黑"/>
                <w:sz w:val="14"/>
                <w:szCs w:val="14"/>
              </w:rPr>
              <w:t xml:space="preserve"> </w:t>
            </w:r>
            <w:r>
              <w:rPr>
                <w:rFonts w:ascii="微软雅黑" w:eastAsia="微软雅黑" w:hAnsi="微软雅黑" w:cs="微软雅黑"/>
                <w:w w:val="90"/>
                <w:sz w:val="14"/>
                <w:szCs w:val="14"/>
              </w:rPr>
              <w:t>及“UpBound”（区间右值），例</w:t>
            </w:r>
            <w:r>
              <w:rPr>
                <w:rFonts w:ascii="微软雅黑" w:eastAsia="微软雅黑" w:hAnsi="微软雅黑" w:cs="微软雅黑"/>
                <w:sz w:val="14"/>
                <w:szCs w:val="14"/>
              </w:rPr>
              <w:t xml:space="preserve"> </w:t>
            </w:r>
            <w:r>
              <w:rPr>
                <w:rFonts w:ascii="微软雅黑" w:eastAsia="微软雅黑" w:hAnsi="微软雅黑" w:cs="微软雅黑"/>
                <w:w w:val="90"/>
                <w:sz w:val="14"/>
                <w:szCs w:val="14"/>
              </w:rPr>
              <w:t>如：{LowBound:{a:0},UpBound:</w:t>
            </w:r>
          </w:p>
          <w:p w:rsidR="00D032B6" w:rsidRDefault="00A23879">
            <w:pPr>
              <w:pStyle w:val="TableParagraph"/>
              <w:spacing w:line="241" w:lineRule="auto"/>
              <w:ind w:left="40" w:right="144"/>
              <w:rPr>
                <w:rFonts w:ascii="微软雅黑" w:eastAsia="微软雅黑" w:hAnsi="微软雅黑" w:cs="微软雅黑"/>
                <w:sz w:val="14"/>
                <w:szCs w:val="14"/>
              </w:rPr>
            </w:pPr>
            <w:r>
              <w:rPr>
                <w:rFonts w:ascii="微软雅黑" w:eastAsia="微软雅黑" w:hAnsi="微软雅黑" w:cs="微软雅黑"/>
                <w:w w:val="90"/>
                <w:sz w:val="14"/>
                <w:szCs w:val="14"/>
              </w:rPr>
              <w:t>{a:100}表示取字段“a”的范围区间：</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[0,</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100)</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在主分区集合的指定区间下挂载子分区集合</w:t>
      </w:r>
    </w:p>
    <w:p w:rsidR="00D032B6" w:rsidRDefault="00035F6E">
      <w:pPr>
        <w:pStyle w:val="BodyText"/>
        <w:spacing w:before="23"/>
        <w:ind w:left="1217"/>
        <w:rPr>
          <w:rFonts w:ascii="Microsoft JhengHei" w:eastAsia="Microsoft JhengHei" w:hAnsi="Microsoft JhengHei" w:cs="Microsoft JhengHei"/>
        </w:rPr>
      </w:pPr>
      <w:r w:rsidRPr="00035F6E">
        <w:pict>
          <v:group id="_x0000_s2776" style="position:absolute;left:0;text-align:left;margin-left:95.85pt;margin-top:6.9pt;width:459.45pt;height:10.6pt;z-index:-251681792;mso-position-horizontal-relative:page" coordorigin="1917,138" coordsize="9189,212">
            <v:shape id="_x0000_s277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db.foo.year.attachCL("foo2.January",{LowBound:{date:"20130101"},UpBound:{date:"20130131"}}</w:t>
      </w:r>
    </w:p>
    <w:p w:rsidR="00D032B6" w:rsidRDefault="00A23879">
      <w:pPr>
        <w:pStyle w:val="BodyText"/>
        <w:spacing w:before="66"/>
      </w:pPr>
      <w:bookmarkStart w:id="476" w:name="db.collectionspace.collection.count()"/>
      <w:bookmarkStart w:id="477" w:name="_bookmark221"/>
      <w:bookmarkEnd w:id="476"/>
      <w:bookmarkEnd w:id="477"/>
      <w:r>
        <w:rPr>
          <w:w w:val="95"/>
        </w:rPr>
        <w:t>db.collectionspace.collection.count()</w:t>
      </w:r>
    </w:p>
    <w:p w:rsidR="00D032B6" w:rsidRDefault="00D032B6">
      <w:pPr>
        <w:spacing w:before="9" w:line="190" w:lineRule="exact"/>
        <w:rPr>
          <w:sz w:val="19"/>
          <w:szCs w:val="19"/>
        </w:rPr>
      </w:pPr>
    </w:p>
    <w:p w:rsidR="00D032B6" w:rsidRDefault="00A23879">
      <w:pPr>
        <w:pStyle w:val="BodyText"/>
        <w:spacing w:line="253" w:lineRule="auto"/>
        <w:ind w:right="4756"/>
      </w:pPr>
      <w:r>
        <w:rPr>
          <w:w w:val="90"/>
        </w:rPr>
        <w:t>db.collectionspace.collection.count([cond])</w:t>
      </w:r>
      <w:r>
        <w:rPr>
          <w:w w:val="93"/>
        </w:rPr>
        <w:t xml:space="preserve"> </w:t>
      </w:r>
      <w:r>
        <w:rPr>
          <w:w w:val="95"/>
        </w:rPr>
        <w:t>统计指定集合空间下指定集合的记录总数。</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77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选择条件。为空时，统计集合下所有</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的记录总数；不为空时，统计符合条 件的记录总数。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格式</w:t>
      </w:r>
    </w:p>
    <w:p w:rsidR="00D032B6" w:rsidRDefault="00A23879">
      <w:pPr>
        <w:pStyle w:val="BodyText"/>
        <w:spacing w:before="18"/>
        <w:ind w:left="113"/>
      </w:pPr>
      <w:r>
        <w:t>count()</w:t>
      </w:r>
      <w:r>
        <w:rPr>
          <w:spacing w:val="-41"/>
        </w:rPr>
        <w:t xml:space="preserve"> </w:t>
      </w:r>
      <w:r>
        <w:t>方法的定义格式包含</w:t>
      </w:r>
      <w:r>
        <w:rPr>
          <w:spacing w:val="-40"/>
        </w:rPr>
        <w:t xml:space="preserve"> </w:t>
      </w:r>
      <w:r>
        <w:t>cond</w:t>
      </w:r>
      <w:r>
        <w:rPr>
          <w:spacing w:val="-40"/>
        </w:rPr>
        <w:t xml:space="preserve"> </w:t>
      </w:r>
      <w:r>
        <w:t>字段，它是一个</w:t>
      </w:r>
      <w:r>
        <w:rPr>
          <w:spacing w:val="-40"/>
        </w:rPr>
        <w:t xml:space="preserve"> </w:t>
      </w:r>
      <w:r>
        <w:t>JSON</w:t>
      </w:r>
      <w:r>
        <w:rPr>
          <w:spacing w:val="-40"/>
        </w:rPr>
        <w:t xml:space="preserve"> </w:t>
      </w:r>
      <w:r>
        <w:t>对象。</w:t>
      </w:r>
    </w:p>
    <w:p w:rsidR="00D032B6" w:rsidRDefault="00035F6E">
      <w:pPr>
        <w:pStyle w:val="BodyText"/>
        <w:spacing w:before="20"/>
        <w:ind w:left="113"/>
        <w:rPr>
          <w:rFonts w:ascii="Microsoft JhengHei" w:eastAsia="Microsoft JhengHei" w:hAnsi="Microsoft JhengHei" w:cs="Microsoft JhengHei"/>
        </w:rPr>
      </w:pPr>
      <w:r w:rsidRPr="00035F6E">
        <w:pict>
          <v:group id="_x0000_s2774" style="position:absolute;left:0;text-align:left;margin-left:81.7pt;margin-top:6.75pt;width:473.6pt;height:10.6pt;z-index:-251680768;mso-position-horizontal-relative:page" coordorigin="1634,135" coordsize="9472,212">
            <v:shape id="_x0000_s277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15"/>
        </w:rPr>
        <w:t>{[{"字段名1":{</w:t>
      </w:r>
      <w:hyperlink w:anchor="_bookmark263" w:history="1">
        <w:r w:rsidR="00A23879">
          <w:rPr>
            <w:rFonts w:ascii="Microsoft JhengHei" w:eastAsia="Microsoft JhengHei" w:hAnsi="Microsoft JhengHei" w:cs="Microsoft JhengHei"/>
            <w:color w:val="0000FF"/>
            <w:w w:val="115"/>
          </w:rPr>
          <w:t>"匹配符1"</w:t>
        </w:r>
      </w:hyperlink>
      <w:r w:rsidR="00A23879">
        <w:rPr>
          <w:rFonts w:ascii="Microsoft JhengHei" w:eastAsia="Microsoft JhengHei" w:hAnsi="Microsoft JhengHei" w:cs="Microsoft JhengHei"/>
          <w:color w:val="000000"/>
          <w:w w:val="115"/>
        </w:rPr>
        <w:t>:"值1"},"字段名2":{"匹配符2":"值2"},...}]}</w:t>
      </w:r>
    </w:p>
    <w:p w:rsidR="00D032B6" w:rsidRDefault="00D032B6">
      <w:pPr>
        <w:spacing w:before="7" w:line="160" w:lineRule="exact"/>
        <w:rPr>
          <w:sz w:val="16"/>
          <w:szCs w:val="16"/>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统计集合</w:t>
      </w:r>
      <w:r>
        <w:rPr>
          <w:spacing w:val="-24"/>
          <w:position w:val="1"/>
          <w:lang w:eastAsia="zh-CN"/>
        </w:rPr>
        <w:t xml:space="preserve"> </w:t>
      </w:r>
      <w:r>
        <w:rPr>
          <w:position w:val="1"/>
          <w:lang w:eastAsia="zh-CN"/>
        </w:rPr>
        <w:t>bar</w:t>
      </w:r>
      <w:r>
        <w:rPr>
          <w:spacing w:val="-24"/>
          <w:position w:val="1"/>
          <w:lang w:eastAsia="zh-CN"/>
        </w:rPr>
        <w:t xml:space="preserve"> </w:t>
      </w:r>
      <w:r>
        <w:rPr>
          <w:position w:val="1"/>
          <w:lang w:eastAsia="zh-CN"/>
        </w:rPr>
        <w:t>所有的记录数，即不指定参数</w:t>
      </w:r>
      <w:r>
        <w:rPr>
          <w:spacing w:val="-24"/>
          <w:position w:val="1"/>
          <w:lang w:eastAsia="zh-CN"/>
        </w:rPr>
        <w:t xml:space="preserve"> </w:t>
      </w:r>
      <w:r>
        <w:rPr>
          <w:position w:val="1"/>
          <w:lang w:eastAsia="zh-CN"/>
        </w:rPr>
        <w:t>cond</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72" style="position:absolute;left:0;text-align:left;margin-left:95.85pt;margin-top:4.95pt;width:459.45pt;height:10.6pt;z-index:-251679744;mso-position-horizontal-relative:page" coordorigin="1917,99" coordsize="9189,212">
            <v:shape id="_x0000_s277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db.foo.bar.count()</w:t>
      </w:r>
    </w:p>
    <w:p w:rsidR="00D032B6" w:rsidRDefault="00A23879">
      <w:pPr>
        <w:pStyle w:val="BodyText"/>
        <w:tabs>
          <w:tab w:val="left" w:pos="397"/>
        </w:tabs>
        <w:spacing w:line="234" w:lineRule="exact"/>
        <w:ind w:left="1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统计符合条件</w:t>
      </w:r>
      <w:r>
        <w:rPr>
          <w:spacing w:val="-18"/>
          <w:w w:val="95"/>
          <w:position w:val="1"/>
        </w:rPr>
        <w:t xml:space="preserve"> </w:t>
      </w:r>
      <w:r>
        <w:rPr>
          <w:w w:val="95"/>
          <w:position w:val="1"/>
        </w:rPr>
        <w:t>name</w:t>
      </w:r>
      <w:r>
        <w:rPr>
          <w:spacing w:val="-18"/>
          <w:w w:val="95"/>
          <w:position w:val="1"/>
        </w:rPr>
        <w:t xml:space="preserve"> </w:t>
      </w:r>
      <w:r>
        <w:rPr>
          <w:w w:val="95"/>
          <w:position w:val="1"/>
        </w:rPr>
        <w:t>字段的值为“Tom”且</w:t>
      </w:r>
      <w:r>
        <w:rPr>
          <w:spacing w:val="-18"/>
          <w:w w:val="95"/>
          <w:position w:val="1"/>
        </w:rPr>
        <w:t xml:space="preserve"> </w:t>
      </w:r>
      <w:r>
        <w:rPr>
          <w:w w:val="95"/>
          <w:position w:val="1"/>
        </w:rPr>
        <w:t>age</w:t>
      </w:r>
      <w:r>
        <w:rPr>
          <w:spacing w:val="-18"/>
          <w:w w:val="95"/>
          <w:position w:val="1"/>
        </w:rPr>
        <w:t xml:space="preserve"> </w:t>
      </w:r>
      <w:r>
        <w:rPr>
          <w:w w:val="95"/>
          <w:position w:val="1"/>
        </w:rPr>
        <w:t>字段的值大于25的记录数</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70" style="position:absolute;left:0;text-align:left;margin-left:95.85pt;margin-top:4.95pt;width:459.45pt;height:10.6pt;z-index:-251678720;mso-position-horizontal-relative:page" coordorigin="1917,99" coordsize="9189,212">
            <v:shape id="_x0000_s277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db.foo.bar.count({name:"Tom",age:{$gt:25}})</w:t>
      </w:r>
    </w:p>
    <w:p w:rsidR="00D032B6" w:rsidRDefault="00A23879">
      <w:pPr>
        <w:pStyle w:val="BodyText"/>
        <w:spacing w:before="66"/>
        <w:ind w:left="113"/>
      </w:pPr>
      <w:bookmarkStart w:id="478" w:name="db.collectionspace.collection.createInde"/>
      <w:bookmarkStart w:id="479" w:name="_bookmark222"/>
      <w:bookmarkEnd w:id="478"/>
      <w:bookmarkEnd w:id="479"/>
      <w:r>
        <w:rPr>
          <w:w w:val="95"/>
        </w:rPr>
        <w:t>db.collectionspace.collection.createIndex()</w:t>
      </w:r>
    </w:p>
    <w:p w:rsidR="00D032B6" w:rsidRDefault="00D032B6">
      <w:pPr>
        <w:spacing w:before="9" w:line="190" w:lineRule="exact"/>
        <w:rPr>
          <w:sz w:val="19"/>
          <w:szCs w:val="19"/>
        </w:rPr>
      </w:pPr>
    </w:p>
    <w:p w:rsidR="00D032B6" w:rsidRDefault="00A23879">
      <w:pPr>
        <w:pStyle w:val="BodyText"/>
        <w:spacing w:line="253" w:lineRule="auto"/>
        <w:ind w:left="113" w:right="362"/>
      </w:pPr>
      <w:r>
        <w:rPr>
          <w:w w:val="90"/>
        </w:rPr>
        <w:t>db.collectionspace.collection.createIndex(&lt;name&gt;,&lt;indexDef&gt;,[isUnique],[enforced])</w:t>
      </w:r>
      <w:r>
        <w:rPr>
          <w:w w:val="93"/>
        </w:rPr>
        <w:t xml:space="preserve"> </w:t>
      </w:r>
      <w:r>
        <w:rPr>
          <w:w w:val="95"/>
        </w:rPr>
        <w:t>为集合创建</w:t>
      </w:r>
      <w:hyperlink w:anchor="_bookmark11" w:history="1">
        <w:r>
          <w:rPr>
            <w:color w:val="0000FF"/>
            <w:w w:val="95"/>
          </w:rPr>
          <w:t>索引</w:t>
        </w:r>
      </w:hyperlink>
      <w:r>
        <w:rPr>
          <w:color w:val="000000"/>
          <w:w w:val="95"/>
        </w:rPr>
        <w:t>，提高查询速度。</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180" w:lineRule="exact"/>
        <w:rPr>
          <w:sz w:val="18"/>
          <w:szCs w:val="18"/>
        </w:rPr>
      </w:pPr>
    </w:p>
    <w:tbl>
      <w:tblPr>
        <w:tblW w:w="0" w:type="auto"/>
        <w:tblInd w:w="103" w:type="dxa"/>
        <w:tblLayout w:type="fixed"/>
        <w:tblCellMar>
          <w:left w:w="0" w:type="dxa"/>
          <w:right w:w="0" w:type="dxa"/>
        </w:tblCellMar>
        <w:tblLook w:val="01E0"/>
      </w:tblPr>
      <w:tblGrid>
        <w:gridCol w:w="1515"/>
        <w:gridCol w:w="3221"/>
        <w:gridCol w:w="2363"/>
        <w:gridCol w:w="2373"/>
      </w:tblGrid>
      <w:tr w:rsidR="00D032B6">
        <w:trPr>
          <w:trHeight w:hRule="exact" w:val="305"/>
        </w:trPr>
        <w:tc>
          <w:tcPr>
            <w:tcW w:w="151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1" w:type="dxa"/>
            <w:tcBorders>
              <w:top w:val="nil"/>
              <w:left w:val="nil"/>
              <w:bottom w:val="nil"/>
              <w:right w:val="single" w:sz="8" w:space="0" w:color="000000"/>
            </w:tcBorders>
          </w:tcPr>
          <w:p w:rsidR="00D032B6" w:rsidRDefault="00A23879">
            <w:pPr>
              <w:pStyle w:val="TableParagraph"/>
              <w:spacing w:line="223" w:lineRule="exact"/>
              <w:ind w:left="903"/>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51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21" w:type="dxa"/>
            <w:tcBorders>
              <w:top w:val="nil"/>
              <w:left w:val="nil"/>
              <w:bottom w:val="nil"/>
              <w:right w:val="single" w:sz="8" w:space="0" w:color="000000"/>
            </w:tcBorders>
          </w:tcPr>
          <w:p w:rsidR="00D032B6" w:rsidRDefault="00A23879">
            <w:pPr>
              <w:pStyle w:val="TableParagraph"/>
              <w:spacing w:line="218" w:lineRule="exact"/>
              <w:ind w:left="903"/>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索引名，同一个集合中的索引名必须</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1020"/>
        </w:trPr>
        <w:tc>
          <w:tcPr>
            <w:tcW w:w="151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indexDef</w:t>
            </w:r>
          </w:p>
        </w:tc>
        <w:tc>
          <w:tcPr>
            <w:tcW w:w="3221" w:type="dxa"/>
            <w:tcBorders>
              <w:top w:val="nil"/>
              <w:left w:val="nil"/>
              <w:bottom w:val="nil"/>
              <w:right w:val="single" w:sz="8" w:space="0" w:color="000000"/>
            </w:tcBorders>
          </w:tcPr>
          <w:p w:rsidR="00D032B6" w:rsidRDefault="00A23879">
            <w:pPr>
              <w:pStyle w:val="TableParagraph"/>
              <w:spacing w:line="218" w:lineRule="exact"/>
              <w:ind w:left="903"/>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ight="20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索引键，包含一个或多个指定索引</w:t>
            </w:r>
          </w:p>
          <w:p w:rsidR="00D032B6" w:rsidRDefault="00A23879">
            <w:pPr>
              <w:pStyle w:val="TableParagraph"/>
              <w:spacing w:before="1" w:line="241" w:lineRule="auto"/>
              <w:ind w:left="40" w:right="81"/>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 xml:space="preserve">字段与方向的对象。其中方向为1代 </w:t>
            </w:r>
            <w:r>
              <w:rPr>
                <w:rFonts w:ascii="微软雅黑" w:eastAsia="微软雅黑" w:hAnsi="微软雅黑" w:cs="微软雅黑"/>
                <w:w w:val="95"/>
                <w:sz w:val="14"/>
                <w:szCs w:val="14"/>
                <w:lang w:eastAsia="zh-CN"/>
              </w:rPr>
              <w:t>表从小到大排序，-1则为从大到小排</w:t>
            </w:r>
            <w:r>
              <w:rPr>
                <w:rFonts w:ascii="微软雅黑" w:eastAsia="微软雅黑" w:hAnsi="微软雅黑" w:cs="微软雅黑"/>
                <w:sz w:val="14"/>
                <w:szCs w:val="14"/>
                <w:lang w:eastAsia="zh-CN"/>
              </w:rPr>
              <w:t xml:space="preserve"> 序。</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540"/>
        </w:trPr>
        <w:tc>
          <w:tcPr>
            <w:tcW w:w="151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isUnique</w:t>
            </w:r>
          </w:p>
        </w:tc>
        <w:tc>
          <w:tcPr>
            <w:tcW w:w="3221" w:type="dxa"/>
            <w:tcBorders>
              <w:top w:val="nil"/>
              <w:left w:val="nil"/>
              <w:bottom w:val="nil"/>
              <w:right w:val="single" w:sz="8" w:space="0" w:color="000000"/>
            </w:tcBorders>
          </w:tcPr>
          <w:p w:rsidR="00D032B6" w:rsidRDefault="00A23879">
            <w:pPr>
              <w:pStyle w:val="TableParagraph"/>
              <w:spacing w:line="218" w:lineRule="exact"/>
              <w:ind w:left="903"/>
              <w:rPr>
                <w:rFonts w:ascii="微软雅黑" w:eastAsia="微软雅黑" w:hAnsi="微软雅黑" w:cs="微软雅黑"/>
                <w:sz w:val="14"/>
                <w:szCs w:val="14"/>
              </w:rPr>
            </w:pPr>
            <w:r>
              <w:rPr>
                <w:rFonts w:ascii="微软雅黑" w:eastAsia="微软雅黑" w:hAnsi="微软雅黑" w:cs="微软雅黑"/>
                <w:w w:val="95"/>
                <w:sz w:val="14"/>
                <w:szCs w:val="14"/>
              </w:rPr>
              <w:t>Boolean</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索引是否唯一，默认</w:t>
            </w:r>
            <w:r>
              <w:rPr>
                <w:rFonts w:ascii="微软雅黑" w:eastAsia="微软雅黑" w:hAnsi="微软雅黑" w:cs="微软雅黑"/>
                <w:spacing w:val="-21"/>
                <w:sz w:val="14"/>
                <w:szCs w:val="14"/>
                <w:lang w:eastAsia="zh-CN"/>
              </w:rPr>
              <w:t xml:space="preserve"> </w:t>
            </w:r>
            <w:r>
              <w:rPr>
                <w:rFonts w:ascii="微软雅黑" w:eastAsia="微软雅黑" w:hAnsi="微软雅黑" w:cs="微软雅黑"/>
                <w:sz w:val="14"/>
                <w:szCs w:val="14"/>
                <w:lang w:eastAsia="zh-CN"/>
              </w:rPr>
              <w:t>false。设置为</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true</w:t>
            </w:r>
            <w:r>
              <w:rPr>
                <w:rFonts w:ascii="微软雅黑" w:eastAsia="微软雅黑" w:hAnsi="微软雅黑" w:cs="微软雅黑"/>
                <w:spacing w:val="-16"/>
                <w:sz w:val="14"/>
                <w:szCs w:val="14"/>
              </w:rPr>
              <w:t xml:space="preserve"> </w:t>
            </w:r>
            <w:r>
              <w:rPr>
                <w:rFonts w:ascii="微软雅黑" w:eastAsia="微软雅黑" w:hAnsi="微软雅黑" w:cs="微软雅黑"/>
                <w:sz w:val="14"/>
                <w:szCs w:val="14"/>
              </w:rPr>
              <w:t>时代表该索引为唯一索引。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1255"/>
        </w:trPr>
        <w:tc>
          <w:tcPr>
            <w:tcW w:w="1515"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enforced</w:t>
            </w:r>
          </w:p>
        </w:tc>
        <w:tc>
          <w:tcPr>
            <w:tcW w:w="3221" w:type="dxa"/>
            <w:tcBorders>
              <w:top w:val="nil"/>
              <w:left w:val="nil"/>
              <w:bottom w:val="nil"/>
              <w:right w:val="single" w:sz="8" w:space="0" w:color="000000"/>
            </w:tcBorders>
          </w:tcPr>
          <w:p w:rsidR="00D032B6" w:rsidRDefault="00A23879">
            <w:pPr>
              <w:pStyle w:val="TableParagraph"/>
              <w:spacing w:line="218" w:lineRule="exact"/>
              <w:ind w:left="903"/>
              <w:rPr>
                <w:rFonts w:ascii="微软雅黑" w:eastAsia="微软雅黑" w:hAnsi="微软雅黑" w:cs="微软雅黑"/>
                <w:sz w:val="14"/>
                <w:szCs w:val="14"/>
              </w:rPr>
            </w:pPr>
            <w:r>
              <w:rPr>
                <w:rFonts w:ascii="微软雅黑" w:eastAsia="微软雅黑" w:hAnsi="微软雅黑" w:cs="微软雅黑"/>
                <w:w w:val="95"/>
                <w:sz w:val="14"/>
                <w:szCs w:val="14"/>
              </w:rPr>
              <w:t>Boolean</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索引是否强制唯一，可选参数，在</w:t>
            </w:r>
          </w:p>
          <w:p w:rsidR="00D032B6" w:rsidRDefault="00A23879">
            <w:pPr>
              <w:pStyle w:val="TableParagraph"/>
              <w:spacing w:before="1" w:line="241" w:lineRule="auto"/>
              <w:ind w:left="40" w:right="117"/>
              <w:rPr>
                <w:rFonts w:ascii="微软雅黑" w:eastAsia="微软雅黑" w:hAnsi="微软雅黑" w:cs="微软雅黑"/>
                <w:sz w:val="14"/>
                <w:szCs w:val="14"/>
              </w:rPr>
            </w:pPr>
            <w:r>
              <w:rPr>
                <w:rFonts w:ascii="微软雅黑" w:eastAsia="微软雅黑" w:hAnsi="微软雅黑" w:cs="微软雅黑"/>
                <w:sz w:val="14"/>
                <w:szCs w:val="14"/>
              </w:rPr>
              <w:t>isUnique</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为</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时生效，默认 false。设置为</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时代表该索引在 isUnique</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为</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true</w:t>
            </w:r>
            <w:r>
              <w:rPr>
                <w:rFonts w:ascii="微软雅黑" w:eastAsia="微软雅黑" w:hAnsi="微软雅黑" w:cs="微软雅黑"/>
                <w:spacing w:val="-20"/>
                <w:sz w:val="14"/>
                <w:szCs w:val="14"/>
              </w:rPr>
              <w:t xml:space="preserve"> </w:t>
            </w:r>
            <w:r>
              <w:rPr>
                <w:rFonts w:ascii="微软雅黑" w:eastAsia="微软雅黑" w:hAnsi="微软雅黑" w:cs="微软雅黑"/>
                <w:sz w:val="14"/>
                <w:szCs w:val="14"/>
              </w:rPr>
              <w:t>的前提下，不可存 在一个以上全空的索引键。</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035F6E">
      <w:pPr>
        <w:pStyle w:val="BodyText"/>
        <w:spacing w:line="168" w:lineRule="auto"/>
        <w:ind w:left="113" w:right="295"/>
      </w:pPr>
      <w:r>
        <w:pict>
          <v:group id="_x0000_s2768" style="position:absolute;left:0;text-align:left;margin-left:81.7pt;margin-top:43.55pt;width:473.6pt;height:21.2pt;z-index:-251677696;mso-position-horizontal-relative:page" coordorigin="1634,871" coordsize="9472,424">
            <v:shape id="_x0000_s2769" style="position:absolute;left:1634;top:871;width:9472;height:424" coordorigin="1634,871" coordsize="9472,424" path="m1634,871r9472,l11106,1295r-9472,l1634,871xe" fillcolor="#efefef" stroked="f">
              <v:path arrowok="t"/>
            </v:shape>
            <w10:wrap anchorx="page"/>
          </v:group>
        </w:pict>
      </w:r>
      <w:r w:rsidR="00A23879">
        <w:rPr>
          <w:w w:val="95"/>
        </w:rPr>
        <w:t>createIndex()</w:t>
      </w:r>
      <w:r w:rsidR="00A23879">
        <w:rPr>
          <w:spacing w:val="32"/>
          <w:w w:val="95"/>
        </w:rPr>
        <w:t xml:space="preserve"> </w:t>
      </w:r>
      <w:r w:rsidR="00A23879">
        <w:rPr>
          <w:w w:val="95"/>
        </w:rPr>
        <w:t>方法定义包含</w:t>
      </w:r>
      <w:r w:rsidR="00A23879">
        <w:rPr>
          <w:spacing w:val="33"/>
          <w:w w:val="95"/>
        </w:rPr>
        <w:t xml:space="preserve"> </w:t>
      </w:r>
      <w:r w:rsidR="00A23879">
        <w:rPr>
          <w:w w:val="95"/>
        </w:rPr>
        <w:t>name，indexDef，isUnique</w:t>
      </w:r>
      <w:r w:rsidR="00A23879">
        <w:rPr>
          <w:spacing w:val="32"/>
          <w:w w:val="95"/>
        </w:rPr>
        <w:t xml:space="preserve"> </w:t>
      </w:r>
      <w:r w:rsidR="00A23879">
        <w:rPr>
          <w:w w:val="95"/>
        </w:rPr>
        <w:t>三个参数，</w:t>
      </w:r>
      <w:r w:rsidR="00A23879">
        <w:rPr>
          <w:spacing w:val="33"/>
          <w:w w:val="95"/>
        </w:rPr>
        <w:t xml:space="preserve"> </w:t>
      </w:r>
      <w:r w:rsidR="00A23879">
        <w:rPr>
          <w:w w:val="95"/>
        </w:rPr>
        <w:t>其中</w:t>
      </w:r>
      <w:r w:rsidR="00A23879">
        <w:rPr>
          <w:spacing w:val="33"/>
          <w:w w:val="95"/>
        </w:rPr>
        <w:t xml:space="preserve"> </w:t>
      </w:r>
      <w:r w:rsidR="00A23879">
        <w:rPr>
          <w:w w:val="95"/>
        </w:rPr>
        <w:t>name</w:t>
      </w:r>
      <w:r w:rsidR="00A23879">
        <w:rPr>
          <w:spacing w:val="32"/>
          <w:w w:val="95"/>
        </w:rPr>
        <w:t xml:space="preserve"> </w:t>
      </w:r>
      <w:r w:rsidR="00A23879">
        <w:rPr>
          <w:w w:val="95"/>
        </w:rPr>
        <w:t>的值必须为字符串；</w:t>
      </w:r>
      <w:r w:rsidR="00A23879">
        <w:t xml:space="preserve"> </w:t>
      </w:r>
      <w:r w:rsidR="00A23879">
        <w:rPr>
          <w:w w:val="95"/>
        </w:rPr>
        <w:t xml:space="preserve">indexDef </w:t>
      </w:r>
      <w:r w:rsidR="00A23879">
        <w:rPr>
          <w:spacing w:val="11"/>
          <w:w w:val="95"/>
        </w:rPr>
        <w:t xml:space="preserve"> </w:t>
      </w:r>
      <w:r w:rsidR="00A23879">
        <w:rPr>
          <w:w w:val="95"/>
        </w:rPr>
        <w:t xml:space="preserve">则为一个 </w:t>
      </w:r>
      <w:r w:rsidR="00A23879">
        <w:rPr>
          <w:spacing w:val="11"/>
          <w:w w:val="95"/>
        </w:rPr>
        <w:t xml:space="preserve"> </w:t>
      </w:r>
      <w:r w:rsidR="00A23879">
        <w:rPr>
          <w:w w:val="95"/>
        </w:rPr>
        <w:t xml:space="preserve">JSON </w:t>
      </w:r>
      <w:r w:rsidR="00A23879">
        <w:rPr>
          <w:spacing w:val="11"/>
          <w:w w:val="95"/>
        </w:rPr>
        <w:t xml:space="preserve"> </w:t>
      </w:r>
      <w:r w:rsidR="00A23879">
        <w:rPr>
          <w:w w:val="95"/>
        </w:rPr>
        <w:t xml:space="preserve">对象，indexDef </w:t>
      </w:r>
      <w:r w:rsidR="00A23879">
        <w:rPr>
          <w:spacing w:val="11"/>
          <w:w w:val="95"/>
        </w:rPr>
        <w:t xml:space="preserve"> </w:t>
      </w:r>
      <w:r w:rsidR="00A23879">
        <w:rPr>
          <w:w w:val="95"/>
        </w:rPr>
        <w:t>的对象必须包含至少一个字段，其中字段名为用户需要索引的字段</w:t>
      </w:r>
      <w:r w:rsidR="00A23879">
        <w:t xml:space="preserve"> </w:t>
      </w:r>
      <w:r w:rsidR="00A23879">
        <w:rPr>
          <w:w w:val="95"/>
        </w:rPr>
        <w:t xml:space="preserve">名，其值为1或者-1。其中1代表升序，-1代表降序；isUnique </w:t>
      </w:r>
      <w:r w:rsidR="00A23879">
        <w:rPr>
          <w:spacing w:val="56"/>
          <w:w w:val="95"/>
        </w:rPr>
        <w:t xml:space="preserve"> </w:t>
      </w:r>
      <w:r w:rsidR="00A23879">
        <w:rPr>
          <w:w w:val="95"/>
        </w:rPr>
        <w:t>为布尔类型，默认   false。</w:t>
      </w:r>
    </w:p>
    <w:p w:rsidR="00D032B6" w:rsidRDefault="00D032B6">
      <w:pPr>
        <w:spacing w:before="8" w:line="140" w:lineRule="exact"/>
        <w:rPr>
          <w:sz w:val="14"/>
          <w:szCs w:val="14"/>
        </w:rPr>
      </w:pPr>
    </w:p>
    <w:p w:rsidR="00D032B6" w:rsidRDefault="00A23879">
      <w:pPr>
        <w:pStyle w:val="BodyText"/>
        <w:spacing w:line="147" w:lineRule="auto"/>
        <w:ind w:left="113" w:right="465"/>
        <w:rPr>
          <w:rFonts w:ascii="Microsoft JhengHei" w:eastAsia="Microsoft JhengHei" w:hAnsi="Microsoft JhengHei" w:cs="Microsoft JhengHei"/>
        </w:rPr>
      </w:pPr>
      <w:r>
        <w:rPr>
          <w:rFonts w:ascii="Microsoft JhengHei" w:eastAsia="Microsoft JhengHei" w:hAnsi="Microsoft JhengHei" w:cs="Microsoft JhengHei"/>
        </w:rPr>
        <w:t xml:space="preserve">{"name":"&lt;索引名&gt;","indexDef":{"&lt;索引字段1&gt;":&lt;1|-1&gt;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[,"&lt;索引字段2&gt;":&lt;1|-1&gt;...]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w:t>
      </w:r>
      <w:r>
        <w:rPr>
          <w:rFonts w:ascii="Microsoft JhengHei" w:eastAsia="Microsoft JhengHei" w:hAnsi="Microsoft JhengHei" w:cs="Microsoft JhengHei"/>
          <w:w w:val="181"/>
        </w:rPr>
        <w:t xml:space="preserve"> </w:t>
      </w:r>
      <w:r>
        <w:rPr>
          <w:rFonts w:ascii="Microsoft JhengHei" w:eastAsia="Microsoft JhengHei" w:hAnsi="Microsoft JhengHei" w:cs="Microsoft JhengHei"/>
          <w:w w:val="110"/>
        </w:rPr>
        <w:t>["isUnique":&lt;true|false&gt;],["enforced":&lt;true|false&gt;]}</w:t>
      </w:r>
    </w:p>
    <w:p w:rsidR="00D032B6" w:rsidRDefault="00620DD5">
      <w:pPr>
        <w:pStyle w:val="BodyText"/>
        <w:spacing w:before="46" w:line="563" w:lineRule="exact"/>
        <w:ind w:left="113"/>
        <w:rPr>
          <w:lang w:eastAsia="zh-CN"/>
        </w:rPr>
      </w:pPr>
      <w:r>
        <w:pict>
          <v:shape id="_x0000_i111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在唯一索引所指定的索引键字段上，集合中不可存在一条以上的记录完全重复</w:t>
      </w:r>
    </w:p>
    <w:p w:rsidR="00D032B6" w:rsidRDefault="00A23879">
      <w:pPr>
        <w:pStyle w:val="BodyText"/>
        <w:tabs>
          <w:tab w:val="left" w:pos="1037"/>
        </w:tabs>
        <w:spacing w:line="293"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索引名不能是空串，含点（.）或者美元符号（$）。且长度不超过127B</w:t>
      </w:r>
    </w:p>
    <w:p w:rsidR="00D032B6" w:rsidRDefault="00D032B6">
      <w:pPr>
        <w:spacing w:before="5" w:line="220" w:lineRule="exact"/>
        <w:rPr>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在集合</w:t>
      </w:r>
      <w:r>
        <w:rPr>
          <w:spacing w:val="-24"/>
          <w:position w:val="1"/>
          <w:lang w:eastAsia="zh-CN"/>
        </w:rPr>
        <w:t xml:space="preserve"> </w:t>
      </w:r>
      <w:r>
        <w:rPr>
          <w:position w:val="1"/>
          <w:lang w:eastAsia="zh-CN"/>
        </w:rPr>
        <w:t>bar</w:t>
      </w:r>
      <w:r>
        <w:rPr>
          <w:spacing w:val="-24"/>
          <w:position w:val="1"/>
          <w:lang w:eastAsia="zh-CN"/>
        </w:rPr>
        <w:t xml:space="preserve"> </w:t>
      </w:r>
      <w:r>
        <w:rPr>
          <w:position w:val="1"/>
          <w:lang w:eastAsia="zh-CN"/>
        </w:rPr>
        <w:t>下为字段名</w:t>
      </w:r>
      <w:r>
        <w:rPr>
          <w:spacing w:val="-24"/>
          <w:position w:val="1"/>
          <w:lang w:eastAsia="zh-CN"/>
        </w:rPr>
        <w:t xml:space="preserve"> </w:t>
      </w:r>
      <w:r>
        <w:rPr>
          <w:position w:val="1"/>
          <w:lang w:eastAsia="zh-CN"/>
        </w:rPr>
        <w:t>age</w:t>
      </w:r>
      <w:r>
        <w:rPr>
          <w:spacing w:val="-24"/>
          <w:position w:val="1"/>
          <w:lang w:eastAsia="zh-CN"/>
        </w:rPr>
        <w:t xml:space="preserve"> </w:t>
      </w:r>
      <w:r>
        <w:rPr>
          <w:position w:val="1"/>
          <w:lang w:eastAsia="zh-CN"/>
        </w:rPr>
        <w:t>创建名为</w:t>
      </w:r>
      <w:r>
        <w:rPr>
          <w:spacing w:val="-24"/>
          <w:position w:val="1"/>
          <w:lang w:eastAsia="zh-CN"/>
        </w:rPr>
        <w:t xml:space="preserve"> </w:t>
      </w:r>
      <w:r>
        <w:rPr>
          <w:position w:val="1"/>
          <w:lang w:eastAsia="zh-CN"/>
        </w:rPr>
        <w:t>ageIndex</w:t>
      </w:r>
      <w:r>
        <w:rPr>
          <w:spacing w:val="-24"/>
          <w:position w:val="1"/>
          <w:lang w:eastAsia="zh-CN"/>
        </w:rPr>
        <w:t xml:space="preserve"> </w:t>
      </w:r>
      <w:r>
        <w:rPr>
          <w:position w:val="1"/>
          <w:lang w:eastAsia="zh-CN"/>
        </w:rPr>
        <w:t>的唯一索引，记录按</w:t>
      </w:r>
      <w:r>
        <w:rPr>
          <w:spacing w:val="-24"/>
          <w:position w:val="1"/>
          <w:lang w:eastAsia="zh-CN"/>
        </w:rPr>
        <w:t xml:space="preserve"> </w:t>
      </w:r>
      <w:r>
        <w:rPr>
          <w:position w:val="1"/>
          <w:lang w:eastAsia="zh-CN"/>
        </w:rPr>
        <w:t>age</w:t>
      </w:r>
      <w:r>
        <w:rPr>
          <w:spacing w:val="-24"/>
          <w:position w:val="1"/>
          <w:lang w:eastAsia="zh-CN"/>
        </w:rPr>
        <w:t xml:space="preserve"> </w:t>
      </w:r>
      <w:r>
        <w:rPr>
          <w:position w:val="1"/>
          <w:lang w:eastAsia="zh-CN"/>
        </w:rPr>
        <w:t>字段值的升序排序。</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765" style="position:absolute;left:0;text-align:left;margin-left:95.85pt;margin-top:4.95pt;width:459.45pt;height:10.6pt;z-index:-251676672;mso-position-horizontal-relative:page" coordorigin="1917,99" coordsize="9189,212">
            <v:shape id="_x0000_s276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lang w:eastAsia="zh-CN"/>
        </w:rPr>
        <w:t>db.foo.bar.createIndex("ageIndex",{age:1},true)</w:t>
      </w:r>
    </w:p>
    <w:p w:rsidR="00D032B6" w:rsidRDefault="00D032B6">
      <w:pPr>
        <w:spacing w:line="328"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D032B6">
      <w:pPr>
        <w:spacing w:line="200" w:lineRule="exact"/>
        <w:rPr>
          <w:sz w:val="20"/>
          <w:szCs w:val="20"/>
          <w:lang w:eastAsia="zh-CN"/>
        </w:rPr>
      </w:pPr>
    </w:p>
    <w:p w:rsidR="00D032B6" w:rsidRDefault="00A23879">
      <w:pPr>
        <w:pStyle w:val="BodyText"/>
        <w:spacing w:line="312" w:lineRule="exact"/>
      </w:pPr>
      <w:bookmarkStart w:id="480" w:name="db.collectionspace.collection.deleteLob("/>
      <w:bookmarkEnd w:id="480"/>
      <w:r>
        <w:rPr>
          <w:w w:val="95"/>
        </w:rPr>
        <w:t>db.collectionspace.collection.deleteLob()</w:t>
      </w:r>
    </w:p>
    <w:p w:rsidR="00D032B6" w:rsidRDefault="00D032B6">
      <w:pPr>
        <w:spacing w:before="9" w:line="190" w:lineRule="exact"/>
        <w:rPr>
          <w:sz w:val="19"/>
          <w:szCs w:val="19"/>
        </w:rPr>
      </w:pPr>
    </w:p>
    <w:p w:rsidR="00D032B6" w:rsidRDefault="00A23879">
      <w:pPr>
        <w:pStyle w:val="BodyText"/>
        <w:spacing w:line="253" w:lineRule="auto"/>
        <w:ind w:right="4242"/>
      </w:pPr>
      <w:r>
        <w:rPr>
          <w:w w:val="90"/>
        </w:rPr>
        <w:t>db.collectionspace.collection.deleteLob(&lt;oid&gt;)</w:t>
      </w:r>
      <w:r>
        <w:rPr>
          <w:w w:val="92"/>
        </w:rPr>
        <w:t xml:space="preserve"> </w:t>
      </w:r>
      <w:r>
        <w:rPr>
          <w:w w:val="95"/>
        </w:rPr>
        <w:t>删除集合中的大对象。</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oid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大对象的唯一描述符。</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删除一个描述符为</w:t>
      </w:r>
      <w:r>
        <w:rPr>
          <w:spacing w:val="28"/>
          <w:w w:val="95"/>
          <w:position w:val="1"/>
          <w:lang w:eastAsia="zh-CN"/>
        </w:rPr>
        <w:t xml:space="preserve"> </w:t>
      </w:r>
      <w:r>
        <w:rPr>
          <w:w w:val="95"/>
          <w:position w:val="1"/>
          <w:lang w:eastAsia="zh-CN"/>
        </w:rPr>
        <w:t>5435e7b69487faa663000897</w:t>
      </w:r>
      <w:r>
        <w:rPr>
          <w:spacing w:val="28"/>
          <w:w w:val="95"/>
          <w:position w:val="1"/>
          <w:lang w:eastAsia="zh-CN"/>
        </w:rPr>
        <w:t xml:space="preserve"> </w:t>
      </w:r>
      <w:r>
        <w:rPr>
          <w:w w:val="95"/>
          <w:position w:val="1"/>
          <w:lang w:eastAsia="zh-CN"/>
        </w:rPr>
        <w:t>的大对象</w:t>
      </w:r>
    </w:p>
    <w:p w:rsidR="00D032B6" w:rsidRDefault="00035F6E">
      <w:pPr>
        <w:pStyle w:val="BodyText"/>
        <w:spacing w:line="328" w:lineRule="exact"/>
        <w:ind w:left="393" w:right="3679"/>
        <w:jc w:val="center"/>
        <w:rPr>
          <w:rFonts w:ascii="Microsoft JhengHei" w:eastAsia="Microsoft JhengHei" w:hAnsi="Microsoft JhengHei" w:cs="Microsoft JhengHei"/>
        </w:rPr>
      </w:pPr>
      <w:r w:rsidRPr="00035F6E">
        <w:pict>
          <v:group id="_x0000_s2763" style="position:absolute;left:0;text-align:left;margin-left:95.85pt;margin-top:4.95pt;width:459.45pt;height:10.6pt;z-index:-251675648;mso-position-horizontal-relative:page" coordorigin="1917,99" coordsize="9189,212">
            <v:shape id="_x0000_s2764"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db.foo.bar.deleteLob('5435e7b69487faa663000897')</w:t>
      </w:r>
    </w:p>
    <w:p w:rsidR="00D032B6" w:rsidRDefault="00A23879">
      <w:pPr>
        <w:pStyle w:val="BodyText"/>
        <w:spacing w:before="66"/>
      </w:pPr>
      <w:bookmarkStart w:id="481" w:name="db.collectionspace.collection.detachCL()"/>
      <w:bookmarkStart w:id="482" w:name="_bookmark223"/>
      <w:bookmarkEnd w:id="481"/>
      <w:bookmarkEnd w:id="482"/>
      <w:r>
        <w:rPr>
          <w:w w:val="95"/>
        </w:rPr>
        <w:t>db.collectionspace.collection.detachCL()</w:t>
      </w:r>
    </w:p>
    <w:p w:rsidR="00D032B6" w:rsidRDefault="00D032B6">
      <w:pPr>
        <w:spacing w:before="9" w:line="190" w:lineRule="exact"/>
        <w:rPr>
          <w:sz w:val="19"/>
          <w:szCs w:val="19"/>
        </w:rPr>
      </w:pPr>
    </w:p>
    <w:p w:rsidR="00D032B6" w:rsidRDefault="00A23879">
      <w:pPr>
        <w:pStyle w:val="BodyText"/>
        <w:spacing w:line="253" w:lineRule="auto"/>
        <w:ind w:right="4242"/>
      </w:pPr>
      <w:r>
        <w:rPr>
          <w:w w:val="90"/>
        </w:rPr>
        <w:t>db.collectionspace.collection.detachCL(&lt;subCLFullName&gt;)</w:t>
      </w:r>
      <w:r>
        <w:rPr>
          <w:w w:val="92"/>
        </w:rPr>
        <w:t xml:space="preserve"> </w:t>
      </w:r>
      <w:r>
        <w:rPr>
          <w:w w:val="95"/>
        </w:rPr>
        <w:t>从主分区集合中分离出子分区集合。</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693"/>
        <w:gridCol w:w="3043"/>
        <w:gridCol w:w="2363"/>
        <w:gridCol w:w="2373"/>
      </w:tblGrid>
      <w:tr w:rsidR="00D032B6">
        <w:trPr>
          <w:trHeight w:hRule="exact" w:val="295"/>
        </w:trPr>
        <w:tc>
          <w:tcPr>
            <w:tcW w:w="169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043"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2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69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partitionName</w:t>
            </w:r>
          </w:p>
        </w:tc>
        <w:tc>
          <w:tcPr>
            <w:tcW w:w="304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72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子分区名（原子分区集合名）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从主分区集合中分离指定子分区</w:t>
      </w:r>
    </w:p>
    <w:p w:rsidR="00D032B6" w:rsidRDefault="00035F6E">
      <w:pPr>
        <w:pStyle w:val="BodyText"/>
        <w:spacing w:before="23"/>
        <w:ind w:left="1217"/>
        <w:rPr>
          <w:rFonts w:ascii="Microsoft JhengHei" w:eastAsia="Microsoft JhengHei" w:hAnsi="Microsoft JhengHei" w:cs="Microsoft JhengHei"/>
        </w:rPr>
      </w:pPr>
      <w:r w:rsidRPr="00035F6E">
        <w:pict>
          <v:group id="_x0000_s2761" style="position:absolute;left:0;text-align:left;margin-left:95.85pt;margin-top:6.9pt;width:459.45pt;height:10.6pt;z-index:-251674624;mso-position-horizontal-relative:page" coordorigin="1917,138" coordsize="9189,212">
            <v:shape id="_x0000_s276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db.foo.year.detachCL("foo2.January"}</w:t>
      </w:r>
    </w:p>
    <w:p w:rsidR="00D032B6" w:rsidRDefault="00A23879">
      <w:pPr>
        <w:pStyle w:val="BodyText"/>
        <w:spacing w:before="66"/>
      </w:pPr>
      <w:bookmarkStart w:id="483" w:name="db.collectionspace.collection.dropIndex("/>
      <w:bookmarkStart w:id="484" w:name="_bookmark224"/>
      <w:bookmarkEnd w:id="483"/>
      <w:bookmarkEnd w:id="484"/>
      <w:r>
        <w:rPr>
          <w:w w:val="95"/>
        </w:rPr>
        <w:t>db.collectionspace.collection.dropIndex()</w:t>
      </w:r>
    </w:p>
    <w:p w:rsidR="00D032B6" w:rsidRDefault="00D032B6">
      <w:pPr>
        <w:spacing w:before="9" w:line="190" w:lineRule="exact"/>
        <w:rPr>
          <w:sz w:val="19"/>
          <w:szCs w:val="19"/>
        </w:rPr>
      </w:pPr>
    </w:p>
    <w:p w:rsidR="00D032B6" w:rsidRDefault="00A23879">
      <w:pPr>
        <w:pStyle w:val="BodyText"/>
        <w:spacing w:line="253" w:lineRule="auto"/>
        <w:ind w:right="4756"/>
      </w:pPr>
      <w:r>
        <w:rPr>
          <w:w w:val="90"/>
        </w:rPr>
        <w:t>db.collectionspace.collection.dropIndex(&lt;name&gt;)</w:t>
      </w:r>
      <w:r>
        <w:rPr>
          <w:w w:val="93"/>
        </w:rPr>
        <w:t xml:space="preserve"> </w:t>
      </w:r>
      <w:r>
        <w:rPr>
          <w:w w:val="95"/>
        </w:rPr>
        <w:t>删除集合中指定的</w:t>
      </w:r>
      <w:hyperlink w:anchor="_bookmark11" w:history="1">
        <w:r>
          <w:rPr>
            <w:color w:val="0000FF"/>
            <w:w w:val="95"/>
          </w:rPr>
          <w:t>索引</w:t>
        </w:r>
      </w:hyperlink>
      <w:r>
        <w:rPr>
          <w:color w:val="000000"/>
          <w:w w:val="95"/>
        </w:rPr>
        <w:t>。</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180" w:lineRule="exact"/>
        <w:rPr>
          <w:sz w:val="18"/>
          <w:szCs w:val="18"/>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索引名，同一个集合中的索引名必须</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rPr>
          <w:w w:val="95"/>
        </w:rPr>
        <w:t>dropIndex()</w:t>
      </w:r>
      <w:r>
        <w:rPr>
          <w:spacing w:val="43"/>
          <w:w w:val="95"/>
        </w:rPr>
        <w:t xml:space="preserve"> </w:t>
      </w:r>
      <w:r>
        <w:rPr>
          <w:w w:val="95"/>
        </w:rPr>
        <w:t>方法的定义格式必须包含</w:t>
      </w:r>
      <w:r>
        <w:rPr>
          <w:spacing w:val="44"/>
          <w:w w:val="95"/>
        </w:rPr>
        <w:t xml:space="preserve"> </w:t>
      </w:r>
      <w:r>
        <w:rPr>
          <w:w w:val="95"/>
        </w:rPr>
        <w:t>name</w:t>
      </w:r>
      <w:r>
        <w:rPr>
          <w:spacing w:val="44"/>
          <w:w w:val="95"/>
        </w:rPr>
        <w:t xml:space="preserve"> </w:t>
      </w:r>
      <w:r>
        <w:rPr>
          <w:w w:val="95"/>
        </w:rPr>
        <w:t>字段。其中</w:t>
      </w:r>
      <w:r>
        <w:rPr>
          <w:spacing w:val="43"/>
          <w:w w:val="95"/>
        </w:rPr>
        <w:t xml:space="preserve"> </w:t>
      </w:r>
      <w:r>
        <w:rPr>
          <w:w w:val="95"/>
        </w:rPr>
        <w:t>name</w:t>
      </w:r>
      <w:r>
        <w:rPr>
          <w:spacing w:val="44"/>
          <w:w w:val="95"/>
        </w:rPr>
        <w:t xml:space="preserve"> </w:t>
      </w:r>
      <w:r>
        <w:rPr>
          <w:w w:val="95"/>
        </w:rPr>
        <w:t>的值必须为字符串。</w:t>
      </w:r>
    </w:p>
    <w:p w:rsidR="00D032B6" w:rsidRDefault="00035F6E">
      <w:pPr>
        <w:pStyle w:val="BodyText"/>
        <w:spacing w:before="20"/>
        <w:rPr>
          <w:rFonts w:ascii="Microsoft JhengHei" w:eastAsia="Microsoft JhengHei" w:hAnsi="Microsoft JhengHei" w:cs="Microsoft JhengHei"/>
        </w:rPr>
      </w:pPr>
      <w:r w:rsidRPr="00035F6E">
        <w:pict>
          <v:group id="_x0000_s2759" style="position:absolute;left:0;text-align:left;margin-left:81.7pt;margin-top:6.75pt;width:473.6pt;height:10.6pt;z-index:-251673600;mso-position-horizontal-relative:page" coordorigin="1634,135" coordsize="9472,212">
            <v:shape id="_x0000_s2760"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{"name":"&lt;索引名&gt;"}</w:t>
      </w:r>
    </w:p>
    <w:p w:rsidR="00D032B6" w:rsidRDefault="00620DD5">
      <w:pPr>
        <w:pStyle w:val="BodyText"/>
        <w:spacing w:before="26" w:line="563" w:lineRule="exact"/>
      </w:pPr>
      <w:r>
        <w:pict>
          <v:shape id="_x0000_i1116"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做删除索引操作时，索引名必须在集合中存在。</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索引名不能是空串，含点（.）或者美元符号（$），且长度不超过127B。</w:t>
      </w:r>
    </w:p>
    <w:p w:rsidR="00D032B6" w:rsidRDefault="00D032B6">
      <w:pPr>
        <w:spacing w:line="293" w:lineRule="exact"/>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pPr>
      <w:r>
        <w:t>示例</w:t>
      </w:r>
    </w:p>
    <w:p w:rsidR="00606508" w:rsidRDefault="00A23879">
      <w:pPr>
        <w:pStyle w:val="BodyText"/>
        <w:numPr>
          <w:ilvl w:val="0"/>
          <w:numId w:val="34"/>
        </w:numPr>
        <w:tabs>
          <w:tab w:val="left" w:pos="397"/>
        </w:tabs>
        <w:spacing w:before="34"/>
        <w:ind w:left="397"/>
      </w:pPr>
      <w:r>
        <w:rPr>
          <w:position w:val="1"/>
        </w:rPr>
        <w:t>删除集合</w:t>
      </w:r>
      <w:r>
        <w:rPr>
          <w:spacing w:val="-27"/>
          <w:position w:val="1"/>
        </w:rPr>
        <w:t xml:space="preserve"> </w:t>
      </w:r>
      <w:r>
        <w:rPr>
          <w:position w:val="1"/>
        </w:rPr>
        <w:t>bar</w:t>
      </w:r>
      <w:r>
        <w:rPr>
          <w:spacing w:val="-27"/>
          <w:position w:val="1"/>
        </w:rPr>
        <w:t xml:space="preserve"> </w:t>
      </w:r>
      <w:r>
        <w:rPr>
          <w:position w:val="1"/>
        </w:rPr>
        <w:t>下名为</w:t>
      </w:r>
      <w:r>
        <w:rPr>
          <w:spacing w:val="-26"/>
          <w:position w:val="1"/>
        </w:rPr>
        <w:t xml:space="preserve"> </w:t>
      </w:r>
      <w:r>
        <w:rPr>
          <w:position w:val="1"/>
        </w:rPr>
        <w:t>ageIndex</w:t>
      </w:r>
      <w:r>
        <w:rPr>
          <w:spacing w:val="-27"/>
          <w:position w:val="1"/>
        </w:rPr>
        <w:t xml:space="preserve"> </w:t>
      </w:r>
      <w:r>
        <w:rPr>
          <w:position w:val="1"/>
        </w:rPr>
        <w:t>的索引，假设</w:t>
      </w:r>
      <w:r>
        <w:rPr>
          <w:spacing w:val="-27"/>
          <w:position w:val="1"/>
        </w:rPr>
        <w:t xml:space="preserve"> </w:t>
      </w:r>
      <w:r>
        <w:rPr>
          <w:position w:val="1"/>
        </w:rPr>
        <w:t>ageIndex</w:t>
      </w:r>
      <w:r>
        <w:rPr>
          <w:spacing w:val="-26"/>
          <w:position w:val="1"/>
        </w:rPr>
        <w:t xml:space="preserve"> </w:t>
      </w:r>
      <w:r>
        <w:rPr>
          <w:position w:val="1"/>
        </w:rPr>
        <w:t>已存在。</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56" style="position:absolute;left:0;text-align:left;margin-left:95.85pt;margin-top:4.95pt;width:459.45pt;height:10.6pt;z-index:-251672576;mso-position-horizontal-relative:page" coordorigin="1917,99" coordsize="9189,212">
            <v:shape id="_x0000_s275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db.foo.bar.dropIndex("ageIndex")</w:t>
      </w:r>
    </w:p>
    <w:p w:rsidR="00D032B6" w:rsidRDefault="00A23879">
      <w:pPr>
        <w:pStyle w:val="BodyText"/>
        <w:spacing w:before="66"/>
        <w:ind w:left="113"/>
      </w:pPr>
      <w:bookmarkStart w:id="485" w:name="db.collectionspace.collection.find()"/>
      <w:bookmarkStart w:id="486" w:name="_bookmark225"/>
      <w:bookmarkEnd w:id="485"/>
      <w:bookmarkEnd w:id="486"/>
      <w:r>
        <w:rPr>
          <w:w w:val="95"/>
        </w:rPr>
        <w:t>db.collectionspace.collection.find()</w:t>
      </w:r>
    </w:p>
    <w:p w:rsidR="00D032B6" w:rsidRDefault="00D032B6">
      <w:pPr>
        <w:spacing w:before="9" w:line="190" w:lineRule="exact"/>
        <w:rPr>
          <w:sz w:val="19"/>
          <w:szCs w:val="19"/>
        </w:rPr>
      </w:pPr>
    </w:p>
    <w:p w:rsidR="00D032B6" w:rsidRDefault="00A23879">
      <w:pPr>
        <w:pStyle w:val="BodyText"/>
        <w:ind w:left="113"/>
      </w:pPr>
      <w:r>
        <w:rPr>
          <w:w w:val="95"/>
        </w:rPr>
        <w:t>db.collectionspace.collection.find([cond],[sel])</w:t>
      </w:r>
    </w:p>
    <w:p w:rsidR="00D032B6" w:rsidRDefault="00D032B6">
      <w:pPr>
        <w:spacing w:before="5" w:line="100" w:lineRule="exact"/>
        <w:rPr>
          <w:sz w:val="10"/>
          <w:szCs w:val="10"/>
        </w:rPr>
      </w:pPr>
    </w:p>
    <w:p w:rsidR="00D032B6" w:rsidRDefault="00A23879">
      <w:pPr>
        <w:pStyle w:val="BodyText"/>
        <w:spacing w:line="168" w:lineRule="auto"/>
        <w:ind w:left="113" w:right="465"/>
        <w:rPr>
          <w:lang w:eastAsia="zh-CN"/>
        </w:rPr>
      </w:pPr>
      <w:r>
        <w:rPr>
          <w:w w:val="95"/>
          <w:lang w:eastAsia="zh-CN"/>
        </w:rPr>
        <w:t xml:space="preserve">选择集合记录，对选择的记录返回一个游标（cursor）。在   </w:t>
      </w:r>
      <w:r>
        <w:rPr>
          <w:spacing w:val="11"/>
          <w:w w:val="95"/>
          <w:lang w:eastAsia="zh-CN"/>
        </w:rPr>
        <w:t xml:space="preserve"> </w:t>
      </w:r>
      <w:r>
        <w:rPr>
          <w:w w:val="95"/>
          <w:lang w:eastAsia="zh-CN"/>
        </w:rPr>
        <w:t xml:space="preserve">SequoiaDB中   </w:t>
      </w:r>
      <w:r>
        <w:rPr>
          <w:spacing w:val="12"/>
          <w:w w:val="95"/>
          <w:lang w:eastAsia="zh-CN"/>
        </w:rPr>
        <w:t xml:space="preserve"> </w:t>
      </w:r>
      <w:r>
        <w:rPr>
          <w:w w:val="95"/>
          <w:lang w:eastAsia="zh-CN"/>
        </w:rPr>
        <w:t>游标是一个指针，指向一个查询结</w:t>
      </w:r>
      <w:r>
        <w:rPr>
          <w:lang w:eastAsia="zh-CN"/>
        </w:rPr>
        <w:t xml:space="preserve"> 果集，客户端可以遍历检索结果。</w:t>
      </w:r>
    </w:p>
    <w:p w:rsidR="00D032B6" w:rsidRDefault="00D032B6">
      <w:pPr>
        <w:spacing w:before="14" w:line="200" w:lineRule="exact"/>
        <w:rPr>
          <w:sz w:val="20"/>
          <w:szCs w:val="20"/>
          <w:lang w:eastAsia="zh-CN"/>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选择条件。为空时，查询所有记</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录，不为空时，查询符合条件记录。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78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控制返回字段名。为空时，返回记录</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的所有字段，如果指定的字段名不在 记录中，返回。</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035F6E">
      <w:pPr>
        <w:pStyle w:val="BodyText"/>
        <w:spacing w:line="168" w:lineRule="auto"/>
        <w:ind w:left="113" w:right="465"/>
      </w:pPr>
      <w:r>
        <w:pict>
          <v:group id="_x0000_s2754" style="position:absolute;left:0;text-align:left;margin-left:81.7pt;margin-top:31.55pt;width:473.6pt;height:21.2pt;z-index:-251671552;mso-position-horizontal-relative:page" coordorigin="1634,631" coordsize="9472,424">
            <v:shape id="_x0000_s2755" style="position:absolute;left:1634;top:631;width:9472;height:424" coordorigin="1634,631" coordsize="9472,424" path="m1634,631r9472,l11106,1055r-9472,l1634,631xe" fillcolor="#efefef" stroked="f">
              <v:path arrowok="t"/>
            </v:shape>
            <w10:wrap anchorx="page"/>
          </v:group>
        </w:pict>
      </w:r>
      <w:r w:rsidR="00A23879">
        <w:t>find()</w:t>
      </w:r>
      <w:r w:rsidR="00A23879">
        <w:rPr>
          <w:spacing w:val="-31"/>
        </w:rPr>
        <w:t xml:space="preserve"> </w:t>
      </w:r>
      <w:r w:rsidR="00A23879">
        <w:t>的定义格式包含</w:t>
      </w:r>
      <w:r w:rsidR="00A23879">
        <w:rPr>
          <w:spacing w:val="-31"/>
        </w:rPr>
        <w:t xml:space="preserve"> </w:t>
      </w:r>
      <w:r w:rsidR="00A23879">
        <w:t>cond</w:t>
      </w:r>
      <w:r w:rsidR="00A23879">
        <w:rPr>
          <w:spacing w:val="-31"/>
        </w:rPr>
        <w:t xml:space="preserve"> </w:t>
      </w:r>
      <w:r w:rsidR="00A23879">
        <w:t>和</w:t>
      </w:r>
      <w:r w:rsidR="00A23879">
        <w:rPr>
          <w:spacing w:val="-31"/>
        </w:rPr>
        <w:t xml:space="preserve"> </w:t>
      </w:r>
      <w:r w:rsidR="00A23879">
        <w:t>sel</w:t>
      </w:r>
      <w:r w:rsidR="00A23879">
        <w:rPr>
          <w:spacing w:val="-30"/>
        </w:rPr>
        <w:t xml:space="preserve"> </w:t>
      </w:r>
      <w:r w:rsidR="00A23879">
        <w:t>两个参数，都是</w:t>
      </w:r>
      <w:r w:rsidR="00A23879">
        <w:rPr>
          <w:spacing w:val="-31"/>
        </w:rPr>
        <w:t xml:space="preserve"> </w:t>
      </w:r>
      <w:r w:rsidR="00A23879">
        <w:t>JSON</w:t>
      </w:r>
      <w:r w:rsidR="00A23879">
        <w:rPr>
          <w:spacing w:val="-31"/>
        </w:rPr>
        <w:t xml:space="preserve"> </w:t>
      </w:r>
      <w:r w:rsidR="00A23879">
        <w:t>对象类型。cond</w:t>
      </w:r>
      <w:r w:rsidR="00A23879">
        <w:rPr>
          <w:spacing w:val="-31"/>
        </w:rPr>
        <w:t xml:space="preserve"> </w:t>
      </w:r>
      <w:r w:rsidR="00A23879">
        <w:t>控制符合条件的记录，sel</w:t>
      </w:r>
      <w:r w:rsidR="00A23879">
        <w:rPr>
          <w:spacing w:val="-31"/>
        </w:rPr>
        <w:t xml:space="preserve"> </w:t>
      </w:r>
      <w:r w:rsidR="00A23879">
        <w:t>控制返 回记录的字段名。</w:t>
      </w:r>
    </w:p>
    <w:p w:rsidR="00D032B6" w:rsidRDefault="00D032B6">
      <w:pPr>
        <w:spacing w:before="8" w:line="140" w:lineRule="exact"/>
        <w:rPr>
          <w:sz w:val="14"/>
          <w:szCs w:val="14"/>
        </w:rPr>
      </w:pPr>
    </w:p>
    <w:p w:rsidR="00D032B6" w:rsidRDefault="00A23879">
      <w:pPr>
        <w:pStyle w:val="BodyText"/>
        <w:spacing w:line="147" w:lineRule="auto"/>
        <w:ind w:left="113" w:right="465"/>
        <w:rPr>
          <w:rFonts w:ascii="Microsoft JhengHei" w:eastAsia="Microsoft JhengHei" w:hAnsi="Microsoft JhengHei" w:cs="Microsoft JhengHei"/>
        </w:rPr>
      </w:pPr>
      <w:r>
        <w:rPr>
          <w:rFonts w:ascii="Microsoft JhengHei" w:eastAsia="Microsoft JhengHei" w:hAnsi="Microsoft JhengHei" w:cs="Microsoft JhengHei"/>
          <w:w w:val="115"/>
        </w:rPr>
        <w:t>{[{"字段名1":{</w:t>
      </w:r>
      <w:hyperlink w:anchor="_bookmark263" w:history="1">
        <w:r>
          <w:rPr>
            <w:rFonts w:ascii="Microsoft JhengHei" w:eastAsia="Microsoft JhengHei" w:hAnsi="Microsoft JhengHei" w:cs="Microsoft JhengHei"/>
            <w:color w:val="0000FF"/>
            <w:w w:val="115"/>
          </w:rPr>
          <w:t>"匹配符1"</w:t>
        </w:r>
      </w:hyperlink>
      <w:r>
        <w:rPr>
          <w:rFonts w:ascii="Microsoft JhengHei" w:eastAsia="Microsoft JhengHei" w:hAnsi="Microsoft JhengHei" w:cs="Microsoft JhengHei"/>
          <w:color w:val="000000"/>
          <w:w w:val="115"/>
        </w:rPr>
        <w:t>:"值1","字段名2":{"匹配符2":"值2"},...}],[{"字段名1":"","字段</w:t>
      </w:r>
      <w:r>
        <w:rPr>
          <w:rFonts w:ascii="Microsoft JhengHei" w:eastAsia="Microsoft JhengHei" w:hAnsi="Microsoft JhengHei" w:cs="Microsoft JhengHei"/>
          <w:color w:val="000000"/>
        </w:rPr>
        <w:t xml:space="preserve"> </w:t>
      </w:r>
      <w:r>
        <w:rPr>
          <w:rFonts w:ascii="Microsoft JhengHei" w:eastAsia="Microsoft JhengHei" w:hAnsi="Microsoft JhengHei" w:cs="Microsoft JhengHei"/>
          <w:color w:val="000000"/>
          <w:w w:val="125"/>
        </w:rPr>
        <w:t>名2":"",..}]}</w:t>
      </w:r>
    </w:p>
    <w:p w:rsidR="00D032B6" w:rsidRDefault="00620DD5">
      <w:pPr>
        <w:pStyle w:val="BodyText"/>
        <w:spacing w:before="46" w:line="553" w:lineRule="exact"/>
        <w:ind w:left="113"/>
        <w:rPr>
          <w:lang w:eastAsia="zh-CN"/>
        </w:rPr>
      </w:pPr>
      <w:r>
        <w:pict>
          <v:shape id="_x0000_i1117"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753"/>
        <w:rPr>
          <w:lang w:eastAsia="zh-CN"/>
        </w:rPr>
      </w:pPr>
      <w:r>
        <w:rPr>
          <w:lang w:eastAsia="zh-CN"/>
        </w:rPr>
        <w:t>sel</w:t>
      </w:r>
      <w:r>
        <w:rPr>
          <w:spacing w:val="-40"/>
          <w:lang w:eastAsia="zh-CN"/>
        </w:rPr>
        <w:t xml:space="preserve"> </w:t>
      </w:r>
      <w:r>
        <w:rPr>
          <w:lang w:eastAsia="zh-CN"/>
        </w:rPr>
        <w:t>是一个</w:t>
      </w:r>
      <w:r>
        <w:rPr>
          <w:spacing w:val="-40"/>
          <w:lang w:eastAsia="zh-CN"/>
        </w:rPr>
        <w:t xml:space="preserve"> </w:t>
      </w:r>
      <w:r>
        <w:rPr>
          <w:lang w:eastAsia="zh-CN"/>
        </w:rPr>
        <w:t>Json</w:t>
      </w:r>
      <w:r>
        <w:rPr>
          <w:spacing w:val="-39"/>
          <w:lang w:eastAsia="zh-CN"/>
        </w:rPr>
        <w:t xml:space="preserve"> </w:t>
      </w:r>
      <w:r>
        <w:rPr>
          <w:lang w:eastAsia="zh-CN"/>
        </w:rPr>
        <w:t>对象，字段的值一般设定为空。而如果指定值：{"字段名1":"值1","字段</w:t>
      </w:r>
    </w:p>
    <w:p w:rsidR="00D032B6" w:rsidRDefault="00A23879">
      <w:pPr>
        <w:pStyle w:val="BodyText"/>
        <w:spacing w:line="240" w:lineRule="exact"/>
        <w:ind w:left="753"/>
        <w:rPr>
          <w:lang w:eastAsia="zh-CN"/>
        </w:rPr>
      </w:pPr>
      <w:r>
        <w:rPr>
          <w:lang w:eastAsia="zh-CN"/>
        </w:rPr>
        <w:t>名2":"值2",...}，如果记录中存在所选字段，设定的值（值1，值2...）不生效；如果记录中不存在所选</w:t>
      </w:r>
    </w:p>
    <w:p w:rsidR="00D032B6" w:rsidRDefault="00A23879">
      <w:pPr>
        <w:pStyle w:val="BodyText"/>
        <w:spacing w:line="240" w:lineRule="exact"/>
        <w:ind w:left="753"/>
        <w:rPr>
          <w:lang w:eastAsia="zh-CN"/>
        </w:rPr>
      </w:pPr>
      <w:r>
        <w:rPr>
          <w:lang w:eastAsia="zh-CN"/>
        </w:rPr>
        <w:t>字段，则按指定的值输出。</w:t>
      </w:r>
    </w:p>
    <w:p w:rsidR="00D032B6" w:rsidRDefault="00D032B6">
      <w:pPr>
        <w:spacing w:before="9" w:line="190" w:lineRule="exact"/>
        <w:rPr>
          <w:sz w:val="19"/>
          <w:szCs w:val="19"/>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查询所有记录，不指定</w:t>
      </w:r>
      <w:r>
        <w:rPr>
          <w:spacing w:val="-20"/>
          <w:position w:val="1"/>
        </w:rPr>
        <w:t xml:space="preserve"> </w:t>
      </w:r>
      <w:r>
        <w:rPr>
          <w:position w:val="1"/>
        </w:rPr>
        <w:t>cond</w:t>
      </w:r>
      <w:r>
        <w:rPr>
          <w:spacing w:val="-19"/>
          <w:position w:val="1"/>
        </w:rPr>
        <w:t xml:space="preserve"> </w:t>
      </w:r>
      <w:r>
        <w:rPr>
          <w:position w:val="1"/>
        </w:rPr>
        <w:t>和</w:t>
      </w:r>
      <w:r>
        <w:rPr>
          <w:spacing w:val="-19"/>
          <w:position w:val="1"/>
        </w:rPr>
        <w:t xml:space="preserve"> </w:t>
      </w:r>
      <w:r>
        <w:rPr>
          <w:position w:val="1"/>
        </w:rPr>
        <w:t>sel</w:t>
      </w:r>
      <w:r>
        <w:rPr>
          <w:spacing w:val="-19"/>
          <w:position w:val="1"/>
        </w:rPr>
        <w:t xml:space="preserve"> </w:t>
      </w:r>
      <w:r>
        <w:rPr>
          <w:position w:val="1"/>
        </w:rPr>
        <w:t>字段。</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51" style="position:absolute;left:0;text-align:left;margin-left:95.85pt;margin-top:4.95pt;width:459.45pt;height:10.6pt;z-index:-251670528;mso-position-horizontal-relative:page" coordorigin="1917,99" coordsize="9189,212">
            <v:shape id="_x0000_s2752"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查询匹配条件的记录，即设置</w:t>
      </w:r>
      <w:r>
        <w:rPr>
          <w:spacing w:val="-27"/>
          <w:position w:val="1"/>
        </w:rPr>
        <w:t xml:space="preserve"> </w:t>
      </w:r>
      <w:r>
        <w:rPr>
          <w:position w:val="1"/>
        </w:rPr>
        <w:t>cond</w:t>
      </w:r>
      <w:r>
        <w:rPr>
          <w:spacing w:val="-26"/>
          <w:position w:val="1"/>
        </w:rPr>
        <w:t xml:space="preserve"> </w:t>
      </w:r>
      <w:r>
        <w:rPr>
          <w:position w:val="1"/>
        </w:rPr>
        <w:t>参数的内容。</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49" style="position:absolute;left:0;text-align:left;margin-left:95.85pt;margin-top:4.95pt;width:459.45pt;height:10.6pt;z-index:-251669504;mso-position-horizontal-relative:page" coordorigin="1917,99" coordsize="9189,212">
            <v:shape id="_x0000_s275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db.foo.bar.find({age:{</w:t>
      </w:r>
      <w:hyperlink w:anchor="_bookmark265" w:history="1">
        <w:r w:rsidR="00A23879">
          <w:rPr>
            <w:rFonts w:ascii="Microsoft JhengHei" w:eastAsia="Microsoft JhengHei" w:hAnsi="Microsoft JhengHei" w:cs="Microsoft JhengHei"/>
            <w:color w:val="0000FF"/>
            <w:w w:val="105"/>
          </w:rPr>
          <w:t>$gt</w:t>
        </w:r>
      </w:hyperlink>
      <w:r w:rsidR="00A23879">
        <w:rPr>
          <w:rFonts w:ascii="Microsoft JhengHei" w:eastAsia="Microsoft JhengHei" w:hAnsi="Microsoft JhengHei" w:cs="Microsoft JhengHei"/>
          <w:color w:val="000000"/>
          <w:w w:val="105"/>
        </w:rPr>
        <w:t>:25},name:"Tom"})</w:t>
      </w:r>
    </w:p>
    <w:p w:rsidR="00D032B6" w:rsidRDefault="00A23879">
      <w:pPr>
        <w:pStyle w:val="BodyText"/>
        <w:spacing w:before="26"/>
        <w:ind w:left="397"/>
      </w:pPr>
      <w:r>
        <w:rPr>
          <w:w w:val="90"/>
        </w:rPr>
        <w:t xml:space="preserve">此操作返回集合 </w:t>
      </w:r>
      <w:r>
        <w:rPr>
          <w:spacing w:val="5"/>
          <w:w w:val="90"/>
        </w:rPr>
        <w:t xml:space="preserve"> </w:t>
      </w:r>
      <w:r>
        <w:rPr>
          <w:w w:val="90"/>
        </w:rPr>
        <w:t xml:space="preserve">bar </w:t>
      </w:r>
      <w:r>
        <w:rPr>
          <w:spacing w:val="6"/>
          <w:w w:val="90"/>
        </w:rPr>
        <w:t xml:space="preserve"> </w:t>
      </w:r>
      <w:r>
        <w:rPr>
          <w:w w:val="90"/>
        </w:rPr>
        <w:t xml:space="preserve">中符合条件 </w:t>
      </w:r>
      <w:r>
        <w:rPr>
          <w:spacing w:val="6"/>
          <w:w w:val="90"/>
        </w:rPr>
        <w:t xml:space="preserve"> </w:t>
      </w:r>
      <w:r>
        <w:rPr>
          <w:w w:val="90"/>
        </w:rPr>
        <w:t xml:space="preserve">age </w:t>
      </w:r>
      <w:r>
        <w:rPr>
          <w:spacing w:val="6"/>
          <w:w w:val="90"/>
        </w:rPr>
        <w:t xml:space="preserve"> </w:t>
      </w:r>
      <w:r>
        <w:rPr>
          <w:w w:val="90"/>
        </w:rPr>
        <w:t xml:space="preserve">字段值大于25且 </w:t>
      </w:r>
      <w:r>
        <w:rPr>
          <w:spacing w:val="6"/>
          <w:w w:val="90"/>
        </w:rPr>
        <w:t xml:space="preserve"> </w:t>
      </w:r>
      <w:r>
        <w:rPr>
          <w:w w:val="90"/>
        </w:rPr>
        <w:t xml:space="preserve">name </w:t>
      </w:r>
      <w:r>
        <w:rPr>
          <w:spacing w:val="6"/>
          <w:w w:val="90"/>
        </w:rPr>
        <w:t xml:space="preserve"> </w:t>
      </w:r>
      <w:r>
        <w:rPr>
          <w:w w:val="90"/>
        </w:rPr>
        <w:t>字段值为“Tom”的记录。</w:t>
      </w:r>
    </w:p>
    <w:p w:rsidR="00D032B6" w:rsidRDefault="00A23879">
      <w:pPr>
        <w:pStyle w:val="BodyText"/>
        <w:tabs>
          <w:tab w:val="left" w:pos="397"/>
        </w:tabs>
        <w:spacing w:before="10" w:line="171" w:lineRule="auto"/>
        <w:ind w:left="397" w:right="4014" w:hanging="284"/>
      </w:pPr>
      <w:r>
        <w:rPr>
          <w:rFonts w:ascii="Times New Roman" w:eastAsia="Times New Roman" w:hAnsi="Times New Roman" w:cs="Times New Roman"/>
        </w:rPr>
        <w:t>•</w:t>
      </w:r>
      <w:r>
        <w:rPr>
          <w:rFonts w:ascii="Times New Roman" w:eastAsia="Times New Roman" w:hAnsi="Times New Roman" w:cs="Times New Roman"/>
        </w:rPr>
        <w:tab/>
      </w:r>
      <w:r>
        <w:rPr>
          <w:position w:val="1"/>
        </w:rPr>
        <w:t>指定返回的字段名，即设置</w:t>
      </w:r>
      <w:r>
        <w:rPr>
          <w:spacing w:val="-13"/>
          <w:position w:val="1"/>
        </w:rPr>
        <w:t xml:space="preserve"> </w:t>
      </w:r>
      <w:r>
        <w:rPr>
          <w:position w:val="1"/>
        </w:rPr>
        <w:t>sel</w:t>
      </w:r>
      <w:r>
        <w:rPr>
          <w:spacing w:val="-12"/>
          <w:position w:val="1"/>
        </w:rPr>
        <w:t xml:space="preserve"> </w:t>
      </w:r>
      <w:r>
        <w:rPr>
          <w:position w:val="1"/>
        </w:rPr>
        <w:t xml:space="preserve">参数的内容。如有记 </w:t>
      </w:r>
      <w:r>
        <w:rPr>
          <w:w w:val="95"/>
        </w:rPr>
        <w:t>录{age:25,type:"system"}和{age:20,name:"Tom",type:"normal"}</w:t>
      </w:r>
    </w:p>
    <w:p w:rsidR="00D032B6" w:rsidRDefault="00035F6E">
      <w:pPr>
        <w:pStyle w:val="BodyText"/>
        <w:spacing w:line="339" w:lineRule="exact"/>
        <w:ind w:left="397"/>
        <w:rPr>
          <w:rFonts w:ascii="Microsoft JhengHei" w:eastAsia="Microsoft JhengHei" w:hAnsi="Microsoft JhengHei" w:cs="Microsoft JhengHei"/>
        </w:rPr>
      </w:pPr>
      <w:r w:rsidRPr="00035F6E">
        <w:pict>
          <v:group id="_x0000_s2747" style="position:absolute;left:0;text-align:left;margin-left:95.85pt;margin-top:5.5pt;width:459.45pt;height:10.6pt;z-index:-251668480;mso-position-horizontal-relative:page" coordorigin="1917,110" coordsize="9189,212">
            <v:shape id="_x0000_s2748" style="position:absolute;left:1917;top:110;width:9189;height:212" coordorigin="1917,110" coordsize="9189,212" path="m1917,110r9189,l11106,322r-9189,l1917,110xe" fillcolor="#efefef" stroked="f">
              <v:path arrowok="t"/>
            </v:shape>
            <w10:wrap anchorx="page"/>
          </v:group>
        </w:pict>
      </w:r>
      <w:r w:rsidR="00A23879">
        <w:rPr>
          <w:rFonts w:ascii="Microsoft JhengHei" w:eastAsia="Microsoft JhengHei" w:hAnsi="Microsoft JhengHei" w:cs="Microsoft JhengHei"/>
          <w:w w:val="110"/>
        </w:rPr>
        <w:t>db.foo.bar.find(null,{age:"",name:""})</w:t>
      </w:r>
    </w:p>
    <w:p w:rsidR="00D032B6" w:rsidRDefault="00D032B6">
      <w:pPr>
        <w:spacing w:before="2" w:line="110" w:lineRule="exact"/>
        <w:rPr>
          <w:sz w:val="11"/>
          <w:szCs w:val="11"/>
        </w:rPr>
      </w:pPr>
    </w:p>
    <w:p w:rsidR="00D032B6" w:rsidRDefault="00A23879">
      <w:pPr>
        <w:pStyle w:val="BodyText"/>
        <w:spacing w:line="168" w:lineRule="auto"/>
        <w:ind w:left="397" w:right="361"/>
        <w:rPr>
          <w:w w:val="95"/>
          <w:lang w:eastAsia="zh-CN"/>
        </w:rPr>
      </w:pPr>
      <w:r>
        <w:rPr>
          <w:w w:val="95"/>
        </w:rPr>
        <w:t>此操作返回记录的</w:t>
      </w:r>
      <w:r>
        <w:rPr>
          <w:spacing w:val="44"/>
          <w:w w:val="95"/>
        </w:rPr>
        <w:t xml:space="preserve"> </w:t>
      </w:r>
      <w:r>
        <w:rPr>
          <w:w w:val="95"/>
        </w:rPr>
        <w:t>age</w:t>
      </w:r>
      <w:r>
        <w:rPr>
          <w:spacing w:val="44"/>
          <w:w w:val="95"/>
        </w:rPr>
        <w:t xml:space="preserve"> </w:t>
      </w:r>
      <w:r>
        <w:rPr>
          <w:w w:val="95"/>
        </w:rPr>
        <w:t>字段和</w:t>
      </w:r>
      <w:r>
        <w:rPr>
          <w:spacing w:val="44"/>
          <w:w w:val="95"/>
        </w:rPr>
        <w:t xml:space="preserve"> </w:t>
      </w:r>
      <w:r>
        <w:rPr>
          <w:w w:val="95"/>
        </w:rPr>
        <w:t>name</w:t>
      </w:r>
      <w:r>
        <w:rPr>
          <w:spacing w:val="44"/>
          <w:w w:val="95"/>
        </w:rPr>
        <w:t xml:space="preserve"> </w:t>
      </w:r>
      <w:r>
        <w:rPr>
          <w:w w:val="95"/>
        </w:rPr>
        <w:t>字段，执行后返回：{age:25,name:""}，{age:20,name:"Tom"}。虽</w:t>
      </w:r>
      <w:r>
        <w:t xml:space="preserve"> </w:t>
      </w:r>
      <w:r>
        <w:rPr>
          <w:w w:val="95"/>
        </w:rPr>
        <w:t>然第一条记录没有</w:t>
      </w:r>
      <w:r>
        <w:rPr>
          <w:spacing w:val="52"/>
          <w:w w:val="95"/>
        </w:rPr>
        <w:t xml:space="preserve"> </w:t>
      </w:r>
      <w:r>
        <w:rPr>
          <w:w w:val="95"/>
        </w:rPr>
        <w:t>name</w:t>
      </w:r>
      <w:r>
        <w:rPr>
          <w:spacing w:val="53"/>
          <w:w w:val="95"/>
        </w:rPr>
        <w:t xml:space="preserve"> </w:t>
      </w:r>
      <w:r>
        <w:rPr>
          <w:w w:val="95"/>
        </w:rPr>
        <w:t>字段，还是会返回</w:t>
      </w:r>
      <w:r>
        <w:rPr>
          <w:spacing w:val="52"/>
          <w:w w:val="95"/>
        </w:rPr>
        <w:t xml:space="preserve"> </w:t>
      </w:r>
      <w:r>
        <w:rPr>
          <w:w w:val="95"/>
        </w:rPr>
        <w:t>name:""。</w:t>
      </w:r>
    </w:p>
    <w:p w:rsidR="003D0CF8" w:rsidRDefault="003D0CF8">
      <w:pPr>
        <w:pStyle w:val="BodyText"/>
        <w:spacing w:line="168" w:lineRule="auto"/>
        <w:ind w:left="397" w:right="361"/>
        <w:rPr>
          <w:w w:val="95"/>
          <w:lang w:eastAsia="zh-CN"/>
        </w:rPr>
      </w:pPr>
    </w:p>
    <w:p w:rsidR="003D0CF8" w:rsidRDefault="003D0CF8">
      <w:pPr>
        <w:pStyle w:val="BodyText"/>
        <w:spacing w:line="168" w:lineRule="auto"/>
        <w:ind w:left="397" w:right="361"/>
        <w:rPr>
          <w:w w:val="95"/>
          <w:lang w:eastAsia="zh-CN"/>
        </w:rPr>
      </w:pPr>
    </w:p>
    <w:p w:rsidR="003D0CF8" w:rsidRDefault="003D0CF8" w:rsidP="003D0CF8">
      <w:pPr>
        <w:pStyle w:val="BodyText"/>
        <w:spacing w:line="168" w:lineRule="auto"/>
        <w:ind w:left="0" w:right="361"/>
        <w:rPr>
          <w:lang w:eastAsia="zh-CN"/>
        </w:rPr>
      </w:pPr>
      <w:r>
        <w:t>db.</w:t>
      </w:r>
      <w:r>
        <w:rPr>
          <w:rFonts w:hint="eastAsia"/>
        </w:rPr>
        <w:t>collectionspace.collection.findOne</w:t>
      </w:r>
      <w:r>
        <w:t xml:space="preserve"> ()</w:t>
      </w:r>
    </w:p>
    <w:p w:rsidR="003D0CF8" w:rsidRDefault="003D0CF8" w:rsidP="003D0CF8">
      <w:r>
        <w:t>db.</w:t>
      </w:r>
      <w:r>
        <w:rPr>
          <w:rFonts w:hint="eastAsia"/>
        </w:rPr>
        <w:t>collectionspace.collection.findOne</w:t>
      </w:r>
      <w:r>
        <w:t>(</w:t>
      </w:r>
      <w:r>
        <w:rPr>
          <w:rFonts w:hint="eastAsia"/>
        </w:rPr>
        <w:t>[cond],[sel]</w:t>
      </w:r>
      <w:r>
        <w:t>)</w:t>
      </w:r>
    </w:p>
    <w:p w:rsidR="003D0CF8" w:rsidRPr="00FC6002" w:rsidRDefault="003D0CF8" w:rsidP="003D0CF8">
      <w:pPr>
        <w:rPr>
          <w:lang w:eastAsia="zh-CN"/>
        </w:rPr>
      </w:pPr>
      <w:r>
        <w:rPr>
          <w:rFonts w:hint="eastAsia"/>
        </w:rPr>
        <w:t>此方法的使用与</w:t>
      </w:r>
      <w:r>
        <w:rPr>
          <w:rFonts w:hint="eastAsia"/>
        </w:rPr>
        <w:t>db.collectionspace.collection.find([cond],[sel])</w:t>
      </w:r>
      <w:r>
        <w:rPr>
          <w:rFonts w:hint="eastAsia"/>
        </w:rPr>
        <w:t>相同，具体的使用可以参照</w:t>
      </w:r>
      <w:r>
        <w:rPr>
          <w:rFonts w:hint="eastAsia"/>
        </w:rPr>
        <w:t>find()</w:t>
      </w:r>
      <w:r>
        <w:rPr>
          <w:rFonts w:hint="eastAsia"/>
        </w:rPr>
        <w:t>方法。</w:t>
      </w:r>
      <w:r w:rsidR="00364D88">
        <w:rPr>
          <w:rFonts w:ascii="Times New Roman" w:hAnsi="Times New Roman" w:cs="Times New Roman"/>
          <w:color w:val="000000"/>
          <w:sz w:val="24"/>
          <w:szCs w:val="24"/>
          <w:lang w:eastAsia="zh-CN"/>
        </w:rPr>
        <w:t>但该操作方法只返回符合查询条件的一条记录</w:t>
      </w:r>
      <w:r>
        <w:rPr>
          <w:rFonts w:hint="eastAsia"/>
          <w:lang w:eastAsia="zh-CN"/>
        </w:rPr>
        <w:t>。</w:t>
      </w:r>
    </w:p>
    <w:p w:rsidR="003D0CF8" w:rsidRDefault="003D0CF8">
      <w:pPr>
        <w:pStyle w:val="BodyText"/>
        <w:spacing w:line="168" w:lineRule="auto"/>
        <w:ind w:left="397" w:right="361"/>
        <w:rPr>
          <w:lang w:eastAsia="zh-CN"/>
        </w:rPr>
      </w:pPr>
    </w:p>
    <w:p w:rsidR="00D032B6" w:rsidRDefault="00D032B6">
      <w:pPr>
        <w:spacing w:before="4" w:line="110" w:lineRule="exact"/>
        <w:rPr>
          <w:sz w:val="11"/>
          <w:szCs w:val="11"/>
          <w:lang w:eastAsia="zh-CN"/>
        </w:rPr>
      </w:pPr>
    </w:p>
    <w:p w:rsidR="00D032B6" w:rsidRDefault="00A23879">
      <w:pPr>
        <w:pStyle w:val="BodyText"/>
        <w:ind w:left="113"/>
      </w:pPr>
      <w:bookmarkStart w:id="487" w:name="db.collectionspace.collection.getIndex()"/>
      <w:bookmarkStart w:id="488" w:name="_bookmark226"/>
      <w:bookmarkEnd w:id="487"/>
      <w:bookmarkEnd w:id="488"/>
      <w:r>
        <w:rPr>
          <w:w w:val="95"/>
        </w:rPr>
        <w:t>db.collectionspace.collection.getIndex()</w:t>
      </w:r>
    </w:p>
    <w:p w:rsidR="00D032B6" w:rsidRDefault="00D032B6">
      <w:pPr>
        <w:spacing w:before="9" w:line="190" w:lineRule="exact"/>
        <w:rPr>
          <w:sz w:val="19"/>
          <w:szCs w:val="19"/>
        </w:rPr>
      </w:pPr>
    </w:p>
    <w:p w:rsidR="00D032B6" w:rsidRDefault="00A23879">
      <w:pPr>
        <w:pStyle w:val="BodyText"/>
        <w:spacing w:line="253" w:lineRule="auto"/>
        <w:ind w:left="113" w:right="4861"/>
      </w:pPr>
      <w:r>
        <w:rPr>
          <w:w w:val="90"/>
        </w:rPr>
        <w:t>db.collectionspace.collection.getIndex(&lt;name&gt;)</w:t>
      </w:r>
      <w:r>
        <w:rPr>
          <w:w w:val="92"/>
        </w:rPr>
        <w:t xml:space="preserve"> </w:t>
      </w:r>
      <w:r>
        <w:rPr>
          <w:w w:val="95"/>
        </w:rPr>
        <w:t>返回指定索引的引用。</w:t>
      </w:r>
    </w:p>
    <w:p w:rsidR="00D032B6" w:rsidRDefault="00D032B6">
      <w:pPr>
        <w:spacing w:line="253" w:lineRule="auto"/>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3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strsing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索引名，同一个集合中的索引名必须</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唯一。</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A23879">
      <w:pPr>
        <w:pStyle w:val="BodyText"/>
        <w:spacing w:before="18"/>
      </w:pPr>
      <w:r>
        <w:t>getIndex()</w:t>
      </w:r>
      <w:r>
        <w:rPr>
          <w:spacing w:val="-32"/>
        </w:rPr>
        <w:t xml:space="preserve"> </w:t>
      </w:r>
      <w:r>
        <w:t>方法的定义格式必须包含</w:t>
      </w:r>
      <w:r>
        <w:rPr>
          <w:spacing w:val="-31"/>
        </w:rPr>
        <w:t xml:space="preserve"> </w:t>
      </w:r>
      <w:r>
        <w:t>name</w:t>
      </w:r>
      <w:r>
        <w:rPr>
          <w:spacing w:val="-31"/>
        </w:rPr>
        <w:t xml:space="preserve"> </w:t>
      </w:r>
      <w:r>
        <w:t>字段。其中</w:t>
      </w:r>
      <w:r>
        <w:rPr>
          <w:spacing w:val="-32"/>
        </w:rPr>
        <w:t xml:space="preserve"> </w:t>
      </w:r>
      <w:r>
        <w:t>name</w:t>
      </w:r>
      <w:r>
        <w:rPr>
          <w:spacing w:val="-31"/>
        </w:rPr>
        <w:t xml:space="preserve"> </w:t>
      </w:r>
      <w:r>
        <w:t>的值必须为字符串。</w:t>
      </w:r>
    </w:p>
    <w:p w:rsidR="00D032B6" w:rsidRDefault="00035F6E">
      <w:pPr>
        <w:pStyle w:val="BodyText"/>
        <w:spacing w:before="20"/>
        <w:rPr>
          <w:rFonts w:ascii="Microsoft JhengHei" w:eastAsia="Microsoft JhengHei" w:hAnsi="Microsoft JhengHei" w:cs="Microsoft JhengHei"/>
        </w:rPr>
      </w:pPr>
      <w:r w:rsidRPr="00035F6E">
        <w:pict>
          <v:group id="_x0000_s2745" style="position:absolute;left:0;text-align:left;margin-left:81.7pt;margin-top:6.75pt;width:473.6pt;height:10.6pt;z-index:-251667456;mso-position-horizontal-relative:page" coordorigin="1634,135" coordsize="9472,212">
            <v:shape id="_x0000_s274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{"name":"&lt;索引名&gt;"}</w:t>
      </w:r>
    </w:p>
    <w:p w:rsidR="00D032B6" w:rsidRDefault="00620DD5">
      <w:pPr>
        <w:pStyle w:val="BodyText"/>
        <w:spacing w:before="26" w:line="563" w:lineRule="exact"/>
      </w:pPr>
      <w:r>
        <w:pict>
          <v:shape id="_x0000_i1118"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在做返回索引引用操作时，索引名必须在集合中存在。</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索引名不能是空串，含点（.）或者美元符号（$），且长度不超过127B。</w:t>
      </w:r>
    </w:p>
    <w:p w:rsidR="00D032B6" w:rsidRDefault="00D032B6">
      <w:pPr>
        <w:spacing w:before="5" w:line="220" w:lineRule="exact"/>
        <w:rPr>
          <w:lang w:eastAsia="zh-CN"/>
        </w:rPr>
      </w:pPr>
    </w:p>
    <w:p w:rsidR="00D032B6" w:rsidRDefault="00A23879">
      <w:pPr>
        <w:pStyle w:val="BodyText"/>
      </w:pPr>
      <w:r>
        <w:t>示例</w:t>
      </w:r>
    </w:p>
    <w:p w:rsidR="00606508" w:rsidRDefault="00A23879">
      <w:pPr>
        <w:pStyle w:val="BodyText"/>
        <w:numPr>
          <w:ilvl w:val="1"/>
          <w:numId w:val="34"/>
        </w:numPr>
        <w:tabs>
          <w:tab w:val="left" w:pos="1217"/>
        </w:tabs>
        <w:spacing w:before="34"/>
        <w:ind w:left="1217"/>
      </w:pPr>
      <w:r>
        <w:rPr>
          <w:position w:val="1"/>
        </w:rPr>
        <w:t>返回集合</w:t>
      </w:r>
      <w:r>
        <w:rPr>
          <w:spacing w:val="-27"/>
          <w:position w:val="1"/>
        </w:rPr>
        <w:t xml:space="preserve"> </w:t>
      </w:r>
      <w:r>
        <w:rPr>
          <w:position w:val="1"/>
        </w:rPr>
        <w:t>bar</w:t>
      </w:r>
      <w:r>
        <w:rPr>
          <w:spacing w:val="-27"/>
          <w:position w:val="1"/>
        </w:rPr>
        <w:t xml:space="preserve"> </w:t>
      </w:r>
      <w:r>
        <w:rPr>
          <w:position w:val="1"/>
        </w:rPr>
        <w:t>下名为</w:t>
      </w:r>
      <w:r>
        <w:rPr>
          <w:spacing w:val="-26"/>
          <w:position w:val="1"/>
        </w:rPr>
        <w:t xml:space="preserve"> </w:t>
      </w:r>
      <w:r>
        <w:rPr>
          <w:position w:val="1"/>
        </w:rPr>
        <w:t>ageIndex</w:t>
      </w:r>
      <w:r>
        <w:rPr>
          <w:spacing w:val="-27"/>
          <w:position w:val="1"/>
        </w:rPr>
        <w:t xml:space="preserve"> </w:t>
      </w:r>
      <w:r>
        <w:rPr>
          <w:position w:val="1"/>
        </w:rPr>
        <w:t>索引的引用，假设</w:t>
      </w:r>
      <w:r>
        <w:rPr>
          <w:spacing w:val="-27"/>
          <w:position w:val="1"/>
        </w:rPr>
        <w:t xml:space="preserve"> </w:t>
      </w:r>
      <w:r>
        <w:rPr>
          <w:position w:val="1"/>
        </w:rPr>
        <w:t>ageIndex</w:t>
      </w:r>
      <w:r>
        <w:rPr>
          <w:spacing w:val="-26"/>
          <w:position w:val="1"/>
        </w:rPr>
        <w:t xml:space="preserve"> </w:t>
      </w:r>
      <w:r>
        <w:rPr>
          <w:position w:val="1"/>
        </w:rPr>
        <w:t>已存在。</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742" style="position:absolute;left:0;text-align:left;margin-left:95.85pt;margin-top:4.95pt;width:459.45pt;height:10.6pt;z-index:-251666432;mso-position-horizontal-relative:page" coordorigin="1917,99" coordsize="9189,212">
            <v:shape id="_x0000_s274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db.foo.bar.getIndex("ageIndex")</w:t>
      </w:r>
    </w:p>
    <w:p w:rsidR="00D032B6" w:rsidRDefault="00A23879">
      <w:pPr>
        <w:pStyle w:val="BodyText"/>
        <w:spacing w:before="66"/>
      </w:pPr>
      <w:bookmarkStart w:id="489" w:name="db.collectionspace.collection.getLob()"/>
      <w:bookmarkEnd w:id="489"/>
      <w:r>
        <w:rPr>
          <w:w w:val="95"/>
        </w:rPr>
        <w:t>db.collectionspace.collection.getLob()</w:t>
      </w:r>
    </w:p>
    <w:p w:rsidR="00D032B6" w:rsidRDefault="00D032B6">
      <w:pPr>
        <w:spacing w:before="9" w:line="190" w:lineRule="exact"/>
        <w:rPr>
          <w:sz w:val="19"/>
          <w:szCs w:val="19"/>
        </w:rPr>
      </w:pPr>
    </w:p>
    <w:p w:rsidR="00D032B6" w:rsidRDefault="00A23879">
      <w:pPr>
        <w:pStyle w:val="BodyText"/>
        <w:spacing w:line="253" w:lineRule="auto"/>
        <w:ind w:right="3429"/>
      </w:pPr>
      <w:r>
        <w:rPr>
          <w:w w:val="90"/>
        </w:rPr>
        <w:t xml:space="preserve">db.collectionspace.collection.getLob(&lt;oid&gt;,&lt;file </w:t>
      </w:r>
      <w:r>
        <w:rPr>
          <w:spacing w:val="6"/>
          <w:w w:val="90"/>
        </w:rPr>
        <w:t xml:space="preserve"> </w:t>
      </w:r>
      <w:r>
        <w:rPr>
          <w:w w:val="90"/>
        </w:rPr>
        <w:t>path&gt;,[forced])</w:t>
      </w:r>
      <w:r>
        <w:rPr>
          <w:w w:val="91"/>
        </w:rPr>
        <w:t xml:space="preserve"> </w:t>
      </w:r>
      <w:r>
        <w:rPr>
          <w:w w:val="95"/>
        </w:rPr>
        <w:t>读取集合中的大对象。</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92"/>
        <w:gridCol w:w="3244"/>
        <w:gridCol w:w="2363"/>
        <w:gridCol w:w="2373"/>
      </w:tblGrid>
      <w:tr w:rsidR="00D032B6">
        <w:trPr>
          <w:trHeight w:hRule="exact" w:val="295"/>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44" w:type="dxa"/>
            <w:tcBorders>
              <w:top w:val="nil"/>
              <w:left w:val="nil"/>
              <w:bottom w:val="nil"/>
              <w:right w:val="single" w:sz="8" w:space="0" w:color="000000"/>
            </w:tcBorders>
          </w:tcPr>
          <w:p w:rsidR="00D032B6" w:rsidRDefault="00A23879">
            <w:pPr>
              <w:pStyle w:val="TableParagraph"/>
              <w:spacing w:line="223" w:lineRule="exact"/>
              <w:ind w:left="926"/>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oid</w:t>
            </w:r>
          </w:p>
        </w:tc>
        <w:tc>
          <w:tcPr>
            <w:tcW w:w="3244" w:type="dxa"/>
            <w:tcBorders>
              <w:top w:val="nil"/>
              <w:left w:val="nil"/>
              <w:bottom w:val="nil"/>
              <w:right w:val="single" w:sz="8" w:space="0" w:color="000000"/>
            </w:tcBorders>
          </w:tcPr>
          <w:p w:rsidR="00D032B6" w:rsidRDefault="00A23879">
            <w:pPr>
              <w:pStyle w:val="TableParagraph"/>
              <w:spacing w:line="228" w:lineRule="exact"/>
              <w:ind w:left="92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大对象的唯一描述符。</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file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path</w:t>
            </w:r>
          </w:p>
        </w:tc>
        <w:tc>
          <w:tcPr>
            <w:tcW w:w="3244" w:type="dxa"/>
            <w:tcBorders>
              <w:top w:val="nil"/>
              <w:left w:val="nil"/>
              <w:bottom w:val="nil"/>
              <w:right w:val="single" w:sz="8" w:space="0" w:color="000000"/>
            </w:tcBorders>
          </w:tcPr>
          <w:p w:rsidR="00D032B6" w:rsidRDefault="00A23879">
            <w:pPr>
              <w:pStyle w:val="TableParagraph"/>
              <w:spacing w:line="228" w:lineRule="exact"/>
              <w:ind w:left="92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待写入的本地文件全路径。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545"/>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forced</w:t>
            </w:r>
          </w:p>
        </w:tc>
        <w:tc>
          <w:tcPr>
            <w:tcW w:w="3244" w:type="dxa"/>
            <w:tcBorders>
              <w:top w:val="nil"/>
              <w:left w:val="nil"/>
              <w:bottom w:val="nil"/>
              <w:right w:val="single" w:sz="8" w:space="0" w:color="000000"/>
            </w:tcBorders>
          </w:tcPr>
          <w:p w:rsidR="00D032B6" w:rsidRDefault="00A23879">
            <w:pPr>
              <w:pStyle w:val="TableParagraph"/>
              <w:spacing w:line="228" w:lineRule="exact"/>
              <w:ind w:left="926"/>
              <w:rPr>
                <w:rFonts w:ascii="微软雅黑" w:eastAsia="微软雅黑" w:hAnsi="微软雅黑" w:cs="微软雅黑"/>
                <w:sz w:val="14"/>
                <w:szCs w:val="14"/>
              </w:rPr>
            </w:pPr>
            <w:r>
              <w:rPr>
                <w:rFonts w:ascii="微软雅黑" w:eastAsia="微软雅黑" w:hAnsi="微软雅黑" w:cs="微软雅黑"/>
                <w:w w:val="90"/>
                <w:sz w:val="14"/>
                <w:szCs w:val="14"/>
              </w:rPr>
              <w:t>bool</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本地文件如果已经存在是否强制覆</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盖。</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620DD5">
      <w:pPr>
        <w:pStyle w:val="BodyText"/>
        <w:spacing w:line="556" w:lineRule="exact"/>
      </w:pPr>
      <w:r>
        <w:pict>
          <v:shape id="_x0000_i1119"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本地文件不需要事先手工创建。</w:t>
      </w:r>
    </w:p>
    <w:p w:rsidR="00606508" w:rsidRDefault="00A23879">
      <w:pPr>
        <w:pStyle w:val="BodyText"/>
        <w:numPr>
          <w:ilvl w:val="2"/>
          <w:numId w:val="34"/>
        </w:numPr>
        <w:tabs>
          <w:tab w:val="left" w:pos="1857"/>
        </w:tabs>
        <w:spacing w:line="293" w:lineRule="exact"/>
        <w:ind w:left="1857"/>
      </w:pPr>
      <w:r>
        <w:rPr>
          <w:w w:val="95"/>
          <w:position w:val="1"/>
        </w:rPr>
        <w:t>forced</w:t>
      </w:r>
      <w:r>
        <w:rPr>
          <w:spacing w:val="9"/>
          <w:w w:val="95"/>
          <w:position w:val="1"/>
        </w:rPr>
        <w:t xml:space="preserve"> </w:t>
      </w:r>
      <w:r>
        <w:rPr>
          <w:w w:val="95"/>
          <w:position w:val="1"/>
        </w:rPr>
        <w:t>默认为</w:t>
      </w:r>
      <w:r>
        <w:rPr>
          <w:spacing w:val="10"/>
          <w:w w:val="95"/>
          <w:position w:val="1"/>
        </w:rPr>
        <w:t xml:space="preserve"> </w:t>
      </w:r>
      <w:r>
        <w:rPr>
          <w:w w:val="95"/>
          <w:position w:val="1"/>
        </w:rPr>
        <w:t>false。</w:t>
      </w:r>
    </w:p>
    <w:p w:rsidR="00D032B6" w:rsidRDefault="00D032B6">
      <w:pPr>
        <w:spacing w:before="14" w:line="240" w:lineRule="exact"/>
        <w:rPr>
          <w:sz w:val="24"/>
          <w:szCs w:val="24"/>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将标示符为</w:t>
      </w:r>
      <w:r>
        <w:rPr>
          <w:spacing w:val="-1"/>
          <w:w w:val="95"/>
          <w:position w:val="1"/>
        </w:rPr>
        <w:t xml:space="preserve"> </w:t>
      </w:r>
      <w:r>
        <w:rPr>
          <w:w w:val="95"/>
          <w:position w:val="1"/>
        </w:rPr>
        <w:t>5435e7b69487faa663000897</w:t>
      </w:r>
      <w:r>
        <w:rPr>
          <w:spacing w:val="-1"/>
          <w:w w:val="95"/>
          <w:position w:val="1"/>
        </w:rPr>
        <w:t xml:space="preserve"> </w:t>
      </w:r>
      <w:r>
        <w:rPr>
          <w:w w:val="95"/>
          <w:position w:val="1"/>
        </w:rPr>
        <w:t>的</w:t>
      </w:r>
      <w:r>
        <w:rPr>
          <w:spacing w:val="-1"/>
          <w:w w:val="95"/>
          <w:position w:val="1"/>
        </w:rPr>
        <w:t xml:space="preserve"> </w:t>
      </w:r>
      <w:r>
        <w:rPr>
          <w:w w:val="95"/>
          <w:position w:val="1"/>
        </w:rPr>
        <w:t>lob</w:t>
      </w:r>
      <w:r>
        <w:rPr>
          <w:spacing w:val="-1"/>
          <w:w w:val="95"/>
          <w:position w:val="1"/>
        </w:rPr>
        <w:t xml:space="preserve"> </w:t>
      </w:r>
      <w:r>
        <w:rPr>
          <w:w w:val="95"/>
          <w:position w:val="1"/>
        </w:rPr>
        <w:t>写入本地 /opt/newlob</w:t>
      </w:r>
      <w:r>
        <w:rPr>
          <w:spacing w:val="-1"/>
          <w:w w:val="95"/>
          <w:position w:val="1"/>
        </w:rPr>
        <w:t xml:space="preserve"> </w:t>
      </w:r>
      <w:r>
        <w:rPr>
          <w:w w:val="95"/>
          <w:position w:val="1"/>
        </w:rPr>
        <w:t>文件</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739" style="position:absolute;left:0;text-align:left;margin-left:95.85pt;margin-top:4.95pt;width:459.45pt;height:10.6pt;z-index:-251665408;mso-position-horizontal-relative:page" coordorigin="1917,99" coordsize="9189,212">
            <v:shape id="_x0000_s274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 xml:space="preserve">db.foo.bar.getLob('    </w:t>
      </w:r>
      <w:r w:rsidR="00A23879">
        <w:rPr>
          <w:rFonts w:ascii="Microsoft JhengHei" w:eastAsia="Microsoft JhengHei" w:hAnsi="Microsoft JhengHei" w:cs="Microsoft JhengHei"/>
          <w:spacing w:val="42"/>
          <w:w w:val="95"/>
        </w:rPr>
        <w:t xml:space="preserve"> </w:t>
      </w:r>
      <w:r w:rsidR="00A23879">
        <w:rPr>
          <w:rFonts w:ascii="Microsoft JhengHei" w:eastAsia="Microsoft JhengHei" w:hAnsi="Microsoft JhengHei" w:cs="Microsoft JhengHei"/>
          <w:w w:val="95"/>
        </w:rPr>
        <w:t>5435e7b69487faa663000897','/opt/newlob')</w:t>
      </w:r>
    </w:p>
    <w:p w:rsidR="00D032B6" w:rsidRDefault="00A23879">
      <w:pPr>
        <w:pStyle w:val="BodyText"/>
        <w:spacing w:before="66"/>
      </w:pPr>
      <w:bookmarkStart w:id="490" w:name="db.collectionspace.collection.insert()"/>
      <w:bookmarkStart w:id="491" w:name="_bookmark227"/>
      <w:bookmarkEnd w:id="490"/>
      <w:bookmarkEnd w:id="491"/>
      <w:r>
        <w:rPr>
          <w:w w:val="95"/>
        </w:rPr>
        <w:t>db.collectionspace.collection.insert()</w:t>
      </w:r>
    </w:p>
    <w:p w:rsidR="00D032B6" w:rsidRDefault="00D032B6">
      <w:pPr>
        <w:spacing w:before="9" w:line="190" w:lineRule="exact"/>
        <w:rPr>
          <w:sz w:val="19"/>
          <w:szCs w:val="19"/>
        </w:rPr>
      </w:pPr>
    </w:p>
    <w:p w:rsidR="00D032B6" w:rsidRDefault="00A23879">
      <w:pPr>
        <w:pStyle w:val="BodyText"/>
        <w:spacing w:line="253" w:lineRule="auto"/>
        <w:ind w:right="783"/>
      </w:pPr>
      <w:r>
        <w:rPr>
          <w:w w:val="95"/>
        </w:rPr>
        <w:t>db.collectionspace.collection.insert(&lt;doc|docs&gt;,[flag])</w:t>
      </w:r>
      <w:r>
        <w:rPr>
          <w:w w:val="93"/>
        </w:rPr>
        <w:t xml:space="preserve"> </w:t>
      </w:r>
      <w:r>
        <w:rPr>
          <w:w w:val="95"/>
        </w:rPr>
        <w:t>向指定集合中插入记录。如果集合空间或集合不存在，首先需要手动创建一个集合空间，如</w:t>
      </w:r>
    </w:p>
    <w:p w:rsidR="00D032B6" w:rsidRDefault="00A23879">
      <w:pPr>
        <w:pStyle w:val="BodyText"/>
        <w:spacing w:line="225" w:lineRule="exact"/>
        <w:rPr>
          <w:lang w:eastAsia="zh-CN"/>
        </w:rPr>
      </w:pPr>
      <w:r>
        <w:rPr>
          <w:w w:val="95"/>
        </w:rPr>
        <w:t xml:space="preserve">db.createCS("foo")，再在该集合空间下手动创建集合，如   </w:t>
      </w:r>
      <w:r>
        <w:rPr>
          <w:spacing w:val="26"/>
          <w:w w:val="95"/>
        </w:rPr>
        <w:t xml:space="preserve"> </w:t>
      </w:r>
      <w:r>
        <w:rPr>
          <w:w w:val="95"/>
        </w:rPr>
        <w:t>db.foo.createCL("bar")。</w:t>
      </w:r>
      <w:r>
        <w:rPr>
          <w:w w:val="95"/>
          <w:lang w:eastAsia="zh-CN"/>
        </w:rPr>
        <w:t>然后在集合中插入记</w:t>
      </w:r>
    </w:p>
    <w:p w:rsidR="00D032B6" w:rsidRDefault="00A23879">
      <w:pPr>
        <w:pStyle w:val="BodyText"/>
        <w:spacing w:line="240" w:lineRule="exact"/>
        <w:rPr>
          <w:lang w:eastAsia="zh-CN"/>
        </w:rPr>
      </w:pPr>
      <w:r>
        <w:rPr>
          <w:lang w:eastAsia="zh-CN"/>
        </w:rPr>
        <w:t>录。</w:t>
      </w:r>
    </w:p>
    <w:p w:rsidR="00D032B6" w:rsidRDefault="00D032B6">
      <w:pPr>
        <w:spacing w:before="9" w:line="190" w:lineRule="exact"/>
        <w:rPr>
          <w:sz w:val="19"/>
          <w:szCs w:val="19"/>
          <w:lang w:eastAsia="zh-CN"/>
        </w:rPr>
      </w:pPr>
    </w:p>
    <w:p w:rsidR="00D032B6" w:rsidRDefault="00A23879">
      <w:pPr>
        <w:pStyle w:val="BodyText"/>
      </w:pPr>
      <w:r>
        <w:t>参数描述</w:t>
      </w:r>
    </w:p>
    <w:p w:rsidR="00D032B6" w:rsidRDefault="00D032B6">
      <w:p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doc|docs</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文档记录。doc </w:t>
            </w:r>
            <w:r>
              <w:rPr>
                <w:rFonts w:ascii="微软雅黑" w:eastAsia="微软雅黑" w:hAnsi="微软雅黑" w:cs="微软雅黑"/>
                <w:spacing w:val="17"/>
                <w:w w:val="95"/>
                <w:sz w:val="14"/>
                <w:szCs w:val="14"/>
                <w:lang w:eastAsia="zh-CN"/>
              </w:rPr>
              <w:t xml:space="preserve"> </w:t>
            </w:r>
            <w:r>
              <w:rPr>
                <w:rFonts w:ascii="微软雅黑" w:eastAsia="微软雅黑" w:hAnsi="微软雅黑" w:cs="微软雅黑"/>
                <w:w w:val="95"/>
                <w:sz w:val="14"/>
                <w:szCs w:val="14"/>
                <w:lang w:eastAsia="zh-CN"/>
              </w:rPr>
              <w:t>为一条记录，docs</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为多条记录。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26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flag</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可取</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SDB_INSERT_RETURN_ID</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或者</w:t>
            </w:r>
          </w:p>
          <w:p w:rsidR="00D032B6" w:rsidRDefault="00A23879">
            <w:pPr>
              <w:pStyle w:val="TableParagraph"/>
              <w:spacing w:before="1"/>
              <w:ind w:left="40"/>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SDB_INSERT_CONTONDUP。</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前者在插入单条记录时有效，表示 插入记录后返回记录中“_id”字段内</w:t>
            </w:r>
            <w:r>
              <w:rPr>
                <w:rFonts w:ascii="微软雅黑" w:eastAsia="微软雅黑" w:hAnsi="微软雅黑" w:cs="微软雅黑"/>
                <w:w w:val="84"/>
                <w:sz w:val="14"/>
                <w:szCs w:val="14"/>
                <w:lang w:eastAsia="zh-CN"/>
              </w:rPr>
              <w:t xml:space="preserve"> </w:t>
            </w:r>
            <w:r>
              <w:rPr>
                <w:rFonts w:ascii="微软雅黑" w:eastAsia="微软雅黑" w:hAnsi="微软雅黑" w:cs="微软雅黑"/>
                <w:w w:val="95"/>
                <w:sz w:val="14"/>
                <w:szCs w:val="14"/>
                <w:lang w:eastAsia="zh-CN"/>
              </w:rPr>
              <w:t>容；后者在插入多条记录时有效，表</w:t>
            </w:r>
            <w:r>
              <w:rPr>
                <w:rFonts w:ascii="微软雅黑" w:eastAsia="微软雅黑" w:hAnsi="微软雅黑" w:cs="微软雅黑"/>
                <w:sz w:val="14"/>
                <w:szCs w:val="14"/>
                <w:lang w:eastAsia="zh-CN"/>
              </w:rPr>
              <w:t xml:space="preserve"> </w:t>
            </w:r>
            <w:r>
              <w:rPr>
                <w:rFonts w:ascii="微软雅黑" w:eastAsia="微软雅黑" w:hAnsi="微软雅黑" w:cs="微软雅黑"/>
                <w:w w:val="90"/>
                <w:sz w:val="14"/>
                <w:szCs w:val="14"/>
                <w:lang w:eastAsia="zh-CN"/>
              </w:rPr>
              <w:t>示在插入的记录中，若存在“_id”字段</w:t>
            </w:r>
            <w:r>
              <w:rPr>
                <w:rFonts w:ascii="微软雅黑" w:eastAsia="微软雅黑" w:hAnsi="微软雅黑" w:cs="微软雅黑"/>
                <w:w w:val="78"/>
                <w:sz w:val="14"/>
                <w:szCs w:val="14"/>
                <w:lang w:eastAsia="zh-CN"/>
              </w:rPr>
              <w:t xml:space="preserve"> </w:t>
            </w:r>
            <w:r>
              <w:rPr>
                <w:rFonts w:ascii="微软雅黑" w:eastAsia="微软雅黑" w:hAnsi="微软雅黑" w:cs="微软雅黑"/>
                <w:w w:val="95"/>
                <w:sz w:val="14"/>
                <w:szCs w:val="14"/>
                <w:lang w:eastAsia="zh-CN"/>
              </w:rPr>
              <w:t>内容重复的记录时，将跳过</w:t>
            </w:r>
            <w:r>
              <w:rPr>
                <w:rFonts w:ascii="微软雅黑" w:eastAsia="微软雅黑" w:hAnsi="微软雅黑" w:cs="微软雅黑"/>
                <w:sz w:val="14"/>
                <w:szCs w:val="14"/>
                <w:lang w:eastAsia="zh-CN"/>
              </w:rPr>
              <w:t xml:space="preserve"> </w:t>
            </w:r>
            <w:r>
              <w:rPr>
                <w:rFonts w:ascii="微软雅黑" w:eastAsia="微软雅黑" w:hAnsi="微软雅黑" w:cs="微软雅黑"/>
                <w:w w:val="95"/>
                <w:sz w:val="14"/>
                <w:szCs w:val="14"/>
                <w:lang w:eastAsia="zh-CN"/>
              </w:rPr>
              <w:t>这些存在重复“_id”的记录继续插入</w:t>
            </w:r>
            <w:r>
              <w:rPr>
                <w:rFonts w:ascii="微软雅黑" w:eastAsia="微软雅黑" w:hAnsi="微软雅黑" w:cs="微软雅黑"/>
                <w:w w:val="92"/>
                <w:sz w:val="14"/>
                <w:szCs w:val="14"/>
                <w:lang w:eastAsia="zh-CN"/>
              </w:rPr>
              <w:t xml:space="preserve"> </w:t>
            </w:r>
            <w:r>
              <w:rPr>
                <w:rFonts w:ascii="微软雅黑" w:eastAsia="微软雅黑" w:hAnsi="微软雅黑" w:cs="微软雅黑"/>
                <w:w w:val="95"/>
                <w:sz w:val="14"/>
                <w:szCs w:val="14"/>
                <w:lang w:eastAsia="zh-CN"/>
              </w:rPr>
              <w:t>后面记录。默认情况下，当存在重</w:t>
            </w:r>
            <w:r>
              <w:rPr>
                <w:rFonts w:ascii="微软雅黑" w:eastAsia="微软雅黑" w:hAnsi="微软雅黑" w:cs="微软雅黑"/>
                <w:sz w:val="14"/>
                <w:szCs w:val="14"/>
                <w:lang w:eastAsia="zh-CN"/>
              </w:rPr>
              <w:t xml:space="preserve"> </w:t>
            </w:r>
            <w:r>
              <w:rPr>
                <w:rFonts w:ascii="微软雅黑" w:eastAsia="微软雅黑" w:hAnsi="微软雅黑" w:cs="微软雅黑"/>
                <w:w w:val="90"/>
                <w:sz w:val="14"/>
                <w:szCs w:val="14"/>
                <w:lang w:eastAsia="zh-CN"/>
              </w:rPr>
              <w:t>复“_id”字段内容的记录时，将停止插</w:t>
            </w:r>
            <w:r>
              <w:rPr>
                <w:rFonts w:ascii="微软雅黑" w:eastAsia="微软雅黑" w:hAnsi="微软雅黑" w:cs="微软雅黑"/>
                <w:sz w:val="14"/>
                <w:szCs w:val="14"/>
                <w:lang w:eastAsia="zh-CN"/>
              </w:rPr>
              <w:t xml:space="preserve"> </w:t>
            </w:r>
            <w:r>
              <w:rPr>
                <w:rFonts w:ascii="微软雅黑" w:eastAsia="微软雅黑" w:hAnsi="微软雅黑" w:cs="微软雅黑"/>
                <w:w w:val="95"/>
                <w:sz w:val="14"/>
                <w:szCs w:val="14"/>
                <w:lang w:eastAsia="zh-CN"/>
              </w:rPr>
              <w:t>入后面的记录。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line="253" w:lineRule="auto"/>
        <w:ind w:left="113" w:right="4324"/>
      </w:pPr>
      <w:r>
        <w:t>insert()</w:t>
      </w:r>
      <w:r>
        <w:rPr>
          <w:spacing w:val="-23"/>
        </w:rPr>
        <w:t xml:space="preserve"> </w:t>
      </w:r>
      <w:r>
        <w:t>方法的定义格式包含</w:t>
      </w:r>
      <w:r>
        <w:rPr>
          <w:spacing w:val="-23"/>
        </w:rPr>
        <w:t xml:space="preserve"> </w:t>
      </w:r>
      <w:r>
        <w:t>doc|docs</w:t>
      </w:r>
      <w:r>
        <w:rPr>
          <w:spacing w:val="-22"/>
        </w:rPr>
        <w:t xml:space="preserve"> </w:t>
      </w:r>
      <w:r>
        <w:t>和</w:t>
      </w:r>
      <w:r>
        <w:rPr>
          <w:spacing w:val="-23"/>
        </w:rPr>
        <w:t xml:space="preserve"> </w:t>
      </w:r>
      <w:r>
        <w:t>flag</w:t>
      </w:r>
      <w:r>
        <w:rPr>
          <w:spacing w:val="-23"/>
        </w:rPr>
        <w:t xml:space="preserve"> </w:t>
      </w:r>
      <w:r>
        <w:t>两个字段。 doc：</w:t>
      </w:r>
    </w:p>
    <w:p w:rsidR="00D032B6" w:rsidRDefault="00035F6E">
      <w:pPr>
        <w:pStyle w:val="BodyText"/>
        <w:spacing w:line="310" w:lineRule="exact"/>
        <w:ind w:left="113"/>
        <w:rPr>
          <w:rFonts w:ascii="Microsoft JhengHei" w:eastAsia="Microsoft JhengHei" w:hAnsi="Microsoft JhengHei" w:cs="Microsoft JhengHei"/>
        </w:rPr>
      </w:pPr>
      <w:r w:rsidRPr="00035F6E">
        <w:pict>
          <v:group id="_x0000_s2737" style="position:absolute;left:0;text-align:left;margin-left:81.7pt;margin-top:4.05pt;width:473.6pt;height:10.6pt;z-index:-251664384;mso-position-horizontal-relative:page" coordorigin="1634,81" coordsize="9472,212">
            <v:shape id="_x0000_s2738" style="position:absolute;left:1634;top:81;width:9472;height:212" coordorigin="1634,81" coordsize="9472,212" path="m1634,81r9472,l11106,293r-9472,l1634,81xe" fillcolor="#efefef" stroked="f">
              <v:path arrowok="t"/>
            </v:shape>
            <w10:wrap anchorx="page"/>
          </v:group>
        </w:pict>
      </w:r>
      <w:r w:rsidR="00A23879">
        <w:rPr>
          <w:rFonts w:ascii="Microsoft JhengHei" w:eastAsia="Microsoft JhengHei" w:hAnsi="Microsoft JhengHei" w:cs="Microsoft JhengHei"/>
        </w:rPr>
        <w:t xml:space="preserve">{"&lt;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字段名 </w:t>
      </w:r>
      <w:r w:rsidR="00A23879">
        <w:rPr>
          <w:rFonts w:ascii="Microsoft JhengHei" w:eastAsia="Microsoft JhengHei" w:hAnsi="Microsoft JhengHei" w:cs="Microsoft JhengHei"/>
          <w:spacing w:val="6"/>
        </w:rPr>
        <w:t xml:space="preserve"> </w:t>
      </w:r>
      <w:r w:rsidR="00A23879">
        <w:rPr>
          <w:rFonts w:ascii="Microsoft JhengHei" w:eastAsia="Microsoft JhengHei" w:hAnsi="Microsoft JhengHei" w:cs="Microsoft JhengHei"/>
        </w:rPr>
        <w:t xml:space="preserve">1&gt;":"&lt;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值 </w:t>
      </w:r>
      <w:r w:rsidR="00A23879">
        <w:rPr>
          <w:rFonts w:ascii="Microsoft JhengHei" w:eastAsia="Microsoft JhengHei" w:hAnsi="Microsoft JhengHei" w:cs="Microsoft JhengHei"/>
          <w:spacing w:val="6"/>
        </w:rPr>
        <w:t xml:space="preserve"> </w:t>
      </w:r>
      <w:r w:rsidR="00A23879">
        <w:rPr>
          <w:rFonts w:ascii="Microsoft JhengHei" w:eastAsia="Microsoft JhengHei" w:hAnsi="Microsoft JhengHei" w:cs="Microsoft JhengHei"/>
        </w:rPr>
        <w:t xml:space="preserve">&gt;","&lt;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字段名 </w:t>
      </w:r>
      <w:r w:rsidR="00A23879">
        <w:rPr>
          <w:rFonts w:ascii="Microsoft JhengHei" w:eastAsia="Microsoft JhengHei" w:hAnsi="Microsoft JhengHei" w:cs="Microsoft JhengHei"/>
          <w:spacing w:val="6"/>
        </w:rPr>
        <w:t xml:space="preserve"> </w:t>
      </w:r>
      <w:r w:rsidR="00A23879">
        <w:rPr>
          <w:rFonts w:ascii="Microsoft JhengHei" w:eastAsia="Microsoft JhengHei" w:hAnsi="Microsoft JhengHei" w:cs="Microsoft JhengHei"/>
        </w:rPr>
        <w:t xml:space="preserve">2&gt;":"&lt;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值 </w:t>
      </w:r>
      <w:r w:rsidR="00A23879">
        <w:rPr>
          <w:rFonts w:ascii="Microsoft JhengHei" w:eastAsia="Microsoft JhengHei" w:hAnsi="Microsoft JhengHei" w:cs="Microsoft JhengHei"/>
          <w:spacing w:val="6"/>
        </w:rPr>
        <w:t xml:space="preserve"> </w:t>
      </w:r>
      <w:r w:rsidR="00A23879">
        <w:rPr>
          <w:rFonts w:ascii="Microsoft JhengHei" w:eastAsia="Microsoft JhengHei" w:hAnsi="Microsoft JhengHei" w:cs="Microsoft JhengHei"/>
        </w:rPr>
        <w:t>&gt;",…}</w:t>
      </w:r>
    </w:p>
    <w:p w:rsidR="00D032B6" w:rsidRDefault="00A23879">
      <w:pPr>
        <w:pStyle w:val="BodyText"/>
        <w:spacing w:before="26"/>
        <w:ind w:left="113"/>
      </w:pPr>
      <w:r>
        <w:rPr>
          <w:w w:val="95"/>
        </w:rPr>
        <w:t>docs：</w:t>
      </w:r>
    </w:p>
    <w:p w:rsidR="00D032B6" w:rsidRDefault="00035F6E">
      <w:pPr>
        <w:pStyle w:val="BodyText"/>
        <w:spacing w:line="319" w:lineRule="exact"/>
        <w:ind w:left="113"/>
        <w:rPr>
          <w:rFonts w:ascii="Microsoft JhengHei" w:eastAsia="Microsoft JhengHei" w:hAnsi="Microsoft JhengHei" w:cs="Microsoft JhengHei"/>
        </w:rPr>
      </w:pPr>
      <w:r w:rsidRPr="00035F6E">
        <w:pict>
          <v:group id="_x0000_s2735" style="position:absolute;left:0;text-align:left;margin-left:81.7pt;margin-top:4.75pt;width:473.6pt;height:42.4pt;z-index:-251663360;mso-position-horizontal-relative:page" coordorigin="1634,95" coordsize="9472,848">
            <v:shape id="_x0000_s2736" style="position:absolute;left:1634;top:95;width:9472;height:848" coordorigin="1634,95" coordsize="9472,848" path="m1634,95r9472,l11106,943r-9472,l1634,95xe" fillcolor="#efefef" stroked="f">
              <v:path arrowok="t"/>
            </v:shape>
            <w10:wrap anchorx="page"/>
          </v:group>
        </w:pict>
      </w:r>
      <w:r w:rsidR="00A23879">
        <w:rPr>
          <w:rFonts w:ascii="Microsoft JhengHei" w:eastAsia="Microsoft JhengHei" w:hAnsi="Microsoft JhengHei" w:cs="Microsoft JhengHei"/>
          <w:w w:val="155"/>
        </w:rPr>
        <w:t>{</w:t>
      </w:r>
      <w:r w:rsidR="00A23879">
        <w:rPr>
          <w:rFonts w:ascii="Microsoft JhengHei" w:eastAsia="Microsoft JhengHei" w:hAnsi="Microsoft JhengHei" w:cs="Microsoft JhengHei"/>
          <w:spacing w:val="22"/>
          <w:w w:val="155"/>
        </w:rPr>
        <w:t xml:space="preserve"> </w:t>
      </w:r>
      <w:r w:rsidR="00A23879">
        <w:rPr>
          <w:rFonts w:ascii="Microsoft JhengHei" w:eastAsia="Microsoft JhengHei" w:hAnsi="Microsoft JhengHei" w:cs="Microsoft JhengHei"/>
          <w:w w:val="155"/>
        </w:rPr>
        <w: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rPr>
        <w:t xml:space="preserve">{"&lt;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字段名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1&gt;":"&lt;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 xml:space="preserve">值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&gt;","&lt;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 xml:space="preserve">字段名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2&gt;":"&lt; </w:t>
      </w:r>
      <w:r>
        <w:rPr>
          <w:rFonts w:ascii="Microsoft JhengHei" w:eastAsia="Microsoft JhengHei" w:hAnsi="Microsoft JhengHei" w:cs="Microsoft JhengHei"/>
          <w:spacing w:val="6"/>
        </w:rPr>
        <w:t xml:space="preserve"> </w:t>
      </w:r>
      <w:r>
        <w:rPr>
          <w:rFonts w:ascii="Microsoft JhengHei" w:eastAsia="Microsoft JhengHei" w:hAnsi="Microsoft JhengHei" w:cs="Microsoft JhengHei"/>
        </w:rPr>
        <w:t xml:space="preserve">值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w w:val="110"/>
        </w:rPr>
        <w:t>&gt;",…},</w:t>
      </w:r>
    </w:p>
    <w:p w:rsidR="00D032B6" w:rsidRDefault="00A23879">
      <w:pPr>
        <w:pStyle w:val="BodyText"/>
        <w:spacing w:line="212" w:lineRule="exact"/>
        <w:ind w:left="313"/>
        <w:rPr>
          <w:rFonts w:ascii="Microsoft JhengHei" w:eastAsia="Microsoft JhengHei" w:hAnsi="Microsoft JhengHei" w:cs="Microsoft JhengHei"/>
        </w:rPr>
      </w:pPr>
      <w:r>
        <w:rPr>
          <w:rFonts w:ascii="Microsoft JhengHei" w:eastAsia="Microsoft JhengHei" w:hAnsi="Microsoft JhengHei" w:cs="Microsoft JhengHei"/>
          <w:w w:val="105"/>
        </w:rPr>
        <w:t>{"&lt;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字段名</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1&gt;":"&lt;</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值</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&gt;","&lt;</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字段名</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05"/>
        </w:rPr>
        <w:t>2&gt;":"&lt;</w:t>
      </w:r>
      <w:r>
        <w:rPr>
          <w:rFonts w:ascii="Microsoft JhengHei" w:eastAsia="Microsoft JhengHei" w:hAnsi="Microsoft JhengHei" w:cs="Microsoft JhengHei"/>
          <w:spacing w:val="32"/>
          <w:w w:val="105"/>
        </w:rPr>
        <w:t xml:space="preserve"> </w:t>
      </w:r>
      <w:r>
        <w:rPr>
          <w:rFonts w:ascii="Microsoft JhengHei" w:eastAsia="Microsoft JhengHei" w:hAnsi="Microsoft JhengHei" w:cs="Microsoft JhengHei"/>
          <w:w w:val="105"/>
        </w:rPr>
        <w:t>值</w:t>
      </w:r>
      <w:r>
        <w:rPr>
          <w:rFonts w:ascii="Microsoft JhengHei" w:eastAsia="Microsoft JhengHei" w:hAnsi="Microsoft JhengHei" w:cs="Microsoft JhengHei"/>
          <w:spacing w:val="31"/>
          <w:w w:val="105"/>
        </w:rPr>
        <w:t xml:space="preserve"> </w:t>
      </w:r>
      <w:r>
        <w:rPr>
          <w:rFonts w:ascii="Microsoft JhengHei" w:eastAsia="Microsoft JhengHei" w:hAnsi="Microsoft JhengHei" w:cs="Microsoft JhengHei"/>
          <w:w w:val="130"/>
        </w:rPr>
        <w:t>&gt;",…},...</w:t>
      </w:r>
    </w:p>
    <w:p w:rsidR="00D032B6" w:rsidRDefault="00A23879">
      <w:pPr>
        <w:pStyle w:val="BodyText"/>
        <w:spacing w:line="217" w:lineRule="exact"/>
        <w:ind w:left="94" w:right="9406"/>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r>
        <w:rPr>
          <w:rFonts w:ascii="Microsoft JhengHei" w:eastAsia="Microsoft JhengHei" w:hAnsi="Microsoft JhengHei" w:cs="Microsoft JhengHei"/>
          <w:spacing w:val="22"/>
          <w:w w:val="155"/>
        </w:rPr>
        <w:t xml:space="preserve"> </w:t>
      </w:r>
      <w:r>
        <w:rPr>
          <w:rFonts w:ascii="Microsoft JhengHei" w:eastAsia="Microsoft JhengHei" w:hAnsi="Microsoft JhengHei" w:cs="Microsoft JhengHei"/>
          <w:w w:val="155"/>
        </w:rPr>
        <w:t>}</w:t>
      </w:r>
    </w:p>
    <w:p w:rsidR="00D032B6" w:rsidRDefault="00620DD5">
      <w:pPr>
        <w:pStyle w:val="BodyText"/>
        <w:spacing w:before="26" w:line="563" w:lineRule="exact"/>
        <w:ind w:left="113"/>
      </w:pPr>
      <w:r>
        <w:pict>
          <v:shape id="_x0000_i112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如果插入的记录不指定</w:t>
      </w:r>
      <w:r>
        <w:rPr>
          <w:spacing w:val="56"/>
          <w:w w:val="95"/>
          <w:position w:val="1"/>
          <w:lang w:eastAsia="zh-CN"/>
        </w:rPr>
        <w:t xml:space="preserve"> </w:t>
      </w:r>
      <w:r>
        <w:rPr>
          <w:w w:val="95"/>
          <w:position w:val="1"/>
          <w:lang w:eastAsia="zh-CN"/>
        </w:rPr>
        <w:t>_id  字段时，SequoiaDB  会自动为记录添加一个  _id  字段来标识记录的唯一</w:t>
      </w:r>
    </w:p>
    <w:p w:rsidR="00D032B6" w:rsidRDefault="00A23879">
      <w:pPr>
        <w:pStyle w:val="BodyText"/>
        <w:spacing w:line="243" w:lineRule="exact"/>
        <w:ind w:left="1037"/>
        <w:rPr>
          <w:lang w:eastAsia="zh-CN"/>
        </w:rPr>
      </w:pPr>
      <w:r>
        <w:rPr>
          <w:lang w:eastAsia="zh-CN"/>
        </w:rPr>
        <w:t>性。</w:t>
      </w:r>
    </w:p>
    <w:p w:rsidR="00D032B6" w:rsidRDefault="00D032B6">
      <w:pPr>
        <w:spacing w:before="8" w:line="220" w:lineRule="exact"/>
        <w:rPr>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不指定</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字段，插入一条记录。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32" style="position:absolute;left:0;text-align:left;margin-left:95.85pt;margin-top:4.95pt;width:459.45pt;height:10.6pt;z-index:-251662336;mso-position-horizontal-relative:page" coordorigin="1917,99" coordsize="9189,212">
            <v:shape id="_x0000_s273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db.foo.bar.insert({name:"Tom",age:20})</w:t>
      </w:r>
    </w:p>
    <w:p w:rsidR="00D032B6" w:rsidRDefault="00D032B6">
      <w:pPr>
        <w:spacing w:before="2" w:line="110" w:lineRule="exact"/>
        <w:rPr>
          <w:sz w:val="11"/>
          <w:szCs w:val="11"/>
        </w:rPr>
      </w:pPr>
    </w:p>
    <w:p w:rsidR="00D032B6" w:rsidRDefault="00A23879">
      <w:pPr>
        <w:pStyle w:val="BodyText"/>
        <w:spacing w:line="168" w:lineRule="auto"/>
        <w:ind w:left="397" w:right="408"/>
      </w:pPr>
      <w:r>
        <w:rPr>
          <w:w w:val="95"/>
        </w:rPr>
        <w:t>此操作是向集合</w:t>
      </w:r>
      <w:r>
        <w:rPr>
          <w:spacing w:val="5"/>
          <w:w w:val="95"/>
        </w:rPr>
        <w:t xml:space="preserve"> </w:t>
      </w:r>
      <w:r>
        <w:rPr>
          <w:w w:val="95"/>
        </w:rPr>
        <w:t>bar</w:t>
      </w:r>
      <w:r>
        <w:rPr>
          <w:spacing w:val="5"/>
          <w:w w:val="95"/>
        </w:rPr>
        <w:t xml:space="preserve"> </w:t>
      </w:r>
      <w:r>
        <w:rPr>
          <w:w w:val="95"/>
        </w:rPr>
        <w:t>中插入一条新的记录，name</w:t>
      </w:r>
      <w:r>
        <w:rPr>
          <w:spacing w:val="5"/>
          <w:w w:val="95"/>
        </w:rPr>
        <w:t xml:space="preserve"> </w:t>
      </w:r>
      <w:r>
        <w:rPr>
          <w:w w:val="95"/>
        </w:rPr>
        <w:t>字段的值为“Tom”，age</w:t>
      </w:r>
      <w:r>
        <w:rPr>
          <w:spacing w:val="6"/>
          <w:w w:val="95"/>
        </w:rPr>
        <w:t xml:space="preserve"> </w:t>
      </w:r>
      <w:r>
        <w:rPr>
          <w:w w:val="95"/>
        </w:rPr>
        <w:t>字段的值为20，_id</w:t>
      </w:r>
      <w:r>
        <w:rPr>
          <w:spacing w:val="5"/>
          <w:w w:val="95"/>
        </w:rPr>
        <w:t xml:space="preserve"> </w:t>
      </w:r>
      <w:r>
        <w:rPr>
          <w:w w:val="95"/>
        </w:rPr>
        <w:t>字段被唯</w:t>
      </w:r>
      <w:r>
        <w:t xml:space="preserve"> 一创建：</w:t>
      </w:r>
    </w:p>
    <w:p w:rsidR="00D032B6" w:rsidRDefault="00035F6E">
      <w:pPr>
        <w:pStyle w:val="BodyText"/>
        <w:spacing w:line="340" w:lineRule="exact"/>
        <w:ind w:left="397"/>
        <w:rPr>
          <w:rFonts w:ascii="Microsoft JhengHei" w:eastAsia="Microsoft JhengHei" w:hAnsi="Microsoft JhengHei" w:cs="Microsoft JhengHei"/>
        </w:rPr>
      </w:pPr>
      <w:r w:rsidRPr="00035F6E">
        <w:pict>
          <v:group id="_x0000_s2730" style="position:absolute;left:0;text-align:left;margin-left:95.85pt;margin-top:5.55pt;width:459.45pt;height:10.6pt;z-index:-251661312;mso-position-horizontal-relative:page" coordorigin="1917,111" coordsize="9189,212">
            <v:shape id="_x0000_s2731"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2"/>
          <w:w w:val="125"/>
        </w:rPr>
        <w:t xml:space="preserve"> </w:t>
      </w:r>
      <w:r w:rsidR="00A23879">
        <w:rPr>
          <w:rFonts w:ascii="Microsoft JhengHei" w:eastAsia="Microsoft JhengHei" w:hAnsi="Microsoft JhengHei" w:cs="Microsoft JhengHei"/>
          <w:w w:val="125"/>
        </w:rPr>
        <w:t>"_id":</w:t>
      </w:r>
      <w:r w:rsidR="00A23879">
        <w:rPr>
          <w:rFonts w:ascii="Microsoft JhengHei" w:eastAsia="Microsoft JhengHei" w:hAnsi="Microsoft JhengHei" w:cs="Microsoft JhengHei"/>
          <w:spacing w:val="13"/>
          <w:w w:val="12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12"/>
          <w:w w:val="125"/>
        </w:rPr>
        <w:t xml:space="preserve"> </w:t>
      </w:r>
      <w:r w:rsidR="00A23879">
        <w:rPr>
          <w:rFonts w:ascii="Microsoft JhengHei" w:eastAsia="Microsoft JhengHei" w:hAnsi="Microsoft JhengHei" w:cs="Microsoft JhengHei"/>
        </w:rPr>
        <w:t>"$oid":</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"515152ba49af395200000000"</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w w:val="150"/>
        </w:rPr>
        <w:t xml:space="preserve">}, </w:t>
      </w:r>
      <w:r w:rsidR="00A23879">
        <w:rPr>
          <w:rFonts w:ascii="Microsoft JhengHei" w:eastAsia="Microsoft JhengHei" w:hAnsi="Microsoft JhengHei" w:cs="Microsoft JhengHei"/>
        </w:rPr>
        <w:t>"name":</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"Tom",</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"age":</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rPr>
        <w:t>20</w:t>
      </w:r>
      <w:r w:rsidR="00A23879">
        <w:rPr>
          <w:rFonts w:ascii="Microsoft JhengHei" w:eastAsia="Microsoft JhengHei" w:hAnsi="Microsoft JhengHei" w:cs="Microsoft JhengHei"/>
          <w:spacing w:val="25"/>
        </w:rPr>
        <w:t xml:space="preserve"> </w:t>
      </w:r>
      <w:r w:rsidR="00A23879">
        <w:rPr>
          <w:rFonts w:ascii="Microsoft JhengHei" w:eastAsia="Microsoft JhengHei" w:hAnsi="Microsoft JhengHei" w:cs="Microsoft JhengHei"/>
          <w:w w:val="125"/>
        </w:rPr>
        <w:t>}</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插入一条带有</w:t>
      </w:r>
      <w:r>
        <w:rPr>
          <w:spacing w:val="-18"/>
          <w:position w:val="1"/>
          <w:lang w:eastAsia="zh-CN"/>
        </w:rPr>
        <w:t xml:space="preserve"> </w:t>
      </w:r>
      <w:r>
        <w:rPr>
          <w:position w:val="1"/>
          <w:lang w:eastAsia="zh-CN"/>
        </w:rPr>
        <w:t>_id</w:t>
      </w:r>
      <w:r>
        <w:rPr>
          <w:spacing w:val="-18"/>
          <w:position w:val="1"/>
          <w:lang w:eastAsia="zh-CN"/>
        </w:rPr>
        <w:t xml:space="preserve"> </w:t>
      </w:r>
      <w:r>
        <w:rPr>
          <w:position w:val="1"/>
          <w:lang w:eastAsia="zh-CN"/>
        </w:rPr>
        <w:t>字段的记录。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28" style="position:absolute;left:0;text-align:left;margin-left:95.85pt;margin-top:4.95pt;width:459.45pt;height:10.6pt;z-index:-251660288;mso-position-horizontal-relative:page" coordorigin="1917,99" coordsize="9189,212">
            <v:shape id="_x0000_s272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db.foo.bar.insert({_id:10,age:20})</w:t>
      </w:r>
    </w:p>
    <w:p w:rsidR="00D032B6" w:rsidRDefault="00A23879">
      <w:pPr>
        <w:pStyle w:val="BodyText"/>
        <w:spacing w:before="26"/>
        <w:ind w:left="397"/>
      </w:pPr>
      <w:r>
        <w:t>此操作是向集合</w:t>
      </w:r>
      <w:r>
        <w:rPr>
          <w:spacing w:val="-35"/>
        </w:rPr>
        <w:t xml:space="preserve"> </w:t>
      </w:r>
      <w:r>
        <w:t>bar</w:t>
      </w:r>
      <w:r>
        <w:rPr>
          <w:spacing w:val="-34"/>
        </w:rPr>
        <w:t xml:space="preserve"> </w:t>
      </w:r>
      <w:r>
        <w:t>中插入一条新的记录，_id</w:t>
      </w:r>
      <w:r>
        <w:rPr>
          <w:spacing w:val="-34"/>
        </w:rPr>
        <w:t xml:space="preserve"> </w:t>
      </w:r>
      <w:r>
        <w:t>字段的值为10，age</w:t>
      </w:r>
      <w:r>
        <w:rPr>
          <w:spacing w:val="-34"/>
        </w:rPr>
        <w:t xml:space="preserve"> </w:t>
      </w:r>
      <w:r>
        <w:t>字段的值为20：</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726" style="position:absolute;left:0;text-align:left;margin-left:95.85pt;margin-top:4.75pt;width:459.45pt;height:10.6pt;z-index:-251659264;mso-position-horizontal-relative:page" coordorigin="1917,95" coordsize="9189,212">
            <v:shape id="_x0000_s272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5"/>
          <w:w w:val="125"/>
        </w:rPr>
        <w:t xml:space="preserve"> </w:t>
      </w:r>
      <w:r w:rsidR="00A23879">
        <w:rPr>
          <w:rFonts w:ascii="Microsoft JhengHei" w:eastAsia="Microsoft JhengHei" w:hAnsi="Microsoft JhengHei" w:cs="Microsoft JhengHei"/>
          <w:w w:val="115"/>
        </w:rPr>
        <w:t>"_id":</w:t>
      </w:r>
      <w:r w:rsidR="00A23879">
        <w:rPr>
          <w:rFonts w:ascii="Microsoft JhengHei" w:eastAsia="Microsoft JhengHei" w:hAnsi="Microsoft JhengHei" w:cs="Microsoft JhengHei"/>
          <w:spacing w:val="31"/>
          <w:w w:val="115"/>
        </w:rPr>
        <w:t xml:space="preserve"> </w:t>
      </w:r>
      <w:r w:rsidR="00A23879">
        <w:rPr>
          <w:rFonts w:ascii="Microsoft JhengHei" w:eastAsia="Microsoft JhengHei" w:hAnsi="Microsoft JhengHei" w:cs="Microsoft JhengHei"/>
          <w:w w:val="115"/>
        </w:rPr>
        <w:t>10,</w:t>
      </w:r>
      <w:r w:rsidR="00A23879">
        <w:rPr>
          <w:rFonts w:ascii="Microsoft JhengHei" w:eastAsia="Microsoft JhengHei" w:hAnsi="Microsoft JhengHei" w:cs="Microsoft JhengHei"/>
          <w:spacing w:val="31"/>
          <w:w w:val="115"/>
        </w:rPr>
        <w:t xml:space="preserve"> </w:t>
      </w:r>
      <w:r w:rsidR="00A23879">
        <w:rPr>
          <w:rFonts w:ascii="Microsoft JhengHei" w:eastAsia="Microsoft JhengHei" w:hAnsi="Microsoft JhengHei" w:cs="Microsoft JhengHei"/>
          <w:w w:val="115"/>
        </w:rPr>
        <w:t>"age":</w:t>
      </w:r>
      <w:r w:rsidR="00A23879">
        <w:rPr>
          <w:rFonts w:ascii="Microsoft JhengHei" w:eastAsia="Microsoft JhengHei" w:hAnsi="Microsoft JhengHei" w:cs="Microsoft JhengHei"/>
          <w:spacing w:val="31"/>
          <w:w w:val="115"/>
        </w:rPr>
        <w:t xml:space="preserve"> </w:t>
      </w:r>
      <w:r w:rsidR="00A23879">
        <w:rPr>
          <w:rFonts w:ascii="Microsoft JhengHei" w:eastAsia="Microsoft JhengHei" w:hAnsi="Microsoft JhengHei" w:cs="Microsoft JhengHei"/>
          <w:w w:val="115"/>
        </w:rPr>
        <w:t>20</w:t>
      </w:r>
      <w:r w:rsidR="00A23879">
        <w:rPr>
          <w:rFonts w:ascii="Microsoft JhengHei" w:eastAsia="Microsoft JhengHei" w:hAnsi="Microsoft JhengHei" w:cs="Microsoft JhengHei"/>
          <w:spacing w:val="31"/>
          <w:w w:val="115"/>
        </w:rPr>
        <w:t xml:space="preserve"> </w:t>
      </w:r>
      <w:r w:rsidR="00A23879">
        <w:rPr>
          <w:rFonts w:ascii="Microsoft JhengHei" w:eastAsia="Microsoft JhengHei" w:hAnsi="Microsoft JhengHei" w:cs="Microsoft JhengHei"/>
          <w:w w:val="125"/>
        </w:rPr>
        <w:t>}</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插入多条记录。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24" style="position:absolute;left:0;text-align:left;margin-left:95.85pt;margin-top:4.95pt;width:459.45pt;height:10.6pt;z-index:-251658240;mso-position-horizontal-relative:page" coordorigin="1917,99" coordsize="9189,212">
            <v:shape id="_x0000_s272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db.foo.bar.insert([{_id:20,name:"Mike",age:15},{name:"John",age:25,phone:123}])</w:t>
      </w:r>
    </w:p>
    <w:p w:rsidR="00D032B6" w:rsidRDefault="00A23879">
      <w:pPr>
        <w:pStyle w:val="BodyText"/>
        <w:spacing w:before="26"/>
        <w:ind w:left="397"/>
        <w:rPr>
          <w:lang w:eastAsia="zh-CN"/>
        </w:rPr>
      </w:pPr>
      <w:r>
        <w:rPr>
          <w:lang w:eastAsia="zh-CN"/>
        </w:rPr>
        <w:t>此操作将会在集合</w:t>
      </w:r>
      <w:r>
        <w:rPr>
          <w:spacing w:val="-14"/>
          <w:lang w:eastAsia="zh-CN"/>
        </w:rPr>
        <w:t xml:space="preserve"> </w:t>
      </w:r>
      <w:r>
        <w:rPr>
          <w:lang w:eastAsia="zh-CN"/>
        </w:rPr>
        <w:t>bar</w:t>
      </w:r>
      <w:r>
        <w:rPr>
          <w:spacing w:val="-13"/>
          <w:lang w:eastAsia="zh-CN"/>
        </w:rPr>
        <w:t xml:space="preserve"> </w:t>
      </w:r>
      <w:r>
        <w:rPr>
          <w:lang w:eastAsia="zh-CN"/>
        </w:rPr>
        <w:t>中插入两条记录：</w:t>
      </w:r>
    </w:p>
    <w:p w:rsidR="00D032B6" w:rsidRDefault="00A23879">
      <w:pPr>
        <w:pStyle w:val="BodyText"/>
        <w:spacing w:before="18" w:line="253" w:lineRule="auto"/>
        <w:ind w:left="397" w:right="304"/>
      </w:pPr>
      <w:r>
        <w:rPr>
          <w:w w:val="95"/>
        </w:rPr>
        <w:t>1）其中一条记录</w:t>
      </w:r>
      <w:r>
        <w:rPr>
          <w:spacing w:val="-19"/>
          <w:w w:val="95"/>
        </w:rPr>
        <w:t xml:space="preserve"> </w:t>
      </w:r>
      <w:r>
        <w:rPr>
          <w:w w:val="95"/>
        </w:rPr>
        <w:t>_id</w:t>
      </w:r>
      <w:r>
        <w:rPr>
          <w:spacing w:val="-18"/>
          <w:w w:val="95"/>
        </w:rPr>
        <w:t xml:space="preserve"> </w:t>
      </w:r>
      <w:r>
        <w:rPr>
          <w:w w:val="95"/>
        </w:rPr>
        <w:t>字段的值为20，name</w:t>
      </w:r>
      <w:r>
        <w:rPr>
          <w:spacing w:val="-18"/>
          <w:w w:val="95"/>
        </w:rPr>
        <w:t xml:space="preserve"> </w:t>
      </w:r>
      <w:r>
        <w:rPr>
          <w:w w:val="95"/>
        </w:rPr>
        <w:t>字段的值为“Mike”，age</w:t>
      </w:r>
      <w:r>
        <w:rPr>
          <w:spacing w:val="-18"/>
          <w:w w:val="95"/>
        </w:rPr>
        <w:t xml:space="preserve"> </w:t>
      </w:r>
      <w:r>
        <w:rPr>
          <w:w w:val="95"/>
        </w:rPr>
        <w:t>字段的值为15。</w:t>
      </w:r>
      <w:r>
        <w:t xml:space="preserve"> </w:t>
      </w:r>
      <w:r>
        <w:rPr>
          <w:w w:val="95"/>
        </w:rPr>
        <w:t>2）一条记录系统自动为</w:t>
      </w:r>
      <w:r>
        <w:rPr>
          <w:spacing w:val="-7"/>
          <w:w w:val="95"/>
        </w:rPr>
        <w:t xml:space="preserve"> </w:t>
      </w:r>
      <w:r>
        <w:rPr>
          <w:w w:val="95"/>
        </w:rPr>
        <w:t>_id</w:t>
      </w:r>
      <w:r>
        <w:rPr>
          <w:spacing w:val="-7"/>
          <w:w w:val="95"/>
        </w:rPr>
        <w:t xml:space="preserve"> </w:t>
      </w:r>
      <w:r>
        <w:rPr>
          <w:w w:val="95"/>
        </w:rPr>
        <w:t>字段生成唯一值，name</w:t>
      </w:r>
      <w:r>
        <w:rPr>
          <w:spacing w:val="-6"/>
          <w:w w:val="95"/>
        </w:rPr>
        <w:t xml:space="preserve"> </w:t>
      </w:r>
      <w:r>
        <w:rPr>
          <w:w w:val="95"/>
        </w:rPr>
        <w:t>字段的值为“John”，age</w:t>
      </w:r>
      <w:r>
        <w:rPr>
          <w:spacing w:val="-7"/>
          <w:w w:val="95"/>
        </w:rPr>
        <w:t xml:space="preserve"> </w:t>
      </w:r>
      <w:r>
        <w:rPr>
          <w:w w:val="95"/>
        </w:rPr>
        <w:t>字段的值为25，phone</w:t>
      </w:r>
      <w:r>
        <w:rPr>
          <w:spacing w:val="-7"/>
          <w:w w:val="95"/>
        </w:rPr>
        <w:t xml:space="preserve"> </w:t>
      </w:r>
      <w:r>
        <w:rPr>
          <w:w w:val="95"/>
        </w:rPr>
        <w:t>字</w:t>
      </w:r>
    </w:p>
    <w:p w:rsidR="00D032B6" w:rsidRDefault="00A23879">
      <w:pPr>
        <w:pStyle w:val="BodyText"/>
        <w:spacing w:line="225" w:lineRule="exact"/>
        <w:ind w:left="397"/>
      </w:pPr>
      <w:r>
        <w:t>段的值为123。</w:t>
      </w:r>
    </w:p>
    <w:p w:rsidR="00D032B6" w:rsidRDefault="00035F6E">
      <w:pPr>
        <w:pStyle w:val="BodyText"/>
        <w:spacing w:line="313" w:lineRule="exact"/>
        <w:ind w:left="374" w:right="8520"/>
        <w:jc w:val="center"/>
        <w:rPr>
          <w:rFonts w:ascii="Microsoft JhengHei" w:eastAsia="Microsoft JhengHei" w:hAnsi="Microsoft JhengHei" w:cs="Microsoft JhengHei"/>
        </w:rPr>
      </w:pPr>
      <w:r w:rsidRPr="00035F6E">
        <w:pict>
          <v:group id="_x0000_s2722" style="position:absolute;left:0;text-align:left;margin-left:95.85pt;margin-top:4.75pt;width:459.45pt;height:31.8pt;z-index:-251657216;mso-position-horizontal-relative:page" coordorigin="1917,95" coordsize="9189,636">
            <v:shape id="_x0000_s2723"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20"/>
        </w:rPr>
        <w:t>"_id":</w:t>
      </w:r>
      <w:r>
        <w:rPr>
          <w:rFonts w:ascii="Microsoft JhengHei" w:eastAsia="Microsoft JhengHei" w:hAnsi="Microsoft JhengHei" w:cs="Microsoft JhengHei"/>
          <w:spacing w:val="23"/>
          <w:w w:val="120"/>
        </w:rPr>
        <w:t xml:space="preserve"> </w:t>
      </w:r>
      <w:r>
        <w:rPr>
          <w:rFonts w:ascii="Microsoft JhengHei" w:eastAsia="Microsoft JhengHei" w:hAnsi="Microsoft JhengHei" w:cs="Microsoft JhengHei"/>
          <w:w w:val="120"/>
        </w:rPr>
        <w:t>20,</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5"/>
        </w:rPr>
        <w:t xml:space="preserve"> </w:t>
      </w:r>
      <w:r>
        <w:rPr>
          <w:rFonts w:ascii="Microsoft JhengHei" w:eastAsia="Microsoft JhengHei" w:hAnsi="Microsoft JhengHei" w:cs="Microsoft JhengHei"/>
        </w:rPr>
        <w:t>"Mike",</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2017"/>
        <w:rPr>
          <w:rFonts w:ascii="Microsoft JhengHei" w:eastAsia="Microsoft JhengHei" w:hAnsi="Microsoft JhengHei" w:cs="Microsoft JhengHei"/>
        </w:rPr>
      </w:pPr>
      <w:r w:rsidRPr="00035F6E">
        <w:pict>
          <v:group id="_x0000_s2720" style="position:absolute;left:0;text-align:left;margin-left:95.85pt;margin-top:4.7pt;width:459.45pt;height:21.2pt;z-index:-251656192;mso-position-horizontal-relative:page" coordorigin="1917,94" coordsize="9189,424">
            <v:shape id="_x0000_s2721" style="position:absolute;left:1917;top:94;width:9189;height:424" coordorigin="1917,94" coordsize="9189,424" path="m1917,94r9189,l11106,518r-9189,l1917,94xe" fillcolor="#efefef" stroked="f">
              <v:path arrowok="t"/>
            </v:shape>
            <w10:wrap anchorx="page"/>
          </v:group>
        </w:pict>
      </w:r>
      <w:r w:rsidR="00A23879">
        <w:rPr>
          <w:rFonts w:ascii="Microsoft JhengHei" w:eastAsia="Microsoft JhengHei" w:hAnsi="Microsoft JhengHei" w:cs="Microsoft JhengHei"/>
        </w:rPr>
        <w:t xml:space="preserve">"age": </w:t>
      </w:r>
      <w:r w:rsidR="00A23879">
        <w:rPr>
          <w:rFonts w:ascii="Microsoft JhengHei" w:eastAsia="Microsoft JhengHei" w:hAnsi="Microsoft JhengHei" w:cs="Microsoft JhengHei"/>
          <w:spacing w:val="1"/>
        </w:rPr>
        <w:t xml:space="preserve"> </w:t>
      </w:r>
      <w:r w:rsidR="00A23879">
        <w:rPr>
          <w:rFonts w:ascii="Microsoft JhengHei" w:eastAsia="Microsoft JhengHei" w:hAnsi="Microsoft JhengHei" w:cs="Microsoft JhengHei"/>
        </w:rPr>
        <w:t>15</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035F6E">
      <w:pPr>
        <w:pStyle w:val="BodyText"/>
        <w:spacing w:before="28" w:line="339" w:lineRule="exact"/>
        <w:ind w:left="1717"/>
        <w:rPr>
          <w:rFonts w:ascii="Microsoft JhengHei" w:eastAsia="Microsoft JhengHei" w:hAnsi="Microsoft JhengHei" w:cs="Microsoft JhengHei"/>
        </w:rPr>
      </w:pPr>
      <w:r w:rsidRPr="00035F6E">
        <w:pict>
          <v:group id="_x0000_s2718" style="position:absolute;left:0;text-align:left;margin-left:95.85pt;margin-top:7.15pt;width:459.45pt;height:63.6pt;z-index:-251655168;mso-position-horizontal-relative:page" coordorigin="1917,143" coordsize="9189,1272">
            <v:shape id="_x0000_s2719" style="position:absolute;left:1917;top:143;width:9189;height:1272" coordorigin="1917,143" coordsize="9189,1272" path="m1917,143r9189,l11106,1415r-9189,l1917,143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05"/>
        </w:rPr>
        <w:t>"_id":</w:t>
      </w:r>
      <w:r>
        <w:rPr>
          <w:rFonts w:ascii="Microsoft JhengHei" w:eastAsia="Microsoft JhengHei" w:hAnsi="Microsoft JhengHei" w:cs="Microsoft JhengHei"/>
          <w:spacing w:val="-2"/>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"$oid":</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"5151557a49af395200000001"</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45"/>
        </w:rPr>
        <w:t xml:space="preserve"> </w:t>
      </w:r>
      <w:r>
        <w:rPr>
          <w:rFonts w:ascii="Microsoft JhengHei" w:eastAsia="Microsoft JhengHei" w:hAnsi="Microsoft JhengHei" w:cs="Microsoft JhengHei"/>
        </w:rPr>
        <w:t>"John",</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25,</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"phone":</w:t>
      </w:r>
      <w:r>
        <w:rPr>
          <w:rFonts w:ascii="Microsoft JhengHei" w:eastAsia="Microsoft JhengHei" w:hAnsi="Microsoft JhengHei" w:cs="Microsoft JhengHei"/>
          <w:spacing w:val="37"/>
          <w:w w:val="95"/>
        </w:rPr>
        <w:t xml:space="preserve"> </w:t>
      </w:r>
      <w:r>
        <w:rPr>
          <w:rFonts w:ascii="Microsoft JhengHei" w:eastAsia="Microsoft JhengHei" w:hAnsi="Microsoft JhengHei" w:cs="Microsoft JhengHei"/>
          <w:w w:val="95"/>
        </w:rPr>
        <w:t>123</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1217"/>
        </w:tabs>
        <w:spacing w:line="234" w:lineRule="exact"/>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插入拥有重复“_id”键的多条记录。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716" style="position:absolute;left:0;text-align:left;margin-left:95.85pt;margin-top:4.95pt;width:459.45pt;height:10.6pt;z-index:-251654144;mso-position-horizontal-relative:page" coordorigin="1917,99" coordsize="9189,212">
            <v:shape id="_x0000_s271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db.foo.bar.insert([{_id:1,a:1</w:t>
      </w:r>
      <w:r w:rsidR="00A23879">
        <w:rPr>
          <w:rFonts w:ascii="Microsoft JhengHei" w:eastAsia="Microsoft JhengHei" w:hAnsi="Microsoft JhengHei" w:cs="Microsoft JhengHei"/>
          <w:spacing w:val="-13"/>
          <w:w w:val="115"/>
        </w:rPr>
        <w:t xml:space="preserve"> </w:t>
      </w:r>
      <w:r w:rsidR="00A23879">
        <w:rPr>
          <w:rFonts w:ascii="Microsoft JhengHei" w:eastAsia="Microsoft JhengHei" w:hAnsi="Microsoft JhengHei" w:cs="Microsoft JhengHei"/>
          <w:w w:val="115"/>
        </w:rPr>
        <w:t>},{_id:1,b:2</w:t>
      </w:r>
      <w:r w:rsidR="00A23879">
        <w:rPr>
          <w:rFonts w:ascii="Microsoft JhengHei" w:eastAsia="Microsoft JhengHei" w:hAnsi="Microsoft JhengHei" w:cs="Microsoft JhengHei"/>
          <w:spacing w:val="-12"/>
          <w:w w:val="115"/>
        </w:rPr>
        <w:t xml:space="preserve"> </w:t>
      </w:r>
      <w:r w:rsidR="00A23879">
        <w:rPr>
          <w:rFonts w:ascii="Microsoft JhengHei" w:eastAsia="Microsoft JhengHei" w:hAnsi="Microsoft JhengHei" w:cs="Microsoft JhengHei"/>
          <w:w w:val="115"/>
        </w:rPr>
        <w:t>},{_id:3,c:3}],</w:t>
      </w:r>
      <w:r w:rsidR="00A23879">
        <w:rPr>
          <w:rFonts w:ascii="Microsoft JhengHei" w:eastAsia="Microsoft JhengHei" w:hAnsi="Microsoft JhengHei" w:cs="Microsoft JhengHei"/>
          <w:spacing w:val="-12"/>
          <w:w w:val="115"/>
        </w:rPr>
        <w:t xml:space="preserve"> </w:t>
      </w:r>
      <w:r w:rsidR="00A23879">
        <w:rPr>
          <w:rFonts w:ascii="Microsoft JhengHei" w:eastAsia="Microsoft JhengHei" w:hAnsi="Microsoft JhengHei" w:cs="Microsoft JhengHei"/>
        </w:rPr>
        <w:t>SDB_INSERT_CONTONDUP)</w:t>
      </w:r>
    </w:p>
    <w:p w:rsidR="00D032B6" w:rsidRDefault="00A23879">
      <w:pPr>
        <w:pStyle w:val="BodyText"/>
        <w:spacing w:before="26"/>
        <w:ind w:left="1217"/>
        <w:rPr>
          <w:lang w:eastAsia="zh-CN"/>
        </w:rPr>
      </w:pPr>
      <w:r>
        <w:rPr>
          <w:lang w:eastAsia="zh-CN"/>
        </w:rPr>
        <w:t>此操作将会在集合</w:t>
      </w:r>
      <w:r>
        <w:rPr>
          <w:spacing w:val="-14"/>
          <w:lang w:eastAsia="zh-CN"/>
        </w:rPr>
        <w:t xml:space="preserve"> </w:t>
      </w:r>
      <w:r>
        <w:rPr>
          <w:lang w:eastAsia="zh-CN"/>
        </w:rPr>
        <w:t>bar</w:t>
      </w:r>
      <w:r>
        <w:rPr>
          <w:spacing w:val="-13"/>
          <w:lang w:eastAsia="zh-CN"/>
        </w:rPr>
        <w:t xml:space="preserve"> </w:t>
      </w:r>
      <w:r>
        <w:rPr>
          <w:lang w:eastAsia="zh-CN"/>
        </w:rPr>
        <w:t>中插入两条记录：</w:t>
      </w:r>
    </w:p>
    <w:p w:rsidR="00D032B6" w:rsidRDefault="00035F6E">
      <w:pPr>
        <w:pStyle w:val="BodyText"/>
        <w:spacing w:line="319" w:lineRule="exact"/>
        <w:ind w:left="1217"/>
        <w:rPr>
          <w:rFonts w:ascii="Microsoft JhengHei" w:eastAsia="Microsoft JhengHei" w:hAnsi="Microsoft JhengHei" w:cs="Microsoft JhengHei"/>
        </w:rPr>
      </w:pPr>
      <w:r w:rsidRPr="00035F6E">
        <w:pict>
          <v:group id="_x0000_s2714" style="position:absolute;left:0;text-align:left;margin-left:95.85pt;margin-top:4.75pt;width:459.45pt;height:84.8pt;z-index:-251653120;mso-position-horizontal-relative:page" coordorigin="1917,95" coordsize="9189,1696">
            <v:shape id="_x0000_s2715" style="position:absolute;left:1917;top:95;width:9189;height:1696" coordorigin="1917,95" coordsize="9189,1696" path="m1917,95r9189,l11106,179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"_id":</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w:t>
      </w:r>
      <w:r>
        <w:rPr>
          <w:rFonts w:ascii="Microsoft JhengHei" w:eastAsia="Microsoft JhengHei" w:hAnsi="Microsoft JhengHei" w:cs="Microsoft JhengHei"/>
          <w:spacing w:val="31"/>
          <w:w w:val="125"/>
        </w:rPr>
        <w:t xml:space="preserve"> </w:t>
      </w:r>
      <w:r>
        <w:rPr>
          <w:rFonts w:ascii="Microsoft JhengHei" w:eastAsia="Microsoft JhengHei" w:hAnsi="Microsoft JhengHei" w:cs="Microsoft JhengHei"/>
          <w:w w:val="125"/>
        </w:rPr>
        <w:t>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"_id":</w:t>
      </w:r>
      <w:r>
        <w:rPr>
          <w:rFonts w:ascii="Microsoft JhengHei" w:eastAsia="Microsoft JhengHei" w:hAnsi="Microsoft JhengHei" w:cs="Microsoft JhengHei"/>
          <w:spacing w:val="29"/>
          <w:w w:val="125"/>
        </w:rPr>
        <w:t xml:space="preserve"> </w:t>
      </w:r>
      <w:r>
        <w:rPr>
          <w:rFonts w:ascii="Microsoft JhengHei" w:eastAsia="Microsoft JhengHei" w:hAnsi="Microsoft JhengHei" w:cs="Microsoft JhengHei"/>
          <w:w w:val="125"/>
        </w:rPr>
        <w:t>3,</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 xml:space="preserve">"c": </w:t>
      </w:r>
      <w:r>
        <w:rPr>
          <w:rFonts w:ascii="Microsoft JhengHei" w:eastAsia="Microsoft JhengHei" w:hAnsi="Microsoft JhengHei" w:cs="Microsoft JhengHei"/>
          <w:spacing w:val="18"/>
          <w:w w:val="110"/>
        </w:rPr>
        <w:t xml:space="preserve"> </w:t>
      </w:r>
      <w:r>
        <w:rPr>
          <w:rFonts w:ascii="Microsoft JhengHei" w:eastAsia="Microsoft JhengHei" w:hAnsi="Microsoft JhengHei" w:cs="Microsoft JhengHei"/>
          <w:w w:val="110"/>
        </w:rPr>
        <w:t>3</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pPr>
      <w:bookmarkStart w:id="492" w:name="db.collectionspace.collection.listIndexe"/>
      <w:bookmarkStart w:id="493" w:name="_bookmark228"/>
      <w:bookmarkEnd w:id="492"/>
      <w:bookmarkEnd w:id="493"/>
      <w:r>
        <w:rPr>
          <w:w w:val="95"/>
        </w:rPr>
        <w:t>db.collectionspace.collection.listIndexes()</w:t>
      </w:r>
    </w:p>
    <w:p w:rsidR="00D032B6" w:rsidRDefault="00D032B6">
      <w:pPr>
        <w:spacing w:before="9" w:line="190" w:lineRule="exact"/>
        <w:rPr>
          <w:sz w:val="19"/>
          <w:szCs w:val="19"/>
        </w:rPr>
      </w:pPr>
    </w:p>
    <w:p w:rsidR="00D032B6" w:rsidRDefault="00A23879">
      <w:pPr>
        <w:pStyle w:val="BodyText"/>
        <w:spacing w:line="253" w:lineRule="auto"/>
        <w:ind w:right="783"/>
      </w:pPr>
      <w:r>
        <w:rPr>
          <w:w w:val="95"/>
        </w:rPr>
        <w:t>db.collectionspace.collection.listIndexes()</w:t>
      </w:r>
      <w:r>
        <w:rPr>
          <w:w w:val="94"/>
        </w:rPr>
        <w:t xml:space="preserve"> </w:t>
      </w:r>
      <w:r>
        <w:rPr>
          <w:w w:val="95"/>
        </w:rPr>
        <w:t>枚举</w:t>
      </w:r>
      <w:hyperlink w:anchor="_bookmark11" w:history="1">
        <w:r>
          <w:rPr>
            <w:color w:val="0000FF"/>
            <w:w w:val="95"/>
          </w:rPr>
          <w:t>索引</w:t>
        </w:r>
      </w:hyperlink>
      <w:r>
        <w:rPr>
          <w:color w:val="000000"/>
          <w:w w:val="95"/>
        </w:rPr>
        <w:t>，执行此方法会将指定集合下的索引信息全部显示出来。</w:t>
      </w:r>
    </w:p>
    <w:p w:rsidR="00D032B6" w:rsidRDefault="00D032B6">
      <w:pPr>
        <w:spacing w:before="4" w:line="180" w:lineRule="exact"/>
        <w:rPr>
          <w:sz w:val="18"/>
          <w:szCs w:val="18"/>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w:t>
      </w:r>
      <w:r>
        <w:rPr>
          <w:spacing w:val="-14"/>
          <w:position w:val="1"/>
        </w:rPr>
        <w:t xml:space="preserve"> </w:t>
      </w:r>
      <w:r>
        <w:rPr>
          <w:position w:val="1"/>
        </w:rPr>
        <w:t>bar</w:t>
      </w:r>
      <w:r>
        <w:rPr>
          <w:spacing w:val="-13"/>
          <w:position w:val="1"/>
        </w:rPr>
        <w:t xml:space="preserve"> </w:t>
      </w:r>
      <w:r>
        <w:rPr>
          <w:position w:val="1"/>
        </w:rPr>
        <w:t>下的所有索引信息</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712" style="position:absolute;left:0;text-align:left;margin-left:95.85pt;margin-top:4.95pt;width:459.45pt;height:10.6pt;z-index:-251652096;mso-position-horizontal-relative:page" coordorigin="1917,99" coordsize="9189,212">
            <v:shape id="_x0000_s271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db.foo.bar.listIndexes()</w:t>
      </w:r>
    </w:p>
    <w:p w:rsidR="00D032B6" w:rsidRDefault="00A23879">
      <w:pPr>
        <w:pStyle w:val="BodyText"/>
        <w:spacing w:before="66"/>
      </w:pPr>
      <w:bookmarkStart w:id="494" w:name="db.collectionspace.collection.listLobs()"/>
      <w:bookmarkEnd w:id="494"/>
      <w:r>
        <w:rPr>
          <w:w w:val="95"/>
        </w:rPr>
        <w:t>db.collectionspace.collection.listLobs()</w:t>
      </w:r>
    </w:p>
    <w:p w:rsidR="00D032B6" w:rsidRDefault="00D032B6">
      <w:pPr>
        <w:spacing w:before="9" w:line="190" w:lineRule="exact"/>
        <w:rPr>
          <w:sz w:val="19"/>
          <w:szCs w:val="19"/>
        </w:rPr>
      </w:pPr>
    </w:p>
    <w:p w:rsidR="00D032B6" w:rsidRDefault="00A23879">
      <w:pPr>
        <w:pStyle w:val="BodyText"/>
        <w:spacing w:line="253" w:lineRule="auto"/>
        <w:ind w:right="4756"/>
      </w:pPr>
      <w:r>
        <w:rPr>
          <w:w w:val="90"/>
        </w:rPr>
        <w:t>db.collectionspace.collection.putLob()</w:t>
      </w:r>
      <w:r>
        <w:rPr>
          <w:w w:val="93"/>
        </w:rPr>
        <w:t xml:space="preserve"> </w:t>
      </w:r>
      <w:r>
        <w:rPr>
          <w:w w:val="95"/>
        </w:rPr>
        <w:t>枚举集合中的大对象。</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75"/>
                <w:sz w:val="14"/>
                <w:szCs w:val="14"/>
              </w:rPr>
              <w:t>-</w:t>
            </w:r>
          </w:p>
        </w:tc>
      </w:tr>
    </w:tbl>
    <w:p w:rsidR="00D032B6" w:rsidRDefault="00620DD5">
      <w:pPr>
        <w:pStyle w:val="BodyText"/>
        <w:spacing w:line="556" w:lineRule="exact"/>
      </w:pPr>
      <w:r>
        <w:pict>
          <v:shape id="_x0000_i1121"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此方法暂不支持排序等查询操作。</w:t>
      </w:r>
    </w:p>
    <w:p w:rsidR="00D032B6" w:rsidRDefault="00D032B6">
      <w:pPr>
        <w:spacing w:before="14" w:line="240" w:lineRule="exact"/>
        <w:rPr>
          <w:sz w:val="24"/>
          <w:szCs w:val="24"/>
          <w:lang w:eastAsia="zh-CN"/>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枚举</w:t>
      </w:r>
      <w:r>
        <w:rPr>
          <w:spacing w:val="-25"/>
          <w:position w:val="1"/>
        </w:rPr>
        <w:t xml:space="preserve"> </w:t>
      </w:r>
      <w:r>
        <w:rPr>
          <w:position w:val="1"/>
        </w:rPr>
        <w:t>foo.bar</w:t>
      </w:r>
      <w:r>
        <w:rPr>
          <w:spacing w:val="-24"/>
          <w:position w:val="1"/>
        </w:rPr>
        <w:t xml:space="preserve"> </w:t>
      </w:r>
      <w:r>
        <w:rPr>
          <w:position w:val="1"/>
        </w:rPr>
        <w:t>中的所有大对象</w:t>
      </w:r>
    </w:p>
    <w:p w:rsidR="00D032B6" w:rsidRDefault="00035F6E">
      <w:pPr>
        <w:pStyle w:val="BodyText"/>
        <w:spacing w:line="328" w:lineRule="exact"/>
        <w:ind w:left="1149" w:right="7134"/>
        <w:jc w:val="center"/>
        <w:rPr>
          <w:rFonts w:ascii="Microsoft JhengHei" w:eastAsia="Microsoft JhengHei" w:hAnsi="Microsoft JhengHei" w:cs="Microsoft JhengHei"/>
        </w:rPr>
      </w:pPr>
      <w:r w:rsidRPr="00035F6E">
        <w:pict>
          <v:group id="_x0000_s2709" style="position:absolute;left:0;text-align:left;margin-left:95.85pt;margin-top:4.95pt;width:459.45pt;height:10.6pt;z-index:-251651072;mso-position-horizontal-relative:page" coordorigin="1917,99" coordsize="9189,212">
            <v:shape id="_x0000_s271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db.foo.bar.listLobs()</w:t>
      </w:r>
    </w:p>
    <w:p w:rsidR="00D032B6" w:rsidRDefault="00A23879">
      <w:pPr>
        <w:pStyle w:val="BodyText"/>
        <w:spacing w:before="66"/>
      </w:pPr>
      <w:bookmarkStart w:id="495" w:name="db.collectionspace.collection.putLob()"/>
      <w:bookmarkEnd w:id="495"/>
      <w:r>
        <w:rPr>
          <w:w w:val="95"/>
        </w:rPr>
        <w:t>db.collectionspace.collection.putLob()</w:t>
      </w:r>
    </w:p>
    <w:p w:rsidR="00D032B6" w:rsidRDefault="00D032B6">
      <w:pPr>
        <w:spacing w:before="9" w:line="190" w:lineRule="exact"/>
        <w:rPr>
          <w:sz w:val="19"/>
          <w:szCs w:val="19"/>
        </w:rPr>
      </w:pPr>
    </w:p>
    <w:p w:rsidR="00D032B6" w:rsidRDefault="00A23879">
      <w:pPr>
        <w:pStyle w:val="BodyText"/>
        <w:spacing w:line="253" w:lineRule="auto"/>
        <w:ind w:right="3377"/>
      </w:pPr>
      <w:r>
        <w:rPr>
          <w:w w:val="90"/>
        </w:rPr>
        <w:t xml:space="preserve">db.collectionspace.collection.putLob(&lt;file </w:t>
      </w:r>
      <w:r>
        <w:rPr>
          <w:spacing w:val="52"/>
          <w:w w:val="90"/>
        </w:rPr>
        <w:t xml:space="preserve"> </w:t>
      </w:r>
      <w:r>
        <w:rPr>
          <w:w w:val="90"/>
        </w:rPr>
        <w:t>path&gt;)</w:t>
      </w:r>
      <w:r>
        <w:rPr>
          <w:w w:val="88"/>
        </w:rPr>
        <w:t xml:space="preserve"> </w:t>
      </w:r>
      <w:r>
        <w:rPr>
          <w:w w:val="95"/>
        </w:rPr>
        <w:t>在集合中插入大对象。</w:t>
      </w:r>
    </w:p>
    <w:p w:rsidR="00D032B6" w:rsidRDefault="00D032B6">
      <w:pPr>
        <w:spacing w:line="253" w:lineRule="auto"/>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92"/>
        <w:gridCol w:w="3244"/>
        <w:gridCol w:w="2363"/>
        <w:gridCol w:w="2373"/>
      </w:tblGrid>
      <w:tr w:rsidR="00D032B6">
        <w:trPr>
          <w:trHeight w:hRule="exact" w:val="305"/>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44" w:type="dxa"/>
            <w:tcBorders>
              <w:top w:val="nil"/>
              <w:left w:val="nil"/>
              <w:bottom w:val="nil"/>
              <w:right w:val="single" w:sz="8" w:space="0" w:color="000000"/>
            </w:tcBorders>
          </w:tcPr>
          <w:p w:rsidR="00D032B6" w:rsidRDefault="00A23879">
            <w:pPr>
              <w:pStyle w:val="TableParagraph"/>
              <w:spacing w:line="223" w:lineRule="exact"/>
              <w:ind w:left="926"/>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92"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file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path</w:t>
            </w:r>
          </w:p>
        </w:tc>
        <w:tc>
          <w:tcPr>
            <w:tcW w:w="3244" w:type="dxa"/>
            <w:tcBorders>
              <w:top w:val="nil"/>
              <w:left w:val="nil"/>
              <w:bottom w:val="nil"/>
              <w:right w:val="single" w:sz="8" w:space="0" w:color="000000"/>
            </w:tcBorders>
          </w:tcPr>
          <w:p w:rsidR="00D032B6" w:rsidRDefault="00A23879">
            <w:pPr>
              <w:pStyle w:val="TableParagraph"/>
              <w:spacing w:line="218" w:lineRule="exact"/>
              <w:ind w:left="92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待上传的文件全路径。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ind w:left="113"/>
      </w:pPr>
      <w:r>
        <w:pict>
          <v:shape id="_x0000_i1122"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上传大对象成功后会返回其</w:t>
      </w:r>
      <w:r>
        <w:rPr>
          <w:spacing w:val="-30"/>
          <w:position w:val="1"/>
          <w:lang w:eastAsia="zh-CN"/>
        </w:rPr>
        <w:t xml:space="preserve"> </w:t>
      </w:r>
      <w:r>
        <w:rPr>
          <w:position w:val="1"/>
          <w:lang w:eastAsia="zh-CN"/>
        </w:rPr>
        <w:t>OID。</w:t>
      </w:r>
    </w:p>
    <w:p w:rsidR="00D032B6" w:rsidRDefault="00A23879">
      <w:pPr>
        <w:pStyle w:val="BodyText"/>
        <w:tabs>
          <w:tab w:val="left" w:pos="1037"/>
        </w:tabs>
        <w:spacing w:line="293"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需要拥有文件的读权限。</w:t>
      </w:r>
    </w:p>
    <w:p w:rsidR="00D032B6" w:rsidRDefault="00D032B6">
      <w:pPr>
        <w:spacing w:before="14" w:line="240" w:lineRule="exact"/>
        <w:rPr>
          <w:sz w:val="24"/>
          <w:szCs w:val="24"/>
          <w:lang w:eastAsia="zh-CN"/>
        </w:rPr>
      </w:pPr>
    </w:p>
    <w:p w:rsidR="00D032B6" w:rsidRDefault="00A23879">
      <w:pPr>
        <w:pStyle w:val="BodyText"/>
        <w:spacing w:line="312" w:lineRule="exact"/>
        <w:ind w:left="113"/>
        <w:rPr>
          <w:lang w:eastAsia="zh-CN"/>
        </w:rPr>
      </w:pPr>
      <w:r>
        <w:rPr>
          <w:lang w:eastAsia="zh-CN"/>
        </w:rPr>
        <w:t>示例</w:t>
      </w:r>
    </w:p>
    <w:p w:rsidR="00D032B6" w:rsidRDefault="00035F6E">
      <w:pPr>
        <w:pStyle w:val="BodyText"/>
        <w:tabs>
          <w:tab w:val="left" w:pos="397"/>
        </w:tabs>
        <w:spacing w:before="34"/>
        <w:ind w:left="113"/>
        <w:rPr>
          <w:lang w:eastAsia="zh-CN"/>
        </w:rPr>
      </w:pPr>
      <w:r>
        <w:pict>
          <v:group id="_x0000_s2706" style="position:absolute;left:0;text-align:left;margin-left:95.85pt;margin-top:23.75pt;width:459.45pt;height:21.2pt;z-index:-251650048;mso-position-horizontal-relative:page" coordorigin="1917,475" coordsize="9189,424">
            <v:shape id="_x0000_s2707" style="position:absolute;left:1917;top:475;width:9189;height:424" coordorigin="1917,475" coordsize="9189,424" path="m1917,475r9189,l11106,899r-9189,l1917,47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创建集合空间与集合</w:t>
      </w:r>
    </w:p>
    <w:p w:rsidR="00D032B6" w:rsidRDefault="00A23879">
      <w:pPr>
        <w:pStyle w:val="BodyText"/>
        <w:spacing w:before="96" w:line="147" w:lineRule="auto"/>
        <w:ind w:left="397" w:right="7147"/>
        <w:rPr>
          <w:rFonts w:ascii="Microsoft JhengHei" w:eastAsia="Microsoft JhengHei" w:hAnsi="Microsoft JhengHei" w:cs="Microsoft JhengHei"/>
        </w:rPr>
      </w:pPr>
      <w:r>
        <w:rPr>
          <w:rFonts w:ascii="Microsoft JhengHei" w:eastAsia="Microsoft JhengHei" w:hAnsi="Microsoft JhengHei" w:cs="Microsoft JhengHei"/>
          <w:w w:val="110"/>
        </w:rPr>
        <w:t>db.createCS('foo')</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105"/>
        </w:rPr>
        <w:t>db.foo.createCL('bar')</w:t>
      </w:r>
    </w:p>
    <w:p w:rsidR="00D032B6" w:rsidRDefault="00A23879">
      <w:pPr>
        <w:pStyle w:val="BodyText"/>
        <w:tabs>
          <w:tab w:val="left" w:pos="397"/>
        </w:tabs>
        <w:spacing w:line="25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上传大对象文件</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704" style="position:absolute;left:0;text-align:left;margin-left:95.85pt;margin-top:4.95pt;width:459.45pt;height:10.6pt;z-index:-251649024;mso-position-horizontal-relative:page" coordorigin="1917,99" coordsize="9189,212">
            <v:shape id="_x0000_s270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db.foo.bar.putLob('/opt/mylob');</w:t>
      </w:r>
    </w:p>
    <w:p w:rsidR="00D032B6" w:rsidRDefault="00A23879">
      <w:pPr>
        <w:pStyle w:val="BodyText"/>
        <w:spacing w:before="66"/>
        <w:ind w:left="113"/>
      </w:pPr>
      <w:bookmarkStart w:id="496" w:name="db.collectionspace.collection.remove()"/>
      <w:bookmarkStart w:id="497" w:name="_bookmark229"/>
      <w:bookmarkEnd w:id="496"/>
      <w:bookmarkEnd w:id="497"/>
      <w:r>
        <w:rPr>
          <w:w w:val="95"/>
        </w:rPr>
        <w:t>db.collectionspace.collection.remove()</w:t>
      </w:r>
    </w:p>
    <w:p w:rsidR="00D032B6" w:rsidRDefault="00D032B6">
      <w:pPr>
        <w:spacing w:before="9" w:line="190" w:lineRule="exact"/>
        <w:rPr>
          <w:sz w:val="19"/>
          <w:szCs w:val="19"/>
        </w:rPr>
      </w:pPr>
    </w:p>
    <w:p w:rsidR="00D032B6" w:rsidRDefault="00A23879">
      <w:pPr>
        <w:pStyle w:val="BodyText"/>
        <w:spacing w:line="253" w:lineRule="auto"/>
        <w:ind w:left="113" w:right="3899"/>
      </w:pPr>
      <w:r>
        <w:rPr>
          <w:w w:val="90"/>
        </w:rPr>
        <w:t>db.collectionspace.collection.remove([cond],[hint])</w:t>
      </w:r>
      <w:r>
        <w:rPr>
          <w:w w:val="93"/>
        </w:rPr>
        <w:t xml:space="preserve"> </w:t>
      </w:r>
      <w:r>
        <w:rPr>
          <w:w w:val="95"/>
        </w:rPr>
        <w:t>删除集合中的记录。</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78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选择条件。为空时，删除所有记</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录，不为空时，删除符合条件的记 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hint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指定访问计划。</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right="9526"/>
        <w:jc w:val="both"/>
      </w:pPr>
      <w:r>
        <w:t>格式</w:t>
      </w:r>
    </w:p>
    <w:p w:rsidR="00D032B6" w:rsidRDefault="00D032B6">
      <w:pPr>
        <w:spacing w:before="5" w:line="100" w:lineRule="exact"/>
        <w:rPr>
          <w:sz w:val="10"/>
          <w:szCs w:val="10"/>
        </w:rPr>
      </w:pPr>
    </w:p>
    <w:p w:rsidR="00D032B6" w:rsidRDefault="00A23879">
      <w:pPr>
        <w:pStyle w:val="BodyText"/>
        <w:spacing w:line="168" w:lineRule="auto"/>
        <w:ind w:left="113" w:right="643"/>
        <w:jc w:val="both"/>
        <w:rPr>
          <w:lang w:eastAsia="zh-CN"/>
        </w:rPr>
      </w:pPr>
      <w:r>
        <w:rPr>
          <w:lang w:eastAsia="zh-CN"/>
        </w:rPr>
        <w:t>cond</w:t>
      </w:r>
      <w:r>
        <w:rPr>
          <w:spacing w:val="-37"/>
          <w:lang w:eastAsia="zh-CN"/>
        </w:rPr>
        <w:t xml:space="preserve"> </w:t>
      </w:r>
      <w:r>
        <w:rPr>
          <w:lang w:eastAsia="zh-CN"/>
        </w:rPr>
        <w:t>参数是一个Json</w:t>
      </w:r>
      <w:r>
        <w:rPr>
          <w:spacing w:val="-37"/>
          <w:lang w:eastAsia="zh-CN"/>
        </w:rPr>
        <w:t xml:space="preserve"> </w:t>
      </w:r>
      <w:r>
        <w:rPr>
          <w:lang w:eastAsia="zh-CN"/>
        </w:rPr>
        <w:t>的对象。当它的内容为空（例如{}）时，删除集合下所有的记录。hint</w:t>
      </w:r>
      <w:r>
        <w:rPr>
          <w:spacing w:val="-37"/>
          <w:lang w:eastAsia="zh-CN"/>
        </w:rPr>
        <w:t xml:space="preserve"> </w:t>
      </w:r>
      <w:r>
        <w:rPr>
          <w:lang w:eastAsia="zh-CN"/>
        </w:rPr>
        <w:t>参数是一个包 含一个单一元素的</w:t>
      </w:r>
      <w:r>
        <w:rPr>
          <w:spacing w:val="-30"/>
          <w:lang w:eastAsia="zh-CN"/>
        </w:rPr>
        <w:t xml:space="preserve"> </w:t>
      </w:r>
      <w:r>
        <w:rPr>
          <w:lang w:eastAsia="zh-CN"/>
        </w:rPr>
        <w:t>Json</w:t>
      </w:r>
      <w:r>
        <w:rPr>
          <w:spacing w:val="-29"/>
          <w:lang w:eastAsia="zh-CN"/>
        </w:rPr>
        <w:t xml:space="preserve"> </w:t>
      </w:r>
      <w:r>
        <w:rPr>
          <w:lang w:eastAsia="zh-CN"/>
        </w:rPr>
        <w:t>对象，该元素的字段名会被忽略，而其字段值则指定为需要访问索引的名称，当字 段值为</w:t>
      </w:r>
      <w:r>
        <w:rPr>
          <w:spacing w:val="-16"/>
          <w:lang w:eastAsia="zh-CN"/>
        </w:rPr>
        <w:t xml:space="preserve"> </w:t>
      </w:r>
      <w:r>
        <w:rPr>
          <w:lang w:eastAsia="zh-CN"/>
        </w:rPr>
        <w:t>null</w:t>
      </w:r>
      <w:r>
        <w:rPr>
          <w:spacing w:val="-16"/>
          <w:lang w:eastAsia="zh-CN"/>
        </w:rPr>
        <w:t xml:space="preserve"> </w:t>
      </w:r>
      <w:r>
        <w:rPr>
          <w:lang w:eastAsia="zh-CN"/>
        </w:rPr>
        <w:t>时，则遍历集合中所有的记录。</w:t>
      </w:r>
    </w:p>
    <w:p w:rsidR="00D032B6" w:rsidRDefault="00035F6E">
      <w:pPr>
        <w:pStyle w:val="BodyText"/>
        <w:spacing w:before="35"/>
        <w:ind w:left="113" w:right="1426"/>
        <w:jc w:val="both"/>
        <w:rPr>
          <w:rFonts w:ascii="Microsoft JhengHei" w:eastAsia="Microsoft JhengHei" w:hAnsi="Microsoft JhengHei" w:cs="Microsoft JhengHei"/>
        </w:rPr>
      </w:pPr>
      <w:r w:rsidRPr="00035F6E">
        <w:pict>
          <v:group id="_x0000_s2702" style="position:absolute;left:0;text-align:left;margin-left:81.7pt;margin-top:7.5pt;width:473.6pt;height:10.6pt;z-index:-251648000;mso-position-horizontal-relative:page" coordorigin="1634,150" coordsize="9472,212">
            <v:shape id="_x0000_s2703" style="position:absolute;left:1634;top:150;width:9472;height:212" coordorigin="1634,150" coordsize="9472,212" path="m1634,150r9472,l11106,362r-9472,l1634,150xe" fillcolor="#efefef" stroked="f">
              <v:path arrowok="t"/>
            </v:shape>
            <w10:wrap anchorx="page"/>
          </v:group>
        </w:pict>
      </w:r>
      <w:r w:rsidR="00A23879">
        <w:rPr>
          <w:rFonts w:ascii="Microsoft JhengHei" w:eastAsia="Microsoft JhengHei" w:hAnsi="Microsoft JhengHei" w:cs="Microsoft JhengHei"/>
          <w:w w:val="115"/>
        </w:rPr>
        <w:t>{[{"字段名1":{</w:t>
      </w:r>
      <w:hyperlink w:anchor="_bookmark263" w:history="1">
        <w:r w:rsidR="00A23879">
          <w:rPr>
            <w:rFonts w:ascii="Microsoft JhengHei" w:eastAsia="Microsoft JhengHei" w:hAnsi="Microsoft JhengHei" w:cs="Microsoft JhengHei"/>
            <w:color w:val="0000FF"/>
            <w:w w:val="115"/>
          </w:rPr>
          <w:t>"匹配符1"</w:t>
        </w:r>
      </w:hyperlink>
      <w:r w:rsidR="00A23879">
        <w:rPr>
          <w:rFonts w:ascii="Microsoft JhengHei" w:eastAsia="Microsoft JhengHei" w:hAnsi="Microsoft JhengHei" w:cs="Microsoft JhengHei"/>
          <w:color w:val="000000"/>
          <w:w w:val="115"/>
        </w:rPr>
        <w:t>:"值1","字段名2":{"匹配符2":"值2"},...}],[{"":"索引名"|null}]}</w:t>
      </w:r>
    </w:p>
    <w:p w:rsidR="00D032B6" w:rsidRDefault="00D032B6">
      <w:pPr>
        <w:spacing w:before="7" w:line="160" w:lineRule="exact"/>
        <w:rPr>
          <w:sz w:val="16"/>
          <w:szCs w:val="16"/>
        </w:rPr>
      </w:pPr>
    </w:p>
    <w:p w:rsidR="00D032B6" w:rsidRDefault="00A23879">
      <w:pPr>
        <w:pStyle w:val="BodyText"/>
        <w:ind w:left="113" w:right="9526"/>
        <w:jc w:val="both"/>
        <w:rPr>
          <w:lang w:eastAsia="zh-CN"/>
        </w:rPr>
      </w:pPr>
      <w:r>
        <w:rPr>
          <w:lang w:eastAsia="zh-CN"/>
        </w:rPr>
        <w:t>示例</w:t>
      </w:r>
    </w:p>
    <w:p w:rsidR="00D032B6" w:rsidRDefault="00A23879">
      <w:pPr>
        <w:pStyle w:val="BodyText"/>
        <w:spacing w:before="34"/>
        <w:ind w:left="113" w:right="8042"/>
        <w:jc w:val="both"/>
        <w:rPr>
          <w:lang w:eastAsia="zh-CN"/>
        </w:rPr>
      </w:pPr>
      <w:r>
        <w:rPr>
          <w:rFonts w:ascii="Times New Roman" w:eastAsia="Times New Roman" w:hAnsi="Times New Roman" w:cs="Times New Roman"/>
          <w:lang w:eastAsia="zh-CN"/>
        </w:rPr>
        <w:t xml:space="preserve">•   </w:t>
      </w:r>
      <w:r>
        <w:rPr>
          <w:rFonts w:ascii="Times New Roman" w:eastAsia="Times New Roman" w:hAnsi="Times New Roman" w:cs="Times New Roman"/>
          <w:spacing w:val="13"/>
          <w:lang w:eastAsia="zh-CN"/>
        </w:rPr>
        <w:t xml:space="preserve"> </w:t>
      </w:r>
      <w:r>
        <w:rPr>
          <w:position w:val="1"/>
          <w:lang w:eastAsia="zh-CN"/>
        </w:rPr>
        <w:t>删除集合所有记录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700" style="position:absolute;left:0;text-align:left;margin-left:95.85pt;margin-top:4.95pt;width:459.45pt;height:10.6pt;z-index:-251646976;mso-position-horizontal-relative:page" coordorigin="1917,99" coordsize="9189,212">
            <v:shape id="_x0000_s270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lang w:eastAsia="zh-CN"/>
        </w:rPr>
        <w:t>db.foo.bar.remove()</w:t>
      </w:r>
    </w:p>
    <w:p w:rsidR="00D032B6" w:rsidRDefault="00A23879">
      <w:pPr>
        <w:pStyle w:val="BodyText"/>
        <w:spacing w:line="234" w:lineRule="exact"/>
        <w:ind w:left="113" w:right="6295"/>
        <w:jc w:val="both"/>
        <w:rPr>
          <w:lang w:eastAsia="zh-CN"/>
        </w:rPr>
      </w:pPr>
      <w:r>
        <w:rPr>
          <w:rFonts w:ascii="Times New Roman" w:eastAsia="Times New Roman" w:hAnsi="Times New Roman" w:cs="Times New Roman"/>
          <w:lang w:eastAsia="zh-CN"/>
        </w:rPr>
        <w:t xml:space="preserve">•  </w:t>
      </w:r>
      <w:r>
        <w:rPr>
          <w:rFonts w:ascii="Times New Roman" w:eastAsia="Times New Roman" w:hAnsi="Times New Roman" w:cs="Times New Roman"/>
          <w:spacing w:val="37"/>
          <w:lang w:eastAsia="zh-CN"/>
        </w:rPr>
        <w:t xml:space="preserve"> </w:t>
      </w:r>
      <w:r>
        <w:rPr>
          <w:position w:val="1"/>
          <w:lang w:eastAsia="zh-CN"/>
        </w:rPr>
        <w:t>按访问计划删除匹配</w:t>
      </w:r>
      <w:r>
        <w:rPr>
          <w:spacing w:val="-13"/>
          <w:position w:val="1"/>
          <w:lang w:eastAsia="zh-CN"/>
        </w:rPr>
        <w:t xml:space="preserve"> </w:t>
      </w:r>
      <w:r>
        <w:rPr>
          <w:position w:val="1"/>
          <w:lang w:eastAsia="zh-CN"/>
        </w:rPr>
        <w:t>cond</w:t>
      </w:r>
      <w:r>
        <w:rPr>
          <w:spacing w:val="-14"/>
          <w:position w:val="1"/>
          <w:lang w:eastAsia="zh-CN"/>
        </w:rPr>
        <w:t xml:space="preserve"> </w:t>
      </w:r>
      <w:r>
        <w:rPr>
          <w:position w:val="1"/>
          <w:lang w:eastAsia="zh-CN"/>
        </w:rPr>
        <w:t>条件的记录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698" style="position:absolute;left:0;text-align:left;margin-left:95.85pt;margin-top:4.95pt;width:459.45pt;height:10.6pt;z-index:-251645952;mso-position-horizontal-relative:page" coordorigin="1917,99" coordsize="9189,212">
            <v:shape id="_x0000_s269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db.foo.bar.remove({age:{</w:t>
      </w:r>
      <w:hyperlink w:anchor="_bookmark266" w:history="1">
        <w:r w:rsidR="00A23879">
          <w:rPr>
            <w:rFonts w:ascii="Microsoft JhengHei" w:eastAsia="Microsoft JhengHei" w:hAnsi="Microsoft JhengHei" w:cs="Microsoft JhengHei"/>
            <w:color w:val="0000FF"/>
            <w:w w:val="105"/>
          </w:rPr>
          <w:t>$gte</w:t>
        </w:r>
      </w:hyperlink>
      <w:r w:rsidR="00A23879">
        <w:rPr>
          <w:rFonts w:ascii="Microsoft JhengHei" w:eastAsia="Microsoft JhengHei" w:hAnsi="Microsoft JhengHei" w:cs="Microsoft JhengHei"/>
          <w:color w:val="000000"/>
          <w:w w:val="105"/>
        </w:rPr>
        <w:t>:20}},{"":"myIndex"})</w:t>
      </w:r>
    </w:p>
    <w:p w:rsidR="00D032B6" w:rsidRDefault="00D032B6">
      <w:pPr>
        <w:spacing w:before="2" w:line="110" w:lineRule="exact"/>
        <w:rPr>
          <w:sz w:val="11"/>
          <w:szCs w:val="11"/>
        </w:rPr>
      </w:pPr>
    </w:p>
    <w:p w:rsidR="00D032B6" w:rsidRDefault="00A23879">
      <w:pPr>
        <w:pStyle w:val="BodyText"/>
        <w:spacing w:line="168" w:lineRule="auto"/>
        <w:ind w:left="397" w:right="304"/>
        <w:rPr>
          <w:lang w:eastAsia="zh-CN"/>
        </w:rPr>
      </w:pPr>
      <w:r>
        <w:rPr>
          <w:w w:val="95"/>
          <w:lang w:eastAsia="zh-CN"/>
        </w:rPr>
        <w:t>此操作按照索引名为“myIndex”的索引遍历集合中的记录，在遍历得到的记录中删除符合条件</w:t>
      </w:r>
      <w:r>
        <w:rPr>
          <w:spacing w:val="54"/>
          <w:w w:val="95"/>
          <w:lang w:eastAsia="zh-CN"/>
        </w:rPr>
        <w:t xml:space="preserve"> </w:t>
      </w:r>
      <w:r>
        <w:rPr>
          <w:w w:val="95"/>
          <w:lang w:eastAsia="zh-CN"/>
        </w:rPr>
        <w:t>age</w:t>
      </w:r>
      <w:r>
        <w:rPr>
          <w:spacing w:val="54"/>
          <w:w w:val="95"/>
          <w:lang w:eastAsia="zh-CN"/>
        </w:rPr>
        <w:t xml:space="preserve"> </w:t>
      </w:r>
      <w:r>
        <w:rPr>
          <w:w w:val="95"/>
          <w:lang w:eastAsia="zh-CN"/>
        </w:rPr>
        <w:t>字段值</w:t>
      </w:r>
      <w:r>
        <w:rPr>
          <w:lang w:eastAsia="zh-CN"/>
        </w:rPr>
        <w:t xml:space="preserve"> </w:t>
      </w:r>
      <w:r>
        <w:rPr>
          <w:w w:val="95"/>
          <w:lang w:eastAsia="zh-CN"/>
        </w:rPr>
        <w:t>大于等于20的记录。</w:t>
      </w:r>
    </w:p>
    <w:p w:rsidR="00D032B6" w:rsidRDefault="00D032B6">
      <w:pPr>
        <w:spacing w:before="4" w:line="110" w:lineRule="exact"/>
        <w:rPr>
          <w:sz w:val="11"/>
          <w:szCs w:val="11"/>
          <w:lang w:eastAsia="zh-CN"/>
        </w:rPr>
      </w:pPr>
    </w:p>
    <w:p w:rsidR="00D032B6" w:rsidRDefault="00A23879">
      <w:pPr>
        <w:pStyle w:val="BodyText"/>
        <w:ind w:left="113" w:right="6791"/>
        <w:jc w:val="both"/>
      </w:pPr>
      <w:bookmarkStart w:id="498" w:name="db.collectionspace.collection.split()"/>
      <w:bookmarkStart w:id="499" w:name="_bookmark230"/>
      <w:bookmarkEnd w:id="498"/>
      <w:bookmarkEnd w:id="499"/>
      <w:r>
        <w:rPr>
          <w:w w:val="90"/>
        </w:rPr>
        <w:t>db.collectionspace.collection.split()</w:t>
      </w:r>
    </w:p>
    <w:p w:rsidR="00D032B6" w:rsidRDefault="00D032B6">
      <w:pPr>
        <w:spacing w:before="5" w:line="280" w:lineRule="exact"/>
        <w:rPr>
          <w:sz w:val="28"/>
          <w:szCs w:val="28"/>
        </w:rPr>
      </w:pPr>
    </w:p>
    <w:p w:rsidR="00D032B6" w:rsidRDefault="00A23879">
      <w:pPr>
        <w:pStyle w:val="BodyText"/>
        <w:spacing w:line="168" w:lineRule="auto"/>
        <w:ind w:left="113" w:right="373"/>
      </w:pPr>
      <w:r>
        <w:rPr>
          <w:w w:val="90"/>
        </w:rPr>
        <w:t xml:space="preserve">db.collectionspace.collection.split(&lt;source </w:t>
      </w:r>
      <w:r>
        <w:rPr>
          <w:spacing w:val="9"/>
          <w:w w:val="90"/>
        </w:rPr>
        <w:t xml:space="preserve"> </w:t>
      </w:r>
      <w:r>
        <w:rPr>
          <w:w w:val="90"/>
        </w:rPr>
        <w:t xml:space="preserve">group&gt;,&lt;target </w:t>
      </w:r>
      <w:r>
        <w:rPr>
          <w:spacing w:val="9"/>
          <w:w w:val="90"/>
        </w:rPr>
        <w:t xml:space="preserve"> </w:t>
      </w:r>
      <w:r>
        <w:rPr>
          <w:w w:val="90"/>
        </w:rPr>
        <w:t>group&gt;,&lt;percent(0~100)|condition&gt;,</w:t>
      </w:r>
      <w:r>
        <w:rPr>
          <w:w w:val="91"/>
        </w:rPr>
        <w:t xml:space="preserve"> </w:t>
      </w:r>
      <w:r>
        <w:rPr>
          <w:w w:val="90"/>
        </w:rPr>
        <w:t>[endcondition])</w:t>
      </w:r>
    </w:p>
    <w:p w:rsidR="00D032B6" w:rsidRDefault="00D032B6">
      <w:pPr>
        <w:spacing w:line="120" w:lineRule="exact"/>
        <w:rPr>
          <w:sz w:val="12"/>
          <w:szCs w:val="12"/>
        </w:rPr>
      </w:pPr>
    </w:p>
    <w:p w:rsidR="00D032B6" w:rsidRDefault="00A23879">
      <w:pPr>
        <w:pStyle w:val="BodyText"/>
        <w:spacing w:line="168" w:lineRule="auto"/>
        <w:ind w:left="113" w:right="465"/>
        <w:rPr>
          <w:lang w:eastAsia="zh-CN"/>
        </w:rPr>
      </w:pPr>
      <w:r>
        <w:rPr>
          <w:lang w:eastAsia="zh-CN"/>
        </w:rPr>
        <w:t>在至少存在两个分区组的环境下，将数据记录按指定的条件切分到不同的分区组中。该操作为同步操作，直 到数据切分完成才返回。</w:t>
      </w:r>
    </w:p>
    <w:p w:rsidR="00D032B6" w:rsidRDefault="00D032B6">
      <w:pPr>
        <w:spacing w:line="168" w:lineRule="auto"/>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710"/>
        <w:gridCol w:w="3026"/>
        <w:gridCol w:w="2363"/>
        <w:gridCol w:w="2373"/>
      </w:tblGrid>
      <w:tr w:rsidR="00D032B6">
        <w:trPr>
          <w:trHeight w:hRule="exact" w:val="305"/>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08"/>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source</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group</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08"/>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源分区组。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target</w:t>
            </w:r>
            <w:r>
              <w:rPr>
                <w:rFonts w:ascii="微软雅黑" w:eastAsia="微软雅黑" w:hAnsi="微软雅黑" w:cs="微软雅黑"/>
                <w:spacing w:val="11"/>
                <w:w w:val="90"/>
                <w:sz w:val="14"/>
                <w:szCs w:val="14"/>
              </w:rPr>
              <w:t xml:space="preserve"> </w:t>
            </w:r>
            <w:r>
              <w:rPr>
                <w:rFonts w:ascii="微软雅黑" w:eastAsia="微软雅黑" w:hAnsi="微软雅黑" w:cs="微软雅黑"/>
                <w:w w:val="90"/>
                <w:sz w:val="14"/>
                <w:szCs w:val="14"/>
              </w:rPr>
              <w:t>group</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08"/>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目标分区组。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percent(0~100)</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08"/>
              <w:rPr>
                <w:rFonts w:ascii="微软雅黑" w:eastAsia="微软雅黑" w:hAnsi="微软雅黑" w:cs="微软雅黑"/>
                <w:sz w:val="14"/>
                <w:szCs w:val="14"/>
              </w:rPr>
            </w:pPr>
            <w:r>
              <w:rPr>
                <w:rFonts w:ascii="微软雅黑" w:eastAsia="微软雅黑" w:hAnsi="微软雅黑" w:cs="微软雅黑"/>
                <w:w w:val="95"/>
                <w:sz w:val="14"/>
                <w:szCs w:val="14"/>
              </w:rPr>
              <w:t>double</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百分比切分条件。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percent 和 condition</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二选一</w:t>
            </w:r>
          </w:p>
        </w:tc>
      </w:tr>
      <w:tr w:rsidR="00D032B6">
        <w:trPr>
          <w:trHeight w:hRule="exact" w:val="300"/>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condition</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08"/>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范围切分条件。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condition 和 percent</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二选一</w:t>
            </w:r>
          </w:p>
        </w:tc>
      </w:tr>
      <w:tr w:rsidR="00D032B6">
        <w:trPr>
          <w:trHeight w:hRule="exact" w:val="535"/>
        </w:trPr>
        <w:tc>
          <w:tcPr>
            <w:tcW w:w="17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endcondition</w:t>
            </w:r>
          </w:p>
        </w:tc>
        <w:tc>
          <w:tcPr>
            <w:tcW w:w="3026"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08"/>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结束范围条件。</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可选，且只在按条件切分时有效，按</w:t>
            </w:r>
          </w:p>
          <w:p w:rsidR="00D032B6" w:rsidRDefault="00A23879">
            <w:pPr>
              <w:pStyle w:val="TableParagraph"/>
              <w:spacing w:before="1"/>
              <w:ind w:left="45"/>
              <w:rPr>
                <w:rFonts w:ascii="微软雅黑" w:eastAsia="微软雅黑" w:hAnsi="微软雅黑" w:cs="微软雅黑"/>
                <w:sz w:val="14"/>
                <w:szCs w:val="14"/>
              </w:rPr>
            </w:pPr>
            <w:r>
              <w:rPr>
                <w:rFonts w:ascii="微软雅黑" w:eastAsia="微软雅黑" w:hAnsi="微软雅黑" w:cs="微软雅黑"/>
                <w:sz w:val="14"/>
                <w:szCs w:val="14"/>
              </w:rPr>
              <w:t>百分比切分时无效</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A23879">
      <w:pPr>
        <w:pStyle w:val="BodyText"/>
        <w:spacing w:line="168" w:lineRule="auto"/>
      </w:pPr>
      <w:r>
        <w:rPr>
          <w:w w:val="90"/>
        </w:rPr>
        <w:t xml:space="preserve">数据切分分为范围切分和百分比切分，其中“source  </w:t>
      </w:r>
      <w:r>
        <w:rPr>
          <w:spacing w:val="18"/>
          <w:w w:val="90"/>
        </w:rPr>
        <w:t xml:space="preserve"> </w:t>
      </w:r>
      <w:r>
        <w:rPr>
          <w:w w:val="90"/>
        </w:rPr>
        <w:t xml:space="preserve">group”和“target  </w:t>
      </w:r>
      <w:r>
        <w:rPr>
          <w:spacing w:val="19"/>
          <w:w w:val="90"/>
        </w:rPr>
        <w:t xml:space="preserve"> </w:t>
      </w:r>
      <w:r>
        <w:rPr>
          <w:w w:val="90"/>
        </w:rPr>
        <w:t>group”是公共参数，都是字符串类</w:t>
      </w:r>
      <w:r>
        <w:t xml:space="preserve"> </w:t>
      </w:r>
      <w:r>
        <w:rPr>
          <w:w w:val="95"/>
        </w:rPr>
        <w:t>型；参数</w:t>
      </w:r>
      <w:r>
        <w:rPr>
          <w:spacing w:val="22"/>
          <w:w w:val="95"/>
        </w:rPr>
        <w:t xml:space="preserve"> </w:t>
      </w:r>
      <w:r>
        <w:rPr>
          <w:w w:val="95"/>
        </w:rPr>
        <w:t>condition</w:t>
      </w:r>
      <w:r>
        <w:rPr>
          <w:spacing w:val="23"/>
          <w:w w:val="95"/>
        </w:rPr>
        <w:t xml:space="preserve"> </w:t>
      </w:r>
      <w:r>
        <w:rPr>
          <w:w w:val="95"/>
        </w:rPr>
        <w:t>和</w:t>
      </w:r>
      <w:r>
        <w:rPr>
          <w:spacing w:val="23"/>
          <w:w w:val="95"/>
        </w:rPr>
        <w:t xml:space="preserve"> </w:t>
      </w:r>
      <w:r>
        <w:rPr>
          <w:w w:val="95"/>
        </w:rPr>
        <w:t>endcondition</w:t>
      </w:r>
      <w:r>
        <w:rPr>
          <w:spacing w:val="22"/>
          <w:w w:val="95"/>
        </w:rPr>
        <w:t xml:space="preserve"> </w:t>
      </w:r>
      <w:r>
        <w:rPr>
          <w:w w:val="95"/>
        </w:rPr>
        <w:t>为范围切分时填入，是一个</w:t>
      </w:r>
      <w:r>
        <w:rPr>
          <w:spacing w:val="23"/>
          <w:w w:val="95"/>
        </w:rPr>
        <w:t xml:space="preserve"> </w:t>
      </w:r>
      <w:r>
        <w:rPr>
          <w:w w:val="95"/>
        </w:rPr>
        <w:t>Json</w:t>
      </w:r>
      <w:r>
        <w:rPr>
          <w:spacing w:val="23"/>
          <w:w w:val="95"/>
        </w:rPr>
        <w:t xml:space="preserve"> </w:t>
      </w:r>
      <w:r>
        <w:rPr>
          <w:w w:val="95"/>
        </w:rPr>
        <w:t>结构的对象；参数</w:t>
      </w:r>
      <w:r>
        <w:rPr>
          <w:spacing w:val="22"/>
          <w:w w:val="95"/>
        </w:rPr>
        <w:t xml:space="preserve"> </w:t>
      </w:r>
      <w:r>
        <w:rPr>
          <w:w w:val="95"/>
        </w:rPr>
        <w:t>percent</w:t>
      </w:r>
      <w:r>
        <w:rPr>
          <w:spacing w:val="23"/>
          <w:w w:val="95"/>
        </w:rPr>
        <w:t xml:space="preserve"> </w:t>
      </w:r>
      <w:r>
        <w:rPr>
          <w:w w:val="95"/>
        </w:rPr>
        <w:t>为百分比</w:t>
      </w:r>
      <w:r>
        <w:t xml:space="preserve"> </w:t>
      </w:r>
      <w:r>
        <w:rPr>
          <w:w w:val="95"/>
        </w:rPr>
        <w:t>切分时填入，是一个双精度浮点型数值。</w:t>
      </w:r>
    </w:p>
    <w:p w:rsidR="00D032B6" w:rsidRDefault="00A23879">
      <w:pPr>
        <w:pStyle w:val="BodyText"/>
        <w:tabs>
          <w:tab w:val="left" w:pos="1217"/>
        </w:tabs>
        <w:spacing w:before="50"/>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范围切分</w:t>
      </w:r>
    </w:p>
    <w:p w:rsidR="00D032B6" w:rsidRDefault="00D032B6">
      <w:pPr>
        <w:spacing w:before="8" w:line="100" w:lineRule="exact"/>
        <w:rPr>
          <w:sz w:val="10"/>
          <w:szCs w:val="10"/>
          <w:lang w:eastAsia="zh-CN"/>
        </w:rPr>
      </w:pPr>
    </w:p>
    <w:p w:rsidR="00D032B6" w:rsidRDefault="00A23879">
      <w:pPr>
        <w:pStyle w:val="BodyText"/>
        <w:spacing w:line="168" w:lineRule="auto"/>
        <w:ind w:left="1217"/>
        <w:rPr>
          <w:lang w:eastAsia="zh-CN"/>
        </w:rPr>
      </w:pPr>
      <w:r>
        <w:rPr>
          <w:lang w:eastAsia="zh-CN"/>
        </w:rPr>
        <w:t>范围切分时，Range</w:t>
      </w:r>
      <w:r>
        <w:rPr>
          <w:spacing w:val="-41"/>
          <w:lang w:eastAsia="zh-CN"/>
        </w:rPr>
        <w:t xml:space="preserve"> </w:t>
      </w:r>
      <w:r>
        <w:rPr>
          <w:lang w:eastAsia="zh-CN"/>
        </w:rPr>
        <w:t>分区使用精确条件，而</w:t>
      </w:r>
      <w:r>
        <w:rPr>
          <w:spacing w:val="-41"/>
          <w:lang w:eastAsia="zh-CN"/>
        </w:rPr>
        <w:t xml:space="preserve"> </w:t>
      </w:r>
      <w:r>
        <w:rPr>
          <w:lang w:eastAsia="zh-CN"/>
        </w:rPr>
        <w:t>Hash</w:t>
      </w:r>
      <w:r>
        <w:rPr>
          <w:spacing w:val="-42"/>
          <w:lang w:eastAsia="zh-CN"/>
        </w:rPr>
        <w:t xml:space="preserve"> </w:t>
      </w:r>
      <w:r>
        <w:rPr>
          <w:lang w:eastAsia="zh-CN"/>
        </w:rPr>
        <w:t>分区使用</w:t>
      </w:r>
      <w:r>
        <w:rPr>
          <w:spacing w:val="-41"/>
          <w:lang w:eastAsia="zh-CN"/>
        </w:rPr>
        <w:t xml:space="preserve"> </w:t>
      </w:r>
      <w:r>
        <w:rPr>
          <w:lang w:eastAsia="zh-CN"/>
        </w:rPr>
        <w:t>Partition（分区数）条件。切分时起始条件 为必填字段，而结束条件为选填条件，结束条件默认为切分源当前包含的最大数据范围。</w:t>
      </w:r>
    </w:p>
    <w:p w:rsidR="00D032B6" w:rsidRDefault="00035F6E">
      <w:pPr>
        <w:pStyle w:val="BodyText"/>
        <w:spacing w:line="340" w:lineRule="exact"/>
        <w:ind w:left="1217"/>
        <w:rPr>
          <w:rFonts w:ascii="Microsoft JhengHei" w:eastAsia="Microsoft JhengHei" w:hAnsi="Microsoft JhengHei" w:cs="Microsoft JhengHei"/>
        </w:rPr>
      </w:pPr>
      <w:r w:rsidRPr="00035F6E">
        <w:pict>
          <v:group id="_x0000_s2696" style="position:absolute;left:0;text-align:left;margin-left:95.85pt;margin-top:5.55pt;width:459.45pt;height:10.6pt;z-index:-251644928;mso-position-horizontal-relative:page" coordorigin="1917,111" coordsize="9189,212">
            <v:shape id="_x0000_s2697"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rPr>
        <w:t>("&lt;源分区组&gt;","&lt;目标分区组&gt;"，&lt;condition&gt;|&lt;Partition&gt;)</w:t>
      </w:r>
    </w:p>
    <w:p w:rsidR="00D032B6" w:rsidRDefault="00035F6E">
      <w:pPr>
        <w:pStyle w:val="BodyText"/>
        <w:spacing w:before="26"/>
        <w:ind w:left="1857"/>
      </w:pPr>
      <w:r>
        <w:pict>
          <v:shape id="_x0000_s2695" type="#_x0000_t75" style="position:absolute;left:0;text-align:left;margin-left:95.85pt;margin-top:8.15pt;width:24pt;height:24pt;z-index:-251643904;mso-position-horizontal-relative:page">
            <v:imagedata r:id="rId22" o:title=""/>
            <w10:wrap anchorx="page"/>
          </v:shape>
        </w:pict>
      </w:r>
      <w:r w:rsidR="00A23879">
        <w:rPr>
          <w:w w:val="95"/>
        </w:rPr>
        <w:t xml:space="preserve">注:    </w:t>
      </w:r>
      <w:r w:rsidR="00A23879">
        <w:rPr>
          <w:spacing w:val="8"/>
          <w:w w:val="95"/>
        </w:rPr>
        <w:t xml:space="preserve"> </w:t>
      </w:r>
      <w:r w:rsidR="00A23879">
        <w:rPr>
          <w:w w:val="95"/>
        </w:rPr>
        <w:t>范围分区时，如果指定分区键字段为降序时，如：{groupingKey:{&lt;字</w:t>
      </w:r>
    </w:p>
    <w:p w:rsidR="00D032B6" w:rsidRDefault="00A23879">
      <w:pPr>
        <w:pStyle w:val="BodyText"/>
        <w:spacing w:line="240" w:lineRule="exact"/>
        <w:ind w:left="1857"/>
      </w:pPr>
      <w:r>
        <w:rPr>
          <w:w w:val="95"/>
        </w:rPr>
        <w:t xml:space="preserve">段1&gt;:&lt;-1&gt;}，condition（或  </w:t>
      </w:r>
      <w:r>
        <w:rPr>
          <w:spacing w:val="19"/>
          <w:w w:val="95"/>
        </w:rPr>
        <w:t xml:space="preserve"> </w:t>
      </w:r>
      <w:r>
        <w:rPr>
          <w:w w:val="95"/>
        </w:rPr>
        <w:t>Partition）中的起始条件中的范围应该大于终止条件中的范围。Hash</w:t>
      </w:r>
    </w:p>
    <w:p w:rsidR="00D032B6" w:rsidRDefault="00A23879">
      <w:pPr>
        <w:pStyle w:val="BodyText"/>
        <w:spacing w:line="240" w:lineRule="exact"/>
        <w:ind w:left="1857"/>
      </w:pPr>
      <w:r>
        <w:rPr>
          <w:w w:val="95"/>
        </w:rPr>
        <w:t xml:space="preserve">分区使用的    </w:t>
      </w:r>
      <w:r>
        <w:rPr>
          <w:spacing w:val="11"/>
          <w:w w:val="95"/>
        </w:rPr>
        <w:t xml:space="preserve"> </w:t>
      </w:r>
      <w:r>
        <w:rPr>
          <w:w w:val="95"/>
        </w:rPr>
        <w:t>Partition（分区数）必须为整形，不能为其他的类型。</w:t>
      </w:r>
    </w:p>
    <w:p w:rsidR="00D032B6" w:rsidRDefault="00A23879">
      <w:pPr>
        <w:pStyle w:val="BodyText"/>
        <w:tabs>
          <w:tab w:val="left" w:pos="1217"/>
        </w:tabs>
        <w:spacing w:line="267"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百分比切分</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693" style="position:absolute;left:0;text-align:left;margin-left:95.85pt;margin-top:4.95pt;width:459.45pt;height:10.6pt;z-index:-251642880;mso-position-horizontal-relative:page" coordorigin="1917,99" coordsize="9189,212">
            <v:shape id="_x0000_s2694"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db.foo.bar.split("&lt;源分区组&gt;","&lt;目标分区组&gt;"，&lt;percent&gt;)</w:t>
      </w:r>
    </w:p>
    <w:p w:rsidR="00D032B6" w:rsidRDefault="00D032B6">
      <w:pPr>
        <w:spacing w:before="7" w:line="160" w:lineRule="exact"/>
        <w:rPr>
          <w:sz w:val="16"/>
          <w:szCs w:val="16"/>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Hash</w:t>
      </w:r>
      <w:r>
        <w:rPr>
          <w:spacing w:val="-36"/>
          <w:position w:val="1"/>
        </w:rPr>
        <w:t xml:space="preserve"> </w:t>
      </w:r>
      <w:r>
        <w:rPr>
          <w:position w:val="1"/>
        </w:rPr>
        <w:t>分区范围切分</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691" style="position:absolute;left:0;text-align:left;margin-left:95.85pt;margin-top:4.95pt;width:459.45pt;height:10.6pt;z-index:-251641856;mso-position-horizontal-relative:page" coordorigin="1917,99" coordsize="9189,212">
            <v:shape id="_x0000_s2692"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 xml:space="preserve">db.foo.bar.split("group1",  </w:t>
      </w:r>
      <w:r w:rsidR="00A23879">
        <w:rPr>
          <w:rFonts w:ascii="Microsoft JhengHei" w:eastAsia="Microsoft JhengHei" w:hAnsi="Microsoft JhengHei" w:cs="Microsoft JhengHei"/>
          <w:spacing w:val="14"/>
          <w:w w:val="110"/>
        </w:rPr>
        <w:t xml:space="preserve"> </w:t>
      </w:r>
      <w:r w:rsidR="00A23879">
        <w:rPr>
          <w:rFonts w:ascii="Microsoft JhengHei" w:eastAsia="Microsoft JhengHei" w:hAnsi="Microsoft JhengHei" w:cs="Microsoft JhengHei"/>
          <w:w w:val="110"/>
        </w:rPr>
        <w:t>"group2",{Partition:10},{Partition:20})</w:t>
      </w:r>
    </w:p>
    <w:p w:rsidR="00606508" w:rsidRDefault="00A23879">
      <w:pPr>
        <w:pStyle w:val="BodyText"/>
        <w:numPr>
          <w:ilvl w:val="1"/>
          <w:numId w:val="34"/>
        </w:numPr>
        <w:tabs>
          <w:tab w:val="left" w:pos="1217"/>
        </w:tabs>
        <w:spacing w:line="234" w:lineRule="exact"/>
        <w:ind w:left="1217"/>
      </w:pPr>
      <w:r>
        <w:rPr>
          <w:w w:val="95"/>
          <w:position w:val="1"/>
        </w:rPr>
        <w:t>Range</w:t>
      </w:r>
      <w:r>
        <w:rPr>
          <w:spacing w:val="31"/>
          <w:w w:val="95"/>
          <w:position w:val="1"/>
        </w:rPr>
        <w:t xml:space="preserve"> </w:t>
      </w:r>
      <w:r>
        <w:rPr>
          <w:w w:val="95"/>
          <w:position w:val="1"/>
        </w:rPr>
        <w:t>分区范围切分</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689" style="position:absolute;left:0;text-align:left;margin-left:95.85pt;margin-top:4.95pt;width:459.45pt;height:10.6pt;z-index:-251640832;mso-position-horizontal-relative:page" coordorigin="1917,99" coordsize="9189,212">
            <v:shape id="_x0000_s269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db.foo.bar.split("group1",</w:t>
      </w:r>
      <w:r w:rsidR="00A23879">
        <w:rPr>
          <w:rFonts w:ascii="Microsoft JhengHei" w:eastAsia="Microsoft JhengHei" w:hAnsi="Microsoft JhengHei" w:cs="Microsoft JhengHei"/>
          <w:spacing w:val="11"/>
          <w:w w:val="110"/>
        </w:rPr>
        <w:t xml:space="preserve"> </w:t>
      </w:r>
      <w:r w:rsidR="00A23879">
        <w:rPr>
          <w:rFonts w:ascii="Microsoft JhengHei" w:eastAsia="Microsoft JhengHei" w:hAnsi="Microsoft JhengHei" w:cs="Microsoft JhengHei"/>
          <w:w w:val="110"/>
        </w:rPr>
        <w:t>"group2",{a:10},</w:t>
      </w:r>
      <w:r w:rsidR="00A23879">
        <w:rPr>
          <w:rFonts w:ascii="Microsoft JhengHei" w:eastAsia="Microsoft JhengHei" w:hAnsi="Microsoft JhengHei" w:cs="Microsoft JhengHei"/>
          <w:spacing w:val="12"/>
          <w:w w:val="110"/>
        </w:rPr>
        <w:t xml:space="preserve"> </w:t>
      </w:r>
      <w:r w:rsidR="00A23879">
        <w:rPr>
          <w:rFonts w:ascii="Microsoft JhengHei" w:eastAsia="Microsoft JhengHei" w:hAnsi="Microsoft JhengHei" w:cs="Microsoft JhengHei"/>
          <w:w w:val="110"/>
        </w:rPr>
        <w:t>{a:10000})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百分比切分</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687" style="position:absolute;left:0;text-align:left;margin-left:95.85pt;margin-top:4.95pt;width:459.45pt;height:10.6pt;z-index:-251639808;mso-position-horizontal-relative:page" coordorigin="1917,99" coordsize="9189,212">
            <v:shape id="_x0000_s2688"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 xml:space="preserve">db.foo.bar.split("group1", </w:t>
      </w:r>
      <w:r w:rsidR="00A23879">
        <w:rPr>
          <w:rFonts w:ascii="Microsoft JhengHei" w:eastAsia="Microsoft JhengHei" w:hAnsi="Microsoft JhengHei" w:cs="Microsoft JhengHei"/>
          <w:spacing w:val="9"/>
          <w:w w:val="105"/>
        </w:rPr>
        <w:t xml:space="preserve"> </w:t>
      </w:r>
      <w:r w:rsidR="00A23879">
        <w:rPr>
          <w:rFonts w:ascii="Microsoft JhengHei" w:eastAsia="Microsoft JhengHei" w:hAnsi="Microsoft JhengHei" w:cs="Microsoft JhengHei"/>
          <w:w w:val="105"/>
        </w:rPr>
        <w:t xml:space="preserve">"group2", </w:t>
      </w:r>
      <w:r w:rsidR="00A23879">
        <w:rPr>
          <w:rFonts w:ascii="Microsoft JhengHei" w:eastAsia="Microsoft JhengHei" w:hAnsi="Microsoft JhengHei" w:cs="Microsoft JhengHei"/>
          <w:spacing w:val="10"/>
          <w:w w:val="105"/>
        </w:rPr>
        <w:t xml:space="preserve"> </w:t>
      </w:r>
      <w:r w:rsidR="00A23879">
        <w:rPr>
          <w:rFonts w:ascii="Microsoft JhengHei" w:eastAsia="Microsoft JhengHei" w:hAnsi="Microsoft JhengHei" w:cs="Microsoft JhengHei"/>
          <w:w w:val="105"/>
        </w:rPr>
        <w:t>50)</w:t>
      </w:r>
    </w:p>
    <w:p w:rsidR="00D032B6" w:rsidRDefault="00620DD5">
      <w:pPr>
        <w:pStyle w:val="BodyText"/>
        <w:spacing w:before="26" w:line="298" w:lineRule="auto"/>
        <w:ind w:right="276" w:firstLine="283"/>
      </w:pPr>
      <w:r>
        <w:pict>
          <v:shape id="_x0000_i1123"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 xml:space="preserve">百分比切分时，需要保证源分区组中含有数据，即集合不为空。 </w:t>
      </w:r>
      <w:bookmarkStart w:id="500" w:name="db.collectionspace.collection.splitAsync"/>
      <w:bookmarkStart w:id="501" w:name="_bookmark231"/>
      <w:bookmarkEnd w:id="500"/>
      <w:bookmarkEnd w:id="501"/>
      <w:r w:rsidR="00A23879">
        <w:t>db.collectionspace.collection.splitAsync()</w:t>
      </w:r>
    </w:p>
    <w:p w:rsidR="00D032B6" w:rsidRDefault="00D032B6">
      <w:pPr>
        <w:spacing w:before="20" w:line="200" w:lineRule="exact"/>
        <w:rPr>
          <w:sz w:val="20"/>
          <w:szCs w:val="20"/>
        </w:rPr>
      </w:pPr>
    </w:p>
    <w:p w:rsidR="00D032B6" w:rsidRDefault="00A23879">
      <w:pPr>
        <w:pStyle w:val="BodyText"/>
        <w:spacing w:line="168" w:lineRule="auto"/>
        <w:ind w:right="128"/>
      </w:pPr>
      <w:r>
        <w:rPr>
          <w:w w:val="90"/>
        </w:rPr>
        <w:t>db.collectionspace.collection.</w:t>
      </w:r>
      <w:r>
        <w:rPr>
          <w:spacing w:val="50"/>
          <w:w w:val="90"/>
        </w:rPr>
        <w:t xml:space="preserve"> </w:t>
      </w:r>
      <w:r>
        <w:rPr>
          <w:w w:val="90"/>
        </w:rPr>
        <w:t>splitAsync(&lt;source</w:t>
      </w:r>
      <w:r>
        <w:rPr>
          <w:spacing w:val="50"/>
          <w:w w:val="90"/>
        </w:rPr>
        <w:t xml:space="preserve"> </w:t>
      </w:r>
      <w:r>
        <w:rPr>
          <w:w w:val="90"/>
        </w:rPr>
        <w:t>group&gt;,&lt;target</w:t>
      </w:r>
      <w:r>
        <w:rPr>
          <w:spacing w:val="50"/>
          <w:w w:val="90"/>
        </w:rPr>
        <w:t xml:space="preserve"> </w:t>
      </w:r>
      <w:r>
        <w:rPr>
          <w:w w:val="90"/>
        </w:rPr>
        <w:t>group&gt;,&lt;percent(0~100)|condition&gt;,</w:t>
      </w:r>
      <w:r>
        <w:rPr>
          <w:w w:val="91"/>
        </w:rPr>
        <w:t xml:space="preserve"> </w:t>
      </w:r>
      <w:r>
        <w:rPr>
          <w:w w:val="90"/>
        </w:rPr>
        <w:t>[endcondition])</w:t>
      </w:r>
    </w:p>
    <w:p w:rsidR="00D032B6" w:rsidRDefault="00D032B6">
      <w:pPr>
        <w:spacing w:line="120" w:lineRule="exact"/>
        <w:rPr>
          <w:sz w:val="12"/>
          <w:szCs w:val="12"/>
        </w:rPr>
      </w:pPr>
    </w:p>
    <w:p w:rsidR="00D032B6" w:rsidRDefault="00A23879">
      <w:pPr>
        <w:pStyle w:val="BodyText"/>
        <w:spacing w:line="168" w:lineRule="auto"/>
      </w:pPr>
      <w:r>
        <w:rPr>
          <w:w w:val="95"/>
        </w:rPr>
        <w:t xml:space="preserve">该操作与  </w:t>
      </w:r>
      <w:r>
        <w:rPr>
          <w:spacing w:val="22"/>
          <w:w w:val="95"/>
        </w:rPr>
        <w:t xml:space="preserve"> </w:t>
      </w:r>
      <w:r>
        <w:rPr>
          <w:w w:val="95"/>
        </w:rPr>
        <w:t xml:space="preserve">db.collectionspace.collection.split  </w:t>
      </w:r>
      <w:r>
        <w:rPr>
          <w:spacing w:val="23"/>
          <w:w w:val="95"/>
        </w:rPr>
        <w:t xml:space="preserve"> </w:t>
      </w:r>
      <w:r>
        <w:rPr>
          <w:w w:val="95"/>
        </w:rPr>
        <w:t>功能相同，但该操作为异步分区操作，分区任务建立后立即返</w:t>
      </w:r>
      <w:r>
        <w:t xml:space="preserve"> 回任务</w:t>
      </w:r>
      <w:r>
        <w:rPr>
          <w:spacing w:val="-16"/>
        </w:rPr>
        <w:t xml:space="preserve"> </w:t>
      </w:r>
      <w:r>
        <w:t>ID。</w:t>
      </w:r>
    </w:p>
    <w:p w:rsidR="00D032B6" w:rsidRDefault="00D032B6">
      <w:pPr>
        <w:spacing w:before="4" w:line="110" w:lineRule="exact"/>
        <w:rPr>
          <w:sz w:val="11"/>
          <w:szCs w:val="11"/>
        </w:rPr>
      </w:pPr>
    </w:p>
    <w:p w:rsidR="00D032B6" w:rsidRDefault="00A23879">
      <w:pPr>
        <w:pStyle w:val="BodyText"/>
      </w:pPr>
      <w:bookmarkStart w:id="502" w:name="db.collectionspace.collection.update()"/>
      <w:bookmarkStart w:id="503" w:name="_bookmark232"/>
      <w:bookmarkEnd w:id="502"/>
      <w:bookmarkEnd w:id="503"/>
      <w:r>
        <w:rPr>
          <w:w w:val="95"/>
        </w:rPr>
        <w:t>db.collectionspace.collection.update()</w:t>
      </w:r>
    </w:p>
    <w:p w:rsidR="00D032B6" w:rsidRDefault="00D032B6">
      <w:pPr>
        <w:spacing w:before="9" w:line="190" w:lineRule="exact"/>
        <w:rPr>
          <w:sz w:val="19"/>
          <w:szCs w:val="19"/>
        </w:rPr>
      </w:pPr>
    </w:p>
    <w:p w:rsidR="00D032B6" w:rsidRDefault="00A23879">
      <w:pPr>
        <w:pStyle w:val="BodyText"/>
        <w:spacing w:line="253" w:lineRule="auto"/>
        <w:ind w:right="4007"/>
      </w:pPr>
      <w:r>
        <w:rPr>
          <w:w w:val="90"/>
        </w:rPr>
        <w:t>db.collectionspace.collection.update(&lt;rule&gt;,[cond],[hint])</w:t>
      </w:r>
      <w:r>
        <w:rPr>
          <w:w w:val="93"/>
        </w:rPr>
        <w:t xml:space="preserve"> </w:t>
      </w:r>
      <w:r>
        <w:rPr>
          <w:w w:val="95"/>
        </w:rPr>
        <w:t>更新集合记录。</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rule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更新规则。记录按</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rule</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的内容更</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78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选择条件。为空时，更新所有记</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录，不为空时，更新符合条件的记 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hint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指定访问计划。</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right="9526"/>
        <w:jc w:val="both"/>
      </w:pPr>
      <w:r>
        <w:t>格式</w:t>
      </w:r>
    </w:p>
    <w:p w:rsidR="00D032B6" w:rsidRDefault="00D032B6">
      <w:pPr>
        <w:spacing w:before="5" w:line="100" w:lineRule="exact"/>
        <w:rPr>
          <w:sz w:val="10"/>
          <w:szCs w:val="10"/>
        </w:rPr>
      </w:pPr>
    </w:p>
    <w:p w:rsidR="00D032B6" w:rsidRDefault="00A23879">
      <w:pPr>
        <w:pStyle w:val="BodyText"/>
        <w:spacing w:line="168" w:lineRule="auto"/>
        <w:ind w:left="113" w:right="609"/>
        <w:jc w:val="both"/>
      </w:pPr>
      <w:r>
        <w:t>update()</w:t>
      </w:r>
      <w:r>
        <w:rPr>
          <w:spacing w:val="-28"/>
        </w:rPr>
        <w:t xml:space="preserve"> </w:t>
      </w:r>
      <w:r>
        <w:t>方法的定义必须包含</w:t>
      </w:r>
      <w:r>
        <w:rPr>
          <w:spacing w:val="-28"/>
        </w:rPr>
        <w:t xml:space="preserve"> </w:t>
      </w:r>
      <w:r>
        <w:t>rule</w:t>
      </w:r>
      <w:r>
        <w:rPr>
          <w:spacing w:val="-28"/>
        </w:rPr>
        <w:t xml:space="preserve"> </w:t>
      </w:r>
      <w:r>
        <w:t>字段，rule</w:t>
      </w:r>
      <w:r>
        <w:rPr>
          <w:spacing w:val="-28"/>
        </w:rPr>
        <w:t xml:space="preserve"> </w:t>
      </w:r>
      <w:r>
        <w:t>是一个</w:t>
      </w:r>
      <w:r>
        <w:rPr>
          <w:spacing w:val="-28"/>
        </w:rPr>
        <w:t xml:space="preserve"> </w:t>
      </w:r>
      <w:r>
        <w:t>Json</w:t>
      </w:r>
      <w:r>
        <w:rPr>
          <w:spacing w:val="-28"/>
        </w:rPr>
        <w:t xml:space="preserve"> </w:t>
      </w:r>
      <w:r>
        <w:t>对象。cond</w:t>
      </w:r>
      <w:r>
        <w:rPr>
          <w:spacing w:val="-28"/>
        </w:rPr>
        <w:t xml:space="preserve"> </w:t>
      </w:r>
      <w:r>
        <w:t>和</w:t>
      </w:r>
      <w:r>
        <w:rPr>
          <w:spacing w:val="-28"/>
        </w:rPr>
        <w:t xml:space="preserve"> </w:t>
      </w:r>
      <w:r>
        <w:t>hint</w:t>
      </w:r>
      <w:r>
        <w:rPr>
          <w:spacing w:val="-27"/>
        </w:rPr>
        <w:t xml:space="preserve"> </w:t>
      </w:r>
      <w:r>
        <w:t>字段可选。hint</w:t>
      </w:r>
      <w:r>
        <w:rPr>
          <w:spacing w:val="-28"/>
        </w:rPr>
        <w:t xml:space="preserve"> </w:t>
      </w:r>
      <w:r>
        <w:t>参数是一个 包含一个单一字段的</w:t>
      </w:r>
      <w:r>
        <w:rPr>
          <w:spacing w:val="-25"/>
        </w:rPr>
        <w:t xml:space="preserve"> </w:t>
      </w:r>
      <w:r>
        <w:t>Json</w:t>
      </w:r>
      <w:r>
        <w:rPr>
          <w:spacing w:val="-24"/>
        </w:rPr>
        <w:t xml:space="preserve"> </w:t>
      </w:r>
      <w:r>
        <w:t xml:space="preserve">对象，字段名会被忽略，而其字段值则指定为需要访问索引的名称，当字段值为 </w:t>
      </w:r>
      <w:r>
        <w:rPr>
          <w:w w:val="95"/>
        </w:rPr>
        <w:t xml:space="preserve">null   </w:t>
      </w:r>
      <w:r>
        <w:rPr>
          <w:spacing w:val="12"/>
          <w:w w:val="95"/>
        </w:rPr>
        <w:t xml:space="preserve"> </w:t>
      </w:r>
      <w:r>
        <w:rPr>
          <w:w w:val="95"/>
        </w:rPr>
        <w:t>时，则遍历集合中所有的记录，它的格式为{"":null}或者{"":"&lt;indexname&gt;"}。</w:t>
      </w:r>
    </w:p>
    <w:p w:rsidR="00D032B6" w:rsidRDefault="00035F6E">
      <w:pPr>
        <w:pStyle w:val="BodyText"/>
        <w:spacing w:before="35" w:line="339" w:lineRule="exact"/>
        <w:ind w:left="113" w:right="1726"/>
        <w:jc w:val="both"/>
        <w:rPr>
          <w:rFonts w:ascii="Microsoft JhengHei" w:eastAsia="Microsoft JhengHei" w:hAnsi="Microsoft JhengHei" w:cs="Microsoft JhengHei"/>
        </w:rPr>
      </w:pPr>
      <w:r w:rsidRPr="00035F6E">
        <w:pict>
          <v:group id="_x0000_s2684" style="position:absolute;left:0;text-align:left;margin-left:81.7pt;margin-top:7.5pt;width:473.6pt;height:21.2pt;z-index:-251638784;mso-position-horizontal-relative:page" coordorigin="1634,150" coordsize="9472,424">
            <v:shape id="_x0000_s2685" style="position:absolute;left:1634;top:150;width:9472;height:424" coordorigin="1634,150" coordsize="9472,424" path="m1634,150r9472,l11106,574r-9472,l1634,150xe" fillcolor="#efefef" stroked="f">
              <v:path arrowok="t"/>
            </v:shape>
            <w10:wrap anchorx="page"/>
          </v:group>
        </w:pict>
      </w:r>
      <w:r w:rsidR="00A23879">
        <w:rPr>
          <w:rFonts w:ascii="Microsoft JhengHei" w:eastAsia="Microsoft JhengHei" w:hAnsi="Microsoft JhengHei" w:cs="Microsoft JhengHei"/>
          <w:w w:val="110"/>
        </w:rPr>
        <w:t>{&lt;{"</w:t>
      </w:r>
      <w:hyperlink w:anchor="_bookmark263" w:history="1">
        <w:r w:rsidR="00A23879">
          <w:rPr>
            <w:rFonts w:ascii="Microsoft JhengHei" w:eastAsia="Microsoft JhengHei" w:hAnsi="Microsoft JhengHei" w:cs="Microsoft JhengHei"/>
            <w:color w:val="0000FF"/>
            <w:w w:val="110"/>
          </w:rPr>
          <w:t>"更新符1"</w:t>
        </w:r>
      </w:hyperlink>
      <w:r w:rsidR="00A23879">
        <w:rPr>
          <w:rFonts w:ascii="Microsoft JhengHei" w:eastAsia="Microsoft JhengHei" w:hAnsi="Microsoft JhengHei" w:cs="Microsoft JhengHei"/>
          <w:color w:val="000000"/>
          <w:w w:val="110"/>
        </w:rPr>
        <w:t>":{字段名1:"值"},"更新符2":{"字段名2":"值2"},...}&gt;,[{"字段名1":{</w:t>
      </w:r>
      <w:hyperlink w:anchor="_bookmark263" w:history="1">
        <w:r w:rsidR="00A23879">
          <w:rPr>
            <w:rFonts w:ascii="Microsoft JhengHei" w:eastAsia="Microsoft JhengHei" w:hAnsi="Microsoft JhengHei" w:cs="Microsoft JhengHei"/>
            <w:color w:val="0000FF"/>
            <w:w w:val="110"/>
          </w:rPr>
          <w:t>"匹配</w:t>
        </w:r>
      </w:hyperlink>
    </w:p>
    <w:p w:rsidR="00D032B6" w:rsidRDefault="00035F6E">
      <w:pPr>
        <w:pStyle w:val="BodyText"/>
        <w:spacing w:line="217" w:lineRule="exact"/>
        <w:ind w:left="113" w:right="3226"/>
        <w:jc w:val="both"/>
        <w:rPr>
          <w:rFonts w:ascii="Microsoft JhengHei" w:eastAsia="Microsoft JhengHei" w:hAnsi="Microsoft JhengHei" w:cs="Microsoft JhengHei"/>
        </w:rPr>
      </w:pPr>
      <w:hyperlink w:anchor="_bookmark263" w:history="1">
        <w:r w:rsidR="00A23879">
          <w:rPr>
            <w:rFonts w:ascii="Microsoft JhengHei" w:eastAsia="Microsoft JhengHei" w:hAnsi="Microsoft JhengHei" w:cs="Microsoft JhengHei"/>
            <w:color w:val="0000FF"/>
            <w:w w:val="120"/>
          </w:rPr>
          <w:t>符1"</w:t>
        </w:r>
      </w:hyperlink>
      <w:r w:rsidR="00A23879">
        <w:rPr>
          <w:rFonts w:ascii="Microsoft JhengHei" w:eastAsia="Microsoft JhengHei" w:hAnsi="Microsoft JhengHei" w:cs="Microsoft JhengHei"/>
          <w:color w:val="000000"/>
          <w:w w:val="120"/>
        </w:rPr>
        <w:t>:"值1"},"字段名2":{"匹配符2":"值2"},...}],[{"":"索引名"|null}]}</w:t>
      </w:r>
    </w:p>
    <w:p w:rsidR="00D032B6" w:rsidRDefault="00D032B6">
      <w:pPr>
        <w:spacing w:before="2" w:line="110" w:lineRule="exact"/>
        <w:rPr>
          <w:sz w:val="11"/>
          <w:szCs w:val="11"/>
        </w:rPr>
      </w:pPr>
    </w:p>
    <w:p w:rsidR="00D032B6" w:rsidRDefault="00035F6E">
      <w:pPr>
        <w:pStyle w:val="BodyText"/>
        <w:spacing w:line="168" w:lineRule="auto"/>
        <w:ind w:left="753" w:right="362"/>
        <w:rPr>
          <w:lang w:eastAsia="zh-CN"/>
        </w:rPr>
      </w:pPr>
      <w:r>
        <w:pict>
          <v:shape id="_x0000_s2683" type="#_x0000_t75" style="position:absolute;left:0;text-align:left;margin-left:81.7pt;margin-top:2.55pt;width:24pt;height:24pt;z-index:-251637760;mso-position-horizontal-relative:page">
            <v:imagedata r:id="rId22" o:title=""/>
            <w10:wrap anchorx="page"/>
          </v:shape>
        </w:pict>
      </w:r>
      <w:r w:rsidR="00A23879">
        <w:rPr>
          <w:w w:val="95"/>
          <w:lang w:eastAsia="zh-CN"/>
        </w:rPr>
        <w:t xml:space="preserve">注:    </w:t>
      </w:r>
      <w:r w:rsidR="00A23879">
        <w:rPr>
          <w:spacing w:val="8"/>
          <w:w w:val="95"/>
          <w:lang w:eastAsia="zh-CN"/>
        </w:rPr>
        <w:t xml:space="preserve"> </w:t>
      </w:r>
      <w:r w:rsidR="00A23879">
        <w:rPr>
          <w:w w:val="95"/>
          <w:lang w:eastAsia="zh-CN"/>
        </w:rPr>
        <w:t xml:space="preserve">update </w:t>
      </w:r>
      <w:r w:rsidR="00A23879">
        <w:rPr>
          <w:spacing w:val="33"/>
          <w:w w:val="95"/>
          <w:lang w:eastAsia="zh-CN"/>
        </w:rPr>
        <w:t xml:space="preserve"> </w:t>
      </w:r>
      <w:r w:rsidR="00A23879">
        <w:rPr>
          <w:w w:val="95"/>
          <w:lang w:eastAsia="zh-CN"/>
        </w:rPr>
        <w:t>本版本暂不支持对表分区键（ShardingKey）字段更新，如果包含对分区键的更新操</w:t>
      </w:r>
      <w:r w:rsidR="00A23879">
        <w:rPr>
          <w:lang w:eastAsia="zh-CN"/>
        </w:rPr>
        <w:t xml:space="preserve"> 作，将自动剔除掉对分区键的更新，但其他字段更新生效，且不会发生错误。</w:t>
      </w:r>
    </w:p>
    <w:p w:rsidR="00D032B6" w:rsidRDefault="00D032B6">
      <w:pPr>
        <w:spacing w:before="2" w:line="100" w:lineRule="exact"/>
        <w:rPr>
          <w:sz w:val="10"/>
          <w:szCs w:val="10"/>
          <w:lang w:eastAsia="zh-CN"/>
        </w:rPr>
      </w:pPr>
    </w:p>
    <w:p w:rsidR="00D032B6" w:rsidRDefault="00D032B6">
      <w:pPr>
        <w:spacing w:line="200" w:lineRule="exact"/>
        <w:rPr>
          <w:sz w:val="20"/>
          <w:szCs w:val="20"/>
          <w:lang w:eastAsia="zh-CN"/>
        </w:rPr>
      </w:pPr>
    </w:p>
    <w:p w:rsidR="00D032B6" w:rsidRDefault="00A23879">
      <w:pPr>
        <w:pStyle w:val="BodyText"/>
        <w:ind w:left="113" w:right="9526"/>
        <w:jc w:val="both"/>
        <w:rPr>
          <w:lang w:eastAsia="zh-CN"/>
        </w:rPr>
      </w:pPr>
      <w:r>
        <w:rPr>
          <w:lang w:eastAsia="zh-CN"/>
        </w:rPr>
        <w:t>示例</w:t>
      </w:r>
    </w:p>
    <w:p w:rsidR="00D032B6" w:rsidRDefault="00A23879">
      <w:pPr>
        <w:pStyle w:val="BodyText"/>
        <w:spacing w:before="34"/>
        <w:ind w:left="113" w:right="1575"/>
        <w:jc w:val="both"/>
        <w:rPr>
          <w:lang w:eastAsia="zh-CN"/>
        </w:rPr>
      </w:pPr>
      <w:r>
        <w:rPr>
          <w:rFonts w:ascii="Times New Roman" w:eastAsia="Times New Roman" w:hAnsi="Times New Roman" w:cs="Times New Roman"/>
          <w:lang w:eastAsia="zh-CN"/>
        </w:rPr>
        <w:t xml:space="preserve">•  </w:t>
      </w:r>
      <w:r>
        <w:rPr>
          <w:rFonts w:ascii="Times New Roman" w:eastAsia="Times New Roman" w:hAnsi="Times New Roman" w:cs="Times New Roman"/>
          <w:spacing w:val="33"/>
          <w:lang w:eastAsia="zh-CN"/>
        </w:rPr>
        <w:t xml:space="preserve"> </w:t>
      </w:r>
      <w:r>
        <w:rPr>
          <w:position w:val="1"/>
          <w:lang w:eastAsia="zh-CN"/>
        </w:rPr>
        <w:t>按指定的更新规则更新集合中所有记录，即设置</w:t>
      </w:r>
      <w:r>
        <w:rPr>
          <w:spacing w:val="-14"/>
          <w:position w:val="1"/>
          <w:lang w:eastAsia="zh-CN"/>
        </w:rPr>
        <w:t xml:space="preserve"> </w:t>
      </w:r>
      <w:r>
        <w:rPr>
          <w:position w:val="1"/>
          <w:lang w:eastAsia="zh-CN"/>
        </w:rPr>
        <w:t>rule</w:t>
      </w:r>
      <w:r>
        <w:rPr>
          <w:spacing w:val="-14"/>
          <w:position w:val="1"/>
          <w:lang w:eastAsia="zh-CN"/>
        </w:rPr>
        <w:t xml:space="preserve"> </w:t>
      </w:r>
      <w:r>
        <w:rPr>
          <w:position w:val="1"/>
          <w:lang w:eastAsia="zh-CN"/>
        </w:rPr>
        <w:t>参数，不设定</w:t>
      </w:r>
      <w:r>
        <w:rPr>
          <w:spacing w:val="-14"/>
          <w:position w:val="1"/>
          <w:lang w:eastAsia="zh-CN"/>
        </w:rPr>
        <w:t xml:space="preserve"> </w:t>
      </w:r>
      <w:r>
        <w:rPr>
          <w:position w:val="1"/>
          <w:lang w:eastAsia="zh-CN"/>
        </w:rPr>
        <w:t>cond</w:t>
      </w:r>
      <w:r>
        <w:rPr>
          <w:spacing w:val="-14"/>
          <w:position w:val="1"/>
          <w:lang w:eastAsia="zh-CN"/>
        </w:rPr>
        <w:t xml:space="preserve"> </w:t>
      </w:r>
      <w:r>
        <w:rPr>
          <w:position w:val="1"/>
          <w:lang w:eastAsia="zh-CN"/>
        </w:rPr>
        <w:t>和</w:t>
      </w:r>
      <w:r>
        <w:rPr>
          <w:spacing w:val="-14"/>
          <w:position w:val="1"/>
          <w:lang w:eastAsia="zh-CN"/>
        </w:rPr>
        <w:t xml:space="preserve"> </w:t>
      </w:r>
      <w:r>
        <w:rPr>
          <w:position w:val="1"/>
          <w:lang w:eastAsia="zh-CN"/>
        </w:rPr>
        <w:t>hint</w:t>
      </w:r>
      <w:r>
        <w:rPr>
          <w:spacing w:val="-14"/>
          <w:position w:val="1"/>
          <w:lang w:eastAsia="zh-CN"/>
        </w:rPr>
        <w:t xml:space="preserve"> </w:t>
      </w:r>
      <w:r>
        <w:rPr>
          <w:position w:val="1"/>
          <w:lang w:eastAsia="zh-CN"/>
        </w:rPr>
        <w:t>参数的内容</w:t>
      </w:r>
    </w:p>
    <w:p w:rsidR="00D032B6" w:rsidRDefault="00035F6E">
      <w:pPr>
        <w:pStyle w:val="BodyText"/>
        <w:spacing w:before="23"/>
        <w:ind w:left="397"/>
        <w:rPr>
          <w:rFonts w:ascii="Microsoft JhengHei" w:eastAsia="Microsoft JhengHei" w:hAnsi="Microsoft JhengHei" w:cs="Microsoft JhengHei"/>
        </w:rPr>
      </w:pPr>
      <w:r w:rsidRPr="00035F6E">
        <w:pict>
          <v:group id="_x0000_s2681" style="position:absolute;left:0;text-align:left;margin-left:95.85pt;margin-top:6.9pt;width:459.45pt;height:10.6pt;z-index:-251636736;mso-position-horizontal-relative:page" coordorigin="1917,138" coordsize="9189,212">
            <v:shape id="_x0000_s268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6" w:history="1">
        <w:r w:rsidR="00A23879">
          <w:rPr>
            <w:rFonts w:ascii="Microsoft JhengHei" w:eastAsia="Microsoft JhengHei" w:hAnsi="Microsoft JhengHei" w:cs="Microsoft JhengHei"/>
            <w:color w:val="0000FF"/>
            <w:w w:val="110"/>
          </w:rPr>
          <w:t>$inc</w:t>
        </w:r>
      </w:hyperlink>
      <w:r w:rsidR="00A23879">
        <w:rPr>
          <w:rFonts w:ascii="Microsoft JhengHei" w:eastAsia="Microsoft JhengHei" w:hAnsi="Microsoft JhengHei" w:cs="Microsoft JhengHei"/>
          <w:color w:val="000000"/>
          <w:w w:val="110"/>
        </w:rPr>
        <w:t>:{age:1}})</w:t>
      </w:r>
    </w:p>
    <w:p w:rsidR="00D032B6" w:rsidRDefault="00A23879">
      <w:pPr>
        <w:pStyle w:val="BodyText"/>
        <w:spacing w:before="26"/>
        <w:ind w:left="397"/>
      </w:pPr>
      <w:r>
        <w:t>此操作更新集合</w:t>
      </w:r>
      <w:r>
        <w:rPr>
          <w:spacing w:val="-23"/>
        </w:rPr>
        <w:t xml:space="preserve"> </w:t>
      </w:r>
      <w:r>
        <w:t>bar</w:t>
      </w:r>
      <w:r>
        <w:rPr>
          <w:spacing w:val="-22"/>
        </w:rPr>
        <w:t xml:space="preserve"> </w:t>
      </w:r>
      <w:r>
        <w:t>下的</w:t>
      </w:r>
      <w:r>
        <w:rPr>
          <w:spacing w:val="-22"/>
        </w:rPr>
        <w:t xml:space="preserve"> </w:t>
      </w:r>
      <w:r>
        <w:t>age</w:t>
      </w:r>
      <w:r>
        <w:rPr>
          <w:spacing w:val="-22"/>
        </w:rPr>
        <w:t xml:space="preserve"> </w:t>
      </w:r>
      <w:r>
        <w:t>字段，将</w:t>
      </w:r>
      <w:r>
        <w:rPr>
          <w:spacing w:val="-22"/>
        </w:rPr>
        <w:t xml:space="preserve"> </w:t>
      </w:r>
      <w:r>
        <w:t>age</w:t>
      </w:r>
      <w:r>
        <w:rPr>
          <w:spacing w:val="-23"/>
        </w:rPr>
        <w:t xml:space="preserve"> </w:t>
      </w:r>
      <w:r>
        <w:t>字段的值增加1。</w:t>
      </w:r>
    </w:p>
    <w:p w:rsidR="00D032B6" w:rsidRDefault="00A23879">
      <w:pPr>
        <w:pStyle w:val="BodyText"/>
        <w:spacing w:line="267" w:lineRule="exact"/>
        <w:ind w:left="113" w:right="2434"/>
        <w:jc w:val="both"/>
      </w:pP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position w:val="1"/>
        </w:rPr>
        <w:t>选择符合匹配条件的记录，对这些记录按更新规则更新，即设定</w:t>
      </w:r>
      <w:r>
        <w:rPr>
          <w:spacing w:val="-13"/>
          <w:position w:val="1"/>
        </w:rPr>
        <w:t xml:space="preserve"> </w:t>
      </w:r>
      <w:r>
        <w:rPr>
          <w:position w:val="1"/>
        </w:rPr>
        <w:t>rule</w:t>
      </w:r>
      <w:r>
        <w:rPr>
          <w:spacing w:val="-14"/>
          <w:position w:val="1"/>
        </w:rPr>
        <w:t xml:space="preserve"> </w:t>
      </w:r>
      <w:r>
        <w:rPr>
          <w:position w:val="1"/>
        </w:rPr>
        <w:t>和</w:t>
      </w:r>
      <w:r>
        <w:rPr>
          <w:spacing w:val="-13"/>
          <w:position w:val="1"/>
        </w:rPr>
        <w:t xml:space="preserve"> </w:t>
      </w:r>
      <w:r>
        <w:rPr>
          <w:position w:val="1"/>
        </w:rPr>
        <w:t>cond</w:t>
      </w:r>
      <w:r>
        <w:rPr>
          <w:spacing w:val="-13"/>
          <w:position w:val="1"/>
        </w:rPr>
        <w:t xml:space="preserve"> </w:t>
      </w:r>
      <w:r>
        <w:rPr>
          <w:position w:val="1"/>
        </w:rPr>
        <w:t>参数</w:t>
      </w:r>
    </w:p>
    <w:p w:rsidR="00D032B6" w:rsidRDefault="00035F6E">
      <w:pPr>
        <w:pStyle w:val="BodyText"/>
        <w:spacing w:before="23"/>
        <w:ind w:left="397"/>
        <w:rPr>
          <w:rFonts w:ascii="Microsoft JhengHei" w:eastAsia="Microsoft JhengHei" w:hAnsi="Microsoft JhengHei" w:cs="Microsoft JhengHei"/>
        </w:rPr>
      </w:pPr>
      <w:r w:rsidRPr="00035F6E">
        <w:pict>
          <v:group id="_x0000_s2679" style="position:absolute;left:0;text-align:left;margin-left:95.85pt;margin-top:6.9pt;width:459.45pt;height:10.6pt;z-index:-251635712;mso-position-horizontal-relative:page" coordorigin="1917,138" coordsize="9189,212">
            <v:shape id="_x0000_s268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8" w:history="1">
        <w:r w:rsidR="00A23879">
          <w:rPr>
            <w:rFonts w:ascii="Microsoft JhengHei" w:eastAsia="Microsoft JhengHei" w:hAnsi="Microsoft JhengHei" w:cs="Microsoft JhengHei"/>
            <w:color w:val="0000FF"/>
            <w:w w:val="110"/>
          </w:rPr>
          <w:t>$unset</w:t>
        </w:r>
      </w:hyperlink>
      <w:r w:rsidR="00A23879">
        <w:rPr>
          <w:rFonts w:ascii="Microsoft JhengHei" w:eastAsia="Microsoft JhengHei" w:hAnsi="Microsoft JhengHei" w:cs="Microsoft JhengHei"/>
          <w:color w:val="000000"/>
          <w:w w:val="110"/>
        </w:rPr>
        <w:t>:{age:""}},{age:{</w:t>
      </w:r>
      <w:hyperlink w:anchor="_bookmark280" w:history="1">
        <w:r w:rsidR="00A23879">
          <w:rPr>
            <w:rFonts w:ascii="Microsoft JhengHei" w:eastAsia="Microsoft JhengHei" w:hAnsi="Microsoft JhengHei" w:cs="Microsoft JhengHei"/>
            <w:color w:val="0000FF"/>
            <w:w w:val="110"/>
          </w:rPr>
          <w:t>$exists</w:t>
        </w:r>
      </w:hyperlink>
      <w:r w:rsidR="00A23879">
        <w:rPr>
          <w:rFonts w:ascii="Microsoft JhengHei" w:eastAsia="Microsoft JhengHei" w:hAnsi="Microsoft JhengHei" w:cs="Microsoft JhengHei"/>
          <w:color w:val="000000"/>
          <w:w w:val="110"/>
        </w:rPr>
        <w:t>:1},name:{$exists:0}})</w:t>
      </w:r>
    </w:p>
    <w:p w:rsidR="00D032B6" w:rsidRDefault="00A23879">
      <w:pPr>
        <w:pStyle w:val="BodyText"/>
        <w:spacing w:before="26"/>
        <w:ind w:left="397"/>
      </w:pPr>
      <w:r>
        <w:t>此操作更新集合</w:t>
      </w:r>
      <w:r>
        <w:rPr>
          <w:spacing w:val="-21"/>
        </w:rPr>
        <w:t xml:space="preserve"> </w:t>
      </w:r>
      <w:r>
        <w:t>bar</w:t>
      </w:r>
      <w:r>
        <w:rPr>
          <w:spacing w:val="-21"/>
        </w:rPr>
        <w:t xml:space="preserve"> </w:t>
      </w:r>
      <w:r>
        <w:t>中存在</w:t>
      </w:r>
      <w:r>
        <w:rPr>
          <w:spacing w:val="-21"/>
        </w:rPr>
        <w:t xml:space="preserve"> </w:t>
      </w:r>
      <w:r>
        <w:t>age</w:t>
      </w:r>
      <w:r>
        <w:rPr>
          <w:spacing w:val="-20"/>
        </w:rPr>
        <w:t xml:space="preserve"> </w:t>
      </w:r>
      <w:r>
        <w:t>字段而不存在</w:t>
      </w:r>
      <w:r>
        <w:rPr>
          <w:spacing w:val="-21"/>
        </w:rPr>
        <w:t xml:space="preserve"> </w:t>
      </w:r>
      <w:r>
        <w:t>name</w:t>
      </w:r>
      <w:r>
        <w:rPr>
          <w:spacing w:val="-21"/>
        </w:rPr>
        <w:t xml:space="preserve"> </w:t>
      </w:r>
      <w:r>
        <w:t>字段的记录，将这些记录的</w:t>
      </w:r>
      <w:r>
        <w:rPr>
          <w:spacing w:val="-20"/>
        </w:rPr>
        <w:t xml:space="preserve"> </w:t>
      </w:r>
      <w:r>
        <w:t>age</w:t>
      </w:r>
      <w:r>
        <w:rPr>
          <w:spacing w:val="-21"/>
        </w:rPr>
        <w:t xml:space="preserve"> </w:t>
      </w:r>
      <w:r>
        <w:t>字段删除。</w:t>
      </w:r>
    </w:p>
    <w:p w:rsidR="00D032B6" w:rsidRDefault="00A23879">
      <w:pPr>
        <w:pStyle w:val="BodyText"/>
        <w:spacing w:line="267" w:lineRule="exact"/>
        <w:ind w:left="113" w:right="5042"/>
        <w:jc w:val="both"/>
      </w:pPr>
      <w:r>
        <w:rPr>
          <w:rFonts w:ascii="Times New Roman" w:eastAsia="Times New Roman" w:hAnsi="Times New Roman" w:cs="Times New Roman"/>
        </w:rPr>
        <w:t xml:space="preserve">•   </w:t>
      </w:r>
      <w:r>
        <w:rPr>
          <w:rFonts w:ascii="Times New Roman" w:eastAsia="Times New Roman" w:hAnsi="Times New Roman" w:cs="Times New Roman"/>
          <w:spacing w:val="13"/>
        </w:rPr>
        <w:t xml:space="preserve"> </w:t>
      </w:r>
      <w:r>
        <w:rPr>
          <w:position w:val="1"/>
        </w:rPr>
        <w:t>按访问计划更新记录，假设集合中存在指定的索引名</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677" style="position:absolute;left:0;text-align:left;margin-left:95.85pt;margin-top:4.95pt;width:459.45pt;height:10.6pt;z-index:-251634688;mso-position-horizontal-relative:page" coordorigin="1917,99" coordsize="9189,212">
            <v:shape id="_x0000_s2678"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6" w:history="1">
        <w:r w:rsidR="00A23879">
          <w:rPr>
            <w:rFonts w:ascii="Microsoft JhengHei" w:eastAsia="Microsoft JhengHei" w:hAnsi="Microsoft JhengHei" w:cs="Microsoft JhengHei"/>
            <w:color w:val="0000FF"/>
            <w:w w:val="110"/>
          </w:rPr>
          <w:t>$inc</w:t>
        </w:r>
      </w:hyperlink>
      <w:r w:rsidR="00A23879">
        <w:rPr>
          <w:rFonts w:ascii="Microsoft JhengHei" w:eastAsia="Microsoft JhengHei" w:hAnsi="Microsoft JhengHei" w:cs="Microsoft JhengHei"/>
          <w:color w:val="000000"/>
          <w:w w:val="110"/>
        </w:rPr>
        <w:t>:{age:1}},{age:{</w:t>
      </w:r>
      <w:hyperlink w:anchor="_bookmark265" w:history="1">
        <w:r w:rsidR="00A23879">
          <w:rPr>
            <w:rFonts w:ascii="Microsoft JhengHei" w:eastAsia="Microsoft JhengHei" w:hAnsi="Microsoft JhengHei" w:cs="Microsoft JhengHei"/>
            <w:color w:val="0000FF"/>
            <w:w w:val="110"/>
          </w:rPr>
          <w:t>$gt</w:t>
        </w:r>
      </w:hyperlink>
      <w:r w:rsidR="00A23879">
        <w:rPr>
          <w:rFonts w:ascii="Microsoft JhengHei" w:eastAsia="Microsoft JhengHei" w:hAnsi="Microsoft JhengHei" w:cs="Microsoft JhengHei"/>
          <w:color w:val="000000"/>
          <w:w w:val="110"/>
        </w:rPr>
        <w:t>:20}},{"":"testIndex"})&gt;</w:t>
      </w:r>
    </w:p>
    <w:p w:rsidR="00D032B6" w:rsidRDefault="00D032B6">
      <w:pPr>
        <w:spacing w:before="2" w:line="110" w:lineRule="exact"/>
        <w:rPr>
          <w:sz w:val="11"/>
          <w:szCs w:val="11"/>
        </w:rPr>
      </w:pPr>
    </w:p>
    <w:p w:rsidR="00D032B6" w:rsidRDefault="00A23879">
      <w:pPr>
        <w:pStyle w:val="BodyText"/>
        <w:spacing w:line="168" w:lineRule="auto"/>
        <w:ind w:left="397" w:right="361"/>
      </w:pPr>
      <w:r>
        <w:t>此操作使用索引名为</w:t>
      </w:r>
      <w:r>
        <w:rPr>
          <w:spacing w:val="-25"/>
        </w:rPr>
        <w:t xml:space="preserve"> </w:t>
      </w:r>
      <w:r>
        <w:t>testIndex</w:t>
      </w:r>
      <w:r>
        <w:rPr>
          <w:spacing w:val="-25"/>
        </w:rPr>
        <w:t xml:space="preserve"> </w:t>
      </w:r>
      <w:r>
        <w:t>的索引访问集合</w:t>
      </w:r>
      <w:r>
        <w:rPr>
          <w:spacing w:val="-25"/>
        </w:rPr>
        <w:t xml:space="preserve"> </w:t>
      </w:r>
      <w:r>
        <w:t>bar</w:t>
      </w:r>
      <w:r>
        <w:rPr>
          <w:spacing w:val="-25"/>
        </w:rPr>
        <w:t xml:space="preserve"> </w:t>
      </w:r>
      <w:r>
        <w:t>中</w:t>
      </w:r>
      <w:r>
        <w:rPr>
          <w:spacing w:val="-25"/>
        </w:rPr>
        <w:t xml:space="preserve"> </w:t>
      </w:r>
      <w:r>
        <w:t>age</w:t>
      </w:r>
      <w:r>
        <w:rPr>
          <w:spacing w:val="-25"/>
        </w:rPr>
        <w:t xml:space="preserve"> </w:t>
      </w:r>
      <w:r>
        <w:t>字段值大于20的记录，将这些记录的</w:t>
      </w:r>
      <w:r>
        <w:rPr>
          <w:spacing w:val="-25"/>
        </w:rPr>
        <w:t xml:space="preserve"> </w:t>
      </w:r>
      <w:r>
        <w:t>age</w:t>
      </w:r>
      <w:r>
        <w:rPr>
          <w:spacing w:val="-25"/>
        </w:rPr>
        <w:t xml:space="preserve"> </w:t>
      </w:r>
      <w:r>
        <w:t>字 段名加1。</w:t>
      </w:r>
    </w:p>
    <w:p w:rsidR="00D032B6" w:rsidRDefault="00D032B6">
      <w:pPr>
        <w:spacing w:before="4" w:line="110" w:lineRule="exact"/>
        <w:rPr>
          <w:sz w:val="11"/>
          <w:szCs w:val="11"/>
        </w:rPr>
      </w:pPr>
    </w:p>
    <w:p w:rsidR="00D032B6" w:rsidRDefault="00A23879">
      <w:pPr>
        <w:pStyle w:val="BodyText"/>
        <w:ind w:left="113" w:right="6590"/>
        <w:jc w:val="both"/>
      </w:pPr>
      <w:bookmarkStart w:id="504" w:name="db.collectionspace.collection.upsert()"/>
      <w:bookmarkStart w:id="505" w:name="_bookmark233"/>
      <w:bookmarkEnd w:id="504"/>
      <w:bookmarkEnd w:id="505"/>
      <w:r>
        <w:rPr>
          <w:w w:val="90"/>
        </w:rPr>
        <w:t>db.collectionspace.collection.upsert()</w:t>
      </w:r>
    </w:p>
    <w:p w:rsidR="00D032B6" w:rsidRDefault="00D032B6">
      <w:pPr>
        <w:spacing w:before="9" w:line="190" w:lineRule="exact"/>
        <w:rPr>
          <w:sz w:val="19"/>
          <w:szCs w:val="19"/>
        </w:rPr>
      </w:pPr>
    </w:p>
    <w:p w:rsidR="00D032B6" w:rsidRDefault="00A23879">
      <w:pPr>
        <w:pStyle w:val="BodyText"/>
        <w:ind w:left="113" w:right="4873"/>
        <w:jc w:val="both"/>
      </w:pPr>
      <w:r>
        <w:rPr>
          <w:w w:val="90"/>
        </w:rPr>
        <w:t>db.collectionspace.collection.upsert(&lt;rule&gt;,[cond],[hint])</w:t>
      </w:r>
    </w:p>
    <w:p w:rsidR="00D032B6" w:rsidRDefault="00D032B6">
      <w:pPr>
        <w:spacing w:before="5" w:line="100" w:lineRule="exact"/>
        <w:rPr>
          <w:sz w:val="10"/>
          <w:szCs w:val="10"/>
        </w:rPr>
      </w:pPr>
    </w:p>
    <w:p w:rsidR="00D032B6" w:rsidRDefault="00A23879">
      <w:pPr>
        <w:pStyle w:val="BodyText"/>
        <w:spacing w:line="168" w:lineRule="auto"/>
        <w:ind w:left="113" w:right="362"/>
        <w:rPr>
          <w:lang w:eastAsia="zh-CN"/>
        </w:rPr>
      </w:pPr>
      <w:r>
        <w:rPr>
          <w:lang w:eastAsia="zh-CN"/>
        </w:rPr>
        <w:t>更新集合记录。upsert</w:t>
      </w:r>
      <w:r>
        <w:rPr>
          <w:spacing w:val="-31"/>
          <w:lang w:eastAsia="zh-CN"/>
        </w:rPr>
        <w:t xml:space="preserve"> </w:t>
      </w:r>
      <w:r>
        <w:rPr>
          <w:lang w:eastAsia="zh-CN"/>
        </w:rPr>
        <w:t>方法跟</w:t>
      </w:r>
      <w:r>
        <w:rPr>
          <w:spacing w:val="-30"/>
          <w:lang w:eastAsia="zh-CN"/>
        </w:rPr>
        <w:t xml:space="preserve"> </w:t>
      </w:r>
      <w:r>
        <w:rPr>
          <w:lang w:eastAsia="zh-CN"/>
        </w:rPr>
        <w:t>update</w:t>
      </w:r>
      <w:r>
        <w:rPr>
          <w:spacing w:val="-30"/>
          <w:lang w:eastAsia="zh-CN"/>
        </w:rPr>
        <w:t xml:space="preserve"> </w:t>
      </w:r>
      <w:r>
        <w:rPr>
          <w:lang w:eastAsia="zh-CN"/>
        </w:rPr>
        <w:t>方法都是对记录进行更新，不同的是当使用</w:t>
      </w:r>
      <w:r>
        <w:rPr>
          <w:spacing w:val="-30"/>
          <w:lang w:eastAsia="zh-CN"/>
        </w:rPr>
        <w:t xml:space="preserve"> </w:t>
      </w:r>
      <w:r>
        <w:rPr>
          <w:lang w:eastAsia="zh-CN"/>
        </w:rPr>
        <w:t>cond</w:t>
      </w:r>
      <w:r>
        <w:rPr>
          <w:spacing w:val="-31"/>
          <w:lang w:eastAsia="zh-CN"/>
        </w:rPr>
        <w:t xml:space="preserve"> </w:t>
      </w:r>
      <w:r>
        <w:rPr>
          <w:lang w:eastAsia="zh-CN"/>
        </w:rPr>
        <w:t>参数在集合中匹配 不到记录时，update</w:t>
      </w:r>
      <w:r>
        <w:rPr>
          <w:spacing w:val="-35"/>
          <w:lang w:eastAsia="zh-CN"/>
        </w:rPr>
        <w:t xml:space="preserve"> </w:t>
      </w:r>
      <w:r>
        <w:rPr>
          <w:lang w:eastAsia="zh-CN"/>
        </w:rPr>
        <w:t>不做任何操作，而</w:t>
      </w:r>
      <w:r>
        <w:rPr>
          <w:spacing w:val="-35"/>
          <w:lang w:eastAsia="zh-CN"/>
        </w:rPr>
        <w:t xml:space="preserve"> </w:t>
      </w:r>
      <w:r>
        <w:rPr>
          <w:lang w:eastAsia="zh-CN"/>
        </w:rPr>
        <w:t>upsert</w:t>
      </w:r>
      <w:r>
        <w:rPr>
          <w:spacing w:val="-35"/>
          <w:lang w:eastAsia="zh-CN"/>
        </w:rPr>
        <w:t xml:space="preserve"> </w:t>
      </w:r>
      <w:r>
        <w:rPr>
          <w:lang w:eastAsia="zh-CN"/>
        </w:rPr>
        <w:t>方法会做一次插入操作。</w:t>
      </w:r>
    </w:p>
    <w:p w:rsidR="00D032B6" w:rsidRDefault="00D032B6">
      <w:pPr>
        <w:spacing w:before="14" w:line="200" w:lineRule="exact"/>
        <w:rPr>
          <w:sz w:val="20"/>
          <w:szCs w:val="20"/>
          <w:lang w:eastAsia="zh-CN"/>
        </w:rPr>
      </w:pPr>
    </w:p>
    <w:p w:rsidR="00D032B6" w:rsidRDefault="00A23879">
      <w:pPr>
        <w:pStyle w:val="BodyText"/>
        <w:ind w:left="113" w:right="9126"/>
        <w:jc w:val="both"/>
        <w:rPr>
          <w:lang w:eastAsia="zh-CN"/>
        </w:rPr>
      </w:pPr>
      <w:r>
        <w:rPr>
          <w:lang w:eastAsia="zh-CN"/>
        </w:rPr>
        <w:t>参数描述</w:t>
      </w:r>
    </w:p>
    <w:p w:rsidR="00D032B6" w:rsidRDefault="00D032B6">
      <w:pPr>
        <w:spacing w:before="5" w:line="180" w:lineRule="exact"/>
        <w:rPr>
          <w:sz w:val="18"/>
          <w:szCs w:val="18"/>
          <w:lang w:eastAsia="zh-CN"/>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54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rule</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更新规则。记录按</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rule</w:t>
            </w:r>
            <w:r>
              <w:rPr>
                <w:rFonts w:ascii="微软雅黑" w:eastAsia="微软雅黑" w:hAnsi="微软雅黑" w:cs="微软雅黑"/>
                <w:spacing w:val="-9"/>
                <w:sz w:val="14"/>
                <w:szCs w:val="14"/>
                <w:lang w:eastAsia="zh-CN"/>
              </w:rPr>
              <w:t xml:space="preserve"> </w:t>
            </w:r>
            <w:r>
              <w:rPr>
                <w:rFonts w:ascii="微软雅黑" w:eastAsia="微软雅黑" w:hAnsi="微软雅黑" w:cs="微软雅黑"/>
                <w:sz w:val="14"/>
                <w:szCs w:val="14"/>
                <w:lang w:eastAsia="zh-CN"/>
              </w:rPr>
              <w:t>的内容更</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78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cond</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选择条件。为空时，更新所有记</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录，不为空时，更新符合条件的记 录。</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hint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指定访问计划。</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right="9146"/>
        <w:jc w:val="both"/>
      </w:pPr>
      <w:r>
        <w:t>格式</w:t>
      </w:r>
    </w:p>
    <w:p w:rsidR="00D032B6" w:rsidRDefault="00D032B6">
      <w:pPr>
        <w:spacing w:before="5" w:line="100" w:lineRule="exact"/>
        <w:rPr>
          <w:sz w:val="10"/>
          <w:szCs w:val="10"/>
        </w:rPr>
      </w:pPr>
    </w:p>
    <w:p w:rsidR="00D032B6" w:rsidRDefault="00A23879">
      <w:pPr>
        <w:pStyle w:val="BodyText"/>
        <w:spacing w:line="168" w:lineRule="auto"/>
        <w:ind w:right="263"/>
        <w:jc w:val="both"/>
      </w:pPr>
      <w:r>
        <w:t>upsert()</w:t>
      </w:r>
      <w:r>
        <w:rPr>
          <w:spacing w:val="-26"/>
        </w:rPr>
        <w:t xml:space="preserve"> </w:t>
      </w:r>
      <w:r>
        <w:t>方法的定义必须包含</w:t>
      </w:r>
      <w:r>
        <w:rPr>
          <w:spacing w:val="-25"/>
        </w:rPr>
        <w:t xml:space="preserve"> </w:t>
      </w:r>
      <w:r>
        <w:t>rule</w:t>
      </w:r>
      <w:r>
        <w:rPr>
          <w:spacing w:val="-26"/>
        </w:rPr>
        <w:t xml:space="preserve"> </w:t>
      </w:r>
      <w:r>
        <w:t>字段，rule</w:t>
      </w:r>
      <w:r>
        <w:rPr>
          <w:spacing w:val="-25"/>
        </w:rPr>
        <w:t xml:space="preserve"> </w:t>
      </w:r>
      <w:r>
        <w:t>是一个</w:t>
      </w:r>
      <w:r>
        <w:rPr>
          <w:spacing w:val="-25"/>
        </w:rPr>
        <w:t xml:space="preserve"> </w:t>
      </w:r>
      <w:r>
        <w:t>Json</w:t>
      </w:r>
      <w:r>
        <w:rPr>
          <w:spacing w:val="-26"/>
        </w:rPr>
        <w:t xml:space="preserve"> </w:t>
      </w:r>
      <w:r>
        <w:t>对象。cond</w:t>
      </w:r>
      <w:r>
        <w:rPr>
          <w:spacing w:val="-25"/>
        </w:rPr>
        <w:t xml:space="preserve"> </w:t>
      </w:r>
      <w:r>
        <w:t>和</w:t>
      </w:r>
      <w:r>
        <w:rPr>
          <w:spacing w:val="-26"/>
        </w:rPr>
        <w:t xml:space="preserve"> </w:t>
      </w:r>
      <w:r>
        <w:t>hint</w:t>
      </w:r>
      <w:r>
        <w:rPr>
          <w:spacing w:val="-25"/>
        </w:rPr>
        <w:t xml:space="preserve"> </w:t>
      </w:r>
      <w:r>
        <w:t>字段可选。hint</w:t>
      </w:r>
      <w:r>
        <w:rPr>
          <w:spacing w:val="-25"/>
        </w:rPr>
        <w:t xml:space="preserve"> </w:t>
      </w:r>
      <w:r>
        <w:t>参数是一个 包含一个单一字段的</w:t>
      </w:r>
      <w:r>
        <w:rPr>
          <w:spacing w:val="-30"/>
        </w:rPr>
        <w:t xml:space="preserve"> </w:t>
      </w:r>
      <w:r>
        <w:t>Json</w:t>
      </w:r>
      <w:r>
        <w:rPr>
          <w:spacing w:val="-29"/>
        </w:rPr>
        <w:t xml:space="preserve"> </w:t>
      </w:r>
      <w:r>
        <w:t xml:space="preserve">对象，字段名会被忽略，而其字段值则指定为需要访问索引的名称，当字段值为 </w:t>
      </w:r>
      <w:r>
        <w:rPr>
          <w:w w:val="95"/>
        </w:rPr>
        <w:t xml:space="preserve">null   </w:t>
      </w:r>
      <w:r>
        <w:rPr>
          <w:spacing w:val="12"/>
          <w:w w:val="95"/>
        </w:rPr>
        <w:t xml:space="preserve"> </w:t>
      </w:r>
      <w:r>
        <w:rPr>
          <w:w w:val="95"/>
        </w:rPr>
        <w:t>时，则遍历集合中所有的记录，它的格式为{"":null}或者{"":"&lt;indexname&gt;"}。</w:t>
      </w:r>
    </w:p>
    <w:p w:rsidR="00D032B6" w:rsidRDefault="00035F6E">
      <w:pPr>
        <w:pStyle w:val="BodyText"/>
        <w:spacing w:before="35" w:line="339" w:lineRule="exact"/>
        <w:ind w:right="1146"/>
        <w:jc w:val="both"/>
        <w:rPr>
          <w:rFonts w:ascii="Microsoft JhengHei" w:eastAsia="Microsoft JhengHei" w:hAnsi="Microsoft JhengHei" w:cs="Microsoft JhengHei"/>
        </w:rPr>
      </w:pPr>
      <w:r w:rsidRPr="00035F6E">
        <w:pict>
          <v:group id="_x0000_s2675" style="position:absolute;left:0;text-align:left;margin-left:81.7pt;margin-top:7.5pt;width:473.6pt;height:21.2pt;z-index:-251633664;mso-position-horizontal-relative:page" coordorigin="1634,150" coordsize="9472,424">
            <v:shape id="_x0000_s2676" style="position:absolute;left:1634;top:150;width:9472;height:424" coordorigin="1634,150" coordsize="9472,424" path="m1634,150r9472,l11106,574r-9472,l1634,150xe" fillcolor="#efefef" stroked="f">
              <v:path arrowok="t"/>
            </v:shape>
            <w10:wrap anchorx="page"/>
          </v:group>
        </w:pict>
      </w:r>
      <w:r w:rsidR="00A23879">
        <w:rPr>
          <w:rFonts w:ascii="Microsoft JhengHei" w:eastAsia="Microsoft JhengHei" w:hAnsi="Microsoft JhengHei" w:cs="Microsoft JhengHei"/>
          <w:w w:val="110"/>
        </w:rPr>
        <w:t>{&lt;{"</w:t>
      </w:r>
      <w:hyperlink w:anchor="_bookmark263" w:history="1">
        <w:r w:rsidR="00A23879">
          <w:rPr>
            <w:rFonts w:ascii="Microsoft JhengHei" w:eastAsia="Microsoft JhengHei" w:hAnsi="Microsoft JhengHei" w:cs="Microsoft JhengHei"/>
            <w:color w:val="0000FF"/>
            <w:w w:val="110"/>
          </w:rPr>
          <w:t>"更新符1"</w:t>
        </w:r>
      </w:hyperlink>
      <w:r w:rsidR="00A23879">
        <w:rPr>
          <w:rFonts w:ascii="Microsoft JhengHei" w:eastAsia="Microsoft JhengHei" w:hAnsi="Microsoft JhengHei" w:cs="Microsoft JhengHei"/>
          <w:color w:val="000000"/>
          <w:w w:val="110"/>
        </w:rPr>
        <w:t>":{"字段名1":"值"},"更新符2":{"字段名2":"值2"},...}&gt;,[{"字段名1":{</w:t>
      </w:r>
      <w:hyperlink w:anchor="_bookmark263" w:history="1">
        <w:r w:rsidR="00A23879">
          <w:rPr>
            <w:rFonts w:ascii="Microsoft JhengHei" w:eastAsia="Microsoft JhengHei" w:hAnsi="Microsoft JhengHei" w:cs="Microsoft JhengHei"/>
            <w:color w:val="0000FF"/>
            <w:w w:val="110"/>
          </w:rPr>
          <w:t>"匹配</w:t>
        </w:r>
      </w:hyperlink>
    </w:p>
    <w:p w:rsidR="00D032B6" w:rsidRDefault="00035F6E">
      <w:pPr>
        <w:pStyle w:val="BodyText"/>
        <w:spacing w:line="217" w:lineRule="exact"/>
        <w:ind w:right="2846"/>
        <w:jc w:val="both"/>
        <w:rPr>
          <w:rFonts w:ascii="Microsoft JhengHei" w:eastAsia="Microsoft JhengHei" w:hAnsi="Microsoft JhengHei" w:cs="Microsoft JhengHei"/>
        </w:rPr>
      </w:pPr>
      <w:hyperlink w:anchor="_bookmark263" w:history="1">
        <w:r w:rsidR="00A23879">
          <w:rPr>
            <w:rFonts w:ascii="Microsoft JhengHei" w:eastAsia="Microsoft JhengHei" w:hAnsi="Microsoft JhengHei" w:cs="Microsoft JhengHei"/>
            <w:color w:val="0000FF"/>
            <w:w w:val="120"/>
          </w:rPr>
          <w:t>符1"</w:t>
        </w:r>
      </w:hyperlink>
      <w:r w:rsidR="00A23879">
        <w:rPr>
          <w:rFonts w:ascii="Microsoft JhengHei" w:eastAsia="Microsoft JhengHei" w:hAnsi="Microsoft JhengHei" w:cs="Microsoft JhengHei"/>
          <w:color w:val="000000"/>
          <w:w w:val="120"/>
        </w:rPr>
        <w:t>:"值1"},"字段名2":{"匹配符2":"值2"},...}],[{"":"索引名"|null}]}</w:t>
      </w:r>
    </w:p>
    <w:p w:rsidR="00D032B6" w:rsidRDefault="00D032B6">
      <w:pPr>
        <w:spacing w:before="2" w:line="110" w:lineRule="exact"/>
        <w:rPr>
          <w:sz w:val="11"/>
          <w:szCs w:val="11"/>
        </w:rPr>
      </w:pPr>
    </w:p>
    <w:p w:rsidR="00D032B6" w:rsidRDefault="00035F6E">
      <w:pPr>
        <w:pStyle w:val="BodyText"/>
        <w:spacing w:line="168" w:lineRule="auto"/>
        <w:ind w:left="1573"/>
        <w:rPr>
          <w:lang w:eastAsia="zh-CN"/>
        </w:rPr>
      </w:pPr>
      <w:r>
        <w:pict>
          <v:shape id="_x0000_s2674" type="#_x0000_t75" style="position:absolute;left:0;text-align:left;margin-left:81.7pt;margin-top:2.55pt;width:24pt;height:24pt;z-index:-251632640;mso-position-horizontal-relative:page">
            <v:imagedata r:id="rId22" o:title=""/>
            <w10:wrap anchorx="page"/>
          </v:shape>
        </w:pict>
      </w:r>
      <w:r w:rsidR="00A23879">
        <w:rPr>
          <w:w w:val="95"/>
          <w:lang w:eastAsia="zh-CN"/>
        </w:rPr>
        <w:t xml:space="preserve">注:    </w:t>
      </w:r>
      <w:r w:rsidR="00A23879">
        <w:rPr>
          <w:spacing w:val="17"/>
          <w:w w:val="95"/>
          <w:lang w:eastAsia="zh-CN"/>
        </w:rPr>
        <w:t xml:space="preserve"> </w:t>
      </w:r>
      <w:r w:rsidR="00A23879">
        <w:rPr>
          <w:w w:val="95"/>
          <w:lang w:eastAsia="zh-CN"/>
        </w:rPr>
        <w:t xml:space="preserve">upsert </w:t>
      </w:r>
      <w:r w:rsidR="00A23879">
        <w:rPr>
          <w:spacing w:val="37"/>
          <w:w w:val="95"/>
          <w:lang w:eastAsia="zh-CN"/>
        </w:rPr>
        <w:t xml:space="preserve"> </w:t>
      </w:r>
      <w:r w:rsidR="00A23879">
        <w:rPr>
          <w:w w:val="95"/>
          <w:lang w:eastAsia="zh-CN"/>
        </w:rPr>
        <w:t>本版本暂不支持对表分区键（ShardingKey）字段更新，如果包含对分区键的更新操</w:t>
      </w:r>
      <w:r w:rsidR="00A23879">
        <w:rPr>
          <w:lang w:eastAsia="zh-CN"/>
        </w:rPr>
        <w:t xml:space="preserve"> 作，将自动剔除掉对分区键的更新，但其他字段更新生效，且不会发生错误。</w:t>
      </w:r>
    </w:p>
    <w:p w:rsidR="00D032B6" w:rsidRDefault="00D032B6">
      <w:pPr>
        <w:spacing w:before="2" w:line="100" w:lineRule="exact"/>
        <w:rPr>
          <w:sz w:val="10"/>
          <w:szCs w:val="10"/>
          <w:lang w:eastAsia="zh-CN"/>
        </w:rPr>
      </w:pPr>
    </w:p>
    <w:p w:rsidR="00D032B6" w:rsidRDefault="00D032B6">
      <w:pPr>
        <w:spacing w:line="200" w:lineRule="exact"/>
        <w:rPr>
          <w:sz w:val="20"/>
          <w:szCs w:val="20"/>
          <w:lang w:eastAsia="zh-CN"/>
        </w:rPr>
      </w:pPr>
    </w:p>
    <w:p w:rsidR="00D032B6" w:rsidRDefault="00A23879">
      <w:pPr>
        <w:pStyle w:val="BodyText"/>
        <w:ind w:right="9146"/>
        <w:jc w:val="both"/>
        <w:rPr>
          <w:lang w:eastAsia="zh-CN"/>
        </w:rPr>
      </w:pPr>
      <w:r>
        <w:rPr>
          <w:lang w:eastAsia="zh-CN"/>
        </w:rPr>
        <w:t>示例</w:t>
      </w:r>
    </w:p>
    <w:p w:rsidR="00D032B6" w:rsidRDefault="00A23879">
      <w:pPr>
        <w:pStyle w:val="BodyText"/>
        <w:spacing w:before="18"/>
        <w:ind w:right="6938"/>
        <w:jc w:val="both"/>
        <w:rPr>
          <w:lang w:eastAsia="zh-CN"/>
        </w:rPr>
      </w:pPr>
      <w:r>
        <w:rPr>
          <w:lang w:eastAsia="zh-CN"/>
        </w:rPr>
        <w:t>假设集合</w:t>
      </w:r>
      <w:r>
        <w:rPr>
          <w:spacing w:val="-14"/>
          <w:lang w:eastAsia="zh-CN"/>
        </w:rPr>
        <w:t xml:space="preserve"> </w:t>
      </w:r>
      <w:r>
        <w:rPr>
          <w:lang w:eastAsia="zh-CN"/>
        </w:rPr>
        <w:t>bar</w:t>
      </w:r>
      <w:r>
        <w:rPr>
          <w:spacing w:val="-13"/>
          <w:lang w:eastAsia="zh-CN"/>
        </w:rPr>
        <w:t xml:space="preserve"> </w:t>
      </w:r>
      <w:r>
        <w:rPr>
          <w:lang w:eastAsia="zh-CN"/>
        </w:rPr>
        <w:t>中有两条记录：</w:t>
      </w:r>
    </w:p>
    <w:p w:rsidR="00D032B6" w:rsidRDefault="00035F6E">
      <w:pPr>
        <w:pStyle w:val="BodyText"/>
        <w:spacing w:line="313" w:lineRule="exact"/>
        <w:ind w:right="9446"/>
        <w:jc w:val="both"/>
        <w:rPr>
          <w:rFonts w:ascii="Microsoft JhengHei" w:eastAsia="Microsoft JhengHei" w:hAnsi="Microsoft JhengHei" w:cs="Microsoft JhengHei"/>
        </w:rPr>
      </w:pPr>
      <w:r w:rsidRPr="00035F6E">
        <w:pict>
          <v:group id="_x0000_s2672" style="position:absolute;left:0;text-align:left;margin-left:81.7pt;margin-top:4.75pt;width:473.6pt;height:148.4pt;z-index:-251631616;mso-position-horizontal-relative:page" coordorigin="1634,95" coordsize="9472,2968">
            <v:shape id="_x0000_s2673" style="position:absolute;left:1634;top:95;width:9472;height:2968" coordorigin="1634,95" coordsize="9472,2968" path="m1634,95r9472,l11106,3063r-9472,l1634,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333"/>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"516a76a1c9565daf06030000"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"Tom"</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133"/>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533"/>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"516a76a1c9565daf06050000"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w w:val="115"/>
        </w:rPr>
        <w:t>"a":</w:t>
      </w:r>
      <w:r>
        <w:rPr>
          <w:rFonts w:ascii="Microsoft JhengHei" w:eastAsia="Microsoft JhengHei" w:hAnsi="Microsoft JhengHei" w:cs="Microsoft JhengHei"/>
          <w:spacing w:val="49"/>
          <w:w w:val="115"/>
        </w:rPr>
        <w:t xml:space="preserve"> </w:t>
      </w:r>
      <w:r>
        <w:rPr>
          <w:rFonts w:ascii="Microsoft JhengHei" w:eastAsia="Microsoft JhengHei" w:hAnsi="Microsoft JhengHei" w:cs="Microsoft JhengHei"/>
          <w:w w:val="115"/>
        </w:rPr>
        <w:t>10,</w:t>
      </w:r>
    </w:p>
    <w:p w:rsidR="00D032B6" w:rsidRDefault="00A23879">
      <w:pPr>
        <w:pStyle w:val="BodyText"/>
        <w:spacing w:line="212" w:lineRule="exact"/>
        <w:ind w:left="1333"/>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21</w:t>
      </w:r>
    </w:p>
    <w:p w:rsidR="00D032B6" w:rsidRDefault="00A23879">
      <w:pPr>
        <w:pStyle w:val="BodyText"/>
        <w:spacing w:line="217" w:lineRule="exact"/>
        <w:ind w:left="1133"/>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1217"/>
        </w:tabs>
        <w:spacing w:before="22"/>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按指定的更新规则更新集合中所有记录，即设置</w:t>
      </w:r>
      <w:r>
        <w:rPr>
          <w:spacing w:val="-19"/>
          <w:position w:val="1"/>
          <w:lang w:eastAsia="zh-CN"/>
        </w:rPr>
        <w:t xml:space="preserve"> </w:t>
      </w:r>
      <w:r>
        <w:rPr>
          <w:position w:val="1"/>
          <w:lang w:eastAsia="zh-CN"/>
        </w:rPr>
        <w:t>rule</w:t>
      </w:r>
      <w:r>
        <w:rPr>
          <w:spacing w:val="-19"/>
          <w:position w:val="1"/>
          <w:lang w:eastAsia="zh-CN"/>
        </w:rPr>
        <w:t xml:space="preserve"> </w:t>
      </w:r>
      <w:r>
        <w:rPr>
          <w:position w:val="1"/>
          <w:lang w:eastAsia="zh-CN"/>
        </w:rPr>
        <w:t>参数，不设定</w:t>
      </w:r>
      <w:r>
        <w:rPr>
          <w:spacing w:val="-19"/>
          <w:position w:val="1"/>
          <w:lang w:eastAsia="zh-CN"/>
        </w:rPr>
        <w:t xml:space="preserve"> </w:t>
      </w:r>
      <w:r>
        <w:rPr>
          <w:position w:val="1"/>
          <w:lang w:eastAsia="zh-CN"/>
        </w:rPr>
        <w:t>cond</w:t>
      </w:r>
      <w:r>
        <w:rPr>
          <w:spacing w:val="-19"/>
          <w:position w:val="1"/>
          <w:lang w:eastAsia="zh-CN"/>
        </w:rPr>
        <w:t xml:space="preserve"> </w:t>
      </w:r>
      <w:r>
        <w:rPr>
          <w:position w:val="1"/>
          <w:lang w:eastAsia="zh-CN"/>
        </w:rPr>
        <w:t>和</w:t>
      </w:r>
      <w:r>
        <w:rPr>
          <w:spacing w:val="-19"/>
          <w:position w:val="1"/>
          <w:lang w:eastAsia="zh-CN"/>
        </w:rPr>
        <w:t xml:space="preserve"> </w:t>
      </w:r>
      <w:r>
        <w:rPr>
          <w:position w:val="1"/>
          <w:lang w:eastAsia="zh-CN"/>
        </w:rPr>
        <w:t>hint</w:t>
      </w:r>
      <w:r>
        <w:rPr>
          <w:spacing w:val="-19"/>
          <w:position w:val="1"/>
          <w:lang w:eastAsia="zh-CN"/>
        </w:rPr>
        <w:t xml:space="preserve"> </w:t>
      </w:r>
      <w:r>
        <w:rPr>
          <w:position w:val="1"/>
          <w:lang w:eastAsia="zh-CN"/>
        </w:rPr>
        <w:t>参数的内容</w:t>
      </w:r>
    </w:p>
    <w:p w:rsidR="00D032B6" w:rsidRDefault="00035F6E">
      <w:pPr>
        <w:pStyle w:val="BodyText"/>
        <w:spacing w:before="23"/>
        <w:ind w:left="1217" w:right="4062"/>
        <w:jc w:val="both"/>
        <w:rPr>
          <w:rFonts w:ascii="Microsoft JhengHei" w:eastAsia="Microsoft JhengHei" w:hAnsi="Microsoft JhengHei" w:cs="Microsoft JhengHei"/>
        </w:rPr>
      </w:pPr>
      <w:r w:rsidRPr="00035F6E">
        <w:pict>
          <v:group id="_x0000_s2670" style="position:absolute;left:0;text-align:left;margin-left:95.85pt;margin-top:6.9pt;width:459.45pt;height:10.6pt;z-index:-251630592;mso-position-horizontal-relative:page" coordorigin="1917,138" coordsize="9189,212">
            <v:shape id="_x0000_s267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db.foo.bar.upsert({</w:t>
      </w:r>
      <w:hyperlink w:anchor="_bookmark286" w:history="1">
        <w:r w:rsidR="00A23879">
          <w:rPr>
            <w:rFonts w:ascii="Microsoft JhengHei" w:eastAsia="Microsoft JhengHei" w:hAnsi="Microsoft JhengHei" w:cs="Microsoft JhengHei"/>
            <w:color w:val="0000FF"/>
            <w:w w:val="105"/>
          </w:rPr>
          <w:t>$inc</w:t>
        </w:r>
      </w:hyperlink>
      <w:r w:rsidR="00A23879">
        <w:rPr>
          <w:rFonts w:ascii="Microsoft JhengHei" w:eastAsia="Microsoft JhengHei" w:hAnsi="Microsoft JhengHei" w:cs="Microsoft JhengHei"/>
          <w:color w:val="000000"/>
          <w:w w:val="105"/>
        </w:rPr>
        <w:t>:{age:1},</w:t>
      </w:r>
      <w:hyperlink w:anchor="_bookmark287" w:history="1">
        <w:r w:rsidR="00A23879">
          <w:rPr>
            <w:rFonts w:ascii="Microsoft JhengHei" w:eastAsia="Microsoft JhengHei" w:hAnsi="Microsoft JhengHei" w:cs="Microsoft JhengHei"/>
            <w:color w:val="0000FF"/>
            <w:w w:val="105"/>
          </w:rPr>
          <w:t>$set</w:t>
        </w:r>
      </w:hyperlink>
      <w:r w:rsidR="00A23879">
        <w:rPr>
          <w:rFonts w:ascii="Microsoft JhengHei" w:eastAsia="Microsoft JhengHei" w:hAnsi="Microsoft JhengHei" w:cs="Microsoft JhengHei"/>
          <w:color w:val="000000"/>
          <w:w w:val="105"/>
        </w:rPr>
        <w:t>:{name:"Mike"}})</w:t>
      </w:r>
    </w:p>
    <w:p w:rsidR="00D032B6" w:rsidRDefault="00D032B6">
      <w:pPr>
        <w:spacing w:before="2" w:line="110" w:lineRule="exact"/>
        <w:rPr>
          <w:sz w:val="11"/>
          <w:szCs w:val="11"/>
        </w:rPr>
      </w:pPr>
    </w:p>
    <w:p w:rsidR="00D032B6" w:rsidRDefault="00A23879">
      <w:pPr>
        <w:pStyle w:val="BodyText"/>
        <w:spacing w:line="168" w:lineRule="auto"/>
        <w:ind w:left="1217" w:right="424"/>
        <w:jc w:val="both"/>
      </w:pPr>
      <w:r>
        <w:t>此操作等效于使用</w:t>
      </w:r>
      <w:r>
        <w:rPr>
          <w:spacing w:val="-26"/>
        </w:rPr>
        <w:t xml:space="preserve"> </w:t>
      </w:r>
      <w:r>
        <w:t>update</w:t>
      </w:r>
      <w:r>
        <w:rPr>
          <w:spacing w:val="-25"/>
        </w:rPr>
        <w:t xml:space="preserve"> </w:t>
      </w:r>
      <w:r>
        <w:t>方法，更新集合</w:t>
      </w:r>
      <w:r>
        <w:rPr>
          <w:spacing w:val="-25"/>
        </w:rPr>
        <w:t xml:space="preserve"> </w:t>
      </w:r>
      <w:r>
        <w:t>bar</w:t>
      </w:r>
      <w:r>
        <w:rPr>
          <w:spacing w:val="-25"/>
        </w:rPr>
        <w:t xml:space="preserve"> </w:t>
      </w:r>
      <w:r>
        <w:t>中的所有记录，将记录的</w:t>
      </w:r>
      <w:r>
        <w:rPr>
          <w:spacing w:val="-25"/>
        </w:rPr>
        <w:t xml:space="preserve"> </w:t>
      </w:r>
      <w:r>
        <w:t>age</w:t>
      </w:r>
      <w:r>
        <w:rPr>
          <w:spacing w:val="-25"/>
        </w:rPr>
        <w:t xml:space="preserve"> </w:t>
      </w:r>
      <w:r>
        <w:t>字段值加1，name</w:t>
      </w:r>
      <w:r>
        <w:rPr>
          <w:spacing w:val="-25"/>
        </w:rPr>
        <w:t xml:space="preserve"> </w:t>
      </w:r>
      <w:r>
        <w:t xml:space="preserve">字段 </w:t>
      </w:r>
      <w:r>
        <w:rPr>
          <w:w w:val="95"/>
        </w:rPr>
        <w:t>值更改为“Mike”，对不存在</w:t>
      </w:r>
      <w:r>
        <w:rPr>
          <w:spacing w:val="8"/>
          <w:w w:val="95"/>
        </w:rPr>
        <w:t xml:space="preserve"> </w:t>
      </w:r>
      <w:r>
        <w:rPr>
          <w:w w:val="95"/>
        </w:rPr>
        <w:t>name</w:t>
      </w:r>
      <w:r>
        <w:rPr>
          <w:spacing w:val="9"/>
          <w:w w:val="95"/>
        </w:rPr>
        <w:t xml:space="preserve"> </w:t>
      </w:r>
      <w:r>
        <w:rPr>
          <w:w w:val="95"/>
        </w:rPr>
        <w:t>字段的记录，</w:t>
      </w:r>
      <w:hyperlink w:anchor="_bookmark287" w:history="1">
        <w:r>
          <w:rPr>
            <w:color w:val="0000FF"/>
            <w:w w:val="95"/>
          </w:rPr>
          <w:t>$set</w:t>
        </w:r>
        <w:r>
          <w:rPr>
            <w:color w:val="0000FF"/>
            <w:spacing w:val="9"/>
            <w:w w:val="95"/>
          </w:rPr>
          <w:t xml:space="preserve"> </w:t>
        </w:r>
      </w:hyperlink>
      <w:r>
        <w:rPr>
          <w:color w:val="000000"/>
          <w:w w:val="95"/>
        </w:rPr>
        <w:t>操作符会将</w:t>
      </w:r>
      <w:r>
        <w:rPr>
          <w:color w:val="000000"/>
          <w:spacing w:val="9"/>
          <w:w w:val="95"/>
        </w:rPr>
        <w:t xml:space="preserve"> </w:t>
      </w:r>
      <w:r>
        <w:rPr>
          <w:color w:val="000000"/>
          <w:w w:val="95"/>
        </w:rPr>
        <w:t>name</w:t>
      </w:r>
      <w:r>
        <w:rPr>
          <w:color w:val="000000"/>
          <w:spacing w:val="9"/>
          <w:w w:val="95"/>
        </w:rPr>
        <w:t xml:space="preserve"> </w:t>
      </w:r>
      <w:r>
        <w:rPr>
          <w:color w:val="000000"/>
          <w:w w:val="95"/>
        </w:rPr>
        <w:t>字段和其设定的值插入到记录</w:t>
      </w:r>
      <w:r>
        <w:rPr>
          <w:color w:val="000000"/>
        </w:rPr>
        <w:t xml:space="preserve"> 中，使用</w:t>
      </w:r>
      <w:r>
        <w:rPr>
          <w:color w:val="000000"/>
          <w:spacing w:val="-19"/>
        </w:rPr>
        <w:t xml:space="preserve"> </w:t>
      </w:r>
      <w:r>
        <w:rPr>
          <w:color w:val="000000"/>
        </w:rPr>
        <w:t>find</w:t>
      </w:r>
      <w:r>
        <w:rPr>
          <w:color w:val="000000"/>
          <w:spacing w:val="-18"/>
        </w:rPr>
        <w:t xml:space="preserve"> </w:t>
      </w:r>
      <w:r>
        <w:rPr>
          <w:color w:val="000000"/>
        </w:rPr>
        <w:t>方法返回：</w:t>
      </w:r>
    </w:p>
    <w:p w:rsidR="00D032B6" w:rsidRDefault="00035F6E">
      <w:pPr>
        <w:pStyle w:val="BodyText"/>
        <w:spacing w:line="329" w:lineRule="exact"/>
        <w:ind w:left="1317"/>
        <w:rPr>
          <w:rFonts w:ascii="Microsoft JhengHei" w:eastAsia="Microsoft JhengHei" w:hAnsi="Microsoft JhengHei" w:cs="Microsoft JhengHei"/>
        </w:rPr>
      </w:pPr>
      <w:r w:rsidRPr="00035F6E">
        <w:pict>
          <v:group id="_x0000_s2668" style="position:absolute;left:0;text-align:left;margin-left:95.85pt;margin-top:5.55pt;width:459.45pt;height:159pt;z-index:-251629568;mso-position-horizontal-relative:page" coordorigin="1917,111" coordsize="9189,3180">
            <v:shape id="_x0000_s2669" style="position:absolute;left:1917;top:111;width:9189;height:3180" coordorigin="1917,111" coordsize="9189,3180" path="m1917,111r9189,l11106,3291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"516a76a1c9565daf06030000"</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11,</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"Mike"</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"516a76a1c9565daf06050000"</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"a":</w:t>
      </w:r>
      <w:r>
        <w:rPr>
          <w:rFonts w:ascii="Microsoft JhengHei" w:eastAsia="Microsoft JhengHei" w:hAnsi="Microsoft JhengHei" w:cs="Microsoft JhengHei"/>
          <w:spacing w:val="49"/>
          <w:w w:val="115"/>
        </w:rPr>
        <w:t xml:space="preserve"> </w:t>
      </w:r>
      <w:r>
        <w:rPr>
          <w:rFonts w:ascii="Microsoft JhengHei" w:eastAsia="Microsoft JhengHei" w:hAnsi="Microsoft JhengHei" w:cs="Microsoft JhengHei"/>
          <w:w w:val="115"/>
        </w:rPr>
        <w:t>10,</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22,</w:t>
      </w:r>
    </w:p>
    <w:p w:rsidR="00D032B6" w:rsidRDefault="00A23879">
      <w:pPr>
        <w:pStyle w:val="BodyText"/>
        <w:spacing w:line="212" w:lineRule="exact"/>
        <w:ind w:left="161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"name":"Mike"</w:t>
      </w:r>
    </w:p>
    <w:p w:rsidR="00D032B6" w:rsidRDefault="00A23879">
      <w:pPr>
        <w:pStyle w:val="BodyText"/>
        <w:spacing w:line="217"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选择符合匹配条件的记录，对这些记录按更新规则更新，即设定</w:t>
      </w:r>
      <w:r>
        <w:rPr>
          <w:spacing w:val="-20"/>
          <w:position w:val="1"/>
          <w:lang w:eastAsia="zh-CN"/>
        </w:rPr>
        <w:t xml:space="preserve"> </w:t>
      </w:r>
      <w:r>
        <w:rPr>
          <w:position w:val="1"/>
          <w:lang w:eastAsia="zh-CN"/>
        </w:rPr>
        <w:t>rule</w:t>
      </w:r>
      <w:r>
        <w:rPr>
          <w:spacing w:val="-19"/>
          <w:position w:val="1"/>
          <w:lang w:eastAsia="zh-CN"/>
        </w:rPr>
        <w:t xml:space="preserve"> </w:t>
      </w:r>
      <w:r>
        <w:rPr>
          <w:position w:val="1"/>
          <w:lang w:eastAsia="zh-CN"/>
        </w:rPr>
        <w:t>和</w:t>
      </w:r>
      <w:r>
        <w:rPr>
          <w:spacing w:val="-19"/>
          <w:position w:val="1"/>
          <w:lang w:eastAsia="zh-CN"/>
        </w:rPr>
        <w:t xml:space="preserve"> </w:t>
      </w:r>
      <w:r>
        <w:rPr>
          <w:position w:val="1"/>
          <w:lang w:eastAsia="zh-CN"/>
        </w:rPr>
        <w:t>cond</w:t>
      </w:r>
      <w:r>
        <w:rPr>
          <w:spacing w:val="-20"/>
          <w:position w:val="1"/>
          <w:lang w:eastAsia="zh-CN"/>
        </w:rPr>
        <w:t xml:space="preserve"> </w:t>
      </w:r>
      <w:r>
        <w:rPr>
          <w:position w:val="1"/>
          <w:lang w:eastAsia="zh-CN"/>
        </w:rPr>
        <w:t>参数</w:t>
      </w:r>
    </w:p>
    <w:p w:rsidR="00D032B6" w:rsidRDefault="00035F6E">
      <w:pPr>
        <w:pStyle w:val="BodyText"/>
        <w:spacing w:before="23"/>
        <w:ind w:left="1217"/>
        <w:rPr>
          <w:rFonts w:ascii="Microsoft JhengHei" w:eastAsia="Microsoft JhengHei" w:hAnsi="Microsoft JhengHei" w:cs="Microsoft JhengHei"/>
        </w:rPr>
      </w:pPr>
      <w:r w:rsidRPr="00035F6E">
        <w:pict>
          <v:group id="_x0000_s2666" style="position:absolute;left:0;text-align:left;margin-left:95.85pt;margin-top:6.9pt;width:459.45pt;height:10.6pt;z-index:-251628544;mso-position-horizontal-relative:page" coordorigin="1917,138" coordsize="9189,212">
            <v:shape id="_x0000_s266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db.foo.bar.upsert({</w:t>
      </w:r>
      <w:hyperlink w:anchor="_bookmark286" w:history="1">
        <w:r w:rsidR="00A23879">
          <w:rPr>
            <w:rFonts w:ascii="Microsoft JhengHei" w:eastAsia="Microsoft JhengHei" w:hAnsi="Microsoft JhengHei" w:cs="Microsoft JhengHei"/>
            <w:color w:val="0000FF"/>
            <w:w w:val="115"/>
          </w:rPr>
          <w:t>$inc</w:t>
        </w:r>
      </w:hyperlink>
      <w:r w:rsidR="00A23879">
        <w:rPr>
          <w:rFonts w:ascii="Microsoft JhengHei" w:eastAsia="Microsoft JhengHei" w:hAnsi="Microsoft JhengHei" w:cs="Microsoft JhengHei"/>
          <w:color w:val="000000"/>
          <w:w w:val="115"/>
        </w:rPr>
        <w:t>:{age:3}},{type:{</w:t>
      </w:r>
      <w:hyperlink w:anchor="_bookmark280" w:history="1">
        <w:r w:rsidR="00A23879">
          <w:rPr>
            <w:rFonts w:ascii="Microsoft JhengHei" w:eastAsia="Microsoft JhengHei" w:hAnsi="Microsoft JhengHei" w:cs="Microsoft JhengHei"/>
            <w:color w:val="0000FF"/>
            <w:w w:val="115"/>
          </w:rPr>
          <w:t>$exists</w:t>
        </w:r>
      </w:hyperlink>
      <w:r w:rsidR="00A23879">
        <w:rPr>
          <w:rFonts w:ascii="Microsoft JhengHei" w:eastAsia="Microsoft JhengHei" w:hAnsi="Microsoft JhengHei" w:cs="Microsoft JhengHei"/>
          <w:color w:val="000000"/>
          <w:w w:val="115"/>
        </w:rPr>
        <w:t>:1}})</w:t>
      </w:r>
    </w:p>
    <w:p w:rsidR="00D032B6" w:rsidRDefault="00D032B6">
      <w:pPr>
        <w:spacing w:before="2" w:line="110" w:lineRule="exact"/>
        <w:rPr>
          <w:sz w:val="11"/>
          <w:szCs w:val="11"/>
        </w:rPr>
      </w:pPr>
    </w:p>
    <w:p w:rsidR="00D032B6" w:rsidRDefault="00A23879">
      <w:pPr>
        <w:pStyle w:val="BodyText"/>
        <w:spacing w:line="168" w:lineRule="auto"/>
        <w:ind w:left="1217" w:right="101"/>
      </w:pPr>
      <w:r>
        <w:t>此操作更新集合</w:t>
      </w:r>
      <w:r>
        <w:rPr>
          <w:spacing w:val="-22"/>
        </w:rPr>
        <w:t xml:space="preserve"> </w:t>
      </w:r>
      <w:r>
        <w:t>bar</w:t>
      </w:r>
      <w:r>
        <w:rPr>
          <w:spacing w:val="-22"/>
        </w:rPr>
        <w:t xml:space="preserve"> </w:t>
      </w:r>
      <w:r>
        <w:t>中存在</w:t>
      </w:r>
      <w:r>
        <w:rPr>
          <w:spacing w:val="-22"/>
        </w:rPr>
        <w:t xml:space="preserve"> </w:t>
      </w:r>
      <w:r>
        <w:t>type</w:t>
      </w:r>
      <w:r>
        <w:rPr>
          <w:spacing w:val="-22"/>
        </w:rPr>
        <w:t xml:space="preserve"> </w:t>
      </w:r>
      <w:r>
        <w:t>字段的记录，将这些记录的</w:t>
      </w:r>
      <w:r>
        <w:rPr>
          <w:spacing w:val="-22"/>
        </w:rPr>
        <w:t xml:space="preserve"> </w:t>
      </w:r>
      <w:r>
        <w:t>age</w:t>
      </w:r>
      <w:r>
        <w:rPr>
          <w:spacing w:val="-22"/>
        </w:rPr>
        <w:t xml:space="preserve"> </w:t>
      </w:r>
      <w:r>
        <w:t>字段值加3。在上面给出的两条记录 中，都没有</w:t>
      </w:r>
      <w:r>
        <w:rPr>
          <w:spacing w:val="-28"/>
        </w:rPr>
        <w:t xml:space="preserve"> </w:t>
      </w:r>
      <w:r>
        <w:t>type</w:t>
      </w:r>
      <w:r>
        <w:rPr>
          <w:spacing w:val="-28"/>
        </w:rPr>
        <w:t xml:space="preserve"> </w:t>
      </w:r>
      <w:r>
        <w:t>字段，此时，upsert</w:t>
      </w:r>
      <w:r>
        <w:rPr>
          <w:spacing w:val="-28"/>
        </w:rPr>
        <w:t xml:space="preserve"> </w:t>
      </w:r>
      <w:r>
        <w:t>操作会插入一条新的记录，新记录只有</w:t>
      </w:r>
      <w:r>
        <w:rPr>
          <w:spacing w:val="-28"/>
        </w:rPr>
        <w:t xml:space="preserve"> </w:t>
      </w:r>
      <w:r>
        <w:t>_id</w:t>
      </w:r>
      <w:r>
        <w:rPr>
          <w:spacing w:val="-28"/>
        </w:rPr>
        <w:t xml:space="preserve"> </w:t>
      </w:r>
      <w:r>
        <w:t>字段和</w:t>
      </w:r>
      <w:r>
        <w:rPr>
          <w:spacing w:val="-28"/>
        </w:rPr>
        <w:t xml:space="preserve"> </w:t>
      </w:r>
      <w:r>
        <w:t>age</w:t>
      </w:r>
      <w:r>
        <w:rPr>
          <w:spacing w:val="-28"/>
        </w:rPr>
        <w:t xml:space="preserve"> </w:t>
      </w:r>
      <w:r>
        <w:t>字段名，_id</w:t>
      </w:r>
      <w:r>
        <w:rPr>
          <w:w w:val="95"/>
        </w:rPr>
        <w:t xml:space="preserve"> </w:t>
      </w:r>
      <w:r>
        <w:t>字段值自动生成，而</w:t>
      </w:r>
      <w:r>
        <w:rPr>
          <w:spacing w:val="-29"/>
        </w:rPr>
        <w:t xml:space="preserve"> </w:t>
      </w:r>
      <w:r>
        <w:t>age</w:t>
      </w:r>
      <w:r>
        <w:rPr>
          <w:spacing w:val="-29"/>
        </w:rPr>
        <w:t xml:space="preserve"> </w:t>
      </w:r>
      <w:r>
        <w:t>字段值为3。</w:t>
      </w:r>
    </w:p>
    <w:p w:rsidR="00D032B6" w:rsidRDefault="00035F6E">
      <w:pPr>
        <w:pStyle w:val="BodyText"/>
        <w:spacing w:line="329" w:lineRule="exact"/>
        <w:ind w:left="1217"/>
        <w:rPr>
          <w:rFonts w:ascii="Microsoft JhengHei" w:eastAsia="Microsoft JhengHei" w:hAnsi="Microsoft JhengHei" w:cs="Microsoft JhengHei"/>
        </w:rPr>
      </w:pPr>
      <w:r w:rsidRPr="00035F6E">
        <w:pict>
          <v:group id="_x0000_s2664" style="position:absolute;left:0;text-align:left;margin-left:95.85pt;margin-top:5.55pt;width:459.45pt;height:31.8pt;z-index:-251627520;mso-position-horizontal-relative:page" coordorigin="1917,111" coordsize="9189,636">
            <v:shape id="_x0000_s2665" style="position:absolute;left:1917;top:111;width:9189;height:636" coordorigin="1917,111" coordsize="9189,636" path="m1917,111r9189,l11106,74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6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"516a76a1c9565daf06030000"</w:t>
      </w:r>
    </w:p>
    <w:p w:rsidR="00D032B6" w:rsidRDefault="00D032B6">
      <w:pPr>
        <w:spacing w:line="217" w:lineRule="exact"/>
        <w:rPr>
          <w:rFonts w:ascii="Microsoft JhengHei" w:eastAsia="Microsoft JhengHei" w:hAnsi="Microsoft JhengHei" w:cs="Microsoft JhengHei"/>
        </w:rPr>
        <w:sectPr w:rsidR="00D032B6">
          <w:pgSz w:w="12240" w:h="15840"/>
          <w:pgMar w:top="900" w:right="106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297"/>
        <w:rPr>
          <w:rFonts w:ascii="Microsoft JhengHei" w:eastAsia="Microsoft JhengHei" w:hAnsi="Microsoft JhengHei" w:cs="Microsoft JhengHei"/>
        </w:rPr>
      </w:pPr>
      <w:r w:rsidRPr="00035F6E">
        <w:pict>
          <v:group id="_x0000_s2662" style="position:absolute;left:0;text-align:left;margin-left:95.85pt;margin-top:4.7pt;width:459.45pt;height:190.8pt;z-index:-251626496;mso-position-horizontal-relative:page" coordorigin="1917,94" coordsize="9189,3816">
            <v:shape id="_x0000_s2663" style="position:absolute;left:1917;top:94;width:9189;height:3816" coordorigin="1917,94" coordsize="9189,3816" path="m1917,94r9189,l11106,3910r-9189,l1917,94xe" fillcolor="#efefef" stroked="f">
              <v:path arrowok="t"/>
            </v:shape>
            <w10:wrap anchorx="page"/>
          </v:group>
        </w:pict>
      </w:r>
      <w:r w:rsidR="00A23879">
        <w:rPr>
          <w:rFonts w:ascii="Microsoft JhengHei" w:eastAsia="Microsoft JhengHei" w:hAnsi="Microsoft JhengHei" w:cs="Microsoft JhengHei"/>
          <w:w w:val="180"/>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11,</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5"/>
          <w:w w:val="95"/>
        </w:rPr>
        <w:t xml:space="preserve"> </w:t>
      </w:r>
      <w:r>
        <w:rPr>
          <w:rFonts w:ascii="Microsoft JhengHei" w:eastAsia="Microsoft JhengHei" w:hAnsi="Microsoft JhengHei" w:cs="Microsoft JhengHei"/>
          <w:w w:val="95"/>
        </w:rPr>
        <w:t>"Mike"</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49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"516a76a1c9565daf06050000"</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15"/>
        </w:rPr>
        <w:t>"a":</w:t>
      </w:r>
      <w:r>
        <w:rPr>
          <w:rFonts w:ascii="Microsoft JhengHei" w:eastAsia="Microsoft JhengHei" w:hAnsi="Microsoft JhengHei" w:cs="Microsoft JhengHei"/>
          <w:spacing w:val="49"/>
          <w:w w:val="115"/>
        </w:rPr>
        <w:t xml:space="preserve"> </w:t>
      </w:r>
      <w:r>
        <w:rPr>
          <w:rFonts w:ascii="Microsoft JhengHei" w:eastAsia="Microsoft JhengHei" w:hAnsi="Microsoft JhengHei" w:cs="Microsoft JhengHei"/>
          <w:w w:val="115"/>
        </w:rPr>
        <w:t>10,</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22,</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5"/>
        </w:rPr>
        <w:t>"name":"Mike"</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5"/>
        </w:rPr>
        <w:t xml:space="preserve">"$oid": </w:t>
      </w:r>
      <w:r>
        <w:rPr>
          <w:rFonts w:ascii="Microsoft JhengHei" w:eastAsia="Microsoft JhengHei" w:hAnsi="Microsoft JhengHei" w:cs="Microsoft JhengHei"/>
          <w:spacing w:val="15"/>
          <w:w w:val="95"/>
        </w:rPr>
        <w:t xml:space="preserve"> </w:t>
      </w:r>
      <w:r>
        <w:rPr>
          <w:rFonts w:ascii="Microsoft JhengHei" w:eastAsia="Microsoft JhengHei" w:hAnsi="Microsoft JhengHei" w:cs="Microsoft JhengHei"/>
          <w:w w:val="95"/>
        </w:rPr>
        <w:t>"516cfc334630a7f338c169b0"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3</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tabs>
          <w:tab w:val="left" w:pos="897"/>
        </w:tabs>
        <w:spacing w:line="234" w:lineRule="exact"/>
        <w:ind w:left="6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按访问计划更新记录，假设集合中存在指定的索引名    </w:t>
      </w:r>
      <w:r>
        <w:rPr>
          <w:spacing w:val="1"/>
          <w:w w:val="95"/>
          <w:position w:val="1"/>
        </w:rPr>
        <w:t xml:space="preserve"> </w:t>
      </w:r>
      <w:r>
        <w:rPr>
          <w:w w:val="95"/>
          <w:position w:val="1"/>
        </w:rPr>
        <w:t>testIndex</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2660" style="position:absolute;left:0;text-align:left;margin-left:95.85pt;margin-top:4.95pt;width:459.45pt;height:10.6pt;z-index:-251625472;mso-position-horizontal-relative:page" coordorigin="1917,99" coordsize="9189,212">
            <v:shape id="_x0000_s266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db.foo.bar.upsert({</w:t>
      </w:r>
      <w:hyperlink w:anchor="_bookmark286" w:history="1">
        <w:r w:rsidR="00A23879">
          <w:rPr>
            <w:rFonts w:ascii="Microsoft JhengHei" w:eastAsia="Microsoft JhengHei" w:hAnsi="Microsoft JhengHei" w:cs="Microsoft JhengHei"/>
            <w:color w:val="0000FF"/>
            <w:w w:val="115"/>
          </w:rPr>
          <w:t>$inc</w:t>
        </w:r>
      </w:hyperlink>
      <w:r w:rsidR="00A23879">
        <w:rPr>
          <w:rFonts w:ascii="Microsoft JhengHei" w:eastAsia="Microsoft JhengHei" w:hAnsi="Microsoft JhengHei" w:cs="Microsoft JhengHei"/>
          <w:color w:val="000000"/>
          <w:w w:val="115"/>
        </w:rPr>
        <w:t>:{age:1}},{age:{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:20}},{"":"testIndex"})&gt;</w:t>
      </w:r>
    </w:p>
    <w:p w:rsidR="00D032B6" w:rsidRDefault="00D032B6">
      <w:pPr>
        <w:spacing w:before="2" w:line="110" w:lineRule="exact"/>
        <w:rPr>
          <w:sz w:val="11"/>
          <w:szCs w:val="11"/>
        </w:rPr>
      </w:pPr>
    </w:p>
    <w:p w:rsidR="00D032B6" w:rsidRDefault="00A23879">
      <w:pPr>
        <w:pStyle w:val="BodyText"/>
        <w:spacing w:line="168" w:lineRule="auto"/>
        <w:ind w:left="897" w:right="410"/>
      </w:pPr>
      <w:r>
        <w:t>此操作等效于使用</w:t>
      </w:r>
      <w:r>
        <w:rPr>
          <w:spacing w:val="-27"/>
        </w:rPr>
        <w:t xml:space="preserve"> </w:t>
      </w:r>
      <w:r>
        <w:t>update</w:t>
      </w:r>
      <w:r>
        <w:rPr>
          <w:spacing w:val="-26"/>
        </w:rPr>
        <w:t xml:space="preserve"> </w:t>
      </w:r>
      <w:r>
        <w:t>方法，使用索引名为</w:t>
      </w:r>
      <w:r>
        <w:rPr>
          <w:spacing w:val="-27"/>
        </w:rPr>
        <w:t xml:space="preserve"> </w:t>
      </w:r>
      <w:r>
        <w:t>testIndex</w:t>
      </w:r>
      <w:r>
        <w:rPr>
          <w:spacing w:val="-26"/>
        </w:rPr>
        <w:t xml:space="preserve"> </w:t>
      </w:r>
      <w:r>
        <w:t>的索引访问集合</w:t>
      </w:r>
      <w:r>
        <w:rPr>
          <w:spacing w:val="-27"/>
        </w:rPr>
        <w:t xml:space="preserve"> </w:t>
      </w:r>
      <w:r>
        <w:t>bar</w:t>
      </w:r>
      <w:r>
        <w:rPr>
          <w:spacing w:val="-26"/>
        </w:rPr>
        <w:t xml:space="preserve"> </w:t>
      </w:r>
      <w:r>
        <w:t>中</w:t>
      </w:r>
      <w:r>
        <w:rPr>
          <w:spacing w:val="-27"/>
        </w:rPr>
        <w:t xml:space="preserve"> </w:t>
      </w:r>
      <w:r>
        <w:t>age</w:t>
      </w:r>
      <w:r>
        <w:rPr>
          <w:spacing w:val="-26"/>
        </w:rPr>
        <w:t xml:space="preserve"> </w:t>
      </w:r>
      <w:r>
        <w:t>字段值大于20的记 录，将这些记录的</w:t>
      </w:r>
      <w:r>
        <w:rPr>
          <w:spacing w:val="-29"/>
        </w:rPr>
        <w:t xml:space="preserve"> </w:t>
      </w:r>
      <w:r>
        <w:t>age</w:t>
      </w:r>
      <w:r>
        <w:rPr>
          <w:spacing w:val="-29"/>
        </w:rPr>
        <w:t xml:space="preserve"> </w:t>
      </w:r>
      <w:r>
        <w:t>字段名加1。此时返回：</w:t>
      </w:r>
    </w:p>
    <w:p w:rsidR="00D032B6" w:rsidRDefault="00035F6E">
      <w:pPr>
        <w:pStyle w:val="BodyText"/>
        <w:spacing w:line="329" w:lineRule="exact"/>
        <w:ind w:left="997"/>
        <w:rPr>
          <w:rFonts w:ascii="Microsoft JhengHei" w:eastAsia="Microsoft JhengHei" w:hAnsi="Microsoft JhengHei" w:cs="Microsoft JhengHei"/>
        </w:rPr>
      </w:pPr>
      <w:r w:rsidRPr="00035F6E">
        <w:pict>
          <v:group id="_x0000_s2658" style="position:absolute;left:0;text-align:left;margin-left:95.85pt;margin-top:5.55pt;width:459.45pt;height:84.8pt;z-index:-251624448;mso-position-horizontal-relative:page" coordorigin="1917,111" coordsize="9189,1696">
            <v:shape id="_x0000_s2659"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2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49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"516a76a1c9565daf06050000"</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15"/>
        </w:rPr>
        <w:t>"a":</w:t>
      </w:r>
      <w:r>
        <w:rPr>
          <w:rFonts w:ascii="Microsoft JhengHei" w:eastAsia="Microsoft JhengHei" w:hAnsi="Microsoft JhengHei" w:cs="Microsoft JhengHei"/>
          <w:spacing w:val="49"/>
          <w:w w:val="115"/>
        </w:rPr>
        <w:t xml:space="preserve"> </w:t>
      </w:r>
      <w:r>
        <w:rPr>
          <w:rFonts w:ascii="Microsoft JhengHei" w:eastAsia="Microsoft JhengHei" w:hAnsi="Microsoft JhengHei" w:cs="Microsoft JhengHei"/>
          <w:w w:val="115"/>
        </w:rPr>
        <w:t>10,</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23,</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5"/>
        </w:rPr>
        <w:t>"name":"Mike"</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9" w:line="130" w:lineRule="exact"/>
        <w:rPr>
          <w:sz w:val="13"/>
          <w:szCs w:val="13"/>
        </w:rPr>
      </w:pPr>
    </w:p>
    <w:p w:rsidR="00D032B6" w:rsidRDefault="00A23879">
      <w:pPr>
        <w:pStyle w:val="Heading4"/>
        <w:spacing w:line="354" w:lineRule="exact"/>
        <w:ind w:left="113"/>
      </w:pPr>
      <w:bookmarkStart w:id="506" w:name="SdbCursor"/>
      <w:bookmarkStart w:id="507" w:name="_bookmark234"/>
      <w:bookmarkEnd w:id="506"/>
      <w:bookmarkEnd w:id="507"/>
      <w:r>
        <w:rPr>
          <w:w w:val="95"/>
        </w:rPr>
        <w:t>SdbCursor</w:t>
      </w:r>
    </w:p>
    <w:p w:rsidR="00D032B6" w:rsidRDefault="00A23879">
      <w:pPr>
        <w:pStyle w:val="BodyText"/>
        <w:spacing w:before="21" w:line="309" w:lineRule="auto"/>
        <w:ind w:left="613" w:right="7946"/>
      </w:pPr>
      <w:r>
        <w:t xml:space="preserve">游标方法 </w:t>
      </w:r>
      <w:bookmarkStart w:id="508" w:name="cursor.close()"/>
      <w:bookmarkStart w:id="509" w:name="_bookmark235"/>
      <w:bookmarkEnd w:id="508"/>
      <w:bookmarkEnd w:id="509"/>
      <w:r>
        <w:rPr>
          <w:w w:val="95"/>
        </w:rPr>
        <w:t>cursor.close()</w:t>
      </w:r>
    </w:p>
    <w:p w:rsidR="00D032B6" w:rsidRDefault="00D032B6">
      <w:pPr>
        <w:spacing w:before="2" w:line="120" w:lineRule="exact"/>
        <w:rPr>
          <w:sz w:val="12"/>
          <w:szCs w:val="12"/>
        </w:rPr>
      </w:pPr>
    </w:p>
    <w:p w:rsidR="00D032B6" w:rsidRDefault="00A23879">
      <w:pPr>
        <w:pStyle w:val="BodyText"/>
        <w:spacing w:line="253" w:lineRule="auto"/>
        <w:ind w:left="613" w:right="5482"/>
      </w:pPr>
      <w:r>
        <w:t>cursor.close()</w:t>
      </w:r>
      <w:r>
        <w:rPr>
          <w:w w:val="95"/>
        </w:rPr>
        <w:t xml:space="preserve"> </w:t>
      </w:r>
      <w:r>
        <w:t>关闭当前游标，当前游标不再可用。</w:t>
      </w:r>
    </w:p>
    <w:p w:rsidR="00D032B6" w:rsidRDefault="00D032B6">
      <w:pPr>
        <w:spacing w:before="4" w:line="180" w:lineRule="exact"/>
        <w:rPr>
          <w:sz w:val="18"/>
          <w:szCs w:val="18"/>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插入10条记录</w:t>
      </w:r>
    </w:p>
    <w:p w:rsidR="00D032B6" w:rsidRDefault="00035F6E">
      <w:pPr>
        <w:pStyle w:val="BodyText"/>
        <w:spacing w:before="23"/>
        <w:ind w:left="897"/>
        <w:rPr>
          <w:rFonts w:ascii="Microsoft JhengHei" w:eastAsia="Microsoft JhengHei" w:hAnsi="Microsoft JhengHei" w:cs="Microsoft JhengHei"/>
        </w:rPr>
      </w:pPr>
      <w:r w:rsidRPr="00035F6E">
        <w:pict>
          <v:group id="_x0000_s2656" style="position:absolute;left:0;text-align:left;margin-left:95.85pt;margin-top:6.9pt;width:459.45pt;height:10.6pt;z-index:-251623424;mso-position-horizontal-relative:page" coordorigin="1917,138" coordsize="9189,212">
            <v:shape id="_x0000_s265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20"/>
        </w:rPr>
        <w:t>for(i</w:t>
      </w:r>
      <w:r w:rsidR="00A23879">
        <w:rPr>
          <w:rFonts w:ascii="Microsoft JhengHei" w:eastAsia="Microsoft JhengHei" w:hAnsi="Microsoft JhengHei" w:cs="Microsoft JhengHei"/>
          <w:spacing w:val="24"/>
          <w:w w:val="120"/>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38"/>
          <w:w w:val="95"/>
        </w:rPr>
        <w:t xml:space="preserve"> </w:t>
      </w:r>
      <w:r w:rsidR="00A23879">
        <w:rPr>
          <w:rFonts w:ascii="Microsoft JhengHei" w:eastAsia="Microsoft JhengHei" w:hAnsi="Microsoft JhengHei" w:cs="Microsoft JhengHei"/>
          <w:w w:val="120"/>
        </w:rPr>
        <w:t>0;</w:t>
      </w:r>
      <w:r w:rsidR="00A23879">
        <w:rPr>
          <w:rFonts w:ascii="Microsoft JhengHei" w:eastAsia="Microsoft JhengHei" w:hAnsi="Microsoft JhengHei" w:cs="Microsoft JhengHei"/>
          <w:spacing w:val="24"/>
          <w:w w:val="120"/>
        </w:rPr>
        <w:t xml:space="preserve"> </w:t>
      </w:r>
      <w:r w:rsidR="00A23879">
        <w:rPr>
          <w:rFonts w:ascii="Microsoft JhengHei" w:eastAsia="Microsoft JhengHei" w:hAnsi="Microsoft JhengHei" w:cs="Microsoft JhengHei"/>
          <w:w w:val="165"/>
        </w:rPr>
        <w:t>i</w:t>
      </w:r>
      <w:r w:rsidR="00A23879">
        <w:rPr>
          <w:rFonts w:ascii="Microsoft JhengHei" w:eastAsia="Microsoft JhengHei" w:hAnsi="Microsoft JhengHei" w:cs="Microsoft JhengHei"/>
          <w:spacing w:val="3"/>
          <w:w w:val="165"/>
        </w:rPr>
        <w:t xml:space="preserve"> </w:t>
      </w:r>
      <w:r w:rsidR="00A23879">
        <w:rPr>
          <w:rFonts w:ascii="Microsoft JhengHei" w:eastAsia="Microsoft JhengHei" w:hAnsi="Microsoft JhengHei" w:cs="Microsoft JhengHei"/>
          <w:w w:val="95"/>
        </w:rPr>
        <w:t>&lt;</w:t>
      </w:r>
      <w:r w:rsidR="00A23879">
        <w:rPr>
          <w:rFonts w:ascii="Microsoft JhengHei" w:eastAsia="Microsoft JhengHei" w:hAnsi="Microsoft JhengHei" w:cs="Microsoft JhengHei"/>
          <w:spacing w:val="37"/>
          <w:w w:val="95"/>
        </w:rPr>
        <w:t xml:space="preserve"> </w:t>
      </w:r>
      <w:r w:rsidR="00A23879">
        <w:rPr>
          <w:rFonts w:ascii="Microsoft JhengHei" w:eastAsia="Microsoft JhengHei" w:hAnsi="Microsoft JhengHei" w:cs="Microsoft JhengHei"/>
          <w:w w:val="120"/>
        </w:rPr>
        <w:t>10;</w:t>
      </w:r>
      <w:r w:rsidR="00A23879">
        <w:rPr>
          <w:rFonts w:ascii="Microsoft JhengHei" w:eastAsia="Microsoft JhengHei" w:hAnsi="Microsoft JhengHei" w:cs="Microsoft JhengHei"/>
          <w:spacing w:val="25"/>
          <w:w w:val="120"/>
        </w:rPr>
        <w:t xml:space="preserve"> </w:t>
      </w:r>
      <w:r w:rsidR="00A23879">
        <w:rPr>
          <w:rFonts w:ascii="Microsoft JhengHei" w:eastAsia="Microsoft JhengHei" w:hAnsi="Microsoft JhengHei" w:cs="Microsoft JhengHei"/>
          <w:w w:val="120"/>
        </w:rPr>
        <w:t>i++)</w:t>
      </w:r>
      <w:r w:rsidR="00A23879">
        <w:rPr>
          <w:rFonts w:ascii="Microsoft JhengHei" w:eastAsia="Microsoft JhengHei" w:hAnsi="Microsoft JhengHei" w:cs="Microsoft JhengHei"/>
          <w:spacing w:val="24"/>
          <w:w w:val="120"/>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3"/>
          <w:w w:val="125"/>
        </w:rPr>
        <w:t xml:space="preserve"> </w:t>
      </w:r>
      <w:r w:rsidR="00A23879">
        <w:rPr>
          <w:rFonts w:ascii="Microsoft JhengHei" w:eastAsia="Microsoft JhengHei" w:hAnsi="Microsoft JhengHei" w:cs="Microsoft JhengHei"/>
          <w:w w:val="120"/>
        </w:rPr>
        <w:t>db.foo.bar.insert({a:i})</w:t>
      </w:r>
      <w:r w:rsidR="00A23879">
        <w:rPr>
          <w:rFonts w:ascii="Microsoft JhengHei" w:eastAsia="Microsoft JhengHei" w:hAnsi="Microsoft JhengHei" w:cs="Microsoft JhengHei"/>
          <w:spacing w:val="24"/>
          <w:w w:val="120"/>
        </w:rPr>
        <w:t xml:space="preserve"> </w:t>
      </w:r>
      <w:r w:rsidR="00A23879">
        <w:rPr>
          <w:rFonts w:ascii="Microsoft JhengHei" w:eastAsia="Microsoft JhengHei" w:hAnsi="Microsoft JhengHei" w:cs="Microsoft JhengHei"/>
          <w:w w:val="125"/>
        </w:rPr>
        <w:t>}</w:t>
      </w:r>
    </w:p>
    <w:p w:rsidR="00D032B6" w:rsidRDefault="00035F6E">
      <w:pPr>
        <w:pStyle w:val="BodyText"/>
        <w:spacing w:before="26" w:line="255" w:lineRule="auto"/>
        <w:ind w:left="897" w:right="6821"/>
        <w:rPr>
          <w:rFonts w:ascii="Microsoft JhengHei" w:eastAsia="Microsoft JhengHei" w:hAnsi="Microsoft JhengHei" w:cs="Microsoft JhengHei"/>
        </w:rPr>
      </w:pPr>
      <w:r w:rsidRPr="00035F6E">
        <w:pict>
          <v:group id="_x0000_s2654" style="position:absolute;left:0;text-align:left;margin-left:95.85pt;margin-top:25.15pt;width:459.45pt;height:10.6pt;z-index:-251622400;mso-position-horizontal-relative:page" coordorigin="1917,503" coordsize="9189,212">
            <v:shape id="_x0000_s2655" style="position:absolute;left:1917;top:503;width:9189;height:212" coordorigin="1917,503" coordsize="9189,212" path="m1917,503r9189,l11106,715r-9189,l1917,503xe" fillcolor="#efefef" stroked="f">
              <v:path arrowok="t"/>
            </v:shape>
            <w10:wrap anchorx="page"/>
          </v:group>
        </w:pict>
      </w:r>
      <w:r w:rsidRPr="00035F6E">
        <w:pict>
          <v:group id="_x0000_s2652" style="position:absolute;left:0;text-align:left;margin-left:95.85pt;margin-top:61.75pt;width:459.45pt;height:10.6pt;z-index:-251621376;mso-position-horizontal-relative:page" coordorigin="1917,1235" coordsize="9189,212">
            <v:shape id="_x0000_s2653" style="position:absolute;left:1917;top:1235;width:9189;height:212" coordorigin="1917,1235" coordsize="9189,212" path="m1917,1235r9189,l11106,1447r-9189,l1917,1235xe" fillcolor="#efefef" stroked="f">
              <v:path arrowok="t"/>
            </v:shape>
            <w10:wrap anchorx="page"/>
          </v:group>
        </w:pict>
      </w:r>
      <w:r w:rsidR="00A23879">
        <w:t>查询集合</w:t>
      </w:r>
      <w:r w:rsidR="00A23879">
        <w:rPr>
          <w:spacing w:val="-25"/>
        </w:rPr>
        <w:t xml:space="preserve"> </w:t>
      </w:r>
      <w:r w:rsidR="00A23879">
        <w:t>foo.bar</w:t>
      </w:r>
      <w:r w:rsidR="00A23879">
        <w:rPr>
          <w:spacing w:val="-24"/>
        </w:rPr>
        <w:t xml:space="preserve"> </w:t>
      </w:r>
      <w:r w:rsidR="00A23879">
        <w:t xml:space="preserve">的所有记录 </w:t>
      </w:r>
      <w:r w:rsidR="00A23879">
        <w:rPr>
          <w:rFonts w:ascii="Microsoft JhengHei" w:eastAsia="Microsoft JhengHei" w:hAnsi="Microsoft JhengHei" w:cs="Microsoft JhengHei"/>
        </w:rPr>
        <w:t xml:space="preserve">var  </w:t>
      </w:r>
      <w:r w:rsidR="00A23879">
        <w:rPr>
          <w:rFonts w:ascii="Microsoft JhengHei" w:eastAsia="Microsoft JhengHei" w:hAnsi="Microsoft JhengHei" w:cs="Microsoft JhengHei"/>
          <w:spacing w:val="1"/>
        </w:rPr>
        <w:t xml:space="preserve"> </w:t>
      </w:r>
      <w:r w:rsidR="00A23879">
        <w:rPr>
          <w:rFonts w:ascii="Microsoft JhengHei" w:eastAsia="Microsoft JhengHei" w:hAnsi="Microsoft JhengHei" w:cs="Microsoft JhengHei"/>
        </w:rPr>
        <w:t xml:space="preserve">cur  </w:t>
      </w:r>
      <w:r w:rsidR="00A23879">
        <w:rPr>
          <w:rFonts w:ascii="Microsoft JhengHei" w:eastAsia="Microsoft JhengHei" w:hAnsi="Microsoft JhengHei" w:cs="Microsoft JhengHei"/>
          <w:spacing w:val="2"/>
        </w:rPr>
        <w:t xml:space="preserve"> </w:t>
      </w:r>
      <w:r w:rsidR="00A23879">
        <w:rPr>
          <w:rFonts w:ascii="Microsoft JhengHei" w:eastAsia="Microsoft JhengHei" w:hAnsi="Microsoft JhengHei" w:cs="Microsoft JhengHei"/>
          <w:w w:val="95"/>
        </w:rPr>
        <w:t xml:space="preserve">=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rPr>
        <w:t>db.foo.bar.find()</w:t>
      </w:r>
      <w:r w:rsidR="00A23879">
        <w:rPr>
          <w:rFonts w:ascii="Microsoft JhengHei" w:eastAsia="Microsoft JhengHei" w:hAnsi="Microsoft JhengHei" w:cs="Microsoft JhengHei"/>
          <w:w w:val="112"/>
        </w:rPr>
        <w:t xml:space="preserve"> </w:t>
      </w:r>
      <w:r w:rsidR="00A23879">
        <w:t xml:space="preserve">使用游标取出一条记录 </w:t>
      </w:r>
      <w:r w:rsidR="00A23879">
        <w:rPr>
          <w:rFonts w:ascii="Microsoft JhengHei" w:eastAsia="Microsoft JhengHei" w:hAnsi="Microsoft JhengHei" w:cs="Microsoft JhengHei"/>
        </w:rPr>
        <w:t>cur.next()</w:t>
      </w:r>
    </w:p>
    <w:p w:rsidR="00D032B6" w:rsidRDefault="00035F6E">
      <w:pPr>
        <w:pStyle w:val="BodyText"/>
        <w:spacing w:before="10" w:line="333" w:lineRule="exact"/>
        <w:ind w:left="897"/>
        <w:rPr>
          <w:rFonts w:ascii="Microsoft JhengHei" w:eastAsia="Microsoft JhengHei" w:hAnsi="Microsoft JhengHei" w:cs="Microsoft JhengHei"/>
        </w:rPr>
      </w:pPr>
      <w:r w:rsidRPr="00035F6E">
        <w:pict>
          <v:group id="_x0000_s2650" style="position:absolute;left:0;text-align:left;margin-left:95.85pt;margin-top:6.25pt;width:459.45pt;height:63.6pt;z-index:-251620352;mso-position-horizontal-relative:page" coordorigin="1917,125" coordsize="9189,1272">
            <v:shape id="_x0000_s2651" style="position:absolute;left:1917;top:125;width:9189;height:1272" coordorigin="1917,125" coordsize="9189,1272" path="m1917,125r9189,l11106,1397r-9189,l1917,12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"53b3c2d7bb65d2f74c000000"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10"/>
        </w:rPr>
        <w:t xml:space="preserve">"a": </w:t>
      </w:r>
      <w:r>
        <w:rPr>
          <w:rFonts w:ascii="Microsoft JhengHei" w:eastAsia="Microsoft JhengHei" w:hAnsi="Microsoft JhengHei" w:cs="Microsoft JhengHei"/>
          <w:spacing w:val="7"/>
          <w:w w:val="110"/>
        </w:rPr>
        <w:t xml:space="preserve"> </w:t>
      </w:r>
      <w:r>
        <w:rPr>
          <w:rFonts w:ascii="Microsoft JhengHei" w:eastAsia="Microsoft JhengHei" w:hAnsi="Microsoft JhengHei" w:cs="Microsoft JhengHei"/>
          <w:w w:val="110"/>
        </w:rPr>
        <w:t>0</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217"/>
      </w:pPr>
      <w:r>
        <w:t>关闭游标</w:t>
      </w:r>
    </w:p>
    <w:p w:rsidR="00D032B6" w:rsidRDefault="00035F6E">
      <w:pPr>
        <w:pStyle w:val="BodyText"/>
        <w:spacing w:before="20" w:line="257" w:lineRule="auto"/>
        <w:ind w:left="1217" w:right="7441"/>
      </w:pPr>
      <w:r>
        <w:pict>
          <v:group id="_x0000_s2648" style="position:absolute;left:0;text-align:left;margin-left:95.85pt;margin-top:6.75pt;width:459.45pt;height:10.6pt;z-index:-251619328;mso-position-horizontal-relative:page" coordorigin="1917,135" coordsize="9189,212">
            <v:shape id="_x0000_s2649" style="position:absolute;left:1917;top:135;width:9189;height:212" coordorigin="1917,135" coordsize="9189,212" path="m1917,135r9189,l11106,347r-9189,l1917,135xe" fillcolor="#efefef" stroked="f">
              <v:path arrowok="t"/>
            </v:shape>
            <w10:wrap anchorx="page"/>
          </v:group>
        </w:pict>
      </w:r>
      <w:r>
        <w:pict>
          <v:group id="_x0000_s2646" style="position:absolute;left:0;text-align:left;margin-left:95.85pt;margin-top:43.35pt;width:459.45pt;height:10.6pt;z-index:-251618304;mso-position-horizontal-relative:page" coordorigin="1917,867" coordsize="9189,212">
            <v:shape id="_x0000_s2647" style="position:absolute;left:1917;top:867;width:9189;height:212" coordorigin="1917,867" coordsize="9189,212" path="m1917,867r9189,l11106,1079r-9189,l1917,867xe" fillcolor="#efefef" stroked="f">
              <v:path arrowok="t"/>
            </v:shape>
            <w10:wrap anchorx="page"/>
          </v:group>
        </w:pict>
      </w:r>
      <w:r w:rsidR="00A23879">
        <w:rPr>
          <w:rFonts w:ascii="Microsoft JhengHei" w:eastAsia="Microsoft JhengHei" w:hAnsi="Microsoft JhengHei" w:cs="Microsoft JhengHei"/>
          <w:w w:val="110"/>
        </w:rPr>
        <w:t>cur.close()</w:t>
      </w:r>
      <w:r w:rsidR="00A23879">
        <w:rPr>
          <w:rFonts w:ascii="Microsoft JhengHei" w:eastAsia="Microsoft JhengHei" w:hAnsi="Microsoft JhengHei" w:cs="Microsoft JhengHei"/>
          <w:w w:val="115"/>
        </w:rPr>
        <w:t xml:space="preserve"> </w:t>
      </w:r>
      <w:r w:rsidR="00A23879">
        <w:t xml:space="preserve">再次获取下一条记录 </w:t>
      </w:r>
      <w:r w:rsidR="00A23879">
        <w:rPr>
          <w:rFonts w:ascii="Microsoft JhengHei" w:eastAsia="Microsoft JhengHei" w:hAnsi="Microsoft JhengHei" w:cs="Microsoft JhengHei"/>
          <w:w w:val="110"/>
        </w:rPr>
        <w:t>cur.next()</w:t>
      </w:r>
      <w:r w:rsidR="00A23879">
        <w:rPr>
          <w:rFonts w:ascii="Microsoft JhengHei" w:eastAsia="Microsoft JhengHei" w:hAnsi="Microsoft JhengHei" w:cs="Microsoft JhengHei"/>
          <w:w w:val="114"/>
        </w:rPr>
        <w:t xml:space="preserve"> </w:t>
      </w:r>
      <w:r w:rsidR="00A23879">
        <w:rPr>
          <w:w w:val="110"/>
        </w:rPr>
        <w:t>无结果返回</w:t>
      </w:r>
    </w:p>
    <w:p w:rsidR="00D032B6" w:rsidRDefault="00A23879">
      <w:pPr>
        <w:pStyle w:val="BodyText"/>
        <w:spacing w:before="80"/>
      </w:pPr>
      <w:bookmarkStart w:id="510" w:name="cursor.current()"/>
      <w:bookmarkStart w:id="511" w:name="_bookmark236"/>
      <w:bookmarkEnd w:id="510"/>
      <w:bookmarkEnd w:id="511"/>
      <w:r>
        <w:rPr>
          <w:w w:val="95"/>
        </w:rPr>
        <w:t>cursor.current()</w:t>
      </w:r>
    </w:p>
    <w:p w:rsidR="00D032B6" w:rsidRDefault="00D032B6">
      <w:pPr>
        <w:spacing w:before="9" w:line="190" w:lineRule="exact"/>
        <w:rPr>
          <w:sz w:val="19"/>
          <w:szCs w:val="19"/>
        </w:rPr>
      </w:pPr>
    </w:p>
    <w:p w:rsidR="00D032B6" w:rsidRDefault="00A23879">
      <w:pPr>
        <w:pStyle w:val="BodyText"/>
      </w:pPr>
      <w:r>
        <w:rPr>
          <w:w w:val="95"/>
        </w:rPr>
        <w:t>cursor.current()</w:t>
      </w:r>
    </w:p>
    <w:p w:rsidR="00D032B6" w:rsidRDefault="00A23879">
      <w:pPr>
        <w:pStyle w:val="BodyText"/>
        <w:spacing w:before="18" w:line="379" w:lineRule="auto"/>
        <w:ind w:right="4172"/>
      </w:pPr>
      <w:r>
        <w:t>返回当前游标指向的记录。更多查看</w:t>
      </w:r>
      <w:r>
        <w:rPr>
          <w:spacing w:val="-37"/>
        </w:rPr>
        <w:t xml:space="preserve"> </w:t>
      </w:r>
      <w:hyperlink w:anchor="_bookmark239" w:history="1">
        <w:r>
          <w:rPr>
            <w:color w:val="0000FF"/>
          </w:rPr>
          <w:t>cursor.next()</w:t>
        </w:r>
        <w:r>
          <w:rPr>
            <w:color w:val="0000FF"/>
            <w:spacing w:val="-37"/>
          </w:rPr>
          <w:t xml:space="preserve"> </w:t>
        </w:r>
      </w:hyperlink>
      <w:r>
        <w:rPr>
          <w:color w:val="000000"/>
        </w:rPr>
        <w:t>方法。 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4"/>
          <w:position w:val="1"/>
        </w:rPr>
        <w:t xml:space="preserve"> </w:t>
      </w:r>
      <w:r>
        <w:rPr>
          <w:position w:val="1"/>
        </w:rPr>
        <w:t>bar</w:t>
      </w:r>
      <w:r>
        <w:rPr>
          <w:spacing w:val="-23"/>
          <w:position w:val="1"/>
        </w:rPr>
        <w:t xml:space="preserve"> </w:t>
      </w:r>
      <w:r>
        <w:rPr>
          <w:position w:val="1"/>
        </w:rPr>
        <w:t>下</w:t>
      </w:r>
      <w:r>
        <w:rPr>
          <w:spacing w:val="-23"/>
          <w:position w:val="1"/>
        </w:rPr>
        <w:t xml:space="preserve"> </w:t>
      </w:r>
      <w:r>
        <w:rPr>
          <w:position w:val="1"/>
        </w:rPr>
        <w:t>age</w:t>
      </w:r>
      <w:r>
        <w:rPr>
          <w:spacing w:val="-23"/>
          <w:position w:val="1"/>
        </w:rPr>
        <w:t xml:space="preserve"> </w:t>
      </w:r>
      <w:r>
        <w:rPr>
          <w:position w:val="1"/>
        </w:rPr>
        <w:t>大于10的记录，返回当前游标指向的记录。</w:t>
      </w:r>
    </w:p>
    <w:p w:rsidR="00D032B6" w:rsidRDefault="00035F6E">
      <w:pPr>
        <w:pStyle w:val="BodyText"/>
        <w:spacing w:before="23"/>
        <w:ind w:left="1217"/>
        <w:rPr>
          <w:rFonts w:ascii="Microsoft JhengHei" w:eastAsia="Microsoft JhengHei" w:hAnsi="Microsoft JhengHei" w:cs="Microsoft JhengHei"/>
        </w:rPr>
      </w:pPr>
      <w:r w:rsidRPr="00035F6E">
        <w:pict>
          <v:group id="_x0000_s2644" style="position:absolute;left:0;text-align:left;margin-left:95.85pt;margin-top:6.9pt;width:459.45pt;height:10.6pt;z-index:-251617280;mso-position-horizontal-relative:page" coordorigin="1917,138" coordsize="9189,212">
            <v:shape id="_x0000_s264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:10}}).current()</w:t>
      </w:r>
    </w:p>
    <w:p w:rsidR="00D032B6" w:rsidRDefault="00A23879">
      <w:pPr>
        <w:pStyle w:val="BodyText"/>
        <w:spacing w:before="66"/>
      </w:pPr>
      <w:bookmarkStart w:id="512" w:name="cursor.explain()"/>
      <w:bookmarkEnd w:id="512"/>
      <w:r>
        <w:rPr>
          <w:w w:val="95"/>
        </w:rPr>
        <w:t>cursor.explain()</w:t>
      </w:r>
    </w:p>
    <w:p w:rsidR="00D032B6" w:rsidRDefault="00D032B6">
      <w:pPr>
        <w:spacing w:before="9" w:line="190" w:lineRule="exact"/>
        <w:rPr>
          <w:sz w:val="19"/>
          <w:szCs w:val="19"/>
        </w:rPr>
      </w:pPr>
    </w:p>
    <w:p w:rsidR="00D032B6" w:rsidRDefault="00A23879">
      <w:pPr>
        <w:pStyle w:val="BodyText"/>
        <w:spacing w:line="253" w:lineRule="auto"/>
        <w:ind w:right="7001"/>
      </w:pPr>
      <w:r>
        <w:rPr>
          <w:w w:val="90"/>
        </w:rPr>
        <w:t>cursor.explain([opation])</w:t>
      </w:r>
      <w:r>
        <w:rPr>
          <w:w w:val="94"/>
        </w:rPr>
        <w:t xml:space="preserve"> </w:t>
      </w:r>
      <w:r>
        <w:rPr>
          <w:w w:val="95"/>
        </w:rPr>
        <w:t>返回查询的访问计划。</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125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option</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访问计划执行参数，目前有</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Run</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字</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段项，表示是否执行访问计划，true</w:t>
            </w:r>
            <w:r>
              <w:rPr>
                <w:rFonts w:ascii="微软雅黑" w:eastAsia="微软雅黑" w:hAnsi="微软雅黑" w:cs="微软雅黑"/>
                <w:w w:val="97"/>
                <w:sz w:val="14"/>
                <w:szCs w:val="14"/>
                <w:lang w:eastAsia="zh-CN"/>
              </w:rPr>
              <w:t xml:space="preserve"> </w:t>
            </w:r>
            <w:r>
              <w:rPr>
                <w:rFonts w:ascii="微软雅黑" w:eastAsia="微软雅黑" w:hAnsi="微软雅黑" w:cs="微软雅黑"/>
                <w:sz w:val="14"/>
                <w:szCs w:val="14"/>
                <w:lang w:eastAsia="zh-CN"/>
              </w:rPr>
              <w:t>表示执行访问计划，获取数据和时间 信息，false</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表示只获取访问计划的 信息，并不执行</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否，默认为</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false</w:t>
            </w:r>
          </w:p>
        </w:tc>
      </w:tr>
    </w:tbl>
    <w:p w:rsidR="00D032B6" w:rsidRDefault="00D032B6">
      <w:pPr>
        <w:spacing w:before="3" w:line="200" w:lineRule="exact"/>
        <w:rPr>
          <w:sz w:val="20"/>
          <w:szCs w:val="20"/>
        </w:rPr>
      </w:pPr>
    </w:p>
    <w:p w:rsidR="00D032B6" w:rsidRDefault="00A23879">
      <w:pPr>
        <w:pStyle w:val="BodyText"/>
        <w:spacing w:line="312" w:lineRule="exact"/>
      </w:pPr>
      <w:r>
        <w:t>访问计划描述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2091"/>
        <w:gridCol w:w="4224"/>
        <w:gridCol w:w="3157"/>
      </w:tblGrid>
      <w:tr w:rsidR="00D032B6">
        <w:trPr>
          <w:trHeight w:hRule="exact" w:val="305"/>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224" w:type="dxa"/>
            <w:tcBorders>
              <w:top w:val="nil"/>
              <w:left w:val="nil"/>
              <w:bottom w:val="nil"/>
              <w:right w:val="single" w:sz="8" w:space="0" w:color="000000"/>
            </w:tcBorders>
          </w:tcPr>
          <w:p w:rsidR="00D032B6" w:rsidRDefault="00A23879">
            <w:pPr>
              <w:pStyle w:val="TableParagraph"/>
              <w:spacing w:line="223" w:lineRule="exact"/>
              <w:ind w:left="1116"/>
              <w:rPr>
                <w:rFonts w:ascii="微软雅黑" w:eastAsia="微软雅黑" w:hAnsi="微软雅黑" w:cs="微软雅黑"/>
                <w:sz w:val="14"/>
                <w:szCs w:val="14"/>
              </w:rPr>
            </w:pPr>
            <w:r>
              <w:rPr>
                <w:rFonts w:ascii="微软雅黑" w:eastAsia="微软雅黑" w:hAnsi="微软雅黑" w:cs="微软雅黑"/>
                <w:sz w:val="14"/>
                <w:szCs w:val="14"/>
              </w:rPr>
              <w:t>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Name</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r>
      <w:tr w:rsidR="00D032B6">
        <w:trPr>
          <w:trHeight w:hRule="exact" w:val="54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ScanType</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扫描方式——</w:t>
            </w:r>
            <w:r>
              <w:rPr>
                <w:rFonts w:ascii="微软雅黑" w:eastAsia="微软雅黑" w:hAnsi="微软雅黑" w:cs="微软雅黑"/>
                <w:spacing w:val="18"/>
                <w:w w:val="90"/>
                <w:sz w:val="14"/>
                <w:szCs w:val="14"/>
                <w:lang w:eastAsia="zh-CN"/>
              </w:rPr>
              <w:t xml:space="preserve"> </w:t>
            </w:r>
            <w:r>
              <w:rPr>
                <w:rFonts w:ascii="微软雅黑" w:eastAsia="微软雅黑" w:hAnsi="微软雅黑" w:cs="微软雅黑"/>
                <w:w w:val="90"/>
                <w:sz w:val="14"/>
                <w:szCs w:val="14"/>
                <w:lang w:eastAsia="zh-CN"/>
              </w:rPr>
              <w:t>表扫描：“tbscan”；</w:t>
            </w:r>
            <w:r>
              <w:rPr>
                <w:rFonts w:ascii="微软雅黑" w:eastAsia="微软雅黑" w:hAnsi="微软雅黑" w:cs="微软雅黑"/>
                <w:spacing w:val="19"/>
                <w:w w:val="90"/>
                <w:sz w:val="14"/>
                <w:szCs w:val="14"/>
                <w:lang w:eastAsia="zh-CN"/>
              </w:rPr>
              <w:t xml:space="preserve"> </w:t>
            </w:r>
            <w:r>
              <w:rPr>
                <w:rFonts w:ascii="微软雅黑" w:eastAsia="微软雅黑" w:hAnsi="微软雅黑" w:cs="微软雅黑"/>
                <w:w w:val="90"/>
                <w:sz w:val="14"/>
                <w:szCs w:val="14"/>
                <w:lang w:eastAsia="zh-CN"/>
              </w:rPr>
              <w:t>索引扫</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80"/>
                <w:sz w:val="14"/>
                <w:szCs w:val="14"/>
              </w:rPr>
              <w:t>描：“ixscan”</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IndexName</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使用索引的名称</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UseExtSort</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0"/>
                <w:sz w:val="14"/>
                <w:szCs w:val="14"/>
              </w:rPr>
              <w:t>bool</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是否使用非索引排序</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NodeName</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节点名</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ReturnNum</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int64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返回记录数量</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ElapsedTime</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float64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查询耗时（秒）</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IndexRead</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int64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索引记录扫描条数</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DataRead</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int64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数据记录扫描条数</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UserCPU</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float64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用户态</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CPU</w:t>
            </w:r>
            <w:r>
              <w:rPr>
                <w:rFonts w:ascii="微软雅黑" w:eastAsia="微软雅黑" w:hAnsi="微软雅黑" w:cs="微软雅黑"/>
                <w:spacing w:val="-16"/>
                <w:sz w:val="14"/>
                <w:szCs w:val="14"/>
                <w:lang w:eastAsia="zh-CN"/>
              </w:rPr>
              <w:t xml:space="preserve"> </w:t>
            </w:r>
            <w:r>
              <w:rPr>
                <w:rFonts w:ascii="微软雅黑" w:eastAsia="微软雅黑" w:hAnsi="微软雅黑" w:cs="微软雅黑"/>
                <w:sz w:val="14"/>
                <w:szCs w:val="14"/>
                <w:lang w:eastAsia="zh-CN"/>
              </w:rPr>
              <w:t>使用时间（秒）</w:t>
            </w:r>
          </w:p>
        </w:tc>
      </w:tr>
      <w:tr w:rsidR="00D032B6">
        <w:trPr>
          <w:trHeight w:hRule="exact" w:val="300"/>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SysCPU</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5"/>
                <w:sz w:val="14"/>
                <w:szCs w:val="14"/>
              </w:rPr>
              <w:t>float64</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内核态</w:t>
            </w:r>
            <w:r>
              <w:rPr>
                <w:rFonts w:ascii="微软雅黑" w:eastAsia="微软雅黑" w:hAnsi="微软雅黑" w:cs="微软雅黑"/>
                <w:spacing w:val="-17"/>
                <w:sz w:val="14"/>
                <w:szCs w:val="14"/>
                <w:lang w:eastAsia="zh-CN"/>
              </w:rPr>
              <w:t xml:space="preserve"> </w:t>
            </w:r>
            <w:r>
              <w:rPr>
                <w:rFonts w:ascii="微软雅黑" w:eastAsia="微软雅黑" w:hAnsi="微软雅黑" w:cs="微软雅黑"/>
                <w:sz w:val="14"/>
                <w:szCs w:val="14"/>
                <w:lang w:eastAsia="zh-CN"/>
              </w:rPr>
              <w:t>CPU</w:t>
            </w:r>
            <w:r>
              <w:rPr>
                <w:rFonts w:ascii="微软雅黑" w:eastAsia="微软雅黑" w:hAnsi="微软雅黑" w:cs="微软雅黑"/>
                <w:spacing w:val="-16"/>
                <w:sz w:val="14"/>
                <w:szCs w:val="14"/>
                <w:lang w:eastAsia="zh-CN"/>
              </w:rPr>
              <w:t xml:space="preserve"> </w:t>
            </w:r>
            <w:r>
              <w:rPr>
                <w:rFonts w:ascii="微软雅黑" w:eastAsia="微软雅黑" w:hAnsi="微软雅黑" w:cs="微软雅黑"/>
                <w:sz w:val="14"/>
                <w:szCs w:val="14"/>
                <w:lang w:eastAsia="zh-CN"/>
              </w:rPr>
              <w:t>使用时间（秒）</w:t>
            </w:r>
          </w:p>
        </w:tc>
      </w:tr>
      <w:tr w:rsidR="00D032B6">
        <w:trPr>
          <w:trHeight w:hRule="exact" w:val="295"/>
        </w:trPr>
        <w:tc>
          <w:tcPr>
            <w:tcW w:w="209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SubCollections</w:t>
            </w:r>
          </w:p>
        </w:tc>
        <w:tc>
          <w:tcPr>
            <w:tcW w:w="4224" w:type="dxa"/>
            <w:tcBorders>
              <w:top w:val="nil"/>
              <w:left w:val="nil"/>
              <w:bottom w:val="nil"/>
              <w:right w:val="single" w:sz="8" w:space="0" w:color="000000"/>
            </w:tcBorders>
          </w:tcPr>
          <w:p w:rsidR="00D032B6" w:rsidRDefault="00A23879">
            <w:pPr>
              <w:pStyle w:val="TableParagraph"/>
              <w:spacing w:line="218" w:lineRule="exact"/>
              <w:ind w:left="1116"/>
              <w:rPr>
                <w:rFonts w:ascii="微软雅黑" w:eastAsia="微软雅黑" w:hAnsi="微软雅黑" w:cs="微软雅黑"/>
                <w:sz w:val="14"/>
                <w:szCs w:val="14"/>
              </w:rPr>
            </w:pPr>
            <w:r>
              <w:rPr>
                <w:rFonts w:ascii="微软雅黑" w:eastAsia="微软雅黑" w:hAnsi="微软雅黑" w:cs="微软雅黑"/>
                <w:w w:val="90"/>
                <w:sz w:val="14"/>
                <w:szCs w:val="14"/>
              </w:rPr>
              <w:t>Json</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Array</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垂直分区表中各子表访问计划</w:t>
            </w:r>
          </w:p>
        </w:tc>
      </w:tr>
    </w:tbl>
    <w:p w:rsidR="00D032B6" w:rsidRDefault="00D032B6">
      <w:pPr>
        <w:spacing w:line="208" w:lineRule="exact"/>
        <w:rPr>
          <w:rFonts w:ascii="微软雅黑" w:eastAsia="微软雅黑" w:hAnsi="微软雅黑" w:cs="微软雅黑"/>
          <w:sz w:val="14"/>
          <w:szCs w:val="14"/>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格式</w:t>
      </w:r>
    </w:p>
    <w:p w:rsidR="00D032B6" w:rsidRDefault="00035F6E">
      <w:pPr>
        <w:pStyle w:val="BodyText"/>
        <w:spacing w:before="18"/>
        <w:ind w:left="753"/>
        <w:rPr>
          <w:lang w:eastAsia="zh-CN"/>
        </w:rPr>
      </w:pPr>
      <w:r>
        <w:pict>
          <v:shape id="_x0000_s2643" type="#_x0000_t75" style="position:absolute;left:0;text-align:left;margin-left:81.7pt;margin-top:7.75pt;width:24pt;height:24pt;z-index:-251616256;mso-position-horizontal-relative:page">
            <v:imagedata r:id="rId22" o:title=""/>
            <w10:wrap anchorx="page"/>
          </v:shape>
        </w:pict>
      </w:r>
      <w:r w:rsidR="00A23879">
        <w:rPr>
          <w:lang w:eastAsia="zh-CN"/>
        </w:rPr>
        <w:t>注:</w:t>
      </w:r>
      <w:r w:rsidR="00A23879">
        <w:rPr>
          <w:spacing w:val="35"/>
          <w:lang w:eastAsia="zh-CN"/>
        </w:rPr>
        <w:t xml:space="preserve"> </w:t>
      </w:r>
      <w:r w:rsidR="00A23879">
        <w:rPr>
          <w:lang w:eastAsia="zh-CN"/>
        </w:rPr>
        <w:t>如果集合经过</w:t>
      </w:r>
      <w:r w:rsidR="00A23879">
        <w:rPr>
          <w:spacing w:val="-11"/>
          <w:lang w:eastAsia="zh-CN"/>
        </w:rPr>
        <w:t xml:space="preserve"> </w:t>
      </w:r>
      <w:r w:rsidR="00A23879">
        <w:rPr>
          <w:lang w:eastAsia="zh-CN"/>
        </w:rPr>
        <w:t>split</w:t>
      </w:r>
      <w:r w:rsidR="00A23879">
        <w:rPr>
          <w:spacing w:val="-12"/>
          <w:lang w:eastAsia="zh-CN"/>
        </w:rPr>
        <w:t xml:space="preserve"> </w:t>
      </w:r>
      <w:r w:rsidR="00A23879">
        <w:rPr>
          <w:lang w:eastAsia="zh-CN"/>
        </w:rPr>
        <w:t>分布在多个复制组，访问计划会按照一组一记录的方式返回。</w:t>
      </w:r>
    </w:p>
    <w:p w:rsidR="00D032B6" w:rsidRDefault="00D032B6">
      <w:pPr>
        <w:spacing w:before="6" w:line="150" w:lineRule="exact"/>
        <w:rPr>
          <w:sz w:val="15"/>
          <w:szCs w:val="15"/>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foo.bar</w:t>
      </w:r>
      <w:r>
        <w:rPr>
          <w:spacing w:val="-42"/>
          <w:position w:val="1"/>
          <w:lang w:eastAsia="zh-CN"/>
        </w:rPr>
        <w:t xml:space="preserve"> </w:t>
      </w:r>
      <w:r>
        <w:rPr>
          <w:position w:val="1"/>
          <w:lang w:eastAsia="zh-CN"/>
        </w:rPr>
        <w:t>是一个水平分区集合，分布在三个复制组上。</w:t>
      </w:r>
    </w:p>
    <w:p w:rsidR="00D032B6" w:rsidRDefault="00035F6E">
      <w:pPr>
        <w:pStyle w:val="BodyText"/>
        <w:spacing w:before="23"/>
        <w:ind w:left="397"/>
        <w:rPr>
          <w:rFonts w:ascii="Microsoft JhengHei" w:eastAsia="Microsoft JhengHei" w:hAnsi="Microsoft JhengHei" w:cs="Microsoft JhengHei"/>
        </w:rPr>
      </w:pPr>
      <w:r w:rsidRPr="00035F6E">
        <w:pict>
          <v:group id="_x0000_s2641" style="position:absolute;left:0;text-align:left;margin-left:95.85pt;margin-top:6.9pt;width:459.45pt;height:10.6pt;z-index:-251615232;mso-position-horizontal-relative:page" coordorigin="1917,138" coordsize="9189,212">
            <v:shape id="_x0000_s264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db.foo.bar.find().sort({b:1}).explain()</w:t>
      </w:r>
    </w:p>
    <w:p w:rsidR="00D032B6" w:rsidRDefault="00A23879">
      <w:pPr>
        <w:pStyle w:val="BodyText"/>
        <w:spacing w:before="26"/>
        <w:ind w:left="397"/>
      </w:pPr>
      <w:r>
        <w:t>返回：</w:t>
      </w:r>
    </w:p>
    <w:p w:rsidR="00D032B6" w:rsidRDefault="00035F6E">
      <w:pPr>
        <w:pStyle w:val="BodyText"/>
        <w:spacing w:line="313" w:lineRule="exact"/>
        <w:ind w:left="397"/>
        <w:rPr>
          <w:rFonts w:ascii="Microsoft JhengHei" w:eastAsia="Microsoft JhengHei" w:hAnsi="Microsoft JhengHei" w:cs="Microsoft JhengHei"/>
        </w:rPr>
      </w:pPr>
      <w:r w:rsidRPr="00035F6E">
        <w:pict>
          <v:group id="_x0000_s2639" style="position:absolute;left:0;text-align:left;margin-left:95.85pt;margin-top:4.75pt;width:459.45pt;height:413.4pt;z-index:-251614208;mso-position-horizontal-relative:page" coordorigin="1917,95" coordsize="9189,8268">
            <v:shape id="_x0000_s2640" style="position:absolute;left:1917;top:95;width:9189;height:8268" coordorigin="1917,95" coordsize="9189,8268" path="m1917,95r9189,l11106,8363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"ScanType":</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"tbscan",</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"IndexName":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"UseExtSort":</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110"/>
        </w:rPr>
        <w:t>true,</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"vmsvr2-cent-x64:40020",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"ReturnNum":</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38,</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"ElapsedTime":</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0.000477,</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"DataRead":</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38,</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"UserCPU":</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"SysCPU":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"ScanType":</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"tbscan",</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"IndexName":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"UseExtSort":</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110"/>
        </w:rPr>
        <w:t>true,</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"vmsvr2-cent-x64:40000",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"ReturnNum":</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34,</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"ElapsedTime":</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0.000415,</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"DataRead":</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34,</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"UserCPU":</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"SysCPU":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0</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"foo.bar",</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"ScanType":</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"tbscan",</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"IndexName":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10"/>
        </w:rPr>
        <w:t>"UseExtSort":</w:t>
      </w:r>
      <w:r>
        <w:rPr>
          <w:rFonts w:ascii="Microsoft JhengHei" w:eastAsia="Microsoft JhengHei" w:hAnsi="Microsoft JhengHei" w:cs="Microsoft JhengHei"/>
          <w:spacing w:val="13"/>
          <w:w w:val="110"/>
        </w:rPr>
        <w:t xml:space="preserve"> </w:t>
      </w:r>
      <w:r>
        <w:rPr>
          <w:rFonts w:ascii="Microsoft JhengHei" w:eastAsia="Microsoft JhengHei" w:hAnsi="Microsoft JhengHei" w:cs="Microsoft JhengHei"/>
          <w:w w:val="110"/>
        </w:rPr>
        <w:t>true,</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"NodeName":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"vmsvr2-cent-x64:40010",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"ReturnNum":</w:t>
      </w:r>
      <w:r>
        <w:rPr>
          <w:rFonts w:ascii="Microsoft JhengHei" w:eastAsia="Microsoft JhengHei" w:hAnsi="Microsoft JhengHei" w:cs="Microsoft JhengHei"/>
          <w:spacing w:val="33"/>
          <w:w w:val="95"/>
        </w:rPr>
        <w:t xml:space="preserve"> </w:t>
      </w:r>
      <w:r>
        <w:rPr>
          <w:rFonts w:ascii="Microsoft JhengHei" w:eastAsia="Microsoft JhengHei" w:hAnsi="Microsoft JhengHei" w:cs="Microsoft JhengHei"/>
          <w:w w:val="95"/>
        </w:rPr>
        <w:t>28,</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"ElapsedTime":</w:t>
      </w:r>
      <w:r>
        <w:rPr>
          <w:rFonts w:ascii="Microsoft JhengHei" w:eastAsia="Microsoft JhengHei" w:hAnsi="Microsoft JhengHei" w:cs="Microsoft JhengHei"/>
          <w:spacing w:val="26"/>
        </w:rPr>
        <w:t xml:space="preserve"> </w:t>
      </w:r>
      <w:r>
        <w:rPr>
          <w:rFonts w:ascii="Microsoft JhengHei" w:eastAsia="Microsoft JhengHei" w:hAnsi="Microsoft JhengHei" w:cs="Microsoft JhengHei"/>
        </w:rPr>
        <w:t>0.000517,</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"IndexRead":</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"DataRead":</w:t>
      </w:r>
      <w:r>
        <w:rPr>
          <w:rFonts w:ascii="Microsoft JhengHei" w:eastAsia="Microsoft JhengHei" w:hAnsi="Microsoft JhengHei" w:cs="Microsoft JhengHei"/>
          <w:spacing w:val="35"/>
        </w:rPr>
        <w:t xml:space="preserve"> </w:t>
      </w:r>
      <w:r>
        <w:rPr>
          <w:rFonts w:ascii="Microsoft JhengHei" w:eastAsia="Microsoft JhengHei" w:hAnsi="Microsoft JhengHei" w:cs="Microsoft JhengHei"/>
        </w:rPr>
        <w:t>28,</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"UserCPU":</w:t>
      </w:r>
      <w:r>
        <w:rPr>
          <w:rFonts w:ascii="Microsoft JhengHei" w:eastAsia="Microsoft JhengHei" w:hAnsi="Microsoft JhengHei" w:cs="Microsoft JhengHei"/>
          <w:spacing w:val="-17"/>
          <w:w w:val="105"/>
        </w:rPr>
        <w:t xml:space="preserve"> </w:t>
      </w:r>
      <w:r>
        <w:rPr>
          <w:rFonts w:ascii="Microsoft JhengHei" w:eastAsia="Microsoft JhengHei" w:hAnsi="Microsoft JhengHei" w:cs="Microsoft JhengHei"/>
          <w:w w:val="105"/>
        </w:rPr>
        <w:t>0,</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95"/>
        </w:rPr>
        <w:t xml:space="preserve">"SysCPU":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0</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ind w:left="113"/>
      </w:pPr>
      <w:bookmarkStart w:id="513" w:name="cursor.hint()"/>
      <w:bookmarkStart w:id="514" w:name="_bookmark237"/>
      <w:bookmarkEnd w:id="513"/>
      <w:bookmarkEnd w:id="514"/>
      <w:r>
        <w:rPr>
          <w:w w:val="95"/>
        </w:rPr>
        <w:t>cursor.hint()</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5"/>
        </w:rPr>
        <w:t>cursor.hint(&lt;hint&gt;)</w:t>
      </w:r>
      <w:r>
        <w:rPr>
          <w:w w:val="92"/>
        </w:rPr>
        <w:t xml:space="preserve"> </w:t>
      </w:r>
      <w:r>
        <w:rPr>
          <w:w w:val="95"/>
        </w:rPr>
        <w:t>按指定的索引遍历结果集。</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hint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指定访问计划，加快查询速度。</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A23879">
      <w:pPr>
        <w:pStyle w:val="BodyText"/>
        <w:spacing w:line="168" w:lineRule="auto"/>
        <w:ind w:right="128"/>
        <w:rPr>
          <w:lang w:eastAsia="zh-CN"/>
        </w:rPr>
      </w:pPr>
      <w:r>
        <w:rPr>
          <w:lang w:eastAsia="zh-CN"/>
        </w:rPr>
        <w:t>cursor.hint()</w:t>
      </w:r>
      <w:r>
        <w:rPr>
          <w:spacing w:val="-32"/>
          <w:lang w:eastAsia="zh-CN"/>
        </w:rPr>
        <w:t xml:space="preserve"> </w:t>
      </w:r>
      <w:r>
        <w:rPr>
          <w:lang w:eastAsia="zh-CN"/>
        </w:rPr>
        <w:t>的方法定义包含</w:t>
      </w:r>
      <w:r>
        <w:rPr>
          <w:spacing w:val="-32"/>
          <w:lang w:eastAsia="zh-CN"/>
        </w:rPr>
        <w:t xml:space="preserve"> </w:t>
      </w:r>
      <w:r>
        <w:rPr>
          <w:lang w:eastAsia="zh-CN"/>
        </w:rPr>
        <w:t>hint</w:t>
      </w:r>
      <w:r>
        <w:rPr>
          <w:spacing w:val="-32"/>
          <w:lang w:eastAsia="zh-CN"/>
        </w:rPr>
        <w:t xml:space="preserve"> </w:t>
      </w:r>
      <w:r>
        <w:rPr>
          <w:lang w:eastAsia="zh-CN"/>
        </w:rPr>
        <w:t>参数，如果不设定</w:t>
      </w:r>
      <w:r>
        <w:rPr>
          <w:spacing w:val="-32"/>
          <w:lang w:eastAsia="zh-CN"/>
        </w:rPr>
        <w:t xml:space="preserve"> </w:t>
      </w:r>
      <w:r>
        <w:rPr>
          <w:lang w:eastAsia="zh-CN"/>
        </w:rPr>
        <w:t>hint</w:t>
      </w:r>
      <w:r>
        <w:rPr>
          <w:spacing w:val="-32"/>
          <w:lang w:eastAsia="zh-CN"/>
        </w:rPr>
        <w:t xml:space="preserve"> </w:t>
      </w:r>
      <w:r>
        <w:rPr>
          <w:lang w:eastAsia="zh-CN"/>
        </w:rPr>
        <w:t>参数的内容相当于不使用索引遍历结果集。hint</w:t>
      </w:r>
      <w:r>
        <w:rPr>
          <w:w w:val="94"/>
          <w:lang w:eastAsia="zh-CN"/>
        </w:rPr>
        <w:t xml:space="preserve"> </w:t>
      </w:r>
      <w:r>
        <w:rPr>
          <w:lang w:eastAsia="zh-CN"/>
        </w:rPr>
        <w:t>参数是一个包含一个单一字段的</w:t>
      </w:r>
      <w:r>
        <w:rPr>
          <w:spacing w:val="-31"/>
          <w:lang w:eastAsia="zh-CN"/>
        </w:rPr>
        <w:t xml:space="preserve"> </w:t>
      </w:r>
      <w:r>
        <w:rPr>
          <w:lang w:eastAsia="zh-CN"/>
        </w:rPr>
        <w:t>Json</w:t>
      </w:r>
      <w:r>
        <w:rPr>
          <w:spacing w:val="-30"/>
          <w:lang w:eastAsia="zh-CN"/>
        </w:rPr>
        <w:t xml:space="preserve"> </w:t>
      </w:r>
      <w:r>
        <w:rPr>
          <w:lang w:eastAsia="zh-CN"/>
        </w:rPr>
        <w:t>对象，字段名会被忽略，而其字段值则指定为需要访问索引的名 称，当字段值为</w:t>
      </w:r>
      <w:r>
        <w:rPr>
          <w:spacing w:val="-16"/>
          <w:lang w:eastAsia="zh-CN"/>
        </w:rPr>
        <w:t xml:space="preserve"> </w:t>
      </w:r>
      <w:r>
        <w:rPr>
          <w:lang w:eastAsia="zh-CN"/>
        </w:rPr>
        <w:t>null</w:t>
      </w:r>
      <w:r>
        <w:rPr>
          <w:spacing w:val="-16"/>
          <w:lang w:eastAsia="zh-CN"/>
        </w:rPr>
        <w:t xml:space="preserve"> </w:t>
      </w:r>
      <w:r>
        <w:rPr>
          <w:lang w:eastAsia="zh-CN"/>
        </w:rPr>
        <w:t>时，则遍历集合中所有的记录。</w:t>
      </w:r>
    </w:p>
    <w:p w:rsidR="00D032B6" w:rsidRDefault="00A23879">
      <w:pPr>
        <w:pStyle w:val="BodyText"/>
        <w:spacing w:before="34"/>
      </w:pPr>
      <w:r>
        <w:t>格式如下：</w:t>
      </w:r>
    </w:p>
    <w:p w:rsidR="00D032B6" w:rsidRDefault="00035F6E">
      <w:pPr>
        <w:pStyle w:val="BodyText"/>
        <w:spacing w:before="20"/>
        <w:rPr>
          <w:rFonts w:ascii="Microsoft JhengHei" w:eastAsia="Microsoft JhengHei" w:hAnsi="Microsoft JhengHei" w:cs="Microsoft JhengHei"/>
        </w:rPr>
      </w:pPr>
      <w:r w:rsidRPr="00035F6E">
        <w:pict>
          <v:group id="_x0000_s2637" style="position:absolute;left:0;text-align:left;margin-left:81.7pt;margin-top:6.75pt;width:473.6pt;height:10.6pt;z-index:-251613184;mso-position-horizontal-relative:page" coordorigin="1634,135" coordsize="9472,212">
            <v:shape id="_x0000_s2638"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{"":null}</w:t>
      </w:r>
      <w:r w:rsidR="00A23879">
        <w:rPr>
          <w:rFonts w:ascii="Microsoft JhengHei" w:eastAsia="Microsoft JhengHei" w:hAnsi="Microsoft JhengHei" w:cs="Microsoft JhengHei"/>
          <w:spacing w:val="49"/>
          <w:w w:val="105"/>
        </w:rPr>
        <w:t xml:space="preserve"> </w:t>
      </w:r>
      <w:r w:rsidR="00A23879">
        <w:rPr>
          <w:rFonts w:ascii="Microsoft JhengHei" w:eastAsia="Microsoft JhengHei" w:hAnsi="Microsoft JhengHei" w:cs="Microsoft JhengHei"/>
          <w:w w:val="105"/>
        </w:rPr>
        <w:t>或者</w:t>
      </w:r>
      <w:r w:rsidR="00A23879">
        <w:rPr>
          <w:rFonts w:ascii="Microsoft JhengHei" w:eastAsia="Microsoft JhengHei" w:hAnsi="Microsoft JhengHei" w:cs="Microsoft JhengHei"/>
          <w:spacing w:val="50"/>
          <w:w w:val="105"/>
        </w:rPr>
        <w:t xml:space="preserve"> </w:t>
      </w:r>
      <w:r w:rsidR="00A23879">
        <w:rPr>
          <w:rFonts w:ascii="Microsoft JhengHei" w:eastAsia="Microsoft JhengHei" w:hAnsi="Microsoft JhengHei" w:cs="Microsoft JhengHei"/>
          <w:w w:val="105"/>
        </w:rPr>
        <w:t>{"":"&lt;indexname&gt;"}</w:t>
      </w:r>
    </w:p>
    <w:p w:rsidR="00D032B6" w:rsidRDefault="00D032B6">
      <w:pPr>
        <w:spacing w:before="7" w:line="160" w:lineRule="exact"/>
        <w:rPr>
          <w:sz w:val="16"/>
          <w:szCs w:val="16"/>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使用索引</w:t>
      </w:r>
      <w:r>
        <w:rPr>
          <w:spacing w:val="-24"/>
          <w:position w:val="1"/>
        </w:rPr>
        <w:t xml:space="preserve"> </w:t>
      </w:r>
      <w:r>
        <w:rPr>
          <w:position w:val="1"/>
        </w:rPr>
        <w:t>ageIndex</w:t>
      </w:r>
      <w:r>
        <w:rPr>
          <w:spacing w:val="-24"/>
          <w:position w:val="1"/>
        </w:rPr>
        <w:t xml:space="preserve"> </w:t>
      </w:r>
      <w:r>
        <w:rPr>
          <w:position w:val="1"/>
        </w:rPr>
        <w:t>遍历集合</w:t>
      </w:r>
      <w:r>
        <w:rPr>
          <w:spacing w:val="-24"/>
          <w:position w:val="1"/>
        </w:rPr>
        <w:t xml:space="preserve"> </w:t>
      </w:r>
      <w:r>
        <w:rPr>
          <w:position w:val="1"/>
        </w:rPr>
        <w:t>bar</w:t>
      </w:r>
      <w:r>
        <w:rPr>
          <w:spacing w:val="-23"/>
          <w:position w:val="1"/>
        </w:rPr>
        <w:t xml:space="preserve"> </w:t>
      </w:r>
      <w:r>
        <w:rPr>
          <w:position w:val="1"/>
        </w:rPr>
        <w:t>下存在</w:t>
      </w:r>
      <w:r>
        <w:rPr>
          <w:spacing w:val="-24"/>
          <w:position w:val="1"/>
        </w:rPr>
        <w:t xml:space="preserve"> </w:t>
      </w:r>
      <w:r>
        <w:rPr>
          <w:position w:val="1"/>
        </w:rPr>
        <w:t>age</w:t>
      </w:r>
      <w:r>
        <w:rPr>
          <w:spacing w:val="-24"/>
          <w:position w:val="1"/>
        </w:rPr>
        <w:t xml:space="preserve"> </w:t>
      </w:r>
      <w:r>
        <w:rPr>
          <w:position w:val="1"/>
        </w:rPr>
        <w:t>字段的记录，并返回。</w:t>
      </w:r>
    </w:p>
    <w:p w:rsidR="00D032B6" w:rsidRDefault="00035F6E">
      <w:pPr>
        <w:pStyle w:val="BodyText"/>
        <w:spacing w:before="23"/>
        <w:ind w:left="1149" w:right="3634"/>
        <w:jc w:val="center"/>
        <w:rPr>
          <w:rFonts w:ascii="Microsoft JhengHei" w:eastAsia="Microsoft JhengHei" w:hAnsi="Microsoft JhengHei" w:cs="Microsoft JhengHei"/>
        </w:rPr>
      </w:pPr>
      <w:r w:rsidRPr="00035F6E">
        <w:pict>
          <v:group id="_x0000_s2635" style="position:absolute;left:0;text-align:left;margin-left:95.85pt;margin-top:6.9pt;width:459.45pt;height:10.6pt;z-index:-251612160;mso-position-horizontal-relative:page" coordorigin="1917,138" coordsize="9189,212">
            <v:shape id="_x0000_s2636"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db.foo.bar.find({age:{$exists:1}}).hint({"":"ageIndex"})</w:t>
      </w:r>
    </w:p>
    <w:p w:rsidR="00D032B6" w:rsidRDefault="00A23879">
      <w:pPr>
        <w:pStyle w:val="BodyText"/>
        <w:spacing w:before="66"/>
      </w:pPr>
      <w:bookmarkStart w:id="515" w:name="cursor.limit()"/>
      <w:bookmarkStart w:id="516" w:name="_bookmark238"/>
      <w:bookmarkEnd w:id="515"/>
      <w:bookmarkEnd w:id="516"/>
      <w:r>
        <w:rPr>
          <w:w w:val="95"/>
        </w:rPr>
        <w:t>cursor.limit()</w:t>
      </w:r>
    </w:p>
    <w:p w:rsidR="00D032B6" w:rsidRDefault="00D032B6">
      <w:pPr>
        <w:spacing w:before="9" w:line="190" w:lineRule="exact"/>
        <w:rPr>
          <w:sz w:val="19"/>
          <w:szCs w:val="19"/>
        </w:rPr>
      </w:pPr>
    </w:p>
    <w:p w:rsidR="00D032B6" w:rsidRDefault="00A23879">
      <w:pPr>
        <w:pStyle w:val="BodyText"/>
        <w:spacing w:line="253" w:lineRule="auto"/>
        <w:ind w:right="6852"/>
      </w:pPr>
      <w:r>
        <w:rPr>
          <w:w w:val="95"/>
        </w:rPr>
        <w:t>cursor.limit(&lt;num&gt;)</w:t>
      </w:r>
      <w:r>
        <w:rPr>
          <w:w w:val="92"/>
        </w:rPr>
        <w:t xml:space="preserve"> </w:t>
      </w:r>
      <w:r>
        <w:rPr>
          <w:w w:val="95"/>
        </w:rPr>
        <w:t>控制结果集返回记录的条数。</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自定义返回结果集的记录条数。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A23879">
      <w:pPr>
        <w:pStyle w:val="BodyText"/>
        <w:spacing w:line="168" w:lineRule="auto"/>
        <w:rPr>
          <w:lang w:eastAsia="zh-CN"/>
        </w:rPr>
      </w:pPr>
      <w:r>
        <w:rPr>
          <w:lang w:eastAsia="zh-CN"/>
        </w:rPr>
        <w:t>cousor.limit()</w:t>
      </w:r>
      <w:r>
        <w:rPr>
          <w:spacing w:val="-27"/>
          <w:lang w:eastAsia="zh-CN"/>
        </w:rPr>
        <w:t xml:space="preserve"> </w:t>
      </w:r>
      <w:r>
        <w:rPr>
          <w:lang w:eastAsia="zh-CN"/>
        </w:rPr>
        <w:t>方法的定义格式包含</w:t>
      </w:r>
      <w:r>
        <w:rPr>
          <w:spacing w:val="-26"/>
          <w:lang w:eastAsia="zh-CN"/>
        </w:rPr>
        <w:t xml:space="preserve"> </w:t>
      </w:r>
      <w:r>
        <w:rPr>
          <w:lang w:eastAsia="zh-CN"/>
        </w:rPr>
        <w:t>num</w:t>
      </w:r>
      <w:r>
        <w:rPr>
          <w:spacing w:val="-26"/>
          <w:lang w:eastAsia="zh-CN"/>
        </w:rPr>
        <w:t xml:space="preserve"> </w:t>
      </w:r>
      <w:r>
        <w:rPr>
          <w:lang w:eastAsia="zh-CN"/>
        </w:rPr>
        <w:t>参数，它是</w:t>
      </w:r>
      <w:r>
        <w:rPr>
          <w:spacing w:val="-26"/>
          <w:lang w:eastAsia="zh-CN"/>
        </w:rPr>
        <w:t xml:space="preserve"> </w:t>
      </w:r>
      <w:r>
        <w:rPr>
          <w:lang w:eastAsia="zh-CN"/>
        </w:rPr>
        <w:t>int</w:t>
      </w:r>
      <w:r>
        <w:rPr>
          <w:spacing w:val="-26"/>
          <w:lang w:eastAsia="zh-CN"/>
        </w:rPr>
        <w:t xml:space="preserve"> </w:t>
      </w:r>
      <w:r>
        <w:rPr>
          <w:lang w:eastAsia="zh-CN"/>
        </w:rPr>
        <w:t>类型。如果不设定</w:t>
      </w:r>
      <w:r>
        <w:rPr>
          <w:spacing w:val="-26"/>
          <w:lang w:eastAsia="zh-CN"/>
        </w:rPr>
        <w:t xml:space="preserve"> </w:t>
      </w:r>
      <w:r>
        <w:rPr>
          <w:lang w:eastAsia="zh-CN"/>
        </w:rPr>
        <w:t>num</w:t>
      </w:r>
      <w:r>
        <w:rPr>
          <w:spacing w:val="-26"/>
          <w:lang w:eastAsia="zh-CN"/>
        </w:rPr>
        <w:t xml:space="preserve"> </w:t>
      </w:r>
      <w:r>
        <w:rPr>
          <w:lang w:eastAsia="zh-CN"/>
        </w:rPr>
        <w:t>的内容，相当于返回所有的 结果集记录。如果想返回结果集的前5条记录，可是设置</w:t>
      </w:r>
      <w:r>
        <w:rPr>
          <w:spacing w:val="-27"/>
          <w:lang w:eastAsia="zh-CN"/>
        </w:rPr>
        <w:t xml:space="preserve"> </w:t>
      </w:r>
      <w:r>
        <w:rPr>
          <w:lang w:eastAsia="zh-CN"/>
        </w:rPr>
        <w:t>num</w:t>
      </w:r>
      <w:r>
        <w:rPr>
          <w:spacing w:val="-26"/>
          <w:lang w:eastAsia="zh-CN"/>
        </w:rPr>
        <w:t xml:space="preserve"> </w:t>
      </w:r>
      <w:r>
        <w:rPr>
          <w:lang w:eastAsia="zh-CN"/>
        </w:rPr>
        <w:t>的值为5。</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选择集合</w:t>
      </w:r>
      <w:r>
        <w:rPr>
          <w:spacing w:val="-28"/>
          <w:position w:val="1"/>
          <w:lang w:eastAsia="zh-CN"/>
        </w:rPr>
        <w:t xml:space="preserve"> </w:t>
      </w:r>
      <w:r>
        <w:rPr>
          <w:position w:val="1"/>
          <w:lang w:eastAsia="zh-CN"/>
        </w:rPr>
        <w:t>bar</w:t>
      </w:r>
      <w:r>
        <w:rPr>
          <w:spacing w:val="-27"/>
          <w:position w:val="1"/>
          <w:lang w:eastAsia="zh-CN"/>
        </w:rPr>
        <w:t xml:space="preserve"> </w:t>
      </w:r>
      <w:r>
        <w:rPr>
          <w:position w:val="1"/>
          <w:lang w:eastAsia="zh-CN"/>
        </w:rPr>
        <w:t>下</w:t>
      </w:r>
      <w:r>
        <w:rPr>
          <w:spacing w:val="-27"/>
          <w:position w:val="1"/>
          <w:lang w:eastAsia="zh-CN"/>
        </w:rPr>
        <w:t xml:space="preserve"> </w:t>
      </w:r>
      <w:r>
        <w:rPr>
          <w:position w:val="1"/>
          <w:lang w:eastAsia="zh-CN"/>
        </w:rPr>
        <w:t>age</w:t>
      </w:r>
      <w:r>
        <w:rPr>
          <w:spacing w:val="-27"/>
          <w:position w:val="1"/>
          <w:lang w:eastAsia="zh-CN"/>
        </w:rPr>
        <w:t xml:space="preserve"> </w:t>
      </w:r>
      <w:r>
        <w:rPr>
          <w:position w:val="1"/>
          <w:lang w:eastAsia="zh-CN"/>
        </w:rPr>
        <w:t>字段值大于10的记录，控制返回前面10条记录。</w:t>
      </w:r>
    </w:p>
    <w:p w:rsidR="00D032B6" w:rsidRDefault="00035F6E">
      <w:pPr>
        <w:pStyle w:val="BodyText"/>
        <w:spacing w:before="23"/>
        <w:ind w:left="1217"/>
        <w:rPr>
          <w:rFonts w:ascii="Microsoft JhengHei" w:eastAsia="Microsoft JhengHei" w:hAnsi="Microsoft JhengHei" w:cs="Microsoft JhengHei"/>
        </w:rPr>
      </w:pPr>
      <w:r w:rsidRPr="00035F6E">
        <w:pict>
          <v:group id="_x0000_s2633" style="position:absolute;left:0;text-align:left;margin-left:95.85pt;margin-top:6.9pt;width:459.45pt;height:10.6pt;z-index:-251611136;mso-position-horizontal-relative:page" coordorigin="1917,138" coordsize="9189,212">
            <v:shape id="_x0000_s2634"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:10}}).limit(10)</w:t>
      </w:r>
    </w:p>
    <w:p w:rsidR="00D032B6" w:rsidRDefault="00D032B6">
      <w:pPr>
        <w:spacing w:before="7" w:line="120" w:lineRule="exact"/>
        <w:rPr>
          <w:sz w:val="12"/>
          <w:szCs w:val="12"/>
        </w:rPr>
      </w:pPr>
    </w:p>
    <w:p w:rsidR="00D032B6" w:rsidRDefault="00620DD5">
      <w:pPr>
        <w:pStyle w:val="BodyText"/>
        <w:spacing w:line="140" w:lineRule="auto"/>
        <w:ind w:left="1573" w:right="128" w:hanging="640"/>
        <w:rPr>
          <w:lang w:eastAsia="zh-CN"/>
        </w:rPr>
      </w:pPr>
      <w:r>
        <w:pict>
          <v:shape id="_x0000_i1124"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w w:val="95"/>
          <w:lang w:eastAsia="zh-CN"/>
        </w:rPr>
        <w:t>如果结果集的记录数小于10，按实际的记录数返回，如果结果集的记录数大于10，则返回前10条。</w:t>
      </w:r>
    </w:p>
    <w:p w:rsidR="00D032B6" w:rsidRDefault="00D032B6">
      <w:pPr>
        <w:spacing w:line="120" w:lineRule="exact"/>
        <w:rPr>
          <w:sz w:val="12"/>
          <w:szCs w:val="12"/>
          <w:lang w:eastAsia="zh-CN"/>
        </w:rPr>
      </w:pPr>
    </w:p>
    <w:p w:rsidR="00D032B6" w:rsidRDefault="00A23879">
      <w:pPr>
        <w:pStyle w:val="BodyText"/>
      </w:pPr>
      <w:bookmarkStart w:id="517" w:name="cursor.next()"/>
      <w:bookmarkStart w:id="518" w:name="_bookmark239"/>
      <w:bookmarkEnd w:id="517"/>
      <w:bookmarkEnd w:id="518"/>
      <w:r>
        <w:rPr>
          <w:w w:val="95"/>
        </w:rPr>
        <w:t>cursor.next()</w:t>
      </w:r>
    </w:p>
    <w:p w:rsidR="00D032B6" w:rsidRDefault="00D032B6">
      <w:pPr>
        <w:spacing w:before="9" w:line="190" w:lineRule="exact"/>
        <w:rPr>
          <w:sz w:val="19"/>
          <w:szCs w:val="19"/>
        </w:rPr>
      </w:pPr>
    </w:p>
    <w:p w:rsidR="00D032B6" w:rsidRDefault="00A23879">
      <w:pPr>
        <w:pStyle w:val="BodyText"/>
      </w:pPr>
      <w:r>
        <w:rPr>
          <w:w w:val="95"/>
        </w:rPr>
        <w:t>cursor.next()</w:t>
      </w:r>
    </w:p>
    <w:p w:rsidR="00D032B6" w:rsidRDefault="00A23879">
      <w:pPr>
        <w:pStyle w:val="BodyText"/>
        <w:spacing w:before="18" w:line="379" w:lineRule="auto"/>
        <w:ind w:right="3296"/>
      </w:pPr>
      <w:r>
        <w:t>返回当前游标指向的下一条记录。更多查看</w:t>
      </w:r>
      <w:r>
        <w:rPr>
          <w:spacing w:val="-37"/>
        </w:rPr>
        <w:t xml:space="preserve"> </w:t>
      </w:r>
      <w:hyperlink w:anchor="_bookmark236" w:history="1">
        <w:r>
          <w:rPr>
            <w:color w:val="0000FF"/>
          </w:rPr>
          <w:t>cursor.current()</w:t>
        </w:r>
        <w:r>
          <w:rPr>
            <w:color w:val="0000FF"/>
            <w:spacing w:val="-36"/>
          </w:rPr>
          <w:t xml:space="preserve"> </w:t>
        </w:r>
      </w:hyperlink>
      <w:r>
        <w:rPr>
          <w:color w:val="000000"/>
        </w:rPr>
        <w:t>方法。 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4"/>
          <w:position w:val="1"/>
        </w:rPr>
        <w:t xml:space="preserve"> </w:t>
      </w:r>
      <w:r>
        <w:rPr>
          <w:position w:val="1"/>
        </w:rPr>
        <w:t>bar</w:t>
      </w:r>
      <w:r>
        <w:rPr>
          <w:spacing w:val="-23"/>
          <w:position w:val="1"/>
        </w:rPr>
        <w:t xml:space="preserve"> </w:t>
      </w:r>
      <w:r>
        <w:rPr>
          <w:position w:val="1"/>
        </w:rPr>
        <w:t>下</w:t>
      </w:r>
      <w:r>
        <w:rPr>
          <w:spacing w:val="-23"/>
          <w:position w:val="1"/>
        </w:rPr>
        <w:t xml:space="preserve"> </w:t>
      </w:r>
      <w:r>
        <w:rPr>
          <w:position w:val="1"/>
        </w:rPr>
        <w:t>age</w:t>
      </w:r>
      <w:r>
        <w:rPr>
          <w:spacing w:val="-23"/>
          <w:position w:val="1"/>
        </w:rPr>
        <w:t xml:space="preserve"> </w:t>
      </w:r>
      <w:r>
        <w:rPr>
          <w:position w:val="1"/>
        </w:rPr>
        <w:t>大于10的记录，返回当前游标指向的下一条记录。</w:t>
      </w:r>
    </w:p>
    <w:p w:rsidR="00D032B6" w:rsidRDefault="00035F6E">
      <w:pPr>
        <w:pStyle w:val="BodyText"/>
        <w:spacing w:before="23"/>
        <w:ind w:left="1217"/>
        <w:rPr>
          <w:rFonts w:ascii="Microsoft JhengHei" w:eastAsia="Microsoft JhengHei" w:hAnsi="Microsoft JhengHei" w:cs="Microsoft JhengHei"/>
        </w:rPr>
      </w:pPr>
      <w:r w:rsidRPr="00035F6E">
        <w:pict>
          <v:group id="_x0000_s2630" style="position:absolute;left:0;text-align:left;margin-left:95.85pt;margin-top:6.9pt;width:459.45pt;height:10.6pt;z-index:-251610112;mso-position-horizontal-relative:page" coordorigin="1917,138" coordsize="9189,212">
            <v:shape id="_x0000_s263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:10}}).next()</w:t>
      </w:r>
    </w:p>
    <w:p w:rsidR="00D032B6" w:rsidRDefault="00A23879">
      <w:pPr>
        <w:pStyle w:val="BodyText"/>
        <w:spacing w:before="66"/>
        <w:rPr>
          <w:lang w:eastAsia="zh-CN"/>
        </w:rPr>
      </w:pPr>
      <w:bookmarkStart w:id="519" w:name="cursor.size()"/>
      <w:bookmarkStart w:id="520" w:name="_bookmark240"/>
      <w:bookmarkEnd w:id="519"/>
      <w:bookmarkEnd w:id="520"/>
      <w:r>
        <w:rPr>
          <w:w w:val="95"/>
          <w:lang w:eastAsia="zh-CN"/>
        </w:rPr>
        <w:t>cursor.size()</w:t>
      </w:r>
    </w:p>
    <w:p w:rsidR="00D032B6" w:rsidRDefault="00D032B6">
      <w:pPr>
        <w:spacing w:before="9" w:line="190" w:lineRule="exact"/>
        <w:rPr>
          <w:sz w:val="19"/>
          <w:szCs w:val="19"/>
          <w:lang w:eastAsia="zh-CN"/>
        </w:rPr>
      </w:pPr>
    </w:p>
    <w:p w:rsidR="00D032B6" w:rsidRDefault="00A23879">
      <w:pPr>
        <w:pStyle w:val="BodyText"/>
        <w:spacing w:line="253" w:lineRule="auto"/>
        <w:ind w:right="5602"/>
        <w:rPr>
          <w:lang w:eastAsia="zh-CN"/>
        </w:rPr>
      </w:pPr>
      <w:r>
        <w:rPr>
          <w:lang w:eastAsia="zh-CN"/>
        </w:rPr>
        <w:t>cursor.size()</w:t>
      </w:r>
      <w:r>
        <w:rPr>
          <w:w w:val="95"/>
          <w:lang w:eastAsia="zh-CN"/>
        </w:rPr>
        <w:t xml:space="preserve"> </w:t>
      </w:r>
      <w:r>
        <w:rPr>
          <w:lang w:eastAsia="zh-CN"/>
        </w:rPr>
        <w:t>返回当前游标到最终游标的记录条数。</w:t>
      </w:r>
    </w:p>
    <w:p w:rsidR="00D032B6" w:rsidRDefault="00D032B6">
      <w:pPr>
        <w:spacing w:line="253" w:lineRule="auto"/>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选择集合</w:t>
      </w:r>
      <w:r>
        <w:rPr>
          <w:spacing w:val="-24"/>
          <w:position w:val="1"/>
          <w:lang w:eastAsia="zh-CN"/>
        </w:rPr>
        <w:t xml:space="preserve"> </w:t>
      </w:r>
      <w:r>
        <w:rPr>
          <w:position w:val="1"/>
          <w:lang w:eastAsia="zh-CN"/>
        </w:rPr>
        <w:t>bar</w:t>
      </w:r>
      <w:r>
        <w:rPr>
          <w:spacing w:val="-23"/>
          <w:position w:val="1"/>
          <w:lang w:eastAsia="zh-CN"/>
        </w:rPr>
        <w:t xml:space="preserve"> </w:t>
      </w:r>
      <w:r>
        <w:rPr>
          <w:position w:val="1"/>
          <w:lang w:eastAsia="zh-CN"/>
        </w:rPr>
        <w:t>下</w:t>
      </w:r>
      <w:r>
        <w:rPr>
          <w:spacing w:val="-23"/>
          <w:position w:val="1"/>
          <w:lang w:eastAsia="zh-CN"/>
        </w:rPr>
        <w:t xml:space="preserve"> </w:t>
      </w:r>
      <w:r>
        <w:rPr>
          <w:position w:val="1"/>
          <w:lang w:eastAsia="zh-CN"/>
        </w:rPr>
        <w:t>age</w:t>
      </w:r>
      <w:r>
        <w:rPr>
          <w:spacing w:val="-23"/>
          <w:position w:val="1"/>
          <w:lang w:eastAsia="zh-CN"/>
        </w:rPr>
        <w:t xml:space="preserve"> </w:t>
      </w:r>
      <w:r>
        <w:rPr>
          <w:position w:val="1"/>
          <w:lang w:eastAsia="zh-CN"/>
        </w:rPr>
        <w:t>大于10的记录，返回当前游标到最终游标的记录条数。</w:t>
      </w:r>
    </w:p>
    <w:p w:rsidR="00D032B6" w:rsidRDefault="00035F6E">
      <w:pPr>
        <w:pStyle w:val="BodyText"/>
        <w:spacing w:before="23"/>
        <w:ind w:left="397"/>
        <w:rPr>
          <w:rFonts w:ascii="Microsoft JhengHei" w:eastAsia="Microsoft JhengHei" w:hAnsi="Microsoft JhengHei" w:cs="Microsoft JhengHei"/>
        </w:rPr>
      </w:pPr>
      <w:r w:rsidRPr="00035F6E">
        <w:pict>
          <v:group id="_x0000_s2628" style="position:absolute;left:0;text-align:left;margin-left:95.85pt;margin-top:6.9pt;width:459.45pt;height:10.6pt;z-index:-251609088;mso-position-horizontal-relative:page" coordorigin="1917,138" coordsize="9189,212">
            <v:shape id="_x0000_s262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:10}}).size()</w:t>
      </w:r>
    </w:p>
    <w:p w:rsidR="00D032B6" w:rsidRDefault="00A23879">
      <w:pPr>
        <w:pStyle w:val="BodyText"/>
        <w:spacing w:before="66"/>
        <w:ind w:left="113"/>
      </w:pPr>
      <w:bookmarkStart w:id="521" w:name="cursor.skip()"/>
      <w:bookmarkStart w:id="522" w:name="_bookmark241"/>
      <w:bookmarkEnd w:id="521"/>
      <w:bookmarkEnd w:id="522"/>
      <w:r>
        <w:rPr>
          <w:w w:val="95"/>
        </w:rPr>
        <w:t>cursor.skip()</w:t>
      </w:r>
    </w:p>
    <w:p w:rsidR="00D032B6" w:rsidRDefault="00D032B6">
      <w:pPr>
        <w:spacing w:before="9" w:line="190" w:lineRule="exact"/>
        <w:rPr>
          <w:sz w:val="19"/>
          <w:szCs w:val="19"/>
        </w:rPr>
      </w:pPr>
    </w:p>
    <w:p w:rsidR="00D032B6" w:rsidRDefault="00A23879">
      <w:pPr>
        <w:pStyle w:val="BodyText"/>
        <w:spacing w:line="253" w:lineRule="auto"/>
        <w:ind w:left="113" w:right="6527"/>
      </w:pPr>
      <w:r>
        <w:rPr>
          <w:w w:val="95"/>
        </w:rPr>
        <w:t>cursor.skip(&lt;num&gt;)</w:t>
      </w:r>
      <w:r>
        <w:rPr>
          <w:w w:val="92"/>
        </w:rPr>
        <w:t xml:space="preserve"> </w:t>
      </w:r>
      <w:r>
        <w:rPr>
          <w:w w:val="95"/>
        </w:rPr>
        <w:t>指定结果集从哪条记录开始返回。</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num</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int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自定义结果集从哪条记录返回。</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465"/>
        <w:rPr>
          <w:lang w:eastAsia="zh-CN"/>
        </w:rPr>
      </w:pPr>
      <w:r>
        <w:rPr>
          <w:lang w:eastAsia="zh-CN"/>
        </w:rPr>
        <w:t>cousor.skip()</w:t>
      </w:r>
      <w:r>
        <w:rPr>
          <w:spacing w:val="-24"/>
          <w:lang w:eastAsia="zh-CN"/>
        </w:rPr>
        <w:t xml:space="preserve"> </w:t>
      </w:r>
      <w:r>
        <w:rPr>
          <w:lang w:eastAsia="zh-CN"/>
        </w:rPr>
        <w:t>方法的定义格式包含</w:t>
      </w:r>
      <w:r>
        <w:rPr>
          <w:spacing w:val="-24"/>
          <w:lang w:eastAsia="zh-CN"/>
        </w:rPr>
        <w:t xml:space="preserve"> </w:t>
      </w:r>
      <w:r>
        <w:rPr>
          <w:lang w:eastAsia="zh-CN"/>
        </w:rPr>
        <w:t>num</w:t>
      </w:r>
      <w:r>
        <w:rPr>
          <w:spacing w:val="-24"/>
          <w:lang w:eastAsia="zh-CN"/>
        </w:rPr>
        <w:t xml:space="preserve"> </w:t>
      </w:r>
      <w:r>
        <w:rPr>
          <w:lang w:eastAsia="zh-CN"/>
        </w:rPr>
        <w:t>参数，它是</w:t>
      </w:r>
      <w:r>
        <w:rPr>
          <w:spacing w:val="-24"/>
          <w:lang w:eastAsia="zh-CN"/>
        </w:rPr>
        <w:t xml:space="preserve"> </w:t>
      </w:r>
      <w:r>
        <w:rPr>
          <w:lang w:eastAsia="zh-CN"/>
        </w:rPr>
        <w:t>int</w:t>
      </w:r>
      <w:r>
        <w:rPr>
          <w:spacing w:val="-24"/>
          <w:lang w:eastAsia="zh-CN"/>
        </w:rPr>
        <w:t xml:space="preserve"> </w:t>
      </w:r>
      <w:r>
        <w:rPr>
          <w:lang w:eastAsia="zh-CN"/>
        </w:rPr>
        <w:t>类型。如果不设定</w:t>
      </w:r>
      <w:r>
        <w:rPr>
          <w:spacing w:val="-24"/>
          <w:lang w:eastAsia="zh-CN"/>
        </w:rPr>
        <w:t xml:space="preserve"> </w:t>
      </w:r>
      <w:r>
        <w:rPr>
          <w:lang w:eastAsia="zh-CN"/>
        </w:rPr>
        <w:t>num</w:t>
      </w:r>
      <w:r>
        <w:rPr>
          <w:spacing w:val="-24"/>
          <w:lang w:eastAsia="zh-CN"/>
        </w:rPr>
        <w:t xml:space="preserve"> </w:t>
      </w:r>
      <w:r>
        <w:rPr>
          <w:lang w:eastAsia="zh-CN"/>
        </w:rPr>
        <w:t>的内容或者设定</w:t>
      </w:r>
      <w:r>
        <w:rPr>
          <w:spacing w:val="-24"/>
          <w:lang w:eastAsia="zh-CN"/>
        </w:rPr>
        <w:t xml:space="preserve"> </w:t>
      </w:r>
      <w:r>
        <w:rPr>
          <w:lang w:eastAsia="zh-CN"/>
        </w:rPr>
        <w:t>num</w:t>
      </w:r>
      <w:r>
        <w:rPr>
          <w:spacing w:val="-24"/>
          <w:lang w:eastAsia="zh-CN"/>
        </w:rPr>
        <w:t xml:space="preserve"> </w:t>
      </w:r>
      <w:r>
        <w:rPr>
          <w:lang w:eastAsia="zh-CN"/>
        </w:rPr>
        <w:t>的值 为0，相当于返回所有的结果集；如果想从结果集的第3条记录开始返回，可是设置</w:t>
      </w:r>
      <w:r>
        <w:rPr>
          <w:spacing w:val="-31"/>
          <w:lang w:eastAsia="zh-CN"/>
        </w:rPr>
        <w:t xml:space="preserve"> </w:t>
      </w:r>
      <w:r>
        <w:rPr>
          <w:lang w:eastAsia="zh-CN"/>
        </w:rPr>
        <w:t>num</w:t>
      </w:r>
      <w:r>
        <w:rPr>
          <w:spacing w:val="-31"/>
          <w:lang w:eastAsia="zh-CN"/>
        </w:rPr>
        <w:t xml:space="preserve"> </w:t>
      </w:r>
      <w:r>
        <w:rPr>
          <w:lang w:eastAsia="zh-CN"/>
        </w:rPr>
        <w:t>的值等于2。</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选择集合</w:t>
      </w:r>
      <w:r>
        <w:rPr>
          <w:spacing w:val="-26"/>
          <w:position w:val="1"/>
          <w:lang w:eastAsia="zh-CN"/>
        </w:rPr>
        <w:t xml:space="preserve"> </w:t>
      </w:r>
      <w:r>
        <w:rPr>
          <w:position w:val="1"/>
          <w:lang w:eastAsia="zh-CN"/>
        </w:rPr>
        <w:t>bar</w:t>
      </w:r>
      <w:r>
        <w:rPr>
          <w:spacing w:val="-25"/>
          <w:position w:val="1"/>
          <w:lang w:eastAsia="zh-CN"/>
        </w:rPr>
        <w:t xml:space="preserve"> </w:t>
      </w:r>
      <w:r>
        <w:rPr>
          <w:position w:val="1"/>
          <w:lang w:eastAsia="zh-CN"/>
        </w:rPr>
        <w:t>下</w:t>
      </w:r>
      <w:r>
        <w:rPr>
          <w:spacing w:val="-25"/>
          <w:position w:val="1"/>
          <w:lang w:eastAsia="zh-CN"/>
        </w:rPr>
        <w:t xml:space="preserve"> </w:t>
      </w:r>
      <w:r>
        <w:rPr>
          <w:position w:val="1"/>
          <w:lang w:eastAsia="zh-CN"/>
        </w:rPr>
        <w:t>age</w:t>
      </w:r>
      <w:r>
        <w:rPr>
          <w:spacing w:val="-25"/>
          <w:position w:val="1"/>
          <w:lang w:eastAsia="zh-CN"/>
        </w:rPr>
        <w:t xml:space="preserve"> </w:t>
      </w:r>
      <w:r>
        <w:rPr>
          <w:position w:val="1"/>
          <w:lang w:eastAsia="zh-CN"/>
        </w:rPr>
        <w:t>字段值大于10的记录，从第5条记录开始返回，即跳过前面的四条记录</w:t>
      </w:r>
    </w:p>
    <w:p w:rsidR="00D032B6" w:rsidRDefault="00035F6E">
      <w:pPr>
        <w:pStyle w:val="BodyText"/>
        <w:spacing w:before="23"/>
        <w:ind w:left="397"/>
        <w:rPr>
          <w:rFonts w:ascii="Microsoft JhengHei" w:eastAsia="Microsoft JhengHei" w:hAnsi="Microsoft JhengHei" w:cs="Microsoft JhengHei"/>
        </w:rPr>
      </w:pPr>
      <w:r w:rsidRPr="00035F6E">
        <w:pict>
          <v:group id="_x0000_s2626" style="position:absolute;left:0;text-align:left;margin-left:95.85pt;margin-top:6.9pt;width:459.45pt;height:10.6pt;z-index:-251608064;mso-position-horizontal-relative:page" coordorigin="1917,138" coordsize="9189,212">
            <v:shape id="_x0000_s262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:10}}).skip(4)</w:t>
      </w:r>
    </w:p>
    <w:p w:rsidR="00D032B6" w:rsidRDefault="00D032B6">
      <w:pPr>
        <w:spacing w:before="7" w:line="120" w:lineRule="exact"/>
        <w:rPr>
          <w:sz w:val="12"/>
          <w:szCs w:val="12"/>
        </w:rPr>
      </w:pPr>
    </w:p>
    <w:p w:rsidR="00D032B6" w:rsidRDefault="00620DD5">
      <w:pPr>
        <w:pStyle w:val="BodyText"/>
        <w:spacing w:line="140" w:lineRule="auto"/>
        <w:ind w:left="753" w:right="465" w:hanging="640"/>
        <w:rPr>
          <w:lang w:eastAsia="zh-CN"/>
        </w:rPr>
      </w:pPr>
      <w:r>
        <w:pict>
          <v:shape id="_x0000_i112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w w:val="95"/>
          <w:lang w:eastAsia="zh-CN"/>
        </w:rPr>
        <w:t>如果结果集的记录数小于5，那么无记录返回；如果结果集的记录数大于5，从第5条开始返回。</w:t>
      </w:r>
    </w:p>
    <w:p w:rsidR="00D032B6" w:rsidRDefault="00D032B6">
      <w:pPr>
        <w:spacing w:line="120" w:lineRule="exact"/>
        <w:rPr>
          <w:sz w:val="12"/>
          <w:szCs w:val="12"/>
          <w:lang w:eastAsia="zh-CN"/>
        </w:rPr>
      </w:pPr>
    </w:p>
    <w:p w:rsidR="00D032B6" w:rsidRDefault="00A23879">
      <w:pPr>
        <w:pStyle w:val="BodyText"/>
        <w:ind w:left="113"/>
      </w:pPr>
      <w:bookmarkStart w:id="523" w:name="cursor.sort()"/>
      <w:bookmarkStart w:id="524" w:name="_bookmark242"/>
      <w:bookmarkEnd w:id="523"/>
      <w:bookmarkEnd w:id="524"/>
      <w:r>
        <w:rPr>
          <w:w w:val="95"/>
        </w:rPr>
        <w:t>cursor.sort()</w:t>
      </w:r>
    </w:p>
    <w:p w:rsidR="00D032B6" w:rsidRDefault="00D032B6">
      <w:pPr>
        <w:spacing w:before="9" w:line="190" w:lineRule="exact"/>
        <w:rPr>
          <w:sz w:val="19"/>
          <w:szCs w:val="19"/>
        </w:rPr>
      </w:pPr>
    </w:p>
    <w:p w:rsidR="00D032B6" w:rsidRDefault="00A23879">
      <w:pPr>
        <w:pStyle w:val="BodyText"/>
        <w:spacing w:line="253" w:lineRule="auto"/>
        <w:ind w:left="113" w:right="7147"/>
      </w:pPr>
      <w:r>
        <w:rPr>
          <w:w w:val="95"/>
        </w:rPr>
        <w:t>cursor.sort(&lt;sort&gt;)</w:t>
      </w:r>
      <w:r>
        <w:rPr>
          <w:w w:val="92"/>
        </w:rPr>
        <w:t xml:space="preserve"> </w:t>
      </w:r>
      <w:r>
        <w:rPr>
          <w:w w:val="95"/>
        </w:rPr>
        <w:t>对结果集按指定字段排序。</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78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sort</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对结果集按指定字段排序。字段名的</w:t>
            </w:r>
          </w:p>
          <w:p w:rsidR="00D032B6" w:rsidRDefault="00A23879">
            <w:pPr>
              <w:pStyle w:val="TableParagraph"/>
              <w:spacing w:before="1" w:line="241" w:lineRule="auto"/>
              <w:ind w:left="40" w:right="19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值为1或者-1,1代表升序；-1代表降</w:t>
            </w:r>
            <w:r>
              <w:rPr>
                <w:rFonts w:ascii="微软雅黑" w:eastAsia="微软雅黑" w:hAnsi="微软雅黑" w:cs="微软雅黑"/>
                <w:sz w:val="14"/>
                <w:szCs w:val="14"/>
                <w:lang w:eastAsia="zh-CN"/>
              </w:rPr>
              <w:t xml:space="preserve"> 序。</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362"/>
      </w:pPr>
      <w:r>
        <w:t>cursor.sort()</w:t>
      </w:r>
      <w:r>
        <w:rPr>
          <w:spacing w:val="-26"/>
        </w:rPr>
        <w:t xml:space="preserve"> </w:t>
      </w:r>
      <w:r>
        <w:t>方法的定义格式包含</w:t>
      </w:r>
      <w:r>
        <w:rPr>
          <w:spacing w:val="-25"/>
        </w:rPr>
        <w:t xml:space="preserve"> </w:t>
      </w:r>
      <w:r>
        <w:t>sort</w:t>
      </w:r>
      <w:r>
        <w:rPr>
          <w:spacing w:val="-26"/>
        </w:rPr>
        <w:t xml:space="preserve"> </w:t>
      </w:r>
      <w:r>
        <w:t>参数，它是一个</w:t>
      </w:r>
      <w:r>
        <w:rPr>
          <w:spacing w:val="-25"/>
        </w:rPr>
        <w:t xml:space="preserve"> </w:t>
      </w:r>
      <w:r>
        <w:t>Json</w:t>
      </w:r>
      <w:r>
        <w:rPr>
          <w:spacing w:val="-26"/>
        </w:rPr>
        <w:t xml:space="preserve"> </w:t>
      </w:r>
      <w:r>
        <w:t>对象。如果不设定</w:t>
      </w:r>
      <w:r>
        <w:rPr>
          <w:spacing w:val="-25"/>
        </w:rPr>
        <w:t xml:space="preserve"> </w:t>
      </w:r>
      <w:r>
        <w:t>sort</w:t>
      </w:r>
      <w:r>
        <w:rPr>
          <w:spacing w:val="-26"/>
        </w:rPr>
        <w:t xml:space="preserve"> </w:t>
      </w:r>
      <w:r>
        <w:t>的内容，相当于对返回 的结果集不排序。</w:t>
      </w:r>
    </w:p>
    <w:p w:rsidR="00D032B6" w:rsidRDefault="00A23879">
      <w:pPr>
        <w:pStyle w:val="BodyText"/>
        <w:spacing w:before="34"/>
        <w:ind w:left="113"/>
        <w:rPr>
          <w:lang w:eastAsia="zh-CN"/>
        </w:rPr>
      </w:pPr>
      <w:r>
        <w:rPr>
          <w:lang w:eastAsia="zh-CN"/>
        </w:rPr>
        <w:t>设定</w:t>
      </w:r>
      <w:r>
        <w:rPr>
          <w:spacing w:val="-17"/>
          <w:lang w:eastAsia="zh-CN"/>
        </w:rPr>
        <w:t xml:space="preserve"> </w:t>
      </w:r>
      <w:r>
        <w:rPr>
          <w:lang w:eastAsia="zh-CN"/>
        </w:rPr>
        <w:t>sort</w:t>
      </w:r>
      <w:r>
        <w:rPr>
          <w:spacing w:val="-16"/>
          <w:lang w:eastAsia="zh-CN"/>
        </w:rPr>
        <w:t xml:space="preserve"> </w:t>
      </w:r>
      <w:r>
        <w:rPr>
          <w:lang w:eastAsia="zh-CN"/>
        </w:rPr>
        <w:t>参数的话，格式如下：</w:t>
      </w:r>
    </w:p>
    <w:p w:rsidR="00D032B6" w:rsidRDefault="00035F6E">
      <w:pPr>
        <w:pStyle w:val="BodyText"/>
        <w:spacing w:before="20"/>
        <w:ind w:left="113"/>
        <w:rPr>
          <w:rFonts w:ascii="Microsoft JhengHei" w:eastAsia="Microsoft JhengHei" w:hAnsi="Microsoft JhengHei" w:cs="Microsoft JhengHei"/>
        </w:rPr>
      </w:pPr>
      <w:r w:rsidRPr="00035F6E">
        <w:pict>
          <v:group id="_x0000_s2623" style="position:absolute;left:0;text-align:left;margin-left:81.7pt;margin-top:6.75pt;width:473.6pt;height:10.6pt;z-index:-251607040;mso-position-horizontal-relative:page" coordorigin="1634,135" coordsize="9472,212">
            <v:shape id="_x0000_s2624"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{&lt;字段名1&gt;:&lt;-1|1&gt;,&lt;字段名2&gt;:&lt;-1|1&gt;,...}</w:t>
      </w:r>
    </w:p>
    <w:p w:rsidR="00D032B6" w:rsidRDefault="00D032B6">
      <w:pPr>
        <w:spacing w:before="7" w:line="160" w:lineRule="exact"/>
        <w:rPr>
          <w:sz w:val="16"/>
          <w:szCs w:val="16"/>
        </w:rPr>
      </w:pPr>
    </w:p>
    <w:p w:rsidR="00D032B6" w:rsidRDefault="00A23879">
      <w:pPr>
        <w:pStyle w:val="BodyText"/>
        <w:ind w:left="113"/>
      </w:pPr>
      <w:r>
        <w:t>示例</w:t>
      </w:r>
    </w:p>
    <w:p w:rsidR="00D032B6" w:rsidRDefault="00D032B6">
      <w:pPr>
        <w:spacing w:before="10" w:line="110" w:lineRule="exact"/>
        <w:rPr>
          <w:sz w:val="11"/>
          <w:szCs w:val="11"/>
        </w:rPr>
      </w:pPr>
    </w:p>
    <w:p w:rsidR="00D032B6" w:rsidRDefault="00A23879">
      <w:pPr>
        <w:pStyle w:val="BodyText"/>
        <w:tabs>
          <w:tab w:val="left" w:pos="397"/>
        </w:tabs>
        <w:spacing w:line="171" w:lineRule="auto"/>
        <w:ind w:left="397" w:right="537" w:hanging="284"/>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w:t>
      </w:r>
      <w:r>
        <w:rPr>
          <w:spacing w:val="-24"/>
          <w:position w:val="1"/>
        </w:rPr>
        <w:t xml:space="preserve"> </w:t>
      </w:r>
      <w:r>
        <w:rPr>
          <w:position w:val="1"/>
        </w:rPr>
        <w:t>bar</w:t>
      </w:r>
      <w:r>
        <w:rPr>
          <w:spacing w:val="-23"/>
          <w:position w:val="1"/>
        </w:rPr>
        <w:t xml:space="preserve"> </w:t>
      </w:r>
      <w:r>
        <w:rPr>
          <w:position w:val="1"/>
        </w:rPr>
        <w:t>中</w:t>
      </w:r>
      <w:r>
        <w:rPr>
          <w:spacing w:val="-23"/>
          <w:position w:val="1"/>
        </w:rPr>
        <w:t xml:space="preserve"> </w:t>
      </w:r>
      <w:r>
        <w:rPr>
          <w:position w:val="1"/>
        </w:rPr>
        <w:t>age</w:t>
      </w:r>
      <w:r>
        <w:rPr>
          <w:spacing w:val="-23"/>
          <w:position w:val="1"/>
        </w:rPr>
        <w:t xml:space="preserve"> </w:t>
      </w:r>
      <w:r>
        <w:rPr>
          <w:position w:val="1"/>
        </w:rPr>
        <w:t>字段值大于20的记录，设置只返回记录的</w:t>
      </w:r>
      <w:r>
        <w:rPr>
          <w:spacing w:val="-23"/>
          <w:position w:val="1"/>
        </w:rPr>
        <w:t xml:space="preserve"> </w:t>
      </w:r>
      <w:r>
        <w:rPr>
          <w:position w:val="1"/>
        </w:rPr>
        <w:t>name</w:t>
      </w:r>
      <w:r>
        <w:rPr>
          <w:spacing w:val="-23"/>
          <w:position w:val="1"/>
        </w:rPr>
        <w:t xml:space="preserve"> </w:t>
      </w:r>
      <w:r>
        <w:rPr>
          <w:position w:val="1"/>
        </w:rPr>
        <w:t>和</w:t>
      </w:r>
      <w:r>
        <w:rPr>
          <w:spacing w:val="-23"/>
          <w:position w:val="1"/>
        </w:rPr>
        <w:t xml:space="preserve"> </w:t>
      </w:r>
      <w:r>
        <w:rPr>
          <w:position w:val="1"/>
        </w:rPr>
        <w:t>age</w:t>
      </w:r>
      <w:r>
        <w:rPr>
          <w:spacing w:val="-24"/>
          <w:position w:val="1"/>
        </w:rPr>
        <w:t xml:space="preserve"> </w:t>
      </w:r>
      <w:r>
        <w:rPr>
          <w:position w:val="1"/>
        </w:rPr>
        <w:t>字段，并按</w:t>
      </w:r>
      <w:r>
        <w:rPr>
          <w:spacing w:val="-23"/>
          <w:position w:val="1"/>
        </w:rPr>
        <w:t xml:space="preserve"> </w:t>
      </w:r>
      <w:r>
        <w:rPr>
          <w:position w:val="1"/>
        </w:rPr>
        <w:t>age</w:t>
      </w:r>
      <w:r>
        <w:rPr>
          <w:spacing w:val="-23"/>
          <w:position w:val="1"/>
        </w:rPr>
        <w:t xml:space="preserve"> </w:t>
      </w:r>
      <w:r>
        <w:rPr>
          <w:position w:val="1"/>
        </w:rPr>
        <w:t xml:space="preserve">字段值的升 </w:t>
      </w:r>
      <w:r>
        <w:t>序排序。</w:t>
      </w:r>
    </w:p>
    <w:p w:rsidR="00D032B6" w:rsidRDefault="00035F6E">
      <w:pPr>
        <w:pStyle w:val="BodyText"/>
        <w:spacing w:before="35"/>
        <w:ind w:left="397"/>
        <w:rPr>
          <w:rFonts w:ascii="Microsoft JhengHei" w:eastAsia="Microsoft JhengHei" w:hAnsi="Microsoft JhengHei" w:cs="Microsoft JhengHei"/>
        </w:rPr>
      </w:pPr>
      <w:r w:rsidRPr="00035F6E">
        <w:pict>
          <v:group id="_x0000_s2621" style="position:absolute;left:0;text-align:left;margin-left:95.85pt;margin-top:7.5pt;width:459.45pt;height:10.6pt;z-index:-251606016;mso-position-horizontal-relative:page" coordorigin="1917,150" coordsize="9189,212">
            <v:shape id="_x0000_s2622" style="position:absolute;left:1917;top:150;width:9189;height:212" coordorigin="1917,150" coordsize="9189,212" path="m1917,150r9189,l11106,362r-9189,l1917,150xe" fillcolor="#efefef" stroked="f">
              <v:path arrowok="t"/>
            </v:shape>
            <w10:wrap anchorx="page"/>
          </v:group>
        </w:pict>
      </w:r>
      <w:r w:rsidR="00A23879">
        <w:rPr>
          <w:rFonts w:ascii="Microsoft JhengHei" w:eastAsia="Microsoft JhengHei" w:hAnsi="Microsoft JhengHei" w:cs="Microsoft JhengHei"/>
          <w:w w:val="115"/>
        </w:rPr>
        <w:t>db.foo.bar.find({age:{</w:t>
      </w:r>
      <w:hyperlink w:anchor="_bookmark265" w:history="1">
        <w:r w:rsidR="00A23879">
          <w:rPr>
            <w:rFonts w:ascii="Microsoft JhengHei" w:eastAsia="Microsoft JhengHei" w:hAnsi="Microsoft JhengHei" w:cs="Microsoft JhengHei"/>
            <w:color w:val="0000FF"/>
            <w:w w:val="115"/>
          </w:rPr>
          <w:t>$gt</w:t>
        </w:r>
      </w:hyperlink>
      <w:r w:rsidR="00A23879">
        <w:rPr>
          <w:rFonts w:ascii="Microsoft JhengHei" w:eastAsia="Microsoft JhengHei" w:hAnsi="Microsoft JhengHei" w:cs="Microsoft JhengHei"/>
          <w:color w:val="000000"/>
          <w:w w:val="115"/>
        </w:rPr>
        <w:t>:20}},{age:"",name:""}).sort({age:1})</w:t>
      </w:r>
    </w:p>
    <w:p w:rsidR="00D032B6" w:rsidRDefault="00D032B6">
      <w:pP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620DD5">
      <w:pPr>
        <w:pStyle w:val="BodyText"/>
        <w:spacing w:line="524" w:lineRule="exact"/>
        <w:ind w:left="1217"/>
        <w:rPr>
          <w:lang w:eastAsia="zh-CN"/>
        </w:rPr>
      </w:pPr>
      <w:r>
        <w:pict>
          <v:shape id="_x0000_i1126"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857"/>
        <w:rPr>
          <w:lang w:eastAsia="zh-CN"/>
        </w:rPr>
      </w:pPr>
      <w:r>
        <w:rPr>
          <w:w w:val="95"/>
          <w:lang w:eastAsia="zh-CN"/>
        </w:rPr>
        <w:t xml:space="preserve">通过 </w:t>
      </w:r>
      <w:r>
        <w:rPr>
          <w:spacing w:val="52"/>
          <w:w w:val="95"/>
          <w:lang w:eastAsia="zh-CN"/>
        </w:rPr>
        <w:t xml:space="preserve"> </w:t>
      </w:r>
      <w:hyperlink w:anchor="_bookmark225" w:history="1">
        <w:r>
          <w:rPr>
            <w:color w:val="0000FF"/>
            <w:w w:val="95"/>
            <w:lang w:eastAsia="zh-CN"/>
          </w:rPr>
          <w:t xml:space="preserve">find() </w:t>
        </w:r>
        <w:r>
          <w:rPr>
            <w:color w:val="0000FF"/>
            <w:spacing w:val="52"/>
            <w:w w:val="95"/>
            <w:lang w:eastAsia="zh-CN"/>
          </w:rPr>
          <w:t xml:space="preserve"> </w:t>
        </w:r>
      </w:hyperlink>
      <w:r>
        <w:rPr>
          <w:color w:val="000000"/>
          <w:w w:val="95"/>
          <w:lang w:eastAsia="zh-CN"/>
        </w:rPr>
        <w:t xml:space="preserve">方法，我们能任意选择我们想要返回的字段名，在上例中我们选择了返回记录的 </w:t>
      </w:r>
      <w:r>
        <w:rPr>
          <w:color w:val="000000"/>
          <w:spacing w:val="52"/>
          <w:w w:val="95"/>
          <w:lang w:eastAsia="zh-CN"/>
        </w:rPr>
        <w:t xml:space="preserve"> </w:t>
      </w:r>
      <w:r>
        <w:rPr>
          <w:color w:val="000000"/>
          <w:w w:val="95"/>
          <w:lang w:eastAsia="zh-CN"/>
        </w:rPr>
        <w:t>age</w:t>
      </w:r>
    </w:p>
    <w:p w:rsidR="00D032B6" w:rsidRDefault="00A23879">
      <w:pPr>
        <w:pStyle w:val="BodyText"/>
        <w:spacing w:line="240" w:lineRule="exact"/>
        <w:ind w:left="1857"/>
      </w:pPr>
      <w:r>
        <w:t>和</w:t>
      </w:r>
      <w:r>
        <w:rPr>
          <w:spacing w:val="-23"/>
        </w:rPr>
        <w:t xml:space="preserve"> </w:t>
      </w:r>
      <w:r>
        <w:t>name</w:t>
      </w:r>
      <w:r>
        <w:rPr>
          <w:spacing w:val="-22"/>
        </w:rPr>
        <w:t xml:space="preserve"> </w:t>
      </w:r>
      <w:r>
        <w:t>字段，此时用</w:t>
      </w:r>
      <w:r>
        <w:rPr>
          <w:spacing w:val="-23"/>
        </w:rPr>
        <w:t xml:space="preserve"> </w:t>
      </w:r>
      <w:r>
        <w:t>sort()</w:t>
      </w:r>
      <w:r>
        <w:rPr>
          <w:spacing w:val="-22"/>
        </w:rPr>
        <w:t xml:space="preserve"> </w:t>
      </w:r>
      <w:r>
        <w:t>方法时，只能对记录的</w:t>
      </w:r>
      <w:r>
        <w:rPr>
          <w:spacing w:val="-23"/>
        </w:rPr>
        <w:t xml:space="preserve"> </w:t>
      </w:r>
      <w:r>
        <w:t>age</w:t>
      </w:r>
      <w:r>
        <w:rPr>
          <w:spacing w:val="-22"/>
        </w:rPr>
        <w:t xml:space="preserve"> </w:t>
      </w:r>
      <w:r>
        <w:t>或</w:t>
      </w:r>
      <w:r>
        <w:rPr>
          <w:spacing w:val="-23"/>
        </w:rPr>
        <w:t xml:space="preserve"> </w:t>
      </w:r>
      <w:r>
        <w:t>name</w:t>
      </w:r>
      <w:r>
        <w:rPr>
          <w:spacing w:val="-22"/>
        </w:rPr>
        <w:t xml:space="preserve"> </w:t>
      </w:r>
      <w:r>
        <w:t>字段排序。而如果我们选择返</w:t>
      </w:r>
    </w:p>
    <w:p w:rsidR="00D032B6" w:rsidRDefault="00A23879">
      <w:pPr>
        <w:pStyle w:val="BodyText"/>
        <w:spacing w:line="240" w:lineRule="exact"/>
        <w:ind w:left="1857"/>
      </w:pPr>
      <w:r>
        <w:t>回记录的所有字段，即不设置</w:t>
      </w:r>
      <w:r>
        <w:rPr>
          <w:spacing w:val="-19"/>
        </w:rPr>
        <w:t xml:space="preserve"> </w:t>
      </w:r>
      <w:r>
        <w:t>find</w:t>
      </w:r>
      <w:r>
        <w:rPr>
          <w:spacing w:val="-18"/>
        </w:rPr>
        <w:t xml:space="preserve"> </w:t>
      </w:r>
      <w:r>
        <w:t>方法的</w:t>
      </w:r>
      <w:r>
        <w:rPr>
          <w:spacing w:val="-19"/>
        </w:rPr>
        <w:t xml:space="preserve"> </w:t>
      </w:r>
      <w:r>
        <w:t>sel</w:t>
      </w:r>
      <w:r>
        <w:rPr>
          <w:spacing w:val="-18"/>
        </w:rPr>
        <w:t xml:space="preserve"> </w:t>
      </w:r>
      <w:r>
        <w:t>参数内容时，那么</w:t>
      </w:r>
      <w:r>
        <w:rPr>
          <w:spacing w:val="-18"/>
        </w:rPr>
        <w:t xml:space="preserve"> </w:t>
      </w:r>
      <w:r>
        <w:t>sort()</w:t>
      </w:r>
      <w:r>
        <w:rPr>
          <w:spacing w:val="-19"/>
        </w:rPr>
        <w:t xml:space="preserve"> </w:t>
      </w:r>
      <w:r>
        <w:t>能对任意字段排序。</w:t>
      </w:r>
    </w:p>
    <w:p w:rsidR="00D032B6" w:rsidRDefault="00D032B6">
      <w:pPr>
        <w:spacing w:before="8" w:line="120" w:lineRule="exact"/>
        <w:rPr>
          <w:sz w:val="12"/>
          <w:szCs w:val="12"/>
        </w:rPr>
      </w:pPr>
    </w:p>
    <w:p w:rsidR="00D032B6" w:rsidRDefault="00A23879">
      <w:pPr>
        <w:pStyle w:val="BodyText"/>
        <w:spacing w:line="312" w:lineRule="exact"/>
      </w:pPr>
      <w:bookmarkStart w:id="525" w:name="cursor.toArray()"/>
      <w:bookmarkStart w:id="526" w:name="_bookmark243"/>
      <w:bookmarkEnd w:id="525"/>
      <w:bookmarkEnd w:id="526"/>
      <w:r>
        <w:rPr>
          <w:w w:val="95"/>
        </w:rPr>
        <w:t>cursor.toArray()</w:t>
      </w:r>
    </w:p>
    <w:p w:rsidR="00D032B6" w:rsidRDefault="00D032B6">
      <w:pPr>
        <w:spacing w:before="9" w:line="190" w:lineRule="exact"/>
        <w:rPr>
          <w:sz w:val="19"/>
          <w:szCs w:val="19"/>
        </w:rPr>
      </w:pPr>
    </w:p>
    <w:p w:rsidR="00D032B6" w:rsidRDefault="00A23879">
      <w:pPr>
        <w:pStyle w:val="BodyText"/>
        <w:spacing w:line="253" w:lineRule="auto"/>
        <w:ind w:right="6852"/>
      </w:pPr>
      <w:r>
        <w:t>cursor.toArray()</w:t>
      </w:r>
      <w:r>
        <w:rPr>
          <w:w w:val="95"/>
        </w:rPr>
        <w:t xml:space="preserve"> </w:t>
      </w:r>
      <w:r>
        <w:t>以数组的形式返回结果集。</w:t>
      </w:r>
    </w:p>
    <w:p w:rsidR="00D032B6" w:rsidRDefault="00D032B6">
      <w:pPr>
        <w:spacing w:before="4" w:line="180" w:lineRule="exact"/>
        <w:rPr>
          <w:sz w:val="18"/>
          <w:szCs w:val="18"/>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以数组的形式返回集合</w:t>
      </w:r>
      <w:r>
        <w:rPr>
          <w:spacing w:val="-21"/>
          <w:position w:val="1"/>
        </w:rPr>
        <w:t xml:space="preserve"> </w:t>
      </w:r>
      <w:r>
        <w:rPr>
          <w:position w:val="1"/>
        </w:rPr>
        <w:t>bar</w:t>
      </w:r>
      <w:r>
        <w:rPr>
          <w:spacing w:val="-21"/>
          <w:position w:val="1"/>
        </w:rPr>
        <w:t xml:space="preserve"> </w:t>
      </w:r>
      <w:r>
        <w:rPr>
          <w:position w:val="1"/>
        </w:rPr>
        <w:t>中</w:t>
      </w:r>
      <w:r>
        <w:rPr>
          <w:spacing w:val="-21"/>
          <w:position w:val="1"/>
        </w:rPr>
        <w:t xml:space="preserve"> </w:t>
      </w:r>
      <w:r>
        <w:rPr>
          <w:position w:val="1"/>
        </w:rPr>
        <w:t>age</w:t>
      </w:r>
      <w:r>
        <w:rPr>
          <w:spacing w:val="-21"/>
          <w:position w:val="1"/>
        </w:rPr>
        <w:t xml:space="preserve"> </w:t>
      </w:r>
      <w:r>
        <w:rPr>
          <w:position w:val="1"/>
        </w:rPr>
        <w:t>字段值大于5的记录。</w:t>
      </w:r>
    </w:p>
    <w:p w:rsidR="00D032B6" w:rsidRDefault="00035F6E">
      <w:pPr>
        <w:pStyle w:val="BodyText"/>
        <w:spacing w:before="23" w:line="259" w:lineRule="auto"/>
        <w:ind w:left="1217" w:right="5028"/>
        <w:rPr>
          <w:rFonts w:ascii="Microsoft JhengHei" w:eastAsia="Microsoft JhengHei" w:hAnsi="Microsoft JhengHei" w:cs="Microsoft JhengHei"/>
        </w:rPr>
      </w:pPr>
      <w:r w:rsidRPr="00035F6E">
        <w:pict>
          <v:group id="_x0000_s2618" style="position:absolute;left:0;text-align:left;margin-left:95.85pt;margin-top:6.9pt;width:459.45pt;height:10.6pt;z-index:-251604992;mso-position-horizontal-relative:page" coordorigin="1917,138" coordsize="9189,212">
            <v:shape id="_x0000_s2619" style="position:absolute;left:1917;top:138;width:9189;height:212" coordorigin="1917,138" coordsize="9189,212" path="m1917,138r9189,l11106,350r-9189,l1917,138xe" fillcolor="#efefef" stroked="f">
              <v:path arrowok="t"/>
            </v:shape>
            <w10:wrap anchorx="page"/>
          </v:group>
        </w:pict>
      </w:r>
      <w:r w:rsidRPr="00035F6E">
        <w:pict>
          <v:group id="_x0000_s2616" style="position:absolute;left:0;text-align:left;margin-left:95.85pt;margin-top:25.5pt;width:459.45pt;height:190.8pt;z-index:-251603968;mso-position-horizontal-relative:page" coordorigin="1917,510" coordsize="9189,3816">
            <v:shape id="_x0000_s2617" style="position:absolute;left:1917;top:510;width:9189;height:3816" coordorigin="1917,510" coordsize="9189,3816" path="m1917,510r9189,l11106,4326r-9189,l1917,510xe" fillcolor="#efefef" stroked="f">
              <v:path arrowok="t"/>
            </v:shape>
            <w10:wrap anchorx="page"/>
          </v:group>
        </w:pict>
      </w:r>
      <w:r w:rsidR="00A23879">
        <w:rPr>
          <w:rFonts w:ascii="Microsoft JhengHei" w:eastAsia="Microsoft JhengHei" w:hAnsi="Microsoft JhengHei" w:cs="Microsoft JhengHei"/>
          <w:w w:val="110"/>
        </w:rPr>
        <w:t>db.foo.bar.find({age:{</w:t>
      </w:r>
      <w:hyperlink w:anchor="_bookmark265" w:history="1">
        <w:r w:rsidR="00A23879">
          <w:rPr>
            <w:rFonts w:ascii="Microsoft JhengHei" w:eastAsia="Microsoft JhengHei" w:hAnsi="Microsoft JhengHei" w:cs="Microsoft JhengHei"/>
            <w:color w:val="0000FF"/>
            <w:w w:val="110"/>
          </w:rPr>
          <w:t>$gt</w:t>
        </w:r>
      </w:hyperlink>
      <w:r w:rsidR="00A23879">
        <w:rPr>
          <w:rFonts w:ascii="Microsoft JhengHei" w:eastAsia="Microsoft JhengHei" w:hAnsi="Microsoft JhengHei" w:cs="Microsoft JhengHei"/>
          <w:color w:val="000000"/>
          <w:w w:val="110"/>
        </w:rPr>
        <w:t>:10}}).toArray()</w:t>
      </w:r>
      <w:r w:rsidR="00A23879">
        <w:rPr>
          <w:rFonts w:ascii="Microsoft JhengHei" w:eastAsia="Microsoft JhengHei" w:hAnsi="Microsoft JhengHei" w:cs="Microsoft JhengHei"/>
          <w:color w:val="000000"/>
          <w:w w:val="119"/>
        </w:rPr>
        <w:t xml:space="preserve"> </w:t>
      </w:r>
      <w:r w:rsidR="00A23879">
        <w:rPr>
          <w:rFonts w:ascii="Microsoft JhengHei" w:eastAsia="Microsoft JhengHei" w:hAnsi="Microsoft JhengHei" w:cs="Microsoft JhengHei"/>
          <w:color w:val="000000"/>
          <w:w w:val="110"/>
        </w:rPr>
        <w:t>返回：{</w:t>
      </w:r>
    </w:p>
    <w:p w:rsidR="00D032B6" w:rsidRDefault="00A23879">
      <w:pPr>
        <w:pStyle w:val="BodyText"/>
        <w:spacing w:line="185"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"516a76a1c9565daf06030000"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"Tom"</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7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"516a76a1c9565daf06050000"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20,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0"/>
        </w:rPr>
        <w:t>"a":</w:t>
      </w:r>
      <w:r>
        <w:rPr>
          <w:rFonts w:ascii="Microsoft JhengHei" w:eastAsia="Microsoft JhengHei" w:hAnsi="Microsoft JhengHei" w:cs="Microsoft JhengHei"/>
          <w:spacing w:val="34"/>
          <w:w w:val="110"/>
        </w:rPr>
        <w:t xml:space="preserve"> </w:t>
      </w:r>
      <w:r>
        <w:rPr>
          <w:rFonts w:ascii="Microsoft JhengHei" w:eastAsia="Microsoft JhengHei" w:hAnsi="Microsoft JhengHei" w:cs="Microsoft JhengHei"/>
          <w:w w:val="110"/>
        </w:rPr>
        <w:t>10</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7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"$oid":</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"516a76a1c9565daf06040000"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15</w:t>
      </w:r>
    </w:p>
    <w:p w:rsidR="00D032B6" w:rsidRDefault="00A23879">
      <w:pPr>
        <w:pStyle w:val="BodyText"/>
        <w:spacing w:line="223" w:lineRule="exact"/>
        <w:ind w:left="1149" w:right="9134"/>
        <w:jc w:val="center"/>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Heading4"/>
        <w:spacing w:before="83"/>
        <w:ind w:left="0" w:right="7792"/>
        <w:jc w:val="center"/>
      </w:pPr>
      <w:bookmarkStart w:id="527" w:name="SdbReplicaGroup"/>
      <w:bookmarkStart w:id="528" w:name="_bookmark244"/>
      <w:bookmarkEnd w:id="527"/>
      <w:bookmarkEnd w:id="528"/>
      <w:r>
        <w:rPr>
          <w:w w:val="95"/>
        </w:rPr>
        <w:t>SdbReplicaGroup</w:t>
      </w:r>
    </w:p>
    <w:p w:rsidR="00D032B6" w:rsidRDefault="00A23879">
      <w:pPr>
        <w:pStyle w:val="BodyText"/>
        <w:spacing w:before="21" w:line="309" w:lineRule="auto"/>
        <w:ind w:right="7846"/>
      </w:pPr>
      <w:r>
        <w:rPr>
          <w:w w:val="95"/>
        </w:rPr>
        <w:t xml:space="preserve">集群方法 </w:t>
      </w:r>
      <w:bookmarkStart w:id="529" w:name="rg.createNode()"/>
      <w:bookmarkStart w:id="530" w:name="_bookmark245"/>
      <w:bookmarkEnd w:id="529"/>
      <w:bookmarkEnd w:id="530"/>
      <w:r>
        <w:rPr>
          <w:w w:val="90"/>
        </w:rPr>
        <w:t>rg.createNode()</w:t>
      </w:r>
    </w:p>
    <w:p w:rsidR="00D032B6" w:rsidRDefault="00D032B6">
      <w:pPr>
        <w:spacing w:before="2" w:line="120" w:lineRule="exact"/>
        <w:rPr>
          <w:sz w:val="12"/>
          <w:szCs w:val="12"/>
        </w:rPr>
      </w:pPr>
    </w:p>
    <w:p w:rsidR="00D032B6" w:rsidRDefault="00A23879">
      <w:pPr>
        <w:pStyle w:val="BodyText"/>
        <w:spacing w:line="253" w:lineRule="auto"/>
        <w:ind w:right="4756"/>
      </w:pPr>
      <w:r>
        <w:rPr>
          <w:w w:val="90"/>
        </w:rPr>
        <w:t xml:space="preserve">rg.createNode(&lt;host&gt;,&lt;service&gt;,&lt;dbpath&gt;,[config]) </w:t>
      </w:r>
      <w:r>
        <w:rPr>
          <w:w w:val="95"/>
        </w:rPr>
        <w:t>在分区组中创建节点。</w:t>
      </w:r>
    </w:p>
    <w:p w:rsidR="00D032B6" w:rsidRDefault="00D032B6">
      <w:pPr>
        <w:spacing w:before="4" w:line="120" w:lineRule="exact"/>
        <w:rPr>
          <w:sz w:val="12"/>
          <w:szCs w:val="12"/>
        </w:rPr>
      </w:pPr>
    </w:p>
    <w:p w:rsidR="00D032B6" w:rsidRDefault="00620DD5">
      <w:pPr>
        <w:pStyle w:val="BodyText"/>
        <w:spacing w:line="140" w:lineRule="auto"/>
        <w:ind w:left="1573" w:right="4728" w:hanging="640"/>
        <w:rPr>
          <w:lang w:eastAsia="zh-CN"/>
        </w:rPr>
      </w:pPr>
      <w:r>
        <w:pict>
          <v:shape id="_x0000_i1127"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w w:val="111"/>
          <w:lang w:eastAsia="zh-CN"/>
        </w:rPr>
        <w:t xml:space="preserve"> </w:t>
      </w:r>
      <w:r w:rsidR="00A23879">
        <w:rPr>
          <w:lang w:eastAsia="zh-CN"/>
        </w:rPr>
        <w:t>只有在分区组启动之后，才能创建节点操作。</w:t>
      </w:r>
    </w:p>
    <w:p w:rsidR="00D032B6" w:rsidRDefault="00D032B6">
      <w:pPr>
        <w:spacing w:line="220" w:lineRule="exact"/>
        <w:rPr>
          <w:lang w:eastAsia="zh-CN"/>
        </w:rPr>
      </w:pPr>
    </w:p>
    <w:p w:rsidR="00D032B6" w:rsidRDefault="00035F6E">
      <w:pPr>
        <w:pStyle w:val="BodyText"/>
      </w:pPr>
      <w:r>
        <w:pict>
          <v:shape id="_x0000_s2614" type="#_x0000_t202" style="position:absolute;left:0;text-align:left;margin-left:81.2pt;margin-top:18.35pt;width:475.1pt;height:100pt;z-index:-251602944;mso-position-horizontal-relative:page" filled="f" stroked="f">
            <v:textbox style="mso-next-textbox:#_x0000_s2614" inset="0,0,0,0">
              <w:txbxContent>
                <w:tbl>
                  <w:tblPr>
                    <w:tblW w:w="0" w:type="auto"/>
                    <w:tblLayout w:type="fixed"/>
                    <w:tblCellMar>
                      <w:left w:w="0" w:type="dxa"/>
                      <w:right w:w="0" w:type="dxa"/>
                    </w:tblCellMar>
                    <w:tblLook w:val="01E0"/>
                  </w:tblPr>
                  <w:tblGrid>
                    <w:gridCol w:w="4736"/>
                    <w:gridCol w:w="2363"/>
                    <w:gridCol w:w="2373"/>
                  </w:tblGrid>
                  <w:tr w:rsidR="00801E25">
                    <w:trPr>
                      <w:trHeight w:hRule="exact" w:val="305"/>
                    </w:trPr>
                    <w:tc>
                      <w:tcPr>
                        <w:tcW w:w="4736" w:type="dxa"/>
                        <w:tcBorders>
                          <w:top w:val="nil"/>
                          <w:left w:val="single" w:sz="8" w:space="0" w:color="000000"/>
                          <w:bottom w:val="nil"/>
                          <w:right w:val="single" w:sz="8" w:space="0" w:color="000000"/>
                        </w:tcBorders>
                      </w:tcPr>
                      <w:p w:rsidR="00801E25" w:rsidRDefault="00801E25">
                        <w:pPr>
                          <w:pStyle w:val="TableParagraph"/>
                          <w:tabs>
                            <w:tab w:val="left" w:pos="2408"/>
                          </w:tabs>
                          <w:spacing w:line="22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r>
                          <w:rPr>
                            <w:rFonts w:ascii="微软雅黑" w:eastAsia="微软雅黑" w:hAnsi="微软雅黑" w:cs="微软雅黑"/>
                            <w:sz w:val="14"/>
                            <w:szCs w:val="14"/>
                          </w:rPr>
                          <w:tab/>
                          <w:t>参数类型</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801E25">
                    <w:trPr>
                      <w:trHeight w:hRule="exact" w:val="300"/>
                    </w:trPr>
                    <w:tc>
                      <w:tcPr>
                        <w:tcW w:w="4736" w:type="dxa"/>
                        <w:tcBorders>
                          <w:top w:val="nil"/>
                          <w:left w:val="single" w:sz="8" w:space="0" w:color="000000"/>
                          <w:bottom w:val="nil"/>
                          <w:right w:val="single" w:sz="8" w:space="0" w:color="000000"/>
                        </w:tcBorders>
                      </w:tcPr>
                      <w:p w:rsidR="00801E25" w:rsidRDefault="00801E25">
                        <w:pPr>
                          <w:pStyle w:val="TableParagraph"/>
                          <w:tabs>
                            <w:tab w:val="left" w:pos="2408"/>
                          </w:tabs>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w:t>
                        </w:r>
                        <w:r>
                          <w:rPr>
                            <w:rFonts w:ascii="微软雅黑" w:eastAsia="微软雅黑" w:hAnsi="微软雅黑" w:cs="微软雅黑"/>
                            <w:w w:val="95"/>
                            <w:sz w:val="14"/>
                            <w:szCs w:val="14"/>
                          </w:rPr>
                          <w:tab/>
                          <w:t>string</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指定节点的主机名。</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801E25">
                    <w:trPr>
                      <w:trHeight w:hRule="exact" w:val="300"/>
                    </w:trPr>
                    <w:tc>
                      <w:tcPr>
                        <w:tcW w:w="4736" w:type="dxa"/>
                        <w:tcBorders>
                          <w:top w:val="nil"/>
                          <w:left w:val="single" w:sz="8" w:space="0" w:color="000000"/>
                          <w:bottom w:val="nil"/>
                          <w:right w:val="single" w:sz="8" w:space="0" w:color="000000"/>
                        </w:tcBorders>
                      </w:tcPr>
                      <w:p w:rsidR="00801E25" w:rsidRDefault="00801E25">
                        <w:pPr>
                          <w:pStyle w:val="TableParagraph"/>
                          <w:tabs>
                            <w:tab w:val="left" w:pos="2408"/>
                          </w:tabs>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w:t>
                        </w:r>
                        <w:r>
                          <w:rPr>
                            <w:rFonts w:ascii="微软雅黑" w:eastAsia="微软雅黑" w:hAnsi="微软雅黑" w:cs="微软雅黑"/>
                            <w:w w:val="95"/>
                            <w:sz w:val="14"/>
                            <w:szCs w:val="14"/>
                          </w:rPr>
                          <w:tab/>
                          <w:t>string</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801E25">
                    <w:trPr>
                      <w:trHeight w:hRule="exact" w:val="1075"/>
                    </w:trPr>
                    <w:tc>
                      <w:tcPr>
                        <w:tcW w:w="4736" w:type="dxa"/>
                        <w:tcBorders>
                          <w:top w:val="nil"/>
                          <w:left w:val="nil"/>
                          <w:bottom w:val="nil"/>
                          <w:right w:val="nil"/>
                        </w:tcBorders>
                      </w:tcPr>
                      <w:p w:rsidR="00801E25" w:rsidRDefault="00801E25"/>
                    </w:tc>
                    <w:tc>
                      <w:tcPr>
                        <w:tcW w:w="2363" w:type="dxa"/>
                        <w:tcBorders>
                          <w:top w:val="single" w:sz="8" w:space="0" w:color="000000"/>
                          <w:left w:val="nil"/>
                          <w:bottom w:val="single" w:sz="8" w:space="0" w:color="000000"/>
                          <w:right w:val="nil"/>
                        </w:tcBorders>
                      </w:tcPr>
                      <w:p w:rsidR="00801E25" w:rsidRDefault="00801E25">
                        <w:pPr>
                          <w:pStyle w:val="TableParagraph"/>
                          <w:spacing w:line="208" w:lineRule="exact"/>
                          <w:ind w:left="50" w:right="161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节点路径。</w:t>
                        </w:r>
                      </w:p>
                      <w:p w:rsidR="00801E25" w:rsidRDefault="00801E25">
                        <w:pPr>
                          <w:pStyle w:val="TableParagraph"/>
                          <w:spacing w:before="61" w:line="241" w:lineRule="auto"/>
                          <w:ind w:left="50" w:right="73"/>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节点配置信息，如配置日志大小，是 否打开事务等，具体可参考</w:t>
                        </w:r>
                        <w:hyperlink w:anchor="_bookmark60" w:history="1">
                          <w:r>
                            <w:rPr>
                              <w:rFonts w:ascii="微软雅黑" w:eastAsia="微软雅黑" w:hAnsi="微软雅黑" w:cs="微软雅黑"/>
                              <w:color w:val="0000FF"/>
                              <w:sz w:val="14"/>
                              <w:szCs w:val="14"/>
                              <w:lang w:eastAsia="zh-CN"/>
                            </w:rPr>
                            <w:t>数据库配</w:t>
                          </w:r>
                        </w:hyperlink>
                        <w:r>
                          <w:rPr>
                            <w:rFonts w:ascii="微软雅黑" w:eastAsia="微软雅黑" w:hAnsi="微软雅黑" w:cs="微软雅黑"/>
                            <w:color w:val="0000FF"/>
                            <w:sz w:val="14"/>
                            <w:szCs w:val="14"/>
                            <w:lang w:eastAsia="zh-CN"/>
                          </w:rPr>
                          <w:t xml:space="preserve"> </w:t>
                        </w:r>
                        <w:hyperlink w:anchor="_bookmark60" w:history="1">
                          <w:r>
                            <w:rPr>
                              <w:rFonts w:ascii="微软雅黑" w:eastAsia="微软雅黑" w:hAnsi="微软雅黑" w:cs="微软雅黑"/>
                              <w:color w:val="0000FF"/>
                              <w:sz w:val="14"/>
                              <w:szCs w:val="14"/>
                              <w:lang w:eastAsia="zh-CN"/>
                            </w:rPr>
                            <w:t>置</w:t>
                          </w:r>
                        </w:hyperlink>
                        <w:r>
                          <w:rPr>
                            <w:rFonts w:ascii="微软雅黑" w:eastAsia="微软雅黑" w:hAnsi="微软雅黑" w:cs="微软雅黑"/>
                            <w:color w:val="000000"/>
                            <w:sz w:val="14"/>
                            <w:szCs w:val="14"/>
                            <w:lang w:eastAsia="zh-CN"/>
                          </w:rPr>
                          <w:t>。</w:t>
                        </w:r>
                      </w:p>
                    </w:tc>
                    <w:tc>
                      <w:tcPr>
                        <w:tcW w:w="2373" w:type="dxa"/>
                        <w:tcBorders>
                          <w:top w:val="single" w:sz="8" w:space="0" w:color="000000"/>
                          <w:left w:val="nil"/>
                          <w:bottom w:val="single" w:sz="8" w:space="0" w:color="000000"/>
                          <w:right w:val="nil"/>
                        </w:tcBorders>
                      </w:tcPr>
                      <w:p w:rsidR="00801E25" w:rsidRDefault="00801E25">
                        <w:pPr>
                          <w:pStyle w:val="TableParagraph"/>
                          <w:spacing w:line="208" w:lineRule="exact"/>
                          <w:ind w:left="55"/>
                          <w:rPr>
                            <w:rFonts w:ascii="微软雅黑" w:eastAsia="微软雅黑" w:hAnsi="微软雅黑" w:cs="微软雅黑"/>
                            <w:sz w:val="14"/>
                            <w:szCs w:val="14"/>
                          </w:rPr>
                        </w:pPr>
                        <w:r>
                          <w:rPr>
                            <w:rFonts w:ascii="微软雅黑" w:eastAsia="微软雅黑" w:hAnsi="微软雅黑" w:cs="微软雅黑"/>
                            <w:sz w:val="14"/>
                            <w:szCs w:val="14"/>
                          </w:rPr>
                          <w:t>是</w:t>
                        </w:r>
                      </w:p>
                      <w:p w:rsidR="00801E25" w:rsidRDefault="00801E25">
                        <w:pPr>
                          <w:pStyle w:val="TableParagraph"/>
                          <w:spacing w:before="61"/>
                          <w:ind w:left="5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801E25" w:rsidRDefault="00801E25"/>
              </w:txbxContent>
            </v:textbox>
            <w10:wrap anchorx="page"/>
          </v:shape>
        </w:pict>
      </w:r>
      <w:r w:rsidR="00A23879">
        <w:t>参数描述</w:t>
      </w:r>
    </w:p>
    <w:p w:rsidR="00D032B6" w:rsidRDefault="00D032B6">
      <w:pPr>
        <w:spacing w:line="110" w:lineRule="exact"/>
        <w:rPr>
          <w:sz w:val="11"/>
          <w:szCs w:val="11"/>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A23879">
      <w:pPr>
        <w:tabs>
          <w:tab w:val="left" w:pos="3351"/>
        </w:tabs>
        <w:spacing w:before="9"/>
        <w:ind w:left="983"/>
        <w:rPr>
          <w:rFonts w:ascii="微软雅黑" w:eastAsia="微软雅黑" w:hAnsi="微软雅黑" w:cs="微软雅黑"/>
          <w:sz w:val="14"/>
          <w:szCs w:val="14"/>
        </w:rPr>
      </w:pPr>
      <w:r>
        <w:rPr>
          <w:rFonts w:ascii="微软雅黑" w:eastAsia="微软雅黑" w:hAnsi="微软雅黑" w:cs="微软雅黑"/>
          <w:w w:val="95"/>
          <w:sz w:val="14"/>
          <w:szCs w:val="14"/>
        </w:rPr>
        <w:t>dbpath</w:t>
      </w:r>
      <w:r>
        <w:rPr>
          <w:rFonts w:ascii="微软雅黑" w:eastAsia="微软雅黑" w:hAnsi="微软雅黑" w:cs="微软雅黑"/>
          <w:w w:val="95"/>
          <w:sz w:val="14"/>
          <w:szCs w:val="14"/>
        </w:rPr>
        <w:tab/>
        <w:t>string</w:t>
      </w:r>
    </w:p>
    <w:p w:rsidR="00D032B6" w:rsidRDefault="00A23879">
      <w:pPr>
        <w:tabs>
          <w:tab w:val="left" w:pos="3351"/>
        </w:tabs>
        <w:spacing w:before="61"/>
        <w:ind w:left="983"/>
        <w:rPr>
          <w:rFonts w:ascii="微软雅黑" w:eastAsia="微软雅黑" w:hAnsi="微软雅黑" w:cs="微软雅黑"/>
          <w:sz w:val="14"/>
          <w:szCs w:val="14"/>
        </w:rPr>
      </w:pPr>
      <w:r>
        <w:rPr>
          <w:rFonts w:ascii="微软雅黑" w:eastAsia="微软雅黑" w:hAnsi="微软雅黑" w:cs="微软雅黑"/>
          <w:w w:val="90"/>
          <w:sz w:val="14"/>
          <w:szCs w:val="14"/>
        </w:rPr>
        <w:t>config</w:t>
      </w:r>
      <w:r>
        <w:rPr>
          <w:rFonts w:ascii="微软雅黑" w:eastAsia="微软雅黑" w:hAnsi="微软雅黑" w:cs="微软雅黑"/>
          <w:w w:val="90"/>
          <w:sz w:val="14"/>
          <w:szCs w:val="14"/>
        </w:rPr>
        <w:tab/>
        <w:t>Json</w:t>
      </w:r>
      <w:r>
        <w:rPr>
          <w:rFonts w:ascii="微软雅黑" w:eastAsia="微软雅黑" w:hAnsi="微软雅黑" w:cs="微软雅黑"/>
          <w:spacing w:val="24"/>
          <w:w w:val="90"/>
          <w:sz w:val="14"/>
          <w:szCs w:val="14"/>
        </w:rPr>
        <w:t xml:space="preserve"> </w:t>
      </w:r>
      <w:r>
        <w:rPr>
          <w:rFonts w:ascii="微软雅黑" w:eastAsia="微软雅黑" w:hAnsi="微软雅黑" w:cs="微软雅黑"/>
          <w:w w:val="90"/>
          <w:sz w:val="14"/>
          <w:szCs w:val="14"/>
        </w:rPr>
        <w:t>对象</w:t>
      </w:r>
    </w:p>
    <w:p w:rsidR="00D032B6" w:rsidRDefault="00D032B6">
      <w:pPr>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格式</w:t>
      </w:r>
    </w:p>
    <w:p w:rsidR="00D032B6" w:rsidRDefault="00D032B6">
      <w:pPr>
        <w:spacing w:before="5" w:line="100" w:lineRule="exact"/>
        <w:rPr>
          <w:sz w:val="10"/>
          <w:szCs w:val="10"/>
        </w:rPr>
      </w:pPr>
    </w:p>
    <w:p w:rsidR="00D032B6" w:rsidRDefault="00A23879">
      <w:pPr>
        <w:pStyle w:val="BodyText"/>
        <w:spacing w:line="168" w:lineRule="auto"/>
        <w:ind w:left="113" w:right="337"/>
      </w:pPr>
      <w:r>
        <w:rPr>
          <w:w w:val="95"/>
        </w:rPr>
        <w:t xml:space="preserve">rg.createNode()   </w:t>
      </w:r>
      <w:r>
        <w:rPr>
          <w:spacing w:val="37"/>
          <w:w w:val="95"/>
        </w:rPr>
        <w:t xml:space="preserve"> </w:t>
      </w:r>
      <w:r>
        <w:rPr>
          <w:w w:val="95"/>
        </w:rPr>
        <w:t>方法的定义格式有四个参数：host，service，dbpath，config，如上表所示，前三个参数的</w:t>
      </w:r>
      <w:r>
        <w:t xml:space="preserve"> </w:t>
      </w:r>
      <w:r>
        <w:rPr>
          <w:w w:val="95"/>
        </w:rPr>
        <w:t xml:space="preserve">类型都是字符串型，必填；最后一个是 </w:t>
      </w:r>
      <w:r>
        <w:rPr>
          <w:spacing w:val="42"/>
          <w:w w:val="95"/>
        </w:rPr>
        <w:t xml:space="preserve"> </w:t>
      </w:r>
      <w:r>
        <w:rPr>
          <w:w w:val="95"/>
        </w:rPr>
        <w:t xml:space="preserve">Json </w:t>
      </w:r>
      <w:r>
        <w:rPr>
          <w:spacing w:val="42"/>
          <w:w w:val="95"/>
        </w:rPr>
        <w:t xml:space="preserve"> </w:t>
      </w:r>
      <w:r>
        <w:rPr>
          <w:w w:val="95"/>
        </w:rPr>
        <w:t>对象，选填。</w:t>
      </w:r>
    </w:p>
    <w:p w:rsidR="00D032B6" w:rsidRDefault="00035F6E">
      <w:pPr>
        <w:pStyle w:val="BodyText"/>
        <w:spacing w:line="340" w:lineRule="exact"/>
        <w:ind w:left="113"/>
        <w:rPr>
          <w:rFonts w:ascii="Microsoft JhengHei" w:eastAsia="Microsoft JhengHei" w:hAnsi="Microsoft JhengHei" w:cs="Microsoft JhengHei"/>
        </w:rPr>
      </w:pPr>
      <w:r w:rsidRPr="00035F6E">
        <w:pict>
          <v:group id="_x0000_s2612" style="position:absolute;left:0;text-align:left;margin-left:81.7pt;margin-top:5.55pt;width:473.6pt;height:10.6pt;z-index:-251601920;mso-position-horizontal-relative:page" coordorigin="1634,111" coordsize="9472,212">
            <v:shape id="_x0000_s2613"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w w:val="105"/>
        </w:rPr>
        <w:t>("&lt;主机名&gt;","&lt;端口号&gt;","&lt;节点路径&gt;,"[{&lt;configParam&gt;:value,...}])</w:t>
      </w:r>
    </w:p>
    <w:p w:rsidR="00D032B6" w:rsidRDefault="00D032B6">
      <w:pPr>
        <w:spacing w:before="7" w:line="160" w:lineRule="exact"/>
        <w:rPr>
          <w:sz w:val="16"/>
          <w:szCs w:val="16"/>
        </w:rPr>
      </w:pPr>
    </w:p>
    <w:p w:rsidR="00D032B6" w:rsidRDefault="00A23879">
      <w:pPr>
        <w:pStyle w:val="BodyText"/>
        <w:ind w:left="113"/>
      </w:pPr>
      <w:r>
        <w:t>示例</w:t>
      </w:r>
    </w:p>
    <w:p w:rsidR="00D032B6" w:rsidRDefault="00035F6E">
      <w:pPr>
        <w:pStyle w:val="BodyText"/>
        <w:tabs>
          <w:tab w:val="left" w:pos="397"/>
        </w:tabs>
        <w:spacing w:before="38" w:line="236" w:lineRule="auto"/>
        <w:ind w:left="113" w:right="1542"/>
      </w:pPr>
      <w:r>
        <w:pict>
          <v:group id="_x0000_s2610" style="position:absolute;left:0;text-align:left;margin-left:95.85pt;margin-top:23.75pt;width:459.45pt;height:10.6pt;z-index:-251600896;mso-position-horizontal-relative:page" coordorigin="1917,475" coordsize="9189,212">
            <v:shape id="_x0000_s2611" style="position:absolute;left:1917;top:475;width:9189;height:212" coordorigin="1917,475" coordsize="9189,212" path="m1917,475r9189,l11106,687r-9189,l1917,47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w w:val="95"/>
          <w:position w:val="1"/>
        </w:rPr>
        <w:t xml:space="preserve">在分区组 </w:t>
      </w:r>
      <w:r w:rsidR="00A23879">
        <w:rPr>
          <w:spacing w:val="46"/>
          <w:w w:val="95"/>
          <w:position w:val="1"/>
        </w:rPr>
        <w:t xml:space="preserve"> </w:t>
      </w:r>
      <w:r w:rsidR="00A23879">
        <w:rPr>
          <w:w w:val="95"/>
          <w:position w:val="1"/>
        </w:rPr>
        <w:t xml:space="preserve">group </w:t>
      </w:r>
      <w:r w:rsidR="00A23879">
        <w:rPr>
          <w:spacing w:val="47"/>
          <w:w w:val="95"/>
          <w:position w:val="1"/>
        </w:rPr>
        <w:t xml:space="preserve"> </w:t>
      </w:r>
      <w:r w:rsidR="00A23879">
        <w:rPr>
          <w:w w:val="95"/>
          <w:position w:val="1"/>
        </w:rPr>
        <w:t>中创建一个端口号为11800的节点，指定日志文件大小为64MB</w:t>
      </w:r>
      <w:r w:rsidR="00A23879">
        <w:rPr>
          <w:w w:val="93"/>
          <w:position w:val="1"/>
        </w:rPr>
        <w:t xml:space="preserve"> </w:t>
      </w:r>
      <w:r w:rsidR="00A23879">
        <w:rPr>
          <w:rFonts w:ascii="Microsoft JhengHei" w:eastAsia="Microsoft JhengHei" w:hAnsi="Microsoft JhengHei" w:cs="Microsoft JhengHei"/>
        </w:rPr>
        <w:t>rg.createNode("vmsvr2-suse-x64",11800,"/opt/sequoiadb/data/11800",{logfilesz:64})</w:t>
      </w:r>
      <w:r w:rsidR="00A23879">
        <w:rPr>
          <w:rFonts w:ascii="Microsoft JhengHei" w:eastAsia="Microsoft JhengHei" w:hAnsi="Microsoft JhengHei" w:cs="Microsoft JhengHei"/>
          <w:w w:val="101"/>
        </w:rPr>
        <w:t xml:space="preserve"> </w:t>
      </w:r>
      <w:r w:rsidR="00620DD5">
        <w:pict>
          <v:shape id="_x0000_i1128" type="#_x0000_t75" style="width:23.8pt;height:23.8pt;mso-position-horizontal-relative:char;mso-position-vertical-relative:line">
            <v:imagedata r:id="rId22" o:title=""/>
          </v:shape>
        </w:pict>
      </w:r>
      <w:r w:rsidR="00A23879">
        <w:rPr>
          <w:rFonts w:ascii="Times New Roman" w:eastAsia="Times New Roman" w:hAnsi="Times New Roman" w:cs="Times New Roman"/>
          <w:w w:val="101"/>
        </w:rPr>
        <w:t xml:space="preserve">   </w:t>
      </w:r>
      <w:r w:rsidR="00A23879">
        <w:t>注:</w:t>
      </w:r>
    </w:p>
    <w:p w:rsidR="00D032B6" w:rsidRDefault="00A23879">
      <w:pPr>
        <w:pStyle w:val="BodyText"/>
        <w:spacing w:line="89" w:lineRule="exact"/>
        <w:ind w:left="753"/>
        <w:rPr>
          <w:lang w:eastAsia="zh-CN"/>
        </w:rPr>
      </w:pPr>
      <w:r>
        <w:rPr>
          <w:lang w:eastAsia="zh-CN"/>
        </w:rPr>
        <w:t>在一个分区组中能创建多个节点，但是连个节点的端口号必须相差5以上。因为系统为每个节点后台</w:t>
      </w:r>
    </w:p>
    <w:p w:rsidR="00D032B6" w:rsidRDefault="00A23879">
      <w:pPr>
        <w:pStyle w:val="BodyText"/>
        <w:spacing w:line="240" w:lineRule="exact"/>
        <w:ind w:left="753"/>
      </w:pPr>
      <w:r>
        <w:t>控制了5个通信接口。</w:t>
      </w:r>
    </w:p>
    <w:p w:rsidR="00D032B6" w:rsidRDefault="00A23879">
      <w:pPr>
        <w:pStyle w:val="BodyText"/>
        <w:spacing w:before="98"/>
        <w:ind w:left="113"/>
      </w:pPr>
      <w:bookmarkStart w:id="531" w:name="rg.getDetail()"/>
      <w:bookmarkStart w:id="532" w:name="_bookmark246"/>
      <w:bookmarkEnd w:id="531"/>
      <w:bookmarkEnd w:id="532"/>
      <w:r>
        <w:rPr>
          <w:w w:val="90"/>
        </w:rPr>
        <w:t>rg.getDetail()</w:t>
      </w:r>
    </w:p>
    <w:p w:rsidR="00D032B6" w:rsidRDefault="00D032B6">
      <w:pPr>
        <w:spacing w:before="9" w:line="190" w:lineRule="exact"/>
        <w:rPr>
          <w:sz w:val="19"/>
          <w:szCs w:val="19"/>
        </w:rPr>
      </w:pPr>
    </w:p>
    <w:p w:rsidR="00D032B6" w:rsidRDefault="00A23879">
      <w:pPr>
        <w:pStyle w:val="BodyText"/>
        <w:spacing w:line="253" w:lineRule="auto"/>
        <w:ind w:left="113" w:right="7714"/>
      </w:pPr>
      <w:r>
        <w:rPr>
          <w:w w:val="95"/>
        </w:rPr>
        <w:t>rg.getDetail()</w:t>
      </w:r>
      <w:r>
        <w:rPr>
          <w:w w:val="91"/>
        </w:rPr>
        <w:t xml:space="preserve"> </w:t>
      </w:r>
      <w:r>
        <w:rPr>
          <w:w w:val="95"/>
        </w:rPr>
        <w:t>返回分区组的信息。</w:t>
      </w:r>
    </w:p>
    <w:p w:rsidR="00D032B6" w:rsidRDefault="00D032B6">
      <w:pPr>
        <w:spacing w:before="4" w:line="180" w:lineRule="exact"/>
        <w:rPr>
          <w:sz w:val="18"/>
          <w:szCs w:val="18"/>
        </w:rPr>
      </w:pPr>
    </w:p>
    <w:p w:rsidR="00D032B6" w:rsidRDefault="00A23879">
      <w:pPr>
        <w:pStyle w:val="BodyText"/>
        <w:ind w:left="113"/>
      </w:pPr>
      <w:r>
        <w:t>示例</w:t>
      </w:r>
    </w:p>
    <w:p w:rsidR="00606508" w:rsidRDefault="00035F6E">
      <w:pPr>
        <w:pStyle w:val="BodyText"/>
        <w:numPr>
          <w:ilvl w:val="0"/>
          <w:numId w:val="34"/>
        </w:numPr>
        <w:tabs>
          <w:tab w:val="left" w:pos="397"/>
        </w:tabs>
        <w:spacing w:before="40" w:line="339" w:lineRule="exact"/>
        <w:ind w:left="397"/>
        <w:rPr>
          <w:rFonts w:ascii="Microsoft JhengHei" w:eastAsia="Microsoft JhengHei" w:hAnsi="Microsoft JhengHei" w:cs="Microsoft JhengHei"/>
        </w:rPr>
      </w:pPr>
      <w:r w:rsidRPr="00035F6E">
        <w:pict>
          <v:group id="_x0000_s2607" style="position:absolute;left:0;text-align:left;margin-left:95.85pt;margin-top:7.75pt;width:459.45pt;height:402.8pt;z-index:-251599872;mso-position-horizontal-relative:page" coordorigin="1917,155" coordsize="9189,8056">
            <v:shape id="_x0000_s2608" style="position:absolute;left:1917;top:155;width:9189;height:8056" coordorigin="1917,155" coordsize="9189,8056" path="m1917,155r9189,l11106,8211r-9189,l1917,155xe" fillcolor="#efefef" stroked="f">
              <v:path arrowok="t"/>
            </v:shape>
            <w10:wrap anchorx="page"/>
          </v:group>
        </w:pict>
      </w:r>
      <w:r w:rsidR="00A23879">
        <w:rPr>
          <w:rFonts w:ascii="Microsoft JhengHei" w:eastAsia="Microsoft JhengHei" w:hAnsi="Microsoft JhengHei" w:cs="Microsoft JhengHei"/>
          <w:w w:val="95"/>
        </w:rPr>
        <w:t xml:space="preserve">&gt;    </w:t>
      </w:r>
      <w:r w:rsidR="00A23879">
        <w:rPr>
          <w:rFonts w:ascii="Microsoft JhengHei" w:eastAsia="Microsoft JhengHei" w:hAnsi="Microsoft JhengHei" w:cs="Microsoft JhengHei"/>
          <w:spacing w:val="43"/>
          <w:w w:val="95"/>
        </w:rPr>
        <w:t xml:space="preserve"> </w:t>
      </w:r>
      <w:r w:rsidR="00A23879">
        <w:rPr>
          <w:rFonts w:ascii="Microsoft JhengHei" w:eastAsia="Microsoft JhengHei" w:hAnsi="Microsoft JhengHei" w:cs="Microsoft JhengHei"/>
          <w:w w:val="95"/>
        </w:rPr>
        <w:t>rg.getDetail()</w:t>
      </w:r>
    </w:p>
    <w:p w:rsidR="00D032B6" w:rsidRDefault="00A23879">
      <w:pPr>
        <w:pStyle w:val="BodyText"/>
        <w:spacing w:line="20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"Group":</w:t>
      </w:r>
      <w:r>
        <w:rPr>
          <w:rFonts w:ascii="Microsoft JhengHei" w:eastAsia="Microsoft JhengHei" w:hAnsi="Microsoft JhengHei" w:cs="Microsoft JhengHei"/>
          <w:spacing w:val="23"/>
          <w:w w:val="105"/>
        </w:rPr>
        <w:t xml:space="preserve"> </w:t>
      </w:r>
      <w:r>
        <w:rPr>
          <w:rFonts w:ascii="Microsoft JhengHei" w:eastAsia="Microsoft JhengHei" w:hAnsi="Microsoft JhengHei" w:cs="Microsoft JhengHei"/>
          <w:w w:val="105"/>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"/opt/sequoiadb/data/11800",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"11800"</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"11801"</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"11802"</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"11803"</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9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"dbpath":   </w:t>
      </w:r>
      <w:r>
        <w:rPr>
          <w:rFonts w:ascii="Microsoft JhengHei" w:eastAsia="Microsoft JhengHei" w:hAnsi="Microsoft JhengHei" w:cs="Microsoft JhengHei"/>
          <w:spacing w:val="12"/>
          <w:w w:val="95"/>
        </w:rPr>
        <w:t xml:space="preserve"> </w:t>
      </w:r>
      <w:r>
        <w:rPr>
          <w:rFonts w:ascii="Microsoft JhengHei" w:eastAsia="Microsoft JhengHei" w:hAnsi="Microsoft JhengHei" w:cs="Microsoft JhengHei"/>
          <w:w w:val="95"/>
        </w:rPr>
        <w:t>"/opt/sequoiadb/data/11850",</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95"/>
        </w:rPr>
        <w:t xml:space="preserve">"HostName": </w:t>
      </w:r>
      <w:r>
        <w:rPr>
          <w:rFonts w:ascii="Microsoft JhengHei" w:eastAsia="Microsoft JhengHei" w:hAnsi="Microsoft JhengHei" w:cs="Microsoft JhengHei"/>
          <w:spacing w:val="3"/>
          <w:w w:val="95"/>
        </w:rPr>
        <w:t xml:space="preserve"> </w:t>
      </w:r>
      <w:r>
        <w:rPr>
          <w:rFonts w:ascii="Microsoft JhengHei" w:eastAsia="Microsoft JhengHei" w:hAnsi="Microsoft JhengHei" w:cs="Microsoft JhengHei"/>
          <w:w w:val="95"/>
        </w:rPr>
        <w:t>"vmsvr2-suse-x64",</w:t>
      </w:r>
    </w:p>
    <w:p w:rsidR="00D032B6" w:rsidRDefault="00A23879">
      <w:pPr>
        <w:pStyle w:val="BodyText"/>
        <w:spacing w:line="212" w:lineRule="exact"/>
        <w:ind w:left="997"/>
        <w:rPr>
          <w:rFonts w:ascii="Microsoft JhengHei" w:eastAsia="Microsoft JhengHei" w:hAnsi="Microsoft JhengHei" w:cs="Microsoft JhengHei"/>
        </w:rPr>
      </w:pPr>
      <w:r>
        <w:rPr>
          <w:rFonts w:ascii="Microsoft JhengHei" w:eastAsia="Microsoft JhengHei" w:hAnsi="Microsoft JhengHei" w:cs="Microsoft JhengHei"/>
          <w:w w:val="120"/>
        </w:rPr>
        <w:t>"Service": [</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0,</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"11850"</w:t>
      </w:r>
    </w:p>
    <w:p w:rsidR="00D032B6" w:rsidRDefault="00A23879">
      <w:pPr>
        <w:pStyle w:val="BodyText"/>
        <w:spacing w:line="212"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07" w:lineRule="exact"/>
        <w:ind w:left="11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39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1,</w:t>
      </w:r>
    </w:p>
    <w:p w:rsidR="00D032B6" w:rsidRDefault="00A23879">
      <w:pPr>
        <w:pStyle w:val="BodyText"/>
        <w:spacing w:line="212" w:lineRule="exact"/>
        <w:ind w:left="13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"11851"</w:t>
      </w:r>
    </w:p>
    <w:p w:rsidR="00D032B6" w:rsidRDefault="00A23879">
      <w:pPr>
        <w:pStyle w:val="BodyText"/>
        <w:spacing w:line="217" w:lineRule="exact"/>
        <w:ind w:left="11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2017"/>
        <w:rPr>
          <w:rFonts w:ascii="Microsoft JhengHei" w:eastAsia="Microsoft JhengHei" w:hAnsi="Microsoft JhengHei" w:cs="Microsoft JhengHei"/>
        </w:rPr>
      </w:pPr>
      <w:r w:rsidRPr="00035F6E">
        <w:pict>
          <v:group id="_x0000_s2605" style="position:absolute;left:0;text-align:left;margin-left:95.85pt;margin-top:4.7pt;width:459.45pt;height:233.2pt;z-index:-251598848;mso-position-horizontal-relative:page" coordorigin="1917,94" coordsize="9189,4664">
            <v:shape id="_x0000_s2606" style="position:absolute;left:1917;top:94;width:9189;height:4664" coordorigin="1917,94" coordsize="9189,4664" path="m1917,94r9189,l11106,4758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2,</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"11852"</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110"/>
        </w:rPr>
        <w:t>"Type":</w:t>
      </w:r>
      <w:r>
        <w:rPr>
          <w:rFonts w:ascii="Microsoft JhengHei" w:eastAsia="Microsoft JhengHei" w:hAnsi="Microsoft JhengHei" w:cs="Microsoft JhengHei"/>
          <w:spacing w:val="26"/>
          <w:w w:val="110"/>
        </w:rPr>
        <w:t xml:space="preserve"> </w:t>
      </w:r>
      <w:r>
        <w:rPr>
          <w:rFonts w:ascii="Microsoft JhengHei" w:eastAsia="Microsoft JhengHei" w:hAnsi="Microsoft JhengHei" w:cs="Microsoft JhengHei"/>
          <w:w w:val="110"/>
        </w:rPr>
        <w:t>3,</w:t>
      </w:r>
    </w:p>
    <w:p w:rsidR="00D032B6" w:rsidRDefault="00A23879">
      <w:pPr>
        <w:pStyle w:val="BodyText"/>
        <w:spacing w:line="212" w:lineRule="exact"/>
        <w:ind w:left="221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24"/>
          <w:w w:val="90"/>
        </w:rPr>
        <w:t xml:space="preserve"> </w:t>
      </w:r>
      <w:r>
        <w:rPr>
          <w:rFonts w:ascii="Microsoft JhengHei" w:eastAsia="Microsoft JhengHei" w:hAnsi="Microsoft JhengHei" w:cs="Microsoft JhengHei"/>
          <w:w w:val="90"/>
        </w:rPr>
        <w:t>"11853"</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8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90"/>
        </w:rPr>
        <w:t xml:space="preserve">"NodeID": </w:t>
      </w:r>
      <w:r>
        <w:rPr>
          <w:rFonts w:ascii="Microsoft JhengHei" w:eastAsia="Microsoft JhengHei" w:hAnsi="Microsoft JhengHei" w:cs="Microsoft JhengHei"/>
          <w:spacing w:val="38"/>
          <w:w w:val="90"/>
        </w:rPr>
        <w:t xml:space="preserve"> </w:t>
      </w:r>
      <w:r>
        <w:rPr>
          <w:rFonts w:ascii="Microsoft JhengHei" w:eastAsia="Microsoft JhengHei" w:hAnsi="Microsoft JhengHei" w:cs="Microsoft JhengHei"/>
          <w:w w:val="90"/>
        </w:rPr>
        <w:t>1001</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07"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"GroupID":</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1001,</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"GroupName":</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"group",</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95"/>
        </w:rPr>
        <w:t xml:space="preserve">"PrimaryNode":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w w:val="95"/>
        </w:rPr>
        <w:t>1001,</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"Role":</w:t>
      </w:r>
      <w:r>
        <w:rPr>
          <w:rFonts w:ascii="Microsoft JhengHei" w:eastAsia="Microsoft JhengHei" w:hAnsi="Microsoft JhengHei" w:cs="Microsoft JhengHei"/>
          <w:spacing w:val="23"/>
          <w:w w:val="115"/>
        </w:rPr>
        <w:t xml:space="preserve"> </w:t>
      </w:r>
      <w:r>
        <w:rPr>
          <w:rFonts w:ascii="Microsoft JhengHei" w:eastAsia="Microsoft JhengHei" w:hAnsi="Microsoft JhengHei" w:cs="Microsoft JhengHei"/>
          <w:w w:val="115"/>
        </w:rPr>
        <w:t>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"Status":</w:t>
      </w:r>
      <w:r>
        <w:rPr>
          <w:rFonts w:ascii="Microsoft JhengHei" w:eastAsia="Microsoft JhengHei" w:hAnsi="Microsoft JhengHei" w:cs="Microsoft JhengHei"/>
          <w:spacing w:val="39"/>
          <w:w w:val="115"/>
        </w:rPr>
        <w:t xml:space="preserve"> </w:t>
      </w:r>
      <w:r>
        <w:rPr>
          <w:rFonts w:ascii="Microsoft JhengHei" w:eastAsia="Microsoft JhengHei" w:hAnsi="Microsoft JhengHei" w:cs="Microsoft JhengHei"/>
          <w:w w:val="115"/>
        </w:rPr>
        <w:t>1,</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15"/>
        </w:rPr>
        <w:t>"Version":</w:t>
      </w:r>
      <w:r>
        <w:rPr>
          <w:rFonts w:ascii="Microsoft JhengHei" w:eastAsia="Microsoft JhengHei" w:hAnsi="Microsoft JhengHei" w:cs="Microsoft JhengHei"/>
          <w:spacing w:val="-10"/>
          <w:w w:val="115"/>
        </w:rPr>
        <w:t xml:space="preserve"> </w:t>
      </w:r>
      <w:r>
        <w:rPr>
          <w:rFonts w:ascii="Microsoft JhengHei" w:eastAsia="Microsoft JhengHei" w:hAnsi="Microsoft JhengHei" w:cs="Microsoft JhengHei"/>
          <w:w w:val="115"/>
        </w:rPr>
        <w:t>3,</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95"/>
        </w:rPr>
        <w:t xml:space="preserve">"$oid": </w:t>
      </w:r>
      <w:r>
        <w:rPr>
          <w:rFonts w:ascii="Microsoft JhengHei" w:eastAsia="Microsoft JhengHei" w:hAnsi="Microsoft JhengHei" w:cs="Microsoft JhengHei"/>
          <w:spacing w:val="44"/>
          <w:w w:val="95"/>
        </w:rPr>
        <w:t xml:space="preserve"> </w:t>
      </w:r>
      <w:r>
        <w:rPr>
          <w:rFonts w:ascii="Microsoft JhengHei" w:eastAsia="Microsoft JhengHei" w:hAnsi="Microsoft JhengHei" w:cs="Microsoft JhengHei"/>
          <w:w w:val="95"/>
        </w:rPr>
        <w:t>"517b2fc33d7e6f820fc0eb57"</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pPr>
      <w:bookmarkStart w:id="533" w:name="rg.getMaster()"/>
      <w:bookmarkStart w:id="534" w:name="_bookmark247"/>
      <w:bookmarkEnd w:id="533"/>
      <w:bookmarkEnd w:id="534"/>
      <w:r>
        <w:rPr>
          <w:w w:val="90"/>
        </w:rPr>
        <w:t>rg.getMaster()</w:t>
      </w:r>
    </w:p>
    <w:p w:rsidR="00D032B6" w:rsidRDefault="00D032B6">
      <w:pPr>
        <w:spacing w:before="9" w:line="190" w:lineRule="exact"/>
        <w:rPr>
          <w:sz w:val="19"/>
          <w:szCs w:val="19"/>
        </w:rPr>
      </w:pPr>
    </w:p>
    <w:p w:rsidR="00D032B6" w:rsidRDefault="00A23879">
      <w:pPr>
        <w:pStyle w:val="BodyText"/>
        <w:spacing w:line="253" w:lineRule="auto"/>
        <w:ind w:right="6852"/>
      </w:pPr>
      <w:r>
        <w:rPr>
          <w:w w:val="95"/>
        </w:rPr>
        <w:t>rg.getMaster()</w:t>
      </w:r>
      <w:r>
        <w:rPr>
          <w:w w:val="92"/>
        </w:rPr>
        <w:t xml:space="preserve"> </w:t>
      </w:r>
      <w:r>
        <w:rPr>
          <w:w w:val="95"/>
        </w:rPr>
        <w:t>返回分区组的主节点。</w:t>
      </w:r>
    </w:p>
    <w:p w:rsidR="00D032B6" w:rsidRDefault="00D032B6">
      <w:pPr>
        <w:spacing w:before="4" w:line="180" w:lineRule="exact"/>
        <w:rPr>
          <w:sz w:val="18"/>
          <w:szCs w:val="18"/>
        </w:rPr>
      </w:pPr>
    </w:p>
    <w:p w:rsidR="00D032B6" w:rsidRDefault="00A23879">
      <w:pPr>
        <w:pStyle w:val="BodyText"/>
      </w:pPr>
      <w:r>
        <w:t>示例</w:t>
      </w:r>
    </w:p>
    <w:p w:rsidR="00D032B6" w:rsidRDefault="00035F6E">
      <w:pPr>
        <w:pStyle w:val="BodyText"/>
        <w:tabs>
          <w:tab w:val="left" w:pos="1217"/>
        </w:tabs>
        <w:spacing w:before="34"/>
      </w:pPr>
      <w:r>
        <w:pict>
          <v:group id="_x0000_s2603" style="position:absolute;left:0;text-align:left;margin-left:95.85pt;margin-top:23.75pt;width:459.45pt;height:31.8pt;z-index:-251597824;mso-position-horizontal-relative:page" coordorigin="1917,475" coordsize="9189,636">
            <v:shape id="_x0000_s2604" style="position:absolute;left:1917;top:475;width:9189;height:636" coordorigin="1917,475" coordsize="9189,636" path="m1917,475r9189,l11106,1111r-9189,l1917,47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返回分区组的主节点</w:t>
      </w:r>
    </w:p>
    <w:p w:rsidR="00D032B6" w:rsidRDefault="00A23879">
      <w:pPr>
        <w:pStyle w:val="BodyText"/>
        <w:spacing w:before="96" w:line="147" w:lineRule="auto"/>
        <w:ind w:left="1217" w:right="7641"/>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28"/>
          <w:w w:val="90"/>
        </w:rPr>
        <w:t xml:space="preserve"> </w:t>
      </w:r>
      <w:r>
        <w:rPr>
          <w:rFonts w:ascii="Microsoft JhengHei" w:eastAsia="Microsoft JhengHei" w:hAnsi="Microsoft JhengHei" w:cs="Microsoft JhengHei"/>
          <w:w w:val="90"/>
        </w:rPr>
        <w:t>rg.getMaster()</w:t>
      </w:r>
      <w:r>
        <w:rPr>
          <w:rFonts w:ascii="Microsoft JhengHei" w:eastAsia="Microsoft JhengHei" w:hAnsi="Microsoft JhengHei" w:cs="Microsoft JhengHei"/>
          <w:w w:val="104"/>
        </w:rPr>
        <w:t xml:space="preserve"> </w:t>
      </w:r>
      <w:r>
        <w:rPr>
          <w:rFonts w:ascii="Microsoft JhengHei" w:eastAsia="Microsoft JhengHei" w:hAnsi="Microsoft JhengHei" w:cs="Microsoft JhengHei"/>
          <w:w w:val="90"/>
        </w:rPr>
        <w:t>返回：</w:t>
      </w:r>
    </w:p>
    <w:p w:rsidR="00D032B6" w:rsidRDefault="00A23879">
      <w:pPr>
        <w:pStyle w:val="BodyText"/>
        <w:spacing w:line="23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vmsvr2-suse-x64:11850</w:t>
      </w:r>
    </w:p>
    <w:p w:rsidR="00D032B6" w:rsidRDefault="00A23879">
      <w:pPr>
        <w:pStyle w:val="BodyText"/>
        <w:spacing w:before="66"/>
      </w:pPr>
      <w:bookmarkStart w:id="535" w:name="rg.getNode()"/>
      <w:bookmarkStart w:id="536" w:name="_bookmark248"/>
      <w:bookmarkEnd w:id="535"/>
      <w:bookmarkEnd w:id="536"/>
      <w:r>
        <w:rPr>
          <w:w w:val="90"/>
        </w:rPr>
        <w:t>rg.getNode()</w:t>
      </w:r>
    </w:p>
    <w:p w:rsidR="00D032B6" w:rsidRDefault="00D032B6">
      <w:pPr>
        <w:spacing w:before="9" w:line="190" w:lineRule="exact"/>
        <w:rPr>
          <w:sz w:val="19"/>
          <w:szCs w:val="19"/>
        </w:rPr>
      </w:pPr>
    </w:p>
    <w:p w:rsidR="00D032B6" w:rsidRDefault="00A23879">
      <w:pPr>
        <w:pStyle w:val="BodyText"/>
        <w:spacing w:line="253" w:lineRule="auto"/>
        <w:ind w:right="4242"/>
      </w:pPr>
      <w:r>
        <w:rPr>
          <w:w w:val="90"/>
        </w:rPr>
        <w:t>rg.getNode(&lt;nodename|hostname&gt;,&lt;servicename&gt;)</w:t>
      </w:r>
      <w:r>
        <w:rPr>
          <w:w w:val="92"/>
        </w:rPr>
        <w:t xml:space="preserve"> </w:t>
      </w:r>
      <w:r>
        <w:rPr>
          <w:w w:val="95"/>
        </w:rPr>
        <w:t>返回指定节点信息。</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631"/>
        <w:gridCol w:w="3105"/>
        <w:gridCol w:w="2363"/>
        <w:gridCol w:w="2373"/>
      </w:tblGrid>
      <w:tr w:rsidR="00D032B6">
        <w:trPr>
          <w:trHeight w:hRule="exact" w:val="300"/>
        </w:trPr>
        <w:tc>
          <w:tcPr>
            <w:tcW w:w="163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0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8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63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nodename</w:t>
            </w:r>
          </w:p>
        </w:tc>
        <w:tc>
          <w:tcPr>
            <w:tcW w:w="310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78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节点名称。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nodename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与</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hostname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二选一</w:t>
            </w:r>
          </w:p>
        </w:tc>
      </w:tr>
      <w:tr w:rsidR="00D032B6">
        <w:trPr>
          <w:trHeight w:hRule="exact" w:val="300"/>
        </w:trPr>
        <w:tc>
          <w:tcPr>
            <w:tcW w:w="163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hostname</w:t>
            </w:r>
          </w:p>
        </w:tc>
        <w:tc>
          <w:tcPr>
            <w:tcW w:w="310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主机名。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hostname</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与</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nodename</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二选一</w:t>
            </w:r>
          </w:p>
        </w:tc>
      </w:tr>
      <w:tr w:rsidR="00D032B6">
        <w:trPr>
          <w:trHeight w:hRule="exact" w:val="295"/>
        </w:trPr>
        <w:tc>
          <w:tcPr>
            <w:tcW w:w="1631"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servicename</w:t>
            </w:r>
          </w:p>
        </w:tc>
        <w:tc>
          <w:tcPr>
            <w:tcW w:w="310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78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服务器名称。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pPr>
      <w:r>
        <w:t>格式</w:t>
      </w:r>
    </w:p>
    <w:p w:rsidR="00D032B6" w:rsidRDefault="00D032B6">
      <w:pPr>
        <w:spacing w:before="5" w:line="100" w:lineRule="exact"/>
        <w:rPr>
          <w:sz w:val="10"/>
          <w:szCs w:val="10"/>
        </w:rPr>
      </w:pPr>
    </w:p>
    <w:p w:rsidR="00D032B6" w:rsidRDefault="00A23879">
      <w:pPr>
        <w:pStyle w:val="BodyText"/>
        <w:spacing w:line="168" w:lineRule="auto"/>
        <w:rPr>
          <w:lang w:eastAsia="zh-CN"/>
        </w:rPr>
      </w:pPr>
      <w:r>
        <w:rPr>
          <w:w w:val="95"/>
          <w:lang w:eastAsia="zh-CN"/>
        </w:rPr>
        <w:t xml:space="preserve">rg.getNode()      </w:t>
      </w:r>
      <w:r>
        <w:rPr>
          <w:spacing w:val="6"/>
          <w:w w:val="95"/>
          <w:lang w:eastAsia="zh-CN"/>
        </w:rPr>
        <w:t xml:space="preserve"> </w:t>
      </w:r>
      <w:r>
        <w:rPr>
          <w:w w:val="95"/>
          <w:lang w:eastAsia="zh-CN"/>
        </w:rPr>
        <w:t>方法定义了两个参数，第一个参数可是节点名称也可以是主机名，第二个参数为服务器名称。</w:t>
      </w:r>
      <w:r>
        <w:rPr>
          <w:lang w:eastAsia="zh-CN"/>
        </w:rPr>
        <w:t xml:space="preserve"> 两个参数的类型都是字符串型，且必填。</w:t>
      </w:r>
    </w:p>
    <w:p w:rsidR="00D032B6" w:rsidRDefault="00035F6E">
      <w:pPr>
        <w:pStyle w:val="BodyText"/>
        <w:spacing w:line="340" w:lineRule="exact"/>
        <w:rPr>
          <w:rFonts w:ascii="Microsoft JhengHei" w:eastAsia="Microsoft JhengHei" w:hAnsi="Microsoft JhengHei" w:cs="Microsoft JhengHei"/>
          <w:lang w:eastAsia="zh-CN"/>
        </w:rPr>
      </w:pPr>
      <w:r w:rsidRPr="00035F6E">
        <w:pict>
          <v:group id="_x0000_s2601" style="position:absolute;left:0;text-align:left;margin-left:81.7pt;margin-top:5.55pt;width:473.6pt;height:10.6pt;z-index:-251596800;mso-position-horizontal-relative:page" coordorigin="1634,111" coordsize="9472,212">
            <v:shape id="_x0000_s2602" style="position:absolute;left:1634;top:111;width:9472;height:212" coordorigin="1634,111" coordsize="9472,212" path="m1634,111r9472,l11106,323r-9472,l1634,111xe" fillcolor="#efefef" stroked="f">
              <v:path arrowok="t"/>
            </v:shape>
            <w10:wrap anchorx="page"/>
          </v:group>
        </w:pict>
      </w:r>
      <w:r w:rsidR="00A23879">
        <w:rPr>
          <w:rFonts w:ascii="Microsoft JhengHei" w:eastAsia="Microsoft JhengHei" w:hAnsi="Microsoft JhengHei" w:cs="Microsoft JhengHei"/>
          <w:lang w:eastAsia="zh-CN"/>
        </w:rPr>
        <w:t>("&lt;节点名称&gt;|&lt;主机名&gt;","&lt;服务器名称&gt;")</w:t>
      </w:r>
    </w:p>
    <w:p w:rsidR="00D032B6" w:rsidRDefault="00D032B6">
      <w:pPr>
        <w:spacing w:before="7" w:line="160" w:lineRule="exact"/>
        <w:rPr>
          <w:sz w:val="16"/>
          <w:szCs w:val="16"/>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返回指定主机名和服务器名的节点</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599" style="position:absolute;left:0;text-align:left;margin-left:95.85pt;margin-top:4.95pt;width:459.45pt;height:10.6pt;z-index:-251595776;mso-position-horizontal-relative:page" coordorigin="1917,99" coordsize="9189,212">
            <v:shape id="_x0000_s260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0"/>
          <w:w w:val="85"/>
        </w:rPr>
        <w:t xml:space="preserve"> </w:t>
      </w:r>
      <w:r w:rsidR="00A23879">
        <w:rPr>
          <w:rFonts w:ascii="Microsoft JhengHei" w:eastAsia="Microsoft JhengHei" w:hAnsi="Microsoft JhengHei" w:cs="Microsoft JhengHei"/>
          <w:w w:val="85"/>
        </w:rPr>
        <w:t>rg.getNode("vmsvr2-suse-x64","11800")</w:t>
      </w:r>
    </w:p>
    <w:p w:rsidR="00D032B6" w:rsidRDefault="00D032B6">
      <w:pPr>
        <w:spacing w:line="328"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397"/>
        <w:rPr>
          <w:rFonts w:ascii="Microsoft JhengHei" w:eastAsia="Microsoft JhengHei" w:hAnsi="Microsoft JhengHei" w:cs="Microsoft JhengHei"/>
        </w:rPr>
      </w:pPr>
      <w:r w:rsidRPr="00035F6E">
        <w:pict>
          <v:group id="_x0000_s2597" style="position:absolute;left:0;text-align:left;margin-left:95.85pt;margin-top:4.7pt;width:459.45pt;height:21.2pt;z-index:-251594752;mso-position-horizontal-relative:page" coordorigin="1917,94" coordsize="9189,424">
            <v:shape id="_x0000_s2598" style="position:absolute;left:1917;top:94;width:9189;height:424" coordorigin="1917,94" coordsize="9189,424" path="m1917,94r9189,l11106,518r-9189,l1917,94xe" fillcolor="#efefef" stroked="f">
              <v:path arrowok="t"/>
            </v:shape>
            <w10:wrap anchorx="page"/>
          </v:group>
        </w:pict>
      </w:r>
      <w:r w:rsidR="00A23879">
        <w:rPr>
          <w:rFonts w:ascii="Microsoft JhengHei" w:eastAsia="Microsoft JhengHei" w:hAnsi="Microsoft JhengHei" w:cs="Microsoft JhengHei"/>
        </w:rPr>
        <w:t>返回：</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vmsvr2-suse-x64:11800</w:t>
      </w:r>
    </w:p>
    <w:p w:rsidR="00D032B6" w:rsidRDefault="00A23879">
      <w:pPr>
        <w:pStyle w:val="BodyText"/>
        <w:spacing w:before="66"/>
        <w:ind w:left="113"/>
        <w:rPr>
          <w:lang w:eastAsia="zh-CN"/>
        </w:rPr>
      </w:pPr>
      <w:bookmarkStart w:id="537" w:name="rg.getSlave()"/>
      <w:bookmarkStart w:id="538" w:name="_bookmark249"/>
      <w:bookmarkEnd w:id="537"/>
      <w:bookmarkEnd w:id="538"/>
      <w:r>
        <w:rPr>
          <w:w w:val="90"/>
          <w:lang w:eastAsia="zh-CN"/>
        </w:rPr>
        <w:t>rg.getSlave()</w:t>
      </w:r>
    </w:p>
    <w:p w:rsidR="00D032B6" w:rsidRDefault="00D032B6">
      <w:pPr>
        <w:spacing w:before="9" w:line="190" w:lineRule="exact"/>
        <w:rPr>
          <w:sz w:val="19"/>
          <w:szCs w:val="19"/>
          <w:lang w:eastAsia="zh-CN"/>
        </w:rPr>
      </w:pPr>
    </w:p>
    <w:p w:rsidR="00D032B6" w:rsidRDefault="00A23879">
      <w:pPr>
        <w:pStyle w:val="BodyText"/>
        <w:spacing w:line="253" w:lineRule="auto"/>
        <w:ind w:left="113" w:right="7714"/>
        <w:rPr>
          <w:lang w:eastAsia="zh-CN"/>
        </w:rPr>
      </w:pPr>
      <w:r>
        <w:rPr>
          <w:w w:val="95"/>
          <w:lang w:eastAsia="zh-CN"/>
        </w:rPr>
        <w:t>rg.getSlave()</w:t>
      </w:r>
      <w:r>
        <w:rPr>
          <w:w w:val="91"/>
          <w:lang w:eastAsia="zh-CN"/>
        </w:rPr>
        <w:t xml:space="preserve"> </w:t>
      </w:r>
      <w:r>
        <w:rPr>
          <w:w w:val="95"/>
          <w:lang w:eastAsia="zh-CN"/>
        </w:rPr>
        <w:t>返回分区组的从节点。</w:t>
      </w:r>
    </w:p>
    <w:p w:rsidR="00D032B6" w:rsidRDefault="00D032B6">
      <w:pPr>
        <w:spacing w:before="4" w:line="180" w:lineRule="exact"/>
        <w:rPr>
          <w:sz w:val="18"/>
          <w:szCs w:val="18"/>
          <w:lang w:eastAsia="zh-CN"/>
        </w:rPr>
      </w:pPr>
    </w:p>
    <w:p w:rsidR="00D032B6" w:rsidRDefault="00A23879">
      <w:pPr>
        <w:pStyle w:val="BodyText"/>
        <w:ind w:left="113"/>
        <w:rPr>
          <w:lang w:eastAsia="zh-CN"/>
        </w:rPr>
      </w:pPr>
      <w:r>
        <w:rPr>
          <w:lang w:eastAsia="zh-CN"/>
        </w:rPr>
        <w:t>示例</w:t>
      </w:r>
    </w:p>
    <w:p w:rsidR="00D032B6" w:rsidRDefault="00035F6E">
      <w:pPr>
        <w:pStyle w:val="BodyText"/>
        <w:tabs>
          <w:tab w:val="left" w:pos="397"/>
        </w:tabs>
        <w:spacing w:before="34"/>
        <w:ind w:left="113"/>
        <w:rPr>
          <w:lang w:eastAsia="zh-CN"/>
        </w:rPr>
      </w:pPr>
      <w:r>
        <w:pict>
          <v:group id="_x0000_s2595" style="position:absolute;left:0;text-align:left;margin-left:95.85pt;margin-top:23.75pt;width:459.45pt;height:31.8pt;z-index:-251593728;mso-position-horizontal-relative:page" coordorigin="1917,475" coordsize="9189,636">
            <v:shape id="_x0000_s2596" style="position:absolute;left:1917;top:475;width:9189;height:636" coordorigin="1917,475" coordsize="9189,636" path="m1917,475r9189,l11106,1111r-9189,l1917,47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返回分区组的从节点</w:t>
      </w:r>
    </w:p>
    <w:p w:rsidR="00D032B6" w:rsidRDefault="00A23879">
      <w:pPr>
        <w:pStyle w:val="BodyText"/>
        <w:spacing w:before="96" w:line="147" w:lineRule="auto"/>
        <w:ind w:left="397" w:right="7714"/>
        <w:rPr>
          <w:rFonts w:ascii="Microsoft JhengHei" w:eastAsia="Microsoft JhengHei" w:hAnsi="Microsoft JhengHei" w:cs="Microsoft JhengHei"/>
        </w:rPr>
      </w:pP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34"/>
          <w:w w:val="95"/>
        </w:rPr>
        <w:t xml:space="preserve"> </w:t>
      </w:r>
      <w:r>
        <w:rPr>
          <w:rFonts w:ascii="Microsoft JhengHei" w:eastAsia="Microsoft JhengHei" w:hAnsi="Microsoft JhengHei" w:cs="Microsoft JhengHei"/>
        </w:rPr>
        <w:t>rg.getSlave()</w:t>
      </w:r>
      <w:r>
        <w:rPr>
          <w:rFonts w:ascii="Microsoft JhengHei" w:eastAsia="Microsoft JhengHei" w:hAnsi="Microsoft JhengHei" w:cs="Microsoft JhengHei"/>
          <w:w w:val="110"/>
        </w:rPr>
        <w:t xml:space="preserve"> </w:t>
      </w:r>
      <w:r>
        <w:rPr>
          <w:rFonts w:ascii="Microsoft JhengHei" w:eastAsia="Microsoft JhengHei" w:hAnsi="Microsoft JhengHei" w:cs="Microsoft JhengHei"/>
        </w:rPr>
        <w:t>返回：</w:t>
      </w:r>
    </w:p>
    <w:p w:rsidR="00D032B6" w:rsidRDefault="00A23879">
      <w:pPr>
        <w:pStyle w:val="BodyText"/>
        <w:spacing w:line="232" w:lineRule="exact"/>
        <w:ind w:left="397"/>
        <w:rPr>
          <w:rFonts w:ascii="Microsoft JhengHei" w:eastAsia="Microsoft JhengHei" w:hAnsi="Microsoft JhengHei" w:cs="Microsoft JhengHei"/>
        </w:rPr>
      </w:pPr>
      <w:r>
        <w:rPr>
          <w:rFonts w:ascii="Microsoft JhengHei" w:eastAsia="Microsoft JhengHei" w:hAnsi="Microsoft JhengHei" w:cs="Microsoft JhengHei"/>
          <w:w w:val="95"/>
        </w:rPr>
        <w:t>vmsvr2-suse-x64:11800</w:t>
      </w:r>
    </w:p>
    <w:p w:rsidR="00D032B6" w:rsidRDefault="00A23879">
      <w:pPr>
        <w:pStyle w:val="BodyText"/>
        <w:spacing w:before="66"/>
        <w:ind w:left="113"/>
      </w:pPr>
      <w:bookmarkStart w:id="539" w:name="rg.removeNode()"/>
      <w:bookmarkStart w:id="540" w:name="_bookmark250"/>
      <w:bookmarkEnd w:id="539"/>
      <w:bookmarkEnd w:id="540"/>
      <w:r>
        <w:rPr>
          <w:w w:val="95"/>
        </w:rPr>
        <w:t>rg.removeNode()</w:t>
      </w:r>
    </w:p>
    <w:p w:rsidR="00D032B6" w:rsidRDefault="00D032B6">
      <w:pPr>
        <w:spacing w:before="9" w:line="190" w:lineRule="exact"/>
        <w:rPr>
          <w:sz w:val="19"/>
          <w:szCs w:val="19"/>
        </w:rPr>
      </w:pPr>
    </w:p>
    <w:p w:rsidR="00D032B6" w:rsidRDefault="00A23879">
      <w:pPr>
        <w:pStyle w:val="BodyText"/>
        <w:spacing w:line="253" w:lineRule="auto"/>
        <w:ind w:left="113" w:right="5978"/>
      </w:pPr>
      <w:r>
        <w:rPr>
          <w:w w:val="90"/>
        </w:rPr>
        <w:t xml:space="preserve">rg.removeNode(&lt;host&gt;,&lt;service&gt;,[config]) </w:t>
      </w:r>
      <w:r>
        <w:rPr>
          <w:w w:val="95"/>
        </w:rPr>
        <w:t>删除分区组中的指定节点。</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host</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节点主机名。</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service</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config</w:t>
            </w:r>
          </w:p>
        </w:tc>
        <w:tc>
          <w:tcPr>
            <w:tcW w:w="3292" w:type="dxa"/>
            <w:tcBorders>
              <w:top w:val="nil"/>
              <w:left w:val="nil"/>
              <w:bottom w:val="nil"/>
              <w:right w:val="single" w:sz="8" w:space="0" w:color="000000"/>
            </w:tcBorders>
          </w:tcPr>
          <w:p w:rsidR="00D032B6" w:rsidRDefault="00A23879">
            <w:pPr>
              <w:pStyle w:val="TableParagraph"/>
              <w:spacing w:line="228" w:lineRule="exact"/>
              <w:ind w:left="9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节点配置信息。</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D032B6">
      <w:pPr>
        <w:spacing w:before="3" w:line="200" w:lineRule="exact"/>
        <w:rPr>
          <w:sz w:val="20"/>
          <w:szCs w:val="20"/>
        </w:rPr>
      </w:pPr>
    </w:p>
    <w:p w:rsidR="00D032B6" w:rsidRDefault="00A23879">
      <w:pPr>
        <w:pStyle w:val="BodyText"/>
        <w:spacing w:line="312" w:lineRule="exact"/>
        <w:ind w:left="113"/>
      </w:pPr>
      <w:r>
        <w:t>格式</w:t>
      </w:r>
    </w:p>
    <w:p w:rsidR="00D032B6" w:rsidRDefault="00A23879">
      <w:pPr>
        <w:pStyle w:val="BodyText"/>
        <w:spacing w:before="18"/>
        <w:ind w:left="113"/>
      </w:pPr>
      <w:r>
        <w:rPr>
          <w:w w:val="95"/>
        </w:rPr>
        <w:t xml:space="preserve">rg.removeNode()   </w:t>
      </w:r>
      <w:r>
        <w:rPr>
          <w:spacing w:val="24"/>
          <w:w w:val="95"/>
        </w:rPr>
        <w:t xml:space="preserve"> </w:t>
      </w:r>
      <w:r>
        <w:rPr>
          <w:w w:val="95"/>
        </w:rPr>
        <w:t>方法的定义格式有三个参数：host，service，config，如上表所示，格式如下：</w:t>
      </w:r>
    </w:p>
    <w:p w:rsidR="00D032B6" w:rsidRDefault="00035F6E">
      <w:pPr>
        <w:pStyle w:val="BodyText"/>
        <w:spacing w:line="324" w:lineRule="exact"/>
        <w:ind w:left="113"/>
        <w:rPr>
          <w:rFonts w:ascii="Microsoft JhengHei" w:eastAsia="Microsoft JhengHei" w:hAnsi="Microsoft JhengHei" w:cs="Microsoft JhengHei"/>
        </w:rPr>
      </w:pPr>
      <w:r w:rsidRPr="00035F6E">
        <w:pict>
          <v:group id="_x0000_s2593" style="position:absolute;left:0;text-align:left;margin-left:81.7pt;margin-top:4.75pt;width:473.6pt;height:10.6pt;z-index:-251592704;mso-position-horizontal-relative:page" coordorigin="1634,95" coordsize="9472,212">
            <v:shape id="_x0000_s2594"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05"/>
        </w:rPr>
        <w:t>("&lt;主机名&gt;","&lt;端口号&gt;"[,{&lt;configParam&gt;:value,...}])</w:t>
      </w:r>
    </w:p>
    <w:p w:rsidR="00D032B6" w:rsidRDefault="00D032B6">
      <w:pPr>
        <w:spacing w:before="7" w:line="160" w:lineRule="exact"/>
        <w:rPr>
          <w:sz w:val="16"/>
          <w:szCs w:val="16"/>
        </w:rPr>
      </w:pPr>
    </w:p>
    <w:p w:rsidR="00D032B6" w:rsidRDefault="00A23879">
      <w:pPr>
        <w:pStyle w:val="BodyText"/>
        <w:ind w:left="113"/>
      </w:pPr>
      <w:r>
        <w:t>示例</w:t>
      </w:r>
    </w:p>
    <w:p w:rsidR="00D032B6" w:rsidRDefault="00035F6E">
      <w:pPr>
        <w:pStyle w:val="BodyText"/>
        <w:tabs>
          <w:tab w:val="left" w:pos="397"/>
        </w:tabs>
        <w:spacing w:before="38" w:line="236" w:lineRule="auto"/>
        <w:ind w:left="113" w:right="5842"/>
      </w:pPr>
      <w:r>
        <w:pict>
          <v:group id="_x0000_s2591" style="position:absolute;left:0;text-align:left;margin-left:95.85pt;margin-top:23.75pt;width:459.45pt;height:10.6pt;z-index:-251591680;mso-position-horizontal-relative:page" coordorigin="1917,475" coordsize="9189,212">
            <v:shape id="_x0000_s2592" style="position:absolute;left:1917;top:475;width:9189;height:212" coordorigin="1917,475" coordsize="9189,212" path="m1917,475r9189,l11106,687r-9189,l1917,475xe" fillcolor="#efefef" stroked="f">
              <v:path arrowok="t"/>
            </v:shape>
            <w10:wrap anchorx="page"/>
          </v:group>
        </w:pict>
      </w:r>
      <w:r w:rsidR="00A23879">
        <w:rPr>
          <w:rFonts w:ascii="Times New Roman" w:eastAsia="Times New Roman" w:hAnsi="Times New Roman" w:cs="Times New Roman"/>
          <w:w w:val="95"/>
        </w:rPr>
        <w:t>•</w:t>
      </w:r>
      <w:r w:rsidR="00A23879">
        <w:rPr>
          <w:rFonts w:ascii="Times New Roman" w:eastAsia="Times New Roman" w:hAnsi="Times New Roman" w:cs="Times New Roman"/>
          <w:w w:val="95"/>
        </w:rPr>
        <w:tab/>
      </w:r>
      <w:r w:rsidR="00A23879">
        <w:rPr>
          <w:w w:val="95"/>
          <w:position w:val="1"/>
        </w:rPr>
        <w:t>在分区组</w:t>
      </w:r>
      <w:r w:rsidR="00A23879">
        <w:rPr>
          <w:spacing w:val="49"/>
          <w:w w:val="95"/>
          <w:position w:val="1"/>
        </w:rPr>
        <w:t xml:space="preserve"> </w:t>
      </w:r>
      <w:r w:rsidR="00A23879">
        <w:rPr>
          <w:w w:val="95"/>
          <w:position w:val="1"/>
        </w:rPr>
        <w:t>group</w:t>
      </w:r>
      <w:r w:rsidR="00A23879">
        <w:rPr>
          <w:spacing w:val="49"/>
          <w:w w:val="95"/>
          <w:position w:val="1"/>
        </w:rPr>
        <w:t xml:space="preserve"> </w:t>
      </w:r>
      <w:r w:rsidR="00A23879">
        <w:rPr>
          <w:w w:val="95"/>
          <w:position w:val="1"/>
        </w:rPr>
        <w:t>中删除节点命令如下</w:t>
      </w:r>
      <w:r w:rsidR="00A23879">
        <w:rPr>
          <w:position w:val="1"/>
        </w:rPr>
        <w:t xml:space="preserve"> </w:t>
      </w:r>
      <w:r w:rsidR="00A23879">
        <w:rPr>
          <w:rFonts w:ascii="Microsoft JhengHei" w:eastAsia="Microsoft JhengHei" w:hAnsi="Microsoft JhengHei" w:cs="Microsoft JhengHei"/>
          <w:w w:val="95"/>
        </w:rPr>
        <w:t xml:space="preserve">rg.removeNode("vmsvr2-suse-x64",11800) </w:t>
      </w:r>
      <w:r w:rsidR="00620DD5">
        <w:pict>
          <v:shape id="_x0000_i1129" type="#_x0000_t75" style="width:23.8pt;height:23.8pt;mso-position-horizontal-relative:char;mso-position-vertical-relative:line">
            <v:imagedata r:id="rId22" o:title=""/>
          </v:shape>
        </w:pict>
      </w:r>
      <w:r w:rsidR="00A23879">
        <w:rPr>
          <w:rFonts w:ascii="Times New Roman" w:eastAsia="Times New Roman" w:hAnsi="Times New Roman" w:cs="Times New Roman"/>
          <w:w w:val="95"/>
        </w:rPr>
        <w:t xml:space="preserve">   </w:t>
      </w:r>
      <w:r w:rsidR="00A23879">
        <w:rPr>
          <w:w w:val="95"/>
        </w:rPr>
        <w:t>注:</w:t>
      </w:r>
    </w:p>
    <w:p w:rsidR="00D032B6" w:rsidRDefault="00A23879">
      <w:pPr>
        <w:pStyle w:val="BodyText"/>
        <w:spacing w:line="89" w:lineRule="exact"/>
        <w:ind w:left="94" w:right="4826"/>
        <w:jc w:val="center"/>
        <w:rPr>
          <w:lang w:eastAsia="zh-CN"/>
        </w:rPr>
      </w:pPr>
      <w:r>
        <w:rPr>
          <w:lang w:eastAsia="zh-CN"/>
        </w:rPr>
        <w:t>指定删除的节点必须存在，否则出现异常。</w:t>
      </w:r>
    </w:p>
    <w:p w:rsidR="00D032B6" w:rsidRDefault="00A23879">
      <w:pPr>
        <w:pStyle w:val="BodyText"/>
        <w:spacing w:before="98"/>
        <w:ind w:left="113"/>
        <w:rPr>
          <w:lang w:eastAsia="zh-CN"/>
        </w:rPr>
      </w:pPr>
      <w:bookmarkStart w:id="541" w:name="rg.start()"/>
      <w:bookmarkStart w:id="542" w:name="_bookmark251"/>
      <w:bookmarkEnd w:id="541"/>
      <w:bookmarkEnd w:id="542"/>
      <w:r>
        <w:rPr>
          <w:w w:val="95"/>
          <w:lang w:eastAsia="zh-CN"/>
        </w:rPr>
        <w:t>rg.start()</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w w:val="95"/>
          <w:lang w:eastAsia="zh-CN"/>
        </w:rPr>
        <w:t>rg.start()</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w w:val="95"/>
          <w:lang w:eastAsia="zh-CN"/>
        </w:rPr>
        <w:t xml:space="preserve">启动分区组。分区组启动之后才能创建节点及其他操作。也可以使用方法  </w:t>
      </w:r>
      <w:r>
        <w:rPr>
          <w:spacing w:val="26"/>
          <w:w w:val="95"/>
          <w:lang w:eastAsia="zh-CN"/>
        </w:rPr>
        <w:t xml:space="preserve"> </w:t>
      </w:r>
      <w:hyperlink w:anchor="_bookmark208" w:history="1">
        <w:r>
          <w:rPr>
            <w:color w:val="0000FF"/>
            <w:w w:val="95"/>
            <w:lang w:eastAsia="zh-CN"/>
          </w:rPr>
          <w:t>db.startRG(&lt;name&gt;)</w:t>
        </w:r>
      </w:hyperlink>
      <w:r>
        <w:rPr>
          <w:color w:val="000000"/>
          <w:w w:val="95"/>
          <w:lang w:eastAsia="zh-CN"/>
        </w:rPr>
        <w:t xml:space="preserve">)  </w:t>
      </w:r>
      <w:r>
        <w:rPr>
          <w:color w:val="000000"/>
          <w:spacing w:val="27"/>
          <w:w w:val="95"/>
          <w:lang w:eastAsia="zh-CN"/>
        </w:rPr>
        <w:t xml:space="preserve"> </w:t>
      </w:r>
      <w:r>
        <w:rPr>
          <w:color w:val="000000"/>
          <w:w w:val="95"/>
          <w:lang w:eastAsia="zh-CN"/>
        </w:rPr>
        <w:t>启动指定的</w:t>
      </w:r>
      <w:r>
        <w:rPr>
          <w:color w:val="000000"/>
          <w:lang w:eastAsia="zh-CN"/>
        </w:rPr>
        <w:t xml:space="preserve"> 节点。</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启动分区组命令：</w:t>
      </w:r>
    </w:p>
    <w:p w:rsidR="00D032B6" w:rsidRDefault="00035F6E">
      <w:pPr>
        <w:pStyle w:val="BodyText"/>
        <w:spacing w:before="23"/>
        <w:ind w:left="397"/>
        <w:rPr>
          <w:rFonts w:ascii="Microsoft JhengHei" w:eastAsia="Microsoft JhengHei" w:hAnsi="Microsoft JhengHei" w:cs="Microsoft JhengHei"/>
          <w:lang w:eastAsia="zh-CN"/>
        </w:rPr>
      </w:pPr>
      <w:r w:rsidRPr="00035F6E">
        <w:pict>
          <v:group id="_x0000_s2588" style="position:absolute;left:0;text-align:left;margin-left:95.85pt;margin-top:6.9pt;width:459.45pt;height:10.6pt;z-index:-251590656;mso-position-horizontal-relative:page" coordorigin="1917,138" coordsize="9189,212">
            <v:shape id="_x0000_s258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lang w:eastAsia="zh-CN"/>
        </w:rPr>
        <w:t>rg.start()</w:t>
      </w:r>
      <w:r w:rsidR="00A23879">
        <w:rPr>
          <w:rFonts w:ascii="Microsoft JhengHei" w:eastAsia="Microsoft JhengHei" w:hAnsi="Microsoft JhengHei" w:cs="Microsoft JhengHei"/>
          <w:spacing w:val="-2"/>
          <w:w w:val="110"/>
          <w:lang w:eastAsia="zh-CN"/>
        </w:rPr>
        <w:t xml:space="preserve"> </w:t>
      </w:r>
      <w:r w:rsidR="00A23879">
        <w:rPr>
          <w:rFonts w:ascii="Microsoft JhengHei" w:eastAsia="Microsoft JhengHei" w:hAnsi="Microsoft JhengHei" w:cs="Microsoft JhengHei"/>
          <w:w w:val="110"/>
          <w:lang w:eastAsia="zh-CN"/>
        </w:rPr>
        <w:t>//等价于</w:t>
      </w:r>
      <w:r w:rsidR="00A23879">
        <w:rPr>
          <w:rFonts w:ascii="Microsoft JhengHei" w:eastAsia="Microsoft JhengHei" w:hAnsi="Microsoft JhengHei" w:cs="Microsoft JhengHei"/>
          <w:spacing w:val="-2"/>
          <w:w w:val="110"/>
          <w:lang w:eastAsia="zh-CN"/>
        </w:rPr>
        <w:t xml:space="preserve"> </w:t>
      </w:r>
      <w:r w:rsidR="00A23879">
        <w:rPr>
          <w:rFonts w:ascii="Microsoft JhengHei" w:eastAsia="Microsoft JhengHei" w:hAnsi="Microsoft JhengHei" w:cs="Microsoft JhengHei"/>
          <w:w w:val="110"/>
          <w:lang w:eastAsia="zh-CN"/>
        </w:rPr>
        <w:t>db.startRG("group")</w:t>
      </w:r>
    </w:p>
    <w:p w:rsidR="00D032B6" w:rsidRDefault="00D032B6">
      <w:pPr>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D032B6">
      <w:pPr>
        <w:spacing w:line="200" w:lineRule="exact"/>
        <w:rPr>
          <w:sz w:val="20"/>
          <w:szCs w:val="20"/>
          <w:lang w:eastAsia="zh-CN"/>
        </w:rPr>
      </w:pPr>
    </w:p>
    <w:p w:rsidR="00D032B6" w:rsidRDefault="00A23879">
      <w:pPr>
        <w:pStyle w:val="BodyText"/>
        <w:spacing w:line="312" w:lineRule="exact"/>
        <w:rPr>
          <w:lang w:eastAsia="zh-CN"/>
        </w:rPr>
      </w:pPr>
      <w:bookmarkStart w:id="543" w:name="rg.stop()"/>
      <w:bookmarkStart w:id="544" w:name="_bookmark252"/>
      <w:bookmarkEnd w:id="543"/>
      <w:bookmarkEnd w:id="544"/>
      <w:r>
        <w:rPr>
          <w:w w:val="90"/>
          <w:lang w:eastAsia="zh-CN"/>
        </w:rPr>
        <w:t>rg.stop()</w:t>
      </w:r>
    </w:p>
    <w:p w:rsidR="00D032B6" w:rsidRDefault="00D032B6">
      <w:pPr>
        <w:spacing w:before="9" w:line="190" w:lineRule="exact"/>
        <w:rPr>
          <w:sz w:val="19"/>
          <w:szCs w:val="19"/>
          <w:lang w:eastAsia="zh-CN"/>
        </w:rPr>
      </w:pPr>
    </w:p>
    <w:p w:rsidR="00D032B6" w:rsidRDefault="00A23879">
      <w:pPr>
        <w:pStyle w:val="BodyText"/>
        <w:spacing w:line="253" w:lineRule="auto"/>
        <w:ind w:right="4763"/>
        <w:rPr>
          <w:lang w:eastAsia="zh-CN"/>
        </w:rPr>
      </w:pPr>
      <w:r>
        <w:rPr>
          <w:w w:val="95"/>
          <w:lang w:eastAsia="zh-CN"/>
        </w:rPr>
        <w:t>rg.stop()</w:t>
      </w:r>
      <w:r>
        <w:rPr>
          <w:w w:val="92"/>
          <w:lang w:eastAsia="zh-CN"/>
        </w:rPr>
        <w:t xml:space="preserve"> </w:t>
      </w:r>
      <w:r>
        <w:rPr>
          <w:w w:val="95"/>
          <w:lang w:eastAsia="zh-CN"/>
        </w:rPr>
        <w:t>停止分区组。停止之后就不能创建节点等相关操作。</w:t>
      </w:r>
    </w:p>
    <w:p w:rsidR="00D032B6" w:rsidRDefault="00D032B6">
      <w:pPr>
        <w:spacing w:before="4" w:line="180" w:lineRule="exact"/>
        <w:rPr>
          <w:sz w:val="18"/>
          <w:szCs w:val="18"/>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停止分区组</w:t>
      </w:r>
    </w:p>
    <w:p w:rsidR="00D032B6" w:rsidRDefault="00035F6E">
      <w:pPr>
        <w:pStyle w:val="BodyText"/>
        <w:spacing w:before="23"/>
        <w:ind w:left="433" w:firstLine="783"/>
        <w:rPr>
          <w:rFonts w:ascii="Microsoft JhengHei" w:eastAsia="Microsoft JhengHei" w:hAnsi="Microsoft JhengHei" w:cs="Microsoft JhengHei"/>
        </w:rPr>
      </w:pPr>
      <w:r w:rsidRPr="00035F6E">
        <w:pict>
          <v:group id="_x0000_s2586" style="position:absolute;left:0;text-align:left;margin-left:95.85pt;margin-top:6.9pt;width:459.45pt;height:10.6pt;z-index:-251589632;mso-position-horizontal-relative:page" coordorigin="1917,138" coordsize="9189,212">
            <v:shape id="_x0000_s258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rg.stop()</w:t>
      </w:r>
    </w:p>
    <w:p w:rsidR="00D032B6" w:rsidRDefault="00A23879">
      <w:pPr>
        <w:pStyle w:val="Heading4"/>
        <w:spacing w:before="83"/>
      </w:pPr>
      <w:bookmarkStart w:id="545" w:name="SdbNode"/>
      <w:bookmarkStart w:id="546" w:name="_bookmark253"/>
      <w:bookmarkEnd w:id="545"/>
      <w:bookmarkEnd w:id="546"/>
      <w:r>
        <w:rPr>
          <w:w w:val="90"/>
        </w:rPr>
        <w:t>SdbNode</w:t>
      </w:r>
    </w:p>
    <w:p w:rsidR="00D032B6" w:rsidRDefault="00A23879">
      <w:pPr>
        <w:pStyle w:val="BodyText"/>
        <w:spacing w:before="21" w:line="309" w:lineRule="auto"/>
        <w:ind w:right="7295"/>
      </w:pPr>
      <w:r>
        <w:rPr>
          <w:w w:val="95"/>
        </w:rPr>
        <w:t xml:space="preserve">节点方法 </w:t>
      </w:r>
      <w:bookmarkStart w:id="547" w:name="node.connect()"/>
      <w:bookmarkStart w:id="548" w:name="_bookmark254"/>
      <w:bookmarkEnd w:id="547"/>
      <w:bookmarkEnd w:id="548"/>
      <w:r>
        <w:rPr>
          <w:w w:val="90"/>
        </w:rPr>
        <w:t>node.connect()</w:t>
      </w:r>
    </w:p>
    <w:p w:rsidR="00D032B6" w:rsidRDefault="00D032B6">
      <w:pPr>
        <w:spacing w:before="2" w:line="120" w:lineRule="exact"/>
        <w:rPr>
          <w:sz w:val="12"/>
          <w:szCs w:val="12"/>
        </w:rPr>
      </w:pPr>
    </w:p>
    <w:p w:rsidR="00D032B6" w:rsidRDefault="00A23879">
      <w:pPr>
        <w:pStyle w:val="BodyText"/>
      </w:pPr>
      <w:r>
        <w:rPr>
          <w:w w:val="95"/>
        </w:rPr>
        <w:t>node.connect()</w:t>
      </w:r>
    </w:p>
    <w:p w:rsidR="00D032B6" w:rsidRDefault="00D032B6">
      <w:pPr>
        <w:spacing w:before="5" w:line="100" w:lineRule="exact"/>
        <w:rPr>
          <w:sz w:val="10"/>
          <w:szCs w:val="10"/>
        </w:rPr>
      </w:pPr>
    </w:p>
    <w:p w:rsidR="00D032B6" w:rsidRDefault="00A23879">
      <w:pPr>
        <w:pStyle w:val="BodyText"/>
        <w:spacing w:line="168" w:lineRule="auto"/>
      </w:pPr>
      <w:r>
        <w:rPr>
          <w:w w:val="95"/>
        </w:rPr>
        <w:t xml:space="preserve">将数据库连接到指定节点。连接之后能进行一系列的操作，可以使用  </w:t>
      </w:r>
      <w:r>
        <w:rPr>
          <w:spacing w:val="43"/>
          <w:w w:val="95"/>
        </w:rPr>
        <w:t xml:space="preserve"> </w:t>
      </w:r>
      <w:r>
        <w:rPr>
          <w:w w:val="95"/>
        </w:rPr>
        <w:t xml:space="preserve">node.connect().help()  </w:t>
      </w:r>
      <w:r>
        <w:rPr>
          <w:spacing w:val="43"/>
          <w:w w:val="95"/>
        </w:rPr>
        <w:t xml:space="preserve"> </w:t>
      </w:r>
      <w:r>
        <w:rPr>
          <w:w w:val="95"/>
        </w:rPr>
        <w:t>查看相关的操</w:t>
      </w:r>
      <w:r>
        <w:t xml:space="preserve"> 作。</w:t>
      </w:r>
    </w:p>
    <w:p w:rsidR="00D032B6" w:rsidRDefault="00D032B6">
      <w:pPr>
        <w:spacing w:before="14" w:line="200" w:lineRule="exact"/>
        <w:rPr>
          <w:sz w:val="20"/>
          <w:szCs w:val="20"/>
        </w:rPr>
      </w:pPr>
    </w:p>
    <w:p w:rsidR="00D032B6" w:rsidRDefault="00A23879">
      <w:pPr>
        <w:pStyle w:val="BodyText"/>
        <w:rPr>
          <w:lang w:eastAsia="zh-CN"/>
        </w:rPr>
      </w:pPr>
      <w:r>
        <w:rPr>
          <w:lang w:eastAsia="zh-CN"/>
        </w:rPr>
        <w:t>示例</w:t>
      </w:r>
    </w:p>
    <w:p w:rsidR="00D032B6" w:rsidRDefault="00035F6E">
      <w:pPr>
        <w:pStyle w:val="BodyText"/>
        <w:tabs>
          <w:tab w:val="left" w:pos="1217"/>
        </w:tabs>
        <w:spacing w:before="34"/>
        <w:rPr>
          <w:lang w:eastAsia="zh-CN"/>
        </w:rPr>
      </w:pPr>
      <w:r>
        <w:pict>
          <v:group id="_x0000_s2584" style="position:absolute;left:0;text-align:left;margin-left:95.85pt;margin-top:23.75pt;width:459.45pt;height:31.8pt;z-index:-251588608;mso-position-horizontal-relative:page" coordorigin="1917,475" coordsize="9189,636">
            <v:shape id="_x0000_s2585" style="position:absolute;left:1917;top:475;width:9189;height:636" coordorigin="1917,475" coordsize="9189,636" path="m1917,475r9189,l11106,1111r-9189,l1917,47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将数据库连接到节点名为</w:t>
      </w:r>
      <w:r w:rsidR="00A23879">
        <w:rPr>
          <w:spacing w:val="-25"/>
          <w:position w:val="1"/>
          <w:lang w:eastAsia="zh-CN"/>
        </w:rPr>
        <w:t xml:space="preserve"> </w:t>
      </w:r>
      <w:r w:rsidR="00A23879">
        <w:rPr>
          <w:position w:val="1"/>
          <w:lang w:eastAsia="zh-CN"/>
        </w:rPr>
        <w:t>node</w:t>
      </w:r>
      <w:r w:rsidR="00A23879">
        <w:rPr>
          <w:spacing w:val="-24"/>
          <w:position w:val="1"/>
          <w:lang w:eastAsia="zh-CN"/>
        </w:rPr>
        <w:t xml:space="preserve"> </w:t>
      </w:r>
      <w:r w:rsidR="00A23879">
        <w:rPr>
          <w:position w:val="1"/>
          <w:lang w:eastAsia="zh-CN"/>
        </w:rPr>
        <w:t>上</w:t>
      </w:r>
    </w:p>
    <w:p w:rsidR="00D032B6" w:rsidRDefault="00A23879">
      <w:pPr>
        <w:pStyle w:val="BodyText"/>
        <w:spacing w:before="96" w:line="147" w:lineRule="auto"/>
        <w:ind w:left="1217" w:right="6938"/>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node.connect()</w:t>
      </w:r>
      <w:r>
        <w:rPr>
          <w:rFonts w:ascii="Microsoft JhengHei" w:eastAsia="Microsoft JhengHei" w:hAnsi="Microsoft JhengHei" w:cs="Microsoft JhengHei"/>
          <w:w w:val="98"/>
        </w:rPr>
        <w:t xml:space="preserve"> </w:t>
      </w:r>
      <w:r>
        <w:rPr>
          <w:rFonts w:ascii="Microsoft JhengHei" w:eastAsia="Microsoft JhengHei" w:hAnsi="Microsoft JhengHei" w:cs="Microsoft JhengHei"/>
          <w:w w:val="90"/>
        </w:rPr>
        <w:t>返回：</w:t>
      </w:r>
    </w:p>
    <w:p w:rsidR="00D032B6" w:rsidRDefault="00A23879">
      <w:pPr>
        <w:pStyle w:val="BodyText"/>
        <w:spacing w:line="23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vmsvr2-suse-x64:11800</w:t>
      </w:r>
    </w:p>
    <w:p w:rsidR="00D032B6" w:rsidRDefault="00A23879">
      <w:pPr>
        <w:pStyle w:val="BodyText"/>
        <w:spacing w:before="66"/>
      </w:pPr>
      <w:bookmarkStart w:id="549" w:name="node.getHostName()"/>
      <w:bookmarkStart w:id="550" w:name="_bookmark255"/>
      <w:bookmarkEnd w:id="549"/>
      <w:bookmarkEnd w:id="550"/>
      <w:r>
        <w:rPr>
          <w:w w:val="90"/>
        </w:rPr>
        <w:t>node.getHostName()</w:t>
      </w:r>
    </w:p>
    <w:p w:rsidR="00D032B6" w:rsidRDefault="00D032B6">
      <w:pPr>
        <w:spacing w:before="9" w:line="190" w:lineRule="exact"/>
        <w:rPr>
          <w:sz w:val="19"/>
          <w:szCs w:val="19"/>
        </w:rPr>
      </w:pPr>
    </w:p>
    <w:p w:rsidR="00D032B6" w:rsidRDefault="00A23879">
      <w:pPr>
        <w:pStyle w:val="BodyText"/>
        <w:spacing w:line="253" w:lineRule="auto"/>
        <w:ind w:right="7463"/>
      </w:pPr>
      <w:r>
        <w:rPr>
          <w:w w:val="90"/>
        </w:rPr>
        <w:t>node.getHostName()</w:t>
      </w:r>
      <w:r>
        <w:rPr>
          <w:w w:val="92"/>
        </w:rPr>
        <w:t xml:space="preserve"> </w:t>
      </w:r>
      <w:r>
        <w:rPr>
          <w:w w:val="95"/>
        </w:rPr>
        <w:t>返回节点的主机名。</w:t>
      </w:r>
    </w:p>
    <w:p w:rsidR="00D032B6" w:rsidRDefault="00D032B6">
      <w:pPr>
        <w:spacing w:before="4" w:line="180" w:lineRule="exact"/>
        <w:rPr>
          <w:sz w:val="18"/>
          <w:szCs w:val="18"/>
        </w:rPr>
      </w:pPr>
    </w:p>
    <w:p w:rsidR="00D032B6" w:rsidRDefault="00A23879">
      <w:pPr>
        <w:pStyle w:val="BodyText"/>
      </w:pPr>
      <w:r>
        <w:t>示例</w:t>
      </w:r>
    </w:p>
    <w:p w:rsidR="00D032B6" w:rsidRDefault="00035F6E">
      <w:pPr>
        <w:pStyle w:val="BodyText"/>
        <w:tabs>
          <w:tab w:val="left" w:pos="1217"/>
        </w:tabs>
        <w:spacing w:before="34"/>
      </w:pPr>
      <w:r>
        <w:pict>
          <v:group id="_x0000_s2582" style="position:absolute;left:0;text-align:left;margin-left:95.85pt;margin-top:23.75pt;width:459.45pt;height:31.8pt;z-index:-251587584;mso-position-horizontal-relative:page" coordorigin="1917,475" coordsize="9189,636">
            <v:shape id="_x0000_s2583" style="position:absolute;left:1917;top:475;width:9189;height:636" coordorigin="1917,475" coordsize="9189,636" path="m1917,475r9189,l11106,1111r-9189,l1917,47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返回节点名称为</w:t>
      </w:r>
      <w:r w:rsidR="00A23879">
        <w:rPr>
          <w:spacing w:val="-25"/>
          <w:position w:val="1"/>
        </w:rPr>
        <w:t xml:space="preserve"> </w:t>
      </w:r>
      <w:r w:rsidR="00A23879">
        <w:rPr>
          <w:position w:val="1"/>
        </w:rPr>
        <w:t>node</w:t>
      </w:r>
      <w:r w:rsidR="00A23879">
        <w:rPr>
          <w:spacing w:val="-24"/>
          <w:position w:val="1"/>
        </w:rPr>
        <w:t xml:space="preserve"> </w:t>
      </w:r>
      <w:r w:rsidR="00A23879">
        <w:rPr>
          <w:position w:val="1"/>
        </w:rPr>
        <w:t>的主机名</w:t>
      </w:r>
    </w:p>
    <w:p w:rsidR="00D032B6" w:rsidRDefault="00A23879">
      <w:pPr>
        <w:pStyle w:val="BodyText"/>
        <w:spacing w:before="96" w:line="147" w:lineRule="auto"/>
        <w:ind w:left="1217" w:right="6938"/>
        <w:rPr>
          <w:rFonts w:ascii="Microsoft JhengHei" w:eastAsia="Microsoft JhengHei" w:hAnsi="Microsoft JhengHei" w:cs="Microsoft JhengHei"/>
        </w:rPr>
      </w:pPr>
      <w:r>
        <w:rPr>
          <w:rFonts w:ascii="Microsoft JhengHei" w:eastAsia="Microsoft JhengHei" w:hAnsi="Microsoft JhengHei" w:cs="Microsoft JhengHei"/>
          <w:w w:val="85"/>
        </w:rPr>
        <w:t xml:space="preserve">&gt;   </w:t>
      </w:r>
      <w:r>
        <w:rPr>
          <w:rFonts w:ascii="Microsoft JhengHei" w:eastAsia="Microsoft JhengHei" w:hAnsi="Microsoft JhengHei" w:cs="Microsoft JhengHei"/>
          <w:spacing w:val="2"/>
          <w:w w:val="85"/>
        </w:rPr>
        <w:t xml:space="preserve"> </w:t>
      </w:r>
      <w:r>
        <w:rPr>
          <w:rFonts w:ascii="Microsoft JhengHei" w:eastAsia="Microsoft JhengHei" w:hAnsi="Microsoft JhengHei" w:cs="Microsoft JhengHei"/>
          <w:w w:val="85"/>
        </w:rPr>
        <w:t>node.getHostName()</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w w:val="85"/>
        </w:rPr>
        <w:t>返回：</w:t>
      </w:r>
    </w:p>
    <w:p w:rsidR="00D032B6" w:rsidRDefault="00A23879">
      <w:pPr>
        <w:pStyle w:val="BodyText"/>
        <w:spacing w:line="232"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vmsvr2-suse-x64</w:t>
      </w:r>
    </w:p>
    <w:p w:rsidR="00D032B6" w:rsidRDefault="00A23879">
      <w:pPr>
        <w:pStyle w:val="BodyText"/>
        <w:spacing w:before="66"/>
      </w:pPr>
      <w:bookmarkStart w:id="551" w:name="node.getNodeDetail()"/>
      <w:bookmarkStart w:id="552" w:name="_bookmark256"/>
      <w:bookmarkEnd w:id="551"/>
      <w:bookmarkEnd w:id="552"/>
      <w:r>
        <w:rPr>
          <w:w w:val="90"/>
        </w:rPr>
        <w:t>node.getNodeDetail()</w:t>
      </w:r>
    </w:p>
    <w:p w:rsidR="00D032B6" w:rsidRDefault="00D032B6">
      <w:pPr>
        <w:spacing w:before="9" w:line="190" w:lineRule="exact"/>
        <w:rPr>
          <w:sz w:val="19"/>
          <w:szCs w:val="19"/>
        </w:rPr>
      </w:pPr>
    </w:p>
    <w:p w:rsidR="00D032B6" w:rsidRDefault="00A23879">
      <w:pPr>
        <w:pStyle w:val="BodyText"/>
        <w:spacing w:line="253" w:lineRule="auto"/>
        <w:ind w:right="7295"/>
      </w:pPr>
      <w:r>
        <w:rPr>
          <w:w w:val="90"/>
        </w:rPr>
        <w:t>node.getNodeDetail()</w:t>
      </w:r>
      <w:r>
        <w:rPr>
          <w:w w:val="92"/>
        </w:rPr>
        <w:t xml:space="preserve"> </w:t>
      </w:r>
      <w:r>
        <w:rPr>
          <w:w w:val="95"/>
        </w:rPr>
        <w:t>返回当前节点信息。</w:t>
      </w:r>
    </w:p>
    <w:p w:rsidR="00D032B6" w:rsidRDefault="00D032B6">
      <w:pPr>
        <w:spacing w:before="4" w:line="180" w:lineRule="exact"/>
        <w:rPr>
          <w:sz w:val="18"/>
          <w:szCs w:val="18"/>
        </w:rPr>
      </w:pPr>
    </w:p>
    <w:p w:rsidR="00D032B6" w:rsidRDefault="00A23879">
      <w:pPr>
        <w:pStyle w:val="BodyText"/>
        <w:rPr>
          <w:lang w:eastAsia="zh-CN"/>
        </w:rPr>
      </w:pPr>
      <w:r>
        <w:rPr>
          <w:lang w:eastAsia="zh-CN"/>
        </w:rPr>
        <w:t>示例</w:t>
      </w:r>
    </w:p>
    <w:p w:rsidR="00D032B6" w:rsidRDefault="00035F6E">
      <w:pPr>
        <w:pStyle w:val="BodyText"/>
        <w:tabs>
          <w:tab w:val="left" w:pos="1217"/>
        </w:tabs>
        <w:spacing w:before="34"/>
        <w:rPr>
          <w:lang w:eastAsia="zh-CN"/>
        </w:rPr>
      </w:pPr>
      <w:r>
        <w:pict>
          <v:group id="_x0000_s2580" style="position:absolute;left:0;text-align:left;margin-left:95.85pt;margin-top:23.75pt;width:459.45pt;height:53pt;z-index:-251586560;mso-position-horizontal-relative:page" coordorigin="1917,475" coordsize="9189,1060">
            <v:shape id="_x0000_s2581" style="position:absolute;left:1917;top:475;width:9189;height:1060" coordorigin="1917,475" coordsize="9189,1060" path="m1917,475r9189,l11106,1535r-9189,l1917,475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返回节点名称为</w:t>
      </w:r>
      <w:r w:rsidR="00A23879">
        <w:rPr>
          <w:spacing w:val="-25"/>
          <w:position w:val="1"/>
          <w:lang w:eastAsia="zh-CN"/>
        </w:rPr>
        <w:t xml:space="preserve"> </w:t>
      </w:r>
      <w:r w:rsidR="00A23879">
        <w:rPr>
          <w:position w:val="1"/>
          <w:lang w:eastAsia="zh-CN"/>
        </w:rPr>
        <w:t>node</w:t>
      </w:r>
      <w:r w:rsidR="00A23879">
        <w:rPr>
          <w:spacing w:val="-24"/>
          <w:position w:val="1"/>
          <w:lang w:eastAsia="zh-CN"/>
        </w:rPr>
        <w:t xml:space="preserve"> </w:t>
      </w:r>
      <w:r w:rsidR="00A23879">
        <w:rPr>
          <w:position w:val="1"/>
          <w:lang w:eastAsia="zh-CN"/>
        </w:rPr>
        <w:t>的信息</w:t>
      </w:r>
    </w:p>
    <w:p w:rsidR="00D032B6" w:rsidRDefault="00A23879">
      <w:pPr>
        <w:pStyle w:val="BodyText"/>
        <w:spacing w:before="96" w:line="147" w:lineRule="auto"/>
        <w:ind w:left="1217" w:right="633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29"/>
          <w:w w:val="90"/>
        </w:rPr>
        <w:t xml:space="preserve"> </w:t>
      </w:r>
      <w:r>
        <w:rPr>
          <w:rFonts w:ascii="Microsoft JhengHei" w:eastAsia="Microsoft JhengHei" w:hAnsi="Microsoft JhengHei" w:cs="Microsoft JhengHei"/>
          <w:w w:val="90"/>
        </w:rPr>
        <w:t>node.getNodeDetail()</w:t>
      </w:r>
      <w:r>
        <w:rPr>
          <w:rFonts w:ascii="Microsoft JhengHei" w:eastAsia="Microsoft JhengHei" w:hAnsi="Microsoft JhengHei" w:cs="Microsoft JhengHei"/>
          <w:w w:val="97"/>
        </w:rPr>
        <w:t xml:space="preserve"> </w:t>
      </w:r>
      <w:r>
        <w:rPr>
          <w:rFonts w:ascii="Microsoft JhengHei" w:eastAsia="Microsoft JhengHei" w:hAnsi="Microsoft JhengHei" w:cs="Microsoft JhengHei"/>
          <w:w w:val="90"/>
        </w:rPr>
        <w:t>返回：</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1000:vmsvr2-suse-x64:11800(group)</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其中"1000"为节点         </w:t>
      </w:r>
      <w:r>
        <w:rPr>
          <w:rFonts w:ascii="Microsoft JhengHei" w:eastAsia="Microsoft JhengHei" w:hAnsi="Microsoft JhengHei" w:cs="Microsoft JhengHei"/>
          <w:spacing w:val="16"/>
          <w:w w:val="90"/>
        </w:rPr>
        <w:t xml:space="preserve"> </w:t>
      </w:r>
      <w:r>
        <w:rPr>
          <w:rFonts w:ascii="Microsoft JhengHei" w:eastAsia="Microsoft JhengHei" w:hAnsi="Microsoft JhengHei" w:cs="Microsoft JhengHei"/>
          <w:w w:val="90"/>
        </w:rPr>
        <w:t>ID（NodeID）；"vmsvr2-suse-x64"为主机名（HostName）；"11800"为服务器</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名（ServiceName），"（group）"为节点所在的分区组名。</w:t>
      </w:r>
    </w:p>
    <w:p w:rsidR="00D032B6" w:rsidRDefault="00D032B6">
      <w:pPr>
        <w:spacing w:line="217" w:lineRule="exact"/>
        <w:rPr>
          <w:rFonts w:ascii="Microsoft JhengHei" w:eastAsia="Microsoft JhengHei" w:hAnsi="Microsoft JhengHei" w:cs="Microsoft JhengHei"/>
        </w:rPr>
        <w:sectPr w:rsidR="00D032B6">
          <w:pgSz w:w="12240" w:h="15840"/>
          <w:pgMar w:top="900" w:right="128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613"/>
      </w:pPr>
      <w:bookmarkStart w:id="553" w:name="node.getServiceName()"/>
      <w:bookmarkStart w:id="554" w:name="_bookmark257"/>
      <w:bookmarkEnd w:id="553"/>
      <w:bookmarkEnd w:id="554"/>
      <w:r>
        <w:rPr>
          <w:w w:val="95"/>
        </w:rPr>
        <w:t>node.getServiceName()</w:t>
      </w:r>
    </w:p>
    <w:p w:rsidR="00D032B6" w:rsidRDefault="00D032B6">
      <w:pPr>
        <w:spacing w:before="9" w:line="190" w:lineRule="exact"/>
        <w:rPr>
          <w:sz w:val="19"/>
          <w:szCs w:val="19"/>
        </w:rPr>
      </w:pPr>
    </w:p>
    <w:p w:rsidR="00D032B6" w:rsidRDefault="00A23879">
      <w:pPr>
        <w:pStyle w:val="BodyText"/>
        <w:spacing w:line="253" w:lineRule="auto"/>
        <w:ind w:left="613" w:right="6852"/>
      </w:pPr>
      <w:r>
        <w:rPr>
          <w:w w:val="90"/>
        </w:rPr>
        <w:t>node.getServiceName()</w:t>
      </w:r>
      <w:r>
        <w:rPr>
          <w:w w:val="93"/>
        </w:rPr>
        <w:t xml:space="preserve"> </w:t>
      </w:r>
      <w:r>
        <w:rPr>
          <w:w w:val="95"/>
        </w:rPr>
        <w:t>返回节点的服务器名。</w:t>
      </w:r>
    </w:p>
    <w:p w:rsidR="00D032B6" w:rsidRDefault="00D032B6">
      <w:pPr>
        <w:spacing w:before="4" w:line="180" w:lineRule="exact"/>
        <w:rPr>
          <w:sz w:val="18"/>
          <w:szCs w:val="18"/>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578" style="position:absolute;left:0;text-align:left;margin-left:95.85pt;margin-top:23.75pt;width:459.45pt;height:31.8pt;z-index:-251585536;mso-position-horizontal-relative:page" coordorigin="1917,475" coordsize="9189,636">
            <v:shape id="_x0000_s2579" style="position:absolute;left:1917;top:475;width:9189;height:636" coordorigin="1917,475" coordsize="9189,636" path="m1917,475r9189,l11106,1111r-9189,l1917,47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返回节点名为</w:t>
      </w:r>
      <w:r w:rsidR="00A23879">
        <w:rPr>
          <w:spacing w:val="-25"/>
          <w:position w:val="1"/>
        </w:rPr>
        <w:t xml:space="preserve"> </w:t>
      </w:r>
      <w:r w:rsidR="00A23879">
        <w:rPr>
          <w:position w:val="1"/>
        </w:rPr>
        <w:t>node</w:t>
      </w:r>
      <w:r w:rsidR="00A23879">
        <w:rPr>
          <w:spacing w:val="-24"/>
          <w:position w:val="1"/>
        </w:rPr>
        <w:t xml:space="preserve"> </w:t>
      </w:r>
      <w:r w:rsidR="00A23879">
        <w:rPr>
          <w:position w:val="1"/>
        </w:rPr>
        <w:t>的服务器名</w:t>
      </w:r>
    </w:p>
    <w:p w:rsidR="00D032B6" w:rsidRDefault="00A23879">
      <w:pPr>
        <w:pStyle w:val="BodyText"/>
        <w:spacing w:before="96" w:line="147" w:lineRule="auto"/>
        <w:ind w:left="897" w:right="7041"/>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41"/>
          <w:w w:val="90"/>
        </w:rPr>
        <w:t xml:space="preserve"> </w:t>
      </w:r>
      <w:r>
        <w:rPr>
          <w:rFonts w:ascii="Microsoft JhengHei" w:eastAsia="Microsoft JhengHei" w:hAnsi="Microsoft JhengHei" w:cs="Microsoft JhengHei"/>
          <w:w w:val="90"/>
        </w:rPr>
        <w:t>node.getServiceName()</w:t>
      </w:r>
      <w:r>
        <w:rPr>
          <w:rFonts w:ascii="Microsoft JhengHei" w:eastAsia="Microsoft JhengHei" w:hAnsi="Microsoft JhengHei" w:cs="Microsoft JhengHei"/>
          <w:w w:val="95"/>
        </w:rPr>
        <w:t xml:space="preserve"> </w:t>
      </w:r>
      <w:r>
        <w:rPr>
          <w:rFonts w:ascii="Microsoft JhengHei" w:eastAsia="Microsoft JhengHei" w:hAnsi="Microsoft JhengHei" w:cs="Microsoft JhengHei"/>
          <w:w w:val="90"/>
        </w:rPr>
        <w:t>返回：</w:t>
      </w:r>
    </w:p>
    <w:p w:rsidR="00D032B6" w:rsidRDefault="00A23879">
      <w:pPr>
        <w:pStyle w:val="BodyText"/>
        <w:spacing w:line="232" w:lineRule="exact"/>
        <w:ind w:left="897"/>
        <w:rPr>
          <w:rFonts w:ascii="Microsoft JhengHei" w:eastAsia="Microsoft JhengHei" w:hAnsi="Microsoft JhengHei" w:cs="Microsoft JhengHei"/>
        </w:rPr>
      </w:pPr>
      <w:r>
        <w:rPr>
          <w:rFonts w:ascii="Microsoft JhengHei" w:eastAsia="Microsoft JhengHei" w:hAnsi="Microsoft JhengHei" w:cs="Microsoft JhengHei"/>
          <w:w w:val="85"/>
        </w:rPr>
        <w:t>11800</w:t>
      </w:r>
    </w:p>
    <w:p w:rsidR="00D032B6" w:rsidRDefault="00A23879">
      <w:pPr>
        <w:pStyle w:val="BodyText"/>
        <w:spacing w:before="66"/>
        <w:ind w:left="613"/>
      </w:pPr>
      <w:bookmarkStart w:id="555" w:name="node.start()"/>
      <w:bookmarkStart w:id="556" w:name="_bookmark258"/>
      <w:bookmarkEnd w:id="555"/>
      <w:bookmarkEnd w:id="556"/>
      <w:r>
        <w:rPr>
          <w:w w:val="95"/>
        </w:rPr>
        <w:t>node.start()</w:t>
      </w:r>
    </w:p>
    <w:p w:rsidR="00D032B6" w:rsidRDefault="00D032B6">
      <w:pPr>
        <w:spacing w:before="9" w:line="190" w:lineRule="exact"/>
        <w:rPr>
          <w:sz w:val="19"/>
          <w:szCs w:val="19"/>
        </w:rPr>
      </w:pPr>
    </w:p>
    <w:p w:rsidR="00D032B6" w:rsidRDefault="00A23879">
      <w:pPr>
        <w:pStyle w:val="BodyText"/>
        <w:spacing w:line="253" w:lineRule="auto"/>
        <w:ind w:left="613" w:right="8347"/>
      </w:pPr>
      <w:r>
        <w:rPr>
          <w:w w:val="95"/>
        </w:rPr>
        <w:t>node.start()</w:t>
      </w:r>
      <w:r>
        <w:rPr>
          <w:w w:val="94"/>
        </w:rPr>
        <w:t xml:space="preserve"> </w:t>
      </w:r>
      <w:r>
        <w:rPr>
          <w:w w:val="95"/>
        </w:rPr>
        <w:t>启动当前节点。</w:t>
      </w:r>
    </w:p>
    <w:p w:rsidR="00D032B6" w:rsidRDefault="00D032B6">
      <w:pPr>
        <w:spacing w:before="4" w:line="180" w:lineRule="exact"/>
        <w:rPr>
          <w:sz w:val="18"/>
          <w:szCs w:val="18"/>
        </w:rPr>
      </w:pPr>
    </w:p>
    <w:p w:rsidR="00D032B6" w:rsidRDefault="00A23879">
      <w:pPr>
        <w:pStyle w:val="BodyText"/>
        <w:ind w:left="613"/>
      </w:pPr>
      <w:r>
        <w:t>示例</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启动当前名称为</w:t>
      </w:r>
      <w:r>
        <w:rPr>
          <w:spacing w:val="-19"/>
          <w:position w:val="1"/>
          <w:lang w:eastAsia="zh-CN"/>
        </w:rPr>
        <w:t xml:space="preserve"> </w:t>
      </w:r>
      <w:r>
        <w:rPr>
          <w:position w:val="1"/>
          <w:lang w:eastAsia="zh-CN"/>
        </w:rPr>
        <w:t>node</w:t>
      </w:r>
      <w:r>
        <w:rPr>
          <w:spacing w:val="-18"/>
          <w:position w:val="1"/>
          <w:lang w:eastAsia="zh-CN"/>
        </w:rPr>
        <w:t xml:space="preserve"> </w:t>
      </w:r>
      <w:r>
        <w:rPr>
          <w:position w:val="1"/>
          <w:lang w:eastAsia="zh-CN"/>
        </w:rPr>
        <w:t>的节点</w:t>
      </w:r>
      <w:r>
        <w:rPr>
          <w:spacing w:val="-19"/>
          <w:position w:val="1"/>
          <w:lang w:eastAsia="zh-CN"/>
        </w:rPr>
        <w:t xml:space="preserve"> </w:t>
      </w:r>
      <w:r>
        <w:rPr>
          <w:position w:val="1"/>
          <w:lang w:eastAsia="zh-CN"/>
        </w:rPr>
        <w:t>。</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2576" style="position:absolute;left:0;text-align:left;margin-left:95.85pt;margin-top:4.95pt;width:459.45pt;height:10.6pt;z-index:-251584512;mso-position-horizontal-relative:page" coordorigin="1917,99" coordsize="9189,212">
            <v:shape id="_x0000_s257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node.start()</w:t>
      </w:r>
    </w:p>
    <w:p w:rsidR="00D032B6" w:rsidRDefault="00A23879">
      <w:pPr>
        <w:pStyle w:val="BodyText"/>
        <w:spacing w:before="66"/>
        <w:ind w:left="613"/>
      </w:pPr>
      <w:bookmarkStart w:id="557" w:name="node.stop()"/>
      <w:bookmarkStart w:id="558" w:name="_bookmark259"/>
      <w:bookmarkEnd w:id="557"/>
      <w:bookmarkEnd w:id="558"/>
      <w:r>
        <w:rPr>
          <w:w w:val="95"/>
        </w:rPr>
        <w:t>node.stop()</w:t>
      </w:r>
    </w:p>
    <w:p w:rsidR="00D032B6" w:rsidRDefault="00D032B6">
      <w:pPr>
        <w:spacing w:before="9" w:line="190" w:lineRule="exact"/>
        <w:rPr>
          <w:sz w:val="19"/>
          <w:szCs w:val="19"/>
        </w:rPr>
      </w:pPr>
    </w:p>
    <w:p w:rsidR="00D032B6" w:rsidRDefault="00A23879">
      <w:pPr>
        <w:pStyle w:val="BodyText"/>
        <w:spacing w:line="253" w:lineRule="auto"/>
        <w:ind w:left="613" w:right="8347"/>
      </w:pPr>
      <w:r>
        <w:rPr>
          <w:w w:val="95"/>
        </w:rPr>
        <w:t>node.stop()</w:t>
      </w:r>
      <w:r>
        <w:rPr>
          <w:w w:val="93"/>
        </w:rPr>
        <w:t xml:space="preserve"> </w:t>
      </w:r>
      <w:r>
        <w:rPr>
          <w:w w:val="95"/>
        </w:rPr>
        <w:t>停止当前节点。</w:t>
      </w:r>
    </w:p>
    <w:p w:rsidR="00D032B6" w:rsidRDefault="00D032B6">
      <w:pPr>
        <w:spacing w:before="4" w:line="180" w:lineRule="exact"/>
        <w:rPr>
          <w:sz w:val="18"/>
          <w:szCs w:val="18"/>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停止当前名称为</w:t>
      </w:r>
      <w:r>
        <w:rPr>
          <w:spacing w:val="-19"/>
          <w:position w:val="1"/>
        </w:rPr>
        <w:t xml:space="preserve"> </w:t>
      </w:r>
      <w:r>
        <w:rPr>
          <w:position w:val="1"/>
        </w:rPr>
        <w:t>node</w:t>
      </w:r>
      <w:r>
        <w:rPr>
          <w:spacing w:val="-18"/>
          <w:position w:val="1"/>
        </w:rPr>
        <w:t xml:space="preserve"> </w:t>
      </w:r>
      <w:r>
        <w:rPr>
          <w:position w:val="1"/>
        </w:rPr>
        <w:t>的节点</w:t>
      </w:r>
      <w:r>
        <w:rPr>
          <w:spacing w:val="-19"/>
          <w:position w:val="1"/>
        </w:rPr>
        <w:t xml:space="preserve"> </w:t>
      </w:r>
      <w:r>
        <w:rPr>
          <w:position w:val="1"/>
        </w:rPr>
        <w:t>。</w:t>
      </w:r>
    </w:p>
    <w:p w:rsidR="00D032B6" w:rsidRDefault="00035F6E">
      <w:pPr>
        <w:pStyle w:val="BodyText"/>
        <w:spacing w:line="328" w:lineRule="exact"/>
        <w:ind w:left="897"/>
        <w:rPr>
          <w:rFonts w:ascii="Microsoft JhengHei" w:eastAsia="Microsoft JhengHei" w:hAnsi="Microsoft JhengHei" w:cs="Microsoft JhengHei"/>
        </w:rPr>
      </w:pPr>
      <w:r w:rsidRPr="00035F6E">
        <w:pict>
          <v:group id="_x0000_s2574" style="position:absolute;left:0;text-align:left;margin-left:95.85pt;margin-top:4.95pt;width:459.45pt;height:10.6pt;z-index:-251583488;mso-position-horizontal-relative:page" coordorigin="1917,99" coordsize="9189,212">
            <v:shape id="_x0000_s257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node.stop()</w:t>
      </w:r>
    </w:p>
    <w:p w:rsidR="00D032B6" w:rsidRDefault="00A23879">
      <w:pPr>
        <w:pStyle w:val="Heading4"/>
        <w:spacing w:before="83"/>
        <w:ind w:left="0" w:right="9059"/>
        <w:jc w:val="center"/>
      </w:pPr>
      <w:bookmarkStart w:id="559" w:name="SdbDomain"/>
      <w:bookmarkStart w:id="560" w:name="_bookmark260"/>
      <w:bookmarkEnd w:id="559"/>
      <w:bookmarkEnd w:id="560"/>
      <w:r>
        <w:rPr>
          <w:w w:val="90"/>
        </w:rPr>
        <w:t>SdbDomain</w:t>
      </w:r>
    </w:p>
    <w:p w:rsidR="00D032B6" w:rsidRDefault="00A23879">
      <w:pPr>
        <w:pStyle w:val="BodyText"/>
        <w:spacing w:before="21" w:line="309" w:lineRule="auto"/>
        <w:ind w:left="613" w:right="8171"/>
      </w:pPr>
      <w:r>
        <w:rPr>
          <w:w w:val="95"/>
        </w:rPr>
        <w:t xml:space="preserve">域方法 </w:t>
      </w:r>
      <w:bookmarkStart w:id="561" w:name="domain.alter()"/>
      <w:bookmarkStart w:id="562" w:name="_bookmark261"/>
      <w:bookmarkEnd w:id="561"/>
      <w:bookmarkEnd w:id="562"/>
      <w:r>
        <w:rPr>
          <w:w w:val="90"/>
        </w:rPr>
        <w:t>domain.alter()</w:t>
      </w:r>
    </w:p>
    <w:p w:rsidR="00D032B6" w:rsidRDefault="00D032B6">
      <w:pPr>
        <w:spacing w:before="2" w:line="120" w:lineRule="exact"/>
        <w:rPr>
          <w:sz w:val="12"/>
          <w:szCs w:val="12"/>
        </w:rPr>
      </w:pPr>
    </w:p>
    <w:p w:rsidR="00D032B6" w:rsidRDefault="00A23879">
      <w:pPr>
        <w:pStyle w:val="BodyText"/>
        <w:spacing w:line="253" w:lineRule="auto"/>
        <w:ind w:left="613" w:right="6852"/>
      </w:pPr>
      <w:r>
        <w:rPr>
          <w:w w:val="90"/>
        </w:rPr>
        <w:t>domain.alter(&lt;options&gt;)</w:t>
      </w:r>
      <w:r>
        <w:rPr>
          <w:w w:val="91"/>
        </w:rPr>
        <w:t xml:space="preserve"> </w:t>
      </w:r>
      <w:r>
        <w:rPr>
          <w:w w:val="95"/>
        </w:rPr>
        <w:t>修改域的属性。</w:t>
      </w:r>
    </w:p>
    <w:p w:rsidR="00D032B6" w:rsidRDefault="00D032B6">
      <w:pPr>
        <w:spacing w:before="4" w:line="180" w:lineRule="exact"/>
        <w:rPr>
          <w:sz w:val="18"/>
          <w:szCs w:val="18"/>
        </w:rPr>
      </w:pPr>
    </w:p>
    <w:p w:rsidR="00D032B6" w:rsidRDefault="00A23879">
      <w:pPr>
        <w:pStyle w:val="BodyText"/>
        <w:ind w:left="613"/>
      </w:pPr>
      <w:r>
        <w:t>参数描述</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1471"/>
        <w:gridCol w:w="3266"/>
        <w:gridCol w:w="2363"/>
        <w:gridCol w:w="2373"/>
      </w:tblGrid>
      <w:tr w:rsidR="00D032B6">
        <w:trPr>
          <w:trHeight w:hRule="exact" w:val="29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66" w:type="dxa"/>
            <w:tcBorders>
              <w:top w:val="nil"/>
              <w:left w:val="nil"/>
              <w:bottom w:val="nil"/>
              <w:right w:val="single" w:sz="8" w:space="0" w:color="000000"/>
            </w:tcBorders>
          </w:tcPr>
          <w:p w:rsidR="00D032B6" w:rsidRDefault="00A23879">
            <w:pPr>
              <w:pStyle w:val="TableParagraph"/>
              <w:spacing w:line="223" w:lineRule="exact"/>
              <w:ind w:left="94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47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options</w:t>
            </w:r>
          </w:p>
        </w:tc>
        <w:tc>
          <w:tcPr>
            <w:tcW w:w="3266" w:type="dxa"/>
            <w:tcBorders>
              <w:top w:val="nil"/>
              <w:left w:val="nil"/>
              <w:bottom w:val="nil"/>
              <w:right w:val="single" w:sz="8" w:space="0" w:color="000000"/>
            </w:tcBorders>
          </w:tcPr>
          <w:p w:rsidR="00D032B6" w:rsidRDefault="00A23879">
            <w:pPr>
              <w:pStyle w:val="TableParagraph"/>
              <w:spacing w:line="228" w:lineRule="exact"/>
              <w:ind w:left="947"/>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需要修改的属性列表。</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before="3" w:line="200" w:lineRule="exact"/>
        <w:rPr>
          <w:sz w:val="20"/>
          <w:szCs w:val="20"/>
        </w:rPr>
      </w:pPr>
    </w:p>
    <w:p w:rsidR="00D032B6" w:rsidRDefault="00A23879">
      <w:pPr>
        <w:pStyle w:val="BodyText"/>
        <w:spacing w:line="312" w:lineRule="exact"/>
        <w:ind w:left="613"/>
      </w:pPr>
      <w:r>
        <w:t>格式</w:t>
      </w:r>
    </w:p>
    <w:p w:rsidR="00D032B6" w:rsidRDefault="00A23879">
      <w:pPr>
        <w:pStyle w:val="BodyText"/>
        <w:spacing w:before="18"/>
        <w:ind w:left="613"/>
      </w:pPr>
      <w:r>
        <w:t>目前通过</w:t>
      </w:r>
      <w:r>
        <w:rPr>
          <w:spacing w:val="-33"/>
        </w:rPr>
        <w:t xml:space="preserve"> </w:t>
      </w:r>
      <w:r>
        <w:t>options</w:t>
      </w:r>
      <w:r>
        <w:rPr>
          <w:spacing w:val="-32"/>
        </w:rPr>
        <w:t xml:space="preserve"> </w:t>
      </w:r>
      <w:r>
        <w:t>可设置域的属性有：</w:t>
      </w:r>
    </w:p>
    <w:p w:rsidR="00D032B6" w:rsidRDefault="00D032B6">
      <w:pPr>
        <w:spacing w:before="5" w:line="60" w:lineRule="exact"/>
        <w:rPr>
          <w:sz w:val="6"/>
          <w:szCs w:val="6"/>
        </w:rPr>
      </w:pPr>
    </w:p>
    <w:tbl>
      <w:tblPr>
        <w:tblW w:w="0" w:type="auto"/>
        <w:tblInd w:w="603" w:type="dxa"/>
        <w:tblLayout w:type="fixed"/>
        <w:tblCellMar>
          <w:left w:w="0" w:type="dxa"/>
          <w:right w:w="0" w:type="dxa"/>
        </w:tblCellMar>
        <w:tblLook w:val="01E0"/>
      </w:tblPr>
      <w:tblGrid>
        <w:gridCol w:w="1914"/>
        <w:gridCol w:w="4401"/>
        <w:gridCol w:w="3157"/>
      </w:tblGrid>
      <w:tr w:rsidR="00D032B6">
        <w:trPr>
          <w:trHeight w:hRule="exact" w:val="305"/>
        </w:trPr>
        <w:tc>
          <w:tcPr>
            <w:tcW w:w="191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属性名</w:t>
            </w:r>
          </w:p>
        </w:tc>
        <w:tc>
          <w:tcPr>
            <w:tcW w:w="4401" w:type="dxa"/>
            <w:tcBorders>
              <w:top w:val="nil"/>
              <w:left w:val="nil"/>
              <w:bottom w:val="nil"/>
              <w:right w:val="single" w:sz="8" w:space="0" w:color="000000"/>
            </w:tcBorders>
          </w:tcPr>
          <w:p w:rsidR="00D032B6" w:rsidRDefault="00A23879">
            <w:pPr>
              <w:pStyle w:val="TableParagraph"/>
              <w:spacing w:line="223" w:lineRule="exact"/>
              <w:ind w:left="1293"/>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格式</w:t>
            </w:r>
          </w:p>
        </w:tc>
      </w:tr>
      <w:tr w:rsidR="00D032B6">
        <w:trPr>
          <w:trHeight w:hRule="exact" w:val="300"/>
        </w:trPr>
        <w:tc>
          <w:tcPr>
            <w:tcW w:w="191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Groups</w:t>
            </w:r>
          </w:p>
        </w:tc>
        <w:tc>
          <w:tcPr>
            <w:tcW w:w="4401" w:type="dxa"/>
            <w:tcBorders>
              <w:top w:val="nil"/>
              <w:left w:val="nil"/>
              <w:bottom w:val="nil"/>
              <w:right w:val="single" w:sz="8" w:space="0" w:color="000000"/>
            </w:tcBorders>
          </w:tcPr>
          <w:p w:rsidR="00D032B6" w:rsidRDefault="00A23879">
            <w:pPr>
              <w:pStyle w:val="TableParagraph"/>
              <w:spacing w:line="218" w:lineRule="exact"/>
              <w:ind w:left="1293"/>
              <w:rPr>
                <w:rFonts w:ascii="微软雅黑" w:eastAsia="微软雅黑" w:hAnsi="微软雅黑" w:cs="微软雅黑"/>
                <w:sz w:val="14"/>
                <w:szCs w:val="14"/>
              </w:rPr>
            </w:pPr>
            <w:r>
              <w:rPr>
                <w:rFonts w:ascii="微软雅黑" w:eastAsia="微软雅黑" w:hAnsi="微软雅黑" w:cs="微软雅黑"/>
                <w:sz w:val="14"/>
                <w:szCs w:val="14"/>
              </w:rPr>
              <w:t>包含的复制组。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Groups:['data1','data2']</w:t>
            </w:r>
          </w:p>
        </w:tc>
      </w:tr>
      <w:tr w:rsidR="00D032B6">
        <w:trPr>
          <w:trHeight w:hRule="exact" w:val="295"/>
        </w:trPr>
        <w:tc>
          <w:tcPr>
            <w:tcW w:w="191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AutoSplit</w:t>
            </w:r>
          </w:p>
        </w:tc>
        <w:tc>
          <w:tcPr>
            <w:tcW w:w="4401" w:type="dxa"/>
            <w:tcBorders>
              <w:top w:val="nil"/>
              <w:left w:val="nil"/>
              <w:bottom w:val="nil"/>
              <w:right w:val="single" w:sz="8" w:space="0" w:color="000000"/>
            </w:tcBorders>
          </w:tcPr>
          <w:p w:rsidR="00D032B6" w:rsidRDefault="00A23879">
            <w:pPr>
              <w:pStyle w:val="TableParagraph"/>
              <w:spacing w:line="218" w:lineRule="exact"/>
              <w:ind w:left="1293"/>
              <w:rPr>
                <w:rFonts w:ascii="微软雅黑" w:eastAsia="微软雅黑" w:hAnsi="微软雅黑" w:cs="微软雅黑"/>
                <w:sz w:val="14"/>
                <w:szCs w:val="14"/>
              </w:rPr>
            </w:pPr>
            <w:r>
              <w:rPr>
                <w:rFonts w:ascii="微软雅黑" w:eastAsia="微软雅黑" w:hAnsi="微软雅黑" w:cs="微软雅黑"/>
                <w:sz w:val="14"/>
                <w:szCs w:val="14"/>
              </w:rPr>
              <w:t>自动切分。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AutoSplit:true|false</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4" w:line="130" w:lineRule="exact"/>
        <w:rPr>
          <w:sz w:val="13"/>
          <w:szCs w:val="13"/>
        </w:rPr>
      </w:pPr>
    </w:p>
    <w:p w:rsidR="00D032B6" w:rsidRDefault="00620DD5">
      <w:pPr>
        <w:pStyle w:val="BodyText"/>
        <w:spacing w:line="534" w:lineRule="exact"/>
      </w:pPr>
      <w:r>
        <w:pict>
          <v:shape id="_x0000_i113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删除复制组前必须保证其不包含任何数据。</w:t>
      </w:r>
    </w:p>
    <w:p w:rsidR="00D032B6" w:rsidRDefault="00A23879">
      <w:pPr>
        <w:pStyle w:val="BodyText"/>
        <w:tabs>
          <w:tab w:val="left" w:pos="1857"/>
        </w:tabs>
        <w:spacing w:line="293"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AutoSplit   </w:t>
      </w:r>
      <w:r>
        <w:rPr>
          <w:spacing w:val="11"/>
          <w:w w:val="95"/>
          <w:position w:val="1"/>
          <w:lang w:eastAsia="zh-CN"/>
        </w:rPr>
        <w:t xml:space="preserve"> </w:t>
      </w:r>
      <w:r>
        <w:rPr>
          <w:w w:val="95"/>
          <w:position w:val="1"/>
          <w:lang w:eastAsia="zh-CN"/>
        </w:rPr>
        <w:t>的更改不对之前创建的集合和集合空间产生影响。</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首先创建一个域，包含两个复制组，开启自动切分。</w:t>
      </w:r>
    </w:p>
    <w:p w:rsidR="00D032B6" w:rsidRDefault="00035F6E">
      <w:pPr>
        <w:pStyle w:val="BodyText"/>
        <w:spacing w:before="23"/>
        <w:ind w:left="1217"/>
        <w:rPr>
          <w:rFonts w:ascii="Microsoft JhengHei" w:eastAsia="Microsoft JhengHei" w:hAnsi="Microsoft JhengHei" w:cs="Microsoft JhengHei"/>
        </w:rPr>
      </w:pPr>
      <w:r w:rsidRPr="00035F6E">
        <w:pict>
          <v:group id="_x0000_s2571" style="position:absolute;left:0;text-align:left;margin-left:95.85pt;margin-top:6.9pt;width:459.45pt;height:10.6pt;z-index:-251582464;mso-position-horizontal-relative:page" coordorigin="1917,138" coordsize="9189,212">
            <v:shape id="_x0000_s2572"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 xml:space="preserve">var     </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 xml:space="preserve">domain     </w:t>
      </w:r>
      <w:r w:rsidR="00A23879">
        <w:rPr>
          <w:rFonts w:ascii="Microsoft JhengHei" w:eastAsia="Microsoft JhengHei" w:hAnsi="Microsoft JhengHei" w:cs="Microsoft JhengHei"/>
          <w:spacing w:val="44"/>
          <w:w w:val="90"/>
        </w:rPr>
        <w:t xml:space="preserve"> </w:t>
      </w:r>
      <w:r w:rsidR="00A23879">
        <w:rPr>
          <w:rFonts w:ascii="Microsoft JhengHei" w:eastAsia="Microsoft JhengHei" w:hAnsi="Microsoft JhengHei" w:cs="Microsoft JhengHei"/>
          <w:w w:val="90"/>
        </w:rPr>
        <w:t xml:space="preserve">=     </w:t>
      </w:r>
      <w:r w:rsidR="00A23879">
        <w:rPr>
          <w:rFonts w:ascii="Microsoft JhengHei" w:eastAsia="Microsoft JhengHei" w:hAnsi="Microsoft JhengHei" w:cs="Microsoft JhengHei"/>
          <w:spacing w:val="43"/>
          <w:w w:val="90"/>
        </w:rPr>
        <w:t xml:space="preserve"> </w:t>
      </w:r>
      <w:r w:rsidR="00A23879">
        <w:rPr>
          <w:rFonts w:ascii="Microsoft JhengHei" w:eastAsia="Microsoft JhengHei" w:hAnsi="Microsoft JhengHei" w:cs="Microsoft JhengHei"/>
          <w:w w:val="90"/>
        </w:rPr>
        <w:t>db.createDomain('mydomain',['data1','data2'],{AutoSplit:true})</w:t>
      </w:r>
    </w:p>
    <w:p w:rsidR="00D032B6" w:rsidRDefault="00A23879">
      <w:pPr>
        <w:pStyle w:val="BodyText"/>
        <w:spacing w:before="26"/>
        <w:ind w:left="1217"/>
      </w:pPr>
      <w:r>
        <w:t>从域中删除一个复制组</w:t>
      </w:r>
      <w:r>
        <w:rPr>
          <w:spacing w:val="-32"/>
        </w:rPr>
        <w:t xml:space="preserve"> </w:t>
      </w:r>
      <w:r>
        <w:t>data2，添加另一个复制组</w:t>
      </w:r>
      <w:r>
        <w:rPr>
          <w:spacing w:val="-32"/>
        </w:rPr>
        <w:t xml:space="preserve"> </w:t>
      </w:r>
      <w:r>
        <w:t>data3，最后域中包含</w:t>
      </w:r>
      <w:r>
        <w:rPr>
          <w:spacing w:val="-32"/>
        </w:rPr>
        <w:t xml:space="preserve"> </w:t>
      </w:r>
      <w:r>
        <w:t>data1</w:t>
      </w:r>
      <w:r>
        <w:rPr>
          <w:spacing w:val="-32"/>
        </w:rPr>
        <w:t xml:space="preserve"> </w:t>
      </w:r>
      <w:r>
        <w:t>和</w:t>
      </w:r>
      <w:r>
        <w:rPr>
          <w:spacing w:val="-32"/>
        </w:rPr>
        <w:t xml:space="preserve"> </w:t>
      </w:r>
      <w:r>
        <w:t>data3</w:t>
      </w:r>
      <w:r>
        <w:rPr>
          <w:spacing w:val="-32"/>
        </w:rPr>
        <w:t xml:space="preserve"> </w:t>
      </w:r>
      <w:r>
        <w:t>两个复制组。</w:t>
      </w:r>
    </w:p>
    <w:p w:rsidR="00D032B6" w:rsidRDefault="00035F6E">
      <w:pPr>
        <w:pStyle w:val="BodyText"/>
        <w:spacing w:before="20"/>
        <w:ind w:left="1217"/>
        <w:rPr>
          <w:rFonts w:ascii="Microsoft JhengHei" w:eastAsia="Microsoft JhengHei" w:hAnsi="Microsoft JhengHei" w:cs="Microsoft JhengHei"/>
        </w:rPr>
      </w:pPr>
      <w:r w:rsidRPr="00035F6E">
        <w:pict>
          <v:group id="_x0000_s2569" style="position:absolute;left:0;text-align:left;margin-left:95.85pt;margin-top:6.75pt;width:459.45pt;height:10.6pt;z-index:-251581440;mso-position-horizontal-relative:page" coordorigin="1917,135" coordsize="9189,212">
            <v:shape id="_x0000_s2570"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90"/>
        </w:rPr>
        <w:t xml:space="preserve">&gt;                </w:t>
      </w:r>
      <w:r w:rsidR="00A23879">
        <w:rPr>
          <w:rFonts w:ascii="Microsoft JhengHei" w:eastAsia="Microsoft JhengHei" w:hAnsi="Microsoft JhengHei" w:cs="Microsoft JhengHei"/>
          <w:spacing w:val="24"/>
          <w:w w:val="90"/>
        </w:rPr>
        <w:t xml:space="preserve"> </w:t>
      </w:r>
      <w:r w:rsidR="00A23879">
        <w:rPr>
          <w:rFonts w:ascii="Microsoft JhengHei" w:eastAsia="Microsoft JhengHei" w:hAnsi="Microsoft JhengHei" w:cs="Microsoft JhengHei"/>
          <w:w w:val="90"/>
        </w:rPr>
        <w:t>domain.alter({Groups:['data1','data3']})</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首先创建一个域，包含一个复制组，复制组中包含表</w:t>
      </w:r>
      <w:r>
        <w:rPr>
          <w:spacing w:val="-42"/>
          <w:position w:val="1"/>
        </w:rPr>
        <w:t xml:space="preserve"> </w:t>
      </w:r>
      <w:r>
        <w:rPr>
          <w:position w:val="1"/>
        </w:rPr>
        <w:t>foo.bar。</w:t>
      </w:r>
    </w:p>
    <w:p w:rsidR="00D032B6" w:rsidRDefault="00035F6E">
      <w:pPr>
        <w:pStyle w:val="BodyText"/>
        <w:spacing w:before="23"/>
        <w:ind w:left="1217"/>
        <w:rPr>
          <w:rFonts w:ascii="Microsoft JhengHei" w:eastAsia="Microsoft JhengHei" w:hAnsi="Microsoft JhengHei" w:cs="Microsoft JhengHei"/>
        </w:rPr>
      </w:pPr>
      <w:r w:rsidRPr="00035F6E">
        <w:pict>
          <v:group id="_x0000_s2567" style="position:absolute;left:0;text-align:left;margin-left:95.85pt;margin-top:6.9pt;width:459.45pt;height:10.6pt;z-index:-251580416;mso-position-horizontal-relative:page" coordorigin="1917,138" coordsize="9189,212">
            <v:shape id="_x0000_s2568"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85"/>
        </w:rPr>
        <w:t xml:space="preserve">&gt;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 xml:space="preserve">var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 xml:space="preserve">domain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 xml:space="preserve">=    </w:t>
      </w:r>
      <w:r w:rsidR="00A23879">
        <w:rPr>
          <w:rFonts w:ascii="Microsoft JhengHei" w:eastAsia="Microsoft JhengHei" w:hAnsi="Microsoft JhengHei" w:cs="Microsoft JhengHei"/>
          <w:spacing w:val="18"/>
          <w:w w:val="85"/>
        </w:rPr>
        <w:t xml:space="preserve"> </w:t>
      </w:r>
      <w:r w:rsidR="00A23879">
        <w:rPr>
          <w:rFonts w:ascii="Microsoft JhengHei" w:eastAsia="Microsoft JhengHei" w:hAnsi="Microsoft JhengHei" w:cs="Microsoft JhengHei"/>
          <w:w w:val="85"/>
        </w:rPr>
        <w:t>db.createDomain('mydomain',['group1'])</w:t>
      </w:r>
    </w:p>
    <w:p w:rsidR="00D032B6" w:rsidRDefault="00035F6E">
      <w:pPr>
        <w:pStyle w:val="BodyText"/>
        <w:spacing w:before="26"/>
        <w:ind w:left="1217"/>
        <w:rPr>
          <w:lang w:eastAsia="zh-CN"/>
        </w:rPr>
      </w:pPr>
      <w:r>
        <w:pict>
          <v:group id="_x0000_s2565" style="position:absolute;left:0;text-align:left;margin-left:95.85pt;margin-top:25.15pt;width:459.45pt;height:42.4pt;z-index:-251579392;mso-position-horizontal-relative:page" coordorigin="1917,503" coordsize="9189,848">
            <v:shape id="_x0000_s2566" style="position:absolute;left:1917;top:503;width:9189;height:848" coordorigin="1917,503" coordsize="9189,848" path="m1917,503r9189,l11106,1351r-9189,l1917,503xe" fillcolor="#efefef" stroked="f">
              <v:path arrowok="t"/>
            </v:shape>
            <w10:wrap anchorx="page"/>
          </v:group>
        </w:pict>
      </w:r>
      <w:r w:rsidR="00A23879">
        <w:rPr>
          <w:lang w:eastAsia="zh-CN"/>
        </w:rPr>
        <w:t>从域中删除原复制组，添加另一个复制组，将因把拥有数据的</w:t>
      </w:r>
      <w:r w:rsidR="00A23879">
        <w:rPr>
          <w:spacing w:val="-39"/>
          <w:lang w:eastAsia="zh-CN"/>
        </w:rPr>
        <w:t xml:space="preserve"> </w:t>
      </w:r>
      <w:r w:rsidR="00A23879">
        <w:rPr>
          <w:lang w:eastAsia="zh-CN"/>
        </w:rPr>
        <w:t>group1</w:t>
      </w:r>
      <w:r w:rsidR="00A23879">
        <w:rPr>
          <w:spacing w:val="-38"/>
          <w:lang w:eastAsia="zh-CN"/>
        </w:rPr>
        <w:t xml:space="preserve"> </w:t>
      </w:r>
      <w:r w:rsidR="00A23879">
        <w:rPr>
          <w:lang w:eastAsia="zh-CN"/>
        </w:rPr>
        <w:t>从域中删除而报错。</w:t>
      </w:r>
    </w:p>
    <w:p w:rsidR="00D032B6" w:rsidRDefault="00D032B6">
      <w:pPr>
        <w:spacing w:before="3" w:line="130" w:lineRule="exact"/>
        <w:rPr>
          <w:sz w:val="13"/>
          <w:szCs w:val="13"/>
          <w:lang w:eastAsia="zh-CN"/>
        </w:rPr>
      </w:pPr>
    </w:p>
    <w:p w:rsidR="00D032B6" w:rsidRDefault="00A23879">
      <w:pPr>
        <w:pStyle w:val="BodyText"/>
        <w:spacing w:line="147" w:lineRule="auto"/>
        <w:ind w:left="1217" w:right="4763"/>
        <w:rPr>
          <w:rFonts w:ascii="Microsoft JhengHei" w:eastAsia="Microsoft JhengHei" w:hAnsi="Microsoft JhengHei" w:cs="Microsoft JhengHei"/>
        </w:rPr>
      </w:pPr>
      <w:r>
        <w:rPr>
          <w:rFonts w:ascii="Microsoft JhengHei" w:eastAsia="Microsoft JhengHei" w:hAnsi="Microsoft JhengHei" w:cs="Microsoft JhengHei"/>
          <w:w w:val="95"/>
        </w:rPr>
        <w:t xml:space="preserve">&gt;    </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rPr>
        <w:t>domain.alter({Groups:['group2']})</w:t>
      </w:r>
      <w:r>
        <w:rPr>
          <w:rFonts w:ascii="Microsoft JhengHei" w:eastAsia="Microsoft JhengHei" w:hAnsi="Microsoft JhengHei" w:cs="Microsoft JhengHei"/>
          <w:w w:val="106"/>
        </w:rPr>
        <w:t xml:space="preserve"> </w:t>
      </w:r>
      <w:r>
        <w:rPr>
          <w:rFonts w:ascii="Microsoft JhengHei" w:eastAsia="Microsoft JhengHei" w:hAnsi="Microsoft JhengHei" w:cs="Microsoft JhengHei"/>
        </w:rPr>
        <w:t xml:space="preserve">(nofile):0 </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 xml:space="preserve">uncaught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 xml:space="preserve">exception: </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-256</w:t>
      </w:r>
    </w:p>
    <w:p w:rsidR="00D032B6" w:rsidRDefault="00A23879">
      <w:pPr>
        <w:pStyle w:val="BodyText"/>
        <w:spacing w:line="226"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 xml:space="preserve">&gt;    </w:t>
      </w:r>
      <w:r>
        <w:rPr>
          <w:rFonts w:ascii="Microsoft JhengHei" w:eastAsia="Microsoft JhengHei" w:hAnsi="Microsoft JhengHei" w:cs="Microsoft JhengHei"/>
          <w:spacing w:val="10"/>
          <w:w w:val="90"/>
        </w:rPr>
        <w:t xml:space="preserve"> </w:t>
      </w:r>
      <w:r>
        <w:rPr>
          <w:rFonts w:ascii="Microsoft JhengHei" w:eastAsia="Microsoft JhengHei" w:hAnsi="Microsoft JhengHei" w:cs="Microsoft JhengHei"/>
          <w:w w:val="90"/>
        </w:rPr>
        <w:t>getErr(-256)</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90"/>
        </w:rPr>
        <w:t>Domain</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110"/>
        </w:rPr>
        <w:t>is</w:t>
      </w:r>
      <w:r>
        <w:rPr>
          <w:rFonts w:ascii="Microsoft JhengHei" w:eastAsia="Microsoft JhengHei" w:hAnsi="Microsoft JhengHei" w:cs="Microsoft JhengHei"/>
          <w:spacing w:val="23"/>
          <w:w w:val="110"/>
        </w:rPr>
        <w:t xml:space="preserve"> </w:t>
      </w:r>
      <w:r>
        <w:rPr>
          <w:rFonts w:ascii="Microsoft JhengHei" w:eastAsia="Microsoft JhengHei" w:hAnsi="Microsoft JhengHei" w:cs="Microsoft JhengHei"/>
          <w:w w:val="90"/>
        </w:rPr>
        <w:t>not</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empty</w:t>
      </w:r>
    </w:p>
    <w:p w:rsidR="00D032B6" w:rsidRDefault="00A23879">
      <w:pPr>
        <w:pStyle w:val="BodyText"/>
        <w:spacing w:before="66"/>
      </w:pPr>
      <w:bookmarkStart w:id="563" w:name="domain.listCollections()"/>
      <w:bookmarkEnd w:id="563"/>
      <w:r>
        <w:rPr>
          <w:w w:val="95"/>
        </w:rPr>
        <w:t>domain.listCollections()</w:t>
      </w:r>
    </w:p>
    <w:p w:rsidR="00D032B6" w:rsidRDefault="00D032B6">
      <w:pPr>
        <w:spacing w:before="9" w:line="190" w:lineRule="exact"/>
        <w:rPr>
          <w:sz w:val="19"/>
          <w:szCs w:val="19"/>
        </w:rPr>
      </w:pPr>
    </w:p>
    <w:p w:rsidR="00D032B6" w:rsidRDefault="00A23879">
      <w:pPr>
        <w:pStyle w:val="BodyText"/>
        <w:spacing w:line="253" w:lineRule="auto"/>
        <w:ind w:right="1902"/>
      </w:pPr>
      <w:r>
        <w:rPr>
          <w:w w:val="95"/>
        </w:rPr>
        <w:t>domain.listCollections()</w:t>
      </w:r>
      <w:r>
        <w:rPr>
          <w:w w:val="94"/>
        </w:rPr>
        <w:t xml:space="preserve"> </w:t>
      </w:r>
      <w:r>
        <w:rPr>
          <w:w w:val="95"/>
        </w:rPr>
        <w:t>枚举集合，执行此方法会将指定域下的集合信息全部显示出来。</w:t>
      </w:r>
    </w:p>
    <w:p w:rsidR="00D032B6" w:rsidRDefault="00D032B6">
      <w:pPr>
        <w:spacing w:before="4" w:line="180" w:lineRule="exact"/>
        <w:rPr>
          <w:sz w:val="18"/>
          <w:szCs w:val="18"/>
        </w:rPr>
      </w:pPr>
    </w:p>
    <w:p w:rsidR="00D032B6" w:rsidRDefault="00A23879">
      <w:pPr>
        <w:pStyle w:val="BodyText"/>
      </w:pPr>
      <w:r>
        <w:t>示例</w:t>
      </w:r>
    </w:p>
    <w:p w:rsidR="00606508" w:rsidRDefault="00035F6E">
      <w:pPr>
        <w:pStyle w:val="BodyText"/>
        <w:numPr>
          <w:ilvl w:val="1"/>
          <w:numId w:val="34"/>
        </w:numPr>
        <w:tabs>
          <w:tab w:val="left" w:pos="1217"/>
        </w:tabs>
        <w:spacing w:before="40"/>
        <w:ind w:left="1217"/>
        <w:rPr>
          <w:rFonts w:ascii="Microsoft JhengHei" w:eastAsia="Microsoft JhengHei" w:hAnsi="Microsoft JhengHei" w:cs="Microsoft JhengHei"/>
        </w:rPr>
      </w:pPr>
      <w:r w:rsidRPr="00035F6E">
        <w:pict>
          <v:group id="_x0000_s2563" style="position:absolute;left:0;text-align:left;margin-left:95.85pt;margin-top:7.75pt;width:459.45pt;height:10.6pt;z-index:-251578368;mso-position-horizontal-relative:page" coordorigin="1917,155" coordsize="9189,212">
            <v:shape id="_x0000_s2564" style="position:absolute;left:1917;top:155;width:9189;height:212" coordorigin="1917,155" coordsize="9189,212" path="m1917,155r9189,l11106,367r-9189,l1917,155xe" fillcolor="#efefef" stroked="f">
              <v:path arrowok="t"/>
            </v:shape>
            <w10:wrap anchorx="page"/>
          </v:group>
        </w:pict>
      </w:r>
      <w:r w:rsidR="00A23879">
        <w:rPr>
          <w:rFonts w:ascii="Microsoft JhengHei" w:eastAsia="Microsoft JhengHei" w:hAnsi="Microsoft JhengHei" w:cs="Microsoft JhengHei"/>
          <w:w w:val="110"/>
        </w:rPr>
        <w:t>domain.listCollections()</w:t>
      </w:r>
    </w:p>
    <w:p w:rsidR="00D032B6" w:rsidRDefault="00A23879">
      <w:pPr>
        <w:pStyle w:val="BodyText"/>
        <w:spacing w:before="26"/>
        <w:ind w:left="1217"/>
      </w:pPr>
      <w:r>
        <w:t>返回：</w:t>
      </w:r>
    </w:p>
    <w:p w:rsidR="00D032B6" w:rsidRDefault="00035F6E">
      <w:pPr>
        <w:pStyle w:val="BodyText"/>
        <w:spacing w:line="313" w:lineRule="exact"/>
        <w:ind w:left="1617"/>
        <w:rPr>
          <w:rFonts w:ascii="Microsoft JhengHei" w:eastAsia="Microsoft JhengHei" w:hAnsi="Microsoft JhengHei" w:cs="Microsoft JhengHei"/>
        </w:rPr>
      </w:pPr>
      <w:r w:rsidRPr="00035F6E">
        <w:pict>
          <v:group id="_x0000_s2561" style="position:absolute;left:0;text-align:left;margin-left:95.85pt;margin-top:4.75pt;width:459.45pt;height:31.8pt;z-index:-251577344;mso-position-horizontal-relative:page" coordorigin="1917,95" coordsize="9189,636">
            <v:shape id="_x0000_s2562"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201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14"/>
        </w:rPr>
        <w:t xml:space="preserve"> </w:t>
      </w:r>
      <w:r>
        <w:rPr>
          <w:rFonts w:ascii="Microsoft JhengHei" w:eastAsia="Microsoft JhengHei" w:hAnsi="Microsoft JhengHei" w:cs="Microsoft JhengHei"/>
        </w:rPr>
        <w:t>"foo.bar"</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6"/>
      </w:pPr>
      <w:bookmarkStart w:id="564" w:name="domain.listCollectionSpaces()"/>
      <w:bookmarkEnd w:id="564"/>
      <w:r>
        <w:rPr>
          <w:w w:val="95"/>
        </w:rPr>
        <w:t>domain.listCollectionSpaces()</w:t>
      </w:r>
    </w:p>
    <w:p w:rsidR="00D032B6" w:rsidRDefault="00D032B6">
      <w:pPr>
        <w:spacing w:before="9" w:line="190" w:lineRule="exact"/>
        <w:rPr>
          <w:sz w:val="19"/>
          <w:szCs w:val="19"/>
        </w:rPr>
      </w:pPr>
    </w:p>
    <w:p w:rsidR="00D032B6" w:rsidRDefault="00A23879">
      <w:pPr>
        <w:pStyle w:val="BodyText"/>
        <w:spacing w:line="253" w:lineRule="auto"/>
        <w:ind w:right="4544"/>
      </w:pPr>
      <w:r>
        <w:rPr>
          <w:w w:val="90"/>
        </w:rPr>
        <w:t>domain.listCollectionSpaces()</w:t>
      </w:r>
      <w:r>
        <w:rPr>
          <w:w w:val="93"/>
        </w:rPr>
        <w:t xml:space="preserve"> </w:t>
      </w:r>
      <w:r>
        <w:rPr>
          <w:w w:val="95"/>
        </w:rPr>
        <w:t>枚举域中所有的集合空间。</w:t>
      </w:r>
    </w:p>
    <w:p w:rsidR="00D032B6" w:rsidRDefault="00D032B6">
      <w:pPr>
        <w:spacing w:before="4" w:line="180" w:lineRule="exact"/>
        <w:rPr>
          <w:sz w:val="18"/>
          <w:szCs w:val="18"/>
        </w:rPr>
      </w:pPr>
    </w:p>
    <w:p w:rsidR="00D032B6" w:rsidRDefault="00A23879">
      <w:pPr>
        <w:pStyle w:val="BodyText"/>
      </w:pPr>
      <w:r>
        <w:t>示例</w:t>
      </w:r>
    </w:p>
    <w:p w:rsidR="00606508" w:rsidRDefault="00035F6E">
      <w:pPr>
        <w:pStyle w:val="BodyText"/>
        <w:numPr>
          <w:ilvl w:val="1"/>
          <w:numId w:val="34"/>
        </w:numPr>
        <w:tabs>
          <w:tab w:val="left" w:pos="1217"/>
        </w:tabs>
        <w:spacing w:before="40"/>
        <w:ind w:left="1217"/>
        <w:rPr>
          <w:rFonts w:ascii="Microsoft JhengHei" w:eastAsia="Microsoft JhengHei" w:hAnsi="Microsoft JhengHei" w:cs="Microsoft JhengHei"/>
        </w:rPr>
      </w:pPr>
      <w:r w:rsidRPr="00035F6E">
        <w:pict>
          <v:group id="_x0000_s2559" style="position:absolute;left:0;text-align:left;margin-left:95.85pt;margin-top:7.75pt;width:459.45pt;height:10.6pt;z-index:-251576320;mso-position-horizontal-relative:page" coordorigin="1917,155" coordsize="9189,212">
            <v:shape id="_x0000_s2560" style="position:absolute;left:1917;top:155;width:9189;height:212" coordorigin="1917,155" coordsize="9189,212" path="m1917,155r9189,l11106,367r-9189,l1917,155xe" fillcolor="#efefef" stroked="f">
              <v:path arrowok="t"/>
            </v:shape>
            <w10:wrap anchorx="page"/>
          </v:group>
        </w:pict>
      </w:r>
      <w:r w:rsidR="00A23879">
        <w:rPr>
          <w:rFonts w:ascii="Microsoft JhengHei" w:eastAsia="Microsoft JhengHei" w:hAnsi="Microsoft JhengHei" w:cs="Microsoft JhengHei"/>
          <w:w w:val="105"/>
        </w:rPr>
        <w:t>domain.listCollectionSpaces()</w:t>
      </w:r>
    </w:p>
    <w:p w:rsidR="00D032B6" w:rsidRDefault="00A23879">
      <w:pPr>
        <w:pStyle w:val="BodyText"/>
        <w:spacing w:before="26"/>
        <w:ind w:left="1217"/>
      </w:pPr>
      <w:r>
        <w:t>返回：</w:t>
      </w:r>
    </w:p>
    <w:p w:rsidR="00D032B6" w:rsidRDefault="00035F6E">
      <w:pPr>
        <w:pStyle w:val="BodyText"/>
        <w:spacing w:line="319" w:lineRule="exact"/>
        <w:ind w:left="1817"/>
        <w:rPr>
          <w:rFonts w:ascii="Microsoft JhengHei" w:eastAsia="Microsoft JhengHei" w:hAnsi="Microsoft JhengHei" w:cs="Microsoft JhengHei"/>
        </w:rPr>
      </w:pPr>
      <w:r w:rsidRPr="00035F6E">
        <w:pict>
          <v:group id="_x0000_s2557" style="position:absolute;left:0;text-align:left;margin-left:95.85pt;margin-top:4.75pt;width:459.45pt;height:31.8pt;z-index:-251575296;mso-position-horizontal-relative:page" coordorigin="1917,95" coordsize="9189,636">
            <v:shape id="_x0000_s2558"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2017"/>
        <w:rPr>
          <w:rFonts w:ascii="Microsoft JhengHei" w:eastAsia="Microsoft JhengHei" w:hAnsi="Microsoft JhengHei" w:cs="Microsoft JhengHei"/>
        </w:rPr>
      </w:pPr>
      <w:r>
        <w:rPr>
          <w:rFonts w:ascii="Microsoft JhengHei" w:eastAsia="Microsoft JhengHei" w:hAnsi="Microsoft JhengHei" w:cs="Microsoft JhengHei"/>
          <w:w w:val="95"/>
        </w:rPr>
        <w:t>"Name":"foo"</w:t>
      </w:r>
    </w:p>
    <w:p w:rsidR="00D032B6" w:rsidRDefault="00A23879">
      <w:pPr>
        <w:pStyle w:val="BodyText"/>
        <w:spacing w:line="217" w:lineRule="exact"/>
        <w:ind w:left="18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9" w:line="130" w:lineRule="exact"/>
        <w:rPr>
          <w:sz w:val="13"/>
          <w:szCs w:val="13"/>
        </w:rPr>
      </w:pPr>
    </w:p>
    <w:p w:rsidR="00D032B6" w:rsidRDefault="00A23879">
      <w:pPr>
        <w:pStyle w:val="Heading4"/>
        <w:spacing w:line="354" w:lineRule="exact"/>
      </w:pPr>
      <w:bookmarkStart w:id="565" w:name="Oma"/>
      <w:bookmarkStart w:id="566" w:name="_bookmark262"/>
      <w:bookmarkEnd w:id="565"/>
      <w:bookmarkEnd w:id="566"/>
      <w:r>
        <w:rPr>
          <w:w w:val="95"/>
        </w:rPr>
        <w:t>Oma</w:t>
      </w:r>
    </w:p>
    <w:p w:rsidR="00D032B6" w:rsidRDefault="00A23879">
      <w:pPr>
        <w:pStyle w:val="BodyText"/>
        <w:spacing w:before="21"/>
      </w:pPr>
      <w:r>
        <w:t>操作维护代理方法</w:t>
      </w:r>
    </w:p>
    <w:p w:rsidR="00D032B6" w:rsidRDefault="00D032B6">
      <w:pPr>
        <w:sectPr w:rsidR="00D032B6">
          <w:pgSz w:w="12240" w:h="15840"/>
          <w:pgMar w:top="900" w:right="128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567" w:name="oma.close()"/>
      <w:bookmarkEnd w:id="567"/>
      <w:r>
        <w:rPr>
          <w:w w:val="95"/>
        </w:rPr>
        <w:t>oma.close()</w:t>
      </w:r>
    </w:p>
    <w:p w:rsidR="00D032B6" w:rsidRDefault="00D032B6">
      <w:pPr>
        <w:spacing w:before="9" w:line="190" w:lineRule="exact"/>
        <w:rPr>
          <w:sz w:val="19"/>
          <w:szCs w:val="19"/>
        </w:rPr>
      </w:pPr>
    </w:p>
    <w:p w:rsidR="00D032B6" w:rsidRDefault="00A23879">
      <w:pPr>
        <w:pStyle w:val="BodyText"/>
        <w:spacing w:line="253" w:lineRule="auto"/>
        <w:ind w:left="113" w:right="8583"/>
      </w:pPr>
      <w:r>
        <w:rPr>
          <w:w w:val="90"/>
        </w:rPr>
        <w:t>oma.close()</w:t>
      </w:r>
      <w:r>
        <w:rPr>
          <w:w w:val="94"/>
        </w:rPr>
        <w:t xml:space="preserve"> </w:t>
      </w:r>
      <w:r>
        <w:rPr>
          <w:w w:val="95"/>
        </w:rPr>
        <w:t>关闭</w:t>
      </w:r>
      <w:r>
        <w:rPr>
          <w:spacing w:val="11"/>
          <w:w w:val="95"/>
        </w:rPr>
        <w:t xml:space="preserve"> </w:t>
      </w:r>
      <w:r>
        <w:rPr>
          <w:w w:val="95"/>
        </w:rPr>
        <w:t>oma</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75"/>
                <w:sz w:val="14"/>
                <w:szCs w:val="14"/>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75"/>
                <w:sz w:val="14"/>
                <w:szCs w:val="14"/>
              </w:rPr>
              <w:t>-</w:t>
            </w:r>
          </w:p>
        </w:tc>
      </w:tr>
    </w:tbl>
    <w:p w:rsidR="00D032B6" w:rsidRDefault="00620DD5">
      <w:pPr>
        <w:pStyle w:val="BodyText"/>
        <w:spacing w:line="556" w:lineRule="exact"/>
        <w:ind w:left="113"/>
      </w:pPr>
      <w:r>
        <w:pict>
          <v:shape id="_x0000_i1131"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关闭的</w:t>
      </w:r>
      <w:r>
        <w:rPr>
          <w:spacing w:val="-20"/>
          <w:position w:val="1"/>
          <w:lang w:eastAsia="zh-CN"/>
        </w:rPr>
        <w:t xml:space="preserve"> </w:t>
      </w:r>
      <w:r>
        <w:rPr>
          <w:position w:val="1"/>
          <w:lang w:eastAsia="zh-CN"/>
        </w:rPr>
        <w:t>oma</w:t>
      </w:r>
      <w:r>
        <w:rPr>
          <w:spacing w:val="-20"/>
          <w:position w:val="1"/>
          <w:lang w:eastAsia="zh-CN"/>
        </w:rPr>
        <w:t xml:space="preserve"> </w:t>
      </w:r>
      <w:r>
        <w:rPr>
          <w:position w:val="1"/>
          <w:lang w:eastAsia="zh-CN"/>
        </w:rPr>
        <w:t>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ind w:left="113"/>
      </w:pPr>
      <w:r>
        <w:t>示例</w:t>
      </w:r>
    </w:p>
    <w:p w:rsidR="00606508" w:rsidRDefault="00A23879">
      <w:pPr>
        <w:pStyle w:val="BodyText"/>
        <w:numPr>
          <w:ilvl w:val="0"/>
          <w:numId w:val="34"/>
        </w:numPr>
        <w:tabs>
          <w:tab w:val="left" w:pos="397"/>
        </w:tabs>
        <w:spacing w:before="34"/>
        <w:ind w:left="397"/>
      </w:pPr>
      <w:r>
        <w:rPr>
          <w:w w:val="95"/>
          <w:position w:val="1"/>
        </w:rPr>
        <w:t>关闭</w:t>
      </w:r>
      <w:r>
        <w:rPr>
          <w:spacing w:val="11"/>
          <w:w w:val="95"/>
          <w:position w:val="1"/>
        </w:rPr>
        <w:t xml:space="preserve"> </w:t>
      </w:r>
      <w:r>
        <w:rPr>
          <w:w w:val="95"/>
          <w:position w:val="1"/>
        </w:rPr>
        <w:t>oma</w:t>
      </w:r>
    </w:p>
    <w:p w:rsidR="00D032B6" w:rsidRDefault="00035F6E">
      <w:pPr>
        <w:pStyle w:val="BodyText"/>
        <w:spacing w:line="328" w:lineRule="exact"/>
        <w:ind w:left="374" w:right="8520"/>
        <w:jc w:val="center"/>
        <w:rPr>
          <w:rFonts w:ascii="Microsoft JhengHei" w:eastAsia="Microsoft JhengHei" w:hAnsi="Microsoft JhengHei" w:cs="Microsoft JhengHei"/>
        </w:rPr>
      </w:pPr>
      <w:r w:rsidRPr="00035F6E">
        <w:pict>
          <v:group id="_x0000_s2554" style="position:absolute;left:0;text-align:left;margin-left:95.85pt;margin-top:4.95pt;width:459.45pt;height:10.6pt;z-index:-251574272;mso-position-horizontal-relative:page" coordorigin="1917,99" coordsize="9189,212">
            <v:shape id="_x0000_s255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oma.close()</w:t>
      </w:r>
    </w:p>
    <w:p w:rsidR="00D032B6" w:rsidRDefault="00A23879">
      <w:pPr>
        <w:pStyle w:val="BodyText"/>
        <w:spacing w:before="66"/>
        <w:ind w:left="113"/>
      </w:pPr>
      <w:bookmarkStart w:id="568" w:name="oma.createCoord()"/>
      <w:bookmarkEnd w:id="568"/>
      <w:r>
        <w:rPr>
          <w:w w:val="95"/>
        </w:rPr>
        <w:t>oma.createCoord()</w:t>
      </w:r>
    </w:p>
    <w:p w:rsidR="00D032B6" w:rsidRDefault="00D032B6">
      <w:pPr>
        <w:spacing w:before="9" w:line="190" w:lineRule="exact"/>
        <w:rPr>
          <w:sz w:val="19"/>
          <w:szCs w:val="19"/>
        </w:rPr>
      </w:pPr>
    </w:p>
    <w:p w:rsidR="00D032B6" w:rsidRDefault="00A23879">
      <w:pPr>
        <w:pStyle w:val="BodyText"/>
        <w:spacing w:line="253" w:lineRule="auto"/>
        <w:ind w:left="113" w:right="4324"/>
      </w:pPr>
      <w:r>
        <w:rPr>
          <w:w w:val="90"/>
        </w:rPr>
        <w:t>oma.createCoord(&lt;svcname&gt;,&lt;dbpath&gt;,[config</w:t>
      </w:r>
      <w:r>
        <w:rPr>
          <w:spacing w:val="49"/>
          <w:w w:val="90"/>
        </w:rPr>
        <w:t xml:space="preserve"> </w:t>
      </w:r>
      <w:r>
        <w:rPr>
          <w:w w:val="90"/>
        </w:rPr>
        <w:t>obj])</w:t>
      </w:r>
      <w:r>
        <w:rPr>
          <w:w w:val="91"/>
        </w:rPr>
        <w:t xml:space="preserve"> </w:t>
      </w:r>
      <w:r>
        <w:rPr>
          <w:w w:val="95"/>
        </w:rPr>
        <w:t>在集群中创建一个</w:t>
      </w:r>
      <w:r>
        <w:rPr>
          <w:spacing w:val="45"/>
          <w:w w:val="95"/>
        </w:rPr>
        <w:t xml:space="preserve"> </w:t>
      </w:r>
      <w:r>
        <w:rPr>
          <w:w w:val="95"/>
        </w:rPr>
        <w:t>coord</w:t>
      </w:r>
      <w:r>
        <w:rPr>
          <w:spacing w:val="45"/>
          <w:w w:val="95"/>
        </w:rPr>
        <w:t xml:space="preserve"> </w:t>
      </w:r>
      <w:r>
        <w:rPr>
          <w:w w:val="95"/>
        </w:rPr>
        <w:t>节点。</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543"/>
        <w:gridCol w:w="3193"/>
        <w:gridCol w:w="2363"/>
        <w:gridCol w:w="2373"/>
      </w:tblGrid>
      <w:tr w:rsidR="00D032B6">
        <w:trPr>
          <w:trHeight w:hRule="exact" w:val="30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3" w:type="dxa"/>
            <w:tcBorders>
              <w:top w:val="nil"/>
              <w:left w:val="nil"/>
              <w:bottom w:val="nil"/>
              <w:right w:val="single" w:sz="8" w:space="0" w:color="000000"/>
            </w:tcBorders>
          </w:tcPr>
          <w:p w:rsidR="00D032B6" w:rsidRDefault="00A23879">
            <w:pPr>
              <w:pStyle w:val="TableParagraph"/>
              <w:spacing w:line="223" w:lineRule="exact"/>
              <w:ind w:left="8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193" w:type="dxa"/>
            <w:tcBorders>
              <w:top w:val="nil"/>
              <w:left w:val="nil"/>
              <w:bottom w:val="nil"/>
              <w:right w:val="single" w:sz="8" w:space="0" w:color="000000"/>
            </w:tcBorders>
          </w:tcPr>
          <w:p w:rsidR="00D032B6" w:rsidRDefault="00A23879">
            <w:pPr>
              <w:pStyle w:val="TableParagraph"/>
              <w:spacing w:line="21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3193" w:type="dxa"/>
            <w:tcBorders>
              <w:top w:val="nil"/>
              <w:left w:val="nil"/>
              <w:bottom w:val="nil"/>
              <w:right w:val="single" w:sz="8" w:space="0" w:color="000000"/>
            </w:tcBorders>
          </w:tcPr>
          <w:p w:rsidR="00D032B6" w:rsidRDefault="00A23879">
            <w:pPr>
              <w:pStyle w:val="TableParagraph"/>
              <w:spacing w:line="21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节点路径。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77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config</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obj</w:t>
            </w:r>
          </w:p>
        </w:tc>
        <w:tc>
          <w:tcPr>
            <w:tcW w:w="3193" w:type="dxa"/>
            <w:tcBorders>
              <w:top w:val="nil"/>
              <w:left w:val="nil"/>
              <w:bottom w:val="nil"/>
              <w:right w:val="single" w:sz="8" w:space="0" w:color="000000"/>
            </w:tcBorders>
          </w:tcPr>
          <w:p w:rsidR="00D032B6" w:rsidRDefault="00A23879">
            <w:pPr>
              <w:pStyle w:val="TableParagraph"/>
              <w:spacing w:line="21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节点配置信息，如配置日志大小，是</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否打开事务等，具体可参考</w:t>
            </w:r>
            <w:hyperlink w:anchor="_bookmark60" w:history="1">
              <w:r>
                <w:rPr>
                  <w:rFonts w:ascii="微软雅黑" w:eastAsia="微软雅黑" w:hAnsi="微软雅黑" w:cs="微软雅黑"/>
                  <w:color w:val="0000FF"/>
                  <w:sz w:val="14"/>
                  <w:szCs w:val="14"/>
                  <w:lang w:eastAsia="zh-CN"/>
                </w:rPr>
                <w:t>数据库配</w:t>
              </w:r>
            </w:hyperlink>
            <w:r>
              <w:rPr>
                <w:rFonts w:ascii="微软雅黑" w:eastAsia="微软雅黑" w:hAnsi="微软雅黑" w:cs="微软雅黑"/>
                <w:color w:val="0000FF"/>
                <w:sz w:val="14"/>
                <w:szCs w:val="14"/>
                <w:lang w:eastAsia="zh-CN"/>
              </w:rPr>
              <w:t xml:space="preserve"> </w:t>
            </w:r>
            <w:hyperlink w:anchor="_bookmark60" w:history="1">
              <w:r>
                <w:rPr>
                  <w:rFonts w:ascii="微软雅黑" w:eastAsia="微软雅黑" w:hAnsi="微软雅黑" w:cs="微软雅黑"/>
                  <w:color w:val="0000FF"/>
                  <w:sz w:val="14"/>
                  <w:szCs w:val="14"/>
                  <w:lang w:eastAsia="zh-CN"/>
                </w:rPr>
                <w:t>置</w:t>
              </w:r>
            </w:hyperlink>
            <w:r>
              <w:rPr>
                <w:rFonts w:ascii="微软雅黑" w:eastAsia="微软雅黑" w:hAnsi="微软雅黑" w:cs="微软雅黑"/>
                <w:color w:val="000000"/>
                <w:sz w:val="14"/>
                <w:szCs w:val="14"/>
                <w:lang w:eastAsia="zh-CN"/>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620DD5">
      <w:pPr>
        <w:pStyle w:val="BodyText"/>
        <w:spacing w:line="556" w:lineRule="exact"/>
        <w:ind w:left="113"/>
      </w:pPr>
      <w:r>
        <w:pict>
          <v:shape id="_x0000_i1132"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在一个集群中可以创建多个节点，但是连个节点的端口号必须相差5以上，因为系统为每个节点后</w:t>
      </w:r>
    </w:p>
    <w:p w:rsidR="00D032B6" w:rsidRDefault="00A23879">
      <w:pPr>
        <w:pStyle w:val="BodyText"/>
        <w:spacing w:line="243" w:lineRule="exact"/>
        <w:ind w:left="1037"/>
        <w:rPr>
          <w:lang w:eastAsia="zh-CN"/>
        </w:rPr>
      </w:pPr>
      <w:r>
        <w:rPr>
          <w:lang w:eastAsia="zh-CN"/>
        </w:rPr>
        <w:t>台控制了5个通信接口。</w:t>
      </w:r>
    </w:p>
    <w:p w:rsidR="00D032B6" w:rsidRDefault="00D032B6">
      <w:pPr>
        <w:spacing w:before="8" w:line="220" w:lineRule="exact"/>
        <w:rPr>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在集群中创建一个端口号为11810的 </w:t>
      </w:r>
      <w:r>
        <w:rPr>
          <w:spacing w:val="47"/>
          <w:w w:val="95"/>
          <w:position w:val="1"/>
          <w:lang w:eastAsia="zh-CN"/>
        </w:rPr>
        <w:t xml:space="preserve"> </w:t>
      </w:r>
      <w:r>
        <w:rPr>
          <w:w w:val="95"/>
          <w:position w:val="1"/>
          <w:lang w:eastAsia="zh-CN"/>
        </w:rPr>
        <w:t xml:space="preserve">coord </w:t>
      </w:r>
      <w:r>
        <w:rPr>
          <w:spacing w:val="48"/>
          <w:w w:val="95"/>
          <w:position w:val="1"/>
          <w:lang w:eastAsia="zh-CN"/>
        </w:rPr>
        <w:t xml:space="preserve"> </w:t>
      </w:r>
      <w:r>
        <w:rPr>
          <w:w w:val="95"/>
          <w:position w:val="1"/>
          <w:lang w:eastAsia="zh-CN"/>
        </w:rPr>
        <w:t>节点，指定日志文件大小为64MB</w:t>
      </w:r>
    </w:p>
    <w:p w:rsidR="00D032B6" w:rsidRDefault="00035F6E">
      <w:pPr>
        <w:pStyle w:val="BodyText"/>
        <w:spacing w:line="328" w:lineRule="exact"/>
        <w:ind w:left="374" w:right="3020"/>
        <w:jc w:val="center"/>
        <w:rPr>
          <w:rFonts w:ascii="Microsoft JhengHei" w:eastAsia="Microsoft JhengHei" w:hAnsi="Microsoft JhengHei" w:cs="Microsoft JhengHei"/>
        </w:rPr>
      </w:pPr>
      <w:r w:rsidRPr="00035F6E">
        <w:pict>
          <v:group id="_x0000_s2551" style="position:absolute;left:0;text-align:left;margin-left:95.85pt;margin-top:4.95pt;width:459.45pt;height:10.6pt;z-index:-251573248;mso-position-horizontal-relative:page" coordorigin="1917,99" coordsize="9189,212">
            <v:shape id="_x0000_s2552"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oma.createCoord(11810,"/opt/sequoiadb/coord/11810",{logfilesz:64})</w:t>
      </w:r>
    </w:p>
    <w:p w:rsidR="00D032B6" w:rsidRDefault="00A23879">
      <w:pPr>
        <w:pStyle w:val="BodyText"/>
        <w:spacing w:before="66"/>
        <w:ind w:left="113"/>
      </w:pPr>
      <w:bookmarkStart w:id="569" w:name="oma.createData()"/>
      <w:bookmarkEnd w:id="569"/>
      <w:r>
        <w:rPr>
          <w:w w:val="95"/>
        </w:rPr>
        <w:t>oma.createData()</w:t>
      </w:r>
    </w:p>
    <w:p w:rsidR="00D032B6" w:rsidRDefault="00D032B6">
      <w:pPr>
        <w:spacing w:before="9" w:line="190" w:lineRule="exact"/>
        <w:rPr>
          <w:sz w:val="19"/>
          <w:szCs w:val="19"/>
        </w:rPr>
      </w:pPr>
    </w:p>
    <w:p w:rsidR="00D032B6" w:rsidRDefault="00A23879">
      <w:pPr>
        <w:pStyle w:val="BodyText"/>
        <w:spacing w:line="253" w:lineRule="auto"/>
        <w:ind w:left="113" w:right="5358"/>
      </w:pPr>
      <w:r>
        <w:rPr>
          <w:w w:val="90"/>
        </w:rPr>
        <w:t>oma.createData(&lt;svcname&gt;,&lt;dbpath&gt;,[config</w:t>
      </w:r>
      <w:r>
        <w:rPr>
          <w:spacing w:val="47"/>
          <w:w w:val="90"/>
        </w:rPr>
        <w:t xml:space="preserve"> </w:t>
      </w:r>
      <w:r>
        <w:rPr>
          <w:w w:val="90"/>
        </w:rPr>
        <w:t>obj])</w:t>
      </w:r>
      <w:r>
        <w:rPr>
          <w:w w:val="91"/>
        </w:rPr>
        <w:t xml:space="preserve"> </w:t>
      </w:r>
      <w:r>
        <w:rPr>
          <w:w w:val="95"/>
        </w:rPr>
        <w:t>在</w:t>
      </w:r>
      <w:r>
        <w:rPr>
          <w:spacing w:val="13"/>
          <w:w w:val="95"/>
        </w:rPr>
        <w:t xml:space="preserve"> </w:t>
      </w:r>
      <w:r>
        <w:rPr>
          <w:w w:val="95"/>
        </w:rPr>
        <w:t>standalone</w:t>
      </w:r>
      <w:r>
        <w:rPr>
          <w:spacing w:val="14"/>
          <w:w w:val="95"/>
        </w:rPr>
        <w:t xml:space="preserve"> </w:t>
      </w:r>
      <w:r>
        <w:rPr>
          <w:w w:val="95"/>
        </w:rPr>
        <w:t>中创建一个</w:t>
      </w:r>
      <w:r>
        <w:rPr>
          <w:spacing w:val="14"/>
          <w:w w:val="95"/>
        </w:rPr>
        <w:t xml:space="preserve"> </w:t>
      </w:r>
      <w:r>
        <w:rPr>
          <w:w w:val="95"/>
        </w:rPr>
        <w:t>data</w:t>
      </w:r>
      <w:r>
        <w:rPr>
          <w:spacing w:val="13"/>
          <w:w w:val="95"/>
        </w:rPr>
        <w:t xml:space="preserve"> </w:t>
      </w:r>
      <w:r>
        <w:rPr>
          <w:w w:val="95"/>
        </w:rPr>
        <w:t>节点。</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510"/>
        <w:gridCol w:w="3226"/>
        <w:gridCol w:w="2363"/>
        <w:gridCol w:w="2373"/>
      </w:tblGrid>
      <w:tr w:rsidR="00D032B6">
        <w:trPr>
          <w:trHeight w:hRule="exact" w:val="29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D032B6" w:rsidRDefault="00A23879">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D032B6" w:rsidRDefault="00A23879">
            <w:pPr>
              <w:pStyle w:val="TableParagraph"/>
              <w:spacing w:line="22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3226" w:type="dxa"/>
            <w:tcBorders>
              <w:top w:val="nil"/>
              <w:left w:val="nil"/>
              <w:bottom w:val="nil"/>
              <w:right w:val="single" w:sz="8" w:space="0" w:color="000000"/>
            </w:tcBorders>
          </w:tcPr>
          <w:p w:rsidR="00D032B6" w:rsidRDefault="00A23879">
            <w:pPr>
              <w:pStyle w:val="TableParagraph"/>
              <w:spacing w:line="22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节点路径。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1543"/>
        <w:gridCol w:w="3193"/>
        <w:gridCol w:w="2363"/>
        <w:gridCol w:w="2373"/>
      </w:tblGrid>
      <w:tr w:rsidR="00D032B6">
        <w:trPr>
          <w:trHeight w:hRule="exact" w:val="30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3" w:type="dxa"/>
            <w:tcBorders>
              <w:top w:val="nil"/>
              <w:left w:val="nil"/>
              <w:bottom w:val="nil"/>
              <w:right w:val="single" w:sz="8" w:space="0" w:color="000000"/>
            </w:tcBorders>
          </w:tcPr>
          <w:p w:rsidR="00D032B6" w:rsidRDefault="00A23879">
            <w:pPr>
              <w:pStyle w:val="TableParagraph"/>
              <w:spacing w:line="223" w:lineRule="exact"/>
              <w:ind w:left="8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77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config</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obj</w:t>
            </w:r>
          </w:p>
        </w:tc>
        <w:tc>
          <w:tcPr>
            <w:tcW w:w="3193" w:type="dxa"/>
            <w:tcBorders>
              <w:top w:val="nil"/>
              <w:left w:val="nil"/>
              <w:bottom w:val="nil"/>
              <w:right w:val="single" w:sz="8" w:space="0" w:color="000000"/>
            </w:tcBorders>
          </w:tcPr>
          <w:p w:rsidR="00D032B6" w:rsidRDefault="00A23879">
            <w:pPr>
              <w:pStyle w:val="TableParagraph"/>
              <w:spacing w:line="21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节点配置信息，如配置日志大小，是</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否打开事务等，具体可参考</w:t>
            </w:r>
            <w:hyperlink w:anchor="_bookmark60" w:history="1">
              <w:r>
                <w:rPr>
                  <w:rFonts w:ascii="微软雅黑" w:eastAsia="微软雅黑" w:hAnsi="微软雅黑" w:cs="微软雅黑"/>
                  <w:color w:val="0000FF"/>
                  <w:sz w:val="14"/>
                  <w:szCs w:val="14"/>
                  <w:lang w:eastAsia="zh-CN"/>
                </w:rPr>
                <w:t>数据库配</w:t>
              </w:r>
            </w:hyperlink>
            <w:r>
              <w:rPr>
                <w:rFonts w:ascii="微软雅黑" w:eastAsia="微软雅黑" w:hAnsi="微软雅黑" w:cs="微软雅黑"/>
                <w:color w:val="0000FF"/>
                <w:sz w:val="14"/>
                <w:szCs w:val="14"/>
                <w:lang w:eastAsia="zh-CN"/>
              </w:rPr>
              <w:t xml:space="preserve"> </w:t>
            </w:r>
            <w:hyperlink w:anchor="_bookmark60" w:history="1">
              <w:r>
                <w:rPr>
                  <w:rFonts w:ascii="微软雅黑" w:eastAsia="微软雅黑" w:hAnsi="微软雅黑" w:cs="微软雅黑"/>
                  <w:color w:val="0000FF"/>
                  <w:sz w:val="14"/>
                  <w:szCs w:val="14"/>
                  <w:lang w:eastAsia="zh-CN"/>
                </w:rPr>
                <w:t>置</w:t>
              </w:r>
            </w:hyperlink>
            <w:r>
              <w:rPr>
                <w:rFonts w:ascii="微软雅黑" w:eastAsia="微软雅黑" w:hAnsi="微软雅黑" w:cs="微软雅黑"/>
                <w:color w:val="000000"/>
                <w:sz w:val="14"/>
                <w:szCs w:val="14"/>
                <w:lang w:eastAsia="zh-CN"/>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620DD5">
      <w:pPr>
        <w:pStyle w:val="BodyText"/>
        <w:spacing w:line="556" w:lineRule="exact"/>
      </w:pPr>
      <w:r>
        <w:pict>
          <v:shape id="_x0000_i113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在一个    standalone   </w:t>
      </w:r>
      <w:r>
        <w:rPr>
          <w:spacing w:val="1"/>
          <w:w w:val="95"/>
          <w:position w:val="1"/>
          <w:lang w:eastAsia="zh-CN"/>
        </w:rPr>
        <w:t xml:space="preserve"> </w:t>
      </w:r>
      <w:r>
        <w:rPr>
          <w:w w:val="95"/>
          <w:position w:val="1"/>
          <w:lang w:eastAsia="zh-CN"/>
        </w:rPr>
        <w:t>中可以创建多个节点，但是连个节点的端口号必须相差5以上，因为系统为每</w:t>
      </w:r>
    </w:p>
    <w:p w:rsidR="00D032B6" w:rsidRDefault="00A23879">
      <w:pPr>
        <w:pStyle w:val="BodyText"/>
        <w:spacing w:line="243" w:lineRule="exact"/>
        <w:ind w:left="1857"/>
        <w:rPr>
          <w:lang w:eastAsia="zh-CN"/>
        </w:rPr>
      </w:pPr>
      <w:r>
        <w:rPr>
          <w:lang w:eastAsia="zh-CN"/>
        </w:rPr>
        <w:t>个节点后台控制了5个通信接口。</w:t>
      </w:r>
    </w:p>
    <w:p w:rsidR="00D032B6" w:rsidRDefault="00D032B6">
      <w:pPr>
        <w:spacing w:before="8" w:line="220" w:lineRule="exact"/>
        <w:rPr>
          <w:lang w:eastAsia="zh-CN"/>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在</w:t>
      </w:r>
      <w:r>
        <w:rPr>
          <w:spacing w:val="43"/>
          <w:w w:val="95"/>
          <w:position w:val="1"/>
        </w:rPr>
        <w:t xml:space="preserve"> </w:t>
      </w:r>
      <w:r>
        <w:rPr>
          <w:w w:val="95"/>
          <w:position w:val="1"/>
        </w:rPr>
        <w:t>standalone</w:t>
      </w:r>
      <w:r>
        <w:rPr>
          <w:spacing w:val="43"/>
          <w:w w:val="95"/>
          <w:position w:val="1"/>
        </w:rPr>
        <w:t xml:space="preserve"> </w:t>
      </w:r>
      <w:r>
        <w:rPr>
          <w:w w:val="95"/>
          <w:position w:val="1"/>
        </w:rPr>
        <w:t>中创建一个端口号为11820的</w:t>
      </w:r>
      <w:r>
        <w:rPr>
          <w:spacing w:val="43"/>
          <w:w w:val="95"/>
          <w:position w:val="1"/>
        </w:rPr>
        <w:t xml:space="preserve"> </w:t>
      </w:r>
      <w:r>
        <w:rPr>
          <w:w w:val="95"/>
          <w:position w:val="1"/>
        </w:rPr>
        <w:t>data</w:t>
      </w:r>
      <w:r>
        <w:rPr>
          <w:spacing w:val="42"/>
          <w:w w:val="95"/>
          <w:position w:val="1"/>
        </w:rPr>
        <w:t xml:space="preserve"> </w:t>
      </w:r>
      <w:r>
        <w:rPr>
          <w:w w:val="95"/>
          <w:position w:val="1"/>
        </w:rPr>
        <w:t>节点，指定日志文件大小为64MB</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548" style="position:absolute;left:0;text-align:left;margin-left:95.85pt;margin-top:4.95pt;width:459.45pt;height:10.6pt;z-index:-251572224;mso-position-horizontal-relative:page" coordorigin="1917,99" coordsize="9189,212">
            <v:shape id="_x0000_s254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oma.createData(11820,"/opt/sequoiadb/data/11820",{logfilesz:64})</w:t>
      </w:r>
    </w:p>
    <w:p w:rsidR="00D032B6" w:rsidRDefault="00A23879">
      <w:pPr>
        <w:pStyle w:val="BodyText"/>
        <w:spacing w:before="66"/>
      </w:pPr>
      <w:bookmarkStart w:id="570" w:name="oma.createOM()"/>
      <w:bookmarkEnd w:id="570"/>
      <w:r>
        <w:rPr>
          <w:w w:val="95"/>
        </w:rPr>
        <w:t>oma.createOM()</w:t>
      </w:r>
    </w:p>
    <w:p w:rsidR="00D032B6" w:rsidRDefault="00D032B6">
      <w:pPr>
        <w:spacing w:before="9" w:line="190" w:lineRule="exact"/>
        <w:rPr>
          <w:sz w:val="19"/>
          <w:szCs w:val="19"/>
        </w:rPr>
      </w:pPr>
    </w:p>
    <w:p w:rsidR="00D032B6" w:rsidRDefault="00A23879">
      <w:pPr>
        <w:pStyle w:val="BodyText"/>
        <w:spacing w:line="253" w:lineRule="auto"/>
        <w:ind w:right="4540"/>
      </w:pPr>
      <w:r>
        <w:rPr>
          <w:w w:val="90"/>
        </w:rPr>
        <w:t>oma.createOM(&lt;svcname&gt;,&lt;dbpath&gt;,[config</w:t>
      </w:r>
      <w:r>
        <w:rPr>
          <w:spacing w:val="47"/>
          <w:w w:val="90"/>
        </w:rPr>
        <w:t xml:space="preserve"> </w:t>
      </w:r>
      <w:r>
        <w:rPr>
          <w:w w:val="90"/>
        </w:rPr>
        <w:t>obj])</w:t>
      </w:r>
      <w:r>
        <w:rPr>
          <w:w w:val="91"/>
        </w:rPr>
        <w:t xml:space="preserve"> </w:t>
      </w:r>
      <w:r>
        <w:rPr>
          <w:w w:val="95"/>
        </w:rPr>
        <w:t>创建一个</w:t>
      </w:r>
      <w:r>
        <w:rPr>
          <w:spacing w:val="27"/>
          <w:w w:val="95"/>
        </w:rPr>
        <w:t xml:space="preserve"> </w:t>
      </w:r>
      <w:r>
        <w:rPr>
          <w:w w:val="95"/>
        </w:rPr>
        <w:t>om</w:t>
      </w:r>
      <w:r>
        <w:rPr>
          <w:spacing w:val="28"/>
          <w:w w:val="95"/>
        </w:rPr>
        <w:t xml:space="preserve"> </w:t>
      </w:r>
      <w:r>
        <w:rPr>
          <w:w w:val="95"/>
        </w:rPr>
        <w:t>节点。</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43"/>
        <w:gridCol w:w="3193"/>
        <w:gridCol w:w="2363"/>
        <w:gridCol w:w="2373"/>
      </w:tblGrid>
      <w:tr w:rsidR="00D032B6">
        <w:trPr>
          <w:trHeight w:hRule="exact" w:val="29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193" w:type="dxa"/>
            <w:tcBorders>
              <w:top w:val="nil"/>
              <w:left w:val="nil"/>
              <w:bottom w:val="nil"/>
              <w:right w:val="single" w:sz="8" w:space="0" w:color="000000"/>
            </w:tcBorders>
          </w:tcPr>
          <w:p w:rsidR="00D032B6" w:rsidRDefault="00A23879">
            <w:pPr>
              <w:pStyle w:val="TableParagraph"/>
              <w:spacing w:line="223" w:lineRule="exact"/>
              <w:ind w:left="874"/>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0"/>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193" w:type="dxa"/>
            <w:tcBorders>
              <w:top w:val="nil"/>
              <w:left w:val="nil"/>
              <w:bottom w:val="nil"/>
              <w:right w:val="single" w:sz="8" w:space="0" w:color="000000"/>
            </w:tcBorders>
          </w:tcPr>
          <w:p w:rsidR="00D032B6" w:rsidRDefault="00A23879">
            <w:pPr>
              <w:pStyle w:val="TableParagraph"/>
              <w:spacing w:line="22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300"/>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dbpath</w:t>
            </w:r>
          </w:p>
        </w:tc>
        <w:tc>
          <w:tcPr>
            <w:tcW w:w="3193" w:type="dxa"/>
            <w:tcBorders>
              <w:top w:val="nil"/>
              <w:left w:val="nil"/>
              <w:bottom w:val="nil"/>
              <w:right w:val="single" w:sz="8" w:space="0" w:color="000000"/>
            </w:tcBorders>
          </w:tcPr>
          <w:p w:rsidR="00D032B6" w:rsidRDefault="00A23879">
            <w:pPr>
              <w:pStyle w:val="TableParagraph"/>
              <w:spacing w:line="22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节点路径。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r w:rsidR="00D032B6">
        <w:trPr>
          <w:trHeight w:hRule="exact" w:val="785"/>
        </w:trPr>
        <w:tc>
          <w:tcPr>
            <w:tcW w:w="1543"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config</w:t>
            </w:r>
            <w:r>
              <w:rPr>
                <w:rFonts w:ascii="微软雅黑" w:eastAsia="微软雅黑" w:hAnsi="微软雅黑" w:cs="微软雅黑"/>
                <w:spacing w:val="3"/>
                <w:w w:val="90"/>
                <w:sz w:val="14"/>
                <w:szCs w:val="14"/>
              </w:rPr>
              <w:t xml:space="preserve"> </w:t>
            </w:r>
            <w:r>
              <w:rPr>
                <w:rFonts w:ascii="微软雅黑" w:eastAsia="微软雅黑" w:hAnsi="微软雅黑" w:cs="微软雅黑"/>
                <w:w w:val="90"/>
                <w:sz w:val="14"/>
                <w:szCs w:val="14"/>
              </w:rPr>
              <w:t>obj</w:t>
            </w:r>
          </w:p>
        </w:tc>
        <w:tc>
          <w:tcPr>
            <w:tcW w:w="3193" w:type="dxa"/>
            <w:tcBorders>
              <w:top w:val="nil"/>
              <w:left w:val="nil"/>
              <w:bottom w:val="nil"/>
              <w:right w:val="single" w:sz="8" w:space="0" w:color="000000"/>
            </w:tcBorders>
          </w:tcPr>
          <w:p w:rsidR="00D032B6" w:rsidRDefault="00A23879">
            <w:pPr>
              <w:pStyle w:val="TableParagraph"/>
              <w:spacing w:line="228" w:lineRule="exact"/>
              <w:ind w:left="874"/>
              <w:rPr>
                <w:rFonts w:ascii="微软雅黑" w:eastAsia="微软雅黑" w:hAnsi="微软雅黑" w:cs="微软雅黑"/>
                <w:sz w:val="14"/>
                <w:szCs w:val="14"/>
              </w:rPr>
            </w:pPr>
            <w:r>
              <w:rPr>
                <w:rFonts w:ascii="微软雅黑" w:eastAsia="微软雅黑" w:hAnsi="微软雅黑" w:cs="微软雅黑"/>
                <w:w w:val="95"/>
                <w:sz w:val="14"/>
                <w:szCs w:val="14"/>
              </w:rPr>
              <w:t>Json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对象</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节点配置信息，如配置日志大小，是</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否打开事务等，具体可参考</w:t>
            </w:r>
            <w:hyperlink w:anchor="_bookmark60" w:history="1">
              <w:r>
                <w:rPr>
                  <w:rFonts w:ascii="微软雅黑" w:eastAsia="微软雅黑" w:hAnsi="微软雅黑" w:cs="微软雅黑"/>
                  <w:color w:val="0000FF"/>
                  <w:sz w:val="14"/>
                  <w:szCs w:val="14"/>
                  <w:lang w:eastAsia="zh-CN"/>
                </w:rPr>
                <w:t>数据库配</w:t>
              </w:r>
            </w:hyperlink>
            <w:r>
              <w:rPr>
                <w:rFonts w:ascii="微软雅黑" w:eastAsia="微软雅黑" w:hAnsi="微软雅黑" w:cs="微软雅黑"/>
                <w:color w:val="0000FF"/>
                <w:sz w:val="14"/>
                <w:szCs w:val="14"/>
                <w:lang w:eastAsia="zh-CN"/>
              </w:rPr>
              <w:t xml:space="preserve"> </w:t>
            </w:r>
            <w:hyperlink w:anchor="_bookmark60" w:history="1">
              <w:r>
                <w:rPr>
                  <w:rFonts w:ascii="微软雅黑" w:eastAsia="微软雅黑" w:hAnsi="微软雅黑" w:cs="微软雅黑"/>
                  <w:color w:val="0000FF"/>
                  <w:sz w:val="14"/>
                  <w:szCs w:val="14"/>
                  <w:lang w:eastAsia="zh-CN"/>
                </w:rPr>
                <w:t>置</w:t>
              </w:r>
            </w:hyperlink>
            <w:r>
              <w:rPr>
                <w:rFonts w:ascii="微软雅黑" w:eastAsia="微软雅黑" w:hAnsi="微软雅黑" w:cs="微软雅黑"/>
                <w:color w:val="000000"/>
                <w:sz w:val="14"/>
                <w:szCs w:val="14"/>
                <w:lang w:eastAsia="zh-CN"/>
              </w:rPr>
              <w:t>。</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否</w:t>
            </w:r>
          </w:p>
        </w:tc>
      </w:tr>
    </w:tbl>
    <w:p w:rsidR="00D032B6" w:rsidRDefault="00620DD5">
      <w:pPr>
        <w:pStyle w:val="BodyText"/>
        <w:spacing w:line="556" w:lineRule="exact"/>
      </w:pPr>
      <w:r>
        <w:pict>
          <v:shape id="_x0000_i1134"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在一个集群中可以创建多个</w:t>
      </w:r>
      <w:r>
        <w:rPr>
          <w:spacing w:val="-23"/>
          <w:position w:val="1"/>
          <w:lang w:eastAsia="zh-CN"/>
        </w:rPr>
        <w:t xml:space="preserve"> </w:t>
      </w:r>
      <w:r>
        <w:rPr>
          <w:position w:val="1"/>
          <w:lang w:eastAsia="zh-CN"/>
        </w:rPr>
        <w:t>om</w:t>
      </w:r>
      <w:r>
        <w:rPr>
          <w:spacing w:val="-22"/>
          <w:position w:val="1"/>
          <w:lang w:eastAsia="zh-CN"/>
        </w:rPr>
        <w:t xml:space="preserve"> </w:t>
      </w:r>
      <w:r>
        <w:rPr>
          <w:position w:val="1"/>
          <w:lang w:eastAsia="zh-CN"/>
        </w:rPr>
        <w:t>节点，但是连个节点的端口号必须相差5以上，因为系统为每个节</w:t>
      </w:r>
    </w:p>
    <w:p w:rsidR="00D032B6" w:rsidRDefault="00A23879">
      <w:pPr>
        <w:pStyle w:val="BodyText"/>
        <w:spacing w:line="243" w:lineRule="exact"/>
        <w:ind w:left="1857"/>
        <w:rPr>
          <w:lang w:eastAsia="zh-CN"/>
        </w:rPr>
      </w:pPr>
      <w:r>
        <w:rPr>
          <w:lang w:eastAsia="zh-CN"/>
        </w:rPr>
        <w:t>点后台控制了5个通信接口。</w:t>
      </w:r>
    </w:p>
    <w:p w:rsidR="00D032B6" w:rsidRDefault="00D032B6">
      <w:pPr>
        <w:spacing w:before="8" w:line="220" w:lineRule="exact"/>
        <w:rPr>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在集群中创建一个端口号为11830的 </w:t>
      </w:r>
      <w:r>
        <w:rPr>
          <w:spacing w:val="50"/>
          <w:w w:val="95"/>
          <w:position w:val="1"/>
          <w:lang w:eastAsia="zh-CN"/>
        </w:rPr>
        <w:t xml:space="preserve"> </w:t>
      </w:r>
      <w:r>
        <w:rPr>
          <w:w w:val="95"/>
          <w:position w:val="1"/>
          <w:lang w:eastAsia="zh-CN"/>
        </w:rPr>
        <w:t xml:space="preserve">om </w:t>
      </w:r>
      <w:r>
        <w:rPr>
          <w:spacing w:val="50"/>
          <w:w w:val="95"/>
          <w:position w:val="1"/>
          <w:lang w:eastAsia="zh-CN"/>
        </w:rPr>
        <w:t xml:space="preserve"> </w:t>
      </w:r>
      <w:r>
        <w:rPr>
          <w:w w:val="95"/>
          <w:position w:val="1"/>
          <w:lang w:eastAsia="zh-CN"/>
        </w:rPr>
        <w:t>节点，指定日志文件大小为64MB</w:t>
      </w:r>
    </w:p>
    <w:p w:rsidR="00D032B6" w:rsidRDefault="00035F6E">
      <w:pPr>
        <w:pStyle w:val="BodyText"/>
        <w:spacing w:line="328" w:lineRule="exact"/>
        <w:ind w:left="1149" w:right="3234"/>
        <w:jc w:val="center"/>
        <w:rPr>
          <w:rFonts w:ascii="Microsoft JhengHei" w:eastAsia="Microsoft JhengHei" w:hAnsi="Microsoft JhengHei" w:cs="Microsoft JhengHei"/>
        </w:rPr>
      </w:pPr>
      <w:r w:rsidRPr="00035F6E">
        <w:pict>
          <v:group id="_x0000_s2545" style="position:absolute;left:0;text-align:left;margin-left:95.85pt;margin-top:4.95pt;width:459.45pt;height:10.6pt;z-index:-251571200;mso-position-horizontal-relative:page" coordorigin="1917,99" coordsize="9189,212">
            <v:shape id="_x0000_s254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oma.createOM(11830,"/opt/sequoiadb/om/11830",{logfilesz:64})</w:t>
      </w:r>
    </w:p>
    <w:p w:rsidR="00D032B6" w:rsidRDefault="00A23879">
      <w:pPr>
        <w:pStyle w:val="BodyText"/>
        <w:spacing w:before="66"/>
      </w:pPr>
      <w:bookmarkStart w:id="571" w:name="oma.removeCoord()"/>
      <w:bookmarkEnd w:id="571"/>
      <w:r>
        <w:rPr>
          <w:w w:val="95"/>
        </w:rPr>
        <w:t>oma.removeCoord()</w:t>
      </w:r>
    </w:p>
    <w:p w:rsidR="00D032B6" w:rsidRDefault="00D032B6">
      <w:pPr>
        <w:spacing w:before="9" w:line="190" w:lineRule="exact"/>
        <w:rPr>
          <w:sz w:val="19"/>
          <w:szCs w:val="19"/>
        </w:rPr>
      </w:pPr>
    </w:p>
    <w:p w:rsidR="00D032B6" w:rsidRDefault="00A23879">
      <w:pPr>
        <w:pStyle w:val="BodyText"/>
        <w:spacing w:line="253" w:lineRule="auto"/>
        <w:ind w:right="6340"/>
      </w:pPr>
      <w:r>
        <w:rPr>
          <w:w w:val="90"/>
        </w:rPr>
        <w:t>oma.removeCoord(&lt;svcname&gt;)</w:t>
      </w:r>
      <w:r>
        <w:rPr>
          <w:w w:val="92"/>
        </w:rPr>
        <w:t xml:space="preserve"> </w:t>
      </w:r>
      <w:r>
        <w:rPr>
          <w:w w:val="95"/>
        </w:rPr>
        <w:t>在集群中删除一个</w:t>
      </w:r>
      <w:r>
        <w:rPr>
          <w:spacing w:val="45"/>
          <w:w w:val="95"/>
        </w:rPr>
        <w:t xml:space="preserve"> </w:t>
      </w:r>
      <w:r>
        <w:rPr>
          <w:w w:val="95"/>
        </w:rPr>
        <w:t>coord</w:t>
      </w:r>
      <w:r>
        <w:rPr>
          <w:spacing w:val="45"/>
          <w:w w:val="95"/>
        </w:rPr>
        <w:t xml:space="preserve"> </w:t>
      </w:r>
      <w:r>
        <w:rPr>
          <w:w w:val="95"/>
        </w:rPr>
        <w:t>节点。</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10"/>
        <w:gridCol w:w="3226"/>
        <w:gridCol w:w="2363"/>
        <w:gridCol w:w="2373"/>
      </w:tblGrid>
      <w:tr w:rsidR="00D032B6">
        <w:trPr>
          <w:trHeight w:hRule="exact" w:val="29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D032B6" w:rsidRDefault="00A23879">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D032B6" w:rsidRDefault="00A23879">
            <w:pPr>
              <w:pStyle w:val="TableParagraph"/>
              <w:spacing w:line="22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pPr>
      <w:r>
        <w:pict>
          <v:shape id="_x0000_i1135"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指定删除的节点必须存在，否则出现异常。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 xml:space="preserve">在集群中删除一个端口号为11810的 </w:t>
      </w:r>
      <w:r>
        <w:rPr>
          <w:spacing w:val="3"/>
          <w:w w:val="95"/>
          <w:position w:val="1"/>
          <w:lang w:eastAsia="zh-CN"/>
        </w:rPr>
        <w:t xml:space="preserve"> </w:t>
      </w:r>
      <w:r>
        <w:rPr>
          <w:w w:val="95"/>
          <w:position w:val="1"/>
          <w:lang w:eastAsia="zh-CN"/>
        </w:rPr>
        <w:t xml:space="preserve">coord </w:t>
      </w:r>
      <w:r>
        <w:rPr>
          <w:spacing w:val="3"/>
          <w:w w:val="95"/>
          <w:position w:val="1"/>
          <w:lang w:eastAsia="zh-CN"/>
        </w:rPr>
        <w:t xml:space="preserve"> </w:t>
      </w:r>
      <w:r>
        <w:rPr>
          <w:w w:val="95"/>
          <w:position w:val="1"/>
          <w:lang w:eastAsia="zh-CN"/>
        </w:rPr>
        <w:t>节点</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542" style="position:absolute;left:0;text-align:left;margin-left:95.85pt;margin-top:4.95pt;width:459.45pt;height:10.6pt;z-index:-251570176;mso-position-horizontal-relative:page" coordorigin="1917,99" coordsize="9189,212">
            <v:shape id="_x0000_s254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0"/>
        </w:rPr>
        <w:t>oma.removeCoord(11810)</w:t>
      </w:r>
    </w:p>
    <w:p w:rsidR="00D032B6" w:rsidRDefault="00D032B6">
      <w:pPr>
        <w:spacing w:line="328"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113"/>
      </w:pPr>
      <w:bookmarkStart w:id="572" w:name="oma.removeData()"/>
      <w:bookmarkEnd w:id="572"/>
      <w:r>
        <w:rPr>
          <w:w w:val="95"/>
        </w:rPr>
        <w:t>oma.removeData()</w:t>
      </w:r>
    </w:p>
    <w:p w:rsidR="00D032B6" w:rsidRDefault="00D032B6">
      <w:pPr>
        <w:spacing w:before="9" w:line="190" w:lineRule="exact"/>
        <w:rPr>
          <w:sz w:val="19"/>
          <w:szCs w:val="19"/>
        </w:rPr>
      </w:pPr>
    </w:p>
    <w:p w:rsidR="00D032B6" w:rsidRDefault="00A23879">
      <w:pPr>
        <w:pStyle w:val="BodyText"/>
        <w:ind w:left="113"/>
      </w:pPr>
      <w:r>
        <w:rPr>
          <w:w w:val="90"/>
        </w:rPr>
        <w:t>oma.removeData(&lt;svcname&gt;)</w:t>
      </w:r>
    </w:p>
    <w:p w:rsidR="00D032B6" w:rsidRDefault="00035F6E">
      <w:pPr>
        <w:pStyle w:val="BodyText"/>
        <w:spacing w:before="18" w:line="379" w:lineRule="auto"/>
        <w:ind w:left="113" w:right="5792"/>
        <w:rPr>
          <w:lang w:eastAsia="zh-CN"/>
        </w:rPr>
      </w:pPr>
      <w:r>
        <w:pict>
          <v:shape id="_x0000_s2541" type="#_x0000_t202" style="position:absolute;left:0;text-align:left;margin-left:81.2pt;margin-top:46.25pt;width:475.1pt;height:31pt;z-index:-251566080;mso-position-horizontal-relative:page" filled="f" stroked="f">
            <v:textbox style="mso-next-textbox:#_x0000_s2541" inset="0,0,0,0">
              <w:txbxContent>
                <w:tbl>
                  <w:tblPr>
                    <w:tblW w:w="0" w:type="auto"/>
                    <w:tblLayout w:type="fixed"/>
                    <w:tblCellMar>
                      <w:left w:w="0" w:type="dxa"/>
                      <w:right w:w="0" w:type="dxa"/>
                    </w:tblCellMar>
                    <w:tblLook w:val="01E0"/>
                  </w:tblPr>
                  <w:tblGrid>
                    <w:gridCol w:w="1510"/>
                    <w:gridCol w:w="3226"/>
                    <w:gridCol w:w="2363"/>
                    <w:gridCol w:w="2373"/>
                  </w:tblGrid>
                  <w:tr w:rsidR="00801E25">
                    <w:trPr>
                      <w:trHeight w:hRule="exact" w:val="305"/>
                    </w:trPr>
                    <w:tc>
                      <w:tcPr>
                        <w:tcW w:w="1510"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801E25" w:rsidRDefault="00801E25">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801E25">
                    <w:trPr>
                      <w:trHeight w:hRule="exact" w:val="295"/>
                    </w:trPr>
                    <w:tc>
                      <w:tcPr>
                        <w:tcW w:w="1510"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801E25" w:rsidRDefault="00801E25">
                        <w:pPr>
                          <w:pStyle w:val="TableParagraph"/>
                          <w:spacing w:line="21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801E25" w:rsidRDefault="00801E25"/>
              </w:txbxContent>
            </v:textbox>
            <w10:wrap anchorx="page"/>
          </v:shape>
        </w:pict>
      </w:r>
      <w:r w:rsidR="00A23879">
        <w:rPr>
          <w:w w:val="95"/>
          <w:lang w:eastAsia="zh-CN"/>
        </w:rPr>
        <w:t>在</w:t>
      </w:r>
      <w:r w:rsidR="00A23879">
        <w:rPr>
          <w:spacing w:val="13"/>
          <w:w w:val="95"/>
          <w:lang w:eastAsia="zh-CN"/>
        </w:rPr>
        <w:t xml:space="preserve"> </w:t>
      </w:r>
      <w:r w:rsidR="00A23879">
        <w:rPr>
          <w:w w:val="95"/>
          <w:lang w:eastAsia="zh-CN"/>
        </w:rPr>
        <w:t>standalone</w:t>
      </w:r>
      <w:r w:rsidR="00A23879">
        <w:rPr>
          <w:spacing w:val="14"/>
          <w:w w:val="95"/>
          <w:lang w:eastAsia="zh-CN"/>
        </w:rPr>
        <w:t xml:space="preserve"> </w:t>
      </w:r>
      <w:r w:rsidR="00A23879">
        <w:rPr>
          <w:w w:val="95"/>
          <w:lang w:eastAsia="zh-CN"/>
        </w:rPr>
        <w:t>中删除一个</w:t>
      </w:r>
      <w:r w:rsidR="00A23879">
        <w:rPr>
          <w:spacing w:val="14"/>
          <w:w w:val="95"/>
          <w:lang w:eastAsia="zh-CN"/>
        </w:rPr>
        <w:t xml:space="preserve"> </w:t>
      </w:r>
      <w:r w:rsidR="00A23879">
        <w:rPr>
          <w:w w:val="95"/>
          <w:lang w:eastAsia="zh-CN"/>
        </w:rPr>
        <w:t>data</w:t>
      </w:r>
      <w:r w:rsidR="00A23879">
        <w:rPr>
          <w:spacing w:val="13"/>
          <w:w w:val="95"/>
          <w:lang w:eastAsia="zh-CN"/>
        </w:rPr>
        <w:t xml:space="preserve"> </w:t>
      </w:r>
      <w:r w:rsidR="00A23879">
        <w:rPr>
          <w:w w:val="95"/>
          <w:lang w:eastAsia="zh-CN"/>
        </w:rPr>
        <w:t>节点。</w:t>
      </w:r>
      <w:r w:rsidR="00A23879">
        <w:rPr>
          <w:lang w:eastAsia="zh-CN"/>
        </w:rPr>
        <w:t xml:space="preserve"> </w:t>
      </w:r>
      <w:r w:rsidR="00A23879">
        <w:rPr>
          <w:w w:val="95"/>
          <w:lang w:eastAsia="zh-CN"/>
        </w:rPr>
        <w:t>参数描述</w:t>
      </w:r>
    </w:p>
    <w:p w:rsidR="00D032B6" w:rsidRDefault="00D032B6">
      <w:pPr>
        <w:spacing w:before="5" w:line="110" w:lineRule="exact"/>
        <w:rPr>
          <w:sz w:val="11"/>
          <w:szCs w:val="11"/>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620DD5">
      <w:pPr>
        <w:pStyle w:val="BodyText"/>
        <w:spacing w:line="534" w:lineRule="exact"/>
        <w:ind w:left="113"/>
        <w:rPr>
          <w:lang w:eastAsia="zh-CN"/>
        </w:rPr>
      </w:pPr>
      <w:r>
        <w:pict>
          <v:shape id="_x0000_i1136"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指定删除的节点必须存在，否则出现异常。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在</w:t>
      </w:r>
      <w:r>
        <w:rPr>
          <w:spacing w:val="-41"/>
          <w:position w:val="1"/>
        </w:rPr>
        <w:t xml:space="preserve"> </w:t>
      </w:r>
      <w:r>
        <w:rPr>
          <w:position w:val="1"/>
        </w:rPr>
        <w:t>standalone</w:t>
      </w:r>
      <w:r>
        <w:rPr>
          <w:spacing w:val="-41"/>
          <w:position w:val="1"/>
        </w:rPr>
        <w:t xml:space="preserve"> </w:t>
      </w:r>
      <w:r>
        <w:rPr>
          <w:position w:val="1"/>
        </w:rPr>
        <w:t>中删除一个端口号为11820的</w:t>
      </w:r>
      <w:r>
        <w:rPr>
          <w:spacing w:val="-40"/>
          <w:position w:val="1"/>
        </w:rPr>
        <w:t xml:space="preserve"> </w:t>
      </w:r>
      <w:r>
        <w:rPr>
          <w:position w:val="1"/>
        </w:rPr>
        <w:t>data</w:t>
      </w:r>
      <w:r>
        <w:rPr>
          <w:spacing w:val="-41"/>
          <w:position w:val="1"/>
        </w:rPr>
        <w:t xml:space="preserve"> </w:t>
      </w:r>
      <w:r>
        <w:rPr>
          <w:position w:val="1"/>
        </w:rPr>
        <w:t>节点</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38" style="position:absolute;left:0;text-align:left;margin-left:95.85pt;margin-top:4.95pt;width:459.45pt;height:10.6pt;z-index:-251569152;mso-position-horizontal-relative:page" coordorigin="1917,99" coordsize="9189,212">
            <v:shape id="_x0000_s253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0"/>
        </w:rPr>
        <w:t>oma.removeData(11820)</w:t>
      </w:r>
    </w:p>
    <w:p w:rsidR="00D032B6" w:rsidRDefault="00A23879">
      <w:pPr>
        <w:pStyle w:val="BodyText"/>
        <w:spacing w:before="66"/>
        <w:ind w:left="113"/>
      </w:pPr>
      <w:bookmarkStart w:id="573" w:name="oma.removeOM()"/>
      <w:bookmarkEnd w:id="573"/>
      <w:r>
        <w:rPr>
          <w:w w:val="95"/>
        </w:rPr>
        <w:t>oma.removeOM()</w:t>
      </w:r>
    </w:p>
    <w:p w:rsidR="00D032B6" w:rsidRDefault="00D032B6">
      <w:pPr>
        <w:spacing w:before="9" w:line="190" w:lineRule="exact"/>
        <w:rPr>
          <w:sz w:val="19"/>
          <w:szCs w:val="19"/>
        </w:rPr>
      </w:pPr>
    </w:p>
    <w:p w:rsidR="00D032B6" w:rsidRDefault="00A23879">
      <w:pPr>
        <w:pStyle w:val="BodyText"/>
        <w:spacing w:line="253" w:lineRule="auto"/>
        <w:ind w:left="113" w:right="6652"/>
      </w:pPr>
      <w:r>
        <w:rPr>
          <w:w w:val="90"/>
        </w:rPr>
        <w:t>oma.removeOM(&lt;svcname&gt;)</w:t>
      </w:r>
      <w:r>
        <w:rPr>
          <w:w w:val="91"/>
        </w:rPr>
        <w:t xml:space="preserve"> </w:t>
      </w:r>
      <w:r>
        <w:rPr>
          <w:w w:val="95"/>
        </w:rPr>
        <w:t>删除一个</w:t>
      </w:r>
      <w:r>
        <w:rPr>
          <w:spacing w:val="27"/>
          <w:w w:val="95"/>
        </w:rPr>
        <w:t xml:space="preserve"> </w:t>
      </w:r>
      <w:r>
        <w:rPr>
          <w:w w:val="95"/>
        </w:rPr>
        <w:t>om</w:t>
      </w:r>
      <w:r>
        <w:rPr>
          <w:spacing w:val="28"/>
          <w:w w:val="95"/>
        </w:rPr>
        <w:t xml:space="preserve"> </w:t>
      </w:r>
      <w:r>
        <w:rPr>
          <w:w w:val="95"/>
        </w:rPr>
        <w:t>节点。</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510"/>
        <w:gridCol w:w="3226"/>
        <w:gridCol w:w="2363"/>
        <w:gridCol w:w="2373"/>
      </w:tblGrid>
      <w:tr w:rsidR="00D032B6">
        <w:trPr>
          <w:trHeight w:hRule="exact" w:val="30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D032B6" w:rsidRDefault="00A23879">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D032B6" w:rsidRDefault="00A23879">
            <w:pPr>
              <w:pStyle w:val="TableParagraph"/>
              <w:spacing w:line="21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ind w:left="113"/>
      </w:pPr>
      <w:r>
        <w:pict>
          <v:shape id="_x0000_i1137"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指定删除的节点必须存在，否则出现异常。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在集群中删除一个端口号为11830的</w:t>
      </w:r>
      <w:r>
        <w:rPr>
          <w:spacing w:val="-39"/>
          <w:position w:val="1"/>
          <w:lang w:eastAsia="zh-CN"/>
        </w:rPr>
        <w:t xml:space="preserve"> </w:t>
      </w:r>
      <w:r>
        <w:rPr>
          <w:position w:val="1"/>
          <w:lang w:eastAsia="zh-CN"/>
        </w:rPr>
        <w:t>om</w:t>
      </w:r>
      <w:r>
        <w:rPr>
          <w:spacing w:val="-39"/>
          <w:position w:val="1"/>
          <w:lang w:eastAsia="zh-CN"/>
        </w:rPr>
        <w:t xml:space="preserve"> </w:t>
      </w:r>
      <w:r>
        <w:rPr>
          <w:position w:val="1"/>
          <w:lang w:eastAsia="zh-CN"/>
        </w:rPr>
        <w:t>节点</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35" style="position:absolute;left:0;text-align:left;margin-left:95.85pt;margin-top:4.95pt;width:459.45pt;height:10.6pt;z-index:-251568128;mso-position-horizontal-relative:page" coordorigin="1917,99" coordsize="9189,212">
            <v:shape id="_x0000_s253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85"/>
        </w:rPr>
        <w:t>oma.removeOM(11830)</w:t>
      </w:r>
    </w:p>
    <w:p w:rsidR="00D032B6" w:rsidRDefault="00A23879">
      <w:pPr>
        <w:pStyle w:val="BodyText"/>
        <w:spacing w:before="66"/>
        <w:ind w:left="113"/>
      </w:pPr>
      <w:bookmarkStart w:id="574" w:name="oma.startNode()"/>
      <w:bookmarkEnd w:id="574"/>
      <w:r>
        <w:rPr>
          <w:w w:val="95"/>
        </w:rPr>
        <w:t>oma.startNode()</w:t>
      </w:r>
    </w:p>
    <w:p w:rsidR="00D032B6" w:rsidRDefault="00D032B6">
      <w:pPr>
        <w:spacing w:before="9" w:line="190" w:lineRule="exact"/>
        <w:rPr>
          <w:sz w:val="19"/>
          <w:szCs w:val="19"/>
        </w:rPr>
      </w:pPr>
    </w:p>
    <w:p w:rsidR="00D032B6" w:rsidRDefault="00A23879">
      <w:pPr>
        <w:pStyle w:val="BodyText"/>
        <w:spacing w:line="253" w:lineRule="auto"/>
        <w:ind w:left="113" w:right="6652"/>
      </w:pPr>
      <w:r>
        <w:rPr>
          <w:w w:val="90"/>
        </w:rPr>
        <w:t>oma.startNode(&lt;svcname&gt;)</w:t>
      </w:r>
      <w:r>
        <w:rPr>
          <w:w w:val="92"/>
        </w:rPr>
        <w:t xml:space="preserve"> </w:t>
      </w:r>
      <w:r>
        <w:rPr>
          <w:w w:val="95"/>
        </w:rPr>
        <w:t>启动一个节点。</w:t>
      </w:r>
    </w:p>
    <w:p w:rsidR="00D032B6" w:rsidRDefault="00D032B6">
      <w:pPr>
        <w:spacing w:before="4" w:line="180" w:lineRule="exact"/>
        <w:rPr>
          <w:sz w:val="18"/>
          <w:szCs w:val="18"/>
        </w:rPr>
      </w:pPr>
    </w:p>
    <w:p w:rsidR="00D032B6" w:rsidRDefault="00A23879">
      <w:pPr>
        <w:pStyle w:val="BodyText"/>
        <w:ind w:left="113"/>
      </w:pPr>
      <w:r>
        <w:t>参数描述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1510"/>
        <w:gridCol w:w="3226"/>
        <w:gridCol w:w="2363"/>
        <w:gridCol w:w="2373"/>
      </w:tblGrid>
      <w:tr w:rsidR="00D032B6">
        <w:trPr>
          <w:trHeight w:hRule="exact" w:val="29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D032B6" w:rsidRDefault="00A23879">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30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D032B6" w:rsidRDefault="00A23879">
            <w:pPr>
              <w:pStyle w:val="TableParagraph"/>
              <w:spacing w:line="22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ind w:left="113"/>
      </w:pPr>
      <w:r>
        <w:pict>
          <v:shape id="_x0000_i1138"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037"/>
        </w:tabs>
        <w:spacing w:line="155" w:lineRule="exact"/>
        <w:ind w:left="75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指定启动的节点必须存在，否则出现异常。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在集群中启动一个端口号为11830的节点</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32" style="position:absolute;left:0;text-align:left;margin-left:95.85pt;margin-top:4.95pt;width:459.45pt;height:10.6pt;z-index:-251567104;mso-position-horizontal-relative:page" coordorigin="1917,99" coordsize="9189,212">
            <v:shape id="_x0000_s253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5"/>
        </w:rPr>
        <w:t>oma.startNode(11830)</w:t>
      </w:r>
    </w:p>
    <w:p w:rsidR="00D032B6" w:rsidRDefault="00D032B6">
      <w:pPr>
        <w:spacing w:line="328"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pPr>
      <w:bookmarkStart w:id="575" w:name="oma.stopNode()"/>
      <w:bookmarkEnd w:id="575"/>
      <w:r>
        <w:rPr>
          <w:w w:val="90"/>
        </w:rPr>
        <w:t>oma.stopNode()</w:t>
      </w:r>
    </w:p>
    <w:p w:rsidR="00D032B6" w:rsidRDefault="00D032B6">
      <w:pPr>
        <w:spacing w:before="9" w:line="190" w:lineRule="exact"/>
        <w:rPr>
          <w:sz w:val="19"/>
          <w:szCs w:val="19"/>
        </w:rPr>
      </w:pPr>
    </w:p>
    <w:p w:rsidR="00D032B6" w:rsidRDefault="00A23879">
      <w:pPr>
        <w:pStyle w:val="BodyText"/>
        <w:spacing w:line="253" w:lineRule="auto"/>
        <w:ind w:right="6484"/>
      </w:pPr>
      <w:r>
        <w:rPr>
          <w:w w:val="90"/>
        </w:rPr>
        <w:t>oma.stopNode(&lt;svcname&gt;)</w:t>
      </w:r>
      <w:r>
        <w:rPr>
          <w:w w:val="91"/>
        </w:rPr>
        <w:t xml:space="preserve"> </w:t>
      </w:r>
      <w:r>
        <w:rPr>
          <w:w w:val="95"/>
        </w:rPr>
        <w:t>停止一个节点。</w:t>
      </w:r>
    </w:p>
    <w:p w:rsidR="00D032B6" w:rsidRDefault="00D032B6">
      <w:pPr>
        <w:spacing w:before="4" w:line="180" w:lineRule="exact"/>
        <w:rPr>
          <w:sz w:val="18"/>
          <w:szCs w:val="18"/>
        </w:rPr>
      </w:pPr>
    </w:p>
    <w:p w:rsidR="00D032B6" w:rsidRDefault="00A23879">
      <w:pPr>
        <w:pStyle w:val="BodyText"/>
      </w:pPr>
      <w:r>
        <w:t>参数描述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1510"/>
        <w:gridCol w:w="3226"/>
        <w:gridCol w:w="2363"/>
        <w:gridCol w:w="2373"/>
      </w:tblGrid>
      <w:tr w:rsidR="00D032B6">
        <w:trPr>
          <w:trHeight w:hRule="exact" w:val="30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3226" w:type="dxa"/>
            <w:tcBorders>
              <w:top w:val="nil"/>
              <w:left w:val="nil"/>
              <w:bottom w:val="nil"/>
              <w:right w:val="single" w:sz="8" w:space="0" w:color="000000"/>
            </w:tcBorders>
          </w:tcPr>
          <w:p w:rsidR="00D032B6" w:rsidRDefault="00A23879">
            <w:pPr>
              <w:pStyle w:val="TableParagraph"/>
              <w:spacing w:line="223" w:lineRule="exact"/>
              <w:ind w:left="907"/>
              <w:rPr>
                <w:rFonts w:ascii="微软雅黑" w:eastAsia="微软雅黑" w:hAnsi="微软雅黑" w:cs="微软雅黑"/>
                <w:sz w:val="14"/>
                <w:szCs w:val="14"/>
              </w:rPr>
            </w:pPr>
            <w:r>
              <w:rPr>
                <w:rFonts w:ascii="微软雅黑" w:eastAsia="微软雅黑" w:hAnsi="微软雅黑" w:cs="微软雅黑"/>
                <w:sz w:val="14"/>
                <w:szCs w:val="14"/>
              </w:rPr>
              <w:t>参数类型</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是否必填</w:t>
            </w:r>
          </w:p>
        </w:tc>
      </w:tr>
      <w:tr w:rsidR="00D032B6">
        <w:trPr>
          <w:trHeight w:hRule="exact" w:val="295"/>
        </w:trPr>
        <w:tc>
          <w:tcPr>
            <w:tcW w:w="151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svcname</w:t>
            </w:r>
          </w:p>
        </w:tc>
        <w:tc>
          <w:tcPr>
            <w:tcW w:w="3226" w:type="dxa"/>
            <w:tcBorders>
              <w:top w:val="nil"/>
              <w:left w:val="nil"/>
              <w:bottom w:val="nil"/>
              <w:right w:val="single" w:sz="8" w:space="0" w:color="000000"/>
            </w:tcBorders>
          </w:tcPr>
          <w:p w:rsidR="00D032B6" w:rsidRDefault="00A23879">
            <w:pPr>
              <w:pStyle w:val="TableParagraph"/>
              <w:spacing w:line="218" w:lineRule="exact"/>
              <w:ind w:left="907"/>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节点端口号。</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sz w:val="14"/>
                <w:szCs w:val="14"/>
              </w:rPr>
              <w:t>是</w:t>
            </w:r>
          </w:p>
        </w:tc>
      </w:tr>
    </w:tbl>
    <w:p w:rsidR="00D032B6" w:rsidRDefault="00620DD5">
      <w:pPr>
        <w:pStyle w:val="BodyText"/>
        <w:spacing w:line="556" w:lineRule="exact"/>
      </w:pPr>
      <w:r>
        <w:pict>
          <v:shape id="_x0000_i1139"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tabs>
          <w:tab w:val="left" w:pos="1857"/>
        </w:tabs>
        <w:spacing w:line="155" w:lineRule="exact"/>
        <w:ind w:left="157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指定停止的节点必须存在，否则出现异常。</w:t>
      </w:r>
    </w:p>
    <w:p w:rsidR="00D032B6" w:rsidRDefault="00D032B6">
      <w:pPr>
        <w:spacing w:before="14" w:line="240" w:lineRule="exact"/>
        <w:rPr>
          <w:sz w:val="24"/>
          <w:szCs w:val="24"/>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在集群中停止一个端口号为11830的节点</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529" style="position:absolute;left:0;text-align:left;margin-left:95.85pt;margin-top:4.95pt;width:459.45pt;height:10.6pt;z-index:-251565056;mso-position-horizontal-relative:page" coordorigin="1917,99" coordsize="9189,212">
            <v:shape id="_x0000_s253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90"/>
        </w:rPr>
        <w:t>oma.stopNode(11830)</w:t>
      </w:r>
    </w:p>
    <w:p w:rsidR="00D032B6" w:rsidRDefault="00D032B6">
      <w:pPr>
        <w:spacing w:before="1" w:line="180" w:lineRule="exact"/>
        <w:rPr>
          <w:sz w:val="18"/>
          <w:szCs w:val="18"/>
        </w:rPr>
      </w:pPr>
    </w:p>
    <w:p w:rsidR="00D032B6" w:rsidRDefault="00D032B6">
      <w:pPr>
        <w:spacing w:line="200" w:lineRule="exact"/>
        <w:rPr>
          <w:sz w:val="20"/>
          <w:szCs w:val="20"/>
        </w:rPr>
      </w:pPr>
    </w:p>
    <w:p w:rsidR="000D2672" w:rsidRDefault="00035F6E" w:rsidP="000D2672">
      <w:pPr>
        <w:pStyle w:val="Heading2"/>
        <w:kinsoku w:val="0"/>
        <w:overflowPunct w:val="0"/>
        <w:spacing w:line="396" w:lineRule="exact"/>
      </w:pPr>
      <w:r>
        <w:pict>
          <v:group id="_x0000_s2527" style="position:absolute;left:0;text-align:left;margin-left:56.7pt;margin-top:21.4pt;width:498.6pt;height:.1pt;z-index:-251564032;mso-position-horizontal-relative:page" coordorigin="1134,428" coordsize="9972,2">
            <v:shape id="_x0000_s2528" style="position:absolute;left:1134;top:428;width:9972;height:2" coordorigin="1134,428" coordsize="9972,0" path="m1134,428r9972,e" filled="f" strokeweight="1pt">
              <v:path arrowok="t"/>
            </v:shape>
            <w10:wrap anchorx="page"/>
          </v:group>
        </w:pict>
      </w:r>
      <w:bookmarkStart w:id="576" w:name="操作符"/>
      <w:bookmarkStart w:id="577" w:name="_bookmark263"/>
      <w:bookmarkEnd w:id="576"/>
      <w:bookmarkEnd w:id="577"/>
      <w:r w:rsidR="00A23879">
        <w:t>操作符</w:t>
      </w:r>
      <w:r w:rsidR="000D2672">
        <w:rPr>
          <w:rFonts w:asciiTheme="minorEastAsia" w:eastAsiaTheme="minorEastAsia" w:hAnsiTheme="minorEastAsia"/>
          <w:w w:val="95"/>
        </w:rPr>
        <w:t>(</w:t>
      </w:r>
      <w:r w:rsidR="000D2672">
        <w:rPr>
          <w:rFonts w:asciiTheme="minorEastAsia" w:eastAsiaTheme="minorEastAsia" w:hAnsiTheme="minorEastAsia" w:hint="eastAsia"/>
          <w:w w:val="95"/>
        </w:rPr>
        <w:t>胡晓均</w:t>
      </w:r>
      <w:r w:rsidR="000D2672">
        <w:rPr>
          <w:rFonts w:asciiTheme="minorEastAsia" w:eastAsiaTheme="minorEastAsia" w:hAnsiTheme="minorEastAsia"/>
          <w:w w:val="95"/>
        </w:rPr>
        <w:t>)</w:t>
      </w:r>
    </w:p>
    <w:p w:rsidR="00D032B6" w:rsidRDefault="00D032B6">
      <w:pPr>
        <w:pStyle w:val="Heading3"/>
        <w:spacing w:line="396" w:lineRule="exact"/>
      </w:pPr>
    </w:p>
    <w:p w:rsidR="00D032B6" w:rsidRDefault="00D032B6">
      <w:pPr>
        <w:spacing w:before="5" w:line="220" w:lineRule="exact"/>
      </w:pPr>
    </w:p>
    <w:p w:rsidR="00D032B6" w:rsidRDefault="00A23879">
      <w:pPr>
        <w:pStyle w:val="BodyText"/>
      </w:pPr>
      <w:r>
        <w:t>匹配规则</w:t>
      </w:r>
    </w:p>
    <w:p w:rsidR="00D032B6" w:rsidRDefault="00D032B6">
      <w:pPr>
        <w:spacing w:before="5" w:line="120" w:lineRule="exact"/>
        <w:rPr>
          <w:sz w:val="12"/>
          <w:szCs w:val="12"/>
        </w:rPr>
      </w:pPr>
    </w:p>
    <w:tbl>
      <w:tblPr>
        <w:tblW w:w="0" w:type="auto"/>
        <w:tblInd w:w="923" w:type="dxa"/>
        <w:tblLayout w:type="fixed"/>
        <w:tblCellMar>
          <w:left w:w="0" w:type="dxa"/>
          <w:right w:w="0" w:type="dxa"/>
        </w:tblCellMar>
        <w:tblLook w:val="01E0"/>
      </w:tblPr>
      <w:tblGrid>
        <w:gridCol w:w="2018"/>
        <w:gridCol w:w="4297"/>
        <w:gridCol w:w="3157"/>
      </w:tblGrid>
      <w:tr w:rsidR="00D032B6">
        <w:trPr>
          <w:trHeight w:hRule="exact" w:val="295"/>
        </w:trPr>
        <w:tc>
          <w:tcPr>
            <w:tcW w:w="201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匹配符</w:t>
            </w:r>
          </w:p>
        </w:tc>
        <w:tc>
          <w:tcPr>
            <w:tcW w:w="4297" w:type="dxa"/>
            <w:tcBorders>
              <w:top w:val="nil"/>
              <w:left w:val="nil"/>
              <w:bottom w:val="nil"/>
              <w:right w:val="single" w:sz="8" w:space="0" w:color="000000"/>
            </w:tcBorders>
          </w:tcPr>
          <w:p w:rsidR="00D032B6" w:rsidRDefault="00A23879">
            <w:pPr>
              <w:pStyle w:val="TableParagraph"/>
              <w:spacing w:line="223" w:lineRule="exact"/>
              <w:ind w:left="118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5" w:history="1">
              <w:r w:rsidR="00A23879">
                <w:rPr>
                  <w:rFonts w:ascii="微软雅黑" w:eastAsia="微软雅黑" w:hAnsi="微软雅黑" w:cs="微软雅黑"/>
                  <w:color w:val="0000FF"/>
                  <w:w w:val="90"/>
                  <w:sz w:val="14"/>
                  <w:szCs w:val="14"/>
                </w:rPr>
                <w:t>$gt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db.foo.bar.find({age:{$gt:20}})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6" w:history="1">
              <w:r w:rsidR="00A23879">
                <w:rPr>
                  <w:rFonts w:ascii="微软雅黑" w:eastAsia="微软雅黑" w:hAnsi="微软雅黑" w:cs="微软雅黑"/>
                  <w:color w:val="0000FF"/>
                  <w:w w:val="90"/>
                  <w:sz w:val="14"/>
                  <w:szCs w:val="14"/>
                </w:rPr>
                <w:t>$gte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大于等于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db.foo.bar.find({age:{$gte:20}})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7" w:history="1">
              <w:r w:rsidR="00A23879">
                <w:rPr>
                  <w:rFonts w:ascii="微软雅黑" w:eastAsia="微软雅黑" w:hAnsi="微软雅黑" w:cs="微软雅黑"/>
                  <w:color w:val="0000FF"/>
                  <w:w w:val="95"/>
                  <w:sz w:val="14"/>
                  <w:szCs w:val="14"/>
                </w:rPr>
                <w:t>$lt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小于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foo.bar.find({age:{$lt:20}})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8" w:history="1">
              <w:r w:rsidR="00A23879">
                <w:rPr>
                  <w:rFonts w:ascii="微软雅黑" w:eastAsia="微软雅黑" w:hAnsi="微软雅黑" w:cs="微软雅黑"/>
                  <w:color w:val="0000FF"/>
                  <w:w w:val="95"/>
                  <w:sz w:val="14"/>
                  <w:szCs w:val="14"/>
                </w:rPr>
                <w:t>$lte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小于等于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db.foo.bar.find({age:{$lte:20}})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9" w:history="1">
              <w:r w:rsidR="00A23879">
                <w:rPr>
                  <w:rFonts w:ascii="微软雅黑" w:eastAsia="微软雅黑" w:hAnsi="微软雅黑" w:cs="微软雅黑"/>
                  <w:color w:val="0000FF"/>
                  <w:w w:val="95"/>
                  <w:sz w:val="14"/>
                  <w:szCs w:val="14"/>
                </w:rPr>
                <w:t>$ne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不等于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db.foo.bar.find({age:{$ne:20}})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0" w:history="1">
              <w:r w:rsidR="00A23879">
                <w:rPr>
                  <w:rFonts w:ascii="微软雅黑" w:eastAsia="微软雅黑" w:hAnsi="微软雅黑" w:cs="微软雅黑"/>
                  <w:color w:val="0000FF"/>
                  <w:w w:val="95"/>
                  <w:sz w:val="14"/>
                  <w:szCs w:val="14"/>
                </w:rPr>
                <w:t>$et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db.foo.bar.find({age:{$et:20}})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1" w:history="1">
              <w:r w:rsidR="00A23879">
                <w:rPr>
                  <w:rFonts w:ascii="微软雅黑" w:eastAsia="微软雅黑" w:hAnsi="微软雅黑" w:cs="微软雅黑"/>
                  <w:color w:val="0000FF"/>
                  <w:w w:val="95"/>
                  <w:sz w:val="14"/>
                  <w:szCs w:val="14"/>
                </w:rPr>
                <w:t>$mod</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取模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db.foo.bar.find({age:{$mod:[6,5]}})</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2" w:history="1">
              <w:r w:rsidR="00A23879">
                <w:rPr>
                  <w:rFonts w:ascii="微软雅黑" w:eastAsia="微软雅黑" w:hAnsi="微软雅黑" w:cs="微软雅黑"/>
                  <w:color w:val="0000FF"/>
                  <w:w w:val="95"/>
                  <w:sz w:val="14"/>
                  <w:szCs w:val="14"/>
                </w:rPr>
                <w:t>$in</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集合内存在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db.foo.bar.find({age:{$in:[20,21]}})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3" w:history="1">
              <w:r w:rsidR="00A23879">
                <w:rPr>
                  <w:rFonts w:ascii="微软雅黑" w:eastAsia="微软雅黑" w:hAnsi="微软雅黑" w:cs="微软雅黑"/>
                  <w:color w:val="0000FF"/>
                  <w:w w:val="95"/>
                  <w:sz w:val="14"/>
                  <w:szCs w:val="14"/>
                </w:rPr>
                <w:t>$isnull</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为</w:t>
            </w:r>
            <w:r>
              <w:rPr>
                <w:rFonts w:ascii="微软雅黑" w:eastAsia="微软雅黑" w:hAnsi="微软雅黑" w:cs="微软雅黑"/>
                <w:spacing w:val="-12"/>
                <w:sz w:val="14"/>
                <w:szCs w:val="14"/>
              </w:rPr>
              <w:t xml:space="preserve"> </w:t>
            </w:r>
            <w:r>
              <w:rPr>
                <w:rFonts w:ascii="微软雅黑" w:eastAsia="微软雅黑" w:hAnsi="微软雅黑" w:cs="微软雅黑"/>
                <w:sz w:val="14"/>
                <w:szCs w:val="14"/>
              </w:rPr>
              <w:t>null</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或不存在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Db.foo.bar.find({$age:{$isnull:1}})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4" w:history="1">
              <w:r w:rsidR="00A23879">
                <w:rPr>
                  <w:rFonts w:ascii="微软雅黑" w:eastAsia="微软雅黑" w:hAnsi="微软雅黑" w:cs="微软雅黑"/>
                  <w:color w:val="0000FF"/>
                  <w:w w:val="95"/>
                  <w:sz w:val="14"/>
                  <w:szCs w:val="14"/>
                </w:rPr>
                <w:t>$nin</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集合内不存在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db.foo.bar.find({age:{$nin:[20,21]})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5" w:history="1">
              <w:r w:rsidR="00A23879">
                <w:rPr>
                  <w:rFonts w:ascii="微软雅黑" w:eastAsia="微软雅黑" w:hAnsi="微软雅黑" w:cs="微软雅黑"/>
                  <w:color w:val="0000FF"/>
                  <w:w w:val="95"/>
                  <w:sz w:val="14"/>
                  <w:szCs w:val="14"/>
                </w:rPr>
                <w:t>$all</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全部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db.foo.bar.find({age:{$all:[20,21]}})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6" w:history="1">
              <w:r w:rsidR="00A23879">
                <w:rPr>
                  <w:rFonts w:ascii="微软雅黑" w:eastAsia="微软雅黑" w:hAnsi="微软雅黑" w:cs="微软雅黑"/>
                  <w:color w:val="0000FF"/>
                  <w:w w:val="95"/>
                  <w:sz w:val="14"/>
                  <w:szCs w:val="14"/>
                </w:rPr>
                <w:t>$and</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db.foo.bar.find({$and:{age:20},{name:"Tom"}})</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7" w:history="1">
              <w:r w:rsidR="00A23879">
                <w:rPr>
                  <w:rFonts w:ascii="微软雅黑" w:eastAsia="微软雅黑" w:hAnsi="微软雅黑" w:cs="微软雅黑"/>
                  <w:color w:val="0000FF"/>
                  <w:w w:val="90"/>
                  <w:sz w:val="14"/>
                  <w:szCs w:val="14"/>
                </w:rPr>
                <w:t>$not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非</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db.foo.bar.find({$not:{age:20},{name:"Tom"}})</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8" w:history="1">
              <w:r w:rsidR="00A23879">
                <w:rPr>
                  <w:rFonts w:ascii="微软雅黑" w:eastAsia="微软雅黑" w:hAnsi="微软雅黑" w:cs="微软雅黑"/>
                  <w:color w:val="0000FF"/>
                  <w:w w:val="95"/>
                  <w:sz w:val="14"/>
                  <w:szCs w:val="14"/>
                </w:rPr>
                <w:t>$or</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或</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db.foo.bar.find({$or:{age:20},{name:"Tom"}})</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9" w:history="1">
              <w:r w:rsidR="00A23879">
                <w:rPr>
                  <w:rFonts w:ascii="微软雅黑" w:eastAsia="微软雅黑" w:hAnsi="微软雅黑" w:cs="微软雅黑"/>
                  <w:color w:val="0000FF"/>
                  <w:w w:val="90"/>
                  <w:sz w:val="14"/>
                  <w:szCs w:val="14"/>
                </w:rPr>
                <w:t>$type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数据类型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db.foo.bar.find({age:{$type:16}})</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0" w:history="1">
              <w:r w:rsidR="00A23879">
                <w:rPr>
                  <w:rFonts w:ascii="微软雅黑" w:eastAsia="微软雅黑" w:hAnsi="微软雅黑" w:cs="微软雅黑"/>
                  <w:color w:val="0000FF"/>
                  <w:w w:val="95"/>
                  <w:sz w:val="14"/>
                  <w:szCs w:val="14"/>
                </w:rPr>
                <w:t>$exists</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db.foo.bar.find({age:{$exists:1}})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1" w:history="1">
              <w:r w:rsidR="00A23879">
                <w:rPr>
                  <w:rFonts w:ascii="微软雅黑" w:eastAsia="微软雅黑" w:hAnsi="微软雅黑" w:cs="微软雅黑"/>
                  <w:color w:val="0000FF"/>
                  <w:w w:val="95"/>
                  <w:sz w:val="14"/>
                  <w:szCs w:val="14"/>
                </w:rPr>
                <w:t>$elemMatch</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元素匹配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db.foo.bar.find({age:{$elemMatch:20}})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2" w:history="1">
              <w:r w:rsidR="00A23879">
                <w:rPr>
                  <w:rFonts w:ascii="微软雅黑" w:eastAsia="微软雅黑" w:hAnsi="微软雅黑" w:cs="微软雅黑"/>
                  <w:color w:val="0000FF"/>
                  <w:w w:val="95"/>
                  <w:sz w:val="14"/>
                  <w:szCs w:val="14"/>
                </w:rPr>
                <w:t>$+标识符</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数组元素匹配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db.foo.bar.find({"array.$2":10})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3" w:history="1">
              <w:r w:rsidR="00A23879">
                <w:rPr>
                  <w:rFonts w:ascii="微软雅黑" w:eastAsia="微软雅黑" w:hAnsi="微软雅黑" w:cs="微软雅黑"/>
                  <w:color w:val="0000FF"/>
                  <w:w w:val="95"/>
                  <w:sz w:val="14"/>
                  <w:szCs w:val="14"/>
                </w:rPr>
                <w:t>$size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db.foo.bar.find({array:{$size:3}})</w:t>
            </w:r>
          </w:p>
        </w:tc>
      </w:tr>
      <w:tr w:rsidR="00D032B6">
        <w:trPr>
          <w:trHeight w:hRule="exact" w:val="305"/>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4" w:history="1">
              <w:r w:rsidR="00A23879">
                <w:rPr>
                  <w:rFonts w:ascii="微软雅黑" w:eastAsia="微软雅黑" w:hAnsi="微软雅黑" w:cs="微软雅黑"/>
                  <w:color w:val="0000FF"/>
                  <w:w w:val="95"/>
                  <w:sz w:val="14"/>
                  <w:szCs w:val="14"/>
                </w:rPr>
                <w:t>$regex</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正则表达式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db.foo.bar.find({str:{$regex:'dh.*fj',$options:'i'}})</w:t>
            </w:r>
          </w:p>
        </w:tc>
      </w:tr>
    </w:tbl>
    <w:p w:rsidR="00D032B6" w:rsidRDefault="00D032B6">
      <w:pPr>
        <w:spacing w:before="3" w:line="200" w:lineRule="exact"/>
        <w:rPr>
          <w:sz w:val="20"/>
          <w:szCs w:val="20"/>
        </w:rPr>
      </w:pPr>
    </w:p>
    <w:p w:rsidR="00D032B6" w:rsidRDefault="00A23879">
      <w:pPr>
        <w:pStyle w:val="BodyText"/>
        <w:spacing w:line="312" w:lineRule="exact"/>
      </w:pPr>
      <w:r>
        <w:t>更新规则</w:t>
      </w:r>
    </w:p>
    <w:p w:rsidR="00D032B6" w:rsidRDefault="00D032B6">
      <w:pPr>
        <w:spacing w:before="5" w:line="120" w:lineRule="exact"/>
        <w:rPr>
          <w:sz w:val="12"/>
          <w:szCs w:val="12"/>
        </w:rPr>
      </w:pPr>
    </w:p>
    <w:tbl>
      <w:tblPr>
        <w:tblW w:w="0" w:type="auto"/>
        <w:tblInd w:w="923" w:type="dxa"/>
        <w:tblLayout w:type="fixed"/>
        <w:tblCellMar>
          <w:left w:w="0" w:type="dxa"/>
          <w:right w:w="0" w:type="dxa"/>
        </w:tblCellMar>
        <w:tblLook w:val="01E0"/>
      </w:tblPr>
      <w:tblGrid>
        <w:gridCol w:w="1444"/>
        <w:gridCol w:w="3292"/>
        <w:gridCol w:w="2363"/>
        <w:gridCol w:w="2373"/>
      </w:tblGrid>
      <w:tr w:rsidR="00D032B6">
        <w:trPr>
          <w:trHeight w:hRule="exact" w:val="305"/>
        </w:trPr>
        <w:tc>
          <w:tcPr>
            <w:tcW w:w="1444"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更新符</w:t>
            </w:r>
          </w:p>
        </w:tc>
        <w:tc>
          <w:tcPr>
            <w:tcW w:w="3292" w:type="dxa"/>
            <w:tcBorders>
              <w:top w:val="nil"/>
              <w:left w:val="nil"/>
              <w:bottom w:val="nil"/>
              <w:right w:val="single" w:sz="8" w:space="0" w:color="000000"/>
            </w:tcBorders>
          </w:tcPr>
          <w:p w:rsidR="00D032B6" w:rsidRDefault="00A23879">
            <w:pPr>
              <w:pStyle w:val="TableParagraph"/>
              <w:spacing w:line="223" w:lineRule="exact"/>
              <w:ind w:left="974"/>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信息</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295"/>
        </w:trPr>
        <w:tc>
          <w:tcPr>
            <w:tcW w:w="1444"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6" w:history="1">
              <w:r w:rsidR="00A23879">
                <w:rPr>
                  <w:rFonts w:ascii="微软雅黑" w:eastAsia="微软雅黑" w:hAnsi="微软雅黑" w:cs="微软雅黑"/>
                  <w:color w:val="0000FF"/>
                  <w:w w:val="95"/>
                  <w:sz w:val="14"/>
                  <w:szCs w:val="14"/>
                </w:rPr>
                <w:t>$inc</w:t>
              </w:r>
            </w:hyperlink>
          </w:p>
        </w:tc>
        <w:tc>
          <w:tcPr>
            <w:tcW w:w="3292" w:type="dxa"/>
            <w:tcBorders>
              <w:top w:val="nil"/>
              <w:left w:val="nil"/>
              <w:bottom w:val="nil"/>
              <w:right w:val="single" w:sz="8" w:space="0" w:color="000000"/>
            </w:tcBorders>
          </w:tcPr>
          <w:p w:rsidR="00D032B6" w:rsidRDefault="00A23879">
            <w:pPr>
              <w:pStyle w:val="TableParagraph"/>
              <w:spacing w:line="218" w:lineRule="exact"/>
              <w:ind w:left="974"/>
              <w:rPr>
                <w:rFonts w:ascii="微软雅黑" w:eastAsia="微软雅黑" w:hAnsi="微软雅黑" w:cs="微软雅黑"/>
                <w:sz w:val="14"/>
                <w:szCs w:val="14"/>
              </w:rPr>
            </w:pPr>
            <w:r>
              <w:rPr>
                <w:rFonts w:ascii="微软雅黑" w:eastAsia="微软雅黑" w:hAnsi="微软雅黑" w:cs="微软雅黑"/>
                <w:sz w:val="14"/>
                <w:szCs w:val="14"/>
              </w:rPr>
              <w:t>添加</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将指定字段名的值增加给定的值。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db.foo.bar.update({$inc:{age:25}})</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1549"/>
        <w:gridCol w:w="3187"/>
        <w:gridCol w:w="2363"/>
        <w:gridCol w:w="2373"/>
      </w:tblGrid>
      <w:tr w:rsidR="00D032B6">
        <w:trPr>
          <w:trHeight w:hRule="exact" w:val="305"/>
        </w:trPr>
        <w:tc>
          <w:tcPr>
            <w:tcW w:w="154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更新符</w:t>
            </w:r>
          </w:p>
        </w:tc>
        <w:tc>
          <w:tcPr>
            <w:tcW w:w="3187" w:type="dxa"/>
            <w:tcBorders>
              <w:top w:val="nil"/>
              <w:left w:val="nil"/>
              <w:bottom w:val="nil"/>
              <w:right w:val="single" w:sz="8" w:space="0" w:color="000000"/>
            </w:tcBorders>
          </w:tcPr>
          <w:p w:rsidR="00D032B6" w:rsidRDefault="00A23879">
            <w:pPr>
              <w:pStyle w:val="TableParagraph"/>
              <w:spacing w:line="223" w:lineRule="exact"/>
              <w:ind w:left="86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信息</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7" w:history="1">
              <w:r w:rsidR="00A23879">
                <w:rPr>
                  <w:rFonts w:ascii="微软雅黑" w:eastAsia="微软雅黑" w:hAnsi="微软雅黑" w:cs="微软雅黑"/>
                  <w:color w:val="0000FF"/>
                  <w:w w:val="95"/>
                  <w:sz w:val="14"/>
                  <w:szCs w:val="14"/>
                </w:rPr>
                <w:t>$set</w:t>
              </w:r>
            </w:hyperlink>
          </w:p>
        </w:tc>
        <w:tc>
          <w:tcPr>
            <w:tcW w:w="3187" w:type="dxa"/>
            <w:tcBorders>
              <w:top w:val="nil"/>
              <w:left w:val="nil"/>
              <w:bottom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设置指定字段</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将给定字段名设定为给定值。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db.foo.bar.update({$set:{age:10}})</w:t>
            </w:r>
          </w:p>
        </w:tc>
      </w:tr>
      <w:tr w:rsidR="00D032B6">
        <w:trPr>
          <w:trHeight w:hRule="exact" w:val="30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8" w:history="1">
              <w:r w:rsidR="00A23879">
                <w:rPr>
                  <w:rFonts w:ascii="微软雅黑" w:eastAsia="微软雅黑" w:hAnsi="微软雅黑" w:cs="微软雅黑"/>
                  <w:color w:val="0000FF"/>
                  <w:w w:val="95"/>
                  <w:sz w:val="14"/>
                  <w:szCs w:val="14"/>
                </w:rPr>
                <w:t>$unset</w:t>
              </w:r>
            </w:hyperlink>
          </w:p>
        </w:tc>
        <w:tc>
          <w:tcPr>
            <w:tcW w:w="3187" w:type="dxa"/>
            <w:tcBorders>
              <w:top w:val="nil"/>
              <w:left w:val="nil"/>
              <w:bottom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删除指定字段</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删除对象中的指定字段。</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db.foo.bar.update({$unset:{age:""}})</w:t>
            </w:r>
          </w:p>
        </w:tc>
      </w:tr>
      <w:tr w:rsidR="00D032B6">
        <w:trPr>
          <w:trHeight w:hRule="exact" w:val="260"/>
        </w:trPr>
        <w:tc>
          <w:tcPr>
            <w:tcW w:w="1549"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9" w:history="1">
              <w:r w:rsidR="00A23879">
                <w:rPr>
                  <w:rFonts w:ascii="微软雅黑" w:eastAsia="微软雅黑" w:hAnsi="微软雅黑" w:cs="微软雅黑"/>
                  <w:color w:val="0000FF"/>
                  <w:w w:val="95"/>
                  <w:sz w:val="14"/>
                  <w:szCs w:val="14"/>
                </w:rPr>
                <w:t>$addtoset</w:t>
              </w:r>
            </w:hyperlink>
          </w:p>
        </w:tc>
        <w:tc>
          <w:tcPr>
            <w:tcW w:w="3187" w:type="dxa"/>
            <w:vMerge w:val="restart"/>
            <w:tcBorders>
              <w:top w:val="nil"/>
              <w:left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加入集合</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如果添加元素不存在在数组中则添</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db.foo.bar.update({$addtoset:</w:t>
            </w:r>
          </w:p>
        </w:tc>
      </w:tr>
      <w:tr w:rsidR="00D032B6">
        <w:trPr>
          <w:trHeight w:hRule="exact" w:val="240"/>
        </w:trPr>
        <w:tc>
          <w:tcPr>
            <w:tcW w:w="1549" w:type="dxa"/>
            <w:vMerge/>
            <w:tcBorders>
              <w:left w:val="single" w:sz="8" w:space="0" w:color="000000"/>
              <w:right w:val="nil"/>
            </w:tcBorders>
          </w:tcPr>
          <w:p w:rsidR="00D032B6" w:rsidRDefault="00D032B6"/>
        </w:tc>
        <w:tc>
          <w:tcPr>
            <w:tcW w:w="3187" w:type="dxa"/>
            <w:vMerge/>
            <w:tcBorders>
              <w:left w:val="nil"/>
              <w:right w:val="single" w:sz="8" w:space="0" w:color="000000"/>
            </w:tcBorders>
          </w:tcPr>
          <w:p w:rsidR="00D032B6" w:rsidRDefault="00D032B6"/>
        </w:tc>
        <w:tc>
          <w:tcPr>
            <w:tcW w:w="2363"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加，否则跳过。目标字段必须为数</w:t>
            </w:r>
          </w:p>
        </w:tc>
        <w:tc>
          <w:tcPr>
            <w:tcW w:w="2373" w:type="dxa"/>
            <w:vMerge w:val="restart"/>
            <w:tcBorders>
              <w:top w:val="nil"/>
              <w:left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{array:[3,4,5]}})</w:t>
            </w:r>
          </w:p>
        </w:tc>
      </w:tr>
      <w:tr w:rsidR="00D032B6">
        <w:trPr>
          <w:trHeight w:hRule="exact" w:val="280"/>
        </w:trPr>
        <w:tc>
          <w:tcPr>
            <w:tcW w:w="1549" w:type="dxa"/>
            <w:vMerge/>
            <w:tcBorders>
              <w:left w:val="single" w:sz="8" w:space="0" w:color="000000"/>
              <w:bottom w:val="single" w:sz="8" w:space="0" w:color="000000"/>
              <w:right w:val="nil"/>
            </w:tcBorders>
          </w:tcPr>
          <w:p w:rsidR="00D032B6" w:rsidRDefault="00D032B6"/>
        </w:tc>
        <w:tc>
          <w:tcPr>
            <w:tcW w:w="318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组。</w:t>
            </w:r>
          </w:p>
        </w:tc>
        <w:tc>
          <w:tcPr>
            <w:tcW w:w="2373" w:type="dxa"/>
            <w:vMerge/>
            <w:tcBorders>
              <w:left w:val="single" w:sz="8" w:space="0" w:color="000000"/>
              <w:bottom w:val="single" w:sz="8" w:space="0" w:color="000000"/>
              <w:right w:val="single" w:sz="8" w:space="0" w:color="000000"/>
            </w:tcBorders>
          </w:tcPr>
          <w:p w:rsidR="00D032B6" w:rsidRDefault="00D032B6"/>
        </w:tc>
      </w:tr>
      <w:tr w:rsidR="00D032B6">
        <w:trPr>
          <w:trHeight w:hRule="exact" w:val="78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0" w:history="1">
              <w:r w:rsidR="00A23879">
                <w:rPr>
                  <w:rFonts w:ascii="微软雅黑" w:eastAsia="微软雅黑" w:hAnsi="微软雅黑" w:cs="微软雅黑"/>
                  <w:color w:val="0000FF"/>
                  <w:w w:val="90"/>
                  <w:sz w:val="14"/>
                  <w:szCs w:val="14"/>
                </w:rPr>
                <w:t>$pop</w:t>
              </w:r>
            </w:hyperlink>
          </w:p>
        </w:tc>
        <w:tc>
          <w:tcPr>
            <w:tcW w:w="3187" w:type="dxa"/>
            <w:tcBorders>
              <w:top w:val="nil"/>
              <w:left w:val="nil"/>
              <w:bottom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消除数组中最后</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个数值</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删除数组中最后</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个数值，目标字</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段必须为数组（如果</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小于0意味着 从数组起始删除第</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个数值）。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db.foo.bar.update({$pop:{array:2}})</w:t>
            </w:r>
          </w:p>
        </w:tc>
      </w:tr>
      <w:tr w:rsidR="00D032B6">
        <w:trPr>
          <w:trHeight w:hRule="exact" w:val="54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1" w:history="1">
              <w:r w:rsidR="00A23879">
                <w:rPr>
                  <w:rFonts w:ascii="微软雅黑" w:eastAsia="微软雅黑" w:hAnsi="微软雅黑" w:cs="微软雅黑"/>
                  <w:color w:val="0000FF"/>
                  <w:w w:val="95"/>
                  <w:sz w:val="14"/>
                  <w:szCs w:val="14"/>
                </w:rPr>
                <w:t>$pull</w:t>
              </w:r>
            </w:hyperlink>
          </w:p>
        </w:tc>
        <w:tc>
          <w:tcPr>
            <w:tcW w:w="3187" w:type="dxa"/>
            <w:tcBorders>
              <w:top w:val="nil"/>
              <w:left w:val="nil"/>
              <w:bottom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消除数值</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目标数组中清除给定数值，目标元素</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必须为数组。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db.foo.bar.update({$pull:{array:2}})</w:t>
            </w:r>
          </w:p>
        </w:tc>
      </w:tr>
      <w:tr w:rsidR="00D032B6">
        <w:trPr>
          <w:trHeight w:hRule="exact" w:val="260"/>
        </w:trPr>
        <w:tc>
          <w:tcPr>
            <w:tcW w:w="1549"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2" w:history="1">
              <w:r w:rsidR="00A23879">
                <w:rPr>
                  <w:rFonts w:ascii="微软雅黑" w:eastAsia="微软雅黑" w:hAnsi="微软雅黑" w:cs="微软雅黑"/>
                  <w:color w:val="0000FF"/>
                  <w:w w:val="95"/>
                  <w:sz w:val="14"/>
                  <w:szCs w:val="14"/>
                </w:rPr>
                <w:t>$pull_all</w:t>
              </w:r>
            </w:hyperlink>
          </w:p>
        </w:tc>
        <w:tc>
          <w:tcPr>
            <w:tcW w:w="3187" w:type="dxa"/>
            <w:vMerge w:val="restart"/>
            <w:tcBorders>
              <w:top w:val="nil"/>
              <w:left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消除数组</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目标数组中清除给定数组中每个元素</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db.foo.bar.update({$pull_all:{array:</w:t>
            </w:r>
          </w:p>
        </w:tc>
      </w:tr>
      <w:tr w:rsidR="00D032B6">
        <w:trPr>
          <w:trHeight w:hRule="exact" w:val="280"/>
        </w:trPr>
        <w:tc>
          <w:tcPr>
            <w:tcW w:w="1549" w:type="dxa"/>
            <w:vMerge/>
            <w:tcBorders>
              <w:left w:val="single" w:sz="8" w:space="0" w:color="000000"/>
              <w:bottom w:val="single" w:sz="8" w:space="0" w:color="000000"/>
              <w:right w:val="nil"/>
            </w:tcBorders>
          </w:tcPr>
          <w:p w:rsidR="00D032B6" w:rsidRDefault="00D032B6"/>
        </w:tc>
        <w:tc>
          <w:tcPr>
            <w:tcW w:w="318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的数值，目标元素必须为数组。</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[2,3,4}})</w:t>
            </w:r>
          </w:p>
        </w:tc>
      </w:tr>
      <w:tr w:rsidR="00D032B6">
        <w:trPr>
          <w:trHeight w:hRule="exact" w:val="260"/>
        </w:trPr>
        <w:tc>
          <w:tcPr>
            <w:tcW w:w="1549"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3" w:history="1">
              <w:r w:rsidR="00A23879">
                <w:rPr>
                  <w:rFonts w:ascii="微软雅黑" w:eastAsia="微软雅黑" w:hAnsi="微软雅黑" w:cs="微软雅黑"/>
                  <w:color w:val="0000FF"/>
                  <w:w w:val="95"/>
                  <w:sz w:val="14"/>
                  <w:szCs w:val="14"/>
                </w:rPr>
                <w:t>$push</w:t>
              </w:r>
            </w:hyperlink>
          </w:p>
        </w:tc>
        <w:tc>
          <w:tcPr>
            <w:tcW w:w="3187" w:type="dxa"/>
            <w:vMerge w:val="restart"/>
            <w:tcBorders>
              <w:top w:val="nil"/>
              <w:left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推入数值</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将数值插入目标数组，目标元素必须</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db.foo.bar.update({$push:</w:t>
            </w:r>
          </w:p>
        </w:tc>
      </w:tr>
      <w:tr w:rsidR="00D032B6">
        <w:trPr>
          <w:trHeight w:hRule="exact" w:val="280"/>
        </w:trPr>
        <w:tc>
          <w:tcPr>
            <w:tcW w:w="1549" w:type="dxa"/>
            <w:vMerge/>
            <w:tcBorders>
              <w:left w:val="single" w:sz="8" w:space="0" w:color="000000"/>
              <w:bottom w:val="single" w:sz="8" w:space="0" w:color="000000"/>
              <w:right w:val="nil"/>
            </w:tcBorders>
          </w:tcPr>
          <w:p w:rsidR="00D032B6" w:rsidRDefault="00D032B6"/>
        </w:tc>
        <w:tc>
          <w:tcPr>
            <w:tcW w:w="318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为数组</w:t>
            </w:r>
            <w:r>
              <w:rPr>
                <w:rFonts w:ascii="微软雅黑" w:eastAsia="微软雅黑" w:hAnsi="微软雅黑" w:cs="微软雅黑"/>
                <w:spacing w:val="-5"/>
                <w:sz w:val="14"/>
                <w:szCs w:val="14"/>
              </w:rPr>
              <w:t xml:space="preserve"> </w:t>
            </w:r>
            <w:r>
              <w:rPr>
                <w:rFonts w:ascii="微软雅黑" w:eastAsia="微软雅黑" w:hAnsi="微软雅黑" w:cs="微软雅黑"/>
                <w:sz w:val="14"/>
                <w:szCs w:val="14"/>
              </w:rPr>
              <w:t>。</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{array:2}})</w:t>
            </w:r>
          </w:p>
        </w:tc>
      </w:tr>
      <w:tr w:rsidR="00D032B6">
        <w:trPr>
          <w:trHeight w:hRule="exact" w:val="260"/>
        </w:trPr>
        <w:tc>
          <w:tcPr>
            <w:tcW w:w="1549"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4" w:history="1">
              <w:r w:rsidR="00A23879">
                <w:rPr>
                  <w:rFonts w:ascii="微软雅黑" w:eastAsia="微软雅黑" w:hAnsi="微软雅黑" w:cs="微软雅黑"/>
                  <w:color w:val="0000FF"/>
                  <w:w w:val="95"/>
                  <w:sz w:val="14"/>
                  <w:szCs w:val="14"/>
                </w:rPr>
                <w:t>$push_all</w:t>
              </w:r>
            </w:hyperlink>
          </w:p>
        </w:tc>
        <w:tc>
          <w:tcPr>
            <w:tcW w:w="3187" w:type="dxa"/>
            <w:vMerge w:val="restart"/>
            <w:tcBorders>
              <w:top w:val="nil"/>
              <w:left w:val="nil"/>
              <w:right w:val="single" w:sz="8" w:space="0" w:color="000000"/>
            </w:tcBorders>
          </w:tcPr>
          <w:p w:rsidR="00D032B6" w:rsidRDefault="00A23879">
            <w:pPr>
              <w:pStyle w:val="TableParagraph"/>
              <w:spacing w:line="218" w:lineRule="exact"/>
              <w:ind w:left="869"/>
              <w:rPr>
                <w:rFonts w:ascii="微软雅黑" w:eastAsia="微软雅黑" w:hAnsi="微软雅黑" w:cs="微软雅黑"/>
                <w:sz w:val="14"/>
                <w:szCs w:val="14"/>
              </w:rPr>
            </w:pPr>
            <w:r>
              <w:rPr>
                <w:rFonts w:ascii="微软雅黑" w:eastAsia="微软雅黑" w:hAnsi="微软雅黑" w:cs="微软雅黑"/>
                <w:sz w:val="14"/>
                <w:szCs w:val="14"/>
              </w:rPr>
              <w:t>推入数组</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将给定数组中每一个值插入目标数</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db.foo.bar.update({$push_all:</w:t>
            </w:r>
          </w:p>
        </w:tc>
      </w:tr>
      <w:tr w:rsidR="00D032B6">
        <w:trPr>
          <w:trHeight w:hRule="exact" w:val="275"/>
        </w:trPr>
        <w:tc>
          <w:tcPr>
            <w:tcW w:w="1549" w:type="dxa"/>
            <w:vMerge/>
            <w:tcBorders>
              <w:left w:val="single" w:sz="8" w:space="0" w:color="000000"/>
              <w:bottom w:val="single" w:sz="8" w:space="0" w:color="000000"/>
              <w:right w:val="nil"/>
            </w:tcBorders>
          </w:tcPr>
          <w:p w:rsidR="00D032B6" w:rsidRDefault="00D032B6"/>
        </w:tc>
        <w:tc>
          <w:tcPr>
            <w:tcW w:w="318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组，目标元素必须为数组。</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{array:[2,3,4}})</w:t>
            </w:r>
          </w:p>
        </w:tc>
      </w:tr>
    </w:tbl>
    <w:p w:rsidR="00D032B6" w:rsidRDefault="00D032B6">
      <w:pPr>
        <w:spacing w:before="3" w:line="200" w:lineRule="exact"/>
        <w:rPr>
          <w:sz w:val="20"/>
          <w:szCs w:val="20"/>
        </w:rPr>
      </w:pPr>
    </w:p>
    <w:p w:rsidR="00D032B6" w:rsidRDefault="00A23879">
      <w:pPr>
        <w:pStyle w:val="BodyText"/>
        <w:spacing w:line="312" w:lineRule="exact"/>
        <w:ind w:left="113"/>
      </w:pPr>
      <w:r>
        <w:t>聚集符</w:t>
      </w:r>
    </w:p>
    <w:p w:rsidR="00D032B6" w:rsidRDefault="00D032B6">
      <w:pPr>
        <w:spacing w:before="5" w:line="120" w:lineRule="exact"/>
        <w:rPr>
          <w:sz w:val="12"/>
          <w:szCs w:val="12"/>
        </w:rPr>
      </w:pPr>
    </w:p>
    <w:tbl>
      <w:tblPr>
        <w:tblW w:w="0" w:type="auto"/>
        <w:tblInd w:w="103" w:type="dxa"/>
        <w:tblLayout w:type="fixed"/>
        <w:tblCellMar>
          <w:left w:w="0" w:type="dxa"/>
          <w:right w:w="0" w:type="dxa"/>
        </w:tblCellMar>
        <w:tblLook w:val="01E0"/>
      </w:tblPr>
      <w:tblGrid>
        <w:gridCol w:w="1888"/>
        <w:gridCol w:w="4427"/>
        <w:gridCol w:w="3157"/>
      </w:tblGrid>
      <w:tr w:rsidR="00D032B6">
        <w:trPr>
          <w:trHeight w:hRule="exact" w:val="295"/>
        </w:trPr>
        <w:tc>
          <w:tcPr>
            <w:tcW w:w="188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4427" w:type="dxa"/>
            <w:tcBorders>
              <w:top w:val="nil"/>
              <w:left w:val="nil"/>
              <w:bottom w:val="nil"/>
              <w:right w:val="single" w:sz="8" w:space="0" w:color="000000"/>
            </w:tcBorders>
          </w:tcPr>
          <w:p w:rsidR="00D032B6" w:rsidRDefault="00A23879">
            <w:pPr>
              <w:pStyle w:val="TableParagraph"/>
              <w:spacing w:line="223" w:lineRule="exact"/>
              <w:ind w:left="131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96" w:history="1">
              <w:r w:rsidR="00A23879">
                <w:rPr>
                  <w:rFonts w:ascii="微软雅黑" w:eastAsia="微软雅黑" w:hAnsi="微软雅黑" w:cs="微软雅黑"/>
                  <w:color w:val="0000FF"/>
                  <w:w w:val="95"/>
                  <w:sz w:val="14"/>
                  <w:szCs w:val="14"/>
                </w:rPr>
                <w:t>$project</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选择需要输出的字段名，“1”表示输出，“0”表示不</w:t>
            </w:r>
          </w:p>
          <w:p w:rsidR="00D032B6" w:rsidRDefault="00A23879">
            <w:pPr>
              <w:pStyle w:val="TableParagraph"/>
              <w:spacing w:before="1"/>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输出，还可以实现字段的重命名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{$project:{field1:1,field:0,aliase:"$field3"}}</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97" w:history="1">
              <w:r w:rsidR="00A23879">
                <w:rPr>
                  <w:rFonts w:ascii="微软雅黑" w:eastAsia="微软雅黑" w:hAnsi="微软雅黑" w:cs="微软雅黑"/>
                  <w:color w:val="0000FF"/>
                  <w:w w:val="95"/>
                  <w:sz w:val="14"/>
                  <w:szCs w:val="14"/>
                </w:rPr>
                <w:t>$match</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实现从集合中选择匹配条件的记录，相当与   </w:t>
            </w:r>
            <w:r>
              <w:rPr>
                <w:rFonts w:ascii="微软雅黑" w:eastAsia="微软雅黑" w:hAnsi="微软雅黑" w:cs="微软雅黑"/>
                <w:spacing w:val="3"/>
                <w:w w:val="95"/>
                <w:sz w:val="14"/>
                <w:szCs w:val="14"/>
                <w:lang w:eastAsia="zh-CN"/>
              </w:rPr>
              <w:t xml:space="preserve"> </w:t>
            </w:r>
            <w:r>
              <w:rPr>
                <w:rFonts w:ascii="微软雅黑" w:eastAsia="微软雅黑" w:hAnsi="微软雅黑" w:cs="微软雅黑"/>
                <w:w w:val="95"/>
                <w:sz w:val="14"/>
                <w:szCs w:val="14"/>
                <w:lang w:eastAsia="zh-CN"/>
              </w:rPr>
              <w:t>SQL</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语句的</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where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{$match:{field:{$lte:value}}}</w:t>
            </w:r>
          </w:p>
        </w:tc>
      </w:tr>
      <w:tr w:rsidR="00D032B6">
        <w:trPr>
          <w:trHeight w:hRule="exact" w:val="30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8" w:history="1">
              <w:r w:rsidR="00A23879">
                <w:rPr>
                  <w:rFonts w:ascii="微软雅黑" w:eastAsia="微软雅黑" w:hAnsi="微软雅黑" w:cs="微软雅黑"/>
                  <w:color w:val="0000FF"/>
                  <w:w w:val="95"/>
                  <w:sz w:val="14"/>
                  <w:szCs w:val="14"/>
                </w:rPr>
                <w:t>$limit</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rPr>
            </w:pPr>
            <w:r>
              <w:rPr>
                <w:rFonts w:ascii="微软雅黑" w:eastAsia="微软雅黑" w:hAnsi="微软雅黑" w:cs="微软雅黑"/>
                <w:sz w:val="14"/>
                <w:szCs w:val="14"/>
              </w:rPr>
              <w:t>限制返回的记录条数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{$limit:10}</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10" w:history="1">
              <w:r w:rsidR="00A23879">
                <w:rPr>
                  <w:rFonts w:ascii="微软雅黑" w:eastAsia="微软雅黑" w:hAnsi="微软雅黑" w:cs="微软雅黑"/>
                  <w:color w:val="0000FF"/>
                  <w:w w:val="95"/>
                  <w:sz w:val="14"/>
                  <w:szCs w:val="14"/>
                </w:rPr>
                <w:t>$skip</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控制结果集的开始点，即跳过结果集中指定条数</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的记录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{$skip:5}</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98" w:history="1">
              <w:r w:rsidR="00A23879">
                <w:rPr>
                  <w:rFonts w:ascii="微软雅黑" w:eastAsia="微软雅黑" w:hAnsi="微软雅黑" w:cs="微软雅黑"/>
                  <w:color w:val="0000FF"/>
                  <w:w w:val="90"/>
                  <w:sz w:val="14"/>
                  <w:szCs w:val="14"/>
                </w:rPr>
                <w:t>$group</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rPr>
            </w:pPr>
            <w:r>
              <w:rPr>
                <w:rFonts w:ascii="微软雅黑" w:eastAsia="微软雅黑" w:hAnsi="微软雅黑" w:cs="微软雅黑"/>
                <w:w w:val="95"/>
                <w:sz w:val="14"/>
                <w:szCs w:val="14"/>
              </w:rPr>
              <w:t>实现对记录的分组，类似与</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SQL</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的</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语</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w w:val="85"/>
                <w:sz w:val="14"/>
                <w:szCs w:val="14"/>
              </w:rPr>
              <w:t>句，“_id”指定分组字段</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{$group:{_id:"$field"}}</w:t>
            </w:r>
          </w:p>
        </w:tc>
      </w:tr>
      <w:tr w:rsidR="00D032B6">
        <w:trPr>
          <w:trHeight w:hRule="exact" w:val="545"/>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9" w:history="1">
              <w:r w:rsidR="00A23879">
                <w:rPr>
                  <w:rFonts w:ascii="微软雅黑" w:eastAsia="微软雅黑" w:hAnsi="微软雅黑" w:cs="微软雅黑"/>
                  <w:color w:val="0000FF"/>
                  <w:w w:val="95"/>
                  <w:sz w:val="14"/>
                  <w:szCs w:val="14"/>
                </w:rPr>
                <w:t>$sort</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实现对结果集的排序，“1”代表升序，“-1”代表降</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{$sort:{field1:1,field2:-1,...}}</w:t>
            </w:r>
          </w:p>
        </w:tc>
      </w:tr>
    </w:tbl>
    <w:p w:rsidR="00D032B6" w:rsidRDefault="00A23879">
      <w:pPr>
        <w:pStyle w:val="BodyText"/>
        <w:spacing w:line="335" w:lineRule="exact"/>
        <w:ind w:left="113"/>
      </w:pPr>
      <w:r>
        <w:rPr>
          <w:w w:val="95"/>
        </w:rPr>
        <w:t xml:space="preserve">$group </w:t>
      </w:r>
      <w:r>
        <w:rPr>
          <w:spacing w:val="31"/>
          <w:w w:val="95"/>
        </w:rPr>
        <w:t xml:space="preserve"> </w:t>
      </w:r>
      <w:r>
        <w:rPr>
          <w:w w:val="95"/>
        </w:rPr>
        <w:t>聚集符支持以下聚集函数：</w:t>
      </w:r>
    </w:p>
    <w:p w:rsidR="00D032B6" w:rsidRDefault="00D032B6">
      <w:pPr>
        <w:spacing w:before="5" w:line="20" w:lineRule="exact"/>
        <w:rPr>
          <w:sz w:val="4"/>
          <w:szCs w:val="4"/>
        </w:rPr>
      </w:pPr>
    </w:p>
    <w:tbl>
      <w:tblPr>
        <w:tblW w:w="0" w:type="auto"/>
        <w:tblInd w:w="103" w:type="dxa"/>
        <w:tblLayout w:type="fixed"/>
        <w:tblCellMar>
          <w:left w:w="0" w:type="dxa"/>
          <w:right w:w="0" w:type="dxa"/>
        </w:tblCellMar>
        <w:tblLook w:val="01E0"/>
      </w:tblPr>
      <w:tblGrid>
        <w:gridCol w:w="4741"/>
        <w:gridCol w:w="4731"/>
      </w:tblGrid>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99" w:history="1">
              <w:r w:rsidR="00A23879">
                <w:rPr>
                  <w:rFonts w:ascii="微软雅黑" w:eastAsia="微软雅黑" w:hAnsi="微软雅黑" w:cs="微软雅黑"/>
                  <w:color w:val="0000FF"/>
                  <w:w w:val="95"/>
                  <w:sz w:val="14"/>
                  <w:szCs w:val="14"/>
                </w:rPr>
                <w:t>$addtoset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将指定字段值添加到数组中，相同的字段值只会添加一次</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0" w:history="1">
              <w:r w:rsidR="00A23879">
                <w:rPr>
                  <w:rFonts w:ascii="微软雅黑" w:eastAsia="微软雅黑" w:hAnsi="微软雅黑" w:cs="微软雅黑"/>
                  <w:color w:val="0000FF"/>
                  <w:w w:val="95"/>
                  <w:sz w:val="14"/>
                  <w:szCs w:val="14"/>
                </w:rPr>
                <w:t>$first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取分组中第一条记录中的字段值</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301" w:history="1">
              <w:r w:rsidR="00A23879">
                <w:rPr>
                  <w:rFonts w:ascii="微软雅黑" w:eastAsia="微软雅黑" w:hAnsi="微软雅黑" w:cs="微软雅黑"/>
                  <w:color w:val="0000FF"/>
                  <w:w w:val="95"/>
                  <w:sz w:val="14"/>
                  <w:szCs w:val="14"/>
                </w:rPr>
                <w:t>$last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取分组中最后一条记录中的字段值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2" w:history="1">
              <w:r w:rsidR="00A23879">
                <w:rPr>
                  <w:rFonts w:ascii="微软雅黑" w:eastAsia="微软雅黑" w:hAnsi="微软雅黑" w:cs="微软雅黑"/>
                  <w:color w:val="0000FF"/>
                  <w:w w:val="95"/>
                  <w:sz w:val="14"/>
                  <w:szCs w:val="14"/>
                </w:rPr>
                <w:t>$max</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取分组中字段值最大的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3" w:history="1">
              <w:r w:rsidR="00A23879">
                <w:rPr>
                  <w:rFonts w:ascii="微软雅黑" w:eastAsia="微软雅黑" w:hAnsi="微软雅黑" w:cs="微软雅黑"/>
                  <w:color w:val="0000FF"/>
                  <w:w w:val="95"/>
                  <w:sz w:val="14"/>
                  <w:szCs w:val="14"/>
                </w:rPr>
                <w:t>$min</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取分组中字段值最小的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4" w:history="1">
              <w:r w:rsidR="00A23879">
                <w:rPr>
                  <w:rFonts w:ascii="微软雅黑" w:eastAsia="微软雅黑" w:hAnsi="微软雅黑" w:cs="微软雅黑"/>
                  <w:color w:val="0000FF"/>
                  <w:w w:val="90"/>
                  <w:sz w:val="14"/>
                  <w:szCs w:val="14"/>
                </w:rPr>
                <w:t>$avg</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取分组中字段值的平均值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6" w:history="1">
              <w:r w:rsidR="00A23879">
                <w:rPr>
                  <w:rFonts w:ascii="微软雅黑" w:eastAsia="微软雅黑" w:hAnsi="微软雅黑" w:cs="微软雅黑"/>
                  <w:color w:val="0000FF"/>
                  <w:w w:val="95"/>
                  <w:sz w:val="14"/>
                  <w:szCs w:val="14"/>
                </w:rPr>
                <w:t>$push</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将所有字段添加到数组中，即使数组中已经存在相同的字段值，也继续添加</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5" w:history="1">
              <w:r w:rsidR="00A23879">
                <w:rPr>
                  <w:rFonts w:ascii="微软雅黑" w:eastAsia="微软雅黑" w:hAnsi="微软雅黑" w:cs="微软雅黑"/>
                  <w:color w:val="0000FF"/>
                  <w:w w:val="95"/>
                  <w:sz w:val="14"/>
                  <w:szCs w:val="14"/>
                </w:rPr>
                <w:t>$sum</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取分组中字段值的总和</w:t>
            </w:r>
          </w:p>
        </w:tc>
      </w:tr>
    </w:tbl>
    <w:p w:rsidR="00D032B6" w:rsidRDefault="00035F6E">
      <w:pPr>
        <w:pStyle w:val="BodyText"/>
        <w:spacing w:before="79" w:line="168" w:lineRule="auto"/>
        <w:ind w:left="753" w:right="468"/>
        <w:rPr>
          <w:lang w:eastAsia="zh-CN"/>
        </w:rPr>
      </w:pPr>
      <w:r>
        <w:pict>
          <v:shape id="_x0000_s2526" type="#_x0000_t75" style="position:absolute;left:0;text-align:left;margin-left:81.7pt;margin-top:6.5pt;width:24pt;height:24pt;z-index:-251563008;mso-position-horizontal-relative:page;mso-position-vertical-relative:text">
            <v:imagedata r:id="rId22" o:title=""/>
            <w10:wrap anchorx="page"/>
          </v:shape>
        </w:pict>
      </w:r>
      <w:r w:rsidR="00A23879">
        <w:rPr>
          <w:lang w:eastAsia="zh-CN"/>
        </w:rPr>
        <w:t>注:</w:t>
      </w:r>
      <w:r w:rsidR="00A23879">
        <w:rPr>
          <w:spacing w:val="-13"/>
          <w:lang w:eastAsia="zh-CN"/>
        </w:rPr>
        <w:t xml:space="preserve"> </w:t>
      </w:r>
      <w:r w:rsidR="00A23879">
        <w:rPr>
          <w:lang w:eastAsia="zh-CN"/>
        </w:rPr>
        <w:t>在</w:t>
      </w:r>
      <w:r w:rsidR="00A23879">
        <w:rPr>
          <w:spacing w:val="-36"/>
          <w:lang w:eastAsia="zh-CN"/>
        </w:rPr>
        <w:t xml:space="preserve"> </w:t>
      </w:r>
      <w:r w:rsidR="00A23879">
        <w:rPr>
          <w:lang w:eastAsia="zh-CN"/>
        </w:rPr>
        <w:t>SequoiaDB</w:t>
      </w:r>
      <w:r w:rsidR="00A23879">
        <w:rPr>
          <w:spacing w:val="-35"/>
          <w:lang w:eastAsia="zh-CN"/>
        </w:rPr>
        <w:t xml:space="preserve"> </w:t>
      </w:r>
      <w:r w:rsidR="00A23879">
        <w:rPr>
          <w:lang w:eastAsia="zh-CN"/>
        </w:rPr>
        <w:t>的查询语言中表达相等（=）时，使用</w:t>
      </w:r>
      <w:r w:rsidR="00A23879">
        <w:rPr>
          <w:spacing w:val="-36"/>
          <w:lang w:eastAsia="zh-CN"/>
        </w:rPr>
        <w:t xml:space="preserve"> </w:t>
      </w:r>
      <w:r w:rsidR="00A23879">
        <w:rPr>
          <w:lang w:eastAsia="zh-CN"/>
        </w:rPr>
        <w:t>JSON{字段名：值}</w:t>
      </w:r>
      <w:r w:rsidR="00A23879">
        <w:rPr>
          <w:spacing w:val="-36"/>
          <w:lang w:eastAsia="zh-CN"/>
        </w:rPr>
        <w:t xml:space="preserve"> </w:t>
      </w:r>
      <w:r w:rsidR="00A23879">
        <w:rPr>
          <w:lang w:eastAsia="zh-CN"/>
        </w:rPr>
        <w:t>的结构。当然也可以使 用</w:t>
      </w:r>
      <w:r w:rsidR="00A23879">
        <w:rPr>
          <w:spacing w:val="-18"/>
          <w:lang w:eastAsia="zh-CN"/>
        </w:rPr>
        <w:t xml:space="preserve"> </w:t>
      </w:r>
      <w:hyperlink w:anchor="_bookmark270" w:history="1">
        <w:r w:rsidR="00A23879">
          <w:rPr>
            <w:color w:val="0000FF"/>
            <w:lang w:eastAsia="zh-CN"/>
          </w:rPr>
          <w:t>$et</w:t>
        </w:r>
        <w:r w:rsidR="00A23879">
          <w:rPr>
            <w:color w:val="0000FF"/>
            <w:spacing w:val="-18"/>
            <w:lang w:eastAsia="zh-CN"/>
          </w:rPr>
          <w:t xml:space="preserve"> </w:t>
        </w:r>
      </w:hyperlink>
      <w:r w:rsidR="00A23879">
        <w:rPr>
          <w:color w:val="000000"/>
          <w:lang w:eastAsia="zh-CN"/>
        </w:rPr>
        <w:t>操作符</w:t>
      </w:r>
    </w:p>
    <w:p w:rsidR="00D032B6" w:rsidRDefault="00A23879">
      <w:pPr>
        <w:pStyle w:val="BodyText"/>
        <w:spacing w:before="34"/>
        <w:ind w:left="753"/>
        <w:rPr>
          <w:lang w:eastAsia="zh-CN"/>
        </w:rPr>
      </w:pPr>
      <w:r>
        <w:rPr>
          <w:lang w:eastAsia="zh-CN"/>
        </w:rPr>
        <w:t>示例：</w:t>
      </w:r>
    </w:p>
    <w:p w:rsidR="00D032B6" w:rsidRDefault="00035F6E">
      <w:pPr>
        <w:pStyle w:val="BodyText"/>
        <w:spacing w:line="319" w:lineRule="exact"/>
        <w:ind w:left="753"/>
        <w:rPr>
          <w:rFonts w:ascii="Microsoft JhengHei" w:eastAsia="Microsoft JhengHei" w:hAnsi="Microsoft JhengHei" w:cs="Microsoft JhengHei"/>
          <w:lang w:eastAsia="zh-CN"/>
        </w:rPr>
      </w:pPr>
      <w:r w:rsidRPr="00035F6E">
        <w:pict>
          <v:group id="_x0000_s2524" style="position:absolute;left:0;text-align:left;margin-left:113.7pt;margin-top:4.75pt;width:441.6pt;height:21.2pt;z-index:-251561984;mso-position-horizontal-relative:page" coordorigin="2274,95" coordsize="8832,424">
            <v:shape id="_x0000_s2525" style="position:absolute;left:2274;top:95;width:8832;height:424" coordorigin="2274,95" coordsize="8832,424" path="m2274,95r8832,l11106,519r-8832,l2274,95xe" fillcolor="#efefef" stroked="f">
              <v:path arrowok="t"/>
            </v:shape>
            <w10:wrap anchorx="page"/>
          </v:group>
        </w:pict>
      </w:r>
      <w:r w:rsidR="00A23879">
        <w:rPr>
          <w:rFonts w:ascii="Microsoft JhengHei" w:eastAsia="Microsoft JhengHei" w:hAnsi="Microsoft JhengHei" w:cs="Microsoft JhengHei"/>
          <w:w w:val="110"/>
          <w:lang w:eastAsia="zh-CN"/>
        </w:rPr>
        <w:t>db.collectionspace.collection.find({a:42})</w:t>
      </w:r>
      <w:r w:rsidR="00A23879">
        <w:rPr>
          <w:rFonts w:ascii="Microsoft JhengHei" w:eastAsia="Microsoft JhengHei" w:hAnsi="Microsoft JhengHei" w:cs="Microsoft JhengHei"/>
          <w:spacing w:val="50"/>
          <w:w w:val="110"/>
          <w:lang w:eastAsia="zh-CN"/>
        </w:rPr>
        <w:t xml:space="preserve"> </w:t>
      </w:r>
      <w:r w:rsidR="00A23879">
        <w:rPr>
          <w:rFonts w:ascii="Microsoft JhengHei" w:eastAsia="Microsoft JhengHei" w:hAnsi="Microsoft JhengHei" w:cs="Microsoft JhengHei"/>
          <w:w w:val="110"/>
          <w:lang w:eastAsia="zh-CN"/>
        </w:rPr>
        <w:t>等价于</w:t>
      </w:r>
      <w:r w:rsidR="00A23879">
        <w:rPr>
          <w:rFonts w:ascii="Microsoft JhengHei" w:eastAsia="Microsoft JhengHei" w:hAnsi="Microsoft JhengHei" w:cs="Microsoft JhengHei"/>
          <w:spacing w:val="51"/>
          <w:w w:val="110"/>
          <w:lang w:eastAsia="zh-CN"/>
        </w:rPr>
        <w:t xml:space="preserve"> </w:t>
      </w:r>
      <w:r w:rsidR="00A23879">
        <w:rPr>
          <w:rFonts w:ascii="Microsoft JhengHei" w:eastAsia="Microsoft JhengHei" w:hAnsi="Microsoft JhengHei" w:cs="Microsoft JhengHei"/>
          <w:w w:val="110"/>
          <w:lang w:eastAsia="zh-CN"/>
        </w:rPr>
        <w:t>db.collectionspace.collection.find({a:</w:t>
      </w:r>
    </w:p>
    <w:p w:rsidR="00D032B6" w:rsidRDefault="00A23879">
      <w:pPr>
        <w:pStyle w:val="BodyText"/>
        <w:spacing w:line="217" w:lineRule="exact"/>
        <w:ind w:left="753"/>
        <w:rPr>
          <w:rFonts w:ascii="Microsoft JhengHei" w:eastAsia="Microsoft JhengHei" w:hAnsi="Microsoft JhengHei" w:cs="Microsoft JhengHei"/>
          <w:lang w:eastAsia="zh-CN"/>
        </w:rPr>
      </w:pPr>
      <w:r>
        <w:rPr>
          <w:rFonts w:ascii="Microsoft JhengHei" w:eastAsia="Microsoft JhengHei" w:hAnsi="Microsoft JhengHei" w:cs="Microsoft JhengHei"/>
          <w:w w:val="120"/>
          <w:lang w:eastAsia="zh-CN"/>
        </w:rPr>
        <w:t>{$et:42}})</w:t>
      </w:r>
    </w:p>
    <w:p w:rsidR="00D032B6" w:rsidRDefault="00A23879">
      <w:pPr>
        <w:pStyle w:val="BodyText"/>
        <w:spacing w:before="26"/>
        <w:ind w:left="753"/>
        <w:rPr>
          <w:lang w:eastAsia="zh-CN"/>
        </w:rPr>
      </w:pPr>
      <w:r>
        <w:rPr>
          <w:lang w:eastAsia="zh-CN"/>
        </w:rPr>
        <w:t>查询集合下符合条件</w:t>
      </w:r>
      <w:r>
        <w:rPr>
          <w:spacing w:val="-18"/>
          <w:lang w:eastAsia="zh-CN"/>
        </w:rPr>
        <w:t xml:space="preserve"> </w:t>
      </w:r>
      <w:r>
        <w:rPr>
          <w:lang w:eastAsia="zh-CN"/>
        </w:rPr>
        <w:t>a</w:t>
      </w:r>
      <w:r>
        <w:rPr>
          <w:spacing w:val="-17"/>
          <w:lang w:eastAsia="zh-CN"/>
        </w:rPr>
        <w:t xml:space="preserve"> </w:t>
      </w:r>
      <w:r>
        <w:rPr>
          <w:lang w:eastAsia="zh-CN"/>
        </w:rPr>
        <w:t>等于42的记录。</w:t>
      </w:r>
    </w:p>
    <w:p w:rsidR="00D032B6" w:rsidRDefault="00D032B6">
      <w:pPr>
        <w:rPr>
          <w:lang w:eastAsia="zh-CN"/>
        </w:rPr>
        <w:sectPr w:rsidR="00D032B6">
          <w:pgSz w:w="12240" w:h="15840"/>
          <w:pgMar w:top="900" w:right="680" w:bottom="280" w:left="1520" w:header="713" w:footer="0" w:gutter="0"/>
          <w:cols w:space="720"/>
        </w:sectPr>
      </w:pPr>
    </w:p>
    <w:p w:rsidR="00D032B6" w:rsidRDefault="00D032B6">
      <w:pPr>
        <w:spacing w:before="6" w:line="170" w:lineRule="exact"/>
        <w:rPr>
          <w:sz w:val="17"/>
          <w:szCs w:val="17"/>
          <w:lang w:eastAsia="zh-CN"/>
        </w:rPr>
      </w:pPr>
    </w:p>
    <w:p w:rsidR="00D032B6" w:rsidRDefault="00D032B6">
      <w:pPr>
        <w:spacing w:line="200" w:lineRule="exact"/>
        <w:rPr>
          <w:sz w:val="20"/>
          <w:szCs w:val="20"/>
          <w:lang w:eastAsia="zh-CN"/>
        </w:rPr>
      </w:pPr>
    </w:p>
    <w:p w:rsidR="00D032B6" w:rsidRDefault="00A23879">
      <w:pPr>
        <w:pStyle w:val="Heading4"/>
        <w:spacing w:line="354" w:lineRule="exact"/>
      </w:pPr>
      <w:bookmarkStart w:id="578" w:name="匹配符"/>
      <w:bookmarkStart w:id="579" w:name="_bookmark264"/>
      <w:bookmarkEnd w:id="578"/>
      <w:bookmarkEnd w:id="579"/>
      <w:r>
        <w:t>匹配符</w:t>
      </w:r>
    </w:p>
    <w:p w:rsidR="00D032B6" w:rsidRDefault="00D032B6">
      <w:pPr>
        <w:spacing w:before="8" w:line="120" w:lineRule="exact"/>
        <w:rPr>
          <w:sz w:val="12"/>
          <w:szCs w:val="12"/>
        </w:rPr>
      </w:pPr>
    </w:p>
    <w:tbl>
      <w:tblPr>
        <w:tblW w:w="0" w:type="auto"/>
        <w:tblInd w:w="923" w:type="dxa"/>
        <w:tblLayout w:type="fixed"/>
        <w:tblCellMar>
          <w:left w:w="0" w:type="dxa"/>
          <w:right w:w="0" w:type="dxa"/>
        </w:tblCellMar>
        <w:tblLook w:val="01E0"/>
      </w:tblPr>
      <w:tblGrid>
        <w:gridCol w:w="2018"/>
        <w:gridCol w:w="4297"/>
        <w:gridCol w:w="3157"/>
      </w:tblGrid>
      <w:tr w:rsidR="00D032B6">
        <w:trPr>
          <w:trHeight w:hRule="exact" w:val="295"/>
        </w:trPr>
        <w:tc>
          <w:tcPr>
            <w:tcW w:w="201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匹配符</w:t>
            </w:r>
          </w:p>
        </w:tc>
        <w:tc>
          <w:tcPr>
            <w:tcW w:w="4297" w:type="dxa"/>
            <w:tcBorders>
              <w:top w:val="nil"/>
              <w:left w:val="nil"/>
              <w:bottom w:val="nil"/>
              <w:right w:val="single" w:sz="8" w:space="0" w:color="000000"/>
            </w:tcBorders>
          </w:tcPr>
          <w:p w:rsidR="00D032B6" w:rsidRDefault="00A23879">
            <w:pPr>
              <w:pStyle w:val="TableParagraph"/>
              <w:spacing w:line="223" w:lineRule="exact"/>
              <w:ind w:left="118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5" w:history="1">
              <w:r w:rsidR="00A23879">
                <w:rPr>
                  <w:rFonts w:ascii="微软雅黑" w:eastAsia="微软雅黑" w:hAnsi="微软雅黑" w:cs="微软雅黑"/>
                  <w:color w:val="0000FF"/>
                  <w:w w:val="90"/>
                  <w:sz w:val="14"/>
                  <w:szCs w:val="14"/>
                </w:rPr>
                <w:t>$gt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db.foo.bar.find({age:{$gt:20}})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6" w:history="1">
              <w:r w:rsidR="00A23879">
                <w:rPr>
                  <w:rFonts w:ascii="微软雅黑" w:eastAsia="微软雅黑" w:hAnsi="微软雅黑" w:cs="微软雅黑"/>
                  <w:color w:val="0000FF"/>
                  <w:w w:val="90"/>
                  <w:sz w:val="14"/>
                  <w:szCs w:val="14"/>
                </w:rPr>
                <w:t>$gte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大于等于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db.foo.bar.find({age:{$gte:20}})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7" w:history="1">
              <w:r w:rsidR="00A23879">
                <w:rPr>
                  <w:rFonts w:ascii="微软雅黑" w:eastAsia="微软雅黑" w:hAnsi="微软雅黑" w:cs="微软雅黑"/>
                  <w:color w:val="0000FF"/>
                  <w:w w:val="95"/>
                  <w:sz w:val="14"/>
                  <w:szCs w:val="14"/>
                </w:rPr>
                <w:t>$lt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小于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foo.bar.find({age:{$lt:20}})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8" w:history="1">
              <w:r w:rsidR="00A23879">
                <w:rPr>
                  <w:rFonts w:ascii="微软雅黑" w:eastAsia="微软雅黑" w:hAnsi="微软雅黑" w:cs="微软雅黑"/>
                  <w:color w:val="0000FF"/>
                  <w:w w:val="95"/>
                  <w:sz w:val="14"/>
                  <w:szCs w:val="14"/>
                </w:rPr>
                <w:t>$lte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小于等于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db.foo.bar.find({age:{$lte:20}})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69" w:history="1">
              <w:r w:rsidR="00A23879">
                <w:rPr>
                  <w:rFonts w:ascii="微软雅黑" w:eastAsia="微软雅黑" w:hAnsi="微软雅黑" w:cs="微软雅黑"/>
                  <w:color w:val="0000FF"/>
                  <w:w w:val="95"/>
                  <w:sz w:val="14"/>
                  <w:szCs w:val="14"/>
                </w:rPr>
                <w:t>$ne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不等于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db.foo.bar.find({age:{$ne:20}})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2" w:history="1">
              <w:r w:rsidR="00A23879">
                <w:rPr>
                  <w:rFonts w:ascii="微软雅黑" w:eastAsia="微软雅黑" w:hAnsi="微软雅黑" w:cs="微软雅黑"/>
                  <w:color w:val="0000FF"/>
                  <w:w w:val="95"/>
                  <w:sz w:val="14"/>
                  <w:szCs w:val="14"/>
                </w:rPr>
                <w:t>$in</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集合内存在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db.foo.bar.find({age:{$in:[20,21]}})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4" w:history="1">
              <w:r w:rsidR="00A23879">
                <w:rPr>
                  <w:rFonts w:ascii="微软雅黑" w:eastAsia="微软雅黑" w:hAnsi="微软雅黑" w:cs="微软雅黑"/>
                  <w:color w:val="0000FF"/>
                  <w:w w:val="95"/>
                  <w:sz w:val="14"/>
                  <w:szCs w:val="14"/>
                </w:rPr>
                <w:t>$nin</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集合内不存在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db.foo.bar.find({age:{$nin:[20,21]})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5" w:history="1">
              <w:r w:rsidR="00A23879">
                <w:rPr>
                  <w:rFonts w:ascii="微软雅黑" w:eastAsia="微软雅黑" w:hAnsi="微软雅黑" w:cs="微软雅黑"/>
                  <w:color w:val="0000FF"/>
                  <w:w w:val="95"/>
                  <w:sz w:val="14"/>
                  <w:szCs w:val="14"/>
                </w:rPr>
                <w:t>$all</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全部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db.foo.bar.find({age:{$all:[20,21]}})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6" w:history="1">
              <w:r w:rsidR="00A23879">
                <w:rPr>
                  <w:rFonts w:ascii="微软雅黑" w:eastAsia="微软雅黑" w:hAnsi="微软雅黑" w:cs="微软雅黑"/>
                  <w:color w:val="0000FF"/>
                  <w:w w:val="95"/>
                  <w:sz w:val="14"/>
                  <w:szCs w:val="14"/>
                </w:rPr>
                <w:t>$and</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与</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db.foo.bar.find({$and:[{age:20},{name:"Tom"}]})</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7" w:history="1">
              <w:r w:rsidR="00A23879">
                <w:rPr>
                  <w:rFonts w:ascii="微软雅黑" w:eastAsia="微软雅黑" w:hAnsi="微软雅黑" w:cs="微软雅黑"/>
                  <w:color w:val="0000FF"/>
                  <w:w w:val="90"/>
                  <w:sz w:val="14"/>
                  <w:szCs w:val="14"/>
                </w:rPr>
                <w:t>$not</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非</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db.foo.bar.find({$not:{age:20},{name:"Tom"}})</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8" w:history="1">
              <w:r w:rsidR="00A23879">
                <w:rPr>
                  <w:rFonts w:ascii="微软雅黑" w:eastAsia="微软雅黑" w:hAnsi="微软雅黑" w:cs="微软雅黑"/>
                  <w:color w:val="0000FF"/>
                  <w:w w:val="95"/>
                  <w:sz w:val="14"/>
                  <w:szCs w:val="14"/>
                </w:rPr>
                <w:t>$or</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或</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db.foo.bar.find({$or:{age:20},{name:"Tom"}})</w:t>
            </w:r>
          </w:p>
        </w:tc>
      </w:tr>
      <w:tr w:rsidR="00D032B6">
        <w:trPr>
          <w:trHeight w:hRule="exact" w:val="305"/>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79" w:history="1">
              <w:r w:rsidR="00A23879">
                <w:rPr>
                  <w:rFonts w:ascii="微软雅黑" w:eastAsia="微软雅黑" w:hAnsi="微软雅黑" w:cs="微软雅黑"/>
                  <w:color w:val="0000FF"/>
                  <w:w w:val="90"/>
                  <w:sz w:val="14"/>
                  <w:szCs w:val="14"/>
                </w:rPr>
                <w:t>$type</w:t>
              </w:r>
            </w:hyperlink>
          </w:p>
        </w:tc>
        <w:tc>
          <w:tcPr>
            <w:tcW w:w="4297" w:type="dxa"/>
            <w:tcBorders>
              <w:top w:val="nil"/>
              <w:left w:val="nil"/>
              <w:bottom w:val="nil"/>
              <w:right w:val="single" w:sz="8" w:space="0" w:color="000000"/>
            </w:tcBorders>
          </w:tcPr>
          <w:p w:rsidR="00D032B6" w:rsidRDefault="00A23879">
            <w:pPr>
              <w:pStyle w:val="TableParagraph"/>
              <w:spacing w:line="228" w:lineRule="exact"/>
              <w:ind w:left="1189"/>
              <w:rPr>
                <w:rFonts w:ascii="微软雅黑" w:eastAsia="微软雅黑" w:hAnsi="微软雅黑" w:cs="微软雅黑"/>
                <w:sz w:val="14"/>
                <w:szCs w:val="14"/>
              </w:rPr>
            </w:pPr>
            <w:r>
              <w:rPr>
                <w:rFonts w:ascii="微软雅黑" w:eastAsia="微软雅黑" w:hAnsi="微软雅黑" w:cs="微软雅黑"/>
                <w:sz w:val="14"/>
                <w:szCs w:val="14"/>
              </w:rPr>
              <w:t>数据类型</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db.foo.bar.find({age:{$type:16}})</w:t>
            </w:r>
          </w:p>
        </w:tc>
      </w:tr>
      <w:tr w:rsidR="00D032B6">
        <w:trPr>
          <w:trHeight w:hRule="exact" w:val="305"/>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280" w:history="1">
              <w:r w:rsidR="00A23879">
                <w:rPr>
                  <w:rFonts w:ascii="微软雅黑" w:eastAsia="微软雅黑" w:hAnsi="微软雅黑" w:cs="微软雅黑"/>
                  <w:color w:val="0000FF"/>
                  <w:w w:val="95"/>
                  <w:sz w:val="14"/>
                  <w:szCs w:val="14"/>
                </w:rPr>
                <w:t>$exists</w:t>
              </w:r>
            </w:hyperlink>
          </w:p>
        </w:tc>
        <w:tc>
          <w:tcPr>
            <w:tcW w:w="4297" w:type="dxa"/>
            <w:tcBorders>
              <w:top w:val="nil"/>
              <w:left w:val="nil"/>
              <w:bottom w:val="nil"/>
              <w:right w:val="single" w:sz="8" w:space="0" w:color="000000"/>
            </w:tcBorders>
          </w:tcPr>
          <w:p w:rsidR="00D032B6" w:rsidRDefault="00A23879">
            <w:pPr>
              <w:pStyle w:val="TableParagraph"/>
              <w:spacing w:line="223" w:lineRule="exact"/>
              <w:ind w:left="1189"/>
              <w:rPr>
                <w:rFonts w:ascii="微软雅黑" w:eastAsia="微软雅黑" w:hAnsi="微软雅黑" w:cs="微软雅黑"/>
                <w:sz w:val="14"/>
                <w:szCs w:val="14"/>
              </w:rPr>
            </w:pPr>
            <w:r>
              <w:rPr>
                <w:rFonts w:ascii="微软雅黑" w:eastAsia="微软雅黑" w:hAnsi="微软雅黑" w:cs="微软雅黑"/>
                <w:sz w:val="14"/>
                <w:szCs w:val="14"/>
              </w:rPr>
              <w:t>存在</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db.foo.bar.find({age:{$exists:1}})</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1" w:history="1">
              <w:r w:rsidR="00A23879">
                <w:rPr>
                  <w:rFonts w:ascii="微软雅黑" w:eastAsia="微软雅黑" w:hAnsi="微软雅黑" w:cs="微软雅黑"/>
                  <w:color w:val="0000FF"/>
                  <w:w w:val="95"/>
                  <w:sz w:val="14"/>
                  <w:szCs w:val="14"/>
                </w:rPr>
                <w:t>$elemMatch</w:t>
              </w:r>
            </w:hyperlink>
          </w:p>
        </w:tc>
        <w:tc>
          <w:tcPr>
            <w:tcW w:w="4297" w:type="dxa"/>
            <w:tcBorders>
              <w:top w:val="nil"/>
              <w:left w:val="nil"/>
              <w:bottom w:val="nil"/>
              <w:right w:val="single" w:sz="8" w:space="0" w:color="000000"/>
            </w:tcBorders>
          </w:tcPr>
          <w:p w:rsidR="00D032B6" w:rsidRDefault="00A23879">
            <w:pPr>
              <w:pStyle w:val="TableParagraph"/>
              <w:spacing w:line="218" w:lineRule="exact"/>
              <w:ind w:left="1189"/>
              <w:rPr>
                <w:rFonts w:ascii="微软雅黑" w:eastAsia="微软雅黑" w:hAnsi="微软雅黑" w:cs="微软雅黑"/>
                <w:sz w:val="14"/>
                <w:szCs w:val="14"/>
              </w:rPr>
            </w:pPr>
            <w:r>
              <w:rPr>
                <w:rFonts w:ascii="微软雅黑" w:eastAsia="微软雅黑" w:hAnsi="微软雅黑" w:cs="微软雅黑"/>
                <w:sz w:val="14"/>
                <w:szCs w:val="14"/>
              </w:rPr>
              <w:t>元素匹配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db.foo.bar.find({age:{$elemMatch:20}})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2" w:history="1">
              <w:r w:rsidR="00A23879">
                <w:rPr>
                  <w:rFonts w:ascii="微软雅黑" w:eastAsia="微软雅黑" w:hAnsi="微软雅黑" w:cs="微软雅黑"/>
                  <w:color w:val="0000FF"/>
                  <w:w w:val="95"/>
                  <w:sz w:val="14"/>
                  <w:szCs w:val="14"/>
                </w:rPr>
                <w:t>$+标识符</w:t>
              </w:r>
            </w:hyperlink>
          </w:p>
        </w:tc>
        <w:tc>
          <w:tcPr>
            <w:tcW w:w="4297" w:type="dxa"/>
            <w:tcBorders>
              <w:top w:val="nil"/>
              <w:left w:val="nil"/>
              <w:bottom w:val="nil"/>
              <w:right w:val="single" w:sz="8" w:space="0" w:color="000000"/>
            </w:tcBorders>
          </w:tcPr>
          <w:p w:rsidR="00D032B6" w:rsidRDefault="00A23879">
            <w:pPr>
              <w:pStyle w:val="TableParagraph"/>
              <w:spacing w:line="218" w:lineRule="exact"/>
              <w:ind w:left="1189"/>
              <w:rPr>
                <w:rFonts w:ascii="微软雅黑" w:eastAsia="微软雅黑" w:hAnsi="微软雅黑" w:cs="微软雅黑"/>
                <w:sz w:val="14"/>
                <w:szCs w:val="14"/>
              </w:rPr>
            </w:pPr>
            <w:r>
              <w:rPr>
                <w:rFonts w:ascii="微软雅黑" w:eastAsia="微软雅黑" w:hAnsi="微软雅黑" w:cs="微软雅黑"/>
                <w:sz w:val="14"/>
                <w:szCs w:val="14"/>
              </w:rPr>
              <w:t>数组元素匹配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db.foo.bar.find({"array.$2":10})</w:t>
            </w:r>
          </w:p>
        </w:tc>
      </w:tr>
      <w:tr w:rsidR="00D032B6">
        <w:trPr>
          <w:trHeight w:hRule="exact" w:val="300"/>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3" w:history="1">
              <w:r w:rsidR="00A23879">
                <w:rPr>
                  <w:rFonts w:ascii="微软雅黑" w:eastAsia="微软雅黑" w:hAnsi="微软雅黑" w:cs="微软雅黑"/>
                  <w:color w:val="0000FF"/>
                  <w:w w:val="95"/>
                  <w:sz w:val="14"/>
                  <w:szCs w:val="14"/>
                </w:rPr>
                <w:t>$size</w:t>
              </w:r>
            </w:hyperlink>
          </w:p>
        </w:tc>
        <w:tc>
          <w:tcPr>
            <w:tcW w:w="4297" w:type="dxa"/>
            <w:tcBorders>
              <w:top w:val="nil"/>
              <w:left w:val="nil"/>
              <w:bottom w:val="nil"/>
              <w:right w:val="single" w:sz="8" w:space="0" w:color="000000"/>
            </w:tcBorders>
          </w:tcPr>
          <w:p w:rsidR="00D032B6" w:rsidRDefault="00A23879">
            <w:pPr>
              <w:pStyle w:val="TableParagraph"/>
              <w:spacing w:line="218" w:lineRule="exact"/>
              <w:ind w:left="1189"/>
              <w:rPr>
                <w:rFonts w:ascii="微软雅黑" w:eastAsia="微软雅黑" w:hAnsi="微软雅黑" w:cs="微软雅黑"/>
                <w:sz w:val="14"/>
                <w:szCs w:val="14"/>
              </w:rPr>
            </w:pPr>
            <w:r>
              <w:rPr>
                <w:rFonts w:ascii="微软雅黑" w:eastAsia="微软雅黑" w:hAnsi="微软雅黑" w:cs="微软雅黑"/>
                <w:sz w:val="14"/>
                <w:szCs w:val="14"/>
              </w:rPr>
              <w:t>大小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db.foo.bar.find({array:{$size:3}})</w:t>
            </w:r>
          </w:p>
        </w:tc>
      </w:tr>
      <w:tr w:rsidR="00D032B6">
        <w:trPr>
          <w:trHeight w:hRule="exact" w:val="295"/>
        </w:trPr>
        <w:tc>
          <w:tcPr>
            <w:tcW w:w="201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84" w:history="1">
              <w:r w:rsidR="00A23879">
                <w:rPr>
                  <w:rFonts w:ascii="微软雅黑" w:eastAsia="微软雅黑" w:hAnsi="微软雅黑" w:cs="微软雅黑"/>
                  <w:color w:val="0000FF"/>
                  <w:w w:val="95"/>
                  <w:sz w:val="14"/>
                  <w:szCs w:val="14"/>
                </w:rPr>
                <w:t>$regex</w:t>
              </w:r>
            </w:hyperlink>
          </w:p>
        </w:tc>
        <w:tc>
          <w:tcPr>
            <w:tcW w:w="4297" w:type="dxa"/>
            <w:tcBorders>
              <w:top w:val="nil"/>
              <w:left w:val="nil"/>
              <w:bottom w:val="nil"/>
              <w:right w:val="single" w:sz="8" w:space="0" w:color="000000"/>
            </w:tcBorders>
          </w:tcPr>
          <w:p w:rsidR="00D032B6" w:rsidRDefault="00A23879">
            <w:pPr>
              <w:pStyle w:val="TableParagraph"/>
              <w:spacing w:line="218" w:lineRule="exact"/>
              <w:ind w:left="1189"/>
              <w:rPr>
                <w:rFonts w:ascii="微软雅黑" w:eastAsia="微软雅黑" w:hAnsi="微软雅黑" w:cs="微软雅黑"/>
                <w:sz w:val="14"/>
                <w:szCs w:val="14"/>
              </w:rPr>
            </w:pPr>
            <w:r>
              <w:rPr>
                <w:rFonts w:ascii="微软雅黑" w:eastAsia="微软雅黑" w:hAnsi="微软雅黑" w:cs="微软雅黑"/>
                <w:sz w:val="14"/>
                <w:szCs w:val="14"/>
              </w:rPr>
              <w:t>正则表达式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db.foo.bar.find({str:{$regex:'dh.*fj',$options:'i'}})</w:t>
            </w:r>
          </w:p>
        </w:tc>
      </w:tr>
    </w:tbl>
    <w:p w:rsidR="00D032B6" w:rsidRDefault="00D032B6">
      <w:pPr>
        <w:spacing w:before="3" w:line="100" w:lineRule="exact"/>
        <w:rPr>
          <w:sz w:val="10"/>
          <w:szCs w:val="10"/>
        </w:rPr>
      </w:pPr>
    </w:p>
    <w:p w:rsidR="00D032B6" w:rsidRDefault="00A23879">
      <w:pPr>
        <w:pStyle w:val="BodyText"/>
        <w:spacing w:line="312" w:lineRule="exact"/>
        <w:rPr>
          <w:lang w:eastAsia="zh-CN"/>
        </w:rPr>
      </w:pPr>
      <w:bookmarkStart w:id="580" w:name="$gt"/>
      <w:bookmarkStart w:id="581" w:name="_bookmark265"/>
      <w:bookmarkEnd w:id="580"/>
      <w:bookmarkEnd w:id="581"/>
      <w:r>
        <w:rPr>
          <w:w w:val="90"/>
          <w:lang w:eastAsia="zh-CN"/>
        </w:rPr>
        <w:t>$gt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035F6E">
      <w:pPr>
        <w:pStyle w:val="BodyText"/>
        <w:spacing w:before="20"/>
        <w:rPr>
          <w:rFonts w:ascii="Microsoft JhengHei" w:eastAsia="Microsoft JhengHei" w:hAnsi="Microsoft JhengHei" w:cs="Microsoft JhengHei"/>
          <w:lang w:eastAsia="zh-CN"/>
        </w:rPr>
      </w:pPr>
      <w:r w:rsidRPr="00035F6E">
        <w:pict>
          <v:group id="_x0000_s2522" style="position:absolute;left:0;text-align:left;margin-left:81.7pt;margin-top:6.75pt;width:473.6pt;height:10.6pt;z-index:-251560960;mso-position-horizontal-relative:page" coordorigin="1634,135" coordsize="9472,212">
            <v:shape id="_x0000_s252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lang w:eastAsia="zh-CN"/>
        </w:rPr>
        <w:t>{&lt;字段名&gt;：{$gt:&lt;值&gt;}}</w:t>
      </w:r>
    </w:p>
    <w:p w:rsidR="00D032B6" w:rsidRDefault="00D032B6">
      <w:pPr>
        <w:spacing w:before="7" w:line="160" w:lineRule="exact"/>
        <w:rPr>
          <w:sz w:val="16"/>
          <w:szCs w:val="16"/>
          <w:lang w:eastAsia="zh-CN"/>
        </w:rPr>
      </w:pPr>
    </w:p>
    <w:p w:rsidR="00D032B6" w:rsidRDefault="00A23879">
      <w:pPr>
        <w:pStyle w:val="BodyText"/>
        <w:rPr>
          <w:lang w:eastAsia="zh-CN"/>
        </w:rPr>
      </w:pPr>
      <w:r>
        <w:rPr>
          <w:lang w:eastAsia="zh-CN"/>
        </w:rPr>
        <w:t>描述</w:t>
      </w:r>
    </w:p>
    <w:p w:rsidR="00D032B6" w:rsidRDefault="00A23879">
      <w:pPr>
        <w:pStyle w:val="BodyText"/>
        <w:spacing w:before="18" w:line="379" w:lineRule="auto"/>
        <w:ind w:right="4540"/>
      </w:pPr>
      <w:r>
        <w:rPr>
          <w:w w:val="85"/>
          <w:lang w:eastAsia="zh-CN"/>
        </w:rPr>
        <w:t xml:space="preserve">$gt   </w:t>
      </w:r>
      <w:r>
        <w:rPr>
          <w:spacing w:val="28"/>
          <w:w w:val="85"/>
          <w:lang w:eastAsia="zh-CN"/>
        </w:rPr>
        <w:t xml:space="preserve"> </w:t>
      </w:r>
      <w:r>
        <w:rPr>
          <w:w w:val="85"/>
          <w:lang w:eastAsia="zh-CN"/>
        </w:rPr>
        <w:t xml:space="preserve">选择满足“字段名”的值大于（&gt;）指定“值”的记录。 </w:t>
      </w:r>
      <w:r>
        <w:rPr>
          <w:w w:val="90"/>
        </w:rP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w:t>
      </w:r>
      <w:r>
        <w:rPr>
          <w:spacing w:val="-24"/>
          <w:position w:val="1"/>
        </w:rPr>
        <w:t xml:space="preserve"> </w:t>
      </w:r>
      <w:r>
        <w:rPr>
          <w:position w:val="1"/>
        </w:rPr>
        <w:t>bar</w:t>
      </w:r>
      <w:r>
        <w:rPr>
          <w:spacing w:val="-23"/>
          <w:position w:val="1"/>
        </w:rPr>
        <w:t xml:space="preserve"> </w:t>
      </w:r>
      <w:r>
        <w:rPr>
          <w:position w:val="1"/>
        </w:rPr>
        <w:t>中</w:t>
      </w:r>
      <w:r>
        <w:rPr>
          <w:spacing w:val="-23"/>
          <w:position w:val="1"/>
        </w:rPr>
        <w:t xml:space="preserve"> </w:t>
      </w:r>
      <w:r>
        <w:rPr>
          <w:position w:val="1"/>
        </w:rPr>
        <w:t>age</w:t>
      </w:r>
      <w:r>
        <w:rPr>
          <w:spacing w:val="-23"/>
          <w:position w:val="1"/>
        </w:rPr>
        <w:t xml:space="preserve"> </w:t>
      </w:r>
      <w:r>
        <w:rPr>
          <w:position w:val="1"/>
        </w:rPr>
        <w:t>字段值大于20的记录。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520" style="position:absolute;left:0;text-align:left;margin-left:95.85pt;margin-top:4.95pt;width:459.45pt;height:10.6pt;z-index:-251559936;mso-position-horizontal-relative:page" coordorigin="1917,99" coordsize="9189,212">
            <v:shape id="_x0000_s252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db.foo.bar.find({age:{$gt:20}})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$gt</w:t>
      </w:r>
      <w:r>
        <w:rPr>
          <w:spacing w:val="-29"/>
          <w:position w:val="1"/>
        </w:rPr>
        <w:t xml:space="preserve"> </w:t>
      </w:r>
      <w:r>
        <w:rPr>
          <w:position w:val="1"/>
        </w:rPr>
        <w:t>匹配嵌套对象中的字段名。使用</w:t>
      </w:r>
      <w:r>
        <w:rPr>
          <w:spacing w:val="-29"/>
          <w:position w:val="1"/>
        </w:rPr>
        <w:t xml:space="preserve"> </w:t>
      </w:r>
      <w:hyperlink w:anchor="_bookmark232" w:history="1">
        <w:r>
          <w:rPr>
            <w:color w:val="0000FF"/>
            <w:position w:val="1"/>
          </w:rPr>
          <w:t>update()</w:t>
        </w:r>
        <w:r>
          <w:rPr>
            <w:color w:val="0000FF"/>
            <w:spacing w:val="-29"/>
            <w:position w:val="1"/>
          </w:rPr>
          <w:t xml:space="preserve"> </w:t>
        </w:r>
      </w:hyperlink>
      <w:r>
        <w:rPr>
          <w:color w:val="000000"/>
          <w:position w:val="1"/>
        </w:rPr>
        <w:t>方法更新嵌套对象</w:t>
      </w:r>
      <w:r>
        <w:rPr>
          <w:color w:val="000000"/>
          <w:spacing w:val="-29"/>
          <w:position w:val="1"/>
        </w:rPr>
        <w:t xml:space="preserve"> </w:t>
      </w:r>
      <w:r>
        <w:rPr>
          <w:color w:val="000000"/>
          <w:position w:val="1"/>
        </w:rPr>
        <w:t>service</w:t>
      </w:r>
      <w:r>
        <w:rPr>
          <w:color w:val="000000"/>
          <w:spacing w:val="-29"/>
          <w:position w:val="1"/>
        </w:rPr>
        <w:t xml:space="preserve"> </w:t>
      </w:r>
      <w:r>
        <w:rPr>
          <w:color w:val="000000"/>
          <w:position w:val="1"/>
        </w:rPr>
        <w:t>中的</w:t>
      </w:r>
      <w:r>
        <w:rPr>
          <w:color w:val="000000"/>
          <w:spacing w:val="-28"/>
          <w:position w:val="1"/>
        </w:rPr>
        <w:t xml:space="preserve"> </w:t>
      </w:r>
      <w:r>
        <w:rPr>
          <w:color w:val="000000"/>
          <w:position w:val="1"/>
        </w:rPr>
        <w:t>ID</w:t>
      </w:r>
      <w:r>
        <w:rPr>
          <w:color w:val="000000"/>
          <w:spacing w:val="-29"/>
          <w:position w:val="1"/>
        </w:rPr>
        <w:t xml:space="preserve"> </w:t>
      </w:r>
      <w:r>
        <w:rPr>
          <w:color w:val="000000"/>
          <w:position w:val="1"/>
        </w:rPr>
        <w:t>字段值大于2的记录，将</w:t>
      </w:r>
    </w:p>
    <w:p w:rsidR="00D032B6" w:rsidRDefault="00A23879">
      <w:pPr>
        <w:pStyle w:val="BodyText"/>
        <w:spacing w:line="243" w:lineRule="exact"/>
        <w:ind w:left="1217"/>
        <w:rPr>
          <w:lang w:eastAsia="zh-CN"/>
        </w:rPr>
      </w:pPr>
      <w:r>
        <w:rPr>
          <w:lang w:eastAsia="zh-CN"/>
        </w:rPr>
        <w:t>这些记录的</w:t>
      </w:r>
      <w:r>
        <w:rPr>
          <w:spacing w:val="-33"/>
          <w:lang w:eastAsia="zh-CN"/>
        </w:rPr>
        <w:t xml:space="preserve"> </w:t>
      </w:r>
      <w:r>
        <w:rPr>
          <w:lang w:eastAsia="zh-CN"/>
        </w:rPr>
        <w:t>age</w:t>
      </w:r>
      <w:r>
        <w:rPr>
          <w:spacing w:val="-33"/>
          <w:lang w:eastAsia="zh-CN"/>
        </w:rPr>
        <w:t xml:space="preserve"> </w:t>
      </w:r>
      <w:r>
        <w:rPr>
          <w:lang w:eastAsia="zh-CN"/>
        </w:rPr>
        <w:t>字段值设定为25。</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518" style="position:absolute;left:0;text-align:left;margin-left:95.85pt;margin-top:4.75pt;width:459.45pt;height:10.6pt;z-index:-251558912;mso-position-horizontal-relative:page" coordorigin="1917,95" coordsize="9189,212">
            <v:shape id="_x0000_s251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db.foo.bar.update({</w:t>
      </w:r>
      <w:hyperlink w:anchor="_bookmark287" w:history="1">
        <w:r w:rsidR="00A23879">
          <w:rPr>
            <w:rFonts w:ascii="Microsoft JhengHei" w:eastAsia="Microsoft JhengHei" w:hAnsi="Microsoft JhengHei" w:cs="Microsoft JhengHei"/>
            <w:color w:val="0000FF"/>
            <w:w w:val="115"/>
          </w:rPr>
          <w:t>$set</w:t>
        </w:r>
      </w:hyperlink>
      <w:r w:rsidR="00A23879">
        <w:rPr>
          <w:rFonts w:ascii="Microsoft JhengHei" w:eastAsia="Microsoft JhengHei" w:hAnsi="Microsoft JhengHei" w:cs="Microsoft JhengHei"/>
          <w:color w:val="000000"/>
          <w:w w:val="115"/>
        </w:rPr>
        <w:t>:{age:25}},{"service.ID":{$gt:2}})</w:t>
      </w:r>
    </w:p>
    <w:p w:rsidR="00D032B6" w:rsidRDefault="00A23879">
      <w:pPr>
        <w:pStyle w:val="BodyText"/>
        <w:spacing w:before="66"/>
        <w:rPr>
          <w:lang w:eastAsia="zh-CN"/>
        </w:rPr>
      </w:pPr>
      <w:bookmarkStart w:id="582" w:name="$gte"/>
      <w:bookmarkStart w:id="583" w:name="_bookmark266"/>
      <w:bookmarkEnd w:id="582"/>
      <w:bookmarkEnd w:id="583"/>
      <w:r>
        <w:rPr>
          <w:w w:val="90"/>
          <w:lang w:eastAsia="zh-CN"/>
        </w:rPr>
        <w:t>$gte</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035F6E">
      <w:pPr>
        <w:pStyle w:val="BodyText"/>
        <w:spacing w:before="20"/>
        <w:rPr>
          <w:rFonts w:ascii="Microsoft JhengHei" w:eastAsia="Microsoft JhengHei" w:hAnsi="Microsoft JhengHei" w:cs="Microsoft JhengHei"/>
          <w:lang w:eastAsia="zh-CN"/>
        </w:rPr>
      </w:pPr>
      <w:r w:rsidRPr="00035F6E">
        <w:pict>
          <v:group id="_x0000_s2516" style="position:absolute;left:0;text-align:left;margin-left:81.7pt;margin-top:6.75pt;width:473.6pt;height:10.6pt;z-index:-251557888;mso-position-horizontal-relative:page" coordorigin="1634,135" coordsize="9472,212">
            <v:shape id="_x0000_s2517"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lang w:eastAsia="zh-CN"/>
        </w:rPr>
        <w:t>{&lt;字段名&gt;：{$gte:&lt;值&gt;}}</w:t>
      </w:r>
    </w:p>
    <w:p w:rsidR="00D032B6" w:rsidRDefault="00D032B6">
      <w:pPr>
        <w:spacing w:before="7" w:line="160" w:lineRule="exact"/>
        <w:rPr>
          <w:sz w:val="16"/>
          <w:szCs w:val="16"/>
          <w:lang w:eastAsia="zh-CN"/>
        </w:rPr>
      </w:pPr>
    </w:p>
    <w:p w:rsidR="00D032B6" w:rsidRDefault="00A23879">
      <w:pPr>
        <w:pStyle w:val="BodyText"/>
        <w:rPr>
          <w:lang w:eastAsia="zh-CN"/>
        </w:rPr>
      </w:pPr>
      <w:r>
        <w:rPr>
          <w:lang w:eastAsia="zh-CN"/>
        </w:rPr>
        <w:t>描述</w:t>
      </w:r>
    </w:p>
    <w:p w:rsidR="00D032B6" w:rsidRDefault="00A23879">
      <w:pPr>
        <w:pStyle w:val="BodyText"/>
        <w:spacing w:before="18"/>
        <w:rPr>
          <w:lang w:eastAsia="zh-CN"/>
        </w:rPr>
      </w:pPr>
      <w:r>
        <w:rPr>
          <w:w w:val="85"/>
          <w:lang w:eastAsia="zh-CN"/>
        </w:rPr>
        <w:t xml:space="preserve">$gte    </w:t>
      </w:r>
      <w:r>
        <w:rPr>
          <w:spacing w:val="18"/>
          <w:w w:val="85"/>
          <w:lang w:eastAsia="zh-CN"/>
        </w:rPr>
        <w:t xml:space="preserve"> </w:t>
      </w:r>
      <w:r>
        <w:rPr>
          <w:w w:val="85"/>
          <w:lang w:eastAsia="zh-CN"/>
        </w:rPr>
        <w:t>选择满足“字段名”的值大于等于（&gt;=）指定“值”的记录。</w:t>
      </w:r>
    </w:p>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选择查询集合空间</w:t>
      </w:r>
      <w:r>
        <w:rPr>
          <w:spacing w:val="-23"/>
          <w:position w:val="1"/>
        </w:rPr>
        <w:t xml:space="preserve"> </w:t>
      </w:r>
      <w:r>
        <w:rPr>
          <w:position w:val="1"/>
        </w:rPr>
        <w:t>foo</w:t>
      </w:r>
      <w:r>
        <w:rPr>
          <w:spacing w:val="-23"/>
          <w:position w:val="1"/>
        </w:rPr>
        <w:t xml:space="preserve"> </w:t>
      </w:r>
      <w:r>
        <w:rPr>
          <w:position w:val="1"/>
        </w:rPr>
        <w:t>下集合</w:t>
      </w:r>
      <w:r>
        <w:rPr>
          <w:spacing w:val="-22"/>
          <w:position w:val="1"/>
        </w:rPr>
        <w:t xml:space="preserve"> </w:t>
      </w:r>
      <w:r>
        <w:rPr>
          <w:position w:val="1"/>
        </w:rPr>
        <w:t>bar</w:t>
      </w:r>
      <w:r>
        <w:rPr>
          <w:spacing w:val="-23"/>
          <w:position w:val="1"/>
        </w:rPr>
        <w:t xml:space="preserve"> </w:t>
      </w:r>
      <w:r>
        <w:rPr>
          <w:position w:val="1"/>
        </w:rPr>
        <w:t>中字段名为</w:t>
      </w:r>
      <w:r>
        <w:rPr>
          <w:spacing w:val="-22"/>
          <w:position w:val="1"/>
        </w:rPr>
        <w:t xml:space="preserve"> </w:t>
      </w:r>
      <w:r>
        <w:rPr>
          <w:position w:val="1"/>
        </w:rPr>
        <w:t>age</w:t>
      </w:r>
      <w:r>
        <w:rPr>
          <w:spacing w:val="-23"/>
          <w:position w:val="1"/>
        </w:rPr>
        <w:t xml:space="preserve"> </w:t>
      </w:r>
      <w:r>
        <w:rPr>
          <w:position w:val="1"/>
        </w:rPr>
        <w:t>的值大于等于20的记录。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14" style="position:absolute;left:0;text-align:left;margin-left:95.85pt;margin-top:4.95pt;width:459.45pt;height:10.6pt;z-index:-251556864;mso-position-horizontal-relative:page" coordorigin="1917,99" coordsize="9189,212">
            <v:shape id="_x0000_s251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db.foo.bar.find({age:{$gte:20}})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$gte</w:t>
      </w:r>
      <w:r>
        <w:rPr>
          <w:spacing w:val="-31"/>
          <w:position w:val="1"/>
        </w:rPr>
        <w:t xml:space="preserve"> </w:t>
      </w:r>
      <w:r>
        <w:rPr>
          <w:position w:val="1"/>
        </w:rPr>
        <w:t>匹配嵌套对象中的字段名。使用</w:t>
      </w:r>
      <w:r>
        <w:rPr>
          <w:spacing w:val="-30"/>
          <w:position w:val="1"/>
        </w:rPr>
        <w:t xml:space="preserve"> </w:t>
      </w:r>
      <w:hyperlink w:anchor="_bookmark232" w:history="1">
        <w:r>
          <w:rPr>
            <w:color w:val="0000FF"/>
            <w:position w:val="1"/>
          </w:rPr>
          <w:t>update()</w:t>
        </w:r>
        <w:r>
          <w:rPr>
            <w:color w:val="0000FF"/>
            <w:spacing w:val="-30"/>
            <w:position w:val="1"/>
          </w:rPr>
          <w:t xml:space="preserve"> </w:t>
        </w:r>
      </w:hyperlink>
      <w:r>
        <w:rPr>
          <w:color w:val="000000"/>
          <w:position w:val="1"/>
        </w:rPr>
        <w:t>方法更新嵌套对象</w:t>
      </w:r>
      <w:r>
        <w:rPr>
          <w:color w:val="000000"/>
          <w:spacing w:val="-30"/>
          <w:position w:val="1"/>
        </w:rPr>
        <w:t xml:space="preserve"> </w:t>
      </w:r>
      <w:r>
        <w:rPr>
          <w:color w:val="000000"/>
          <w:position w:val="1"/>
        </w:rPr>
        <w:t>service</w:t>
      </w:r>
      <w:r>
        <w:rPr>
          <w:color w:val="000000"/>
          <w:spacing w:val="-30"/>
          <w:position w:val="1"/>
        </w:rPr>
        <w:t xml:space="preserve"> </w:t>
      </w:r>
      <w:r>
        <w:rPr>
          <w:color w:val="000000"/>
          <w:position w:val="1"/>
        </w:rPr>
        <w:t>中的</w:t>
      </w:r>
      <w:r>
        <w:rPr>
          <w:color w:val="000000"/>
          <w:spacing w:val="-30"/>
          <w:position w:val="1"/>
        </w:rPr>
        <w:t xml:space="preserve"> </w:t>
      </w:r>
      <w:r>
        <w:rPr>
          <w:color w:val="000000"/>
          <w:position w:val="1"/>
        </w:rPr>
        <w:t>ID</w:t>
      </w:r>
      <w:r>
        <w:rPr>
          <w:color w:val="000000"/>
          <w:spacing w:val="-30"/>
          <w:position w:val="1"/>
        </w:rPr>
        <w:t xml:space="preserve"> </w:t>
      </w:r>
      <w:r>
        <w:rPr>
          <w:color w:val="000000"/>
          <w:position w:val="1"/>
        </w:rPr>
        <w:t>字段值大于等于2的记</w:t>
      </w:r>
    </w:p>
    <w:p w:rsidR="00D032B6" w:rsidRDefault="00A23879">
      <w:pPr>
        <w:pStyle w:val="BodyText"/>
        <w:spacing w:line="243" w:lineRule="exact"/>
        <w:ind w:left="397"/>
        <w:rPr>
          <w:lang w:eastAsia="zh-CN"/>
        </w:rPr>
      </w:pPr>
      <w:r>
        <w:rPr>
          <w:lang w:eastAsia="zh-CN"/>
        </w:rPr>
        <w:t>录，将这些记录的</w:t>
      </w:r>
      <w:r>
        <w:rPr>
          <w:spacing w:val="-33"/>
          <w:lang w:eastAsia="zh-CN"/>
        </w:rPr>
        <w:t xml:space="preserve"> </w:t>
      </w:r>
      <w:r>
        <w:rPr>
          <w:lang w:eastAsia="zh-CN"/>
        </w:rPr>
        <w:t>age</w:t>
      </w:r>
      <w:r>
        <w:rPr>
          <w:spacing w:val="-33"/>
          <w:lang w:eastAsia="zh-CN"/>
        </w:rPr>
        <w:t xml:space="preserve"> </w:t>
      </w:r>
      <w:r>
        <w:rPr>
          <w:lang w:eastAsia="zh-CN"/>
        </w:rPr>
        <w:t>字段值设定为25。</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512" style="position:absolute;left:0;text-align:left;margin-left:95.85pt;margin-top:4.75pt;width:459.45pt;height:10.6pt;z-index:-251555840;mso-position-horizontal-relative:page" coordorigin="1917,95" coordsize="9189,212">
            <v:shape id="_x0000_s251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7" w:history="1">
        <w:r w:rsidR="00A23879">
          <w:rPr>
            <w:rFonts w:ascii="Microsoft JhengHei" w:eastAsia="Microsoft JhengHei" w:hAnsi="Microsoft JhengHei" w:cs="Microsoft JhengHei"/>
            <w:color w:val="0000FF"/>
            <w:w w:val="110"/>
          </w:rPr>
          <w:t>$set</w:t>
        </w:r>
      </w:hyperlink>
      <w:r w:rsidR="00A23879">
        <w:rPr>
          <w:rFonts w:ascii="Microsoft JhengHei" w:eastAsia="Microsoft JhengHei" w:hAnsi="Microsoft JhengHei" w:cs="Microsoft JhengHei"/>
          <w:color w:val="000000"/>
          <w:w w:val="110"/>
        </w:rPr>
        <w:t>:{age:25}},{"service.ID":{$gte:2}})</w:t>
      </w:r>
    </w:p>
    <w:p w:rsidR="00D032B6" w:rsidRDefault="00A23879">
      <w:pPr>
        <w:pStyle w:val="BodyText"/>
        <w:spacing w:before="66"/>
        <w:ind w:left="113"/>
        <w:rPr>
          <w:lang w:eastAsia="zh-CN"/>
        </w:rPr>
      </w:pPr>
      <w:bookmarkStart w:id="584" w:name="$lt"/>
      <w:bookmarkStart w:id="585" w:name="_bookmark267"/>
      <w:bookmarkEnd w:id="584"/>
      <w:bookmarkEnd w:id="585"/>
      <w:r>
        <w:rPr>
          <w:w w:val="95"/>
          <w:lang w:eastAsia="zh-CN"/>
        </w:rPr>
        <w:t>$lt</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510" style="position:absolute;left:0;text-align:left;margin-left:81.7pt;margin-top:6.75pt;width:473.6pt;height:10.6pt;z-index:-251554816;mso-position-horizontal-relative:page" coordorigin="1634,135" coordsize="9472,212">
            <v:shape id="_x0000_s2511"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lang w:eastAsia="zh-CN"/>
        </w:rPr>
        <w:t>{&lt;字段名&gt;：{$lt:&lt;值&gt;}}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A23879">
      <w:pPr>
        <w:pStyle w:val="BodyText"/>
        <w:spacing w:before="18" w:line="379" w:lineRule="auto"/>
        <w:ind w:left="113" w:right="4933"/>
      </w:pPr>
      <w:r>
        <w:rPr>
          <w:w w:val="85"/>
          <w:lang w:eastAsia="zh-CN"/>
        </w:rPr>
        <w:t xml:space="preserve">$lt   </w:t>
      </w:r>
      <w:r>
        <w:rPr>
          <w:spacing w:val="38"/>
          <w:w w:val="85"/>
          <w:lang w:eastAsia="zh-CN"/>
        </w:rPr>
        <w:t xml:space="preserve"> </w:t>
      </w:r>
      <w:r>
        <w:rPr>
          <w:w w:val="85"/>
          <w:lang w:eastAsia="zh-CN"/>
        </w:rPr>
        <w:t xml:space="preserve">选择满足“字段名”的值小于（&lt;）指定“值”的记录。 </w:t>
      </w:r>
      <w:r>
        <w:rPr>
          <w:w w:val="90"/>
        </w:rPr>
        <w:t>示例</w:t>
      </w:r>
    </w:p>
    <w:p w:rsidR="00D032B6" w:rsidRDefault="00A23879">
      <w:pPr>
        <w:pStyle w:val="BodyText"/>
        <w:tabs>
          <w:tab w:val="left" w:pos="397"/>
        </w:tabs>
        <w:spacing w:line="223"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查询集合</w:t>
      </w:r>
      <w:r>
        <w:rPr>
          <w:spacing w:val="-30"/>
          <w:position w:val="1"/>
        </w:rPr>
        <w:t xml:space="preserve"> </w:t>
      </w:r>
      <w:r>
        <w:rPr>
          <w:position w:val="1"/>
        </w:rPr>
        <w:t>bar</w:t>
      </w:r>
      <w:r>
        <w:rPr>
          <w:spacing w:val="-30"/>
          <w:position w:val="1"/>
        </w:rPr>
        <w:t xml:space="preserve"> </w:t>
      </w:r>
      <w:r>
        <w:rPr>
          <w:position w:val="1"/>
        </w:rPr>
        <w:t>中字段名为</w:t>
      </w:r>
      <w:r>
        <w:rPr>
          <w:spacing w:val="-29"/>
          <w:position w:val="1"/>
        </w:rPr>
        <w:t xml:space="preserve"> </w:t>
      </w:r>
      <w:r>
        <w:rPr>
          <w:position w:val="1"/>
        </w:rPr>
        <w:t>age，其值小于20的记录。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08" style="position:absolute;left:0;text-align:left;margin-left:95.85pt;margin-top:4.95pt;width:459.45pt;height:10.6pt;z-index:-251553792;mso-position-horizontal-relative:page" coordorigin="1917,99" coordsize="9189,212">
            <v:shape id="_x0000_s250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db.foo.bar.find({age:{$lt:20}})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$lt</w:t>
      </w:r>
      <w:r>
        <w:rPr>
          <w:spacing w:val="-26"/>
          <w:position w:val="1"/>
        </w:rPr>
        <w:t xml:space="preserve"> </w:t>
      </w:r>
      <w:r>
        <w:rPr>
          <w:position w:val="1"/>
        </w:rPr>
        <w:t>匹配嵌套对象中的字段名。使用</w:t>
      </w:r>
      <w:r>
        <w:rPr>
          <w:spacing w:val="-26"/>
          <w:position w:val="1"/>
        </w:rPr>
        <w:t xml:space="preserve"> </w:t>
      </w:r>
      <w:hyperlink w:anchor="_bookmark232" w:history="1">
        <w:r>
          <w:rPr>
            <w:color w:val="0000FF"/>
            <w:position w:val="1"/>
          </w:rPr>
          <w:t>update()</w:t>
        </w:r>
        <w:r>
          <w:rPr>
            <w:color w:val="0000FF"/>
            <w:spacing w:val="-26"/>
            <w:position w:val="1"/>
          </w:rPr>
          <w:t xml:space="preserve"> </w:t>
        </w:r>
      </w:hyperlink>
      <w:r>
        <w:rPr>
          <w:color w:val="000000"/>
          <w:position w:val="1"/>
        </w:rPr>
        <w:t>方法更新嵌套对象</w:t>
      </w:r>
      <w:r>
        <w:rPr>
          <w:color w:val="000000"/>
          <w:spacing w:val="-26"/>
          <w:position w:val="1"/>
        </w:rPr>
        <w:t xml:space="preserve"> </w:t>
      </w:r>
      <w:r>
        <w:rPr>
          <w:color w:val="000000"/>
          <w:position w:val="1"/>
        </w:rPr>
        <w:t>service</w:t>
      </w:r>
      <w:r>
        <w:rPr>
          <w:color w:val="000000"/>
          <w:spacing w:val="-25"/>
          <w:position w:val="1"/>
        </w:rPr>
        <w:t xml:space="preserve"> </w:t>
      </w:r>
      <w:r>
        <w:rPr>
          <w:color w:val="000000"/>
          <w:position w:val="1"/>
        </w:rPr>
        <w:t>中的</w:t>
      </w:r>
      <w:r>
        <w:rPr>
          <w:color w:val="000000"/>
          <w:spacing w:val="-26"/>
          <w:position w:val="1"/>
        </w:rPr>
        <w:t xml:space="preserve"> </w:t>
      </w:r>
      <w:r>
        <w:rPr>
          <w:color w:val="000000"/>
          <w:position w:val="1"/>
        </w:rPr>
        <w:t>ID</w:t>
      </w:r>
      <w:r>
        <w:rPr>
          <w:color w:val="000000"/>
          <w:spacing w:val="-26"/>
          <w:position w:val="1"/>
        </w:rPr>
        <w:t xml:space="preserve"> </w:t>
      </w:r>
      <w:r>
        <w:rPr>
          <w:color w:val="000000"/>
          <w:position w:val="1"/>
        </w:rPr>
        <w:t>字段值小于2的记录，将</w:t>
      </w:r>
    </w:p>
    <w:p w:rsidR="00D032B6" w:rsidRDefault="00A23879">
      <w:pPr>
        <w:pStyle w:val="BodyText"/>
        <w:spacing w:line="243" w:lineRule="exact"/>
        <w:ind w:left="397"/>
        <w:rPr>
          <w:lang w:eastAsia="zh-CN"/>
        </w:rPr>
      </w:pPr>
      <w:r>
        <w:rPr>
          <w:lang w:eastAsia="zh-CN"/>
        </w:rPr>
        <w:t>这些记录的</w:t>
      </w:r>
      <w:r>
        <w:rPr>
          <w:spacing w:val="-33"/>
          <w:lang w:eastAsia="zh-CN"/>
        </w:rPr>
        <w:t xml:space="preserve"> </w:t>
      </w:r>
      <w:r>
        <w:rPr>
          <w:lang w:eastAsia="zh-CN"/>
        </w:rPr>
        <w:t>age</w:t>
      </w:r>
      <w:r>
        <w:rPr>
          <w:spacing w:val="-33"/>
          <w:lang w:eastAsia="zh-CN"/>
        </w:rPr>
        <w:t xml:space="preserve"> </w:t>
      </w:r>
      <w:r>
        <w:rPr>
          <w:lang w:eastAsia="zh-CN"/>
        </w:rPr>
        <w:t>字段值设定为25。</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506" style="position:absolute;left:0;text-align:left;margin-left:95.85pt;margin-top:4.75pt;width:459.45pt;height:10.6pt;z-index:-251552768;mso-position-horizontal-relative:page" coordorigin="1917,95" coordsize="9189,212">
            <v:shape id="_x0000_s250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db.foo.bar.update({</w:t>
      </w:r>
      <w:hyperlink w:anchor="_bookmark287" w:history="1">
        <w:r w:rsidR="00A23879">
          <w:rPr>
            <w:rFonts w:ascii="Microsoft JhengHei" w:eastAsia="Microsoft JhengHei" w:hAnsi="Microsoft JhengHei" w:cs="Microsoft JhengHei"/>
            <w:color w:val="0000FF"/>
            <w:w w:val="115"/>
          </w:rPr>
          <w:t>$set</w:t>
        </w:r>
      </w:hyperlink>
      <w:r w:rsidR="00A23879">
        <w:rPr>
          <w:rFonts w:ascii="Microsoft JhengHei" w:eastAsia="Microsoft JhengHei" w:hAnsi="Microsoft JhengHei" w:cs="Microsoft JhengHei"/>
          <w:color w:val="000000"/>
          <w:w w:val="115"/>
        </w:rPr>
        <w:t>:{age:25}},{"service.ID":{$lt:15}})</w:t>
      </w:r>
    </w:p>
    <w:p w:rsidR="00D032B6" w:rsidRDefault="00A23879">
      <w:pPr>
        <w:pStyle w:val="BodyText"/>
        <w:spacing w:before="66"/>
        <w:ind w:left="113"/>
        <w:rPr>
          <w:lang w:eastAsia="zh-CN"/>
        </w:rPr>
      </w:pPr>
      <w:bookmarkStart w:id="586" w:name="$lte"/>
      <w:bookmarkStart w:id="587" w:name="_bookmark268"/>
      <w:bookmarkEnd w:id="586"/>
      <w:bookmarkEnd w:id="587"/>
      <w:r>
        <w:rPr>
          <w:w w:val="95"/>
          <w:lang w:eastAsia="zh-CN"/>
        </w:rPr>
        <w:t>$lte</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504" style="position:absolute;left:0;text-align:left;margin-left:81.7pt;margin-top:6.75pt;width:473.6pt;height:10.6pt;z-index:-251551744;mso-position-horizontal-relative:page" coordorigin="1634,135" coordsize="9472,212">
            <v:shape id="_x0000_s250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lang w:eastAsia="zh-CN"/>
        </w:rPr>
        <w:t>{&lt;字段名&gt;：{$lte:&lt;值&gt;}}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A23879">
      <w:pPr>
        <w:pStyle w:val="BodyText"/>
        <w:spacing w:before="18" w:line="379" w:lineRule="auto"/>
        <w:ind w:left="113" w:right="4328"/>
      </w:pPr>
      <w:r>
        <w:rPr>
          <w:w w:val="85"/>
          <w:lang w:eastAsia="zh-CN"/>
        </w:rPr>
        <w:t xml:space="preserve">$lte    </w:t>
      </w:r>
      <w:r>
        <w:rPr>
          <w:spacing w:val="30"/>
          <w:w w:val="85"/>
          <w:lang w:eastAsia="zh-CN"/>
        </w:rPr>
        <w:t xml:space="preserve"> </w:t>
      </w:r>
      <w:r>
        <w:rPr>
          <w:w w:val="85"/>
          <w:lang w:eastAsia="zh-CN"/>
        </w:rPr>
        <w:t xml:space="preserve">选择满足“字段名”的值小于等于（&lt;=）指定“值”的记录。 </w:t>
      </w:r>
      <w:r>
        <w:rPr>
          <w:w w:val="90"/>
        </w:rPr>
        <w:t>示例</w:t>
      </w:r>
    </w:p>
    <w:p w:rsidR="00D032B6" w:rsidRDefault="00A23879">
      <w:pPr>
        <w:pStyle w:val="BodyText"/>
        <w:tabs>
          <w:tab w:val="left" w:pos="397"/>
        </w:tabs>
        <w:spacing w:line="223"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选择查询集合空间</w:t>
      </w:r>
      <w:r>
        <w:rPr>
          <w:spacing w:val="-23"/>
          <w:position w:val="1"/>
        </w:rPr>
        <w:t xml:space="preserve"> </w:t>
      </w:r>
      <w:r>
        <w:rPr>
          <w:position w:val="1"/>
        </w:rPr>
        <w:t>foo</w:t>
      </w:r>
      <w:r>
        <w:rPr>
          <w:spacing w:val="-23"/>
          <w:position w:val="1"/>
        </w:rPr>
        <w:t xml:space="preserve"> </w:t>
      </w:r>
      <w:r>
        <w:rPr>
          <w:position w:val="1"/>
        </w:rPr>
        <w:t>下集合</w:t>
      </w:r>
      <w:r>
        <w:rPr>
          <w:spacing w:val="-22"/>
          <w:position w:val="1"/>
        </w:rPr>
        <w:t xml:space="preserve"> </w:t>
      </w:r>
      <w:r>
        <w:rPr>
          <w:position w:val="1"/>
        </w:rPr>
        <w:t>bar</w:t>
      </w:r>
      <w:r>
        <w:rPr>
          <w:spacing w:val="-23"/>
          <w:position w:val="1"/>
        </w:rPr>
        <w:t xml:space="preserve"> </w:t>
      </w:r>
      <w:r>
        <w:rPr>
          <w:position w:val="1"/>
        </w:rPr>
        <w:t>中字段名为</w:t>
      </w:r>
      <w:r>
        <w:rPr>
          <w:spacing w:val="-22"/>
          <w:position w:val="1"/>
        </w:rPr>
        <w:t xml:space="preserve"> </w:t>
      </w:r>
      <w:r>
        <w:rPr>
          <w:position w:val="1"/>
        </w:rPr>
        <w:t>age</w:t>
      </w:r>
      <w:r>
        <w:rPr>
          <w:spacing w:val="-23"/>
          <w:position w:val="1"/>
        </w:rPr>
        <w:t xml:space="preserve"> </w:t>
      </w:r>
      <w:r>
        <w:rPr>
          <w:position w:val="1"/>
        </w:rPr>
        <w:t>的值小于等于20的记录。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502" style="position:absolute;left:0;text-align:left;margin-left:95.85pt;margin-top:4.95pt;width:459.45pt;height:10.6pt;z-index:-251550720;mso-position-horizontal-relative:page" coordorigin="1917,99" coordsize="9189,212">
            <v:shape id="_x0000_s250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db.foo.bar.find({age:{$lte:20}})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$lte</w:t>
      </w:r>
      <w:r>
        <w:rPr>
          <w:spacing w:val="-26"/>
          <w:position w:val="1"/>
        </w:rPr>
        <w:t xml:space="preserve"> </w:t>
      </w:r>
      <w:r>
        <w:rPr>
          <w:position w:val="1"/>
        </w:rPr>
        <w:t>匹配一个嵌套对象中的字段名。使用</w:t>
      </w:r>
      <w:r>
        <w:rPr>
          <w:spacing w:val="-26"/>
          <w:position w:val="1"/>
        </w:rPr>
        <w:t xml:space="preserve"> </w:t>
      </w:r>
      <w:hyperlink w:anchor="_bookmark232" w:history="1">
        <w:r>
          <w:rPr>
            <w:color w:val="0000FF"/>
            <w:position w:val="1"/>
          </w:rPr>
          <w:t>update()</w:t>
        </w:r>
        <w:r>
          <w:rPr>
            <w:color w:val="0000FF"/>
            <w:spacing w:val="-26"/>
            <w:position w:val="1"/>
          </w:rPr>
          <w:t xml:space="preserve"> </w:t>
        </w:r>
      </w:hyperlink>
      <w:r>
        <w:rPr>
          <w:color w:val="000000"/>
          <w:position w:val="1"/>
        </w:rPr>
        <w:t>方法更新嵌套对象</w:t>
      </w:r>
      <w:r>
        <w:rPr>
          <w:color w:val="000000"/>
          <w:spacing w:val="-25"/>
          <w:position w:val="1"/>
        </w:rPr>
        <w:t xml:space="preserve"> </w:t>
      </w:r>
      <w:r>
        <w:rPr>
          <w:color w:val="000000"/>
          <w:position w:val="1"/>
        </w:rPr>
        <w:t>service</w:t>
      </w:r>
      <w:r>
        <w:rPr>
          <w:color w:val="000000"/>
          <w:spacing w:val="-26"/>
          <w:position w:val="1"/>
        </w:rPr>
        <w:t xml:space="preserve"> </w:t>
      </w:r>
      <w:r>
        <w:rPr>
          <w:color w:val="000000"/>
          <w:position w:val="1"/>
        </w:rPr>
        <w:t>中的</w:t>
      </w:r>
      <w:r>
        <w:rPr>
          <w:color w:val="000000"/>
          <w:spacing w:val="-26"/>
          <w:position w:val="1"/>
        </w:rPr>
        <w:t xml:space="preserve"> </w:t>
      </w:r>
      <w:r>
        <w:rPr>
          <w:color w:val="000000"/>
          <w:position w:val="1"/>
        </w:rPr>
        <w:t>ID</w:t>
      </w:r>
      <w:r>
        <w:rPr>
          <w:color w:val="000000"/>
          <w:spacing w:val="-26"/>
          <w:position w:val="1"/>
        </w:rPr>
        <w:t xml:space="preserve"> </w:t>
      </w:r>
      <w:r>
        <w:rPr>
          <w:color w:val="000000"/>
          <w:position w:val="1"/>
        </w:rPr>
        <w:t>字段值小于等</w:t>
      </w:r>
    </w:p>
    <w:p w:rsidR="00D032B6" w:rsidRDefault="00A23879">
      <w:pPr>
        <w:pStyle w:val="BodyText"/>
        <w:spacing w:line="243" w:lineRule="exact"/>
        <w:ind w:left="397"/>
        <w:rPr>
          <w:lang w:eastAsia="zh-CN"/>
        </w:rPr>
      </w:pPr>
      <w:r>
        <w:rPr>
          <w:lang w:eastAsia="zh-CN"/>
        </w:rPr>
        <w:t>于2的记录，将这些记录的</w:t>
      </w:r>
      <w:r>
        <w:rPr>
          <w:spacing w:val="-37"/>
          <w:lang w:eastAsia="zh-CN"/>
        </w:rPr>
        <w:t xml:space="preserve"> </w:t>
      </w:r>
      <w:r>
        <w:rPr>
          <w:lang w:eastAsia="zh-CN"/>
        </w:rPr>
        <w:t>age</w:t>
      </w:r>
      <w:r>
        <w:rPr>
          <w:spacing w:val="-37"/>
          <w:lang w:eastAsia="zh-CN"/>
        </w:rPr>
        <w:t xml:space="preserve"> </w:t>
      </w:r>
      <w:r>
        <w:rPr>
          <w:lang w:eastAsia="zh-CN"/>
        </w:rPr>
        <w:t>字段值设定为25。</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500" style="position:absolute;left:0;text-align:left;margin-left:95.85pt;margin-top:4.75pt;width:459.45pt;height:10.6pt;z-index:-251549696;mso-position-horizontal-relative:page" coordorigin="1917,95" coordsize="9189,212">
            <v:shape id="_x0000_s250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rPr>
        <w:t>db.foo.bar.update({</w:t>
      </w:r>
      <w:hyperlink w:anchor="_bookmark287" w:history="1">
        <w:r w:rsidR="00A23879">
          <w:rPr>
            <w:rFonts w:ascii="Microsoft JhengHei" w:eastAsia="Microsoft JhengHei" w:hAnsi="Microsoft JhengHei" w:cs="Microsoft JhengHei"/>
            <w:color w:val="0000FF"/>
            <w:w w:val="115"/>
          </w:rPr>
          <w:t>$set</w:t>
        </w:r>
      </w:hyperlink>
      <w:r w:rsidR="00A23879">
        <w:rPr>
          <w:rFonts w:ascii="Microsoft JhengHei" w:eastAsia="Microsoft JhengHei" w:hAnsi="Microsoft JhengHei" w:cs="Microsoft JhengHei"/>
          <w:color w:val="000000"/>
          <w:w w:val="115"/>
        </w:rPr>
        <w:t>:{age:25}},{"service.ID":{$lte:2}})</w:t>
      </w:r>
    </w:p>
    <w:p w:rsidR="00D032B6" w:rsidRDefault="00A23879">
      <w:pPr>
        <w:pStyle w:val="BodyText"/>
        <w:spacing w:before="66"/>
        <w:ind w:left="113"/>
        <w:rPr>
          <w:lang w:eastAsia="zh-CN"/>
        </w:rPr>
      </w:pPr>
      <w:bookmarkStart w:id="588" w:name="$ne"/>
      <w:bookmarkStart w:id="589" w:name="_bookmark269"/>
      <w:bookmarkEnd w:id="588"/>
      <w:bookmarkEnd w:id="589"/>
      <w:r>
        <w:rPr>
          <w:w w:val="95"/>
          <w:lang w:eastAsia="zh-CN"/>
        </w:rPr>
        <w:t>$ne</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498" style="position:absolute;left:0;text-align:left;margin-left:81.7pt;margin-top:6.75pt;width:473.6pt;height:10.6pt;z-index:-251548672;mso-position-horizontal-relative:page" coordorigin="1634,135" coordsize="9472,212">
            <v:shape id="_x0000_s2499"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lang w:eastAsia="zh-CN"/>
        </w:rPr>
        <w:t>{&lt;字段名&gt;：{$ne:&lt;值&gt;}}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A23879">
      <w:pPr>
        <w:pStyle w:val="BodyText"/>
        <w:spacing w:before="18"/>
        <w:ind w:left="113"/>
        <w:rPr>
          <w:lang w:eastAsia="zh-CN"/>
        </w:rPr>
      </w:pPr>
      <w:r>
        <w:rPr>
          <w:w w:val="85"/>
          <w:lang w:eastAsia="zh-CN"/>
        </w:rPr>
        <w:t xml:space="preserve">$ne    </w:t>
      </w:r>
      <w:r>
        <w:rPr>
          <w:spacing w:val="15"/>
          <w:w w:val="85"/>
          <w:lang w:eastAsia="zh-CN"/>
        </w:rPr>
        <w:t xml:space="preserve"> </w:t>
      </w:r>
      <w:r>
        <w:rPr>
          <w:w w:val="85"/>
          <w:lang w:eastAsia="zh-CN"/>
        </w:rPr>
        <w:t>选择满足“字段名”的值不等于（!=）指定“值”的记录。</w:t>
      </w:r>
    </w:p>
    <w:p w:rsidR="00D032B6" w:rsidRDefault="00D032B6">
      <w:pPr>
        <w:rPr>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w:t>
      </w:r>
      <w:r>
        <w:rPr>
          <w:spacing w:val="-18"/>
          <w:position w:val="1"/>
        </w:rPr>
        <w:t xml:space="preserve"> </w:t>
      </w:r>
      <w:r>
        <w:rPr>
          <w:position w:val="1"/>
        </w:rPr>
        <w:t>bar</w:t>
      </w:r>
      <w:r>
        <w:rPr>
          <w:spacing w:val="-18"/>
          <w:position w:val="1"/>
        </w:rPr>
        <w:t xml:space="preserve"> </w:t>
      </w:r>
      <w:r>
        <w:rPr>
          <w:position w:val="1"/>
        </w:rPr>
        <w:t>中</w:t>
      </w:r>
      <w:r>
        <w:rPr>
          <w:spacing w:val="-18"/>
          <w:position w:val="1"/>
        </w:rPr>
        <w:t xml:space="preserve"> </w:t>
      </w:r>
      <w:r>
        <w:rPr>
          <w:position w:val="1"/>
        </w:rPr>
        <w:t>age</w:t>
      </w:r>
      <w:r>
        <w:rPr>
          <w:spacing w:val="-17"/>
          <w:position w:val="1"/>
        </w:rPr>
        <w:t xml:space="preserve"> </w:t>
      </w:r>
      <w:r>
        <w:rPr>
          <w:position w:val="1"/>
        </w:rPr>
        <w:t>字段值等于</w:t>
      </w:r>
      <w:r>
        <w:rPr>
          <w:spacing w:val="-18"/>
          <w:position w:val="1"/>
        </w:rPr>
        <w:t xml:space="preserve"> </w:t>
      </w:r>
      <w:r>
        <w:rPr>
          <w:position w:val="1"/>
        </w:rPr>
        <w:t>20</w:t>
      </w:r>
      <w:r>
        <w:rPr>
          <w:spacing w:val="-18"/>
          <w:position w:val="1"/>
        </w:rPr>
        <w:t xml:space="preserve"> </w:t>
      </w:r>
      <w:r>
        <w:rPr>
          <w:position w:val="1"/>
        </w:rPr>
        <w:t>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496" style="position:absolute;left:0;text-align:left;margin-left:95.85pt;margin-top:4.95pt;width:459.45pt;height:10.6pt;z-index:-251547648;mso-position-horizontal-relative:page" coordorigin="1917,99" coordsize="9189,212">
            <v:shape id="_x0000_s249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db.foo.bar.find({age:{$ne:20}})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$ne</w:t>
      </w:r>
      <w:r>
        <w:rPr>
          <w:spacing w:val="-32"/>
          <w:position w:val="1"/>
        </w:rPr>
        <w:t xml:space="preserve"> </w:t>
      </w:r>
      <w:r>
        <w:rPr>
          <w:position w:val="1"/>
        </w:rPr>
        <w:t>匹配嵌套对象中的字段名。使用</w:t>
      </w:r>
      <w:r>
        <w:rPr>
          <w:spacing w:val="-31"/>
          <w:position w:val="1"/>
        </w:rPr>
        <w:t xml:space="preserve"> </w:t>
      </w:r>
      <w:hyperlink w:anchor="_bookmark232" w:history="1">
        <w:r>
          <w:rPr>
            <w:color w:val="0000FF"/>
            <w:position w:val="1"/>
          </w:rPr>
          <w:t>update()</w:t>
        </w:r>
        <w:r>
          <w:rPr>
            <w:color w:val="0000FF"/>
            <w:spacing w:val="-31"/>
            <w:position w:val="1"/>
          </w:rPr>
          <w:t xml:space="preserve"> </w:t>
        </w:r>
      </w:hyperlink>
      <w:r>
        <w:rPr>
          <w:color w:val="000000"/>
          <w:position w:val="1"/>
        </w:rPr>
        <w:t>方法更新嵌套对象</w:t>
      </w:r>
      <w:r>
        <w:rPr>
          <w:color w:val="000000"/>
          <w:spacing w:val="-31"/>
          <w:position w:val="1"/>
        </w:rPr>
        <w:t xml:space="preserve"> </w:t>
      </w:r>
      <w:r>
        <w:rPr>
          <w:color w:val="000000"/>
          <w:position w:val="1"/>
        </w:rPr>
        <w:t>service</w:t>
      </w:r>
      <w:r>
        <w:rPr>
          <w:color w:val="000000"/>
          <w:spacing w:val="-31"/>
          <w:position w:val="1"/>
        </w:rPr>
        <w:t xml:space="preserve"> </w:t>
      </w:r>
      <w:r>
        <w:rPr>
          <w:color w:val="000000"/>
          <w:position w:val="1"/>
        </w:rPr>
        <w:t>中的</w:t>
      </w:r>
      <w:r>
        <w:rPr>
          <w:color w:val="000000"/>
          <w:spacing w:val="-31"/>
          <w:position w:val="1"/>
        </w:rPr>
        <w:t xml:space="preserve"> </w:t>
      </w:r>
      <w:r>
        <w:rPr>
          <w:color w:val="000000"/>
          <w:position w:val="1"/>
        </w:rPr>
        <w:t>type</w:t>
      </w:r>
      <w:r>
        <w:rPr>
          <w:color w:val="000000"/>
          <w:spacing w:val="-31"/>
          <w:position w:val="1"/>
        </w:rPr>
        <w:t xml:space="preserve"> </w:t>
      </w:r>
      <w:r>
        <w:rPr>
          <w:color w:val="000000"/>
          <w:position w:val="1"/>
        </w:rPr>
        <w:t>字段值不等于15的记</w:t>
      </w:r>
    </w:p>
    <w:p w:rsidR="00D032B6" w:rsidRDefault="00A23879">
      <w:pPr>
        <w:pStyle w:val="BodyText"/>
        <w:spacing w:line="243" w:lineRule="exact"/>
        <w:ind w:left="1217"/>
        <w:rPr>
          <w:lang w:eastAsia="zh-CN"/>
        </w:rPr>
      </w:pPr>
      <w:r>
        <w:rPr>
          <w:lang w:eastAsia="zh-CN"/>
        </w:rPr>
        <w:t>录，将这些记录的</w:t>
      </w:r>
      <w:r>
        <w:rPr>
          <w:spacing w:val="-33"/>
          <w:lang w:eastAsia="zh-CN"/>
        </w:rPr>
        <w:t xml:space="preserve"> </w:t>
      </w:r>
      <w:r>
        <w:rPr>
          <w:lang w:eastAsia="zh-CN"/>
        </w:rPr>
        <w:t>age</w:t>
      </w:r>
      <w:r>
        <w:rPr>
          <w:spacing w:val="-33"/>
          <w:lang w:eastAsia="zh-CN"/>
        </w:rPr>
        <w:t xml:space="preserve"> </w:t>
      </w:r>
      <w:r>
        <w:rPr>
          <w:lang w:eastAsia="zh-CN"/>
        </w:rPr>
        <w:t>字段值设定为25。</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494" style="position:absolute;left:0;text-align:left;margin-left:95.85pt;margin-top:4.75pt;width:459.45pt;height:10.6pt;z-index:-251546624;mso-position-horizontal-relative:page" coordorigin="1917,95" coordsize="9189,212">
            <v:shape id="_x0000_s249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7" w:history="1">
        <w:r w:rsidR="00A23879">
          <w:rPr>
            <w:rFonts w:ascii="Microsoft JhengHei" w:eastAsia="Microsoft JhengHei" w:hAnsi="Microsoft JhengHei" w:cs="Microsoft JhengHei"/>
            <w:color w:val="0000FF"/>
            <w:w w:val="110"/>
          </w:rPr>
          <w:t>$set</w:t>
        </w:r>
      </w:hyperlink>
      <w:r w:rsidR="00A23879">
        <w:rPr>
          <w:rFonts w:ascii="Microsoft JhengHei" w:eastAsia="Microsoft JhengHei" w:hAnsi="Microsoft JhengHei" w:cs="Microsoft JhengHei"/>
          <w:color w:val="000000"/>
          <w:w w:val="110"/>
        </w:rPr>
        <w:t>:{age:25}},{"service.type":{$ne:15}})</w:t>
      </w:r>
    </w:p>
    <w:p w:rsidR="00D032B6" w:rsidRDefault="00A23879">
      <w:pPr>
        <w:pStyle w:val="BodyText"/>
        <w:spacing w:before="66"/>
        <w:rPr>
          <w:lang w:eastAsia="zh-CN"/>
        </w:rPr>
      </w:pPr>
      <w:bookmarkStart w:id="590" w:name="$et"/>
      <w:bookmarkStart w:id="591" w:name="_bookmark270"/>
      <w:bookmarkEnd w:id="590"/>
      <w:bookmarkEnd w:id="591"/>
      <w:r>
        <w:rPr>
          <w:w w:val="95"/>
          <w:lang w:eastAsia="zh-CN"/>
        </w:rPr>
        <w:t>$et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035F6E">
      <w:pPr>
        <w:pStyle w:val="BodyText"/>
        <w:spacing w:before="20"/>
        <w:rPr>
          <w:rFonts w:ascii="Microsoft JhengHei" w:eastAsia="Microsoft JhengHei" w:hAnsi="Microsoft JhengHei" w:cs="Microsoft JhengHei"/>
          <w:lang w:eastAsia="zh-CN"/>
        </w:rPr>
      </w:pPr>
      <w:r w:rsidRPr="00035F6E">
        <w:pict>
          <v:group id="_x0000_s2492" style="position:absolute;left:0;text-align:left;margin-left:81.7pt;margin-top:6.75pt;width:473.6pt;height:10.6pt;z-index:-251545600;mso-position-horizontal-relative:page" coordorigin="1634,135" coordsize="9472,212">
            <v:shape id="_x0000_s249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lang w:eastAsia="zh-CN"/>
        </w:rPr>
        <w:t>{&lt;字段名&gt;：{$et:&lt;值&gt;}}</w:t>
      </w:r>
    </w:p>
    <w:p w:rsidR="00D032B6" w:rsidRDefault="00D032B6">
      <w:pPr>
        <w:spacing w:before="7" w:line="160" w:lineRule="exact"/>
        <w:rPr>
          <w:sz w:val="16"/>
          <w:szCs w:val="16"/>
          <w:lang w:eastAsia="zh-CN"/>
        </w:rPr>
      </w:pPr>
    </w:p>
    <w:p w:rsidR="00D032B6" w:rsidRDefault="00A23879">
      <w:pPr>
        <w:pStyle w:val="BodyText"/>
        <w:rPr>
          <w:lang w:eastAsia="zh-CN"/>
        </w:rPr>
      </w:pPr>
      <w:r>
        <w:rPr>
          <w:lang w:eastAsia="zh-CN"/>
        </w:rPr>
        <w:t>描述</w:t>
      </w:r>
    </w:p>
    <w:p w:rsidR="00D032B6" w:rsidRDefault="00A23879">
      <w:pPr>
        <w:pStyle w:val="BodyText"/>
        <w:spacing w:before="18" w:line="379" w:lineRule="auto"/>
        <w:ind w:right="4748"/>
      </w:pPr>
      <w:r>
        <w:rPr>
          <w:w w:val="85"/>
          <w:lang w:eastAsia="zh-CN"/>
        </w:rPr>
        <w:t xml:space="preserve">$et   </w:t>
      </w:r>
      <w:r>
        <w:rPr>
          <w:spacing w:val="43"/>
          <w:w w:val="85"/>
          <w:lang w:eastAsia="zh-CN"/>
        </w:rPr>
        <w:t xml:space="preserve"> </w:t>
      </w:r>
      <w:r>
        <w:rPr>
          <w:w w:val="85"/>
          <w:lang w:eastAsia="zh-CN"/>
        </w:rPr>
        <w:t xml:space="preserve">选择满足“字段名”的值等于（=）指定“值”的记录。 </w:t>
      </w:r>
      <w:r>
        <w:rPr>
          <w:w w:val="90"/>
        </w:rP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返回集合</w:t>
      </w:r>
      <w:r>
        <w:rPr>
          <w:spacing w:val="-18"/>
          <w:position w:val="1"/>
        </w:rPr>
        <w:t xml:space="preserve"> </w:t>
      </w:r>
      <w:r>
        <w:rPr>
          <w:position w:val="1"/>
        </w:rPr>
        <w:t>bar</w:t>
      </w:r>
      <w:r>
        <w:rPr>
          <w:spacing w:val="-18"/>
          <w:position w:val="1"/>
        </w:rPr>
        <w:t xml:space="preserve"> </w:t>
      </w:r>
      <w:r>
        <w:rPr>
          <w:position w:val="1"/>
        </w:rPr>
        <w:t>中</w:t>
      </w:r>
      <w:r>
        <w:rPr>
          <w:spacing w:val="-18"/>
          <w:position w:val="1"/>
        </w:rPr>
        <w:t xml:space="preserve"> </w:t>
      </w:r>
      <w:r>
        <w:rPr>
          <w:position w:val="1"/>
        </w:rPr>
        <w:t>age</w:t>
      </w:r>
      <w:r>
        <w:rPr>
          <w:spacing w:val="-17"/>
          <w:position w:val="1"/>
        </w:rPr>
        <w:t xml:space="preserve"> </w:t>
      </w:r>
      <w:r>
        <w:rPr>
          <w:position w:val="1"/>
        </w:rPr>
        <w:t>字段值等于</w:t>
      </w:r>
      <w:r>
        <w:rPr>
          <w:spacing w:val="-18"/>
          <w:position w:val="1"/>
        </w:rPr>
        <w:t xml:space="preserve"> </w:t>
      </w:r>
      <w:r>
        <w:rPr>
          <w:position w:val="1"/>
        </w:rPr>
        <w:t>20</w:t>
      </w:r>
      <w:r>
        <w:rPr>
          <w:spacing w:val="-18"/>
          <w:position w:val="1"/>
        </w:rPr>
        <w:t xml:space="preserve"> </w:t>
      </w:r>
      <w:r>
        <w:rPr>
          <w:position w:val="1"/>
        </w:rPr>
        <w:t>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490" style="position:absolute;left:0;text-align:left;margin-left:95.85pt;margin-top:4.95pt;width:459.45pt;height:10.6pt;z-index:-251544576;mso-position-horizontal-relative:page" coordorigin="1917,99" coordsize="9189,212">
            <v:shape id="_x0000_s249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db.foo.bar.find({age:{$et:20}})</w:t>
      </w:r>
      <w:r w:rsidR="00A23879">
        <w:rPr>
          <w:rFonts w:ascii="Microsoft JhengHei" w:eastAsia="Microsoft JhengHei" w:hAnsi="Microsoft JhengHei" w:cs="Microsoft JhengHei"/>
          <w:spacing w:val="42"/>
          <w:w w:val="110"/>
        </w:rPr>
        <w:t xml:space="preserve"> </w:t>
      </w:r>
      <w:r w:rsidR="00A23879">
        <w:rPr>
          <w:rFonts w:ascii="Microsoft JhengHei" w:eastAsia="Microsoft JhengHei" w:hAnsi="Microsoft JhengHei" w:cs="Microsoft JhengHei"/>
          <w:w w:val="110"/>
        </w:rPr>
        <w:t>等价于</w:t>
      </w:r>
      <w:r w:rsidR="00A23879">
        <w:rPr>
          <w:rFonts w:ascii="Microsoft JhengHei" w:eastAsia="Microsoft JhengHei" w:hAnsi="Microsoft JhengHei" w:cs="Microsoft JhengHei"/>
          <w:spacing w:val="42"/>
          <w:w w:val="110"/>
        </w:rPr>
        <w:t xml:space="preserve"> </w:t>
      </w:r>
      <w:r w:rsidR="00A23879">
        <w:rPr>
          <w:rFonts w:ascii="Microsoft JhengHei" w:eastAsia="Microsoft JhengHei" w:hAnsi="Microsoft JhengHei" w:cs="Microsoft JhengHei"/>
          <w:w w:val="110"/>
        </w:rPr>
        <w:t>db.foo.bar.find({age:20})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$et</w:t>
      </w:r>
      <w:r>
        <w:rPr>
          <w:spacing w:val="-32"/>
          <w:position w:val="1"/>
        </w:rPr>
        <w:t xml:space="preserve"> </w:t>
      </w:r>
      <w:r>
        <w:rPr>
          <w:position w:val="1"/>
        </w:rPr>
        <w:t>匹配嵌套对象中的字段名。使用</w:t>
      </w:r>
      <w:r>
        <w:rPr>
          <w:spacing w:val="-31"/>
          <w:position w:val="1"/>
        </w:rPr>
        <w:t xml:space="preserve"> </w:t>
      </w:r>
      <w:hyperlink w:anchor="_bookmark232" w:history="1">
        <w:r>
          <w:rPr>
            <w:color w:val="0000FF"/>
            <w:position w:val="1"/>
          </w:rPr>
          <w:t>update()</w:t>
        </w:r>
        <w:r>
          <w:rPr>
            <w:color w:val="0000FF"/>
            <w:spacing w:val="-31"/>
            <w:position w:val="1"/>
          </w:rPr>
          <w:t xml:space="preserve"> </w:t>
        </w:r>
      </w:hyperlink>
      <w:r>
        <w:rPr>
          <w:color w:val="000000"/>
          <w:position w:val="1"/>
        </w:rPr>
        <w:t>方法更新嵌套对象</w:t>
      </w:r>
      <w:r>
        <w:rPr>
          <w:color w:val="000000"/>
          <w:spacing w:val="-31"/>
          <w:position w:val="1"/>
        </w:rPr>
        <w:t xml:space="preserve"> </w:t>
      </w:r>
      <w:r>
        <w:rPr>
          <w:color w:val="000000"/>
          <w:position w:val="1"/>
        </w:rPr>
        <w:t>service</w:t>
      </w:r>
      <w:r>
        <w:rPr>
          <w:color w:val="000000"/>
          <w:spacing w:val="-31"/>
          <w:position w:val="1"/>
        </w:rPr>
        <w:t xml:space="preserve"> </w:t>
      </w:r>
      <w:r>
        <w:rPr>
          <w:color w:val="000000"/>
          <w:position w:val="1"/>
        </w:rPr>
        <w:t>中的</w:t>
      </w:r>
      <w:r>
        <w:rPr>
          <w:color w:val="000000"/>
          <w:spacing w:val="-31"/>
          <w:position w:val="1"/>
        </w:rPr>
        <w:t xml:space="preserve"> </w:t>
      </w:r>
      <w:r>
        <w:rPr>
          <w:color w:val="000000"/>
          <w:position w:val="1"/>
        </w:rPr>
        <w:t>type</w:t>
      </w:r>
      <w:r>
        <w:rPr>
          <w:color w:val="000000"/>
          <w:spacing w:val="-32"/>
          <w:position w:val="1"/>
        </w:rPr>
        <w:t xml:space="preserve"> </w:t>
      </w:r>
      <w:r>
        <w:rPr>
          <w:color w:val="000000"/>
          <w:position w:val="1"/>
        </w:rPr>
        <w:t>字段值等于15的记</w:t>
      </w:r>
    </w:p>
    <w:p w:rsidR="00D032B6" w:rsidRDefault="00A23879">
      <w:pPr>
        <w:pStyle w:val="BodyText"/>
        <w:spacing w:line="243" w:lineRule="exact"/>
        <w:ind w:left="1217"/>
      </w:pPr>
      <w:r>
        <w:t>录，将这些记录的</w:t>
      </w:r>
      <w:r>
        <w:rPr>
          <w:spacing w:val="-33"/>
        </w:rPr>
        <w:t xml:space="preserve"> </w:t>
      </w:r>
      <w:r>
        <w:t>age</w:t>
      </w:r>
      <w:r>
        <w:rPr>
          <w:spacing w:val="-33"/>
        </w:rPr>
        <w:t xml:space="preserve"> </w:t>
      </w:r>
      <w:r>
        <w:t>字段值设定为25。</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488" style="position:absolute;left:0;text-align:left;margin-left:95.85pt;margin-top:4.75pt;width:459.45pt;height:10.6pt;z-index:-251543552;mso-position-horizontal-relative:page" coordorigin="1917,95" coordsize="9189,212">
            <v:shape id="_x0000_s248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7" w:history="1">
        <w:r w:rsidR="00A23879">
          <w:rPr>
            <w:rFonts w:ascii="Microsoft JhengHei" w:eastAsia="Microsoft JhengHei" w:hAnsi="Microsoft JhengHei" w:cs="Microsoft JhengHei"/>
            <w:color w:val="0000FF"/>
            <w:w w:val="110"/>
          </w:rPr>
          <w:t>$set</w:t>
        </w:r>
      </w:hyperlink>
      <w:r w:rsidR="00A23879">
        <w:rPr>
          <w:rFonts w:ascii="Microsoft JhengHei" w:eastAsia="Microsoft JhengHei" w:hAnsi="Microsoft JhengHei" w:cs="Microsoft JhengHei"/>
          <w:color w:val="000000"/>
          <w:w w:val="110"/>
        </w:rPr>
        <w:t>:{age:25}},{"service.type":{$et:15}})</w:t>
      </w:r>
    </w:p>
    <w:p w:rsidR="00D032B6" w:rsidRDefault="00A23879">
      <w:pPr>
        <w:pStyle w:val="BodyText"/>
        <w:spacing w:before="66"/>
      </w:pPr>
      <w:bookmarkStart w:id="592" w:name="$mod"/>
      <w:bookmarkStart w:id="593" w:name="_bookmark271"/>
      <w:bookmarkEnd w:id="592"/>
      <w:bookmarkEnd w:id="593"/>
      <w:r>
        <w:rPr>
          <w:w w:val="95"/>
        </w:rPr>
        <w:t>$mod</w:t>
      </w:r>
    </w:p>
    <w:p w:rsidR="00D032B6" w:rsidRDefault="00D032B6">
      <w:pPr>
        <w:spacing w:before="9" w:line="190" w:lineRule="exact"/>
        <w:rPr>
          <w:sz w:val="19"/>
          <w:szCs w:val="19"/>
        </w:rPr>
      </w:pPr>
    </w:p>
    <w:p w:rsidR="00D032B6" w:rsidRDefault="00A23879">
      <w:pPr>
        <w:pStyle w:val="BodyText"/>
      </w:pPr>
      <w:r>
        <w:t>语法</w:t>
      </w:r>
    </w:p>
    <w:p w:rsidR="00D032B6" w:rsidRDefault="00035F6E">
      <w:pPr>
        <w:pStyle w:val="BodyText"/>
        <w:spacing w:before="20"/>
        <w:rPr>
          <w:rFonts w:ascii="Microsoft JhengHei" w:eastAsia="Microsoft JhengHei" w:hAnsi="Microsoft JhengHei" w:cs="Microsoft JhengHei"/>
        </w:rPr>
      </w:pPr>
      <w:r w:rsidRPr="00035F6E">
        <w:pict>
          <v:group id="_x0000_s2486" style="position:absolute;left:0;text-align:left;margin-left:81.7pt;margin-top:6.75pt;width:473.6pt;height:10.6pt;z-index:-251542528;mso-position-horizontal-relative:page" coordorigin="1634,135" coordsize="9472,212">
            <v:shape id="_x0000_s2487"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{&lt;字段名&gt;：{$mod:[value1,value2]},...}</w:t>
      </w:r>
    </w:p>
    <w:p w:rsidR="00D032B6" w:rsidRDefault="00D032B6">
      <w:pPr>
        <w:spacing w:before="7" w:line="160" w:lineRule="exact"/>
        <w:rPr>
          <w:sz w:val="16"/>
          <w:szCs w:val="16"/>
        </w:rPr>
      </w:pPr>
    </w:p>
    <w:p w:rsidR="00D032B6" w:rsidRDefault="00A23879">
      <w:pPr>
        <w:pStyle w:val="BodyText"/>
      </w:pPr>
      <w:r>
        <w:t>描述</w:t>
      </w:r>
    </w:p>
    <w:p w:rsidR="00D032B6" w:rsidRDefault="00A23879">
      <w:pPr>
        <w:pStyle w:val="BodyText"/>
        <w:spacing w:before="18"/>
      </w:pPr>
      <w:r>
        <w:rPr>
          <w:w w:val="95"/>
        </w:rPr>
        <w:t>$mod</w:t>
      </w:r>
      <w:r>
        <w:rPr>
          <w:spacing w:val="45"/>
          <w:w w:val="95"/>
        </w:rPr>
        <w:t xml:space="preserve"> </w:t>
      </w:r>
      <w:r>
        <w:rPr>
          <w:w w:val="95"/>
        </w:rPr>
        <w:t>是取模匹配符，返回指定字段名的值对</w:t>
      </w:r>
      <w:r>
        <w:rPr>
          <w:spacing w:val="45"/>
          <w:w w:val="95"/>
        </w:rPr>
        <w:t xml:space="preserve"> </w:t>
      </w:r>
      <w:r>
        <w:rPr>
          <w:w w:val="95"/>
        </w:rPr>
        <w:t>value1</w:t>
      </w:r>
      <w:r>
        <w:rPr>
          <w:spacing w:val="45"/>
          <w:w w:val="95"/>
        </w:rPr>
        <w:t xml:space="preserve"> </w:t>
      </w:r>
      <w:r>
        <w:rPr>
          <w:w w:val="95"/>
        </w:rPr>
        <w:t>取模的值等于</w:t>
      </w:r>
      <w:r>
        <w:rPr>
          <w:spacing w:val="45"/>
          <w:w w:val="95"/>
        </w:rPr>
        <w:t xml:space="preserve"> </w:t>
      </w:r>
      <w:r>
        <w:rPr>
          <w:w w:val="95"/>
        </w:rPr>
        <w:t>value2</w:t>
      </w:r>
      <w:r>
        <w:rPr>
          <w:spacing w:val="46"/>
          <w:w w:val="95"/>
        </w:rPr>
        <w:t xml:space="preserve"> </w:t>
      </w:r>
      <w:r>
        <w:rPr>
          <w:w w:val="95"/>
        </w:rPr>
        <w:t>的记录。</w:t>
      </w:r>
    </w:p>
    <w:p w:rsidR="00D032B6" w:rsidRDefault="00620DD5">
      <w:pPr>
        <w:pStyle w:val="BodyText"/>
        <w:spacing w:before="18" w:line="553" w:lineRule="exact"/>
      </w:pPr>
      <w:r>
        <w:pict>
          <v:shape id="_x0000_i114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573"/>
      </w:pPr>
      <w:r>
        <w:t>1.</w:t>
      </w:r>
      <w:r>
        <w:rPr>
          <w:spacing w:val="-23"/>
        </w:rPr>
        <w:t xml:space="preserve"> </w:t>
      </w:r>
      <w:r>
        <w:t>参数</w:t>
      </w:r>
      <w:r>
        <w:rPr>
          <w:spacing w:val="-23"/>
        </w:rPr>
        <w:t xml:space="preserve"> </w:t>
      </w:r>
      <w:r>
        <w:t>value1</w:t>
      </w:r>
      <w:r>
        <w:rPr>
          <w:spacing w:val="-23"/>
        </w:rPr>
        <w:t xml:space="preserve"> </w:t>
      </w:r>
      <w:r>
        <w:t>是除0以外的整型数；如果是浮点型，那只会截取整数部分；不能为其他基础类型。</w:t>
      </w:r>
    </w:p>
    <w:p w:rsidR="00D032B6" w:rsidRDefault="00A23879">
      <w:pPr>
        <w:pStyle w:val="BodyText"/>
        <w:spacing w:before="18" w:line="379" w:lineRule="auto"/>
        <w:ind w:right="1253" w:firstLine="640"/>
      </w:pPr>
      <w:r>
        <w:rPr>
          <w:lang w:eastAsia="zh-CN"/>
        </w:rPr>
        <w:t>2.</w:t>
      </w:r>
      <w:r>
        <w:rPr>
          <w:spacing w:val="-23"/>
          <w:lang w:eastAsia="zh-CN"/>
        </w:rPr>
        <w:t xml:space="preserve"> </w:t>
      </w:r>
      <w:r>
        <w:rPr>
          <w:lang w:eastAsia="zh-CN"/>
        </w:rPr>
        <w:t>参数</w:t>
      </w:r>
      <w:r>
        <w:rPr>
          <w:spacing w:val="-23"/>
          <w:lang w:eastAsia="zh-CN"/>
        </w:rPr>
        <w:t xml:space="preserve"> </w:t>
      </w:r>
      <w:r>
        <w:rPr>
          <w:lang w:eastAsia="zh-CN"/>
        </w:rPr>
        <w:t>value2</w:t>
      </w:r>
      <w:r>
        <w:rPr>
          <w:spacing w:val="-23"/>
          <w:lang w:eastAsia="zh-CN"/>
        </w:rPr>
        <w:t xml:space="preserve"> </w:t>
      </w:r>
      <w:r>
        <w:rPr>
          <w:lang w:eastAsia="zh-CN"/>
        </w:rPr>
        <w:t xml:space="preserve">是整型数；如果是浮点型，也只截取整数部分；其他类型以0处理。 </w:t>
      </w:r>
      <w:r>
        <w:t>示例</w:t>
      </w:r>
    </w:p>
    <w:p w:rsidR="00D032B6" w:rsidRDefault="00035F6E">
      <w:pPr>
        <w:pStyle w:val="BodyText"/>
        <w:tabs>
          <w:tab w:val="left" w:pos="1217"/>
        </w:tabs>
        <w:spacing w:line="223" w:lineRule="exact"/>
      </w:pPr>
      <w:r>
        <w:pict>
          <v:group id="_x0000_s2483" style="position:absolute;left:0;text-align:left;margin-left:95.85pt;margin-top:16.1pt;width:459.45pt;height:84.8pt;z-index:-251541504;mso-position-horizontal-relative:page" coordorigin="1917,322" coordsize="9189,1696">
            <v:shape id="_x0000_s2484" style="position:absolute;left:1917;top:322;width:9189;height:1696" coordorigin="1917,322" coordsize="9189,1696" path="m1917,322r9189,l11106,2018r-9189,l1917,322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返回集合</w:t>
      </w:r>
      <w:r w:rsidR="00A23879">
        <w:rPr>
          <w:spacing w:val="-24"/>
          <w:position w:val="1"/>
        </w:rPr>
        <w:t xml:space="preserve"> </w:t>
      </w:r>
      <w:r w:rsidR="00A23879">
        <w:rPr>
          <w:position w:val="1"/>
        </w:rPr>
        <w:t>bar</w:t>
      </w:r>
      <w:r w:rsidR="00A23879">
        <w:rPr>
          <w:spacing w:val="-23"/>
          <w:position w:val="1"/>
        </w:rPr>
        <w:t xml:space="preserve"> </w:t>
      </w:r>
      <w:r w:rsidR="00A23879">
        <w:rPr>
          <w:position w:val="1"/>
        </w:rPr>
        <w:t>中</w:t>
      </w:r>
      <w:r w:rsidR="00A23879">
        <w:rPr>
          <w:spacing w:val="-23"/>
          <w:position w:val="1"/>
        </w:rPr>
        <w:t xml:space="preserve"> </w:t>
      </w:r>
      <w:r w:rsidR="00A23879">
        <w:rPr>
          <w:position w:val="1"/>
        </w:rPr>
        <w:t>age</w:t>
      </w:r>
      <w:r w:rsidR="00A23879">
        <w:rPr>
          <w:spacing w:val="-23"/>
          <w:position w:val="1"/>
        </w:rPr>
        <w:t xml:space="preserve"> </w:t>
      </w:r>
      <w:r w:rsidR="00A23879">
        <w:rPr>
          <w:position w:val="1"/>
        </w:rPr>
        <w:t>字段值对5取模后的值等于3的记录。</w:t>
      </w:r>
    </w:p>
    <w:p w:rsidR="00D032B6" w:rsidRDefault="00A23879">
      <w:pPr>
        <w:pStyle w:val="BodyText"/>
        <w:spacing w:before="96" w:line="147" w:lineRule="auto"/>
        <w:ind w:left="1217" w:right="5471"/>
        <w:rPr>
          <w:rFonts w:ascii="Microsoft JhengHei" w:eastAsia="Microsoft JhengHei" w:hAnsi="Microsoft JhengHei" w:cs="Microsoft JhengHei"/>
        </w:rPr>
      </w:pPr>
      <w:r>
        <w:rPr>
          <w:rFonts w:ascii="Microsoft JhengHei" w:eastAsia="Microsoft JhengHei" w:hAnsi="Microsoft JhengHei" w:cs="Microsoft JhengHei"/>
          <w:w w:val="105"/>
        </w:rPr>
        <w:t>db.foo.bar.find({age:{$mod:[5,3]}})</w:t>
      </w:r>
      <w:r>
        <w:rPr>
          <w:rFonts w:ascii="Microsoft JhengHei" w:eastAsia="Microsoft JhengHei" w:hAnsi="Microsoft JhengHei" w:cs="Microsoft JhengHei"/>
          <w:w w:val="110"/>
        </w:rPr>
        <w:t xml:space="preserve"> </w:t>
      </w:r>
      <w:r>
        <w:rPr>
          <w:rFonts w:ascii="Microsoft JhengHei" w:eastAsia="Microsoft JhengHei" w:hAnsi="Microsoft JhengHei" w:cs="Microsoft JhengHei"/>
          <w:w w:val="105"/>
        </w:rPr>
        <w:t>返回</w:t>
      </w:r>
    </w:p>
    <w:p w:rsidR="00D032B6" w:rsidRDefault="00A23879">
      <w:pPr>
        <w:pStyle w:val="BodyText"/>
        <w:spacing w:line="221"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"521d5446e2d3c4e31c000000"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3</w:t>
      </w:r>
    </w:p>
    <w:p w:rsidR="00D032B6" w:rsidRDefault="00035F6E">
      <w:pPr>
        <w:pStyle w:val="BodyText"/>
        <w:spacing w:line="217" w:lineRule="exact"/>
        <w:ind w:left="1217"/>
        <w:rPr>
          <w:rFonts w:ascii="Microsoft JhengHei" w:eastAsia="Microsoft JhengHei" w:hAnsi="Microsoft JhengHei" w:cs="Microsoft JhengHei"/>
        </w:rPr>
      </w:pPr>
      <w:r w:rsidRPr="00035F6E">
        <w:pict>
          <v:group id="_x0000_s2481" style="position:absolute;left:0;text-align:left;margin-left:95.85pt;margin-top:18.05pt;width:459.45pt;height:74.2pt;z-index:-251540480;mso-position-horizontal-relative:page" coordorigin="1917,361" coordsize="9189,1484">
            <v:shape id="_x0000_s2482" style="position:absolute;left:1917;top:361;width:9189;height:1484" coordorigin="1917,361" coordsize="9189,1484" path="m1917,361r9189,l11106,1845r-9189,l1917,361xe" fillcolor="#efefef" stroked="f">
              <v:path arrowok="t"/>
            </v:shape>
            <w10:wrap anchorx="page"/>
          </v:group>
        </w:pict>
      </w:r>
      <w:r w:rsidR="00A23879">
        <w:rPr>
          <w:rFonts w:ascii="Microsoft JhengHei" w:eastAsia="Microsoft JhengHei" w:hAnsi="Microsoft JhengHei" w:cs="Microsoft JhengHei"/>
          <w:w w:val="195"/>
        </w:rPr>
        <w:t>}...</w:t>
      </w:r>
    </w:p>
    <w:p w:rsidR="00D032B6" w:rsidRDefault="00D032B6">
      <w:pPr>
        <w:spacing w:before="1" w:line="140" w:lineRule="exact"/>
        <w:rPr>
          <w:sz w:val="14"/>
          <w:szCs w:val="14"/>
        </w:rPr>
      </w:pPr>
    </w:p>
    <w:p w:rsidR="00D032B6" w:rsidRDefault="00A23879">
      <w:pPr>
        <w:pStyle w:val="BodyText"/>
        <w:spacing w:line="147" w:lineRule="auto"/>
        <w:ind w:left="1217" w:right="4936"/>
        <w:rPr>
          <w:rFonts w:ascii="Microsoft JhengHei" w:eastAsia="Microsoft JhengHei" w:hAnsi="Microsoft JhengHei" w:cs="Microsoft JhengHei"/>
        </w:rPr>
      </w:pPr>
      <w:r>
        <w:rPr>
          <w:rFonts w:ascii="Microsoft JhengHei" w:eastAsia="Microsoft JhengHei" w:hAnsi="Microsoft JhengHei" w:cs="Microsoft JhengHei"/>
          <w:w w:val="110"/>
        </w:rPr>
        <w:t>db.foo.bar.find({age:{$mod:[2.3,1.5]}})</w:t>
      </w:r>
      <w:r>
        <w:rPr>
          <w:rFonts w:ascii="Microsoft JhengHei" w:eastAsia="Microsoft JhengHei" w:hAnsi="Microsoft JhengHei" w:cs="Microsoft JhengHei"/>
          <w:w w:val="111"/>
        </w:rPr>
        <w:t xml:space="preserve"> </w:t>
      </w:r>
      <w:r>
        <w:rPr>
          <w:rFonts w:ascii="Microsoft JhengHei" w:eastAsia="Microsoft JhengHei" w:hAnsi="Microsoft JhengHei" w:cs="Microsoft JhengHei"/>
          <w:w w:val="110"/>
        </w:rPr>
        <w:t>返回</w:t>
      </w:r>
    </w:p>
    <w:p w:rsidR="00D032B6" w:rsidRDefault="00A23879">
      <w:pPr>
        <w:pStyle w:val="BodyText"/>
        <w:spacing w:line="221"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3"/>
          <w:w w:val="90"/>
        </w:rPr>
        <w:t xml:space="preserve"> </w:t>
      </w:r>
      <w:r>
        <w:rPr>
          <w:rFonts w:ascii="Microsoft JhengHei" w:eastAsia="Microsoft JhengHei" w:hAnsi="Microsoft JhengHei" w:cs="Microsoft JhengHei"/>
          <w:w w:val="90"/>
        </w:rPr>
        <w:t>"521d5446e2d3c4e31c000000"</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3</w:t>
      </w:r>
    </w:p>
    <w:p w:rsidR="00D032B6" w:rsidRDefault="00D032B6">
      <w:pPr>
        <w:spacing w:line="217" w:lineRule="exact"/>
        <w:rPr>
          <w:rFonts w:ascii="Microsoft JhengHei" w:eastAsia="Microsoft JhengHei" w:hAnsi="Microsoft JhengHei" w:cs="Microsoft JhengHei"/>
        </w:rPr>
        <w:sectPr w:rsidR="00D032B6">
          <w:pgSz w:w="12240" w:h="15840"/>
          <w:pgMar w:top="900" w:right="11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397"/>
        <w:rPr>
          <w:rFonts w:ascii="Microsoft JhengHei" w:eastAsia="Microsoft JhengHei" w:hAnsi="Microsoft JhengHei" w:cs="Microsoft JhengHei"/>
        </w:rPr>
      </w:pPr>
      <w:r w:rsidRPr="00035F6E">
        <w:pict>
          <v:group id="_x0000_s2479" style="position:absolute;left:0;text-align:left;margin-left:95.85pt;margin-top:4.7pt;width:459.45pt;height:74.2pt;z-index:-251539456;mso-position-horizontal-relative:page" coordorigin="1917,94" coordsize="9189,1484">
            <v:shape id="_x0000_s2480" style="position:absolute;left:1917;top:94;width:9189;height:1484" coordorigin="1917,94" coordsize="9189,1484" path="m1917,94r9189,l11106,1578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90"/>
          <w:lang w:eastAsia="zh-CN"/>
        </w:rPr>
        <w:t xml:space="preserve">"$oid":  </w:t>
      </w:r>
      <w:r>
        <w:rPr>
          <w:rFonts w:ascii="Microsoft JhengHei" w:eastAsia="Microsoft JhengHei" w:hAnsi="Microsoft JhengHei" w:cs="Microsoft JhengHei"/>
          <w:spacing w:val="33"/>
          <w:w w:val="90"/>
          <w:lang w:eastAsia="zh-CN"/>
        </w:rPr>
        <w:t xml:space="preserve"> </w:t>
      </w:r>
      <w:r>
        <w:rPr>
          <w:rFonts w:ascii="Microsoft JhengHei" w:eastAsia="Microsoft JhengHei" w:hAnsi="Microsoft JhengHei" w:cs="Microsoft JhengHei"/>
          <w:w w:val="90"/>
          <w:lang w:eastAsia="zh-CN"/>
        </w:rPr>
        <w:t>"521d544ee2d3c4e31c000002"</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80"/>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 xml:space="preserve">"age": </w:t>
      </w:r>
      <w:r>
        <w:rPr>
          <w:rFonts w:ascii="Microsoft JhengHei" w:eastAsia="Microsoft JhengHei" w:hAnsi="Microsoft JhengHei" w:cs="Microsoft JhengHei"/>
          <w:spacing w:val="17"/>
          <w:lang w:eastAsia="zh-CN"/>
        </w:rPr>
        <w:t xml:space="preserve"> </w:t>
      </w:r>
      <w:r>
        <w:rPr>
          <w:rFonts w:ascii="Microsoft JhengHei" w:eastAsia="Microsoft JhengHei" w:hAnsi="Microsoft JhengHei" w:cs="Microsoft JhengHei"/>
          <w:lang w:eastAsia="zh-CN"/>
        </w:rPr>
        <w:t>5</w:t>
      </w:r>
    </w:p>
    <w:p w:rsidR="00D032B6" w:rsidRDefault="00A23879">
      <w:pPr>
        <w:pStyle w:val="BodyText"/>
        <w:spacing w:line="217"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26"/>
        <w:ind w:left="397"/>
        <w:rPr>
          <w:lang w:eastAsia="zh-CN"/>
        </w:rPr>
      </w:pPr>
      <w:r>
        <w:rPr>
          <w:lang w:eastAsia="zh-CN"/>
        </w:rPr>
        <w:t>对数组[2.3,1.5]中的两个元素只截取了整数部分。</w:t>
      </w:r>
    </w:p>
    <w:p w:rsidR="00D032B6" w:rsidRDefault="00D032B6">
      <w:pPr>
        <w:spacing w:before="8" w:line="120" w:lineRule="exact"/>
        <w:rPr>
          <w:sz w:val="12"/>
          <w:szCs w:val="12"/>
          <w:lang w:eastAsia="zh-CN"/>
        </w:rPr>
      </w:pPr>
    </w:p>
    <w:p w:rsidR="00D032B6" w:rsidRDefault="00A23879">
      <w:pPr>
        <w:pStyle w:val="BodyText"/>
        <w:spacing w:line="312" w:lineRule="exact"/>
        <w:ind w:left="113"/>
        <w:rPr>
          <w:lang w:eastAsia="zh-CN"/>
        </w:rPr>
      </w:pPr>
      <w:bookmarkStart w:id="594" w:name="$in"/>
      <w:bookmarkStart w:id="595" w:name="_bookmark272"/>
      <w:bookmarkEnd w:id="594"/>
      <w:bookmarkEnd w:id="595"/>
      <w:r>
        <w:rPr>
          <w:w w:val="95"/>
          <w:lang w:eastAsia="zh-CN"/>
        </w:rPr>
        <w:t>$in</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477" style="position:absolute;left:0;text-align:left;margin-left:81.7pt;margin-top:6.75pt;width:473.6pt;height:10.6pt;z-index:-251538432;mso-position-horizontal-relative:page" coordorigin="1634,135" coordsize="9472,212">
            <v:shape id="_x0000_s2478"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lang w:eastAsia="zh-CN"/>
        </w:rPr>
        <w:t>{&lt;字段名&gt;:{$in:[&lt;值1&gt;,&lt;值2&gt;,...&lt;值N&gt;]}}</w:t>
      </w:r>
    </w:p>
    <w:p w:rsidR="00D032B6" w:rsidRDefault="00D032B6">
      <w:pPr>
        <w:spacing w:before="7" w:line="160" w:lineRule="exact"/>
        <w:rPr>
          <w:sz w:val="16"/>
          <w:szCs w:val="16"/>
          <w:lang w:eastAsia="zh-CN"/>
        </w:rPr>
      </w:pPr>
    </w:p>
    <w:p w:rsidR="00D032B6" w:rsidRDefault="00A23879">
      <w:pPr>
        <w:pStyle w:val="BodyText"/>
        <w:spacing w:line="253" w:lineRule="auto"/>
        <w:ind w:left="113" w:right="337"/>
        <w:rPr>
          <w:lang w:eastAsia="zh-CN"/>
        </w:rPr>
      </w:pPr>
      <w:r>
        <w:rPr>
          <w:w w:val="95"/>
          <w:lang w:eastAsia="zh-CN"/>
        </w:rPr>
        <w:t xml:space="preserve">描述 </w:t>
      </w:r>
      <w:r>
        <w:rPr>
          <w:w w:val="90"/>
          <w:lang w:eastAsia="zh-CN"/>
        </w:rPr>
        <w:t>选择集合中“&lt;字段名&gt;”值匹配给定数组（[&lt;值1&gt;,&lt;值2&gt;,...&lt;值N&gt;]）中任意一个值的记录；如果“&lt;字段名&gt;”本</w:t>
      </w:r>
    </w:p>
    <w:p w:rsidR="00D032B6" w:rsidRDefault="00A23879">
      <w:pPr>
        <w:pStyle w:val="BodyText"/>
        <w:spacing w:line="225" w:lineRule="exact"/>
        <w:ind w:left="113"/>
        <w:rPr>
          <w:lang w:eastAsia="zh-CN"/>
        </w:rPr>
      </w:pPr>
      <w:r>
        <w:rPr>
          <w:w w:val="95"/>
          <w:lang w:eastAsia="zh-CN"/>
        </w:rPr>
        <w:t>身是数组类型，那么只要满足“&lt;字段名&gt;”中任意一个值等于给定数组（[&lt;值1&gt;,&lt;值2&gt;,...&lt;值N&gt;]）中值的记录</w:t>
      </w:r>
    </w:p>
    <w:p w:rsidR="00D032B6" w:rsidRDefault="00A23879">
      <w:pPr>
        <w:pStyle w:val="BodyText"/>
        <w:spacing w:line="240" w:lineRule="exact"/>
        <w:ind w:left="113"/>
      </w:pPr>
      <w:r>
        <w:t>都会返回。</w:t>
      </w:r>
    </w:p>
    <w:p w:rsidR="00D032B6" w:rsidRDefault="00D032B6">
      <w:pPr>
        <w:spacing w:before="9" w:line="190" w:lineRule="exact"/>
        <w:rPr>
          <w:sz w:val="19"/>
          <w:szCs w:val="19"/>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8"/>
          <w:position w:val="1"/>
        </w:rPr>
        <w:t xml:space="preserve"> </w:t>
      </w:r>
      <w:r>
        <w:rPr>
          <w:position w:val="1"/>
        </w:rPr>
        <w:t>bar</w:t>
      </w:r>
      <w:r>
        <w:rPr>
          <w:spacing w:val="-27"/>
          <w:position w:val="1"/>
        </w:rPr>
        <w:t xml:space="preserve"> </w:t>
      </w:r>
      <w:r>
        <w:rPr>
          <w:position w:val="1"/>
        </w:rPr>
        <w:t>下</w:t>
      </w:r>
      <w:r>
        <w:rPr>
          <w:spacing w:val="-27"/>
          <w:position w:val="1"/>
        </w:rPr>
        <w:t xml:space="preserve"> </w:t>
      </w:r>
      <w:r>
        <w:rPr>
          <w:position w:val="1"/>
        </w:rPr>
        <w:t>age</w:t>
      </w:r>
      <w:r>
        <w:rPr>
          <w:spacing w:val="-27"/>
          <w:position w:val="1"/>
        </w:rPr>
        <w:t xml:space="preserve"> </w:t>
      </w:r>
      <w:r>
        <w:rPr>
          <w:position w:val="1"/>
        </w:rPr>
        <w:t>字段的值是20或25的记录。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475" style="position:absolute;left:0;text-align:left;margin-left:95.85pt;margin-top:4.95pt;width:459.45pt;height:10.6pt;z-index:-251537408;mso-position-horizontal-relative:page" coordorigin="1917,99" coordsize="9189,212">
            <v:shape id="_x0000_s247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db.foo.bar.find({age:{$in:[20,25]}})</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w w:val="90"/>
          <w:position w:val="1"/>
        </w:rPr>
        <w:t xml:space="preserve">$in </w:t>
      </w:r>
      <w:r>
        <w:rPr>
          <w:spacing w:val="5"/>
          <w:w w:val="90"/>
          <w:position w:val="1"/>
        </w:rPr>
        <w:t xml:space="preserve"> </w:t>
      </w:r>
      <w:r>
        <w:rPr>
          <w:w w:val="90"/>
          <w:position w:val="1"/>
        </w:rPr>
        <w:t xml:space="preserve">匹配嵌套数组对象中的元素。选择集合 </w:t>
      </w:r>
      <w:r>
        <w:rPr>
          <w:spacing w:val="5"/>
          <w:w w:val="90"/>
          <w:position w:val="1"/>
        </w:rPr>
        <w:t xml:space="preserve"> </w:t>
      </w:r>
      <w:r>
        <w:rPr>
          <w:w w:val="90"/>
          <w:position w:val="1"/>
        </w:rPr>
        <w:t xml:space="preserve">bar </w:t>
      </w:r>
      <w:r>
        <w:rPr>
          <w:spacing w:val="5"/>
          <w:w w:val="90"/>
          <w:position w:val="1"/>
        </w:rPr>
        <w:t xml:space="preserve"> </w:t>
      </w:r>
      <w:r>
        <w:rPr>
          <w:w w:val="90"/>
          <w:position w:val="1"/>
        </w:rPr>
        <w:t xml:space="preserve">中数组对象 </w:t>
      </w:r>
      <w:r>
        <w:rPr>
          <w:spacing w:val="5"/>
          <w:w w:val="90"/>
          <w:position w:val="1"/>
        </w:rPr>
        <w:t xml:space="preserve"> </w:t>
      </w:r>
      <w:r>
        <w:rPr>
          <w:w w:val="90"/>
          <w:position w:val="1"/>
        </w:rPr>
        <w:t xml:space="preserve">name </w:t>
      </w:r>
      <w:r>
        <w:rPr>
          <w:spacing w:val="5"/>
          <w:w w:val="90"/>
          <w:position w:val="1"/>
        </w:rPr>
        <w:t xml:space="preserve"> </w:t>
      </w:r>
      <w:r>
        <w:rPr>
          <w:w w:val="90"/>
          <w:position w:val="1"/>
        </w:rPr>
        <w:t>存在元素“Tom”或“Mike”的记录，并将</w:t>
      </w:r>
    </w:p>
    <w:p w:rsidR="00D032B6" w:rsidRDefault="00A23879">
      <w:pPr>
        <w:pStyle w:val="BodyText"/>
        <w:spacing w:line="243" w:lineRule="exact"/>
        <w:ind w:left="397"/>
        <w:rPr>
          <w:lang w:eastAsia="zh-CN"/>
        </w:rPr>
      </w:pPr>
      <w:r>
        <w:rPr>
          <w:lang w:eastAsia="zh-CN"/>
        </w:rPr>
        <w:t>这些记录的</w:t>
      </w:r>
      <w:r>
        <w:rPr>
          <w:spacing w:val="-25"/>
          <w:lang w:eastAsia="zh-CN"/>
        </w:rPr>
        <w:t xml:space="preserve"> </w:t>
      </w:r>
      <w:r>
        <w:rPr>
          <w:lang w:eastAsia="zh-CN"/>
        </w:rPr>
        <w:t>age</w:t>
      </w:r>
      <w:r>
        <w:rPr>
          <w:spacing w:val="-25"/>
          <w:lang w:eastAsia="zh-CN"/>
        </w:rPr>
        <w:t xml:space="preserve"> </w:t>
      </w:r>
      <w:r>
        <w:rPr>
          <w:lang w:eastAsia="zh-CN"/>
        </w:rPr>
        <w:t>字段删除。</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473" style="position:absolute;left:0;text-align:left;margin-left:95.85pt;margin-top:4.75pt;width:459.45pt;height:10.6pt;z-index:-251536384;mso-position-horizontal-relative:page" coordorigin="1917,95" coordsize="9189,212">
            <v:shape id="_x0000_s2474"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db.foo.bar.update({</w:t>
      </w:r>
      <w:hyperlink w:anchor="_bookmark288" w:history="1">
        <w:r w:rsidR="00A23879">
          <w:rPr>
            <w:rFonts w:ascii="Microsoft JhengHei" w:eastAsia="Microsoft JhengHei" w:hAnsi="Microsoft JhengHei" w:cs="Microsoft JhengHei"/>
            <w:color w:val="0000FF"/>
            <w:w w:val="110"/>
          </w:rPr>
          <w:t>$unset</w:t>
        </w:r>
      </w:hyperlink>
      <w:r w:rsidR="00A23879">
        <w:rPr>
          <w:rFonts w:ascii="Microsoft JhengHei" w:eastAsia="Microsoft JhengHei" w:hAnsi="Microsoft JhengHei" w:cs="Microsoft JhengHei"/>
          <w:color w:val="000000"/>
          <w:w w:val="110"/>
        </w:rPr>
        <w:t>:{age:""}},{name:{$in:["Tom","Mike"]}})</w:t>
      </w:r>
    </w:p>
    <w:p w:rsidR="00D032B6" w:rsidRDefault="00620DD5">
      <w:pPr>
        <w:pStyle w:val="BodyText"/>
        <w:spacing w:before="6"/>
        <w:ind w:left="113"/>
        <w:rPr>
          <w:lang w:eastAsia="zh-CN"/>
        </w:rPr>
      </w:pPr>
      <w:r>
        <w:pict>
          <v:shape id="_x0000_i1141"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w w:val="95"/>
          <w:lang w:eastAsia="zh-CN"/>
        </w:rPr>
        <w:t xml:space="preserve">注:  </w:t>
      </w:r>
      <w:r w:rsidR="00A23879">
        <w:rPr>
          <w:spacing w:val="15"/>
          <w:w w:val="95"/>
          <w:lang w:eastAsia="zh-CN"/>
        </w:rPr>
        <w:t xml:space="preserve"> </w:t>
      </w:r>
      <w:r w:rsidR="00A23879">
        <w:rPr>
          <w:w w:val="95"/>
          <w:lang w:eastAsia="zh-CN"/>
        </w:rPr>
        <w:t>当给定数组只有一个值时，即{&lt;字段名&gt;:{$in:[&lt;值&gt;]}}，等价于{&lt;字段名&gt;:&lt;值&gt;}</w:t>
      </w:r>
    </w:p>
    <w:p w:rsidR="00D032B6" w:rsidRDefault="00035F6E">
      <w:pPr>
        <w:pStyle w:val="BodyText"/>
        <w:spacing w:before="72"/>
        <w:ind w:left="113"/>
        <w:rPr>
          <w:rFonts w:ascii="Microsoft JhengHei" w:eastAsia="Microsoft JhengHei" w:hAnsi="Microsoft JhengHei" w:cs="Microsoft JhengHei"/>
        </w:rPr>
      </w:pPr>
      <w:r w:rsidRPr="00035F6E">
        <w:pict>
          <v:group id="_x0000_s2470" style="position:absolute;left:0;text-align:left;margin-left:81.7pt;margin-top:9.35pt;width:473.6pt;height:10.6pt;z-index:-251535360;mso-position-horizontal-relative:page" coordorigin="1634,187" coordsize="9472,212">
            <v:shape id="_x0000_s2471" style="position:absolute;left:1634;top:187;width:9472;height:212" coordorigin="1634,187" coordsize="9472,212" path="m1634,187r9472,l11106,399r-9472,l1634,187xe" fillcolor="#efefef" stroked="f">
              <v:path arrowok="t"/>
            </v:shape>
            <w10:wrap anchorx="page"/>
          </v:group>
        </w:pict>
      </w:r>
      <w:r w:rsidR="00A23879">
        <w:rPr>
          <w:rFonts w:ascii="Microsoft JhengHei" w:eastAsia="Microsoft JhengHei" w:hAnsi="Microsoft JhengHei" w:cs="Microsoft JhengHei"/>
          <w:w w:val="110"/>
        </w:rPr>
        <w:t>db.foo.bar.find({age:{$in:[20]}})等价于db.foo.bar.find({age:20})</w:t>
      </w:r>
    </w:p>
    <w:p w:rsidR="00D032B6" w:rsidRDefault="00A23879">
      <w:pPr>
        <w:pStyle w:val="BodyText"/>
        <w:spacing w:before="66"/>
        <w:ind w:left="113"/>
        <w:rPr>
          <w:lang w:eastAsia="zh-CN"/>
        </w:rPr>
      </w:pPr>
      <w:bookmarkStart w:id="596" w:name="$isnull"/>
      <w:bookmarkStart w:id="597" w:name="_bookmark273"/>
      <w:bookmarkEnd w:id="596"/>
      <w:bookmarkEnd w:id="597"/>
      <w:r>
        <w:rPr>
          <w:w w:val="95"/>
          <w:lang w:eastAsia="zh-CN"/>
        </w:rPr>
        <w:t>$isnull</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468" style="position:absolute;left:0;text-align:left;margin-left:81.7pt;margin-top:6.75pt;width:473.6pt;height:10.6pt;z-index:-251534336;mso-position-horizontal-relative:page" coordorigin="1634,135" coordsize="9472,212">
            <v:shape id="_x0000_s2469"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lang w:eastAsia="zh-CN"/>
        </w:rPr>
        <w:t xml:space="preserve">{&lt;字段名&gt;:{$isnull: </w:t>
      </w:r>
      <w:r w:rsidR="00A23879">
        <w:rPr>
          <w:rFonts w:ascii="Microsoft JhengHei" w:eastAsia="Microsoft JhengHei" w:hAnsi="Microsoft JhengHei" w:cs="Microsoft JhengHei"/>
          <w:spacing w:val="35"/>
          <w:w w:val="105"/>
          <w:lang w:eastAsia="zh-CN"/>
        </w:rPr>
        <w:t xml:space="preserve"> </w:t>
      </w:r>
      <w:r w:rsidR="00A23879">
        <w:rPr>
          <w:rFonts w:ascii="Microsoft JhengHei" w:eastAsia="Microsoft JhengHei" w:hAnsi="Microsoft JhengHei" w:cs="Microsoft JhengHei"/>
          <w:w w:val="105"/>
          <w:lang w:eastAsia="zh-CN"/>
        </w:rPr>
        <w:t>&lt;0|1&gt;}}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373"/>
        <w:rPr>
          <w:lang w:eastAsia="zh-CN"/>
        </w:rPr>
      </w:pPr>
      <w:r>
        <w:rPr>
          <w:w w:val="90"/>
          <w:lang w:eastAsia="zh-CN"/>
        </w:rPr>
        <w:t xml:space="preserve">选择集合中指定的“&lt;字段名&gt;”是否为空，或不存在。“0”代表期望该字段存在且不为  </w:t>
      </w:r>
      <w:r>
        <w:rPr>
          <w:spacing w:val="18"/>
          <w:w w:val="90"/>
          <w:lang w:eastAsia="zh-CN"/>
        </w:rPr>
        <w:t xml:space="preserve"> </w:t>
      </w:r>
      <w:r>
        <w:rPr>
          <w:w w:val="90"/>
          <w:lang w:eastAsia="zh-CN"/>
        </w:rPr>
        <w:t>null；“1”代表期望该字段</w:t>
      </w:r>
      <w:r>
        <w:rPr>
          <w:w w:val="92"/>
          <w:lang w:eastAsia="zh-CN"/>
        </w:rPr>
        <w:t xml:space="preserve"> </w:t>
      </w:r>
      <w:r>
        <w:rPr>
          <w:w w:val="95"/>
          <w:lang w:eastAsia="zh-CN"/>
        </w:rPr>
        <w:t>不存在或为</w:t>
      </w:r>
      <w:r>
        <w:rPr>
          <w:spacing w:val="55"/>
          <w:w w:val="95"/>
          <w:lang w:eastAsia="zh-CN"/>
        </w:rPr>
        <w:t xml:space="preserve"> </w:t>
      </w:r>
      <w:r>
        <w:rPr>
          <w:w w:val="95"/>
          <w:lang w:eastAsia="zh-CN"/>
        </w:rPr>
        <w:t>null。</w:t>
      </w:r>
    </w:p>
    <w:p w:rsidR="00D032B6" w:rsidRDefault="00D032B6">
      <w:pPr>
        <w:spacing w:before="14" w:line="200" w:lineRule="exact"/>
        <w:rPr>
          <w:sz w:val="20"/>
          <w:szCs w:val="20"/>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19"/>
          <w:position w:val="1"/>
        </w:rPr>
        <w:t xml:space="preserve"> </w:t>
      </w:r>
      <w:r>
        <w:rPr>
          <w:position w:val="1"/>
        </w:rPr>
        <w:t>bar</w:t>
      </w:r>
      <w:r>
        <w:rPr>
          <w:spacing w:val="-19"/>
          <w:position w:val="1"/>
        </w:rPr>
        <w:t xml:space="preserve"> </w:t>
      </w:r>
      <w:r>
        <w:rPr>
          <w:position w:val="1"/>
        </w:rPr>
        <w:t>中</w:t>
      </w:r>
      <w:r>
        <w:rPr>
          <w:spacing w:val="-19"/>
          <w:position w:val="1"/>
        </w:rPr>
        <w:t xml:space="preserve"> </w:t>
      </w:r>
      <w:r>
        <w:rPr>
          <w:position w:val="1"/>
        </w:rPr>
        <w:t>age</w:t>
      </w:r>
      <w:r>
        <w:rPr>
          <w:spacing w:val="-19"/>
          <w:position w:val="1"/>
        </w:rPr>
        <w:t xml:space="preserve"> </w:t>
      </w:r>
      <w:r>
        <w:rPr>
          <w:position w:val="1"/>
        </w:rPr>
        <w:t>字段不为空且存在的记录。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466" style="position:absolute;left:0;text-align:left;margin-left:95.85pt;margin-top:4.95pt;width:459.45pt;height:10.6pt;z-index:-251533312;mso-position-horizontal-relative:page" coordorigin="1917,99" coordsize="9189,212">
            <v:shape id="_x0000_s246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db.foo.bar.find({age:{$isnull:0}})</w:t>
      </w:r>
    </w:p>
    <w:p w:rsidR="00D032B6" w:rsidRDefault="00A23879">
      <w:pPr>
        <w:pStyle w:val="BodyText"/>
        <w:spacing w:before="66"/>
        <w:ind w:left="113"/>
      </w:pPr>
      <w:bookmarkStart w:id="598" w:name="$nin"/>
      <w:bookmarkStart w:id="599" w:name="_bookmark274"/>
      <w:bookmarkEnd w:id="598"/>
      <w:bookmarkEnd w:id="599"/>
      <w:r>
        <w:rPr>
          <w:w w:val="95"/>
        </w:rPr>
        <w:t>$nin</w:t>
      </w:r>
    </w:p>
    <w:p w:rsidR="00D032B6" w:rsidRDefault="00D032B6">
      <w:pPr>
        <w:spacing w:before="9" w:line="190" w:lineRule="exact"/>
        <w:rPr>
          <w:sz w:val="19"/>
          <w:szCs w:val="19"/>
        </w:rPr>
      </w:pPr>
    </w:p>
    <w:p w:rsidR="00D032B6" w:rsidRDefault="00A23879">
      <w:pPr>
        <w:pStyle w:val="BodyText"/>
        <w:ind w:left="113"/>
      </w:pPr>
      <w:r>
        <w:t>语法</w:t>
      </w:r>
    </w:p>
    <w:p w:rsidR="00D032B6" w:rsidRDefault="00035F6E">
      <w:pPr>
        <w:pStyle w:val="BodyText"/>
        <w:spacing w:before="20"/>
        <w:ind w:left="113"/>
        <w:rPr>
          <w:rFonts w:ascii="Microsoft JhengHei" w:eastAsia="Microsoft JhengHei" w:hAnsi="Microsoft JhengHei" w:cs="Microsoft JhengHei"/>
        </w:rPr>
      </w:pPr>
      <w:r w:rsidRPr="00035F6E">
        <w:pict>
          <v:group id="_x0000_s2464" style="position:absolute;left:0;text-align:left;margin-left:81.7pt;margin-top:6.75pt;width:473.6pt;height:10.6pt;z-index:-251532288;mso-position-horizontal-relative:page" coordorigin="1634,135" coordsize="9472,212">
            <v:shape id="_x0000_s246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rPr>
        <w:t>{&lt;字段名&gt;:{$nin:[&lt;值1&gt;,&lt;值2&gt;,...&lt;值N&gt;]}}</w:t>
      </w:r>
    </w:p>
    <w:p w:rsidR="00D032B6" w:rsidRDefault="00D032B6">
      <w:pP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6" w:line="110" w:lineRule="exact"/>
        <w:rPr>
          <w:sz w:val="11"/>
          <w:szCs w:val="11"/>
        </w:rPr>
      </w:pPr>
    </w:p>
    <w:p w:rsidR="00D032B6" w:rsidRDefault="00A23879">
      <w:pPr>
        <w:pStyle w:val="BodyText"/>
        <w:spacing w:line="168" w:lineRule="auto"/>
        <w:ind w:right="471"/>
        <w:jc w:val="both"/>
        <w:rPr>
          <w:lang w:eastAsia="zh-CN"/>
        </w:rPr>
      </w:pPr>
      <w:r>
        <w:rPr>
          <w:w w:val="90"/>
          <w:lang w:eastAsia="zh-CN"/>
        </w:rPr>
        <w:t>选择集合中“&lt;字段名&gt;”值不等于给定数组（[&lt;值1&gt;,&lt;值2&gt;,...&lt;值N&gt;]）中任意一个值的记录或者不存在给</w:t>
      </w:r>
      <w:r>
        <w:rPr>
          <w:lang w:eastAsia="zh-CN"/>
        </w:rPr>
        <w:t xml:space="preserve"> </w:t>
      </w:r>
      <w:r>
        <w:rPr>
          <w:w w:val="90"/>
          <w:lang w:eastAsia="zh-CN"/>
        </w:rPr>
        <w:t>定字段名的记录；如果“&lt;字段名&gt;”本身是数组类型，那么选择“&lt;字段名&gt;”中任意一个值都不等于给定数</w:t>
      </w:r>
      <w:r>
        <w:rPr>
          <w:w w:val="95"/>
          <w:lang w:eastAsia="zh-CN"/>
        </w:rPr>
        <w:t xml:space="preserve"> 组（[&lt;值1&gt;,&lt;值2&gt;,...&lt;值N&gt;]）中值的记录。</w:t>
      </w:r>
    </w:p>
    <w:p w:rsidR="00D032B6" w:rsidRDefault="00D032B6">
      <w:pPr>
        <w:spacing w:before="14" w:line="200" w:lineRule="exact"/>
        <w:rPr>
          <w:sz w:val="20"/>
          <w:szCs w:val="20"/>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4"/>
          <w:position w:val="1"/>
        </w:rPr>
        <w:t xml:space="preserve"> </w:t>
      </w:r>
      <w:r>
        <w:rPr>
          <w:position w:val="1"/>
        </w:rPr>
        <w:t>bar</w:t>
      </w:r>
      <w:r>
        <w:rPr>
          <w:spacing w:val="-23"/>
          <w:position w:val="1"/>
        </w:rPr>
        <w:t xml:space="preserve"> </w:t>
      </w:r>
      <w:r>
        <w:rPr>
          <w:position w:val="1"/>
        </w:rPr>
        <w:t>下</w:t>
      </w:r>
      <w:r>
        <w:rPr>
          <w:spacing w:val="-23"/>
          <w:position w:val="1"/>
        </w:rPr>
        <w:t xml:space="preserve"> </w:t>
      </w:r>
      <w:r>
        <w:rPr>
          <w:position w:val="1"/>
        </w:rPr>
        <w:t>age</w:t>
      </w:r>
      <w:r>
        <w:rPr>
          <w:spacing w:val="-23"/>
          <w:position w:val="1"/>
        </w:rPr>
        <w:t xml:space="preserve"> </w:t>
      </w:r>
      <w:r>
        <w:rPr>
          <w:position w:val="1"/>
        </w:rPr>
        <w:t>字段的值不等于20和25或集合</w:t>
      </w:r>
      <w:r>
        <w:rPr>
          <w:spacing w:val="-23"/>
          <w:position w:val="1"/>
        </w:rPr>
        <w:t xml:space="preserve"> </w:t>
      </w:r>
      <w:r>
        <w:rPr>
          <w:position w:val="1"/>
        </w:rPr>
        <w:t>bar</w:t>
      </w:r>
      <w:r>
        <w:rPr>
          <w:spacing w:val="-23"/>
          <w:position w:val="1"/>
        </w:rPr>
        <w:t xml:space="preserve"> </w:t>
      </w:r>
      <w:r>
        <w:rPr>
          <w:position w:val="1"/>
        </w:rPr>
        <w:t>下不存在</w:t>
      </w:r>
      <w:r>
        <w:rPr>
          <w:spacing w:val="-23"/>
          <w:position w:val="1"/>
        </w:rPr>
        <w:t xml:space="preserve"> </w:t>
      </w:r>
      <w:r>
        <w:rPr>
          <w:position w:val="1"/>
        </w:rPr>
        <w:t>age</w:t>
      </w:r>
      <w:r>
        <w:rPr>
          <w:spacing w:val="-23"/>
          <w:position w:val="1"/>
        </w:rPr>
        <w:t xml:space="preserve"> </w:t>
      </w:r>
      <w:r>
        <w:rPr>
          <w:position w:val="1"/>
        </w:rPr>
        <w:t>字段的记录。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462" style="position:absolute;left:0;text-align:left;margin-left:95.85pt;margin-top:4.95pt;width:459.45pt;height:10.6pt;z-index:-251531264;mso-position-horizontal-relative:page" coordorigin="1917,99" coordsize="9189,212">
            <v:shape id="_x0000_s246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db.foo.bar.find({age:{$nin:[20,25]}})</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w w:val="90"/>
          <w:position w:val="1"/>
        </w:rPr>
        <w:t xml:space="preserve">$nin </w:t>
      </w:r>
      <w:r>
        <w:rPr>
          <w:spacing w:val="2"/>
          <w:w w:val="90"/>
          <w:position w:val="1"/>
        </w:rPr>
        <w:t xml:space="preserve"> </w:t>
      </w:r>
      <w:r>
        <w:rPr>
          <w:w w:val="90"/>
          <w:position w:val="1"/>
        </w:rPr>
        <w:t xml:space="preserve">匹配数组对象中的元素。选择集合 </w:t>
      </w:r>
      <w:r>
        <w:rPr>
          <w:spacing w:val="1"/>
          <w:w w:val="90"/>
          <w:position w:val="1"/>
        </w:rPr>
        <w:t xml:space="preserve"> </w:t>
      </w:r>
      <w:r>
        <w:rPr>
          <w:w w:val="90"/>
          <w:position w:val="1"/>
        </w:rPr>
        <w:t xml:space="preserve">bar </w:t>
      </w:r>
      <w:r>
        <w:rPr>
          <w:spacing w:val="2"/>
          <w:w w:val="90"/>
          <w:position w:val="1"/>
        </w:rPr>
        <w:t xml:space="preserve"> </w:t>
      </w:r>
      <w:r>
        <w:rPr>
          <w:w w:val="90"/>
          <w:position w:val="1"/>
        </w:rPr>
        <w:t xml:space="preserve">中存在数组对象 </w:t>
      </w:r>
      <w:r>
        <w:rPr>
          <w:spacing w:val="2"/>
          <w:w w:val="90"/>
          <w:position w:val="1"/>
        </w:rPr>
        <w:t xml:space="preserve"> </w:t>
      </w:r>
      <w:r>
        <w:rPr>
          <w:w w:val="90"/>
          <w:position w:val="1"/>
        </w:rPr>
        <w:t xml:space="preserve">name </w:t>
      </w:r>
      <w:r>
        <w:rPr>
          <w:spacing w:val="2"/>
          <w:w w:val="90"/>
          <w:position w:val="1"/>
        </w:rPr>
        <w:t xml:space="preserve"> </w:t>
      </w:r>
      <w:r>
        <w:rPr>
          <w:w w:val="90"/>
          <w:position w:val="1"/>
        </w:rPr>
        <w:t>且其元素不包含“Tom”和“Mike”或者</w:t>
      </w:r>
    </w:p>
    <w:p w:rsidR="00D032B6" w:rsidRDefault="00A23879">
      <w:pPr>
        <w:pStyle w:val="BodyText"/>
        <w:spacing w:line="243" w:lineRule="exact"/>
        <w:ind w:left="1217"/>
      </w:pPr>
      <w:r>
        <w:t>选择集合</w:t>
      </w:r>
      <w:r>
        <w:rPr>
          <w:spacing w:val="-20"/>
        </w:rPr>
        <w:t xml:space="preserve"> </w:t>
      </w:r>
      <w:r>
        <w:t>bar</w:t>
      </w:r>
      <w:r>
        <w:rPr>
          <w:spacing w:val="-19"/>
        </w:rPr>
        <w:t xml:space="preserve"> </w:t>
      </w:r>
      <w:r>
        <w:t>中不存在数组对象</w:t>
      </w:r>
      <w:r>
        <w:rPr>
          <w:spacing w:val="-20"/>
        </w:rPr>
        <w:t xml:space="preserve"> </w:t>
      </w:r>
      <w:r>
        <w:t>name</w:t>
      </w:r>
      <w:r>
        <w:rPr>
          <w:spacing w:val="-19"/>
        </w:rPr>
        <w:t xml:space="preserve"> </w:t>
      </w:r>
      <w:r>
        <w:t>的记录，并将这些记录的</w:t>
      </w:r>
      <w:r>
        <w:rPr>
          <w:spacing w:val="-20"/>
        </w:rPr>
        <w:t xml:space="preserve"> </w:t>
      </w:r>
      <w:r>
        <w:t>age</w:t>
      </w:r>
      <w:r>
        <w:rPr>
          <w:spacing w:val="-19"/>
        </w:rPr>
        <w:t xml:space="preserve"> </w:t>
      </w:r>
      <w:r>
        <w:t>字段删除。</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460" style="position:absolute;left:0;text-align:left;margin-left:95.85pt;margin-top:4.75pt;width:459.45pt;height:10.6pt;z-index:-251530240;mso-position-horizontal-relative:page" coordorigin="1917,95" coordsize="9189,212">
            <v:shape id="_x0000_s246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db.foo.bar.update({</w:t>
      </w:r>
      <w:hyperlink w:anchor="_bookmark288" w:history="1">
        <w:r w:rsidR="00A23879">
          <w:rPr>
            <w:rFonts w:ascii="Microsoft JhengHei" w:eastAsia="Microsoft JhengHei" w:hAnsi="Microsoft JhengHei" w:cs="Microsoft JhengHei"/>
            <w:color w:val="0000FF"/>
            <w:w w:val="105"/>
          </w:rPr>
          <w:t>$unset</w:t>
        </w:r>
      </w:hyperlink>
      <w:r w:rsidR="00A23879">
        <w:rPr>
          <w:rFonts w:ascii="Microsoft JhengHei" w:eastAsia="Microsoft JhengHei" w:hAnsi="Microsoft JhengHei" w:cs="Microsoft JhengHei"/>
          <w:color w:val="000000"/>
          <w:w w:val="105"/>
        </w:rPr>
        <w:t>:{age:""}},{name:{$nin:["Tom","Mike"]}})</w:t>
      </w:r>
    </w:p>
    <w:p w:rsidR="00D032B6" w:rsidRDefault="00620DD5">
      <w:pPr>
        <w:pStyle w:val="BodyText"/>
        <w:spacing w:before="6"/>
        <w:rPr>
          <w:lang w:eastAsia="zh-CN"/>
        </w:rPr>
      </w:pPr>
      <w:r>
        <w:pict>
          <v:shape id="_x0000_i1142"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w w:val="95"/>
          <w:lang w:eastAsia="zh-CN"/>
        </w:rPr>
        <w:t xml:space="preserve">注:  </w:t>
      </w:r>
      <w:r w:rsidR="00A23879">
        <w:rPr>
          <w:spacing w:val="30"/>
          <w:w w:val="95"/>
          <w:lang w:eastAsia="zh-CN"/>
        </w:rPr>
        <w:t xml:space="preserve"> </w:t>
      </w:r>
      <w:r w:rsidR="00A23879">
        <w:rPr>
          <w:w w:val="95"/>
          <w:lang w:eastAsia="zh-CN"/>
        </w:rPr>
        <w:t>当给定数组只有一个值时，即{&lt;字段名&gt;:{$nin:[&lt;值&gt;]}}，等价于{&lt;字段名&gt;:{$ne:&lt;值&gt;}}</w:t>
      </w:r>
    </w:p>
    <w:p w:rsidR="00D032B6" w:rsidRDefault="00035F6E">
      <w:pPr>
        <w:pStyle w:val="BodyText"/>
        <w:spacing w:before="72"/>
        <w:rPr>
          <w:rFonts w:ascii="Microsoft JhengHei" w:eastAsia="Microsoft JhengHei" w:hAnsi="Microsoft JhengHei" w:cs="Microsoft JhengHei"/>
        </w:rPr>
      </w:pPr>
      <w:r w:rsidRPr="00035F6E">
        <w:pict>
          <v:group id="_x0000_s2457" style="position:absolute;left:0;text-align:left;margin-left:81.7pt;margin-top:9.35pt;width:473.6pt;height:10.6pt;z-index:-251529216;mso-position-horizontal-relative:page" coordorigin="1634,187" coordsize="9472,212">
            <v:shape id="_x0000_s2458" style="position:absolute;left:1634;top:187;width:9472;height:212" coordorigin="1634,187" coordsize="9472,212" path="m1634,187r9472,l11106,399r-9472,l1634,187xe" fillcolor="#efefef" stroked="f">
              <v:path arrowok="t"/>
            </v:shape>
            <w10:wrap anchorx="page"/>
          </v:group>
        </w:pict>
      </w:r>
      <w:r w:rsidR="00A23879">
        <w:rPr>
          <w:rFonts w:ascii="Microsoft JhengHei" w:eastAsia="Microsoft JhengHei" w:hAnsi="Microsoft JhengHei" w:cs="Microsoft JhengHei"/>
          <w:w w:val="110"/>
        </w:rPr>
        <w:t>db.foo.bar.find({age:{$nin:[20]}})等价于db.foo.bar.find({age:{$ne:20}})</w:t>
      </w:r>
    </w:p>
    <w:p w:rsidR="00D032B6" w:rsidRDefault="00A23879">
      <w:pPr>
        <w:pStyle w:val="BodyText"/>
        <w:spacing w:before="66"/>
      </w:pPr>
      <w:bookmarkStart w:id="600" w:name="$all"/>
      <w:bookmarkStart w:id="601" w:name="_bookmark275"/>
      <w:bookmarkEnd w:id="600"/>
      <w:bookmarkEnd w:id="601"/>
      <w:r>
        <w:rPr>
          <w:w w:val="95"/>
        </w:rPr>
        <w:t>$all</w:t>
      </w:r>
    </w:p>
    <w:p w:rsidR="00D032B6" w:rsidRDefault="00D032B6">
      <w:pPr>
        <w:spacing w:before="9" w:line="190" w:lineRule="exact"/>
        <w:rPr>
          <w:sz w:val="19"/>
          <w:szCs w:val="19"/>
        </w:rPr>
      </w:pPr>
    </w:p>
    <w:p w:rsidR="00D032B6" w:rsidRDefault="00A23879">
      <w:pPr>
        <w:pStyle w:val="BodyText"/>
      </w:pPr>
      <w:r>
        <w:t>语法</w:t>
      </w:r>
    </w:p>
    <w:p w:rsidR="00D032B6" w:rsidRDefault="00035F6E">
      <w:pPr>
        <w:pStyle w:val="BodyText"/>
        <w:spacing w:before="20"/>
        <w:rPr>
          <w:rFonts w:ascii="Microsoft JhengHei" w:eastAsia="Microsoft JhengHei" w:hAnsi="Microsoft JhengHei" w:cs="Microsoft JhengHei"/>
        </w:rPr>
      </w:pPr>
      <w:r w:rsidRPr="00035F6E">
        <w:pict>
          <v:group id="_x0000_s2455" style="position:absolute;left:0;text-align:left;margin-left:81.7pt;margin-top:6.75pt;width:473.6pt;height:10.6pt;z-index:-251528192;mso-position-horizontal-relative:page" coordorigin="1634,135" coordsize="9472,212">
            <v:shape id="_x0000_s245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{&lt;字段名&gt;:{$all:[&lt;值1&gt;,&lt;值2&gt;,...&lt;值N&gt;]}}</w:t>
      </w:r>
    </w:p>
    <w:p w:rsidR="00D032B6" w:rsidRDefault="00D032B6">
      <w:pPr>
        <w:spacing w:before="7" w:line="160" w:lineRule="exact"/>
        <w:rPr>
          <w:sz w:val="16"/>
          <w:szCs w:val="16"/>
        </w:rPr>
      </w:pPr>
    </w:p>
    <w:p w:rsidR="00D032B6" w:rsidRDefault="00A23879">
      <w:pPr>
        <w:pStyle w:val="BodyText"/>
      </w:pPr>
      <w:r>
        <w:t>描述</w:t>
      </w:r>
    </w:p>
    <w:p w:rsidR="00D032B6" w:rsidRDefault="00D032B6">
      <w:pPr>
        <w:spacing w:before="5" w:line="100" w:lineRule="exact"/>
        <w:rPr>
          <w:sz w:val="10"/>
          <w:szCs w:val="10"/>
        </w:rPr>
      </w:pPr>
    </w:p>
    <w:p w:rsidR="00D032B6" w:rsidRDefault="00A23879">
      <w:pPr>
        <w:pStyle w:val="BodyText"/>
        <w:spacing w:line="168" w:lineRule="auto"/>
        <w:ind w:right="300"/>
      </w:pPr>
      <w:r>
        <w:rPr>
          <w:w w:val="90"/>
        </w:rPr>
        <w:t xml:space="preserve">$all      </w:t>
      </w:r>
      <w:r>
        <w:rPr>
          <w:spacing w:val="19"/>
          <w:w w:val="90"/>
        </w:rPr>
        <w:t xml:space="preserve"> </w:t>
      </w:r>
      <w:r>
        <w:rPr>
          <w:w w:val="90"/>
        </w:rPr>
        <w:t>的操作对象是数组类型的字段名，选择“&lt;字段名&gt;”包含所有给定数组（[&lt;值1&gt;,&lt;值2&gt;,...&lt;值N&gt;]）中的</w:t>
      </w:r>
      <w:r>
        <w:t xml:space="preserve"> </w:t>
      </w:r>
      <w:r>
        <w:rPr>
          <w:w w:val="95"/>
        </w:rPr>
        <w:t>值。</w:t>
      </w:r>
    </w:p>
    <w:p w:rsidR="00D032B6" w:rsidRDefault="00D032B6">
      <w:pPr>
        <w:spacing w:before="14" w:line="200" w:lineRule="exact"/>
        <w:rPr>
          <w:sz w:val="20"/>
          <w:szCs w:val="20"/>
        </w:rPr>
      </w:pPr>
    </w:p>
    <w:p w:rsidR="00D032B6" w:rsidRDefault="00A23879">
      <w:pPr>
        <w:pStyle w:val="BodyText"/>
      </w:pPr>
      <w:r>
        <w:t>示例</w:t>
      </w:r>
    </w:p>
    <w:p w:rsidR="00D032B6" w:rsidRDefault="00035F6E">
      <w:pPr>
        <w:pStyle w:val="BodyText"/>
        <w:tabs>
          <w:tab w:val="left" w:pos="1217"/>
        </w:tabs>
        <w:spacing w:before="37" w:line="237" w:lineRule="auto"/>
        <w:ind w:left="1217" w:right="2141" w:hanging="284"/>
        <w:rPr>
          <w:rFonts w:ascii="Microsoft JhengHei" w:eastAsia="Microsoft JhengHei" w:hAnsi="Microsoft JhengHei" w:cs="Microsoft JhengHei"/>
        </w:rPr>
      </w:pPr>
      <w:r w:rsidRPr="00035F6E">
        <w:pict>
          <v:group id="_x0000_s2453" style="position:absolute;left:0;text-align:left;margin-left:95.85pt;margin-top:23.75pt;width:459.45pt;height:10.6pt;z-index:-251527168;mso-position-horizontal-relative:page" coordorigin="1917,475" coordsize="9189,212">
            <v:shape id="_x0000_s2454" style="position:absolute;left:1917;top:475;width:9189;height:212" coordorigin="1917,475" coordsize="9189,212" path="m1917,475r9189,l11106,687r-9189,l1917,475xe" fillcolor="#efefef" stroked="f">
              <v:path arrowok="t"/>
            </v:shape>
            <w10:wrap anchorx="page"/>
          </v:group>
        </w:pict>
      </w:r>
      <w:r w:rsidRPr="00035F6E">
        <w:pict>
          <v:group id="_x0000_s2451" style="position:absolute;left:0;text-align:left;margin-left:95.85pt;margin-top:58.35pt;width:459.45pt;height:21.2pt;z-index:-251526144;mso-position-horizontal-relative:page" coordorigin="1917,1167" coordsize="9189,424">
            <v:shape id="_x0000_s2452" style="position:absolute;left:1917;top:1167;width:9189;height:424" coordorigin="1917,1167" coordsize="9189,424" path="m1917,1167r9189,l11106,1591r-9189,l1917,1167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w w:val="90"/>
          <w:position w:val="1"/>
        </w:rPr>
        <w:t>选择集合</w:t>
      </w:r>
      <w:r w:rsidR="00A23879">
        <w:rPr>
          <w:spacing w:val="-19"/>
          <w:w w:val="90"/>
          <w:position w:val="1"/>
        </w:rPr>
        <w:t xml:space="preserve"> </w:t>
      </w:r>
      <w:r w:rsidR="00A23879">
        <w:rPr>
          <w:w w:val="90"/>
          <w:position w:val="1"/>
        </w:rPr>
        <w:t>bar</w:t>
      </w:r>
      <w:r w:rsidR="00A23879">
        <w:rPr>
          <w:spacing w:val="-18"/>
          <w:w w:val="90"/>
          <w:position w:val="1"/>
        </w:rPr>
        <w:t xml:space="preserve"> </w:t>
      </w:r>
      <w:r w:rsidR="00A23879">
        <w:rPr>
          <w:w w:val="90"/>
          <w:position w:val="1"/>
        </w:rPr>
        <w:t>下</w:t>
      </w:r>
      <w:r w:rsidR="00A23879">
        <w:rPr>
          <w:spacing w:val="-19"/>
          <w:w w:val="90"/>
          <w:position w:val="1"/>
        </w:rPr>
        <w:t xml:space="preserve"> </w:t>
      </w:r>
      <w:r w:rsidR="00A23879">
        <w:rPr>
          <w:w w:val="90"/>
          <w:position w:val="1"/>
        </w:rPr>
        <w:t>name</w:t>
      </w:r>
      <w:r w:rsidR="00A23879">
        <w:rPr>
          <w:spacing w:val="-18"/>
          <w:w w:val="90"/>
          <w:position w:val="1"/>
        </w:rPr>
        <w:t xml:space="preserve"> </w:t>
      </w:r>
      <w:r w:rsidR="00A23879">
        <w:rPr>
          <w:w w:val="90"/>
          <w:position w:val="1"/>
        </w:rPr>
        <w:t>字段的值包含“Tom”和“Mike”的记录。</w:t>
      </w:r>
      <w:r w:rsidR="00A23879">
        <w:rPr>
          <w:w w:val="87"/>
          <w:position w:val="1"/>
        </w:rPr>
        <w:t xml:space="preserve"> </w:t>
      </w:r>
      <w:r w:rsidR="00A23879">
        <w:rPr>
          <w:rFonts w:ascii="Microsoft JhengHei" w:eastAsia="Microsoft JhengHei" w:hAnsi="Microsoft JhengHei" w:cs="Microsoft JhengHei"/>
        </w:rPr>
        <w:t>db.foo.bar.find({name:{$all:["Tom","Mike"]}})</w:t>
      </w:r>
      <w:r w:rsidR="00A23879">
        <w:rPr>
          <w:rFonts w:ascii="Microsoft JhengHei" w:eastAsia="Microsoft JhengHei" w:hAnsi="Microsoft JhengHei" w:cs="Microsoft JhengHei"/>
          <w:w w:val="109"/>
        </w:rPr>
        <w:t xml:space="preserve"> </w:t>
      </w:r>
      <w:r w:rsidR="00A23879">
        <w:t>因此，上面的语句会匹配集合</w:t>
      </w:r>
      <w:r w:rsidR="00A23879">
        <w:rPr>
          <w:spacing w:val="-17"/>
        </w:rPr>
        <w:t xml:space="preserve"> </w:t>
      </w:r>
      <w:r w:rsidR="00A23879">
        <w:t>bar</w:t>
      </w:r>
      <w:r w:rsidR="00A23879">
        <w:rPr>
          <w:spacing w:val="-17"/>
        </w:rPr>
        <w:t xml:space="preserve"> </w:t>
      </w:r>
      <w:r w:rsidR="00A23879">
        <w:t>中有</w:t>
      </w:r>
      <w:r w:rsidR="00A23879">
        <w:rPr>
          <w:spacing w:val="-17"/>
        </w:rPr>
        <w:t xml:space="preserve"> </w:t>
      </w:r>
      <w:r w:rsidR="00A23879">
        <w:t>name</w:t>
      </w:r>
      <w:r w:rsidR="00A23879">
        <w:rPr>
          <w:spacing w:val="-17"/>
        </w:rPr>
        <w:t xml:space="preserve"> </w:t>
      </w:r>
      <w:r w:rsidR="00A23879">
        <w:t xml:space="preserve">字段，且值形如下面数组的记录： </w:t>
      </w:r>
      <w:r w:rsidR="00A23879">
        <w:rPr>
          <w:rFonts w:ascii="Microsoft JhengHei" w:eastAsia="Microsoft JhengHei" w:hAnsi="Microsoft JhengHei" w:cs="Microsoft JhengHei"/>
        </w:rPr>
        <w:t>["Tom","Mike",..]</w:t>
      </w:r>
    </w:p>
    <w:p w:rsidR="00D032B6" w:rsidRDefault="00A23879">
      <w:pPr>
        <w:pStyle w:val="BodyText"/>
        <w:spacing w:line="213"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["Tom","Jhon","Mike",...]</w:t>
      </w:r>
    </w:p>
    <w:p w:rsidR="00D032B6" w:rsidRDefault="00A23879">
      <w:pPr>
        <w:pStyle w:val="BodyText"/>
        <w:spacing w:before="26"/>
        <w:ind w:left="1217"/>
      </w:pPr>
      <w:r>
        <w:t>但是不会匹配集合</w:t>
      </w:r>
      <w:r>
        <w:rPr>
          <w:spacing w:val="-17"/>
        </w:rPr>
        <w:t xml:space="preserve"> </w:t>
      </w:r>
      <w:r>
        <w:t>bar</w:t>
      </w:r>
      <w:r>
        <w:rPr>
          <w:spacing w:val="-17"/>
        </w:rPr>
        <w:t xml:space="preserve"> </w:t>
      </w:r>
      <w:r>
        <w:t>下</w:t>
      </w:r>
      <w:r>
        <w:rPr>
          <w:spacing w:val="-17"/>
        </w:rPr>
        <w:t xml:space="preserve"> </w:t>
      </w:r>
      <w:r>
        <w:t>name</w:t>
      </w:r>
      <w:r>
        <w:rPr>
          <w:spacing w:val="-17"/>
        </w:rPr>
        <w:t xml:space="preserve"> </w:t>
      </w:r>
      <w:r>
        <w:t>字段值形如下面数组的记录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449" style="position:absolute;left:0;text-align:left;margin-left:95.85pt;margin-top:4.75pt;width:459.45pt;height:10.6pt;z-index:-251525120;mso-position-horizontal-relative:page" coordorigin="1917,95" coordsize="9189,212">
            <v:shape id="_x0000_s245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["Tom","Jhon"]</w:t>
      </w:r>
    </w:p>
    <w:p w:rsidR="00D032B6" w:rsidRDefault="00620DD5">
      <w:pPr>
        <w:pStyle w:val="BodyText"/>
        <w:spacing w:before="6" w:line="553" w:lineRule="exact"/>
      </w:pPr>
      <w:r>
        <w:pict>
          <v:shape id="_x0000_i114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573"/>
      </w:pPr>
      <w:r>
        <w:t>使用</w:t>
      </w:r>
      <w:r>
        <w:rPr>
          <w:spacing w:val="-16"/>
        </w:rPr>
        <w:t xml:space="preserve"> </w:t>
      </w:r>
      <w:r>
        <w:t>$all</w:t>
      </w:r>
      <w:r>
        <w:rPr>
          <w:spacing w:val="-15"/>
        </w:rPr>
        <w:t xml:space="preserve"> </w:t>
      </w:r>
      <w:r>
        <w:t>操作一个非数组类型的字段的话，例如：</w:t>
      </w:r>
    </w:p>
    <w:p w:rsidR="00D032B6" w:rsidRDefault="00035F6E">
      <w:pPr>
        <w:pStyle w:val="BodyText"/>
        <w:spacing w:line="324" w:lineRule="exact"/>
        <w:ind w:left="1573"/>
        <w:rPr>
          <w:rFonts w:ascii="Microsoft JhengHei" w:eastAsia="Microsoft JhengHei" w:hAnsi="Microsoft JhengHei" w:cs="Microsoft JhengHei"/>
        </w:rPr>
      </w:pPr>
      <w:r w:rsidRPr="00035F6E">
        <w:pict>
          <v:group id="_x0000_s2446" style="position:absolute;left:0;text-align:left;margin-left:113.7pt;margin-top:4.75pt;width:441.6pt;height:10.6pt;z-index:-251524096;mso-position-horizontal-relative:page" coordorigin="2274,95" coordsize="8832,212">
            <v:shape id="_x0000_s2447" style="position:absolute;left:2274;top:95;width:8832;height:212" coordorigin="2274,95" coordsize="8832,212" path="m2274,95r8832,l11106,307r-8832,l2274,95xe" fillcolor="#efefef" stroked="f">
              <v:path arrowok="t"/>
            </v:shape>
            <w10:wrap anchorx="page"/>
          </v:group>
        </w:pict>
      </w:r>
      <w:r w:rsidR="00A23879">
        <w:rPr>
          <w:rFonts w:ascii="Microsoft JhengHei" w:eastAsia="Microsoft JhengHei" w:hAnsi="Microsoft JhengHei" w:cs="Microsoft JhengHei"/>
          <w:w w:val="110"/>
        </w:rPr>
        <w:t xml:space="preserve">db.foo.bar.find({age:{$all:[20]}}) </w:t>
      </w:r>
      <w:r w:rsidR="00A23879">
        <w:rPr>
          <w:rFonts w:ascii="Microsoft JhengHei" w:eastAsia="Microsoft JhengHei" w:hAnsi="Microsoft JhengHei" w:cs="Microsoft JhengHei"/>
          <w:spacing w:val="51"/>
          <w:w w:val="110"/>
        </w:rPr>
        <w:t xml:space="preserve"> </w:t>
      </w:r>
      <w:r w:rsidR="00A23879">
        <w:rPr>
          <w:rFonts w:ascii="Microsoft JhengHei" w:eastAsia="Microsoft JhengHei" w:hAnsi="Microsoft JhengHei" w:cs="Microsoft JhengHei"/>
          <w:w w:val="110"/>
        </w:rPr>
        <w:t xml:space="preserve">它等价于 </w:t>
      </w:r>
      <w:r w:rsidR="00A23879">
        <w:rPr>
          <w:rFonts w:ascii="Microsoft JhengHei" w:eastAsia="Microsoft JhengHei" w:hAnsi="Microsoft JhengHei" w:cs="Microsoft JhengHei"/>
          <w:spacing w:val="52"/>
          <w:w w:val="110"/>
        </w:rPr>
        <w:t xml:space="preserve"> </w:t>
      </w:r>
      <w:r w:rsidR="00A23879">
        <w:rPr>
          <w:rFonts w:ascii="Microsoft JhengHei" w:eastAsia="Microsoft JhengHei" w:hAnsi="Microsoft JhengHei" w:cs="Microsoft JhengHei"/>
          <w:w w:val="110"/>
        </w:rPr>
        <w:t>db.foo.bar.find({age:20})</w:t>
      </w:r>
    </w:p>
    <w:p w:rsidR="00D032B6" w:rsidRDefault="00A23879">
      <w:pPr>
        <w:pStyle w:val="BodyText"/>
        <w:spacing w:before="66"/>
        <w:rPr>
          <w:lang w:eastAsia="zh-CN"/>
        </w:rPr>
      </w:pPr>
      <w:bookmarkStart w:id="602" w:name="$and"/>
      <w:bookmarkStart w:id="603" w:name="_bookmark276"/>
      <w:bookmarkEnd w:id="602"/>
      <w:bookmarkEnd w:id="603"/>
      <w:r>
        <w:rPr>
          <w:w w:val="95"/>
          <w:lang w:eastAsia="zh-CN"/>
        </w:rPr>
        <w:t>$and</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035F6E">
      <w:pPr>
        <w:pStyle w:val="BodyText"/>
        <w:spacing w:before="20"/>
        <w:rPr>
          <w:rFonts w:ascii="Microsoft JhengHei" w:eastAsia="Microsoft JhengHei" w:hAnsi="Microsoft JhengHei" w:cs="Microsoft JhengHei"/>
          <w:lang w:eastAsia="zh-CN"/>
        </w:rPr>
      </w:pPr>
      <w:r w:rsidRPr="00035F6E">
        <w:pict>
          <v:group id="_x0000_s2444" style="position:absolute;left:0;text-align:left;margin-left:81.7pt;margin-top:6.75pt;width:473.6pt;height:10.6pt;z-index:-251523072;mso-position-horizontal-relative:page" coordorigin="1634,135" coordsize="9472,212">
            <v:shape id="_x0000_s244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lang w:eastAsia="zh-CN"/>
        </w:rPr>
        <w:t>{$and:[{&lt;表达式1&gt;}，{&lt;表达式2&gt;},...,{&lt;表达式N&gt;}]}</w:t>
      </w:r>
    </w:p>
    <w:p w:rsidR="00D032B6" w:rsidRDefault="00D032B6">
      <w:pPr>
        <w:spacing w:before="7" w:line="160" w:lineRule="exact"/>
        <w:rPr>
          <w:sz w:val="16"/>
          <w:szCs w:val="16"/>
          <w:lang w:eastAsia="zh-CN"/>
        </w:rPr>
      </w:pPr>
    </w:p>
    <w:p w:rsidR="00D032B6" w:rsidRDefault="00A23879">
      <w:pPr>
        <w:pStyle w:val="BodyText"/>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0"/>
          <w:lang w:eastAsia="zh-CN"/>
        </w:rPr>
        <w:t xml:space="preserve">$and       </w:t>
      </w:r>
      <w:r>
        <w:rPr>
          <w:spacing w:val="28"/>
          <w:w w:val="90"/>
          <w:lang w:eastAsia="zh-CN"/>
        </w:rPr>
        <w:t xml:space="preserve"> </w:t>
      </w:r>
      <w:r>
        <w:rPr>
          <w:w w:val="90"/>
          <w:lang w:eastAsia="zh-CN"/>
        </w:rPr>
        <w:t>是一个逻辑“与”操作。它的作用是选择满足所有表达式（&lt;表达式1&gt;，&lt;表达式2&gt;,...,&lt;表达式N&gt;）的记</w:t>
      </w:r>
      <w:r>
        <w:rPr>
          <w:lang w:eastAsia="zh-CN"/>
        </w:rPr>
        <w:t xml:space="preserve"> </w:t>
      </w:r>
      <w:r>
        <w:rPr>
          <w:w w:val="95"/>
          <w:lang w:eastAsia="zh-CN"/>
        </w:rPr>
        <w:t xml:space="preserve">录，但是如果第一个表达式（&lt;表达式1&gt;）的计算结果为  </w:t>
      </w:r>
      <w:r>
        <w:rPr>
          <w:spacing w:val="21"/>
          <w:w w:val="95"/>
          <w:lang w:eastAsia="zh-CN"/>
        </w:rPr>
        <w:t xml:space="preserve"> </w:t>
      </w:r>
      <w:r>
        <w:rPr>
          <w:w w:val="95"/>
          <w:lang w:eastAsia="zh-CN"/>
        </w:rPr>
        <w:t xml:space="preserve">false，SequoiaDB  </w:t>
      </w:r>
      <w:r>
        <w:rPr>
          <w:spacing w:val="21"/>
          <w:w w:val="95"/>
          <w:lang w:eastAsia="zh-CN"/>
        </w:rPr>
        <w:t xml:space="preserve"> </w:t>
      </w:r>
      <w:r>
        <w:rPr>
          <w:w w:val="95"/>
          <w:lang w:eastAsia="zh-CN"/>
        </w:rPr>
        <w:t>将不会再执行后面的表达式。</w:t>
      </w:r>
    </w:p>
    <w:p w:rsidR="00D032B6" w:rsidRDefault="00D032B6">
      <w:pPr>
        <w:spacing w:line="168" w:lineRule="auto"/>
        <w:rPr>
          <w:lang w:eastAsia="zh-CN"/>
        </w:rPr>
        <w:sectPr w:rsidR="00D032B6">
          <w:headerReference w:type="even" r:id="rId227"/>
          <w:headerReference w:type="default" r:id="rId228"/>
          <w:pgSz w:w="12240" w:h="15840"/>
          <w:pgMar w:top="1340" w:right="1160" w:bottom="280" w:left="700" w:header="713" w:footer="0" w:gutter="0"/>
          <w:pgNumType w:start="25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选择集合</w:t>
      </w:r>
      <w:r>
        <w:rPr>
          <w:spacing w:val="26"/>
          <w:w w:val="95"/>
          <w:position w:val="1"/>
        </w:rPr>
        <w:t xml:space="preserve"> </w:t>
      </w:r>
      <w:r>
        <w:rPr>
          <w:w w:val="95"/>
          <w:position w:val="1"/>
        </w:rPr>
        <w:t>bar</w:t>
      </w:r>
      <w:r>
        <w:rPr>
          <w:spacing w:val="26"/>
          <w:w w:val="95"/>
          <w:position w:val="1"/>
        </w:rPr>
        <w:t xml:space="preserve"> </w:t>
      </w:r>
      <w:r>
        <w:rPr>
          <w:w w:val="95"/>
          <w:position w:val="1"/>
        </w:rPr>
        <w:t>下</w:t>
      </w:r>
      <w:r>
        <w:rPr>
          <w:spacing w:val="26"/>
          <w:w w:val="95"/>
          <w:position w:val="1"/>
        </w:rPr>
        <w:t xml:space="preserve"> </w:t>
      </w:r>
      <w:r>
        <w:rPr>
          <w:w w:val="95"/>
          <w:position w:val="1"/>
        </w:rPr>
        <w:t>age</w:t>
      </w:r>
      <w:r>
        <w:rPr>
          <w:spacing w:val="26"/>
          <w:w w:val="95"/>
          <w:position w:val="1"/>
        </w:rPr>
        <w:t xml:space="preserve"> </w:t>
      </w:r>
      <w:r>
        <w:rPr>
          <w:w w:val="95"/>
          <w:position w:val="1"/>
        </w:rPr>
        <w:t>字段值为20，price</w:t>
      </w:r>
      <w:r>
        <w:rPr>
          <w:spacing w:val="26"/>
          <w:w w:val="95"/>
          <w:position w:val="1"/>
        </w:rPr>
        <w:t xml:space="preserve"> </w:t>
      </w:r>
      <w:r>
        <w:rPr>
          <w:w w:val="95"/>
          <w:position w:val="1"/>
        </w:rPr>
        <w:t>字段值小于10的记录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442" style="position:absolute;left:0;text-align:left;margin-left:95.85pt;margin-top:4.95pt;width:459.45pt;height:10.6pt;z-index:-251522048;mso-position-horizontal-relative:page" coordorigin="1917,99" coordsize="9189,212">
            <v:shape id="_x0000_s244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db.foo.bar.find({$and:[{age:20},{price:{$lt:10}}]})</w:t>
      </w:r>
    </w:p>
    <w:p w:rsidR="00D032B6" w:rsidRDefault="00620DD5">
      <w:pPr>
        <w:pStyle w:val="BodyText"/>
        <w:spacing w:before="26" w:line="553" w:lineRule="exact"/>
        <w:ind w:left="397"/>
      </w:pPr>
      <w:r>
        <w:pict>
          <v:shape id="_x0000_i1144"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037"/>
      </w:pPr>
      <w:r>
        <w:rPr>
          <w:w w:val="95"/>
        </w:rPr>
        <w:t xml:space="preserve">SequoiaDB </w:t>
      </w:r>
      <w:r>
        <w:rPr>
          <w:spacing w:val="15"/>
          <w:w w:val="95"/>
        </w:rPr>
        <w:t xml:space="preserve"> </w:t>
      </w:r>
      <w:r>
        <w:rPr>
          <w:w w:val="95"/>
        </w:rPr>
        <w:t xml:space="preserve">提供了一种隐式的 </w:t>
      </w:r>
      <w:r>
        <w:rPr>
          <w:spacing w:val="16"/>
          <w:w w:val="95"/>
        </w:rPr>
        <w:t xml:space="preserve"> </w:t>
      </w:r>
      <w:r>
        <w:rPr>
          <w:w w:val="95"/>
        </w:rPr>
        <w:t xml:space="preserve">and </w:t>
      </w:r>
      <w:r>
        <w:rPr>
          <w:spacing w:val="15"/>
          <w:w w:val="95"/>
        </w:rPr>
        <w:t xml:space="preserve"> </w:t>
      </w:r>
      <w:r>
        <w:rPr>
          <w:w w:val="95"/>
        </w:rPr>
        <w:t>操作，用逗号（,）隔开个表达式，例如</w:t>
      </w:r>
    </w:p>
    <w:p w:rsidR="00D032B6" w:rsidRDefault="00035F6E">
      <w:pPr>
        <w:pStyle w:val="BodyText"/>
        <w:spacing w:before="20"/>
        <w:ind w:left="374" w:right="4340"/>
        <w:jc w:val="center"/>
        <w:rPr>
          <w:rFonts w:ascii="Microsoft JhengHei" w:eastAsia="Microsoft JhengHei" w:hAnsi="Microsoft JhengHei" w:cs="Microsoft JhengHei"/>
        </w:rPr>
      </w:pPr>
      <w:r w:rsidRPr="00035F6E">
        <w:pict>
          <v:group id="_x0000_s2439" style="position:absolute;left:0;text-align:left;margin-left:127.85pt;margin-top:6.75pt;width:427.45pt;height:10.6pt;z-index:-251521024;mso-position-horizontal-relative:page" coordorigin="2557,135" coordsize="8549,212">
            <v:shape id="_x0000_s2440" style="position:absolute;left:2557;top:135;width:8549;height:212" coordorigin="2557,135" coordsize="8549,212" path="m2557,135r8549,l11106,347r-8549,l2557,135xe" fillcolor="#efefef" stroked="f">
              <v:path arrowok="t"/>
            </v:shape>
            <w10:wrap anchorx="page"/>
          </v:group>
        </w:pict>
      </w:r>
      <w:r w:rsidR="00A23879">
        <w:rPr>
          <w:rFonts w:ascii="Microsoft JhengHei" w:eastAsia="Microsoft JhengHei" w:hAnsi="Microsoft JhengHei" w:cs="Microsoft JhengHei"/>
          <w:w w:val="115"/>
        </w:rPr>
        <w:t>db.foo.bar.find({age:20,price:{$lt:10}})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 xml:space="preserve">当使用 </w:t>
      </w:r>
      <w:r>
        <w:rPr>
          <w:spacing w:val="8"/>
          <w:w w:val="95"/>
          <w:position w:val="1"/>
        </w:rPr>
        <w:t xml:space="preserve"> </w:t>
      </w:r>
      <w:r>
        <w:rPr>
          <w:w w:val="95"/>
          <w:position w:val="1"/>
        </w:rPr>
        <w:t xml:space="preserve">and </w:t>
      </w:r>
      <w:r>
        <w:rPr>
          <w:spacing w:val="8"/>
          <w:w w:val="95"/>
          <w:position w:val="1"/>
        </w:rPr>
        <w:t xml:space="preserve"> </w:t>
      </w:r>
      <w:r>
        <w:rPr>
          <w:w w:val="95"/>
          <w:position w:val="1"/>
        </w:rPr>
        <w:t xml:space="preserve">操作对同一个字段名时，如{age：{$lt:20}}and{age:{$exists:1}}。那么可以用 </w:t>
      </w:r>
      <w:r>
        <w:rPr>
          <w:spacing w:val="8"/>
          <w:w w:val="95"/>
          <w:position w:val="1"/>
        </w:rPr>
        <w:t xml:space="preserve"> </w:t>
      </w:r>
      <w:r>
        <w:rPr>
          <w:w w:val="95"/>
          <w:position w:val="1"/>
        </w:rPr>
        <w:t xml:space="preserve">$and </w:t>
      </w:r>
      <w:r>
        <w:rPr>
          <w:spacing w:val="8"/>
          <w:w w:val="95"/>
          <w:position w:val="1"/>
        </w:rPr>
        <w:t xml:space="preserve"> </w:t>
      </w:r>
      <w:r>
        <w:rPr>
          <w:w w:val="95"/>
          <w:position w:val="1"/>
        </w:rPr>
        <w:t>操作两个</w:t>
      </w:r>
    </w:p>
    <w:p w:rsidR="00D032B6" w:rsidRDefault="00035F6E">
      <w:pPr>
        <w:pStyle w:val="BodyText"/>
        <w:spacing w:line="243" w:lineRule="exact"/>
        <w:ind w:left="397"/>
      </w:pPr>
      <w:r>
        <w:pict>
          <v:group id="_x0000_s2437" style="position:absolute;left:0;text-align:left;margin-left:95.85pt;margin-top:18.95pt;width:459.45pt;height:21.2pt;z-index:-251520000;mso-position-horizontal-relative:page" coordorigin="1917,379" coordsize="9189,424">
            <v:shape id="_x0000_s2438" style="position:absolute;left:1917;top:379;width:9189;height:424" coordorigin="1917,379" coordsize="9189,424" path="m1917,379r9189,l11106,803r-9189,l1917,379xe" fillcolor="#efefef" stroked="f">
              <v:path arrowok="t"/>
            </v:shape>
            <w10:wrap anchorx="page"/>
          </v:group>
        </w:pict>
      </w:r>
      <w:r w:rsidR="00A23879">
        <w:t>分开的表达式，也可以合并这两个表达式{age:{$lt:20,$exists:1}}。</w:t>
      </w:r>
    </w:p>
    <w:p w:rsidR="00D032B6" w:rsidRDefault="00D032B6">
      <w:pPr>
        <w:spacing w:before="3" w:line="130" w:lineRule="exact"/>
        <w:rPr>
          <w:sz w:val="13"/>
          <w:szCs w:val="13"/>
        </w:rPr>
      </w:pPr>
    </w:p>
    <w:p w:rsidR="00D032B6" w:rsidRDefault="00A23879">
      <w:pPr>
        <w:pStyle w:val="BodyText"/>
        <w:spacing w:line="147" w:lineRule="auto"/>
        <w:ind w:left="397" w:right="465"/>
        <w:rPr>
          <w:rFonts w:ascii="Microsoft JhengHei" w:eastAsia="Microsoft JhengHei" w:hAnsi="Microsoft JhengHei" w:cs="Microsoft JhengHei"/>
        </w:rPr>
      </w:pPr>
      <w:r>
        <w:rPr>
          <w:rFonts w:ascii="Microsoft JhengHei" w:eastAsia="Microsoft JhengHei" w:hAnsi="Microsoft JhengHei" w:cs="Microsoft JhengHei"/>
          <w:w w:val="115"/>
        </w:rPr>
        <w:t>db.foo.bar.update({$inc:{salary:200}},{$and:[{age:{$lt:20}},{age:{$exists:1}}]}) db.foo.bar.update({$inc:{salary:200}},{age:{$lt:20,$exists:1}})</w:t>
      </w:r>
    </w:p>
    <w:p w:rsidR="00D032B6" w:rsidRDefault="00D032B6">
      <w:pPr>
        <w:spacing w:before="2" w:line="130" w:lineRule="exact"/>
        <w:rPr>
          <w:sz w:val="13"/>
          <w:szCs w:val="13"/>
        </w:rPr>
      </w:pPr>
    </w:p>
    <w:p w:rsidR="00D032B6" w:rsidRDefault="00A23879">
      <w:pPr>
        <w:pStyle w:val="BodyText"/>
        <w:spacing w:line="168" w:lineRule="auto"/>
        <w:ind w:left="397" w:right="465"/>
      </w:pPr>
      <w:r>
        <w:t>两个操作的结果相同，首先查询集合</w:t>
      </w:r>
      <w:r>
        <w:rPr>
          <w:spacing w:val="-24"/>
        </w:rPr>
        <w:t xml:space="preserve"> </w:t>
      </w:r>
      <w:r>
        <w:t>bar</w:t>
      </w:r>
      <w:r>
        <w:rPr>
          <w:spacing w:val="-24"/>
        </w:rPr>
        <w:t xml:space="preserve"> </w:t>
      </w:r>
      <w:r>
        <w:t>下存在</w:t>
      </w:r>
      <w:r>
        <w:rPr>
          <w:spacing w:val="-23"/>
        </w:rPr>
        <w:t xml:space="preserve"> </w:t>
      </w:r>
      <w:r>
        <w:t>age</w:t>
      </w:r>
      <w:r>
        <w:rPr>
          <w:spacing w:val="-24"/>
        </w:rPr>
        <w:t xml:space="preserve"> </w:t>
      </w:r>
      <w:r>
        <w:t>字段并且</w:t>
      </w:r>
      <w:r>
        <w:rPr>
          <w:spacing w:val="-23"/>
        </w:rPr>
        <w:t xml:space="preserve"> </w:t>
      </w:r>
      <w:r>
        <w:t>age</w:t>
      </w:r>
      <w:r>
        <w:rPr>
          <w:spacing w:val="-24"/>
        </w:rPr>
        <w:t xml:space="preserve"> </w:t>
      </w:r>
      <w:r>
        <w:t>的值小于20的记录，然后对这些记录 的</w:t>
      </w:r>
      <w:r>
        <w:rPr>
          <w:spacing w:val="-31"/>
        </w:rPr>
        <w:t xml:space="preserve"> </w:t>
      </w:r>
      <w:r>
        <w:t>salary</w:t>
      </w:r>
      <w:r>
        <w:rPr>
          <w:spacing w:val="-30"/>
        </w:rPr>
        <w:t xml:space="preserve"> </w:t>
      </w:r>
      <w:r>
        <w:t>字段的值增加200。</w:t>
      </w:r>
    </w:p>
    <w:p w:rsidR="00D032B6" w:rsidRDefault="00D032B6">
      <w:pPr>
        <w:spacing w:before="4" w:line="110" w:lineRule="exact"/>
        <w:rPr>
          <w:sz w:val="11"/>
          <w:szCs w:val="11"/>
        </w:rPr>
      </w:pPr>
    </w:p>
    <w:p w:rsidR="00D032B6" w:rsidRDefault="00A23879">
      <w:pPr>
        <w:pStyle w:val="BodyText"/>
        <w:ind w:left="113"/>
      </w:pPr>
      <w:bookmarkStart w:id="604" w:name="$not"/>
      <w:bookmarkStart w:id="605" w:name="_bookmark277"/>
      <w:bookmarkEnd w:id="604"/>
      <w:bookmarkEnd w:id="605"/>
      <w:r>
        <w:rPr>
          <w:w w:val="90"/>
        </w:rPr>
        <w:t>$not</w:t>
      </w:r>
    </w:p>
    <w:p w:rsidR="00D032B6" w:rsidRDefault="00D032B6">
      <w:pPr>
        <w:spacing w:before="9" w:line="190" w:lineRule="exact"/>
        <w:rPr>
          <w:sz w:val="19"/>
          <w:szCs w:val="19"/>
        </w:rPr>
      </w:pPr>
    </w:p>
    <w:p w:rsidR="00D032B6" w:rsidRDefault="00A23879">
      <w:pPr>
        <w:pStyle w:val="BodyText"/>
        <w:ind w:left="113"/>
      </w:pPr>
      <w:r>
        <w:t>语法</w:t>
      </w:r>
    </w:p>
    <w:p w:rsidR="00D032B6" w:rsidRDefault="00035F6E">
      <w:pPr>
        <w:pStyle w:val="BodyText"/>
        <w:spacing w:before="20"/>
        <w:ind w:left="113"/>
        <w:rPr>
          <w:rFonts w:ascii="Microsoft JhengHei" w:eastAsia="Microsoft JhengHei" w:hAnsi="Microsoft JhengHei" w:cs="Microsoft JhengHei"/>
        </w:rPr>
      </w:pPr>
      <w:r w:rsidRPr="00035F6E">
        <w:pict>
          <v:group id="_x0000_s2435" style="position:absolute;left:0;text-align:left;margin-left:81.7pt;margin-top:6.75pt;width:473.6pt;height:10.6pt;z-index:-251518976;mso-position-horizontal-relative:page" coordorigin="1634,135" coordsize="9472,212">
            <v:shape id="_x0000_s243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{$not:[{&lt;表达式1&gt;},{&lt;表达式2&gt;},...,{&lt;表达式N&gt;}]}</w:t>
      </w:r>
    </w:p>
    <w:p w:rsidR="00D032B6" w:rsidRDefault="00D032B6">
      <w:pPr>
        <w:spacing w:before="7" w:line="160" w:lineRule="exact"/>
        <w:rPr>
          <w:sz w:val="16"/>
          <w:szCs w:val="16"/>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w w:val="90"/>
          <w:lang w:eastAsia="zh-CN"/>
        </w:rPr>
        <w:t xml:space="preserve">$not       </w:t>
      </w:r>
      <w:r>
        <w:rPr>
          <w:spacing w:val="29"/>
          <w:w w:val="90"/>
          <w:lang w:eastAsia="zh-CN"/>
        </w:rPr>
        <w:t xml:space="preserve"> </w:t>
      </w:r>
      <w:r>
        <w:rPr>
          <w:w w:val="90"/>
          <w:lang w:eastAsia="zh-CN"/>
        </w:rPr>
        <w:t>是一个逻辑“非”操作。它的作用是选择不匹配表达式（&lt;表达式1&gt;&lt;表达式2&gt;,...,&lt;表达式N&gt;）的记录。</w:t>
      </w:r>
      <w:r>
        <w:rPr>
          <w:lang w:eastAsia="zh-CN"/>
        </w:rPr>
        <w:t xml:space="preserve"> </w:t>
      </w:r>
      <w:r>
        <w:rPr>
          <w:w w:val="95"/>
          <w:lang w:eastAsia="zh-CN"/>
        </w:rPr>
        <w:t>只要不满足其中的任意一个表达式，记录就会返回。</w:t>
      </w:r>
    </w:p>
    <w:p w:rsidR="00D032B6" w:rsidRDefault="00D032B6">
      <w:pPr>
        <w:spacing w:before="14" w:line="200" w:lineRule="exact"/>
        <w:rPr>
          <w:sz w:val="20"/>
          <w:szCs w:val="20"/>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5"/>
          <w:position w:val="1"/>
        </w:rPr>
        <w:t xml:space="preserve"> </w:t>
      </w:r>
      <w:r>
        <w:rPr>
          <w:position w:val="1"/>
        </w:rPr>
        <w:t>bar</w:t>
      </w:r>
      <w:r>
        <w:rPr>
          <w:spacing w:val="-24"/>
          <w:position w:val="1"/>
        </w:rPr>
        <w:t xml:space="preserve"> </w:t>
      </w:r>
      <w:r>
        <w:rPr>
          <w:position w:val="1"/>
        </w:rPr>
        <w:t>下</w:t>
      </w:r>
      <w:r>
        <w:rPr>
          <w:spacing w:val="-25"/>
          <w:position w:val="1"/>
        </w:rPr>
        <w:t xml:space="preserve"> </w:t>
      </w:r>
      <w:r>
        <w:rPr>
          <w:position w:val="1"/>
        </w:rPr>
        <w:t>age</w:t>
      </w:r>
      <w:r>
        <w:rPr>
          <w:spacing w:val="-24"/>
          <w:position w:val="1"/>
        </w:rPr>
        <w:t xml:space="preserve"> </w:t>
      </w:r>
      <w:r>
        <w:rPr>
          <w:position w:val="1"/>
        </w:rPr>
        <w:t>字段值不等于20或</w:t>
      </w:r>
      <w:r>
        <w:rPr>
          <w:spacing w:val="-24"/>
          <w:position w:val="1"/>
        </w:rPr>
        <w:t xml:space="preserve"> </w:t>
      </w:r>
      <w:r>
        <w:rPr>
          <w:position w:val="1"/>
        </w:rPr>
        <w:t>price</w:t>
      </w:r>
      <w:r>
        <w:rPr>
          <w:spacing w:val="-25"/>
          <w:position w:val="1"/>
        </w:rPr>
        <w:t xml:space="preserve"> </w:t>
      </w:r>
      <w:r>
        <w:rPr>
          <w:position w:val="1"/>
        </w:rPr>
        <w:t>字段值不小于10的记录。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433" style="position:absolute;left:0;text-align:left;margin-left:95.85pt;margin-top:4.95pt;width:459.45pt;height:10.6pt;z-index:-251517952;mso-position-horizontal-relative:page" coordorigin="1917,99" coordsize="9189,212">
            <v:shape id="_x0000_s2434"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db.foo.bar.find({$not:[{age:20},{price:{$lt:10}}]})</w:t>
      </w:r>
    </w:p>
    <w:p w:rsidR="00D032B6" w:rsidRDefault="00A23879">
      <w:pPr>
        <w:pStyle w:val="BodyText"/>
        <w:spacing w:before="66"/>
        <w:ind w:left="113"/>
      </w:pPr>
      <w:bookmarkStart w:id="606" w:name="$or"/>
      <w:bookmarkStart w:id="607" w:name="_bookmark278"/>
      <w:bookmarkEnd w:id="606"/>
      <w:bookmarkEnd w:id="607"/>
      <w:r>
        <w:rPr>
          <w:w w:val="95"/>
        </w:rPr>
        <w:t>$or</w:t>
      </w:r>
    </w:p>
    <w:p w:rsidR="00D032B6" w:rsidRDefault="00D032B6">
      <w:pPr>
        <w:spacing w:before="9" w:line="190" w:lineRule="exact"/>
        <w:rPr>
          <w:sz w:val="19"/>
          <w:szCs w:val="19"/>
        </w:rPr>
      </w:pPr>
    </w:p>
    <w:p w:rsidR="00D032B6" w:rsidRDefault="00A23879">
      <w:pPr>
        <w:pStyle w:val="BodyText"/>
        <w:ind w:left="113"/>
      </w:pPr>
      <w: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431" style="position:absolute;left:0;text-align:left;margin-left:81.7pt;margin-top:6.75pt;width:473.6pt;height:10.6pt;z-index:-251516928;mso-position-horizontal-relative:page" coordorigin="1634,135" coordsize="9472,212">
            <v:shape id="_x0000_s2432"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10"/>
          <w:lang w:eastAsia="zh-CN"/>
        </w:rPr>
        <w:t>{$or:[{&lt;表达式1&gt;},{&lt;表达式2&gt;},...,{&lt;表达式N&gt;}]}</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w w:val="90"/>
          <w:lang w:eastAsia="zh-CN"/>
        </w:rPr>
        <w:t xml:space="preserve">$or        </w:t>
      </w:r>
      <w:r>
        <w:rPr>
          <w:spacing w:val="23"/>
          <w:w w:val="90"/>
          <w:lang w:eastAsia="zh-CN"/>
        </w:rPr>
        <w:t xml:space="preserve"> </w:t>
      </w:r>
      <w:r>
        <w:rPr>
          <w:w w:val="90"/>
          <w:lang w:eastAsia="zh-CN"/>
        </w:rPr>
        <w:t>是一个逻辑“或”操作。它的作用是选择满足表达式（&lt;表达式1&gt;,&lt;表达式2&gt;,...,&lt;表达式N&gt;）其中一个表达</w:t>
      </w:r>
      <w:r>
        <w:rPr>
          <w:lang w:eastAsia="zh-CN"/>
        </w:rPr>
        <w:t xml:space="preserve"> </w:t>
      </w:r>
      <w:r>
        <w:rPr>
          <w:w w:val="95"/>
          <w:lang w:eastAsia="zh-CN"/>
        </w:rPr>
        <w:t xml:space="preserve">式的记录。只要有一个表达式的计算结果为    </w:t>
      </w:r>
      <w:r>
        <w:rPr>
          <w:spacing w:val="42"/>
          <w:w w:val="95"/>
          <w:lang w:eastAsia="zh-CN"/>
        </w:rPr>
        <w:t xml:space="preserve"> </w:t>
      </w:r>
      <w:r>
        <w:rPr>
          <w:w w:val="95"/>
          <w:lang w:eastAsia="zh-CN"/>
        </w:rPr>
        <w:t>true，记录就会返回。</w:t>
      </w:r>
    </w:p>
    <w:p w:rsidR="00D032B6" w:rsidRDefault="00D032B6">
      <w:pPr>
        <w:spacing w:before="14" w:line="200" w:lineRule="exact"/>
        <w:rPr>
          <w:sz w:val="20"/>
          <w:szCs w:val="20"/>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选择集合</w:t>
      </w:r>
      <w:r>
        <w:rPr>
          <w:spacing w:val="-8"/>
          <w:w w:val="95"/>
          <w:position w:val="1"/>
        </w:rPr>
        <w:t xml:space="preserve"> </w:t>
      </w:r>
      <w:r>
        <w:rPr>
          <w:w w:val="95"/>
          <w:position w:val="1"/>
        </w:rPr>
        <w:t>bar</w:t>
      </w:r>
      <w:r>
        <w:rPr>
          <w:spacing w:val="-7"/>
          <w:w w:val="95"/>
          <w:position w:val="1"/>
        </w:rPr>
        <w:t xml:space="preserve"> </w:t>
      </w:r>
      <w:r>
        <w:rPr>
          <w:w w:val="95"/>
          <w:position w:val="1"/>
        </w:rPr>
        <w:t>下</w:t>
      </w:r>
      <w:r>
        <w:rPr>
          <w:spacing w:val="-7"/>
          <w:w w:val="95"/>
          <w:position w:val="1"/>
        </w:rPr>
        <w:t xml:space="preserve"> </w:t>
      </w:r>
      <w:r>
        <w:rPr>
          <w:w w:val="95"/>
          <w:position w:val="1"/>
        </w:rPr>
        <w:t>name</w:t>
      </w:r>
      <w:r>
        <w:rPr>
          <w:spacing w:val="-7"/>
          <w:w w:val="95"/>
          <w:position w:val="1"/>
        </w:rPr>
        <w:t xml:space="preserve"> </w:t>
      </w:r>
      <w:r>
        <w:rPr>
          <w:w w:val="95"/>
          <w:position w:val="1"/>
        </w:rPr>
        <w:t>字段值为“Tom”，且</w:t>
      </w:r>
      <w:r>
        <w:rPr>
          <w:spacing w:val="-7"/>
          <w:w w:val="95"/>
          <w:position w:val="1"/>
        </w:rPr>
        <w:t xml:space="preserve"> </w:t>
      </w:r>
      <w:r>
        <w:rPr>
          <w:w w:val="95"/>
          <w:position w:val="1"/>
        </w:rPr>
        <w:t>age</w:t>
      </w:r>
      <w:r>
        <w:rPr>
          <w:spacing w:val="-7"/>
          <w:w w:val="95"/>
          <w:position w:val="1"/>
        </w:rPr>
        <w:t xml:space="preserve"> </w:t>
      </w:r>
      <w:r>
        <w:rPr>
          <w:w w:val="95"/>
          <w:position w:val="1"/>
        </w:rPr>
        <w:t>字段值为20或</w:t>
      </w:r>
      <w:r>
        <w:rPr>
          <w:spacing w:val="-7"/>
          <w:w w:val="95"/>
          <w:position w:val="1"/>
        </w:rPr>
        <w:t xml:space="preserve"> </w:t>
      </w:r>
      <w:r>
        <w:rPr>
          <w:w w:val="95"/>
          <w:position w:val="1"/>
        </w:rPr>
        <w:t>price</w:t>
      </w:r>
      <w:r>
        <w:rPr>
          <w:spacing w:val="-8"/>
          <w:w w:val="95"/>
          <w:position w:val="1"/>
        </w:rPr>
        <w:t xml:space="preserve"> </w:t>
      </w:r>
      <w:r>
        <w:rPr>
          <w:w w:val="95"/>
          <w:position w:val="1"/>
        </w:rPr>
        <w:t>字段值小于10的记录。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429" style="position:absolute;left:0;text-align:left;margin-left:95.85pt;margin-top:4.95pt;width:459.45pt;height:10.6pt;z-index:-251515904;mso-position-horizontal-relative:page" coordorigin="1917,99" coordsize="9189,212">
            <v:shape id="_x0000_s2430"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db.foo.bar.find({name:"Tom",$or:[{age:20},{price:{$lt:10}}]})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$or</w:t>
      </w:r>
      <w:r>
        <w:rPr>
          <w:spacing w:val="-29"/>
          <w:position w:val="1"/>
        </w:rPr>
        <w:t xml:space="preserve"> </w:t>
      </w:r>
      <w:r>
        <w:rPr>
          <w:position w:val="1"/>
        </w:rPr>
        <w:t>匹配嵌套对象中的字段名。选择</w:t>
      </w:r>
      <w:r>
        <w:rPr>
          <w:spacing w:val="-29"/>
          <w:position w:val="1"/>
        </w:rPr>
        <w:t xml:space="preserve"> </w:t>
      </w:r>
      <w:r>
        <w:rPr>
          <w:position w:val="1"/>
        </w:rPr>
        <w:t>age</w:t>
      </w:r>
      <w:r>
        <w:rPr>
          <w:spacing w:val="-29"/>
          <w:position w:val="1"/>
        </w:rPr>
        <w:t xml:space="preserve"> </w:t>
      </w:r>
      <w:r>
        <w:rPr>
          <w:position w:val="1"/>
        </w:rPr>
        <w:t>字段值小于20或者嵌套对象</w:t>
      </w:r>
      <w:r>
        <w:rPr>
          <w:spacing w:val="-29"/>
          <w:position w:val="1"/>
        </w:rPr>
        <w:t xml:space="preserve"> </w:t>
      </w:r>
      <w:r>
        <w:rPr>
          <w:position w:val="1"/>
        </w:rPr>
        <w:t>snapshot</w:t>
      </w:r>
      <w:r>
        <w:rPr>
          <w:spacing w:val="-29"/>
          <w:position w:val="1"/>
        </w:rPr>
        <w:t xml:space="preserve"> </w:t>
      </w:r>
      <w:r>
        <w:rPr>
          <w:position w:val="1"/>
        </w:rPr>
        <w:t>中的</w:t>
      </w:r>
      <w:r>
        <w:rPr>
          <w:spacing w:val="-29"/>
          <w:position w:val="1"/>
        </w:rPr>
        <w:t xml:space="preserve"> </w:t>
      </w:r>
      <w:r>
        <w:rPr>
          <w:position w:val="1"/>
        </w:rPr>
        <w:t>type</w:t>
      </w:r>
      <w:r>
        <w:rPr>
          <w:spacing w:val="-29"/>
          <w:position w:val="1"/>
        </w:rPr>
        <w:t xml:space="preserve"> </w:t>
      </w:r>
      <w:r>
        <w:rPr>
          <w:position w:val="1"/>
        </w:rPr>
        <w:t>字段值</w:t>
      </w:r>
    </w:p>
    <w:p w:rsidR="00D032B6" w:rsidRDefault="00A23879">
      <w:pPr>
        <w:pStyle w:val="BodyText"/>
        <w:spacing w:line="243" w:lineRule="exact"/>
        <w:ind w:left="397"/>
      </w:pPr>
      <w:r>
        <w:rPr>
          <w:w w:val="90"/>
        </w:rPr>
        <w:t xml:space="preserve">为“system”的记录，并使用 </w:t>
      </w:r>
      <w:r>
        <w:rPr>
          <w:spacing w:val="5"/>
          <w:w w:val="90"/>
        </w:rPr>
        <w:t xml:space="preserve"> </w:t>
      </w:r>
      <w:hyperlink w:anchor="_bookmark286" w:history="1">
        <w:r>
          <w:rPr>
            <w:color w:val="0000FF"/>
            <w:w w:val="90"/>
          </w:rPr>
          <w:t xml:space="preserve">$inc </w:t>
        </w:r>
        <w:r>
          <w:rPr>
            <w:color w:val="0000FF"/>
            <w:spacing w:val="5"/>
            <w:w w:val="90"/>
          </w:rPr>
          <w:t xml:space="preserve"> </w:t>
        </w:r>
      </w:hyperlink>
      <w:r>
        <w:rPr>
          <w:color w:val="000000"/>
          <w:w w:val="90"/>
        </w:rPr>
        <w:t xml:space="preserve">更新这些记录的 </w:t>
      </w:r>
      <w:r>
        <w:rPr>
          <w:color w:val="000000"/>
          <w:spacing w:val="6"/>
          <w:w w:val="90"/>
        </w:rPr>
        <w:t xml:space="preserve"> </w:t>
      </w:r>
      <w:r>
        <w:rPr>
          <w:color w:val="000000"/>
          <w:w w:val="90"/>
        </w:rPr>
        <w:t xml:space="preserve">salary </w:t>
      </w:r>
      <w:r>
        <w:rPr>
          <w:color w:val="000000"/>
          <w:spacing w:val="5"/>
          <w:w w:val="90"/>
        </w:rPr>
        <w:t xml:space="preserve"> </w:t>
      </w:r>
      <w:r>
        <w:rPr>
          <w:color w:val="000000"/>
          <w:w w:val="90"/>
        </w:rPr>
        <w:t>字段值。</w:t>
      </w:r>
    </w:p>
    <w:p w:rsidR="00D032B6" w:rsidRDefault="00035F6E">
      <w:pPr>
        <w:pStyle w:val="BodyText"/>
        <w:spacing w:before="20"/>
        <w:ind w:left="397"/>
        <w:rPr>
          <w:rFonts w:ascii="Microsoft JhengHei" w:eastAsia="Microsoft JhengHei" w:hAnsi="Microsoft JhengHei" w:cs="Microsoft JhengHei"/>
        </w:rPr>
      </w:pPr>
      <w:r w:rsidRPr="00035F6E">
        <w:pict>
          <v:group id="_x0000_s2427" style="position:absolute;left:0;text-align:left;margin-left:95.85pt;margin-top:6.75pt;width:459.45pt;height:10.6pt;z-index:-251514880;mso-position-horizontal-relative:page" coordorigin="1917,135" coordsize="9189,212">
            <v:shape id="_x0000_s2428"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10"/>
        </w:rPr>
        <w:t>db.foo.bar.update({$inc:{salary:200}},{$or:[{age:{$lt:20}},{"snapshot.type":"system"}]})</w:t>
      </w:r>
    </w:p>
    <w:p w:rsidR="00D032B6" w:rsidRDefault="00A23879">
      <w:pPr>
        <w:pStyle w:val="BodyText"/>
        <w:spacing w:before="66"/>
        <w:ind w:left="113"/>
      </w:pPr>
      <w:bookmarkStart w:id="608" w:name="$type"/>
      <w:bookmarkStart w:id="609" w:name="_bookmark279"/>
      <w:bookmarkEnd w:id="608"/>
      <w:bookmarkEnd w:id="609"/>
      <w:r>
        <w:rPr>
          <w:w w:val="90"/>
        </w:rPr>
        <w:t>$type</w:t>
      </w:r>
    </w:p>
    <w:p w:rsidR="00D032B6" w:rsidRDefault="00D032B6">
      <w:pPr>
        <w:spacing w:before="9" w:line="190" w:lineRule="exact"/>
        <w:rPr>
          <w:sz w:val="19"/>
          <w:szCs w:val="19"/>
        </w:rPr>
      </w:pPr>
    </w:p>
    <w:p w:rsidR="00D032B6" w:rsidRDefault="00A23879">
      <w:pPr>
        <w:pStyle w:val="BodyText"/>
        <w:ind w:left="113"/>
      </w:pPr>
      <w:r>
        <w:t>语法</w:t>
      </w:r>
    </w:p>
    <w:p w:rsidR="00D032B6" w:rsidRDefault="00A23879">
      <w:pPr>
        <w:pStyle w:val="BodyText"/>
        <w:spacing w:before="18"/>
        <w:ind w:left="113"/>
      </w:pPr>
      <w:r>
        <w:rPr>
          <w:w w:val="90"/>
        </w:rPr>
        <w:t>{&lt;字段名&gt;:{</w:t>
      </w:r>
      <w:hyperlink w:anchor="_bookmark6" w:history="1">
        <w:r>
          <w:rPr>
            <w:color w:val="0000FF"/>
            <w:w w:val="90"/>
          </w:rPr>
          <w:t>$type</w:t>
        </w:r>
      </w:hyperlink>
      <w:r>
        <w:rPr>
          <w:color w:val="000000"/>
          <w:w w:val="90"/>
        </w:rPr>
        <w:t>:&lt;BSON  type&gt;}}</w:t>
      </w:r>
    </w:p>
    <w:p w:rsidR="00D032B6" w:rsidRDefault="00D032B6">
      <w:pPr>
        <w:sectPr w:rsidR="00D032B6">
          <w:pgSz w:w="12240" w:h="15840"/>
          <w:pgMar w:top="900" w:right="680" w:bottom="280" w:left="1520" w:header="713" w:footer="0" w:gutter="0"/>
          <w:cols w:space="720"/>
        </w:sectPr>
      </w:pPr>
    </w:p>
    <w:p w:rsidR="00D032B6" w:rsidRDefault="00035F6E">
      <w:pPr>
        <w:pStyle w:val="BodyText"/>
        <w:spacing w:before="30" w:line="379" w:lineRule="auto"/>
        <w:ind w:right="3429"/>
      </w:pPr>
      <w:r>
        <w:lastRenderedPageBreak/>
        <w:pict>
          <v:shape id="_x0000_s2426" type="#_x0000_t202" style="position:absolute;left:0;text-align:left;margin-left:81.2pt;margin-top:46.85pt;width:475.1pt;height:247pt;z-index:-251509760;mso-position-horizontal-relative:page" filled="f" stroked="f">
            <v:textbox style="mso-next-textbox:#_x0000_s2426" inset="0,0,0,0">
              <w:txbxContent>
                <w:tbl>
                  <w:tblPr>
                    <w:tblW w:w="0" w:type="auto"/>
                    <w:tblLayout w:type="fixed"/>
                    <w:tblCellMar>
                      <w:left w:w="0" w:type="dxa"/>
                      <w:right w:w="0" w:type="dxa"/>
                    </w:tblCellMar>
                    <w:tblLook w:val="01E0"/>
                  </w:tblPr>
                  <w:tblGrid>
                    <w:gridCol w:w="2228"/>
                    <w:gridCol w:w="4087"/>
                    <w:gridCol w:w="3157"/>
                  </w:tblGrid>
                  <w:tr w:rsidR="00801E25">
                    <w:trPr>
                      <w:trHeight w:hRule="exact" w:val="305"/>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Type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3" w:lineRule="exact"/>
                          <w:ind w:left="97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值</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32-bit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integer</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w w:val="95"/>
                            <w:sz w:val="14"/>
                            <w:szCs w:val="14"/>
                          </w:rPr>
                          <w:t>整型，范围-2147483648至2147483647</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16</w:t>
                        </w:r>
                      </w:p>
                    </w:tc>
                  </w:tr>
                  <w:tr w:rsidR="00801E25">
                    <w:trPr>
                      <w:trHeight w:hRule="exact" w:val="260"/>
                    </w:trPr>
                    <w:tc>
                      <w:tcPr>
                        <w:tcW w:w="2228" w:type="dxa"/>
                        <w:tcBorders>
                          <w:top w:val="single" w:sz="8" w:space="0" w:color="000000"/>
                          <w:left w:val="single" w:sz="8" w:space="0" w:color="000000"/>
                          <w:bottom w:val="nil"/>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64-bit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integer</w:t>
                        </w:r>
                      </w:p>
                    </w:tc>
                    <w:tc>
                      <w:tcPr>
                        <w:tcW w:w="4087" w:type="dxa"/>
                        <w:tcBorders>
                          <w:top w:val="single" w:sz="8" w:space="0" w:color="000000"/>
                          <w:left w:val="nil"/>
                          <w:bottom w:val="nil"/>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长整型，范</w:t>
                        </w:r>
                      </w:p>
                    </w:tc>
                    <w:tc>
                      <w:tcPr>
                        <w:tcW w:w="3157" w:type="dxa"/>
                        <w:tcBorders>
                          <w:top w:val="single" w:sz="8" w:space="0" w:color="000000"/>
                          <w:left w:val="single" w:sz="8" w:space="0" w:color="000000"/>
                          <w:bottom w:val="nil"/>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18</w:t>
                        </w:r>
                      </w:p>
                    </w:tc>
                  </w:tr>
                  <w:tr w:rsidR="00801E25">
                    <w:trPr>
                      <w:trHeight w:hRule="exact" w:val="240"/>
                    </w:trPr>
                    <w:tc>
                      <w:tcPr>
                        <w:tcW w:w="2228" w:type="dxa"/>
                        <w:tcBorders>
                          <w:top w:val="nil"/>
                          <w:left w:val="single" w:sz="8" w:space="0" w:color="000000"/>
                          <w:bottom w:val="nil"/>
                          <w:right w:val="nil"/>
                        </w:tcBorders>
                      </w:tcPr>
                      <w:p w:rsidR="00801E25" w:rsidRDefault="00801E25"/>
                    </w:tc>
                    <w:tc>
                      <w:tcPr>
                        <w:tcW w:w="4087" w:type="dxa"/>
                        <w:tcBorders>
                          <w:top w:val="nil"/>
                          <w:left w:val="nil"/>
                          <w:bottom w:val="nil"/>
                          <w:right w:val="single" w:sz="8" w:space="0" w:color="000000"/>
                        </w:tcBorders>
                      </w:tcPr>
                      <w:p w:rsidR="00801E25" w:rsidRDefault="00801E25">
                        <w:pPr>
                          <w:pStyle w:val="TableParagraph"/>
                          <w:spacing w:line="198" w:lineRule="exact"/>
                          <w:ind w:left="979"/>
                          <w:rPr>
                            <w:rFonts w:ascii="微软雅黑" w:eastAsia="微软雅黑" w:hAnsi="微软雅黑" w:cs="微软雅黑"/>
                            <w:sz w:val="14"/>
                            <w:szCs w:val="14"/>
                          </w:rPr>
                        </w:pPr>
                        <w:r>
                          <w:rPr>
                            <w:rFonts w:ascii="微软雅黑" w:eastAsia="微软雅黑" w:hAnsi="微软雅黑" w:cs="微软雅黑"/>
                            <w:w w:val="90"/>
                            <w:sz w:val="14"/>
                            <w:szCs w:val="14"/>
                          </w:rPr>
                          <w:t>围-9223372036854775808至92233720368547758</w:t>
                        </w:r>
                      </w:p>
                    </w:tc>
                    <w:tc>
                      <w:tcPr>
                        <w:tcW w:w="3157" w:type="dxa"/>
                        <w:vMerge w:val="restart"/>
                        <w:tcBorders>
                          <w:top w:val="nil"/>
                          <w:left w:val="single" w:sz="8" w:space="0" w:color="000000"/>
                          <w:right w:val="single" w:sz="8" w:space="0" w:color="000000"/>
                        </w:tcBorders>
                      </w:tcPr>
                      <w:p w:rsidR="00801E25" w:rsidRDefault="00801E25">
                        <w:pPr>
                          <w:pStyle w:val="TableParagraph"/>
                          <w:spacing w:line="198" w:lineRule="exact"/>
                          <w:ind w:left="-21"/>
                          <w:rPr>
                            <w:rFonts w:ascii="微软雅黑" w:eastAsia="微软雅黑" w:hAnsi="微软雅黑" w:cs="微软雅黑"/>
                            <w:sz w:val="14"/>
                            <w:szCs w:val="14"/>
                          </w:rPr>
                        </w:pPr>
                        <w:r>
                          <w:rPr>
                            <w:rFonts w:ascii="微软雅黑" w:eastAsia="微软雅黑" w:hAnsi="微软雅黑" w:cs="微软雅黑"/>
                            <w:w w:val="95"/>
                            <w:sz w:val="14"/>
                            <w:szCs w:val="14"/>
                          </w:rPr>
                          <w:t>07。</w:t>
                        </w:r>
                      </w:p>
                    </w:tc>
                  </w:tr>
                  <w:tr w:rsidR="00801E25">
                    <w:trPr>
                      <w:trHeight w:hRule="exact" w:val="240"/>
                    </w:trPr>
                    <w:tc>
                      <w:tcPr>
                        <w:tcW w:w="2228" w:type="dxa"/>
                        <w:tcBorders>
                          <w:top w:val="nil"/>
                          <w:left w:val="single" w:sz="8" w:space="0" w:color="000000"/>
                          <w:bottom w:val="nil"/>
                          <w:right w:val="nil"/>
                        </w:tcBorders>
                      </w:tcPr>
                      <w:p w:rsidR="00801E25" w:rsidRDefault="00801E25"/>
                    </w:tc>
                    <w:tc>
                      <w:tcPr>
                        <w:tcW w:w="4087" w:type="dxa"/>
                        <w:tcBorders>
                          <w:top w:val="nil"/>
                          <w:left w:val="nil"/>
                          <w:bottom w:val="nil"/>
                          <w:right w:val="single" w:sz="8" w:space="0" w:color="000000"/>
                        </w:tcBorders>
                      </w:tcPr>
                      <w:p w:rsidR="00801E25" w:rsidRDefault="00801E25">
                        <w:pPr>
                          <w:pStyle w:val="TableParagraph"/>
                          <w:spacing w:line="198" w:lineRule="exact"/>
                          <w:ind w:left="97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如果用户指定的数值无法适用于整数，则</w:t>
                        </w:r>
                      </w:p>
                    </w:tc>
                    <w:tc>
                      <w:tcPr>
                        <w:tcW w:w="3157" w:type="dxa"/>
                        <w:vMerge/>
                        <w:tcBorders>
                          <w:left w:val="single" w:sz="8" w:space="0" w:color="000000"/>
                          <w:right w:val="single" w:sz="8" w:space="0" w:color="000000"/>
                        </w:tcBorders>
                      </w:tcPr>
                      <w:p w:rsidR="00801E25" w:rsidRDefault="00801E25">
                        <w:pPr>
                          <w:rPr>
                            <w:lang w:eastAsia="zh-CN"/>
                          </w:rPr>
                        </w:pPr>
                      </w:p>
                    </w:tc>
                  </w:tr>
                  <w:tr w:rsidR="00801E25">
                    <w:trPr>
                      <w:trHeight w:hRule="exact" w:val="280"/>
                    </w:trPr>
                    <w:tc>
                      <w:tcPr>
                        <w:tcW w:w="2228" w:type="dxa"/>
                        <w:tcBorders>
                          <w:top w:val="nil"/>
                          <w:left w:val="single" w:sz="8" w:space="0" w:color="000000"/>
                          <w:bottom w:val="single" w:sz="8" w:space="0" w:color="000000"/>
                          <w:right w:val="nil"/>
                        </w:tcBorders>
                      </w:tcPr>
                      <w:p w:rsidR="00801E25" w:rsidRDefault="00801E25">
                        <w:pPr>
                          <w:rPr>
                            <w:lang w:eastAsia="zh-CN"/>
                          </w:rPr>
                        </w:pPr>
                      </w:p>
                    </w:tc>
                    <w:tc>
                      <w:tcPr>
                        <w:tcW w:w="4087" w:type="dxa"/>
                        <w:tcBorders>
                          <w:top w:val="nil"/>
                          <w:left w:val="nil"/>
                          <w:bottom w:val="single" w:sz="8" w:space="0" w:color="000000"/>
                          <w:right w:val="single" w:sz="8" w:space="0" w:color="000000"/>
                        </w:tcBorders>
                      </w:tcPr>
                      <w:p w:rsidR="00801E25" w:rsidRDefault="00801E25">
                        <w:pPr>
                          <w:pStyle w:val="TableParagraph"/>
                          <w:spacing w:line="198" w:lineRule="exact"/>
                          <w:ind w:left="97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SequoiaDB </w:t>
                        </w:r>
                        <w:r>
                          <w:rPr>
                            <w:rFonts w:ascii="微软雅黑" w:eastAsia="微软雅黑" w:hAnsi="微软雅黑" w:cs="微软雅黑"/>
                            <w:spacing w:val="20"/>
                            <w:w w:val="95"/>
                            <w:sz w:val="14"/>
                            <w:szCs w:val="14"/>
                            <w:lang w:eastAsia="zh-CN"/>
                          </w:rPr>
                          <w:t xml:space="preserve"> </w:t>
                        </w:r>
                        <w:r>
                          <w:rPr>
                            <w:rFonts w:ascii="微软雅黑" w:eastAsia="微软雅黑" w:hAnsi="微软雅黑" w:cs="微软雅黑"/>
                            <w:w w:val="95"/>
                            <w:sz w:val="14"/>
                            <w:szCs w:val="14"/>
                            <w:lang w:eastAsia="zh-CN"/>
                          </w:rPr>
                          <w:t>自动将其转化为长整数。</w:t>
                        </w:r>
                      </w:p>
                    </w:tc>
                    <w:tc>
                      <w:tcPr>
                        <w:tcW w:w="3157" w:type="dxa"/>
                        <w:vMerge/>
                        <w:tcBorders>
                          <w:left w:val="single" w:sz="8" w:space="0" w:color="000000"/>
                          <w:bottom w:val="single" w:sz="8" w:space="0" w:color="000000"/>
                          <w:right w:val="single" w:sz="8" w:space="0" w:color="000000"/>
                        </w:tcBorders>
                      </w:tcPr>
                      <w:p w:rsidR="00801E25" w:rsidRDefault="00801E25">
                        <w:pPr>
                          <w:rPr>
                            <w:lang w:eastAsia="zh-CN"/>
                          </w:rPr>
                        </w:pP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double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w w:val="95"/>
                            <w:sz w:val="14"/>
                            <w:szCs w:val="14"/>
                          </w:rPr>
                          <w:t>浮点数，范围1.7E-308至1.7E+308</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string</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字符串</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2</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ObjectID</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十二字节对象</w:t>
                        </w:r>
                        <w:r>
                          <w:rPr>
                            <w:rFonts w:ascii="微软雅黑" w:eastAsia="微软雅黑" w:hAnsi="微软雅黑" w:cs="微软雅黑"/>
                            <w:spacing w:val="-11"/>
                            <w:sz w:val="14"/>
                            <w:szCs w:val="14"/>
                          </w:rPr>
                          <w:t xml:space="preserve"> </w:t>
                        </w:r>
                        <w:r>
                          <w:rPr>
                            <w:rFonts w:ascii="微软雅黑" w:eastAsia="微软雅黑" w:hAnsi="微软雅黑" w:cs="微软雅黑"/>
                            <w:sz w:val="14"/>
                            <w:szCs w:val="14"/>
                          </w:rPr>
                          <w:t>ID</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7</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boolean</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sz w:val="14"/>
                            <w:szCs w:val="14"/>
                          </w:rPr>
                          <w:t>布尔（true|false）</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8</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date</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w w:val="90"/>
                            <w:sz w:val="14"/>
                            <w:szCs w:val="14"/>
                          </w:rPr>
                          <w:t>日期（YYYY-MM-DD）</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9</w:t>
                        </w:r>
                      </w:p>
                    </w:tc>
                  </w:tr>
                  <w:tr w:rsidR="00801E25">
                    <w:trPr>
                      <w:trHeight w:hRule="exact" w:val="290"/>
                    </w:trPr>
                    <w:tc>
                      <w:tcPr>
                        <w:tcW w:w="2228" w:type="dxa"/>
                        <w:tcBorders>
                          <w:top w:val="single" w:sz="8" w:space="0" w:color="000000"/>
                          <w:left w:val="single" w:sz="8" w:space="0" w:color="000000"/>
                          <w:bottom w:val="nil"/>
                          <w:right w:val="nil"/>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timestamp</w:t>
                        </w:r>
                      </w:p>
                    </w:tc>
                    <w:tc>
                      <w:tcPr>
                        <w:tcW w:w="4087" w:type="dxa"/>
                        <w:tcBorders>
                          <w:top w:val="single" w:sz="8" w:space="0" w:color="000000"/>
                          <w:left w:val="nil"/>
                          <w:bottom w:val="nil"/>
                          <w:right w:val="single" w:sz="8" w:space="0" w:color="000000"/>
                        </w:tcBorders>
                      </w:tcPr>
                      <w:p w:rsidR="00801E25" w:rsidRDefault="00801E25">
                        <w:pPr>
                          <w:pStyle w:val="TableParagraph"/>
                          <w:spacing w:line="208" w:lineRule="exact"/>
                          <w:ind w:left="979"/>
                          <w:rPr>
                            <w:rFonts w:ascii="微软雅黑" w:eastAsia="微软雅黑" w:hAnsi="微软雅黑" w:cs="微软雅黑"/>
                            <w:sz w:val="14"/>
                            <w:szCs w:val="14"/>
                          </w:rPr>
                        </w:pPr>
                        <w:r>
                          <w:rPr>
                            <w:rFonts w:ascii="微软雅黑" w:eastAsia="微软雅黑" w:hAnsi="微软雅黑" w:cs="微软雅黑"/>
                            <w:w w:val="95"/>
                            <w:sz w:val="14"/>
                            <w:szCs w:val="14"/>
                          </w:rPr>
                          <w:t>时间戳（YYYY-MM-DD-HH.mm.ss.ffffff）</w:t>
                        </w:r>
                      </w:p>
                    </w:tc>
                    <w:tc>
                      <w:tcPr>
                        <w:tcW w:w="3157" w:type="dxa"/>
                        <w:tcBorders>
                          <w:top w:val="single" w:sz="8" w:space="0" w:color="000000"/>
                          <w:left w:val="single" w:sz="8" w:space="0" w:color="000000"/>
                          <w:bottom w:val="nil"/>
                          <w:right w:val="single" w:sz="8" w:space="0" w:color="000000"/>
                        </w:tcBorders>
                      </w:tcPr>
                      <w:p w:rsidR="00801E25" w:rsidRDefault="00801E25">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17</w:t>
                        </w:r>
                      </w:p>
                    </w:tc>
                  </w:tr>
                  <w:tr w:rsidR="00801E25">
                    <w:trPr>
                      <w:trHeight w:hRule="exact" w:val="300"/>
                    </w:trPr>
                    <w:tc>
                      <w:tcPr>
                        <w:tcW w:w="2228" w:type="dxa"/>
                        <w:tcBorders>
                          <w:top w:val="nil"/>
                          <w:left w:val="single" w:sz="8" w:space="0" w:color="000000"/>
                          <w:bottom w:val="single" w:sz="8" w:space="0" w:color="000000"/>
                          <w:right w:val="nil"/>
                        </w:tcBorders>
                      </w:tcPr>
                      <w:p w:rsidR="00801E25" w:rsidRDefault="00801E25">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Binary</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data</w:t>
                        </w:r>
                      </w:p>
                    </w:tc>
                    <w:tc>
                      <w:tcPr>
                        <w:tcW w:w="4087" w:type="dxa"/>
                        <w:tcBorders>
                          <w:top w:val="nil"/>
                          <w:left w:val="nil"/>
                          <w:bottom w:val="single" w:sz="8" w:space="0" w:color="000000"/>
                          <w:right w:val="single" w:sz="8" w:space="0" w:color="000000"/>
                        </w:tcBorders>
                      </w:tcPr>
                      <w:p w:rsidR="00801E25" w:rsidRDefault="00801E25">
                        <w:pPr>
                          <w:pStyle w:val="TableParagraph"/>
                          <w:spacing w:line="228" w:lineRule="exact"/>
                          <w:ind w:left="979"/>
                          <w:rPr>
                            <w:rFonts w:ascii="微软雅黑" w:eastAsia="微软雅黑" w:hAnsi="微软雅黑" w:cs="微软雅黑"/>
                            <w:sz w:val="14"/>
                            <w:szCs w:val="14"/>
                          </w:rPr>
                        </w:pPr>
                        <w:r>
                          <w:rPr>
                            <w:rFonts w:ascii="微软雅黑" w:eastAsia="微软雅黑" w:hAnsi="微软雅黑" w:cs="微软雅黑"/>
                            <w:w w:val="95"/>
                            <w:sz w:val="14"/>
                            <w:szCs w:val="14"/>
                          </w:rPr>
                          <w:t xml:space="preserve">Base64 </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形式的二进制数据</w:t>
                        </w:r>
                      </w:p>
                    </w:tc>
                    <w:tc>
                      <w:tcPr>
                        <w:tcW w:w="3157" w:type="dxa"/>
                        <w:tcBorders>
                          <w:top w:val="nil"/>
                          <w:left w:val="single" w:sz="8" w:space="0" w:color="000000"/>
                          <w:bottom w:val="single" w:sz="8" w:space="0" w:color="000000"/>
                          <w:right w:val="single" w:sz="8" w:space="0" w:color="000000"/>
                        </w:tcBorders>
                      </w:tcPr>
                      <w:p w:rsidR="00801E25" w:rsidRDefault="00801E25">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5</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Regular</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expression</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979"/>
                          <w:rPr>
                            <w:rFonts w:ascii="微软雅黑" w:eastAsia="微软雅黑" w:hAnsi="微软雅黑" w:cs="微软雅黑"/>
                            <w:sz w:val="14"/>
                            <w:szCs w:val="14"/>
                          </w:rPr>
                        </w:pPr>
                        <w:r>
                          <w:rPr>
                            <w:rFonts w:ascii="微软雅黑" w:eastAsia="微软雅黑" w:hAnsi="微软雅黑" w:cs="微软雅黑"/>
                            <w:sz w:val="14"/>
                            <w:szCs w:val="14"/>
                          </w:rPr>
                          <w:t>正则表达式</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11</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Object</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97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嵌套</w:t>
                        </w:r>
                        <w:r>
                          <w:rPr>
                            <w:rFonts w:ascii="微软雅黑" w:eastAsia="微软雅黑" w:hAnsi="微软雅黑" w:cs="微软雅黑"/>
                            <w:spacing w:val="1"/>
                            <w:w w:val="95"/>
                            <w:sz w:val="14"/>
                            <w:szCs w:val="14"/>
                            <w:lang w:eastAsia="zh-CN"/>
                          </w:rPr>
                          <w:t xml:space="preserve"> </w:t>
                        </w:r>
                        <w:r>
                          <w:rPr>
                            <w:rFonts w:ascii="微软雅黑" w:eastAsia="微软雅黑" w:hAnsi="微软雅黑" w:cs="微软雅黑"/>
                            <w:w w:val="95"/>
                            <w:sz w:val="14"/>
                            <w:szCs w:val="14"/>
                            <w:lang w:eastAsia="zh-CN"/>
                          </w:rPr>
                          <w:t>JSON</w:t>
                        </w:r>
                        <w:r>
                          <w:rPr>
                            <w:rFonts w:ascii="微软雅黑" w:eastAsia="微软雅黑" w:hAnsi="微软雅黑" w:cs="微软雅黑"/>
                            <w:spacing w:val="2"/>
                            <w:w w:val="95"/>
                            <w:sz w:val="14"/>
                            <w:szCs w:val="14"/>
                            <w:lang w:eastAsia="zh-CN"/>
                          </w:rPr>
                          <w:t xml:space="preserve"> </w:t>
                        </w:r>
                        <w:r>
                          <w:rPr>
                            <w:rFonts w:ascii="微软雅黑" w:eastAsia="微软雅黑" w:hAnsi="微软雅黑" w:cs="微软雅黑"/>
                            <w:w w:val="95"/>
                            <w:sz w:val="14"/>
                            <w:szCs w:val="14"/>
                            <w:lang w:eastAsia="zh-CN"/>
                          </w:rPr>
                          <w:t>文档对象</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3</w:t>
                        </w:r>
                      </w:p>
                    </w:tc>
                  </w:tr>
                  <w:tr w:rsidR="00801E25">
                    <w:trPr>
                      <w:trHeight w:hRule="exact" w:val="300"/>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Array</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979"/>
                          <w:rPr>
                            <w:rFonts w:ascii="微软雅黑" w:eastAsia="微软雅黑" w:hAnsi="微软雅黑" w:cs="微软雅黑"/>
                            <w:sz w:val="14"/>
                            <w:szCs w:val="14"/>
                          </w:rPr>
                        </w:pPr>
                        <w:r>
                          <w:rPr>
                            <w:rFonts w:ascii="微软雅黑" w:eastAsia="微软雅黑" w:hAnsi="微软雅黑" w:cs="微软雅黑"/>
                            <w:sz w:val="14"/>
                            <w:szCs w:val="14"/>
                          </w:rPr>
                          <w:t>嵌套数组对象</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4</w:t>
                        </w:r>
                      </w:p>
                    </w:tc>
                  </w:tr>
                  <w:tr w:rsidR="00801E25">
                    <w:trPr>
                      <w:trHeight w:hRule="exact" w:val="305"/>
                    </w:trPr>
                    <w:tc>
                      <w:tcPr>
                        <w:tcW w:w="2228" w:type="dxa"/>
                        <w:tcBorders>
                          <w:top w:val="single" w:sz="8" w:space="0" w:color="000000"/>
                          <w:left w:val="single" w:sz="8" w:space="0" w:color="000000"/>
                          <w:bottom w:val="single" w:sz="8" w:space="0" w:color="000000"/>
                          <w:right w:val="nil"/>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null</w:t>
                        </w:r>
                      </w:p>
                    </w:tc>
                    <w:tc>
                      <w:tcPr>
                        <w:tcW w:w="4087" w:type="dxa"/>
                        <w:tcBorders>
                          <w:top w:val="single" w:sz="8" w:space="0" w:color="000000"/>
                          <w:left w:val="nil"/>
                          <w:bottom w:val="single" w:sz="8" w:space="0" w:color="000000"/>
                          <w:right w:val="single" w:sz="8" w:space="0" w:color="000000"/>
                        </w:tcBorders>
                      </w:tcPr>
                      <w:p w:rsidR="00801E25" w:rsidRDefault="00801E25">
                        <w:pPr>
                          <w:pStyle w:val="TableParagraph"/>
                          <w:spacing w:line="218" w:lineRule="exact"/>
                          <w:ind w:left="979"/>
                          <w:rPr>
                            <w:rFonts w:ascii="微软雅黑" w:eastAsia="微软雅黑" w:hAnsi="微软雅黑" w:cs="微软雅黑"/>
                            <w:sz w:val="14"/>
                            <w:szCs w:val="14"/>
                          </w:rPr>
                        </w:pPr>
                        <w:r>
                          <w:rPr>
                            <w:rFonts w:ascii="微软雅黑" w:eastAsia="微软雅黑" w:hAnsi="微软雅黑" w:cs="微软雅黑"/>
                            <w:sz w:val="14"/>
                            <w:szCs w:val="14"/>
                          </w:rPr>
                          <w:t>空</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10</w:t>
                        </w:r>
                      </w:p>
                    </w:tc>
                  </w:tr>
                </w:tbl>
                <w:p w:rsidR="00801E25" w:rsidRDefault="00801E25"/>
              </w:txbxContent>
            </v:textbox>
            <w10:wrap anchorx="page"/>
          </v:shape>
        </w:pict>
      </w:r>
      <w:r w:rsidR="00A23879">
        <w:rPr>
          <w:w w:val="85"/>
        </w:rPr>
        <w:t xml:space="preserve">选择集合中的“&lt;字段名&gt;”值的类型等于指定“&lt;BSON   </w:t>
      </w:r>
      <w:r w:rsidR="00A23879">
        <w:rPr>
          <w:spacing w:val="43"/>
          <w:w w:val="85"/>
        </w:rPr>
        <w:t xml:space="preserve"> </w:t>
      </w:r>
      <w:r w:rsidR="00A23879">
        <w:rPr>
          <w:w w:val="85"/>
        </w:rPr>
        <w:t>type&gt;”的值。</w:t>
      </w:r>
      <w:r w:rsidR="00A23879">
        <w:rPr>
          <w:w w:val="84"/>
        </w:rPr>
        <w:t xml:space="preserve"> </w:t>
      </w:r>
      <w:r w:rsidR="00A23879">
        <w:rPr>
          <w:w w:val="90"/>
        </w:rPr>
        <w:t>BSON</w:t>
      </w:r>
      <w:r w:rsidR="00A23879">
        <w:rPr>
          <w:spacing w:val="19"/>
          <w:w w:val="90"/>
        </w:rPr>
        <w:t xml:space="preserve"> </w:t>
      </w:r>
      <w:r w:rsidR="00A23879">
        <w:rPr>
          <w:w w:val="90"/>
        </w:rPr>
        <w:t>Type</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15" w:line="200" w:lineRule="exact"/>
        <w:rPr>
          <w:sz w:val="20"/>
          <w:szCs w:val="20"/>
        </w:rPr>
      </w:pPr>
    </w:p>
    <w:p w:rsidR="00D032B6" w:rsidRDefault="00A23879">
      <w:pPr>
        <w:pStyle w:val="BodyText"/>
        <w:spacing w:line="312" w:lineRule="exac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19"/>
          <w:position w:val="1"/>
        </w:rPr>
        <w:t xml:space="preserve"> </w:t>
      </w:r>
      <w:r>
        <w:rPr>
          <w:position w:val="1"/>
        </w:rPr>
        <w:t>bar</w:t>
      </w:r>
      <w:r>
        <w:rPr>
          <w:spacing w:val="-19"/>
          <w:position w:val="1"/>
        </w:rPr>
        <w:t xml:space="preserve"> </w:t>
      </w:r>
      <w:r>
        <w:rPr>
          <w:position w:val="1"/>
        </w:rPr>
        <w:t>下</w:t>
      </w:r>
      <w:r>
        <w:rPr>
          <w:spacing w:val="-19"/>
          <w:position w:val="1"/>
        </w:rPr>
        <w:t xml:space="preserve"> </w:t>
      </w:r>
      <w:r>
        <w:rPr>
          <w:position w:val="1"/>
        </w:rPr>
        <w:t>age</w:t>
      </w:r>
      <w:r>
        <w:rPr>
          <w:spacing w:val="-19"/>
          <w:position w:val="1"/>
        </w:rPr>
        <w:t xml:space="preserve"> </w:t>
      </w:r>
      <w:r>
        <w:rPr>
          <w:position w:val="1"/>
        </w:rPr>
        <w:t>字段是整型的记录。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424" style="position:absolute;left:0;text-align:left;margin-left:95.85pt;margin-top:4.95pt;width:459.45pt;height:10.6pt;z-index:-251513856;mso-position-horizontal-relative:page" coordorigin="1917,99" coordsize="9189,212">
            <v:shape id="_x0000_s242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db.foo.bar.find({age:{$type:16}})</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18"/>
          <w:position w:val="1"/>
        </w:rPr>
        <w:t xml:space="preserve"> </w:t>
      </w:r>
      <w:r>
        <w:rPr>
          <w:position w:val="1"/>
        </w:rPr>
        <w:t>bar</w:t>
      </w:r>
      <w:r>
        <w:rPr>
          <w:spacing w:val="-18"/>
          <w:position w:val="1"/>
        </w:rPr>
        <w:t xml:space="preserve"> </w:t>
      </w:r>
      <w:r>
        <w:rPr>
          <w:position w:val="1"/>
        </w:rPr>
        <w:t>下嵌套对象</w:t>
      </w:r>
      <w:r>
        <w:rPr>
          <w:spacing w:val="-18"/>
          <w:position w:val="1"/>
        </w:rPr>
        <w:t xml:space="preserve"> </w:t>
      </w:r>
      <w:r>
        <w:rPr>
          <w:position w:val="1"/>
        </w:rPr>
        <w:t>content</w:t>
      </w:r>
      <w:r>
        <w:rPr>
          <w:spacing w:val="-17"/>
          <w:position w:val="1"/>
        </w:rPr>
        <w:t xml:space="preserve"> </w:t>
      </w:r>
      <w:r>
        <w:rPr>
          <w:position w:val="1"/>
        </w:rPr>
        <w:t>中的</w:t>
      </w:r>
      <w:r>
        <w:rPr>
          <w:spacing w:val="-18"/>
          <w:position w:val="1"/>
        </w:rPr>
        <w:t xml:space="preserve"> </w:t>
      </w:r>
      <w:r>
        <w:rPr>
          <w:position w:val="1"/>
        </w:rPr>
        <w:t>arr</w:t>
      </w:r>
      <w:r>
        <w:rPr>
          <w:spacing w:val="-18"/>
          <w:position w:val="1"/>
        </w:rPr>
        <w:t xml:space="preserve"> </w:t>
      </w:r>
      <w:r>
        <w:rPr>
          <w:position w:val="1"/>
        </w:rPr>
        <w:t>字段是数组类型的记录。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422" style="position:absolute;left:0;text-align:left;margin-left:95.85pt;margin-top:4.95pt;width:459.45pt;height:10.6pt;z-index:-251512832;mso-position-horizontal-relative:page" coordorigin="1917,99" coordsize="9189,212">
            <v:shape id="_x0000_s242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db.foo.bar.find({"content.arr":{$type:4}})</w:t>
      </w:r>
    </w:p>
    <w:p w:rsidR="00D032B6" w:rsidRDefault="00A23879">
      <w:pPr>
        <w:pStyle w:val="BodyText"/>
        <w:spacing w:before="66"/>
      </w:pPr>
      <w:bookmarkStart w:id="610" w:name="$exists"/>
      <w:bookmarkStart w:id="611" w:name="_bookmark280"/>
      <w:bookmarkEnd w:id="610"/>
      <w:bookmarkEnd w:id="611"/>
      <w:r>
        <w:rPr>
          <w:w w:val="95"/>
        </w:rPr>
        <w:t>$exists</w:t>
      </w:r>
    </w:p>
    <w:p w:rsidR="00D032B6" w:rsidRDefault="00D032B6">
      <w:pPr>
        <w:spacing w:before="9" w:line="190" w:lineRule="exact"/>
        <w:rPr>
          <w:sz w:val="19"/>
          <w:szCs w:val="19"/>
        </w:rPr>
      </w:pPr>
    </w:p>
    <w:p w:rsidR="00D032B6" w:rsidRDefault="00A23879">
      <w:pPr>
        <w:pStyle w:val="BodyText"/>
      </w:pPr>
      <w:r>
        <w:t>语法</w:t>
      </w:r>
    </w:p>
    <w:p w:rsidR="00D032B6" w:rsidRDefault="00A23879">
      <w:pPr>
        <w:pStyle w:val="BodyText"/>
        <w:spacing w:before="18"/>
      </w:pPr>
      <w:r>
        <w:rPr>
          <w:w w:val="95"/>
        </w:rPr>
        <w:t>{&lt;字段名&gt;:{$exists:&lt;0|1&gt;}}</w:t>
      </w:r>
    </w:p>
    <w:p w:rsidR="00D032B6" w:rsidRDefault="00D032B6">
      <w:pPr>
        <w:spacing w:before="9" w:line="190" w:lineRule="exact"/>
        <w:rPr>
          <w:sz w:val="19"/>
          <w:szCs w:val="19"/>
        </w:rPr>
      </w:pPr>
    </w:p>
    <w:p w:rsidR="00D032B6" w:rsidRDefault="00A23879">
      <w:pPr>
        <w:pStyle w:val="BodyText"/>
        <w:spacing w:line="253" w:lineRule="auto"/>
        <w:ind w:right="193"/>
        <w:rPr>
          <w:lang w:eastAsia="zh-CN"/>
        </w:rPr>
      </w:pPr>
      <w:r>
        <w:rPr>
          <w:w w:val="90"/>
        </w:rPr>
        <w:t xml:space="preserve">描述 </w:t>
      </w:r>
      <w:r>
        <w:rPr>
          <w:w w:val="85"/>
        </w:rPr>
        <w:t>选择集合中是否存在指定“&lt;字段名&gt;”的记录。</w:t>
      </w:r>
      <w:r>
        <w:rPr>
          <w:w w:val="85"/>
          <w:lang w:eastAsia="zh-CN"/>
        </w:rPr>
        <w:t>“0”表示选择不存在指定“&lt;字段名&gt;”的记录，“1”表示选择存在指</w:t>
      </w:r>
    </w:p>
    <w:p w:rsidR="00D032B6" w:rsidRDefault="00A23879">
      <w:pPr>
        <w:pStyle w:val="BodyText"/>
        <w:spacing w:line="225" w:lineRule="exact"/>
        <w:rPr>
          <w:lang w:eastAsia="zh-CN"/>
        </w:rPr>
      </w:pPr>
      <w:r>
        <w:rPr>
          <w:w w:val="85"/>
          <w:lang w:eastAsia="zh-CN"/>
        </w:rPr>
        <w:t>定“&lt;字段名&gt;”的记录。</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19"/>
          <w:position w:val="1"/>
        </w:rPr>
        <w:t xml:space="preserve"> </w:t>
      </w:r>
      <w:r>
        <w:rPr>
          <w:position w:val="1"/>
        </w:rPr>
        <w:t>bar</w:t>
      </w:r>
      <w:r>
        <w:rPr>
          <w:spacing w:val="-19"/>
          <w:position w:val="1"/>
        </w:rPr>
        <w:t xml:space="preserve"> </w:t>
      </w:r>
      <w:r>
        <w:rPr>
          <w:position w:val="1"/>
        </w:rPr>
        <w:t>中存在字段</w:t>
      </w:r>
      <w:r>
        <w:rPr>
          <w:spacing w:val="-19"/>
          <w:position w:val="1"/>
        </w:rPr>
        <w:t xml:space="preserve"> </w:t>
      </w:r>
      <w:r>
        <w:rPr>
          <w:position w:val="1"/>
        </w:rPr>
        <w:t>age</w:t>
      </w:r>
      <w:r>
        <w:rPr>
          <w:spacing w:val="-19"/>
          <w:position w:val="1"/>
        </w:rPr>
        <w:t xml:space="preserve"> </w:t>
      </w:r>
      <w:r>
        <w:rPr>
          <w:position w:val="1"/>
        </w:rPr>
        <w:t>的记录</w:t>
      </w:r>
    </w:p>
    <w:p w:rsidR="00D032B6" w:rsidRDefault="00035F6E">
      <w:pPr>
        <w:pStyle w:val="BodyText"/>
        <w:spacing w:before="23"/>
        <w:ind w:left="1217"/>
        <w:rPr>
          <w:rFonts w:ascii="Microsoft JhengHei" w:eastAsia="Microsoft JhengHei" w:hAnsi="Microsoft JhengHei" w:cs="Microsoft JhengHei"/>
        </w:rPr>
      </w:pPr>
      <w:r w:rsidRPr="00035F6E">
        <w:pict>
          <v:group id="_x0000_s2420" style="position:absolute;left:0;text-align:left;margin-left:95.85pt;margin-top:6.9pt;width:459.45pt;height:10.6pt;z-index:-251511808;mso-position-horizontal-relative:page" coordorigin="1917,138" coordsize="9189,212">
            <v:shape id="_x0000_s242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5"/>
        </w:rPr>
        <w:t>db.foo.bar.find({age:{$exists:1}})</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3"/>
          <w:position w:val="1"/>
        </w:rPr>
        <w:t xml:space="preserve"> </w:t>
      </w:r>
      <w:r>
        <w:rPr>
          <w:position w:val="1"/>
        </w:rPr>
        <w:t>bar</w:t>
      </w:r>
      <w:r>
        <w:rPr>
          <w:spacing w:val="-22"/>
          <w:position w:val="1"/>
        </w:rPr>
        <w:t xml:space="preserve"> </w:t>
      </w:r>
      <w:r>
        <w:rPr>
          <w:position w:val="1"/>
        </w:rPr>
        <w:t>中嵌套对象</w:t>
      </w:r>
      <w:r>
        <w:rPr>
          <w:spacing w:val="-22"/>
          <w:position w:val="1"/>
        </w:rPr>
        <w:t xml:space="preserve"> </w:t>
      </w:r>
      <w:r>
        <w:rPr>
          <w:position w:val="1"/>
        </w:rPr>
        <w:t>content</w:t>
      </w:r>
      <w:r>
        <w:rPr>
          <w:spacing w:val="-22"/>
          <w:position w:val="1"/>
        </w:rPr>
        <w:t xml:space="preserve"> </w:t>
      </w:r>
      <w:r>
        <w:rPr>
          <w:position w:val="1"/>
        </w:rPr>
        <w:t>不存在</w:t>
      </w:r>
      <w:r>
        <w:rPr>
          <w:spacing w:val="-22"/>
          <w:position w:val="1"/>
        </w:rPr>
        <w:t xml:space="preserve"> </w:t>
      </w:r>
      <w:r>
        <w:rPr>
          <w:position w:val="1"/>
        </w:rPr>
        <w:t>name</w:t>
      </w:r>
      <w:r>
        <w:rPr>
          <w:spacing w:val="-22"/>
          <w:position w:val="1"/>
        </w:rPr>
        <w:t xml:space="preserve"> </w:t>
      </w:r>
      <w:r>
        <w:rPr>
          <w:position w:val="1"/>
        </w:rPr>
        <w:t>字段的记录</w:t>
      </w:r>
    </w:p>
    <w:p w:rsidR="00D032B6" w:rsidRDefault="00035F6E">
      <w:pPr>
        <w:pStyle w:val="BodyText"/>
        <w:spacing w:before="23"/>
        <w:ind w:left="1217"/>
        <w:rPr>
          <w:rFonts w:ascii="Microsoft JhengHei" w:eastAsia="Microsoft JhengHei" w:hAnsi="Microsoft JhengHei" w:cs="Microsoft JhengHei"/>
        </w:rPr>
      </w:pPr>
      <w:r w:rsidRPr="00035F6E">
        <w:pict>
          <v:group id="_x0000_s2418" style="position:absolute;left:0;text-align:left;margin-left:95.85pt;margin-top:6.9pt;width:459.45pt;height:10.6pt;z-index:-251510784;mso-position-horizontal-relative:page" coordorigin="1917,138" coordsize="9189,212">
            <v:shape id="_x0000_s2419"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db.foo.bar.find({"content.name":{$exists:0}})</w:t>
      </w:r>
    </w:p>
    <w:p w:rsidR="00D032B6" w:rsidRDefault="00A23879">
      <w:pPr>
        <w:pStyle w:val="BodyText"/>
        <w:spacing w:before="66"/>
      </w:pPr>
      <w:bookmarkStart w:id="612" w:name="$elemMatch"/>
      <w:bookmarkStart w:id="613" w:name="_bookmark281"/>
      <w:bookmarkEnd w:id="612"/>
      <w:bookmarkEnd w:id="613"/>
      <w:r>
        <w:rPr>
          <w:w w:val="95"/>
        </w:rPr>
        <w:t>$elemMatch</w:t>
      </w:r>
    </w:p>
    <w:p w:rsidR="00D032B6" w:rsidRDefault="00D032B6">
      <w:pPr>
        <w:spacing w:before="9" w:line="190" w:lineRule="exact"/>
        <w:rPr>
          <w:sz w:val="19"/>
          <w:szCs w:val="19"/>
        </w:rPr>
      </w:pPr>
    </w:p>
    <w:p w:rsidR="00D032B6" w:rsidRDefault="00A23879">
      <w:pPr>
        <w:pStyle w:val="BodyText"/>
      </w:pPr>
      <w:r>
        <w:t>语法</w:t>
      </w:r>
    </w:p>
    <w:p w:rsidR="00D032B6" w:rsidRDefault="00A23879">
      <w:pPr>
        <w:pStyle w:val="BodyText"/>
        <w:spacing w:before="18"/>
      </w:pPr>
      <w:r>
        <w:rPr>
          <w:w w:val="95"/>
        </w:rPr>
        <w:t>{&lt;字段名&gt;:{$elemMatch:{子字段名:&lt;值&gt;,...}}}</w:t>
      </w:r>
    </w:p>
    <w:p w:rsidR="00D032B6" w:rsidRDefault="00D032B6">
      <w:pPr>
        <w:sectPr w:rsidR="00D032B6">
          <w:pgSz w:w="12240" w:h="15840"/>
          <w:pgMar w:top="134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r>
        <w:t>描述</w:t>
      </w:r>
    </w:p>
    <w:p w:rsidR="00D032B6" w:rsidRDefault="00A23879">
      <w:pPr>
        <w:pStyle w:val="BodyText"/>
        <w:spacing w:before="18" w:line="379" w:lineRule="auto"/>
        <w:ind w:left="113" w:right="4453"/>
      </w:pPr>
      <w:r>
        <w:rPr>
          <w:w w:val="85"/>
        </w:rPr>
        <w:t>选择集合中“&lt;字段名&gt;”匹配指定“{子字段名:&lt;值&gt;,....}”的记录。</w:t>
      </w:r>
      <w:r>
        <w:rPr>
          <w:w w:val="87"/>
        </w:rPr>
        <w:t xml:space="preserve"> </w:t>
      </w:r>
      <w:r>
        <w:rPr>
          <w:w w:val="95"/>
        </w:rPr>
        <w:t>示例</w:t>
      </w:r>
    </w:p>
    <w:p w:rsidR="00D032B6" w:rsidRDefault="00A23879">
      <w:pPr>
        <w:pStyle w:val="BodyText"/>
        <w:tabs>
          <w:tab w:val="left" w:pos="397"/>
        </w:tabs>
        <w:spacing w:line="223" w:lineRule="exact"/>
        <w:ind w:left="1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嵌套</w:t>
      </w:r>
      <w:r>
        <w:rPr>
          <w:spacing w:val="2"/>
          <w:w w:val="95"/>
          <w:position w:val="1"/>
        </w:rPr>
        <w:t xml:space="preserve"> </w:t>
      </w:r>
      <w:r>
        <w:rPr>
          <w:w w:val="95"/>
          <w:position w:val="1"/>
        </w:rPr>
        <w:t>JSON</w:t>
      </w:r>
      <w:r>
        <w:rPr>
          <w:spacing w:val="3"/>
          <w:w w:val="95"/>
          <w:position w:val="1"/>
        </w:rPr>
        <w:t xml:space="preserve"> </w:t>
      </w:r>
      <w:r>
        <w:rPr>
          <w:w w:val="95"/>
          <w:position w:val="1"/>
        </w:rPr>
        <w:t>对象匹配</w:t>
      </w:r>
    </w:p>
    <w:p w:rsidR="00D032B6" w:rsidRDefault="00035F6E">
      <w:pPr>
        <w:pStyle w:val="BodyText"/>
        <w:spacing w:before="23"/>
        <w:ind w:left="397"/>
        <w:rPr>
          <w:rFonts w:ascii="Microsoft JhengHei" w:eastAsia="Microsoft JhengHei" w:hAnsi="Microsoft JhengHei" w:cs="Microsoft JhengHei"/>
        </w:rPr>
      </w:pPr>
      <w:r w:rsidRPr="00035F6E">
        <w:pict>
          <v:group id="_x0000_s2416" style="position:absolute;left:0;text-align:left;margin-left:95.85pt;margin-top:6.9pt;width:459.45pt;height:10.6pt;z-index:-251508736;mso-position-horizontal-relative:page" coordorigin="1917,138" coordsize="9189,212">
            <v:shape id="_x0000_s241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db.foo.bar.find({content:{$elemMatch:{name:"Tom",phone:123}}})</w:t>
      </w:r>
    </w:p>
    <w:p w:rsidR="00D032B6" w:rsidRDefault="00D032B6">
      <w:pPr>
        <w:spacing w:before="2" w:line="110" w:lineRule="exact"/>
        <w:rPr>
          <w:sz w:val="11"/>
          <w:szCs w:val="11"/>
        </w:rPr>
      </w:pPr>
    </w:p>
    <w:p w:rsidR="00D032B6" w:rsidRDefault="00A23879">
      <w:pPr>
        <w:pStyle w:val="BodyText"/>
        <w:spacing w:line="168" w:lineRule="auto"/>
        <w:ind w:left="397" w:right="408"/>
      </w:pPr>
      <w:r>
        <w:rPr>
          <w:w w:val="95"/>
        </w:rPr>
        <w:t>字段</w:t>
      </w:r>
      <w:r>
        <w:rPr>
          <w:spacing w:val="-16"/>
          <w:w w:val="95"/>
        </w:rPr>
        <w:t xml:space="preserve"> </w:t>
      </w:r>
      <w:r>
        <w:rPr>
          <w:w w:val="95"/>
        </w:rPr>
        <w:t>content</w:t>
      </w:r>
      <w:r>
        <w:rPr>
          <w:spacing w:val="-16"/>
          <w:w w:val="95"/>
        </w:rPr>
        <w:t xml:space="preserve"> </w:t>
      </w:r>
      <w:r>
        <w:rPr>
          <w:w w:val="95"/>
        </w:rPr>
        <w:t>是一个</w:t>
      </w:r>
      <w:r>
        <w:rPr>
          <w:spacing w:val="-16"/>
          <w:w w:val="95"/>
        </w:rPr>
        <w:t xml:space="preserve"> </w:t>
      </w:r>
      <w:r>
        <w:rPr>
          <w:w w:val="95"/>
        </w:rPr>
        <w:t>JSON</w:t>
      </w:r>
      <w:r>
        <w:rPr>
          <w:spacing w:val="-16"/>
          <w:w w:val="95"/>
        </w:rPr>
        <w:t xml:space="preserve"> </w:t>
      </w:r>
      <w:r>
        <w:rPr>
          <w:w w:val="95"/>
        </w:rPr>
        <w:t>嵌套对象，此操作匹配</w:t>
      </w:r>
      <w:r>
        <w:rPr>
          <w:spacing w:val="-16"/>
          <w:w w:val="95"/>
        </w:rPr>
        <w:t xml:space="preserve"> </w:t>
      </w:r>
      <w:r>
        <w:rPr>
          <w:w w:val="95"/>
        </w:rPr>
        <w:t>content</w:t>
      </w:r>
      <w:r>
        <w:rPr>
          <w:spacing w:val="-16"/>
          <w:w w:val="95"/>
        </w:rPr>
        <w:t xml:space="preserve"> </w:t>
      </w:r>
      <w:r>
        <w:rPr>
          <w:w w:val="95"/>
        </w:rPr>
        <w:t>内字段</w:t>
      </w:r>
      <w:r>
        <w:rPr>
          <w:spacing w:val="-15"/>
          <w:w w:val="95"/>
        </w:rPr>
        <w:t xml:space="preserve"> </w:t>
      </w:r>
      <w:r>
        <w:rPr>
          <w:w w:val="95"/>
        </w:rPr>
        <w:t>name</w:t>
      </w:r>
      <w:r>
        <w:rPr>
          <w:spacing w:val="-16"/>
          <w:w w:val="95"/>
        </w:rPr>
        <w:t xml:space="preserve"> </w:t>
      </w:r>
      <w:r>
        <w:rPr>
          <w:w w:val="95"/>
        </w:rPr>
        <w:t>值为“Tom”，phone</w:t>
      </w:r>
      <w:r>
        <w:rPr>
          <w:spacing w:val="-16"/>
          <w:w w:val="95"/>
        </w:rPr>
        <w:t xml:space="preserve"> </w:t>
      </w:r>
      <w:r>
        <w:rPr>
          <w:w w:val="95"/>
        </w:rPr>
        <w:t>值为123的</w:t>
      </w:r>
      <w:r>
        <w:t xml:space="preserve"> </w:t>
      </w:r>
      <w:r>
        <w:rPr>
          <w:w w:val="95"/>
        </w:rPr>
        <w:t>记录。</w:t>
      </w:r>
    </w:p>
    <w:p w:rsidR="00D032B6" w:rsidRDefault="00D032B6">
      <w:pPr>
        <w:spacing w:before="4" w:line="110" w:lineRule="exact"/>
        <w:rPr>
          <w:sz w:val="11"/>
          <w:szCs w:val="11"/>
        </w:rPr>
      </w:pPr>
    </w:p>
    <w:p w:rsidR="00D032B6" w:rsidRDefault="00A23879">
      <w:pPr>
        <w:pStyle w:val="BodyText"/>
        <w:ind w:left="113"/>
      </w:pPr>
      <w:bookmarkStart w:id="614" w:name="$+标识符"/>
      <w:bookmarkStart w:id="615" w:name="_bookmark282"/>
      <w:bookmarkEnd w:id="614"/>
      <w:bookmarkEnd w:id="615"/>
      <w:r>
        <w:rPr>
          <w:w w:val="95"/>
        </w:rPr>
        <w:t>$+标识符</w:t>
      </w:r>
    </w:p>
    <w:p w:rsidR="00D032B6" w:rsidRDefault="00D032B6">
      <w:pPr>
        <w:spacing w:before="9" w:line="190" w:lineRule="exact"/>
        <w:rPr>
          <w:sz w:val="19"/>
          <w:szCs w:val="19"/>
        </w:rPr>
      </w:pPr>
    </w:p>
    <w:p w:rsidR="00D032B6" w:rsidRDefault="00A23879">
      <w:pPr>
        <w:pStyle w:val="BodyText"/>
        <w:ind w:left="113"/>
      </w:pPr>
      <w:r>
        <w:t>语法</w:t>
      </w:r>
    </w:p>
    <w:p w:rsidR="00D032B6" w:rsidRDefault="00035F6E">
      <w:pPr>
        <w:pStyle w:val="BodyText"/>
        <w:spacing w:before="20"/>
        <w:ind w:left="113"/>
        <w:rPr>
          <w:rFonts w:ascii="Microsoft JhengHei" w:eastAsia="Microsoft JhengHei" w:hAnsi="Microsoft JhengHei" w:cs="Microsoft JhengHei"/>
          <w:lang w:eastAsia="zh-CN"/>
        </w:rPr>
      </w:pPr>
      <w:r w:rsidRPr="00035F6E">
        <w:pict>
          <v:group id="_x0000_s2414" style="position:absolute;left:0;text-align:left;margin-left:81.7pt;margin-top:6.75pt;width:473.6pt;height:10.6pt;z-index:-251507712;mso-position-horizontal-relative:page" coordorigin="1634,135" coordsize="9472,212">
            <v:shape id="_x0000_s2415"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lang w:eastAsia="zh-CN"/>
        </w:rPr>
        <w:t>{"字段名.$+标识符":value}</w:t>
      </w:r>
    </w:p>
    <w:p w:rsidR="00D032B6" w:rsidRDefault="00D032B6">
      <w:pPr>
        <w:spacing w:before="7" w:line="160" w:lineRule="exact"/>
        <w:rPr>
          <w:sz w:val="16"/>
          <w:szCs w:val="16"/>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373"/>
        <w:rPr>
          <w:lang w:eastAsia="zh-CN"/>
        </w:rPr>
      </w:pPr>
      <w:r>
        <w:rPr>
          <w:w w:val="95"/>
          <w:lang w:eastAsia="zh-CN"/>
        </w:rPr>
        <w:t xml:space="preserve">$+标识符是一种特殊的命令符，这种命令符只作用于数组对象，标识符是一个整数，如      </w:t>
      </w:r>
      <w:r>
        <w:rPr>
          <w:spacing w:val="24"/>
          <w:w w:val="95"/>
          <w:lang w:eastAsia="zh-CN"/>
        </w:rPr>
        <w:t xml:space="preserve"> </w:t>
      </w:r>
      <w:r>
        <w:rPr>
          <w:w w:val="95"/>
          <w:lang w:eastAsia="zh-CN"/>
        </w:rPr>
        <w:t>$1，$3，标识</w:t>
      </w:r>
      <w:r>
        <w:rPr>
          <w:lang w:eastAsia="zh-CN"/>
        </w:rPr>
        <w:t xml:space="preserve"> 符相当于一个临时的存储，会把匹配成功的数组元素的索引存储起来。下面这些是错误的书写格式：</w:t>
      </w:r>
    </w:p>
    <w:p w:rsidR="00D032B6" w:rsidRDefault="00A23879">
      <w:pPr>
        <w:pStyle w:val="BodyText"/>
        <w:spacing w:line="256" w:lineRule="exact"/>
        <w:ind w:left="113"/>
        <w:rPr>
          <w:lang w:eastAsia="zh-CN"/>
        </w:rPr>
      </w:pPr>
      <w:r>
        <w:rPr>
          <w:w w:val="95"/>
          <w:lang w:eastAsia="zh-CN"/>
        </w:rPr>
        <w:t>$5.4，$a2，$3c，$MA。</w:t>
      </w:r>
    </w:p>
    <w:p w:rsidR="00D032B6" w:rsidRDefault="00A23879">
      <w:pPr>
        <w:pStyle w:val="BodyText"/>
        <w:spacing w:line="300" w:lineRule="exact"/>
        <w:ind w:left="113"/>
        <w:rPr>
          <w:lang w:eastAsia="zh-CN"/>
        </w:rPr>
      </w:pPr>
      <w:r>
        <w:rPr>
          <w:w w:val="95"/>
          <w:lang w:eastAsia="zh-CN"/>
        </w:rPr>
        <w:t xml:space="preserve">这种命令符只作用于数组，用来代替数组的索引   </w:t>
      </w:r>
      <w:r>
        <w:rPr>
          <w:spacing w:val="25"/>
          <w:w w:val="95"/>
          <w:lang w:eastAsia="zh-CN"/>
        </w:rPr>
        <w:t xml:space="preserve"> </w:t>
      </w:r>
      <w:r>
        <w:rPr>
          <w:w w:val="95"/>
          <w:lang w:eastAsia="zh-CN"/>
        </w:rPr>
        <w:t xml:space="preserve">Key，并且可以把匹配到的第一个索引值传递到方法   </w:t>
      </w:r>
      <w:r>
        <w:rPr>
          <w:spacing w:val="25"/>
          <w:w w:val="95"/>
          <w:lang w:eastAsia="zh-CN"/>
        </w:rPr>
        <w:t xml:space="preserve"> </w:t>
      </w:r>
      <w:hyperlink w:anchor="_bookmark232" w:history="1">
        <w:r>
          <w:rPr>
            <w:color w:val="0000FF"/>
            <w:w w:val="95"/>
            <w:lang w:eastAsia="zh-CN"/>
          </w:rPr>
          <w:t>update</w:t>
        </w:r>
      </w:hyperlink>
    </w:p>
    <w:p w:rsidR="00D032B6" w:rsidRDefault="00A23879">
      <w:pPr>
        <w:pStyle w:val="BodyText"/>
        <w:spacing w:line="240" w:lineRule="exact"/>
        <w:ind w:left="113"/>
        <w:rPr>
          <w:lang w:eastAsia="zh-CN"/>
        </w:rPr>
      </w:pPr>
      <w:r>
        <w:rPr>
          <w:lang w:eastAsia="zh-CN"/>
        </w:rPr>
        <w:t>的</w:t>
      </w:r>
      <w:r>
        <w:rPr>
          <w:spacing w:val="-13"/>
          <w:lang w:eastAsia="zh-CN"/>
        </w:rPr>
        <w:t xml:space="preserve"> </w:t>
      </w:r>
      <w:r>
        <w:rPr>
          <w:lang w:eastAsia="zh-CN"/>
        </w:rPr>
        <w:t>rule</w:t>
      </w:r>
      <w:r>
        <w:rPr>
          <w:spacing w:val="-12"/>
          <w:lang w:eastAsia="zh-CN"/>
        </w:rPr>
        <w:t xml:space="preserve"> </w:t>
      </w:r>
      <w:r>
        <w:rPr>
          <w:lang w:eastAsia="zh-CN"/>
        </w:rPr>
        <w:t>参数中。</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示例</w:t>
      </w:r>
    </w:p>
    <w:p w:rsidR="00D032B6" w:rsidRDefault="00035F6E">
      <w:pPr>
        <w:pStyle w:val="BodyText"/>
        <w:tabs>
          <w:tab w:val="left" w:pos="397"/>
        </w:tabs>
        <w:spacing w:before="34"/>
        <w:ind w:left="397" w:right="1144" w:hanging="284"/>
        <w:rPr>
          <w:rFonts w:ascii="Microsoft JhengHei" w:eastAsia="Microsoft JhengHei" w:hAnsi="Microsoft JhengHei" w:cs="Microsoft JhengHei"/>
          <w:lang w:eastAsia="zh-CN"/>
        </w:rPr>
      </w:pPr>
      <w:r w:rsidRPr="00035F6E">
        <w:pict>
          <v:group id="_x0000_s2412" style="position:absolute;left:0;text-align:left;margin-left:95.85pt;margin-top:41.75pt;width:459.45pt;height:10.6pt;z-index:-251506688;mso-position-horizontal-relative:page" coordorigin="1917,835" coordsize="9189,212">
            <v:shape id="_x0000_s2413" style="position:absolute;left:1917;top:835;width:9189;height:212" coordorigin="1917,835" coordsize="9189,212" path="m1917,835r9189,l11106,1047r-9189,l1917,835xe" fillcolor="#efefef" stroked="f">
              <v:path arrowok="t"/>
            </v:shape>
            <w10:wrap anchorx="page"/>
          </v:group>
        </w:pict>
      </w:r>
      <w:r w:rsidR="00A23879">
        <w:rPr>
          <w:rFonts w:ascii="Times New Roman" w:eastAsia="Times New Roman" w:hAnsi="Times New Roman" w:cs="Times New Roman"/>
          <w:w w:val="105"/>
          <w:lang w:eastAsia="zh-CN"/>
        </w:rPr>
        <w:t>•</w:t>
      </w:r>
      <w:r w:rsidR="00A23879">
        <w:rPr>
          <w:rFonts w:ascii="Times New Roman" w:eastAsia="Times New Roman" w:hAnsi="Times New Roman" w:cs="Times New Roman"/>
          <w:w w:val="105"/>
          <w:lang w:eastAsia="zh-CN"/>
        </w:rPr>
        <w:tab/>
      </w:r>
      <w:r w:rsidR="00A23879">
        <w:rPr>
          <w:w w:val="105"/>
          <w:position w:val="1"/>
          <w:lang w:eastAsia="zh-CN"/>
        </w:rPr>
        <w:t xml:space="preserve">查询 </w:t>
      </w:r>
      <w:r w:rsidR="00A23879">
        <w:rPr>
          <w:w w:val="95"/>
          <w:lang w:eastAsia="zh-CN"/>
        </w:rPr>
        <w:t>有记录：{a:[1,2,3,4,5]};{a:[1,4,5]};{a:[4,2,1]}现在要查询出数组中存在元素5的记录，使用如下命令</w:t>
      </w:r>
      <w:r w:rsidR="00A23879">
        <w:rPr>
          <w:lang w:eastAsia="zh-CN"/>
        </w:rPr>
        <w:t xml:space="preserve"> </w:t>
      </w:r>
      <w:r w:rsidR="00A23879">
        <w:rPr>
          <w:rFonts w:ascii="Microsoft JhengHei" w:eastAsia="Microsoft JhengHei" w:hAnsi="Microsoft JhengHei" w:cs="Microsoft JhengHei"/>
          <w:w w:val="105"/>
          <w:lang w:eastAsia="zh-CN"/>
        </w:rPr>
        <w:t>db.foo.bar.find({"a.$1":5},{a:1})</w:t>
      </w:r>
    </w:p>
    <w:p w:rsidR="00D032B6" w:rsidRDefault="00A23879">
      <w:pPr>
        <w:pStyle w:val="BodyText"/>
        <w:spacing w:before="25"/>
        <w:ind w:left="397"/>
        <w:rPr>
          <w:lang w:eastAsia="zh-CN"/>
        </w:rPr>
      </w:pPr>
      <w:r>
        <w:rPr>
          <w:lang w:eastAsia="zh-CN"/>
        </w:rPr>
        <w:t>只要记录中数组对象</w:t>
      </w:r>
      <w:r>
        <w:rPr>
          <w:spacing w:val="-14"/>
          <w:lang w:eastAsia="zh-CN"/>
        </w:rPr>
        <w:t xml:space="preserve"> </w:t>
      </w:r>
      <w:r>
        <w:rPr>
          <w:lang w:eastAsia="zh-CN"/>
        </w:rPr>
        <w:t>a</w:t>
      </w:r>
      <w:r>
        <w:rPr>
          <w:spacing w:val="-14"/>
          <w:lang w:eastAsia="zh-CN"/>
        </w:rPr>
        <w:t xml:space="preserve"> </w:t>
      </w:r>
      <w:r>
        <w:rPr>
          <w:lang w:eastAsia="zh-CN"/>
        </w:rPr>
        <w:t>存在元素5，就能返回。返回结果如下：</w:t>
      </w:r>
    </w:p>
    <w:p w:rsidR="00D032B6" w:rsidRDefault="00035F6E">
      <w:pPr>
        <w:pStyle w:val="BodyText"/>
        <w:spacing w:line="319" w:lineRule="exact"/>
        <w:ind w:left="397"/>
        <w:rPr>
          <w:rFonts w:ascii="Microsoft JhengHei" w:eastAsia="Microsoft JhengHei" w:hAnsi="Microsoft JhengHei" w:cs="Microsoft JhengHei"/>
          <w:lang w:eastAsia="zh-CN"/>
        </w:rPr>
      </w:pPr>
      <w:r w:rsidRPr="00035F6E">
        <w:pict>
          <v:group id="_x0000_s2410" style="position:absolute;left:0;text-align:left;margin-left:95.85pt;margin-top:4.75pt;width:459.45pt;height:21.2pt;z-index:-251505664;mso-position-horizontal-relative:page" coordorigin="1917,95" coordsize="9189,424">
            <v:shape id="_x0000_s2411" style="position:absolute;left:1917;top:95;width:9189;height:424" coordorigin="1917,95" coordsize="9189,424" path="m1917,95r9189,l11106,519r-9189,l1917,95xe" fillcolor="#efefef" stroked="f">
              <v:path arrowok="t"/>
            </v:shape>
            <w10:wrap anchorx="page"/>
          </v:group>
        </w:pic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24"/>
          <w:w w:val="135"/>
          <w:lang w:eastAsia="zh-CN"/>
        </w:rPr>
        <w:t xml:space="preserve"> </w:t>
      </w:r>
      <w:r w:rsidR="00A23879">
        <w:rPr>
          <w:rFonts w:ascii="Microsoft JhengHei" w:eastAsia="Microsoft JhengHei" w:hAnsi="Microsoft JhengHei" w:cs="Microsoft JhengHei"/>
          <w:w w:val="135"/>
          <w:lang w:eastAsia="zh-CN"/>
        </w:rPr>
        <w:t>"a":</w:t>
      </w:r>
      <w:r w:rsidR="00A23879">
        <w:rPr>
          <w:rFonts w:ascii="Microsoft JhengHei" w:eastAsia="Microsoft JhengHei" w:hAnsi="Microsoft JhengHei" w:cs="Microsoft JhengHei"/>
          <w:spacing w:val="24"/>
          <w:w w:val="135"/>
          <w:lang w:eastAsia="zh-CN"/>
        </w:rPr>
        <w:t xml:space="preserve"> </w: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25"/>
          <w:w w:val="135"/>
          <w:lang w:eastAsia="zh-CN"/>
        </w:rPr>
        <w:t xml:space="preserve"> </w:t>
      </w:r>
      <w:r w:rsidR="00A23879">
        <w:rPr>
          <w:rFonts w:ascii="Microsoft JhengHei" w:eastAsia="Microsoft JhengHei" w:hAnsi="Microsoft JhengHei" w:cs="Microsoft JhengHei"/>
          <w:w w:val="135"/>
          <w:lang w:eastAsia="zh-CN"/>
        </w:rPr>
        <w:t>1,</w:t>
      </w:r>
      <w:r w:rsidR="00A23879">
        <w:rPr>
          <w:rFonts w:ascii="Microsoft JhengHei" w:eastAsia="Microsoft JhengHei" w:hAnsi="Microsoft JhengHei" w:cs="Microsoft JhengHei"/>
          <w:spacing w:val="24"/>
          <w:w w:val="135"/>
          <w:lang w:eastAsia="zh-CN"/>
        </w:rPr>
        <w:t xml:space="preserve"> </w:t>
      </w:r>
      <w:r w:rsidR="00A23879">
        <w:rPr>
          <w:rFonts w:ascii="Microsoft JhengHei" w:eastAsia="Microsoft JhengHei" w:hAnsi="Microsoft JhengHei" w:cs="Microsoft JhengHei"/>
          <w:w w:val="135"/>
          <w:lang w:eastAsia="zh-CN"/>
        </w:rPr>
        <w:t>4,</w:t>
      </w:r>
      <w:r w:rsidR="00A23879">
        <w:rPr>
          <w:rFonts w:ascii="Microsoft JhengHei" w:eastAsia="Microsoft JhengHei" w:hAnsi="Microsoft JhengHei" w:cs="Microsoft JhengHei"/>
          <w:spacing w:val="25"/>
          <w:w w:val="135"/>
          <w:lang w:eastAsia="zh-CN"/>
        </w:rPr>
        <w:t xml:space="preserve"> </w:t>
      </w:r>
      <w:r w:rsidR="00A23879">
        <w:rPr>
          <w:rFonts w:ascii="Microsoft JhengHei" w:eastAsia="Microsoft JhengHei" w:hAnsi="Microsoft JhengHei" w:cs="Microsoft JhengHei"/>
          <w:w w:val="115"/>
          <w:lang w:eastAsia="zh-CN"/>
        </w:rPr>
        <w:t>5</w:t>
      </w:r>
      <w:r w:rsidR="00A23879">
        <w:rPr>
          <w:rFonts w:ascii="Microsoft JhengHei" w:eastAsia="Microsoft JhengHei" w:hAnsi="Microsoft JhengHei" w:cs="Microsoft JhengHei"/>
          <w:spacing w:val="34"/>
          <w:w w:val="115"/>
          <w:lang w:eastAsia="zh-CN"/>
        </w:rPr>
        <w:t xml:space="preserve"> </w: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24"/>
          <w:w w:val="135"/>
          <w:lang w:eastAsia="zh-CN"/>
        </w:rPr>
        <w:t xml:space="preserve"> </w:t>
      </w:r>
      <w:r w:rsidR="00A23879">
        <w:rPr>
          <w:rFonts w:ascii="Microsoft JhengHei" w:eastAsia="Microsoft JhengHei" w:hAnsi="Microsoft JhengHei" w:cs="Microsoft JhengHei"/>
          <w:w w:val="135"/>
          <w:lang w:eastAsia="zh-CN"/>
        </w:rPr>
        <w:t>}</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35"/>
          <w:lang w:eastAsia="zh-CN"/>
        </w:rPr>
        <w:t>{</w:t>
      </w:r>
      <w:r>
        <w:rPr>
          <w:rFonts w:ascii="Microsoft JhengHei" w:eastAsia="Microsoft JhengHei" w:hAnsi="Microsoft JhengHei" w:cs="Microsoft JhengHei"/>
          <w:spacing w:val="21"/>
          <w:w w:val="135"/>
          <w:lang w:eastAsia="zh-CN"/>
        </w:rPr>
        <w:t xml:space="preserve"> </w:t>
      </w:r>
      <w:r>
        <w:rPr>
          <w:rFonts w:ascii="Microsoft JhengHei" w:eastAsia="Microsoft JhengHei" w:hAnsi="Microsoft JhengHei" w:cs="Microsoft JhengHei"/>
          <w:w w:val="135"/>
          <w:lang w:eastAsia="zh-CN"/>
        </w:rPr>
        <w:t>"a":</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1,</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2,</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3,</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4,</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15"/>
          <w:lang w:eastAsia="zh-CN"/>
        </w:rPr>
        <w:t>5</w:t>
      </w:r>
      <w:r>
        <w:rPr>
          <w:rFonts w:ascii="Microsoft JhengHei" w:eastAsia="Microsoft JhengHei" w:hAnsi="Microsoft JhengHei" w:cs="Microsoft JhengHei"/>
          <w:spacing w:val="32"/>
          <w:w w:val="115"/>
          <w:lang w:eastAsia="zh-CN"/>
        </w:rPr>
        <w:t xml:space="preserve"> </w:t>
      </w:r>
      <w:r>
        <w:rPr>
          <w:rFonts w:ascii="Microsoft JhengHei" w:eastAsia="Microsoft JhengHei" w:hAnsi="Microsoft JhengHei" w:cs="Microsoft JhengHei"/>
          <w:w w:val="135"/>
          <w:lang w:eastAsia="zh-CN"/>
        </w:rPr>
        <w:t>]</w:t>
      </w:r>
      <w:r>
        <w:rPr>
          <w:rFonts w:ascii="Microsoft JhengHei" w:eastAsia="Microsoft JhengHei" w:hAnsi="Microsoft JhengHei" w:cs="Microsoft JhengHei"/>
          <w:spacing w:val="22"/>
          <w:w w:val="135"/>
          <w:lang w:eastAsia="zh-CN"/>
        </w:rPr>
        <w:t xml:space="preserve"> </w:t>
      </w:r>
      <w:r>
        <w:rPr>
          <w:rFonts w:ascii="Microsoft JhengHei" w:eastAsia="Microsoft JhengHei" w:hAnsi="Microsoft JhengHei" w:cs="Microsoft JhengHei"/>
          <w:w w:val="135"/>
          <w:lang w:eastAsia="zh-CN"/>
        </w:rPr>
        <w:t>}</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更新</w:t>
      </w:r>
    </w:p>
    <w:p w:rsidR="00D032B6" w:rsidRDefault="00A23879">
      <w:pPr>
        <w:pStyle w:val="BodyText"/>
        <w:spacing w:before="22"/>
        <w:ind w:left="397"/>
        <w:rPr>
          <w:lang w:eastAsia="zh-CN"/>
        </w:rPr>
      </w:pPr>
      <w:r>
        <w:rPr>
          <w:lang w:eastAsia="zh-CN"/>
        </w:rPr>
        <w:t>1.</w:t>
      </w:r>
      <w:r>
        <w:rPr>
          <w:spacing w:val="-13"/>
          <w:lang w:eastAsia="zh-CN"/>
        </w:rPr>
        <w:t xml:space="preserve"> </w:t>
      </w:r>
      <w:r>
        <w:rPr>
          <w:lang w:eastAsia="zh-CN"/>
        </w:rPr>
        <w:t>有记录</w:t>
      </w:r>
      <w:r>
        <w:rPr>
          <w:spacing w:val="-12"/>
          <w:lang w:eastAsia="zh-CN"/>
        </w:rPr>
        <w:t xml:space="preserve"> </w:t>
      </w:r>
      <w:r>
        <w:rPr>
          <w:lang w:eastAsia="zh-CN"/>
        </w:rPr>
        <w:t>{</w:t>
      </w:r>
      <w:r>
        <w:rPr>
          <w:spacing w:val="-13"/>
          <w:lang w:eastAsia="zh-CN"/>
        </w:rPr>
        <w:t xml:space="preserve"> </w:t>
      </w:r>
      <w:r>
        <w:rPr>
          <w:lang w:eastAsia="zh-CN"/>
        </w:rPr>
        <w:t>a</w:t>
      </w:r>
      <w:r>
        <w:rPr>
          <w:spacing w:val="-12"/>
          <w:lang w:eastAsia="zh-CN"/>
        </w:rPr>
        <w:t xml:space="preserve"> </w:t>
      </w:r>
      <w:r>
        <w:rPr>
          <w:lang w:eastAsia="zh-CN"/>
        </w:rPr>
        <w:t>:</w:t>
      </w:r>
      <w:r>
        <w:rPr>
          <w:spacing w:val="-12"/>
          <w:lang w:eastAsia="zh-CN"/>
        </w:rPr>
        <w:t xml:space="preserve"> </w:t>
      </w:r>
      <w:r>
        <w:rPr>
          <w:lang w:eastAsia="zh-CN"/>
        </w:rPr>
        <w:t>[</w:t>
      </w:r>
      <w:r>
        <w:rPr>
          <w:spacing w:val="-13"/>
          <w:lang w:eastAsia="zh-CN"/>
        </w:rPr>
        <w:t xml:space="preserve"> </w:t>
      </w:r>
      <w:r>
        <w:rPr>
          <w:lang w:eastAsia="zh-CN"/>
        </w:rPr>
        <w:t>1,</w:t>
      </w:r>
      <w:r>
        <w:rPr>
          <w:spacing w:val="-12"/>
          <w:lang w:eastAsia="zh-CN"/>
        </w:rPr>
        <w:t xml:space="preserve"> </w:t>
      </w:r>
      <w:r>
        <w:rPr>
          <w:lang w:eastAsia="zh-CN"/>
        </w:rPr>
        <w:t>2,</w:t>
      </w:r>
      <w:r>
        <w:rPr>
          <w:spacing w:val="-13"/>
          <w:lang w:eastAsia="zh-CN"/>
        </w:rPr>
        <w:t xml:space="preserve"> </w:t>
      </w:r>
      <w:r>
        <w:rPr>
          <w:lang w:eastAsia="zh-CN"/>
        </w:rPr>
        <w:t>3,</w:t>
      </w:r>
      <w:r>
        <w:rPr>
          <w:spacing w:val="-12"/>
          <w:lang w:eastAsia="zh-CN"/>
        </w:rPr>
        <w:t xml:space="preserve"> </w:t>
      </w:r>
      <w:r>
        <w:rPr>
          <w:lang w:eastAsia="zh-CN"/>
        </w:rPr>
        <w:t>4,</w:t>
      </w:r>
      <w:r>
        <w:rPr>
          <w:spacing w:val="-12"/>
          <w:lang w:eastAsia="zh-CN"/>
        </w:rPr>
        <w:t xml:space="preserve"> </w:t>
      </w:r>
      <w:r>
        <w:rPr>
          <w:lang w:eastAsia="zh-CN"/>
        </w:rPr>
        <w:t>5</w:t>
      </w:r>
      <w:r>
        <w:rPr>
          <w:spacing w:val="-13"/>
          <w:lang w:eastAsia="zh-CN"/>
        </w:rPr>
        <w:t xml:space="preserve"> </w:t>
      </w:r>
      <w:r>
        <w:rPr>
          <w:lang w:eastAsia="zh-CN"/>
        </w:rPr>
        <w:t>]</w:t>
      </w:r>
      <w:r>
        <w:rPr>
          <w:spacing w:val="-12"/>
          <w:lang w:eastAsia="zh-CN"/>
        </w:rPr>
        <w:t xml:space="preserve"> </w:t>
      </w:r>
      <w:r>
        <w:rPr>
          <w:lang w:eastAsia="zh-CN"/>
        </w:rPr>
        <w:t>}，现在要修改数组</w:t>
      </w:r>
      <w:r>
        <w:rPr>
          <w:spacing w:val="-13"/>
          <w:lang w:eastAsia="zh-CN"/>
        </w:rPr>
        <w:t xml:space="preserve"> </w:t>
      </w:r>
      <w:r>
        <w:rPr>
          <w:lang w:eastAsia="zh-CN"/>
        </w:rPr>
        <w:t>a</w:t>
      </w:r>
      <w:r>
        <w:rPr>
          <w:spacing w:val="-12"/>
          <w:lang w:eastAsia="zh-CN"/>
        </w:rPr>
        <w:t xml:space="preserve"> </w:t>
      </w:r>
      <w:r>
        <w:rPr>
          <w:lang w:eastAsia="zh-CN"/>
        </w:rPr>
        <w:t>中的元素，把值为4的元素改成100，使用如下命令</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408" style="position:absolute;left:0;text-align:left;margin-left:95.85pt;margin-top:4.75pt;width:459.45pt;height:10.6pt;z-index:-251504640;mso-position-horizontal-relative:page" coordorigin="1917,95" coordsize="9189,212">
            <v:shape id="_x0000_s240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lang w:eastAsia="zh-CN"/>
        </w:rPr>
        <w:t>db.foo.bar.update({$set:{"a.$1":100}},{"a.$1":4})</w:t>
      </w:r>
    </w:p>
    <w:p w:rsidR="00D032B6" w:rsidRDefault="00D032B6">
      <w:pPr>
        <w:spacing w:before="2" w:line="110" w:lineRule="exact"/>
        <w:rPr>
          <w:sz w:val="11"/>
          <w:szCs w:val="11"/>
          <w:lang w:eastAsia="zh-CN"/>
        </w:rPr>
      </w:pPr>
    </w:p>
    <w:p w:rsidR="00D032B6" w:rsidRDefault="00A23879">
      <w:pPr>
        <w:pStyle w:val="BodyText"/>
        <w:spacing w:line="168" w:lineRule="auto"/>
        <w:ind w:left="397" w:right="465"/>
        <w:rPr>
          <w:lang w:eastAsia="zh-CN"/>
        </w:rPr>
      </w:pPr>
      <w:r>
        <w:rPr>
          <w:lang w:eastAsia="zh-CN"/>
        </w:rPr>
        <w:t>在匹配时元素4的索引</w:t>
      </w:r>
      <w:r>
        <w:rPr>
          <w:spacing w:val="-20"/>
          <w:lang w:eastAsia="zh-CN"/>
        </w:rPr>
        <w:t xml:space="preserve"> </w:t>
      </w:r>
      <w:r>
        <w:rPr>
          <w:lang w:eastAsia="zh-CN"/>
        </w:rPr>
        <w:t>Key</w:t>
      </w:r>
      <w:r>
        <w:rPr>
          <w:spacing w:val="-20"/>
          <w:lang w:eastAsia="zh-CN"/>
        </w:rPr>
        <w:t xml:space="preserve"> </w:t>
      </w:r>
      <w:r>
        <w:rPr>
          <w:lang w:eastAsia="zh-CN"/>
        </w:rPr>
        <w:t>是3，因此在更新规则</w:t>
      </w:r>
      <w:r>
        <w:rPr>
          <w:spacing w:val="-20"/>
          <w:lang w:eastAsia="zh-CN"/>
        </w:rPr>
        <w:t xml:space="preserve"> </w:t>
      </w:r>
      <w:r>
        <w:rPr>
          <w:lang w:eastAsia="zh-CN"/>
        </w:rPr>
        <w:t>{</w:t>
      </w:r>
      <w:r>
        <w:rPr>
          <w:spacing w:val="-19"/>
          <w:lang w:eastAsia="zh-CN"/>
        </w:rPr>
        <w:t xml:space="preserve"> </w:t>
      </w:r>
      <w:r>
        <w:rPr>
          <w:lang w:eastAsia="zh-CN"/>
        </w:rPr>
        <w:t>"$set"</w:t>
      </w:r>
      <w:r>
        <w:rPr>
          <w:spacing w:val="-20"/>
          <w:lang w:eastAsia="zh-CN"/>
        </w:rPr>
        <w:t xml:space="preserve"> </w:t>
      </w:r>
      <w:r>
        <w:rPr>
          <w:lang w:eastAsia="zh-CN"/>
        </w:rPr>
        <w:t>:</w:t>
      </w:r>
      <w:r>
        <w:rPr>
          <w:spacing w:val="-20"/>
          <w:lang w:eastAsia="zh-CN"/>
        </w:rPr>
        <w:t xml:space="preserve"> </w:t>
      </w:r>
      <w:r>
        <w:rPr>
          <w:lang w:eastAsia="zh-CN"/>
        </w:rPr>
        <w:t>{</w:t>
      </w:r>
      <w:r>
        <w:rPr>
          <w:spacing w:val="-20"/>
          <w:lang w:eastAsia="zh-CN"/>
        </w:rPr>
        <w:t xml:space="preserve"> </w:t>
      </w:r>
      <w:r>
        <w:rPr>
          <w:lang w:eastAsia="zh-CN"/>
        </w:rPr>
        <w:t>"a.$1":</w:t>
      </w:r>
      <w:r>
        <w:rPr>
          <w:spacing w:val="-19"/>
          <w:lang w:eastAsia="zh-CN"/>
        </w:rPr>
        <w:t xml:space="preserve"> </w:t>
      </w:r>
      <w:r>
        <w:rPr>
          <w:lang w:eastAsia="zh-CN"/>
        </w:rPr>
        <w:t>100</w:t>
      </w:r>
      <w:r>
        <w:rPr>
          <w:spacing w:val="-20"/>
          <w:lang w:eastAsia="zh-CN"/>
        </w:rPr>
        <w:t xml:space="preserve"> </w:t>
      </w:r>
      <w:r>
        <w:rPr>
          <w:lang w:eastAsia="zh-CN"/>
        </w:rPr>
        <w:t>}</w:t>
      </w:r>
      <w:r>
        <w:rPr>
          <w:spacing w:val="-20"/>
          <w:lang w:eastAsia="zh-CN"/>
        </w:rPr>
        <w:t xml:space="preserve"> </w:t>
      </w:r>
      <w:r>
        <w:rPr>
          <w:lang w:eastAsia="zh-CN"/>
        </w:rPr>
        <w:t>}</w:t>
      </w:r>
      <w:r>
        <w:rPr>
          <w:spacing w:val="-20"/>
          <w:lang w:eastAsia="zh-CN"/>
        </w:rPr>
        <w:t xml:space="preserve"> </w:t>
      </w:r>
      <w:r>
        <w:rPr>
          <w:lang w:eastAsia="zh-CN"/>
        </w:rPr>
        <w:t>中，$1的值为3，系统会自动 把更新规则转换成</w:t>
      </w:r>
      <w:r>
        <w:rPr>
          <w:spacing w:val="-14"/>
          <w:lang w:eastAsia="zh-CN"/>
        </w:rPr>
        <w:t xml:space="preserve"> </w:t>
      </w:r>
      <w:r>
        <w:rPr>
          <w:lang w:eastAsia="zh-CN"/>
        </w:rPr>
        <w:t>{</w:t>
      </w:r>
      <w:r>
        <w:rPr>
          <w:spacing w:val="-14"/>
          <w:lang w:eastAsia="zh-CN"/>
        </w:rPr>
        <w:t xml:space="preserve"> </w:t>
      </w:r>
      <w:r>
        <w:rPr>
          <w:lang w:eastAsia="zh-CN"/>
        </w:rPr>
        <w:t>"$set"</w:t>
      </w:r>
      <w:r>
        <w:rPr>
          <w:spacing w:val="-14"/>
          <w:lang w:eastAsia="zh-CN"/>
        </w:rPr>
        <w:t xml:space="preserve"> </w:t>
      </w:r>
      <w:r>
        <w:rPr>
          <w:lang w:eastAsia="zh-CN"/>
        </w:rPr>
        <w:t>:</w:t>
      </w:r>
      <w:r>
        <w:rPr>
          <w:spacing w:val="-13"/>
          <w:lang w:eastAsia="zh-CN"/>
        </w:rPr>
        <w:t xml:space="preserve"> </w:t>
      </w:r>
      <w:r>
        <w:rPr>
          <w:lang w:eastAsia="zh-CN"/>
        </w:rPr>
        <w:t>{</w:t>
      </w:r>
      <w:r>
        <w:rPr>
          <w:spacing w:val="-14"/>
          <w:lang w:eastAsia="zh-CN"/>
        </w:rPr>
        <w:t xml:space="preserve"> </w:t>
      </w:r>
      <w:r>
        <w:rPr>
          <w:lang w:eastAsia="zh-CN"/>
        </w:rPr>
        <w:t>"a.3"</w:t>
      </w:r>
      <w:r>
        <w:rPr>
          <w:spacing w:val="-14"/>
          <w:lang w:eastAsia="zh-CN"/>
        </w:rPr>
        <w:t xml:space="preserve"> </w:t>
      </w:r>
      <w:r>
        <w:rPr>
          <w:lang w:eastAsia="zh-CN"/>
        </w:rPr>
        <w:t>:</w:t>
      </w:r>
      <w:r>
        <w:rPr>
          <w:spacing w:val="-14"/>
          <w:lang w:eastAsia="zh-CN"/>
        </w:rPr>
        <w:t xml:space="preserve"> </w:t>
      </w:r>
      <w:r>
        <w:rPr>
          <w:lang w:eastAsia="zh-CN"/>
        </w:rPr>
        <w:t>100</w:t>
      </w:r>
      <w:r>
        <w:rPr>
          <w:spacing w:val="-13"/>
          <w:lang w:eastAsia="zh-CN"/>
        </w:rPr>
        <w:t xml:space="preserve"> </w:t>
      </w:r>
      <w:r>
        <w:rPr>
          <w:lang w:eastAsia="zh-CN"/>
        </w:rPr>
        <w:t>}</w:t>
      </w:r>
      <w:r>
        <w:rPr>
          <w:spacing w:val="-14"/>
          <w:lang w:eastAsia="zh-CN"/>
        </w:rPr>
        <w:t xml:space="preserve"> </w:t>
      </w:r>
      <w:r>
        <w:rPr>
          <w:lang w:eastAsia="zh-CN"/>
        </w:rPr>
        <w:t>}</w:t>
      </w:r>
    </w:p>
    <w:p w:rsidR="00D032B6" w:rsidRDefault="00A23879">
      <w:pPr>
        <w:pStyle w:val="BodyText"/>
        <w:spacing w:before="34"/>
        <w:ind w:left="397"/>
        <w:rPr>
          <w:lang w:eastAsia="zh-CN"/>
        </w:rPr>
      </w:pPr>
      <w:r>
        <w:rPr>
          <w:lang w:eastAsia="zh-CN"/>
        </w:rPr>
        <w:t>更新后记录为：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406" style="position:absolute;left:0;text-align:left;margin-left:95.85pt;margin-top:4.75pt;width:459.45pt;height:10.6pt;z-index:-251503616;mso-position-horizontal-relative:page" coordorigin="1917,95" coordsize="9189,212">
            <v:shape id="_x0000_s240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36"/>
          <w:w w:val="135"/>
          <w:lang w:eastAsia="zh-CN"/>
        </w:rPr>
        <w:t xml:space="preserve"> </w:t>
      </w:r>
      <w:r w:rsidR="00A23879">
        <w:rPr>
          <w:rFonts w:ascii="Microsoft JhengHei" w:eastAsia="Microsoft JhengHei" w:hAnsi="Microsoft JhengHei" w:cs="Microsoft JhengHei"/>
          <w:w w:val="110"/>
          <w:lang w:eastAsia="zh-CN"/>
        </w:rPr>
        <w:t>a</w:t>
      </w:r>
      <w:r w:rsidR="00A23879">
        <w:rPr>
          <w:rFonts w:ascii="Microsoft JhengHei" w:eastAsia="Microsoft JhengHei" w:hAnsi="Microsoft JhengHei" w:cs="Microsoft JhengHei"/>
          <w:spacing w:val="50"/>
          <w:w w:val="11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9"/>
          <w:w w:val="190"/>
          <w:lang w:eastAsia="zh-CN"/>
        </w:rPr>
        <w:t xml:space="preserve"> </w: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37"/>
          <w:w w:val="135"/>
          <w:lang w:eastAsia="zh-CN"/>
        </w:rPr>
        <w:t xml:space="preserve"> </w:t>
      </w:r>
      <w:r w:rsidR="00A23879">
        <w:rPr>
          <w:rFonts w:ascii="Microsoft JhengHei" w:eastAsia="Microsoft JhengHei" w:hAnsi="Microsoft JhengHei" w:cs="Microsoft JhengHei"/>
          <w:w w:val="110"/>
          <w:lang w:eastAsia="zh-CN"/>
        </w:rPr>
        <w:t>1,</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2,</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3,</w:t>
      </w:r>
      <w:r w:rsidR="00A23879">
        <w:rPr>
          <w:rFonts w:ascii="Microsoft JhengHei" w:eastAsia="Microsoft JhengHei" w:hAnsi="Microsoft JhengHei" w:cs="Microsoft JhengHei"/>
          <w:spacing w:val="50"/>
          <w:w w:val="110"/>
          <w:lang w:eastAsia="zh-CN"/>
        </w:rPr>
        <w:t xml:space="preserve"> </w:t>
      </w:r>
      <w:r w:rsidR="00A23879">
        <w:rPr>
          <w:rFonts w:ascii="Microsoft JhengHei" w:eastAsia="Microsoft JhengHei" w:hAnsi="Microsoft JhengHei" w:cs="Microsoft JhengHei"/>
          <w:w w:val="110"/>
          <w:lang w:eastAsia="zh-CN"/>
        </w:rPr>
        <w:t>100,</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5</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37"/>
          <w:w w:val="135"/>
          <w:lang w:eastAsia="zh-CN"/>
        </w:rPr>
        <w:t xml:space="preserve"> </w:t>
      </w:r>
      <w:r w:rsidR="00A23879">
        <w:rPr>
          <w:rFonts w:ascii="Microsoft JhengHei" w:eastAsia="Microsoft JhengHei" w:hAnsi="Microsoft JhengHei" w:cs="Microsoft JhengHei"/>
          <w:w w:val="135"/>
          <w:lang w:eastAsia="zh-CN"/>
        </w:rPr>
        <w:t>}</w:t>
      </w:r>
    </w:p>
    <w:p w:rsidR="00D032B6" w:rsidRDefault="00D032B6">
      <w:pPr>
        <w:spacing w:before="2" w:line="110" w:lineRule="exact"/>
        <w:rPr>
          <w:sz w:val="11"/>
          <w:szCs w:val="11"/>
          <w:lang w:eastAsia="zh-CN"/>
        </w:rPr>
      </w:pPr>
    </w:p>
    <w:p w:rsidR="00D032B6" w:rsidRDefault="00A23879">
      <w:pPr>
        <w:pStyle w:val="BodyText"/>
        <w:spacing w:line="168" w:lineRule="auto"/>
        <w:ind w:left="397" w:right="361"/>
        <w:rPr>
          <w:lang w:eastAsia="zh-CN"/>
        </w:rPr>
      </w:pPr>
      <w:r>
        <w:rPr>
          <w:lang w:eastAsia="zh-CN"/>
        </w:rPr>
        <w:t>2.</w:t>
      </w:r>
      <w:r>
        <w:rPr>
          <w:spacing w:val="-13"/>
          <w:lang w:eastAsia="zh-CN"/>
        </w:rPr>
        <w:t xml:space="preserve"> </w:t>
      </w:r>
      <w:r>
        <w:rPr>
          <w:lang w:eastAsia="zh-CN"/>
        </w:rPr>
        <w:t>有记录</w:t>
      </w:r>
      <w:r>
        <w:rPr>
          <w:spacing w:val="-12"/>
          <w:lang w:eastAsia="zh-CN"/>
        </w:rPr>
        <w:t xml:space="preserve"> </w:t>
      </w:r>
      <w:r>
        <w:rPr>
          <w:lang w:eastAsia="zh-CN"/>
        </w:rPr>
        <w:t>{</w:t>
      </w:r>
      <w:r>
        <w:rPr>
          <w:spacing w:val="-13"/>
          <w:lang w:eastAsia="zh-CN"/>
        </w:rPr>
        <w:t xml:space="preserve"> </w:t>
      </w:r>
      <w:r>
        <w:rPr>
          <w:lang w:eastAsia="zh-CN"/>
        </w:rPr>
        <w:t>a</w:t>
      </w:r>
      <w:r>
        <w:rPr>
          <w:spacing w:val="-12"/>
          <w:lang w:eastAsia="zh-CN"/>
        </w:rPr>
        <w:t xml:space="preserve"> </w:t>
      </w:r>
      <w:r>
        <w:rPr>
          <w:lang w:eastAsia="zh-CN"/>
        </w:rPr>
        <w:t>:</w:t>
      </w:r>
      <w:r>
        <w:rPr>
          <w:spacing w:val="-13"/>
          <w:lang w:eastAsia="zh-CN"/>
        </w:rPr>
        <w:t xml:space="preserve"> </w:t>
      </w:r>
      <w:r>
        <w:rPr>
          <w:lang w:eastAsia="zh-CN"/>
        </w:rPr>
        <w:t>[</w:t>
      </w:r>
      <w:r>
        <w:rPr>
          <w:spacing w:val="-12"/>
          <w:lang w:eastAsia="zh-CN"/>
        </w:rPr>
        <w:t xml:space="preserve"> </w:t>
      </w:r>
      <w:r>
        <w:rPr>
          <w:lang w:eastAsia="zh-CN"/>
        </w:rPr>
        <w:t>1,</w:t>
      </w:r>
      <w:r>
        <w:rPr>
          <w:spacing w:val="-12"/>
          <w:lang w:eastAsia="zh-CN"/>
        </w:rPr>
        <w:t xml:space="preserve"> </w:t>
      </w:r>
      <w:r>
        <w:rPr>
          <w:lang w:eastAsia="zh-CN"/>
        </w:rPr>
        <w:t>2,</w:t>
      </w:r>
      <w:r>
        <w:rPr>
          <w:spacing w:val="-13"/>
          <w:lang w:eastAsia="zh-CN"/>
        </w:rPr>
        <w:t xml:space="preserve"> </w:t>
      </w:r>
      <w:r>
        <w:rPr>
          <w:lang w:eastAsia="zh-CN"/>
        </w:rPr>
        <w:t>3,</w:t>
      </w:r>
      <w:r>
        <w:rPr>
          <w:spacing w:val="-12"/>
          <w:lang w:eastAsia="zh-CN"/>
        </w:rPr>
        <w:t xml:space="preserve"> </w:t>
      </w:r>
      <w:r>
        <w:rPr>
          <w:lang w:eastAsia="zh-CN"/>
        </w:rPr>
        <w:t>4,</w:t>
      </w:r>
      <w:r>
        <w:rPr>
          <w:spacing w:val="-13"/>
          <w:lang w:eastAsia="zh-CN"/>
        </w:rPr>
        <w:t xml:space="preserve"> </w:t>
      </w:r>
      <w:r>
        <w:rPr>
          <w:lang w:eastAsia="zh-CN"/>
        </w:rPr>
        <w:t>5</w:t>
      </w:r>
      <w:r>
        <w:rPr>
          <w:spacing w:val="-12"/>
          <w:lang w:eastAsia="zh-CN"/>
        </w:rPr>
        <w:t xml:space="preserve"> </w:t>
      </w:r>
      <w:r>
        <w:rPr>
          <w:lang w:eastAsia="zh-CN"/>
        </w:rPr>
        <w:t>],</w:t>
      </w:r>
      <w:r>
        <w:rPr>
          <w:spacing w:val="-12"/>
          <w:lang w:eastAsia="zh-CN"/>
        </w:rPr>
        <w:t xml:space="preserve"> </w:t>
      </w:r>
      <w:r>
        <w:rPr>
          <w:lang w:eastAsia="zh-CN"/>
        </w:rPr>
        <w:t>b</w:t>
      </w:r>
      <w:r>
        <w:rPr>
          <w:spacing w:val="-13"/>
          <w:lang w:eastAsia="zh-CN"/>
        </w:rPr>
        <w:t xml:space="preserve"> </w:t>
      </w:r>
      <w:r>
        <w:rPr>
          <w:lang w:eastAsia="zh-CN"/>
        </w:rPr>
        <w:t>:</w:t>
      </w:r>
      <w:r>
        <w:rPr>
          <w:spacing w:val="-12"/>
          <w:lang w:eastAsia="zh-CN"/>
        </w:rPr>
        <w:t xml:space="preserve"> </w:t>
      </w:r>
      <w:r>
        <w:rPr>
          <w:lang w:eastAsia="zh-CN"/>
        </w:rPr>
        <w:t>[</w:t>
      </w:r>
      <w:r>
        <w:rPr>
          <w:spacing w:val="-13"/>
          <w:lang w:eastAsia="zh-CN"/>
        </w:rPr>
        <w:t xml:space="preserve"> </w:t>
      </w:r>
      <w:r>
        <w:rPr>
          <w:lang w:eastAsia="zh-CN"/>
        </w:rPr>
        <w:t>6,</w:t>
      </w:r>
      <w:r>
        <w:rPr>
          <w:spacing w:val="-12"/>
          <w:lang w:eastAsia="zh-CN"/>
        </w:rPr>
        <w:t xml:space="preserve"> </w:t>
      </w:r>
      <w:r>
        <w:rPr>
          <w:lang w:eastAsia="zh-CN"/>
        </w:rPr>
        <w:t>7,</w:t>
      </w:r>
      <w:r>
        <w:rPr>
          <w:spacing w:val="-13"/>
          <w:lang w:eastAsia="zh-CN"/>
        </w:rPr>
        <w:t xml:space="preserve"> </w:t>
      </w:r>
      <w:r>
        <w:rPr>
          <w:lang w:eastAsia="zh-CN"/>
        </w:rPr>
        <w:t>8</w:t>
      </w:r>
      <w:r>
        <w:rPr>
          <w:spacing w:val="-12"/>
          <w:lang w:eastAsia="zh-CN"/>
        </w:rPr>
        <w:t xml:space="preserve"> </w:t>
      </w:r>
      <w:r>
        <w:rPr>
          <w:lang w:eastAsia="zh-CN"/>
        </w:rPr>
        <w:t>]</w:t>
      </w:r>
      <w:r>
        <w:rPr>
          <w:spacing w:val="-12"/>
          <w:lang w:eastAsia="zh-CN"/>
        </w:rPr>
        <w:t xml:space="preserve"> </w:t>
      </w:r>
      <w:r>
        <w:rPr>
          <w:lang w:eastAsia="zh-CN"/>
        </w:rPr>
        <w:t>}，现要修改数组</w:t>
      </w:r>
      <w:r>
        <w:rPr>
          <w:spacing w:val="-13"/>
          <w:lang w:eastAsia="zh-CN"/>
        </w:rPr>
        <w:t xml:space="preserve"> </w:t>
      </w:r>
      <w:r>
        <w:rPr>
          <w:lang w:eastAsia="zh-CN"/>
        </w:rPr>
        <w:t>a</w:t>
      </w:r>
      <w:r>
        <w:rPr>
          <w:spacing w:val="-12"/>
          <w:lang w:eastAsia="zh-CN"/>
        </w:rPr>
        <w:t xml:space="preserve"> </w:t>
      </w:r>
      <w:r>
        <w:rPr>
          <w:lang w:eastAsia="zh-CN"/>
        </w:rPr>
        <w:t>中的元素，把值为4的元素改成100，且把数 组</w:t>
      </w:r>
      <w:r>
        <w:rPr>
          <w:spacing w:val="-28"/>
          <w:lang w:eastAsia="zh-CN"/>
        </w:rPr>
        <w:t xml:space="preserve"> </w:t>
      </w:r>
      <w:r>
        <w:rPr>
          <w:lang w:eastAsia="zh-CN"/>
        </w:rPr>
        <w:t>b</w:t>
      </w:r>
      <w:r>
        <w:rPr>
          <w:spacing w:val="-28"/>
          <w:lang w:eastAsia="zh-CN"/>
        </w:rPr>
        <w:t xml:space="preserve"> </w:t>
      </w:r>
      <w:r>
        <w:rPr>
          <w:lang w:eastAsia="zh-CN"/>
        </w:rPr>
        <w:t>中值为6的元素修改为200，使用如下命令</w:t>
      </w:r>
    </w:p>
    <w:p w:rsidR="00D032B6" w:rsidRDefault="00035F6E">
      <w:pPr>
        <w:pStyle w:val="BodyText"/>
        <w:spacing w:line="340" w:lineRule="exact"/>
        <w:ind w:left="397"/>
        <w:rPr>
          <w:rFonts w:ascii="Microsoft JhengHei" w:eastAsia="Microsoft JhengHei" w:hAnsi="Microsoft JhengHei" w:cs="Microsoft JhengHei"/>
        </w:rPr>
      </w:pPr>
      <w:r w:rsidRPr="00035F6E">
        <w:pict>
          <v:group id="_x0000_s2404" style="position:absolute;left:0;text-align:left;margin-left:95.85pt;margin-top:5.55pt;width:459.45pt;height:10.6pt;z-index:-251502592;mso-position-horizontal-relative:page" coordorigin="1917,111" coordsize="9189,212">
            <v:shape id="_x0000_s2405" style="position:absolute;left:1917;top:111;width:9189;height:212" coordorigin="1917,111" coordsize="9189,212" path="m1917,111r9189,l11106,323r-9189,l1917,111xe" fillcolor="#efefef" stroked="f">
              <v:path arrowok="t"/>
            </v:shape>
            <w10:wrap anchorx="page"/>
          </v:group>
        </w:pict>
      </w:r>
      <w:r w:rsidR="00A23879">
        <w:rPr>
          <w:rFonts w:ascii="Microsoft JhengHei" w:eastAsia="Microsoft JhengHei" w:hAnsi="Microsoft JhengHei" w:cs="Microsoft JhengHei"/>
          <w:w w:val="115"/>
        </w:rPr>
        <w:t>db.foo.bar.update({</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15"/>
        </w:rPr>
        <w:t>"$set"</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8"/>
          <w:w w:val="185"/>
        </w:rPr>
        <w:t xml:space="preserve"> </w:t>
      </w:r>
      <w:r w:rsidR="00A23879">
        <w:rPr>
          <w:rFonts w:ascii="Microsoft JhengHei" w:eastAsia="Microsoft JhengHei" w:hAnsi="Microsoft JhengHei" w:cs="Microsoft JhengHei"/>
          <w:w w:val="150"/>
        </w:rPr>
        <w:t>{</w:t>
      </w:r>
      <w:r w:rsidR="00A23879">
        <w:rPr>
          <w:rFonts w:ascii="Microsoft JhengHei" w:eastAsia="Microsoft JhengHei" w:hAnsi="Microsoft JhengHei" w:cs="Microsoft JhengHei"/>
          <w:spacing w:val="-1"/>
          <w:w w:val="150"/>
        </w:rPr>
        <w:t xml:space="preserve"> </w:t>
      </w:r>
      <w:r w:rsidR="00A23879">
        <w:rPr>
          <w:rFonts w:ascii="Microsoft JhengHei" w:eastAsia="Microsoft JhengHei" w:hAnsi="Microsoft JhengHei" w:cs="Microsoft JhengHei"/>
          <w:w w:val="115"/>
        </w:rPr>
        <w:t>"a.$1"</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8"/>
          <w:w w:val="185"/>
        </w:rPr>
        <w:t xml:space="preserve"> </w:t>
      </w:r>
      <w:r w:rsidR="00A23879">
        <w:rPr>
          <w:rFonts w:ascii="Microsoft JhengHei" w:eastAsia="Microsoft JhengHei" w:hAnsi="Microsoft JhengHei" w:cs="Microsoft JhengHei"/>
          <w:w w:val="115"/>
        </w:rPr>
        <w:t>100,</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15"/>
        </w:rPr>
        <w:t>"b.$2"</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8"/>
          <w:w w:val="185"/>
        </w:rPr>
        <w:t xml:space="preserve"> </w:t>
      </w:r>
      <w:r w:rsidR="00A23879">
        <w:rPr>
          <w:rFonts w:ascii="Microsoft JhengHei" w:eastAsia="Microsoft JhengHei" w:hAnsi="Microsoft JhengHei" w:cs="Microsoft JhengHei"/>
          <w:w w:val="115"/>
        </w:rPr>
        <w:t>200</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50"/>
        </w:rPr>
        <w:t>} },{</w:t>
      </w:r>
      <w:r w:rsidR="00A23879">
        <w:rPr>
          <w:rFonts w:ascii="Microsoft JhengHei" w:eastAsia="Microsoft JhengHei" w:hAnsi="Microsoft JhengHei" w:cs="Microsoft JhengHei"/>
          <w:spacing w:val="-1"/>
          <w:w w:val="150"/>
        </w:rPr>
        <w:t xml:space="preserve"> </w:t>
      </w:r>
      <w:r w:rsidR="00A23879">
        <w:rPr>
          <w:rFonts w:ascii="Microsoft JhengHei" w:eastAsia="Microsoft JhengHei" w:hAnsi="Microsoft JhengHei" w:cs="Microsoft JhengHei"/>
          <w:w w:val="115"/>
        </w:rPr>
        <w:t>"a.$1":</w:t>
      </w:r>
      <w:r w:rsidR="00A23879">
        <w:rPr>
          <w:rFonts w:ascii="Microsoft JhengHei" w:eastAsia="Microsoft JhengHei" w:hAnsi="Microsoft JhengHei" w:cs="Microsoft JhengHei"/>
          <w:spacing w:val="18"/>
          <w:w w:val="115"/>
        </w:rPr>
        <w:t xml:space="preserve"> </w:t>
      </w:r>
      <w:r w:rsidR="00A23879">
        <w:rPr>
          <w:rFonts w:ascii="Microsoft JhengHei" w:eastAsia="Microsoft JhengHei" w:hAnsi="Microsoft JhengHei" w:cs="Microsoft JhengHei"/>
          <w:w w:val="115"/>
        </w:rPr>
        <w:t>4,</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15"/>
        </w:rPr>
        <w:t>"b.$2"</w:t>
      </w:r>
      <w:r w:rsidR="00A23879">
        <w:rPr>
          <w:rFonts w:ascii="Microsoft JhengHei" w:eastAsia="Microsoft JhengHei" w:hAnsi="Microsoft JhengHei" w:cs="Microsoft JhengHei"/>
          <w:spacing w:val="17"/>
          <w:w w:val="11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18"/>
          <w:w w:val="185"/>
        </w:rPr>
        <w:t xml:space="preserve"> </w:t>
      </w:r>
      <w:r w:rsidR="00A23879">
        <w:rPr>
          <w:rFonts w:ascii="Microsoft JhengHei" w:eastAsia="Microsoft JhengHei" w:hAnsi="Microsoft JhengHei" w:cs="Microsoft JhengHei"/>
          <w:w w:val="115"/>
        </w:rPr>
        <w:t xml:space="preserve">6 </w:t>
      </w:r>
      <w:r w:rsidR="00A23879">
        <w:rPr>
          <w:rFonts w:ascii="Microsoft JhengHei" w:eastAsia="Microsoft JhengHei" w:hAnsi="Microsoft JhengHei" w:cs="Microsoft JhengHei"/>
          <w:spacing w:val="34"/>
          <w:w w:val="115"/>
        </w:rPr>
        <w:t xml:space="preserve"> </w:t>
      </w:r>
      <w:r w:rsidR="00A23879">
        <w:rPr>
          <w:rFonts w:ascii="Microsoft JhengHei" w:eastAsia="Microsoft JhengHei" w:hAnsi="Microsoft JhengHei" w:cs="Microsoft JhengHei"/>
          <w:w w:val="150"/>
        </w:rPr>
        <w:t>})</w:t>
      </w:r>
    </w:p>
    <w:p w:rsidR="00D032B6" w:rsidRDefault="00A23879">
      <w:pPr>
        <w:pStyle w:val="BodyText"/>
        <w:spacing w:before="26"/>
        <w:ind w:left="397"/>
        <w:rPr>
          <w:lang w:eastAsia="zh-CN"/>
        </w:rPr>
      </w:pPr>
      <w:r>
        <w:rPr>
          <w:lang w:eastAsia="zh-CN"/>
        </w:rPr>
        <w:t>更新后记录为：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402" style="position:absolute;left:0;text-align:left;margin-left:95.85pt;margin-top:4.75pt;width:459.45pt;height:10.6pt;z-index:-251501568;mso-position-horizontal-relative:page" coordorigin="1917,95" coordsize="9189,212">
            <v:shape id="_x0000_s240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60"/>
          <w:lang w:eastAsia="zh-CN"/>
        </w:rPr>
        <w:t>{</w:t>
      </w:r>
      <w:r w:rsidR="00A23879">
        <w:rPr>
          <w:rFonts w:ascii="Microsoft JhengHei" w:eastAsia="Microsoft JhengHei" w:hAnsi="Microsoft JhengHei" w:cs="Microsoft JhengHei"/>
          <w:spacing w:val="18"/>
          <w:w w:val="160"/>
          <w:lang w:eastAsia="zh-CN"/>
        </w:rPr>
        <w:t xml:space="preserve"> </w:t>
      </w:r>
      <w:r w:rsidR="00A23879">
        <w:rPr>
          <w:rFonts w:ascii="Microsoft JhengHei" w:eastAsia="Microsoft JhengHei" w:hAnsi="Microsoft JhengHei" w:cs="Microsoft JhengHei"/>
          <w:lang w:eastAsia="zh-CN"/>
        </w:rPr>
        <w:t>a</w:t>
      </w:r>
      <w:r w:rsidR="00A23879">
        <w:rPr>
          <w:rFonts w:ascii="Microsoft JhengHei" w:eastAsia="Microsoft JhengHei" w:hAnsi="Microsoft JhengHei" w:cs="Microsoft JhengHei"/>
          <w:spacing w:val="49"/>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3"/>
          <w:w w:val="190"/>
          <w:lang w:eastAsia="zh-CN"/>
        </w:rPr>
        <w:t xml:space="preserve"> </w:t>
      </w:r>
      <w:r w:rsidR="00A23879">
        <w:rPr>
          <w:rFonts w:ascii="Microsoft JhengHei" w:eastAsia="Microsoft JhengHei" w:hAnsi="Microsoft JhengHei" w:cs="Microsoft JhengHei"/>
          <w:w w:val="160"/>
          <w:lang w:eastAsia="zh-CN"/>
        </w:rPr>
        <w:t>[</w:t>
      </w:r>
      <w:r w:rsidR="00A23879">
        <w:rPr>
          <w:rFonts w:ascii="Microsoft JhengHei" w:eastAsia="Microsoft JhengHei" w:hAnsi="Microsoft JhengHei" w:cs="Microsoft JhengHei"/>
          <w:spacing w:val="19"/>
          <w:w w:val="160"/>
          <w:lang w:eastAsia="zh-CN"/>
        </w:rPr>
        <w:t xml:space="preserve"> </w:t>
      </w:r>
      <w:r w:rsidR="00A23879">
        <w:rPr>
          <w:rFonts w:ascii="Microsoft JhengHei" w:eastAsia="Microsoft JhengHei" w:hAnsi="Microsoft JhengHei" w:cs="Microsoft JhengHei"/>
          <w:w w:val="110"/>
          <w:lang w:eastAsia="zh-CN"/>
        </w:rPr>
        <w:t>1,</w:t>
      </w:r>
      <w:r w:rsidR="00A23879">
        <w:rPr>
          <w:rFonts w:ascii="Microsoft JhengHei" w:eastAsia="Microsoft JhengHei" w:hAnsi="Microsoft JhengHei" w:cs="Microsoft JhengHei"/>
          <w:spacing w:val="44"/>
          <w:w w:val="110"/>
          <w:lang w:eastAsia="zh-CN"/>
        </w:rPr>
        <w:t xml:space="preserve"> </w:t>
      </w:r>
      <w:r w:rsidR="00A23879">
        <w:rPr>
          <w:rFonts w:ascii="Microsoft JhengHei" w:eastAsia="Microsoft JhengHei" w:hAnsi="Microsoft JhengHei" w:cs="Microsoft JhengHei"/>
          <w:w w:val="110"/>
          <w:lang w:eastAsia="zh-CN"/>
        </w:rPr>
        <w:t>2,</w:t>
      </w:r>
      <w:r w:rsidR="00A23879">
        <w:rPr>
          <w:rFonts w:ascii="Microsoft JhengHei" w:eastAsia="Microsoft JhengHei" w:hAnsi="Microsoft JhengHei" w:cs="Microsoft JhengHei"/>
          <w:spacing w:val="43"/>
          <w:w w:val="110"/>
          <w:lang w:eastAsia="zh-CN"/>
        </w:rPr>
        <w:t xml:space="preserve"> </w:t>
      </w:r>
      <w:r w:rsidR="00A23879">
        <w:rPr>
          <w:rFonts w:ascii="Microsoft JhengHei" w:eastAsia="Microsoft JhengHei" w:hAnsi="Microsoft JhengHei" w:cs="Microsoft JhengHei"/>
          <w:w w:val="110"/>
          <w:lang w:eastAsia="zh-CN"/>
        </w:rPr>
        <w:t>3,</w:t>
      </w:r>
      <w:r w:rsidR="00A23879">
        <w:rPr>
          <w:rFonts w:ascii="Microsoft JhengHei" w:eastAsia="Microsoft JhengHei" w:hAnsi="Microsoft JhengHei" w:cs="Microsoft JhengHei"/>
          <w:spacing w:val="44"/>
          <w:w w:val="110"/>
          <w:lang w:eastAsia="zh-CN"/>
        </w:rPr>
        <w:t xml:space="preserve"> </w:t>
      </w:r>
      <w:r w:rsidR="00A23879">
        <w:rPr>
          <w:rFonts w:ascii="Microsoft JhengHei" w:eastAsia="Microsoft JhengHei" w:hAnsi="Microsoft JhengHei" w:cs="Microsoft JhengHei"/>
          <w:w w:val="110"/>
          <w:lang w:eastAsia="zh-CN"/>
        </w:rPr>
        <w:t>100,</w:t>
      </w:r>
      <w:r w:rsidR="00A23879">
        <w:rPr>
          <w:rFonts w:ascii="Microsoft JhengHei" w:eastAsia="Microsoft JhengHei" w:hAnsi="Microsoft JhengHei" w:cs="Microsoft JhengHei"/>
          <w:spacing w:val="43"/>
          <w:w w:val="110"/>
          <w:lang w:eastAsia="zh-CN"/>
        </w:rPr>
        <w:t xml:space="preserve"> </w:t>
      </w:r>
      <w:r w:rsidR="00A23879">
        <w:rPr>
          <w:rFonts w:ascii="Microsoft JhengHei" w:eastAsia="Microsoft JhengHei" w:hAnsi="Microsoft JhengHei" w:cs="Microsoft JhengHei"/>
          <w:lang w:eastAsia="zh-CN"/>
        </w:rPr>
        <w:t>5</w:t>
      </w:r>
      <w:r w:rsidR="00A23879">
        <w:rPr>
          <w:rFonts w:ascii="Microsoft JhengHei" w:eastAsia="Microsoft JhengHei" w:hAnsi="Microsoft JhengHei" w:cs="Microsoft JhengHei"/>
          <w:spacing w:val="49"/>
          <w:lang w:eastAsia="zh-CN"/>
        </w:rPr>
        <w:t xml:space="preserve"> </w:t>
      </w:r>
      <w:r w:rsidR="00A23879">
        <w:rPr>
          <w:rFonts w:ascii="Microsoft JhengHei" w:eastAsia="Microsoft JhengHei" w:hAnsi="Microsoft JhengHei" w:cs="Microsoft JhengHei"/>
          <w:w w:val="160"/>
          <w:lang w:eastAsia="zh-CN"/>
        </w:rPr>
        <w:t>],</w:t>
      </w:r>
      <w:r w:rsidR="00A23879">
        <w:rPr>
          <w:rFonts w:ascii="Microsoft JhengHei" w:eastAsia="Microsoft JhengHei" w:hAnsi="Microsoft JhengHei" w:cs="Microsoft JhengHei"/>
          <w:spacing w:val="19"/>
          <w:w w:val="160"/>
          <w:lang w:eastAsia="zh-CN"/>
        </w:rPr>
        <w:t xml:space="preserve"> </w:t>
      </w:r>
      <w:r w:rsidR="00A23879">
        <w:rPr>
          <w:rFonts w:ascii="Microsoft JhengHei" w:eastAsia="Microsoft JhengHei" w:hAnsi="Microsoft JhengHei" w:cs="Microsoft JhengHei"/>
          <w:lang w:eastAsia="zh-CN"/>
        </w:rPr>
        <w:t>b</w:t>
      </w:r>
      <w:r w:rsidR="00A23879">
        <w:rPr>
          <w:rFonts w:ascii="Microsoft JhengHei" w:eastAsia="Microsoft JhengHei" w:hAnsi="Microsoft JhengHei" w:cs="Microsoft JhengHei"/>
          <w:spacing w:val="48"/>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4"/>
          <w:w w:val="190"/>
          <w:lang w:eastAsia="zh-CN"/>
        </w:rPr>
        <w:t xml:space="preserve"> </w:t>
      </w:r>
      <w:r w:rsidR="00A23879">
        <w:rPr>
          <w:rFonts w:ascii="Microsoft JhengHei" w:eastAsia="Microsoft JhengHei" w:hAnsi="Microsoft JhengHei" w:cs="Microsoft JhengHei"/>
          <w:w w:val="160"/>
          <w:lang w:eastAsia="zh-CN"/>
        </w:rPr>
        <w:t>[</w:t>
      </w:r>
      <w:r w:rsidR="00A23879">
        <w:rPr>
          <w:rFonts w:ascii="Microsoft JhengHei" w:eastAsia="Microsoft JhengHei" w:hAnsi="Microsoft JhengHei" w:cs="Microsoft JhengHei"/>
          <w:spacing w:val="18"/>
          <w:w w:val="160"/>
          <w:lang w:eastAsia="zh-CN"/>
        </w:rPr>
        <w:t xml:space="preserve"> </w:t>
      </w:r>
      <w:r w:rsidR="00A23879">
        <w:rPr>
          <w:rFonts w:ascii="Microsoft JhengHei" w:eastAsia="Microsoft JhengHei" w:hAnsi="Microsoft JhengHei" w:cs="Microsoft JhengHei"/>
          <w:w w:val="110"/>
          <w:lang w:eastAsia="zh-CN"/>
        </w:rPr>
        <w:t>200,</w:t>
      </w:r>
      <w:r w:rsidR="00A23879">
        <w:rPr>
          <w:rFonts w:ascii="Microsoft JhengHei" w:eastAsia="Microsoft JhengHei" w:hAnsi="Microsoft JhengHei" w:cs="Microsoft JhengHei"/>
          <w:spacing w:val="44"/>
          <w:w w:val="110"/>
          <w:lang w:eastAsia="zh-CN"/>
        </w:rPr>
        <w:t xml:space="preserve"> </w:t>
      </w:r>
      <w:r w:rsidR="00A23879">
        <w:rPr>
          <w:rFonts w:ascii="Microsoft JhengHei" w:eastAsia="Microsoft JhengHei" w:hAnsi="Microsoft JhengHei" w:cs="Microsoft JhengHei"/>
          <w:w w:val="110"/>
          <w:lang w:eastAsia="zh-CN"/>
        </w:rPr>
        <w:t>7,</w:t>
      </w:r>
      <w:r w:rsidR="00A23879">
        <w:rPr>
          <w:rFonts w:ascii="Microsoft JhengHei" w:eastAsia="Microsoft JhengHei" w:hAnsi="Microsoft JhengHei" w:cs="Microsoft JhengHei"/>
          <w:spacing w:val="44"/>
          <w:w w:val="110"/>
          <w:lang w:eastAsia="zh-CN"/>
        </w:rPr>
        <w:t xml:space="preserve"> </w:t>
      </w:r>
      <w:r w:rsidR="00A23879">
        <w:rPr>
          <w:rFonts w:ascii="Microsoft JhengHei" w:eastAsia="Microsoft JhengHei" w:hAnsi="Microsoft JhengHei" w:cs="Microsoft JhengHei"/>
          <w:lang w:eastAsia="zh-CN"/>
        </w:rPr>
        <w:t>8</w:t>
      </w:r>
      <w:r w:rsidR="00A23879">
        <w:rPr>
          <w:rFonts w:ascii="Microsoft JhengHei" w:eastAsia="Microsoft JhengHei" w:hAnsi="Microsoft JhengHei" w:cs="Microsoft JhengHei"/>
          <w:spacing w:val="48"/>
          <w:lang w:eastAsia="zh-CN"/>
        </w:rPr>
        <w:t xml:space="preserve"> </w:t>
      </w:r>
      <w:r w:rsidR="00A23879">
        <w:rPr>
          <w:rFonts w:ascii="Microsoft JhengHei" w:eastAsia="Microsoft JhengHei" w:hAnsi="Microsoft JhengHei" w:cs="Microsoft JhengHei"/>
          <w:w w:val="160"/>
          <w:lang w:eastAsia="zh-CN"/>
        </w:rPr>
        <w:t>]</w:t>
      </w:r>
      <w:r w:rsidR="00A23879">
        <w:rPr>
          <w:rFonts w:ascii="Microsoft JhengHei" w:eastAsia="Microsoft JhengHei" w:hAnsi="Microsoft JhengHei" w:cs="Microsoft JhengHei"/>
          <w:spacing w:val="19"/>
          <w:w w:val="160"/>
          <w:lang w:eastAsia="zh-CN"/>
        </w:rPr>
        <w:t xml:space="preserve"> </w:t>
      </w:r>
      <w:r w:rsidR="00A23879">
        <w:rPr>
          <w:rFonts w:ascii="Microsoft JhengHei" w:eastAsia="Microsoft JhengHei" w:hAnsi="Microsoft JhengHei" w:cs="Microsoft JhengHei"/>
          <w:w w:val="160"/>
          <w:lang w:eastAsia="zh-CN"/>
        </w:rPr>
        <w:t>}</w:t>
      </w:r>
    </w:p>
    <w:p w:rsidR="00D032B6" w:rsidRDefault="00620DD5">
      <w:pPr>
        <w:pStyle w:val="BodyText"/>
        <w:spacing w:before="26"/>
        <w:ind w:left="397"/>
        <w:rPr>
          <w:lang w:eastAsia="zh-CN"/>
        </w:rPr>
      </w:pPr>
      <w:r>
        <w:pict>
          <v:shape id="_x0000_i114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50"/>
          <w:lang w:eastAsia="zh-CN"/>
        </w:rPr>
        <w:t xml:space="preserve"> </w:t>
      </w:r>
      <w:r w:rsidR="00A23879">
        <w:rPr>
          <w:lang w:eastAsia="zh-CN"/>
        </w:rPr>
        <w:t>如果有多个元素符合规则，那么只会修改第一个。如下例：</w:t>
      </w:r>
    </w:p>
    <w:p w:rsidR="00D032B6" w:rsidRDefault="00A23879">
      <w:pPr>
        <w:pStyle w:val="BodyText"/>
        <w:spacing w:before="71"/>
        <w:ind w:left="397"/>
        <w:rPr>
          <w:lang w:eastAsia="zh-CN"/>
        </w:rPr>
      </w:pPr>
      <w:r>
        <w:rPr>
          <w:lang w:eastAsia="zh-CN"/>
        </w:rPr>
        <w:t>3.</w:t>
      </w:r>
      <w:r>
        <w:rPr>
          <w:spacing w:val="-13"/>
          <w:lang w:eastAsia="zh-CN"/>
        </w:rPr>
        <w:t xml:space="preserve"> </w:t>
      </w:r>
      <w:r>
        <w:rPr>
          <w:lang w:eastAsia="zh-CN"/>
        </w:rPr>
        <w:t>有记录</w:t>
      </w:r>
      <w:r>
        <w:rPr>
          <w:spacing w:val="-12"/>
          <w:lang w:eastAsia="zh-CN"/>
        </w:rPr>
        <w:t xml:space="preserve"> </w:t>
      </w:r>
      <w:r>
        <w:rPr>
          <w:lang w:eastAsia="zh-CN"/>
        </w:rPr>
        <w:t>{</w:t>
      </w:r>
      <w:r>
        <w:rPr>
          <w:spacing w:val="36"/>
          <w:lang w:eastAsia="zh-CN"/>
        </w:rPr>
        <w:t xml:space="preserve"> </w:t>
      </w:r>
      <w:r>
        <w:rPr>
          <w:lang w:eastAsia="zh-CN"/>
        </w:rPr>
        <w:t>a</w:t>
      </w:r>
      <w:r>
        <w:rPr>
          <w:spacing w:val="-12"/>
          <w:lang w:eastAsia="zh-CN"/>
        </w:rPr>
        <w:t xml:space="preserve"> </w:t>
      </w:r>
      <w:r>
        <w:rPr>
          <w:lang w:eastAsia="zh-CN"/>
        </w:rPr>
        <w:t>:</w:t>
      </w:r>
      <w:r>
        <w:rPr>
          <w:spacing w:val="-12"/>
          <w:lang w:eastAsia="zh-CN"/>
        </w:rPr>
        <w:t xml:space="preserve"> </w:t>
      </w:r>
      <w:r>
        <w:rPr>
          <w:lang w:eastAsia="zh-CN"/>
        </w:rPr>
        <w:t>[</w:t>
      </w:r>
      <w:r>
        <w:rPr>
          <w:spacing w:val="-13"/>
          <w:lang w:eastAsia="zh-CN"/>
        </w:rPr>
        <w:t xml:space="preserve"> </w:t>
      </w:r>
      <w:r>
        <w:rPr>
          <w:lang w:eastAsia="zh-CN"/>
        </w:rPr>
        <w:t>1,</w:t>
      </w:r>
      <w:r>
        <w:rPr>
          <w:spacing w:val="-12"/>
          <w:lang w:eastAsia="zh-CN"/>
        </w:rPr>
        <w:t xml:space="preserve"> </w:t>
      </w:r>
      <w:r>
        <w:rPr>
          <w:lang w:eastAsia="zh-CN"/>
        </w:rPr>
        <w:t>2,</w:t>
      </w:r>
      <w:r>
        <w:rPr>
          <w:spacing w:val="-12"/>
          <w:lang w:eastAsia="zh-CN"/>
        </w:rPr>
        <w:t xml:space="preserve"> </w:t>
      </w:r>
      <w:r>
        <w:rPr>
          <w:lang w:eastAsia="zh-CN"/>
        </w:rPr>
        <w:t>2,</w:t>
      </w:r>
      <w:r>
        <w:rPr>
          <w:spacing w:val="-12"/>
          <w:lang w:eastAsia="zh-CN"/>
        </w:rPr>
        <w:t xml:space="preserve"> </w:t>
      </w:r>
      <w:r>
        <w:rPr>
          <w:lang w:eastAsia="zh-CN"/>
        </w:rPr>
        <w:t>2,</w:t>
      </w:r>
      <w:r>
        <w:rPr>
          <w:spacing w:val="-12"/>
          <w:lang w:eastAsia="zh-CN"/>
        </w:rPr>
        <w:t xml:space="preserve"> </w:t>
      </w:r>
      <w:r>
        <w:rPr>
          <w:lang w:eastAsia="zh-CN"/>
        </w:rPr>
        <w:t>5</w:t>
      </w:r>
      <w:r>
        <w:rPr>
          <w:spacing w:val="-12"/>
          <w:lang w:eastAsia="zh-CN"/>
        </w:rPr>
        <w:t xml:space="preserve"> </w:t>
      </w:r>
      <w:r>
        <w:rPr>
          <w:lang w:eastAsia="zh-CN"/>
        </w:rPr>
        <w:t>]</w:t>
      </w:r>
      <w:r>
        <w:rPr>
          <w:spacing w:val="-12"/>
          <w:lang w:eastAsia="zh-CN"/>
        </w:rPr>
        <w:t xml:space="preserve"> </w:t>
      </w:r>
      <w:r>
        <w:rPr>
          <w:lang w:eastAsia="zh-CN"/>
        </w:rPr>
        <w:t>}，现要修改数组</w:t>
      </w:r>
      <w:r>
        <w:rPr>
          <w:spacing w:val="-12"/>
          <w:lang w:eastAsia="zh-CN"/>
        </w:rPr>
        <w:t xml:space="preserve"> </w:t>
      </w:r>
      <w:r>
        <w:rPr>
          <w:lang w:eastAsia="zh-CN"/>
        </w:rPr>
        <w:t>a</w:t>
      </w:r>
      <w:r>
        <w:rPr>
          <w:spacing w:val="-12"/>
          <w:lang w:eastAsia="zh-CN"/>
        </w:rPr>
        <w:t xml:space="preserve"> </w:t>
      </w:r>
      <w:r>
        <w:rPr>
          <w:lang w:eastAsia="zh-CN"/>
        </w:rPr>
        <w:t>中的元素，把值为2的元素改成100，使用如下命令</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399" style="position:absolute;left:0;text-align:left;margin-left:95.85pt;margin-top:4.75pt;width:459.45pt;height:10.6pt;z-index:-251500544;mso-position-horizontal-relative:page" coordorigin="1917,95" coordsize="9189,212">
            <v:shape id="_x0000_s2400"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5"/>
          <w:lang w:eastAsia="zh-CN"/>
        </w:rPr>
        <w:t>db.foo.bar.update({</w:t>
      </w:r>
      <w:r w:rsidR="00A23879">
        <w:rPr>
          <w:rFonts w:ascii="Microsoft JhengHei" w:eastAsia="Microsoft JhengHei" w:hAnsi="Microsoft JhengHei" w:cs="Microsoft JhengHei"/>
          <w:spacing w:val="12"/>
          <w:w w:val="115"/>
          <w:lang w:eastAsia="zh-CN"/>
        </w:rPr>
        <w:t xml:space="preserve"> </w:t>
      </w:r>
      <w:r w:rsidR="00A23879">
        <w:rPr>
          <w:rFonts w:ascii="Microsoft JhengHei" w:eastAsia="Microsoft JhengHei" w:hAnsi="Microsoft JhengHei" w:cs="Microsoft JhengHei"/>
          <w:w w:val="115"/>
          <w:lang w:eastAsia="zh-CN"/>
        </w:rPr>
        <w:t>"$set"</w:t>
      </w:r>
      <w:r w:rsidR="00A23879">
        <w:rPr>
          <w:rFonts w:ascii="Microsoft JhengHei" w:eastAsia="Microsoft JhengHei" w:hAnsi="Microsoft JhengHei" w:cs="Microsoft JhengHei"/>
          <w:spacing w:val="12"/>
          <w:w w:val="115"/>
          <w:lang w:eastAsia="zh-CN"/>
        </w:rPr>
        <w:t xml:space="preserve"> </w:t>
      </w:r>
      <w:r w:rsidR="00A23879">
        <w:rPr>
          <w:rFonts w:ascii="Microsoft JhengHei" w:eastAsia="Microsoft JhengHei" w:hAnsi="Microsoft JhengHei" w:cs="Microsoft JhengHei"/>
          <w:w w:val="185"/>
          <w:lang w:eastAsia="zh-CN"/>
        </w:rPr>
        <w:t>:</w:t>
      </w:r>
      <w:r w:rsidR="00A23879">
        <w:rPr>
          <w:rFonts w:ascii="Microsoft JhengHei" w:eastAsia="Microsoft JhengHei" w:hAnsi="Microsoft JhengHei" w:cs="Microsoft JhengHei"/>
          <w:spacing w:val="-22"/>
          <w:w w:val="185"/>
          <w:lang w:eastAsia="zh-CN"/>
        </w:rPr>
        <w:t xml:space="preserve"> </w: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5"/>
          <w:w w:val="150"/>
          <w:lang w:eastAsia="zh-CN"/>
        </w:rPr>
        <w:t xml:space="preserve"> </w:t>
      </w:r>
      <w:r w:rsidR="00A23879">
        <w:rPr>
          <w:rFonts w:ascii="Microsoft JhengHei" w:eastAsia="Microsoft JhengHei" w:hAnsi="Microsoft JhengHei" w:cs="Microsoft JhengHei"/>
          <w:w w:val="115"/>
          <w:lang w:eastAsia="zh-CN"/>
        </w:rPr>
        <w:t>"a.$1"</w:t>
      </w:r>
      <w:r w:rsidR="00A23879">
        <w:rPr>
          <w:rFonts w:ascii="Microsoft JhengHei" w:eastAsia="Microsoft JhengHei" w:hAnsi="Microsoft JhengHei" w:cs="Microsoft JhengHei"/>
          <w:spacing w:val="12"/>
          <w:w w:val="115"/>
          <w:lang w:eastAsia="zh-CN"/>
        </w:rPr>
        <w:t xml:space="preserve"> </w:t>
      </w:r>
      <w:r w:rsidR="00A23879">
        <w:rPr>
          <w:rFonts w:ascii="Microsoft JhengHei" w:eastAsia="Microsoft JhengHei" w:hAnsi="Microsoft JhengHei" w:cs="Microsoft JhengHei"/>
          <w:w w:val="185"/>
          <w:lang w:eastAsia="zh-CN"/>
        </w:rPr>
        <w:t>:</w:t>
      </w:r>
      <w:r w:rsidR="00A23879">
        <w:rPr>
          <w:rFonts w:ascii="Microsoft JhengHei" w:eastAsia="Microsoft JhengHei" w:hAnsi="Microsoft JhengHei" w:cs="Microsoft JhengHei"/>
          <w:spacing w:val="-23"/>
          <w:w w:val="185"/>
          <w:lang w:eastAsia="zh-CN"/>
        </w:rPr>
        <w:t xml:space="preserve"> </w:t>
      </w:r>
      <w:r w:rsidR="00A23879">
        <w:rPr>
          <w:rFonts w:ascii="Microsoft JhengHei" w:eastAsia="Microsoft JhengHei" w:hAnsi="Microsoft JhengHei" w:cs="Microsoft JhengHei"/>
          <w:w w:val="115"/>
          <w:lang w:eastAsia="zh-CN"/>
        </w:rPr>
        <w:t>100</w:t>
      </w:r>
      <w:r w:rsidR="00A23879">
        <w:rPr>
          <w:rFonts w:ascii="Microsoft JhengHei" w:eastAsia="Microsoft JhengHei" w:hAnsi="Microsoft JhengHei" w:cs="Microsoft JhengHei"/>
          <w:spacing w:val="13"/>
          <w:w w:val="115"/>
          <w:lang w:eastAsia="zh-CN"/>
        </w:rPr>
        <w:t xml:space="preserve"> </w: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5"/>
          <w:w w:val="150"/>
          <w:lang w:eastAsia="zh-CN"/>
        </w:rPr>
        <w:t xml:space="preserve"> </w:t>
      </w:r>
      <w:r w:rsidR="00A23879">
        <w:rPr>
          <w:rFonts w:ascii="Microsoft JhengHei" w:eastAsia="Microsoft JhengHei" w:hAnsi="Microsoft JhengHei" w:cs="Microsoft JhengHei"/>
          <w:w w:val="150"/>
          <w:lang w:eastAsia="zh-CN"/>
        </w:rPr>
        <w:t>},{</w:t>
      </w:r>
      <w:r w:rsidR="00A23879">
        <w:rPr>
          <w:rFonts w:ascii="Microsoft JhengHei" w:eastAsia="Microsoft JhengHei" w:hAnsi="Microsoft JhengHei" w:cs="Microsoft JhengHei"/>
          <w:spacing w:val="-6"/>
          <w:w w:val="150"/>
          <w:lang w:eastAsia="zh-CN"/>
        </w:rPr>
        <w:t xml:space="preserve"> </w:t>
      </w:r>
      <w:r w:rsidR="00A23879">
        <w:rPr>
          <w:rFonts w:ascii="Microsoft JhengHei" w:eastAsia="Microsoft JhengHei" w:hAnsi="Microsoft JhengHei" w:cs="Microsoft JhengHei"/>
          <w:w w:val="115"/>
          <w:lang w:eastAsia="zh-CN"/>
        </w:rPr>
        <w:t>"a.$1":</w:t>
      </w:r>
      <w:r w:rsidR="00A23879">
        <w:rPr>
          <w:rFonts w:ascii="Microsoft JhengHei" w:eastAsia="Microsoft JhengHei" w:hAnsi="Microsoft JhengHei" w:cs="Microsoft JhengHei"/>
          <w:spacing w:val="13"/>
          <w:w w:val="115"/>
          <w:lang w:eastAsia="zh-CN"/>
        </w:rPr>
        <w:t xml:space="preserve"> </w:t>
      </w:r>
      <w:r w:rsidR="00A23879">
        <w:rPr>
          <w:rFonts w:ascii="Microsoft JhengHei" w:eastAsia="Microsoft JhengHei" w:hAnsi="Microsoft JhengHei" w:cs="Microsoft JhengHei"/>
          <w:w w:val="115"/>
          <w:lang w:eastAsia="zh-CN"/>
        </w:rPr>
        <w:t>2</w:t>
      </w:r>
      <w:r w:rsidR="00A23879">
        <w:rPr>
          <w:rFonts w:ascii="Microsoft JhengHei" w:eastAsia="Microsoft JhengHei" w:hAnsi="Microsoft JhengHei" w:cs="Microsoft JhengHei"/>
          <w:spacing w:val="12"/>
          <w:w w:val="115"/>
          <w:lang w:eastAsia="zh-CN"/>
        </w:rPr>
        <w:t xml:space="preserve"> </w:t>
      </w:r>
      <w:r w:rsidR="00A23879">
        <w:rPr>
          <w:rFonts w:ascii="Microsoft JhengHei" w:eastAsia="Microsoft JhengHei" w:hAnsi="Microsoft JhengHei" w:cs="Microsoft JhengHei"/>
          <w:w w:val="150"/>
          <w:lang w:eastAsia="zh-CN"/>
        </w:rPr>
        <w:t>})</w:t>
      </w:r>
    </w:p>
    <w:p w:rsidR="00D032B6" w:rsidRDefault="00D032B6">
      <w:pPr>
        <w:spacing w:line="324"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217"/>
        <w:rPr>
          <w:lang w:eastAsia="zh-CN"/>
        </w:rPr>
      </w:pPr>
      <w:r>
        <w:rPr>
          <w:lang w:eastAsia="zh-CN"/>
        </w:rPr>
        <w:t>更新后记录为：</w:t>
      </w:r>
    </w:p>
    <w:p w:rsidR="00D032B6" w:rsidRDefault="00035F6E">
      <w:pPr>
        <w:pStyle w:val="BodyText"/>
        <w:spacing w:line="324" w:lineRule="exact"/>
        <w:ind w:left="1217"/>
        <w:rPr>
          <w:rFonts w:ascii="Microsoft JhengHei" w:eastAsia="Microsoft JhengHei" w:hAnsi="Microsoft JhengHei" w:cs="Microsoft JhengHei"/>
          <w:lang w:eastAsia="zh-CN"/>
        </w:rPr>
      </w:pPr>
      <w:r w:rsidRPr="00035F6E">
        <w:pict>
          <v:group id="_x0000_s2397" style="position:absolute;left:0;text-align:left;margin-left:95.85pt;margin-top:4.75pt;width:459.45pt;height:10.6pt;z-index:-251499520;mso-position-horizontal-relative:page" coordorigin="1917,95" coordsize="9189,212">
            <v:shape id="_x0000_s2398"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36"/>
          <w:w w:val="135"/>
          <w:lang w:eastAsia="zh-CN"/>
        </w:rPr>
        <w:t xml:space="preserve"> </w:t>
      </w:r>
      <w:r w:rsidR="00A23879">
        <w:rPr>
          <w:rFonts w:ascii="Microsoft JhengHei" w:eastAsia="Microsoft JhengHei" w:hAnsi="Microsoft JhengHei" w:cs="Microsoft JhengHei"/>
          <w:w w:val="110"/>
          <w:lang w:eastAsia="zh-CN"/>
        </w:rPr>
        <w:t>a</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90"/>
          <w:lang w:eastAsia="zh-CN"/>
        </w:rPr>
        <w:t>:</w:t>
      </w:r>
      <w:r w:rsidR="00A23879">
        <w:rPr>
          <w:rFonts w:ascii="Microsoft JhengHei" w:eastAsia="Microsoft JhengHei" w:hAnsi="Microsoft JhengHei" w:cs="Microsoft JhengHei"/>
          <w:spacing w:val="9"/>
          <w:w w:val="190"/>
          <w:lang w:eastAsia="zh-CN"/>
        </w:rPr>
        <w:t xml:space="preserve"> </w:t>
      </w:r>
      <w:r w:rsidR="00A23879">
        <w:rPr>
          <w:rFonts w:ascii="Microsoft JhengHei" w:eastAsia="Microsoft JhengHei" w:hAnsi="Microsoft JhengHei" w:cs="Microsoft JhengHei"/>
          <w:w w:val="135"/>
          <w:lang w:eastAsia="zh-CN"/>
        </w:rPr>
        <w:t>[</w:t>
      </w:r>
      <w:r w:rsidR="00A23879">
        <w:rPr>
          <w:rFonts w:ascii="Microsoft JhengHei" w:eastAsia="Microsoft JhengHei" w:hAnsi="Microsoft JhengHei" w:cs="Microsoft JhengHei"/>
          <w:spacing w:val="36"/>
          <w:w w:val="135"/>
          <w:lang w:eastAsia="zh-CN"/>
        </w:rPr>
        <w:t xml:space="preserve"> </w:t>
      </w:r>
      <w:r w:rsidR="00A23879">
        <w:rPr>
          <w:rFonts w:ascii="Microsoft JhengHei" w:eastAsia="Microsoft JhengHei" w:hAnsi="Microsoft JhengHei" w:cs="Microsoft JhengHei"/>
          <w:w w:val="110"/>
          <w:lang w:eastAsia="zh-CN"/>
        </w:rPr>
        <w:t>1,</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100,</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2,</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2,</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10"/>
          <w:lang w:eastAsia="zh-CN"/>
        </w:rPr>
        <w:t>5</w:t>
      </w:r>
      <w:r w:rsidR="00A23879">
        <w:rPr>
          <w:rFonts w:ascii="Microsoft JhengHei" w:eastAsia="Microsoft JhengHei" w:hAnsi="Microsoft JhengHei" w:cs="Microsoft JhengHei"/>
          <w:spacing w:val="49"/>
          <w:w w:val="110"/>
          <w:lang w:eastAsia="zh-CN"/>
        </w:rPr>
        <w:t xml:space="preserve"> </w:t>
      </w:r>
      <w:r w:rsidR="00A23879">
        <w:rPr>
          <w:rFonts w:ascii="Microsoft JhengHei" w:eastAsia="Microsoft JhengHei" w:hAnsi="Microsoft JhengHei" w:cs="Microsoft JhengHei"/>
          <w:w w:val="135"/>
          <w:lang w:eastAsia="zh-CN"/>
        </w:rPr>
        <w:t xml:space="preserve">]  </w:t>
      </w:r>
      <w:r w:rsidR="00A23879">
        <w:rPr>
          <w:rFonts w:ascii="Microsoft JhengHei" w:eastAsia="Microsoft JhengHei" w:hAnsi="Microsoft JhengHei" w:cs="Microsoft JhengHei"/>
          <w:spacing w:val="5"/>
          <w:w w:val="135"/>
          <w:lang w:eastAsia="zh-CN"/>
        </w:rPr>
        <w:t xml:space="preserve"> </w:t>
      </w:r>
      <w:r w:rsidR="00A23879">
        <w:rPr>
          <w:rFonts w:ascii="Microsoft JhengHei" w:eastAsia="Microsoft JhengHei" w:hAnsi="Microsoft JhengHei" w:cs="Microsoft JhengHei"/>
          <w:w w:val="135"/>
          <w:lang w:eastAsia="zh-CN"/>
        </w:rPr>
        <w:t>}</w:t>
      </w:r>
    </w:p>
    <w:p w:rsidR="00D032B6" w:rsidRDefault="00A23879">
      <w:pPr>
        <w:pStyle w:val="BodyText"/>
        <w:spacing w:before="66"/>
        <w:rPr>
          <w:lang w:eastAsia="zh-CN"/>
        </w:rPr>
      </w:pPr>
      <w:bookmarkStart w:id="616" w:name="$size"/>
      <w:bookmarkStart w:id="617" w:name="_bookmark283"/>
      <w:bookmarkEnd w:id="616"/>
      <w:bookmarkEnd w:id="617"/>
      <w:r>
        <w:rPr>
          <w:w w:val="95"/>
          <w:lang w:eastAsia="zh-CN"/>
        </w:rPr>
        <w:t>$size</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A23879">
      <w:pPr>
        <w:pStyle w:val="BodyText"/>
        <w:spacing w:before="18"/>
        <w:rPr>
          <w:lang w:eastAsia="zh-CN"/>
        </w:rPr>
      </w:pPr>
      <w:r>
        <w:rPr>
          <w:w w:val="95"/>
          <w:lang w:eastAsia="zh-CN"/>
        </w:rPr>
        <w:t>{"&lt;字段名&gt;":{$size:"&lt;值&gt;"}}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描述</w:t>
      </w:r>
    </w:p>
    <w:p w:rsidR="00D032B6" w:rsidRDefault="00A23879">
      <w:pPr>
        <w:pStyle w:val="BodyText"/>
        <w:spacing w:before="18" w:line="379" w:lineRule="auto"/>
        <w:ind w:right="3296"/>
        <w:rPr>
          <w:lang w:eastAsia="zh-CN"/>
        </w:rPr>
      </w:pPr>
      <w:r>
        <w:rPr>
          <w:w w:val="90"/>
          <w:lang w:eastAsia="zh-CN"/>
        </w:rPr>
        <w:t xml:space="preserve">$size    </w:t>
      </w:r>
      <w:r>
        <w:rPr>
          <w:spacing w:val="47"/>
          <w:w w:val="90"/>
          <w:lang w:eastAsia="zh-CN"/>
        </w:rPr>
        <w:t xml:space="preserve"> </w:t>
      </w:r>
      <w:r>
        <w:rPr>
          <w:w w:val="90"/>
          <w:lang w:eastAsia="zh-CN"/>
        </w:rPr>
        <w:t>的操作对象为数组型字段，匹配数组长度为指定“&lt;值&gt;”的记录。</w:t>
      </w:r>
      <w:r>
        <w:rPr>
          <w:w w:val="87"/>
          <w:lang w:eastAsia="zh-CN"/>
        </w:rPr>
        <w:t xml:space="preserve"> </w:t>
      </w:r>
      <w:r>
        <w:rPr>
          <w:w w:val="95"/>
          <w:lang w:eastAsia="zh-CN"/>
        </w:rPr>
        <w:t>示例</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返回集合</w:t>
      </w:r>
      <w:r>
        <w:rPr>
          <w:spacing w:val="-13"/>
          <w:position w:val="1"/>
          <w:lang w:eastAsia="zh-CN"/>
        </w:rPr>
        <w:t xml:space="preserve"> </w:t>
      </w:r>
      <w:r>
        <w:rPr>
          <w:position w:val="1"/>
          <w:lang w:eastAsia="zh-CN"/>
        </w:rPr>
        <w:t>bar</w:t>
      </w:r>
      <w:r>
        <w:rPr>
          <w:spacing w:val="-12"/>
          <w:position w:val="1"/>
          <w:lang w:eastAsia="zh-CN"/>
        </w:rPr>
        <w:t xml:space="preserve"> </w:t>
      </w:r>
      <w:r>
        <w:rPr>
          <w:position w:val="1"/>
          <w:lang w:eastAsia="zh-CN"/>
        </w:rPr>
        <w:t>中数组类型字段</w:t>
      </w:r>
      <w:r>
        <w:rPr>
          <w:spacing w:val="-12"/>
          <w:position w:val="1"/>
          <w:lang w:eastAsia="zh-CN"/>
        </w:rPr>
        <w:t xml:space="preserve"> </w:t>
      </w:r>
      <w:r>
        <w:rPr>
          <w:position w:val="1"/>
          <w:lang w:eastAsia="zh-CN"/>
        </w:rPr>
        <w:t>arr</w:t>
      </w:r>
      <w:r>
        <w:rPr>
          <w:spacing w:val="-12"/>
          <w:position w:val="1"/>
          <w:lang w:eastAsia="zh-CN"/>
        </w:rPr>
        <w:t xml:space="preserve"> </w:t>
      </w:r>
      <w:r>
        <w:rPr>
          <w:position w:val="1"/>
          <w:lang w:eastAsia="zh-CN"/>
        </w:rPr>
        <w:t>的长度为2的记录。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95" style="position:absolute;left:0;text-align:left;margin-left:95.85pt;margin-top:4.95pt;width:459.45pt;height:10.6pt;z-index:-251498496;mso-position-horizontal-relative:page" coordorigin="1917,99" coordsize="9189,212">
            <v:shape id="_x0000_s239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20"/>
        </w:rPr>
        <w:t>db.foo.bar.find({arr:{$size:2}})</w:t>
      </w:r>
    </w:p>
    <w:p w:rsidR="00D032B6" w:rsidRDefault="00A23879">
      <w:pPr>
        <w:pStyle w:val="BodyText"/>
        <w:spacing w:before="66"/>
      </w:pPr>
      <w:bookmarkStart w:id="618" w:name="$regex"/>
      <w:bookmarkStart w:id="619" w:name="_bookmark284"/>
      <w:bookmarkEnd w:id="618"/>
      <w:bookmarkEnd w:id="619"/>
      <w:r>
        <w:rPr>
          <w:w w:val="95"/>
        </w:rPr>
        <w:t>$regex</w:t>
      </w:r>
    </w:p>
    <w:p w:rsidR="00D032B6" w:rsidRDefault="00D032B6">
      <w:pPr>
        <w:spacing w:before="9" w:line="190" w:lineRule="exact"/>
        <w:rPr>
          <w:sz w:val="19"/>
          <w:szCs w:val="19"/>
        </w:rPr>
      </w:pPr>
    </w:p>
    <w:p w:rsidR="00D032B6" w:rsidRDefault="00A23879">
      <w:pPr>
        <w:pStyle w:val="BodyText"/>
      </w:pPr>
      <w:r>
        <w:t>描述</w:t>
      </w:r>
    </w:p>
    <w:p w:rsidR="00D032B6" w:rsidRDefault="00A23879">
      <w:pPr>
        <w:pStyle w:val="BodyText"/>
        <w:spacing w:before="18" w:line="253" w:lineRule="auto"/>
        <w:ind w:right="1131"/>
      </w:pPr>
      <w:r>
        <w:rPr>
          <w:w w:val="95"/>
        </w:rPr>
        <w:t xml:space="preserve">$regex </w:t>
      </w:r>
      <w:r>
        <w:rPr>
          <w:spacing w:val="5"/>
          <w:w w:val="95"/>
        </w:rPr>
        <w:t xml:space="preserve"> </w:t>
      </w:r>
      <w:r>
        <w:rPr>
          <w:w w:val="95"/>
        </w:rPr>
        <w:t xml:space="preserve">操作提供正则表达式模式匹配字符串查询功能。SequoiaDB </w:t>
      </w:r>
      <w:r>
        <w:rPr>
          <w:spacing w:val="5"/>
          <w:w w:val="95"/>
        </w:rPr>
        <w:t xml:space="preserve"> </w:t>
      </w:r>
      <w:r>
        <w:rPr>
          <w:w w:val="95"/>
        </w:rPr>
        <w:t xml:space="preserve">使用的是 </w:t>
      </w:r>
      <w:r>
        <w:rPr>
          <w:spacing w:val="5"/>
          <w:w w:val="95"/>
        </w:rPr>
        <w:t xml:space="preserve"> </w:t>
      </w:r>
      <w:r>
        <w:rPr>
          <w:w w:val="95"/>
        </w:rPr>
        <w:t xml:space="preserve">PCRE </w:t>
      </w:r>
      <w:r>
        <w:rPr>
          <w:spacing w:val="5"/>
          <w:w w:val="95"/>
        </w:rPr>
        <w:t xml:space="preserve"> </w:t>
      </w:r>
      <w:r>
        <w:rPr>
          <w:w w:val="95"/>
        </w:rPr>
        <w:t>正则表达式。</w:t>
      </w:r>
      <w:r>
        <w:t xml:space="preserve"> </w:t>
      </w:r>
      <w:r w:rsidR="00620DD5">
        <w:pict>
          <v:shape id="_x0000_i1146" type="#_x0000_t75" style="width:23.8pt;height:23.8pt;mso-position-horizontal-relative:char;mso-position-vertical-relative:line">
            <v:imagedata r:id="rId22" o:title=""/>
          </v:shape>
        </w:pict>
      </w:r>
      <w:r>
        <w:rPr>
          <w:rFonts w:ascii="Times New Roman" w:eastAsia="Times New Roman" w:hAnsi="Times New Roman" w:cs="Times New Roman"/>
        </w:rPr>
        <w:t xml:space="preserve">   </w:t>
      </w:r>
      <w:r>
        <w:t>注:</w:t>
      </w:r>
      <w:r>
        <w:rPr>
          <w:spacing w:val="5"/>
        </w:rPr>
        <w:t xml:space="preserve"> </w:t>
      </w:r>
      <w:r>
        <w:t>$regex</w:t>
      </w:r>
      <w:r>
        <w:rPr>
          <w:spacing w:val="-27"/>
        </w:rPr>
        <w:t xml:space="preserve"> </w:t>
      </w:r>
      <w:r>
        <w:t>与</w:t>
      </w:r>
      <w:r>
        <w:rPr>
          <w:spacing w:val="-27"/>
        </w:rPr>
        <w:t xml:space="preserve"> </w:t>
      </w:r>
      <w:r>
        <w:t>$options</w:t>
      </w:r>
      <w:r>
        <w:rPr>
          <w:spacing w:val="-26"/>
        </w:rPr>
        <w:t xml:space="preserve"> </w:t>
      </w:r>
      <w:r>
        <w:t>配套使用。</w:t>
      </w:r>
    </w:p>
    <w:p w:rsidR="00D032B6" w:rsidRDefault="00D032B6">
      <w:pPr>
        <w:spacing w:before="1" w:line="220" w:lineRule="exact"/>
      </w:pPr>
    </w:p>
    <w:p w:rsidR="00D032B6" w:rsidRDefault="00A23879">
      <w:pPr>
        <w:pStyle w:val="BodyText"/>
      </w:pPr>
      <w:r>
        <w:rPr>
          <w:w w:val="95"/>
        </w:rPr>
        <w:t>$options</w:t>
      </w:r>
    </w:p>
    <w:p w:rsidR="00D032B6" w:rsidRDefault="00A23879">
      <w:pPr>
        <w:pStyle w:val="BodyText"/>
        <w:spacing w:before="18"/>
      </w:pPr>
      <w:r>
        <w:rPr>
          <w:w w:val="95"/>
        </w:rPr>
        <w:t xml:space="preserve">$options </w:t>
      </w:r>
      <w:r>
        <w:rPr>
          <w:spacing w:val="12"/>
          <w:w w:val="95"/>
        </w:rPr>
        <w:t xml:space="preserve"> </w:t>
      </w:r>
      <w:r>
        <w:rPr>
          <w:w w:val="95"/>
        </w:rPr>
        <w:t>提供四种选择标志：</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i：设置这个修饰符，模式中的字母进行大小写不敏感匹配。</w:t>
      </w:r>
    </w:p>
    <w:p w:rsidR="00D032B6" w:rsidRDefault="00A23879">
      <w:pPr>
        <w:pStyle w:val="BodyText"/>
        <w:tabs>
          <w:tab w:val="left" w:pos="1217"/>
        </w:tabs>
        <w:spacing w:before="38" w:line="169" w:lineRule="auto"/>
        <w:ind w:left="1217" w:right="223" w:hanging="284"/>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 xml:space="preserve">m：默认情况下，pcre  </w:t>
      </w:r>
      <w:r>
        <w:rPr>
          <w:spacing w:val="7"/>
          <w:w w:val="95"/>
          <w:position w:val="1"/>
          <w:lang w:eastAsia="zh-CN"/>
        </w:rPr>
        <w:t xml:space="preserve"> </w:t>
      </w:r>
      <w:r>
        <w:rPr>
          <w:w w:val="95"/>
          <w:position w:val="1"/>
          <w:lang w:eastAsia="zh-CN"/>
        </w:rPr>
        <w:t>认为目标字符串是由单行字符组成的，“行首”元字符（^）仅匹配字符串的开始位</w:t>
      </w:r>
      <w:r>
        <w:rPr>
          <w:position w:val="1"/>
          <w:lang w:eastAsia="zh-CN"/>
        </w:rPr>
        <w:t xml:space="preserve"> </w:t>
      </w:r>
      <w:r>
        <w:rPr>
          <w:w w:val="90"/>
          <w:lang w:eastAsia="zh-CN"/>
        </w:rPr>
        <w:t>置，而“行末”元字符（$）仅匹配字符串末尾，或者最后的换行符。当这个修饰符设置之后，“行首”和“行</w:t>
      </w:r>
      <w:r>
        <w:rPr>
          <w:w w:val="72"/>
          <w:lang w:eastAsia="zh-CN"/>
        </w:rPr>
        <w:t xml:space="preserve"> </w:t>
      </w:r>
      <w:r>
        <w:rPr>
          <w:w w:val="95"/>
          <w:lang w:eastAsia="zh-CN"/>
        </w:rPr>
        <w:t>末”就会匹配目标字符串中任意换行符之前或之后，另外，还分别匹配目标字符串的最开始和最末尾位</w:t>
      </w:r>
      <w:r>
        <w:rPr>
          <w:lang w:eastAsia="zh-CN"/>
        </w:rPr>
        <w:t xml:space="preserve"> </w:t>
      </w:r>
      <w:r>
        <w:rPr>
          <w:w w:val="95"/>
          <w:lang w:eastAsia="zh-CN"/>
        </w:rPr>
        <w:t>置，如果目标字符串中没有“\n”，或者模式中没出现“^”或“$”，设置这个修饰符不产生任何影响。</w:t>
      </w:r>
    </w:p>
    <w:p w:rsidR="00D032B6" w:rsidRDefault="00A23879">
      <w:pPr>
        <w:pStyle w:val="BodyText"/>
        <w:tabs>
          <w:tab w:val="left" w:pos="1217"/>
        </w:tabs>
        <w:spacing w:before="25" w:line="171" w:lineRule="auto"/>
        <w:ind w:left="1217" w:right="20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x：设置这个修饰符，模式中没有经过转义的或不在字符类中的空白数据字符总会被忽略，并且位于一个</w:t>
      </w:r>
      <w:r>
        <w:rPr>
          <w:position w:val="1"/>
          <w:lang w:eastAsia="zh-CN"/>
        </w:rPr>
        <w:t xml:space="preserve"> </w:t>
      </w:r>
      <w:r>
        <w:rPr>
          <w:lang w:eastAsia="zh-CN"/>
        </w:rPr>
        <w:t>未转义的字符类外部的#字符和下一行换行符之间的字符也被忽略。</w:t>
      </w:r>
    </w:p>
    <w:p w:rsidR="00D032B6" w:rsidRDefault="00A23879">
      <w:pPr>
        <w:pStyle w:val="BodyText"/>
        <w:tabs>
          <w:tab w:val="left" w:pos="1217"/>
        </w:tabs>
        <w:spacing w:before="25" w:line="171" w:lineRule="auto"/>
        <w:ind w:left="1217" w:right="212"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s：设置这个修饰符，模式中的点号元字符匹配所有字符，包含换行符，如果没有这个修饰符，点号不匹</w:t>
      </w:r>
      <w:r>
        <w:rPr>
          <w:position w:val="1"/>
          <w:lang w:eastAsia="zh-CN"/>
        </w:rPr>
        <w:t xml:space="preserve"> </w:t>
      </w:r>
      <w:r>
        <w:rPr>
          <w:lang w:eastAsia="zh-CN"/>
        </w:rPr>
        <w:t>配换行符。</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返回集合</w:t>
      </w:r>
      <w:r>
        <w:rPr>
          <w:spacing w:val="-11"/>
          <w:position w:val="1"/>
          <w:lang w:eastAsia="zh-CN"/>
        </w:rPr>
        <w:t xml:space="preserve"> </w:t>
      </w:r>
      <w:r>
        <w:rPr>
          <w:position w:val="1"/>
          <w:lang w:eastAsia="zh-CN"/>
        </w:rPr>
        <w:t>bar</w:t>
      </w:r>
      <w:r>
        <w:rPr>
          <w:spacing w:val="-10"/>
          <w:position w:val="1"/>
          <w:lang w:eastAsia="zh-CN"/>
        </w:rPr>
        <w:t xml:space="preserve"> </w:t>
      </w:r>
      <w:r>
        <w:rPr>
          <w:position w:val="1"/>
          <w:lang w:eastAsia="zh-CN"/>
        </w:rPr>
        <w:t>下</w:t>
      </w:r>
      <w:r>
        <w:rPr>
          <w:spacing w:val="-10"/>
          <w:position w:val="1"/>
          <w:lang w:eastAsia="zh-CN"/>
        </w:rPr>
        <w:t xml:space="preserve"> </w:t>
      </w:r>
      <w:r>
        <w:rPr>
          <w:position w:val="1"/>
          <w:lang w:eastAsia="zh-CN"/>
        </w:rPr>
        <w:t>str</w:t>
      </w:r>
      <w:r>
        <w:rPr>
          <w:spacing w:val="-11"/>
          <w:position w:val="1"/>
          <w:lang w:eastAsia="zh-CN"/>
        </w:rPr>
        <w:t xml:space="preserve"> </w:t>
      </w:r>
      <w:r>
        <w:rPr>
          <w:position w:val="1"/>
          <w:lang w:eastAsia="zh-CN"/>
        </w:rPr>
        <w:t>字段值匹配不区分大小写的正则表达式</w:t>
      </w:r>
      <w:r>
        <w:rPr>
          <w:spacing w:val="-10"/>
          <w:position w:val="1"/>
          <w:lang w:eastAsia="zh-CN"/>
        </w:rPr>
        <w:t xml:space="preserve"> </w:t>
      </w:r>
      <w:r>
        <w:rPr>
          <w:position w:val="1"/>
          <w:lang w:eastAsia="zh-CN"/>
        </w:rPr>
        <w:t>dh.*fj</w:t>
      </w:r>
      <w:r>
        <w:rPr>
          <w:spacing w:val="-10"/>
          <w:position w:val="1"/>
          <w:lang w:eastAsia="zh-CN"/>
        </w:rPr>
        <w:t xml:space="preserve"> </w:t>
      </w:r>
      <w:r>
        <w:rPr>
          <w:position w:val="1"/>
          <w:lang w:eastAsia="zh-CN"/>
        </w:rPr>
        <w:t>的记录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92" style="position:absolute;left:0;text-align:left;margin-left:95.85pt;margin-top:4.95pt;width:459.45pt;height:10.6pt;z-index:-251497472;mso-position-horizontal-relative:page" coordorigin="1917,99" coordsize="9189,212">
            <v:shape id="_x0000_s239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20"/>
        </w:rPr>
        <w:t>db.foo.bar.find({str:{$regex:'dh.*fj',$options:'i'}})</w:t>
      </w:r>
    </w:p>
    <w:p w:rsidR="00D032B6" w:rsidRDefault="00A23879">
      <w:pPr>
        <w:pStyle w:val="Heading4"/>
        <w:spacing w:before="83"/>
      </w:pPr>
      <w:bookmarkStart w:id="620" w:name="更新符"/>
      <w:bookmarkStart w:id="621" w:name="_bookmark285"/>
      <w:bookmarkEnd w:id="620"/>
      <w:bookmarkEnd w:id="621"/>
      <w:r>
        <w:t>更新符</w:t>
      </w:r>
    </w:p>
    <w:p w:rsidR="00D032B6" w:rsidRDefault="00D032B6">
      <w:pPr>
        <w:spacing w:before="8" w:line="120" w:lineRule="exact"/>
        <w:rPr>
          <w:sz w:val="12"/>
          <w:szCs w:val="12"/>
        </w:rPr>
      </w:pPr>
    </w:p>
    <w:tbl>
      <w:tblPr>
        <w:tblW w:w="0" w:type="auto"/>
        <w:tblInd w:w="923" w:type="dxa"/>
        <w:tblLayout w:type="fixed"/>
        <w:tblCellMar>
          <w:left w:w="0" w:type="dxa"/>
          <w:right w:w="0" w:type="dxa"/>
        </w:tblCellMar>
        <w:tblLook w:val="01E0"/>
      </w:tblPr>
      <w:tblGrid>
        <w:gridCol w:w="1549"/>
        <w:gridCol w:w="3187"/>
        <w:gridCol w:w="2363"/>
        <w:gridCol w:w="2373"/>
      </w:tblGrid>
      <w:tr w:rsidR="00D032B6">
        <w:trPr>
          <w:trHeight w:hRule="exact" w:val="295"/>
        </w:trPr>
        <w:tc>
          <w:tcPr>
            <w:tcW w:w="1549"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更新符</w:t>
            </w:r>
          </w:p>
        </w:tc>
        <w:tc>
          <w:tcPr>
            <w:tcW w:w="3187" w:type="dxa"/>
            <w:tcBorders>
              <w:top w:val="nil"/>
              <w:left w:val="nil"/>
              <w:bottom w:val="nil"/>
              <w:right w:val="single" w:sz="8" w:space="0" w:color="000000"/>
            </w:tcBorders>
          </w:tcPr>
          <w:p w:rsidR="00D032B6" w:rsidRDefault="00A23879">
            <w:pPr>
              <w:pStyle w:val="TableParagraph"/>
              <w:spacing w:line="223" w:lineRule="exact"/>
              <w:ind w:left="86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信息</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6" w:history="1">
              <w:r w:rsidR="00A23879">
                <w:rPr>
                  <w:rFonts w:ascii="微软雅黑" w:eastAsia="微软雅黑" w:hAnsi="微软雅黑" w:cs="微软雅黑"/>
                  <w:color w:val="0000FF"/>
                  <w:w w:val="95"/>
                  <w:sz w:val="14"/>
                  <w:szCs w:val="14"/>
                </w:rPr>
                <w:t>$inc</w:t>
              </w:r>
            </w:hyperlink>
          </w:p>
        </w:tc>
        <w:tc>
          <w:tcPr>
            <w:tcW w:w="3187" w:type="dxa"/>
            <w:tcBorders>
              <w:top w:val="nil"/>
              <w:left w:val="nil"/>
              <w:bottom w:val="nil"/>
              <w:right w:val="single" w:sz="8" w:space="0" w:color="000000"/>
            </w:tcBorders>
          </w:tcPr>
          <w:p w:rsidR="00D032B6" w:rsidRDefault="00A23879">
            <w:pPr>
              <w:pStyle w:val="TableParagraph"/>
              <w:spacing w:line="228" w:lineRule="exact"/>
              <w:ind w:left="869"/>
              <w:rPr>
                <w:rFonts w:ascii="微软雅黑" w:eastAsia="微软雅黑" w:hAnsi="微软雅黑" w:cs="微软雅黑"/>
                <w:sz w:val="14"/>
                <w:szCs w:val="14"/>
              </w:rPr>
            </w:pPr>
            <w:r>
              <w:rPr>
                <w:rFonts w:ascii="微软雅黑" w:eastAsia="微软雅黑" w:hAnsi="微软雅黑" w:cs="微软雅黑"/>
                <w:sz w:val="14"/>
                <w:szCs w:val="14"/>
              </w:rPr>
              <w:t>添加</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将指定字段名的值增加给定的值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db.foo.bar.update({$inc:{age:25}})</w:t>
            </w:r>
          </w:p>
        </w:tc>
      </w:tr>
      <w:tr w:rsidR="00D032B6">
        <w:trPr>
          <w:trHeight w:hRule="exact" w:val="30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7" w:history="1">
              <w:r w:rsidR="00A23879">
                <w:rPr>
                  <w:rFonts w:ascii="微软雅黑" w:eastAsia="微软雅黑" w:hAnsi="微软雅黑" w:cs="微软雅黑"/>
                  <w:color w:val="0000FF"/>
                  <w:w w:val="95"/>
                  <w:sz w:val="14"/>
                  <w:szCs w:val="14"/>
                </w:rPr>
                <w:t>$set</w:t>
              </w:r>
            </w:hyperlink>
          </w:p>
        </w:tc>
        <w:tc>
          <w:tcPr>
            <w:tcW w:w="3187" w:type="dxa"/>
            <w:tcBorders>
              <w:top w:val="nil"/>
              <w:left w:val="nil"/>
              <w:bottom w:val="nil"/>
              <w:right w:val="single" w:sz="8" w:space="0" w:color="000000"/>
            </w:tcBorders>
          </w:tcPr>
          <w:p w:rsidR="00D032B6" w:rsidRDefault="00A23879">
            <w:pPr>
              <w:pStyle w:val="TableParagraph"/>
              <w:spacing w:line="228" w:lineRule="exact"/>
              <w:ind w:left="869"/>
              <w:rPr>
                <w:rFonts w:ascii="微软雅黑" w:eastAsia="微软雅黑" w:hAnsi="微软雅黑" w:cs="微软雅黑"/>
                <w:sz w:val="14"/>
                <w:szCs w:val="14"/>
              </w:rPr>
            </w:pPr>
            <w:r>
              <w:rPr>
                <w:rFonts w:ascii="微软雅黑" w:eastAsia="微软雅黑" w:hAnsi="微软雅黑" w:cs="微软雅黑"/>
                <w:sz w:val="14"/>
                <w:szCs w:val="14"/>
              </w:rPr>
              <w:t>设置指定字段</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将给定字段名设定为给定值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db.foo.bar.update({$set:{age:10}})</w:t>
            </w:r>
          </w:p>
        </w:tc>
      </w:tr>
      <w:tr w:rsidR="00D032B6">
        <w:trPr>
          <w:trHeight w:hRule="exact" w:val="300"/>
        </w:trPr>
        <w:tc>
          <w:tcPr>
            <w:tcW w:w="1549"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8" w:history="1">
              <w:r w:rsidR="00A23879">
                <w:rPr>
                  <w:rFonts w:ascii="微软雅黑" w:eastAsia="微软雅黑" w:hAnsi="微软雅黑" w:cs="微软雅黑"/>
                  <w:color w:val="0000FF"/>
                  <w:w w:val="95"/>
                  <w:sz w:val="14"/>
                  <w:szCs w:val="14"/>
                </w:rPr>
                <w:t>$unset</w:t>
              </w:r>
            </w:hyperlink>
          </w:p>
        </w:tc>
        <w:tc>
          <w:tcPr>
            <w:tcW w:w="3187" w:type="dxa"/>
            <w:tcBorders>
              <w:top w:val="nil"/>
              <w:left w:val="nil"/>
              <w:bottom w:val="nil"/>
              <w:right w:val="single" w:sz="8" w:space="0" w:color="000000"/>
            </w:tcBorders>
          </w:tcPr>
          <w:p w:rsidR="00D032B6" w:rsidRDefault="00A23879">
            <w:pPr>
              <w:pStyle w:val="TableParagraph"/>
              <w:spacing w:line="228" w:lineRule="exact"/>
              <w:ind w:left="869"/>
              <w:rPr>
                <w:rFonts w:ascii="微软雅黑" w:eastAsia="微软雅黑" w:hAnsi="微软雅黑" w:cs="微软雅黑"/>
                <w:sz w:val="14"/>
                <w:szCs w:val="14"/>
              </w:rPr>
            </w:pPr>
            <w:r>
              <w:rPr>
                <w:rFonts w:ascii="微软雅黑" w:eastAsia="微软雅黑" w:hAnsi="微软雅黑" w:cs="微软雅黑"/>
                <w:sz w:val="14"/>
                <w:szCs w:val="14"/>
              </w:rPr>
              <w:t>删除指定字段</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删除对象中的指定字段</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db.foo.bar.update({$unset:{age:""}})</w:t>
            </w:r>
          </w:p>
        </w:tc>
      </w:tr>
      <w:tr w:rsidR="00D032B6">
        <w:trPr>
          <w:trHeight w:hRule="exact" w:val="270"/>
        </w:trPr>
        <w:tc>
          <w:tcPr>
            <w:tcW w:w="1549" w:type="dxa"/>
            <w:vMerge w:val="restart"/>
            <w:tcBorders>
              <w:top w:val="single" w:sz="8" w:space="0" w:color="000000"/>
              <w:left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89" w:history="1">
              <w:r w:rsidR="00A23879">
                <w:rPr>
                  <w:rFonts w:ascii="微软雅黑" w:eastAsia="微软雅黑" w:hAnsi="微软雅黑" w:cs="微软雅黑"/>
                  <w:color w:val="0000FF"/>
                  <w:w w:val="95"/>
                  <w:sz w:val="14"/>
                  <w:szCs w:val="14"/>
                </w:rPr>
                <w:t>$addtoset</w:t>
              </w:r>
            </w:hyperlink>
          </w:p>
        </w:tc>
        <w:tc>
          <w:tcPr>
            <w:tcW w:w="3187" w:type="dxa"/>
            <w:vMerge w:val="restart"/>
            <w:tcBorders>
              <w:top w:val="nil"/>
              <w:left w:val="nil"/>
              <w:right w:val="single" w:sz="8" w:space="0" w:color="000000"/>
            </w:tcBorders>
          </w:tcPr>
          <w:p w:rsidR="00D032B6" w:rsidRDefault="00A23879">
            <w:pPr>
              <w:pStyle w:val="TableParagraph"/>
              <w:spacing w:line="228" w:lineRule="exact"/>
              <w:ind w:left="869"/>
              <w:rPr>
                <w:rFonts w:ascii="微软雅黑" w:eastAsia="微软雅黑" w:hAnsi="微软雅黑" w:cs="微软雅黑"/>
                <w:sz w:val="14"/>
                <w:szCs w:val="14"/>
              </w:rPr>
            </w:pPr>
            <w:r>
              <w:rPr>
                <w:rFonts w:ascii="微软雅黑" w:eastAsia="微软雅黑" w:hAnsi="微软雅黑" w:cs="微软雅黑"/>
                <w:sz w:val="14"/>
                <w:szCs w:val="14"/>
              </w:rPr>
              <w:t>加入集合</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如果添加元素不存在在数组中则添</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1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db.foo.bar.update({$addtoset:</w:t>
            </w:r>
          </w:p>
        </w:tc>
      </w:tr>
      <w:tr w:rsidR="00D032B6">
        <w:trPr>
          <w:trHeight w:hRule="exact" w:val="240"/>
        </w:trPr>
        <w:tc>
          <w:tcPr>
            <w:tcW w:w="1549" w:type="dxa"/>
            <w:vMerge/>
            <w:tcBorders>
              <w:left w:val="single" w:sz="8" w:space="0" w:color="000000"/>
              <w:right w:val="nil"/>
            </w:tcBorders>
          </w:tcPr>
          <w:p w:rsidR="00D032B6" w:rsidRDefault="00D032B6"/>
        </w:tc>
        <w:tc>
          <w:tcPr>
            <w:tcW w:w="3187" w:type="dxa"/>
            <w:vMerge/>
            <w:tcBorders>
              <w:left w:val="nil"/>
              <w:right w:val="single" w:sz="8" w:space="0" w:color="000000"/>
            </w:tcBorders>
          </w:tcPr>
          <w:p w:rsidR="00D032B6" w:rsidRDefault="00D032B6"/>
        </w:tc>
        <w:tc>
          <w:tcPr>
            <w:tcW w:w="2363"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加，否则跳过。目标字段必须为数</w:t>
            </w:r>
          </w:p>
        </w:tc>
        <w:tc>
          <w:tcPr>
            <w:tcW w:w="2373" w:type="dxa"/>
            <w:vMerge w:val="restart"/>
            <w:tcBorders>
              <w:top w:val="nil"/>
              <w:left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{array:[3,4,5]}})</w:t>
            </w:r>
          </w:p>
        </w:tc>
      </w:tr>
      <w:tr w:rsidR="00D032B6">
        <w:trPr>
          <w:trHeight w:hRule="exact" w:val="275"/>
        </w:trPr>
        <w:tc>
          <w:tcPr>
            <w:tcW w:w="1549" w:type="dxa"/>
            <w:vMerge/>
            <w:tcBorders>
              <w:left w:val="single" w:sz="8" w:space="0" w:color="000000"/>
              <w:bottom w:val="single" w:sz="8" w:space="0" w:color="000000"/>
              <w:right w:val="nil"/>
            </w:tcBorders>
          </w:tcPr>
          <w:p w:rsidR="00D032B6" w:rsidRDefault="00D032B6"/>
        </w:tc>
        <w:tc>
          <w:tcPr>
            <w:tcW w:w="318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组。</w:t>
            </w:r>
          </w:p>
        </w:tc>
        <w:tc>
          <w:tcPr>
            <w:tcW w:w="2373" w:type="dxa"/>
            <w:vMerge/>
            <w:tcBorders>
              <w:left w:val="single" w:sz="8" w:space="0" w:color="000000"/>
              <w:bottom w:val="single" w:sz="8" w:space="0" w:color="000000"/>
              <w:right w:val="single" w:sz="8" w:space="0" w:color="000000"/>
            </w:tcBorders>
          </w:tcPr>
          <w:p w:rsidR="00D032B6" w:rsidRDefault="00D032B6"/>
        </w:tc>
      </w:tr>
    </w:tbl>
    <w:p w:rsidR="00D032B6" w:rsidRDefault="00D032B6">
      <w:pPr>
        <w:sectPr w:rsidR="00D032B6">
          <w:headerReference w:type="even" r:id="rId229"/>
          <w:headerReference w:type="default" r:id="rId230"/>
          <w:pgSz w:w="12240" w:h="15840"/>
          <w:pgMar w:top="900" w:right="1020" w:bottom="280" w:left="700" w:header="713" w:footer="0" w:gutter="0"/>
          <w:pgNumType w:start="254"/>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1530"/>
        <w:gridCol w:w="3207"/>
        <w:gridCol w:w="2363"/>
        <w:gridCol w:w="2373"/>
      </w:tblGrid>
      <w:tr w:rsidR="00D032B6">
        <w:trPr>
          <w:trHeight w:hRule="exact" w:val="305"/>
        </w:trPr>
        <w:tc>
          <w:tcPr>
            <w:tcW w:w="153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更新符</w:t>
            </w:r>
          </w:p>
        </w:tc>
        <w:tc>
          <w:tcPr>
            <w:tcW w:w="3207" w:type="dxa"/>
            <w:tcBorders>
              <w:top w:val="nil"/>
              <w:left w:val="nil"/>
              <w:bottom w:val="nil"/>
              <w:right w:val="single" w:sz="8" w:space="0" w:color="000000"/>
            </w:tcBorders>
          </w:tcPr>
          <w:p w:rsidR="00D032B6" w:rsidRDefault="00A23879">
            <w:pPr>
              <w:pStyle w:val="TableParagraph"/>
              <w:spacing w:line="223" w:lineRule="exact"/>
              <w:ind w:left="888"/>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信息</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5"/>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780"/>
        </w:trPr>
        <w:tc>
          <w:tcPr>
            <w:tcW w:w="153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0" w:history="1">
              <w:r w:rsidR="00A23879">
                <w:rPr>
                  <w:rFonts w:ascii="微软雅黑" w:eastAsia="微软雅黑" w:hAnsi="微软雅黑" w:cs="微软雅黑"/>
                  <w:color w:val="0000FF"/>
                  <w:w w:val="90"/>
                  <w:sz w:val="14"/>
                  <w:szCs w:val="14"/>
                </w:rPr>
                <w:t>$pop</w:t>
              </w:r>
            </w:hyperlink>
          </w:p>
        </w:tc>
        <w:tc>
          <w:tcPr>
            <w:tcW w:w="3207" w:type="dxa"/>
            <w:tcBorders>
              <w:top w:val="nil"/>
              <w:left w:val="nil"/>
              <w:bottom w:val="nil"/>
              <w:right w:val="single" w:sz="8" w:space="0" w:color="000000"/>
            </w:tcBorders>
          </w:tcPr>
          <w:p w:rsidR="00D032B6" w:rsidRDefault="00A23879">
            <w:pPr>
              <w:pStyle w:val="TableParagraph"/>
              <w:spacing w:line="218" w:lineRule="exact"/>
              <w:ind w:left="888"/>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消除数组中最后</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个数值</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删除数组中最后</w:t>
            </w:r>
            <w:r>
              <w:rPr>
                <w:rFonts w:ascii="微软雅黑" w:eastAsia="微软雅黑" w:hAnsi="微软雅黑" w:cs="微软雅黑"/>
                <w:spacing w:val="-12"/>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1"/>
                <w:sz w:val="14"/>
                <w:szCs w:val="14"/>
                <w:lang w:eastAsia="zh-CN"/>
              </w:rPr>
              <w:t xml:space="preserve"> </w:t>
            </w:r>
            <w:r>
              <w:rPr>
                <w:rFonts w:ascii="微软雅黑" w:eastAsia="微软雅黑" w:hAnsi="微软雅黑" w:cs="微软雅黑"/>
                <w:sz w:val="14"/>
                <w:szCs w:val="14"/>
                <w:lang w:eastAsia="zh-CN"/>
              </w:rPr>
              <w:t>个数值，目标字</w:t>
            </w:r>
          </w:p>
          <w:p w:rsidR="00D032B6" w:rsidRDefault="00A23879">
            <w:pPr>
              <w:pStyle w:val="TableParagraph"/>
              <w:spacing w:before="1" w:line="241" w:lineRule="auto"/>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段必须为数组（如果</w:t>
            </w:r>
            <w:r>
              <w:rPr>
                <w:rFonts w:ascii="微软雅黑" w:eastAsia="微软雅黑" w:hAnsi="微软雅黑" w:cs="微软雅黑"/>
                <w:spacing w:val="-15"/>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4"/>
                <w:sz w:val="14"/>
                <w:szCs w:val="14"/>
                <w:lang w:eastAsia="zh-CN"/>
              </w:rPr>
              <w:t xml:space="preserve"> </w:t>
            </w:r>
            <w:r>
              <w:rPr>
                <w:rFonts w:ascii="微软雅黑" w:eastAsia="微软雅黑" w:hAnsi="微软雅黑" w:cs="微软雅黑"/>
                <w:sz w:val="14"/>
                <w:szCs w:val="14"/>
                <w:lang w:eastAsia="zh-CN"/>
              </w:rPr>
              <w:t>小于0意味着 从数组起始删除第</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-N</w:t>
            </w:r>
            <w:r>
              <w:rPr>
                <w:rFonts w:ascii="微软雅黑" w:eastAsia="微软雅黑" w:hAnsi="微软雅黑" w:cs="微软雅黑"/>
                <w:spacing w:val="-19"/>
                <w:sz w:val="14"/>
                <w:szCs w:val="14"/>
                <w:lang w:eastAsia="zh-CN"/>
              </w:rPr>
              <w:t xml:space="preserve"> </w:t>
            </w:r>
            <w:r>
              <w:rPr>
                <w:rFonts w:ascii="微软雅黑" w:eastAsia="微软雅黑" w:hAnsi="微软雅黑" w:cs="微软雅黑"/>
                <w:sz w:val="14"/>
                <w:szCs w:val="14"/>
                <w:lang w:eastAsia="zh-CN"/>
              </w:rPr>
              <w:t>个数值）。</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db.foo.bar.update({$pop:{array:2}})</w:t>
            </w:r>
          </w:p>
        </w:tc>
      </w:tr>
      <w:tr w:rsidR="00D032B6">
        <w:trPr>
          <w:trHeight w:hRule="exact" w:val="540"/>
        </w:trPr>
        <w:tc>
          <w:tcPr>
            <w:tcW w:w="1530"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1" w:history="1">
              <w:r w:rsidR="00A23879">
                <w:rPr>
                  <w:rFonts w:ascii="微软雅黑" w:eastAsia="微软雅黑" w:hAnsi="微软雅黑" w:cs="微软雅黑"/>
                  <w:color w:val="0000FF"/>
                  <w:w w:val="95"/>
                  <w:sz w:val="14"/>
                  <w:szCs w:val="14"/>
                </w:rPr>
                <w:t>$pull</w:t>
              </w:r>
            </w:hyperlink>
          </w:p>
        </w:tc>
        <w:tc>
          <w:tcPr>
            <w:tcW w:w="3207" w:type="dxa"/>
            <w:tcBorders>
              <w:top w:val="nil"/>
              <w:left w:val="nil"/>
              <w:bottom w:val="nil"/>
              <w:right w:val="single" w:sz="8" w:space="0" w:color="000000"/>
            </w:tcBorders>
          </w:tcPr>
          <w:p w:rsidR="00D032B6" w:rsidRDefault="00A23879">
            <w:pPr>
              <w:pStyle w:val="TableParagraph"/>
              <w:spacing w:line="218" w:lineRule="exact"/>
              <w:ind w:left="888"/>
              <w:rPr>
                <w:rFonts w:ascii="微软雅黑" w:eastAsia="微软雅黑" w:hAnsi="微软雅黑" w:cs="微软雅黑"/>
                <w:sz w:val="14"/>
                <w:szCs w:val="14"/>
              </w:rPr>
            </w:pPr>
            <w:r>
              <w:rPr>
                <w:rFonts w:ascii="微软雅黑" w:eastAsia="微软雅黑" w:hAnsi="微软雅黑" w:cs="微软雅黑"/>
                <w:sz w:val="14"/>
                <w:szCs w:val="14"/>
              </w:rPr>
              <w:t>消除数值</w:t>
            </w:r>
          </w:p>
        </w:tc>
        <w:tc>
          <w:tcPr>
            <w:tcW w:w="236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目标数组中清除给定数值，目标元素</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sz w:val="14"/>
                <w:szCs w:val="14"/>
              </w:rPr>
              <w:t>必须为数组</w:t>
            </w:r>
          </w:p>
        </w:tc>
        <w:tc>
          <w:tcPr>
            <w:tcW w:w="2373"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db.foo.bar.update({$pull:{array:2}})</w:t>
            </w:r>
          </w:p>
        </w:tc>
      </w:tr>
      <w:tr w:rsidR="00D032B6">
        <w:trPr>
          <w:trHeight w:hRule="exact" w:val="260"/>
        </w:trPr>
        <w:tc>
          <w:tcPr>
            <w:tcW w:w="1530"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2" w:history="1">
              <w:r w:rsidR="00A23879">
                <w:rPr>
                  <w:rFonts w:ascii="微软雅黑" w:eastAsia="微软雅黑" w:hAnsi="微软雅黑" w:cs="微软雅黑"/>
                  <w:color w:val="0000FF"/>
                  <w:w w:val="95"/>
                  <w:sz w:val="14"/>
                  <w:szCs w:val="14"/>
                </w:rPr>
                <w:t>$pull_all</w:t>
              </w:r>
            </w:hyperlink>
          </w:p>
        </w:tc>
        <w:tc>
          <w:tcPr>
            <w:tcW w:w="3207" w:type="dxa"/>
            <w:vMerge w:val="restart"/>
            <w:tcBorders>
              <w:top w:val="nil"/>
              <w:left w:val="nil"/>
              <w:right w:val="single" w:sz="8" w:space="0" w:color="000000"/>
            </w:tcBorders>
          </w:tcPr>
          <w:p w:rsidR="00D032B6" w:rsidRDefault="00A23879">
            <w:pPr>
              <w:pStyle w:val="TableParagraph"/>
              <w:spacing w:line="218" w:lineRule="exact"/>
              <w:ind w:left="888"/>
              <w:rPr>
                <w:rFonts w:ascii="微软雅黑" w:eastAsia="微软雅黑" w:hAnsi="微软雅黑" w:cs="微软雅黑"/>
                <w:sz w:val="14"/>
                <w:szCs w:val="14"/>
              </w:rPr>
            </w:pPr>
            <w:r>
              <w:rPr>
                <w:rFonts w:ascii="微软雅黑" w:eastAsia="微软雅黑" w:hAnsi="微软雅黑" w:cs="微软雅黑"/>
                <w:sz w:val="14"/>
                <w:szCs w:val="14"/>
              </w:rPr>
              <w:t>消除数组</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目标数组中清除给定数组中每个元素</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db.foo.bar.update({$pull_all:{array:</w:t>
            </w:r>
          </w:p>
        </w:tc>
      </w:tr>
      <w:tr w:rsidR="00D032B6">
        <w:trPr>
          <w:trHeight w:hRule="exact" w:val="280"/>
        </w:trPr>
        <w:tc>
          <w:tcPr>
            <w:tcW w:w="1530" w:type="dxa"/>
            <w:vMerge/>
            <w:tcBorders>
              <w:left w:val="single" w:sz="8" w:space="0" w:color="000000"/>
              <w:bottom w:val="single" w:sz="8" w:space="0" w:color="000000"/>
              <w:right w:val="nil"/>
            </w:tcBorders>
          </w:tcPr>
          <w:p w:rsidR="00D032B6" w:rsidRDefault="00D032B6"/>
        </w:tc>
        <w:tc>
          <w:tcPr>
            <w:tcW w:w="320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的数值，目标元素必须为数组</w:t>
            </w:r>
            <w:r>
              <w:rPr>
                <w:rFonts w:ascii="微软雅黑" w:eastAsia="微软雅黑" w:hAnsi="微软雅黑" w:cs="微软雅黑"/>
                <w:spacing w:val="-5"/>
                <w:sz w:val="14"/>
                <w:szCs w:val="14"/>
                <w:lang w:eastAsia="zh-CN"/>
              </w:rPr>
              <w:t xml:space="preserve"> </w:t>
            </w:r>
            <w:r>
              <w:rPr>
                <w:rFonts w:ascii="微软雅黑" w:eastAsia="微软雅黑" w:hAnsi="微软雅黑" w:cs="微软雅黑"/>
                <w:sz w:val="14"/>
                <w:szCs w:val="14"/>
                <w:lang w:eastAsia="zh-CN"/>
              </w:rPr>
              <w:t>。</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[2,3,4}})</w:t>
            </w:r>
          </w:p>
        </w:tc>
      </w:tr>
      <w:tr w:rsidR="00D032B6">
        <w:trPr>
          <w:trHeight w:hRule="exact" w:val="260"/>
        </w:trPr>
        <w:tc>
          <w:tcPr>
            <w:tcW w:w="1530"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3" w:history="1">
              <w:r w:rsidR="00A23879">
                <w:rPr>
                  <w:rFonts w:ascii="微软雅黑" w:eastAsia="微软雅黑" w:hAnsi="微软雅黑" w:cs="微软雅黑"/>
                  <w:color w:val="0000FF"/>
                  <w:w w:val="95"/>
                  <w:sz w:val="14"/>
                  <w:szCs w:val="14"/>
                </w:rPr>
                <w:t>$push</w:t>
              </w:r>
            </w:hyperlink>
          </w:p>
        </w:tc>
        <w:tc>
          <w:tcPr>
            <w:tcW w:w="3207" w:type="dxa"/>
            <w:vMerge w:val="restart"/>
            <w:tcBorders>
              <w:top w:val="nil"/>
              <w:left w:val="nil"/>
              <w:right w:val="single" w:sz="8" w:space="0" w:color="000000"/>
            </w:tcBorders>
          </w:tcPr>
          <w:p w:rsidR="00D032B6" w:rsidRDefault="00A23879">
            <w:pPr>
              <w:pStyle w:val="TableParagraph"/>
              <w:spacing w:line="218" w:lineRule="exact"/>
              <w:ind w:left="888"/>
              <w:rPr>
                <w:rFonts w:ascii="微软雅黑" w:eastAsia="微软雅黑" w:hAnsi="微软雅黑" w:cs="微软雅黑"/>
                <w:sz w:val="14"/>
                <w:szCs w:val="14"/>
              </w:rPr>
            </w:pPr>
            <w:r>
              <w:rPr>
                <w:rFonts w:ascii="微软雅黑" w:eastAsia="微软雅黑" w:hAnsi="微软雅黑" w:cs="微软雅黑"/>
                <w:sz w:val="14"/>
                <w:szCs w:val="14"/>
              </w:rPr>
              <w:t>推入数值</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将数值插入目标数组，目标元素必须</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db.foo.bar.update({$push:</w:t>
            </w:r>
          </w:p>
        </w:tc>
      </w:tr>
      <w:tr w:rsidR="00D032B6">
        <w:trPr>
          <w:trHeight w:hRule="exact" w:val="280"/>
        </w:trPr>
        <w:tc>
          <w:tcPr>
            <w:tcW w:w="1530" w:type="dxa"/>
            <w:vMerge/>
            <w:tcBorders>
              <w:left w:val="single" w:sz="8" w:space="0" w:color="000000"/>
              <w:bottom w:val="single" w:sz="8" w:space="0" w:color="000000"/>
              <w:right w:val="nil"/>
            </w:tcBorders>
          </w:tcPr>
          <w:p w:rsidR="00D032B6" w:rsidRDefault="00D032B6"/>
        </w:tc>
        <w:tc>
          <w:tcPr>
            <w:tcW w:w="320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sz w:val="14"/>
                <w:szCs w:val="14"/>
              </w:rPr>
              <w:t>为数组</w:t>
            </w:r>
            <w:r>
              <w:rPr>
                <w:rFonts w:ascii="微软雅黑" w:eastAsia="微软雅黑" w:hAnsi="微软雅黑" w:cs="微软雅黑"/>
                <w:spacing w:val="-5"/>
                <w:sz w:val="14"/>
                <w:szCs w:val="14"/>
              </w:rPr>
              <w:t xml:space="preserve"> </w:t>
            </w:r>
            <w:r>
              <w:rPr>
                <w:rFonts w:ascii="微软雅黑" w:eastAsia="微软雅黑" w:hAnsi="微软雅黑" w:cs="微软雅黑"/>
                <w:sz w:val="14"/>
                <w:szCs w:val="14"/>
              </w:rPr>
              <w:t>。</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{array:2}})</w:t>
            </w:r>
          </w:p>
        </w:tc>
      </w:tr>
      <w:tr w:rsidR="00D032B6">
        <w:trPr>
          <w:trHeight w:hRule="exact" w:val="260"/>
        </w:trPr>
        <w:tc>
          <w:tcPr>
            <w:tcW w:w="1530" w:type="dxa"/>
            <w:vMerge w:val="restart"/>
            <w:tcBorders>
              <w:top w:val="single" w:sz="8" w:space="0" w:color="000000"/>
              <w:left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4" w:history="1">
              <w:r w:rsidR="00A23879">
                <w:rPr>
                  <w:rFonts w:ascii="微软雅黑" w:eastAsia="微软雅黑" w:hAnsi="微软雅黑" w:cs="微软雅黑"/>
                  <w:color w:val="0000FF"/>
                  <w:w w:val="95"/>
                  <w:sz w:val="14"/>
                  <w:szCs w:val="14"/>
                </w:rPr>
                <w:t>$push_all</w:t>
              </w:r>
            </w:hyperlink>
          </w:p>
        </w:tc>
        <w:tc>
          <w:tcPr>
            <w:tcW w:w="3207" w:type="dxa"/>
            <w:vMerge w:val="restart"/>
            <w:tcBorders>
              <w:top w:val="nil"/>
              <w:left w:val="nil"/>
              <w:right w:val="single" w:sz="8" w:space="0" w:color="000000"/>
            </w:tcBorders>
          </w:tcPr>
          <w:p w:rsidR="00D032B6" w:rsidRDefault="00A23879">
            <w:pPr>
              <w:pStyle w:val="TableParagraph"/>
              <w:spacing w:line="218" w:lineRule="exact"/>
              <w:ind w:left="888"/>
              <w:rPr>
                <w:rFonts w:ascii="微软雅黑" w:eastAsia="微软雅黑" w:hAnsi="微软雅黑" w:cs="微软雅黑"/>
                <w:sz w:val="14"/>
                <w:szCs w:val="14"/>
              </w:rPr>
            </w:pPr>
            <w:r>
              <w:rPr>
                <w:rFonts w:ascii="微软雅黑" w:eastAsia="微软雅黑" w:hAnsi="微软雅黑" w:cs="微软雅黑"/>
                <w:sz w:val="14"/>
                <w:szCs w:val="14"/>
              </w:rPr>
              <w:t>推入数组</w:t>
            </w:r>
          </w:p>
        </w:tc>
        <w:tc>
          <w:tcPr>
            <w:tcW w:w="236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将给定数组中每一个值插入目标数</w:t>
            </w:r>
          </w:p>
        </w:tc>
        <w:tc>
          <w:tcPr>
            <w:tcW w:w="2373"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db.foo.bar.update({$push_all:</w:t>
            </w:r>
          </w:p>
        </w:tc>
      </w:tr>
      <w:tr w:rsidR="00D032B6">
        <w:trPr>
          <w:trHeight w:hRule="exact" w:val="275"/>
        </w:trPr>
        <w:tc>
          <w:tcPr>
            <w:tcW w:w="1530" w:type="dxa"/>
            <w:vMerge/>
            <w:tcBorders>
              <w:left w:val="single" w:sz="8" w:space="0" w:color="000000"/>
              <w:bottom w:val="single" w:sz="8" w:space="0" w:color="000000"/>
              <w:right w:val="nil"/>
            </w:tcBorders>
          </w:tcPr>
          <w:p w:rsidR="00D032B6" w:rsidRDefault="00D032B6"/>
        </w:tc>
        <w:tc>
          <w:tcPr>
            <w:tcW w:w="3207" w:type="dxa"/>
            <w:vMerge/>
            <w:tcBorders>
              <w:left w:val="nil"/>
              <w:bottom w:val="nil"/>
              <w:right w:val="single" w:sz="8" w:space="0" w:color="000000"/>
            </w:tcBorders>
          </w:tcPr>
          <w:p w:rsidR="00D032B6" w:rsidRDefault="00D032B6"/>
        </w:tc>
        <w:tc>
          <w:tcPr>
            <w:tcW w:w="236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组，目标元素必须为数组。</w:t>
            </w:r>
          </w:p>
        </w:tc>
        <w:tc>
          <w:tcPr>
            <w:tcW w:w="2373"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5"/>
              <w:rPr>
                <w:rFonts w:ascii="微软雅黑" w:eastAsia="微软雅黑" w:hAnsi="微软雅黑" w:cs="微软雅黑"/>
                <w:sz w:val="14"/>
                <w:szCs w:val="14"/>
              </w:rPr>
            </w:pPr>
            <w:r>
              <w:rPr>
                <w:rFonts w:ascii="微软雅黑" w:eastAsia="微软雅黑" w:hAnsi="微软雅黑" w:cs="微软雅黑"/>
                <w:sz w:val="14"/>
                <w:szCs w:val="14"/>
              </w:rPr>
              <w:t>{array:[2,3,4}})</w:t>
            </w:r>
          </w:p>
        </w:tc>
      </w:tr>
    </w:tbl>
    <w:p w:rsidR="00D032B6" w:rsidRDefault="00D032B6">
      <w:pPr>
        <w:spacing w:before="3" w:line="100" w:lineRule="exact"/>
        <w:rPr>
          <w:sz w:val="10"/>
          <w:szCs w:val="10"/>
        </w:rPr>
      </w:pPr>
    </w:p>
    <w:p w:rsidR="00D032B6" w:rsidRDefault="00A23879">
      <w:pPr>
        <w:pStyle w:val="BodyText"/>
        <w:spacing w:line="312" w:lineRule="exact"/>
        <w:ind w:left="113"/>
      </w:pPr>
      <w:bookmarkStart w:id="622" w:name="$inc"/>
      <w:bookmarkStart w:id="623" w:name="_bookmark286"/>
      <w:bookmarkEnd w:id="622"/>
      <w:bookmarkEnd w:id="623"/>
      <w:r>
        <w:rPr>
          <w:w w:val="95"/>
        </w:rPr>
        <w:t>$inc</w:t>
      </w:r>
    </w:p>
    <w:p w:rsidR="00D032B6" w:rsidRDefault="00D032B6">
      <w:pPr>
        <w:spacing w:before="9" w:line="190" w:lineRule="exact"/>
        <w:rPr>
          <w:sz w:val="19"/>
          <w:szCs w:val="19"/>
        </w:rPr>
      </w:pPr>
    </w:p>
    <w:p w:rsidR="00D032B6" w:rsidRDefault="00A23879">
      <w:pPr>
        <w:pStyle w:val="BodyText"/>
        <w:ind w:left="113"/>
      </w:pPr>
      <w:r>
        <w:t>语法</w:t>
      </w:r>
    </w:p>
    <w:p w:rsidR="00D032B6" w:rsidRDefault="00A23879">
      <w:pPr>
        <w:pStyle w:val="BodyText"/>
        <w:spacing w:before="18"/>
        <w:ind w:left="113"/>
      </w:pPr>
      <w:r>
        <w:rPr>
          <w:w w:val="95"/>
        </w:rPr>
        <w:t>{$inc:{&lt;字段名1&gt;:&lt;值1&gt;,&lt;字段名2&gt;:&lt;值2&gt;,...}}</w:t>
      </w:r>
    </w:p>
    <w:p w:rsidR="00D032B6" w:rsidRDefault="00D032B6">
      <w:pPr>
        <w:spacing w:before="9" w:line="190" w:lineRule="exact"/>
        <w:rPr>
          <w:sz w:val="19"/>
          <w:szCs w:val="19"/>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295"/>
        <w:rPr>
          <w:lang w:eastAsia="zh-CN"/>
        </w:rPr>
      </w:pPr>
      <w:r>
        <w:rPr>
          <w:w w:val="90"/>
          <w:lang w:eastAsia="zh-CN"/>
        </w:rPr>
        <w:t xml:space="preserve">$inc     </w:t>
      </w:r>
      <w:r>
        <w:rPr>
          <w:spacing w:val="19"/>
          <w:w w:val="90"/>
          <w:lang w:eastAsia="zh-CN"/>
        </w:rPr>
        <w:t xml:space="preserve"> </w:t>
      </w:r>
      <w:r>
        <w:rPr>
          <w:w w:val="90"/>
          <w:lang w:eastAsia="zh-CN"/>
        </w:rPr>
        <w:t>操作是给指定“&lt;字段名&gt;”增加指定的“&lt;值&gt;”。如果原记录中没有指定的字段名，那将字段名和值填充到</w:t>
      </w:r>
      <w:r>
        <w:rPr>
          <w:lang w:eastAsia="zh-CN"/>
        </w:rPr>
        <w:t xml:space="preserve"> </w:t>
      </w:r>
      <w:r>
        <w:rPr>
          <w:w w:val="95"/>
          <w:lang w:eastAsia="zh-CN"/>
        </w:rPr>
        <w:t>记录中；如果原记录中存在指定的字段名，那么将字段名的值加上指定的值。</w:t>
      </w:r>
    </w:p>
    <w:p w:rsidR="00D032B6" w:rsidRDefault="00D032B6">
      <w:pPr>
        <w:spacing w:before="14" w:line="200" w:lineRule="exact"/>
        <w:rPr>
          <w:sz w:val="20"/>
          <w:szCs w:val="20"/>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25"/>
          <w:position w:val="1"/>
        </w:rPr>
        <w:t xml:space="preserve"> </w:t>
      </w:r>
      <w:r>
        <w:rPr>
          <w:position w:val="1"/>
        </w:rPr>
        <w:t>bar</w:t>
      </w:r>
      <w:r>
        <w:rPr>
          <w:spacing w:val="-25"/>
          <w:position w:val="1"/>
        </w:rPr>
        <w:t xml:space="preserve"> </w:t>
      </w:r>
      <w:r>
        <w:rPr>
          <w:position w:val="1"/>
        </w:rPr>
        <w:t>下</w:t>
      </w:r>
      <w:r>
        <w:rPr>
          <w:spacing w:val="-25"/>
          <w:position w:val="1"/>
        </w:rPr>
        <w:t xml:space="preserve"> </w:t>
      </w:r>
      <w:r>
        <w:rPr>
          <w:position w:val="1"/>
        </w:rPr>
        <w:t>age</w:t>
      </w:r>
      <w:r>
        <w:rPr>
          <w:spacing w:val="-24"/>
          <w:position w:val="1"/>
        </w:rPr>
        <w:t xml:space="preserve"> </w:t>
      </w:r>
      <w:r>
        <w:rPr>
          <w:position w:val="1"/>
        </w:rPr>
        <w:t>字段值大于15的记录，然后更新这些记录，将</w:t>
      </w:r>
      <w:r>
        <w:rPr>
          <w:spacing w:val="-25"/>
          <w:position w:val="1"/>
        </w:rPr>
        <w:t xml:space="preserve"> </w:t>
      </w:r>
      <w:r>
        <w:rPr>
          <w:position w:val="1"/>
        </w:rPr>
        <w:t>age</w:t>
      </w:r>
      <w:r>
        <w:rPr>
          <w:spacing w:val="-25"/>
          <w:position w:val="1"/>
        </w:rPr>
        <w:t xml:space="preserve"> </w:t>
      </w:r>
      <w:r>
        <w:rPr>
          <w:position w:val="1"/>
        </w:rPr>
        <w:t>字段的值增加5、ID</w:t>
      </w:r>
      <w:r>
        <w:rPr>
          <w:spacing w:val="-25"/>
          <w:position w:val="1"/>
        </w:rPr>
        <w:t xml:space="preserve"> </w:t>
      </w:r>
      <w:r>
        <w:rPr>
          <w:position w:val="1"/>
        </w:rPr>
        <w:t>的值添加1。</w:t>
      </w:r>
    </w:p>
    <w:p w:rsidR="00D032B6" w:rsidRDefault="00035F6E">
      <w:pPr>
        <w:pStyle w:val="BodyText"/>
        <w:spacing w:before="23"/>
        <w:ind w:left="397"/>
        <w:rPr>
          <w:rFonts w:ascii="Microsoft JhengHei" w:eastAsia="Microsoft JhengHei" w:hAnsi="Microsoft JhengHei" w:cs="Microsoft JhengHei"/>
        </w:rPr>
      </w:pPr>
      <w:r w:rsidRPr="00035F6E">
        <w:pict>
          <v:group id="_x0000_s2390" style="position:absolute;left:0;text-align:left;margin-left:95.85pt;margin-top:6.9pt;width:459.45pt;height:10.6pt;z-index:-251496448;mso-position-horizontal-relative:page" coordorigin="1917,138" coordsize="9189,212">
            <v:shape id="_x0000_s2391"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db.foo.bar.update({$inc:{age:5,ID:1}},{age:{</w:t>
      </w:r>
      <w:hyperlink w:anchor="_bookmark265" w:history="1">
        <w:r w:rsidR="00A23879">
          <w:rPr>
            <w:rFonts w:ascii="Microsoft JhengHei" w:eastAsia="Microsoft JhengHei" w:hAnsi="Microsoft JhengHei" w:cs="Microsoft JhengHei"/>
            <w:color w:val="0000FF"/>
            <w:w w:val="110"/>
          </w:rPr>
          <w:t>$gt</w:t>
        </w:r>
      </w:hyperlink>
      <w:r w:rsidR="00A23879">
        <w:rPr>
          <w:rFonts w:ascii="Microsoft JhengHei" w:eastAsia="Microsoft JhengHei" w:hAnsi="Microsoft JhengHei" w:cs="Microsoft JhengHei"/>
          <w:color w:val="000000"/>
          <w:w w:val="110"/>
        </w:rPr>
        <w:t>:15}})</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选择集合</w:t>
      </w:r>
      <w:r>
        <w:rPr>
          <w:spacing w:val="-11"/>
          <w:position w:val="1"/>
          <w:lang w:eastAsia="zh-CN"/>
        </w:rPr>
        <w:t xml:space="preserve"> </w:t>
      </w:r>
      <w:r>
        <w:rPr>
          <w:position w:val="1"/>
          <w:lang w:eastAsia="zh-CN"/>
        </w:rPr>
        <w:t>bar</w:t>
      </w:r>
      <w:r>
        <w:rPr>
          <w:spacing w:val="-10"/>
          <w:position w:val="1"/>
          <w:lang w:eastAsia="zh-CN"/>
        </w:rPr>
        <w:t xml:space="preserve"> </w:t>
      </w:r>
      <w:r>
        <w:rPr>
          <w:position w:val="1"/>
          <w:lang w:eastAsia="zh-CN"/>
        </w:rPr>
        <w:t>中存在数组对象</w:t>
      </w:r>
      <w:r>
        <w:rPr>
          <w:spacing w:val="-11"/>
          <w:position w:val="1"/>
          <w:lang w:eastAsia="zh-CN"/>
        </w:rPr>
        <w:t xml:space="preserve"> </w:t>
      </w:r>
      <w:r>
        <w:rPr>
          <w:position w:val="1"/>
          <w:lang w:eastAsia="zh-CN"/>
        </w:rPr>
        <w:t>arr</w:t>
      </w:r>
      <w:r>
        <w:rPr>
          <w:spacing w:val="-10"/>
          <w:position w:val="1"/>
          <w:lang w:eastAsia="zh-CN"/>
        </w:rPr>
        <w:t xml:space="preserve"> </w:t>
      </w:r>
      <w:r>
        <w:rPr>
          <w:position w:val="1"/>
          <w:lang w:eastAsia="zh-CN"/>
        </w:rPr>
        <w:t>的记录，将数组对象</w:t>
      </w:r>
      <w:r>
        <w:rPr>
          <w:spacing w:val="-11"/>
          <w:position w:val="1"/>
          <w:lang w:eastAsia="zh-CN"/>
        </w:rPr>
        <w:t xml:space="preserve"> </w:t>
      </w:r>
      <w:r>
        <w:rPr>
          <w:position w:val="1"/>
          <w:lang w:eastAsia="zh-CN"/>
        </w:rPr>
        <w:t>arr</w:t>
      </w:r>
      <w:r>
        <w:rPr>
          <w:spacing w:val="-10"/>
          <w:position w:val="1"/>
          <w:lang w:eastAsia="zh-CN"/>
        </w:rPr>
        <w:t xml:space="preserve"> </w:t>
      </w:r>
      <w:r>
        <w:rPr>
          <w:position w:val="1"/>
          <w:lang w:eastAsia="zh-CN"/>
        </w:rPr>
        <w:t>的第二个元素值添加1。</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388" style="position:absolute;left:0;text-align:left;margin-left:95.85pt;margin-top:4.95pt;width:459.45pt;height:10.6pt;z-index:-251495424;mso-position-horizontal-relative:page" coordorigin="1917,99" coordsize="9189,212">
            <v:shape id="_x0000_s238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20"/>
        </w:rPr>
        <w:t>db.foo.bar.update({$inc:{"arr.1":1}},{arr:{</w:t>
      </w:r>
      <w:hyperlink w:anchor="_bookmark280" w:history="1">
        <w:r w:rsidR="00A23879">
          <w:rPr>
            <w:rFonts w:ascii="Microsoft JhengHei" w:eastAsia="Microsoft JhengHei" w:hAnsi="Microsoft JhengHei" w:cs="Microsoft JhengHei"/>
            <w:color w:val="0000FF"/>
            <w:w w:val="120"/>
          </w:rPr>
          <w:t>$exists</w:t>
        </w:r>
      </w:hyperlink>
      <w:r w:rsidR="00A23879">
        <w:rPr>
          <w:rFonts w:ascii="Microsoft JhengHei" w:eastAsia="Microsoft JhengHei" w:hAnsi="Microsoft JhengHei" w:cs="Microsoft JhengHei"/>
          <w:color w:val="000000"/>
          <w:w w:val="120"/>
        </w:rPr>
        <w:t>:1}})</w:t>
      </w:r>
    </w:p>
    <w:p w:rsidR="00D032B6" w:rsidRDefault="00A23879">
      <w:pPr>
        <w:pStyle w:val="BodyText"/>
        <w:spacing w:before="66"/>
        <w:ind w:left="113"/>
        <w:rPr>
          <w:lang w:eastAsia="zh-CN"/>
        </w:rPr>
      </w:pPr>
      <w:bookmarkStart w:id="624" w:name="$set"/>
      <w:bookmarkStart w:id="625" w:name="_bookmark287"/>
      <w:bookmarkEnd w:id="624"/>
      <w:bookmarkEnd w:id="625"/>
      <w:r>
        <w:rPr>
          <w:w w:val="95"/>
          <w:lang w:eastAsia="zh-CN"/>
        </w:rPr>
        <w:t>$set</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A23879">
      <w:pPr>
        <w:pStyle w:val="BodyText"/>
        <w:spacing w:before="18"/>
        <w:ind w:left="113"/>
        <w:rPr>
          <w:lang w:eastAsia="zh-CN"/>
        </w:rPr>
      </w:pPr>
      <w:r>
        <w:rPr>
          <w:w w:val="95"/>
          <w:lang w:eastAsia="zh-CN"/>
        </w:rPr>
        <w:t>{$set:{&lt;字段名1&gt;:&lt;值1&gt;,&lt;字段名2&gt;:&lt;值2&gt;,...}}</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465"/>
        <w:rPr>
          <w:lang w:eastAsia="zh-CN"/>
        </w:rPr>
      </w:pPr>
      <w:r>
        <w:rPr>
          <w:w w:val="90"/>
          <w:lang w:eastAsia="zh-CN"/>
        </w:rPr>
        <w:t xml:space="preserve">$set     </w:t>
      </w:r>
      <w:r>
        <w:rPr>
          <w:spacing w:val="41"/>
          <w:w w:val="90"/>
          <w:lang w:eastAsia="zh-CN"/>
        </w:rPr>
        <w:t xml:space="preserve"> </w:t>
      </w:r>
      <w:r>
        <w:rPr>
          <w:w w:val="90"/>
          <w:lang w:eastAsia="zh-CN"/>
        </w:rPr>
        <w:t>操作是将指定的“&lt;字段名&gt;”更新为指定的“&lt;值&gt;”。如果原记录中没有指定的字段名，那将字段名和值填</w:t>
      </w:r>
      <w:r>
        <w:rPr>
          <w:lang w:eastAsia="zh-CN"/>
        </w:rPr>
        <w:t xml:space="preserve"> </w:t>
      </w:r>
      <w:r>
        <w:rPr>
          <w:w w:val="95"/>
          <w:lang w:eastAsia="zh-CN"/>
        </w:rPr>
        <w:t>充到记录中；如果原记录中存在指定的字段名，那么将字段名的值更新为指定的值。</w:t>
      </w:r>
    </w:p>
    <w:p w:rsidR="00D032B6" w:rsidRDefault="00D032B6">
      <w:pPr>
        <w:spacing w:before="14" w:line="200" w:lineRule="exact"/>
        <w:rPr>
          <w:sz w:val="20"/>
          <w:szCs w:val="20"/>
          <w:lang w:eastAsia="zh-CN"/>
        </w:rPr>
      </w:pPr>
    </w:p>
    <w:p w:rsidR="00D032B6" w:rsidRDefault="00A23879">
      <w:pPr>
        <w:pStyle w:val="BodyText"/>
        <w:ind w:left="113"/>
      </w:pPr>
      <w:r>
        <w:t>示例</w:t>
      </w:r>
    </w:p>
    <w:p w:rsidR="00D032B6" w:rsidRDefault="00A23879">
      <w:pPr>
        <w:pStyle w:val="BodyText"/>
        <w:tabs>
          <w:tab w:val="left" w:pos="397"/>
        </w:tabs>
        <w:spacing w:before="34"/>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选择集合</w:t>
      </w:r>
      <w:r>
        <w:rPr>
          <w:spacing w:val="-19"/>
          <w:position w:val="1"/>
        </w:rPr>
        <w:t xml:space="preserve"> </w:t>
      </w:r>
      <w:r>
        <w:rPr>
          <w:position w:val="1"/>
        </w:rPr>
        <w:t>bar</w:t>
      </w:r>
      <w:r>
        <w:rPr>
          <w:spacing w:val="-19"/>
          <w:position w:val="1"/>
        </w:rPr>
        <w:t xml:space="preserve"> </w:t>
      </w:r>
      <w:r>
        <w:rPr>
          <w:position w:val="1"/>
        </w:rPr>
        <w:t>下不存在</w:t>
      </w:r>
      <w:r>
        <w:rPr>
          <w:spacing w:val="-19"/>
          <w:position w:val="1"/>
        </w:rPr>
        <w:t xml:space="preserve"> </w:t>
      </w:r>
      <w:r>
        <w:rPr>
          <w:position w:val="1"/>
        </w:rPr>
        <w:t>age</w:t>
      </w:r>
      <w:r>
        <w:rPr>
          <w:spacing w:val="-19"/>
          <w:position w:val="1"/>
        </w:rPr>
        <w:t xml:space="preserve"> </w:t>
      </w:r>
      <w:r>
        <w:rPr>
          <w:position w:val="1"/>
        </w:rPr>
        <w:t>字段的记录，使用</w:t>
      </w:r>
      <w:r>
        <w:rPr>
          <w:spacing w:val="-19"/>
          <w:position w:val="1"/>
        </w:rPr>
        <w:t xml:space="preserve"> </w:t>
      </w:r>
      <w:r>
        <w:rPr>
          <w:position w:val="1"/>
        </w:rPr>
        <w:t>$set</w:t>
      </w:r>
      <w:r>
        <w:rPr>
          <w:spacing w:val="-19"/>
          <w:position w:val="1"/>
        </w:rPr>
        <w:t xml:space="preserve"> </w:t>
      </w:r>
      <w:r>
        <w:rPr>
          <w:position w:val="1"/>
        </w:rPr>
        <w:t>更新这些记录</w:t>
      </w:r>
    </w:p>
    <w:p w:rsidR="00D032B6" w:rsidRDefault="00035F6E">
      <w:pPr>
        <w:pStyle w:val="BodyText"/>
        <w:spacing w:before="23"/>
        <w:ind w:left="397"/>
        <w:rPr>
          <w:rFonts w:ascii="Microsoft JhengHei" w:eastAsia="Microsoft JhengHei" w:hAnsi="Microsoft JhengHei" w:cs="Microsoft JhengHei"/>
        </w:rPr>
      </w:pPr>
      <w:r w:rsidRPr="00035F6E">
        <w:pict>
          <v:group id="_x0000_s2386" style="position:absolute;left:0;text-align:left;margin-left:95.85pt;margin-top:6.9pt;width:459.45pt;height:10.6pt;z-index:-251494400;mso-position-horizontal-relative:page" coordorigin="1917,138" coordsize="9189,212">
            <v:shape id="_x0000_s2387"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10"/>
        </w:rPr>
        <w:t>db.foo.bar.update({$set:{age:5,ID:10}},{age:{</w:t>
      </w:r>
      <w:hyperlink w:anchor="_bookmark280" w:history="1">
        <w:r w:rsidR="00A23879">
          <w:rPr>
            <w:rFonts w:ascii="Microsoft JhengHei" w:eastAsia="Microsoft JhengHei" w:hAnsi="Microsoft JhengHei" w:cs="Microsoft JhengHei"/>
            <w:color w:val="0000FF"/>
            <w:w w:val="110"/>
          </w:rPr>
          <w:t>$exists</w:t>
        </w:r>
      </w:hyperlink>
      <w:r w:rsidR="00A23879">
        <w:rPr>
          <w:rFonts w:ascii="Microsoft JhengHei" w:eastAsia="Microsoft JhengHei" w:hAnsi="Microsoft JhengHei" w:cs="Microsoft JhengHei"/>
          <w:color w:val="000000"/>
          <w:w w:val="110"/>
        </w:rPr>
        <w:t>:0}})</w:t>
      </w:r>
    </w:p>
    <w:p w:rsidR="00D032B6" w:rsidRDefault="00A23879">
      <w:pPr>
        <w:pStyle w:val="BodyText"/>
        <w:tabs>
          <w:tab w:val="left" w:pos="397"/>
        </w:tabs>
        <w:spacing w:line="234" w:lineRule="exact"/>
        <w:ind w:left="113"/>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更新集合</w:t>
      </w:r>
      <w:r>
        <w:rPr>
          <w:spacing w:val="-4"/>
          <w:w w:val="95"/>
          <w:position w:val="1"/>
        </w:rPr>
        <w:t xml:space="preserve"> </w:t>
      </w:r>
      <w:r>
        <w:rPr>
          <w:w w:val="95"/>
          <w:position w:val="1"/>
        </w:rPr>
        <w:t>bar</w:t>
      </w:r>
      <w:r>
        <w:rPr>
          <w:spacing w:val="-4"/>
          <w:w w:val="95"/>
          <w:position w:val="1"/>
        </w:rPr>
        <w:t xml:space="preserve"> </w:t>
      </w:r>
      <w:r>
        <w:rPr>
          <w:w w:val="95"/>
          <w:position w:val="1"/>
        </w:rPr>
        <w:t>下的所有记录，使所有记录的字段</w:t>
      </w:r>
      <w:r>
        <w:rPr>
          <w:spacing w:val="-4"/>
          <w:w w:val="95"/>
          <w:position w:val="1"/>
        </w:rPr>
        <w:t xml:space="preserve"> </w:t>
      </w:r>
      <w:r>
        <w:rPr>
          <w:w w:val="95"/>
          <w:position w:val="1"/>
        </w:rPr>
        <w:t>str</w:t>
      </w:r>
      <w:r>
        <w:rPr>
          <w:spacing w:val="-3"/>
          <w:w w:val="95"/>
          <w:position w:val="1"/>
        </w:rPr>
        <w:t xml:space="preserve"> </w:t>
      </w:r>
      <w:r>
        <w:rPr>
          <w:w w:val="95"/>
          <w:position w:val="1"/>
        </w:rPr>
        <w:t>的值更新为“abc”</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384" style="position:absolute;left:0;text-align:left;margin-left:95.85pt;margin-top:4.95pt;width:459.45pt;height:10.6pt;z-index:-251493376;mso-position-horizontal-relative:page" coordorigin="1917,99" coordsize="9189,212">
            <v:shape id="_x0000_s238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db.foo.bar.update({$set:{str:"abd"}})</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使用</w:t>
      </w:r>
      <w:r>
        <w:rPr>
          <w:spacing w:val="-14"/>
          <w:position w:val="1"/>
          <w:lang w:eastAsia="zh-CN"/>
        </w:rPr>
        <w:t xml:space="preserve"> </w:t>
      </w:r>
      <w:r>
        <w:rPr>
          <w:position w:val="1"/>
          <w:lang w:eastAsia="zh-CN"/>
        </w:rPr>
        <w:t>$set</w:t>
      </w:r>
      <w:r>
        <w:rPr>
          <w:spacing w:val="-13"/>
          <w:position w:val="1"/>
          <w:lang w:eastAsia="zh-CN"/>
        </w:rPr>
        <w:t xml:space="preserve"> </w:t>
      </w:r>
      <w:r>
        <w:rPr>
          <w:position w:val="1"/>
          <w:lang w:eastAsia="zh-CN"/>
        </w:rPr>
        <w:t>更新嵌套数组对象里面的元素。字段名</w:t>
      </w:r>
      <w:r>
        <w:rPr>
          <w:spacing w:val="-13"/>
          <w:position w:val="1"/>
          <w:lang w:eastAsia="zh-CN"/>
        </w:rPr>
        <w:t xml:space="preserve"> </w:t>
      </w:r>
      <w:r>
        <w:rPr>
          <w:position w:val="1"/>
          <w:lang w:eastAsia="zh-CN"/>
        </w:rPr>
        <w:t>arr</w:t>
      </w:r>
      <w:r>
        <w:rPr>
          <w:spacing w:val="-13"/>
          <w:position w:val="1"/>
          <w:lang w:eastAsia="zh-CN"/>
        </w:rPr>
        <w:t xml:space="preserve"> </w:t>
      </w:r>
      <w:r>
        <w:rPr>
          <w:position w:val="1"/>
          <w:lang w:eastAsia="zh-CN"/>
        </w:rPr>
        <w:t>在集合</w:t>
      </w:r>
      <w:r>
        <w:rPr>
          <w:spacing w:val="-13"/>
          <w:position w:val="1"/>
          <w:lang w:eastAsia="zh-CN"/>
        </w:rPr>
        <w:t xml:space="preserve"> </w:t>
      </w:r>
      <w:r>
        <w:rPr>
          <w:position w:val="1"/>
          <w:lang w:eastAsia="zh-CN"/>
        </w:rPr>
        <w:t>bar</w:t>
      </w:r>
      <w:r>
        <w:rPr>
          <w:spacing w:val="-13"/>
          <w:position w:val="1"/>
          <w:lang w:eastAsia="zh-CN"/>
        </w:rPr>
        <w:t xml:space="preserve"> </w:t>
      </w:r>
      <w:r>
        <w:rPr>
          <w:position w:val="1"/>
          <w:lang w:eastAsia="zh-CN"/>
        </w:rPr>
        <w:t>中是一个嵌套数组对象，例如有两条记</w:t>
      </w:r>
    </w:p>
    <w:p w:rsidR="00D032B6" w:rsidRDefault="00A23879">
      <w:pPr>
        <w:pStyle w:val="BodyText"/>
        <w:spacing w:line="243" w:lineRule="exact"/>
        <w:ind w:left="397"/>
      </w:pPr>
      <w:r>
        <w:rPr>
          <w:w w:val="95"/>
        </w:rPr>
        <w:t xml:space="preserve">录：{arr:[1,2,3],name:"Tom"},{name:"Mike",age:20}第二条记录没有 </w:t>
      </w:r>
      <w:r>
        <w:rPr>
          <w:spacing w:val="24"/>
          <w:w w:val="95"/>
        </w:rPr>
        <w:t xml:space="preserve"> </w:t>
      </w:r>
      <w:r>
        <w:rPr>
          <w:w w:val="95"/>
        </w:rPr>
        <w:t xml:space="preserve">arr </w:t>
      </w:r>
      <w:r>
        <w:rPr>
          <w:spacing w:val="24"/>
          <w:w w:val="95"/>
        </w:rPr>
        <w:t xml:space="preserve"> </w:t>
      </w:r>
      <w:r>
        <w:rPr>
          <w:w w:val="95"/>
        </w:rPr>
        <w:t>字段名</w:t>
      </w:r>
    </w:p>
    <w:p w:rsidR="00D032B6" w:rsidRDefault="00035F6E">
      <w:pPr>
        <w:pStyle w:val="BodyText"/>
        <w:spacing w:before="20"/>
        <w:ind w:left="397"/>
        <w:rPr>
          <w:rFonts w:ascii="Microsoft JhengHei" w:eastAsia="Microsoft JhengHei" w:hAnsi="Microsoft JhengHei" w:cs="Microsoft JhengHei"/>
        </w:rPr>
      </w:pPr>
      <w:r w:rsidRPr="00035F6E">
        <w:pict>
          <v:group id="_x0000_s2382" style="position:absolute;left:0;text-align:left;margin-left:95.85pt;margin-top:6.75pt;width:459.45pt;height:10.6pt;z-index:-251492352;mso-position-horizontal-relative:page" coordorigin="1917,135" coordsize="9189,212">
            <v:shape id="_x0000_s2383"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15"/>
        </w:rPr>
        <w:t>db.foo.bar.update({$set:{"arr.1":4}},{name:{</w:t>
      </w:r>
      <w:hyperlink w:anchor="_bookmark280" w:history="1">
        <w:r w:rsidR="00A23879">
          <w:rPr>
            <w:rFonts w:ascii="Microsoft JhengHei" w:eastAsia="Microsoft JhengHei" w:hAnsi="Microsoft JhengHei" w:cs="Microsoft JhengHei"/>
            <w:color w:val="0000FF"/>
            <w:w w:val="115"/>
          </w:rPr>
          <w:t>$exists</w:t>
        </w:r>
      </w:hyperlink>
      <w:r w:rsidR="00A23879">
        <w:rPr>
          <w:rFonts w:ascii="Microsoft JhengHei" w:eastAsia="Microsoft JhengHei" w:hAnsi="Microsoft JhengHei" w:cs="Microsoft JhengHei"/>
          <w:color w:val="000000"/>
          <w:w w:val="115"/>
        </w:rPr>
        <w:t>:1}})</w:t>
      </w:r>
    </w:p>
    <w:p w:rsidR="00D032B6" w:rsidRDefault="00D032B6">
      <w:pPr>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before="56" w:line="168" w:lineRule="auto"/>
        <w:ind w:left="1217" w:right="115"/>
        <w:rPr>
          <w:lang w:eastAsia="zh-CN"/>
        </w:rPr>
      </w:pPr>
      <w:r>
        <w:t>此操作是选择含有</w:t>
      </w:r>
      <w:r>
        <w:rPr>
          <w:spacing w:val="-18"/>
        </w:rPr>
        <w:t xml:space="preserve"> </w:t>
      </w:r>
      <w:r>
        <w:t>name</w:t>
      </w:r>
      <w:r>
        <w:rPr>
          <w:spacing w:val="-17"/>
        </w:rPr>
        <w:t xml:space="preserve"> </w:t>
      </w:r>
      <w:r>
        <w:t>字段的所有记录，然后使用</w:t>
      </w:r>
      <w:r>
        <w:rPr>
          <w:spacing w:val="-17"/>
        </w:rPr>
        <w:t xml:space="preserve"> </w:t>
      </w:r>
      <w:r>
        <w:t>$set</w:t>
      </w:r>
      <w:r>
        <w:rPr>
          <w:spacing w:val="-17"/>
        </w:rPr>
        <w:t xml:space="preserve"> </w:t>
      </w:r>
      <w:r>
        <w:t>更新这些记录的数组对象</w:t>
      </w:r>
      <w:r>
        <w:rPr>
          <w:spacing w:val="-17"/>
        </w:rPr>
        <w:t xml:space="preserve"> </w:t>
      </w:r>
      <w:r>
        <w:t>arr。</w:t>
      </w:r>
      <w:r>
        <w:rPr>
          <w:lang w:eastAsia="zh-CN"/>
        </w:rPr>
        <w:t>如果原记录中 没有数组对象</w:t>
      </w:r>
      <w:r>
        <w:rPr>
          <w:spacing w:val="-12"/>
          <w:lang w:eastAsia="zh-CN"/>
        </w:rPr>
        <w:t xml:space="preserve"> </w:t>
      </w:r>
      <w:r>
        <w:rPr>
          <w:lang w:eastAsia="zh-CN"/>
        </w:rPr>
        <w:t>arr，使用</w:t>
      </w:r>
      <w:r>
        <w:rPr>
          <w:spacing w:val="-12"/>
          <w:lang w:eastAsia="zh-CN"/>
        </w:rPr>
        <w:t xml:space="preserve"> </w:t>
      </w:r>
      <w:r>
        <w:rPr>
          <w:lang w:eastAsia="zh-CN"/>
        </w:rPr>
        <w:t>$set</w:t>
      </w:r>
      <w:r>
        <w:rPr>
          <w:spacing w:val="-12"/>
          <w:lang w:eastAsia="zh-CN"/>
        </w:rPr>
        <w:t xml:space="preserve"> </w:t>
      </w:r>
      <w:r>
        <w:rPr>
          <w:lang w:eastAsia="zh-CN"/>
        </w:rPr>
        <w:t>会将</w:t>
      </w:r>
      <w:r>
        <w:rPr>
          <w:spacing w:val="-12"/>
          <w:lang w:eastAsia="zh-CN"/>
        </w:rPr>
        <w:t xml:space="preserve"> </w:t>
      </w:r>
      <w:r>
        <w:rPr>
          <w:lang w:eastAsia="zh-CN"/>
        </w:rPr>
        <w:t>arr</w:t>
      </w:r>
      <w:r>
        <w:rPr>
          <w:spacing w:val="-11"/>
          <w:lang w:eastAsia="zh-CN"/>
        </w:rPr>
        <w:t xml:space="preserve"> </w:t>
      </w:r>
      <w:r>
        <w:rPr>
          <w:lang w:eastAsia="zh-CN"/>
        </w:rPr>
        <w:t>字段以嵌套对象的方式插入到记录中。上面两条记录更新之后为：</w:t>
      </w:r>
    </w:p>
    <w:p w:rsidR="00D032B6" w:rsidRDefault="00035F6E">
      <w:pPr>
        <w:pStyle w:val="BodyText"/>
        <w:spacing w:before="35"/>
        <w:ind w:left="1217"/>
        <w:rPr>
          <w:rFonts w:ascii="Microsoft JhengHei" w:eastAsia="Microsoft JhengHei" w:hAnsi="Microsoft JhengHei" w:cs="Microsoft JhengHei"/>
          <w:lang w:eastAsia="zh-CN"/>
        </w:rPr>
      </w:pPr>
      <w:r w:rsidRPr="00035F6E">
        <w:pict>
          <v:group id="_x0000_s2380" style="position:absolute;left:0;text-align:left;margin-left:95.85pt;margin-top:7.5pt;width:459.45pt;height:10.6pt;z-index:-251491328;mso-position-horizontal-relative:page" coordorigin="1917,150" coordsize="9189,212">
            <v:shape id="_x0000_s2381" style="position:absolute;left:1917;top:150;width:9189;height:212" coordorigin="1917,150" coordsize="9189,212" path="m1917,150r9189,l11106,362r-9189,l1917,150xe" fillcolor="#efefef" stroked="f">
              <v:path arrowok="t"/>
            </v:shape>
            <w10:wrap anchorx="page"/>
          </v:group>
        </w:pict>
      </w:r>
      <w:r w:rsidR="00A23879">
        <w:rPr>
          <w:rFonts w:ascii="Microsoft JhengHei" w:eastAsia="Microsoft JhengHei" w:hAnsi="Microsoft JhengHei" w:cs="Microsoft JhengHei"/>
          <w:w w:val="110"/>
          <w:lang w:eastAsia="zh-CN"/>
        </w:rPr>
        <w:t>{arr:[1,4,3],name:"Tom"},{arr:{"1":4},name:"Mike",age:20}</w:t>
      </w:r>
    </w:p>
    <w:p w:rsidR="00D032B6" w:rsidRDefault="00A23879">
      <w:pPr>
        <w:pStyle w:val="BodyText"/>
        <w:spacing w:before="66"/>
        <w:rPr>
          <w:lang w:eastAsia="zh-CN"/>
        </w:rPr>
      </w:pPr>
      <w:bookmarkStart w:id="626" w:name="$unset"/>
      <w:bookmarkStart w:id="627" w:name="_bookmark288"/>
      <w:bookmarkEnd w:id="626"/>
      <w:bookmarkEnd w:id="627"/>
      <w:r>
        <w:rPr>
          <w:w w:val="95"/>
          <w:lang w:eastAsia="zh-CN"/>
        </w:rPr>
        <w:t>$unset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语法</w:t>
      </w:r>
    </w:p>
    <w:p w:rsidR="00D032B6" w:rsidRDefault="00A23879">
      <w:pPr>
        <w:pStyle w:val="BodyText"/>
        <w:spacing w:before="18"/>
        <w:rPr>
          <w:lang w:eastAsia="zh-CN"/>
        </w:rPr>
      </w:pPr>
      <w:r>
        <w:rPr>
          <w:w w:val="95"/>
          <w:lang w:eastAsia="zh-CN"/>
        </w:rPr>
        <w:t>{$unset:{&lt;字段名1&gt;:"",&lt;字段名2&gt;:"",...}}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描述</w:t>
      </w:r>
    </w:p>
    <w:p w:rsidR="00D032B6" w:rsidRDefault="00A23879">
      <w:pPr>
        <w:pStyle w:val="BodyText"/>
        <w:spacing w:before="18" w:line="379" w:lineRule="auto"/>
        <w:ind w:right="2130"/>
      </w:pPr>
      <w:r>
        <w:rPr>
          <w:w w:val="95"/>
          <w:lang w:eastAsia="zh-CN"/>
        </w:rPr>
        <w:t xml:space="preserve">$unset     </w:t>
      </w:r>
      <w:r>
        <w:rPr>
          <w:spacing w:val="28"/>
          <w:w w:val="95"/>
          <w:lang w:eastAsia="zh-CN"/>
        </w:rPr>
        <w:t xml:space="preserve"> </w:t>
      </w:r>
      <w:r>
        <w:rPr>
          <w:w w:val="95"/>
          <w:lang w:eastAsia="zh-CN"/>
        </w:rPr>
        <w:t>操作是删除集合中指定的字段名。如果记录中没有指定的字段名，跳过。</w:t>
      </w:r>
      <w:r>
        <w:rPr>
          <w:lang w:eastAsia="zh-CN"/>
        </w:rPr>
        <w:t xml:space="preserve"> </w:t>
      </w:r>
      <w: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删除集合</w:t>
      </w:r>
      <w:r>
        <w:rPr>
          <w:spacing w:val="-23"/>
          <w:position w:val="1"/>
        </w:rPr>
        <w:t xml:space="preserve"> </w:t>
      </w:r>
      <w:r>
        <w:rPr>
          <w:position w:val="1"/>
        </w:rPr>
        <w:t>bar</w:t>
      </w:r>
      <w:r>
        <w:rPr>
          <w:spacing w:val="-23"/>
          <w:position w:val="1"/>
        </w:rPr>
        <w:t xml:space="preserve"> </w:t>
      </w:r>
      <w:r>
        <w:rPr>
          <w:position w:val="1"/>
        </w:rPr>
        <w:t>下记录的</w:t>
      </w:r>
      <w:r>
        <w:rPr>
          <w:spacing w:val="-22"/>
          <w:position w:val="1"/>
        </w:rPr>
        <w:t xml:space="preserve"> </w:t>
      </w:r>
      <w:r>
        <w:rPr>
          <w:position w:val="1"/>
        </w:rPr>
        <w:t>name</w:t>
      </w:r>
      <w:r>
        <w:rPr>
          <w:spacing w:val="-23"/>
          <w:position w:val="1"/>
        </w:rPr>
        <w:t xml:space="preserve"> </w:t>
      </w:r>
      <w:r>
        <w:rPr>
          <w:position w:val="1"/>
        </w:rPr>
        <w:t>字段和</w:t>
      </w:r>
      <w:r>
        <w:rPr>
          <w:spacing w:val="-22"/>
          <w:position w:val="1"/>
        </w:rPr>
        <w:t xml:space="preserve"> </w:t>
      </w:r>
      <w:r>
        <w:rPr>
          <w:position w:val="1"/>
        </w:rPr>
        <w:t>age</w:t>
      </w:r>
      <w:r>
        <w:rPr>
          <w:spacing w:val="-23"/>
          <w:position w:val="1"/>
        </w:rPr>
        <w:t xml:space="preserve"> </w:t>
      </w:r>
      <w:r>
        <w:rPr>
          <w:position w:val="1"/>
        </w:rPr>
        <w:t>字段，如果记录中没有字段</w:t>
      </w:r>
      <w:r>
        <w:rPr>
          <w:spacing w:val="-22"/>
          <w:position w:val="1"/>
        </w:rPr>
        <w:t xml:space="preserve"> </w:t>
      </w:r>
      <w:r>
        <w:rPr>
          <w:position w:val="1"/>
        </w:rPr>
        <w:t>name</w:t>
      </w:r>
      <w:r>
        <w:rPr>
          <w:spacing w:val="-23"/>
          <w:position w:val="1"/>
        </w:rPr>
        <w:t xml:space="preserve"> </w:t>
      </w:r>
      <w:r>
        <w:rPr>
          <w:position w:val="1"/>
        </w:rPr>
        <w:t>或</w:t>
      </w:r>
      <w:r>
        <w:rPr>
          <w:spacing w:val="-22"/>
          <w:position w:val="1"/>
        </w:rPr>
        <w:t xml:space="preserve"> </w:t>
      </w:r>
      <w:r>
        <w:rPr>
          <w:position w:val="1"/>
        </w:rPr>
        <w:t>age，跳过，不做任何处</w:t>
      </w:r>
    </w:p>
    <w:p w:rsidR="00D032B6" w:rsidRDefault="00A23879">
      <w:pPr>
        <w:pStyle w:val="BodyText"/>
        <w:spacing w:line="243" w:lineRule="exact"/>
        <w:ind w:left="1217"/>
      </w:pPr>
      <w:r>
        <w:t>理</w:t>
      </w:r>
    </w:p>
    <w:p w:rsidR="00D032B6" w:rsidRDefault="00035F6E">
      <w:pPr>
        <w:pStyle w:val="BodyText"/>
        <w:spacing w:before="20"/>
        <w:ind w:left="1217"/>
        <w:rPr>
          <w:rFonts w:ascii="Microsoft JhengHei" w:eastAsia="Microsoft JhengHei" w:hAnsi="Microsoft JhengHei" w:cs="Microsoft JhengHei"/>
        </w:rPr>
      </w:pPr>
      <w:r w:rsidRPr="00035F6E">
        <w:pict>
          <v:group id="_x0000_s2378" style="position:absolute;left:0;text-align:left;margin-left:95.85pt;margin-top:6.75pt;width:459.45pt;height:10.6pt;z-index:-251490304;mso-position-horizontal-relative:page" coordorigin="1917,135" coordsize="9189,212">
            <v:shape id="_x0000_s2379"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05"/>
        </w:rPr>
        <w:t>db.foo.bar.update({$unset:{name:"",age:""}})</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$unset    删除数组对象中的元素。如有一条记录：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76" style="position:absolute;left:0;text-align:left;margin-left:95.85pt;margin-top:4.95pt;width:459.45pt;height:10.6pt;z-index:-251489280;mso-position-horizontal-relative:page" coordorigin="1917,99" coordsize="9189,212">
            <v:shape id="_x0000_s237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rPr>
        <w:t>{arr:[1,2,3],name:"Tom"}</w:t>
      </w:r>
    </w:p>
    <w:p w:rsidR="00D032B6" w:rsidRDefault="00035F6E">
      <w:pPr>
        <w:pStyle w:val="BodyText"/>
        <w:spacing w:before="26" w:line="256" w:lineRule="auto"/>
        <w:ind w:left="1217" w:right="5049"/>
      </w:pPr>
      <w:r>
        <w:pict>
          <v:group id="_x0000_s2374" style="position:absolute;left:0;text-align:left;margin-left:95.85pt;margin-top:25.15pt;width:459.45pt;height:10.6pt;z-index:-251488256;mso-position-horizontal-relative:page" coordorigin="1917,503" coordsize="9189,212">
            <v:shape id="_x0000_s2375" style="position:absolute;left:1917;top:503;width:9189;height:212" coordorigin="1917,503" coordsize="9189,212" path="m1917,503r9189,l11106,715r-9189,l1917,503xe" fillcolor="#efefef" stroked="f">
              <v:path arrowok="t"/>
            </v:shape>
            <w10:wrap anchorx="page"/>
          </v:group>
        </w:pict>
      </w:r>
      <w:r w:rsidR="00A23879">
        <w:t>使用</w:t>
      </w:r>
      <w:r w:rsidR="00A23879">
        <w:rPr>
          <w:spacing w:val="-27"/>
        </w:rPr>
        <w:t xml:space="preserve"> </w:t>
      </w:r>
      <w:r w:rsidR="00A23879">
        <w:t>$unset</w:t>
      </w:r>
      <w:r w:rsidR="00A23879">
        <w:rPr>
          <w:spacing w:val="-26"/>
        </w:rPr>
        <w:t xml:space="preserve"> </w:t>
      </w:r>
      <w:r w:rsidR="00A23879">
        <w:t xml:space="preserve">删除第二个元素操作如下： </w:t>
      </w:r>
      <w:r w:rsidR="00A23879">
        <w:rPr>
          <w:rFonts w:ascii="Microsoft JhengHei" w:eastAsia="Microsoft JhengHei" w:hAnsi="Microsoft JhengHei" w:cs="Microsoft JhengHei"/>
        </w:rPr>
        <w:t>db.foo.bar.update({$unset:{"arr.2":""}})</w:t>
      </w:r>
      <w:r w:rsidR="00A23879">
        <w:rPr>
          <w:rFonts w:ascii="Microsoft JhengHei" w:eastAsia="Microsoft JhengHei" w:hAnsi="Microsoft JhengHei" w:cs="Microsoft JhengHei"/>
          <w:w w:val="112"/>
        </w:rPr>
        <w:t xml:space="preserve"> </w:t>
      </w:r>
      <w:r w:rsidR="00A23879">
        <w:t>此操作后，记录更新为</w:t>
      </w:r>
    </w:p>
    <w:p w:rsidR="00D032B6" w:rsidRDefault="00035F6E">
      <w:pPr>
        <w:pStyle w:val="BodyText"/>
        <w:spacing w:line="306" w:lineRule="exact"/>
        <w:ind w:left="1217"/>
        <w:rPr>
          <w:rFonts w:ascii="Microsoft JhengHei" w:eastAsia="Microsoft JhengHei" w:hAnsi="Microsoft JhengHei" w:cs="Microsoft JhengHei"/>
        </w:rPr>
      </w:pPr>
      <w:r w:rsidRPr="00035F6E">
        <w:pict>
          <v:group id="_x0000_s2372" style="position:absolute;left:0;text-align:left;margin-left:95.85pt;margin-top:3.85pt;width:459.45pt;height:10.6pt;z-index:-251487232;mso-position-horizontal-relative:page" coordorigin="1917,77" coordsize="9189,212">
            <v:shape id="_x0000_s2373" style="position:absolute;left:1917;top:77;width:9189;height:212" coordorigin="1917,77" coordsize="9189,212" path="m1917,77r9189,l11106,289r-9189,l1917,77xe" fillcolor="#efefef" stroked="f">
              <v:path arrowok="t"/>
            </v:shape>
            <w10:wrap anchorx="page"/>
          </v:group>
        </w:pict>
      </w:r>
      <w:r w:rsidR="00A23879">
        <w:rPr>
          <w:rFonts w:ascii="Microsoft JhengHei" w:eastAsia="Microsoft JhengHei" w:hAnsi="Microsoft JhengHei" w:cs="Microsoft JhengHei"/>
          <w:w w:val="110"/>
        </w:rPr>
        <w:t>{arr:[1,null,3],name:"Tom"}</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w w:val="95"/>
          <w:position w:val="1"/>
          <w:lang w:eastAsia="zh-CN"/>
        </w:rPr>
        <w:t>$unset    删除嵌套对象中的字段。如有一条记录：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70" style="position:absolute;left:0;text-align:left;margin-left:95.85pt;margin-top:4.95pt;width:459.45pt;height:10.6pt;z-index:-251486208;mso-position-horizontal-relative:page" coordorigin="1917,99" coordsize="9189,212">
            <v:shape id="_x0000_s237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{content:{ID:1,type:"system",position:"manager"},name:"Tom"}</w:t>
      </w:r>
    </w:p>
    <w:p w:rsidR="00D032B6" w:rsidRDefault="00A23879">
      <w:pPr>
        <w:pStyle w:val="BodyText"/>
        <w:spacing w:before="26"/>
        <w:ind w:left="1217"/>
      </w:pPr>
      <w:r>
        <w:rPr>
          <w:w w:val="95"/>
        </w:rPr>
        <w:t>content</w:t>
      </w:r>
      <w:r>
        <w:rPr>
          <w:spacing w:val="25"/>
          <w:w w:val="95"/>
        </w:rPr>
        <w:t xml:space="preserve"> </w:t>
      </w:r>
      <w:r>
        <w:rPr>
          <w:w w:val="95"/>
        </w:rPr>
        <w:t>是一个嵌套对象，它有</w:t>
      </w:r>
      <w:r>
        <w:rPr>
          <w:spacing w:val="26"/>
          <w:w w:val="95"/>
        </w:rPr>
        <w:t xml:space="preserve"> </w:t>
      </w:r>
      <w:r>
        <w:rPr>
          <w:w w:val="95"/>
        </w:rPr>
        <w:t>ID，type，position</w:t>
      </w:r>
      <w:r>
        <w:rPr>
          <w:spacing w:val="26"/>
          <w:w w:val="95"/>
        </w:rPr>
        <w:t xml:space="preserve"> </w:t>
      </w:r>
      <w:r>
        <w:rPr>
          <w:w w:val="95"/>
        </w:rPr>
        <w:t>三个字段。使用</w:t>
      </w:r>
      <w:r>
        <w:rPr>
          <w:spacing w:val="25"/>
          <w:w w:val="95"/>
        </w:rPr>
        <w:t xml:space="preserve"> </w:t>
      </w:r>
      <w:r>
        <w:rPr>
          <w:w w:val="95"/>
        </w:rPr>
        <w:t>$unset</w:t>
      </w:r>
      <w:r>
        <w:rPr>
          <w:spacing w:val="26"/>
          <w:w w:val="95"/>
        </w:rPr>
        <w:t xml:space="preserve"> </w:t>
      </w:r>
      <w:r>
        <w:rPr>
          <w:w w:val="95"/>
        </w:rPr>
        <w:t>删除</w:t>
      </w:r>
      <w:r>
        <w:rPr>
          <w:spacing w:val="26"/>
          <w:w w:val="95"/>
        </w:rPr>
        <w:t xml:space="preserve"> </w:t>
      </w:r>
      <w:r>
        <w:rPr>
          <w:w w:val="95"/>
        </w:rPr>
        <w:t>type</w:t>
      </w:r>
      <w:r>
        <w:rPr>
          <w:spacing w:val="25"/>
          <w:w w:val="95"/>
        </w:rPr>
        <w:t xml:space="preserve"> </w:t>
      </w:r>
      <w:r>
        <w:rPr>
          <w:w w:val="95"/>
        </w:rPr>
        <w:t>字段操作如下：</w:t>
      </w:r>
    </w:p>
    <w:p w:rsidR="00D032B6" w:rsidRDefault="00035F6E">
      <w:pPr>
        <w:pStyle w:val="BodyText"/>
        <w:spacing w:before="20"/>
        <w:ind w:left="1217"/>
        <w:rPr>
          <w:rFonts w:ascii="Microsoft JhengHei" w:eastAsia="Microsoft JhengHei" w:hAnsi="Microsoft JhengHei" w:cs="Microsoft JhengHei"/>
        </w:rPr>
      </w:pPr>
      <w:r w:rsidRPr="00035F6E">
        <w:pict>
          <v:group id="_x0000_s2368" style="position:absolute;left:0;text-align:left;margin-left:95.85pt;margin-top:6.75pt;width:459.45pt;height:10.6pt;z-index:-251485184;mso-position-horizontal-relative:page" coordorigin="1917,135" coordsize="9189,212">
            <v:shape id="_x0000_s2369"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w w:val="110"/>
        </w:rPr>
        <w:t>db.foo.bar.update({$unset:{"content.type":""}})</w:t>
      </w:r>
    </w:p>
    <w:p w:rsidR="00D032B6" w:rsidRDefault="00A23879">
      <w:pPr>
        <w:pStyle w:val="BodyText"/>
        <w:spacing w:before="26"/>
        <w:ind w:left="1217"/>
      </w:pPr>
      <w:r>
        <w:t>此操作后，记录更新为</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366" style="position:absolute;left:0;text-align:left;margin-left:95.85pt;margin-top:4.75pt;width:459.45pt;height:10.6pt;z-index:-251484160;mso-position-horizontal-relative:page" coordorigin="1917,95" coordsize="9189,212">
            <v:shape id="_x0000_s236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rPr>
        <w:t>{content:{ID:1,position:"manager"},name:"Tom"}</w:t>
      </w:r>
    </w:p>
    <w:p w:rsidR="00D032B6" w:rsidRDefault="00A23879">
      <w:pPr>
        <w:pStyle w:val="BodyText"/>
        <w:spacing w:before="66"/>
      </w:pPr>
      <w:bookmarkStart w:id="628" w:name="_bookmark289"/>
      <w:bookmarkEnd w:id="628"/>
      <w:r>
        <w:rPr>
          <w:w w:val="95"/>
        </w:rPr>
        <w:t>$addtoset</w:t>
      </w:r>
    </w:p>
    <w:p w:rsidR="00D032B6" w:rsidRDefault="00D032B6">
      <w:pPr>
        <w:spacing w:before="9" w:line="190" w:lineRule="exact"/>
        <w:rPr>
          <w:sz w:val="19"/>
          <w:szCs w:val="19"/>
        </w:rPr>
      </w:pPr>
    </w:p>
    <w:p w:rsidR="00D032B6" w:rsidRDefault="00A23879">
      <w:pPr>
        <w:pStyle w:val="BodyText"/>
      </w:pPr>
      <w:r>
        <w:t>语法</w:t>
      </w:r>
    </w:p>
    <w:p w:rsidR="00D032B6" w:rsidRDefault="00A23879">
      <w:pPr>
        <w:pStyle w:val="BodyText"/>
        <w:spacing w:before="18"/>
      </w:pPr>
      <w:r>
        <w:rPr>
          <w:w w:val="90"/>
        </w:rPr>
        <w:t>{$addtoset:{&lt;字段名1&gt;:[&lt;值1&gt;,&lt;值2&gt;,...,&lt;值N&gt;]，&lt;字段名2&gt;:[&lt;值1&gt;,&lt;值2&gt;,...,&lt;值N&gt;],...}}</w:t>
      </w:r>
    </w:p>
    <w:p w:rsidR="00D032B6" w:rsidRDefault="00D032B6">
      <w:pPr>
        <w:spacing w:before="9" w:line="190" w:lineRule="exact"/>
        <w:rPr>
          <w:sz w:val="19"/>
          <w:szCs w:val="19"/>
        </w:rPr>
      </w:pPr>
    </w:p>
    <w:p w:rsidR="00D032B6" w:rsidRDefault="00A23879">
      <w:pPr>
        <w:pStyle w:val="BodyText"/>
        <w:rPr>
          <w:lang w:eastAsia="zh-CN"/>
        </w:rPr>
      </w:pPr>
      <w:r>
        <w:rPr>
          <w:lang w:eastAsia="zh-CN"/>
        </w:rPr>
        <w:t>描述</w:t>
      </w:r>
    </w:p>
    <w:p w:rsidR="00D032B6" w:rsidRDefault="00A23879">
      <w:pPr>
        <w:pStyle w:val="BodyText"/>
        <w:spacing w:before="18"/>
        <w:rPr>
          <w:lang w:eastAsia="zh-CN"/>
        </w:rPr>
      </w:pPr>
      <w:r>
        <w:rPr>
          <w:w w:val="95"/>
          <w:lang w:eastAsia="zh-CN"/>
        </w:rPr>
        <w:t xml:space="preserve">$addtoset  </w:t>
      </w:r>
      <w:r>
        <w:rPr>
          <w:spacing w:val="39"/>
          <w:w w:val="95"/>
          <w:lang w:eastAsia="zh-CN"/>
        </w:rPr>
        <w:t xml:space="preserve"> </w:t>
      </w:r>
      <w:r>
        <w:rPr>
          <w:w w:val="95"/>
          <w:lang w:eastAsia="zh-CN"/>
        </w:rPr>
        <w:t xml:space="preserve">是向数组对象中添加元素和值，操作对象必须为数组类型的字段。$addtoset  </w:t>
      </w:r>
      <w:r>
        <w:rPr>
          <w:spacing w:val="39"/>
          <w:w w:val="95"/>
          <w:lang w:eastAsia="zh-CN"/>
        </w:rPr>
        <w:t xml:space="preserve"> </w:t>
      </w:r>
      <w:r>
        <w:rPr>
          <w:w w:val="95"/>
          <w:lang w:eastAsia="zh-CN"/>
        </w:rPr>
        <w:t>有如下规则：</w:t>
      </w:r>
    </w:p>
    <w:p w:rsidR="00D032B6" w:rsidRDefault="00A23879">
      <w:pPr>
        <w:pStyle w:val="BodyText"/>
        <w:tabs>
          <w:tab w:val="left" w:pos="1217"/>
        </w:tabs>
        <w:spacing w:before="34" w:line="255" w:lineRule="auto"/>
        <w:ind w:left="1217" w:right="223" w:hanging="28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 xml:space="preserve">记录中有指定的字段名（&lt;字段名1&gt;,&lt;字段名2&gt;,...）。 </w:t>
      </w:r>
      <w:r>
        <w:rPr>
          <w:w w:val="95"/>
          <w:lang w:eastAsia="zh-CN"/>
        </w:rPr>
        <w:t>如果指定的值（[&lt;值1&gt;,&lt;值2&gt;,...,&lt;值N&gt;]）在记录中存在，跳过不做任何操作，只向目标数组对象中添加</w:t>
      </w:r>
    </w:p>
    <w:p w:rsidR="00D032B6" w:rsidRDefault="00A23879">
      <w:pPr>
        <w:pStyle w:val="BodyText"/>
        <w:spacing w:line="223" w:lineRule="exact"/>
        <w:ind w:left="1217"/>
        <w:rPr>
          <w:lang w:eastAsia="zh-CN"/>
        </w:rPr>
      </w:pPr>
      <w:r>
        <w:rPr>
          <w:lang w:eastAsia="zh-CN"/>
        </w:rPr>
        <w:t>不存在的值。</w:t>
      </w:r>
    </w:p>
    <w:p w:rsidR="00D032B6" w:rsidRDefault="00A23879">
      <w:pPr>
        <w:pStyle w:val="BodyText"/>
        <w:tabs>
          <w:tab w:val="left" w:pos="1217"/>
        </w:tabs>
        <w:spacing w:line="267"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记录中不存在指定的字段名。</w:t>
      </w:r>
    </w:p>
    <w:p w:rsidR="00D032B6" w:rsidRDefault="00D032B6">
      <w:pPr>
        <w:spacing w:before="8" w:line="100" w:lineRule="exact"/>
        <w:rPr>
          <w:sz w:val="10"/>
          <w:szCs w:val="10"/>
          <w:lang w:eastAsia="zh-CN"/>
        </w:rPr>
      </w:pPr>
    </w:p>
    <w:p w:rsidR="00D032B6" w:rsidRDefault="00A23879">
      <w:pPr>
        <w:pStyle w:val="BodyText"/>
        <w:spacing w:line="168" w:lineRule="auto"/>
        <w:ind w:left="1217" w:right="287"/>
        <w:rPr>
          <w:lang w:eastAsia="zh-CN"/>
        </w:rPr>
      </w:pPr>
      <w:r>
        <w:rPr>
          <w:w w:val="95"/>
          <w:lang w:eastAsia="zh-CN"/>
        </w:rPr>
        <w:t>如果记录本身不存在指定的字段名（&lt;字段名1&gt;,&lt;字段名2&gt;,...），那么将指定的字段名和值更新到记录</w:t>
      </w:r>
      <w:r>
        <w:rPr>
          <w:lang w:eastAsia="zh-CN"/>
        </w:rPr>
        <w:t xml:space="preserve"> 中。</w:t>
      </w:r>
    </w:p>
    <w:p w:rsidR="00D032B6" w:rsidRDefault="00D032B6">
      <w:pPr>
        <w:spacing w:line="168" w:lineRule="auto"/>
        <w:rPr>
          <w:lang w:eastAsia="zh-CN"/>
        </w:rPr>
        <w:sectPr w:rsidR="00D032B6">
          <w:pgSz w:w="12240" w:h="15840"/>
          <w:pgMar w:top="900" w:right="1040" w:bottom="280" w:left="70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记录中存在目标数组对象。如有记录：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364" style="position:absolute;left:0;text-align:left;margin-left:95.85pt;margin-top:4.95pt;width:459.45pt;height:10.6pt;z-index:-251483136;mso-position-horizontal-relative:page" coordorigin="1917,99" coordsize="9189,212">
            <v:shape id="_x0000_s236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lang w:eastAsia="zh-CN"/>
        </w:rPr>
        <w:t>{arr:[1,2,4],age:10,name:"Tom"}</w:t>
      </w:r>
    </w:p>
    <w:p w:rsidR="00D032B6" w:rsidRDefault="00035F6E">
      <w:pPr>
        <w:pStyle w:val="BodyText"/>
        <w:spacing w:before="28"/>
        <w:ind w:left="397"/>
        <w:rPr>
          <w:rFonts w:ascii="Microsoft JhengHei" w:eastAsia="Microsoft JhengHei" w:hAnsi="Microsoft JhengHei" w:cs="Microsoft JhengHei"/>
          <w:lang w:eastAsia="zh-CN"/>
        </w:rPr>
      </w:pPr>
      <w:r w:rsidRPr="00035F6E">
        <w:pict>
          <v:group id="_x0000_s2362" style="position:absolute;left:0;text-align:left;margin-left:95.85pt;margin-top:7.15pt;width:459.45pt;height:10.6pt;z-index:-251482112;mso-position-horizontal-relative:page" coordorigin="1917,143" coordsize="9189,212">
            <v:shape id="_x0000_s2363"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5"/>
          <w:lang w:eastAsia="zh-CN"/>
        </w:rPr>
        <w:t>db.foo.bar.update({$addtoset:{arr:[1,3,5]}},{arr:{</w:t>
      </w:r>
      <w:hyperlink w:anchor="_bookmark280" w:history="1">
        <w:r w:rsidR="00A23879">
          <w:rPr>
            <w:rFonts w:ascii="Microsoft JhengHei" w:eastAsia="Microsoft JhengHei" w:hAnsi="Microsoft JhengHei" w:cs="Microsoft JhengHei"/>
            <w:color w:val="0000FF"/>
            <w:w w:val="115"/>
            <w:lang w:eastAsia="zh-CN"/>
          </w:rPr>
          <w:t>$exists</w:t>
        </w:r>
      </w:hyperlink>
      <w:r w:rsidR="00A23879">
        <w:rPr>
          <w:rFonts w:ascii="Microsoft JhengHei" w:eastAsia="Microsoft JhengHei" w:hAnsi="Microsoft JhengHei" w:cs="Microsoft JhengHei"/>
          <w:color w:val="000000"/>
          <w:w w:val="115"/>
          <w:lang w:eastAsia="zh-CN"/>
        </w:rPr>
        <w:t>:1}})</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360" style="position:absolute;left:0;text-align:left;margin-left:95.85pt;margin-top:4.75pt;width:459.45pt;height:10.6pt;z-index:-251481088;mso-position-horizontal-relative:page" coordorigin="1917,95" coordsize="9189,212">
            <v:shape id="_x0000_s236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lang w:eastAsia="zh-CN"/>
        </w:rPr>
        <w:t>{arr:[1,2,4,3,5],age:10,name:"Tom"}</w:t>
      </w:r>
    </w:p>
    <w:p w:rsidR="00D032B6" w:rsidRDefault="00A23879">
      <w:pPr>
        <w:pStyle w:val="BodyText"/>
        <w:spacing w:before="26"/>
        <w:ind w:left="397"/>
        <w:rPr>
          <w:lang w:eastAsia="zh-CN"/>
        </w:rPr>
      </w:pPr>
      <w:r>
        <w:rPr>
          <w:lang w:eastAsia="zh-CN"/>
        </w:rPr>
        <w:t>将原记录</w:t>
      </w:r>
      <w:r>
        <w:rPr>
          <w:spacing w:val="-22"/>
          <w:lang w:eastAsia="zh-CN"/>
        </w:rPr>
        <w:t xml:space="preserve"> </w:t>
      </w:r>
      <w:r>
        <w:rPr>
          <w:lang w:eastAsia="zh-CN"/>
        </w:rPr>
        <w:t>arr</w:t>
      </w:r>
      <w:r>
        <w:rPr>
          <w:spacing w:val="-21"/>
          <w:lang w:eastAsia="zh-CN"/>
        </w:rPr>
        <w:t xml:space="preserve"> </w:t>
      </w:r>
      <w:r>
        <w:rPr>
          <w:lang w:eastAsia="zh-CN"/>
        </w:rPr>
        <w:t>数组没有的元素3和5，使用</w:t>
      </w:r>
      <w:r>
        <w:rPr>
          <w:spacing w:val="-21"/>
          <w:lang w:eastAsia="zh-CN"/>
        </w:rPr>
        <w:t xml:space="preserve"> </w:t>
      </w:r>
      <w:r>
        <w:rPr>
          <w:lang w:eastAsia="zh-CN"/>
        </w:rPr>
        <w:t>$addtoset</w:t>
      </w:r>
      <w:r>
        <w:rPr>
          <w:spacing w:val="-21"/>
          <w:lang w:eastAsia="zh-CN"/>
        </w:rPr>
        <w:t xml:space="preserve"> </w:t>
      </w:r>
      <w:r>
        <w:rPr>
          <w:lang w:eastAsia="zh-CN"/>
        </w:rPr>
        <w:t>之后更新到</w:t>
      </w:r>
      <w:r>
        <w:rPr>
          <w:spacing w:val="-22"/>
          <w:lang w:eastAsia="zh-CN"/>
        </w:rPr>
        <w:t xml:space="preserve"> </w:t>
      </w:r>
      <w:r>
        <w:rPr>
          <w:lang w:eastAsia="zh-CN"/>
        </w:rPr>
        <w:t>arr</w:t>
      </w:r>
      <w:r>
        <w:rPr>
          <w:spacing w:val="-21"/>
          <w:lang w:eastAsia="zh-CN"/>
        </w:rPr>
        <w:t xml:space="preserve"> </w:t>
      </w:r>
      <w:r>
        <w:rPr>
          <w:lang w:eastAsia="zh-CN"/>
        </w:rPr>
        <w:t>数组内。</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记录中不存在指定的数组对象，如有记录：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358" style="position:absolute;left:0;text-align:left;margin-left:95.85pt;margin-top:4.95pt;width:459.45pt;height:10.6pt;z-index:-251480064;mso-position-horizontal-relative:page" coordorigin="1917,99" coordsize="9189,212">
            <v:shape id="_x0000_s235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{name:"Mike",age:12}</w:t>
      </w:r>
    </w:p>
    <w:p w:rsidR="00D032B6" w:rsidRDefault="00035F6E">
      <w:pPr>
        <w:pStyle w:val="BodyText"/>
        <w:spacing w:before="28"/>
        <w:ind w:left="397"/>
        <w:rPr>
          <w:rFonts w:ascii="Microsoft JhengHei" w:eastAsia="Microsoft JhengHei" w:hAnsi="Microsoft JhengHei" w:cs="Microsoft JhengHei"/>
        </w:rPr>
      </w:pPr>
      <w:r w:rsidRPr="00035F6E">
        <w:pict>
          <v:group id="_x0000_s2356" style="position:absolute;left:0;text-align:left;margin-left:95.85pt;margin-top:7.15pt;width:459.45pt;height:10.6pt;z-index:-251479040;mso-position-horizontal-relative:page" coordorigin="1917,143" coordsize="9189,212">
            <v:shape id="_x0000_s2357"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5"/>
        </w:rPr>
        <w:t>db.foo.bar.update({$addtoset:{arr:[1,3,5]}},{arr:{</w:t>
      </w:r>
      <w:hyperlink w:anchor="_bookmark280" w:history="1">
        <w:r w:rsidR="00A23879">
          <w:rPr>
            <w:rFonts w:ascii="Microsoft JhengHei" w:eastAsia="Microsoft JhengHei" w:hAnsi="Microsoft JhengHei" w:cs="Microsoft JhengHei"/>
            <w:color w:val="0000FF"/>
            <w:w w:val="115"/>
          </w:rPr>
          <w:t>$exists</w:t>
        </w:r>
      </w:hyperlink>
      <w:r w:rsidR="00A23879">
        <w:rPr>
          <w:rFonts w:ascii="Microsoft JhengHei" w:eastAsia="Microsoft JhengHei" w:hAnsi="Microsoft JhengHei" w:cs="Microsoft JhengHei"/>
          <w:color w:val="000000"/>
          <w:w w:val="115"/>
        </w:rPr>
        <w:t>:0}})</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354" style="position:absolute;left:0;text-align:left;margin-left:95.85pt;margin-top:4.75pt;width:459.45pt;height:10.6pt;z-index:-251478016;mso-position-horizontal-relative:page" coordorigin="1917,95" coordsize="9189,212">
            <v:shape id="_x0000_s235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{arr:[1,3,5],age:12,name:"Mike"}</w:t>
      </w:r>
    </w:p>
    <w:p w:rsidR="00D032B6" w:rsidRDefault="00A23879">
      <w:pPr>
        <w:pStyle w:val="BodyText"/>
        <w:spacing w:before="26"/>
        <w:ind w:left="397"/>
      </w:pPr>
      <w:r>
        <w:t>原记录中没有数组对象</w:t>
      </w:r>
      <w:r>
        <w:rPr>
          <w:spacing w:val="-21"/>
        </w:rPr>
        <w:t xml:space="preserve"> </w:t>
      </w:r>
      <w:r>
        <w:t>arr</w:t>
      </w:r>
      <w:r>
        <w:rPr>
          <w:spacing w:val="-21"/>
        </w:rPr>
        <w:t xml:space="preserve"> </w:t>
      </w:r>
      <w:r>
        <w:t>字段，$addtoset</w:t>
      </w:r>
      <w:r>
        <w:rPr>
          <w:spacing w:val="-21"/>
        </w:rPr>
        <w:t xml:space="preserve"> </w:t>
      </w:r>
      <w:r>
        <w:t>操作将</w:t>
      </w:r>
      <w:r>
        <w:rPr>
          <w:spacing w:val="-21"/>
        </w:rPr>
        <w:t xml:space="preserve"> </w:t>
      </w:r>
      <w:r>
        <w:t>arr</w:t>
      </w:r>
      <w:r>
        <w:rPr>
          <w:spacing w:val="-21"/>
        </w:rPr>
        <w:t xml:space="preserve"> </w:t>
      </w:r>
      <w:r>
        <w:t>字段和值更新到记录中。</w:t>
      </w:r>
    </w:p>
    <w:p w:rsidR="00D032B6" w:rsidRDefault="00A23879">
      <w:pPr>
        <w:pStyle w:val="BodyText"/>
        <w:spacing w:before="98"/>
        <w:ind w:left="113"/>
      </w:pPr>
      <w:bookmarkStart w:id="629" w:name="$pop"/>
      <w:bookmarkStart w:id="630" w:name="_bookmark290"/>
      <w:bookmarkEnd w:id="629"/>
      <w:bookmarkEnd w:id="630"/>
      <w:r>
        <w:rPr>
          <w:w w:val="90"/>
        </w:rPr>
        <w:t>$pop</w:t>
      </w:r>
    </w:p>
    <w:p w:rsidR="00D032B6" w:rsidRDefault="00D032B6">
      <w:pPr>
        <w:spacing w:before="9" w:line="190" w:lineRule="exact"/>
        <w:rPr>
          <w:sz w:val="19"/>
          <w:szCs w:val="19"/>
        </w:rPr>
      </w:pPr>
    </w:p>
    <w:p w:rsidR="00D032B6" w:rsidRDefault="00A23879">
      <w:pPr>
        <w:pStyle w:val="BodyText"/>
        <w:ind w:left="113"/>
      </w:pPr>
      <w:r>
        <w:t>语法</w:t>
      </w:r>
    </w:p>
    <w:p w:rsidR="00D032B6" w:rsidRDefault="00A23879">
      <w:pPr>
        <w:pStyle w:val="BodyText"/>
        <w:spacing w:before="18"/>
        <w:ind w:left="113"/>
      </w:pPr>
      <w:r>
        <w:rPr>
          <w:w w:val="90"/>
        </w:rPr>
        <w:t>{$pop:{&lt;字段名1&gt;:&lt;N&gt;,&lt;字段名2&gt;:&lt;N&gt;,...}}</w:t>
      </w:r>
    </w:p>
    <w:p w:rsidR="00D032B6" w:rsidRDefault="00D032B6">
      <w:pPr>
        <w:spacing w:before="9" w:line="190" w:lineRule="exact"/>
        <w:rPr>
          <w:sz w:val="19"/>
          <w:szCs w:val="19"/>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337"/>
        <w:rPr>
          <w:lang w:eastAsia="zh-CN"/>
        </w:rPr>
      </w:pPr>
      <w:r>
        <w:rPr>
          <w:w w:val="95"/>
          <w:lang w:eastAsia="zh-CN"/>
        </w:rPr>
        <w:t xml:space="preserve">$pop </w:t>
      </w:r>
      <w:r>
        <w:rPr>
          <w:spacing w:val="21"/>
          <w:w w:val="95"/>
          <w:lang w:eastAsia="zh-CN"/>
        </w:rPr>
        <w:t xml:space="preserve"> </w:t>
      </w:r>
      <w:r>
        <w:rPr>
          <w:w w:val="95"/>
          <w:lang w:eastAsia="zh-CN"/>
        </w:rPr>
        <w:t xml:space="preserve">操作是删除指定数组对象（&lt;字段名1&gt;,&lt;字段名2&gt;,...）最后 </w:t>
      </w:r>
      <w:r>
        <w:rPr>
          <w:spacing w:val="22"/>
          <w:w w:val="95"/>
          <w:lang w:eastAsia="zh-CN"/>
        </w:rPr>
        <w:t xml:space="preserve"> </w:t>
      </w:r>
      <w:r>
        <w:rPr>
          <w:w w:val="95"/>
          <w:lang w:eastAsia="zh-CN"/>
        </w:rPr>
        <w:t xml:space="preserve">N </w:t>
      </w:r>
      <w:r>
        <w:rPr>
          <w:spacing w:val="21"/>
          <w:w w:val="95"/>
          <w:lang w:eastAsia="zh-CN"/>
        </w:rPr>
        <w:t xml:space="preserve"> </w:t>
      </w:r>
      <w:r>
        <w:rPr>
          <w:w w:val="95"/>
          <w:lang w:eastAsia="zh-CN"/>
        </w:rPr>
        <w:t>个元素，操作对象必须为数组类型的字</w:t>
      </w:r>
      <w:r>
        <w:rPr>
          <w:lang w:eastAsia="zh-CN"/>
        </w:rPr>
        <w:t xml:space="preserve"> </w:t>
      </w:r>
      <w:r>
        <w:rPr>
          <w:w w:val="95"/>
          <w:lang w:eastAsia="zh-CN"/>
        </w:rPr>
        <w:t xml:space="preserve">段。如果记录中不存在指定的数组对象，跳过不做任何操作；如果指定的   </w:t>
      </w:r>
      <w:r>
        <w:rPr>
          <w:spacing w:val="52"/>
          <w:w w:val="95"/>
          <w:lang w:eastAsia="zh-CN"/>
        </w:rPr>
        <w:t xml:space="preserve"> </w:t>
      </w:r>
      <w:r>
        <w:rPr>
          <w:w w:val="95"/>
          <w:lang w:eastAsia="zh-CN"/>
        </w:rPr>
        <w:t xml:space="preserve">N   </w:t>
      </w:r>
      <w:r>
        <w:rPr>
          <w:spacing w:val="52"/>
          <w:w w:val="95"/>
          <w:lang w:eastAsia="zh-CN"/>
        </w:rPr>
        <w:t xml:space="preserve"> </w:t>
      </w:r>
      <w:r>
        <w:rPr>
          <w:w w:val="95"/>
          <w:lang w:eastAsia="zh-CN"/>
        </w:rPr>
        <w:t>值大于数组对象的长度，数组对</w:t>
      </w:r>
      <w:r>
        <w:rPr>
          <w:lang w:eastAsia="zh-CN"/>
        </w:rPr>
        <w:t xml:space="preserve"> </w:t>
      </w:r>
      <w:r>
        <w:rPr>
          <w:w w:val="95"/>
          <w:lang w:eastAsia="zh-CN"/>
        </w:rPr>
        <w:t>象的长度更新为0，即它的元素全部被删除；如果指定的</w:t>
      </w:r>
      <w:r>
        <w:rPr>
          <w:spacing w:val="51"/>
          <w:w w:val="95"/>
          <w:lang w:eastAsia="zh-CN"/>
        </w:rPr>
        <w:t xml:space="preserve"> </w:t>
      </w:r>
      <w:r>
        <w:rPr>
          <w:w w:val="95"/>
          <w:lang w:eastAsia="zh-CN"/>
        </w:rPr>
        <w:t>N</w:t>
      </w:r>
      <w:r>
        <w:rPr>
          <w:spacing w:val="52"/>
          <w:w w:val="95"/>
          <w:lang w:eastAsia="zh-CN"/>
        </w:rPr>
        <w:t xml:space="preserve"> </w:t>
      </w:r>
      <w:r>
        <w:rPr>
          <w:w w:val="95"/>
          <w:lang w:eastAsia="zh-CN"/>
        </w:rPr>
        <w:t>值</w:t>
      </w:r>
      <w:r>
        <w:rPr>
          <w:spacing w:val="52"/>
          <w:w w:val="95"/>
          <w:lang w:eastAsia="zh-CN"/>
        </w:rPr>
        <w:t xml:space="preserve"> </w:t>
      </w:r>
      <w:r>
        <w:rPr>
          <w:w w:val="95"/>
          <w:lang w:eastAsia="zh-CN"/>
        </w:rPr>
        <w:t>&lt;</w:t>
      </w:r>
      <w:r>
        <w:rPr>
          <w:spacing w:val="51"/>
          <w:w w:val="95"/>
          <w:lang w:eastAsia="zh-CN"/>
        </w:rPr>
        <w:t xml:space="preserve"> </w:t>
      </w:r>
      <w:r>
        <w:rPr>
          <w:w w:val="95"/>
          <w:lang w:eastAsia="zh-CN"/>
        </w:rPr>
        <w:t>0，意味着从数组起始删除第</w:t>
      </w:r>
      <w:r>
        <w:rPr>
          <w:spacing w:val="52"/>
          <w:w w:val="95"/>
          <w:lang w:eastAsia="zh-CN"/>
        </w:rPr>
        <w:t xml:space="preserve"> </w:t>
      </w:r>
      <w:r>
        <w:rPr>
          <w:w w:val="95"/>
          <w:lang w:eastAsia="zh-CN"/>
        </w:rPr>
        <w:t>-N</w:t>
      </w:r>
      <w:r>
        <w:rPr>
          <w:spacing w:val="52"/>
          <w:w w:val="95"/>
          <w:lang w:eastAsia="zh-CN"/>
        </w:rPr>
        <w:t xml:space="preserve"> </w:t>
      </w:r>
      <w:r>
        <w:rPr>
          <w:w w:val="95"/>
          <w:lang w:eastAsia="zh-CN"/>
        </w:rPr>
        <w:t>个元素。</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删除集合</w:t>
      </w:r>
      <w:r>
        <w:rPr>
          <w:spacing w:val="-11"/>
          <w:position w:val="1"/>
          <w:lang w:eastAsia="zh-CN"/>
        </w:rPr>
        <w:t xml:space="preserve"> </w:t>
      </w:r>
      <w:r>
        <w:rPr>
          <w:position w:val="1"/>
          <w:lang w:eastAsia="zh-CN"/>
        </w:rPr>
        <w:t>bar</w:t>
      </w:r>
      <w:r>
        <w:rPr>
          <w:spacing w:val="-10"/>
          <w:position w:val="1"/>
          <w:lang w:eastAsia="zh-CN"/>
        </w:rPr>
        <w:t xml:space="preserve"> </w:t>
      </w:r>
      <w:r>
        <w:rPr>
          <w:position w:val="1"/>
          <w:lang w:eastAsia="zh-CN"/>
        </w:rPr>
        <w:t>下数组对象</w:t>
      </w:r>
      <w:r>
        <w:rPr>
          <w:spacing w:val="-10"/>
          <w:position w:val="1"/>
          <w:lang w:eastAsia="zh-CN"/>
        </w:rPr>
        <w:t xml:space="preserve"> </w:t>
      </w:r>
      <w:r>
        <w:rPr>
          <w:position w:val="1"/>
          <w:lang w:eastAsia="zh-CN"/>
        </w:rPr>
        <w:t>arr</w:t>
      </w:r>
      <w:r>
        <w:rPr>
          <w:spacing w:val="-10"/>
          <w:position w:val="1"/>
          <w:lang w:eastAsia="zh-CN"/>
        </w:rPr>
        <w:t xml:space="preserve"> </w:t>
      </w:r>
      <w:r>
        <w:rPr>
          <w:position w:val="1"/>
          <w:lang w:eastAsia="zh-CN"/>
        </w:rPr>
        <w:t>的最后两个元素。如有记录：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352" style="position:absolute;left:0;text-align:left;margin-left:95.85pt;margin-top:4.95pt;width:459.45pt;height:10.6pt;z-index:-251476992;mso-position-horizontal-relative:page" coordorigin="1917,99" coordsize="9189,212">
            <v:shape id="_x0000_s235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lang w:eastAsia="zh-CN"/>
        </w:rPr>
        <w:t>{arr:[1,2,3,4],age:20,name:"Tom"}</w:t>
      </w:r>
    </w:p>
    <w:p w:rsidR="00D032B6" w:rsidRDefault="00035F6E">
      <w:pPr>
        <w:pStyle w:val="BodyText"/>
        <w:spacing w:before="28"/>
        <w:ind w:left="397"/>
        <w:rPr>
          <w:rFonts w:ascii="Microsoft JhengHei" w:eastAsia="Microsoft JhengHei" w:hAnsi="Microsoft JhengHei" w:cs="Microsoft JhengHei"/>
          <w:lang w:eastAsia="zh-CN"/>
        </w:rPr>
      </w:pPr>
      <w:r w:rsidRPr="00035F6E">
        <w:pict>
          <v:group id="_x0000_s2350" style="position:absolute;left:0;text-align:left;margin-left:95.85pt;margin-top:7.15pt;width:459.45pt;height:10.6pt;z-index:-251475968;mso-position-horizontal-relative:page" coordorigin="1917,143" coordsize="9189,212">
            <v:shape id="_x0000_s2351"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0"/>
          <w:lang w:eastAsia="zh-CN"/>
        </w:rPr>
        <w:t>db.foo.bar.update({$pop:{arr:2}})</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348" style="position:absolute;left:0;text-align:left;margin-left:95.85pt;margin-top:4.75pt;width:459.45pt;height:10.6pt;z-index:-251474944;mso-position-horizontal-relative:page" coordorigin="1917,95" coordsize="9189,212">
            <v:shape id="_x0000_s234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lang w:eastAsia="zh-CN"/>
        </w:rPr>
        <w:t>{arr:[1,2],age:20,name:"Tom"}</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删除集合</w:t>
      </w:r>
      <w:r>
        <w:rPr>
          <w:spacing w:val="-15"/>
          <w:position w:val="1"/>
          <w:lang w:eastAsia="zh-CN"/>
        </w:rPr>
        <w:t xml:space="preserve"> </w:t>
      </w:r>
      <w:r>
        <w:rPr>
          <w:position w:val="1"/>
          <w:lang w:eastAsia="zh-CN"/>
        </w:rPr>
        <w:t>bar</w:t>
      </w:r>
      <w:r>
        <w:rPr>
          <w:spacing w:val="-14"/>
          <w:position w:val="1"/>
          <w:lang w:eastAsia="zh-CN"/>
        </w:rPr>
        <w:t xml:space="preserve"> </w:t>
      </w:r>
      <w:r>
        <w:rPr>
          <w:position w:val="1"/>
          <w:lang w:eastAsia="zh-CN"/>
        </w:rPr>
        <w:t>下数组对象</w:t>
      </w:r>
      <w:r>
        <w:rPr>
          <w:spacing w:val="-14"/>
          <w:position w:val="1"/>
          <w:lang w:eastAsia="zh-CN"/>
        </w:rPr>
        <w:t xml:space="preserve"> </w:t>
      </w:r>
      <w:r>
        <w:rPr>
          <w:position w:val="1"/>
          <w:lang w:eastAsia="zh-CN"/>
        </w:rPr>
        <w:t>arr</w:t>
      </w:r>
      <w:r>
        <w:rPr>
          <w:spacing w:val="-14"/>
          <w:position w:val="1"/>
          <w:lang w:eastAsia="zh-CN"/>
        </w:rPr>
        <w:t xml:space="preserve"> </w:t>
      </w:r>
      <w:r>
        <w:rPr>
          <w:position w:val="1"/>
          <w:lang w:eastAsia="zh-CN"/>
        </w:rPr>
        <w:t>的最后10个元素。如有记录：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346" style="position:absolute;left:0;text-align:left;margin-left:95.85pt;margin-top:4.95pt;width:459.45pt;height:10.6pt;z-index:-251473920;mso-position-horizontal-relative:page" coordorigin="1917,99" coordsize="9189,212">
            <v:shape id="_x0000_s234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lang w:eastAsia="zh-CN"/>
        </w:rPr>
        <w:t>{arr:[1,2,3,4],age:20,name:"Tom"}</w:t>
      </w:r>
    </w:p>
    <w:p w:rsidR="00D032B6" w:rsidRDefault="00035F6E">
      <w:pPr>
        <w:pStyle w:val="BodyText"/>
        <w:spacing w:before="28"/>
        <w:ind w:left="397"/>
        <w:rPr>
          <w:rFonts w:ascii="Microsoft JhengHei" w:eastAsia="Microsoft JhengHei" w:hAnsi="Microsoft JhengHei" w:cs="Microsoft JhengHei"/>
          <w:lang w:eastAsia="zh-CN"/>
        </w:rPr>
      </w:pPr>
      <w:r w:rsidRPr="00035F6E">
        <w:pict>
          <v:group id="_x0000_s2344" style="position:absolute;left:0;text-align:left;margin-left:95.85pt;margin-top:7.15pt;width:459.45pt;height:10.6pt;z-index:-251472896;mso-position-horizontal-relative:page" coordorigin="1917,143" coordsize="9189,212">
            <v:shape id="_x0000_s2345"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05"/>
          <w:lang w:eastAsia="zh-CN"/>
        </w:rPr>
        <w:t>db.foo.bar.update({$pop:{arr:10}})</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342" style="position:absolute;left:0;text-align:left;margin-left:95.85pt;margin-top:4.75pt;width:459.45pt;height:10.6pt;z-index:-251471872;mso-position-horizontal-relative:page" coordorigin="1917,95" coordsize="9189,212">
            <v:shape id="_x0000_s234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lang w:eastAsia="zh-CN"/>
        </w:rPr>
        <w:t>{arr:[],age:20,name:"Tom"}</w:t>
      </w:r>
    </w:p>
    <w:p w:rsidR="00D032B6" w:rsidRDefault="00A23879">
      <w:pPr>
        <w:pStyle w:val="BodyText"/>
        <w:tabs>
          <w:tab w:val="left" w:pos="397"/>
        </w:tabs>
        <w:spacing w:line="234"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删除集合</w:t>
      </w:r>
      <w:r>
        <w:rPr>
          <w:spacing w:val="-23"/>
          <w:position w:val="1"/>
          <w:lang w:eastAsia="zh-CN"/>
        </w:rPr>
        <w:t xml:space="preserve"> </w:t>
      </w:r>
      <w:r>
        <w:rPr>
          <w:position w:val="1"/>
          <w:lang w:eastAsia="zh-CN"/>
        </w:rPr>
        <w:t>bar</w:t>
      </w:r>
      <w:r>
        <w:rPr>
          <w:spacing w:val="-22"/>
          <w:position w:val="1"/>
          <w:lang w:eastAsia="zh-CN"/>
        </w:rPr>
        <w:t xml:space="preserve"> </w:t>
      </w:r>
      <w:r>
        <w:rPr>
          <w:position w:val="1"/>
          <w:lang w:eastAsia="zh-CN"/>
        </w:rPr>
        <w:t>下数组对象</w:t>
      </w:r>
      <w:r>
        <w:rPr>
          <w:spacing w:val="-22"/>
          <w:position w:val="1"/>
          <w:lang w:eastAsia="zh-CN"/>
        </w:rPr>
        <w:t xml:space="preserve"> </w:t>
      </w:r>
      <w:r>
        <w:rPr>
          <w:position w:val="1"/>
          <w:lang w:eastAsia="zh-CN"/>
        </w:rPr>
        <w:t>arr</w:t>
      </w:r>
      <w:r>
        <w:rPr>
          <w:spacing w:val="-23"/>
          <w:position w:val="1"/>
          <w:lang w:eastAsia="zh-CN"/>
        </w:rPr>
        <w:t xml:space="preserve"> </w:t>
      </w:r>
      <w:r>
        <w:rPr>
          <w:position w:val="1"/>
          <w:lang w:eastAsia="zh-CN"/>
        </w:rPr>
        <w:t>的前两个元素，即设置N的值为-2。如有记录：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340" style="position:absolute;left:0;text-align:left;margin-left:95.85pt;margin-top:4.95pt;width:459.45pt;height:10.6pt;z-index:-251470848;mso-position-horizontal-relative:page" coordorigin="1917,99" coordsize="9189,212">
            <v:shape id="_x0000_s234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0"/>
          <w:lang w:eastAsia="zh-CN"/>
        </w:rPr>
        <w:t>{arr:[1,2,3,4],age:20,name:"Tom"}</w:t>
      </w:r>
    </w:p>
    <w:p w:rsidR="00D032B6" w:rsidRDefault="00035F6E">
      <w:pPr>
        <w:pStyle w:val="BodyText"/>
        <w:spacing w:before="28"/>
        <w:ind w:left="397"/>
        <w:rPr>
          <w:rFonts w:ascii="Microsoft JhengHei" w:eastAsia="Microsoft JhengHei" w:hAnsi="Microsoft JhengHei" w:cs="Microsoft JhengHei"/>
          <w:lang w:eastAsia="zh-CN"/>
        </w:rPr>
      </w:pPr>
      <w:r w:rsidRPr="00035F6E">
        <w:pict>
          <v:group id="_x0000_s2338" style="position:absolute;left:0;text-align:left;margin-left:95.85pt;margin-top:7.15pt;width:459.45pt;height:10.6pt;z-index:-251469824;mso-position-horizontal-relative:page" coordorigin="1917,143" coordsize="9189,212">
            <v:shape id="_x0000_s2339"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0"/>
          <w:lang w:eastAsia="zh-CN"/>
        </w:rPr>
        <w:t>db.foo.bar.update({$pop:{arr:-2}})</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336" style="position:absolute;left:0;text-align:left;margin-left:95.85pt;margin-top:4.75pt;width:459.45pt;height:10.6pt;z-index:-251468800;mso-position-horizontal-relative:page" coordorigin="1917,95" coordsize="9189,212">
            <v:shape id="_x0000_s233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lang w:eastAsia="zh-CN"/>
        </w:rPr>
        <w:t>{arr:[3,4],age:20,name:"Tom"}</w:t>
      </w:r>
    </w:p>
    <w:p w:rsidR="00D032B6" w:rsidRDefault="00D032B6">
      <w:pPr>
        <w:spacing w:line="324"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D032B6">
      <w:pPr>
        <w:spacing w:line="200" w:lineRule="exact"/>
        <w:rPr>
          <w:sz w:val="20"/>
          <w:szCs w:val="20"/>
          <w:lang w:eastAsia="zh-CN"/>
        </w:rPr>
      </w:pPr>
    </w:p>
    <w:p w:rsidR="00D032B6" w:rsidRDefault="00A23879">
      <w:pPr>
        <w:pStyle w:val="BodyText"/>
        <w:spacing w:line="312" w:lineRule="exact"/>
        <w:ind w:right="9058"/>
        <w:jc w:val="both"/>
        <w:rPr>
          <w:lang w:eastAsia="zh-CN"/>
        </w:rPr>
      </w:pPr>
      <w:bookmarkStart w:id="631" w:name="$pull"/>
      <w:bookmarkStart w:id="632" w:name="_bookmark291"/>
      <w:bookmarkEnd w:id="631"/>
      <w:bookmarkEnd w:id="632"/>
      <w:r>
        <w:rPr>
          <w:w w:val="90"/>
          <w:lang w:eastAsia="zh-CN"/>
        </w:rPr>
        <w:t>$pull</w:t>
      </w:r>
    </w:p>
    <w:p w:rsidR="00D032B6" w:rsidRDefault="00D032B6">
      <w:pPr>
        <w:spacing w:before="9" w:line="190" w:lineRule="exact"/>
        <w:rPr>
          <w:sz w:val="19"/>
          <w:szCs w:val="19"/>
          <w:lang w:eastAsia="zh-CN"/>
        </w:rPr>
      </w:pPr>
    </w:p>
    <w:p w:rsidR="00D032B6" w:rsidRDefault="00A23879">
      <w:pPr>
        <w:pStyle w:val="BodyText"/>
        <w:ind w:right="9106"/>
        <w:jc w:val="both"/>
        <w:rPr>
          <w:lang w:eastAsia="zh-CN"/>
        </w:rPr>
      </w:pPr>
      <w:r>
        <w:rPr>
          <w:lang w:eastAsia="zh-CN"/>
        </w:rPr>
        <w:t>语法</w:t>
      </w:r>
    </w:p>
    <w:p w:rsidR="00D032B6" w:rsidRDefault="00A23879">
      <w:pPr>
        <w:pStyle w:val="BodyText"/>
        <w:spacing w:before="18"/>
        <w:ind w:right="5431"/>
        <w:jc w:val="both"/>
        <w:rPr>
          <w:lang w:eastAsia="zh-CN"/>
        </w:rPr>
      </w:pPr>
      <w:r>
        <w:rPr>
          <w:w w:val="90"/>
          <w:lang w:eastAsia="zh-CN"/>
        </w:rPr>
        <w:t>{$pull:{&lt;字段名1&gt;:&lt;值1&gt;,&lt;字段名2&gt;:&lt;值2&gt;,...}}</w:t>
      </w:r>
    </w:p>
    <w:p w:rsidR="00D032B6" w:rsidRDefault="00D032B6">
      <w:pPr>
        <w:spacing w:before="9" w:line="190" w:lineRule="exact"/>
        <w:rPr>
          <w:sz w:val="19"/>
          <w:szCs w:val="19"/>
          <w:lang w:eastAsia="zh-CN"/>
        </w:rPr>
      </w:pPr>
    </w:p>
    <w:p w:rsidR="00D032B6" w:rsidRDefault="00A23879">
      <w:pPr>
        <w:pStyle w:val="BodyText"/>
        <w:ind w:right="9106"/>
        <w:jc w:val="both"/>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right="106"/>
        <w:jc w:val="both"/>
        <w:rPr>
          <w:lang w:eastAsia="zh-CN"/>
        </w:rPr>
      </w:pPr>
      <w:r>
        <w:rPr>
          <w:w w:val="95"/>
          <w:lang w:eastAsia="zh-CN"/>
        </w:rPr>
        <w:t>$pull</w:t>
      </w:r>
      <w:r>
        <w:rPr>
          <w:spacing w:val="49"/>
          <w:w w:val="95"/>
          <w:lang w:eastAsia="zh-CN"/>
        </w:rPr>
        <w:t xml:space="preserve"> </w:t>
      </w:r>
      <w:r>
        <w:rPr>
          <w:w w:val="95"/>
          <w:lang w:eastAsia="zh-CN"/>
        </w:rPr>
        <w:t>清除指定数组对象（&lt;字段名1&gt;,&lt;字段名2&gt;,...）的指定值（&lt;值1&gt;,&lt;值2&gt;,...）。操作对象必须为数组类</w:t>
      </w:r>
      <w:r>
        <w:rPr>
          <w:lang w:eastAsia="zh-CN"/>
        </w:rPr>
        <w:t xml:space="preserve"> 型的字段。如果记录中不存在指定的数组对象，跳过不做任何操作；如果指定的值不存在数组对象中，也不 做任何操作。</w:t>
      </w:r>
    </w:p>
    <w:p w:rsidR="00D032B6" w:rsidRDefault="00D032B6">
      <w:pPr>
        <w:spacing w:before="14" w:line="200" w:lineRule="exact"/>
        <w:rPr>
          <w:sz w:val="20"/>
          <w:szCs w:val="20"/>
          <w:lang w:eastAsia="zh-CN"/>
        </w:rPr>
      </w:pPr>
    </w:p>
    <w:p w:rsidR="00D032B6" w:rsidRDefault="00A23879">
      <w:pPr>
        <w:pStyle w:val="BodyText"/>
        <w:ind w:right="9106"/>
        <w:jc w:val="both"/>
      </w:pPr>
      <w:r>
        <w:t>示例</w:t>
      </w:r>
    </w:p>
    <w:p w:rsidR="00D032B6" w:rsidRDefault="00A23879">
      <w:pPr>
        <w:pStyle w:val="BodyText"/>
        <w:spacing w:before="34"/>
        <w:ind w:right="378"/>
        <w:jc w:val="both"/>
      </w:pPr>
      <w:r>
        <w:rPr>
          <w:rFonts w:ascii="Times New Roman" w:eastAsia="Times New Roman" w:hAnsi="Times New Roman" w:cs="Times New Roman"/>
          <w:w w:val="95"/>
        </w:rPr>
        <w:t xml:space="preserve">•    </w:t>
      </w:r>
      <w:r>
        <w:rPr>
          <w:rFonts w:ascii="Times New Roman" w:eastAsia="Times New Roman" w:hAnsi="Times New Roman" w:cs="Times New Roman"/>
          <w:spacing w:val="11"/>
          <w:w w:val="95"/>
        </w:rPr>
        <w:t xml:space="preserve"> </w:t>
      </w:r>
      <w:r>
        <w:rPr>
          <w:w w:val="95"/>
          <w:position w:val="1"/>
        </w:rPr>
        <w:t>清除集合</w:t>
      </w:r>
      <w:r>
        <w:rPr>
          <w:spacing w:val="5"/>
          <w:w w:val="95"/>
          <w:position w:val="1"/>
        </w:rPr>
        <w:t xml:space="preserve"> </w:t>
      </w:r>
      <w:r>
        <w:rPr>
          <w:w w:val="95"/>
          <w:position w:val="1"/>
        </w:rPr>
        <w:t>bar</w:t>
      </w:r>
      <w:r>
        <w:rPr>
          <w:spacing w:val="4"/>
          <w:w w:val="95"/>
          <w:position w:val="1"/>
        </w:rPr>
        <w:t xml:space="preserve"> </w:t>
      </w:r>
      <w:r>
        <w:rPr>
          <w:w w:val="95"/>
          <w:position w:val="1"/>
        </w:rPr>
        <w:t>下数组对象</w:t>
      </w:r>
      <w:r>
        <w:rPr>
          <w:spacing w:val="5"/>
          <w:w w:val="95"/>
          <w:position w:val="1"/>
        </w:rPr>
        <w:t xml:space="preserve"> </w:t>
      </w:r>
      <w:r>
        <w:rPr>
          <w:w w:val="95"/>
          <w:position w:val="1"/>
        </w:rPr>
        <w:t>arr</w:t>
      </w:r>
      <w:r>
        <w:rPr>
          <w:spacing w:val="5"/>
          <w:w w:val="95"/>
          <w:position w:val="1"/>
        </w:rPr>
        <w:t xml:space="preserve"> </w:t>
      </w:r>
      <w:r>
        <w:rPr>
          <w:w w:val="95"/>
          <w:position w:val="1"/>
        </w:rPr>
        <w:t>值为2的元素以及数组对象</w:t>
      </w:r>
      <w:r>
        <w:rPr>
          <w:spacing w:val="5"/>
          <w:w w:val="95"/>
          <w:position w:val="1"/>
        </w:rPr>
        <w:t xml:space="preserve"> </w:t>
      </w:r>
      <w:r>
        <w:rPr>
          <w:w w:val="95"/>
          <w:position w:val="1"/>
        </w:rPr>
        <w:t>name</w:t>
      </w:r>
      <w:r>
        <w:rPr>
          <w:spacing w:val="4"/>
          <w:w w:val="95"/>
          <w:position w:val="1"/>
        </w:rPr>
        <w:t xml:space="preserve"> </w:t>
      </w:r>
      <w:r>
        <w:rPr>
          <w:w w:val="95"/>
          <w:position w:val="1"/>
        </w:rPr>
        <w:t>中元素值为“Tom”的元素。如有记录：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34" style="position:absolute;left:0;text-align:left;margin-left:95.85pt;margin-top:4.95pt;width:459.45pt;height:10.6pt;z-index:-251467776;mso-position-horizontal-relative:page" coordorigin="1917,99" coordsize="9189,212">
            <v:shape id="_x0000_s233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{arr[1,2,4,5],age:10,name:["Tom","Mike"]}</w:t>
      </w:r>
    </w:p>
    <w:p w:rsidR="00D032B6" w:rsidRDefault="00035F6E">
      <w:pPr>
        <w:pStyle w:val="BodyText"/>
        <w:spacing w:before="28"/>
        <w:ind w:left="1217"/>
        <w:rPr>
          <w:rFonts w:ascii="Microsoft JhengHei" w:eastAsia="Microsoft JhengHei" w:hAnsi="Microsoft JhengHei" w:cs="Microsoft JhengHei"/>
        </w:rPr>
      </w:pPr>
      <w:r w:rsidRPr="00035F6E">
        <w:pict>
          <v:group id="_x0000_s2332" style="position:absolute;left:0;text-align:left;margin-left:95.85pt;margin-top:7.15pt;width:459.45pt;height:10.6pt;z-index:-251466752;mso-position-horizontal-relative:page" coordorigin="1917,143" coordsize="9189,212">
            <v:shape id="_x0000_s2333"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05"/>
        </w:rPr>
        <w:t>db.foo.bar.update({$pull:{arr:2,name:"Tom"}})</w:t>
      </w:r>
    </w:p>
    <w:p w:rsidR="00D032B6" w:rsidRDefault="00A23879">
      <w:pPr>
        <w:pStyle w:val="BodyText"/>
        <w:spacing w:before="26"/>
        <w:ind w:left="1217"/>
        <w:rPr>
          <w:lang w:eastAsia="zh-CN"/>
        </w:rPr>
      </w:pPr>
      <w:r>
        <w:rPr>
          <w:lang w:eastAsia="zh-CN"/>
        </w:rPr>
        <w:t>此操作后，记录更新为：</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330" style="position:absolute;left:0;text-align:left;margin-left:95.85pt;margin-top:4.75pt;width:459.45pt;height:10.6pt;z-index:-251465728;mso-position-horizontal-relative:page" coordorigin="1917,95" coordsize="9189,212">
            <v:shape id="_x0000_s233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{arr[1,4,5],age:10,name:["Mike"]}</w:t>
      </w:r>
    </w:p>
    <w:p w:rsidR="00D032B6" w:rsidRDefault="00A23879">
      <w:pPr>
        <w:pStyle w:val="BodyText"/>
        <w:spacing w:line="234" w:lineRule="exact"/>
        <w:ind w:right="178"/>
        <w:jc w:val="both"/>
      </w:pPr>
      <w:r>
        <w:rPr>
          <w:rFonts w:ascii="Times New Roman" w:eastAsia="Times New Roman" w:hAnsi="Times New Roman" w:cs="Times New Roman"/>
          <w:w w:val="95"/>
        </w:rPr>
        <w:t xml:space="preserve">•    </w:t>
      </w:r>
      <w:r>
        <w:rPr>
          <w:rFonts w:ascii="Times New Roman" w:eastAsia="Times New Roman" w:hAnsi="Times New Roman" w:cs="Times New Roman"/>
          <w:spacing w:val="17"/>
          <w:w w:val="95"/>
        </w:rPr>
        <w:t xml:space="preserve"> </w:t>
      </w:r>
      <w:r>
        <w:rPr>
          <w:w w:val="95"/>
          <w:position w:val="1"/>
        </w:rPr>
        <w:t>清除集合</w:t>
      </w:r>
      <w:r>
        <w:rPr>
          <w:spacing w:val="6"/>
          <w:w w:val="95"/>
          <w:position w:val="1"/>
        </w:rPr>
        <w:t xml:space="preserve"> </w:t>
      </w:r>
      <w:r>
        <w:rPr>
          <w:w w:val="95"/>
          <w:position w:val="1"/>
        </w:rPr>
        <w:t>bar</w:t>
      </w:r>
      <w:r>
        <w:rPr>
          <w:spacing w:val="6"/>
          <w:w w:val="95"/>
          <w:position w:val="1"/>
        </w:rPr>
        <w:t xml:space="preserve"> </w:t>
      </w:r>
      <w:r>
        <w:rPr>
          <w:w w:val="95"/>
          <w:position w:val="1"/>
        </w:rPr>
        <w:t>下数组对象</w:t>
      </w:r>
      <w:r>
        <w:rPr>
          <w:spacing w:val="6"/>
          <w:w w:val="95"/>
          <w:position w:val="1"/>
        </w:rPr>
        <w:t xml:space="preserve"> </w:t>
      </w:r>
      <w:r>
        <w:rPr>
          <w:w w:val="95"/>
          <w:position w:val="1"/>
        </w:rPr>
        <w:t>arr</w:t>
      </w:r>
      <w:r>
        <w:rPr>
          <w:spacing w:val="6"/>
          <w:w w:val="95"/>
          <w:position w:val="1"/>
        </w:rPr>
        <w:t xml:space="preserve"> </w:t>
      </w:r>
      <w:r>
        <w:rPr>
          <w:w w:val="95"/>
          <w:position w:val="1"/>
        </w:rPr>
        <w:t>中元素值等于2的元素以及数组对象</w:t>
      </w:r>
      <w:r>
        <w:rPr>
          <w:spacing w:val="6"/>
          <w:w w:val="95"/>
          <w:position w:val="1"/>
        </w:rPr>
        <w:t xml:space="preserve"> </w:t>
      </w:r>
      <w:r>
        <w:rPr>
          <w:w w:val="95"/>
          <w:position w:val="1"/>
        </w:rPr>
        <w:t>name</w:t>
      </w:r>
      <w:r>
        <w:rPr>
          <w:spacing w:val="6"/>
          <w:w w:val="95"/>
          <w:position w:val="1"/>
        </w:rPr>
        <w:t xml:space="preserve"> </w:t>
      </w:r>
      <w:r>
        <w:rPr>
          <w:w w:val="95"/>
          <w:position w:val="1"/>
        </w:rPr>
        <w:t>中元素值为“Tom”的元素。如有</w:t>
      </w:r>
    </w:p>
    <w:p w:rsidR="00D032B6" w:rsidRDefault="00A23879">
      <w:pPr>
        <w:pStyle w:val="BodyText"/>
        <w:spacing w:line="243" w:lineRule="exact"/>
        <w:ind w:left="1217"/>
      </w:pPr>
      <w:r>
        <w:t>记录：</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328" style="position:absolute;left:0;text-align:left;margin-left:95.85pt;margin-top:4.75pt;width:459.45pt;height:10.6pt;z-index:-251464704;mso-position-horizontal-relative:page" coordorigin="1917,95" coordsize="9189,212">
            <v:shape id="_x0000_s232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{arr[1,3,4,5],age:10,name:["Tom","Mike"]}</w:t>
      </w:r>
    </w:p>
    <w:p w:rsidR="00D032B6" w:rsidRDefault="00035F6E">
      <w:pPr>
        <w:pStyle w:val="BodyText"/>
        <w:spacing w:before="28"/>
        <w:ind w:left="1217"/>
        <w:rPr>
          <w:rFonts w:ascii="Microsoft JhengHei" w:eastAsia="Microsoft JhengHei" w:hAnsi="Microsoft JhengHei" w:cs="Microsoft JhengHei"/>
        </w:rPr>
      </w:pPr>
      <w:r w:rsidRPr="00035F6E">
        <w:pict>
          <v:group id="_x0000_s2326" style="position:absolute;left:0;text-align:left;margin-left:95.85pt;margin-top:7.15pt;width:459.45pt;height:10.6pt;z-index:-251463680;mso-position-horizontal-relative:page" coordorigin="1917,143" coordsize="9189,212">
            <v:shape id="_x0000_s2327"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05"/>
        </w:rPr>
        <w:t>db.foo.bar.update({$pull:{arr:2,name:"Tom"}})</w:t>
      </w:r>
    </w:p>
    <w:p w:rsidR="00D032B6" w:rsidRDefault="00A23879">
      <w:pPr>
        <w:pStyle w:val="BodyText"/>
        <w:spacing w:before="26"/>
        <w:ind w:left="1217"/>
        <w:rPr>
          <w:lang w:eastAsia="zh-CN"/>
        </w:rPr>
      </w:pPr>
      <w:r>
        <w:rPr>
          <w:lang w:eastAsia="zh-CN"/>
        </w:rPr>
        <w:t>此操作后，记录更新为：</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324" style="position:absolute;left:0;text-align:left;margin-left:95.85pt;margin-top:4.75pt;width:459.45pt;height:10.6pt;z-index:-251462656;mso-position-horizontal-relative:page" coordorigin="1917,95" coordsize="9189,212">
            <v:shape id="_x0000_s232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{arr[1,3,4,5],age:10,name:["Mike"]}</w:t>
      </w:r>
    </w:p>
    <w:p w:rsidR="00D032B6" w:rsidRDefault="00A23879">
      <w:pPr>
        <w:pStyle w:val="BodyText"/>
        <w:spacing w:before="26"/>
        <w:ind w:left="1217"/>
      </w:pPr>
      <w:r>
        <w:t>由于</w:t>
      </w:r>
      <w:r>
        <w:rPr>
          <w:spacing w:val="-10"/>
        </w:rPr>
        <w:t xml:space="preserve"> </w:t>
      </w:r>
      <w:r>
        <w:t>arr</w:t>
      </w:r>
      <w:r>
        <w:rPr>
          <w:spacing w:val="-9"/>
        </w:rPr>
        <w:t xml:space="preserve"> </w:t>
      </w:r>
      <w:r>
        <w:t>数组对象没有元素值为2的元素，因此对</w:t>
      </w:r>
      <w:r>
        <w:rPr>
          <w:spacing w:val="-9"/>
        </w:rPr>
        <w:t xml:space="preserve"> </w:t>
      </w:r>
      <w:r>
        <w:t>arr</w:t>
      </w:r>
      <w:r>
        <w:rPr>
          <w:spacing w:val="-9"/>
        </w:rPr>
        <w:t xml:space="preserve"> </w:t>
      </w:r>
      <w:r>
        <w:t>对象不做任何操作。</w:t>
      </w:r>
    </w:p>
    <w:p w:rsidR="00D032B6" w:rsidRDefault="00A23879">
      <w:pPr>
        <w:pStyle w:val="BodyText"/>
        <w:spacing w:before="98"/>
        <w:ind w:right="8767"/>
        <w:jc w:val="both"/>
      </w:pPr>
      <w:bookmarkStart w:id="633" w:name="$pull_all"/>
      <w:bookmarkStart w:id="634" w:name="_bookmark292"/>
      <w:bookmarkEnd w:id="633"/>
      <w:bookmarkEnd w:id="634"/>
      <w:r>
        <w:rPr>
          <w:w w:val="90"/>
        </w:rPr>
        <w:t>$pull_all</w:t>
      </w:r>
    </w:p>
    <w:p w:rsidR="00D032B6" w:rsidRDefault="00D032B6">
      <w:pPr>
        <w:spacing w:before="9" w:line="190" w:lineRule="exact"/>
        <w:rPr>
          <w:sz w:val="19"/>
          <w:szCs w:val="19"/>
        </w:rPr>
      </w:pPr>
    </w:p>
    <w:p w:rsidR="00D032B6" w:rsidRDefault="00A23879">
      <w:pPr>
        <w:pStyle w:val="BodyText"/>
        <w:ind w:right="9106"/>
        <w:jc w:val="both"/>
      </w:pPr>
      <w:r>
        <w:t>语法</w:t>
      </w:r>
    </w:p>
    <w:p w:rsidR="00D032B6" w:rsidRDefault="00A23879">
      <w:pPr>
        <w:pStyle w:val="BodyText"/>
        <w:spacing w:before="18"/>
        <w:ind w:right="2082"/>
        <w:jc w:val="both"/>
      </w:pPr>
      <w:r>
        <w:rPr>
          <w:w w:val="90"/>
        </w:rPr>
        <w:t>{$pull_all:{&lt;字段名1&gt;:[&lt;值1&gt;,&lt;值2&gt;,...,&lt;值N&gt;],&lt;字段名2&gt;:[&lt;值1&gt;,&lt;值2&gt;,...,&lt;值N&gt;],...}}</w:t>
      </w:r>
    </w:p>
    <w:p w:rsidR="00D032B6" w:rsidRDefault="00D032B6">
      <w:pPr>
        <w:spacing w:before="9" w:line="190" w:lineRule="exact"/>
        <w:rPr>
          <w:sz w:val="19"/>
          <w:szCs w:val="19"/>
        </w:rPr>
      </w:pPr>
    </w:p>
    <w:p w:rsidR="00D032B6" w:rsidRDefault="00A23879">
      <w:pPr>
        <w:pStyle w:val="BodyText"/>
        <w:ind w:right="9106"/>
        <w:jc w:val="both"/>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right="106"/>
        <w:jc w:val="both"/>
        <w:rPr>
          <w:lang w:eastAsia="zh-CN"/>
        </w:rPr>
      </w:pPr>
      <w:r>
        <w:rPr>
          <w:w w:val="95"/>
          <w:lang w:eastAsia="zh-CN"/>
        </w:rPr>
        <w:t>$pull_all</w:t>
      </w:r>
      <w:r>
        <w:rPr>
          <w:spacing w:val="54"/>
          <w:w w:val="95"/>
          <w:lang w:eastAsia="zh-CN"/>
        </w:rPr>
        <w:t xml:space="preserve"> </w:t>
      </w:r>
      <w:r>
        <w:rPr>
          <w:w w:val="95"/>
          <w:lang w:eastAsia="zh-CN"/>
        </w:rPr>
        <w:t>清除指定数组对象（如&lt;字段名1&gt;）的指定值（[&lt;值1&gt;,&lt;值2&gt;,...,&lt;值N&gt;]）。操作对象必须为数组类</w:t>
      </w:r>
      <w:r>
        <w:rPr>
          <w:lang w:eastAsia="zh-CN"/>
        </w:rPr>
        <w:t xml:space="preserve"> 型的字段。如果记录中不存在指定的数组对象，跳过不做任何操作；如果指定的值不存在数组对象中，也不 做任何操作。</w:t>
      </w:r>
    </w:p>
    <w:p w:rsidR="00D032B6" w:rsidRDefault="00D032B6">
      <w:pPr>
        <w:spacing w:before="14" w:line="200" w:lineRule="exact"/>
        <w:rPr>
          <w:sz w:val="20"/>
          <w:szCs w:val="20"/>
          <w:lang w:eastAsia="zh-CN"/>
        </w:rPr>
      </w:pPr>
    </w:p>
    <w:p w:rsidR="00D032B6" w:rsidRDefault="00A23879">
      <w:pPr>
        <w:pStyle w:val="BodyText"/>
        <w:ind w:right="9106"/>
        <w:jc w:val="both"/>
      </w:pPr>
      <w:r>
        <w:t>示例</w:t>
      </w:r>
    </w:p>
    <w:p w:rsidR="00D032B6" w:rsidRDefault="00D032B6">
      <w:pPr>
        <w:spacing w:before="10" w:line="110" w:lineRule="exact"/>
        <w:rPr>
          <w:sz w:val="11"/>
          <w:szCs w:val="11"/>
        </w:rPr>
      </w:pPr>
    </w:p>
    <w:p w:rsidR="00D032B6" w:rsidRDefault="00A23879">
      <w:pPr>
        <w:pStyle w:val="BodyText"/>
        <w:tabs>
          <w:tab w:val="left" w:pos="1217"/>
        </w:tabs>
        <w:spacing w:line="171" w:lineRule="auto"/>
        <w:ind w:left="1217" w:right="268" w:hanging="284"/>
      </w:pPr>
      <w:r>
        <w:rPr>
          <w:rFonts w:ascii="Times New Roman" w:eastAsia="Times New Roman" w:hAnsi="Times New Roman" w:cs="Times New Roman"/>
        </w:rPr>
        <w:t>•</w:t>
      </w:r>
      <w:r>
        <w:rPr>
          <w:rFonts w:ascii="Times New Roman" w:eastAsia="Times New Roman" w:hAnsi="Times New Roman" w:cs="Times New Roman"/>
        </w:rPr>
        <w:tab/>
      </w:r>
      <w:r>
        <w:rPr>
          <w:w w:val="95"/>
          <w:position w:val="1"/>
        </w:rPr>
        <w:t>清除集合</w:t>
      </w:r>
      <w:r>
        <w:rPr>
          <w:spacing w:val="12"/>
          <w:w w:val="95"/>
          <w:position w:val="1"/>
        </w:rPr>
        <w:t xml:space="preserve"> </w:t>
      </w:r>
      <w:r>
        <w:rPr>
          <w:w w:val="95"/>
          <w:position w:val="1"/>
        </w:rPr>
        <w:t>bar</w:t>
      </w:r>
      <w:r>
        <w:rPr>
          <w:spacing w:val="12"/>
          <w:w w:val="95"/>
          <w:position w:val="1"/>
        </w:rPr>
        <w:t xml:space="preserve"> </w:t>
      </w:r>
      <w:r>
        <w:rPr>
          <w:w w:val="95"/>
          <w:position w:val="1"/>
        </w:rPr>
        <w:t>中数组对象</w:t>
      </w:r>
      <w:r>
        <w:rPr>
          <w:spacing w:val="13"/>
          <w:w w:val="95"/>
          <w:position w:val="1"/>
        </w:rPr>
        <w:t xml:space="preserve"> </w:t>
      </w:r>
      <w:r>
        <w:rPr>
          <w:w w:val="95"/>
          <w:position w:val="1"/>
        </w:rPr>
        <w:t>arr</w:t>
      </w:r>
      <w:r>
        <w:rPr>
          <w:spacing w:val="12"/>
          <w:w w:val="95"/>
          <w:position w:val="1"/>
        </w:rPr>
        <w:t xml:space="preserve"> </w:t>
      </w:r>
      <w:r>
        <w:rPr>
          <w:w w:val="95"/>
          <w:position w:val="1"/>
        </w:rPr>
        <w:t>中值为2和3的元素以及数组对象</w:t>
      </w:r>
      <w:r>
        <w:rPr>
          <w:spacing w:val="13"/>
          <w:w w:val="95"/>
          <w:position w:val="1"/>
        </w:rPr>
        <w:t xml:space="preserve"> </w:t>
      </w:r>
      <w:r>
        <w:rPr>
          <w:w w:val="95"/>
          <w:position w:val="1"/>
        </w:rPr>
        <w:t>name</w:t>
      </w:r>
      <w:r>
        <w:rPr>
          <w:spacing w:val="12"/>
          <w:w w:val="95"/>
          <w:position w:val="1"/>
        </w:rPr>
        <w:t xml:space="preserve"> </w:t>
      </w:r>
      <w:r>
        <w:rPr>
          <w:w w:val="95"/>
          <w:position w:val="1"/>
        </w:rPr>
        <w:t>中元素值为“Tom”的元素。如有记</w:t>
      </w:r>
      <w:r>
        <w:rPr>
          <w:w w:val="92"/>
          <w:position w:val="1"/>
        </w:rPr>
        <w:t xml:space="preserve"> </w:t>
      </w:r>
      <w:r>
        <w:t>录：</w:t>
      </w:r>
    </w:p>
    <w:p w:rsidR="00D032B6" w:rsidRDefault="00035F6E">
      <w:pPr>
        <w:pStyle w:val="BodyText"/>
        <w:spacing w:line="339" w:lineRule="exact"/>
        <w:ind w:left="1217"/>
        <w:rPr>
          <w:rFonts w:ascii="Microsoft JhengHei" w:eastAsia="Microsoft JhengHei" w:hAnsi="Microsoft JhengHei" w:cs="Microsoft JhengHei"/>
        </w:rPr>
      </w:pPr>
      <w:r w:rsidRPr="00035F6E">
        <w:pict>
          <v:group id="_x0000_s2322" style="position:absolute;left:0;text-align:left;margin-left:95.85pt;margin-top:5.5pt;width:459.45pt;height:10.6pt;z-index:-251461632;mso-position-horizontal-relative:page" coordorigin="1917,110" coordsize="9189,212">
            <v:shape id="_x0000_s2323" style="position:absolute;left:1917;top:110;width:9189;height:212" coordorigin="1917,110" coordsize="9189,212" path="m1917,110r9189,l11106,322r-9189,l1917,110xe" fillcolor="#efefef" stroked="f">
              <v:path arrowok="t"/>
            </v:shape>
            <w10:wrap anchorx="page"/>
          </v:group>
        </w:pict>
      </w:r>
      <w:r w:rsidR="00A23879">
        <w:rPr>
          <w:rFonts w:ascii="Microsoft JhengHei" w:eastAsia="Microsoft JhengHei" w:hAnsi="Microsoft JhengHei" w:cs="Microsoft JhengHei"/>
          <w:w w:val="105"/>
        </w:rPr>
        <w:t>{arr[1,2,4,5],age:10,name:["Tom","Mike"]}</w:t>
      </w:r>
    </w:p>
    <w:p w:rsidR="00D032B6" w:rsidRDefault="00035F6E">
      <w:pPr>
        <w:pStyle w:val="BodyText"/>
        <w:spacing w:before="28"/>
        <w:ind w:left="1217"/>
        <w:rPr>
          <w:rFonts w:ascii="Microsoft JhengHei" w:eastAsia="Microsoft JhengHei" w:hAnsi="Microsoft JhengHei" w:cs="Microsoft JhengHei"/>
        </w:rPr>
      </w:pPr>
      <w:r w:rsidRPr="00035F6E">
        <w:pict>
          <v:group id="_x0000_s2320" style="position:absolute;left:0;text-align:left;margin-left:95.85pt;margin-top:7.15pt;width:459.45pt;height:10.6pt;z-index:-251460608;mso-position-horizontal-relative:page" coordorigin="1917,143" coordsize="9189,212">
            <v:shape id="_x0000_s2321"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0"/>
        </w:rPr>
        <w:t>db.foo.bar.update({$pull_all:{arr:[2,3],name:["Tom"]}})</w:t>
      </w:r>
    </w:p>
    <w:p w:rsidR="00D032B6" w:rsidRDefault="00A23879">
      <w:pPr>
        <w:pStyle w:val="BodyText"/>
        <w:spacing w:before="26"/>
        <w:ind w:left="1217"/>
        <w:rPr>
          <w:lang w:eastAsia="zh-CN"/>
        </w:rPr>
      </w:pPr>
      <w:r>
        <w:rPr>
          <w:lang w:eastAsia="zh-CN"/>
        </w:rPr>
        <w:t>此操作后，记录更新为：</w:t>
      </w:r>
    </w:p>
    <w:p w:rsidR="00D032B6" w:rsidRDefault="00035F6E">
      <w:pPr>
        <w:pStyle w:val="BodyText"/>
        <w:spacing w:line="324" w:lineRule="exact"/>
        <w:ind w:left="1217"/>
        <w:rPr>
          <w:rFonts w:ascii="Microsoft JhengHei" w:eastAsia="Microsoft JhengHei" w:hAnsi="Microsoft JhengHei" w:cs="Microsoft JhengHei"/>
        </w:rPr>
      </w:pPr>
      <w:r w:rsidRPr="00035F6E">
        <w:pict>
          <v:group id="_x0000_s2318" style="position:absolute;left:0;text-align:left;margin-left:95.85pt;margin-top:4.75pt;width:459.45pt;height:10.6pt;z-index:-251459584;mso-position-horizontal-relative:page" coordorigin="1917,95" coordsize="9189,212">
            <v:shape id="_x0000_s231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rPr>
        <w:t>{arr[1,4,5],age:10,name:["Mike"]}</w:t>
      </w:r>
    </w:p>
    <w:p w:rsidR="00D032B6" w:rsidRDefault="00A23879">
      <w:pPr>
        <w:pStyle w:val="BodyText"/>
        <w:spacing w:line="234" w:lineRule="exact"/>
        <w:ind w:right="3025"/>
        <w:jc w:val="both"/>
      </w:pPr>
      <w:r>
        <w:rPr>
          <w:rFonts w:ascii="Times New Roman" w:eastAsia="Times New Roman" w:hAnsi="Times New Roman" w:cs="Times New Roman"/>
        </w:rPr>
        <w:t xml:space="preserve">•  </w:t>
      </w:r>
      <w:r>
        <w:rPr>
          <w:rFonts w:ascii="Times New Roman" w:eastAsia="Times New Roman" w:hAnsi="Times New Roman" w:cs="Times New Roman"/>
          <w:spacing w:val="48"/>
        </w:rPr>
        <w:t xml:space="preserve"> </w:t>
      </w:r>
      <w:r>
        <w:rPr>
          <w:position w:val="1"/>
        </w:rPr>
        <w:t>删除集合</w:t>
      </w:r>
      <w:r>
        <w:rPr>
          <w:spacing w:val="-11"/>
          <w:position w:val="1"/>
        </w:rPr>
        <w:t xml:space="preserve"> </w:t>
      </w:r>
      <w:r>
        <w:rPr>
          <w:position w:val="1"/>
        </w:rPr>
        <w:t>bar</w:t>
      </w:r>
      <w:r>
        <w:rPr>
          <w:spacing w:val="-10"/>
          <w:position w:val="1"/>
        </w:rPr>
        <w:t xml:space="preserve"> </w:t>
      </w:r>
      <w:r>
        <w:rPr>
          <w:position w:val="1"/>
        </w:rPr>
        <w:t>中数组对象</w:t>
      </w:r>
      <w:r>
        <w:rPr>
          <w:spacing w:val="-11"/>
          <w:position w:val="1"/>
        </w:rPr>
        <w:t xml:space="preserve"> </w:t>
      </w:r>
      <w:r>
        <w:rPr>
          <w:position w:val="1"/>
        </w:rPr>
        <w:t>arr</w:t>
      </w:r>
      <w:r>
        <w:rPr>
          <w:spacing w:val="-10"/>
          <w:position w:val="1"/>
        </w:rPr>
        <w:t xml:space="preserve"> </w:t>
      </w:r>
      <w:r>
        <w:rPr>
          <w:position w:val="1"/>
        </w:rPr>
        <w:t>里面的元素值为4和5的元素。如有记录：</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316" style="position:absolute;left:0;text-align:left;margin-left:95.85pt;margin-top:4.95pt;width:459.45pt;height:10.6pt;z-index:-251458560;mso-position-horizontal-relative:page" coordorigin="1917,99" coordsize="9189,212">
            <v:shape id="_x0000_s2317"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{arr[1,3,4,5],age:10,name:["Tom","Mike"]}</w:t>
      </w:r>
    </w:p>
    <w:p w:rsidR="00D032B6" w:rsidRDefault="00035F6E">
      <w:pPr>
        <w:pStyle w:val="BodyText"/>
        <w:spacing w:before="28"/>
        <w:ind w:left="1217"/>
        <w:rPr>
          <w:rFonts w:ascii="Microsoft JhengHei" w:eastAsia="Microsoft JhengHei" w:hAnsi="Microsoft JhengHei" w:cs="Microsoft JhengHei"/>
        </w:rPr>
      </w:pPr>
      <w:r w:rsidRPr="00035F6E">
        <w:pict>
          <v:group id="_x0000_s2314" style="position:absolute;left:0;text-align:left;margin-left:95.85pt;margin-top:7.15pt;width:459.45pt;height:10.6pt;z-index:-251457536;mso-position-horizontal-relative:page" coordorigin="1917,143" coordsize="9189,212">
            <v:shape id="_x0000_s2315"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5"/>
        </w:rPr>
        <w:t>db.foo.bar.update({$pull_all:{arr:[4,5]}})</w:t>
      </w:r>
    </w:p>
    <w:p w:rsidR="00D032B6" w:rsidRDefault="00D032B6">
      <w:pPr>
        <w:rPr>
          <w:rFonts w:ascii="Microsoft JhengHei" w:eastAsia="Microsoft JhengHei" w:hAnsi="Microsoft JhengHei" w:cs="Microsoft JhengHei"/>
        </w:rPr>
        <w:sectPr w:rsidR="00D032B6">
          <w:pgSz w:w="12240" w:h="15840"/>
          <w:pgMar w:top="900" w:right="110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312" style="position:absolute;left:0;text-align:left;margin-left:95.85pt;margin-top:4.75pt;width:459.45pt;height:10.6pt;z-index:-251456512;mso-position-horizontal-relative:page" coordorigin="1917,95" coordsize="9189,212">
            <v:shape id="_x0000_s2313"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{arr[1,3],age:10,name:["Tom","Mike"]}</w:t>
      </w:r>
    </w:p>
    <w:p w:rsidR="00D032B6" w:rsidRDefault="00A23879">
      <w:pPr>
        <w:pStyle w:val="BodyText"/>
        <w:spacing w:before="66"/>
        <w:ind w:left="113"/>
        <w:rPr>
          <w:lang w:eastAsia="zh-CN"/>
        </w:rPr>
      </w:pPr>
      <w:bookmarkStart w:id="635" w:name="_bookmark293"/>
      <w:bookmarkEnd w:id="635"/>
      <w:r>
        <w:rPr>
          <w:w w:val="95"/>
          <w:lang w:eastAsia="zh-CN"/>
        </w:rPr>
        <w:t>$push</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语法</w:t>
      </w:r>
    </w:p>
    <w:p w:rsidR="00D032B6" w:rsidRDefault="00A23879">
      <w:pPr>
        <w:pStyle w:val="BodyText"/>
        <w:spacing w:before="18"/>
        <w:ind w:left="113"/>
        <w:rPr>
          <w:lang w:eastAsia="zh-CN"/>
        </w:rPr>
      </w:pPr>
      <w:r>
        <w:rPr>
          <w:w w:val="95"/>
          <w:lang w:eastAsia="zh-CN"/>
        </w:rPr>
        <w:t>{$push:{&lt;字段名1&gt;:&lt;值1&gt;,&lt;字段名2&gt;:&lt;值2&gt;,...}}</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460"/>
        <w:jc w:val="both"/>
        <w:rPr>
          <w:lang w:eastAsia="zh-CN"/>
        </w:rPr>
      </w:pPr>
      <w:r>
        <w:rPr>
          <w:w w:val="95"/>
          <w:lang w:eastAsia="zh-CN"/>
        </w:rPr>
        <w:t>$push</w:t>
      </w:r>
      <w:r>
        <w:rPr>
          <w:spacing w:val="37"/>
          <w:w w:val="95"/>
          <w:lang w:eastAsia="zh-CN"/>
        </w:rPr>
        <w:t xml:space="preserve"> </w:t>
      </w:r>
      <w:r>
        <w:rPr>
          <w:w w:val="95"/>
          <w:lang w:eastAsia="zh-CN"/>
        </w:rPr>
        <w:t>将给定数值（&lt;值1&gt;）插入到目标数组（&lt;字段名1&gt;）中，操作对象必须为数组类型的字段。如果记录</w:t>
      </w:r>
      <w:r>
        <w:rPr>
          <w:lang w:eastAsia="zh-CN"/>
        </w:rPr>
        <w:t xml:space="preserve"> 中不存在指定的字段名，将指定的字段名以数组对象的形式推入到记录中并填充其指定的数值；如果记录中 存在指定的字段名，且字段名存在指定的数值，指定的数值也会被推入到记录中。</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向集合</w:t>
      </w:r>
      <w:r>
        <w:rPr>
          <w:spacing w:val="-13"/>
          <w:position w:val="1"/>
          <w:lang w:eastAsia="zh-CN"/>
        </w:rPr>
        <w:t xml:space="preserve"> </w:t>
      </w:r>
      <w:r>
        <w:rPr>
          <w:position w:val="1"/>
          <w:lang w:eastAsia="zh-CN"/>
        </w:rPr>
        <w:t>bar</w:t>
      </w:r>
      <w:r>
        <w:rPr>
          <w:spacing w:val="-12"/>
          <w:position w:val="1"/>
          <w:lang w:eastAsia="zh-CN"/>
        </w:rPr>
        <w:t xml:space="preserve"> </w:t>
      </w:r>
      <w:r>
        <w:rPr>
          <w:position w:val="1"/>
          <w:lang w:eastAsia="zh-CN"/>
        </w:rPr>
        <w:t>下的</w:t>
      </w:r>
      <w:r>
        <w:rPr>
          <w:spacing w:val="-12"/>
          <w:position w:val="1"/>
          <w:lang w:eastAsia="zh-CN"/>
        </w:rPr>
        <w:t xml:space="preserve"> </w:t>
      </w:r>
      <w:r>
        <w:rPr>
          <w:position w:val="1"/>
          <w:lang w:eastAsia="zh-CN"/>
        </w:rPr>
        <w:t>arr</w:t>
      </w:r>
      <w:r>
        <w:rPr>
          <w:spacing w:val="-12"/>
          <w:position w:val="1"/>
          <w:lang w:eastAsia="zh-CN"/>
        </w:rPr>
        <w:t xml:space="preserve"> </w:t>
      </w:r>
      <w:r>
        <w:rPr>
          <w:position w:val="1"/>
          <w:lang w:eastAsia="zh-CN"/>
        </w:rPr>
        <w:t>数组对象推入数值1。原记录中</w:t>
      </w:r>
      <w:r>
        <w:rPr>
          <w:spacing w:val="-12"/>
          <w:position w:val="1"/>
          <w:lang w:eastAsia="zh-CN"/>
        </w:rPr>
        <w:t xml:space="preserve"> </w:t>
      </w:r>
      <w:r>
        <w:rPr>
          <w:position w:val="1"/>
          <w:lang w:eastAsia="zh-CN"/>
        </w:rPr>
        <w:t>arr</w:t>
      </w:r>
      <w:r>
        <w:rPr>
          <w:spacing w:val="-12"/>
          <w:position w:val="1"/>
          <w:lang w:eastAsia="zh-CN"/>
        </w:rPr>
        <w:t xml:space="preserve"> </w:t>
      </w:r>
      <w:r>
        <w:rPr>
          <w:position w:val="1"/>
          <w:lang w:eastAsia="zh-CN"/>
        </w:rPr>
        <w:t>数组对象存在元素1，如有记录：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310" style="position:absolute;left:0;text-align:left;margin-left:95.85pt;margin-top:4.95pt;width:459.45pt;height:10.6pt;z-index:-251455488;mso-position-horizontal-relative:page" coordorigin="1917,99" coordsize="9189,212">
            <v:shape id="_x0000_s2311"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rPr>
        <w:t>{arr[1,2,4],age:10,name:["Tom","Mike"]}</w:t>
      </w:r>
    </w:p>
    <w:p w:rsidR="00D032B6" w:rsidRDefault="00035F6E">
      <w:pPr>
        <w:pStyle w:val="BodyText"/>
        <w:spacing w:before="28"/>
        <w:ind w:left="397"/>
        <w:rPr>
          <w:rFonts w:ascii="Microsoft JhengHei" w:eastAsia="Microsoft JhengHei" w:hAnsi="Microsoft JhengHei" w:cs="Microsoft JhengHei"/>
        </w:rPr>
      </w:pPr>
      <w:r w:rsidRPr="00035F6E">
        <w:pict>
          <v:group id="_x0000_s2308" style="position:absolute;left:0;text-align:left;margin-left:95.85pt;margin-top:7.15pt;width:459.45pt;height:10.6pt;z-index:-251454464;mso-position-horizontal-relative:page" coordorigin="1917,143" coordsize="9189,212">
            <v:shape id="_x0000_s2309"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0"/>
        </w:rPr>
        <w:t>db.foo.bar.update({$push:{arr:1}})</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306" style="position:absolute;left:0;text-align:left;margin-left:95.85pt;margin-top:4.75pt;width:459.45pt;height:10.6pt;z-index:-251453440;mso-position-horizontal-relative:page" coordorigin="1917,95" coordsize="9189,212">
            <v:shape id="_x0000_s2307"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{arr[1,2,4,1],age:10,name:["Tom","Mike"]}</w:t>
      </w:r>
    </w:p>
    <w:p w:rsidR="00D032B6" w:rsidRDefault="00A23879">
      <w:pPr>
        <w:pStyle w:val="BodyText"/>
        <w:spacing w:before="26"/>
        <w:ind w:left="397"/>
        <w:rPr>
          <w:lang w:eastAsia="zh-CN"/>
        </w:rPr>
      </w:pPr>
      <w:r>
        <w:rPr>
          <w:lang w:eastAsia="zh-CN"/>
        </w:rPr>
        <w:t>虽然原来</w:t>
      </w:r>
      <w:r>
        <w:rPr>
          <w:spacing w:val="-16"/>
          <w:lang w:eastAsia="zh-CN"/>
        </w:rPr>
        <w:t xml:space="preserve"> </w:t>
      </w:r>
      <w:r>
        <w:rPr>
          <w:lang w:eastAsia="zh-CN"/>
        </w:rPr>
        <w:t>arr</w:t>
      </w:r>
      <w:r>
        <w:rPr>
          <w:spacing w:val="-16"/>
          <w:lang w:eastAsia="zh-CN"/>
        </w:rPr>
        <w:t xml:space="preserve"> </w:t>
      </w:r>
      <w:r>
        <w:rPr>
          <w:lang w:eastAsia="zh-CN"/>
        </w:rPr>
        <w:t>中有元素1，使用</w:t>
      </w:r>
      <w:r>
        <w:rPr>
          <w:spacing w:val="-16"/>
          <w:lang w:eastAsia="zh-CN"/>
        </w:rPr>
        <w:t xml:space="preserve"> </w:t>
      </w:r>
      <w:r>
        <w:rPr>
          <w:lang w:eastAsia="zh-CN"/>
        </w:rPr>
        <w:t>$push</w:t>
      </w:r>
      <w:r>
        <w:rPr>
          <w:spacing w:val="-16"/>
          <w:lang w:eastAsia="zh-CN"/>
        </w:rPr>
        <w:t xml:space="preserve"> </w:t>
      </w:r>
      <w:r>
        <w:rPr>
          <w:lang w:eastAsia="zh-CN"/>
        </w:rPr>
        <w:t>操作符，还是会将元素1推入到</w:t>
      </w:r>
      <w:r>
        <w:rPr>
          <w:spacing w:val="-15"/>
          <w:lang w:eastAsia="zh-CN"/>
        </w:rPr>
        <w:t xml:space="preserve"> </w:t>
      </w:r>
      <w:r>
        <w:rPr>
          <w:lang w:eastAsia="zh-CN"/>
        </w:rPr>
        <w:t>arr</w:t>
      </w:r>
      <w:r>
        <w:rPr>
          <w:spacing w:val="-16"/>
          <w:lang w:eastAsia="zh-CN"/>
        </w:rPr>
        <w:t xml:space="preserve"> </w:t>
      </w:r>
      <w:r>
        <w:rPr>
          <w:lang w:eastAsia="zh-CN"/>
        </w:rPr>
        <w:t>数组对象中。</w:t>
      </w:r>
    </w:p>
    <w:p w:rsidR="00D032B6" w:rsidRDefault="00A23879">
      <w:pPr>
        <w:pStyle w:val="BodyText"/>
        <w:tabs>
          <w:tab w:val="left" w:pos="397"/>
        </w:tabs>
        <w:spacing w:line="267" w:lineRule="exact"/>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向集合</w:t>
      </w:r>
      <w:r>
        <w:rPr>
          <w:spacing w:val="-21"/>
          <w:position w:val="1"/>
          <w:lang w:eastAsia="zh-CN"/>
        </w:rPr>
        <w:t xml:space="preserve"> </w:t>
      </w:r>
      <w:r>
        <w:rPr>
          <w:position w:val="1"/>
          <w:lang w:eastAsia="zh-CN"/>
        </w:rPr>
        <w:t>bar</w:t>
      </w:r>
      <w:r>
        <w:rPr>
          <w:spacing w:val="-21"/>
          <w:position w:val="1"/>
          <w:lang w:eastAsia="zh-CN"/>
        </w:rPr>
        <w:t xml:space="preserve"> </w:t>
      </w:r>
      <w:r>
        <w:rPr>
          <w:position w:val="1"/>
          <w:lang w:eastAsia="zh-CN"/>
        </w:rPr>
        <w:t>中推入不存在的数组对象和值。原记录中不存在数组对象</w:t>
      </w:r>
      <w:r>
        <w:rPr>
          <w:spacing w:val="-21"/>
          <w:position w:val="1"/>
          <w:lang w:eastAsia="zh-CN"/>
        </w:rPr>
        <w:t xml:space="preserve"> </w:t>
      </w:r>
      <w:r>
        <w:rPr>
          <w:position w:val="1"/>
          <w:lang w:eastAsia="zh-CN"/>
        </w:rPr>
        <w:t>name，如有记录：</w:t>
      </w:r>
    </w:p>
    <w:p w:rsidR="00D032B6" w:rsidRDefault="00035F6E">
      <w:pPr>
        <w:pStyle w:val="BodyText"/>
        <w:spacing w:line="328" w:lineRule="exact"/>
        <w:ind w:left="397"/>
        <w:rPr>
          <w:rFonts w:ascii="Microsoft JhengHei" w:eastAsia="Microsoft JhengHei" w:hAnsi="Microsoft JhengHei" w:cs="Microsoft JhengHei"/>
        </w:rPr>
      </w:pPr>
      <w:r w:rsidRPr="00035F6E">
        <w:pict>
          <v:group id="_x0000_s2304" style="position:absolute;left:0;text-align:left;margin-left:95.85pt;margin-top:4.95pt;width:459.45pt;height:10.6pt;z-index:-251452416;mso-position-horizontal-relative:page" coordorigin="1917,99" coordsize="9189,212">
            <v:shape id="_x0000_s2305"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{arr[1,2],age:20}</w:t>
      </w:r>
    </w:p>
    <w:p w:rsidR="00D032B6" w:rsidRDefault="00035F6E">
      <w:pPr>
        <w:pStyle w:val="BodyText"/>
        <w:spacing w:before="28"/>
        <w:ind w:left="397"/>
        <w:rPr>
          <w:rFonts w:ascii="Microsoft JhengHei" w:eastAsia="Microsoft JhengHei" w:hAnsi="Microsoft JhengHei" w:cs="Microsoft JhengHei"/>
        </w:rPr>
      </w:pPr>
      <w:r w:rsidRPr="00035F6E">
        <w:pict>
          <v:group id="_x0000_s2302" style="position:absolute;left:0;text-align:left;margin-left:95.85pt;margin-top:7.15pt;width:459.45pt;height:10.6pt;z-index:-251451392;mso-position-horizontal-relative:page" coordorigin="1917,143" coordsize="9189,212">
            <v:shape id="_x0000_s2303"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05"/>
        </w:rPr>
        <w:t>db.foo.bar.update({$push:{name:"Tom"}},{name:{</w:t>
      </w:r>
      <w:hyperlink w:anchor="_bookmark280" w:history="1">
        <w:r w:rsidR="00A23879">
          <w:rPr>
            <w:rFonts w:ascii="Microsoft JhengHei" w:eastAsia="Microsoft JhengHei" w:hAnsi="Microsoft JhengHei" w:cs="Microsoft JhengHei"/>
            <w:color w:val="0000FF"/>
            <w:w w:val="105"/>
          </w:rPr>
          <w:t>$exists</w:t>
        </w:r>
      </w:hyperlink>
      <w:r w:rsidR="00A23879">
        <w:rPr>
          <w:rFonts w:ascii="Microsoft JhengHei" w:eastAsia="Microsoft JhengHei" w:hAnsi="Microsoft JhengHei" w:cs="Microsoft JhengHei"/>
          <w:color w:val="000000"/>
          <w:w w:val="105"/>
        </w:rPr>
        <w:t>:0}})</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rPr>
      </w:pPr>
      <w:r w:rsidRPr="00035F6E">
        <w:pict>
          <v:group id="_x0000_s2300" style="position:absolute;left:0;text-align:left;margin-left:95.85pt;margin-top:4.75pt;width:459.45pt;height:10.6pt;z-index:-251450368;mso-position-horizontal-relative:page" coordorigin="1917,95" coordsize="9189,212">
            <v:shape id="_x0000_s2301"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rPr>
        <w:t>{arr[1,2],age:20,name:["Tom"]}</w:t>
      </w:r>
    </w:p>
    <w:p w:rsidR="00D032B6" w:rsidRDefault="00A23879">
      <w:pPr>
        <w:pStyle w:val="BodyText"/>
        <w:spacing w:before="26"/>
        <w:ind w:left="397"/>
      </w:pPr>
      <w:r>
        <w:t>原记录中不存在数组对象</w:t>
      </w:r>
      <w:r>
        <w:rPr>
          <w:spacing w:val="-26"/>
        </w:rPr>
        <w:t xml:space="preserve"> </w:t>
      </w:r>
      <w:r>
        <w:t>name，使用</w:t>
      </w:r>
      <w:r>
        <w:rPr>
          <w:spacing w:val="-25"/>
        </w:rPr>
        <w:t xml:space="preserve"> </w:t>
      </w:r>
      <w:r>
        <w:t>$push</w:t>
      </w:r>
      <w:r>
        <w:rPr>
          <w:spacing w:val="-25"/>
        </w:rPr>
        <w:t xml:space="preserve"> </w:t>
      </w:r>
      <w:r>
        <w:t>操作符，会将</w:t>
      </w:r>
      <w:r>
        <w:rPr>
          <w:spacing w:val="-25"/>
        </w:rPr>
        <w:t xml:space="preserve"> </w:t>
      </w:r>
      <w:r>
        <w:t>name</w:t>
      </w:r>
      <w:r>
        <w:rPr>
          <w:spacing w:val="-26"/>
        </w:rPr>
        <w:t xml:space="preserve"> </w:t>
      </w:r>
      <w:r>
        <w:t>以数组对象的形式推入到记录中。</w:t>
      </w:r>
    </w:p>
    <w:p w:rsidR="00D032B6" w:rsidRDefault="00A23879">
      <w:pPr>
        <w:pStyle w:val="BodyText"/>
        <w:spacing w:before="98"/>
        <w:ind w:left="113"/>
      </w:pPr>
      <w:bookmarkStart w:id="636" w:name="$push_all"/>
      <w:bookmarkStart w:id="637" w:name="_bookmark294"/>
      <w:bookmarkEnd w:id="636"/>
      <w:bookmarkEnd w:id="637"/>
      <w:r>
        <w:rPr>
          <w:w w:val="95"/>
        </w:rPr>
        <w:t>$push_all</w:t>
      </w:r>
    </w:p>
    <w:p w:rsidR="00D032B6" w:rsidRDefault="00D032B6">
      <w:pPr>
        <w:spacing w:before="9" w:line="190" w:lineRule="exact"/>
        <w:rPr>
          <w:sz w:val="19"/>
          <w:szCs w:val="19"/>
        </w:rPr>
      </w:pPr>
    </w:p>
    <w:p w:rsidR="00D032B6" w:rsidRDefault="00A23879">
      <w:pPr>
        <w:pStyle w:val="BodyText"/>
        <w:ind w:left="113"/>
      </w:pPr>
      <w:r>
        <w:t>语法</w:t>
      </w:r>
    </w:p>
    <w:p w:rsidR="00D032B6" w:rsidRDefault="00A23879">
      <w:pPr>
        <w:pStyle w:val="BodyText"/>
        <w:spacing w:before="18"/>
        <w:ind w:left="113"/>
      </w:pPr>
      <w:r>
        <w:rPr>
          <w:w w:val="90"/>
        </w:rPr>
        <w:t>{$push_all:{&lt;字段名1&gt;:[&lt;值1&gt;,&lt;值2&gt;,...,&lt;值N&gt;],&lt;字段名2&gt;:[&lt;值1&gt;,&lt;值2&gt;,...,&lt;值N&gt;],...}}</w:t>
      </w:r>
    </w:p>
    <w:p w:rsidR="00D032B6" w:rsidRDefault="00D032B6">
      <w:pPr>
        <w:spacing w:before="9" w:line="190" w:lineRule="exact"/>
        <w:rPr>
          <w:sz w:val="19"/>
          <w:szCs w:val="19"/>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left="113" w:right="337"/>
        <w:rPr>
          <w:lang w:eastAsia="zh-CN"/>
        </w:rPr>
      </w:pPr>
      <w:r>
        <w:rPr>
          <w:w w:val="95"/>
          <w:lang w:eastAsia="zh-CN"/>
        </w:rPr>
        <w:t xml:space="preserve">$push_all </w:t>
      </w:r>
      <w:r>
        <w:rPr>
          <w:spacing w:val="13"/>
          <w:w w:val="95"/>
          <w:lang w:eastAsia="zh-CN"/>
        </w:rPr>
        <w:t xml:space="preserve"> </w:t>
      </w:r>
      <w:r>
        <w:rPr>
          <w:w w:val="95"/>
          <w:lang w:eastAsia="zh-CN"/>
        </w:rPr>
        <w:t>向指定数组对象（如&lt;字段名1&gt;）推入每一个指定值（[&lt;值1&gt;,&lt;值2&gt;,...,&lt;值N&gt;]）。操作对象必</w:t>
      </w:r>
      <w:r>
        <w:rPr>
          <w:lang w:eastAsia="zh-CN"/>
        </w:rPr>
        <w:t xml:space="preserve"> </w:t>
      </w:r>
      <w:r>
        <w:rPr>
          <w:w w:val="95"/>
          <w:lang w:eastAsia="zh-CN"/>
        </w:rPr>
        <w:t>须为数组类型的字段。如果记录中不存在指定的数组对象，向记录推入指定的数组对象和每一个指定的</w:t>
      </w:r>
      <w:r>
        <w:rPr>
          <w:lang w:eastAsia="zh-CN"/>
        </w:rPr>
        <w:t xml:space="preserve"> </w:t>
      </w:r>
      <w:r>
        <w:rPr>
          <w:w w:val="95"/>
          <w:lang w:eastAsia="zh-CN"/>
        </w:rPr>
        <w:t>值（[&lt;值1&gt;,&lt;值2&gt;,...,&lt;值N&gt;]）；如果指定的值存在数组对象中，同样被推入到数组对象中。</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向集合</w:t>
      </w:r>
      <w:r>
        <w:rPr>
          <w:spacing w:val="-20"/>
          <w:position w:val="1"/>
          <w:lang w:eastAsia="zh-CN"/>
        </w:rPr>
        <w:t xml:space="preserve"> </w:t>
      </w:r>
      <w:r>
        <w:rPr>
          <w:position w:val="1"/>
          <w:lang w:eastAsia="zh-CN"/>
        </w:rPr>
        <w:t>bar</w:t>
      </w:r>
      <w:r>
        <w:rPr>
          <w:spacing w:val="-19"/>
          <w:position w:val="1"/>
          <w:lang w:eastAsia="zh-CN"/>
        </w:rPr>
        <w:t xml:space="preserve"> </w:t>
      </w:r>
      <w:r>
        <w:rPr>
          <w:position w:val="1"/>
          <w:lang w:eastAsia="zh-CN"/>
        </w:rPr>
        <w:t>下的</w:t>
      </w:r>
      <w:r>
        <w:rPr>
          <w:spacing w:val="-20"/>
          <w:position w:val="1"/>
          <w:lang w:eastAsia="zh-CN"/>
        </w:rPr>
        <w:t xml:space="preserve"> </w:t>
      </w:r>
      <w:r>
        <w:rPr>
          <w:position w:val="1"/>
          <w:lang w:eastAsia="zh-CN"/>
        </w:rPr>
        <w:t>arr</w:t>
      </w:r>
      <w:r>
        <w:rPr>
          <w:spacing w:val="-19"/>
          <w:position w:val="1"/>
          <w:lang w:eastAsia="zh-CN"/>
        </w:rPr>
        <w:t xml:space="preserve"> </w:t>
      </w:r>
      <w:r>
        <w:rPr>
          <w:position w:val="1"/>
          <w:lang w:eastAsia="zh-CN"/>
        </w:rPr>
        <w:t>数组对象推入[1,2,8,9]数组。如有记录：</w:t>
      </w:r>
    </w:p>
    <w:p w:rsidR="00D032B6" w:rsidRDefault="00035F6E">
      <w:pPr>
        <w:pStyle w:val="BodyText"/>
        <w:spacing w:line="328" w:lineRule="exact"/>
        <w:ind w:left="397"/>
        <w:rPr>
          <w:rFonts w:ascii="Microsoft JhengHei" w:eastAsia="Microsoft JhengHei" w:hAnsi="Microsoft JhengHei" w:cs="Microsoft JhengHei"/>
          <w:lang w:eastAsia="zh-CN"/>
        </w:rPr>
      </w:pPr>
      <w:r w:rsidRPr="00035F6E">
        <w:pict>
          <v:group id="_x0000_s2298" style="position:absolute;left:0;text-align:left;margin-left:95.85pt;margin-top:4.95pt;width:459.45pt;height:10.6pt;z-index:-251449344;mso-position-horizontal-relative:page" coordorigin="1917,99" coordsize="9189,212">
            <v:shape id="_x0000_s2299"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05"/>
          <w:lang w:eastAsia="zh-CN"/>
        </w:rPr>
        <w:t>{arr[1,2,4,5],age:10,name:["Tom","Mike"]}</w:t>
      </w:r>
    </w:p>
    <w:p w:rsidR="00D032B6" w:rsidRDefault="00035F6E">
      <w:pPr>
        <w:pStyle w:val="BodyText"/>
        <w:spacing w:before="28"/>
        <w:ind w:left="397"/>
        <w:rPr>
          <w:rFonts w:ascii="Microsoft JhengHei" w:eastAsia="Microsoft JhengHei" w:hAnsi="Microsoft JhengHei" w:cs="Microsoft JhengHei"/>
          <w:lang w:eastAsia="zh-CN"/>
        </w:rPr>
      </w:pPr>
      <w:r w:rsidRPr="00035F6E">
        <w:pict>
          <v:group id="_x0000_s2296" style="position:absolute;left:0;text-align:left;margin-left:95.85pt;margin-top:7.15pt;width:459.45pt;height:10.6pt;z-index:-251448320;mso-position-horizontal-relative:page" coordorigin="1917,143" coordsize="9189,212">
            <v:shape id="_x0000_s2297"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15"/>
          <w:lang w:eastAsia="zh-CN"/>
        </w:rPr>
        <w:t>db.foo.bar.update({$push_all:{arr:[1,2,8,9]}})</w:t>
      </w:r>
    </w:p>
    <w:p w:rsidR="00D032B6" w:rsidRDefault="00A23879">
      <w:pPr>
        <w:pStyle w:val="BodyText"/>
        <w:spacing w:before="26"/>
        <w:ind w:left="397"/>
        <w:rPr>
          <w:lang w:eastAsia="zh-CN"/>
        </w:rPr>
      </w:pPr>
      <w:r>
        <w:rPr>
          <w:lang w:eastAsia="zh-CN"/>
        </w:rPr>
        <w:t>此操作后，记录更新为：</w:t>
      </w:r>
    </w:p>
    <w:p w:rsidR="00D032B6" w:rsidRDefault="00035F6E">
      <w:pPr>
        <w:pStyle w:val="BodyText"/>
        <w:spacing w:line="324" w:lineRule="exact"/>
        <w:ind w:left="397"/>
        <w:rPr>
          <w:rFonts w:ascii="Microsoft JhengHei" w:eastAsia="Microsoft JhengHei" w:hAnsi="Microsoft JhengHei" w:cs="Microsoft JhengHei"/>
          <w:lang w:eastAsia="zh-CN"/>
        </w:rPr>
      </w:pPr>
      <w:r w:rsidRPr="00035F6E">
        <w:pict>
          <v:group id="_x0000_s2294" style="position:absolute;left:0;text-align:left;margin-left:95.85pt;margin-top:4.75pt;width:459.45pt;height:10.6pt;z-index:-251447296;mso-position-horizontal-relative:page" coordorigin="1917,95" coordsize="9189,212">
            <v:shape id="_x0000_s2295"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10"/>
          <w:lang w:eastAsia="zh-CN"/>
        </w:rPr>
        <w:t>{arr[1,2,4,5,1,2,8,9],age:10,name:["Mike"]}</w:t>
      </w:r>
    </w:p>
    <w:p w:rsidR="00D032B6" w:rsidRDefault="00D032B6">
      <w:pPr>
        <w:spacing w:line="324" w:lineRule="exact"/>
        <w:rPr>
          <w:rFonts w:ascii="Microsoft JhengHei" w:eastAsia="Microsoft JhengHei" w:hAnsi="Microsoft JhengHei" w:cs="Microsoft JhengHei"/>
          <w:lang w:eastAsia="zh-CN"/>
        </w:rPr>
        <w:sectPr w:rsidR="00D032B6">
          <w:pgSz w:w="12240" w:h="15840"/>
          <w:pgMar w:top="900" w:right="680" w:bottom="280" w:left="1520" w:header="713" w:footer="0" w:gutter="0"/>
          <w:cols w:space="720"/>
        </w:sectPr>
      </w:pPr>
    </w:p>
    <w:p w:rsidR="00D032B6" w:rsidRDefault="00D032B6">
      <w:pPr>
        <w:spacing w:before="4" w:line="130" w:lineRule="exact"/>
        <w:rPr>
          <w:sz w:val="13"/>
          <w:szCs w:val="13"/>
          <w:lang w:eastAsia="zh-CN"/>
        </w:rPr>
      </w:pPr>
    </w:p>
    <w:p w:rsidR="00D032B6" w:rsidRDefault="00A23879">
      <w:pPr>
        <w:pStyle w:val="BodyText"/>
        <w:spacing w:before="56" w:line="168" w:lineRule="auto"/>
        <w:ind w:left="1217" w:right="172"/>
        <w:rPr>
          <w:lang w:eastAsia="zh-CN"/>
        </w:rPr>
      </w:pPr>
      <w:r>
        <w:rPr>
          <w:lang w:eastAsia="zh-CN"/>
        </w:rPr>
        <w:t>虽然原来记录</w:t>
      </w:r>
      <w:r>
        <w:rPr>
          <w:spacing w:val="-29"/>
          <w:lang w:eastAsia="zh-CN"/>
        </w:rPr>
        <w:t xml:space="preserve"> </w:t>
      </w:r>
      <w:r>
        <w:rPr>
          <w:lang w:eastAsia="zh-CN"/>
        </w:rPr>
        <w:t>arr</w:t>
      </w:r>
      <w:r>
        <w:rPr>
          <w:spacing w:val="-29"/>
          <w:lang w:eastAsia="zh-CN"/>
        </w:rPr>
        <w:t xml:space="preserve"> </w:t>
      </w:r>
      <w:r>
        <w:rPr>
          <w:lang w:eastAsia="zh-CN"/>
        </w:rPr>
        <w:t>对象有元素1和2，使用</w:t>
      </w:r>
      <w:r>
        <w:rPr>
          <w:spacing w:val="-29"/>
          <w:lang w:eastAsia="zh-CN"/>
        </w:rPr>
        <w:t xml:space="preserve"> </w:t>
      </w:r>
      <w:r>
        <w:rPr>
          <w:lang w:eastAsia="zh-CN"/>
        </w:rPr>
        <w:t>$push_all</w:t>
      </w:r>
      <w:r>
        <w:rPr>
          <w:spacing w:val="-28"/>
          <w:lang w:eastAsia="zh-CN"/>
        </w:rPr>
        <w:t xml:space="preserve"> </w:t>
      </w:r>
      <w:r>
        <w:rPr>
          <w:lang w:eastAsia="zh-CN"/>
        </w:rPr>
        <w:t>操作符，会将[1,2,8,9]全部值推入到数组对象</w:t>
      </w:r>
      <w:r>
        <w:rPr>
          <w:spacing w:val="-29"/>
          <w:lang w:eastAsia="zh-CN"/>
        </w:rPr>
        <w:t xml:space="preserve"> </w:t>
      </w:r>
      <w:r>
        <w:rPr>
          <w:lang w:eastAsia="zh-CN"/>
        </w:rPr>
        <w:t>arr 中。</w:t>
      </w:r>
    </w:p>
    <w:p w:rsidR="00D032B6" w:rsidRDefault="00A23879">
      <w:pPr>
        <w:pStyle w:val="BodyText"/>
        <w:tabs>
          <w:tab w:val="left" w:pos="283"/>
        </w:tabs>
        <w:spacing w:line="282" w:lineRule="exact"/>
        <w:ind w:left="0" w:right="1037"/>
        <w:jc w:val="center"/>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向集合</w:t>
      </w:r>
      <w:r>
        <w:rPr>
          <w:spacing w:val="-25"/>
          <w:position w:val="1"/>
          <w:lang w:eastAsia="zh-CN"/>
        </w:rPr>
        <w:t xml:space="preserve"> </w:t>
      </w:r>
      <w:r>
        <w:rPr>
          <w:position w:val="1"/>
          <w:lang w:eastAsia="zh-CN"/>
        </w:rPr>
        <w:t>bar</w:t>
      </w:r>
      <w:r>
        <w:rPr>
          <w:spacing w:val="-24"/>
          <w:position w:val="1"/>
          <w:lang w:eastAsia="zh-CN"/>
        </w:rPr>
        <w:t xml:space="preserve"> </w:t>
      </w:r>
      <w:r>
        <w:rPr>
          <w:position w:val="1"/>
          <w:lang w:eastAsia="zh-CN"/>
        </w:rPr>
        <w:t>中推入数组对象</w:t>
      </w:r>
      <w:r>
        <w:rPr>
          <w:spacing w:val="-24"/>
          <w:position w:val="1"/>
          <w:lang w:eastAsia="zh-CN"/>
        </w:rPr>
        <w:t xml:space="preserve"> </w:t>
      </w:r>
      <w:r>
        <w:rPr>
          <w:position w:val="1"/>
          <w:lang w:eastAsia="zh-CN"/>
        </w:rPr>
        <w:t>name，假设原记录不存在数组对象</w:t>
      </w:r>
      <w:r>
        <w:rPr>
          <w:spacing w:val="-24"/>
          <w:position w:val="1"/>
          <w:lang w:eastAsia="zh-CN"/>
        </w:rPr>
        <w:t xml:space="preserve"> </w:t>
      </w:r>
      <w:r>
        <w:rPr>
          <w:position w:val="1"/>
          <w:lang w:eastAsia="zh-CN"/>
        </w:rPr>
        <w:t>name。如有记录：</w:t>
      </w:r>
    </w:p>
    <w:p w:rsidR="00D032B6" w:rsidRDefault="00035F6E">
      <w:pPr>
        <w:pStyle w:val="BodyText"/>
        <w:spacing w:line="328" w:lineRule="exact"/>
        <w:ind w:left="1217"/>
        <w:rPr>
          <w:rFonts w:ascii="Microsoft JhengHei" w:eastAsia="Microsoft JhengHei" w:hAnsi="Microsoft JhengHei" w:cs="Microsoft JhengHei"/>
          <w:lang w:eastAsia="zh-CN"/>
        </w:rPr>
      </w:pPr>
      <w:r w:rsidRPr="00035F6E">
        <w:pict>
          <v:group id="_x0000_s2292" style="position:absolute;left:0;text-align:left;margin-left:95.85pt;margin-top:4.95pt;width:459.45pt;height:10.6pt;z-index:-251446272;mso-position-horizontal-relative:page" coordorigin="1917,99" coordsize="9189,212">
            <v:shape id="_x0000_s2293"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lang w:eastAsia="zh-CN"/>
        </w:rPr>
        <w:t>{arr[1,3,4,5],age:10}</w:t>
      </w:r>
    </w:p>
    <w:p w:rsidR="00D032B6" w:rsidRDefault="00035F6E">
      <w:pPr>
        <w:pStyle w:val="BodyText"/>
        <w:spacing w:before="28"/>
        <w:ind w:left="1217"/>
        <w:rPr>
          <w:rFonts w:ascii="Microsoft JhengHei" w:eastAsia="Microsoft JhengHei" w:hAnsi="Microsoft JhengHei" w:cs="Microsoft JhengHei"/>
          <w:lang w:eastAsia="zh-CN"/>
        </w:rPr>
      </w:pPr>
      <w:r w:rsidRPr="00035F6E">
        <w:pict>
          <v:group id="_x0000_s2290" style="position:absolute;left:0;text-align:left;margin-left:95.85pt;margin-top:7.15pt;width:459.45pt;height:10.6pt;z-index:-251445248;mso-position-horizontal-relative:page" coordorigin="1917,143" coordsize="9189,212">
            <v:shape id="_x0000_s2291" style="position:absolute;left:1917;top:143;width:9189;height:212" coordorigin="1917,143" coordsize="9189,212" path="m1917,143r9189,l11106,355r-9189,l1917,143xe" fillcolor="#efefef" stroked="f">
              <v:path arrowok="t"/>
            </v:shape>
            <w10:wrap anchorx="page"/>
          </v:group>
        </w:pict>
      </w:r>
      <w:r w:rsidR="00A23879">
        <w:rPr>
          <w:rFonts w:ascii="Microsoft JhengHei" w:eastAsia="Microsoft JhengHei" w:hAnsi="Microsoft JhengHei" w:cs="Microsoft JhengHei"/>
          <w:w w:val="105"/>
          <w:lang w:eastAsia="zh-CN"/>
        </w:rPr>
        <w:t>db.foo.bar.update({$push_all:{name:["Tom","Jhon"]}},{name:{</w:t>
      </w:r>
      <w:hyperlink w:anchor="_bookmark280" w:history="1">
        <w:r w:rsidR="00A23879">
          <w:rPr>
            <w:rFonts w:ascii="Microsoft JhengHei" w:eastAsia="Microsoft JhengHei" w:hAnsi="Microsoft JhengHei" w:cs="Microsoft JhengHei"/>
            <w:color w:val="0000FF"/>
            <w:w w:val="105"/>
            <w:lang w:eastAsia="zh-CN"/>
          </w:rPr>
          <w:t>$exists</w:t>
        </w:r>
      </w:hyperlink>
      <w:r w:rsidR="00A23879">
        <w:rPr>
          <w:rFonts w:ascii="Microsoft JhengHei" w:eastAsia="Microsoft JhengHei" w:hAnsi="Microsoft JhengHei" w:cs="Microsoft JhengHei"/>
          <w:color w:val="000000"/>
          <w:w w:val="105"/>
          <w:lang w:eastAsia="zh-CN"/>
        </w:rPr>
        <w:t>:0}})</w:t>
      </w:r>
    </w:p>
    <w:p w:rsidR="00D032B6" w:rsidRDefault="00A23879">
      <w:pPr>
        <w:pStyle w:val="BodyText"/>
        <w:spacing w:before="26"/>
        <w:ind w:left="1217"/>
        <w:rPr>
          <w:lang w:eastAsia="zh-CN"/>
        </w:rPr>
      </w:pPr>
      <w:r>
        <w:rPr>
          <w:lang w:eastAsia="zh-CN"/>
        </w:rPr>
        <w:t>此操作后，记录更新为：</w:t>
      </w:r>
    </w:p>
    <w:p w:rsidR="00D032B6" w:rsidRDefault="00035F6E">
      <w:pPr>
        <w:pStyle w:val="BodyText"/>
        <w:spacing w:line="324" w:lineRule="exact"/>
        <w:ind w:left="1217"/>
        <w:rPr>
          <w:rFonts w:ascii="Microsoft JhengHei" w:eastAsia="Microsoft JhengHei" w:hAnsi="Microsoft JhengHei" w:cs="Microsoft JhengHei"/>
          <w:lang w:eastAsia="zh-CN"/>
        </w:rPr>
      </w:pPr>
      <w:r w:rsidRPr="00035F6E">
        <w:pict>
          <v:group id="_x0000_s2288" style="position:absolute;left:0;text-align:left;margin-left:95.85pt;margin-top:4.75pt;width:459.45pt;height:10.6pt;z-index:-251444224;mso-position-horizontal-relative:page" coordorigin="1917,95" coordsize="9189,212">
            <v:shape id="_x0000_s2289" style="position:absolute;left:1917;top:95;width:9189;height:212" coordorigin="1917,95" coordsize="9189,212" path="m1917,95r9189,l11106,307r-9189,l1917,95xe" fillcolor="#efefef" stroked="f">
              <v:path arrowok="t"/>
            </v:shape>
            <w10:wrap anchorx="page"/>
          </v:group>
        </w:pict>
      </w:r>
      <w:r w:rsidR="00A23879">
        <w:rPr>
          <w:rFonts w:ascii="Microsoft JhengHei" w:eastAsia="Microsoft JhengHei" w:hAnsi="Microsoft JhengHei" w:cs="Microsoft JhengHei"/>
          <w:w w:val="105"/>
          <w:lang w:eastAsia="zh-CN"/>
        </w:rPr>
        <w:t>{arr[1,3,4,5],age:10,name:["Tom","Mike"]}</w:t>
      </w:r>
    </w:p>
    <w:p w:rsidR="00D032B6" w:rsidRDefault="00A23879">
      <w:pPr>
        <w:pStyle w:val="Heading4"/>
        <w:spacing w:before="83"/>
      </w:pPr>
      <w:bookmarkStart w:id="638" w:name="聚集符"/>
      <w:bookmarkStart w:id="639" w:name="_bookmark295"/>
      <w:bookmarkEnd w:id="638"/>
      <w:bookmarkEnd w:id="639"/>
      <w:r>
        <w:t>聚集符</w:t>
      </w:r>
    </w:p>
    <w:p w:rsidR="00D032B6" w:rsidRDefault="00D032B6">
      <w:pPr>
        <w:spacing w:before="8" w:line="120" w:lineRule="exact"/>
        <w:rPr>
          <w:sz w:val="12"/>
          <w:szCs w:val="12"/>
        </w:rPr>
      </w:pPr>
    </w:p>
    <w:tbl>
      <w:tblPr>
        <w:tblW w:w="0" w:type="auto"/>
        <w:tblInd w:w="923" w:type="dxa"/>
        <w:tblLayout w:type="fixed"/>
        <w:tblCellMar>
          <w:left w:w="0" w:type="dxa"/>
          <w:right w:w="0" w:type="dxa"/>
        </w:tblCellMar>
        <w:tblLook w:val="01E0"/>
      </w:tblPr>
      <w:tblGrid>
        <w:gridCol w:w="1888"/>
        <w:gridCol w:w="4427"/>
        <w:gridCol w:w="3157"/>
      </w:tblGrid>
      <w:tr w:rsidR="00D032B6">
        <w:trPr>
          <w:trHeight w:hRule="exact" w:val="305"/>
        </w:trPr>
        <w:tc>
          <w:tcPr>
            <w:tcW w:w="1888"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参数名</w:t>
            </w:r>
          </w:p>
        </w:tc>
        <w:tc>
          <w:tcPr>
            <w:tcW w:w="4427" w:type="dxa"/>
            <w:tcBorders>
              <w:top w:val="nil"/>
              <w:left w:val="nil"/>
              <w:bottom w:val="nil"/>
              <w:right w:val="single" w:sz="8" w:space="0" w:color="000000"/>
            </w:tcBorders>
          </w:tcPr>
          <w:p w:rsidR="00D032B6" w:rsidRDefault="00A23879">
            <w:pPr>
              <w:pStyle w:val="TableParagraph"/>
              <w:spacing w:line="223" w:lineRule="exact"/>
              <w:ind w:left="1319"/>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6" w:history="1">
              <w:r w:rsidR="00A23879">
                <w:rPr>
                  <w:rFonts w:ascii="微软雅黑" w:eastAsia="微软雅黑" w:hAnsi="微软雅黑" w:cs="微软雅黑"/>
                  <w:color w:val="0000FF"/>
                  <w:w w:val="95"/>
                  <w:sz w:val="14"/>
                  <w:szCs w:val="14"/>
                </w:rPr>
                <w:t>$project</w:t>
              </w:r>
            </w:hyperlink>
          </w:p>
        </w:tc>
        <w:tc>
          <w:tcPr>
            <w:tcW w:w="4427" w:type="dxa"/>
            <w:tcBorders>
              <w:top w:val="nil"/>
              <w:left w:val="nil"/>
              <w:bottom w:val="nil"/>
              <w:right w:val="single" w:sz="8" w:space="0" w:color="000000"/>
            </w:tcBorders>
          </w:tcPr>
          <w:p w:rsidR="00D032B6" w:rsidRDefault="00A23879">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选择需要输出的字段名，“1”表示输出，“0”表示不</w:t>
            </w:r>
          </w:p>
          <w:p w:rsidR="00D032B6" w:rsidRDefault="00A23879">
            <w:pPr>
              <w:pStyle w:val="TableParagraph"/>
              <w:spacing w:before="1"/>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输出，还可以实现字段的重命名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{$project:{field1:1,field:0,aliase:"$field3"}}</w:t>
            </w:r>
          </w:p>
        </w:tc>
      </w:tr>
      <w:tr w:rsidR="00D032B6">
        <w:trPr>
          <w:trHeight w:hRule="exact" w:val="54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7" w:history="1">
              <w:r w:rsidR="00A23879">
                <w:rPr>
                  <w:rFonts w:ascii="微软雅黑" w:eastAsia="微软雅黑" w:hAnsi="微软雅黑" w:cs="微软雅黑"/>
                  <w:color w:val="0000FF"/>
                  <w:w w:val="95"/>
                  <w:sz w:val="14"/>
                  <w:szCs w:val="14"/>
                </w:rPr>
                <w:t>$match</w:t>
              </w:r>
            </w:hyperlink>
          </w:p>
        </w:tc>
        <w:tc>
          <w:tcPr>
            <w:tcW w:w="4427" w:type="dxa"/>
            <w:tcBorders>
              <w:top w:val="nil"/>
              <w:left w:val="nil"/>
              <w:bottom w:val="nil"/>
              <w:right w:val="single" w:sz="8" w:space="0" w:color="000000"/>
            </w:tcBorders>
          </w:tcPr>
          <w:p w:rsidR="00D032B6" w:rsidRDefault="00A23879">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 xml:space="preserve">实现从集合中选择匹配条件的记录，相当与   </w:t>
            </w:r>
            <w:r>
              <w:rPr>
                <w:rFonts w:ascii="微软雅黑" w:eastAsia="微软雅黑" w:hAnsi="微软雅黑" w:cs="微软雅黑"/>
                <w:spacing w:val="3"/>
                <w:w w:val="95"/>
                <w:sz w:val="14"/>
                <w:szCs w:val="14"/>
                <w:lang w:eastAsia="zh-CN"/>
              </w:rPr>
              <w:t xml:space="preserve"> </w:t>
            </w:r>
            <w:r>
              <w:rPr>
                <w:rFonts w:ascii="微软雅黑" w:eastAsia="微软雅黑" w:hAnsi="微软雅黑" w:cs="微软雅黑"/>
                <w:w w:val="95"/>
                <w:sz w:val="14"/>
                <w:szCs w:val="14"/>
                <w:lang w:eastAsia="zh-CN"/>
              </w:rPr>
              <w:t>SQL</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语句的</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where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{$match:{field:{$lte:value}}}</w:t>
            </w:r>
          </w:p>
        </w:tc>
      </w:tr>
      <w:tr w:rsidR="00D032B6">
        <w:trPr>
          <w:trHeight w:hRule="exact" w:val="300"/>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8" w:history="1">
              <w:r w:rsidR="00A23879">
                <w:rPr>
                  <w:rFonts w:ascii="微软雅黑" w:eastAsia="微软雅黑" w:hAnsi="微软雅黑" w:cs="微软雅黑"/>
                  <w:color w:val="0000FF"/>
                  <w:w w:val="95"/>
                  <w:sz w:val="14"/>
                  <w:szCs w:val="14"/>
                </w:rPr>
                <w:t>$limit</w:t>
              </w:r>
            </w:hyperlink>
          </w:p>
        </w:tc>
        <w:tc>
          <w:tcPr>
            <w:tcW w:w="4427" w:type="dxa"/>
            <w:tcBorders>
              <w:top w:val="nil"/>
              <w:left w:val="nil"/>
              <w:bottom w:val="nil"/>
              <w:right w:val="single" w:sz="8" w:space="0" w:color="000000"/>
            </w:tcBorders>
          </w:tcPr>
          <w:p w:rsidR="00D032B6" w:rsidRDefault="00A23879">
            <w:pPr>
              <w:pStyle w:val="TableParagraph"/>
              <w:spacing w:line="218" w:lineRule="exact"/>
              <w:ind w:left="1319"/>
              <w:rPr>
                <w:rFonts w:ascii="微软雅黑" w:eastAsia="微软雅黑" w:hAnsi="微软雅黑" w:cs="微软雅黑"/>
                <w:sz w:val="14"/>
                <w:szCs w:val="14"/>
              </w:rPr>
            </w:pPr>
            <w:r>
              <w:rPr>
                <w:rFonts w:ascii="微软雅黑" w:eastAsia="微软雅黑" w:hAnsi="微软雅黑" w:cs="微软雅黑"/>
                <w:sz w:val="14"/>
                <w:szCs w:val="14"/>
              </w:rPr>
              <w:t>限制返回的记录条数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{$limit:10}</w:t>
            </w:r>
          </w:p>
        </w:tc>
      </w:tr>
      <w:tr w:rsidR="00D032B6">
        <w:trPr>
          <w:trHeight w:hRule="exact" w:val="260"/>
        </w:trPr>
        <w:tc>
          <w:tcPr>
            <w:tcW w:w="1888" w:type="dxa"/>
            <w:tcBorders>
              <w:top w:val="single" w:sz="8" w:space="0" w:color="000000"/>
              <w:left w:val="single" w:sz="8" w:space="0" w:color="000000"/>
              <w:bottom w:val="nil"/>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0" w:history="1">
              <w:r w:rsidR="00A23879">
                <w:rPr>
                  <w:rFonts w:ascii="微软雅黑" w:eastAsia="微软雅黑" w:hAnsi="微软雅黑" w:cs="微软雅黑"/>
                  <w:color w:val="0000FF"/>
                  <w:w w:val="95"/>
                  <w:sz w:val="14"/>
                  <w:szCs w:val="14"/>
                </w:rPr>
                <w:t>$skip</w:t>
              </w:r>
            </w:hyperlink>
          </w:p>
        </w:tc>
        <w:tc>
          <w:tcPr>
            <w:tcW w:w="4427" w:type="dxa"/>
            <w:tcBorders>
              <w:top w:val="nil"/>
              <w:left w:val="nil"/>
              <w:bottom w:val="nil"/>
              <w:right w:val="single" w:sz="8" w:space="0" w:color="000000"/>
            </w:tcBorders>
          </w:tcPr>
          <w:p w:rsidR="00D032B6" w:rsidRDefault="00A23879">
            <w:pPr>
              <w:pStyle w:val="TableParagraph"/>
              <w:spacing w:line="218" w:lineRule="exact"/>
              <w:ind w:left="1319"/>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控制结果集的开始点，即跳过结果集中指定条数</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{$skip:5}</w:t>
            </w:r>
          </w:p>
        </w:tc>
      </w:tr>
      <w:tr w:rsidR="00D032B6">
        <w:trPr>
          <w:trHeight w:hRule="exact" w:val="270"/>
        </w:trPr>
        <w:tc>
          <w:tcPr>
            <w:tcW w:w="1888" w:type="dxa"/>
            <w:tcBorders>
              <w:top w:val="nil"/>
              <w:left w:val="single" w:sz="8" w:space="0" w:color="000000"/>
              <w:bottom w:val="nil"/>
              <w:right w:val="nil"/>
            </w:tcBorders>
          </w:tcPr>
          <w:p w:rsidR="00D032B6" w:rsidRDefault="00D032B6"/>
        </w:tc>
        <w:tc>
          <w:tcPr>
            <w:tcW w:w="4427" w:type="dxa"/>
            <w:tcBorders>
              <w:top w:val="nil"/>
              <w:left w:val="nil"/>
              <w:bottom w:val="nil"/>
              <w:right w:val="single" w:sz="8" w:space="0" w:color="000000"/>
            </w:tcBorders>
          </w:tcPr>
          <w:p w:rsidR="00D032B6" w:rsidRDefault="00A23879">
            <w:pPr>
              <w:pStyle w:val="TableParagraph"/>
              <w:spacing w:line="198" w:lineRule="exact"/>
              <w:ind w:left="1319"/>
              <w:rPr>
                <w:rFonts w:ascii="微软雅黑" w:eastAsia="微软雅黑" w:hAnsi="微软雅黑" w:cs="微软雅黑"/>
                <w:sz w:val="14"/>
                <w:szCs w:val="14"/>
              </w:rPr>
            </w:pPr>
            <w:r>
              <w:rPr>
                <w:rFonts w:ascii="微软雅黑" w:eastAsia="微软雅黑" w:hAnsi="微软雅黑" w:cs="微软雅黑"/>
                <w:sz w:val="14"/>
                <w:szCs w:val="14"/>
              </w:rPr>
              <w:t>的记录</w:t>
            </w:r>
          </w:p>
        </w:tc>
        <w:tc>
          <w:tcPr>
            <w:tcW w:w="3157" w:type="dxa"/>
            <w:tcBorders>
              <w:top w:val="nil"/>
              <w:left w:val="single" w:sz="8" w:space="0" w:color="000000"/>
              <w:bottom w:val="nil"/>
              <w:right w:val="single" w:sz="8" w:space="0" w:color="000000"/>
            </w:tcBorders>
          </w:tcPr>
          <w:p w:rsidR="00D032B6" w:rsidRDefault="00D032B6"/>
        </w:tc>
      </w:tr>
      <w:tr w:rsidR="00D032B6">
        <w:trPr>
          <w:trHeight w:hRule="exact" w:val="270"/>
        </w:trPr>
        <w:tc>
          <w:tcPr>
            <w:tcW w:w="1888" w:type="dxa"/>
            <w:tcBorders>
              <w:top w:val="nil"/>
              <w:left w:val="single" w:sz="8" w:space="0" w:color="000000"/>
              <w:bottom w:val="nil"/>
              <w:right w:val="nil"/>
            </w:tcBorders>
          </w:tcPr>
          <w:p w:rsidR="00D032B6" w:rsidRDefault="00035F6E">
            <w:pPr>
              <w:pStyle w:val="TableParagraph"/>
              <w:spacing w:line="228" w:lineRule="exact"/>
              <w:ind w:left="40"/>
              <w:rPr>
                <w:rFonts w:ascii="微软雅黑" w:eastAsia="微软雅黑" w:hAnsi="微软雅黑" w:cs="微软雅黑"/>
                <w:sz w:val="14"/>
                <w:szCs w:val="14"/>
              </w:rPr>
            </w:pPr>
            <w:hyperlink w:anchor="_bookmark298" w:history="1">
              <w:r w:rsidR="00A23879">
                <w:rPr>
                  <w:rFonts w:ascii="微软雅黑" w:eastAsia="微软雅黑" w:hAnsi="微软雅黑" w:cs="微软雅黑"/>
                  <w:color w:val="0000FF"/>
                  <w:w w:val="90"/>
                  <w:sz w:val="14"/>
                  <w:szCs w:val="14"/>
                </w:rPr>
                <w:t>$group</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rPr>
            </w:pPr>
            <w:r>
              <w:rPr>
                <w:rFonts w:ascii="微软雅黑" w:eastAsia="微软雅黑" w:hAnsi="微软雅黑" w:cs="微软雅黑"/>
                <w:w w:val="95"/>
                <w:sz w:val="14"/>
                <w:szCs w:val="14"/>
              </w:rPr>
              <w:t>实现对记录的分组，类似与</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SQL</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的</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语</w:t>
            </w:r>
          </w:p>
        </w:tc>
        <w:tc>
          <w:tcPr>
            <w:tcW w:w="3157" w:type="dxa"/>
            <w:vMerge w:val="restart"/>
            <w:tcBorders>
              <w:top w:val="nil"/>
              <w:left w:val="single" w:sz="8" w:space="0" w:color="000000"/>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{$group:{_id:"$field"}}</w:t>
            </w:r>
          </w:p>
        </w:tc>
      </w:tr>
      <w:tr w:rsidR="00D032B6">
        <w:trPr>
          <w:trHeight w:hRule="exact" w:val="270"/>
        </w:trPr>
        <w:tc>
          <w:tcPr>
            <w:tcW w:w="1888" w:type="dxa"/>
            <w:tcBorders>
              <w:top w:val="nil"/>
              <w:left w:val="single" w:sz="8" w:space="0" w:color="000000"/>
              <w:bottom w:val="single" w:sz="8" w:space="0" w:color="000000"/>
              <w:right w:val="nil"/>
            </w:tcBorders>
          </w:tcPr>
          <w:p w:rsidR="00D032B6" w:rsidRDefault="00D032B6"/>
        </w:tc>
        <w:tc>
          <w:tcPr>
            <w:tcW w:w="4427" w:type="dxa"/>
            <w:tcBorders>
              <w:top w:val="nil"/>
              <w:left w:val="nil"/>
              <w:bottom w:val="nil"/>
              <w:right w:val="single" w:sz="8" w:space="0" w:color="000000"/>
            </w:tcBorders>
          </w:tcPr>
          <w:p w:rsidR="00D032B6" w:rsidRDefault="00A23879">
            <w:pPr>
              <w:pStyle w:val="TableParagraph"/>
              <w:spacing w:line="198" w:lineRule="exact"/>
              <w:ind w:left="1319"/>
              <w:rPr>
                <w:rFonts w:ascii="微软雅黑" w:eastAsia="微软雅黑" w:hAnsi="微软雅黑" w:cs="微软雅黑"/>
                <w:sz w:val="14"/>
                <w:szCs w:val="14"/>
              </w:rPr>
            </w:pPr>
            <w:r>
              <w:rPr>
                <w:rFonts w:ascii="微软雅黑" w:eastAsia="微软雅黑" w:hAnsi="微软雅黑" w:cs="微软雅黑"/>
                <w:w w:val="85"/>
                <w:sz w:val="14"/>
                <w:szCs w:val="14"/>
              </w:rPr>
              <w:t>句，“_id”指定分组字段</w:t>
            </w:r>
          </w:p>
        </w:tc>
        <w:tc>
          <w:tcPr>
            <w:tcW w:w="3157" w:type="dxa"/>
            <w:vMerge/>
            <w:tcBorders>
              <w:left w:val="single" w:sz="8" w:space="0" w:color="000000"/>
              <w:bottom w:val="single" w:sz="8" w:space="0" w:color="000000"/>
              <w:right w:val="single" w:sz="8" w:space="0" w:color="000000"/>
            </w:tcBorders>
          </w:tcPr>
          <w:p w:rsidR="00D032B6" w:rsidRDefault="00D032B6"/>
        </w:tc>
      </w:tr>
      <w:tr w:rsidR="00D032B6">
        <w:trPr>
          <w:trHeight w:hRule="exact" w:val="545"/>
        </w:trPr>
        <w:tc>
          <w:tcPr>
            <w:tcW w:w="1888"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9" w:history="1">
              <w:r w:rsidR="00A23879">
                <w:rPr>
                  <w:rFonts w:ascii="微软雅黑" w:eastAsia="微软雅黑" w:hAnsi="微软雅黑" w:cs="微软雅黑"/>
                  <w:color w:val="0000FF"/>
                  <w:w w:val="95"/>
                  <w:sz w:val="14"/>
                  <w:szCs w:val="14"/>
                </w:rPr>
                <w:t>$sort</w:t>
              </w:r>
            </w:hyperlink>
          </w:p>
        </w:tc>
        <w:tc>
          <w:tcPr>
            <w:tcW w:w="4427" w:type="dxa"/>
            <w:tcBorders>
              <w:top w:val="nil"/>
              <w:left w:val="nil"/>
              <w:bottom w:val="nil"/>
              <w:right w:val="single" w:sz="8" w:space="0" w:color="000000"/>
            </w:tcBorders>
          </w:tcPr>
          <w:p w:rsidR="00D032B6" w:rsidRDefault="00A23879">
            <w:pPr>
              <w:pStyle w:val="TableParagraph"/>
              <w:spacing w:line="228" w:lineRule="exact"/>
              <w:ind w:left="1319"/>
              <w:rPr>
                <w:rFonts w:ascii="微软雅黑" w:eastAsia="微软雅黑" w:hAnsi="微软雅黑" w:cs="微软雅黑"/>
                <w:sz w:val="14"/>
                <w:szCs w:val="14"/>
                <w:lang w:eastAsia="zh-CN"/>
              </w:rPr>
            </w:pPr>
            <w:r>
              <w:rPr>
                <w:rFonts w:ascii="微软雅黑" w:eastAsia="微软雅黑" w:hAnsi="微软雅黑" w:cs="微软雅黑"/>
                <w:w w:val="90"/>
                <w:sz w:val="14"/>
                <w:szCs w:val="14"/>
                <w:lang w:eastAsia="zh-CN"/>
              </w:rPr>
              <w:t>实现对结果集的排序，“1”代表升序，“-1”代表降</w:t>
            </w:r>
          </w:p>
          <w:p w:rsidR="00D032B6" w:rsidRDefault="00A23879">
            <w:pPr>
              <w:pStyle w:val="TableParagraph"/>
              <w:spacing w:before="1"/>
              <w:ind w:left="1319"/>
              <w:rPr>
                <w:rFonts w:ascii="微软雅黑" w:eastAsia="微软雅黑" w:hAnsi="微软雅黑" w:cs="微软雅黑"/>
                <w:sz w:val="14"/>
                <w:szCs w:val="14"/>
              </w:rPr>
            </w:pPr>
            <w:r>
              <w:rPr>
                <w:rFonts w:ascii="微软雅黑" w:eastAsia="微软雅黑" w:hAnsi="微软雅黑" w:cs="微软雅黑"/>
                <w:sz w:val="14"/>
                <w:szCs w:val="14"/>
              </w:rPr>
              <w:t>序。</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{$sort:{field1:1,field2:-1,...}}</w:t>
            </w:r>
          </w:p>
        </w:tc>
      </w:tr>
    </w:tbl>
    <w:p w:rsidR="00D032B6" w:rsidRDefault="00A23879">
      <w:pPr>
        <w:pStyle w:val="BodyText"/>
        <w:spacing w:line="335" w:lineRule="exact"/>
      </w:pPr>
      <w:r>
        <w:rPr>
          <w:w w:val="95"/>
        </w:rPr>
        <w:t xml:space="preserve">$group </w:t>
      </w:r>
      <w:r>
        <w:rPr>
          <w:spacing w:val="31"/>
          <w:w w:val="95"/>
        </w:rPr>
        <w:t xml:space="preserve"> </w:t>
      </w:r>
      <w:r>
        <w:rPr>
          <w:w w:val="95"/>
        </w:rPr>
        <w:t>聚集符支持以下聚集函数：</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99" w:history="1">
              <w:r w:rsidR="00A23879">
                <w:rPr>
                  <w:rFonts w:ascii="微软雅黑" w:eastAsia="微软雅黑" w:hAnsi="微软雅黑" w:cs="微软雅黑"/>
                  <w:color w:val="0000FF"/>
                  <w:w w:val="95"/>
                  <w:sz w:val="14"/>
                  <w:szCs w:val="14"/>
                </w:rPr>
                <w:t>$addtoset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将指定字段值添加到数组中，相同的字段值只会添加一次</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0" w:history="1">
              <w:r w:rsidR="00A23879">
                <w:rPr>
                  <w:rFonts w:ascii="微软雅黑" w:eastAsia="微软雅黑" w:hAnsi="微软雅黑" w:cs="微软雅黑"/>
                  <w:color w:val="0000FF"/>
                  <w:w w:val="95"/>
                  <w:sz w:val="14"/>
                  <w:szCs w:val="14"/>
                </w:rPr>
                <w:t>$first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取分组中第一条记录中的字段值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1" w:history="1">
              <w:r w:rsidR="00A23879">
                <w:rPr>
                  <w:rFonts w:ascii="微软雅黑" w:eastAsia="微软雅黑" w:hAnsi="微软雅黑" w:cs="微软雅黑"/>
                  <w:color w:val="0000FF"/>
                  <w:w w:val="95"/>
                  <w:sz w:val="14"/>
                  <w:szCs w:val="14"/>
                </w:rPr>
                <w:t>$last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取分组中最后一条记录中的字段值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2" w:history="1">
              <w:r w:rsidR="00A23879">
                <w:rPr>
                  <w:rFonts w:ascii="微软雅黑" w:eastAsia="微软雅黑" w:hAnsi="微软雅黑" w:cs="微软雅黑"/>
                  <w:color w:val="0000FF"/>
                  <w:w w:val="95"/>
                  <w:sz w:val="14"/>
                  <w:szCs w:val="14"/>
                </w:rPr>
                <w:t>$max</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取分组中字段值最大的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3" w:history="1">
              <w:r w:rsidR="00A23879">
                <w:rPr>
                  <w:rFonts w:ascii="微软雅黑" w:eastAsia="微软雅黑" w:hAnsi="微软雅黑" w:cs="微软雅黑"/>
                  <w:color w:val="0000FF"/>
                  <w:w w:val="95"/>
                  <w:sz w:val="14"/>
                  <w:szCs w:val="14"/>
                </w:rPr>
                <w:t>$min</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取分组中字段值最小的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4" w:history="1">
              <w:r w:rsidR="00A23879">
                <w:rPr>
                  <w:rFonts w:ascii="微软雅黑" w:eastAsia="微软雅黑" w:hAnsi="微软雅黑" w:cs="微软雅黑"/>
                  <w:color w:val="0000FF"/>
                  <w:w w:val="90"/>
                  <w:sz w:val="14"/>
                  <w:szCs w:val="14"/>
                </w:rPr>
                <w:t>$avg</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取分组中字段值的平均值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6" w:history="1">
              <w:r w:rsidR="00A23879">
                <w:rPr>
                  <w:rFonts w:ascii="微软雅黑" w:eastAsia="微软雅黑" w:hAnsi="微软雅黑" w:cs="微软雅黑"/>
                  <w:color w:val="0000FF"/>
                  <w:w w:val="95"/>
                  <w:sz w:val="14"/>
                  <w:szCs w:val="14"/>
                </w:rPr>
                <w:t>$push</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将所有字段添加到数组中，即使数组中已经存在相同的字段值，也继续添加</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05" w:history="1">
              <w:r w:rsidR="00A23879">
                <w:rPr>
                  <w:rFonts w:ascii="微软雅黑" w:eastAsia="微软雅黑" w:hAnsi="微软雅黑" w:cs="微软雅黑"/>
                  <w:color w:val="0000FF"/>
                  <w:w w:val="95"/>
                  <w:sz w:val="14"/>
                  <w:szCs w:val="14"/>
                </w:rPr>
                <w:t>$sum</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取分组中字段值的总和</w:t>
            </w:r>
          </w:p>
        </w:tc>
      </w:tr>
    </w:tbl>
    <w:p w:rsidR="00D032B6" w:rsidRDefault="00D032B6">
      <w:pPr>
        <w:spacing w:before="3" w:line="100" w:lineRule="exact"/>
        <w:rPr>
          <w:sz w:val="10"/>
          <w:szCs w:val="10"/>
          <w:lang w:eastAsia="zh-CN"/>
        </w:rPr>
      </w:pPr>
    </w:p>
    <w:p w:rsidR="00D032B6" w:rsidRDefault="00A23879">
      <w:pPr>
        <w:pStyle w:val="BodyText"/>
        <w:spacing w:line="312" w:lineRule="exact"/>
      </w:pPr>
      <w:bookmarkStart w:id="640" w:name="$project"/>
      <w:bookmarkStart w:id="641" w:name="_bookmark296"/>
      <w:bookmarkEnd w:id="640"/>
      <w:bookmarkEnd w:id="641"/>
      <w:r>
        <w:rPr>
          <w:w w:val="95"/>
        </w:rPr>
        <w:t>$project</w:t>
      </w:r>
    </w:p>
    <w:p w:rsidR="00D032B6" w:rsidRDefault="00D032B6">
      <w:pPr>
        <w:spacing w:before="9" w:line="190" w:lineRule="exact"/>
        <w:rPr>
          <w:sz w:val="19"/>
          <w:szCs w:val="19"/>
        </w:rPr>
      </w:pPr>
    </w:p>
    <w:p w:rsidR="00D032B6" w:rsidRDefault="00A23879">
      <w:pPr>
        <w:pStyle w:val="BodyText"/>
      </w:pPr>
      <w:r>
        <w:t>描述</w:t>
      </w:r>
    </w:p>
    <w:p w:rsidR="00D032B6" w:rsidRDefault="00D032B6">
      <w:pPr>
        <w:spacing w:before="5" w:line="100" w:lineRule="exact"/>
        <w:rPr>
          <w:sz w:val="10"/>
          <w:szCs w:val="10"/>
        </w:rPr>
      </w:pPr>
    </w:p>
    <w:p w:rsidR="00D032B6" w:rsidRDefault="00A23879">
      <w:pPr>
        <w:pStyle w:val="BodyText"/>
        <w:spacing w:line="168" w:lineRule="auto"/>
        <w:ind w:right="128"/>
      </w:pPr>
      <w:r>
        <w:t>$project</w:t>
      </w:r>
      <w:r>
        <w:rPr>
          <w:spacing w:val="-32"/>
        </w:rPr>
        <w:t xml:space="preserve"> </w:t>
      </w:r>
      <w:r>
        <w:t>类似</w:t>
      </w:r>
      <w:r>
        <w:rPr>
          <w:spacing w:val="-32"/>
        </w:rPr>
        <w:t xml:space="preserve"> </w:t>
      </w:r>
      <w:r>
        <w:t>SQL</w:t>
      </w:r>
      <w:r>
        <w:rPr>
          <w:spacing w:val="-32"/>
        </w:rPr>
        <w:t xml:space="preserve"> </w:t>
      </w:r>
      <w:r>
        <w:t>中的</w:t>
      </w:r>
      <w:r>
        <w:rPr>
          <w:spacing w:val="-32"/>
        </w:rPr>
        <w:t xml:space="preserve"> </w:t>
      </w:r>
      <w:r>
        <w:t>select</w:t>
      </w:r>
      <w:r>
        <w:rPr>
          <w:spacing w:val="-32"/>
        </w:rPr>
        <w:t xml:space="preserve"> </w:t>
      </w:r>
      <w:r>
        <w:t>语句，通过使用</w:t>
      </w:r>
      <w:r>
        <w:rPr>
          <w:spacing w:val="-32"/>
        </w:rPr>
        <w:t xml:space="preserve"> </w:t>
      </w:r>
      <w:r>
        <w:t>$project</w:t>
      </w:r>
      <w:r>
        <w:rPr>
          <w:spacing w:val="-31"/>
        </w:rPr>
        <w:t xml:space="preserve"> </w:t>
      </w:r>
      <w:r>
        <w:t>操作可以从记录中筛选出所需字段，字段名的值如 果为1，表示选出，为0表示不选；还可以实现字段的重命名。</w:t>
      </w:r>
    </w:p>
    <w:p w:rsidR="00D032B6" w:rsidRDefault="00D032B6">
      <w:pPr>
        <w:spacing w:line="120" w:lineRule="exact"/>
        <w:rPr>
          <w:sz w:val="12"/>
          <w:szCs w:val="12"/>
        </w:rPr>
      </w:pPr>
    </w:p>
    <w:p w:rsidR="00D032B6" w:rsidRDefault="00035F6E">
      <w:pPr>
        <w:pStyle w:val="BodyText"/>
        <w:spacing w:line="168" w:lineRule="auto"/>
        <w:ind w:left="1573"/>
      </w:pPr>
      <w:r>
        <w:pict>
          <v:shape id="_x0000_s2287" type="#_x0000_t75" style="position:absolute;left:0;text-align:left;margin-left:81.7pt;margin-top:2.55pt;width:24pt;height:24pt;z-index:-251443200;mso-position-horizontal-relative:page">
            <v:imagedata r:id="rId22" o:title=""/>
            <w10:wrap anchorx="page"/>
          </v:shape>
        </w:pict>
      </w:r>
      <w:r w:rsidR="00A23879">
        <w:t>注:</w:t>
      </w:r>
      <w:r w:rsidR="00A23879">
        <w:rPr>
          <w:spacing w:val="-5"/>
        </w:rPr>
        <w:t xml:space="preserve"> </w:t>
      </w:r>
      <w:r w:rsidR="00A23879">
        <w:t>如果记录不存在所选字段，则以如下格式输出："field":null，field</w:t>
      </w:r>
      <w:r w:rsidR="00A23879">
        <w:rPr>
          <w:spacing w:val="-32"/>
        </w:rPr>
        <w:t xml:space="preserve"> </w:t>
      </w:r>
      <w:r w:rsidR="00A23879">
        <w:t>为不存在的字段名。对嵌套对 象使用点操作符（.）引用字段名。</w:t>
      </w:r>
    </w:p>
    <w:p w:rsidR="00D032B6" w:rsidRDefault="00D032B6">
      <w:pPr>
        <w:spacing w:before="2" w:line="100" w:lineRule="exact"/>
        <w:rPr>
          <w:sz w:val="10"/>
          <w:szCs w:val="10"/>
        </w:rPr>
      </w:pPr>
    </w:p>
    <w:p w:rsidR="00D032B6" w:rsidRDefault="00D032B6">
      <w:pPr>
        <w:spacing w:line="200" w:lineRule="exact"/>
        <w:rPr>
          <w:sz w:val="20"/>
          <w:szCs w:val="20"/>
        </w:rPr>
      </w:pPr>
    </w:p>
    <w:p w:rsidR="00D032B6" w:rsidRDefault="00A23879">
      <w:pPr>
        <w:pStyle w:val="BodyText"/>
      </w:pPr>
      <w:r>
        <w:t>示例</w:t>
      </w:r>
    </w:p>
    <w:p w:rsidR="00D032B6" w:rsidRDefault="00035F6E">
      <w:pPr>
        <w:pStyle w:val="BodyText"/>
        <w:tabs>
          <w:tab w:val="left" w:pos="1217"/>
        </w:tabs>
        <w:spacing w:before="34" w:line="243" w:lineRule="auto"/>
        <w:ind w:left="1217" w:right="1802" w:hanging="284"/>
      </w:pPr>
      <w:r>
        <w:pict>
          <v:group id="_x0000_s2285" style="position:absolute;left:0;text-align:left;margin-left:95.85pt;margin-top:23.75pt;width:459.45pt;height:10.6pt;z-index:-251442176;mso-position-horizontal-relative:page" coordorigin="1917,475" coordsize="9189,212">
            <v:shape id="_x0000_s2286" style="position:absolute;left:1917;top:475;width:9189;height:212" coordorigin="1917,475" coordsize="9189,212" path="m1917,475r9189,l11106,687r-9189,l1917,475xe" fillcolor="#efefef" stroked="f">
              <v:path arrowok="t"/>
            </v:shape>
            <w10:wrap anchorx="page"/>
          </v:group>
        </w:pict>
      </w:r>
      <w:r w:rsidR="00A23879">
        <w:rPr>
          <w:rFonts w:ascii="Times New Roman" w:eastAsia="Times New Roman" w:hAnsi="Times New Roman" w:cs="Times New Roman"/>
          <w:w w:val="115"/>
        </w:rPr>
        <w:t>•</w:t>
      </w:r>
      <w:r w:rsidR="00A23879">
        <w:rPr>
          <w:rFonts w:ascii="Times New Roman" w:eastAsia="Times New Roman" w:hAnsi="Times New Roman" w:cs="Times New Roman"/>
          <w:w w:val="115"/>
        </w:rPr>
        <w:tab/>
      </w:r>
      <w:r w:rsidR="00A23879">
        <w:rPr>
          <w:position w:val="1"/>
        </w:rPr>
        <w:t>使用</w:t>
      </w:r>
      <w:r w:rsidR="00A23879">
        <w:rPr>
          <w:spacing w:val="-35"/>
          <w:position w:val="1"/>
        </w:rPr>
        <w:t xml:space="preserve"> </w:t>
      </w:r>
      <w:r w:rsidR="00A23879">
        <w:rPr>
          <w:position w:val="1"/>
        </w:rPr>
        <w:t>$project</w:t>
      </w:r>
      <w:r w:rsidR="00A23879">
        <w:rPr>
          <w:spacing w:val="-35"/>
          <w:position w:val="1"/>
        </w:rPr>
        <w:t xml:space="preserve"> </w:t>
      </w:r>
      <w:r w:rsidR="00A23879">
        <w:rPr>
          <w:position w:val="1"/>
        </w:rPr>
        <w:t xml:space="preserve">快速地从结果集中选取所需字段 </w:t>
      </w:r>
      <w:r w:rsidR="00A23879">
        <w:rPr>
          <w:rFonts w:ascii="Microsoft JhengHei" w:eastAsia="Microsoft JhengHei" w:hAnsi="Microsoft JhengHei" w:cs="Microsoft JhengHei"/>
          <w:w w:val="115"/>
        </w:rPr>
        <w:t>db.collectionspace.collection.aggregate({</w:t>
      </w:r>
      <w:r w:rsidR="00A23879">
        <w:rPr>
          <w:rFonts w:ascii="Microsoft JhengHei" w:eastAsia="Microsoft JhengHei" w:hAnsi="Microsoft JhengHei" w:cs="Microsoft JhengHei"/>
          <w:spacing w:val="-25"/>
          <w:w w:val="115"/>
        </w:rPr>
        <w:t xml:space="preserve"> </w:t>
      </w:r>
      <w:r w:rsidR="00A23879">
        <w:rPr>
          <w:rFonts w:ascii="Microsoft JhengHei" w:eastAsia="Microsoft JhengHei" w:hAnsi="Microsoft JhengHei" w:cs="Microsoft JhengHei"/>
          <w:w w:val="115"/>
        </w:rPr>
        <w:t>$project</w:t>
      </w:r>
      <w:r w:rsidR="00A23879">
        <w:rPr>
          <w:rFonts w:ascii="Microsoft JhengHei" w:eastAsia="Microsoft JhengHei" w:hAnsi="Microsoft JhengHei" w:cs="Microsoft JhengHei"/>
          <w:spacing w:val="-24"/>
          <w:w w:val="115"/>
        </w:rPr>
        <w:t xml:space="preserve"> </w:t>
      </w:r>
      <w:r w:rsidR="00A23879">
        <w:rPr>
          <w:rFonts w:ascii="Microsoft JhengHei" w:eastAsia="Microsoft JhengHei" w:hAnsi="Microsoft JhengHei" w:cs="Microsoft JhengHei"/>
          <w:w w:val="150"/>
        </w:rPr>
        <w:t>:</w:t>
      </w:r>
      <w:r w:rsidR="00A23879">
        <w:rPr>
          <w:rFonts w:ascii="Microsoft JhengHei" w:eastAsia="Microsoft JhengHei" w:hAnsi="Microsoft JhengHei" w:cs="Microsoft JhengHei"/>
          <w:spacing w:val="-41"/>
          <w:w w:val="150"/>
        </w:rPr>
        <w:t xml:space="preserve"> </w:t>
      </w:r>
      <w:r w:rsidR="00A23879">
        <w:rPr>
          <w:rFonts w:ascii="Microsoft JhengHei" w:eastAsia="Microsoft JhengHei" w:hAnsi="Microsoft JhengHei" w:cs="Microsoft JhengHei"/>
          <w:w w:val="125"/>
        </w:rPr>
        <w:t>{title:</w:t>
      </w:r>
      <w:r w:rsidR="00A23879">
        <w:rPr>
          <w:rFonts w:ascii="Microsoft JhengHei" w:eastAsia="Microsoft JhengHei" w:hAnsi="Microsoft JhengHei" w:cs="Microsoft JhengHei"/>
          <w:spacing w:val="-29"/>
          <w:w w:val="125"/>
        </w:rPr>
        <w:t xml:space="preserve"> </w:t>
      </w:r>
      <w:r w:rsidR="00A23879">
        <w:rPr>
          <w:rFonts w:ascii="Microsoft JhengHei" w:eastAsia="Microsoft JhengHei" w:hAnsi="Microsoft JhengHei" w:cs="Microsoft JhengHei"/>
          <w:w w:val="115"/>
        </w:rPr>
        <w:t>0,author:</w:t>
      </w:r>
      <w:r w:rsidR="00A23879">
        <w:rPr>
          <w:rFonts w:ascii="Microsoft JhengHei" w:eastAsia="Microsoft JhengHei" w:hAnsi="Microsoft JhengHei" w:cs="Microsoft JhengHei"/>
          <w:spacing w:val="-24"/>
          <w:w w:val="115"/>
        </w:rPr>
        <w:t xml:space="preserve"> </w:t>
      </w:r>
      <w:r w:rsidR="00A23879">
        <w:rPr>
          <w:rFonts w:ascii="Microsoft JhengHei" w:eastAsia="Microsoft JhengHei" w:hAnsi="Microsoft JhengHei" w:cs="Microsoft JhengHei"/>
          <w:w w:val="115"/>
        </w:rPr>
        <w:t>1}})</w:t>
      </w:r>
      <w:r w:rsidR="00A23879">
        <w:rPr>
          <w:rFonts w:ascii="Microsoft JhengHei" w:eastAsia="Microsoft JhengHei" w:hAnsi="Microsoft JhengHei" w:cs="Microsoft JhengHei"/>
          <w:w w:val="129"/>
        </w:rPr>
        <w:t xml:space="preserve"> </w:t>
      </w:r>
      <w:r w:rsidR="00A23879">
        <w:t>此操作是选出</w:t>
      </w:r>
      <w:r w:rsidR="00A23879">
        <w:rPr>
          <w:spacing w:val="-22"/>
        </w:rPr>
        <w:t xml:space="preserve"> </w:t>
      </w:r>
      <w:r w:rsidR="00A23879">
        <w:t>author</w:t>
      </w:r>
      <w:r w:rsidR="00A23879">
        <w:rPr>
          <w:spacing w:val="-21"/>
        </w:rPr>
        <w:t xml:space="preserve"> </w:t>
      </w:r>
      <w:r w:rsidR="00A23879">
        <w:t>字段，而</w:t>
      </w:r>
      <w:r w:rsidR="00A23879">
        <w:rPr>
          <w:spacing w:val="-22"/>
        </w:rPr>
        <w:t xml:space="preserve"> </w:t>
      </w:r>
      <w:r w:rsidR="00A23879">
        <w:t>title</w:t>
      </w:r>
      <w:r w:rsidR="00A23879">
        <w:rPr>
          <w:spacing w:val="-21"/>
        </w:rPr>
        <w:t xml:space="preserve"> </w:t>
      </w:r>
      <w:r w:rsidR="00A23879">
        <w:t>字段在结果集中不输出。</w:t>
      </w:r>
    </w:p>
    <w:p w:rsidR="00D032B6" w:rsidRDefault="00D032B6">
      <w:pPr>
        <w:spacing w:line="243" w:lineRule="auto"/>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035F6E">
      <w:pPr>
        <w:pStyle w:val="BodyText"/>
        <w:tabs>
          <w:tab w:val="left" w:pos="397"/>
        </w:tabs>
        <w:spacing w:line="308" w:lineRule="exact"/>
        <w:ind w:left="113"/>
      </w:pPr>
      <w:r>
        <w:pict>
          <v:group id="_x0000_s2283" style="position:absolute;left:0;text-align:left;margin-left:95.85pt;margin-top:20.35pt;width:459.45pt;height:21.2pt;z-index:-251441152;mso-position-horizontal-relative:page" coordorigin="1917,407" coordsize="9189,424">
            <v:shape id="_x0000_s2284" style="position:absolute;left:1917;top:407;width:9189;height:424" coordorigin="1917,407" coordsize="9189,424" path="m1917,407r9189,l11106,831r-9189,l1917,407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使用</w:t>
      </w:r>
      <w:r w:rsidR="00A23879">
        <w:rPr>
          <w:spacing w:val="-35"/>
          <w:position w:val="1"/>
        </w:rPr>
        <w:t xml:space="preserve"> </w:t>
      </w:r>
      <w:r w:rsidR="00A23879">
        <w:rPr>
          <w:position w:val="1"/>
        </w:rPr>
        <w:t>$project</w:t>
      </w:r>
      <w:r w:rsidR="00A23879">
        <w:rPr>
          <w:spacing w:val="-35"/>
          <w:position w:val="1"/>
        </w:rPr>
        <w:t xml:space="preserve"> </w:t>
      </w:r>
      <w:r w:rsidR="00A23879">
        <w:rPr>
          <w:position w:val="1"/>
        </w:rPr>
        <w:t>重命名字段名，如下：</w:t>
      </w:r>
    </w:p>
    <w:p w:rsidR="00D032B6" w:rsidRDefault="00A23879">
      <w:pPr>
        <w:pStyle w:val="BodyText"/>
        <w:spacing w:before="96" w:line="147" w:lineRule="auto"/>
        <w:ind w:left="497" w:right="465" w:hanging="100"/>
        <w:rPr>
          <w:rFonts w:ascii="Microsoft JhengHei" w:eastAsia="Microsoft JhengHei" w:hAnsi="Microsoft JhengHei" w:cs="Microsoft JhengHei"/>
        </w:rPr>
      </w:pPr>
      <w:r>
        <w:rPr>
          <w:rFonts w:ascii="Microsoft JhengHei" w:eastAsia="Microsoft JhengHei" w:hAnsi="Microsoft JhengHei" w:cs="Microsoft JhengHei"/>
          <w:w w:val="110"/>
        </w:rPr>
        <w:t>db.collectionspace.collection.aggregate({</w:t>
      </w:r>
      <w:r>
        <w:rPr>
          <w:rFonts w:ascii="Microsoft JhengHei" w:eastAsia="Microsoft JhengHei" w:hAnsi="Microsoft JhengHei" w:cs="Microsoft JhengHei"/>
          <w:spacing w:val="-22"/>
          <w:w w:val="110"/>
        </w:rPr>
        <w:t xml:space="preserve"> </w:t>
      </w:r>
      <w:r>
        <w:rPr>
          <w:rFonts w:ascii="Microsoft JhengHei" w:eastAsia="Microsoft JhengHei" w:hAnsi="Microsoft JhengHei" w:cs="Microsoft JhengHei"/>
          <w:w w:val="110"/>
        </w:rPr>
        <w:t>$project</w:t>
      </w:r>
      <w:r>
        <w:rPr>
          <w:rFonts w:ascii="Microsoft JhengHei" w:eastAsia="Microsoft JhengHei" w:hAnsi="Microsoft JhengHei" w:cs="Microsoft JhengHei"/>
          <w:spacing w:val="-21"/>
          <w:w w:val="110"/>
        </w:rPr>
        <w:t xml:space="preserve"> </w:t>
      </w:r>
      <w:r>
        <w:rPr>
          <w:rFonts w:ascii="Microsoft JhengHei" w:eastAsia="Microsoft JhengHei" w:hAnsi="Microsoft JhengHei" w:cs="Microsoft JhengHei"/>
          <w:w w:val="145"/>
        </w:rPr>
        <w:t>:</w:t>
      </w:r>
      <w:r>
        <w:rPr>
          <w:rFonts w:ascii="Microsoft JhengHei" w:eastAsia="Microsoft JhengHei" w:hAnsi="Microsoft JhengHei" w:cs="Microsoft JhengHei"/>
          <w:spacing w:val="-38"/>
          <w:w w:val="145"/>
        </w:rPr>
        <w:t xml:space="preserve"> </w:t>
      </w:r>
      <w:r>
        <w:rPr>
          <w:rFonts w:ascii="Microsoft JhengHei" w:eastAsia="Microsoft JhengHei" w:hAnsi="Microsoft JhengHei" w:cs="Microsoft JhengHei"/>
          <w:w w:val="110"/>
        </w:rPr>
        <w:t>{author:</w:t>
      </w:r>
      <w:r>
        <w:rPr>
          <w:rFonts w:ascii="Microsoft JhengHei" w:eastAsia="Microsoft JhengHei" w:hAnsi="Microsoft JhengHei" w:cs="Microsoft JhengHei"/>
          <w:w w:val="108"/>
        </w:rPr>
        <w:t xml:space="preserve"> </w:t>
      </w:r>
      <w:r>
        <w:rPr>
          <w:rFonts w:ascii="Microsoft JhengHei" w:eastAsia="Microsoft JhengHei" w:hAnsi="Microsoft JhengHei" w:cs="Microsoft JhengHei"/>
          <w:w w:val="110"/>
        </w:rPr>
        <w:t>1,name:"$studentName",dep:"$info.department"}})</w:t>
      </w:r>
    </w:p>
    <w:p w:rsidR="00D032B6" w:rsidRDefault="00D032B6">
      <w:pPr>
        <w:spacing w:before="2" w:line="130" w:lineRule="exact"/>
        <w:rPr>
          <w:sz w:val="13"/>
          <w:szCs w:val="13"/>
        </w:rPr>
      </w:pPr>
    </w:p>
    <w:p w:rsidR="00D032B6" w:rsidRDefault="00A23879">
      <w:pPr>
        <w:pStyle w:val="BodyText"/>
        <w:spacing w:line="168" w:lineRule="auto"/>
        <w:ind w:left="397" w:right="304"/>
      </w:pPr>
      <w:r>
        <w:t>此操作将字段名</w:t>
      </w:r>
      <w:r>
        <w:rPr>
          <w:spacing w:val="-34"/>
        </w:rPr>
        <w:t xml:space="preserve"> </w:t>
      </w:r>
      <w:r>
        <w:t>studentName</w:t>
      </w:r>
      <w:r>
        <w:rPr>
          <w:spacing w:val="-33"/>
        </w:rPr>
        <w:t xml:space="preserve"> </w:t>
      </w:r>
      <w:r>
        <w:t>重命名为</w:t>
      </w:r>
      <w:r>
        <w:rPr>
          <w:spacing w:val="-34"/>
        </w:rPr>
        <w:t xml:space="preserve"> </w:t>
      </w:r>
      <w:r>
        <w:t>name</w:t>
      </w:r>
      <w:r>
        <w:rPr>
          <w:spacing w:val="-33"/>
        </w:rPr>
        <w:t xml:space="preserve"> </w:t>
      </w:r>
      <w:r>
        <w:t>输出，将</w:t>
      </w:r>
      <w:r>
        <w:rPr>
          <w:spacing w:val="-34"/>
        </w:rPr>
        <w:t xml:space="preserve"> </w:t>
      </w:r>
      <w:r>
        <w:t>info</w:t>
      </w:r>
      <w:r>
        <w:rPr>
          <w:spacing w:val="-33"/>
        </w:rPr>
        <w:t xml:space="preserve"> </w:t>
      </w:r>
      <w:r>
        <w:t>对象中的子对象</w:t>
      </w:r>
      <w:r>
        <w:rPr>
          <w:spacing w:val="-34"/>
        </w:rPr>
        <w:t xml:space="preserve"> </w:t>
      </w:r>
      <w:r>
        <w:t>department</w:t>
      </w:r>
      <w:r>
        <w:rPr>
          <w:spacing w:val="-33"/>
        </w:rPr>
        <w:t xml:space="preserve"> </w:t>
      </w:r>
      <w:r>
        <w:t>字段重命名为 dep。对嵌套对象，字段引用使用点操作符（.）指向。</w:t>
      </w:r>
    </w:p>
    <w:p w:rsidR="00D032B6" w:rsidRDefault="00A23879">
      <w:pPr>
        <w:pStyle w:val="BodyText"/>
        <w:tabs>
          <w:tab w:val="left" w:pos="397"/>
        </w:tabs>
        <w:spacing w:line="282"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下面的示例使用</w:t>
      </w:r>
      <w:r>
        <w:rPr>
          <w:spacing w:val="-32"/>
          <w:position w:val="1"/>
        </w:rPr>
        <w:t xml:space="preserve"> </w:t>
      </w:r>
      <w:r>
        <w:rPr>
          <w:position w:val="1"/>
        </w:rPr>
        <w:t>$project</w:t>
      </w:r>
      <w:r>
        <w:rPr>
          <w:spacing w:val="-32"/>
          <w:position w:val="1"/>
        </w:rPr>
        <w:t xml:space="preserve"> </w:t>
      </w:r>
      <w:r>
        <w:rPr>
          <w:position w:val="1"/>
        </w:rPr>
        <w:t>选择输出字段，然后使用</w:t>
      </w:r>
      <w:r>
        <w:rPr>
          <w:spacing w:val="-31"/>
          <w:position w:val="1"/>
        </w:rPr>
        <w:t xml:space="preserve"> </w:t>
      </w:r>
      <w:hyperlink w:anchor="_bookmark297" w:history="1">
        <w:r>
          <w:rPr>
            <w:color w:val="0000FF"/>
            <w:position w:val="1"/>
          </w:rPr>
          <w:t>$match</w:t>
        </w:r>
        <w:r>
          <w:rPr>
            <w:color w:val="0000FF"/>
            <w:spacing w:val="-32"/>
            <w:position w:val="1"/>
          </w:rPr>
          <w:t xml:space="preserve"> </w:t>
        </w:r>
      </w:hyperlink>
      <w:r>
        <w:rPr>
          <w:color w:val="000000"/>
          <w:position w:val="1"/>
        </w:rPr>
        <w:t>按条件匹配记录</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81" style="position:absolute;left:0;text-align:left;margin-left:95.85pt;margin-top:4.95pt;width:459.45pt;height:21.2pt;z-index:-251440128;mso-position-horizontal-relative:page" coordorigin="1917,99" coordsize="9189,424">
            <v:shape id="_x0000_s2282"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 xml:space="preserve">db.collectionspace.collection.aggregate({   </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 xml:space="preserve">$project:   </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{score:1,author:1}},{</w:t>
      </w:r>
      <w:hyperlink w:anchor="_bookmark297" w:history="1">
        <w:r w:rsidR="00A23879">
          <w:rPr>
            <w:rFonts w:ascii="Microsoft JhengHei" w:eastAsia="Microsoft JhengHei" w:hAnsi="Microsoft JhengHei" w:cs="Microsoft JhengHei"/>
            <w:color w:val="0000FF"/>
            <w:w w:val="105"/>
          </w:rPr>
          <w:t>$match</w:t>
        </w:r>
      </w:hyperlink>
      <w:r w:rsidR="00A23879">
        <w:rPr>
          <w:rFonts w:ascii="Microsoft JhengHei" w:eastAsia="Microsoft JhengHei" w:hAnsi="Microsoft JhengHei" w:cs="Microsoft JhengHei"/>
          <w:color w:val="000000"/>
          <w:w w:val="105"/>
        </w:rPr>
        <w:t>:{score: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{$gt:80}}})</w:t>
      </w:r>
    </w:p>
    <w:p w:rsidR="00D032B6" w:rsidRDefault="00A23879">
      <w:pPr>
        <w:pStyle w:val="BodyText"/>
        <w:spacing w:before="26" w:line="253" w:lineRule="auto"/>
        <w:ind w:left="397" w:right="575"/>
      </w:pPr>
      <w:r>
        <w:t>此操作使用</w:t>
      </w:r>
      <w:r>
        <w:rPr>
          <w:spacing w:val="-27"/>
        </w:rPr>
        <w:t xml:space="preserve"> </w:t>
      </w:r>
      <w:r>
        <w:t>$project</w:t>
      </w:r>
      <w:r>
        <w:rPr>
          <w:spacing w:val="-26"/>
        </w:rPr>
        <w:t xml:space="preserve"> </w:t>
      </w:r>
      <w:r>
        <w:t>输出所有记录的</w:t>
      </w:r>
      <w:r>
        <w:rPr>
          <w:spacing w:val="-27"/>
        </w:rPr>
        <w:t xml:space="preserve"> </w:t>
      </w:r>
      <w:r>
        <w:t>score</w:t>
      </w:r>
      <w:r>
        <w:rPr>
          <w:spacing w:val="-26"/>
        </w:rPr>
        <w:t xml:space="preserve"> </w:t>
      </w:r>
      <w:r>
        <w:t>和</w:t>
      </w:r>
      <w:r>
        <w:rPr>
          <w:spacing w:val="-27"/>
        </w:rPr>
        <w:t xml:space="preserve"> </w:t>
      </w:r>
      <w:r>
        <w:t>author</w:t>
      </w:r>
      <w:r>
        <w:rPr>
          <w:spacing w:val="-26"/>
        </w:rPr>
        <w:t xml:space="preserve"> </w:t>
      </w:r>
      <w:r>
        <w:t>字段值，然后按</w:t>
      </w:r>
      <w:r>
        <w:rPr>
          <w:spacing w:val="-26"/>
        </w:rPr>
        <w:t xml:space="preserve"> </w:t>
      </w:r>
      <w:r>
        <w:t>$match</w:t>
      </w:r>
      <w:r>
        <w:rPr>
          <w:spacing w:val="-27"/>
        </w:rPr>
        <w:t xml:space="preserve"> </w:t>
      </w:r>
      <w:r>
        <w:t xml:space="preserve">输出匹配条件的记录。 </w:t>
      </w:r>
      <w:r w:rsidR="00620DD5">
        <w:pict>
          <v:shape id="_x0000_i1147" type="#_x0000_t75" style="width:23.8pt;height:23.8pt;mso-position-horizontal-relative:char;mso-position-vertical-relative:line">
            <v:imagedata r:id="rId22" o:title=""/>
          </v:shape>
        </w:pict>
      </w:r>
      <w:r>
        <w:rPr>
          <w:rFonts w:ascii="Times New Roman" w:eastAsia="Times New Roman" w:hAnsi="Times New Roman" w:cs="Times New Roman"/>
        </w:rPr>
        <w:t xml:space="preserve">   </w:t>
      </w:r>
      <w:r>
        <w:t>注:</w:t>
      </w:r>
      <w:r>
        <w:rPr>
          <w:spacing w:val="8"/>
        </w:rPr>
        <w:t xml:space="preserve"> </w:t>
      </w:r>
      <w:r>
        <w:t>由于</w:t>
      </w:r>
      <w:r>
        <w:rPr>
          <w:spacing w:val="-26"/>
        </w:rPr>
        <w:t xml:space="preserve"> </w:t>
      </w:r>
      <w:r>
        <w:t>$project</w:t>
      </w:r>
      <w:r>
        <w:rPr>
          <w:spacing w:val="-25"/>
        </w:rPr>
        <w:t xml:space="preserve"> </w:t>
      </w:r>
      <w:r>
        <w:t>选取了输出字段名，所以</w:t>
      </w:r>
      <w:r>
        <w:rPr>
          <w:spacing w:val="-26"/>
        </w:rPr>
        <w:t xml:space="preserve"> </w:t>
      </w:r>
      <w:hyperlink w:anchor="_bookmark297" w:history="1">
        <w:r>
          <w:rPr>
            <w:color w:val="0000FF"/>
          </w:rPr>
          <w:t>$match</w:t>
        </w:r>
        <w:r>
          <w:rPr>
            <w:color w:val="0000FF"/>
            <w:spacing w:val="-25"/>
          </w:rPr>
          <w:t xml:space="preserve"> </w:t>
        </w:r>
      </w:hyperlink>
      <w:r>
        <w:rPr>
          <w:color w:val="000000"/>
        </w:rPr>
        <w:t>中字段名必须是</w:t>
      </w:r>
      <w:r>
        <w:rPr>
          <w:color w:val="000000"/>
          <w:spacing w:val="-26"/>
        </w:rPr>
        <w:t xml:space="preserve"> </w:t>
      </w:r>
      <w:r>
        <w:rPr>
          <w:color w:val="000000"/>
        </w:rPr>
        <w:t>$project</w:t>
      </w:r>
      <w:r>
        <w:rPr>
          <w:color w:val="000000"/>
          <w:spacing w:val="-25"/>
        </w:rPr>
        <w:t xml:space="preserve"> </w:t>
      </w:r>
      <w:r>
        <w:rPr>
          <w:color w:val="000000"/>
        </w:rPr>
        <w:t>中选出的字段名。</w:t>
      </w:r>
    </w:p>
    <w:p w:rsidR="00D032B6" w:rsidRDefault="00D032B6">
      <w:pPr>
        <w:spacing w:before="1" w:line="120" w:lineRule="exact"/>
        <w:rPr>
          <w:sz w:val="12"/>
          <w:szCs w:val="12"/>
        </w:rPr>
      </w:pPr>
    </w:p>
    <w:p w:rsidR="00D032B6" w:rsidRDefault="00A23879">
      <w:pPr>
        <w:pStyle w:val="BodyText"/>
        <w:ind w:left="113"/>
      </w:pPr>
      <w:bookmarkStart w:id="642" w:name="$match"/>
      <w:bookmarkStart w:id="643" w:name="_bookmark297"/>
      <w:bookmarkEnd w:id="642"/>
      <w:bookmarkEnd w:id="643"/>
      <w:r>
        <w:rPr>
          <w:w w:val="95"/>
        </w:rPr>
        <w:t>$match</w:t>
      </w:r>
    </w:p>
    <w:p w:rsidR="00D032B6" w:rsidRDefault="00D032B6">
      <w:pPr>
        <w:spacing w:before="9" w:line="190" w:lineRule="exact"/>
        <w:rPr>
          <w:sz w:val="19"/>
          <w:szCs w:val="19"/>
        </w:rPr>
      </w:pPr>
    </w:p>
    <w:p w:rsidR="00D032B6" w:rsidRDefault="00A23879">
      <w:pPr>
        <w:pStyle w:val="BodyText"/>
        <w:ind w:left="113"/>
      </w:pPr>
      <w:r>
        <w:t>描述</w:t>
      </w:r>
    </w:p>
    <w:p w:rsidR="00D032B6" w:rsidRDefault="00A23879">
      <w:pPr>
        <w:pStyle w:val="BodyText"/>
        <w:spacing w:before="18"/>
        <w:ind w:left="113"/>
      </w:pPr>
      <w:r>
        <w:rPr>
          <w:w w:val="95"/>
        </w:rPr>
        <w:t>$match</w:t>
      </w:r>
      <w:r>
        <w:rPr>
          <w:spacing w:val="35"/>
          <w:w w:val="95"/>
        </w:rPr>
        <w:t xml:space="preserve"> </w:t>
      </w:r>
      <w:r>
        <w:rPr>
          <w:w w:val="95"/>
        </w:rPr>
        <w:t>与</w:t>
      </w:r>
      <w:r>
        <w:rPr>
          <w:spacing w:val="35"/>
          <w:w w:val="95"/>
        </w:rPr>
        <w:t xml:space="preserve"> </w:t>
      </w:r>
      <w:r>
        <w:rPr>
          <w:w w:val="95"/>
        </w:rPr>
        <w:t>find()</w:t>
      </w:r>
      <w:r>
        <w:rPr>
          <w:spacing w:val="36"/>
          <w:w w:val="95"/>
        </w:rPr>
        <w:t xml:space="preserve"> </w:t>
      </w:r>
      <w:r>
        <w:rPr>
          <w:w w:val="95"/>
        </w:rPr>
        <w:t>方法中的</w:t>
      </w:r>
      <w:r>
        <w:rPr>
          <w:spacing w:val="35"/>
          <w:w w:val="95"/>
        </w:rPr>
        <w:t xml:space="preserve"> </w:t>
      </w:r>
      <w:r>
        <w:rPr>
          <w:w w:val="95"/>
        </w:rPr>
        <w:t>cond</w:t>
      </w:r>
      <w:r>
        <w:rPr>
          <w:spacing w:val="36"/>
          <w:w w:val="95"/>
        </w:rPr>
        <w:t xml:space="preserve"> </w:t>
      </w:r>
      <w:r>
        <w:rPr>
          <w:w w:val="95"/>
        </w:rPr>
        <w:t>参数完全相同，通过</w:t>
      </w:r>
      <w:r>
        <w:rPr>
          <w:spacing w:val="35"/>
          <w:w w:val="95"/>
        </w:rPr>
        <w:t xml:space="preserve"> </w:t>
      </w:r>
      <w:r>
        <w:rPr>
          <w:w w:val="95"/>
        </w:rPr>
        <w:t>$match</w:t>
      </w:r>
      <w:r>
        <w:rPr>
          <w:spacing w:val="35"/>
          <w:w w:val="95"/>
        </w:rPr>
        <w:t xml:space="preserve"> </w:t>
      </w:r>
      <w:r>
        <w:rPr>
          <w:w w:val="95"/>
        </w:rPr>
        <w:t>可以实现从集合中选择匹配条件的记录。</w:t>
      </w:r>
    </w:p>
    <w:p w:rsidR="00D032B6" w:rsidRDefault="00A23879">
      <w:pPr>
        <w:pStyle w:val="BodyText"/>
        <w:spacing w:before="18" w:line="379" w:lineRule="auto"/>
        <w:ind w:left="113" w:right="3899"/>
      </w:pPr>
      <w:r>
        <w:t>$match</w:t>
      </w:r>
      <w:r>
        <w:rPr>
          <w:spacing w:val="-32"/>
        </w:rPr>
        <w:t xml:space="preserve"> </w:t>
      </w:r>
      <w:r>
        <w:t>的语法规则请参考读取操作</w:t>
      </w:r>
      <w:r>
        <w:rPr>
          <w:spacing w:val="-31"/>
        </w:rPr>
        <w:t xml:space="preserve"> </w:t>
      </w:r>
      <w:hyperlink w:anchor="_bookmark133" w:history="1">
        <w:r>
          <w:rPr>
            <w:color w:val="0000FF"/>
          </w:rPr>
          <w:t>find()</w:t>
        </w:r>
        <w:r>
          <w:rPr>
            <w:color w:val="0000FF"/>
            <w:spacing w:val="-31"/>
          </w:rPr>
          <w:t xml:space="preserve"> </w:t>
        </w:r>
      </w:hyperlink>
      <w:r>
        <w:rPr>
          <w:color w:val="000000"/>
        </w:rPr>
        <w:t>方法的</w:t>
      </w:r>
      <w:r>
        <w:rPr>
          <w:color w:val="000000"/>
          <w:spacing w:val="-32"/>
        </w:rPr>
        <w:t xml:space="preserve"> </w:t>
      </w:r>
      <w:r>
        <w:rPr>
          <w:color w:val="000000"/>
        </w:rPr>
        <w:t>cond</w:t>
      </w:r>
      <w:r>
        <w:rPr>
          <w:color w:val="000000"/>
          <w:spacing w:val="-31"/>
        </w:rPr>
        <w:t xml:space="preserve"> </w:t>
      </w:r>
      <w:r>
        <w:rPr>
          <w:color w:val="000000"/>
        </w:rPr>
        <w:t>参数介绍。 示例</w:t>
      </w:r>
    </w:p>
    <w:p w:rsidR="00D032B6" w:rsidRDefault="00A23879">
      <w:pPr>
        <w:pStyle w:val="BodyText"/>
        <w:tabs>
          <w:tab w:val="left" w:pos="397"/>
        </w:tabs>
        <w:spacing w:line="223"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下面的示例使用</w:t>
      </w:r>
      <w:r>
        <w:rPr>
          <w:spacing w:val="-29"/>
          <w:position w:val="1"/>
        </w:rPr>
        <w:t xml:space="preserve"> </w:t>
      </w:r>
      <w:r>
        <w:rPr>
          <w:position w:val="1"/>
        </w:rPr>
        <w:t>$match</w:t>
      </w:r>
      <w:r>
        <w:rPr>
          <w:spacing w:val="-28"/>
          <w:position w:val="1"/>
        </w:rPr>
        <w:t xml:space="preserve"> </w:t>
      </w:r>
      <w:r>
        <w:rPr>
          <w:position w:val="1"/>
        </w:rPr>
        <w:t>执行简单的匹配</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78" style="position:absolute;left:0;text-align:left;margin-left:95.85pt;margin-top:4.95pt;width:459.45pt;height:21.2pt;z-index:-251439104;mso-position-horizontal-relative:page" coordorigin="1917,99" coordsize="9189,424">
            <v:shape id="_x0000_s2279"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db.collectionspace.collection.aggregate({$match:{$and:[{score:80},{"info.name":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30"/>
        </w:rPr>
        <w:t>{$exists:1}}]}})</w:t>
      </w:r>
    </w:p>
    <w:p w:rsidR="00D032B6" w:rsidRDefault="00D032B6">
      <w:pPr>
        <w:spacing w:before="2" w:line="110" w:lineRule="exact"/>
        <w:rPr>
          <w:sz w:val="11"/>
          <w:szCs w:val="11"/>
        </w:rPr>
      </w:pPr>
    </w:p>
    <w:p w:rsidR="00D032B6" w:rsidRDefault="00A23879">
      <w:pPr>
        <w:pStyle w:val="BodyText"/>
        <w:spacing w:line="168" w:lineRule="auto"/>
        <w:ind w:left="397" w:right="465"/>
      </w:pPr>
      <w:r>
        <w:rPr>
          <w:w w:val="95"/>
        </w:rPr>
        <w:t>该操作表示从集合</w:t>
      </w:r>
      <w:r>
        <w:rPr>
          <w:spacing w:val="30"/>
          <w:w w:val="95"/>
        </w:rPr>
        <w:t xml:space="preserve"> </w:t>
      </w:r>
      <w:r>
        <w:rPr>
          <w:w w:val="95"/>
        </w:rPr>
        <w:t>collection</w:t>
      </w:r>
      <w:r>
        <w:rPr>
          <w:spacing w:val="31"/>
          <w:w w:val="95"/>
        </w:rPr>
        <w:t xml:space="preserve"> </w:t>
      </w:r>
      <w:r>
        <w:rPr>
          <w:w w:val="95"/>
        </w:rPr>
        <w:t>中返回符合条件</w:t>
      </w:r>
      <w:r>
        <w:rPr>
          <w:spacing w:val="31"/>
          <w:w w:val="95"/>
        </w:rPr>
        <w:t xml:space="preserve"> </w:t>
      </w:r>
      <w:r>
        <w:rPr>
          <w:w w:val="95"/>
        </w:rPr>
        <w:t>score</w:t>
      </w:r>
      <w:r>
        <w:rPr>
          <w:spacing w:val="31"/>
          <w:w w:val="95"/>
        </w:rPr>
        <w:t xml:space="preserve"> </w:t>
      </w:r>
      <w:r>
        <w:rPr>
          <w:w w:val="95"/>
        </w:rPr>
        <w:t>等于80且</w:t>
      </w:r>
      <w:r>
        <w:rPr>
          <w:spacing w:val="31"/>
          <w:w w:val="95"/>
        </w:rPr>
        <w:t xml:space="preserve"> </w:t>
      </w:r>
      <w:r>
        <w:rPr>
          <w:w w:val="95"/>
        </w:rPr>
        <w:t>info</w:t>
      </w:r>
      <w:r>
        <w:rPr>
          <w:spacing w:val="31"/>
          <w:w w:val="95"/>
        </w:rPr>
        <w:t xml:space="preserve"> </w:t>
      </w:r>
      <w:r>
        <w:rPr>
          <w:w w:val="95"/>
        </w:rPr>
        <w:t>对象中的子对象</w:t>
      </w:r>
      <w:r>
        <w:rPr>
          <w:spacing w:val="31"/>
          <w:w w:val="95"/>
        </w:rPr>
        <w:t xml:space="preserve"> </w:t>
      </w:r>
      <w:r>
        <w:rPr>
          <w:w w:val="95"/>
        </w:rPr>
        <w:t>name</w:t>
      </w:r>
      <w:r>
        <w:rPr>
          <w:spacing w:val="31"/>
          <w:w w:val="95"/>
        </w:rPr>
        <w:t xml:space="preserve"> </w:t>
      </w:r>
      <w:r>
        <w:rPr>
          <w:w w:val="95"/>
        </w:rPr>
        <w:t>字段存在的记</w:t>
      </w:r>
      <w:r>
        <w:t xml:space="preserve"> </w:t>
      </w:r>
      <w:r>
        <w:rPr>
          <w:w w:val="95"/>
        </w:rPr>
        <w:t>录。</w:t>
      </w:r>
    </w:p>
    <w:p w:rsidR="00D032B6" w:rsidRDefault="00A23879">
      <w:pPr>
        <w:pStyle w:val="BodyText"/>
        <w:tabs>
          <w:tab w:val="left" w:pos="397"/>
        </w:tabs>
        <w:spacing w:before="25" w:line="171" w:lineRule="auto"/>
        <w:ind w:left="397" w:right="523" w:hanging="284"/>
      </w:pPr>
      <w:r>
        <w:rPr>
          <w:rFonts w:ascii="Times New Roman" w:eastAsia="Times New Roman" w:hAnsi="Times New Roman" w:cs="Times New Roman"/>
        </w:rPr>
        <w:t>•</w:t>
      </w:r>
      <w:r>
        <w:rPr>
          <w:rFonts w:ascii="Times New Roman" w:eastAsia="Times New Roman" w:hAnsi="Times New Roman" w:cs="Times New Roman"/>
        </w:rPr>
        <w:tab/>
      </w:r>
      <w:r>
        <w:rPr>
          <w:position w:val="1"/>
        </w:rPr>
        <w:t>下面的示例使用</w:t>
      </w:r>
      <w:r>
        <w:rPr>
          <w:spacing w:val="-40"/>
          <w:position w:val="1"/>
        </w:rPr>
        <w:t xml:space="preserve"> </w:t>
      </w:r>
      <w:r>
        <w:rPr>
          <w:position w:val="1"/>
        </w:rPr>
        <w:t>$match</w:t>
      </w:r>
      <w:r>
        <w:rPr>
          <w:spacing w:val="-39"/>
          <w:position w:val="1"/>
        </w:rPr>
        <w:t xml:space="preserve"> </w:t>
      </w:r>
      <w:r>
        <w:rPr>
          <w:position w:val="1"/>
        </w:rPr>
        <w:t>匹配符合条件的记录，然后使用</w:t>
      </w:r>
      <w:r>
        <w:rPr>
          <w:spacing w:val="-39"/>
          <w:position w:val="1"/>
        </w:rPr>
        <w:t xml:space="preserve"> </w:t>
      </w:r>
      <w:hyperlink w:anchor="_bookmark298" w:history="1">
        <w:r>
          <w:rPr>
            <w:color w:val="0000FF"/>
            <w:position w:val="1"/>
          </w:rPr>
          <w:t>$group</w:t>
        </w:r>
      </w:hyperlink>
      <w:r>
        <w:rPr>
          <w:color w:val="000000"/>
          <w:position w:val="1"/>
        </w:rPr>
        <w:t>对结果集分组，最后使用</w:t>
      </w:r>
      <w:r>
        <w:rPr>
          <w:color w:val="000000"/>
          <w:spacing w:val="-39"/>
          <w:position w:val="1"/>
        </w:rPr>
        <w:t xml:space="preserve"> </w:t>
      </w:r>
      <w:hyperlink w:anchor="_bookmark296" w:history="1">
        <w:r>
          <w:rPr>
            <w:color w:val="0000FF"/>
            <w:position w:val="1"/>
          </w:rPr>
          <w:t>$project</w:t>
        </w:r>
        <w:r>
          <w:rPr>
            <w:color w:val="0000FF"/>
            <w:spacing w:val="-40"/>
            <w:position w:val="1"/>
          </w:rPr>
          <w:t xml:space="preserve"> </w:t>
        </w:r>
      </w:hyperlink>
      <w:r>
        <w:rPr>
          <w:color w:val="000000"/>
          <w:position w:val="1"/>
        </w:rPr>
        <w:t xml:space="preserve">输出 </w:t>
      </w:r>
      <w:r>
        <w:rPr>
          <w:color w:val="000000"/>
        </w:rPr>
        <w:t>结果集中指定的字段名</w:t>
      </w:r>
    </w:p>
    <w:p w:rsidR="00D032B6" w:rsidRDefault="00035F6E">
      <w:pPr>
        <w:pStyle w:val="BodyText"/>
        <w:spacing w:line="334" w:lineRule="exact"/>
        <w:ind w:left="397"/>
        <w:rPr>
          <w:rFonts w:ascii="Microsoft JhengHei" w:eastAsia="Microsoft JhengHei" w:hAnsi="Microsoft JhengHei" w:cs="Microsoft JhengHei"/>
        </w:rPr>
      </w:pPr>
      <w:r w:rsidRPr="00035F6E">
        <w:pict>
          <v:group id="_x0000_s2276" style="position:absolute;left:0;text-align:left;margin-left:95.85pt;margin-top:5.5pt;width:459.45pt;height:21.2pt;z-index:-251438080;mso-position-horizontal-relative:page" coordorigin="1917,110" coordsize="9189,424">
            <v:shape id="_x0000_s2277" style="position:absolute;left:1917;top:110;width:9189;height:424" coordorigin="1917,110" coordsize="9189,424" path="m1917,110r9189,l11106,534r-9189,l1917,110xe" fillcolor="#efefef" stroked="f">
              <v:path arrowok="t"/>
            </v:shape>
            <w10:wrap anchorx="page"/>
          </v:group>
        </w:pict>
      </w:r>
      <w:r w:rsidR="00A23879">
        <w:rPr>
          <w:rFonts w:ascii="Microsoft JhengHei" w:eastAsia="Microsoft JhengHei" w:hAnsi="Microsoft JhengHei" w:cs="Microsoft JhengHei"/>
          <w:w w:val="105"/>
        </w:rPr>
        <w:t>db.collectionspace.collection.aggregate({$match:{$and:[{score:80},{"info.name":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{$exists:1}}]}},{$group:{_id:"$major"}},{$project:{major:1,dep:1}})</w:t>
      </w:r>
    </w:p>
    <w:p w:rsidR="00D032B6" w:rsidRDefault="00D032B6">
      <w:pPr>
        <w:spacing w:before="2" w:line="110" w:lineRule="exact"/>
        <w:rPr>
          <w:sz w:val="11"/>
          <w:szCs w:val="11"/>
        </w:rPr>
      </w:pPr>
    </w:p>
    <w:p w:rsidR="00D032B6" w:rsidRDefault="00A23879">
      <w:pPr>
        <w:pStyle w:val="BodyText"/>
        <w:spacing w:line="168" w:lineRule="auto"/>
        <w:ind w:left="397" w:right="465"/>
      </w:pPr>
      <w:r>
        <w:t>该操作首先集合</w:t>
      </w:r>
      <w:r>
        <w:rPr>
          <w:spacing w:val="-27"/>
        </w:rPr>
        <w:t xml:space="preserve"> </w:t>
      </w:r>
      <w:r>
        <w:t>collection</w:t>
      </w:r>
      <w:r>
        <w:rPr>
          <w:spacing w:val="-27"/>
        </w:rPr>
        <w:t xml:space="preserve"> </w:t>
      </w:r>
      <w:r>
        <w:t>中返回符合条件</w:t>
      </w:r>
      <w:r>
        <w:rPr>
          <w:spacing w:val="-27"/>
        </w:rPr>
        <w:t xml:space="preserve"> </w:t>
      </w:r>
      <w:r>
        <w:t>score</w:t>
      </w:r>
      <w:r>
        <w:rPr>
          <w:spacing w:val="-27"/>
        </w:rPr>
        <w:t xml:space="preserve"> </w:t>
      </w:r>
      <w:r>
        <w:t>等于80且</w:t>
      </w:r>
      <w:r>
        <w:rPr>
          <w:spacing w:val="-27"/>
        </w:rPr>
        <w:t xml:space="preserve"> </w:t>
      </w:r>
      <w:r>
        <w:t>info</w:t>
      </w:r>
      <w:r>
        <w:rPr>
          <w:spacing w:val="-27"/>
        </w:rPr>
        <w:t xml:space="preserve"> </w:t>
      </w:r>
      <w:r>
        <w:t>对象中的子对象</w:t>
      </w:r>
      <w:r>
        <w:rPr>
          <w:spacing w:val="-27"/>
        </w:rPr>
        <w:t xml:space="preserve"> </w:t>
      </w:r>
      <w:r>
        <w:t>name</w:t>
      </w:r>
      <w:r>
        <w:rPr>
          <w:spacing w:val="-27"/>
        </w:rPr>
        <w:t xml:space="preserve"> </w:t>
      </w:r>
      <w:r>
        <w:t>字段存在的记 录，然后按</w:t>
      </w:r>
      <w:r>
        <w:rPr>
          <w:spacing w:val="-22"/>
        </w:rPr>
        <w:t xml:space="preserve"> </w:t>
      </w:r>
      <w:r>
        <w:t>major</w:t>
      </w:r>
      <w:r>
        <w:rPr>
          <w:spacing w:val="-21"/>
        </w:rPr>
        <w:t xml:space="preserve"> </w:t>
      </w:r>
      <w:r>
        <w:t>字段进行分组，最后选择输出结果集中的</w:t>
      </w:r>
      <w:r>
        <w:rPr>
          <w:spacing w:val="-21"/>
        </w:rPr>
        <w:t xml:space="preserve"> </w:t>
      </w:r>
      <w:r>
        <w:t>major</w:t>
      </w:r>
      <w:r>
        <w:rPr>
          <w:spacing w:val="-21"/>
        </w:rPr>
        <w:t xml:space="preserve"> </w:t>
      </w:r>
      <w:r>
        <w:t>和</w:t>
      </w:r>
      <w:r>
        <w:rPr>
          <w:spacing w:val="-21"/>
        </w:rPr>
        <w:t xml:space="preserve"> </w:t>
      </w:r>
      <w:r>
        <w:t>dep</w:t>
      </w:r>
      <w:r>
        <w:rPr>
          <w:spacing w:val="-22"/>
        </w:rPr>
        <w:t xml:space="preserve"> </w:t>
      </w:r>
      <w:r>
        <w:t>字段。</w:t>
      </w:r>
    </w:p>
    <w:p w:rsidR="00D032B6" w:rsidRDefault="00D032B6">
      <w:pPr>
        <w:spacing w:before="4" w:line="110" w:lineRule="exact"/>
        <w:rPr>
          <w:sz w:val="11"/>
          <w:szCs w:val="11"/>
        </w:rPr>
      </w:pPr>
    </w:p>
    <w:p w:rsidR="00D032B6" w:rsidRDefault="00A23879">
      <w:pPr>
        <w:pStyle w:val="BodyText"/>
        <w:ind w:left="113"/>
        <w:rPr>
          <w:lang w:eastAsia="zh-CN"/>
        </w:rPr>
      </w:pPr>
      <w:bookmarkStart w:id="644" w:name="$group"/>
      <w:bookmarkStart w:id="645" w:name="_bookmark298"/>
      <w:bookmarkEnd w:id="644"/>
      <w:bookmarkEnd w:id="645"/>
      <w:r>
        <w:rPr>
          <w:w w:val="90"/>
          <w:lang w:eastAsia="zh-CN"/>
        </w:rPr>
        <w:t>$group</w:t>
      </w:r>
    </w:p>
    <w:p w:rsidR="00D032B6" w:rsidRDefault="00D032B6">
      <w:pPr>
        <w:spacing w:before="9" w:line="190" w:lineRule="exact"/>
        <w:rPr>
          <w:sz w:val="19"/>
          <w:szCs w:val="19"/>
          <w:lang w:eastAsia="zh-CN"/>
        </w:rPr>
      </w:pPr>
    </w:p>
    <w:p w:rsidR="00D032B6" w:rsidRDefault="00A23879">
      <w:pPr>
        <w:pStyle w:val="BodyText"/>
        <w:ind w:left="113"/>
        <w:rPr>
          <w:lang w:eastAsia="zh-CN"/>
        </w:rPr>
      </w:pPr>
      <w:r>
        <w:rPr>
          <w:lang w:eastAsia="zh-CN"/>
        </w:rPr>
        <w:t>描述</w:t>
      </w:r>
    </w:p>
    <w:p w:rsidR="00D032B6" w:rsidRDefault="00D032B6">
      <w:pPr>
        <w:spacing w:before="5" w:line="100" w:lineRule="exact"/>
        <w:rPr>
          <w:sz w:val="10"/>
          <w:szCs w:val="10"/>
          <w:lang w:eastAsia="zh-CN"/>
        </w:rPr>
      </w:pPr>
    </w:p>
    <w:p w:rsidR="00D032B6" w:rsidRDefault="00035F6E">
      <w:pPr>
        <w:pStyle w:val="BodyText"/>
        <w:spacing w:line="168" w:lineRule="auto"/>
        <w:ind w:left="113" w:right="373"/>
        <w:rPr>
          <w:lang w:eastAsia="zh-CN"/>
        </w:rPr>
      </w:pPr>
      <w:r>
        <w:pict>
          <v:group id="_x0000_s2274" style="position:absolute;left:0;text-align:left;margin-left:81.7pt;margin-top:29.55pt;width:473.6pt;height:21.2pt;z-index:-251437056;mso-position-horizontal-relative:page" coordorigin="1634,591" coordsize="9472,424">
            <v:shape id="_x0000_s2275" style="position:absolute;left:1634;top:591;width:9472;height:424" coordorigin="1634,591" coordsize="9472,424" path="m1634,591r9472,l11106,1015r-9472,l1634,591xe" fillcolor="#efefef" stroked="f">
              <v:path arrowok="t"/>
            </v:shape>
            <w10:wrap anchorx="page"/>
          </v:group>
        </w:pict>
      </w:r>
      <w:r w:rsidR="00A23879">
        <w:rPr>
          <w:w w:val="95"/>
          <w:lang w:eastAsia="zh-CN"/>
        </w:rPr>
        <w:t>$group</w:t>
      </w:r>
      <w:r w:rsidR="00A23879">
        <w:rPr>
          <w:spacing w:val="-5"/>
          <w:w w:val="95"/>
          <w:lang w:eastAsia="zh-CN"/>
        </w:rPr>
        <w:t xml:space="preserve"> </w:t>
      </w:r>
      <w:r w:rsidR="00A23879">
        <w:rPr>
          <w:w w:val="95"/>
          <w:lang w:eastAsia="zh-CN"/>
        </w:rPr>
        <w:t>实现对结果集的分组，类似</w:t>
      </w:r>
      <w:r w:rsidR="00A23879">
        <w:rPr>
          <w:spacing w:val="-5"/>
          <w:w w:val="95"/>
          <w:lang w:eastAsia="zh-CN"/>
        </w:rPr>
        <w:t xml:space="preserve"> </w:t>
      </w:r>
      <w:r w:rsidR="00A23879">
        <w:rPr>
          <w:w w:val="95"/>
          <w:lang w:eastAsia="zh-CN"/>
        </w:rPr>
        <w:t>SQL</w:t>
      </w:r>
      <w:r w:rsidR="00A23879">
        <w:rPr>
          <w:spacing w:val="-5"/>
          <w:w w:val="95"/>
          <w:lang w:eastAsia="zh-CN"/>
        </w:rPr>
        <w:t xml:space="preserve"> </w:t>
      </w:r>
      <w:r w:rsidR="00A23879">
        <w:rPr>
          <w:w w:val="95"/>
          <w:lang w:eastAsia="zh-CN"/>
        </w:rPr>
        <w:t>中的</w:t>
      </w:r>
      <w:r w:rsidR="00A23879">
        <w:rPr>
          <w:spacing w:val="-5"/>
          <w:w w:val="95"/>
          <w:lang w:eastAsia="zh-CN"/>
        </w:rPr>
        <w:t xml:space="preserve"> </w:t>
      </w:r>
      <w:r w:rsidR="00A23879">
        <w:rPr>
          <w:w w:val="95"/>
          <w:lang w:eastAsia="zh-CN"/>
        </w:rPr>
        <w:t>group</w:t>
      </w:r>
      <w:r w:rsidR="00A23879">
        <w:rPr>
          <w:spacing w:val="-5"/>
          <w:w w:val="95"/>
          <w:lang w:eastAsia="zh-CN"/>
        </w:rPr>
        <w:t xml:space="preserve"> </w:t>
      </w:r>
      <w:r w:rsidR="00A23879">
        <w:rPr>
          <w:w w:val="95"/>
          <w:lang w:eastAsia="zh-CN"/>
        </w:rPr>
        <w:t>by</w:t>
      </w:r>
      <w:r w:rsidR="00A23879">
        <w:rPr>
          <w:spacing w:val="-4"/>
          <w:w w:val="95"/>
          <w:lang w:eastAsia="zh-CN"/>
        </w:rPr>
        <w:t xml:space="preserve"> </w:t>
      </w:r>
      <w:r w:rsidR="00A23879">
        <w:rPr>
          <w:w w:val="95"/>
          <w:lang w:eastAsia="zh-CN"/>
        </w:rPr>
        <w:t>语句。首先指定分组键（_id）</w:t>
      </w:r>
      <w:r w:rsidR="00A23879">
        <w:rPr>
          <w:spacing w:val="-5"/>
          <w:w w:val="95"/>
          <w:lang w:eastAsia="zh-CN"/>
        </w:rPr>
        <w:t xml:space="preserve"> </w:t>
      </w:r>
      <w:r w:rsidR="00A23879">
        <w:rPr>
          <w:w w:val="95"/>
          <w:lang w:eastAsia="zh-CN"/>
        </w:rPr>
        <w:t>，通过“_id”来标识分</w:t>
      </w:r>
      <w:r w:rsidR="00A23879">
        <w:rPr>
          <w:w w:val="87"/>
          <w:lang w:eastAsia="zh-CN"/>
        </w:rPr>
        <w:t xml:space="preserve"> </w:t>
      </w:r>
      <w:r w:rsidR="00A23879">
        <w:rPr>
          <w:lang w:eastAsia="zh-CN"/>
        </w:rPr>
        <w:t>组字段，分组字段可以是单个，也可以是多个，格式如下：</w:t>
      </w:r>
    </w:p>
    <w:p w:rsidR="00D032B6" w:rsidRDefault="00D032B6">
      <w:pPr>
        <w:spacing w:before="8" w:line="100" w:lineRule="exact"/>
        <w:rPr>
          <w:sz w:val="10"/>
          <w:szCs w:val="10"/>
          <w:lang w:eastAsia="zh-CN"/>
        </w:rPr>
      </w:pPr>
    </w:p>
    <w:p w:rsidR="00D032B6" w:rsidRDefault="00A23879">
      <w:pPr>
        <w:pStyle w:val="BodyText"/>
        <w:spacing w:line="147" w:lineRule="auto"/>
        <w:ind w:left="113" w:right="3954"/>
        <w:rPr>
          <w:rFonts w:ascii="Microsoft JhengHei" w:eastAsia="Microsoft JhengHei" w:hAnsi="Microsoft JhengHei" w:cs="Microsoft JhengHei"/>
        </w:rPr>
      </w:pPr>
      <w:r>
        <w:rPr>
          <w:rFonts w:ascii="Microsoft JhengHei" w:eastAsia="Microsoft JhengHei" w:hAnsi="Microsoft JhengHei" w:cs="Microsoft JhengHei"/>
          <w:w w:val="115"/>
        </w:rPr>
        <w:t>单个分组键：{_id:"$field"}</w:t>
      </w:r>
      <w:r>
        <w:rPr>
          <w:rFonts w:ascii="Microsoft JhengHei" w:eastAsia="Microsoft JhengHei" w:hAnsi="Microsoft JhengHei" w:cs="Microsoft JhengHei"/>
          <w:w w:val="119"/>
        </w:rPr>
        <w:t xml:space="preserve"> </w:t>
      </w:r>
      <w:r>
        <w:rPr>
          <w:rFonts w:ascii="Microsoft JhengHei" w:eastAsia="Microsoft JhengHei" w:hAnsi="Microsoft JhengHei" w:cs="Microsoft JhengHei"/>
          <w:w w:val="115"/>
        </w:rPr>
        <w:t>多个分组键：{_id:{field1:"$field1",field2:"$field2",...}}</w:t>
      </w:r>
    </w:p>
    <w:p w:rsidR="00D032B6" w:rsidRDefault="00D032B6">
      <w:pPr>
        <w:spacing w:before="2" w:line="130" w:lineRule="exact"/>
        <w:rPr>
          <w:sz w:val="13"/>
          <w:szCs w:val="13"/>
        </w:rPr>
      </w:pPr>
    </w:p>
    <w:p w:rsidR="00D032B6" w:rsidRDefault="00035F6E">
      <w:pPr>
        <w:pStyle w:val="BodyText"/>
        <w:spacing w:line="168" w:lineRule="auto"/>
        <w:ind w:left="753" w:right="295"/>
        <w:rPr>
          <w:lang w:eastAsia="zh-CN"/>
        </w:rPr>
      </w:pPr>
      <w:r>
        <w:pict>
          <v:shape id="_x0000_s2273" type="#_x0000_t75" style="position:absolute;left:0;text-align:left;margin-left:81.7pt;margin-top:2.55pt;width:24pt;height:24pt;z-index:-251436032;mso-position-horizontal-relative:page">
            <v:imagedata r:id="rId22" o:title=""/>
            <w10:wrap anchorx="page"/>
          </v:shape>
        </w:pict>
      </w:r>
      <w:r w:rsidR="00A23879">
        <w:t>注:</w:t>
      </w:r>
      <w:r w:rsidR="00A23879">
        <w:rPr>
          <w:spacing w:val="18"/>
        </w:rPr>
        <w:t xml:space="preserve"> </w:t>
      </w:r>
      <w:r w:rsidR="00A23879">
        <w:t>使用</w:t>
      </w:r>
      <w:r w:rsidR="00A23879">
        <w:rPr>
          <w:spacing w:val="-21"/>
        </w:rPr>
        <w:t xml:space="preserve"> </w:t>
      </w:r>
      <w:r w:rsidR="00A23879">
        <w:t>$group</w:t>
      </w:r>
      <w:r w:rsidR="00A23879">
        <w:rPr>
          <w:spacing w:val="-20"/>
        </w:rPr>
        <w:t xml:space="preserve"> </w:t>
      </w:r>
      <w:r w:rsidR="00A23879">
        <w:t>必须指定</w:t>
      </w:r>
      <w:r w:rsidR="00A23879">
        <w:rPr>
          <w:spacing w:val="-21"/>
        </w:rPr>
        <w:t xml:space="preserve"> </w:t>
      </w:r>
      <w:r w:rsidR="00A23879">
        <w:t>_id</w:t>
      </w:r>
      <w:r w:rsidR="00A23879">
        <w:rPr>
          <w:spacing w:val="-20"/>
        </w:rPr>
        <w:t xml:space="preserve"> </w:t>
      </w:r>
      <w:r w:rsidR="00A23879">
        <w:t>字段，当</w:t>
      </w:r>
      <w:r w:rsidR="00A23879">
        <w:rPr>
          <w:spacing w:val="-21"/>
        </w:rPr>
        <w:t xml:space="preserve"> </w:t>
      </w:r>
      <w:r w:rsidR="00A23879">
        <w:t>_id</w:t>
      </w:r>
      <w:r w:rsidR="00A23879">
        <w:rPr>
          <w:spacing w:val="-21"/>
        </w:rPr>
        <w:t xml:space="preserve"> </w:t>
      </w:r>
      <w:r w:rsidR="00A23879">
        <w:t>的值为</w:t>
      </w:r>
      <w:r w:rsidR="00A23879">
        <w:rPr>
          <w:spacing w:val="-20"/>
        </w:rPr>
        <w:t xml:space="preserve"> </w:t>
      </w:r>
      <w:r w:rsidR="00A23879">
        <w:t>null</w:t>
      </w:r>
      <w:r w:rsidR="00A23879">
        <w:rPr>
          <w:spacing w:val="-21"/>
        </w:rPr>
        <w:t xml:space="preserve"> </w:t>
      </w:r>
      <w:r w:rsidR="00A23879">
        <w:t>时，即</w:t>
      </w:r>
      <w:r w:rsidR="00A23879">
        <w:rPr>
          <w:spacing w:val="-20"/>
        </w:rPr>
        <w:t xml:space="preserve"> </w:t>
      </w:r>
      <w:r w:rsidR="00A23879">
        <w:t>{_id:null}，表示不分组。</w:t>
      </w:r>
      <w:r w:rsidR="00A23879">
        <w:rPr>
          <w:lang w:eastAsia="zh-CN"/>
        </w:rPr>
        <w:t>对嵌套对象 使用点操作符（.）引用字段名。</w:t>
      </w:r>
    </w:p>
    <w:p w:rsidR="00D032B6" w:rsidRDefault="00D032B6">
      <w:pPr>
        <w:spacing w:before="2" w:line="100" w:lineRule="exact"/>
        <w:rPr>
          <w:sz w:val="10"/>
          <w:szCs w:val="10"/>
          <w:lang w:eastAsia="zh-CN"/>
        </w:rPr>
      </w:pPr>
    </w:p>
    <w:p w:rsidR="00D032B6" w:rsidRDefault="00D032B6">
      <w:pPr>
        <w:spacing w:line="200" w:lineRule="exact"/>
        <w:rPr>
          <w:sz w:val="20"/>
          <w:szCs w:val="20"/>
          <w:lang w:eastAsia="zh-CN"/>
        </w:rPr>
      </w:pPr>
    </w:p>
    <w:p w:rsidR="00D032B6" w:rsidRDefault="00A23879">
      <w:pPr>
        <w:pStyle w:val="BodyText"/>
        <w:ind w:left="113"/>
      </w:pPr>
      <w:r>
        <w:t>示例</w:t>
      </w:r>
    </w:p>
    <w:p w:rsidR="00606508" w:rsidRDefault="00A23879">
      <w:pPr>
        <w:pStyle w:val="BodyText"/>
        <w:numPr>
          <w:ilvl w:val="0"/>
          <w:numId w:val="34"/>
        </w:numPr>
        <w:tabs>
          <w:tab w:val="left" w:pos="397"/>
        </w:tabs>
        <w:spacing w:before="34"/>
        <w:ind w:left="397"/>
      </w:pPr>
      <w:r>
        <w:rPr>
          <w:w w:val="95"/>
          <w:position w:val="1"/>
        </w:rPr>
        <w:t>$group</w:t>
      </w:r>
      <w:r>
        <w:rPr>
          <w:spacing w:val="7"/>
          <w:w w:val="95"/>
          <w:position w:val="1"/>
        </w:rPr>
        <w:t xml:space="preserve"> </w:t>
      </w:r>
      <w:r>
        <w:rPr>
          <w:w w:val="95"/>
          <w:position w:val="1"/>
        </w:rPr>
        <w:t>使用如下</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71" style="position:absolute;left:0;text-align:left;margin-left:95.85pt;margin-top:4.95pt;width:459.45pt;height:21.2pt;z-index:-251435008;mso-position-horizontal-relative:page" coordorigin="1917,99" coordsize="9189,424">
            <v:shape id="_x0000_s2272"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db.collectionspace.collection.aggregate({$group:{_id:"$major",avg_score: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w:t>
      </w:r>
      <w:hyperlink w:anchor="_bookmark304" w:history="1">
        <w:r>
          <w:rPr>
            <w:rFonts w:ascii="Microsoft JhengHei" w:eastAsia="Microsoft JhengHei" w:hAnsi="Microsoft JhengHei" w:cs="Microsoft JhengHei"/>
            <w:color w:val="0000FF"/>
            <w:w w:val="110"/>
          </w:rPr>
          <w:t>$avg</w:t>
        </w:r>
      </w:hyperlink>
      <w:r>
        <w:rPr>
          <w:rFonts w:ascii="Microsoft JhengHei" w:eastAsia="Microsoft JhengHei" w:hAnsi="Microsoft JhengHei" w:cs="Microsoft JhengHei"/>
          <w:color w:val="000000"/>
          <w:w w:val="110"/>
        </w:rPr>
        <w:t>:"$score",Major:{</w:t>
      </w:r>
      <w:hyperlink w:anchor="_bookmark300" w:history="1">
        <w:r>
          <w:rPr>
            <w:rFonts w:ascii="Microsoft JhengHei" w:eastAsia="Microsoft JhengHei" w:hAnsi="Microsoft JhengHei" w:cs="Microsoft JhengHei"/>
            <w:color w:val="0000FF"/>
            <w:w w:val="110"/>
          </w:rPr>
          <w:t>$first</w:t>
        </w:r>
      </w:hyperlink>
      <w:r>
        <w:rPr>
          <w:rFonts w:ascii="Microsoft JhengHei" w:eastAsia="Microsoft JhengHei" w:hAnsi="Microsoft JhengHei" w:cs="Microsoft JhengHei"/>
          <w:color w:val="000000"/>
          <w:w w:val="110"/>
        </w:rPr>
        <w:t>:"$major"}}})</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4" w:line="130" w:lineRule="exact"/>
        <w:rPr>
          <w:sz w:val="13"/>
          <w:szCs w:val="13"/>
        </w:rPr>
      </w:pPr>
    </w:p>
    <w:p w:rsidR="00D032B6" w:rsidRDefault="00A23879">
      <w:pPr>
        <w:pStyle w:val="BodyText"/>
        <w:spacing w:before="56" w:line="168" w:lineRule="auto"/>
        <w:ind w:left="1217" w:right="697"/>
        <w:jc w:val="both"/>
      </w:pPr>
      <w:r>
        <w:t>该操作表示从集合</w:t>
      </w:r>
      <w:r>
        <w:rPr>
          <w:spacing w:val="-30"/>
        </w:rPr>
        <w:t xml:space="preserve"> </w:t>
      </w:r>
      <w:r>
        <w:t>collection</w:t>
      </w:r>
      <w:r>
        <w:rPr>
          <w:spacing w:val="-29"/>
        </w:rPr>
        <w:t xml:space="preserve"> </w:t>
      </w:r>
      <w:r>
        <w:t>中读取记录，并按</w:t>
      </w:r>
      <w:r>
        <w:rPr>
          <w:spacing w:val="-29"/>
        </w:rPr>
        <w:t xml:space="preserve"> </w:t>
      </w:r>
      <w:r>
        <w:t>major</w:t>
      </w:r>
      <w:r>
        <w:rPr>
          <w:spacing w:val="-29"/>
        </w:rPr>
        <w:t xml:space="preserve"> </w:t>
      </w:r>
      <w:r>
        <w:t>字段进行分组。在返回的结果集中，取各分 组的第一条记录的</w:t>
      </w:r>
      <w:r>
        <w:rPr>
          <w:spacing w:val="-25"/>
        </w:rPr>
        <w:t xml:space="preserve"> </w:t>
      </w:r>
      <w:r>
        <w:t>major</w:t>
      </w:r>
      <w:r>
        <w:rPr>
          <w:spacing w:val="-25"/>
        </w:rPr>
        <w:t xml:space="preserve"> </w:t>
      </w:r>
      <w:r>
        <w:t>字段，重命名为</w:t>
      </w:r>
      <w:r>
        <w:rPr>
          <w:spacing w:val="-25"/>
        </w:rPr>
        <w:t xml:space="preserve"> </w:t>
      </w:r>
      <w:r>
        <w:t>Major；对各分组中的</w:t>
      </w:r>
      <w:r>
        <w:rPr>
          <w:spacing w:val="-24"/>
        </w:rPr>
        <w:t xml:space="preserve"> </w:t>
      </w:r>
      <w:r>
        <w:t>score</w:t>
      </w:r>
      <w:r>
        <w:rPr>
          <w:spacing w:val="-25"/>
        </w:rPr>
        <w:t xml:space="preserve"> </w:t>
      </w:r>
      <w:r>
        <w:t>字段值求平均值，重命名为 avg_score。返回如下所示：</w:t>
      </w:r>
    </w:p>
    <w:p w:rsidR="00D032B6" w:rsidRDefault="00035F6E">
      <w:pPr>
        <w:pStyle w:val="BodyText"/>
        <w:spacing w:line="329" w:lineRule="exact"/>
        <w:ind w:left="1217" w:right="9202"/>
        <w:jc w:val="both"/>
        <w:rPr>
          <w:rFonts w:ascii="Microsoft JhengHei" w:eastAsia="Microsoft JhengHei" w:hAnsi="Microsoft JhengHei" w:cs="Microsoft JhengHei"/>
        </w:rPr>
      </w:pPr>
      <w:r w:rsidRPr="00035F6E">
        <w:pict>
          <v:group id="_x0000_s2269" style="position:absolute;left:0;text-align:left;margin-left:95.85pt;margin-top:5.55pt;width:459.45pt;height:84.8pt;z-index:-251433984;mso-position-horizontal-relative:page" coordorigin="1917,111" coordsize="9189,1696">
            <v:shape id="_x0000_s2270"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"avg_score":</w:t>
      </w:r>
      <w:r>
        <w:rPr>
          <w:rFonts w:ascii="Microsoft JhengHei" w:eastAsia="Microsoft JhengHei" w:hAnsi="Microsoft JhengHei" w:cs="Microsoft JhengHei"/>
          <w:spacing w:val="41"/>
          <w:w w:val="105"/>
        </w:rPr>
        <w:t xml:space="preserve"> </w:t>
      </w:r>
      <w:r>
        <w:rPr>
          <w:rFonts w:ascii="Microsoft JhengHei" w:eastAsia="Microsoft JhengHei" w:hAnsi="Microsoft JhengHei" w:cs="Microsoft JhengHei"/>
          <w:w w:val="105"/>
        </w:rPr>
        <w:t>82,</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52"/>
          <w:w w:val="105"/>
        </w:rPr>
        <w:t xml:space="preserve"> </w:t>
      </w:r>
      <w:r>
        <w:rPr>
          <w:rFonts w:ascii="Microsoft JhengHei" w:eastAsia="Microsoft JhengHei" w:hAnsi="Microsoft JhengHei" w:cs="Microsoft JhengHei"/>
          <w:w w:val="105"/>
        </w:rPr>
        <w:t>"光学"</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"avg_score":</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77.25,</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"major":</w:t>
      </w:r>
      <w:r>
        <w:rPr>
          <w:rFonts w:ascii="Microsoft JhengHei" w:eastAsia="Microsoft JhengHei" w:hAnsi="Microsoft JhengHei" w:cs="Microsoft JhengHei"/>
          <w:spacing w:val="42"/>
          <w:w w:val="105"/>
        </w:rPr>
        <w:t xml:space="preserve"> </w:t>
      </w:r>
      <w:r>
        <w:rPr>
          <w:rFonts w:ascii="Microsoft JhengHei" w:eastAsia="Microsoft JhengHei" w:hAnsi="Microsoft JhengHei" w:cs="Microsoft JhengHei"/>
          <w:w w:val="105"/>
        </w:rPr>
        <w:t>"物理学"</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6" w:line="190" w:lineRule="exact"/>
        <w:rPr>
          <w:sz w:val="19"/>
          <w:szCs w:val="19"/>
        </w:rPr>
      </w:pPr>
    </w:p>
    <w:p w:rsidR="00D032B6" w:rsidRDefault="00A23879">
      <w:pPr>
        <w:pStyle w:val="BodyText"/>
        <w:spacing w:line="312" w:lineRule="exact"/>
      </w:pPr>
      <w:r>
        <w:rPr>
          <w:w w:val="95"/>
        </w:rPr>
        <w:t>$group</w:t>
      </w:r>
      <w:r>
        <w:rPr>
          <w:spacing w:val="47"/>
          <w:w w:val="95"/>
        </w:rPr>
        <w:t xml:space="preserve"> </w:t>
      </w:r>
      <w:r>
        <w:rPr>
          <w:w w:val="95"/>
        </w:rPr>
        <w:t>支持的聚集函数：</w:t>
      </w:r>
    </w:p>
    <w:p w:rsidR="00D032B6" w:rsidRDefault="00D032B6">
      <w:pPr>
        <w:spacing w:before="5" w:line="120" w:lineRule="exact"/>
        <w:rPr>
          <w:sz w:val="12"/>
          <w:szCs w:val="12"/>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函数名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99" w:history="1">
              <w:r w:rsidR="00A23879">
                <w:rPr>
                  <w:rFonts w:ascii="微软雅黑" w:eastAsia="微软雅黑" w:hAnsi="微软雅黑" w:cs="微软雅黑"/>
                  <w:color w:val="0000FF"/>
                  <w:w w:val="95"/>
                  <w:sz w:val="14"/>
                  <w:szCs w:val="14"/>
                </w:rPr>
                <w:t>$addtoset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将字段添加到数组中，相同的字段值只会添加一次</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0" w:history="1">
              <w:r w:rsidR="00A23879">
                <w:rPr>
                  <w:rFonts w:ascii="微软雅黑" w:eastAsia="微软雅黑" w:hAnsi="微软雅黑" w:cs="微软雅黑"/>
                  <w:color w:val="0000FF"/>
                  <w:w w:val="95"/>
                  <w:sz w:val="14"/>
                  <w:szCs w:val="14"/>
                </w:rPr>
                <w:t>$first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取分组中第一条记录中的字段值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1" w:history="1">
              <w:r w:rsidR="00A23879">
                <w:rPr>
                  <w:rFonts w:ascii="微软雅黑" w:eastAsia="微软雅黑" w:hAnsi="微软雅黑" w:cs="微软雅黑"/>
                  <w:color w:val="0000FF"/>
                  <w:w w:val="95"/>
                  <w:sz w:val="14"/>
                  <w:szCs w:val="14"/>
                </w:rPr>
                <w:t>$last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取分组中最后一条记录中的字段值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2" w:history="1">
              <w:r w:rsidR="00A23879">
                <w:rPr>
                  <w:rFonts w:ascii="微软雅黑" w:eastAsia="微软雅黑" w:hAnsi="微软雅黑" w:cs="微软雅黑"/>
                  <w:color w:val="0000FF"/>
                  <w:w w:val="95"/>
                  <w:sz w:val="14"/>
                  <w:szCs w:val="14"/>
                </w:rPr>
                <w:t>$max</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取分组中字段值最大的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3" w:history="1">
              <w:r w:rsidR="00A23879">
                <w:rPr>
                  <w:rFonts w:ascii="微软雅黑" w:eastAsia="微软雅黑" w:hAnsi="微软雅黑" w:cs="微软雅黑"/>
                  <w:color w:val="0000FF"/>
                  <w:w w:val="95"/>
                  <w:sz w:val="14"/>
                  <w:szCs w:val="14"/>
                </w:rPr>
                <w:t>$min</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取分组中字段值最小的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4" w:history="1">
              <w:r w:rsidR="00A23879">
                <w:rPr>
                  <w:rFonts w:ascii="微软雅黑" w:eastAsia="微软雅黑" w:hAnsi="微软雅黑" w:cs="微软雅黑"/>
                  <w:color w:val="0000FF"/>
                  <w:w w:val="90"/>
                  <w:sz w:val="14"/>
                  <w:szCs w:val="14"/>
                </w:rPr>
                <w:t>$avg</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取分组中字段值的平均值</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6" w:history="1">
              <w:r w:rsidR="00A23879">
                <w:rPr>
                  <w:rFonts w:ascii="微软雅黑" w:eastAsia="微软雅黑" w:hAnsi="微软雅黑" w:cs="微软雅黑"/>
                  <w:color w:val="0000FF"/>
                  <w:w w:val="95"/>
                  <w:sz w:val="14"/>
                  <w:szCs w:val="14"/>
                </w:rPr>
                <w:t>$push</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将所有字段添加到数组中，即使数组中已经存在相同的字段值，也继续添加</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5" w:history="1">
              <w:r w:rsidR="00A23879">
                <w:rPr>
                  <w:rFonts w:ascii="微软雅黑" w:eastAsia="微软雅黑" w:hAnsi="微软雅黑" w:cs="微软雅黑"/>
                  <w:color w:val="0000FF"/>
                  <w:w w:val="95"/>
                  <w:sz w:val="14"/>
                  <w:szCs w:val="14"/>
                </w:rPr>
                <w:t>$sum</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取分组中字段值的总和</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07" w:history="1">
              <w:r w:rsidR="00A23879">
                <w:rPr>
                  <w:rFonts w:ascii="微软雅黑" w:eastAsia="微软雅黑" w:hAnsi="微软雅黑" w:cs="微软雅黑"/>
                  <w:color w:val="0000FF"/>
                  <w:w w:val="95"/>
                  <w:sz w:val="14"/>
                  <w:szCs w:val="14"/>
                </w:rPr>
                <w:t>$count</w:t>
              </w:r>
            </w:hyperlink>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对记录分组后，返回表所有的记录条数</w:t>
            </w:r>
          </w:p>
        </w:tc>
      </w:tr>
    </w:tbl>
    <w:p w:rsidR="00D032B6" w:rsidRDefault="00A23879">
      <w:pPr>
        <w:pStyle w:val="BodyText"/>
        <w:spacing w:line="275" w:lineRule="exact"/>
        <w:rPr>
          <w:lang w:eastAsia="zh-CN"/>
        </w:rPr>
      </w:pPr>
      <w:bookmarkStart w:id="646" w:name="$addtoset"/>
      <w:bookmarkStart w:id="647" w:name="_bookmark299"/>
      <w:bookmarkEnd w:id="646"/>
      <w:bookmarkEnd w:id="647"/>
      <w:r>
        <w:rPr>
          <w:w w:val="95"/>
          <w:lang w:eastAsia="zh-CN"/>
        </w:rPr>
        <w:t>$addtoset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lang w:eastAsia="zh-CN"/>
        </w:rPr>
        <w:t>记录分组后，使用</w:t>
      </w:r>
      <w:r>
        <w:rPr>
          <w:spacing w:val="-41"/>
          <w:lang w:eastAsia="zh-CN"/>
        </w:rPr>
        <w:t xml:space="preserve"> </w:t>
      </w:r>
      <w:r>
        <w:rPr>
          <w:lang w:eastAsia="zh-CN"/>
        </w:rPr>
        <w:t>$addtoset</w:t>
      </w:r>
      <w:r>
        <w:rPr>
          <w:spacing w:val="-41"/>
          <w:lang w:eastAsia="zh-CN"/>
        </w:rPr>
        <w:t xml:space="preserve"> </w:t>
      </w:r>
      <w:r>
        <w:rPr>
          <w:lang w:eastAsia="zh-CN"/>
        </w:rPr>
        <w:t>将指定字段值添加到数组中，相同的字段值只会添加一次。对嵌套对象使用点 操作符（.）引用字段名。</w:t>
      </w:r>
    </w:p>
    <w:p w:rsidR="00D032B6" w:rsidRDefault="00D032B6">
      <w:pPr>
        <w:spacing w:before="14" w:line="200" w:lineRule="exact"/>
        <w:rPr>
          <w:sz w:val="20"/>
          <w:szCs w:val="20"/>
          <w:lang w:eastAsia="zh-CN"/>
        </w:rPr>
      </w:pPr>
    </w:p>
    <w:p w:rsidR="00D032B6" w:rsidRDefault="00A23879">
      <w:pPr>
        <w:pStyle w:val="BodyTex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如下操作对记录分组后将指定字段值添加到数组中输出</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267" style="position:absolute;left:0;text-align:left;margin-left:95.85pt;margin-top:4.95pt;width:459.45pt;height:21.2pt;z-index:-251432960;mso-position-horizontal-relative:page" coordorigin="1917,99" coordsize="9189,424">
            <v:shape id="_x0000_s2268"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db.collectionspace.collection.aggregate({$group:{_id:"$dep",dep:</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0"/>
        </w:rPr>
        <w:t>{</w:t>
      </w:r>
      <w:hyperlink w:anchor="_bookmark300" w:history="1">
        <w:r>
          <w:rPr>
            <w:rFonts w:ascii="Microsoft JhengHei" w:eastAsia="Microsoft JhengHei" w:hAnsi="Microsoft JhengHei" w:cs="Microsoft JhengHei"/>
            <w:color w:val="0000FF"/>
            <w:w w:val="110"/>
          </w:rPr>
          <w:t>$first</w:t>
        </w:r>
      </w:hyperlink>
      <w:r>
        <w:rPr>
          <w:rFonts w:ascii="Microsoft JhengHei" w:eastAsia="Microsoft JhengHei" w:hAnsi="Microsoft JhengHei" w:cs="Microsoft JhengHei"/>
          <w:color w:val="000000"/>
          <w:w w:val="110"/>
        </w:rPr>
        <w:t>:"$dep"},addtoset_major:{$addtoset:"$major"}}})</w:t>
      </w:r>
    </w:p>
    <w:p w:rsidR="00D032B6" w:rsidRDefault="00D032B6">
      <w:pPr>
        <w:spacing w:before="2" w:line="110" w:lineRule="exact"/>
        <w:rPr>
          <w:sz w:val="11"/>
          <w:szCs w:val="11"/>
        </w:rPr>
      </w:pPr>
    </w:p>
    <w:p w:rsidR="00D032B6" w:rsidRDefault="00A23879">
      <w:pPr>
        <w:pStyle w:val="BodyText"/>
        <w:spacing w:line="168" w:lineRule="auto"/>
        <w:ind w:left="1217"/>
      </w:pPr>
      <w:r>
        <w:rPr>
          <w:w w:val="95"/>
        </w:rPr>
        <w:t xml:space="preserve">此操作对记录按  dep  字段值进行分组，并使用  </w:t>
      </w:r>
      <w:hyperlink w:anchor="_bookmark300" w:history="1">
        <w:r>
          <w:rPr>
            <w:color w:val="0000FF"/>
            <w:w w:val="95"/>
          </w:rPr>
          <w:t xml:space="preserve">$first  </w:t>
        </w:r>
      </w:hyperlink>
      <w:r>
        <w:rPr>
          <w:color w:val="000000"/>
          <w:w w:val="95"/>
        </w:rPr>
        <w:t xml:space="preserve">输出每个组第一条记录的  dep </w:t>
      </w:r>
      <w:r>
        <w:rPr>
          <w:color w:val="000000"/>
          <w:spacing w:val="1"/>
          <w:w w:val="95"/>
        </w:rPr>
        <w:t xml:space="preserve"> </w:t>
      </w:r>
      <w:r>
        <w:rPr>
          <w:color w:val="000000"/>
          <w:w w:val="95"/>
        </w:rPr>
        <w:t>字段，输出字段名为</w:t>
      </w:r>
      <w:r>
        <w:rPr>
          <w:color w:val="000000"/>
        </w:rPr>
        <w:t xml:space="preserve"> </w:t>
      </w:r>
      <w:r>
        <w:rPr>
          <w:color w:val="000000"/>
          <w:w w:val="95"/>
        </w:rPr>
        <w:t>Dep；又将</w:t>
      </w:r>
      <w:r>
        <w:rPr>
          <w:color w:val="000000"/>
          <w:spacing w:val="37"/>
          <w:w w:val="95"/>
        </w:rPr>
        <w:t xml:space="preserve"> </w:t>
      </w:r>
      <w:r>
        <w:rPr>
          <w:color w:val="000000"/>
          <w:w w:val="95"/>
        </w:rPr>
        <w:t>major</w:t>
      </w:r>
      <w:r>
        <w:rPr>
          <w:color w:val="000000"/>
          <w:spacing w:val="38"/>
          <w:w w:val="95"/>
        </w:rPr>
        <w:t xml:space="preserve"> </w:t>
      </w:r>
      <w:r>
        <w:rPr>
          <w:color w:val="000000"/>
          <w:w w:val="95"/>
        </w:rPr>
        <w:t>字段的值使用</w:t>
      </w:r>
      <w:r>
        <w:rPr>
          <w:color w:val="000000"/>
          <w:spacing w:val="37"/>
          <w:w w:val="95"/>
        </w:rPr>
        <w:t xml:space="preserve"> </w:t>
      </w:r>
      <w:r>
        <w:rPr>
          <w:color w:val="000000"/>
          <w:w w:val="95"/>
        </w:rPr>
        <w:t>$addtoset</w:t>
      </w:r>
      <w:r>
        <w:rPr>
          <w:color w:val="000000"/>
          <w:spacing w:val="38"/>
          <w:w w:val="95"/>
        </w:rPr>
        <w:t xml:space="preserve"> </w:t>
      </w:r>
      <w:r>
        <w:rPr>
          <w:color w:val="000000"/>
          <w:w w:val="95"/>
        </w:rPr>
        <w:t>放入数组中返回，输出字段名为</w:t>
      </w:r>
      <w:r>
        <w:rPr>
          <w:color w:val="000000"/>
          <w:spacing w:val="37"/>
          <w:w w:val="95"/>
        </w:rPr>
        <w:t xml:space="preserve"> </w:t>
      </w:r>
      <w:r>
        <w:rPr>
          <w:color w:val="000000"/>
          <w:w w:val="95"/>
        </w:rPr>
        <w:t>addtoset_major，如下：</w:t>
      </w:r>
    </w:p>
    <w:p w:rsidR="00D032B6" w:rsidRDefault="00035F6E">
      <w:pPr>
        <w:pStyle w:val="BodyText"/>
        <w:spacing w:line="329" w:lineRule="exact"/>
        <w:ind w:left="1217"/>
        <w:rPr>
          <w:rFonts w:ascii="Microsoft JhengHei" w:eastAsia="Microsoft JhengHei" w:hAnsi="Microsoft JhengHei" w:cs="Microsoft JhengHei"/>
        </w:rPr>
      </w:pPr>
      <w:r w:rsidRPr="00035F6E">
        <w:pict>
          <v:group id="_x0000_s2265" style="position:absolute;left:0;text-align:left;margin-left:95.85pt;margin-top:5.55pt;width:459.45pt;height:169.6pt;z-index:-251431936;mso-position-horizontal-relative:page" coordorigin="1917,111" coordsize="9189,3392">
            <v:shape id="_x0000_s2266" style="position:absolute;left:1917;top:111;width:9189;height:3392" coordorigin="1917,111" coordsize="9189,3392" path="m1917,111r9189,l11106,3503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"Dep":</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"物电学院",</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"addtoset_major":</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0"/>
        </w:rPr>
        <w:t>"物理学",</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15"/>
        </w:rPr>
        <w:t>"光学",</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"电学"</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"Dep":</w:t>
      </w:r>
      <w:r>
        <w:rPr>
          <w:rFonts w:ascii="Microsoft JhengHei" w:eastAsia="Microsoft JhengHei" w:hAnsi="Microsoft JhengHei" w:cs="Microsoft JhengHei"/>
          <w:spacing w:val="37"/>
          <w:w w:val="105"/>
        </w:rPr>
        <w:t xml:space="preserve"> </w:t>
      </w:r>
      <w:r>
        <w:rPr>
          <w:rFonts w:ascii="Microsoft JhengHei" w:eastAsia="Microsoft JhengHei" w:hAnsi="Microsoft JhengHei" w:cs="Microsoft JhengHei"/>
          <w:w w:val="105"/>
        </w:rPr>
        <w:t>"计算机学院",</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"addtoset_major":</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"计算机科学与技术",</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"计算机软件与理论",</w:t>
      </w:r>
    </w:p>
    <w:p w:rsidR="00D032B6" w:rsidRDefault="00A23879">
      <w:pPr>
        <w:pStyle w:val="BodyText"/>
        <w:spacing w:line="207" w:lineRule="exact"/>
        <w:ind w:left="1617"/>
        <w:rPr>
          <w:rFonts w:ascii="Microsoft JhengHei" w:eastAsia="Microsoft JhengHei" w:hAnsi="Microsoft JhengHei" w:cs="Microsoft JhengHei"/>
        </w:rPr>
      </w:pPr>
      <w:r>
        <w:rPr>
          <w:rFonts w:ascii="Microsoft JhengHei" w:eastAsia="Microsoft JhengHei" w:hAnsi="Microsoft JhengHei" w:cs="Microsoft JhengHei"/>
          <w:w w:val="105"/>
        </w:rPr>
        <w:t>"计算机工程"</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line="217" w:lineRule="exact"/>
        <w:rPr>
          <w:rFonts w:ascii="Microsoft JhengHei" w:eastAsia="Microsoft JhengHei" w:hAnsi="Microsoft JhengHei" w:cs="Microsoft JhengHei"/>
        </w:rPr>
        <w:sectPr w:rsidR="00D032B6">
          <w:pgSz w:w="12240" w:h="15840"/>
          <w:pgMar w:top="900" w:right="10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113"/>
      </w:pPr>
      <w:bookmarkStart w:id="648" w:name="$first"/>
      <w:bookmarkStart w:id="649" w:name="_bookmark300"/>
      <w:bookmarkEnd w:id="648"/>
      <w:bookmarkEnd w:id="649"/>
      <w:r>
        <w:rPr>
          <w:w w:val="95"/>
        </w:rPr>
        <w:t>$first</w:t>
      </w:r>
    </w:p>
    <w:p w:rsidR="00D032B6" w:rsidRDefault="00D032B6">
      <w:pPr>
        <w:spacing w:before="9" w:line="190" w:lineRule="exact"/>
        <w:rPr>
          <w:sz w:val="19"/>
          <w:szCs w:val="19"/>
        </w:rPr>
      </w:pPr>
    </w:p>
    <w:p w:rsidR="00D032B6" w:rsidRDefault="00A23879">
      <w:pPr>
        <w:pStyle w:val="BodyText"/>
        <w:spacing w:line="253" w:lineRule="auto"/>
        <w:ind w:left="113" w:right="1299"/>
      </w:pPr>
      <w:r>
        <w:t>描述 记录分组后，取分组中第一条记录指定的字段值，对嵌套对象使用点操作符（.）引用字段名。</w:t>
      </w:r>
    </w:p>
    <w:p w:rsidR="00D032B6" w:rsidRDefault="00D032B6">
      <w:pPr>
        <w:spacing w:before="4" w:line="180" w:lineRule="exact"/>
        <w:rPr>
          <w:sz w:val="18"/>
          <w:szCs w:val="18"/>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对记录分组后，输出每个分组第一条记录的指定字段值</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63" style="position:absolute;left:0;text-align:left;margin-left:95.85pt;margin-top:4.95pt;width:459.45pt;height:21.2pt;z-index:-251430912;mso-position-horizontal-relative:page" coordorigin="1917,99" coordsize="9189,424">
            <v:shape id="_x0000_s2264"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db.collectionspace.collection.aggregate({$group:{_id:"$dep",Dep:{$first:"$dep"},Name: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5"/>
        </w:rPr>
        <w:t>{$first:"$info.name"}}})</w:t>
      </w:r>
    </w:p>
    <w:p w:rsidR="00D032B6" w:rsidRDefault="00D032B6">
      <w:pPr>
        <w:spacing w:before="2" w:line="110" w:lineRule="exact"/>
        <w:rPr>
          <w:sz w:val="11"/>
          <w:szCs w:val="11"/>
        </w:rPr>
      </w:pPr>
    </w:p>
    <w:p w:rsidR="00D032B6" w:rsidRDefault="00A23879">
      <w:pPr>
        <w:pStyle w:val="BodyText"/>
        <w:spacing w:line="168" w:lineRule="auto"/>
        <w:ind w:left="397" w:right="465"/>
      </w:pPr>
      <w:r>
        <w:t>此操作对记录按</w:t>
      </w:r>
      <w:r>
        <w:rPr>
          <w:spacing w:val="-22"/>
        </w:rPr>
        <w:t xml:space="preserve"> </w:t>
      </w:r>
      <w:r>
        <w:t>dep</w:t>
      </w:r>
      <w:r>
        <w:rPr>
          <w:spacing w:val="-21"/>
        </w:rPr>
        <w:t xml:space="preserve"> </w:t>
      </w:r>
      <w:r>
        <w:t>字段分组，取每个分组中第一条记录的</w:t>
      </w:r>
      <w:r>
        <w:rPr>
          <w:spacing w:val="-21"/>
        </w:rPr>
        <w:t xml:space="preserve"> </w:t>
      </w:r>
      <w:r>
        <w:t>dep</w:t>
      </w:r>
      <w:r>
        <w:rPr>
          <w:spacing w:val="-22"/>
        </w:rPr>
        <w:t xml:space="preserve"> </w:t>
      </w:r>
      <w:r>
        <w:t>字段值和嵌套对象</w:t>
      </w:r>
      <w:r>
        <w:rPr>
          <w:spacing w:val="-21"/>
        </w:rPr>
        <w:t xml:space="preserve"> </w:t>
      </w:r>
      <w:r>
        <w:t>name</w:t>
      </w:r>
      <w:r>
        <w:rPr>
          <w:spacing w:val="-21"/>
        </w:rPr>
        <w:t xml:space="preserve"> </w:t>
      </w:r>
      <w:r>
        <w:t>字段值，输出 字段名分别为</w:t>
      </w:r>
      <w:r>
        <w:rPr>
          <w:spacing w:val="-32"/>
        </w:rPr>
        <w:t xml:space="preserve"> </w:t>
      </w:r>
      <w:r>
        <w:t>Dep</w:t>
      </w:r>
      <w:r>
        <w:rPr>
          <w:spacing w:val="-32"/>
        </w:rPr>
        <w:t xml:space="preserve"> </w:t>
      </w:r>
      <w:r>
        <w:t>和</w:t>
      </w:r>
      <w:r>
        <w:rPr>
          <w:spacing w:val="-32"/>
        </w:rPr>
        <w:t xml:space="preserve"> </w:t>
      </w:r>
      <w:r>
        <w:t>Name，记录返回如下：</w:t>
      </w:r>
    </w:p>
    <w:p w:rsidR="00D032B6" w:rsidRDefault="00035F6E">
      <w:pPr>
        <w:pStyle w:val="BodyText"/>
        <w:spacing w:line="329" w:lineRule="exact"/>
        <w:ind w:left="397"/>
        <w:rPr>
          <w:rFonts w:ascii="Microsoft JhengHei" w:eastAsia="Microsoft JhengHei" w:hAnsi="Microsoft JhengHei" w:cs="Microsoft JhengHei"/>
        </w:rPr>
      </w:pPr>
      <w:r w:rsidRPr="00035F6E">
        <w:pict>
          <v:group id="_x0000_s2261" style="position:absolute;left:0;text-align:left;margin-left:95.85pt;margin-top:5.55pt;width:459.45pt;height:84.8pt;z-index:-251429888;mso-position-horizontal-relative:page" coordorigin="1917,111" coordsize="9189,1696">
            <v:shape id="_x0000_s2262"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D032B6">
      <w:pPr>
        <w:spacing w:line="329"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3" w:line="100" w:lineRule="exact"/>
        <w:rPr>
          <w:sz w:val="10"/>
          <w:szCs w:val="10"/>
        </w:rPr>
      </w:pPr>
    </w:p>
    <w:p w:rsidR="00D032B6" w:rsidRDefault="00D032B6">
      <w:pPr>
        <w:spacing w:line="200" w:lineRule="exact"/>
        <w:rPr>
          <w:sz w:val="20"/>
          <w:szCs w:val="20"/>
        </w:rPr>
      </w:pPr>
    </w:p>
    <w:p w:rsidR="00D032B6" w:rsidRDefault="00A23879">
      <w:pPr>
        <w:pStyle w:val="BodyText"/>
        <w:spacing w:line="339" w:lineRule="exact"/>
        <w:ind w:left="0" w:right="4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0" w:right="4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2" w:line="280" w:lineRule="exact"/>
        <w:rPr>
          <w:sz w:val="28"/>
          <w:szCs w:val="28"/>
        </w:rPr>
      </w:pPr>
    </w:p>
    <w:p w:rsidR="00D032B6" w:rsidRDefault="00A23879">
      <w:pPr>
        <w:pStyle w:val="BodyText"/>
        <w:ind w:left="0" w:right="4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ind w:left="0"/>
        <w:jc w:val="right"/>
      </w:pPr>
      <w:bookmarkStart w:id="650" w:name="$last"/>
      <w:bookmarkStart w:id="651" w:name="_bookmark301"/>
      <w:bookmarkEnd w:id="650"/>
      <w:bookmarkEnd w:id="651"/>
      <w:r>
        <w:rPr>
          <w:w w:val="95"/>
        </w:rPr>
        <w:t>$last</w:t>
      </w:r>
    </w:p>
    <w:p w:rsidR="00D032B6" w:rsidRDefault="00A23879">
      <w:pPr>
        <w:pStyle w:val="BodyText"/>
        <w:spacing w:line="217" w:lineRule="exact"/>
        <w:ind w:left="17"/>
        <w:rPr>
          <w:rFonts w:ascii="Microsoft JhengHei" w:eastAsia="Microsoft JhengHei" w:hAnsi="Microsoft JhengHei" w:cs="Microsoft JhengHei"/>
        </w:rPr>
      </w:pPr>
      <w:r>
        <w:rPr>
          <w:w w:val="105"/>
        </w:rPr>
        <w:br w:type="column"/>
      </w:r>
      <w:r>
        <w:rPr>
          <w:rFonts w:ascii="Microsoft JhengHei" w:eastAsia="Microsoft JhengHei" w:hAnsi="Microsoft JhengHei" w:cs="Microsoft JhengHei"/>
          <w:w w:val="105"/>
        </w:rPr>
        <w:lastRenderedPageBreak/>
        <w:t>"Dep":</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"物电学院",</w:t>
      </w:r>
    </w:p>
    <w:p w:rsidR="00D032B6" w:rsidRDefault="00A23879">
      <w:pPr>
        <w:pStyle w:val="BodyText"/>
        <w:spacing w:line="217" w:lineRule="exact"/>
        <w:ind w:left="17"/>
        <w:rPr>
          <w:rFonts w:ascii="Microsoft JhengHei" w:eastAsia="Microsoft JhengHei" w:hAnsi="Microsoft JhengHei" w:cs="Microsoft JhengHei"/>
        </w:rPr>
      </w:pPr>
      <w:r>
        <w:rPr>
          <w:rFonts w:ascii="Microsoft JhengHei" w:eastAsia="Microsoft JhengHei" w:hAnsi="Microsoft JhengHei" w:cs="Microsoft JhengHei"/>
          <w:w w:val="105"/>
        </w:rPr>
        <w:t>"Name":</w:t>
      </w:r>
      <w:r>
        <w:rPr>
          <w:rFonts w:ascii="Microsoft JhengHei" w:eastAsia="Microsoft JhengHei" w:hAnsi="Microsoft JhengHei" w:cs="Microsoft JhengHei"/>
          <w:spacing w:val="22"/>
          <w:w w:val="105"/>
        </w:rPr>
        <w:t xml:space="preserve"> </w:t>
      </w:r>
      <w:r>
        <w:rPr>
          <w:rFonts w:ascii="Microsoft JhengHei" w:eastAsia="Microsoft JhengHei" w:hAnsi="Microsoft JhengHei" w:cs="Microsoft JhengHei"/>
          <w:w w:val="105"/>
        </w:rPr>
        <w:t>"Lily"</w:t>
      </w:r>
    </w:p>
    <w:p w:rsidR="00D032B6" w:rsidRDefault="00D032B6">
      <w:pPr>
        <w:spacing w:before="12" w:line="280" w:lineRule="exact"/>
        <w:rPr>
          <w:sz w:val="28"/>
          <w:szCs w:val="28"/>
        </w:rPr>
      </w:pPr>
    </w:p>
    <w:p w:rsidR="00D032B6" w:rsidRDefault="00A23879">
      <w:pPr>
        <w:pStyle w:val="BodyText"/>
        <w:spacing w:line="339" w:lineRule="exact"/>
        <w:ind w:left="17"/>
        <w:rPr>
          <w:rFonts w:ascii="Microsoft JhengHei" w:eastAsia="Microsoft JhengHei" w:hAnsi="Microsoft JhengHei" w:cs="Microsoft JhengHei"/>
        </w:rPr>
      </w:pPr>
      <w:r>
        <w:rPr>
          <w:rFonts w:ascii="Microsoft JhengHei" w:eastAsia="Microsoft JhengHei" w:hAnsi="Microsoft JhengHei" w:cs="Microsoft JhengHei"/>
          <w:w w:val="105"/>
        </w:rPr>
        <w:t>"Dep":</w:t>
      </w:r>
      <w:r>
        <w:rPr>
          <w:rFonts w:ascii="Microsoft JhengHei" w:eastAsia="Microsoft JhengHei" w:hAnsi="Microsoft JhengHei" w:cs="Microsoft JhengHei"/>
          <w:spacing w:val="37"/>
          <w:w w:val="105"/>
        </w:rPr>
        <w:t xml:space="preserve"> </w:t>
      </w:r>
      <w:r>
        <w:rPr>
          <w:rFonts w:ascii="Microsoft JhengHei" w:eastAsia="Microsoft JhengHei" w:hAnsi="Microsoft JhengHei" w:cs="Microsoft JhengHei"/>
          <w:w w:val="105"/>
        </w:rPr>
        <w:t>"计算机学院",</w:t>
      </w:r>
    </w:p>
    <w:p w:rsidR="00D032B6" w:rsidRDefault="00A23879">
      <w:pPr>
        <w:pStyle w:val="BodyText"/>
        <w:spacing w:line="217" w:lineRule="exact"/>
        <w:ind w:left="17"/>
        <w:rPr>
          <w:rFonts w:ascii="Microsoft JhengHei" w:eastAsia="Microsoft JhengHei" w:hAnsi="Microsoft JhengHei" w:cs="Microsoft JhengHei"/>
        </w:rPr>
      </w:pPr>
      <w:r>
        <w:rPr>
          <w:rFonts w:ascii="Microsoft JhengHei" w:eastAsia="Microsoft JhengHei" w:hAnsi="Microsoft JhengHei" w:cs="Microsoft JhengHei"/>
          <w:w w:val="85"/>
        </w:rPr>
        <w:t xml:space="preserve">"Name": </w:t>
      </w:r>
      <w:r>
        <w:rPr>
          <w:rFonts w:ascii="Microsoft JhengHei" w:eastAsia="Microsoft JhengHei" w:hAnsi="Microsoft JhengHei" w:cs="Microsoft JhengHei"/>
          <w:spacing w:val="40"/>
          <w:w w:val="85"/>
        </w:rPr>
        <w:t xml:space="preserve"> </w:t>
      </w:r>
      <w:r>
        <w:rPr>
          <w:rFonts w:ascii="Microsoft JhengHei" w:eastAsia="Microsoft JhengHei" w:hAnsi="Microsoft JhengHei" w:cs="Microsoft JhengHei"/>
          <w:w w:val="85"/>
        </w:rPr>
        <w:t>"Tom"</w:t>
      </w:r>
    </w:p>
    <w:p w:rsidR="00D032B6" w:rsidRDefault="00D032B6">
      <w:pPr>
        <w:spacing w:line="217" w:lineRule="exact"/>
        <w:rPr>
          <w:rFonts w:ascii="Microsoft JhengHei" w:eastAsia="Microsoft JhengHei" w:hAnsi="Microsoft JhengHei" w:cs="Microsoft JhengHei"/>
        </w:rPr>
        <w:sectPr w:rsidR="00D032B6">
          <w:type w:val="continuous"/>
          <w:pgSz w:w="12240" w:h="15840"/>
          <w:pgMar w:top="1480" w:right="680" w:bottom="280" w:left="1520" w:header="720" w:footer="720" w:gutter="0"/>
          <w:cols w:num="2" w:space="720" w:equalWidth="0">
            <w:col w:w="540" w:space="40"/>
            <w:col w:w="9460"/>
          </w:cols>
        </w:sectPr>
      </w:pPr>
    </w:p>
    <w:p w:rsidR="00D032B6" w:rsidRDefault="00D032B6">
      <w:pPr>
        <w:spacing w:before="8" w:line="220" w:lineRule="exact"/>
      </w:pPr>
    </w:p>
    <w:p w:rsidR="00D032B6" w:rsidRDefault="00A23879">
      <w:pPr>
        <w:pStyle w:val="BodyText"/>
        <w:spacing w:line="312" w:lineRule="exact"/>
        <w:ind w:left="113"/>
      </w:pPr>
      <w:r>
        <w:t>描述</w:t>
      </w:r>
    </w:p>
    <w:p w:rsidR="00D032B6" w:rsidRDefault="00A23879">
      <w:pPr>
        <w:pStyle w:val="BodyText"/>
        <w:spacing w:before="18" w:line="379" w:lineRule="auto"/>
        <w:ind w:left="113" w:right="1299"/>
      </w:pPr>
      <w:r>
        <w:t>记录分组后，取分组中最后一条记录指定的字段值，对嵌套对象使用点操作符（.）引用字段名。 示例</w:t>
      </w:r>
    </w:p>
    <w:p w:rsidR="00D032B6" w:rsidRDefault="00A23879">
      <w:pPr>
        <w:pStyle w:val="BodyText"/>
        <w:tabs>
          <w:tab w:val="left" w:pos="397"/>
        </w:tabs>
        <w:spacing w:line="223" w:lineRule="exact"/>
        <w:ind w:left="113"/>
      </w:pPr>
      <w:r>
        <w:rPr>
          <w:rFonts w:ascii="Times New Roman" w:eastAsia="Times New Roman" w:hAnsi="Times New Roman" w:cs="Times New Roman"/>
        </w:rPr>
        <w:t>•</w:t>
      </w:r>
      <w:r>
        <w:rPr>
          <w:rFonts w:ascii="Times New Roman" w:eastAsia="Times New Roman" w:hAnsi="Times New Roman" w:cs="Times New Roman"/>
        </w:rPr>
        <w:tab/>
      </w:r>
      <w:r>
        <w:rPr>
          <w:position w:val="1"/>
        </w:rPr>
        <w:t>对记录分组后，输出每个分组最后一条记录的指定字段值</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59" style="position:absolute;left:0;text-align:left;margin-left:95.85pt;margin-top:4.95pt;width:459.45pt;height:21.2pt;z-index:-251428864;mso-position-horizontal-relative:page" coordorigin="1917,99" coordsize="9189,424">
            <v:shape id="_x0000_s2260"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db.collectionspace.collection.aggregate({$group:{_id:"$dep",Major:</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05"/>
        </w:rPr>
        <w:t>{$addtoset:"$major"},Name:{$last:"$info.name"}}})</w:t>
      </w:r>
    </w:p>
    <w:p w:rsidR="00D032B6" w:rsidRDefault="00D032B6">
      <w:pPr>
        <w:spacing w:before="2" w:line="110" w:lineRule="exact"/>
        <w:rPr>
          <w:sz w:val="11"/>
          <w:szCs w:val="11"/>
        </w:rPr>
      </w:pPr>
    </w:p>
    <w:p w:rsidR="00D032B6" w:rsidRDefault="00A23879">
      <w:pPr>
        <w:pStyle w:val="BodyText"/>
        <w:spacing w:line="168" w:lineRule="auto"/>
        <w:ind w:left="397" w:right="465"/>
      </w:pPr>
      <w:r>
        <w:t>此操作对记录按</w:t>
      </w:r>
      <w:r>
        <w:rPr>
          <w:spacing w:val="-21"/>
        </w:rPr>
        <w:t xml:space="preserve"> </w:t>
      </w:r>
      <w:r>
        <w:t>dep</w:t>
      </w:r>
      <w:r>
        <w:rPr>
          <w:spacing w:val="-20"/>
        </w:rPr>
        <w:t xml:space="preserve"> </w:t>
      </w:r>
      <w:r>
        <w:t>字段分组，使用</w:t>
      </w:r>
      <w:r>
        <w:rPr>
          <w:spacing w:val="-20"/>
        </w:rPr>
        <w:t xml:space="preserve"> </w:t>
      </w:r>
      <w:r>
        <w:t>$last</w:t>
      </w:r>
      <w:r>
        <w:rPr>
          <w:spacing w:val="-20"/>
        </w:rPr>
        <w:t xml:space="preserve"> </w:t>
      </w:r>
      <w:r>
        <w:t>取每个分组中最后一条记录嵌套对象</w:t>
      </w:r>
      <w:r>
        <w:rPr>
          <w:spacing w:val="-20"/>
        </w:rPr>
        <w:t xml:space="preserve"> </w:t>
      </w:r>
      <w:r>
        <w:t>name</w:t>
      </w:r>
      <w:r>
        <w:rPr>
          <w:spacing w:val="-20"/>
        </w:rPr>
        <w:t xml:space="preserve"> </w:t>
      </w:r>
      <w:r>
        <w:t>字段值，输出字 段名为</w:t>
      </w:r>
      <w:r>
        <w:rPr>
          <w:spacing w:val="-34"/>
        </w:rPr>
        <w:t xml:space="preserve"> </w:t>
      </w:r>
      <w:r>
        <w:t>Name，并且将每个分组中的</w:t>
      </w:r>
      <w:r>
        <w:rPr>
          <w:spacing w:val="-34"/>
        </w:rPr>
        <w:t xml:space="preserve"> </w:t>
      </w:r>
      <w:r>
        <w:t>major</w:t>
      </w:r>
      <w:r>
        <w:rPr>
          <w:spacing w:val="-34"/>
        </w:rPr>
        <w:t xml:space="preserve"> </w:t>
      </w:r>
      <w:r>
        <w:t>字段值使用</w:t>
      </w:r>
      <w:r>
        <w:rPr>
          <w:spacing w:val="-34"/>
        </w:rPr>
        <w:t xml:space="preserve"> </w:t>
      </w:r>
      <w:hyperlink w:anchor="_bookmark299" w:history="1">
        <w:r>
          <w:rPr>
            <w:color w:val="0000FF"/>
          </w:rPr>
          <w:t>$addtoset</w:t>
        </w:r>
        <w:r>
          <w:rPr>
            <w:color w:val="0000FF"/>
            <w:spacing w:val="-34"/>
          </w:rPr>
          <w:t xml:space="preserve"> </w:t>
        </w:r>
      </w:hyperlink>
      <w:r>
        <w:rPr>
          <w:color w:val="000000"/>
        </w:rPr>
        <w:t>填充到数组中返回，返回字段名为 Major；记录返回如下：</w:t>
      </w:r>
    </w:p>
    <w:p w:rsidR="00D032B6" w:rsidRDefault="00035F6E">
      <w:pPr>
        <w:pStyle w:val="BodyText"/>
        <w:spacing w:line="329" w:lineRule="exact"/>
        <w:ind w:left="397"/>
        <w:rPr>
          <w:rFonts w:ascii="Microsoft JhengHei" w:eastAsia="Microsoft JhengHei" w:hAnsi="Microsoft JhengHei" w:cs="Microsoft JhengHei"/>
          <w:lang w:eastAsia="zh-CN"/>
        </w:rPr>
      </w:pPr>
      <w:r w:rsidRPr="00035F6E">
        <w:pict>
          <v:group id="_x0000_s2257" style="position:absolute;left:0;text-align:left;margin-left:95.85pt;margin-top:5.55pt;width:459.45pt;height:169.6pt;z-index:-251427840;mso-position-horizontal-relative:page" coordorigin="1917,111" coordsize="9189,3392">
            <v:shape id="_x0000_s2258" style="position:absolute;left:1917;top:111;width:9189;height:3392" coordorigin="1917,111" coordsize="9189,3392" path="m1917,111r9189,l11106,3503r-9189,l1917,111xe" fillcolor="#efefef" stroked="f">
              <v:path arrowok="t"/>
            </v:shape>
            <w10:wrap anchorx="page"/>
          </v:group>
        </w:pict>
      </w:r>
      <w:r w:rsidR="00A23879">
        <w:rPr>
          <w:rFonts w:ascii="Microsoft JhengHei" w:eastAsia="Microsoft JhengHei" w:hAnsi="Microsoft JhengHei" w:cs="Microsoft JhengHei"/>
          <w:w w:val="155"/>
          <w:lang w:eastAsia="zh-CN"/>
        </w:rPr>
        <w:t>{</w:t>
      </w:r>
    </w:p>
    <w:p w:rsidR="00D032B6" w:rsidRDefault="00A23879">
      <w:pPr>
        <w:pStyle w:val="BodyText"/>
        <w:spacing w:line="217"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15"/>
          <w:lang w:eastAsia="zh-CN"/>
        </w:rPr>
        <w:t>"Major":</w:t>
      </w:r>
      <w:r>
        <w:rPr>
          <w:rFonts w:ascii="Microsoft JhengHei" w:eastAsia="Microsoft JhengHei" w:hAnsi="Microsoft JhengHei" w:cs="Microsoft JhengHei"/>
          <w:spacing w:val="-17"/>
          <w:w w:val="115"/>
          <w:lang w:eastAsia="zh-CN"/>
        </w:rPr>
        <w:t xml:space="preserve"> </w:t>
      </w:r>
      <w:r>
        <w:rPr>
          <w:rFonts w:ascii="Microsoft JhengHei" w:eastAsia="Microsoft JhengHei" w:hAnsi="Microsoft JhengHei" w:cs="Microsoft JhengHei"/>
          <w:w w:val="115"/>
          <w:lang w:eastAsia="zh-CN"/>
        </w:rPr>
        <w:t>[</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10"/>
          <w:lang w:eastAsia="zh-CN"/>
        </w:rPr>
        <w:t>"物理学",</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15"/>
          <w:lang w:eastAsia="zh-CN"/>
        </w:rPr>
        <w:t>"光学",</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"电学"</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80"/>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"Name":</w:t>
      </w:r>
      <w:r>
        <w:rPr>
          <w:rFonts w:ascii="Microsoft JhengHei" w:eastAsia="Microsoft JhengHei" w:hAnsi="Microsoft JhengHei" w:cs="Microsoft JhengHei"/>
          <w:spacing w:val="46"/>
          <w:w w:val="95"/>
          <w:lang w:eastAsia="zh-CN"/>
        </w:rPr>
        <w:t xml:space="preserve"> </w:t>
      </w:r>
      <w:r>
        <w:rPr>
          <w:rFonts w:ascii="Microsoft JhengHei" w:eastAsia="Microsoft JhengHei" w:hAnsi="Microsoft JhengHei" w:cs="Microsoft JhengHei"/>
          <w:w w:val="95"/>
          <w:lang w:eastAsia="zh-CN"/>
        </w:rPr>
        <w:t>"Kate"</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15"/>
          <w:lang w:eastAsia="zh-CN"/>
        </w:rPr>
        <w:t>"Major":</w:t>
      </w:r>
      <w:r>
        <w:rPr>
          <w:rFonts w:ascii="Microsoft JhengHei" w:eastAsia="Microsoft JhengHei" w:hAnsi="Microsoft JhengHei" w:cs="Microsoft JhengHei"/>
          <w:spacing w:val="-17"/>
          <w:w w:val="115"/>
          <w:lang w:eastAsia="zh-CN"/>
        </w:rPr>
        <w:t xml:space="preserve"> </w:t>
      </w:r>
      <w:r>
        <w:rPr>
          <w:rFonts w:ascii="Microsoft JhengHei" w:eastAsia="Microsoft JhengHei" w:hAnsi="Microsoft JhengHei" w:cs="Microsoft JhengHei"/>
          <w:w w:val="115"/>
          <w:lang w:eastAsia="zh-CN"/>
        </w:rPr>
        <w:t>[</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"计算机科学与技术",</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"计算机软件与理论",</w:t>
      </w:r>
    </w:p>
    <w:p w:rsidR="00D032B6" w:rsidRDefault="00A23879">
      <w:pPr>
        <w:pStyle w:val="BodyText"/>
        <w:spacing w:line="212" w:lineRule="exact"/>
        <w:ind w:left="797"/>
        <w:rPr>
          <w:rFonts w:ascii="Microsoft JhengHei" w:eastAsia="Microsoft JhengHei" w:hAnsi="Microsoft JhengHei" w:cs="Microsoft JhengHei"/>
          <w:lang w:eastAsia="zh-CN"/>
        </w:rPr>
      </w:pPr>
      <w:r>
        <w:rPr>
          <w:rFonts w:ascii="Microsoft JhengHei" w:eastAsia="Microsoft JhengHei" w:hAnsi="Microsoft JhengHei" w:cs="Microsoft JhengHei"/>
          <w:w w:val="105"/>
          <w:lang w:eastAsia="zh-CN"/>
        </w:rPr>
        <w:t>"计算机工程"</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180"/>
          <w:lang w:eastAsia="zh-CN"/>
        </w:rPr>
        <w:t>],</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"Name": </w:t>
      </w:r>
      <w:r>
        <w:rPr>
          <w:rFonts w:ascii="Microsoft JhengHei" w:eastAsia="Microsoft JhengHei" w:hAnsi="Microsoft JhengHei" w:cs="Microsoft JhengHei"/>
          <w:spacing w:val="1"/>
          <w:w w:val="95"/>
          <w:lang w:eastAsia="zh-CN"/>
        </w:rPr>
        <w:t xml:space="preserve"> </w:t>
      </w:r>
      <w:r>
        <w:rPr>
          <w:rFonts w:ascii="Microsoft JhengHei" w:eastAsia="Microsoft JhengHei" w:hAnsi="Microsoft JhengHei" w:cs="Microsoft JhengHei"/>
          <w:w w:val="95"/>
          <w:lang w:eastAsia="zh-CN"/>
        </w:rPr>
        <w:t>"Jim"</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6"/>
        <w:ind w:left="113"/>
        <w:rPr>
          <w:lang w:eastAsia="zh-CN"/>
        </w:rPr>
      </w:pPr>
      <w:bookmarkStart w:id="652" w:name="$max"/>
      <w:bookmarkStart w:id="653" w:name="_bookmark302"/>
      <w:bookmarkEnd w:id="652"/>
      <w:bookmarkEnd w:id="653"/>
      <w:r>
        <w:rPr>
          <w:w w:val="95"/>
          <w:lang w:eastAsia="zh-CN"/>
        </w:rPr>
        <w:t>$max</w:t>
      </w:r>
    </w:p>
    <w:p w:rsidR="00D032B6" w:rsidRDefault="00D032B6">
      <w:pPr>
        <w:spacing w:before="9" w:line="190" w:lineRule="exact"/>
        <w:rPr>
          <w:sz w:val="19"/>
          <w:szCs w:val="19"/>
          <w:lang w:eastAsia="zh-CN"/>
        </w:rPr>
      </w:pPr>
    </w:p>
    <w:p w:rsidR="00D032B6" w:rsidRDefault="00A23879">
      <w:pPr>
        <w:pStyle w:val="BodyText"/>
        <w:spacing w:line="253" w:lineRule="auto"/>
        <w:ind w:left="113" w:right="1499"/>
        <w:rPr>
          <w:lang w:eastAsia="zh-CN"/>
        </w:rPr>
      </w:pPr>
      <w:r>
        <w:rPr>
          <w:lang w:eastAsia="zh-CN"/>
        </w:rPr>
        <w:t>描述 记录分组后，取分组中指定字段的最大值返回，对嵌套对象使用点操作符（.）引用字段名。</w:t>
      </w:r>
    </w:p>
    <w:p w:rsidR="00D032B6" w:rsidRDefault="00D032B6">
      <w:pPr>
        <w:spacing w:line="253" w:lineRule="auto"/>
        <w:rPr>
          <w:lang w:eastAsia="zh-CN"/>
        </w:rPr>
        <w:sectPr w:rsidR="00D032B6">
          <w:type w:val="continuous"/>
          <w:pgSz w:w="12240" w:h="15840"/>
          <w:pgMar w:top="1480" w:right="680" w:bottom="280" w:left="1520" w:header="720" w:footer="720" w:gutter="0"/>
          <w:cols w:space="720"/>
        </w:sectPr>
      </w:pPr>
    </w:p>
    <w:p w:rsidR="00D032B6" w:rsidRDefault="00D032B6">
      <w:pPr>
        <w:spacing w:before="4" w:line="130" w:lineRule="exact"/>
        <w:rPr>
          <w:sz w:val="13"/>
          <w:szCs w:val="13"/>
          <w:lang w:eastAsia="zh-CN"/>
        </w:rPr>
      </w:pPr>
    </w:p>
    <w:p w:rsidR="00D032B6" w:rsidRDefault="00A23879">
      <w:pPr>
        <w:pStyle w:val="BodyText"/>
        <w:spacing w:line="312" w:lineRule="exact"/>
        <w:rPr>
          <w:lang w:eastAsia="zh-CN"/>
        </w:rPr>
      </w:pPr>
      <w:r>
        <w:rPr>
          <w:lang w:eastAsia="zh-CN"/>
        </w:rPr>
        <w:t>示例</w:t>
      </w:r>
    </w:p>
    <w:p w:rsidR="00D032B6" w:rsidRDefault="00A23879">
      <w:pPr>
        <w:pStyle w:val="BodyText"/>
        <w:tabs>
          <w:tab w:val="left" w:pos="1217"/>
        </w:tabs>
        <w:spacing w:before="34"/>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对记录分组后，返回分组中指定字段的最大值</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255" style="position:absolute;left:0;text-align:left;margin-left:95.85pt;margin-top:4.95pt;width:459.45pt;height:21.2pt;z-index:-251426816;mso-position-horizontal-relative:page" coordorigin="1917,99" coordsize="9189,424">
            <v:shape id="_x0000_s2256"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rPr>
        <w:t>db.collectionspace.collection.aggregate({$group:{_id:"$dep",max_score:{$max:"$score"},Name:</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{$last:"$info.name"}}})</w:t>
      </w:r>
    </w:p>
    <w:p w:rsidR="00D032B6" w:rsidRDefault="00D032B6">
      <w:pPr>
        <w:spacing w:before="2" w:line="110" w:lineRule="exact"/>
        <w:rPr>
          <w:sz w:val="11"/>
          <w:szCs w:val="11"/>
        </w:rPr>
      </w:pPr>
    </w:p>
    <w:p w:rsidR="00D032B6" w:rsidRDefault="00A23879">
      <w:pPr>
        <w:pStyle w:val="BodyText"/>
        <w:spacing w:line="168" w:lineRule="auto"/>
        <w:ind w:left="1217"/>
      </w:pPr>
      <w:r>
        <w:t>此操作对记录按</w:t>
      </w:r>
      <w:r>
        <w:rPr>
          <w:spacing w:val="-21"/>
        </w:rPr>
        <w:t xml:space="preserve"> </w:t>
      </w:r>
      <w:r>
        <w:t>dep</w:t>
      </w:r>
      <w:r>
        <w:rPr>
          <w:spacing w:val="-20"/>
        </w:rPr>
        <w:t xml:space="preserve"> </w:t>
      </w:r>
      <w:r>
        <w:t>字段分组，使用</w:t>
      </w:r>
      <w:r>
        <w:rPr>
          <w:spacing w:val="-21"/>
        </w:rPr>
        <w:t xml:space="preserve"> </w:t>
      </w:r>
      <w:r>
        <w:t>$max</w:t>
      </w:r>
      <w:r>
        <w:rPr>
          <w:spacing w:val="-20"/>
        </w:rPr>
        <w:t xml:space="preserve"> </w:t>
      </w:r>
      <w:r>
        <w:t>返回每个分组中</w:t>
      </w:r>
      <w:r>
        <w:rPr>
          <w:spacing w:val="-21"/>
        </w:rPr>
        <w:t xml:space="preserve"> </w:t>
      </w:r>
      <w:r>
        <w:t>score</w:t>
      </w:r>
      <w:r>
        <w:rPr>
          <w:spacing w:val="-20"/>
        </w:rPr>
        <w:t xml:space="preserve"> </w:t>
      </w:r>
      <w:r>
        <w:t>字段的最大值，输出字段名为 max_score，又使用</w:t>
      </w:r>
      <w:r>
        <w:rPr>
          <w:spacing w:val="-35"/>
        </w:rPr>
        <w:t xml:space="preserve"> </w:t>
      </w:r>
      <w:hyperlink w:anchor="_bookmark301" w:history="1">
        <w:r>
          <w:rPr>
            <w:color w:val="0000FF"/>
          </w:rPr>
          <w:t>$last</w:t>
        </w:r>
        <w:r>
          <w:rPr>
            <w:color w:val="0000FF"/>
            <w:spacing w:val="-34"/>
          </w:rPr>
          <w:t xml:space="preserve"> </w:t>
        </w:r>
      </w:hyperlink>
      <w:r>
        <w:rPr>
          <w:color w:val="000000"/>
        </w:rPr>
        <w:t>取每个分组中最后一条记录嵌套对象</w:t>
      </w:r>
      <w:r>
        <w:rPr>
          <w:color w:val="000000"/>
          <w:spacing w:val="-35"/>
        </w:rPr>
        <w:t xml:space="preserve"> </w:t>
      </w:r>
      <w:r>
        <w:rPr>
          <w:color w:val="000000"/>
        </w:rPr>
        <w:t>name</w:t>
      </w:r>
      <w:r>
        <w:rPr>
          <w:color w:val="000000"/>
          <w:spacing w:val="-34"/>
        </w:rPr>
        <w:t xml:space="preserve"> </w:t>
      </w:r>
      <w:r>
        <w:rPr>
          <w:color w:val="000000"/>
        </w:rPr>
        <w:t>字段值，输出字段名为</w:t>
      </w:r>
      <w:r>
        <w:rPr>
          <w:color w:val="000000"/>
          <w:spacing w:val="-35"/>
        </w:rPr>
        <w:t xml:space="preserve"> </w:t>
      </w:r>
      <w:r>
        <w:rPr>
          <w:color w:val="000000"/>
        </w:rPr>
        <w:t>Name。记 录返回如下：</w:t>
      </w:r>
    </w:p>
    <w:p w:rsidR="00D032B6" w:rsidRDefault="00035F6E">
      <w:pPr>
        <w:pStyle w:val="BodyText"/>
        <w:spacing w:line="329" w:lineRule="exact"/>
        <w:ind w:left="1217"/>
        <w:rPr>
          <w:rFonts w:ascii="Microsoft JhengHei" w:eastAsia="Microsoft JhengHei" w:hAnsi="Microsoft JhengHei" w:cs="Microsoft JhengHei"/>
        </w:rPr>
      </w:pPr>
      <w:r w:rsidRPr="00035F6E">
        <w:pict>
          <v:group id="_x0000_s2253" style="position:absolute;left:0;text-align:left;margin-left:95.85pt;margin-top:5.55pt;width:459.45pt;height:84.8pt;z-index:-251425792;mso-position-horizontal-relative:page" coordorigin="1917,111" coordsize="9189,1696">
            <v:shape id="_x0000_s2254"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D032B6">
      <w:pPr>
        <w:spacing w:line="329" w:lineRule="exact"/>
        <w:rPr>
          <w:rFonts w:ascii="Microsoft JhengHei" w:eastAsia="Microsoft JhengHei" w:hAnsi="Microsoft JhengHei" w:cs="Microsoft JhengHei"/>
        </w:rPr>
        <w:sectPr w:rsidR="00D032B6">
          <w:pgSz w:w="12240" w:h="15840"/>
          <w:pgMar w:top="900" w:right="1120" w:bottom="280" w:left="700" w:header="713" w:footer="0" w:gutter="0"/>
          <w:cols w:space="720"/>
        </w:sectPr>
      </w:pPr>
    </w:p>
    <w:p w:rsidR="00D032B6" w:rsidRDefault="00D032B6">
      <w:pPr>
        <w:spacing w:before="3" w:line="100" w:lineRule="exact"/>
        <w:rPr>
          <w:sz w:val="10"/>
          <w:szCs w:val="10"/>
        </w:rPr>
      </w:pPr>
    </w:p>
    <w:p w:rsidR="00D032B6" w:rsidRDefault="00D032B6">
      <w:pPr>
        <w:spacing w:line="200" w:lineRule="exact"/>
        <w:rPr>
          <w:sz w:val="20"/>
          <w:szCs w:val="20"/>
        </w:rPr>
      </w:pPr>
    </w:p>
    <w:p w:rsidR="00D032B6" w:rsidRDefault="00A23879">
      <w:pPr>
        <w:pStyle w:val="BodyText"/>
        <w:spacing w:line="339" w:lineRule="exact"/>
        <w:ind w:left="0" w:right="74"/>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0" w:right="74"/>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2" w:line="280" w:lineRule="exact"/>
        <w:rPr>
          <w:sz w:val="28"/>
          <w:szCs w:val="28"/>
        </w:rPr>
      </w:pPr>
    </w:p>
    <w:p w:rsidR="00D032B6" w:rsidRDefault="00A23879">
      <w:pPr>
        <w:pStyle w:val="BodyText"/>
        <w:ind w:left="0" w:right="74"/>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ind w:left="0"/>
        <w:jc w:val="right"/>
      </w:pPr>
      <w:bookmarkStart w:id="654" w:name="$min"/>
      <w:bookmarkStart w:id="655" w:name="_bookmark303"/>
      <w:bookmarkEnd w:id="654"/>
      <w:bookmarkEnd w:id="655"/>
      <w:r>
        <w:rPr>
          <w:w w:val="95"/>
        </w:rPr>
        <w:t>$min</w:t>
      </w:r>
    </w:p>
    <w:p w:rsidR="00D032B6" w:rsidRDefault="00A23879">
      <w:pPr>
        <w:pStyle w:val="BodyText"/>
        <w:spacing w:line="217" w:lineRule="exact"/>
        <w:ind w:left="-15"/>
        <w:rPr>
          <w:rFonts w:ascii="Microsoft JhengHei" w:eastAsia="Microsoft JhengHei" w:hAnsi="Microsoft JhengHei" w:cs="Microsoft JhengHei"/>
        </w:rPr>
      </w:pPr>
      <w:r>
        <w:rPr>
          <w:w w:val="105"/>
        </w:rPr>
        <w:br w:type="column"/>
      </w:r>
      <w:r>
        <w:rPr>
          <w:rFonts w:ascii="Microsoft JhengHei" w:eastAsia="Microsoft JhengHei" w:hAnsi="Microsoft JhengHei" w:cs="Microsoft JhengHei"/>
          <w:w w:val="105"/>
        </w:rPr>
        <w:lastRenderedPageBreak/>
        <w:t>"max_score":</w:t>
      </w:r>
      <w:r>
        <w:rPr>
          <w:rFonts w:ascii="Microsoft JhengHei" w:eastAsia="Microsoft JhengHei" w:hAnsi="Microsoft JhengHei" w:cs="Microsoft JhengHei"/>
          <w:spacing w:val="-7"/>
          <w:w w:val="105"/>
        </w:rPr>
        <w:t xml:space="preserve"> </w:t>
      </w:r>
      <w:r>
        <w:rPr>
          <w:rFonts w:ascii="Microsoft JhengHei" w:eastAsia="Microsoft JhengHei" w:hAnsi="Microsoft JhengHei" w:cs="Microsoft JhengHei"/>
          <w:w w:val="105"/>
        </w:rPr>
        <w:t>93,</w:t>
      </w:r>
    </w:p>
    <w:p w:rsidR="00D032B6" w:rsidRDefault="00A23879">
      <w:pPr>
        <w:pStyle w:val="BodyText"/>
        <w:spacing w:line="217" w:lineRule="exact"/>
        <w:ind w:left="-15"/>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"Kate"</w:t>
      </w:r>
    </w:p>
    <w:p w:rsidR="00D032B6" w:rsidRDefault="00D032B6">
      <w:pPr>
        <w:spacing w:line="200" w:lineRule="exact"/>
        <w:rPr>
          <w:sz w:val="20"/>
          <w:szCs w:val="20"/>
        </w:rPr>
      </w:pPr>
    </w:p>
    <w:p w:rsidR="00D032B6" w:rsidRDefault="00D032B6">
      <w:pPr>
        <w:spacing w:before="5" w:line="200" w:lineRule="exact"/>
        <w:rPr>
          <w:sz w:val="20"/>
          <w:szCs w:val="20"/>
        </w:rPr>
      </w:pPr>
    </w:p>
    <w:p w:rsidR="00D032B6" w:rsidRDefault="00A23879">
      <w:pPr>
        <w:pStyle w:val="BodyText"/>
        <w:spacing w:line="147" w:lineRule="auto"/>
        <w:ind w:left="-15" w:right="7402"/>
        <w:rPr>
          <w:rFonts w:ascii="Microsoft JhengHei" w:eastAsia="Microsoft JhengHei" w:hAnsi="Microsoft JhengHei" w:cs="Microsoft JhengHei"/>
        </w:rPr>
      </w:pPr>
      <w:r>
        <w:rPr>
          <w:rFonts w:ascii="Microsoft JhengHei" w:eastAsia="Microsoft JhengHei" w:hAnsi="Microsoft JhengHei" w:cs="Microsoft JhengHei"/>
        </w:rPr>
        <w:t xml:space="preserve">"max_score": </w:t>
      </w:r>
      <w:r>
        <w:rPr>
          <w:rFonts w:ascii="Microsoft JhengHei" w:eastAsia="Microsoft JhengHei" w:hAnsi="Microsoft JhengHei" w:cs="Microsoft JhengHei"/>
          <w:spacing w:val="19"/>
        </w:rPr>
        <w:t xml:space="preserve"> </w:t>
      </w:r>
      <w:r>
        <w:rPr>
          <w:rFonts w:ascii="Microsoft JhengHei" w:eastAsia="Microsoft JhengHei" w:hAnsi="Microsoft JhengHei" w:cs="Microsoft JhengHei"/>
        </w:rPr>
        <w:t>90,</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"Jim"</w:t>
      </w:r>
    </w:p>
    <w:p w:rsidR="00D032B6" w:rsidRDefault="00D032B6">
      <w:pPr>
        <w:spacing w:line="147" w:lineRule="auto"/>
        <w:rPr>
          <w:rFonts w:ascii="Microsoft JhengHei" w:eastAsia="Microsoft JhengHei" w:hAnsi="Microsoft JhengHei" w:cs="Microsoft JhengHei"/>
        </w:rPr>
        <w:sectPr w:rsidR="00D032B6">
          <w:type w:val="continuous"/>
          <w:pgSz w:w="12240" w:h="15840"/>
          <w:pgMar w:top="1480" w:right="1120" w:bottom="280" w:left="700" w:header="720" w:footer="720" w:gutter="0"/>
          <w:cols w:num="2" w:space="720" w:equalWidth="0">
            <w:col w:w="1392" w:space="40"/>
            <w:col w:w="8988"/>
          </w:cols>
        </w:sectPr>
      </w:pPr>
    </w:p>
    <w:p w:rsidR="00D032B6" w:rsidRDefault="00D032B6">
      <w:pPr>
        <w:spacing w:before="8" w:line="220" w:lineRule="exact"/>
      </w:pPr>
    </w:p>
    <w:p w:rsidR="00D032B6" w:rsidRDefault="00A23879">
      <w:pPr>
        <w:pStyle w:val="BodyText"/>
        <w:spacing w:line="312" w:lineRule="exact"/>
      </w:pPr>
      <w:r>
        <w:t>描述</w:t>
      </w:r>
    </w:p>
    <w:p w:rsidR="00D032B6" w:rsidRDefault="00A23879">
      <w:pPr>
        <w:pStyle w:val="BodyText"/>
        <w:spacing w:before="18" w:line="379" w:lineRule="auto"/>
        <w:ind w:right="1253"/>
        <w:rPr>
          <w:lang w:eastAsia="zh-CN"/>
        </w:rPr>
      </w:pPr>
      <w:r>
        <w:t xml:space="preserve">记录分组后，取分组中指定字段的最小值返回，对嵌套对象使用点操作符（.）引用字段名。 </w:t>
      </w:r>
      <w:r>
        <w:rPr>
          <w:lang w:eastAsia="zh-CN"/>
        </w:rPr>
        <w:t>示例</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对记录分组后，返回分组中指定字段的最小值</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251" style="position:absolute;left:0;text-align:left;margin-left:95.85pt;margin-top:4.95pt;width:459.45pt;height:21.2pt;z-index:-251424768;mso-position-horizontal-relative:page" coordorigin="1917,99" coordsize="9189,424">
            <v:shape id="_x0000_s2252"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rPr>
        <w:t>db.collectionspace.collection.aggregate({$group:{_id:"$dep",min_score:{$min:"$score"},Name:</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15"/>
        </w:rPr>
        <w:t>{$last:"$info.name"}}})</w:t>
      </w:r>
    </w:p>
    <w:p w:rsidR="00D032B6" w:rsidRDefault="00D032B6">
      <w:pPr>
        <w:spacing w:before="2" w:line="110" w:lineRule="exact"/>
        <w:rPr>
          <w:sz w:val="11"/>
          <w:szCs w:val="11"/>
        </w:rPr>
      </w:pPr>
    </w:p>
    <w:p w:rsidR="00D032B6" w:rsidRDefault="00A23879">
      <w:pPr>
        <w:pStyle w:val="BodyText"/>
        <w:spacing w:line="168" w:lineRule="auto"/>
        <w:ind w:left="1217"/>
      </w:pPr>
      <w:r>
        <w:t>此操作对记录按</w:t>
      </w:r>
      <w:r>
        <w:rPr>
          <w:spacing w:val="-21"/>
        </w:rPr>
        <w:t xml:space="preserve"> </w:t>
      </w:r>
      <w:r>
        <w:t>dep</w:t>
      </w:r>
      <w:r>
        <w:rPr>
          <w:spacing w:val="-20"/>
        </w:rPr>
        <w:t xml:space="preserve"> </w:t>
      </w:r>
      <w:r>
        <w:t>字段分组，使用</w:t>
      </w:r>
      <w:r>
        <w:rPr>
          <w:spacing w:val="-20"/>
        </w:rPr>
        <w:t xml:space="preserve"> </w:t>
      </w:r>
      <w:r>
        <w:t>$min</w:t>
      </w:r>
      <w:r>
        <w:rPr>
          <w:spacing w:val="-20"/>
        </w:rPr>
        <w:t xml:space="preserve"> </w:t>
      </w:r>
      <w:r>
        <w:t>返回每个分组中</w:t>
      </w:r>
      <w:r>
        <w:rPr>
          <w:spacing w:val="-20"/>
        </w:rPr>
        <w:t xml:space="preserve"> </w:t>
      </w:r>
      <w:r>
        <w:t>score</w:t>
      </w:r>
      <w:r>
        <w:rPr>
          <w:spacing w:val="-21"/>
        </w:rPr>
        <w:t xml:space="preserve"> </w:t>
      </w:r>
      <w:r>
        <w:t>字段的最小值，输出字段名为 min_score，又使用</w:t>
      </w:r>
      <w:r>
        <w:rPr>
          <w:spacing w:val="-37"/>
        </w:rPr>
        <w:t xml:space="preserve"> </w:t>
      </w:r>
      <w:hyperlink w:anchor="_bookmark301" w:history="1">
        <w:r>
          <w:rPr>
            <w:color w:val="0000FF"/>
          </w:rPr>
          <w:t>$last</w:t>
        </w:r>
        <w:r>
          <w:rPr>
            <w:color w:val="0000FF"/>
            <w:spacing w:val="-36"/>
          </w:rPr>
          <w:t xml:space="preserve"> </w:t>
        </w:r>
      </w:hyperlink>
      <w:r>
        <w:rPr>
          <w:color w:val="000000"/>
        </w:rPr>
        <w:t>取每个分组中最后一条记录嵌套对象</w:t>
      </w:r>
      <w:r>
        <w:rPr>
          <w:color w:val="000000"/>
          <w:spacing w:val="-37"/>
        </w:rPr>
        <w:t xml:space="preserve"> </w:t>
      </w:r>
      <w:r>
        <w:rPr>
          <w:color w:val="000000"/>
        </w:rPr>
        <w:t>name</w:t>
      </w:r>
      <w:r>
        <w:rPr>
          <w:color w:val="000000"/>
          <w:spacing w:val="-36"/>
        </w:rPr>
        <w:t xml:space="preserve"> </w:t>
      </w:r>
      <w:r>
        <w:rPr>
          <w:color w:val="000000"/>
        </w:rPr>
        <w:t>字段值，输出字段名为</w:t>
      </w:r>
      <w:r>
        <w:rPr>
          <w:color w:val="000000"/>
          <w:spacing w:val="-37"/>
        </w:rPr>
        <w:t xml:space="preserve"> </w:t>
      </w:r>
      <w:r>
        <w:rPr>
          <w:color w:val="000000"/>
        </w:rPr>
        <w:t>Name。记 录返回如下：</w:t>
      </w:r>
    </w:p>
    <w:p w:rsidR="00D032B6" w:rsidRDefault="00035F6E">
      <w:pPr>
        <w:pStyle w:val="BodyText"/>
        <w:spacing w:line="329" w:lineRule="exact"/>
        <w:ind w:left="1217"/>
        <w:rPr>
          <w:rFonts w:ascii="Microsoft JhengHei" w:eastAsia="Microsoft JhengHei" w:hAnsi="Microsoft JhengHei" w:cs="Microsoft JhengHei"/>
        </w:rPr>
      </w:pPr>
      <w:r w:rsidRPr="00035F6E">
        <w:pict>
          <v:group id="_x0000_s2249" style="position:absolute;left:0;text-align:left;margin-left:95.85pt;margin-top:5.55pt;width:459.45pt;height:84.8pt;z-index:-251423744;mso-position-horizontal-relative:page" coordorigin="1917,111" coordsize="9189,1696">
            <v:shape id="_x0000_s2250"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D032B6">
      <w:pPr>
        <w:spacing w:line="329" w:lineRule="exact"/>
        <w:rPr>
          <w:rFonts w:ascii="Microsoft JhengHei" w:eastAsia="Microsoft JhengHei" w:hAnsi="Microsoft JhengHei" w:cs="Microsoft JhengHei"/>
        </w:rPr>
        <w:sectPr w:rsidR="00D032B6">
          <w:type w:val="continuous"/>
          <w:pgSz w:w="12240" w:h="15840"/>
          <w:pgMar w:top="1480" w:right="1120" w:bottom="280" w:left="700" w:header="720" w:footer="720" w:gutter="0"/>
          <w:cols w:space="720"/>
        </w:sectPr>
      </w:pPr>
    </w:p>
    <w:p w:rsidR="00D032B6" w:rsidRDefault="00D032B6">
      <w:pPr>
        <w:spacing w:before="3" w:line="100" w:lineRule="exact"/>
        <w:rPr>
          <w:sz w:val="10"/>
          <w:szCs w:val="10"/>
        </w:rPr>
      </w:pPr>
    </w:p>
    <w:p w:rsidR="00D032B6" w:rsidRDefault="00D032B6">
      <w:pPr>
        <w:spacing w:line="200" w:lineRule="exact"/>
        <w:rPr>
          <w:sz w:val="20"/>
          <w:szCs w:val="20"/>
        </w:rPr>
      </w:pPr>
    </w:p>
    <w:p w:rsidR="00D032B6" w:rsidRDefault="00A23879">
      <w:pPr>
        <w:pStyle w:val="BodyText"/>
        <w:spacing w:line="339" w:lineRule="exact"/>
        <w:ind w:left="0" w:right="3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0" w:right="3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12" w:line="280" w:lineRule="exact"/>
        <w:rPr>
          <w:sz w:val="28"/>
          <w:szCs w:val="28"/>
        </w:rPr>
      </w:pPr>
    </w:p>
    <w:p w:rsidR="00D032B6" w:rsidRDefault="00A23879">
      <w:pPr>
        <w:pStyle w:val="BodyText"/>
        <w:ind w:left="0" w:right="32"/>
        <w:jc w:val="right"/>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ind w:left="0"/>
        <w:jc w:val="right"/>
      </w:pPr>
      <w:bookmarkStart w:id="656" w:name="$avg"/>
      <w:bookmarkStart w:id="657" w:name="_bookmark304"/>
      <w:bookmarkEnd w:id="656"/>
      <w:bookmarkEnd w:id="657"/>
      <w:r>
        <w:rPr>
          <w:w w:val="90"/>
        </w:rPr>
        <w:t>$avg</w:t>
      </w:r>
    </w:p>
    <w:p w:rsidR="00D032B6" w:rsidRDefault="00A23879">
      <w:pPr>
        <w:pStyle w:val="BodyText"/>
        <w:spacing w:line="217" w:lineRule="exact"/>
        <w:ind w:left="27"/>
        <w:rPr>
          <w:rFonts w:ascii="Microsoft JhengHei" w:eastAsia="Microsoft JhengHei" w:hAnsi="Microsoft JhengHei" w:cs="Microsoft JhengHei"/>
        </w:rPr>
      </w:pPr>
      <w:r>
        <w:rPr>
          <w:w w:val="105"/>
        </w:rPr>
        <w:br w:type="column"/>
      </w:r>
      <w:r>
        <w:rPr>
          <w:rFonts w:ascii="Microsoft JhengHei" w:eastAsia="Microsoft JhengHei" w:hAnsi="Microsoft JhengHei" w:cs="Microsoft JhengHei"/>
          <w:w w:val="105"/>
        </w:rPr>
        <w:lastRenderedPageBreak/>
        <w:t>"min_score":</w:t>
      </w:r>
      <w:r>
        <w:rPr>
          <w:rFonts w:ascii="Microsoft JhengHei" w:eastAsia="Microsoft JhengHei" w:hAnsi="Microsoft JhengHei" w:cs="Microsoft JhengHei"/>
          <w:spacing w:val="29"/>
          <w:w w:val="105"/>
        </w:rPr>
        <w:t xml:space="preserve"> </w:t>
      </w:r>
      <w:r>
        <w:rPr>
          <w:rFonts w:ascii="Microsoft JhengHei" w:eastAsia="Microsoft JhengHei" w:hAnsi="Microsoft JhengHei" w:cs="Microsoft JhengHei"/>
          <w:w w:val="105"/>
        </w:rPr>
        <w:t>72,</w:t>
      </w:r>
    </w:p>
    <w:p w:rsidR="00D032B6" w:rsidRDefault="00A23879">
      <w:pPr>
        <w:pStyle w:val="BodyText"/>
        <w:spacing w:line="217" w:lineRule="exact"/>
        <w:ind w:left="27"/>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46"/>
          <w:w w:val="95"/>
        </w:rPr>
        <w:t xml:space="preserve"> </w:t>
      </w:r>
      <w:r>
        <w:rPr>
          <w:rFonts w:ascii="Microsoft JhengHei" w:eastAsia="Microsoft JhengHei" w:hAnsi="Microsoft JhengHei" w:cs="Microsoft JhengHei"/>
          <w:w w:val="95"/>
        </w:rPr>
        <w:t>"Kate"</w:t>
      </w:r>
    </w:p>
    <w:p w:rsidR="00D032B6" w:rsidRDefault="00D032B6">
      <w:pPr>
        <w:spacing w:line="200" w:lineRule="exact"/>
        <w:rPr>
          <w:sz w:val="20"/>
          <w:szCs w:val="20"/>
        </w:rPr>
      </w:pPr>
    </w:p>
    <w:p w:rsidR="00D032B6" w:rsidRDefault="00D032B6">
      <w:pPr>
        <w:spacing w:before="5" w:line="200" w:lineRule="exact"/>
        <w:rPr>
          <w:sz w:val="20"/>
          <w:szCs w:val="20"/>
        </w:rPr>
      </w:pPr>
    </w:p>
    <w:p w:rsidR="00D032B6" w:rsidRDefault="00A23879">
      <w:pPr>
        <w:pStyle w:val="BodyText"/>
        <w:spacing w:line="147" w:lineRule="auto"/>
        <w:ind w:left="27" w:right="7402"/>
        <w:rPr>
          <w:rFonts w:ascii="Microsoft JhengHei" w:eastAsia="Microsoft JhengHei" w:hAnsi="Microsoft JhengHei" w:cs="Microsoft JhengHei"/>
        </w:rPr>
      </w:pPr>
      <w:r>
        <w:rPr>
          <w:rFonts w:ascii="Microsoft JhengHei" w:eastAsia="Microsoft JhengHei" w:hAnsi="Microsoft JhengHei" w:cs="Microsoft JhengHei"/>
        </w:rPr>
        <w:t xml:space="preserve">"min_score":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69,</w:t>
      </w:r>
      <w:r>
        <w:rPr>
          <w:rFonts w:ascii="Microsoft JhengHei" w:eastAsia="Microsoft JhengHei" w:hAnsi="Microsoft JhengHei" w:cs="Microsoft JhengHei"/>
          <w:w w:val="107"/>
        </w:rPr>
        <w:t xml:space="preserve"> </w:t>
      </w:r>
      <w:r>
        <w:rPr>
          <w:rFonts w:ascii="Microsoft JhengHei" w:eastAsia="Microsoft JhengHei" w:hAnsi="Microsoft JhengHei" w:cs="Microsoft JhengHei"/>
          <w:w w:val="95"/>
        </w:rPr>
        <w:t xml:space="preserve">"Name": </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"Jim"</w:t>
      </w:r>
    </w:p>
    <w:p w:rsidR="00D032B6" w:rsidRDefault="00D032B6">
      <w:pPr>
        <w:spacing w:line="147" w:lineRule="auto"/>
        <w:rPr>
          <w:rFonts w:ascii="Microsoft JhengHei" w:eastAsia="Microsoft JhengHei" w:hAnsi="Microsoft JhengHei" w:cs="Microsoft JhengHei"/>
        </w:rPr>
        <w:sectPr w:rsidR="00D032B6">
          <w:type w:val="continuous"/>
          <w:pgSz w:w="12240" w:h="15840"/>
          <w:pgMar w:top="1480" w:right="1120" w:bottom="280" w:left="700" w:header="720" w:footer="720" w:gutter="0"/>
          <w:cols w:num="2" w:space="720" w:equalWidth="0">
            <w:col w:w="1350" w:space="40"/>
            <w:col w:w="9030"/>
          </w:cols>
        </w:sectPr>
      </w:pPr>
    </w:p>
    <w:p w:rsidR="00D032B6" w:rsidRDefault="00D032B6">
      <w:pPr>
        <w:spacing w:before="8" w:line="220" w:lineRule="exact"/>
      </w:pPr>
    </w:p>
    <w:p w:rsidR="00D032B6" w:rsidRDefault="00A23879">
      <w:pPr>
        <w:pStyle w:val="BodyText"/>
        <w:spacing w:line="312" w:lineRule="exact"/>
      </w:pPr>
      <w:r>
        <w:t>描述</w:t>
      </w:r>
    </w:p>
    <w:p w:rsidR="00D032B6" w:rsidRDefault="00A23879">
      <w:pPr>
        <w:pStyle w:val="BodyText"/>
        <w:spacing w:before="18" w:line="379" w:lineRule="auto"/>
        <w:ind w:right="1253"/>
        <w:rPr>
          <w:lang w:eastAsia="zh-CN"/>
        </w:rPr>
      </w:pPr>
      <w:r>
        <w:t xml:space="preserve">记录分组后，取分组中指定字段的平均值返回，对嵌套对象使用点操作符（.）引用字段名。 </w:t>
      </w:r>
      <w:r>
        <w:rPr>
          <w:lang w:eastAsia="zh-CN"/>
        </w:rPr>
        <w:t>示例</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对记录分组后，返回分组中指定字段的平均值</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247" style="position:absolute;left:0;text-align:left;margin-left:95.85pt;margin-top:4.95pt;width:459.45pt;height:21.2pt;z-index:-251422720;mso-position-horizontal-relative:page" coordorigin="1917,99" coordsize="9189,424">
            <v:shape id="_x0000_s2248"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db.collectionspace.collection.aggregate({$group:{_id:"$dep",avg_age:</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05"/>
        </w:rPr>
        <w:t>{$avg:"$info.age"},max_age:{$max:"$info.age"},min_age:{$min:"$info.age"}}})</w:t>
      </w:r>
    </w:p>
    <w:p w:rsidR="00D032B6" w:rsidRDefault="00D032B6">
      <w:pPr>
        <w:spacing w:before="2" w:line="110" w:lineRule="exact"/>
        <w:rPr>
          <w:sz w:val="11"/>
          <w:szCs w:val="11"/>
        </w:rPr>
      </w:pPr>
    </w:p>
    <w:p w:rsidR="00D032B6" w:rsidRDefault="00A23879">
      <w:pPr>
        <w:pStyle w:val="BodyText"/>
        <w:spacing w:line="168" w:lineRule="auto"/>
        <w:ind w:left="1217" w:right="215"/>
      </w:pPr>
      <w:r>
        <w:t>此操作对记录按</w:t>
      </w:r>
      <w:r>
        <w:rPr>
          <w:spacing w:val="-26"/>
        </w:rPr>
        <w:t xml:space="preserve"> </w:t>
      </w:r>
      <w:r>
        <w:t>dep</w:t>
      </w:r>
      <w:r>
        <w:rPr>
          <w:spacing w:val="-25"/>
        </w:rPr>
        <w:t xml:space="preserve"> </w:t>
      </w:r>
      <w:r>
        <w:t>字段分组，使用</w:t>
      </w:r>
      <w:r>
        <w:rPr>
          <w:spacing w:val="-26"/>
        </w:rPr>
        <w:t xml:space="preserve"> </w:t>
      </w:r>
      <w:r>
        <w:t>$avg</w:t>
      </w:r>
      <w:r>
        <w:rPr>
          <w:spacing w:val="-25"/>
        </w:rPr>
        <w:t xml:space="preserve"> </w:t>
      </w:r>
      <w:r>
        <w:t>返回每个分组中的嵌套对象</w:t>
      </w:r>
      <w:r>
        <w:rPr>
          <w:spacing w:val="-26"/>
        </w:rPr>
        <w:t xml:space="preserve"> </w:t>
      </w:r>
      <w:r>
        <w:t>age</w:t>
      </w:r>
      <w:r>
        <w:rPr>
          <w:spacing w:val="-25"/>
        </w:rPr>
        <w:t xml:space="preserve"> </w:t>
      </w:r>
      <w:r>
        <w:t>字段的平均值，输出字段名 为</w:t>
      </w:r>
      <w:r>
        <w:rPr>
          <w:spacing w:val="-42"/>
        </w:rPr>
        <w:t xml:space="preserve"> </w:t>
      </w:r>
      <w:r>
        <w:t>avg_age；又使用</w:t>
      </w:r>
      <w:r>
        <w:rPr>
          <w:spacing w:val="-42"/>
        </w:rPr>
        <w:t xml:space="preserve"> </w:t>
      </w:r>
      <w:hyperlink w:anchor="_bookmark303" w:history="1">
        <w:r>
          <w:rPr>
            <w:color w:val="0000FF"/>
          </w:rPr>
          <w:t>$min</w:t>
        </w:r>
        <w:r>
          <w:rPr>
            <w:color w:val="0000FF"/>
            <w:spacing w:val="-42"/>
          </w:rPr>
          <w:t xml:space="preserve"> </w:t>
        </w:r>
      </w:hyperlink>
      <w:r>
        <w:rPr>
          <w:color w:val="000000"/>
        </w:rPr>
        <w:t>返回每个分组中嵌套对象</w:t>
      </w:r>
      <w:r>
        <w:rPr>
          <w:color w:val="000000"/>
          <w:spacing w:val="-41"/>
        </w:rPr>
        <w:t xml:space="preserve"> </w:t>
      </w:r>
      <w:r>
        <w:rPr>
          <w:color w:val="000000"/>
        </w:rPr>
        <w:t>age</w:t>
      </w:r>
      <w:r>
        <w:rPr>
          <w:color w:val="000000"/>
          <w:spacing w:val="-42"/>
        </w:rPr>
        <w:t xml:space="preserve"> </w:t>
      </w:r>
      <w:r>
        <w:rPr>
          <w:color w:val="000000"/>
        </w:rPr>
        <w:t>字段的最小值，输出字段名为</w:t>
      </w:r>
      <w:r>
        <w:rPr>
          <w:color w:val="000000"/>
          <w:spacing w:val="-42"/>
        </w:rPr>
        <w:t xml:space="preserve"> </w:t>
      </w:r>
      <w:r>
        <w:rPr>
          <w:color w:val="000000"/>
        </w:rPr>
        <w:t>min_age，使用</w:t>
      </w:r>
    </w:p>
    <w:p w:rsidR="00D032B6" w:rsidRDefault="00035F6E">
      <w:pPr>
        <w:pStyle w:val="BodyText"/>
        <w:spacing w:line="256" w:lineRule="exact"/>
        <w:ind w:left="1217"/>
      </w:pPr>
      <w:hyperlink w:anchor="_bookmark302" w:history="1">
        <w:r w:rsidR="00A23879">
          <w:rPr>
            <w:color w:val="0000FF"/>
          </w:rPr>
          <w:t>$max</w:t>
        </w:r>
        <w:r w:rsidR="00A23879">
          <w:rPr>
            <w:color w:val="0000FF"/>
            <w:spacing w:val="-37"/>
          </w:rPr>
          <w:t xml:space="preserve"> </w:t>
        </w:r>
      </w:hyperlink>
      <w:r w:rsidR="00A23879">
        <w:rPr>
          <w:color w:val="000000"/>
        </w:rPr>
        <w:t>返回每个分组中嵌套对象</w:t>
      </w:r>
      <w:r w:rsidR="00A23879">
        <w:rPr>
          <w:color w:val="000000"/>
          <w:spacing w:val="-37"/>
        </w:rPr>
        <w:t xml:space="preserve"> </w:t>
      </w:r>
      <w:r w:rsidR="00A23879">
        <w:rPr>
          <w:color w:val="000000"/>
        </w:rPr>
        <w:t>age</w:t>
      </w:r>
      <w:r w:rsidR="00A23879">
        <w:rPr>
          <w:color w:val="000000"/>
          <w:spacing w:val="-37"/>
        </w:rPr>
        <w:t xml:space="preserve"> </w:t>
      </w:r>
      <w:r w:rsidR="00A23879">
        <w:rPr>
          <w:color w:val="000000"/>
        </w:rPr>
        <w:t>字段的最大值，输出字段名为</w:t>
      </w:r>
      <w:r w:rsidR="00A23879">
        <w:rPr>
          <w:color w:val="000000"/>
          <w:spacing w:val="-37"/>
        </w:rPr>
        <w:t xml:space="preserve"> </w:t>
      </w:r>
      <w:r w:rsidR="00A23879">
        <w:rPr>
          <w:color w:val="000000"/>
        </w:rPr>
        <w:t>max_age。记录返回如下：</w:t>
      </w:r>
    </w:p>
    <w:p w:rsidR="00D032B6" w:rsidRDefault="00035F6E">
      <w:pPr>
        <w:pStyle w:val="BodyText"/>
        <w:spacing w:line="313" w:lineRule="exact"/>
        <w:ind w:left="1217"/>
        <w:rPr>
          <w:rFonts w:ascii="Microsoft JhengHei" w:eastAsia="Microsoft JhengHei" w:hAnsi="Microsoft JhengHei" w:cs="Microsoft JhengHei"/>
        </w:rPr>
      </w:pPr>
      <w:r w:rsidRPr="00035F6E">
        <w:pict>
          <v:group id="_x0000_s2245" style="position:absolute;left:0;text-align:left;margin-left:95.85pt;margin-top:4.75pt;width:459.45pt;height:31.8pt;z-index:-251421696;mso-position-horizontal-relative:page" coordorigin="1917,95" coordsize="9189,636">
            <v:shape id="_x0000_s2246" style="position:absolute;left:1917;top:95;width:9189;height:636" coordorigin="1917,95" coordsize="9189,636" path="m1917,95r9189,l11106,731r-9189,l1917,95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"avg_age":</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23.727273,</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rPr>
        <w:t>"max_age":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36,</w:t>
      </w:r>
    </w:p>
    <w:p w:rsidR="00D032B6" w:rsidRDefault="00D032B6">
      <w:pPr>
        <w:spacing w:line="217" w:lineRule="exact"/>
        <w:rPr>
          <w:rFonts w:ascii="Microsoft JhengHei" w:eastAsia="Microsoft JhengHei" w:hAnsi="Microsoft JhengHei" w:cs="Microsoft JhengHei"/>
        </w:rPr>
        <w:sectPr w:rsidR="00D032B6">
          <w:type w:val="continuous"/>
          <w:pgSz w:w="12240" w:h="15840"/>
          <w:pgMar w:top="1480" w:right="1120" w:bottom="280" w:left="700" w:header="720" w:footer="72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597"/>
        <w:rPr>
          <w:rFonts w:ascii="Microsoft JhengHei" w:eastAsia="Microsoft JhengHei" w:hAnsi="Microsoft JhengHei" w:cs="Microsoft JhengHei"/>
        </w:rPr>
      </w:pPr>
      <w:r w:rsidRPr="00035F6E">
        <w:pict>
          <v:group id="_x0000_s2243" style="position:absolute;left:0;text-align:left;margin-left:95.85pt;margin-top:4.7pt;width:459.45pt;height:74.2pt;z-index:-251420672;mso-position-horizontal-relative:page" coordorigin="1917,94" coordsize="9189,1484">
            <v:shape id="_x0000_s2244" style="position:absolute;left:1917;top:94;width:9189;height:1484" coordorigin="1917,94" coordsize="9189,1484" path="m1917,94r9189,l11106,1578r-9189,l1917,94xe" fillcolor="#efefef" stroked="f">
              <v:path arrowok="t"/>
            </v:shape>
            <w10:wrap anchorx="page"/>
          </v:group>
        </w:pict>
      </w:r>
      <w:r w:rsidR="00A23879">
        <w:rPr>
          <w:rFonts w:ascii="Microsoft JhengHei" w:eastAsia="Microsoft JhengHei" w:hAnsi="Microsoft JhengHei" w:cs="Microsoft JhengHei"/>
          <w:w w:val="95"/>
        </w:rPr>
        <w:t xml:space="preserve">"min_age": </w:t>
      </w:r>
      <w:r w:rsidR="00A23879">
        <w:rPr>
          <w:rFonts w:ascii="Microsoft JhengHei" w:eastAsia="Microsoft JhengHei" w:hAnsi="Microsoft JhengHei" w:cs="Microsoft JhengHei"/>
          <w:spacing w:val="24"/>
          <w:w w:val="95"/>
        </w:rPr>
        <w:t xml:space="preserve"> </w:t>
      </w:r>
      <w:r w:rsidR="00A23879">
        <w:rPr>
          <w:rFonts w:ascii="Microsoft JhengHei" w:eastAsia="Microsoft JhengHei" w:hAnsi="Microsoft JhengHei" w:cs="Microsoft JhengHei"/>
          <w:w w:val="95"/>
        </w:rPr>
        <w:t>15</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"avg_age":</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24.5,</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"max_age":</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30,</w:t>
      </w:r>
    </w:p>
    <w:p w:rsidR="00D032B6" w:rsidRDefault="00A23879">
      <w:pPr>
        <w:pStyle w:val="BodyText"/>
        <w:spacing w:line="212" w:lineRule="exact"/>
        <w:ind w:left="597"/>
        <w:rPr>
          <w:rFonts w:ascii="Microsoft JhengHei" w:eastAsia="Microsoft JhengHei" w:hAnsi="Microsoft JhengHei" w:cs="Microsoft JhengHei"/>
          <w:lang w:eastAsia="zh-CN"/>
        </w:rPr>
      </w:pPr>
      <w:r>
        <w:rPr>
          <w:rFonts w:ascii="Microsoft JhengHei" w:eastAsia="Microsoft JhengHei" w:hAnsi="Microsoft JhengHei" w:cs="Microsoft JhengHei"/>
          <w:w w:val="95"/>
          <w:lang w:eastAsia="zh-CN"/>
        </w:rPr>
        <w:t xml:space="preserve">"min_age": </w:t>
      </w:r>
      <w:r>
        <w:rPr>
          <w:rFonts w:ascii="Microsoft JhengHei" w:eastAsia="Microsoft JhengHei" w:hAnsi="Microsoft JhengHei" w:cs="Microsoft JhengHei"/>
          <w:spacing w:val="24"/>
          <w:w w:val="95"/>
          <w:lang w:eastAsia="zh-CN"/>
        </w:rPr>
        <w:t xml:space="preserve"> </w:t>
      </w:r>
      <w:r>
        <w:rPr>
          <w:rFonts w:ascii="Microsoft JhengHei" w:eastAsia="Microsoft JhengHei" w:hAnsi="Microsoft JhengHei" w:cs="Microsoft JhengHei"/>
          <w:w w:val="95"/>
          <w:lang w:eastAsia="zh-CN"/>
        </w:rPr>
        <w:t>20</w:t>
      </w:r>
    </w:p>
    <w:p w:rsidR="00D032B6" w:rsidRDefault="00A23879">
      <w:pPr>
        <w:pStyle w:val="BodyText"/>
        <w:spacing w:line="217" w:lineRule="exact"/>
        <w:ind w:left="3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6"/>
        <w:ind w:left="113"/>
        <w:rPr>
          <w:lang w:eastAsia="zh-CN"/>
        </w:rPr>
      </w:pPr>
      <w:bookmarkStart w:id="658" w:name="$sum"/>
      <w:bookmarkStart w:id="659" w:name="_bookmark305"/>
      <w:bookmarkEnd w:id="658"/>
      <w:bookmarkEnd w:id="659"/>
      <w:r>
        <w:rPr>
          <w:w w:val="95"/>
          <w:lang w:eastAsia="zh-CN"/>
        </w:rPr>
        <w:t>$sum</w:t>
      </w:r>
    </w:p>
    <w:p w:rsidR="00D032B6" w:rsidRDefault="00D032B6">
      <w:pPr>
        <w:spacing w:before="9" w:line="190" w:lineRule="exact"/>
        <w:rPr>
          <w:sz w:val="19"/>
          <w:szCs w:val="19"/>
          <w:lang w:eastAsia="zh-CN"/>
        </w:rPr>
      </w:pPr>
    </w:p>
    <w:p w:rsidR="00D032B6" w:rsidRDefault="00A23879">
      <w:pPr>
        <w:pStyle w:val="BodyText"/>
        <w:spacing w:line="253" w:lineRule="auto"/>
        <w:ind w:left="113" w:right="1299"/>
        <w:rPr>
          <w:lang w:eastAsia="zh-CN"/>
        </w:rPr>
      </w:pPr>
      <w:r>
        <w:rPr>
          <w:lang w:eastAsia="zh-CN"/>
        </w:rPr>
        <w:t>描述 记录分组后，返回每个分组中指定字段值的总和，对嵌套对象使用点操作符（.）引用字段名。</w:t>
      </w:r>
    </w:p>
    <w:p w:rsidR="00D032B6" w:rsidRDefault="00D032B6">
      <w:pPr>
        <w:spacing w:before="4" w:line="180" w:lineRule="exact"/>
        <w:rPr>
          <w:sz w:val="18"/>
          <w:szCs w:val="18"/>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对记录分组后，返回分组中指定字段值的总和</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41" style="position:absolute;left:0;text-align:left;margin-left:95.85pt;margin-top:4.95pt;width:459.45pt;height:21.2pt;z-index:-251419648;mso-position-horizontal-relative:page" coordorigin="1917,99" coordsize="9189,424">
            <v:shape id="_x0000_s2242"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db.collectionspace.collection.aggregate({$group:{_id:"$dep",sum_score:{$sum:"$score"},Dep:</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20"/>
        </w:rPr>
        <w:t>{$first:"$dep"}}})</w:t>
      </w:r>
    </w:p>
    <w:p w:rsidR="00D032B6" w:rsidRDefault="00D032B6">
      <w:pPr>
        <w:spacing w:before="2" w:line="110" w:lineRule="exact"/>
        <w:rPr>
          <w:sz w:val="11"/>
          <w:szCs w:val="11"/>
        </w:rPr>
      </w:pPr>
    </w:p>
    <w:p w:rsidR="00D032B6" w:rsidRDefault="00A23879">
      <w:pPr>
        <w:pStyle w:val="BodyText"/>
        <w:spacing w:line="168" w:lineRule="auto"/>
        <w:ind w:left="397" w:right="408"/>
      </w:pPr>
      <w:r>
        <w:t>此操作对记录按</w:t>
      </w:r>
      <w:r>
        <w:rPr>
          <w:spacing w:val="-21"/>
        </w:rPr>
        <w:t xml:space="preserve"> </w:t>
      </w:r>
      <w:r>
        <w:t>dep</w:t>
      </w:r>
      <w:r>
        <w:rPr>
          <w:spacing w:val="-20"/>
        </w:rPr>
        <w:t xml:space="preserve"> </w:t>
      </w:r>
      <w:r>
        <w:t>字段分组，使用</w:t>
      </w:r>
      <w:r>
        <w:rPr>
          <w:spacing w:val="-21"/>
        </w:rPr>
        <w:t xml:space="preserve"> </w:t>
      </w:r>
      <w:r>
        <w:t>$sum</w:t>
      </w:r>
      <w:r>
        <w:rPr>
          <w:spacing w:val="-21"/>
        </w:rPr>
        <w:t xml:space="preserve"> </w:t>
      </w:r>
      <w:r>
        <w:t>返回每个分组中</w:t>
      </w:r>
      <w:r>
        <w:rPr>
          <w:spacing w:val="-20"/>
        </w:rPr>
        <w:t xml:space="preserve"> </w:t>
      </w:r>
      <w:r>
        <w:t>score</w:t>
      </w:r>
      <w:r>
        <w:rPr>
          <w:spacing w:val="-21"/>
        </w:rPr>
        <w:t xml:space="preserve"> </w:t>
      </w:r>
      <w:r>
        <w:t>字段值的总和，输出字段名为 sum_score；又使用</w:t>
      </w:r>
      <w:r>
        <w:rPr>
          <w:spacing w:val="-34"/>
        </w:rPr>
        <w:t xml:space="preserve"> </w:t>
      </w:r>
      <w:hyperlink w:anchor="_bookmark300" w:history="1">
        <w:r>
          <w:rPr>
            <w:color w:val="0000FF"/>
          </w:rPr>
          <w:t>$first</w:t>
        </w:r>
        <w:r>
          <w:rPr>
            <w:color w:val="0000FF"/>
            <w:spacing w:val="-33"/>
          </w:rPr>
          <w:t xml:space="preserve"> </w:t>
        </w:r>
      </w:hyperlink>
      <w:r>
        <w:rPr>
          <w:color w:val="000000"/>
        </w:rPr>
        <w:t>取每个分组中第一条记录的</w:t>
      </w:r>
      <w:r>
        <w:rPr>
          <w:color w:val="000000"/>
          <w:spacing w:val="-34"/>
        </w:rPr>
        <w:t xml:space="preserve"> </w:t>
      </w:r>
      <w:r>
        <w:rPr>
          <w:color w:val="000000"/>
        </w:rPr>
        <w:t>dep</w:t>
      </w:r>
      <w:r>
        <w:rPr>
          <w:color w:val="000000"/>
          <w:spacing w:val="-33"/>
        </w:rPr>
        <w:t xml:space="preserve"> </w:t>
      </w:r>
      <w:r>
        <w:rPr>
          <w:color w:val="000000"/>
        </w:rPr>
        <w:t>字段值，输出字段名为</w:t>
      </w:r>
      <w:r>
        <w:rPr>
          <w:color w:val="000000"/>
          <w:spacing w:val="-34"/>
        </w:rPr>
        <w:t xml:space="preserve"> </w:t>
      </w:r>
      <w:r>
        <w:rPr>
          <w:color w:val="000000"/>
        </w:rPr>
        <w:t>Dep。记录返回如下：</w:t>
      </w:r>
    </w:p>
    <w:p w:rsidR="00D032B6" w:rsidRDefault="00035F6E">
      <w:pPr>
        <w:pStyle w:val="BodyText"/>
        <w:spacing w:line="329" w:lineRule="exact"/>
        <w:ind w:left="397"/>
        <w:rPr>
          <w:rFonts w:ascii="Microsoft JhengHei" w:eastAsia="Microsoft JhengHei" w:hAnsi="Microsoft JhengHei" w:cs="Microsoft JhengHei"/>
        </w:rPr>
      </w:pPr>
      <w:r w:rsidRPr="00035F6E">
        <w:pict>
          <v:group id="_x0000_s2239" style="position:absolute;left:0;text-align:left;margin-left:95.85pt;margin-top:5.55pt;width:459.45pt;height:84.8pt;z-index:-251418624;mso-position-horizontal-relative:page" coordorigin="1917,111" coordsize="9189,1696">
            <v:shape id="_x0000_s2240" style="position:absolute;left:1917;top:111;width:9189;height:1696" coordorigin="1917,111" coordsize="9189,1696" path="m1917,111r9189,l11106,1807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rPr>
        <w:t>"sum_score":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888,</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"Dep": </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"物电学院"</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"sum_score":</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476,</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rPr>
        <w:t xml:space="preserve">"Dep": </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"计算机学院"</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ind w:left="113"/>
      </w:pPr>
      <w:bookmarkStart w:id="660" w:name="$push"/>
      <w:bookmarkStart w:id="661" w:name="_bookmark306"/>
      <w:bookmarkEnd w:id="660"/>
      <w:bookmarkEnd w:id="661"/>
      <w:r>
        <w:rPr>
          <w:w w:val="95"/>
        </w:rPr>
        <w:t>$push</w:t>
      </w:r>
    </w:p>
    <w:p w:rsidR="00D032B6" w:rsidRDefault="00D032B6">
      <w:pPr>
        <w:spacing w:before="9" w:line="190" w:lineRule="exact"/>
        <w:rPr>
          <w:sz w:val="19"/>
          <w:szCs w:val="19"/>
        </w:rPr>
      </w:pPr>
    </w:p>
    <w:p w:rsidR="00D032B6" w:rsidRDefault="00A23879">
      <w:pPr>
        <w:pStyle w:val="BodyText"/>
        <w:ind w:left="113"/>
      </w:pPr>
      <w:r>
        <w:t>描述</w:t>
      </w:r>
    </w:p>
    <w:p w:rsidR="00D032B6" w:rsidRDefault="00D032B6">
      <w:pPr>
        <w:spacing w:before="5" w:line="100" w:lineRule="exact"/>
        <w:rPr>
          <w:sz w:val="10"/>
          <w:szCs w:val="10"/>
        </w:rPr>
      </w:pPr>
    </w:p>
    <w:p w:rsidR="00D032B6" w:rsidRDefault="00A23879">
      <w:pPr>
        <w:pStyle w:val="BodyText"/>
        <w:spacing w:line="168" w:lineRule="auto"/>
        <w:ind w:left="113" w:right="295"/>
        <w:rPr>
          <w:lang w:eastAsia="zh-CN"/>
        </w:rPr>
      </w:pPr>
      <w:r>
        <w:t>记录分组后，使用</w:t>
      </w:r>
      <w:r>
        <w:rPr>
          <w:spacing w:val="-25"/>
        </w:rPr>
        <w:t xml:space="preserve"> </w:t>
      </w:r>
      <w:r>
        <w:t>$push</w:t>
      </w:r>
      <w:r>
        <w:rPr>
          <w:spacing w:val="-25"/>
        </w:rPr>
        <w:t xml:space="preserve"> </w:t>
      </w:r>
      <w:r>
        <w:t>将指定字段值添加到数组中，即使数组中已经存在相同的值，也继续添加。</w:t>
      </w:r>
      <w:r>
        <w:rPr>
          <w:lang w:eastAsia="zh-CN"/>
        </w:rPr>
        <w:t>对嵌套 对象使用点操作符（.）引用字段名。</w:t>
      </w:r>
    </w:p>
    <w:p w:rsidR="00D032B6" w:rsidRDefault="00D032B6">
      <w:pPr>
        <w:spacing w:before="14" w:line="200" w:lineRule="exact"/>
        <w:rPr>
          <w:sz w:val="20"/>
          <w:szCs w:val="20"/>
          <w:lang w:eastAsia="zh-CN"/>
        </w:rPr>
      </w:pPr>
    </w:p>
    <w:p w:rsidR="00D032B6" w:rsidRDefault="00A23879">
      <w:pPr>
        <w:pStyle w:val="BodyText"/>
        <w:ind w:left="113"/>
        <w:rPr>
          <w:lang w:eastAsia="zh-CN"/>
        </w:rPr>
      </w:pPr>
      <w:r>
        <w:rPr>
          <w:lang w:eastAsia="zh-CN"/>
        </w:rPr>
        <w:t>示例</w:t>
      </w:r>
    </w:p>
    <w:p w:rsidR="00D032B6" w:rsidRDefault="00A23879">
      <w:pPr>
        <w:pStyle w:val="BodyText"/>
        <w:tabs>
          <w:tab w:val="left" w:pos="397"/>
        </w:tabs>
        <w:spacing w:before="34"/>
        <w:ind w:left="1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如下操作对记录分组后将指定字段值添加到数组中输出</w:t>
      </w:r>
    </w:p>
    <w:p w:rsidR="00D032B6" w:rsidRDefault="00035F6E">
      <w:pPr>
        <w:pStyle w:val="BodyText"/>
        <w:spacing w:line="322" w:lineRule="exact"/>
        <w:ind w:left="397"/>
        <w:rPr>
          <w:rFonts w:ascii="Microsoft JhengHei" w:eastAsia="Microsoft JhengHei" w:hAnsi="Microsoft JhengHei" w:cs="Microsoft JhengHei"/>
        </w:rPr>
      </w:pPr>
      <w:r w:rsidRPr="00035F6E">
        <w:pict>
          <v:group id="_x0000_s2237" style="position:absolute;left:0;text-align:left;margin-left:95.85pt;margin-top:4.95pt;width:459.45pt;height:21.2pt;z-index:-251417600;mso-position-horizontal-relative:page" coordorigin="1917,99" coordsize="9189,424">
            <v:shape id="_x0000_s2238" style="position:absolute;left:1917;top:99;width:9189;height:424" coordorigin="1917,99" coordsize="9189,424" path="m1917,99r9189,l11106,523r-9189,l1917,99xe" fillcolor="#efefef" stroked="f">
              <v:path arrowok="t"/>
            </v:shape>
            <w10:wrap anchorx="page"/>
          </v:group>
        </w:pict>
      </w:r>
      <w:r w:rsidR="00A23879">
        <w:rPr>
          <w:rFonts w:ascii="Microsoft JhengHei" w:eastAsia="Microsoft JhengHei" w:hAnsi="Microsoft JhengHei" w:cs="Microsoft JhengHei"/>
          <w:w w:val="105"/>
        </w:rPr>
        <w:t>db.collectionspace.collection.aggregate({$group:{_id:"$dep",Dep:{$first:"$dep"},push_age:</w:t>
      </w:r>
    </w:p>
    <w:p w:rsidR="00D032B6" w:rsidRDefault="00A23879">
      <w:pPr>
        <w:pStyle w:val="BodyText"/>
        <w:spacing w:line="217" w:lineRule="exact"/>
        <w:ind w:left="397"/>
        <w:rPr>
          <w:rFonts w:ascii="Microsoft JhengHei" w:eastAsia="Microsoft JhengHei" w:hAnsi="Microsoft JhengHei" w:cs="Microsoft JhengHei"/>
        </w:rPr>
      </w:pPr>
      <w:r>
        <w:rPr>
          <w:rFonts w:ascii="Microsoft JhengHei" w:eastAsia="Microsoft JhengHei" w:hAnsi="Microsoft JhengHei" w:cs="Microsoft JhengHei"/>
          <w:w w:val="110"/>
        </w:rPr>
        <w:t>{$push:"$info.age"}}})</w:t>
      </w:r>
    </w:p>
    <w:p w:rsidR="00D032B6" w:rsidRDefault="00D032B6">
      <w:pPr>
        <w:spacing w:before="2" w:line="110" w:lineRule="exact"/>
        <w:rPr>
          <w:sz w:val="11"/>
          <w:szCs w:val="11"/>
        </w:rPr>
      </w:pPr>
    </w:p>
    <w:p w:rsidR="00D032B6" w:rsidRDefault="00A23879">
      <w:pPr>
        <w:pStyle w:val="BodyText"/>
        <w:spacing w:line="168" w:lineRule="auto"/>
        <w:ind w:left="397" w:right="408"/>
      </w:pPr>
      <w:r>
        <w:t>此操作对记录按</w:t>
      </w:r>
      <w:r>
        <w:rPr>
          <w:spacing w:val="-24"/>
        </w:rPr>
        <w:t xml:space="preserve"> </w:t>
      </w:r>
      <w:r>
        <w:t>dep</w:t>
      </w:r>
      <w:r>
        <w:rPr>
          <w:spacing w:val="-24"/>
        </w:rPr>
        <w:t xml:space="preserve"> </w:t>
      </w:r>
      <w:r>
        <w:t>字段值进行分组，每个分组中嵌套对象</w:t>
      </w:r>
      <w:r>
        <w:rPr>
          <w:spacing w:val="-23"/>
        </w:rPr>
        <w:t xml:space="preserve"> </w:t>
      </w:r>
      <w:r>
        <w:t>age</w:t>
      </w:r>
      <w:r>
        <w:rPr>
          <w:spacing w:val="-24"/>
        </w:rPr>
        <w:t xml:space="preserve"> </w:t>
      </w:r>
      <w:r>
        <w:t>字段的值使用</w:t>
      </w:r>
      <w:r>
        <w:rPr>
          <w:spacing w:val="-24"/>
        </w:rPr>
        <w:t xml:space="preserve"> </w:t>
      </w:r>
      <w:r>
        <w:t>$push</w:t>
      </w:r>
      <w:r>
        <w:rPr>
          <w:spacing w:val="-23"/>
        </w:rPr>
        <w:t xml:space="preserve"> </w:t>
      </w:r>
      <w:r>
        <w:t xml:space="preserve">放入数组中返 </w:t>
      </w:r>
      <w:r>
        <w:rPr>
          <w:w w:val="95"/>
        </w:rPr>
        <w:t xml:space="preserve">回，输出字段名为 </w:t>
      </w:r>
      <w:r>
        <w:rPr>
          <w:spacing w:val="38"/>
          <w:w w:val="95"/>
        </w:rPr>
        <w:t xml:space="preserve"> </w:t>
      </w:r>
      <w:r>
        <w:rPr>
          <w:w w:val="95"/>
        </w:rPr>
        <w:t>push_age，如下：</w:t>
      </w:r>
    </w:p>
    <w:p w:rsidR="00D032B6" w:rsidRDefault="00035F6E">
      <w:pPr>
        <w:pStyle w:val="BodyText"/>
        <w:spacing w:line="329" w:lineRule="exact"/>
        <w:ind w:left="397"/>
        <w:rPr>
          <w:rFonts w:ascii="Microsoft JhengHei" w:eastAsia="Microsoft JhengHei" w:hAnsi="Microsoft JhengHei" w:cs="Microsoft JhengHei"/>
        </w:rPr>
      </w:pPr>
      <w:r w:rsidRPr="00035F6E">
        <w:pict>
          <v:group id="_x0000_s2235" style="position:absolute;left:0;text-align:left;margin-left:95.85pt;margin-top:5.55pt;width:459.45pt;height:159pt;z-index:-251416576;mso-position-horizontal-relative:page" coordorigin="1917,111" coordsize="9189,3180">
            <v:shape id="_x0000_s2236" style="position:absolute;left:1917;top:111;width:9189;height:3180" coordorigin="1917,111" coordsize="9189,3180" path="m1917,111r9189,l11106,3291r-9189,l1917,111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"Dep":</w:t>
      </w:r>
      <w:r>
        <w:rPr>
          <w:rFonts w:ascii="Microsoft JhengHei" w:eastAsia="Microsoft JhengHei" w:hAnsi="Microsoft JhengHei" w:cs="Microsoft JhengHei"/>
          <w:spacing w:val="47"/>
          <w:w w:val="105"/>
        </w:rPr>
        <w:t xml:space="preserve"> </w:t>
      </w:r>
      <w:r>
        <w:rPr>
          <w:rFonts w:ascii="Microsoft JhengHei" w:eastAsia="Microsoft JhengHei" w:hAnsi="Microsoft JhengHei" w:cs="Microsoft JhengHei"/>
          <w:w w:val="105"/>
        </w:rPr>
        <w:t>"物电学院",</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"push_age":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28,</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18,</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20,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30,</w:t>
      </w:r>
    </w:p>
    <w:p w:rsidR="00D032B6" w:rsidRDefault="00A23879">
      <w:pPr>
        <w:pStyle w:val="BodyText"/>
        <w:spacing w:line="212"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28,</w:t>
      </w:r>
    </w:p>
    <w:p w:rsidR="00D032B6" w:rsidRDefault="00A23879">
      <w:pPr>
        <w:pStyle w:val="BodyText"/>
        <w:spacing w:line="207" w:lineRule="exact"/>
        <w:ind w:left="797"/>
        <w:rPr>
          <w:rFonts w:ascii="Microsoft JhengHei" w:eastAsia="Microsoft JhengHei" w:hAnsi="Microsoft JhengHei" w:cs="Microsoft JhengHei"/>
        </w:rPr>
      </w:pPr>
      <w:r>
        <w:rPr>
          <w:rFonts w:ascii="Microsoft JhengHei" w:eastAsia="Microsoft JhengHei" w:hAnsi="Microsoft JhengHei" w:cs="Microsoft JhengHei"/>
          <w:w w:val="85"/>
        </w:rPr>
        <w:t>20</w:t>
      </w:r>
    </w:p>
    <w:p w:rsidR="00D032B6" w:rsidRDefault="00A23879">
      <w:pPr>
        <w:pStyle w:val="BodyText"/>
        <w:spacing w:line="217" w:lineRule="exact"/>
        <w:ind w:left="5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3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"Dep":</w:t>
      </w:r>
      <w:r>
        <w:rPr>
          <w:rFonts w:ascii="Microsoft JhengHei" w:eastAsia="Microsoft JhengHei" w:hAnsi="Microsoft JhengHei" w:cs="Microsoft JhengHei"/>
          <w:spacing w:val="37"/>
          <w:w w:val="105"/>
        </w:rPr>
        <w:t xml:space="preserve"> </w:t>
      </w:r>
      <w:r>
        <w:rPr>
          <w:rFonts w:ascii="Microsoft JhengHei" w:eastAsia="Microsoft JhengHei" w:hAnsi="Microsoft JhengHei" w:cs="Microsoft JhengHei"/>
          <w:w w:val="105"/>
        </w:rPr>
        <w:t>"计算机学院",</w:t>
      </w:r>
    </w:p>
    <w:p w:rsidR="00D032B6" w:rsidRDefault="00A23879">
      <w:pPr>
        <w:pStyle w:val="BodyText"/>
        <w:spacing w:line="212" w:lineRule="exact"/>
        <w:ind w:left="597"/>
        <w:rPr>
          <w:rFonts w:ascii="Microsoft JhengHei" w:eastAsia="Microsoft JhengHei" w:hAnsi="Microsoft JhengHei" w:cs="Microsoft JhengHei"/>
        </w:rPr>
      </w:pPr>
      <w:r>
        <w:rPr>
          <w:rFonts w:ascii="Microsoft JhengHei" w:eastAsia="Microsoft JhengHei" w:hAnsi="Microsoft JhengHei" w:cs="Microsoft JhengHei"/>
          <w:w w:val="105"/>
        </w:rPr>
        <w:t>"push_age":</w:t>
      </w:r>
      <w:r>
        <w:rPr>
          <w:rFonts w:ascii="Microsoft JhengHei" w:eastAsia="Microsoft JhengHei" w:hAnsi="Microsoft JhengHei" w:cs="Microsoft JhengHei"/>
          <w:spacing w:val="1"/>
          <w:w w:val="105"/>
        </w:rPr>
        <w:t xml:space="preserve"> </w:t>
      </w:r>
      <w:r>
        <w:rPr>
          <w:rFonts w:ascii="Microsoft JhengHei" w:eastAsia="Microsoft JhengHei" w:hAnsi="Microsoft JhengHei" w:cs="Microsoft JhengHei"/>
          <w:w w:val="105"/>
        </w:rPr>
        <w:t>[</w:t>
      </w:r>
    </w:p>
    <w:p w:rsidR="00D032B6" w:rsidRDefault="00A23879">
      <w:pPr>
        <w:pStyle w:val="BodyText"/>
        <w:spacing w:line="217" w:lineRule="exact"/>
        <w:ind w:left="797"/>
        <w:rPr>
          <w:rFonts w:ascii="Microsoft JhengHei" w:eastAsia="Microsoft JhengHei" w:hAnsi="Microsoft JhengHei" w:cs="Microsoft JhengHei"/>
        </w:rPr>
      </w:pPr>
      <w:r>
        <w:rPr>
          <w:rFonts w:ascii="Microsoft JhengHei" w:eastAsia="Microsoft JhengHei" w:hAnsi="Microsoft JhengHei" w:cs="Microsoft JhengHei"/>
          <w:w w:val="105"/>
        </w:rPr>
        <w:t>25,</w:t>
      </w:r>
    </w:p>
    <w:p w:rsidR="00D032B6" w:rsidRDefault="00D032B6">
      <w:pPr>
        <w:spacing w:line="217" w:lineRule="exact"/>
        <w:rPr>
          <w:rFonts w:ascii="Microsoft JhengHei" w:eastAsia="Microsoft JhengHei" w:hAnsi="Microsoft JhengHei" w:cs="Microsoft JhengHei"/>
        </w:rPr>
        <w:sectPr w:rsidR="00D032B6">
          <w:pgSz w:w="12240" w:h="15840"/>
          <w:pgMar w:top="900" w:right="680" w:bottom="280" w:left="15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617"/>
        <w:rPr>
          <w:rFonts w:ascii="Microsoft JhengHei" w:eastAsia="Microsoft JhengHei" w:hAnsi="Microsoft JhengHei" w:cs="Microsoft JhengHei"/>
        </w:rPr>
      </w:pPr>
      <w:r w:rsidRPr="00035F6E">
        <w:pict>
          <v:group id="_x0000_s2233" style="position:absolute;left:0;text-align:left;margin-left:95.85pt;margin-top:4.7pt;width:459.45pt;height:42.4pt;z-index:-251415552;mso-position-horizontal-relative:page" coordorigin="1917,94" coordsize="9189,848">
            <v:shape id="_x0000_s2234" style="position:absolute;left:1917;top:94;width:9189;height:848" coordorigin="1917,94" coordsize="9189,848" path="m1917,94r9189,l11106,942r-9189,l1917,94xe" fillcolor="#efefef" stroked="f">
              <v:path arrowok="t"/>
            </v:shape>
            <w10:wrap anchorx="page"/>
          </v:group>
        </w:pict>
      </w:r>
      <w:r w:rsidR="00A23879">
        <w:rPr>
          <w:rFonts w:ascii="Microsoft JhengHei" w:eastAsia="Microsoft JhengHei" w:hAnsi="Microsoft JhengHei" w:cs="Microsoft JhengHei"/>
          <w:w w:val="105"/>
        </w:rPr>
        <w:t>20,</w:t>
      </w:r>
    </w:p>
    <w:p w:rsidR="00D032B6" w:rsidRDefault="00A23879">
      <w:pPr>
        <w:pStyle w:val="BodyText"/>
        <w:spacing w:line="212" w:lineRule="exact"/>
        <w:ind w:left="1617"/>
        <w:rPr>
          <w:rFonts w:ascii="Microsoft JhengHei" w:eastAsia="Microsoft JhengHei" w:hAnsi="Microsoft JhengHei" w:cs="Microsoft JhengHei"/>
        </w:rPr>
      </w:pPr>
      <w:r>
        <w:rPr>
          <w:rFonts w:ascii="Microsoft JhengHei" w:eastAsia="Microsoft JhengHei" w:hAnsi="Microsoft JhengHei" w:cs="Microsoft JhengHei"/>
          <w:w w:val="85"/>
        </w:rPr>
        <w:t>22</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before="6"/>
      </w:pPr>
      <w:bookmarkStart w:id="662" w:name="$count"/>
      <w:bookmarkStart w:id="663" w:name="_bookmark307"/>
      <w:bookmarkEnd w:id="662"/>
      <w:bookmarkEnd w:id="663"/>
      <w:r>
        <w:rPr>
          <w:w w:val="95"/>
        </w:rPr>
        <w:t>$count</w:t>
      </w:r>
    </w:p>
    <w:p w:rsidR="00D032B6" w:rsidRDefault="00D032B6">
      <w:pPr>
        <w:spacing w:before="9" w:line="190" w:lineRule="exact"/>
        <w:rPr>
          <w:sz w:val="19"/>
          <w:szCs w:val="19"/>
        </w:rPr>
      </w:pPr>
    </w:p>
    <w:p w:rsidR="00D032B6" w:rsidRDefault="00A23879">
      <w:pPr>
        <w:pStyle w:val="BodyText"/>
      </w:pPr>
      <w:r>
        <w:t>描述</w:t>
      </w:r>
    </w:p>
    <w:p w:rsidR="00D032B6" w:rsidRDefault="00A23879">
      <w:pPr>
        <w:pStyle w:val="BodyText"/>
        <w:spacing w:before="18" w:line="379" w:lineRule="auto"/>
        <w:ind w:right="4244"/>
      </w:pPr>
      <w:r>
        <w:t>记录分组后，用</w:t>
      </w:r>
      <w:r>
        <w:rPr>
          <w:spacing w:val="-31"/>
        </w:rPr>
        <w:t xml:space="preserve"> </w:t>
      </w:r>
      <w:r>
        <w:t>$count</w:t>
      </w:r>
      <w:r>
        <w:rPr>
          <w:spacing w:val="-30"/>
        </w:rPr>
        <w:t xml:space="preserve"> </w:t>
      </w:r>
      <w:r>
        <w:t>取出分组所包含的总记录条数。 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对记录分组后，返回表所有的记录条数</w:t>
      </w:r>
    </w:p>
    <w:p w:rsidR="00D032B6" w:rsidRDefault="00035F6E">
      <w:pPr>
        <w:pStyle w:val="BodyText"/>
        <w:spacing w:line="322" w:lineRule="exact"/>
        <w:ind w:left="1217"/>
        <w:rPr>
          <w:rFonts w:ascii="Microsoft JhengHei" w:eastAsia="Microsoft JhengHei" w:hAnsi="Microsoft JhengHei" w:cs="Microsoft JhengHei"/>
        </w:rPr>
      </w:pPr>
      <w:r w:rsidRPr="00035F6E">
        <w:pict>
          <v:group id="_x0000_s2231" style="position:absolute;left:0;text-align:left;margin-left:95.85pt;margin-top:4.95pt;width:459.45pt;height:42.4pt;z-index:-251414528;mso-position-horizontal-relative:page" coordorigin="1917,99" coordsize="9189,848">
            <v:shape id="_x0000_s2232" style="position:absolute;left:1917;top:99;width:9189;height:848" coordorigin="1917,99" coordsize="9189,848" path="m1917,99r9189,l11106,947r-9189,l1917,99xe" fillcolor="#efefef" stroked="f">
              <v:path arrowok="t"/>
            </v:shape>
            <w10:wrap anchorx="page"/>
          </v:group>
        </w:pict>
      </w:r>
      <w:r w:rsidR="00A23879">
        <w:rPr>
          <w:rFonts w:ascii="Microsoft JhengHei" w:eastAsia="Microsoft JhengHei" w:hAnsi="Microsoft JhengHei" w:cs="Microsoft JhengHei"/>
          <w:w w:val="105"/>
        </w:rPr>
        <w:t>db.foo.bar.count({$group:{$count:"$dep"}})</w:t>
      </w:r>
    </w:p>
    <w:p w:rsidR="00D032B6" w:rsidRDefault="00A23879">
      <w:pPr>
        <w:pStyle w:val="BodyText"/>
        <w:spacing w:line="20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17" w:lineRule="exact"/>
        <w:ind w:left="141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"count":</w:t>
      </w:r>
      <w:r>
        <w:rPr>
          <w:rFonts w:ascii="Microsoft JhengHei" w:eastAsia="Microsoft JhengHei" w:hAnsi="Microsoft JhengHei" w:cs="Microsoft JhengHei"/>
          <w:spacing w:val="30"/>
          <w:lang w:eastAsia="zh-CN"/>
        </w:rPr>
        <w:t xml:space="preserve"> </w:t>
      </w:r>
      <w:r>
        <w:rPr>
          <w:rFonts w:ascii="Microsoft JhengHei" w:eastAsia="Microsoft JhengHei" w:hAnsi="Microsoft JhengHei" w:cs="Microsoft JhengHei"/>
          <w:lang w:eastAsia="zh-CN"/>
        </w:rPr>
        <w:t>1001</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before="66"/>
        <w:rPr>
          <w:lang w:eastAsia="zh-CN"/>
        </w:rPr>
      </w:pPr>
      <w:bookmarkStart w:id="664" w:name="$limit"/>
      <w:bookmarkStart w:id="665" w:name="_bookmark308"/>
      <w:bookmarkEnd w:id="664"/>
      <w:bookmarkEnd w:id="665"/>
      <w:r>
        <w:rPr>
          <w:w w:val="95"/>
          <w:lang w:eastAsia="zh-CN"/>
        </w:rPr>
        <w:t>$limit</w:t>
      </w:r>
    </w:p>
    <w:p w:rsidR="00D032B6" w:rsidRDefault="00D032B6">
      <w:pPr>
        <w:spacing w:before="9" w:line="190" w:lineRule="exact"/>
        <w:rPr>
          <w:sz w:val="19"/>
          <w:szCs w:val="19"/>
          <w:lang w:eastAsia="zh-CN"/>
        </w:rPr>
      </w:pPr>
    </w:p>
    <w:p w:rsidR="00D032B6" w:rsidRDefault="00A23879">
      <w:pPr>
        <w:pStyle w:val="BodyText"/>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ind w:right="94"/>
        <w:rPr>
          <w:lang w:eastAsia="zh-CN"/>
        </w:rPr>
      </w:pPr>
      <w:r>
        <w:rPr>
          <w:lang w:eastAsia="zh-CN"/>
        </w:rPr>
        <w:t>$limit</w:t>
      </w:r>
      <w:r>
        <w:rPr>
          <w:spacing w:val="-40"/>
          <w:lang w:eastAsia="zh-CN"/>
        </w:rPr>
        <w:t xml:space="preserve"> </w:t>
      </w:r>
      <w:r>
        <w:rPr>
          <w:lang w:eastAsia="zh-CN"/>
        </w:rPr>
        <w:t>实现在结果集中限制返回的记录条数。如果指定的记录条数大于实际的记录总数，那么返回实际的记 录总数。</w:t>
      </w:r>
    </w:p>
    <w:p w:rsidR="00D032B6" w:rsidRDefault="00D032B6">
      <w:pPr>
        <w:spacing w:before="14" w:line="200" w:lineRule="exact"/>
        <w:rPr>
          <w:sz w:val="20"/>
          <w:szCs w:val="20"/>
          <w:lang w:eastAsia="zh-CN"/>
        </w:rPr>
      </w:pPr>
    </w:p>
    <w:p w:rsidR="00D032B6" w:rsidRDefault="00A23879">
      <w:pPr>
        <w:pStyle w:val="BodyText"/>
      </w:pPr>
      <w:r>
        <w:t>示例</w:t>
      </w:r>
    </w:p>
    <w:p w:rsidR="00D032B6" w:rsidRDefault="00035F6E">
      <w:pPr>
        <w:pStyle w:val="BodyText"/>
        <w:tabs>
          <w:tab w:val="left" w:pos="1217"/>
        </w:tabs>
        <w:spacing w:before="34" w:line="243" w:lineRule="auto"/>
        <w:ind w:left="1217" w:right="3462" w:hanging="284"/>
      </w:pPr>
      <w:r>
        <w:pict>
          <v:group id="_x0000_s2229" style="position:absolute;left:0;text-align:left;margin-left:95.85pt;margin-top:23.75pt;width:459.45pt;height:10.6pt;z-index:-251413504;mso-position-horizontal-relative:page" coordorigin="1917,475" coordsize="9189,212">
            <v:shape id="_x0000_s2230" style="position:absolute;left:1917;top:475;width:9189;height:212" coordorigin="1917,475" coordsize="9189,212" path="m1917,475r9189,l11106,687r-9189,l1917,475xe" fillcolor="#efefef" stroked="f">
              <v:path arrowok="t"/>
            </v:shape>
            <w10:wrap anchorx="page"/>
          </v:group>
        </w:pict>
      </w:r>
      <w:r w:rsidR="00A23879">
        <w:rPr>
          <w:rFonts w:ascii="Times New Roman" w:eastAsia="Times New Roman" w:hAnsi="Times New Roman" w:cs="Times New Roman"/>
          <w:w w:val="115"/>
        </w:rPr>
        <w:t>•</w:t>
      </w:r>
      <w:r w:rsidR="00A23879">
        <w:rPr>
          <w:rFonts w:ascii="Times New Roman" w:eastAsia="Times New Roman" w:hAnsi="Times New Roman" w:cs="Times New Roman"/>
          <w:w w:val="115"/>
        </w:rPr>
        <w:tab/>
      </w:r>
      <w:r w:rsidR="00A23879">
        <w:rPr>
          <w:w w:val="115"/>
          <w:position w:val="1"/>
        </w:rPr>
        <w:t>限制返回结果集中的前10条记录</w:t>
      </w:r>
      <w:r w:rsidR="00A23879">
        <w:rPr>
          <w:position w:val="1"/>
        </w:rPr>
        <w:t xml:space="preserve"> </w:t>
      </w:r>
      <w:r w:rsidR="00A23879">
        <w:rPr>
          <w:rFonts w:ascii="Microsoft JhengHei" w:eastAsia="Microsoft JhengHei" w:hAnsi="Microsoft JhengHei" w:cs="Microsoft JhengHei"/>
          <w:w w:val="115"/>
        </w:rPr>
        <w:t>db.collectionspace.collection.aggregate(</w:t>
      </w:r>
      <w:r w:rsidR="00A23879">
        <w:rPr>
          <w:rFonts w:ascii="Microsoft JhengHei" w:eastAsia="Microsoft JhengHei" w:hAnsi="Microsoft JhengHei" w:cs="Microsoft JhengHei"/>
          <w:spacing w:val="-22"/>
          <w:w w:val="11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7"/>
          <w:w w:val="125"/>
        </w:rPr>
        <w:t xml:space="preserve"> </w:t>
      </w:r>
      <w:r w:rsidR="00A23879">
        <w:rPr>
          <w:rFonts w:ascii="Microsoft JhengHei" w:eastAsia="Microsoft JhengHei" w:hAnsi="Microsoft JhengHei" w:cs="Microsoft JhengHei"/>
          <w:w w:val="115"/>
        </w:rPr>
        <w:t>$limit</w:t>
      </w:r>
      <w:r w:rsidR="00A23879">
        <w:rPr>
          <w:rFonts w:ascii="Microsoft JhengHei" w:eastAsia="Microsoft JhengHei" w:hAnsi="Microsoft JhengHei" w:cs="Microsoft JhengHei"/>
          <w:spacing w:val="-21"/>
          <w:w w:val="115"/>
        </w:rPr>
        <w:t xml:space="preserve"> </w:t>
      </w:r>
      <w:r w:rsidR="00A23879">
        <w:rPr>
          <w:rFonts w:ascii="Microsoft JhengHei" w:eastAsia="Microsoft JhengHei" w:hAnsi="Microsoft JhengHei" w:cs="Microsoft JhengHei"/>
          <w:w w:val="185"/>
        </w:rPr>
        <w:t>:</w:t>
      </w:r>
      <w:r w:rsidR="00A23879">
        <w:rPr>
          <w:rFonts w:ascii="Microsoft JhengHei" w:eastAsia="Microsoft JhengHei" w:hAnsi="Microsoft JhengHei" w:cs="Microsoft JhengHei"/>
          <w:spacing w:val="-57"/>
          <w:w w:val="185"/>
        </w:rPr>
        <w:t xml:space="preserve"> </w:t>
      </w:r>
      <w:r w:rsidR="00A23879">
        <w:rPr>
          <w:rFonts w:ascii="Microsoft JhengHei" w:eastAsia="Microsoft JhengHei" w:hAnsi="Microsoft JhengHei" w:cs="Microsoft JhengHei"/>
          <w:w w:val="115"/>
        </w:rPr>
        <w:t>10</w:t>
      </w:r>
      <w:r w:rsidR="00A23879">
        <w:rPr>
          <w:rFonts w:ascii="Microsoft JhengHei" w:eastAsia="Microsoft JhengHei" w:hAnsi="Microsoft JhengHei" w:cs="Microsoft JhengHei"/>
          <w:spacing w:val="-22"/>
          <w:w w:val="11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spacing w:val="-26"/>
          <w:w w:val="125"/>
        </w:rPr>
        <w:t xml:space="preserve"> </w:t>
      </w:r>
      <w:r w:rsidR="00A23879">
        <w:rPr>
          <w:rFonts w:ascii="Microsoft JhengHei" w:eastAsia="Microsoft JhengHei" w:hAnsi="Microsoft JhengHei" w:cs="Microsoft JhengHei"/>
          <w:w w:val="125"/>
        </w:rPr>
        <w:t>)</w:t>
      </w:r>
      <w:r w:rsidR="00A23879">
        <w:rPr>
          <w:rFonts w:ascii="Microsoft JhengHei" w:eastAsia="Microsoft JhengHei" w:hAnsi="Microsoft JhengHei" w:cs="Microsoft JhengHei"/>
          <w:w w:val="155"/>
        </w:rPr>
        <w:t xml:space="preserve"> </w:t>
      </w:r>
      <w:r w:rsidR="00A23879">
        <w:rPr>
          <w:w w:val="95"/>
        </w:rPr>
        <w:t xml:space="preserve">该操作表示集合 </w:t>
      </w:r>
      <w:r w:rsidR="00A23879">
        <w:rPr>
          <w:spacing w:val="3"/>
          <w:w w:val="95"/>
        </w:rPr>
        <w:t xml:space="preserve"> </w:t>
      </w:r>
      <w:r w:rsidR="00A23879">
        <w:rPr>
          <w:w w:val="95"/>
        </w:rPr>
        <w:t xml:space="preserve">collection </w:t>
      </w:r>
      <w:r w:rsidR="00A23879">
        <w:rPr>
          <w:spacing w:val="3"/>
          <w:w w:val="95"/>
        </w:rPr>
        <w:t xml:space="preserve"> </w:t>
      </w:r>
      <w:r w:rsidR="00A23879">
        <w:rPr>
          <w:w w:val="95"/>
        </w:rPr>
        <w:t>中读取前10条记录。</w:t>
      </w:r>
    </w:p>
    <w:p w:rsidR="00D032B6" w:rsidRDefault="00A23879">
      <w:pPr>
        <w:pStyle w:val="BodyText"/>
        <w:spacing w:before="94"/>
      </w:pPr>
      <w:bookmarkStart w:id="666" w:name="$sort"/>
      <w:bookmarkStart w:id="667" w:name="_bookmark309"/>
      <w:bookmarkEnd w:id="666"/>
      <w:bookmarkEnd w:id="667"/>
      <w:r>
        <w:rPr>
          <w:w w:val="95"/>
        </w:rPr>
        <w:t>$sort</w:t>
      </w:r>
    </w:p>
    <w:p w:rsidR="00D032B6" w:rsidRDefault="00D032B6">
      <w:pPr>
        <w:spacing w:before="9" w:line="190" w:lineRule="exact"/>
        <w:rPr>
          <w:sz w:val="19"/>
          <w:szCs w:val="19"/>
        </w:rPr>
      </w:pPr>
    </w:p>
    <w:p w:rsidR="00D032B6" w:rsidRDefault="00A23879">
      <w:pPr>
        <w:pStyle w:val="BodyText"/>
      </w:pPr>
      <w:r>
        <w:t>描述</w:t>
      </w:r>
    </w:p>
    <w:p w:rsidR="00D032B6" w:rsidRDefault="00A23879">
      <w:pPr>
        <w:pStyle w:val="BodyText"/>
        <w:spacing w:before="18"/>
      </w:pPr>
      <w:r>
        <w:t>$sort</w:t>
      </w:r>
      <w:r>
        <w:rPr>
          <w:spacing w:val="-27"/>
        </w:rPr>
        <w:t xml:space="preserve"> </w:t>
      </w:r>
      <w:r>
        <w:t>用来指定结果集的排序规则。对嵌套对象使用点操作符（.）引用字段名。</w:t>
      </w:r>
    </w:p>
    <w:p w:rsidR="00D032B6" w:rsidRDefault="00D032B6">
      <w:pPr>
        <w:spacing w:before="9" w:line="190" w:lineRule="exact"/>
        <w:rPr>
          <w:sz w:val="19"/>
          <w:szCs w:val="19"/>
        </w:rPr>
      </w:pPr>
    </w:p>
    <w:p w:rsidR="00D032B6" w:rsidRDefault="00A23879">
      <w:pPr>
        <w:pStyle w:val="BodyText"/>
      </w:pPr>
      <w:r>
        <w:t>示例</w:t>
      </w:r>
    </w:p>
    <w:p w:rsidR="00D032B6" w:rsidRDefault="00035F6E">
      <w:pPr>
        <w:pStyle w:val="BodyText"/>
        <w:spacing w:line="324" w:lineRule="exact"/>
        <w:rPr>
          <w:rFonts w:ascii="Microsoft JhengHei" w:eastAsia="Microsoft JhengHei" w:hAnsi="Microsoft JhengHei" w:cs="Microsoft JhengHei"/>
        </w:rPr>
      </w:pPr>
      <w:r w:rsidRPr="00035F6E">
        <w:pict>
          <v:group id="_x0000_s2227" style="position:absolute;left:0;text-align:left;margin-left:81.7pt;margin-top:4.75pt;width:473.6pt;height:10.6pt;z-index:-251412480;mso-position-horizontal-relative:page" coordorigin="1634,95" coordsize="9472,212">
            <v:shape id="_x0000_s2228" style="position:absolute;left:1634;top:95;width:9472;height:212" coordorigin="1634,95" coordsize="9472,212" path="m1634,95r9472,l11106,307r-9472,l1634,95xe" fillcolor="#efefef" stroked="f">
              <v:path arrowok="t"/>
            </v:shape>
            <w10:wrap anchorx="page"/>
          </v:group>
        </w:pict>
      </w:r>
      <w:r w:rsidR="00A23879">
        <w:rPr>
          <w:rFonts w:ascii="Microsoft JhengHei" w:eastAsia="Microsoft JhengHei" w:hAnsi="Microsoft JhengHei" w:cs="Microsoft JhengHei"/>
          <w:w w:val="110"/>
        </w:rPr>
        <w:t>db.collectionspace.collection.aggregate({$sort:{score:-1,name:1}});</w:t>
      </w:r>
    </w:p>
    <w:p w:rsidR="00D032B6" w:rsidRDefault="00A23879">
      <w:pPr>
        <w:pStyle w:val="BodyText"/>
        <w:spacing w:before="26" w:line="253" w:lineRule="auto"/>
        <w:ind w:right="94"/>
      </w:pPr>
      <w:r>
        <w:t>该操作表示从集合</w:t>
      </w:r>
      <w:r>
        <w:rPr>
          <w:spacing w:val="-41"/>
        </w:rPr>
        <w:t xml:space="preserve"> </w:t>
      </w:r>
      <w:r>
        <w:t>collection</w:t>
      </w:r>
      <w:r>
        <w:rPr>
          <w:spacing w:val="-40"/>
        </w:rPr>
        <w:t xml:space="preserve"> </w:t>
      </w:r>
      <w:r>
        <w:t>中读取记录，并以</w:t>
      </w:r>
      <w:r>
        <w:rPr>
          <w:spacing w:val="-40"/>
        </w:rPr>
        <w:t xml:space="preserve"> </w:t>
      </w:r>
      <w:r>
        <w:t>score</w:t>
      </w:r>
      <w:r>
        <w:rPr>
          <w:spacing w:val="-40"/>
        </w:rPr>
        <w:t xml:space="preserve"> </w:t>
      </w:r>
      <w:r>
        <w:t>的字段值进行降序排序（1表示升序，-1表示降序）； 当记录间</w:t>
      </w:r>
      <w:r>
        <w:rPr>
          <w:spacing w:val="-21"/>
        </w:rPr>
        <w:t xml:space="preserve"> </w:t>
      </w:r>
      <w:r>
        <w:t>score</w:t>
      </w:r>
      <w:r>
        <w:rPr>
          <w:spacing w:val="-20"/>
        </w:rPr>
        <w:t xml:space="preserve"> </w:t>
      </w:r>
      <w:r>
        <w:t>字段值相同时，则以</w:t>
      </w:r>
      <w:r>
        <w:rPr>
          <w:spacing w:val="-20"/>
        </w:rPr>
        <w:t xml:space="preserve"> </w:t>
      </w:r>
      <w:r>
        <w:t>name</w:t>
      </w:r>
      <w:r>
        <w:rPr>
          <w:spacing w:val="-20"/>
        </w:rPr>
        <w:t xml:space="preserve"> </w:t>
      </w:r>
      <w:r>
        <w:t>字段值进行升序排序。</w:t>
      </w:r>
    </w:p>
    <w:p w:rsidR="00D032B6" w:rsidRDefault="00A23879">
      <w:pPr>
        <w:pStyle w:val="BodyText"/>
        <w:spacing w:before="84"/>
      </w:pPr>
      <w:bookmarkStart w:id="668" w:name="$skip"/>
      <w:bookmarkStart w:id="669" w:name="_bookmark310"/>
      <w:bookmarkEnd w:id="668"/>
      <w:bookmarkEnd w:id="669"/>
      <w:r>
        <w:rPr>
          <w:w w:val="95"/>
        </w:rPr>
        <w:t>$skip</w:t>
      </w:r>
    </w:p>
    <w:p w:rsidR="00D032B6" w:rsidRDefault="00D032B6">
      <w:pPr>
        <w:spacing w:before="9" w:line="190" w:lineRule="exact"/>
        <w:rPr>
          <w:sz w:val="19"/>
          <w:szCs w:val="19"/>
        </w:rPr>
      </w:pPr>
    </w:p>
    <w:p w:rsidR="00D032B6" w:rsidRDefault="00A23879">
      <w:pPr>
        <w:pStyle w:val="BodyText"/>
        <w:rPr>
          <w:lang w:eastAsia="zh-CN"/>
        </w:rPr>
      </w:pPr>
      <w:r>
        <w:rPr>
          <w:lang w:eastAsia="zh-CN"/>
        </w:rPr>
        <w:t>描述</w:t>
      </w:r>
    </w:p>
    <w:p w:rsidR="00D032B6" w:rsidRDefault="00D032B6">
      <w:pPr>
        <w:spacing w:before="5" w:line="100" w:lineRule="exact"/>
        <w:rPr>
          <w:sz w:val="10"/>
          <w:szCs w:val="10"/>
          <w:lang w:eastAsia="zh-CN"/>
        </w:rPr>
      </w:pPr>
    </w:p>
    <w:p w:rsidR="00D032B6" w:rsidRDefault="00A23879">
      <w:pPr>
        <w:pStyle w:val="BodyText"/>
        <w:spacing w:line="168" w:lineRule="auto"/>
        <w:rPr>
          <w:lang w:eastAsia="zh-CN"/>
        </w:rPr>
      </w:pPr>
      <w:r>
        <w:rPr>
          <w:w w:val="95"/>
          <w:lang w:eastAsia="zh-CN"/>
        </w:rPr>
        <w:t xml:space="preserve">$skip       </w:t>
      </w:r>
      <w:r>
        <w:rPr>
          <w:spacing w:val="22"/>
          <w:w w:val="95"/>
          <w:lang w:eastAsia="zh-CN"/>
        </w:rPr>
        <w:t xml:space="preserve"> </w:t>
      </w:r>
      <w:r>
        <w:rPr>
          <w:w w:val="95"/>
          <w:lang w:eastAsia="zh-CN"/>
        </w:rPr>
        <w:t>参数控制结果集的开始点，即跳过结果集中指定条数的记录。如果跳过的记录数大于总记录数，返</w:t>
      </w:r>
      <w:r>
        <w:rPr>
          <w:lang w:eastAsia="zh-CN"/>
        </w:rPr>
        <w:t xml:space="preserve"> 回0条记录。</w:t>
      </w:r>
    </w:p>
    <w:p w:rsidR="00D032B6" w:rsidRDefault="00D032B6">
      <w:pPr>
        <w:spacing w:before="14" w:line="200" w:lineRule="exact"/>
        <w:rPr>
          <w:sz w:val="20"/>
          <w:szCs w:val="20"/>
          <w:lang w:eastAsia="zh-CN"/>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跳过10条记录返回</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225" style="position:absolute;left:0;text-align:left;margin-left:95.85pt;margin-top:4.95pt;width:459.45pt;height:10.6pt;z-index:-251411456;mso-position-horizontal-relative:page" coordorigin="1917,99" coordsize="9189,212">
            <v:shape id="_x0000_s222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w w:val="115"/>
        </w:rPr>
        <w:t>db.collectionspace.collection.aggregate(</w:t>
      </w:r>
      <w:r w:rsidR="00A23879">
        <w:rPr>
          <w:rFonts w:ascii="Microsoft JhengHei" w:eastAsia="Microsoft JhengHei" w:hAnsi="Microsoft JhengHei" w:cs="Microsoft JhengHei"/>
          <w:spacing w:val="-24"/>
          <w:w w:val="11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9"/>
          <w:w w:val="145"/>
        </w:rPr>
        <w:t xml:space="preserve"> </w:t>
      </w:r>
      <w:r w:rsidR="00A23879">
        <w:rPr>
          <w:rFonts w:ascii="Microsoft JhengHei" w:eastAsia="Microsoft JhengHei" w:hAnsi="Microsoft JhengHei" w:cs="Microsoft JhengHei"/>
          <w:w w:val="115"/>
        </w:rPr>
        <w:t>$skip</w:t>
      </w:r>
      <w:r w:rsidR="00A23879">
        <w:rPr>
          <w:rFonts w:ascii="Microsoft JhengHei" w:eastAsia="Microsoft JhengHei" w:hAnsi="Microsoft JhengHei" w:cs="Microsoft JhengHei"/>
          <w:spacing w:val="-23"/>
          <w:w w:val="115"/>
        </w:rPr>
        <w:t xml:space="preserve"> </w:t>
      </w:r>
      <w:r w:rsidR="00A23879">
        <w:rPr>
          <w:rFonts w:ascii="Microsoft JhengHei" w:eastAsia="Microsoft JhengHei" w:hAnsi="Microsoft JhengHei" w:cs="Microsoft JhengHei"/>
          <w:w w:val="180"/>
        </w:rPr>
        <w:t>:</w:t>
      </w:r>
      <w:r w:rsidR="00A23879">
        <w:rPr>
          <w:rFonts w:ascii="Microsoft JhengHei" w:eastAsia="Microsoft JhengHei" w:hAnsi="Microsoft JhengHei" w:cs="Microsoft JhengHei"/>
          <w:spacing w:val="-56"/>
          <w:w w:val="180"/>
        </w:rPr>
        <w:t xml:space="preserve"> </w:t>
      </w:r>
      <w:r w:rsidR="00A23879">
        <w:rPr>
          <w:rFonts w:ascii="Microsoft JhengHei" w:eastAsia="Microsoft JhengHei" w:hAnsi="Microsoft JhengHei" w:cs="Microsoft JhengHei"/>
          <w:w w:val="115"/>
        </w:rPr>
        <w:t>10</w:t>
      </w:r>
      <w:r w:rsidR="00A23879">
        <w:rPr>
          <w:rFonts w:ascii="Microsoft JhengHei" w:eastAsia="Microsoft JhengHei" w:hAnsi="Microsoft JhengHei" w:cs="Microsoft JhengHei"/>
          <w:spacing w:val="-24"/>
          <w:w w:val="11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8"/>
          <w:w w:val="145"/>
        </w:rPr>
        <w:t xml:space="preserve"> </w:t>
      </w:r>
      <w:r w:rsidR="00A23879">
        <w:rPr>
          <w:rFonts w:ascii="Microsoft JhengHei" w:eastAsia="Microsoft JhengHei" w:hAnsi="Microsoft JhengHei" w:cs="Microsoft JhengHei"/>
          <w:w w:val="145"/>
        </w:rPr>
        <w:t>)</w:t>
      </w:r>
      <w:r w:rsidR="00A23879">
        <w:rPr>
          <w:rFonts w:ascii="Microsoft JhengHei" w:eastAsia="Microsoft JhengHei" w:hAnsi="Microsoft JhengHei" w:cs="Microsoft JhengHei"/>
          <w:spacing w:val="-39"/>
          <w:w w:val="145"/>
        </w:rPr>
        <w:t xml:space="preserve"> </w:t>
      </w:r>
      <w:r w:rsidR="00A23879">
        <w:rPr>
          <w:rFonts w:ascii="Microsoft JhengHei" w:eastAsia="Microsoft JhengHei" w:hAnsi="Microsoft JhengHei" w:cs="Microsoft JhengHei"/>
          <w:w w:val="180"/>
        </w:rPr>
        <w:t>;</w:t>
      </w:r>
    </w:p>
    <w:p w:rsidR="00D032B6" w:rsidRDefault="00A23879">
      <w:pPr>
        <w:pStyle w:val="BodyText"/>
        <w:spacing w:before="26"/>
        <w:ind w:left="1217"/>
      </w:pPr>
      <w:r>
        <w:rPr>
          <w:w w:val="95"/>
        </w:rPr>
        <w:t xml:space="preserve">该操作表示从集合  </w:t>
      </w:r>
      <w:r>
        <w:rPr>
          <w:spacing w:val="24"/>
          <w:w w:val="95"/>
        </w:rPr>
        <w:t xml:space="preserve"> </w:t>
      </w:r>
      <w:r>
        <w:rPr>
          <w:w w:val="95"/>
        </w:rPr>
        <w:t xml:space="preserve">collection  </w:t>
      </w:r>
      <w:r>
        <w:rPr>
          <w:spacing w:val="25"/>
          <w:w w:val="95"/>
        </w:rPr>
        <w:t xml:space="preserve"> </w:t>
      </w:r>
      <w:r>
        <w:rPr>
          <w:w w:val="95"/>
        </w:rPr>
        <w:t>中读取记录，并跳过前面10条，从第11条记录开始返回。</w:t>
      </w:r>
    </w:p>
    <w:p w:rsidR="00D032B6" w:rsidRDefault="00D032B6">
      <w:pPr>
        <w:sectPr w:rsidR="00D032B6">
          <w:pgSz w:w="12240" w:h="15840"/>
          <w:pgMar w:top="900" w:right="1060" w:bottom="280" w:left="700" w:header="713" w:footer="0" w:gutter="0"/>
          <w:cols w:space="720"/>
        </w:sectPr>
      </w:pPr>
    </w:p>
    <w:p w:rsidR="00D032B6" w:rsidRDefault="00D032B6">
      <w:pPr>
        <w:spacing w:before="4" w:line="130" w:lineRule="exact"/>
        <w:rPr>
          <w:sz w:val="13"/>
          <w:szCs w:val="13"/>
        </w:rPr>
      </w:pPr>
    </w:p>
    <w:p w:rsidR="00D032B6" w:rsidRDefault="00D032B6">
      <w:pPr>
        <w:spacing w:line="200" w:lineRule="exact"/>
        <w:rPr>
          <w:sz w:val="20"/>
          <w:szCs w:val="20"/>
        </w:rPr>
      </w:pPr>
    </w:p>
    <w:p w:rsidR="00D032B6" w:rsidRDefault="00A23879">
      <w:pPr>
        <w:pStyle w:val="BodyText"/>
        <w:spacing w:line="312" w:lineRule="exact"/>
        <w:ind w:left="613"/>
      </w:pPr>
      <w:bookmarkStart w:id="670" w:name="SQL_to_Aggregate_映射表"/>
      <w:bookmarkEnd w:id="670"/>
      <w:r>
        <w:rPr>
          <w:w w:val="90"/>
        </w:rPr>
        <w:t>SQL</w:t>
      </w:r>
      <w:r>
        <w:rPr>
          <w:spacing w:val="14"/>
          <w:w w:val="90"/>
        </w:rPr>
        <w:t xml:space="preserve"> </w:t>
      </w:r>
      <w:r>
        <w:rPr>
          <w:w w:val="90"/>
        </w:rPr>
        <w:t>to</w:t>
      </w:r>
      <w:r>
        <w:rPr>
          <w:spacing w:val="15"/>
          <w:w w:val="90"/>
        </w:rPr>
        <w:t xml:space="preserve"> </w:t>
      </w:r>
      <w:r>
        <w:rPr>
          <w:w w:val="90"/>
        </w:rPr>
        <w:t>Aggregate</w:t>
      </w:r>
      <w:r>
        <w:rPr>
          <w:spacing w:val="15"/>
          <w:w w:val="90"/>
        </w:rPr>
        <w:t xml:space="preserve"> </w:t>
      </w:r>
      <w:r>
        <w:rPr>
          <w:w w:val="90"/>
        </w:rPr>
        <w:t>映射表</w:t>
      </w:r>
    </w:p>
    <w:p w:rsidR="00D032B6" w:rsidRDefault="00A23879">
      <w:pPr>
        <w:pStyle w:val="BodyText"/>
        <w:spacing w:before="18"/>
        <w:ind w:left="613"/>
      </w:pPr>
      <w:r>
        <w:t>下表主要是描述</w:t>
      </w:r>
      <w:r>
        <w:rPr>
          <w:spacing w:val="-33"/>
        </w:rPr>
        <w:t xml:space="preserve"> </w:t>
      </w:r>
      <w:r>
        <w:t>SQL</w:t>
      </w:r>
      <w:r>
        <w:rPr>
          <w:spacing w:val="-33"/>
        </w:rPr>
        <w:t xml:space="preserve"> </w:t>
      </w:r>
      <w:r>
        <w:t>关键字与</w:t>
      </w:r>
      <w:r>
        <w:rPr>
          <w:spacing w:val="-33"/>
        </w:rPr>
        <w:t xml:space="preserve"> </w:t>
      </w:r>
      <w:r>
        <w:t>SequoiaDB</w:t>
      </w:r>
      <w:r>
        <w:rPr>
          <w:spacing w:val="-33"/>
        </w:rPr>
        <w:t xml:space="preserve"> </w:t>
      </w:r>
      <w:r>
        <w:t>聚集操作符的对照表。</w:t>
      </w:r>
    </w:p>
    <w:p w:rsidR="00D032B6" w:rsidRDefault="00D032B6">
      <w:pPr>
        <w:spacing w:before="5" w:line="60" w:lineRule="exact"/>
        <w:rPr>
          <w:sz w:val="6"/>
          <w:szCs w:val="6"/>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关键字</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where</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聚集操作符</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$match</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group</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by</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$group</w:t>
            </w:r>
          </w:p>
        </w:tc>
      </w:tr>
      <w:tr w:rsidR="00D032B6">
        <w:trPr>
          <w:trHeight w:hRule="exact" w:val="451"/>
        </w:trPr>
        <w:tc>
          <w:tcPr>
            <w:tcW w:w="4741" w:type="dxa"/>
            <w:tcBorders>
              <w:top w:val="single" w:sz="8" w:space="0" w:color="000000"/>
              <w:left w:val="nil"/>
              <w:bottom w:val="single" w:sz="8" w:space="0" w:color="000000"/>
              <w:right w:val="nil"/>
            </w:tcBorders>
          </w:tcPr>
          <w:p w:rsidR="00D032B6" w:rsidRDefault="00A23879">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having</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p>
        </w:tc>
        <w:tc>
          <w:tcPr>
            <w:tcW w:w="4731" w:type="dxa"/>
            <w:tcBorders>
              <w:top w:val="single" w:sz="8" w:space="0" w:color="000000"/>
              <w:left w:val="nil"/>
              <w:bottom w:val="single" w:sz="8" w:space="0" w:color="000000"/>
              <w:right w:val="nil"/>
            </w:tcBorders>
          </w:tcPr>
          <w:p w:rsidR="00D032B6" w:rsidRDefault="00A23879">
            <w:pPr>
              <w:pStyle w:val="TableParagraph"/>
              <w:spacing w:line="172"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$match</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$project</w:t>
            </w:r>
          </w:p>
        </w:tc>
      </w:tr>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order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by</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top</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$sort</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$limit</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offset</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$skip</w:t>
            </w:r>
          </w:p>
        </w:tc>
      </w:tr>
      <w:tr w:rsidR="00D032B6">
        <w:trPr>
          <w:trHeight w:hRule="exact" w:val="183"/>
        </w:trPr>
        <w:tc>
          <w:tcPr>
            <w:tcW w:w="4741" w:type="dxa"/>
            <w:tcBorders>
              <w:top w:val="single" w:sz="8" w:space="0" w:color="000000"/>
              <w:left w:val="single" w:sz="8" w:space="0" w:color="000000"/>
              <w:bottom w:val="single" w:sz="8" w:space="0" w:color="000000"/>
              <w:right w:val="single" w:sz="8" w:space="0" w:color="000000"/>
            </w:tcBorders>
          </w:tcPr>
          <w:p w:rsidR="00D032B6" w:rsidRDefault="00D032B6"/>
        </w:tc>
        <w:tc>
          <w:tcPr>
            <w:tcW w:w="4731" w:type="dxa"/>
            <w:tcBorders>
              <w:top w:val="single" w:sz="8" w:space="0" w:color="000000"/>
              <w:left w:val="single" w:sz="8" w:space="0" w:color="000000"/>
              <w:bottom w:val="single" w:sz="8" w:space="0" w:color="000000"/>
              <w:right w:val="single" w:sz="8" w:space="0" w:color="000000"/>
            </w:tcBorders>
          </w:tcPr>
          <w:p w:rsidR="00D032B6" w:rsidRDefault="00D032B6"/>
        </w:tc>
      </w:tr>
    </w:tbl>
    <w:p w:rsidR="00D032B6" w:rsidRDefault="00035F6E">
      <w:pPr>
        <w:pStyle w:val="BodyText"/>
        <w:spacing w:line="335" w:lineRule="exact"/>
        <w:ind w:left="613"/>
        <w:rPr>
          <w:lang w:eastAsia="zh-CN"/>
        </w:rPr>
      </w:pPr>
      <w:r>
        <w:pict>
          <v:shape id="_x0000_s2224" type="#_x0000_t202" style="position:absolute;left:0;text-align:left;margin-left:81.2pt;margin-top:20pt;width:475.1pt;height:329pt;z-index:-251409408;mso-position-horizontal-relative:page;mso-position-vertical-relative:text" filled="f" stroked="f">
            <v:textbox style="mso-next-textbox:#_x0000_s2224" inset="0,0,0,0">
              <w:txbxContent>
                <w:tbl>
                  <w:tblPr>
                    <w:tblW w:w="0" w:type="auto"/>
                    <w:tblLayout w:type="fixed"/>
                    <w:tblCellMar>
                      <w:left w:w="0" w:type="dxa"/>
                      <w:right w:w="0" w:type="dxa"/>
                    </w:tblCellMar>
                    <w:tblLook w:val="01E0"/>
                  </w:tblPr>
                  <w:tblGrid>
                    <w:gridCol w:w="3129"/>
                    <w:gridCol w:w="3186"/>
                    <w:gridCol w:w="3157"/>
                  </w:tblGrid>
                  <w:tr w:rsidR="00801E25">
                    <w:trPr>
                      <w:trHeight w:hRule="exact" w:val="228"/>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聚集语句</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r>
                  <w:tr w:rsidR="00801E25">
                    <w:trPr>
                      <w:trHeight w:hRule="exact" w:val="569"/>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p_id,</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price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table</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db.cs.table.aggregate({$project:</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{p_id:"$product_id",price:1,date:0}})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返回所有记录的</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和</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price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字段，其中</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product_id</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重命名为</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p_id，对记录中的</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date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字段</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sz w:val="14"/>
                            <w:szCs w:val="14"/>
                          </w:rPr>
                          <w:t>不返回。</w:t>
                        </w:r>
                      </w:p>
                    </w:tc>
                  </w:tr>
                  <w:tr w:rsidR="00801E25">
                    <w:trPr>
                      <w:trHeight w:hRule="exact" w:val="950"/>
                    </w:trPr>
                    <w:tc>
                      <w:tcPr>
                        <w:tcW w:w="3129"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sum(price)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total</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table</w:t>
                        </w:r>
                      </w:p>
                      <w:p w:rsidR="00801E25" w:rsidRDefault="00801E25">
                        <w:pPr>
                          <w:pStyle w:val="TableParagraph"/>
                          <w:spacing w:before="17" w:line="200" w:lineRule="exact"/>
                          <w:rPr>
                            <w:sz w:val="20"/>
                            <w:szCs w:val="20"/>
                          </w:rPr>
                        </w:pPr>
                      </w:p>
                      <w:p w:rsidR="00801E25" w:rsidRDefault="00801E25">
                        <w:pPr>
                          <w:pStyle w:val="TableParagraph"/>
                          <w:spacing w:line="168" w:lineRule="auto"/>
                          <w:ind w:left="50" w:right="78"/>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sum(price)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total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w w:val="93"/>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22"/>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22"/>
                            <w:w w:val="95"/>
                            <w:sz w:val="14"/>
                            <w:szCs w:val="14"/>
                          </w:rPr>
                          <w:t xml:space="preserve"> </w:t>
                        </w:r>
                        <w:r>
                          <w:rPr>
                            <w:rFonts w:ascii="微软雅黑" w:eastAsia="微软雅黑" w:hAnsi="微软雅黑" w:cs="微软雅黑"/>
                            <w:w w:val="95"/>
                            <w:sz w:val="14"/>
                            <w:szCs w:val="14"/>
                          </w:rPr>
                          <w:t>product_id</w:t>
                        </w:r>
                      </w:p>
                    </w:tc>
                    <w:tc>
                      <w:tcPr>
                        <w:tcW w:w="3186" w:type="dxa"/>
                        <w:tcBorders>
                          <w:top w:val="single" w:sz="8" w:space="0" w:color="000000"/>
                          <w:left w:val="nil"/>
                          <w:bottom w:val="single" w:sz="8" w:space="0" w:color="000000"/>
                          <w:right w:val="nil"/>
                        </w:tcBorders>
                      </w:tcPr>
                      <w:p w:rsidR="00801E25" w:rsidRDefault="00801E25">
                        <w:pPr>
                          <w:pStyle w:val="TableParagraph"/>
                          <w:spacing w:line="172"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db.cs.table.aggregate({$group:{_id:null,total:</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{$sum:"$price"}}})</w:t>
                        </w:r>
                      </w:p>
                      <w:p w:rsidR="00801E25" w:rsidRDefault="00801E25">
                        <w:pPr>
                          <w:pStyle w:val="TableParagraph"/>
                          <w:spacing w:line="22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{_id:"$product_id",product_id: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sz w:val="14"/>
                            <w:szCs w:val="14"/>
                          </w:rPr>
                          <w:t>对</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table</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中的字段</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5"/>
                            <w:sz w:val="14"/>
                            <w:szCs w:val="14"/>
                          </w:rPr>
                          <w:t xml:space="preserve"> </w:t>
                        </w:r>
                        <w:r>
                          <w:rPr>
                            <w:rFonts w:ascii="微软雅黑" w:eastAsia="微软雅黑" w:hAnsi="微软雅黑" w:cs="微软雅黑"/>
                            <w:sz w:val="14"/>
                            <w:szCs w:val="14"/>
                          </w:rPr>
                          <w:t>值求和，并重命名为</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total。</w:t>
                        </w:r>
                      </w:p>
                      <w:p w:rsidR="00801E25" w:rsidRDefault="00801E25">
                        <w:pPr>
                          <w:pStyle w:val="TableParagraph"/>
                          <w:spacing w:before="49" w:line="168" w:lineRule="auto"/>
                          <w:ind w:left="50"/>
                          <w:rPr>
                            <w:rFonts w:ascii="微软雅黑" w:eastAsia="微软雅黑" w:hAnsi="微软雅黑" w:cs="微软雅黑"/>
                            <w:sz w:val="14"/>
                            <w:szCs w:val="14"/>
                          </w:rPr>
                        </w:pPr>
                        <w:r>
                          <w:rPr>
                            <w:rFonts w:ascii="微软雅黑" w:eastAsia="微软雅黑" w:hAnsi="微软雅黑" w:cs="微软雅黑"/>
                            <w:sz w:val="14"/>
                            <w:szCs w:val="14"/>
                          </w:rPr>
                          <w:t>对表</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table</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中的记录按</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product_id</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字段分组； 求每个分组中字段</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值的累加和，并重命名为 total。</w:t>
                        </w:r>
                      </w:p>
                    </w:tc>
                  </w:tr>
                  <w:tr w:rsidR="00801E25">
                    <w:trPr>
                      <w:trHeight w:hRule="exact" w:val="737"/>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before="3" w:line="168" w:lineRule="auto"/>
                          <w:ind w:left="40" w:right="78"/>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sum(price)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total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w w:val="93"/>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total</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{_id:"$product_id",product_id: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{$sort:{total:1}})</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before="3" w:line="168" w:lineRule="auto"/>
                          <w:ind w:left="40"/>
                          <w:rPr>
                            <w:rFonts w:ascii="微软雅黑" w:eastAsia="微软雅黑" w:hAnsi="微软雅黑" w:cs="微软雅黑"/>
                            <w:sz w:val="14"/>
                            <w:szCs w:val="14"/>
                          </w:rPr>
                        </w:pPr>
                        <w:r>
                          <w:rPr>
                            <w:rFonts w:ascii="微软雅黑" w:eastAsia="微软雅黑" w:hAnsi="微软雅黑" w:cs="微软雅黑"/>
                            <w:sz w:val="14"/>
                            <w:szCs w:val="14"/>
                          </w:rPr>
                          <w:t>对表</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table</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中的记录按</w:t>
                        </w:r>
                        <w:r>
                          <w:rPr>
                            <w:rFonts w:ascii="微软雅黑" w:eastAsia="微软雅黑" w:hAnsi="微软雅黑" w:cs="微软雅黑"/>
                            <w:spacing w:val="-24"/>
                            <w:sz w:val="14"/>
                            <w:szCs w:val="14"/>
                          </w:rPr>
                          <w:t xml:space="preserve"> </w:t>
                        </w:r>
                        <w:r>
                          <w:rPr>
                            <w:rFonts w:ascii="微软雅黑" w:eastAsia="微软雅黑" w:hAnsi="微软雅黑" w:cs="微软雅黑"/>
                            <w:sz w:val="14"/>
                            <w:szCs w:val="14"/>
                          </w:rPr>
                          <w:t>product_id</w:t>
                        </w:r>
                        <w:r>
                          <w:rPr>
                            <w:rFonts w:ascii="微软雅黑" w:eastAsia="微软雅黑" w:hAnsi="微软雅黑" w:cs="微软雅黑"/>
                            <w:spacing w:val="-23"/>
                            <w:sz w:val="14"/>
                            <w:szCs w:val="14"/>
                          </w:rPr>
                          <w:t xml:space="preserve"> </w:t>
                        </w:r>
                        <w:r>
                          <w:rPr>
                            <w:rFonts w:ascii="微软雅黑" w:eastAsia="微软雅黑" w:hAnsi="微软雅黑" w:cs="微软雅黑"/>
                            <w:sz w:val="14"/>
                            <w:szCs w:val="14"/>
                          </w:rPr>
                          <w:t>字段分组； 求每个分组中字段</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值的累加和，并重命名为 total；</w:t>
                        </w:r>
                      </w:p>
                      <w:p w:rsidR="00801E25" w:rsidRDefault="00801E25">
                        <w:pPr>
                          <w:pStyle w:val="TableParagraph"/>
                          <w:spacing w:line="179" w:lineRule="exact"/>
                          <w:ind w:left="40"/>
                          <w:rPr>
                            <w:rFonts w:ascii="微软雅黑" w:eastAsia="微软雅黑" w:hAnsi="微软雅黑" w:cs="微软雅黑"/>
                            <w:sz w:val="14"/>
                            <w:szCs w:val="14"/>
                          </w:rPr>
                        </w:pPr>
                        <w:r>
                          <w:rPr>
                            <w:rFonts w:ascii="微软雅黑" w:eastAsia="微软雅黑" w:hAnsi="微软雅黑" w:cs="微软雅黑"/>
                            <w:sz w:val="14"/>
                            <w:szCs w:val="14"/>
                          </w:rPr>
                          <w:t>对结果集按字段名</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total</w:t>
                        </w:r>
                        <w:r>
                          <w:rPr>
                            <w:rFonts w:ascii="微软雅黑" w:eastAsia="微软雅黑" w:hAnsi="微软雅黑" w:cs="微软雅黑"/>
                            <w:spacing w:val="-17"/>
                            <w:sz w:val="14"/>
                            <w:szCs w:val="14"/>
                          </w:rPr>
                          <w:t xml:space="preserve"> </w:t>
                        </w:r>
                        <w:r>
                          <w:rPr>
                            <w:rFonts w:ascii="微软雅黑" w:eastAsia="微软雅黑" w:hAnsi="微软雅黑" w:cs="微软雅黑"/>
                            <w:sz w:val="14"/>
                            <w:szCs w:val="14"/>
                          </w:rPr>
                          <w:t>的值升序排序。</w:t>
                        </w:r>
                      </w:p>
                    </w:tc>
                  </w:tr>
                  <w:tr w:rsidR="00801E25">
                    <w:trPr>
                      <w:trHeight w:hRule="exact" w:val="737"/>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product_type_id,</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sum(price)</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as</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total</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product_type_id,</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product_id</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77"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db.cs.table.aggregate({$group:{_id:</w:t>
                        </w:r>
                      </w:p>
                      <w:p w:rsidR="00801E25" w:rsidRDefault="00801E25">
                        <w:pPr>
                          <w:pStyle w:val="TableParagraph"/>
                          <w:spacing w:line="168" w:lineRule="exact"/>
                          <w:ind w:left="78" w:right="-58"/>
                          <w:rPr>
                            <w:rFonts w:ascii="微软雅黑" w:eastAsia="微软雅黑" w:hAnsi="微软雅黑" w:cs="微软雅黑"/>
                            <w:sz w:val="14"/>
                            <w:szCs w:val="14"/>
                          </w:rPr>
                        </w:pPr>
                        <w:r>
                          <w:rPr>
                            <w:rFonts w:ascii="微软雅黑" w:eastAsia="微软雅黑" w:hAnsi="微软雅黑" w:cs="微软雅黑"/>
                            <w:w w:val="90"/>
                            <w:sz w:val="14"/>
                            <w:szCs w:val="14"/>
                          </w:rPr>
                          <w:t>{product_type_id:"$product_type_id",product_id:"$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对表</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中的记录按首先按</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product_type_id</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字</w:t>
                        </w:r>
                      </w:p>
                      <w:p w:rsidR="00801E25" w:rsidRDefault="00801E25">
                        <w:pPr>
                          <w:pStyle w:val="TableParagraph"/>
                          <w:spacing w:line="168" w:lineRule="exact"/>
                          <w:ind w:left="37"/>
                          <w:rPr>
                            <w:rFonts w:ascii="微软雅黑" w:eastAsia="微软雅黑" w:hAnsi="微软雅黑" w:cs="微软雅黑"/>
                            <w:sz w:val="14"/>
                            <w:szCs w:val="14"/>
                          </w:rPr>
                        </w:pPr>
                        <w:r>
                          <w:rPr>
                            <w:rFonts w:ascii="微软雅黑" w:eastAsia="微软雅黑" w:hAnsi="微软雅黑" w:cs="微软雅黑"/>
                            <w:spacing w:val="-84"/>
                            <w:w w:val="95"/>
                            <w:sz w:val="14"/>
                            <w:szCs w:val="14"/>
                          </w:rPr>
                          <w:t>p</w:t>
                        </w:r>
                        <w:r>
                          <w:rPr>
                            <w:rFonts w:ascii="微软雅黑" w:eastAsia="微软雅黑" w:hAnsi="微软雅黑" w:cs="微软雅黑"/>
                            <w:spacing w:val="-58"/>
                            <w:w w:val="95"/>
                            <w:sz w:val="14"/>
                            <w:szCs w:val="14"/>
                          </w:rPr>
                          <w:t>段</w:t>
                        </w:r>
                        <w:r>
                          <w:rPr>
                            <w:rFonts w:ascii="微软雅黑" w:eastAsia="微软雅黑" w:hAnsi="微软雅黑" w:cs="微软雅黑"/>
                            <w:w w:val="95"/>
                            <w:sz w:val="14"/>
                            <w:szCs w:val="14"/>
                          </w:rPr>
                          <w:t>r</w:t>
                        </w:r>
                        <w:r>
                          <w:rPr>
                            <w:rFonts w:ascii="微软雅黑" w:eastAsia="微软雅黑" w:hAnsi="微软雅黑" w:cs="微软雅黑"/>
                            <w:spacing w:val="-81"/>
                            <w:w w:val="95"/>
                            <w:sz w:val="14"/>
                            <w:szCs w:val="14"/>
                          </w:rPr>
                          <w:t>o</w:t>
                        </w:r>
                        <w:r>
                          <w:rPr>
                            <w:rFonts w:ascii="微软雅黑" w:eastAsia="微软雅黑" w:hAnsi="微软雅黑" w:cs="微软雅黑"/>
                            <w:spacing w:val="-62"/>
                            <w:w w:val="95"/>
                            <w:sz w:val="14"/>
                            <w:szCs w:val="14"/>
                          </w:rPr>
                          <w:t>分</w:t>
                        </w:r>
                        <w:r>
                          <w:rPr>
                            <w:rFonts w:ascii="微软雅黑" w:eastAsia="微软雅黑" w:hAnsi="微软雅黑" w:cs="微软雅黑"/>
                            <w:spacing w:val="-19"/>
                            <w:w w:val="95"/>
                            <w:sz w:val="14"/>
                            <w:szCs w:val="14"/>
                          </w:rPr>
                          <w:t>d</w:t>
                        </w:r>
                        <w:r>
                          <w:rPr>
                            <w:rFonts w:ascii="微软雅黑" w:eastAsia="微软雅黑" w:hAnsi="微软雅黑" w:cs="微软雅黑"/>
                            <w:spacing w:val="-117"/>
                            <w:w w:val="95"/>
                            <w:sz w:val="14"/>
                            <w:szCs w:val="14"/>
                          </w:rPr>
                          <w:t>组</w:t>
                        </w:r>
                        <w:r>
                          <w:rPr>
                            <w:rFonts w:ascii="微软雅黑" w:eastAsia="微软雅黑" w:hAnsi="微软雅黑" w:cs="微软雅黑"/>
                            <w:w w:val="95"/>
                            <w:sz w:val="14"/>
                            <w:szCs w:val="14"/>
                          </w:rPr>
                          <w:t>u</w:t>
                        </w:r>
                        <w:r>
                          <w:rPr>
                            <w:rFonts w:ascii="微软雅黑" w:eastAsia="微软雅黑" w:hAnsi="微软雅黑" w:cs="微软雅黑"/>
                            <w:spacing w:val="-27"/>
                            <w:w w:val="95"/>
                            <w:sz w:val="14"/>
                            <w:szCs w:val="14"/>
                          </w:rPr>
                          <w:t>c</w:t>
                        </w:r>
                        <w:r>
                          <w:rPr>
                            <w:rFonts w:ascii="微软雅黑" w:eastAsia="微软雅黑" w:hAnsi="微软雅黑" w:cs="微软雅黑"/>
                            <w:spacing w:val="-110"/>
                            <w:w w:val="95"/>
                            <w:sz w:val="14"/>
                            <w:szCs w:val="14"/>
                          </w:rPr>
                          <w:t>，</w:t>
                        </w:r>
                        <w:r>
                          <w:rPr>
                            <w:rFonts w:ascii="微软雅黑" w:eastAsia="微软雅黑" w:hAnsi="微软雅黑" w:cs="微软雅黑"/>
                            <w:w w:val="95"/>
                            <w:sz w:val="14"/>
                            <w:szCs w:val="14"/>
                          </w:rPr>
                          <w:t>t_</w:t>
                        </w:r>
                        <w:r>
                          <w:rPr>
                            <w:rFonts w:ascii="微软雅黑" w:eastAsia="微软雅黑" w:hAnsi="微软雅黑" w:cs="微软雅黑"/>
                            <w:spacing w:val="-26"/>
                            <w:w w:val="95"/>
                            <w:sz w:val="14"/>
                            <w:szCs w:val="14"/>
                          </w:rPr>
                          <w:t>i</w:t>
                        </w:r>
                        <w:r>
                          <w:rPr>
                            <w:rFonts w:ascii="微软雅黑" w:eastAsia="微软雅黑" w:hAnsi="微软雅黑" w:cs="微软雅黑"/>
                            <w:spacing w:val="-110"/>
                            <w:w w:val="95"/>
                            <w:sz w:val="14"/>
                            <w:szCs w:val="14"/>
                          </w:rPr>
                          <w:t>再</w:t>
                        </w:r>
                        <w:r>
                          <w:rPr>
                            <w:rFonts w:ascii="微软雅黑" w:eastAsia="微软雅黑" w:hAnsi="微软雅黑" w:cs="微软雅黑"/>
                            <w:w w:val="95"/>
                            <w:sz w:val="14"/>
                            <w:szCs w:val="14"/>
                          </w:rPr>
                          <w:t>d</w:t>
                        </w:r>
                        <w:r>
                          <w:rPr>
                            <w:rFonts w:ascii="微软雅黑" w:eastAsia="微软雅黑" w:hAnsi="微软雅黑" w:cs="微软雅黑"/>
                            <w:spacing w:val="-26"/>
                            <w:w w:val="95"/>
                            <w:sz w:val="14"/>
                            <w:szCs w:val="14"/>
                          </w:rPr>
                          <w:t>"</w:t>
                        </w:r>
                        <w:r>
                          <w:rPr>
                            <w:rFonts w:ascii="微软雅黑" w:eastAsia="微软雅黑" w:hAnsi="微软雅黑" w:cs="微软雅黑"/>
                            <w:spacing w:val="-111"/>
                            <w:w w:val="95"/>
                            <w:sz w:val="14"/>
                            <w:szCs w:val="14"/>
                          </w:rPr>
                          <w:t>按</w:t>
                        </w:r>
                        <w:r>
                          <w:rPr>
                            <w:rFonts w:ascii="微软雅黑" w:eastAsia="微软雅黑" w:hAnsi="微软雅黑" w:cs="微软雅黑"/>
                            <w:w w:val="95"/>
                            <w:sz w:val="14"/>
                            <w:szCs w:val="14"/>
                          </w:rPr>
                          <w:t>},</w:t>
                        </w:r>
                        <w:r>
                          <w:rPr>
                            <w:rFonts w:ascii="微软雅黑" w:eastAsia="微软雅黑" w:hAnsi="微软雅黑" w:cs="微软雅黑"/>
                            <w:spacing w:val="-16"/>
                            <w:w w:val="95"/>
                            <w:sz w:val="14"/>
                            <w:szCs w:val="14"/>
                          </w:rPr>
                          <w:t>p</w:t>
                        </w:r>
                        <w:r>
                          <w:rPr>
                            <w:rFonts w:ascii="微软雅黑" w:eastAsia="微软雅黑" w:hAnsi="微软雅黑" w:cs="微软雅黑"/>
                            <w:spacing w:val="-71"/>
                            <w:w w:val="95"/>
                            <w:sz w:val="14"/>
                            <w:szCs w:val="14"/>
                          </w:rPr>
                          <w:t>p</w:t>
                        </w:r>
                        <w:r>
                          <w:rPr>
                            <w:rFonts w:ascii="微软雅黑" w:eastAsia="微软雅黑" w:hAnsi="微软雅黑" w:cs="微软雅黑"/>
                            <w:w w:val="95"/>
                            <w:sz w:val="14"/>
                            <w:szCs w:val="14"/>
                          </w:rPr>
                          <w:t>r</w:t>
                        </w:r>
                        <w:r>
                          <w:rPr>
                            <w:rFonts w:ascii="微软雅黑" w:eastAsia="微软雅黑" w:hAnsi="微软雅黑" w:cs="微软雅黑"/>
                            <w:spacing w:val="-73"/>
                            <w:w w:val="95"/>
                            <w:sz w:val="14"/>
                            <w:szCs w:val="14"/>
                          </w:rPr>
                          <w:t>o</w:t>
                        </w:r>
                        <w:r>
                          <w:rPr>
                            <w:rFonts w:ascii="微软雅黑" w:eastAsia="微软雅黑" w:hAnsi="微软雅黑" w:cs="微软雅黑"/>
                            <w:w w:val="95"/>
                            <w:sz w:val="14"/>
                            <w:szCs w:val="14"/>
                          </w:rPr>
                          <w:t>r</w:t>
                        </w:r>
                        <w:r>
                          <w:rPr>
                            <w:rFonts w:ascii="微软雅黑" w:eastAsia="微软雅黑" w:hAnsi="微软雅黑" w:cs="微软雅黑"/>
                            <w:spacing w:val="-72"/>
                            <w:w w:val="95"/>
                            <w:sz w:val="14"/>
                            <w:szCs w:val="14"/>
                          </w:rPr>
                          <w:t>o</w:t>
                        </w:r>
                        <w:r>
                          <w:rPr>
                            <w:rFonts w:ascii="微软雅黑" w:eastAsia="微软雅黑" w:hAnsi="微软雅黑" w:cs="微软雅黑"/>
                            <w:spacing w:val="-16"/>
                            <w:w w:val="95"/>
                            <w:sz w:val="14"/>
                            <w:szCs w:val="14"/>
                          </w:rPr>
                          <w:t>d</w:t>
                        </w:r>
                        <w:r>
                          <w:rPr>
                            <w:rFonts w:ascii="微软雅黑" w:eastAsia="微软雅黑" w:hAnsi="微软雅黑" w:cs="微软雅黑"/>
                            <w:spacing w:val="-71"/>
                            <w:w w:val="95"/>
                            <w:sz w:val="14"/>
                            <w:szCs w:val="14"/>
                          </w:rPr>
                          <w:t>d</w:t>
                        </w:r>
                        <w:r>
                          <w:rPr>
                            <w:rFonts w:ascii="微软雅黑" w:eastAsia="微软雅黑" w:hAnsi="微软雅黑" w:cs="微软雅黑"/>
                            <w:spacing w:val="-15"/>
                            <w:w w:val="95"/>
                            <w:sz w:val="14"/>
                            <w:szCs w:val="14"/>
                          </w:rPr>
                          <w:t>u</w:t>
                        </w:r>
                        <w:r>
                          <w:rPr>
                            <w:rFonts w:ascii="微软雅黑" w:eastAsia="微软雅黑" w:hAnsi="微软雅黑" w:cs="微软雅黑"/>
                            <w:spacing w:val="-68"/>
                            <w:w w:val="95"/>
                            <w:sz w:val="14"/>
                            <w:szCs w:val="14"/>
                          </w:rPr>
                          <w:t>u</w:t>
                        </w:r>
                        <w:r>
                          <w:rPr>
                            <w:rFonts w:ascii="微软雅黑" w:eastAsia="微软雅黑" w:hAnsi="微软雅黑" w:cs="微软雅黑"/>
                            <w:w w:val="95"/>
                            <w:sz w:val="14"/>
                            <w:szCs w:val="14"/>
                          </w:rPr>
                          <w:t>c</w:t>
                        </w:r>
                        <w:r>
                          <w:rPr>
                            <w:rFonts w:ascii="微软雅黑" w:eastAsia="微软雅黑" w:hAnsi="微软雅黑" w:cs="微软雅黑"/>
                            <w:spacing w:val="-48"/>
                            <w:w w:val="95"/>
                            <w:sz w:val="14"/>
                            <w:szCs w:val="14"/>
                          </w:rPr>
                          <w:t>t</w:t>
                        </w:r>
                        <w:r>
                          <w:rPr>
                            <w:rFonts w:ascii="微软雅黑" w:eastAsia="微软雅黑" w:hAnsi="微软雅黑" w:cs="微软雅黑"/>
                            <w:spacing w:val="-22"/>
                            <w:w w:val="95"/>
                            <w:sz w:val="14"/>
                            <w:szCs w:val="14"/>
                          </w:rPr>
                          <w:t>c</w:t>
                        </w:r>
                        <w:r>
                          <w:rPr>
                            <w:rFonts w:ascii="微软雅黑" w:eastAsia="微软雅黑" w:hAnsi="微软雅黑" w:cs="微软雅黑"/>
                            <w:spacing w:val="-40"/>
                            <w:w w:val="95"/>
                            <w:sz w:val="14"/>
                            <w:szCs w:val="14"/>
                          </w:rPr>
                          <w:t>_</w:t>
                        </w:r>
                        <w:r>
                          <w:rPr>
                            <w:rFonts w:ascii="微软雅黑" w:eastAsia="微软雅黑" w:hAnsi="微软雅黑" w:cs="微软雅黑"/>
                            <w:spacing w:val="-12"/>
                            <w:w w:val="95"/>
                            <w:sz w:val="14"/>
                            <w:szCs w:val="14"/>
                          </w:rPr>
                          <w:t>t</w:t>
                        </w:r>
                        <w:r>
                          <w:rPr>
                            <w:rFonts w:ascii="微软雅黑" w:eastAsia="微软雅黑" w:hAnsi="微软雅黑" w:cs="微软雅黑"/>
                            <w:spacing w:val="-26"/>
                            <w:w w:val="95"/>
                            <w:sz w:val="14"/>
                            <w:szCs w:val="14"/>
                          </w:rPr>
                          <w:t>i</w:t>
                        </w:r>
                        <w:r>
                          <w:rPr>
                            <w:rFonts w:ascii="微软雅黑" w:eastAsia="微软雅黑" w:hAnsi="微软雅黑" w:cs="微软雅黑"/>
                            <w:spacing w:val="-34"/>
                            <w:w w:val="95"/>
                            <w:sz w:val="14"/>
                            <w:szCs w:val="14"/>
                          </w:rPr>
                          <w:t>_</w:t>
                        </w:r>
                        <w:r>
                          <w:rPr>
                            <w:rFonts w:ascii="微软雅黑" w:eastAsia="微软雅黑" w:hAnsi="微软雅黑" w:cs="微软雅黑"/>
                            <w:spacing w:val="-54"/>
                            <w:w w:val="95"/>
                            <w:sz w:val="14"/>
                            <w:szCs w:val="14"/>
                          </w:rPr>
                          <w:t>d</w:t>
                        </w:r>
                        <w:r>
                          <w:rPr>
                            <w:rFonts w:ascii="微软雅黑" w:eastAsia="微软雅黑" w:hAnsi="微软雅黑" w:cs="微软雅黑"/>
                            <w:w w:val="95"/>
                            <w:sz w:val="14"/>
                            <w:szCs w:val="14"/>
                          </w:rPr>
                          <w:t>i</w:t>
                        </w:r>
                        <w:r>
                          <w:rPr>
                            <w:rFonts w:ascii="微软雅黑" w:eastAsia="微软雅黑" w:hAnsi="微软雅黑" w:cs="微软雅黑"/>
                            <w:spacing w:val="-71"/>
                            <w:w w:val="95"/>
                            <w:sz w:val="14"/>
                            <w:szCs w:val="14"/>
                          </w:rPr>
                          <w:t>d</w:t>
                        </w:r>
                        <w:r>
                          <w:rPr>
                            <w:rFonts w:ascii="微软雅黑" w:eastAsia="微软雅黑" w:hAnsi="微软雅黑" w:cs="微软雅黑"/>
                            <w:w w:val="95"/>
                            <w:sz w:val="14"/>
                            <w:szCs w:val="14"/>
                          </w:rPr>
                          <w:t xml:space="preserve">:  </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字段分组；</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sz w:val="14"/>
                            <w:szCs w:val="14"/>
                          </w:rPr>
                          <w:t>求每个分组中字段</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值的累加和，并重命名为</w:t>
                        </w:r>
                      </w:p>
                      <w:p w:rsidR="00801E25" w:rsidRDefault="00801E25">
                        <w:pPr>
                          <w:pStyle w:val="TableParagraph"/>
                          <w:spacing w:line="16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total。</w:t>
                        </w:r>
                      </w:p>
                    </w:tc>
                  </w:tr>
                  <w:tr w:rsidR="00801E25">
                    <w:trPr>
                      <w:trHeight w:hRule="exact" w:val="1454"/>
                    </w:trPr>
                    <w:tc>
                      <w:tcPr>
                        <w:tcW w:w="3129"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sum(price)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total</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table</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w w:val="90"/>
                            <w:sz w:val="14"/>
                            <w:szCs w:val="14"/>
                          </w:rPr>
                          <w:t>group</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by</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product_id</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having</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total</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&gt;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1000</w:t>
                        </w:r>
                      </w:p>
                      <w:p w:rsidR="00801E25" w:rsidRDefault="00801E25">
                        <w:pPr>
                          <w:pStyle w:val="TableParagraph"/>
                          <w:spacing w:before="5" w:line="180" w:lineRule="exact"/>
                          <w:rPr>
                            <w:sz w:val="18"/>
                            <w:szCs w:val="18"/>
                          </w:rPr>
                        </w:pPr>
                      </w:p>
                      <w:p w:rsidR="00801E25" w:rsidRDefault="00801E25">
                        <w:pPr>
                          <w:pStyle w:val="TableParagraph"/>
                          <w:spacing w:line="200" w:lineRule="exact"/>
                          <w:rPr>
                            <w:sz w:val="20"/>
                            <w:szCs w:val="20"/>
                          </w:rPr>
                        </w:pPr>
                      </w:p>
                      <w:p w:rsidR="00801E25" w:rsidRDefault="00801E25">
                        <w:pPr>
                          <w:pStyle w:val="TableParagraph"/>
                          <w:spacing w:line="168" w:lineRule="auto"/>
                          <w:ind w:left="50" w:right="243"/>
                          <w:rPr>
                            <w:rFonts w:ascii="微软雅黑" w:eastAsia="微软雅黑" w:hAnsi="微软雅黑" w:cs="微软雅黑"/>
                            <w:sz w:val="14"/>
                            <w:szCs w:val="14"/>
                          </w:rPr>
                        </w:pPr>
                        <w:r>
                          <w:rPr>
                            <w:rFonts w:ascii="微软雅黑" w:eastAsia="微软雅黑" w:hAnsi="微软雅黑" w:cs="微软雅黑"/>
                            <w:w w:val="90"/>
                            <w:sz w:val="14"/>
                            <w:szCs w:val="14"/>
                          </w:rPr>
                          <w:t>select</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product_id,</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sum(price)</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as</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total</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from</w:t>
                        </w:r>
                        <w:r>
                          <w:rPr>
                            <w:rFonts w:ascii="微软雅黑" w:eastAsia="微软雅黑" w:hAnsi="微软雅黑" w:cs="微软雅黑"/>
                            <w:w w:val="95"/>
                            <w:sz w:val="14"/>
                            <w:szCs w:val="14"/>
                          </w:rPr>
                          <w:t xml:space="preserve"> </w:t>
                        </w:r>
                        <w:r>
                          <w:rPr>
                            <w:rFonts w:ascii="微软雅黑" w:eastAsia="微软雅黑" w:hAnsi="微软雅黑" w:cs="微软雅黑"/>
                            <w:w w:val="90"/>
                            <w:sz w:val="14"/>
                            <w:szCs w:val="14"/>
                          </w:rPr>
                          <w:t>table</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product_type_id</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1001</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group</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by</w:t>
                        </w:r>
                        <w:r>
                          <w:rPr>
                            <w:rFonts w:ascii="微软雅黑" w:eastAsia="微软雅黑" w:hAnsi="微软雅黑" w:cs="微软雅黑"/>
                            <w:w w:val="91"/>
                            <w:sz w:val="14"/>
                            <w:szCs w:val="14"/>
                          </w:rPr>
                          <w:t xml:space="preserve"> </w:t>
                        </w:r>
                        <w:r>
                          <w:rPr>
                            <w:rFonts w:ascii="微软雅黑" w:eastAsia="微软雅黑" w:hAnsi="微软雅黑" w:cs="微软雅黑"/>
                            <w:w w:val="90"/>
                            <w:sz w:val="14"/>
                            <w:szCs w:val="14"/>
                          </w:rPr>
                          <w:t>product_id</w:t>
                        </w:r>
                      </w:p>
                    </w:tc>
                    <w:tc>
                      <w:tcPr>
                        <w:tcW w:w="3186" w:type="dxa"/>
                        <w:tcBorders>
                          <w:top w:val="single" w:sz="8" w:space="0" w:color="000000"/>
                          <w:left w:val="nil"/>
                          <w:bottom w:val="single" w:sz="8" w:space="0" w:color="000000"/>
                          <w:right w:val="nil"/>
                        </w:tcBorders>
                      </w:tcPr>
                      <w:p w:rsidR="00801E25" w:rsidRDefault="00801E25">
                        <w:pPr>
                          <w:pStyle w:val="TableParagraph"/>
                          <w:spacing w:line="172"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{_id:"$product_id",product_id: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{$match:{total:{$gt:1000}}})</w:t>
                        </w:r>
                      </w:p>
                      <w:p w:rsidR="00801E25" w:rsidRDefault="00801E25">
                        <w:pPr>
                          <w:pStyle w:val="TableParagraph"/>
                          <w:spacing w:line="22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db.cs.table.aggregate({$match:</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{product_type_id:1001}},{$group:</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{_id:"$product_id",product_id: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tc>
                    <w:tc>
                      <w:tcPr>
                        <w:tcW w:w="3157" w:type="dxa"/>
                        <w:tcBorders>
                          <w:top w:val="single" w:sz="8" w:space="0" w:color="000000"/>
                          <w:left w:val="nil"/>
                          <w:bottom w:val="single" w:sz="8" w:space="0" w:color="000000"/>
                          <w:right w:val="nil"/>
                        </w:tcBorders>
                      </w:tcPr>
                      <w:p w:rsidR="00801E25" w:rsidRDefault="00801E25">
                        <w:pPr>
                          <w:pStyle w:val="TableParagraph"/>
                          <w:spacing w:line="172"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对表</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中的记录按</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字段分组；</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sz w:val="14"/>
                            <w:szCs w:val="14"/>
                          </w:rPr>
                          <w:t>求每个分组中字段</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值的累加和，并重命名为</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total；</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 xml:space="preserve">只返回满足条件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 xml:space="preserve">total </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字段值大于1000的分组。</w:t>
                        </w:r>
                      </w:p>
                      <w:p w:rsidR="00801E25" w:rsidRDefault="00801E25">
                        <w:pPr>
                          <w:pStyle w:val="TableParagraph"/>
                          <w:spacing w:before="49" w:line="168" w:lineRule="auto"/>
                          <w:ind w:left="50" w:right="175"/>
                          <w:rPr>
                            <w:rFonts w:ascii="微软雅黑" w:eastAsia="微软雅黑" w:hAnsi="微软雅黑" w:cs="微软雅黑"/>
                            <w:sz w:val="14"/>
                            <w:szCs w:val="14"/>
                          </w:rPr>
                        </w:pPr>
                        <w:r>
                          <w:rPr>
                            <w:rFonts w:ascii="微软雅黑" w:eastAsia="微软雅黑" w:hAnsi="微软雅黑" w:cs="微软雅黑"/>
                            <w:w w:val="95"/>
                            <w:sz w:val="14"/>
                            <w:szCs w:val="14"/>
                          </w:rPr>
                          <w:t>选择符合条件</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product_type_id</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 1001</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的记录；</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对选出的记录按</w:t>
                        </w:r>
                        <w:r>
                          <w:rPr>
                            <w:rFonts w:ascii="微软雅黑" w:eastAsia="微软雅黑" w:hAnsi="微软雅黑" w:cs="微软雅黑"/>
                            <w:spacing w:val="31"/>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进行分组；</w:t>
                        </w:r>
                        <w:r>
                          <w:rPr>
                            <w:rFonts w:ascii="微软雅黑" w:eastAsia="微软雅黑" w:hAnsi="微软雅黑" w:cs="微软雅黑"/>
                            <w:sz w:val="14"/>
                            <w:szCs w:val="14"/>
                          </w:rPr>
                          <w:t xml:space="preserve"> 对每个分组中的</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字段值就和，并重命名为 total。</w:t>
                        </w:r>
                      </w:p>
                    </w:tc>
                  </w:tr>
                  <w:tr w:rsidR="00801E25">
                    <w:trPr>
                      <w:trHeight w:hRule="exact" w:val="900"/>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before="3" w:line="168" w:lineRule="auto"/>
                          <w:ind w:left="40" w:right="243"/>
                          <w:rPr>
                            <w:rFonts w:ascii="微软雅黑" w:eastAsia="微软雅黑" w:hAnsi="微软雅黑" w:cs="微软雅黑"/>
                            <w:sz w:val="14"/>
                            <w:szCs w:val="14"/>
                          </w:rPr>
                        </w:pPr>
                        <w:r>
                          <w:rPr>
                            <w:rFonts w:ascii="微软雅黑" w:eastAsia="微软雅黑" w:hAnsi="微软雅黑" w:cs="微软雅黑"/>
                            <w:w w:val="90"/>
                            <w:sz w:val="14"/>
                            <w:szCs w:val="14"/>
                          </w:rPr>
                          <w:t>select</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product_id,</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sum(price)</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as</w:t>
                        </w:r>
                        <w:r>
                          <w:rPr>
                            <w:rFonts w:ascii="微软雅黑" w:eastAsia="微软雅黑" w:hAnsi="微软雅黑" w:cs="微软雅黑"/>
                            <w:spacing w:val="19"/>
                            <w:w w:val="90"/>
                            <w:sz w:val="14"/>
                            <w:szCs w:val="14"/>
                          </w:rPr>
                          <w:t xml:space="preserve"> </w:t>
                        </w:r>
                        <w:r>
                          <w:rPr>
                            <w:rFonts w:ascii="微软雅黑" w:eastAsia="微软雅黑" w:hAnsi="微软雅黑" w:cs="微软雅黑"/>
                            <w:w w:val="90"/>
                            <w:sz w:val="14"/>
                            <w:szCs w:val="14"/>
                          </w:rPr>
                          <w:t>total</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from</w:t>
                        </w:r>
                        <w:r>
                          <w:rPr>
                            <w:rFonts w:ascii="微软雅黑" w:eastAsia="微软雅黑" w:hAnsi="微软雅黑" w:cs="微软雅黑"/>
                            <w:w w:val="95"/>
                            <w:sz w:val="14"/>
                            <w:szCs w:val="14"/>
                          </w:rPr>
                          <w:t xml:space="preserve"> </w:t>
                        </w:r>
                        <w:r>
                          <w:rPr>
                            <w:rFonts w:ascii="微软雅黑" w:eastAsia="微软雅黑" w:hAnsi="微软雅黑" w:cs="微软雅黑"/>
                            <w:w w:val="90"/>
                            <w:sz w:val="14"/>
                            <w:szCs w:val="14"/>
                          </w:rPr>
                          <w:t>table</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product_type_id</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1001</w:t>
                        </w:r>
                        <w:r>
                          <w:rPr>
                            <w:rFonts w:ascii="微软雅黑" w:eastAsia="微软雅黑" w:hAnsi="微软雅黑" w:cs="微软雅黑"/>
                            <w:spacing w:val="8"/>
                            <w:w w:val="90"/>
                            <w:sz w:val="14"/>
                            <w:szCs w:val="14"/>
                          </w:rPr>
                          <w:t xml:space="preserve"> </w:t>
                        </w:r>
                        <w:r>
                          <w:rPr>
                            <w:rFonts w:ascii="微软雅黑" w:eastAsia="微软雅黑" w:hAnsi="微软雅黑" w:cs="微软雅黑"/>
                            <w:w w:val="90"/>
                            <w:sz w:val="14"/>
                            <w:szCs w:val="14"/>
                          </w:rPr>
                          <w:t>group</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by</w:t>
                        </w:r>
                        <w:r>
                          <w:rPr>
                            <w:rFonts w:ascii="微软雅黑" w:eastAsia="微软雅黑" w:hAnsi="微软雅黑" w:cs="微软雅黑"/>
                            <w:w w:val="91"/>
                            <w:sz w:val="14"/>
                            <w:szCs w:val="14"/>
                          </w:rPr>
                          <w:t xml:space="preserve"> </w:t>
                        </w:r>
                        <w:r>
                          <w:rPr>
                            <w:rFonts w:ascii="微软雅黑" w:eastAsia="微软雅黑" w:hAnsi="微软雅黑" w:cs="微软雅黑"/>
                            <w:w w:val="90"/>
                            <w:sz w:val="14"/>
                            <w:szCs w:val="14"/>
                          </w:rPr>
                          <w:t>product_id</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having</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total</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&gt;</w:t>
                        </w:r>
                        <w:r>
                          <w:rPr>
                            <w:rFonts w:ascii="微软雅黑" w:eastAsia="微软雅黑" w:hAnsi="微软雅黑" w:cs="微软雅黑"/>
                            <w:spacing w:val="7"/>
                            <w:w w:val="90"/>
                            <w:sz w:val="14"/>
                            <w:szCs w:val="14"/>
                          </w:rPr>
                          <w:t xml:space="preserve"> </w:t>
                        </w:r>
                        <w:r>
                          <w:rPr>
                            <w:rFonts w:ascii="微软雅黑" w:eastAsia="微软雅黑" w:hAnsi="微软雅黑" w:cs="微软雅黑"/>
                            <w:w w:val="90"/>
                            <w:sz w:val="14"/>
                            <w:szCs w:val="14"/>
                          </w:rPr>
                          <w:t>1000</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db.cs.table.aggregate({$match:</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{product_type_id:1001}},{$group:</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{_id:"$product_id",product_id:</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{$first:"$product_id"},total:{$sum:"$price"}}},</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{$match:{total:{$gt:1000}}})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before="3" w:line="168" w:lineRule="auto"/>
                          <w:ind w:left="40" w:right="165"/>
                          <w:rPr>
                            <w:rFonts w:ascii="微软雅黑" w:eastAsia="微软雅黑" w:hAnsi="微软雅黑" w:cs="微软雅黑"/>
                            <w:sz w:val="14"/>
                            <w:szCs w:val="14"/>
                          </w:rPr>
                        </w:pPr>
                        <w:r>
                          <w:rPr>
                            <w:rFonts w:ascii="微软雅黑" w:eastAsia="微软雅黑" w:hAnsi="微软雅黑" w:cs="微软雅黑"/>
                            <w:w w:val="95"/>
                            <w:sz w:val="14"/>
                            <w:szCs w:val="14"/>
                          </w:rPr>
                          <w:t>选择符合条件</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product_type_id</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 1001</w:t>
                        </w:r>
                        <w:r>
                          <w:rPr>
                            <w:rFonts w:ascii="微软雅黑" w:eastAsia="微软雅黑" w:hAnsi="微软雅黑" w:cs="微软雅黑"/>
                            <w:spacing w:val="-1"/>
                            <w:w w:val="95"/>
                            <w:sz w:val="14"/>
                            <w:szCs w:val="14"/>
                          </w:rPr>
                          <w:t xml:space="preserve"> </w:t>
                        </w:r>
                        <w:r>
                          <w:rPr>
                            <w:rFonts w:ascii="微软雅黑" w:eastAsia="微软雅黑" w:hAnsi="微软雅黑" w:cs="微软雅黑"/>
                            <w:w w:val="95"/>
                            <w:sz w:val="14"/>
                            <w:szCs w:val="14"/>
                          </w:rPr>
                          <w:t>的记录；</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对选出的记录按</w:t>
                        </w:r>
                        <w:r>
                          <w:rPr>
                            <w:rFonts w:ascii="微软雅黑" w:eastAsia="微软雅黑" w:hAnsi="微软雅黑" w:cs="微软雅黑"/>
                            <w:spacing w:val="31"/>
                            <w:w w:val="95"/>
                            <w:sz w:val="14"/>
                            <w:szCs w:val="14"/>
                          </w:rPr>
                          <w:t xml:space="preserve"> </w:t>
                        </w:r>
                        <w:r>
                          <w:rPr>
                            <w:rFonts w:ascii="微软雅黑" w:eastAsia="微软雅黑" w:hAnsi="微软雅黑" w:cs="微软雅黑"/>
                            <w:w w:val="95"/>
                            <w:sz w:val="14"/>
                            <w:szCs w:val="14"/>
                          </w:rPr>
                          <w:t>product_id</w:t>
                        </w:r>
                        <w:r>
                          <w:rPr>
                            <w:rFonts w:ascii="微软雅黑" w:eastAsia="微软雅黑" w:hAnsi="微软雅黑" w:cs="微软雅黑"/>
                            <w:spacing w:val="32"/>
                            <w:w w:val="95"/>
                            <w:sz w:val="14"/>
                            <w:szCs w:val="14"/>
                          </w:rPr>
                          <w:t xml:space="preserve"> </w:t>
                        </w:r>
                        <w:r>
                          <w:rPr>
                            <w:rFonts w:ascii="微软雅黑" w:eastAsia="微软雅黑" w:hAnsi="微软雅黑" w:cs="微软雅黑"/>
                            <w:w w:val="95"/>
                            <w:sz w:val="14"/>
                            <w:szCs w:val="14"/>
                          </w:rPr>
                          <w:t>进行分组；</w:t>
                        </w:r>
                        <w:r>
                          <w:rPr>
                            <w:rFonts w:ascii="微软雅黑" w:eastAsia="微软雅黑" w:hAnsi="微软雅黑" w:cs="微软雅黑"/>
                            <w:sz w:val="14"/>
                            <w:szCs w:val="14"/>
                          </w:rPr>
                          <w:t xml:space="preserve"> 对每个分组中的</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price</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字段值就和，并重命名为 total；</w:t>
                        </w:r>
                      </w:p>
                      <w:p w:rsidR="00801E25" w:rsidRDefault="00801E25">
                        <w:pPr>
                          <w:pStyle w:val="TableParagraph"/>
                          <w:spacing w:line="179"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只返回满足条件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 xml:space="preserve">total </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字段值大于1000的分组。</w:t>
                        </w:r>
                      </w:p>
                    </w:tc>
                  </w:tr>
                  <w:tr w:rsidR="00801E25">
                    <w:trPr>
                      <w:trHeight w:hRule="exact" w:val="401"/>
                    </w:trPr>
                    <w:tc>
                      <w:tcPr>
                        <w:tcW w:w="3129" w:type="dxa"/>
                        <w:tcBorders>
                          <w:top w:val="single" w:sz="8" w:space="0" w:color="000000"/>
                          <w:left w:val="single" w:sz="8" w:space="0" w:color="000000"/>
                          <w:bottom w:val="single" w:sz="8" w:space="0" w:color="000000"/>
                          <w:right w:val="nil"/>
                        </w:tcBorders>
                      </w:tcPr>
                      <w:p w:rsidR="00801E25" w:rsidRDefault="00801E25">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top</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10</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1"/>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2"/>
                            <w:sz w:val="14"/>
                            <w:szCs w:val="14"/>
                          </w:rPr>
                          <w:t xml:space="preserve"> </w:t>
                        </w:r>
                        <w:r>
                          <w:rPr>
                            <w:rFonts w:ascii="微软雅黑" w:eastAsia="微软雅黑" w:hAnsi="微软雅黑" w:cs="微软雅黑"/>
                            <w:sz w:val="14"/>
                            <w:szCs w:val="14"/>
                          </w:rPr>
                          <w:t>table</w:t>
                        </w:r>
                      </w:p>
                    </w:tc>
                    <w:tc>
                      <w:tcPr>
                        <w:tcW w:w="3186" w:type="dxa"/>
                        <w:tcBorders>
                          <w:top w:val="single" w:sz="8" w:space="0" w:color="000000"/>
                          <w:left w:val="nil"/>
                          <w:bottom w:val="single" w:sz="8" w:space="0" w:color="000000"/>
                          <w:right w:val="single" w:sz="8" w:space="0" w:color="000000"/>
                        </w:tcBorders>
                      </w:tcPr>
                      <w:p w:rsidR="00801E25" w:rsidRDefault="00801E25">
                        <w:pPr>
                          <w:pStyle w:val="TableParagraph"/>
                          <w:spacing w:line="182"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db.cs.table.aggregate({$group:{_id:null}},</w:t>
                        </w:r>
                      </w:p>
                      <w:p w:rsidR="00801E25" w:rsidRDefault="00801E25">
                        <w:pPr>
                          <w:pStyle w:val="TableParagraph"/>
                          <w:spacing w:line="168" w:lineRule="exact"/>
                          <w:ind w:left="78"/>
                          <w:rPr>
                            <w:rFonts w:ascii="微软雅黑" w:eastAsia="微软雅黑" w:hAnsi="微软雅黑" w:cs="微软雅黑"/>
                            <w:sz w:val="14"/>
                            <w:szCs w:val="14"/>
                          </w:rPr>
                        </w:pPr>
                        <w:r>
                          <w:rPr>
                            <w:rFonts w:ascii="微软雅黑" w:eastAsia="微软雅黑" w:hAnsi="微软雅黑" w:cs="微软雅黑"/>
                            <w:w w:val="95"/>
                            <w:sz w:val="14"/>
                            <w:szCs w:val="14"/>
                          </w:rPr>
                          <w:t>{$limit:10})</w:t>
                        </w:r>
                      </w:p>
                    </w:tc>
                    <w:tc>
                      <w:tcPr>
                        <w:tcW w:w="3157" w:type="dxa"/>
                        <w:tcBorders>
                          <w:top w:val="single" w:sz="8" w:space="0" w:color="000000"/>
                          <w:left w:val="single" w:sz="8" w:space="0" w:color="000000"/>
                          <w:bottom w:val="single" w:sz="8" w:space="0" w:color="000000"/>
                          <w:right w:val="single" w:sz="8" w:space="0" w:color="000000"/>
                        </w:tcBorders>
                      </w:tcPr>
                      <w:p w:rsidR="00801E25" w:rsidRDefault="00801E25">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返回结果集中的前10条记录。</w:t>
                        </w:r>
                      </w:p>
                    </w:tc>
                  </w:tr>
                  <w:tr w:rsidR="00801E25">
                    <w:trPr>
                      <w:trHeight w:hRule="exact" w:val="584"/>
                    </w:trPr>
                    <w:tc>
                      <w:tcPr>
                        <w:tcW w:w="6315" w:type="dxa"/>
                        <w:gridSpan w:val="2"/>
                        <w:tcBorders>
                          <w:top w:val="nil"/>
                          <w:left w:val="nil"/>
                          <w:bottom w:val="nil"/>
                          <w:right w:val="nil"/>
                        </w:tcBorders>
                      </w:tcPr>
                      <w:p w:rsidR="00801E25" w:rsidRDefault="00801E25">
                        <w:pPr>
                          <w:rPr>
                            <w:lang w:eastAsia="zh-CN"/>
                          </w:rPr>
                        </w:pPr>
                      </w:p>
                    </w:tc>
                    <w:tc>
                      <w:tcPr>
                        <w:tcW w:w="3157" w:type="dxa"/>
                        <w:tcBorders>
                          <w:top w:val="single" w:sz="8" w:space="0" w:color="000000"/>
                          <w:left w:val="nil"/>
                          <w:bottom w:val="single" w:sz="8" w:space="0" w:color="000000"/>
                          <w:right w:val="nil"/>
                        </w:tcBorders>
                      </w:tcPr>
                      <w:p w:rsidR="00801E25" w:rsidRDefault="00801E25">
                        <w:pPr>
                          <w:pStyle w:val="TableParagraph"/>
                          <w:spacing w:line="177" w:lineRule="exact"/>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跳过结果集中前50条记录之后，返回接下来</w:t>
                        </w:r>
                      </w:p>
                      <w:p w:rsidR="00801E25" w:rsidRDefault="00801E25">
                        <w:pPr>
                          <w:pStyle w:val="TableParagraph"/>
                          <w:spacing w:line="168" w:lineRule="exact"/>
                          <w:ind w:left="50"/>
                          <w:rPr>
                            <w:rFonts w:ascii="微软雅黑" w:eastAsia="微软雅黑" w:hAnsi="微软雅黑" w:cs="微软雅黑"/>
                            <w:sz w:val="14"/>
                            <w:szCs w:val="14"/>
                          </w:rPr>
                        </w:pPr>
                        <w:r>
                          <w:rPr>
                            <w:rFonts w:ascii="微软雅黑" w:eastAsia="微软雅黑" w:hAnsi="微软雅黑" w:cs="微软雅黑"/>
                            <w:sz w:val="14"/>
                            <w:szCs w:val="14"/>
                          </w:rPr>
                          <w:t>的10条记录。</w:t>
                        </w:r>
                      </w:p>
                    </w:tc>
                  </w:tr>
                </w:tbl>
                <w:p w:rsidR="00801E25" w:rsidRDefault="00801E25"/>
              </w:txbxContent>
            </v:textbox>
            <w10:wrap anchorx="page"/>
          </v:shape>
        </w:pict>
      </w:r>
      <w:r w:rsidR="00A23879">
        <w:rPr>
          <w:lang w:eastAsia="zh-CN"/>
        </w:rPr>
        <w:t>下表主要描述标准</w:t>
      </w:r>
      <w:r w:rsidR="00A23879">
        <w:rPr>
          <w:spacing w:val="-33"/>
          <w:lang w:eastAsia="zh-CN"/>
        </w:rPr>
        <w:t xml:space="preserve"> </w:t>
      </w:r>
      <w:r w:rsidR="00A23879">
        <w:rPr>
          <w:lang w:eastAsia="zh-CN"/>
        </w:rPr>
        <w:t>SQL</w:t>
      </w:r>
      <w:r w:rsidR="00A23879">
        <w:rPr>
          <w:spacing w:val="-33"/>
          <w:lang w:eastAsia="zh-CN"/>
        </w:rPr>
        <w:t xml:space="preserve"> </w:t>
      </w:r>
      <w:r w:rsidR="00A23879">
        <w:rPr>
          <w:lang w:eastAsia="zh-CN"/>
        </w:rPr>
        <w:t>语句与</w:t>
      </w:r>
      <w:r w:rsidR="00A23879">
        <w:rPr>
          <w:spacing w:val="-33"/>
          <w:lang w:eastAsia="zh-CN"/>
        </w:rPr>
        <w:t xml:space="preserve"> </w:t>
      </w:r>
      <w:r w:rsidR="00A23879">
        <w:rPr>
          <w:lang w:eastAsia="zh-CN"/>
        </w:rPr>
        <w:t>SequoiaDB</w:t>
      </w:r>
      <w:r w:rsidR="00A23879">
        <w:rPr>
          <w:spacing w:val="-33"/>
          <w:lang w:eastAsia="zh-CN"/>
        </w:rPr>
        <w:t xml:space="preserve"> </w:t>
      </w:r>
      <w:r w:rsidR="00A23879">
        <w:rPr>
          <w:lang w:eastAsia="zh-CN"/>
        </w:rPr>
        <w:t>聚集语句之间的对照。</w:t>
      </w:r>
    </w:p>
    <w:p w:rsidR="00D032B6" w:rsidRDefault="00D032B6">
      <w:pPr>
        <w:spacing w:line="190" w:lineRule="exact"/>
        <w:rPr>
          <w:sz w:val="19"/>
          <w:szCs w:val="19"/>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D032B6">
      <w:pPr>
        <w:spacing w:line="200" w:lineRule="exact"/>
        <w:rPr>
          <w:sz w:val="20"/>
          <w:szCs w:val="20"/>
          <w:lang w:eastAsia="zh-CN"/>
        </w:rPr>
      </w:pPr>
    </w:p>
    <w:p w:rsidR="00D032B6" w:rsidRDefault="00A23879">
      <w:pPr>
        <w:tabs>
          <w:tab w:val="left" w:pos="3821"/>
        </w:tabs>
        <w:spacing w:before="9"/>
        <w:ind w:left="663"/>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offset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50</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rows</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fetch</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next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10</w:t>
      </w:r>
      <w:r>
        <w:rPr>
          <w:rFonts w:ascii="微软雅黑" w:eastAsia="微软雅黑" w:hAnsi="微软雅黑" w:cs="微软雅黑"/>
          <w:w w:val="95"/>
          <w:sz w:val="14"/>
          <w:szCs w:val="14"/>
        </w:rPr>
        <w:tab/>
        <w:t>db.cs.table.aggregate({$group:{_id:null}},</w:t>
      </w:r>
    </w:p>
    <w:p w:rsidR="00D032B6" w:rsidRDefault="00A23879">
      <w:pPr>
        <w:spacing w:line="168" w:lineRule="exact"/>
        <w:ind w:right="1553"/>
        <w:jc w:val="center"/>
        <w:rPr>
          <w:rFonts w:ascii="微软雅黑" w:eastAsia="微软雅黑" w:hAnsi="微软雅黑" w:cs="微软雅黑"/>
          <w:sz w:val="14"/>
          <w:szCs w:val="14"/>
        </w:rPr>
      </w:pPr>
      <w:r>
        <w:rPr>
          <w:rFonts w:ascii="微软雅黑" w:eastAsia="微软雅黑" w:hAnsi="微软雅黑" w:cs="微软雅黑"/>
          <w:w w:val="95"/>
          <w:sz w:val="14"/>
          <w:szCs w:val="14"/>
        </w:rPr>
        <w:t>{$skip:50},{$limit:10})</w:t>
      </w:r>
    </w:p>
    <w:p w:rsidR="00D032B6" w:rsidRDefault="00D032B6">
      <w:pPr>
        <w:spacing w:line="200" w:lineRule="exact"/>
        <w:rPr>
          <w:sz w:val="20"/>
          <w:szCs w:val="20"/>
        </w:rPr>
      </w:pPr>
    </w:p>
    <w:p w:rsidR="00D032B6" w:rsidRDefault="00D032B6">
      <w:pPr>
        <w:spacing w:line="200" w:lineRule="exact"/>
        <w:rPr>
          <w:sz w:val="20"/>
          <w:szCs w:val="20"/>
        </w:rPr>
      </w:pPr>
    </w:p>
    <w:p w:rsidR="00D032B6" w:rsidRDefault="00D032B6">
      <w:pPr>
        <w:spacing w:before="7" w:line="220" w:lineRule="exact"/>
      </w:pPr>
    </w:p>
    <w:p w:rsidR="007040B5" w:rsidRDefault="00035F6E" w:rsidP="007040B5">
      <w:pPr>
        <w:pStyle w:val="Heading2"/>
        <w:spacing w:line="396" w:lineRule="exact"/>
        <w:rPr>
          <w:lang w:eastAsia="zh-CN"/>
        </w:rPr>
      </w:pPr>
      <w:r>
        <w:pict>
          <v:group id="_x0000_s2222" style="position:absolute;left:0;text-align:left;margin-left:56.7pt;margin-top:21.4pt;width:498.6pt;height:.1pt;z-index:-251410432;mso-position-horizontal-relative:page" coordorigin="1134,428" coordsize="9972,2">
            <v:shape id="_x0000_s2223" style="position:absolute;left:1134;top:428;width:9972;height:2" coordorigin="1134,428" coordsize="9972,0" path="m1134,428r9972,e" filled="f" strokeweight="1pt">
              <v:path arrowok="t"/>
            </v:shape>
            <w10:wrap anchorx="page"/>
          </v:group>
        </w:pict>
      </w:r>
      <w:bookmarkStart w:id="671" w:name="SQL_语法"/>
      <w:bookmarkStart w:id="672" w:name="_bookmark311"/>
      <w:bookmarkEnd w:id="671"/>
      <w:bookmarkEnd w:id="672"/>
      <w:r w:rsidR="00A23879">
        <w:rPr>
          <w:w w:val="95"/>
        </w:rPr>
        <w:t>SQL</w:t>
      </w:r>
      <w:r w:rsidR="00A23879">
        <w:rPr>
          <w:spacing w:val="6"/>
          <w:w w:val="95"/>
        </w:rPr>
        <w:t xml:space="preserve"> </w:t>
      </w:r>
      <w:r w:rsidR="00A23879">
        <w:rPr>
          <w:w w:val="95"/>
        </w:rPr>
        <w:t>语法</w:t>
      </w:r>
      <w:r w:rsidR="007040B5">
        <w:rPr>
          <w:rFonts w:eastAsiaTheme="minorEastAsia"/>
          <w:w w:val="95"/>
          <w:lang w:eastAsia="zh-CN"/>
        </w:rPr>
        <w:t>(</w:t>
      </w:r>
      <w:r w:rsidR="007040B5">
        <w:rPr>
          <w:rFonts w:eastAsiaTheme="minorEastAsia" w:hint="eastAsia"/>
          <w:w w:val="95"/>
          <w:lang w:eastAsia="zh-CN"/>
        </w:rPr>
        <w:t>刘武兴</w:t>
      </w:r>
      <w:r w:rsidR="007040B5">
        <w:rPr>
          <w:rFonts w:eastAsiaTheme="minorEastAsia"/>
          <w:w w:val="95"/>
          <w:lang w:eastAsia="zh-CN"/>
        </w:rPr>
        <w:t>)</w:t>
      </w:r>
    </w:p>
    <w:p w:rsidR="00D032B6" w:rsidRDefault="00D032B6">
      <w:pPr>
        <w:pStyle w:val="Heading3"/>
        <w:spacing w:line="396" w:lineRule="exact"/>
        <w:ind w:left="113"/>
      </w:pPr>
    </w:p>
    <w:p w:rsidR="00D032B6" w:rsidRDefault="00D032B6">
      <w:pPr>
        <w:spacing w:before="1" w:line="130" w:lineRule="exact"/>
        <w:rPr>
          <w:sz w:val="13"/>
          <w:szCs w:val="13"/>
        </w:rPr>
      </w:pPr>
    </w:p>
    <w:p w:rsidR="00D032B6" w:rsidRDefault="00A23879">
      <w:pPr>
        <w:pStyle w:val="BodyText"/>
        <w:spacing w:line="168" w:lineRule="auto"/>
        <w:ind w:left="613" w:right="497"/>
      </w:pPr>
      <w:r>
        <w:rPr>
          <w:w w:val="95"/>
        </w:rPr>
        <w:t xml:space="preserve">SequoiaDB </w:t>
      </w:r>
      <w:r>
        <w:rPr>
          <w:spacing w:val="11"/>
          <w:w w:val="95"/>
        </w:rPr>
        <w:t xml:space="preserve"> </w:t>
      </w:r>
      <w:r>
        <w:rPr>
          <w:w w:val="95"/>
        </w:rPr>
        <w:t xml:space="preserve">是一种面向文档型的非关系型数据库，在本节中主要介绍如何使用 </w:t>
      </w:r>
      <w:r>
        <w:rPr>
          <w:spacing w:val="11"/>
          <w:w w:val="95"/>
        </w:rPr>
        <w:t xml:space="preserve"> </w:t>
      </w:r>
      <w:r>
        <w:rPr>
          <w:w w:val="95"/>
        </w:rPr>
        <w:t xml:space="preserve">SQL </w:t>
      </w:r>
      <w:r>
        <w:rPr>
          <w:spacing w:val="12"/>
          <w:w w:val="95"/>
        </w:rPr>
        <w:t xml:space="preserve"> </w:t>
      </w:r>
      <w:r>
        <w:rPr>
          <w:w w:val="95"/>
        </w:rPr>
        <w:t xml:space="preserve">访问和处理 </w:t>
      </w:r>
      <w:r>
        <w:rPr>
          <w:spacing w:val="11"/>
          <w:w w:val="95"/>
        </w:rPr>
        <w:t xml:space="preserve"> </w:t>
      </w:r>
      <w:r>
        <w:rPr>
          <w:w w:val="95"/>
        </w:rPr>
        <w:t>SequoiaDB</w:t>
      </w:r>
      <w:r>
        <w:rPr>
          <w:w w:val="93"/>
        </w:rPr>
        <w:t xml:space="preserve"> </w:t>
      </w:r>
      <w:r>
        <w:rPr>
          <w:w w:val="95"/>
        </w:rPr>
        <w:t>数据库系统中的数据。</w:t>
      </w:r>
    </w:p>
    <w:p w:rsidR="00D032B6" w:rsidRDefault="00620DD5">
      <w:pPr>
        <w:pStyle w:val="BodyText"/>
        <w:spacing w:before="34" w:line="337" w:lineRule="auto"/>
        <w:ind w:left="613" w:right="4519"/>
      </w:pPr>
      <w:r>
        <w:pict>
          <v:shape id="_x0000_i1148"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r w:rsidR="00A23879">
        <w:rPr>
          <w:spacing w:val="-7"/>
        </w:rPr>
        <w:t xml:space="preserve"> </w:t>
      </w:r>
      <w:r w:rsidR="00A23879">
        <w:t>SequoiaDB</w:t>
      </w:r>
      <w:r w:rsidR="00A23879">
        <w:rPr>
          <w:spacing w:val="-33"/>
        </w:rPr>
        <w:t xml:space="preserve"> </w:t>
      </w:r>
      <w:r w:rsidR="00A23879">
        <w:t>中，SQL</w:t>
      </w:r>
      <w:r w:rsidR="00A23879">
        <w:rPr>
          <w:spacing w:val="-32"/>
        </w:rPr>
        <w:t xml:space="preserve"> </w:t>
      </w:r>
      <w:r w:rsidR="00A23879">
        <w:t>语句不区分大小写。 SQL语法表</w:t>
      </w:r>
    </w:p>
    <w:p w:rsidR="00D032B6" w:rsidRDefault="00D032B6">
      <w:pPr>
        <w:spacing w:before="8" w:line="10" w:lineRule="exact"/>
        <w:rPr>
          <w:sz w:val="4"/>
          <w:szCs w:val="4"/>
        </w:rPr>
      </w:pPr>
    </w:p>
    <w:tbl>
      <w:tblPr>
        <w:tblW w:w="0" w:type="auto"/>
        <w:tblInd w:w="603" w:type="dxa"/>
        <w:tblLayout w:type="fixed"/>
        <w:tblCellMar>
          <w:left w:w="0" w:type="dxa"/>
          <w:right w:w="0" w:type="dxa"/>
        </w:tblCellMar>
        <w:tblLook w:val="01E0"/>
      </w:tblPr>
      <w:tblGrid>
        <w:gridCol w:w="2325"/>
        <w:gridCol w:w="3990"/>
        <w:gridCol w:w="3157"/>
      </w:tblGrid>
      <w:tr w:rsidR="00D032B6">
        <w:trPr>
          <w:trHeight w:hRule="exact" w:val="305"/>
        </w:trPr>
        <w:tc>
          <w:tcPr>
            <w:tcW w:w="2325"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语句</w:t>
            </w:r>
          </w:p>
        </w:tc>
        <w:tc>
          <w:tcPr>
            <w:tcW w:w="3990"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82"/>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3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2" w:history="1">
              <w:r w:rsidR="00A23879">
                <w:rPr>
                  <w:rFonts w:ascii="微软雅黑" w:eastAsia="微软雅黑" w:hAnsi="微软雅黑" w:cs="微软雅黑"/>
                  <w:color w:val="0000FF"/>
                  <w:w w:val="95"/>
                  <w:sz w:val="14"/>
                  <w:szCs w:val="14"/>
                </w:rPr>
                <w:t>create</w:t>
              </w:r>
              <w:r w:rsidR="00A23879">
                <w:rPr>
                  <w:rFonts w:ascii="微软雅黑" w:eastAsia="微软雅黑" w:hAnsi="微软雅黑" w:cs="微软雅黑"/>
                  <w:color w:val="0000FF"/>
                  <w:spacing w:val="-24"/>
                  <w:w w:val="95"/>
                  <w:sz w:val="14"/>
                  <w:szCs w:val="14"/>
                </w:rPr>
                <w:t xml:space="preserve"> </w:t>
              </w:r>
              <w:r w:rsidR="00A23879">
                <w:rPr>
                  <w:rFonts w:ascii="微软雅黑" w:eastAsia="微软雅黑" w:hAnsi="微软雅黑" w:cs="微软雅黑"/>
                  <w:color w:val="0000FF"/>
                  <w:w w:val="95"/>
                  <w:sz w:val="14"/>
                  <w:szCs w:val="14"/>
                </w:rPr>
                <w:t>collectionspace</w:t>
              </w:r>
            </w:hyperlink>
          </w:p>
        </w:tc>
        <w:tc>
          <w:tcPr>
            <w:tcW w:w="39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82"/>
              <w:rPr>
                <w:rFonts w:ascii="微软雅黑" w:eastAsia="微软雅黑" w:hAnsi="微软雅黑" w:cs="微软雅黑"/>
                <w:sz w:val="14"/>
                <w:szCs w:val="14"/>
              </w:rPr>
            </w:pPr>
            <w:r>
              <w:rPr>
                <w:rFonts w:ascii="微软雅黑" w:eastAsia="微软雅黑" w:hAnsi="微软雅黑" w:cs="微软雅黑"/>
                <w:sz w:val="14"/>
                <w:szCs w:val="14"/>
              </w:rPr>
              <w:t>创建集合空间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db.execUpdate("create </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 xml:space="preserve">collectionspace </w:t>
            </w:r>
            <w:r>
              <w:rPr>
                <w:rFonts w:ascii="微软雅黑" w:eastAsia="微软雅黑" w:hAnsi="微软雅黑" w:cs="微软雅黑"/>
                <w:spacing w:val="9"/>
                <w:w w:val="90"/>
                <w:sz w:val="14"/>
                <w:szCs w:val="14"/>
              </w:rPr>
              <w:t xml:space="preserve"> </w:t>
            </w:r>
            <w:r>
              <w:rPr>
                <w:rFonts w:ascii="微软雅黑" w:eastAsia="微软雅黑" w:hAnsi="微软雅黑" w:cs="微软雅黑"/>
                <w:w w:val="90"/>
                <w:sz w:val="14"/>
                <w:szCs w:val="14"/>
              </w:rPr>
              <w:t>foo")</w:t>
            </w:r>
          </w:p>
        </w:tc>
      </w:tr>
      <w:tr w:rsidR="00D032B6">
        <w:trPr>
          <w:trHeight w:hRule="exact" w:val="295"/>
        </w:trPr>
        <w:tc>
          <w:tcPr>
            <w:tcW w:w="2325"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3" w:history="1">
              <w:r w:rsidR="00A23879">
                <w:rPr>
                  <w:rFonts w:ascii="微软雅黑" w:eastAsia="微软雅黑" w:hAnsi="微软雅黑" w:cs="微软雅黑"/>
                  <w:color w:val="0000FF"/>
                  <w:w w:val="90"/>
                  <w:sz w:val="14"/>
                  <w:szCs w:val="14"/>
                </w:rPr>
                <w:t xml:space="preserve">drop </w:t>
              </w:r>
              <w:r w:rsidR="00A23879">
                <w:rPr>
                  <w:rFonts w:ascii="微软雅黑" w:eastAsia="微软雅黑" w:hAnsi="微软雅黑" w:cs="微软雅黑"/>
                  <w:color w:val="0000FF"/>
                  <w:spacing w:val="2"/>
                  <w:w w:val="90"/>
                  <w:sz w:val="14"/>
                  <w:szCs w:val="14"/>
                </w:rPr>
                <w:t xml:space="preserve"> </w:t>
              </w:r>
              <w:r w:rsidR="00A23879">
                <w:rPr>
                  <w:rFonts w:ascii="微软雅黑" w:eastAsia="微软雅黑" w:hAnsi="微软雅黑" w:cs="微软雅黑"/>
                  <w:color w:val="0000FF"/>
                  <w:w w:val="90"/>
                  <w:sz w:val="14"/>
                  <w:szCs w:val="14"/>
                </w:rPr>
                <w:t>collectionspace</w:t>
              </w:r>
            </w:hyperlink>
          </w:p>
        </w:tc>
        <w:tc>
          <w:tcPr>
            <w:tcW w:w="3990"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82"/>
              <w:rPr>
                <w:rFonts w:ascii="微软雅黑" w:eastAsia="微软雅黑" w:hAnsi="微软雅黑" w:cs="微软雅黑"/>
                <w:sz w:val="14"/>
                <w:szCs w:val="14"/>
              </w:rPr>
            </w:pPr>
            <w:r>
              <w:rPr>
                <w:rFonts w:ascii="微软雅黑" w:eastAsia="微软雅黑" w:hAnsi="微软雅黑" w:cs="微软雅黑"/>
                <w:sz w:val="14"/>
                <w:szCs w:val="14"/>
              </w:rPr>
              <w:t>删除集合空间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db.execUpdate("drop  collectionspace  foo")</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2252"/>
        <w:gridCol w:w="4063"/>
        <w:gridCol w:w="3157"/>
      </w:tblGrid>
      <w:tr w:rsidR="00D032B6">
        <w:trPr>
          <w:trHeight w:hRule="exact" w:val="305"/>
        </w:trPr>
        <w:tc>
          <w:tcPr>
            <w:tcW w:w="225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语句</w:t>
            </w:r>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55"/>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示例</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4" w:history="1">
              <w:r w:rsidR="00A23879">
                <w:rPr>
                  <w:rFonts w:ascii="微软雅黑" w:eastAsia="微软雅黑" w:hAnsi="微软雅黑" w:cs="微软雅黑"/>
                  <w:color w:val="0000FF"/>
                  <w:w w:val="95"/>
                  <w:sz w:val="14"/>
                  <w:szCs w:val="14"/>
                </w:rPr>
                <w:t>create</w:t>
              </w:r>
              <w:r w:rsidR="00A23879">
                <w:rPr>
                  <w:rFonts w:ascii="微软雅黑" w:eastAsia="微软雅黑" w:hAnsi="微软雅黑" w:cs="微软雅黑"/>
                  <w:color w:val="0000FF"/>
                  <w:spacing w:val="-16"/>
                  <w:w w:val="95"/>
                  <w:sz w:val="14"/>
                  <w:szCs w:val="14"/>
                </w:rPr>
                <w:t xml:space="preserve"> </w:t>
              </w:r>
              <w:r w:rsidR="00A23879">
                <w:rPr>
                  <w:rFonts w:ascii="微软雅黑" w:eastAsia="微软雅黑" w:hAnsi="微软雅黑" w:cs="微软雅黑"/>
                  <w:color w:val="0000FF"/>
                  <w:w w:val="95"/>
                  <w:sz w:val="14"/>
                  <w:szCs w:val="14"/>
                </w:rPr>
                <w:t>collection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创建集合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db.execUpdate("create</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foo.bar")</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5" w:history="1">
              <w:r w:rsidR="00A23879">
                <w:rPr>
                  <w:rFonts w:ascii="微软雅黑" w:eastAsia="微软雅黑" w:hAnsi="微软雅黑" w:cs="微软雅黑"/>
                  <w:color w:val="0000FF"/>
                  <w:w w:val="95"/>
                  <w:sz w:val="14"/>
                  <w:szCs w:val="14"/>
                </w:rPr>
                <w:t>drop</w:t>
              </w:r>
              <w:r w:rsidR="00A23879">
                <w:rPr>
                  <w:rFonts w:ascii="微软雅黑" w:eastAsia="微软雅黑" w:hAnsi="微软雅黑" w:cs="微软雅黑"/>
                  <w:color w:val="0000FF"/>
                  <w:spacing w:val="-23"/>
                  <w:w w:val="95"/>
                  <w:sz w:val="14"/>
                  <w:szCs w:val="14"/>
                </w:rPr>
                <w:t xml:space="preserve"> </w:t>
              </w:r>
              <w:r w:rsidR="00A23879">
                <w:rPr>
                  <w:rFonts w:ascii="微软雅黑" w:eastAsia="微软雅黑" w:hAnsi="微软雅黑" w:cs="微软雅黑"/>
                  <w:color w:val="0000FF"/>
                  <w:w w:val="95"/>
                  <w:sz w:val="14"/>
                  <w:szCs w:val="14"/>
                </w:rPr>
                <w:t>collection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删除集合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db.execUpdate("drop</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collection</w:t>
            </w:r>
            <w:r>
              <w:rPr>
                <w:rFonts w:ascii="微软雅黑" w:eastAsia="微软雅黑" w:hAnsi="微软雅黑" w:cs="微软雅黑"/>
                <w:spacing w:val="-27"/>
                <w:w w:val="95"/>
                <w:sz w:val="14"/>
                <w:szCs w:val="14"/>
              </w:rPr>
              <w:t xml:space="preserve"> </w:t>
            </w:r>
            <w:r>
              <w:rPr>
                <w:rFonts w:ascii="微软雅黑" w:eastAsia="微软雅黑" w:hAnsi="微软雅黑" w:cs="微软雅黑"/>
                <w:w w:val="95"/>
                <w:sz w:val="14"/>
                <w:szCs w:val="14"/>
              </w:rPr>
              <w:t>foo.bar")</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6" w:history="1">
              <w:r w:rsidR="00A23879">
                <w:rPr>
                  <w:rFonts w:ascii="微软雅黑" w:eastAsia="微软雅黑" w:hAnsi="微软雅黑" w:cs="微软雅黑"/>
                  <w:color w:val="0000FF"/>
                  <w:w w:val="95"/>
                  <w:sz w:val="14"/>
                  <w:szCs w:val="14"/>
                </w:rPr>
                <w:t>create</w:t>
              </w:r>
              <w:r w:rsidR="00A23879">
                <w:rPr>
                  <w:rFonts w:ascii="微软雅黑" w:eastAsia="微软雅黑" w:hAnsi="微软雅黑" w:cs="微软雅黑"/>
                  <w:color w:val="0000FF"/>
                  <w:spacing w:val="-7"/>
                  <w:w w:val="95"/>
                  <w:sz w:val="14"/>
                  <w:szCs w:val="14"/>
                </w:rPr>
                <w:t xml:space="preserve"> </w:t>
              </w:r>
              <w:r w:rsidR="00A23879">
                <w:rPr>
                  <w:rFonts w:ascii="微软雅黑" w:eastAsia="微软雅黑" w:hAnsi="微软雅黑" w:cs="微软雅黑"/>
                  <w:color w:val="0000FF"/>
                  <w:w w:val="95"/>
                  <w:sz w:val="14"/>
                  <w:szCs w:val="14"/>
                </w:rPr>
                <w:t>index</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创建索引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db.execUpdate("create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test_index</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on</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r>
              <w:rPr>
                <w:rFonts w:ascii="微软雅黑" w:eastAsia="微软雅黑" w:hAnsi="微软雅黑" w:cs="微软雅黑"/>
                <w:spacing w:val="-26"/>
                <w:w w:val="95"/>
                <w:sz w:val="14"/>
                <w:szCs w:val="14"/>
              </w:rPr>
              <w:t xml:space="preserve"> </w:t>
            </w:r>
            <w:r>
              <w:rPr>
                <w:rFonts w:ascii="微软雅黑" w:eastAsia="微软雅黑" w:hAnsi="微软雅黑" w:cs="微软雅黑"/>
                <w:w w:val="95"/>
                <w:sz w:val="14"/>
                <w:szCs w:val="14"/>
              </w:rPr>
              <w:t>(age)")</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7" w:history="1">
              <w:r w:rsidR="00A23879">
                <w:rPr>
                  <w:rFonts w:ascii="微软雅黑" w:eastAsia="微软雅黑" w:hAnsi="微软雅黑" w:cs="微软雅黑"/>
                  <w:color w:val="0000FF"/>
                  <w:w w:val="95"/>
                  <w:sz w:val="14"/>
                  <w:szCs w:val="14"/>
                </w:rPr>
                <w:t>drop</w:t>
              </w:r>
              <w:r w:rsidR="00A23879">
                <w:rPr>
                  <w:rFonts w:ascii="微软雅黑" w:eastAsia="微软雅黑" w:hAnsi="微软雅黑" w:cs="微软雅黑"/>
                  <w:color w:val="0000FF"/>
                  <w:spacing w:val="-13"/>
                  <w:w w:val="95"/>
                  <w:sz w:val="14"/>
                  <w:szCs w:val="14"/>
                </w:rPr>
                <w:t xml:space="preserve"> </w:t>
              </w:r>
              <w:r w:rsidR="00A23879">
                <w:rPr>
                  <w:rFonts w:ascii="微软雅黑" w:eastAsia="微软雅黑" w:hAnsi="微软雅黑" w:cs="微软雅黑"/>
                  <w:color w:val="0000FF"/>
                  <w:w w:val="95"/>
                  <w:sz w:val="14"/>
                  <w:szCs w:val="14"/>
                </w:rPr>
                <w:t>index</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删除索引</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db.execUpdate("drop</w:t>
            </w:r>
            <w:r>
              <w:rPr>
                <w:rFonts w:ascii="微软雅黑" w:eastAsia="微软雅黑" w:hAnsi="微软雅黑" w:cs="微软雅黑"/>
                <w:spacing w:val="-18"/>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test_index</w:t>
            </w:r>
            <w:r>
              <w:rPr>
                <w:rFonts w:ascii="微软雅黑" w:eastAsia="微软雅黑" w:hAnsi="微软雅黑" w:cs="微软雅黑"/>
                <w:spacing w:val="-17"/>
                <w:w w:val="95"/>
                <w:sz w:val="14"/>
                <w:szCs w:val="14"/>
              </w:rPr>
              <w:t xml:space="preserve"> </w:t>
            </w:r>
            <w:r>
              <w:rPr>
                <w:rFonts w:ascii="微软雅黑" w:eastAsia="微软雅黑" w:hAnsi="微软雅黑" w:cs="微软雅黑"/>
                <w:w w:val="95"/>
                <w:sz w:val="14"/>
                <w:szCs w:val="14"/>
              </w:rPr>
              <w:t>on</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8" w:history="1">
              <w:r w:rsidR="00A23879">
                <w:rPr>
                  <w:rFonts w:ascii="微软雅黑" w:eastAsia="微软雅黑" w:hAnsi="微软雅黑" w:cs="微软雅黑"/>
                  <w:color w:val="0000FF"/>
                  <w:w w:val="95"/>
                  <w:sz w:val="14"/>
                  <w:szCs w:val="14"/>
                </w:rPr>
                <w:t>list</w:t>
              </w:r>
              <w:r w:rsidR="00A23879">
                <w:rPr>
                  <w:rFonts w:ascii="微软雅黑" w:eastAsia="微软雅黑" w:hAnsi="微软雅黑" w:cs="微软雅黑"/>
                  <w:color w:val="0000FF"/>
                  <w:spacing w:val="-25"/>
                  <w:w w:val="95"/>
                  <w:sz w:val="14"/>
                  <w:szCs w:val="14"/>
                </w:rPr>
                <w:t xml:space="preserve"> </w:t>
              </w:r>
              <w:r w:rsidR="00A23879">
                <w:rPr>
                  <w:rFonts w:ascii="微软雅黑" w:eastAsia="微软雅黑" w:hAnsi="微软雅黑" w:cs="微软雅黑"/>
                  <w:color w:val="0000FF"/>
                  <w:w w:val="95"/>
                  <w:sz w:val="14"/>
                  <w:szCs w:val="14"/>
                </w:rPr>
                <w:t>collectionspaces</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枚举集合空间</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db.exec("list </w:t>
            </w:r>
            <w:r>
              <w:rPr>
                <w:rFonts w:ascii="微软雅黑" w:eastAsia="微软雅黑" w:hAnsi="微软雅黑" w:cs="微软雅黑"/>
                <w:spacing w:val="30"/>
                <w:w w:val="90"/>
                <w:sz w:val="14"/>
                <w:szCs w:val="14"/>
              </w:rPr>
              <w:t xml:space="preserve"> </w:t>
            </w:r>
            <w:r>
              <w:rPr>
                <w:rFonts w:ascii="微软雅黑" w:eastAsia="微软雅黑" w:hAnsi="微软雅黑" w:cs="微软雅黑"/>
                <w:w w:val="90"/>
                <w:sz w:val="14"/>
                <w:szCs w:val="14"/>
              </w:rPr>
              <w:t>collectionspaces")</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19" w:history="1">
              <w:r w:rsidR="00A23879">
                <w:rPr>
                  <w:rFonts w:ascii="微软雅黑" w:eastAsia="微软雅黑" w:hAnsi="微软雅黑" w:cs="微软雅黑"/>
                  <w:color w:val="0000FF"/>
                  <w:w w:val="95"/>
                  <w:sz w:val="14"/>
                  <w:szCs w:val="14"/>
                </w:rPr>
                <w:t>list</w:t>
              </w:r>
              <w:r w:rsidR="00A23879">
                <w:rPr>
                  <w:rFonts w:ascii="微软雅黑" w:eastAsia="微软雅黑" w:hAnsi="微软雅黑" w:cs="微软雅黑"/>
                  <w:color w:val="0000FF"/>
                  <w:spacing w:val="-18"/>
                  <w:w w:val="95"/>
                  <w:sz w:val="14"/>
                  <w:szCs w:val="14"/>
                </w:rPr>
                <w:t xml:space="preserve"> </w:t>
              </w:r>
              <w:r w:rsidR="00A23879">
                <w:rPr>
                  <w:rFonts w:ascii="微软雅黑" w:eastAsia="微软雅黑" w:hAnsi="微软雅黑" w:cs="微软雅黑"/>
                  <w:color w:val="0000FF"/>
                  <w:w w:val="95"/>
                  <w:sz w:val="14"/>
                  <w:szCs w:val="14"/>
                </w:rPr>
                <w:t>collections</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枚举集合</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 xml:space="preserve">db.exec("list </w:t>
            </w:r>
            <w:r>
              <w:rPr>
                <w:rFonts w:ascii="微软雅黑" w:eastAsia="微软雅黑" w:hAnsi="微软雅黑" w:cs="微软雅黑"/>
                <w:spacing w:val="18"/>
                <w:w w:val="90"/>
                <w:sz w:val="14"/>
                <w:szCs w:val="14"/>
              </w:rPr>
              <w:t xml:space="preserve"> </w:t>
            </w:r>
            <w:r>
              <w:rPr>
                <w:rFonts w:ascii="微软雅黑" w:eastAsia="微软雅黑" w:hAnsi="微软雅黑" w:cs="微软雅黑"/>
                <w:w w:val="90"/>
                <w:sz w:val="14"/>
                <w:szCs w:val="14"/>
              </w:rPr>
              <w:t>collections")</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20" w:history="1">
              <w:r w:rsidR="00A23879">
                <w:rPr>
                  <w:rFonts w:ascii="微软雅黑" w:eastAsia="微软雅黑" w:hAnsi="微软雅黑" w:cs="微软雅黑"/>
                  <w:color w:val="0000FF"/>
                  <w:w w:val="95"/>
                  <w:sz w:val="14"/>
                  <w:szCs w:val="14"/>
                </w:rPr>
                <w:t>insert</w:t>
              </w:r>
              <w:r w:rsidR="00A23879">
                <w:rPr>
                  <w:rFonts w:ascii="微软雅黑" w:eastAsia="微软雅黑" w:hAnsi="微软雅黑" w:cs="微软雅黑"/>
                  <w:color w:val="0000FF"/>
                  <w:spacing w:val="-5"/>
                  <w:w w:val="95"/>
                  <w:sz w:val="14"/>
                  <w:szCs w:val="14"/>
                </w:rPr>
                <w:t xml:space="preserve"> </w:t>
              </w:r>
              <w:r w:rsidR="00A23879">
                <w:rPr>
                  <w:rFonts w:ascii="微软雅黑" w:eastAsia="微软雅黑" w:hAnsi="微软雅黑" w:cs="微软雅黑"/>
                  <w:color w:val="0000FF"/>
                  <w:w w:val="95"/>
                  <w:sz w:val="14"/>
                  <w:szCs w:val="14"/>
                </w:rPr>
                <w:t>into</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插入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db.execUpdate("insert</w:t>
            </w:r>
            <w:r>
              <w:rPr>
                <w:rFonts w:ascii="微软雅黑" w:eastAsia="微软雅黑" w:hAnsi="微软雅黑" w:cs="微软雅黑"/>
                <w:spacing w:val="-20"/>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9"/>
                <w:w w:val="95"/>
                <w:sz w:val="14"/>
                <w:szCs w:val="14"/>
              </w:rPr>
              <w:t xml:space="preserve"> </w:t>
            </w:r>
            <w:r>
              <w:rPr>
                <w:rFonts w:ascii="微软雅黑" w:eastAsia="微软雅黑" w:hAnsi="微软雅黑" w:cs="微软雅黑"/>
                <w:w w:val="95"/>
                <w:sz w:val="14"/>
                <w:szCs w:val="14"/>
              </w:rPr>
              <w:t>foo.bar(age,name)</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105"/>
                <w:sz w:val="14"/>
                <w:szCs w:val="14"/>
              </w:rPr>
              <w:t>values(20,\"Tom\")")</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21" w:history="1">
              <w:r w:rsidR="00A23879">
                <w:rPr>
                  <w:rFonts w:ascii="微软雅黑" w:eastAsia="微软雅黑" w:hAnsi="微软雅黑" w:cs="微软雅黑"/>
                  <w:color w:val="0000FF"/>
                  <w:w w:val="95"/>
                  <w:sz w:val="14"/>
                  <w:szCs w:val="14"/>
                </w:rPr>
                <w:t>select</w:t>
              </w:r>
              <w:r w:rsidR="00A23879">
                <w:rPr>
                  <w:rFonts w:ascii="微软雅黑" w:eastAsia="微软雅黑" w:hAnsi="微软雅黑" w:cs="微软雅黑"/>
                  <w:color w:val="0000FF"/>
                  <w:spacing w:val="-7"/>
                  <w:w w:val="95"/>
                  <w:sz w:val="14"/>
                  <w:szCs w:val="14"/>
                </w:rPr>
                <w:t xml:space="preserve"> </w:t>
              </w:r>
              <w:r w:rsidR="00A23879">
                <w:rPr>
                  <w:rFonts w:ascii="微软雅黑" w:eastAsia="微软雅黑" w:hAnsi="微软雅黑" w:cs="微软雅黑"/>
                  <w:color w:val="0000FF"/>
                  <w:w w:val="95"/>
                  <w:sz w:val="14"/>
                  <w:szCs w:val="14"/>
                </w:rPr>
                <w:t>from</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查询</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foo.bar")</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22" w:history="1">
              <w:r w:rsidR="00A23879">
                <w:rPr>
                  <w:rFonts w:ascii="微软雅黑" w:eastAsia="微软雅黑" w:hAnsi="微软雅黑" w:cs="微软雅黑"/>
                  <w:color w:val="0000FF"/>
                  <w:w w:val="95"/>
                  <w:sz w:val="14"/>
                  <w:szCs w:val="14"/>
                </w:rPr>
                <w:t>update</w:t>
              </w:r>
              <w:r w:rsidR="00A23879">
                <w:rPr>
                  <w:rFonts w:ascii="微软雅黑" w:eastAsia="微软雅黑" w:hAnsi="微软雅黑" w:cs="微软雅黑"/>
                  <w:color w:val="0000FF"/>
                  <w:spacing w:val="-15"/>
                  <w:w w:val="95"/>
                  <w:sz w:val="14"/>
                  <w:szCs w:val="14"/>
                </w:rPr>
                <w:t xml:space="preserve"> </w:t>
              </w:r>
              <w:r w:rsidR="00A23879">
                <w:rPr>
                  <w:rFonts w:ascii="微软雅黑" w:eastAsia="微软雅黑" w:hAnsi="微软雅黑" w:cs="微软雅黑"/>
                  <w:color w:val="0000FF"/>
                  <w:w w:val="95"/>
                  <w:sz w:val="14"/>
                  <w:szCs w:val="14"/>
                </w:rPr>
                <w:t>set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更新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db.execUpdate("update</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foo.bar</w:t>
            </w:r>
            <w:r>
              <w:rPr>
                <w:rFonts w:ascii="微软雅黑" w:eastAsia="微软雅黑" w:hAnsi="微软雅黑" w:cs="微软雅黑"/>
                <w:spacing w:val="22"/>
                <w:w w:val="90"/>
                <w:sz w:val="14"/>
                <w:szCs w:val="14"/>
              </w:rPr>
              <w:t xml:space="preserve"> </w:t>
            </w:r>
            <w:r>
              <w:rPr>
                <w:rFonts w:ascii="微软雅黑" w:eastAsia="微软雅黑" w:hAnsi="微软雅黑" w:cs="微软雅黑"/>
                <w:w w:val="90"/>
                <w:sz w:val="14"/>
                <w:szCs w:val="14"/>
              </w:rPr>
              <w:t>set</w:t>
            </w:r>
            <w:r>
              <w:rPr>
                <w:rFonts w:ascii="微软雅黑" w:eastAsia="微软雅黑" w:hAnsi="微软雅黑" w:cs="微软雅黑"/>
                <w:spacing w:val="21"/>
                <w:w w:val="90"/>
                <w:sz w:val="14"/>
                <w:szCs w:val="14"/>
              </w:rPr>
              <w:t xml:space="preserve"> </w:t>
            </w:r>
            <w:r>
              <w:rPr>
                <w:rFonts w:ascii="微软雅黑" w:eastAsia="微软雅黑" w:hAnsi="微软雅黑" w:cs="微软雅黑"/>
                <w:w w:val="90"/>
                <w:sz w:val="14"/>
                <w:szCs w:val="14"/>
              </w:rPr>
              <w:t>age=25")</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23" w:history="1">
              <w:r w:rsidR="00A23879">
                <w:rPr>
                  <w:rFonts w:ascii="微软雅黑" w:eastAsia="微软雅黑" w:hAnsi="微软雅黑" w:cs="微软雅黑"/>
                  <w:color w:val="0000FF"/>
                  <w:w w:val="95"/>
                  <w:sz w:val="14"/>
                  <w:szCs w:val="14"/>
                </w:rPr>
                <w:t>delete</w:t>
              </w:r>
              <w:r w:rsidR="00A23879">
                <w:rPr>
                  <w:rFonts w:ascii="微软雅黑" w:eastAsia="微软雅黑" w:hAnsi="微软雅黑" w:cs="微软雅黑"/>
                  <w:color w:val="0000FF"/>
                  <w:spacing w:val="-12"/>
                  <w:w w:val="95"/>
                  <w:sz w:val="14"/>
                  <w:szCs w:val="14"/>
                </w:rPr>
                <w:t xml:space="preserve"> </w:t>
              </w:r>
              <w:r w:rsidR="00A23879">
                <w:rPr>
                  <w:rFonts w:ascii="微软雅黑" w:eastAsia="微软雅黑" w:hAnsi="微软雅黑" w:cs="微软雅黑"/>
                  <w:color w:val="0000FF"/>
                  <w:w w:val="95"/>
                  <w:sz w:val="14"/>
                  <w:szCs w:val="14"/>
                </w:rPr>
                <w:t>from</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删除</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db.execUpdate("delete</w:t>
            </w:r>
            <w:r>
              <w:rPr>
                <w:rFonts w:ascii="微软雅黑" w:eastAsia="微软雅黑" w:hAnsi="微软雅黑" w:cs="微软雅黑"/>
                <w:spacing w:val="-22"/>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21"/>
                <w:w w:val="95"/>
                <w:sz w:val="14"/>
                <w:szCs w:val="14"/>
              </w:rPr>
              <w:t xml:space="preserve"> </w:t>
            </w:r>
            <w:r>
              <w:rPr>
                <w:rFonts w:ascii="微软雅黑" w:eastAsia="微软雅黑" w:hAnsi="微软雅黑" w:cs="微软雅黑"/>
                <w:w w:val="95"/>
                <w:sz w:val="14"/>
                <w:szCs w:val="14"/>
              </w:rPr>
              <w:t>foo.bar")</w:t>
            </w:r>
          </w:p>
        </w:tc>
      </w:tr>
      <w:tr w:rsidR="00D032B6">
        <w:trPr>
          <w:trHeight w:hRule="exact" w:val="260"/>
        </w:trPr>
        <w:tc>
          <w:tcPr>
            <w:tcW w:w="2252" w:type="dxa"/>
            <w:tcBorders>
              <w:top w:val="single" w:sz="8" w:space="0" w:color="000000"/>
              <w:left w:val="single" w:sz="8" w:space="0" w:color="000000"/>
              <w:bottom w:val="nil"/>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24" w:history="1">
              <w:r w:rsidR="00A23879">
                <w:rPr>
                  <w:rFonts w:ascii="微软雅黑" w:eastAsia="微软雅黑" w:hAnsi="微软雅黑" w:cs="微软雅黑"/>
                  <w:color w:val="0000FF"/>
                  <w:w w:val="90"/>
                  <w:sz w:val="14"/>
                  <w:szCs w:val="14"/>
                </w:rPr>
                <w:t>group</w:t>
              </w:r>
              <w:r w:rsidR="00A23879">
                <w:rPr>
                  <w:rFonts w:ascii="微软雅黑" w:eastAsia="微软雅黑" w:hAnsi="微软雅黑" w:cs="微软雅黑"/>
                  <w:color w:val="0000FF"/>
                  <w:spacing w:val="4"/>
                  <w:w w:val="90"/>
                  <w:sz w:val="14"/>
                  <w:szCs w:val="14"/>
                </w:rPr>
                <w:t xml:space="preserve"> </w:t>
              </w:r>
              <w:r w:rsidR="00A23879">
                <w:rPr>
                  <w:rFonts w:ascii="微软雅黑" w:eastAsia="微软雅黑" w:hAnsi="微软雅黑" w:cs="微软雅黑"/>
                  <w:color w:val="0000FF"/>
                  <w:w w:val="90"/>
                  <w:sz w:val="14"/>
                  <w:szCs w:val="14"/>
                </w:rPr>
                <w:t>by</w:t>
              </w:r>
            </w:hyperlink>
          </w:p>
        </w:tc>
        <w:tc>
          <w:tcPr>
            <w:tcW w:w="4063" w:type="dxa"/>
            <w:tcBorders>
              <w:top w:val="single" w:sz="8" w:space="0" w:color="000000"/>
              <w:left w:val="nil"/>
              <w:bottom w:val="nil"/>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分组</w:t>
            </w:r>
          </w:p>
        </w:tc>
        <w:tc>
          <w:tcPr>
            <w:tcW w:w="3157" w:type="dxa"/>
            <w:tcBorders>
              <w:top w:val="single" w:sz="8" w:space="0" w:color="000000"/>
              <w:left w:val="single" w:sz="8" w:space="0" w:color="000000"/>
              <w:bottom w:val="nil"/>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dept_no,</w:t>
            </w:r>
            <w:hyperlink w:anchor="_bookmark334" w:history="1">
              <w:r>
                <w:rPr>
                  <w:rFonts w:ascii="微软雅黑" w:eastAsia="微软雅黑" w:hAnsi="微软雅黑" w:cs="微软雅黑"/>
                  <w:color w:val="0000FF"/>
                  <w:w w:val="95"/>
                  <w:sz w:val="14"/>
                  <w:szCs w:val="14"/>
                </w:rPr>
                <w:t>count</w:t>
              </w:r>
            </w:hyperlink>
            <w:r>
              <w:rPr>
                <w:rFonts w:ascii="微软雅黑" w:eastAsia="微软雅黑" w:hAnsi="微软雅黑" w:cs="微软雅黑"/>
                <w:color w:val="000000"/>
                <w:w w:val="95"/>
                <w:sz w:val="14"/>
                <w:szCs w:val="14"/>
              </w:rPr>
              <w:t>(emp_no)</w:t>
            </w:r>
            <w:r>
              <w:rPr>
                <w:rFonts w:ascii="微软雅黑" w:eastAsia="微软雅黑" w:hAnsi="微软雅黑" w:cs="微软雅黑"/>
                <w:color w:val="000000"/>
                <w:spacing w:val="-14"/>
                <w:w w:val="95"/>
                <w:sz w:val="14"/>
                <w:szCs w:val="14"/>
              </w:rPr>
              <w:t xml:space="preserve"> </w:t>
            </w:r>
            <w:r>
              <w:rPr>
                <w:rFonts w:ascii="微软雅黑" w:eastAsia="微软雅黑" w:hAnsi="微软雅黑" w:cs="微软雅黑"/>
                <w:color w:val="000000"/>
                <w:w w:val="95"/>
                <w:sz w:val="14"/>
                <w:szCs w:val="14"/>
              </w:rPr>
              <w:t>as</w:t>
            </w:r>
            <w:r>
              <w:rPr>
                <w:rFonts w:ascii="微软雅黑" w:eastAsia="微软雅黑" w:hAnsi="微软雅黑" w:cs="微软雅黑"/>
                <w:color w:val="000000"/>
                <w:spacing w:val="-14"/>
                <w:w w:val="95"/>
                <w:sz w:val="14"/>
                <w:szCs w:val="14"/>
              </w:rPr>
              <w:t xml:space="preserve"> </w:t>
            </w:r>
            <w:r>
              <w:rPr>
                <w:rFonts w:ascii="微软雅黑" w:eastAsia="微软雅黑" w:hAnsi="微软雅黑" w:cs="微软雅黑"/>
                <w:color w:val="000000"/>
                <w:w w:val="95"/>
                <w:sz w:val="14"/>
                <w:szCs w:val="14"/>
              </w:rPr>
              <w:t>员工</w:t>
            </w:r>
          </w:p>
        </w:tc>
      </w:tr>
      <w:tr w:rsidR="00D032B6">
        <w:trPr>
          <w:trHeight w:hRule="exact" w:val="270"/>
        </w:trPr>
        <w:tc>
          <w:tcPr>
            <w:tcW w:w="2252" w:type="dxa"/>
            <w:tcBorders>
              <w:top w:val="nil"/>
              <w:left w:val="single" w:sz="8" w:space="0" w:color="000000"/>
              <w:bottom w:val="nil"/>
              <w:right w:val="nil"/>
            </w:tcBorders>
          </w:tcPr>
          <w:p w:rsidR="00D032B6" w:rsidRDefault="00D032B6"/>
        </w:tc>
        <w:tc>
          <w:tcPr>
            <w:tcW w:w="4063" w:type="dxa"/>
            <w:tcBorders>
              <w:top w:val="nil"/>
              <w:left w:val="nil"/>
              <w:bottom w:val="nil"/>
              <w:right w:val="single" w:sz="8" w:space="0" w:color="000000"/>
            </w:tcBorders>
          </w:tcPr>
          <w:p w:rsidR="00D032B6" w:rsidRDefault="00D032B6"/>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总数</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foo.bar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group</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dept_no</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p>
        </w:tc>
      </w:tr>
      <w:tr w:rsidR="00D032B6">
        <w:trPr>
          <w:trHeight w:hRule="exact" w:val="270"/>
        </w:trPr>
        <w:tc>
          <w:tcPr>
            <w:tcW w:w="2252" w:type="dxa"/>
            <w:vMerge w:val="restart"/>
            <w:tcBorders>
              <w:top w:val="nil"/>
              <w:left w:val="single" w:sz="8" w:space="0" w:color="000000"/>
              <w:right w:val="nil"/>
            </w:tcBorders>
          </w:tcPr>
          <w:p w:rsidR="00D032B6" w:rsidRDefault="00035F6E">
            <w:pPr>
              <w:pStyle w:val="TableParagraph"/>
              <w:spacing w:line="228" w:lineRule="exact"/>
              <w:ind w:left="40"/>
              <w:rPr>
                <w:rFonts w:ascii="微软雅黑" w:eastAsia="微软雅黑" w:hAnsi="微软雅黑" w:cs="微软雅黑"/>
                <w:sz w:val="14"/>
                <w:szCs w:val="14"/>
              </w:rPr>
            </w:pPr>
            <w:hyperlink w:anchor="_bookmark325" w:history="1">
              <w:r w:rsidR="00A23879">
                <w:rPr>
                  <w:rFonts w:ascii="微软雅黑" w:eastAsia="微软雅黑" w:hAnsi="微软雅黑" w:cs="微软雅黑"/>
                  <w:color w:val="0000FF"/>
                  <w:w w:val="95"/>
                  <w:sz w:val="14"/>
                  <w:szCs w:val="14"/>
                </w:rPr>
                <w:t>order</w:t>
              </w:r>
              <w:r w:rsidR="00A23879">
                <w:rPr>
                  <w:rFonts w:ascii="微软雅黑" w:eastAsia="微软雅黑" w:hAnsi="微软雅黑" w:cs="微软雅黑"/>
                  <w:color w:val="0000FF"/>
                  <w:spacing w:val="-10"/>
                  <w:w w:val="95"/>
                  <w:sz w:val="14"/>
                  <w:szCs w:val="14"/>
                </w:rPr>
                <w:t xml:space="preserve"> </w:t>
              </w:r>
              <w:r w:rsidR="00A23879">
                <w:rPr>
                  <w:rFonts w:ascii="微软雅黑" w:eastAsia="微软雅黑" w:hAnsi="微软雅黑" w:cs="微软雅黑"/>
                  <w:color w:val="0000FF"/>
                  <w:w w:val="95"/>
                  <w:sz w:val="14"/>
                  <w:szCs w:val="14"/>
                </w:rPr>
                <w:t>by</w:t>
              </w:r>
            </w:hyperlink>
          </w:p>
        </w:tc>
        <w:tc>
          <w:tcPr>
            <w:tcW w:w="4063" w:type="dxa"/>
            <w:vMerge w:val="restart"/>
            <w:tcBorders>
              <w:top w:val="nil"/>
              <w:left w:val="nil"/>
              <w:right w:val="single" w:sz="8" w:space="0" w:color="000000"/>
            </w:tcBorders>
          </w:tcPr>
          <w:p w:rsidR="00D032B6" w:rsidRDefault="00A23879">
            <w:pPr>
              <w:pStyle w:val="TableParagraph"/>
              <w:spacing w:line="228" w:lineRule="exact"/>
              <w:ind w:left="955"/>
              <w:rPr>
                <w:rFonts w:ascii="微软雅黑" w:eastAsia="微软雅黑" w:hAnsi="微软雅黑" w:cs="微软雅黑"/>
                <w:sz w:val="14"/>
                <w:szCs w:val="14"/>
              </w:rPr>
            </w:pPr>
            <w:r>
              <w:rPr>
                <w:rFonts w:ascii="微软雅黑" w:eastAsia="微软雅黑" w:hAnsi="微软雅黑" w:cs="微软雅黑"/>
                <w:sz w:val="14"/>
                <w:szCs w:val="14"/>
              </w:rPr>
              <w:t>排序</w:t>
            </w:r>
          </w:p>
        </w:tc>
        <w:tc>
          <w:tcPr>
            <w:tcW w:w="3157" w:type="dxa"/>
            <w:tcBorders>
              <w:top w:val="nil"/>
              <w:left w:val="single" w:sz="8" w:space="0" w:color="000000"/>
              <w:bottom w:val="nil"/>
              <w:right w:val="single" w:sz="8" w:space="0" w:color="000000"/>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foo.bar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order</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by</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age</w:t>
            </w:r>
          </w:p>
        </w:tc>
      </w:tr>
      <w:tr w:rsidR="00D032B6">
        <w:trPr>
          <w:trHeight w:hRule="exact" w:val="270"/>
        </w:trPr>
        <w:tc>
          <w:tcPr>
            <w:tcW w:w="2252" w:type="dxa"/>
            <w:vMerge/>
            <w:tcBorders>
              <w:left w:val="single" w:sz="8" w:space="0" w:color="000000"/>
              <w:bottom w:val="single" w:sz="8" w:space="0" w:color="000000"/>
              <w:right w:val="nil"/>
            </w:tcBorders>
          </w:tcPr>
          <w:p w:rsidR="00D032B6" w:rsidRDefault="00D032B6"/>
        </w:tc>
        <w:tc>
          <w:tcPr>
            <w:tcW w:w="4063" w:type="dxa"/>
            <w:vMerge/>
            <w:tcBorders>
              <w:left w:val="nil"/>
              <w:bottom w:val="single" w:sz="8" w:space="0" w:color="000000"/>
              <w:right w:val="single" w:sz="8" w:space="0" w:color="000000"/>
            </w:tcBorders>
          </w:tcPr>
          <w:p w:rsidR="00D032B6" w:rsidRDefault="00D032B6"/>
        </w:tc>
        <w:tc>
          <w:tcPr>
            <w:tcW w:w="3157" w:type="dxa"/>
            <w:tcBorders>
              <w:top w:val="nil"/>
              <w:left w:val="single" w:sz="8" w:space="0" w:color="000000"/>
              <w:bottom w:val="single" w:sz="8" w:space="0" w:color="000000"/>
              <w:right w:val="single" w:sz="8" w:space="0" w:color="000000"/>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desc")</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26" w:history="1">
              <w:r w:rsidR="00A23879">
                <w:rPr>
                  <w:rFonts w:ascii="微软雅黑" w:eastAsia="微软雅黑" w:hAnsi="微软雅黑" w:cs="微软雅黑"/>
                  <w:color w:val="0000FF"/>
                  <w:w w:val="95"/>
                  <w:sz w:val="14"/>
                  <w:szCs w:val="14"/>
                </w:rPr>
                <w:t>split</w:t>
              </w:r>
              <w:r w:rsidR="00A23879">
                <w:rPr>
                  <w:rFonts w:ascii="微软雅黑" w:eastAsia="微软雅黑" w:hAnsi="微软雅黑" w:cs="微软雅黑"/>
                  <w:color w:val="0000FF"/>
                  <w:spacing w:val="-13"/>
                  <w:w w:val="95"/>
                  <w:sz w:val="14"/>
                  <w:szCs w:val="14"/>
                </w:rPr>
                <w:t xml:space="preserve"> </w:t>
              </w:r>
              <w:r w:rsidR="00A23879">
                <w:rPr>
                  <w:rFonts w:ascii="微软雅黑" w:eastAsia="微软雅黑" w:hAnsi="微软雅黑" w:cs="微软雅黑"/>
                  <w:color w:val="0000FF"/>
                  <w:w w:val="95"/>
                  <w:sz w:val="14"/>
                  <w:szCs w:val="14"/>
                </w:rPr>
                <w:t>by</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记录拆分</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27" w:history="1">
              <w:r w:rsidR="00A23879">
                <w:rPr>
                  <w:rFonts w:ascii="微软雅黑" w:eastAsia="微软雅黑" w:hAnsi="微软雅黑" w:cs="微软雅黑"/>
                  <w:color w:val="0000FF"/>
                  <w:w w:val="95"/>
                  <w:sz w:val="14"/>
                  <w:szCs w:val="14"/>
                </w:rPr>
                <w:t>limit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限制返回记录数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db.exec("select</w:t>
            </w:r>
            <w:r>
              <w:rPr>
                <w:rFonts w:ascii="微软雅黑" w:eastAsia="微软雅黑" w:hAnsi="微软雅黑" w:cs="微软雅黑"/>
                <w:spacing w:val="-29"/>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9"/>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8"/>
                <w:sz w:val="14"/>
                <w:szCs w:val="14"/>
              </w:rPr>
              <w:t xml:space="preserve"> </w:t>
            </w:r>
            <w:r>
              <w:rPr>
                <w:rFonts w:ascii="微软雅黑" w:eastAsia="微软雅黑" w:hAnsi="微软雅黑" w:cs="微软雅黑"/>
                <w:sz w:val="14"/>
                <w:szCs w:val="14"/>
              </w:rPr>
              <w:t>foo.bar</w:t>
            </w:r>
            <w:r>
              <w:rPr>
                <w:rFonts w:ascii="微软雅黑" w:eastAsia="微软雅黑" w:hAnsi="微软雅黑" w:cs="微软雅黑"/>
                <w:spacing w:val="-29"/>
                <w:sz w:val="14"/>
                <w:szCs w:val="14"/>
              </w:rPr>
              <w:t xml:space="preserve"> </w:t>
            </w:r>
            <w:r>
              <w:rPr>
                <w:rFonts w:ascii="微软雅黑" w:eastAsia="微软雅黑" w:hAnsi="微软雅黑" w:cs="微软雅黑"/>
                <w:sz w:val="14"/>
                <w:szCs w:val="14"/>
              </w:rPr>
              <w:t>limit</w:t>
            </w:r>
            <w:r>
              <w:rPr>
                <w:rFonts w:ascii="微软雅黑" w:eastAsia="微软雅黑" w:hAnsi="微软雅黑" w:cs="微软雅黑"/>
                <w:spacing w:val="-28"/>
                <w:sz w:val="14"/>
                <w:szCs w:val="14"/>
              </w:rPr>
              <w:t xml:space="preserve"> </w:t>
            </w:r>
            <w:r>
              <w:rPr>
                <w:rFonts w:ascii="微软雅黑" w:eastAsia="微软雅黑" w:hAnsi="微软雅黑" w:cs="微软雅黑"/>
                <w:sz w:val="14"/>
                <w:szCs w:val="14"/>
              </w:rPr>
              <w:t>5")</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28" w:history="1">
              <w:r w:rsidR="00A23879">
                <w:rPr>
                  <w:rFonts w:ascii="微软雅黑" w:eastAsia="微软雅黑" w:hAnsi="微软雅黑" w:cs="微软雅黑"/>
                  <w:color w:val="0000FF"/>
                  <w:w w:val="95"/>
                  <w:sz w:val="14"/>
                  <w:szCs w:val="14"/>
                </w:rPr>
                <w:t>offset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跳过记录数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foo.bar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offset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5")</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29" w:history="1">
              <w:r w:rsidR="00A23879">
                <w:rPr>
                  <w:rFonts w:ascii="微软雅黑" w:eastAsia="微软雅黑" w:hAnsi="微软雅黑" w:cs="微软雅黑"/>
                  <w:color w:val="0000FF"/>
                  <w:w w:val="95"/>
                  <w:sz w:val="14"/>
                  <w:szCs w:val="14"/>
                </w:rPr>
                <w:t>as</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别名</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年龄</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foo.bar</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where</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age&gt;10")</w:t>
            </w:r>
          </w:p>
        </w:tc>
      </w:tr>
      <w:tr w:rsidR="00D032B6">
        <w:trPr>
          <w:trHeight w:hRule="exact" w:val="78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30" w:history="1">
              <w:r w:rsidR="00A23879">
                <w:rPr>
                  <w:rFonts w:ascii="微软雅黑" w:eastAsia="微软雅黑" w:hAnsi="微软雅黑" w:cs="微软雅黑"/>
                  <w:color w:val="0000FF"/>
                  <w:w w:val="95"/>
                  <w:sz w:val="14"/>
                  <w:szCs w:val="14"/>
                </w:rPr>
                <w:t>inner</w:t>
              </w:r>
              <w:r w:rsidR="00A23879">
                <w:rPr>
                  <w:rFonts w:ascii="微软雅黑" w:eastAsia="微软雅黑" w:hAnsi="微软雅黑" w:cs="微软雅黑"/>
                  <w:color w:val="0000FF"/>
                  <w:spacing w:val="-2"/>
                  <w:w w:val="95"/>
                  <w:sz w:val="14"/>
                  <w:szCs w:val="14"/>
                </w:rPr>
                <w:t xml:space="preserve"> </w:t>
              </w:r>
              <w:r w:rsidR="00A23879">
                <w:rPr>
                  <w:rFonts w:ascii="微软雅黑" w:eastAsia="微软雅黑" w:hAnsi="微软雅黑" w:cs="微软雅黑"/>
                  <w:color w:val="0000FF"/>
                  <w:w w:val="95"/>
                  <w:sz w:val="14"/>
                  <w:szCs w:val="14"/>
                </w:rPr>
                <w:t>join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连接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E.emp_no,D.dept_name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line="241" w:lineRule="auto"/>
              <w:ind w:left="40"/>
              <w:rPr>
                <w:rFonts w:ascii="微软雅黑" w:eastAsia="微软雅黑" w:hAnsi="微软雅黑" w:cs="微软雅黑"/>
                <w:sz w:val="14"/>
                <w:szCs w:val="14"/>
              </w:rPr>
            </w:pPr>
            <w:r>
              <w:rPr>
                <w:rFonts w:ascii="微软雅黑" w:eastAsia="微软雅黑" w:hAnsi="微软雅黑" w:cs="微软雅黑"/>
                <w:w w:val="95"/>
                <w:sz w:val="14"/>
                <w:szCs w:val="14"/>
              </w:rPr>
              <w:t>foo.emp</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E</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inner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join</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foo.dept</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D</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w w:val="93"/>
                <w:sz w:val="14"/>
                <w:szCs w:val="14"/>
              </w:rPr>
              <w:t xml:space="preserve"> </w:t>
            </w:r>
            <w:r>
              <w:rPr>
                <w:rFonts w:ascii="微软雅黑" w:eastAsia="微软雅黑" w:hAnsi="微软雅黑" w:cs="微软雅黑"/>
                <w:w w:val="95"/>
                <w:sz w:val="14"/>
                <w:szCs w:val="14"/>
              </w:rPr>
              <w:t>E.dept_no=D.dept_no")</w:t>
            </w:r>
          </w:p>
        </w:tc>
      </w:tr>
      <w:tr w:rsidR="00D032B6">
        <w:trPr>
          <w:trHeight w:hRule="exact" w:val="78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31" w:history="1">
              <w:r w:rsidR="00A23879">
                <w:rPr>
                  <w:rFonts w:ascii="微软雅黑" w:eastAsia="微软雅黑" w:hAnsi="微软雅黑" w:cs="微软雅黑"/>
                  <w:color w:val="0000FF"/>
                  <w:w w:val="95"/>
                  <w:sz w:val="14"/>
                  <w:szCs w:val="14"/>
                </w:rPr>
                <w:t>left</w:t>
              </w:r>
              <w:r w:rsidR="00A23879">
                <w:rPr>
                  <w:rFonts w:ascii="微软雅黑" w:eastAsia="微软雅黑" w:hAnsi="微软雅黑" w:cs="微软雅黑"/>
                  <w:color w:val="0000FF"/>
                  <w:spacing w:val="-8"/>
                  <w:w w:val="95"/>
                  <w:sz w:val="14"/>
                  <w:szCs w:val="14"/>
                </w:rPr>
                <w:t xml:space="preserve"> </w:t>
              </w:r>
              <w:r w:rsidR="00A23879">
                <w:rPr>
                  <w:rFonts w:ascii="微软雅黑" w:eastAsia="微软雅黑" w:hAnsi="微软雅黑" w:cs="微软雅黑"/>
                  <w:color w:val="0000FF"/>
                  <w:w w:val="95"/>
                  <w:sz w:val="14"/>
                  <w:szCs w:val="14"/>
                </w:rPr>
                <w:t>outer</w:t>
              </w:r>
              <w:r w:rsidR="00A23879">
                <w:rPr>
                  <w:rFonts w:ascii="微软雅黑" w:eastAsia="微软雅黑" w:hAnsi="微软雅黑" w:cs="微软雅黑"/>
                  <w:color w:val="0000FF"/>
                  <w:spacing w:val="-8"/>
                  <w:w w:val="95"/>
                  <w:sz w:val="14"/>
                  <w:szCs w:val="14"/>
                </w:rPr>
                <w:t xml:space="preserve"> </w:t>
              </w:r>
              <w:r w:rsidR="00A23879">
                <w:rPr>
                  <w:rFonts w:ascii="微软雅黑" w:eastAsia="微软雅黑" w:hAnsi="微软雅黑" w:cs="微软雅黑"/>
                  <w:color w:val="0000FF"/>
                  <w:w w:val="95"/>
                  <w:sz w:val="14"/>
                  <w:szCs w:val="14"/>
                </w:rPr>
                <w:t>join</w:t>
              </w:r>
              <w:r w:rsidR="00A23879">
                <w:rPr>
                  <w:rFonts w:ascii="微软雅黑" w:eastAsia="微软雅黑" w:hAnsi="微软雅黑" w:cs="微软雅黑"/>
                  <w:color w:val="0000FF"/>
                  <w:spacing w:val="-7"/>
                  <w:w w:val="95"/>
                  <w:sz w:val="14"/>
                  <w:szCs w:val="14"/>
                </w:rPr>
                <w:t xml:space="preserve"> </w:t>
              </w:r>
              <w:r w:rsidR="00A23879">
                <w:rPr>
                  <w:rFonts w:ascii="微软雅黑" w:eastAsia="微软雅黑" w:hAnsi="微软雅黑" w:cs="微软雅黑"/>
                  <w:color w:val="0000FF"/>
                  <w:w w:val="95"/>
                  <w:sz w:val="14"/>
                  <w:szCs w:val="14"/>
                </w:rPr>
                <w:t>on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左连</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E.emp_no,D.dept_name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line="241" w:lineRule="auto"/>
              <w:ind w:left="40" w:right="320"/>
              <w:rPr>
                <w:rFonts w:ascii="微软雅黑" w:eastAsia="微软雅黑" w:hAnsi="微软雅黑" w:cs="微软雅黑"/>
                <w:sz w:val="14"/>
                <w:szCs w:val="14"/>
              </w:rPr>
            </w:pPr>
            <w:r>
              <w:rPr>
                <w:rFonts w:ascii="微软雅黑" w:eastAsia="微软雅黑" w:hAnsi="微软雅黑" w:cs="微软雅黑"/>
                <w:w w:val="95"/>
                <w:sz w:val="14"/>
                <w:szCs w:val="14"/>
              </w:rPr>
              <w:t>foo.emp</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left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outer</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join</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foo.dept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D</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w w:val="93"/>
                <w:sz w:val="14"/>
                <w:szCs w:val="14"/>
              </w:rPr>
              <w:t xml:space="preserve"> </w:t>
            </w:r>
            <w:r>
              <w:rPr>
                <w:rFonts w:ascii="微软雅黑" w:eastAsia="微软雅黑" w:hAnsi="微软雅黑" w:cs="微软雅黑"/>
                <w:w w:val="90"/>
                <w:sz w:val="14"/>
                <w:szCs w:val="14"/>
              </w:rPr>
              <w:t>E.dept_no=D.dept_no</w:t>
            </w:r>
            <w:r>
              <w:rPr>
                <w:rFonts w:ascii="微软雅黑" w:eastAsia="微软雅黑" w:hAnsi="微软雅黑" w:cs="微软雅黑"/>
                <w:spacing w:val="16"/>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17"/>
                <w:w w:val="90"/>
                <w:sz w:val="14"/>
                <w:szCs w:val="14"/>
              </w:rPr>
              <w:t xml:space="preserve"> </w:t>
            </w:r>
            <w:r>
              <w:rPr>
                <w:rFonts w:ascii="微软雅黑" w:eastAsia="微软雅黑" w:hAnsi="微软雅黑" w:cs="微软雅黑"/>
                <w:w w:val="90"/>
                <w:sz w:val="14"/>
                <w:szCs w:val="14"/>
              </w:rPr>
              <w:t>D.dept_no&lt;4")</w:t>
            </w:r>
          </w:p>
        </w:tc>
      </w:tr>
      <w:tr w:rsidR="00D032B6">
        <w:trPr>
          <w:trHeight w:hRule="exact" w:val="78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32" w:history="1">
              <w:r w:rsidR="00A23879">
                <w:rPr>
                  <w:rFonts w:ascii="微软雅黑" w:eastAsia="微软雅黑" w:hAnsi="微软雅黑" w:cs="微软雅黑"/>
                  <w:color w:val="0000FF"/>
                  <w:w w:val="95"/>
                  <w:sz w:val="14"/>
                  <w:szCs w:val="14"/>
                </w:rPr>
                <w:t>right</w:t>
              </w:r>
              <w:r w:rsidR="00A23879">
                <w:rPr>
                  <w:rFonts w:ascii="微软雅黑" w:eastAsia="微软雅黑" w:hAnsi="微软雅黑" w:cs="微软雅黑"/>
                  <w:color w:val="0000FF"/>
                  <w:spacing w:val="-10"/>
                  <w:w w:val="95"/>
                  <w:sz w:val="14"/>
                  <w:szCs w:val="14"/>
                </w:rPr>
                <w:t xml:space="preserve"> </w:t>
              </w:r>
              <w:r w:rsidR="00A23879">
                <w:rPr>
                  <w:rFonts w:ascii="微软雅黑" w:eastAsia="微软雅黑" w:hAnsi="微软雅黑" w:cs="微软雅黑"/>
                  <w:color w:val="0000FF"/>
                  <w:w w:val="95"/>
                  <w:sz w:val="14"/>
                  <w:szCs w:val="14"/>
                </w:rPr>
                <w:t>outer</w:t>
              </w:r>
              <w:r w:rsidR="00A23879">
                <w:rPr>
                  <w:rFonts w:ascii="微软雅黑" w:eastAsia="微软雅黑" w:hAnsi="微软雅黑" w:cs="微软雅黑"/>
                  <w:color w:val="0000FF"/>
                  <w:spacing w:val="-9"/>
                  <w:w w:val="95"/>
                  <w:sz w:val="14"/>
                  <w:szCs w:val="14"/>
                </w:rPr>
                <w:t xml:space="preserve"> </w:t>
              </w:r>
              <w:r w:rsidR="00A23879">
                <w:rPr>
                  <w:rFonts w:ascii="微软雅黑" w:eastAsia="微软雅黑" w:hAnsi="微软雅黑" w:cs="微软雅黑"/>
                  <w:color w:val="0000FF"/>
                  <w:w w:val="95"/>
                  <w:sz w:val="14"/>
                  <w:szCs w:val="14"/>
                </w:rPr>
                <w:t>join</w:t>
              </w:r>
              <w:r w:rsidR="00A23879">
                <w:rPr>
                  <w:rFonts w:ascii="微软雅黑" w:eastAsia="微软雅黑" w:hAnsi="微软雅黑" w:cs="微软雅黑"/>
                  <w:color w:val="0000FF"/>
                  <w:spacing w:val="-9"/>
                  <w:w w:val="95"/>
                  <w:sz w:val="14"/>
                  <w:szCs w:val="14"/>
                </w:rPr>
                <w:t xml:space="preserve"> </w:t>
              </w:r>
              <w:r w:rsidR="00A23879">
                <w:rPr>
                  <w:rFonts w:ascii="微软雅黑" w:eastAsia="微软雅黑" w:hAnsi="微软雅黑" w:cs="微软雅黑"/>
                  <w:color w:val="0000FF"/>
                  <w:w w:val="95"/>
                  <w:sz w:val="14"/>
                  <w:szCs w:val="14"/>
                </w:rPr>
                <w:t>on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右连</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E.emp_no,D.dept_name</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line="241" w:lineRule="auto"/>
              <w:ind w:left="40" w:right="55"/>
              <w:rPr>
                <w:rFonts w:ascii="微软雅黑" w:eastAsia="微软雅黑" w:hAnsi="微软雅黑" w:cs="微软雅黑"/>
                <w:sz w:val="14"/>
                <w:szCs w:val="14"/>
              </w:rPr>
            </w:pPr>
            <w:r>
              <w:rPr>
                <w:rFonts w:ascii="微软雅黑" w:eastAsia="微软雅黑" w:hAnsi="微软雅黑" w:cs="微软雅黑"/>
                <w:w w:val="95"/>
                <w:sz w:val="14"/>
                <w:szCs w:val="14"/>
              </w:rPr>
              <w:t>foo.emp</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right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outer</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join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foo.dept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D</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w w:val="93"/>
                <w:sz w:val="14"/>
                <w:szCs w:val="14"/>
              </w:rPr>
              <w:t xml:space="preserve"> </w:t>
            </w:r>
            <w:r>
              <w:rPr>
                <w:rFonts w:ascii="微软雅黑" w:eastAsia="微软雅黑" w:hAnsi="微软雅黑" w:cs="微软雅黑"/>
                <w:w w:val="90"/>
                <w:sz w:val="14"/>
                <w:szCs w:val="14"/>
              </w:rPr>
              <w:t>E.dept_no=D.dept_no</w:t>
            </w:r>
            <w:r>
              <w:rPr>
                <w:rFonts w:ascii="微软雅黑" w:eastAsia="微软雅黑" w:hAnsi="微软雅黑" w:cs="微软雅黑"/>
                <w:spacing w:val="26"/>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27"/>
                <w:w w:val="90"/>
                <w:sz w:val="14"/>
                <w:szCs w:val="14"/>
              </w:rPr>
              <w:t xml:space="preserve"> </w:t>
            </w:r>
            <w:r>
              <w:rPr>
                <w:rFonts w:ascii="微软雅黑" w:eastAsia="微软雅黑" w:hAnsi="微软雅黑" w:cs="微软雅黑"/>
                <w:w w:val="90"/>
                <w:sz w:val="14"/>
                <w:szCs w:val="14"/>
              </w:rPr>
              <w:t>E.emp_no&lt;10")</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34" w:history="1">
              <w:r w:rsidR="00A23879">
                <w:rPr>
                  <w:rFonts w:ascii="微软雅黑" w:eastAsia="微软雅黑" w:hAnsi="微软雅黑" w:cs="微软雅黑"/>
                  <w:color w:val="0000FF"/>
                  <w:w w:val="90"/>
                  <w:sz w:val="14"/>
                  <w:szCs w:val="14"/>
                </w:rPr>
                <w:t>count()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计数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count(age)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数量</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545"/>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333" w:history="1">
              <w:r w:rsidR="00A23879">
                <w:rPr>
                  <w:rFonts w:ascii="微软雅黑" w:eastAsia="微软雅黑" w:hAnsi="微软雅黑" w:cs="微软雅黑"/>
                  <w:color w:val="0000FF"/>
                  <w:w w:val="95"/>
                  <w:sz w:val="14"/>
                  <w:szCs w:val="14"/>
                </w:rPr>
                <w:t>sum()</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955"/>
              <w:rPr>
                <w:rFonts w:ascii="微软雅黑" w:eastAsia="微软雅黑" w:hAnsi="微软雅黑" w:cs="微软雅黑"/>
                <w:sz w:val="14"/>
                <w:szCs w:val="14"/>
              </w:rPr>
            </w:pPr>
            <w:r>
              <w:rPr>
                <w:rFonts w:ascii="微软雅黑" w:eastAsia="微软雅黑" w:hAnsi="微软雅黑" w:cs="微软雅黑"/>
                <w:sz w:val="14"/>
                <w:szCs w:val="14"/>
              </w:rPr>
              <w:t>求和</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sum(age)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年龄总和</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545"/>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13" w:lineRule="exact"/>
              <w:ind w:left="40"/>
              <w:rPr>
                <w:rFonts w:ascii="微软雅黑" w:eastAsia="微软雅黑" w:hAnsi="微软雅黑" w:cs="微软雅黑"/>
                <w:sz w:val="14"/>
                <w:szCs w:val="14"/>
              </w:rPr>
            </w:pPr>
            <w:hyperlink w:anchor="_bookmark335" w:history="1">
              <w:r w:rsidR="00A23879">
                <w:rPr>
                  <w:rFonts w:ascii="微软雅黑" w:eastAsia="微软雅黑" w:hAnsi="微软雅黑" w:cs="微软雅黑"/>
                  <w:color w:val="0000FF"/>
                  <w:w w:val="90"/>
                  <w:sz w:val="14"/>
                  <w:szCs w:val="14"/>
                </w:rPr>
                <w:t>avg()</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955"/>
              <w:rPr>
                <w:rFonts w:ascii="微软雅黑" w:eastAsia="微软雅黑" w:hAnsi="微软雅黑" w:cs="微软雅黑"/>
                <w:sz w:val="14"/>
                <w:szCs w:val="14"/>
              </w:rPr>
            </w:pPr>
            <w:r>
              <w:rPr>
                <w:rFonts w:ascii="微软雅黑" w:eastAsia="微软雅黑" w:hAnsi="微软雅黑" w:cs="微软雅黑"/>
                <w:sz w:val="14"/>
                <w:szCs w:val="14"/>
              </w:rPr>
              <w:t>求平均数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avg(age)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平均年龄</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36" w:history="1">
              <w:r w:rsidR="00A23879">
                <w:rPr>
                  <w:rFonts w:ascii="微软雅黑" w:eastAsia="微软雅黑" w:hAnsi="微软雅黑" w:cs="微软雅黑"/>
                  <w:color w:val="0000FF"/>
                  <w:w w:val="95"/>
                  <w:sz w:val="14"/>
                  <w:szCs w:val="14"/>
                </w:rPr>
                <w:t>max()</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最大数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max(age)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最大年龄</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54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37" w:history="1">
              <w:r w:rsidR="00A23879">
                <w:rPr>
                  <w:rFonts w:ascii="微软雅黑" w:eastAsia="微软雅黑" w:hAnsi="微软雅黑" w:cs="微软雅黑"/>
                  <w:color w:val="0000FF"/>
                  <w:w w:val="95"/>
                  <w:sz w:val="14"/>
                  <w:szCs w:val="14"/>
                </w:rPr>
                <w:t>min()</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最小数</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db.exec("select</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min(age)</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as</w:t>
            </w:r>
            <w:r>
              <w:rPr>
                <w:rFonts w:ascii="微软雅黑" w:eastAsia="微软雅黑" w:hAnsi="微软雅黑" w:cs="微软雅黑"/>
                <w:spacing w:val="-2"/>
                <w:w w:val="95"/>
                <w:sz w:val="14"/>
                <w:szCs w:val="14"/>
              </w:rPr>
              <w:t xml:space="preserve"> </w:t>
            </w:r>
            <w:r>
              <w:rPr>
                <w:rFonts w:ascii="微软雅黑" w:eastAsia="微软雅黑" w:hAnsi="微软雅黑" w:cs="微软雅黑"/>
                <w:w w:val="95"/>
                <w:sz w:val="14"/>
                <w:szCs w:val="14"/>
              </w:rPr>
              <w:t>最小年龄</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from</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foo.bar")</w:t>
            </w:r>
          </w:p>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38" w:history="1">
              <w:r w:rsidR="00A23879">
                <w:rPr>
                  <w:rFonts w:ascii="微软雅黑" w:eastAsia="微软雅黑" w:hAnsi="微软雅黑" w:cs="微软雅黑"/>
                  <w:color w:val="0000FF"/>
                  <w:w w:val="95"/>
                  <w:sz w:val="14"/>
                  <w:szCs w:val="14"/>
                </w:rPr>
                <w:t>first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选择第一条数据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39" w:history="1">
              <w:r w:rsidR="00A23879">
                <w:rPr>
                  <w:rFonts w:ascii="微软雅黑" w:eastAsia="微软雅黑" w:hAnsi="微软雅黑" w:cs="微软雅黑"/>
                  <w:color w:val="0000FF"/>
                  <w:w w:val="95"/>
                  <w:sz w:val="14"/>
                  <w:szCs w:val="14"/>
                </w:rPr>
                <w:t>last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选择最后一条数据</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40" w:history="1">
              <w:r w:rsidR="00A23879">
                <w:rPr>
                  <w:rFonts w:ascii="微软雅黑" w:eastAsia="微软雅黑" w:hAnsi="微软雅黑" w:cs="微软雅黑"/>
                  <w:color w:val="0000FF"/>
                  <w:w w:val="95"/>
                  <w:sz w:val="14"/>
                  <w:szCs w:val="14"/>
                </w:rPr>
                <w:t>push</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合并数组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41" w:history="1">
              <w:r w:rsidR="00A23879">
                <w:rPr>
                  <w:rFonts w:ascii="微软雅黑" w:eastAsia="微软雅黑" w:hAnsi="微软雅黑" w:cs="微软雅黑"/>
                  <w:color w:val="0000FF"/>
                  <w:w w:val="90"/>
                  <w:sz w:val="14"/>
                  <w:szCs w:val="14"/>
                </w:rPr>
                <w:t>addtoset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合并没有重复值数组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300"/>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42" w:history="1">
              <w:r w:rsidR="00A23879">
                <w:rPr>
                  <w:rFonts w:ascii="微软雅黑" w:eastAsia="微软雅黑" w:hAnsi="微软雅黑" w:cs="微软雅黑"/>
                  <w:color w:val="0000FF"/>
                  <w:w w:val="95"/>
                  <w:sz w:val="14"/>
                  <w:szCs w:val="14"/>
                </w:rPr>
                <w:t>buildobj</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rPr>
            </w:pPr>
            <w:r>
              <w:rPr>
                <w:rFonts w:ascii="微软雅黑" w:eastAsia="微软雅黑" w:hAnsi="微软雅黑" w:cs="微软雅黑"/>
                <w:sz w:val="14"/>
                <w:szCs w:val="14"/>
              </w:rPr>
              <w:t>合并对象</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tc>
      </w:tr>
      <w:tr w:rsidR="00D032B6">
        <w:trPr>
          <w:trHeight w:hRule="exact" w:val="295"/>
        </w:trPr>
        <w:tc>
          <w:tcPr>
            <w:tcW w:w="2252" w:type="dxa"/>
            <w:tcBorders>
              <w:top w:val="single" w:sz="8" w:space="0" w:color="000000"/>
              <w:left w:val="single" w:sz="8" w:space="0" w:color="000000"/>
              <w:bottom w:val="single" w:sz="8" w:space="0" w:color="000000"/>
              <w:right w:val="nil"/>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343" w:history="1">
              <w:r w:rsidR="00A23879">
                <w:rPr>
                  <w:rFonts w:ascii="微软雅黑" w:eastAsia="微软雅黑" w:hAnsi="微软雅黑" w:cs="微软雅黑"/>
                  <w:color w:val="0000FF"/>
                  <w:w w:val="95"/>
                  <w:sz w:val="14"/>
                  <w:szCs w:val="14"/>
                </w:rPr>
                <w:t>mergearrayset</w:t>
              </w:r>
            </w:hyperlink>
          </w:p>
        </w:tc>
        <w:tc>
          <w:tcPr>
            <w:tcW w:w="4063"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95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合并不包含重复字段数组</w:t>
            </w:r>
          </w:p>
        </w:tc>
        <w:tc>
          <w:tcPr>
            <w:tcW w:w="3157" w:type="dxa"/>
            <w:tcBorders>
              <w:top w:val="single" w:sz="8" w:space="0" w:color="000000"/>
              <w:left w:val="single" w:sz="8" w:space="0" w:color="000000"/>
              <w:bottom w:val="single" w:sz="8" w:space="0" w:color="000000"/>
              <w:right w:val="single" w:sz="8" w:space="0" w:color="000000"/>
            </w:tcBorders>
          </w:tcPr>
          <w:p w:rsidR="00D032B6" w:rsidRDefault="00D032B6">
            <w:pPr>
              <w:rPr>
                <w:lang w:eastAsia="zh-CN"/>
              </w:rPr>
            </w:pPr>
          </w:p>
        </w:tc>
      </w:tr>
    </w:tbl>
    <w:p w:rsidR="00D032B6" w:rsidRDefault="00D032B6">
      <w:pPr>
        <w:rPr>
          <w:lang w:eastAsia="zh-CN"/>
        </w:rPr>
        <w:sectPr w:rsidR="00D032B6">
          <w:pgSz w:w="12240" w:h="15840"/>
          <w:pgMar w:top="900" w:right="1020" w:bottom="280" w:left="700" w:header="713" w:footer="0" w:gutter="0"/>
          <w:cols w:space="720"/>
        </w:sectPr>
      </w:pPr>
    </w:p>
    <w:p w:rsidR="00D032B6" w:rsidRDefault="00D032B6">
      <w:pPr>
        <w:spacing w:before="6" w:line="170" w:lineRule="exact"/>
        <w:rPr>
          <w:sz w:val="17"/>
          <w:szCs w:val="17"/>
          <w:lang w:eastAsia="zh-CN"/>
        </w:rPr>
      </w:pPr>
    </w:p>
    <w:p w:rsidR="00D032B6" w:rsidRDefault="00D032B6">
      <w:pPr>
        <w:spacing w:line="200" w:lineRule="exact"/>
        <w:rPr>
          <w:sz w:val="20"/>
          <w:szCs w:val="20"/>
          <w:lang w:eastAsia="zh-CN"/>
        </w:rPr>
      </w:pPr>
    </w:p>
    <w:p w:rsidR="00D032B6" w:rsidRDefault="00A23879">
      <w:pPr>
        <w:pStyle w:val="Heading4"/>
        <w:spacing w:line="354" w:lineRule="exact"/>
        <w:ind w:left="113"/>
      </w:pPr>
      <w:bookmarkStart w:id="673" w:name="sql_create_collectionspace"/>
      <w:bookmarkStart w:id="674" w:name="_bookmark312"/>
      <w:bookmarkEnd w:id="673"/>
      <w:bookmarkEnd w:id="674"/>
      <w:r>
        <w:rPr>
          <w:w w:val="95"/>
        </w:rPr>
        <w:t>sql</w:t>
      </w:r>
      <w:r>
        <w:rPr>
          <w:spacing w:val="-25"/>
          <w:w w:val="95"/>
        </w:rPr>
        <w:t xml:space="preserve"> </w:t>
      </w:r>
      <w:r>
        <w:rPr>
          <w:w w:val="95"/>
        </w:rPr>
        <w:t>create</w:t>
      </w:r>
      <w:r>
        <w:rPr>
          <w:spacing w:val="-25"/>
          <w:w w:val="95"/>
        </w:rPr>
        <w:t xml:space="preserve"> </w:t>
      </w:r>
      <w:r>
        <w:rPr>
          <w:w w:val="95"/>
        </w:rPr>
        <w:t>collectionspace</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create</w:t>
      </w:r>
      <w:r>
        <w:rPr>
          <w:spacing w:val="-9"/>
          <w:w w:val="95"/>
        </w:rPr>
        <w:t xml:space="preserve"> </w:t>
      </w:r>
      <w:r>
        <w:rPr>
          <w:w w:val="95"/>
        </w:rPr>
        <w:t>collectionspace</w:t>
      </w:r>
      <w:r>
        <w:rPr>
          <w:spacing w:val="-9"/>
          <w:w w:val="95"/>
        </w:rPr>
        <w:t xml:space="preserve"> </w:t>
      </w:r>
      <w:r>
        <w:rPr>
          <w:w w:val="95"/>
        </w:rPr>
        <w:t>语句</w:t>
      </w:r>
      <w:r>
        <w:t xml:space="preserve"> </w:t>
      </w:r>
      <w:r>
        <w:rPr>
          <w:w w:val="95"/>
        </w:rPr>
        <w:t>用于创建数据库中的集合空间。</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219" style="position:absolute;left:0;text-align:left;margin-left:81.7pt;margin-top:6.75pt;width:473.6pt;height:10.6pt;z-index:-251408384;mso-position-horizontal-relative:page" coordorigin="1634,135" coordsize="9472,212">
            <v:shape id="_x0000_s2220"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 xml:space="preserve">create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 xml:space="preserve">collectionspace </w:t>
      </w:r>
      <w:r w:rsidR="00A23879">
        <w:rPr>
          <w:rFonts w:ascii="Microsoft JhengHei" w:eastAsia="Microsoft JhengHei" w:hAnsi="Microsoft JhengHei" w:cs="Microsoft JhengHei"/>
          <w:spacing w:val="9"/>
          <w:w w:val="95"/>
        </w:rPr>
        <w:t xml:space="preserve"> </w:t>
      </w:r>
      <w:r w:rsidR="00A23879">
        <w:rPr>
          <w:rFonts w:ascii="Microsoft JhengHei" w:eastAsia="Microsoft JhengHei" w:hAnsi="Microsoft JhengHei" w:cs="Microsoft JhengHei"/>
          <w:w w:val="95"/>
        </w:rPr>
        <w:t>&lt;cs_name&gt;</w:t>
      </w:r>
    </w:p>
    <w:p w:rsidR="00D032B6" w:rsidRDefault="00A23879">
      <w:pPr>
        <w:pStyle w:val="BodyText"/>
        <w:spacing w:before="26" w:line="379" w:lineRule="auto"/>
        <w:ind w:left="613" w:right="2627"/>
        <w:rPr>
          <w:lang w:eastAsia="zh-CN"/>
        </w:rPr>
      </w:pPr>
      <w:r>
        <w:rPr>
          <w:w w:val="95"/>
        </w:rPr>
        <w:t>&lt;cs_name&gt;：集合空间名称，集合空间名的最大长度为127Byte，并且不能为空。</w:t>
      </w:r>
      <w:r>
        <w:t xml:space="preserve"> </w:t>
      </w:r>
      <w:r>
        <w:rPr>
          <w:lang w:eastAsia="zh-CN"/>
        </w:rPr>
        <w:t>示例</w:t>
      </w:r>
    </w:p>
    <w:p w:rsidR="00D032B6" w:rsidRDefault="00A23879">
      <w:pPr>
        <w:pStyle w:val="BodyText"/>
        <w:tabs>
          <w:tab w:val="left" w:pos="897"/>
        </w:tabs>
        <w:spacing w:line="22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创建名为</w:t>
      </w:r>
      <w:r>
        <w:rPr>
          <w:spacing w:val="-22"/>
          <w:position w:val="1"/>
          <w:lang w:eastAsia="zh-CN"/>
        </w:rPr>
        <w:t xml:space="preserve"> </w:t>
      </w:r>
      <w:r>
        <w:rPr>
          <w:position w:val="1"/>
          <w:lang w:eastAsia="zh-CN"/>
        </w:rPr>
        <w:t>foo</w:t>
      </w:r>
      <w:r>
        <w:rPr>
          <w:spacing w:val="-22"/>
          <w:position w:val="1"/>
          <w:lang w:eastAsia="zh-CN"/>
        </w:rPr>
        <w:t xml:space="preserve"> </w:t>
      </w:r>
      <w:r>
        <w:rPr>
          <w:position w:val="1"/>
          <w:lang w:eastAsia="zh-CN"/>
        </w:rPr>
        <w:t>的集合空间</w:t>
      </w:r>
    </w:p>
    <w:p w:rsidR="00D032B6" w:rsidRDefault="00035F6E">
      <w:pPr>
        <w:pStyle w:val="BodyText"/>
        <w:spacing w:before="23"/>
        <w:ind w:left="897"/>
        <w:rPr>
          <w:rFonts w:ascii="Microsoft JhengHei" w:eastAsia="Microsoft JhengHei" w:hAnsi="Microsoft JhengHei" w:cs="Microsoft JhengHei"/>
        </w:rPr>
      </w:pPr>
      <w:r w:rsidRPr="00035F6E">
        <w:pict>
          <v:group id="_x0000_s2217" style="position:absolute;left:0;text-align:left;margin-left:95.85pt;margin-top:6.9pt;width:459.45pt;height:10.6pt;z-index:-251407360;mso-position-horizontal-relative:page" coordorigin="1917,138" coordsize="9189,212">
            <v:shape id="_x0000_s2218"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db.execUpdate("create</w:t>
      </w:r>
      <w:r w:rsidR="00A23879">
        <w:rPr>
          <w:rFonts w:ascii="Microsoft JhengHei" w:eastAsia="Microsoft JhengHei" w:hAnsi="Microsoft JhengHei" w:cs="Microsoft JhengHei"/>
          <w:spacing w:val="-11"/>
          <w:w w:val="105"/>
        </w:rPr>
        <w:t xml:space="preserve"> </w:t>
      </w:r>
      <w:r w:rsidR="00A23879">
        <w:rPr>
          <w:rFonts w:ascii="Microsoft JhengHei" w:eastAsia="Microsoft JhengHei" w:hAnsi="Microsoft JhengHei" w:cs="Microsoft JhengHei"/>
          <w:w w:val="105"/>
        </w:rPr>
        <w:t>collectionspace</w:t>
      </w:r>
      <w:r w:rsidR="00A23879">
        <w:rPr>
          <w:rFonts w:ascii="Microsoft JhengHei" w:eastAsia="Microsoft JhengHei" w:hAnsi="Microsoft JhengHei" w:cs="Microsoft JhengHei"/>
          <w:spacing w:val="-11"/>
          <w:w w:val="105"/>
        </w:rPr>
        <w:t xml:space="preserve"> </w:t>
      </w:r>
      <w:r w:rsidR="00A23879">
        <w:rPr>
          <w:rFonts w:ascii="Microsoft JhengHei" w:eastAsia="Microsoft JhengHei" w:hAnsi="Microsoft JhengHei" w:cs="Microsoft JhengHei"/>
          <w:w w:val="105"/>
        </w:rPr>
        <w:t>foo")</w:t>
      </w:r>
      <w:r w:rsidR="00A23879">
        <w:rPr>
          <w:rFonts w:ascii="Microsoft JhengHei" w:eastAsia="Microsoft JhengHei" w:hAnsi="Microsoft JhengHei" w:cs="Microsoft JhengHei"/>
          <w:spacing w:val="-11"/>
          <w:w w:val="105"/>
        </w:rPr>
        <w:t xml:space="preserve"> </w:t>
      </w:r>
      <w:r w:rsidR="00A23879">
        <w:rPr>
          <w:rFonts w:ascii="Microsoft JhengHei" w:eastAsia="Microsoft JhengHei" w:hAnsi="Microsoft JhengHei" w:cs="Microsoft JhengHei"/>
          <w:w w:val="105"/>
        </w:rPr>
        <w:t>//等价于</w:t>
      </w:r>
      <w:r w:rsidR="00A23879">
        <w:rPr>
          <w:rFonts w:ascii="Microsoft JhengHei" w:eastAsia="Microsoft JhengHei" w:hAnsi="Microsoft JhengHei" w:cs="Microsoft JhengHei"/>
          <w:spacing w:val="-10"/>
          <w:w w:val="105"/>
        </w:rPr>
        <w:t xml:space="preserve"> </w:t>
      </w:r>
      <w:r w:rsidR="00A23879">
        <w:rPr>
          <w:rFonts w:ascii="Microsoft JhengHei" w:eastAsia="Microsoft JhengHei" w:hAnsi="Microsoft JhengHei" w:cs="Microsoft JhengHei"/>
          <w:w w:val="105"/>
        </w:rPr>
        <w:t>db.createCS("foo")</w:t>
      </w:r>
    </w:p>
    <w:p w:rsidR="00D032B6" w:rsidRDefault="00A23879">
      <w:pPr>
        <w:pStyle w:val="Heading4"/>
        <w:spacing w:before="83"/>
        <w:ind w:left="113"/>
      </w:pPr>
      <w:bookmarkStart w:id="675" w:name="sql_drop_collectionspace"/>
      <w:bookmarkStart w:id="676" w:name="_bookmark313"/>
      <w:bookmarkEnd w:id="675"/>
      <w:bookmarkEnd w:id="676"/>
      <w:r>
        <w:rPr>
          <w:w w:val="95"/>
        </w:rPr>
        <w:t>sql</w:t>
      </w:r>
      <w:r>
        <w:rPr>
          <w:spacing w:val="-31"/>
          <w:w w:val="95"/>
        </w:rPr>
        <w:t xml:space="preserve"> </w:t>
      </w:r>
      <w:r>
        <w:rPr>
          <w:w w:val="95"/>
        </w:rPr>
        <w:t>drop</w:t>
      </w:r>
      <w:r>
        <w:rPr>
          <w:spacing w:val="-30"/>
          <w:w w:val="95"/>
        </w:rPr>
        <w:t xml:space="preserve"> </w:t>
      </w:r>
      <w:r>
        <w:rPr>
          <w:w w:val="95"/>
        </w:rPr>
        <w:t>collectionspace</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drop</w:t>
      </w:r>
      <w:r>
        <w:rPr>
          <w:spacing w:val="-14"/>
          <w:w w:val="95"/>
        </w:rPr>
        <w:t xml:space="preserve"> </w:t>
      </w:r>
      <w:r>
        <w:rPr>
          <w:w w:val="95"/>
        </w:rPr>
        <w:t>collectionspace</w:t>
      </w:r>
      <w:r>
        <w:rPr>
          <w:spacing w:val="-13"/>
          <w:w w:val="95"/>
        </w:rPr>
        <w:t xml:space="preserve"> </w:t>
      </w:r>
      <w:r>
        <w:rPr>
          <w:w w:val="95"/>
        </w:rPr>
        <w:t>语句</w:t>
      </w:r>
      <w:r>
        <w:t xml:space="preserve"> </w:t>
      </w:r>
      <w:r>
        <w:rPr>
          <w:w w:val="95"/>
        </w:rPr>
        <w:t>用于删除数据库中的集合空间。</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215" style="position:absolute;left:0;text-align:left;margin-left:81.7pt;margin-top:6.75pt;width:473.6pt;height:10.6pt;z-index:-251406336;mso-position-horizontal-relative:page" coordorigin="1634,135" coordsize="9472,212">
            <v:shape id="_x0000_s221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0"/>
        </w:rPr>
        <w:t xml:space="preserve">drop  </w:t>
      </w:r>
      <w:r w:rsidR="00A23879">
        <w:rPr>
          <w:rFonts w:ascii="Microsoft JhengHei" w:eastAsia="Microsoft JhengHei" w:hAnsi="Microsoft JhengHei" w:cs="Microsoft JhengHei"/>
          <w:spacing w:val="5"/>
          <w:w w:val="90"/>
        </w:rPr>
        <w:t xml:space="preserve"> </w:t>
      </w:r>
      <w:r w:rsidR="00A23879">
        <w:rPr>
          <w:rFonts w:ascii="Microsoft JhengHei" w:eastAsia="Microsoft JhengHei" w:hAnsi="Microsoft JhengHei" w:cs="Microsoft JhengHei"/>
          <w:w w:val="90"/>
        </w:rPr>
        <w:t xml:space="preserve">collectionspace  </w:t>
      </w:r>
      <w:r w:rsidR="00A23879">
        <w:rPr>
          <w:rFonts w:ascii="Microsoft JhengHei" w:eastAsia="Microsoft JhengHei" w:hAnsi="Microsoft JhengHei" w:cs="Microsoft JhengHei"/>
          <w:spacing w:val="5"/>
          <w:w w:val="90"/>
        </w:rPr>
        <w:t xml:space="preserve"> </w:t>
      </w:r>
      <w:r w:rsidR="00A23879">
        <w:rPr>
          <w:rFonts w:ascii="Microsoft JhengHei" w:eastAsia="Microsoft JhengHei" w:hAnsi="Microsoft JhengHei" w:cs="Microsoft JhengHei"/>
          <w:w w:val="90"/>
        </w:rPr>
        <w:t>&lt;cs_name&gt;</w:t>
      </w:r>
    </w:p>
    <w:p w:rsidR="00D032B6" w:rsidRDefault="00A23879">
      <w:pPr>
        <w:pStyle w:val="BodyText"/>
        <w:spacing w:before="26" w:line="379" w:lineRule="auto"/>
        <w:ind w:left="613" w:right="4309"/>
      </w:pPr>
      <w:r>
        <w:rPr>
          <w:w w:val="95"/>
        </w:rPr>
        <w:t>&lt;cs_name&gt;：集合空间名，集合空间名必须在数据库中存在。</w:t>
      </w:r>
      <w:r>
        <w:t xml:space="preserve"> 示例</w:t>
      </w:r>
    </w:p>
    <w:p w:rsidR="00D032B6" w:rsidRDefault="00A23879">
      <w:pPr>
        <w:pStyle w:val="BodyText"/>
        <w:tabs>
          <w:tab w:val="left" w:pos="897"/>
        </w:tabs>
        <w:spacing w:line="223" w:lineRule="exact"/>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删除名为</w:t>
      </w:r>
      <w:r>
        <w:rPr>
          <w:spacing w:val="-22"/>
          <w:position w:val="1"/>
          <w:lang w:eastAsia="zh-CN"/>
        </w:rPr>
        <w:t xml:space="preserve"> </w:t>
      </w:r>
      <w:r>
        <w:rPr>
          <w:position w:val="1"/>
          <w:lang w:eastAsia="zh-CN"/>
        </w:rPr>
        <w:t>foo</w:t>
      </w:r>
      <w:r>
        <w:rPr>
          <w:spacing w:val="-22"/>
          <w:position w:val="1"/>
          <w:lang w:eastAsia="zh-CN"/>
        </w:rPr>
        <w:t xml:space="preserve"> </w:t>
      </w:r>
      <w:r>
        <w:rPr>
          <w:position w:val="1"/>
          <w:lang w:eastAsia="zh-CN"/>
        </w:rPr>
        <w:t>的集合空间</w:t>
      </w:r>
    </w:p>
    <w:p w:rsidR="00D032B6" w:rsidRDefault="00035F6E">
      <w:pPr>
        <w:pStyle w:val="BodyText"/>
        <w:spacing w:before="23"/>
        <w:ind w:left="897"/>
        <w:rPr>
          <w:rFonts w:ascii="Microsoft JhengHei" w:eastAsia="Microsoft JhengHei" w:hAnsi="Microsoft JhengHei" w:cs="Microsoft JhengHei"/>
        </w:rPr>
      </w:pPr>
      <w:r w:rsidRPr="00035F6E">
        <w:pict>
          <v:group id="_x0000_s2213" style="position:absolute;left:0;text-align:left;margin-left:95.85pt;margin-top:6.9pt;width:459.45pt;height:10.6pt;z-index:-251405312;mso-position-horizontal-relative:page" coordorigin="1917,138" coordsize="9189,212">
            <v:shape id="_x0000_s2214"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db.execUpdate("drop</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collectionspace</w:t>
      </w:r>
      <w:r w:rsidR="00A23879">
        <w:rPr>
          <w:rFonts w:ascii="Microsoft JhengHei" w:eastAsia="Microsoft JhengHei" w:hAnsi="Microsoft JhengHei" w:cs="Microsoft JhengHei"/>
          <w:spacing w:val="43"/>
        </w:rPr>
        <w:t xml:space="preserve"> </w:t>
      </w:r>
      <w:r w:rsidR="00A23879">
        <w:rPr>
          <w:rFonts w:ascii="Microsoft JhengHei" w:eastAsia="Microsoft JhengHei" w:hAnsi="Microsoft JhengHei" w:cs="Microsoft JhengHei"/>
        </w:rPr>
        <w:t>foo")</w:t>
      </w:r>
      <w:r w:rsidR="00A23879">
        <w:rPr>
          <w:rFonts w:ascii="Microsoft JhengHei" w:eastAsia="Microsoft JhengHei" w:hAnsi="Microsoft JhengHei" w:cs="Microsoft JhengHei"/>
          <w:spacing w:val="43"/>
        </w:rPr>
        <w:t xml:space="preserve"> </w:t>
      </w:r>
      <w:r w:rsidR="00A23879">
        <w:rPr>
          <w:rFonts w:ascii="Microsoft JhengHei" w:eastAsia="Microsoft JhengHei" w:hAnsi="Microsoft JhengHei" w:cs="Microsoft JhengHei"/>
        </w:rPr>
        <w:t>//等价于</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db.dropCS("foo")</w:t>
      </w:r>
    </w:p>
    <w:p w:rsidR="00D032B6" w:rsidRDefault="00A23879">
      <w:pPr>
        <w:pStyle w:val="Heading4"/>
        <w:spacing w:before="83"/>
        <w:ind w:left="113"/>
      </w:pPr>
      <w:bookmarkStart w:id="677" w:name="sql_create_collection"/>
      <w:bookmarkStart w:id="678" w:name="_bookmark314"/>
      <w:bookmarkEnd w:id="677"/>
      <w:bookmarkEnd w:id="678"/>
      <w:r>
        <w:rPr>
          <w:w w:val="95"/>
        </w:rPr>
        <w:t>sql</w:t>
      </w:r>
      <w:r>
        <w:rPr>
          <w:spacing w:val="-19"/>
          <w:w w:val="95"/>
        </w:rPr>
        <w:t xml:space="preserve"> </w:t>
      </w:r>
      <w:r>
        <w:rPr>
          <w:w w:val="95"/>
        </w:rPr>
        <w:t>create</w:t>
      </w:r>
      <w:r>
        <w:rPr>
          <w:spacing w:val="-18"/>
          <w:w w:val="95"/>
        </w:rPr>
        <w:t xml:space="preserve"> </w:t>
      </w:r>
      <w:r>
        <w:rPr>
          <w:w w:val="95"/>
        </w:rPr>
        <w:t>collection</w:t>
      </w:r>
    </w:p>
    <w:p w:rsidR="00D032B6" w:rsidRDefault="00D032B6">
      <w:pPr>
        <w:spacing w:before="2" w:line="200" w:lineRule="exact"/>
        <w:rPr>
          <w:sz w:val="20"/>
          <w:szCs w:val="20"/>
        </w:rPr>
      </w:pPr>
    </w:p>
    <w:p w:rsidR="00D032B6" w:rsidRDefault="00A23879">
      <w:pPr>
        <w:pStyle w:val="BodyText"/>
        <w:spacing w:line="253" w:lineRule="auto"/>
        <w:ind w:left="613" w:right="4504"/>
      </w:pPr>
      <w:r>
        <w:rPr>
          <w:w w:val="95"/>
        </w:rPr>
        <w:t>create</w:t>
      </w:r>
      <w:r>
        <w:rPr>
          <w:spacing w:val="-4"/>
          <w:w w:val="95"/>
        </w:rPr>
        <w:t xml:space="preserve"> </w:t>
      </w:r>
      <w:r>
        <w:rPr>
          <w:w w:val="95"/>
        </w:rPr>
        <w:t>collection</w:t>
      </w:r>
      <w:r>
        <w:rPr>
          <w:spacing w:val="-3"/>
          <w:w w:val="95"/>
        </w:rPr>
        <w:t xml:space="preserve"> </w:t>
      </w:r>
      <w:r>
        <w:rPr>
          <w:w w:val="95"/>
        </w:rPr>
        <w:t>语句</w:t>
      </w:r>
      <w:r>
        <w:t xml:space="preserve"> </w:t>
      </w:r>
      <w:r>
        <w:rPr>
          <w:w w:val="95"/>
        </w:rPr>
        <w:t>用于创建集合，必须指定集合所在的集合空间。</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211" style="position:absolute;left:0;text-align:left;margin-left:81.7pt;margin-top:6.75pt;width:473.6pt;height:10.6pt;z-index:-251404288;mso-position-horizontal-relative:page" coordorigin="1634,135" coordsize="9472,212">
            <v:shape id="_x0000_s2212"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create</w:t>
      </w:r>
      <w:r w:rsidR="00A23879">
        <w:rPr>
          <w:rFonts w:ascii="Microsoft JhengHei" w:eastAsia="Microsoft JhengHei" w:hAnsi="Microsoft JhengHei" w:cs="Microsoft JhengHei"/>
          <w:spacing w:val="29"/>
          <w:w w:val="95"/>
        </w:rPr>
        <w:t xml:space="preserve"> </w:t>
      </w:r>
      <w:r w:rsidR="00A23879">
        <w:rPr>
          <w:rFonts w:ascii="Microsoft JhengHei" w:eastAsia="Microsoft JhengHei" w:hAnsi="Microsoft JhengHei" w:cs="Microsoft JhengHei"/>
          <w:w w:val="95"/>
        </w:rPr>
        <w:t>collection</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&lt;cs_name&gt;.&lt;cl_name&gt;</w:t>
      </w:r>
    </w:p>
    <w:p w:rsidR="00D032B6" w:rsidRDefault="00A23879">
      <w:pPr>
        <w:pStyle w:val="BodyText"/>
        <w:spacing w:before="26"/>
        <w:ind w:left="613"/>
      </w:pPr>
      <w:r>
        <w:rPr>
          <w:w w:val="95"/>
        </w:rPr>
        <w:t>&lt;cs_name&gt;：数据库中的集合空间名称。</w:t>
      </w:r>
    </w:p>
    <w:p w:rsidR="00D032B6" w:rsidRDefault="00D032B6">
      <w:pPr>
        <w:spacing w:before="5" w:line="100" w:lineRule="exact"/>
        <w:rPr>
          <w:sz w:val="10"/>
          <w:szCs w:val="10"/>
        </w:rPr>
      </w:pPr>
    </w:p>
    <w:p w:rsidR="00D032B6" w:rsidRDefault="00A23879">
      <w:pPr>
        <w:pStyle w:val="BodyText"/>
        <w:spacing w:line="168" w:lineRule="auto"/>
        <w:ind w:left="613" w:right="497"/>
        <w:rPr>
          <w:lang w:eastAsia="zh-CN"/>
        </w:rPr>
      </w:pPr>
      <w:r>
        <w:rPr>
          <w:w w:val="95"/>
          <w:lang w:eastAsia="zh-CN"/>
        </w:rPr>
        <w:t>&lt;cl_name&gt;：集合名，集合名长度不能超过127Byte，并且不能为空，在同一个集合空间中不能存在相同的</w:t>
      </w:r>
      <w:r>
        <w:rPr>
          <w:lang w:eastAsia="zh-CN"/>
        </w:rPr>
        <w:t xml:space="preserve"> 集合名。</w:t>
      </w:r>
    </w:p>
    <w:p w:rsidR="00D032B6" w:rsidRDefault="00D032B6">
      <w:pPr>
        <w:spacing w:before="14" w:line="200" w:lineRule="exact"/>
        <w:rPr>
          <w:sz w:val="20"/>
          <w:szCs w:val="20"/>
          <w:lang w:eastAsia="zh-CN"/>
        </w:rPr>
      </w:pPr>
    </w:p>
    <w:p w:rsidR="00D032B6" w:rsidRDefault="00A23879">
      <w:pPr>
        <w:pStyle w:val="BodyText"/>
        <w:ind w:left="613"/>
        <w:rPr>
          <w:lang w:eastAsia="zh-CN"/>
        </w:rPr>
      </w:pPr>
      <w:r>
        <w:rPr>
          <w:lang w:eastAsia="zh-CN"/>
        </w:rPr>
        <w:t>示例</w:t>
      </w:r>
    </w:p>
    <w:p w:rsidR="00D032B6" w:rsidRDefault="00A23879">
      <w:pPr>
        <w:pStyle w:val="BodyText"/>
        <w:tabs>
          <w:tab w:val="left" w:pos="897"/>
        </w:tabs>
        <w:spacing w:before="34"/>
        <w:ind w:left="613"/>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在集合空间foo下创建集合bar。</w:t>
      </w:r>
    </w:p>
    <w:p w:rsidR="00D032B6" w:rsidRDefault="00035F6E">
      <w:pPr>
        <w:pStyle w:val="BodyText"/>
        <w:spacing w:before="23"/>
        <w:ind w:left="897"/>
        <w:rPr>
          <w:rFonts w:ascii="Microsoft JhengHei" w:eastAsia="Microsoft JhengHei" w:hAnsi="Microsoft JhengHei" w:cs="Microsoft JhengHei"/>
        </w:rPr>
      </w:pPr>
      <w:r w:rsidRPr="00035F6E">
        <w:pict>
          <v:group id="_x0000_s2209" style="position:absolute;left:0;text-align:left;margin-left:95.85pt;margin-top:6.9pt;width:459.45pt;height:10.6pt;z-index:-251403264;mso-position-horizontal-relative:page" coordorigin="1917,138" coordsize="9189,212">
            <v:shape id="_x0000_s2210"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db.execUpdate("create</w:t>
      </w:r>
      <w:r w:rsidR="00A23879">
        <w:rPr>
          <w:rFonts w:ascii="Microsoft JhengHei" w:eastAsia="Microsoft JhengHei" w:hAnsi="Microsoft JhengHei" w:cs="Microsoft JhengHei"/>
          <w:spacing w:val="20"/>
          <w:w w:val="105"/>
        </w:rPr>
        <w:t xml:space="preserve"> </w:t>
      </w:r>
      <w:r w:rsidR="00A23879">
        <w:rPr>
          <w:rFonts w:ascii="Microsoft JhengHei" w:eastAsia="Microsoft JhengHei" w:hAnsi="Microsoft JhengHei" w:cs="Microsoft JhengHei"/>
          <w:w w:val="105"/>
        </w:rPr>
        <w:t>collection</w:t>
      </w:r>
      <w:r w:rsidR="00A23879">
        <w:rPr>
          <w:rFonts w:ascii="Microsoft JhengHei" w:eastAsia="Microsoft JhengHei" w:hAnsi="Microsoft JhengHei" w:cs="Microsoft JhengHei"/>
          <w:spacing w:val="20"/>
          <w:w w:val="105"/>
        </w:rPr>
        <w:t xml:space="preserve"> </w:t>
      </w:r>
      <w:r w:rsidR="00A23879">
        <w:rPr>
          <w:rFonts w:ascii="Microsoft JhengHei" w:eastAsia="Microsoft JhengHei" w:hAnsi="Microsoft JhengHei" w:cs="Microsoft JhengHei"/>
          <w:w w:val="105"/>
        </w:rPr>
        <w:t>foo.bar")</w:t>
      </w:r>
      <w:r w:rsidR="00A23879">
        <w:rPr>
          <w:rFonts w:ascii="Microsoft JhengHei" w:eastAsia="Microsoft JhengHei" w:hAnsi="Microsoft JhengHei" w:cs="Microsoft JhengHei"/>
          <w:spacing w:val="20"/>
          <w:w w:val="105"/>
        </w:rPr>
        <w:t xml:space="preserve"> </w:t>
      </w:r>
      <w:r w:rsidR="00A23879">
        <w:rPr>
          <w:rFonts w:ascii="Microsoft JhengHei" w:eastAsia="Microsoft JhengHei" w:hAnsi="Microsoft JhengHei" w:cs="Microsoft JhengHei"/>
          <w:w w:val="105"/>
        </w:rPr>
        <w:t>//等价于</w:t>
      </w:r>
      <w:r w:rsidR="00A23879">
        <w:rPr>
          <w:rFonts w:ascii="Microsoft JhengHei" w:eastAsia="Microsoft JhengHei" w:hAnsi="Microsoft JhengHei" w:cs="Microsoft JhengHei"/>
          <w:spacing w:val="21"/>
          <w:w w:val="105"/>
        </w:rPr>
        <w:t xml:space="preserve"> </w:t>
      </w:r>
      <w:r w:rsidR="00A23879">
        <w:rPr>
          <w:rFonts w:ascii="Microsoft JhengHei" w:eastAsia="Microsoft JhengHei" w:hAnsi="Microsoft JhengHei" w:cs="Microsoft JhengHei"/>
          <w:w w:val="105"/>
        </w:rPr>
        <w:t>db.foo.createCL("bar")</w:t>
      </w:r>
    </w:p>
    <w:p w:rsidR="00D032B6" w:rsidRDefault="00D032B6">
      <w:pPr>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D032B6">
      <w:pPr>
        <w:spacing w:before="6" w:line="170" w:lineRule="exact"/>
        <w:rPr>
          <w:sz w:val="17"/>
          <w:szCs w:val="17"/>
        </w:rPr>
      </w:pPr>
    </w:p>
    <w:p w:rsidR="00D032B6" w:rsidRDefault="00D032B6">
      <w:pPr>
        <w:spacing w:line="200" w:lineRule="exact"/>
        <w:rPr>
          <w:sz w:val="20"/>
          <w:szCs w:val="20"/>
        </w:rPr>
      </w:pPr>
    </w:p>
    <w:p w:rsidR="00D032B6" w:rsidRDefault="00A23879">
      <w:pPr>
        <w:pStyle w:val="Heading4"/>
        <w:spacing w:line="354" w:lineRule="exact"/>
      </w:pPr>
      <w:bookmarkStart w:id="679" w:name="sql_drop_collection"/>
      <w:bookmarkStart w:id="680" w:name="_bookmark315"/>
      <w:bookmarkEnd w:id="679"/>
      <w:bookmarkEnd w:id="680"/>
      <w:r>
        <w:rPr>
          <w:w w:val="95"/>
        </w:rPr>
        <w:t>sql</w:t>
      </w:r>
      <w:r>
        <w:rPr>
          <w:spacing w:val="-24"/>
          <w:w w:val="95"/>
        </w:rPr>
        <w:t xml:space="preserve"> </w:t>
      </w:r>
      <w:r>
        <w:rPr>
          <w:w w:val="95"/>
        </w:rPr>
        <w:t>drop</w:t>
      </w:r>
      <w:r>
        <w:rPr>
          <w:spacing w:val="-24"/>
          <w:w w:val="95"/>
        </w:rPr>
        <w:t xml:space="preserve"> </w:t>
      </w:r>
      <w:r>
        <w:rPr>
          <w:w w:val="95"/>
        </w:rPr>
        <w:t>collection</w:t>
      </w:r>
    </w:p>
    <w:p w:rsidR="00D032B6" w:rsidRDefault="00D032B6">
      <w:pPr>
        <w:spacing w:before="2" w:line="200" w:lineRule="exact"/>
        <w:rPr>
          <w:sz w:val="20"/>
          <w:szCs w:val="20"/>
        </w:rPr>
      </w:pPr>
    </w:p>
    <w:p w:rsidR="00D032B6" w:rsidRDefault="00A23879">
      <w:pPr>
        <w:pStyle w:val="BodyText"/>
        <w:spacing w:line="253" w:lineRule="auto"/>
        <w:ind w:right="5966"/>
      </w:pPr>
      <w:r>
        <w:rPr>
          <w:w w:val="95"/>
        </w:rPr>
        <w:t>drop</w:t>
      </w:r>
      <w:r>
        <w:rPr>
          <w:spacing w:val="-8"/>
          <w:w w:val="95"/>
        </w:rPr>
        <w:t xml:space="preserve"> </w:t>
      </w:r>
      <w:r>
        <w:rPr>
          <w:w w:val="95"/>
        </w:rPr>
        <w:t>collection</w:t>
      </w:r>
      <w:r>
        <w:rPr>
          <w:spacing w:val="-8"/>
          <w:w w:val="95"/>
        </w:rPr>
        <w:t xml:space="preserve"> </w:t>
      </w:r>
      <w:r>
        <w:rPr>
          <w:w w:val="95"/>
        </w:rPr>
        <w:t>语句</w:t>
      </w:r>
      <w:r>
        <w:t xml:space="preserve"> </w:t>
      </w:r>
      <w:r>
        <w:rPr>
          <w:w w:val="95"/>
        </w:rPr>
        <w:t>用于删除集合空间中的集合。</w:t>
      </w:r>
    </w:p>
    <w:p w:rsidR="00D032B6" w:rsidRDefault="00D032B6">
      <w:pPr>
        <w:spacing w:before="4" w:line="180" w:lineRule="exact"/>
        <w:rPr>
          <w:sz w:val="18"/>
          <w:szCs w:val="18"/>
        </w:rPr>
      </w:pPr>
    </w:p>
    <w:p w:rsidR="00D032B6" w:rsidRDefault="00A23879">
      <w:pPr>
        <w:pStyle w:val="BodyText"/>
      </w:pPr>
      <w:r>
        <w:t>语法</w:t>
      </w:r>
    </w:p>
    <w:p w:rsidR="00D032B6" w:rsidRDefault="00035F6E">
      <w:pPr>
        <w:pStyle w:val="BodyText"/>
        <w:spacing w:before="20"/>
        <w:rPr>
          <w:rFonts w:ascii="Microsoft JhengHei" w:eastAsia="Microsoft JhengHei" w:hAnsi="Microsoft JhengHei" w:cs="Microsoft JhengHei"/>
        </w:rPr>
      </w:pPr>
      <w:r w:rsidRPr="00035F6E">
        <w:pict>
          <v:group id="_x0000_s2207" style="position:absolute;left:0;text-align:left;margin-left:81.7pt;margin-top:6.75pt;width:473.6pt;height:10.6pt;z-index:-251402240;mso-position-horizontal-relative:page" coordorigin="1634,135" coordsize="9472,212">
            <v:shape id="_x0000_s2208"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0"/>
        </w:rPr>
        <w:t xml:space="preserve">drop </w:t>
      </w:r>
      <w:r w:rsidR="00A23879">
        <w:rPr>
          <w:rFonts w:ascii="Microsoft JhengHei" w:eastAsia="Microsoft JhengHei" w:hAnsi="Microsoft JhengHei" w:cs="Microsoft JhengHei"/>
          <w:spacing w:val="36"/>
          <w:w w:val="90"/>
        </w:rPr>
        <w:t xml:space="preserve"> </w:t>
      </w:r>
      <w:r w:rsidR="00A23879">
        <w:rPr>
          <w:rFonts w:ascii="Microsoft JhengHei" w:eastAsia="Microsoft JhengHei" w:hAnsi="Microsoft JhengHei" w:cs="Microsoft JhengHei"/>
          <w:w w:val="90"/>
        </w:rPr>
        <w:t xml:space="preserve">collection </w:t>
      </w:r>
      <w:r w:rsidR="00A23879">
        <w:rPr>
          <w:rFonts w:ascii="Microsoft JhengHei" w:eastAsia="Microsoft JhengHei" w:hAnsi="Microsoft JhengHei" w:cs="Microsoft JhengHei"/>
          <w:spacing w:val="37"/>
          <w:w w:val="90"/>
        </w:rPr>
        <w:t xml:space="preserve"> </w:t>
      </w:r>
      <w:r w:rsidR="00A23879">
        <w:rPr>
          <w:rFonts w:ascii="Microsoft JhengHei" w:eastAsia="Microsoft JhengHei" w:hAnsi="Microsoft JhengHei" w:cs="Microsoft JhengHei"/>
          <w:w w:val="90"/>
        </w:rPr>
        <w:t>&lt;cs_name&gt;.&lt;cl_name&gt;</w:t>
      </w:r>
    </w:p>
    <w:p w:rsidR="00D032B6" w:rsidRDefault="00A23879">
      <w:pPr>
        <w:pStyle w:val="BodyText"/>
        <w:spacing w:before="26"/>
      </w:pPr>
      <w:r>
        <w:t>&lt;cs_name&gt;：数据库中的集合空间名，集合空间名必须在数据库中存在；</w:t>
      </w:r>
    </w:p>
    <w:p w:rsidR="00D032B6" w:rsidRDefault="00A23879">
      <w:pPr>
        <w:pStyle w:val="BodyText"/>
        <w:spacing w:before="18" w:line="379" w:lineRule="auto"/>
        <w:ind w:right="3696"/>
      </w:pPr>
      <w:r>
        <w:rPr>
          <w:w w:val="95"/>
        </w:rPr>
        <w:t>&lt;cl_name&gt;：集合名，集合名也必须在指定的集合空间中存在。</w:t>
      </w:r>
      <w:r>
        <w:t xml:space="preserve"> 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删除集合空间</w:t>
      </w:r>
      <w:r>
        <w:rPr>
          <w:spacing w:val="-21"/>
          <w:position w:val="1"/>
        </w:rPr>
        <w:t xml:space="preserve"> </w:t>
      </w:r>
      <w:r>
        <w:rPr>
          <w:position w:val="1"/>
        </w:rPr>
        <w:t>foo</w:t>
      </w:r>
      <w:r>
        <w:rPr>
          <w:spacing w:val="-21"/>
          <w:position w:val="1"/>
        </w:rPr>
        <w:t xml:space="preserve"> </w:t>
      </w:r>
      <w:r>
        <w:rPr>
          <w:position w:val="1"/>
        </w:rPr>
        <w:t>中的集合</w:t>
      </w:r>
      <w:r>
        <w:rPr>
          <w:spacing w:val="-21"/>
          <w:position w:val="1"/>
        </w:rPr>
        <w:t xml:space="preserve"> </w:t>
      </w:r>
      <w:r>
        <w:rPr>
          <w:position w:val="1"/>
        </w:rPr>
        <w:t>bar</w:t>
      </w:r>
    </w:p>
    <w:p w:rsidR="00D032B6" w:rsidRDefault="00035F6E">
      <w:pPr>
        <w:pStyle w:val="BodyText"/>
        <w:spacing w:before="23"/>
        <w:ind w:left="1217"/>
        <w:rPr>
          <w:rFonts w:ascii="Microsoft JhengHei" w:eastAsia="Microsoft JhengHei" w:hAnsi="Microsoft JhengHei" w:cs="Microsoft JhengHei"/>
        </w:rPr>
      </w:pPr>
      <w:r w:rsidRPr="00035F6E">
        <w:pict>
          <v:group id="_x0000_s2205" style="position:absolute;left:0;text-align:left;margin-left:95.85pt;margin-top:6.9pt;width:459.45pt;height:10.6pt;z-index:-251401216;mso-position-horizontal-relative:page" coordorigin="1917,138" coordsize="9189,212">
            <v:shape id="_x0000_s2206"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db.execUpdate("drop</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collection</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foo.bar")</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//等价于</w:t>
      </w:r>
      <w:r w:rsidR="00A23879">
        <w:rPr>
          <w:rFonts w:ascii="Microsoft JhengHei" w:eastAsia="Microsoft JhengHei" w:hAnsi="Microsoft JhengHei" w:cs="Microsoft JhengHei"/>
          <w:spacing w:val="-7"/>
          <w:w w:val="105"/>
        </w:rPr>
        <w:t xml:space="preserve"> </w:t>
      </w:r>
      <w:r w:rsidR="00A23879">
        <w:rPr>
          <w:rFonts w:ascii="Microsoft JhengHei" w:eastAsia="Microsoft JhengHei" w:hAnsi="Microsoft JhengHei" w:cs="Microsoft JhengHei"/>
          <w:w w:val="105"/>
        </w:rPr>
        <w:t>db.foo.dropCL("bar")</w:t>
      </w:r>
    </w:p>
    <w:p w:rsidR="00D032B6" w:rsidRDefault="00A23879">
      <w:pPr>
        <w:pStyle w:val="Heading4"/>
        <w:spacing w:before="83"/>
      </w:pPr>
      <w:bookmarkStart w:id="681" w:name="sql_create_index"/>
      <w:bookmarkStart w:id="682" w:name="_bookmark316"/>
      <w:bookmarkEnd w:id="681"/>
      <w:bookmarkEnd w:id="682"/>
      <w:r>
        <w:rPr>
          <w:w w:val="95"/>
        </w:rPr>
        <w:t>sql</w:t>
      </w:r>
      <w:r>
        <w:rPr>
          <w:spacing w:val="-11"/>
          <w:w w:val="95"/>
        </w:rPr>
        <w:t xml:space="preserve"> </w:t>
      </w:r>
      <w:r>
        <w:rPr>
          <w:w w:val="95"/>
        </w:rPr>
        <w:t>create</w:t>
      </w:r>
      <w:r>
        <w:rPr>
          <w:spacing w:val="-10"/>
          <w:w w:val="95"/>
        </w:rPr>
        <w:t xml:space="preserve"> </w:t>
      </w:r>
      <w:r>
        <w:rPr>
          <w:w w:val="95"/>
        </w:rPr>
        <w:t>index</w:t>
      </w:r>
    </w:p>
    <w:p w:rsidR="00D032B6" w:rsidRDefault="00D032B6">
      <w:pPr>
        <w:spacing w:before="2" w:line="200" w:lineRule="exact"/>
        <w:rPr>
          <w:sz w:val="20"/>
          <w:szCs w:val="20"/>
        </w:rPr>
      </w:pPr>
    </w:p>
    <w:p w:rsidR="00D032B6" w:rsidRDefault="00A23879">
      <w:pPr>
        <w:pStyle w:val="BodyText"/>
        <w:spacing w:line="253" w:lineRule="auto"/>
      </w:pPr>
      <w:r>
        <w:rPr>
          <w:w w:val="95"/>
        </w:rPr>
        <w:t>create</w:t>
      </w:r>
      <w:r>
        <w:rPr>
          <w:spacing w:val="3"/>
          <w:w w:val="95"/>
        </w:rPr>
        <w:t xml:space="preserve"> </w:t>
      </w:r>
      <w:r>
        <w:rPr>
          <w:w w:val="95"/>
        </w:rPr>
        <w:t>index</w:t>
      </w:r>
      <w:r>
        <w:rPr>
          <w:spacing w:val="3"/>
          <w:w w:val="95"/>
        </w:rPr>
        <w:t xml:space="preserve"> </w:t>
      </w:r>
      <w:r>
        <w:rPr>
          <w:w w:val="95"/>
        </w:rPr>
        <w:t>语句</w:t>
      </w:r>
      <w:r>
        <w:t xml:space="preserve"> </w:t>
      </w:r>
      <w:r>
        <w:rPr>
          <w:w w:val="95"/>
        </w:rPr>
        <w:t>用于在集合中创建索引。在不读取整个集合的情况下，索引使数据库应用程序可以更快地查找数据。</w:t>
      </w:r>
    </w:p>
    <w:p w:rsidR="00D032B6" w:rsidRDefault="00D032B6">
      <w:pPr>
        <w:spacing w:before="4" w:line="180" w:lineRule="exact"/>
        <w:rPr>
          <w:sz w:val="18"/>
          <w:szCs w:val="18"/>
        </w:rPr>
      </w:pPr>
    </w:p>
    <w:p w:rsidR="00D032B6" w:rsidRDefault="00A23879">
      <w:pPr>
        <w:pStyle w:val="BodyText"/>
      </w:pPr>
      <w:r>
        <w:t>语法</w:t>
      </w:r>
    </w:p>
    <w:p w:rsidR="00D032B6" w:rsidRDefault="00035F6E">
      <w:pPr>
        <w:pStyle w:val="BodyText"/>
        <w:spacing w:before="20"/>
        <w:rPr>
          <w:rFonts w:ascii="Microsoft JhengHei" w:eastAsia="Microsoft JhengHei" w:hAnsi="Microsoft JhengHei" w:cs="Microsoft JhengHei"/>
        </w:rPr>
      </w:pPr>
      <w:r w:rsidRPr="00035F6E">
        <w:pict>
          <v:group id="_x0000_s2203" style="position:absolute;left:0;text-align:left;margin-left:81.7pt;margin-top:6.75pt;width:473.6pt;height:10.6pt;z-index:-251400192;mso-position-horizontal-relative:page" coordorigin="1634,135" coordsize="9472,212">
            <v:shape id="_x0000_s2204"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create</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[unique]</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index</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&lt;index_name&gt;</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95"/>
        </w:rPr>
        <w:t>on</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&lt;cs_name&gt;.&lt;cl_name&gt;</w:t>
      </w:r>
      <w:r w:rsidR="00A23879">
        <w:rPr>
          <w:rFonts w:ascii="Microsoft JhengHei" w:eastAsia="Microsoft JhengHei" w:hAnsi="Microsoft JhengHei" w:cs="Microsoft JhengHei"/>
          <w:spacing w:val="46"/>
          <w:w w:val="95"/>
        </w:rPr>
        <w:t xml:space="preserve"> </w:t>
      </w:r>
      <w:r w:rsidR="00A23879">
        <w:rPr>
          <w:rFonts w:ascii="Microsoft JhengHei" w:eastAsia="Microsoft JhengHei" w:hAnsi="Microsoft JhengHei" w:cs="Microsoft JhengHei"/>
          <w:w w:val="95"/>
        </w:rPr>
        <w:t>(field1_name</w:t>
      </w:r>
      <w:r w:rsidR="00A23879">
        <w:rPr>
          <w:rFonts w:ascii="Microsoft JhengHei" w:eastAsia="Microsoft JhengHei" w:hAnsi="Microsoft JhengHei" w:cs="Microsoft JhengHei"/>
          <w:spacing w:val="47"/>
          <w:w w:val="95"/>
        </w:rPr>
        <w:t xml:space="preserve"> </w:t>
      </w:r>
      <w:r w:rsidR="00A23879">
        <w:rPr>
          <w:rFonts w:ascii="Microsoft JhengHei" w:eastAsia="Microsoft JhengHei" w:hAnsi="Microsoft JhengHei" w:cs="Microsoft JhengHei"/>
          <w:w w:val="110"/>
        </w:rPr>
        <w:t>[asc|desc],...)</w:t>
      </w:r>
    </w:p>
    <w:p w:rsidR="00D032B6" w:rsidRDefault="00D032B6">
      <w:pPr>
        <w:spacing w:before="2" w:line="110" w:lineRule="exact"/>
        <w:rPr>
          <w:sz w:val="11"/>
          <w:szCs w:val="11"/>
        </w:rPr>
      </w:pPr>
    </w:p>
    <w:p w:rsidR="00D032B6" w:rsidRDefault="00A23879">
      <w:pPr>
        <w:pStyle w:val="BodyText"/>
        <w:spacing w:line="168" w:lineRule="auto"/>
        <w:rPr>
          <w:lang w:eastAsia="zh-CN"/>
        </w:rPr>
      </w:pPr>
      <w:r>
        <w:rPr>
          <w:w w:val="95"/>
          <w:lang w:eastAsia="zh-CN"/>
        </w:rPr>
        <w:t>[unique]：标识创建的索引是否唯一。在唯一索引所指定的索引键字段上，集合中不可存在一条以上的记录</w:t>
      </w:r>
      <w:r>
        <w:rPr>
          <w:lang w:eastAsia="zh-CN"/>
        </w:rPr>
        <w:t xml:space="preserve"> 完全重复。</w:t>
      </w:r>
    </w:p>
    <w:p w:rsidR="00D032B6" w:rsidRDefault="00A23879">
      <w:pPr>
        <w:pStyle w:val="BodyText"/>
        <w:spacing w:before="34"/>
      </w:pPr>
      <w:r>
        <w:rPr>
          <w:w w:val="95"/>
        </w:rPr>
        <w:t>&lt;index_name&gt;：索引名称</w:t>
      </w:r>
    </w:p>
    <w:p w:rsidR="00D032B6" w:rsidRDefault="00A23879">
      <w:pPr>
        <w:pStyle w:val="BodyText"/>
        <w:spacing w:before="18"/>
      </w:pPr>
      <w:r>
        <w:rPr>
          <w:w w:val="95"/>
        </w:rPr>
        <w:t>&lt;cs_name&gt;：集合空间名称</w:t>
      </w:r>
    </w:p>
    <w:p w:rsidR="00D032B6" w:rsidRDefault="00A23879">
      <w:pPr>
        <w:pStyle w:val="BodyText"/>
        <w:spacing w:before="18" w:line="253" w:lineRule="auto"/>
        <w:ind w:right="906"/>
      </w:pPr>
      <w:r>
        <w:rPr>
          <w:w w:val="95"/>
        </w:rPr>
        <w:t>&lt;cl_name&gt;：集合名称</w:t>
      </w:r>
      <w:r>
        <w:t xml:space="preserve"> </w:t>
      </w:r>
      <w:r>
        <w:rPr>
          <w:w w:val="95"/>
        </w:rPr>
        <w:t>field1_name：创建索引所在的字段名，同一个索引名可以在多个字段名上创建</w:t>
      </w:r>
    </w:p>
    <w:p w:rsidR="00D032B6" w:rsidRDefault="00A23879">
      <w:pPr>
        <w:pStyle w:val="BodyText"/>
        <w:spacing w:before="4" w:line="379" w:lineRule="auto"/>
      </w:pPr>
      <w:r>
        <w:t>[asc|desc]：排序，asc</w:t>
      </w:r>
      <w:r>
        <w:rPr>
          <w:spacing w:val="-31"/>
        </w:rPr>
        <w:t xml:space="preserve"> </w:t>
      </w:r>
      <w:r>
        <w:t>表示升序索引某个字段中的值，desc</w:t>
      </w:r>
      <w:r>
        <w:rPr>
          <w:spacing w:val="-30"/>
        </w:rPr>
        <w:t xml:space="preserve"> </w:t>
      </w:r>
      <w:r>
        <w:t>表示降序索引某个字段中的值，默认为升序。 示例</w:t>
      </w:r>
    </w:p>
    <w:p w:rsidR="00D032B6" w:rsidRDefault="00A23879">
      <w:pPr>
        <w:pStyle w:val="BodyText"/>
        <w:tabs>
          <w:tab w:val="left" w:pos="1217"/>
        </w:tabs>
        <w:spacing w:line="223" w:lineRule="exact"/>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本例会创建一个简单的索引，名为“test_index”，在</w:t>
      </w:r>
      <w:r>
        <w:rPr>
          <w:spacing w:val="-2"/>
          <w:w w:val="95"/>
          <w:position w:val="1"/>
        </w:rPr>
        <w:t xml:space="preserve"> </w:t>
      </w:r>
      <w:r>
        <w:rPr>
          <w:w w:val="95"/>
          <w:position w:val="1"/>
        </w:rPr>
        <w:t>foo</w:t>
      </w:r>
      <w:r>
        <w:rPr>
          <w:spacing w:val="-2"/>
          <w:w w:val="95"/>
          <w:position w:val="1"/>
        </w:rPr>
        <w:t xml:space="preserve"> </w:t>
      </w:r>
      <w:r>
        <w:rPr>
          <w:w w:val="95"/>
          <w:position w:val="1"/>
        </w:rPr>
        <w:t>集合空间的</w:t>
      </w:r>
      <w:r>
        <w:rPr>
          <w:spacing w:val="-2"/>
          <w:w w:val="95"/>
          <w:position w:val="1"/>
        </w:rPr>
        <w:t xml:space="preserve"> </w:t>
      </w:r>
      <w:r>
        <w:rPr>
          <w:w w:val="95"/>
          <w:position w:val="1"/>
        </w:rPr>
        <w:t>bar</w:t>
      </w:r>
      <w:r>
        <w:rPr>
          <w:spacing w:val="-2"/>
          <w:w w:val="95"/>
          <w:position w:val="1"/>
        </w:rPr>
        <w:t xml:space="preserve"> </w:t>
      </w:r>
      <w:r>
        <w:rPr>
          <w:w w:val="95"/>
          <w:position w:val="1"/>
        </w:rPr>
        <w:t>集合上的</w:t>
      </w:r>
      <w:r>
        <w:rPr>
          <w:spacing w:val="-2"/>
          <w:w w:val="95"/>
          <w:position w:val="1"/>
        </w:rPr>
        <w:t xml:space="preserve"> </w:t>
      </w:r>
      <w:r>
        <w:rPr>
          <w:w w:val="95"/>
          <w:position w:val="1"/>
        </w:rPr>
        <w:t>age</w:t>
      </w:r>
      <w:r>
        <w:rPr>
          <w:spacing w:val="-2"/>
          <w:w w:val="95"/>
          <w:position w:val="1"/>
        </w:rPr>
        <w:t xml:space="preserve"> </w:t>
      </w:r>
      <w:r>
        <w:rPr>
          <w:w w:val="95"/>
          <w:position w:val="1"/>
        </w:rPr>
        <w:t>字段：</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201" style="position:absolute;left:0;text-align:left;margin-left:95.85pt;margin-top:4.95pt;width:459.45pt;height:10.6pt;z-index:-251399168;mso-position-horizontal-relative:page" coordorigin="1917,99" coordsize="9189,212">
            <v:shape id="_x0000_s2202"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 xml:space="preserve">db.execUpdate("create </w:t>
      </w:r>
      <w:r w:rsidR="00A23879">
        <w:rPr>
          <w:rFonts w:ascii="Microsoft JhengHei" w:eastAsia="Microsoft JhengHei" w:hAnsi="Microsoft JhengHei" w:cs="Microsoft JhengHei"/>
          <w:spacing w:val="2"/>
        </w:rPr>
        <w:t xml:space="preserve"> </w:t>
      </w:r>
      <w:r w:rsidR="00A23879">
        <w:rPr>
          <w:rFonts w:ascii="Microsoft JhengHei" w:eastAsia="Microsoft JhengHei" w:hAnsi="Microsoft JhengHei" w:cs="Microsoft JhengHei"/>
        </w:rPr>
        <w:t xml:space="preserve">index </w:t>
      </w:r>
      <w:r w:rsidR="00A23879">
        <w:rPr>
          <w:rFonts w:ascii="Microsoft JhengHei" w:eastAsia="Microsoft JhengHei" w:hAnsi="Microsoft JhengHei" w:cs="Microsoft JhengHei"/>
          <w:spacing w:val="3"/>
        </w:rPr>
        <w:t xml:space="preserve"> </w:t>
      </w:r>
      <w:r w:rsidR="00A23879">
        <w:rPr>
          <w:rFonts w:ascii="Microsoft JhengHei" w:eastAsia="Microsoft JhengHei" w:hAnsi="Microsoft JhengHei" w:cs="Microsoft JhengHei"/>
        </w:rPr>
        <w:t xml:space="preserve">test_index </w:t>
      </w:r>
      <w:r w:rsidR="00A23879">
        <w:rPr>
          <w:rFonts w:ascii="Microsoft JhengHei" w:eastAsia="Microsoft JhengHei" w:hAnsi="Microsoft JhengHei" w:cs="Microsoft JhengHei"/>
          <w:spacing w:val="3"/>
        </w:rPr>
        <w:t xml:space="preserve"> </w:t>
      </w:r>
      <w:r w:rsidR="00A23879">
        <w:rPr>
          <w:rFonts w:ascii="Microsoft JhengHei" w:eastAsia="Microsoft JhengHei" w:hAnsi="Microsoft JhengHei" w:cs="Microsoft JhengHei"/>
        </w:rPr>
        <w:t xml:space="preserve">on </w:t>
      </w:r>
      <w:r w:rsidR="00A23879">
        <w:rPr>
          <w:rFonts w:ascii="Microsoft JhengHei" w:eastAsia="Microsoft JhengHei" w:hAnsi="Microsoft JhengHei" w:cs="Microsoft JhengHei"/>
          <w:spacing w:val="2"/>
        </w:rPr>
        <w:t xml:space="preserve"> </w:t>
      </w:r>
      <w:r w:rsidR="00A23879">
        <w:rPr>
          <w:rFonts w:ascii="Microsoft JhengHei" w:eastAsia="Microsoft JhengHei" w:hAnsi="Microsoft JhengHei" w:cs="Microsoft JhengHei"/>
        </w:rPr>
        <w:t xml:space="preserve">foo.bar </w:t>
      </w:r>
      <w:r w:rsidR="00A23879">
        <w:rPr>
          <w:rFonts w:ascii="Microsoft JhengHei" w:eastAsia="Microsoft JhengHei" w:hAnsi="Microsoft JhengHei" w:cs="Microsoft JhengHei"/>
          <w:spacing w:val="3"/>
        </w:rPr>
        <w:t xml:space="preserve"> </w:t>
      </w:r>
      <w:r w:rsidR="00A23879">
        <w:rPr>
          <w:rFonts w:ascii="Microsoft JhengHei" w:eastAsia="Microsoft JhengHei" w:hAnsi="Microsoft JhengHei" w:cs="Microsoft JhengHei"/>
        </w:rPr>
        <w:t>(age)")</w:t>
      </w:r>
    </w:p>
    <w:p w:rsidR="00D032B6" w:rsidRDefault="00035F6E">
      <w:pPr>
        <w:pStyle w:val="BodyText"/>
        <w:spacing w:before="30" w:line="236" w:lineRule="auto"/>
        <w:ind w:left="1217" w:right="1744"/>
        <w:rPr>
          <w:rFonts w:ascii="Microsoft JhengHei" w:eastAsia="Microsoft JhengHei" w:hAnsi="Microsoft JhengHei" w:cs="Microsoft JhengHei"/>
        </w:rPr>
      </w:pPr>
      <w:r w:rsidRPr="00035F6E">
        <w:pict>
          <v:group id="_x0000_s2199" style="position:absolute;left:0;text-align:left;margin-left:95.85pt;margin-top:23.15pt;width:459.45pt;height:10.6pt;z-index:-251398144;mso-position-horizontal-relative:page" coordorigin="1917,463" coordsize="9189,212">
            <v:shape id="_x0000_s2200" style="position:absolute;left:1917;top:463;width:9189;height:212" coordorigin="1917,463" coordsize="9189,212" path="m1917,463r9189,l11106,675r-9189,l1917,463xe" fillcolor="#efefef" stroked="f">
              <v:path arrowok="t"/>
            </v:shape>
            <w10:wrap anchorx="page"/>
          </v:group>
        </w:pict>
      </w:r>
      <w:r w:rsidRPr="00035F6E">
        <w:pict>
          <v:group id="_x0000_s2197" style="position:absolute;left:0;text-align:left;margin-left:95.85pt;margin-top:57.75pt;width:459.45pt;height:10.6pt;z-index:-251397120;mso-position-horizontal-relative:page" coordorigin="1917,1155" coordsize="9189,212">
            <v:shape id="_x0000_s2198" style="position:absolute;left:1917;top:1155;width:9189;height:212" coordorigin="1917,1155" coordsize="9189,212" path="m1917,1155r9189,l11106,1367r-9189,l1917,1155xe" fillcolor="#efefef" stroked="f">
              <v:path arrowok="t"/>
            </v:shape>
            <w10:wrap anchorx="page"/>
          </v:group>
        </w:pict>
      </w:r>
      <w:r w:rsidR="00A23879">
        <w:t>如果希望以降序索引某个字段中的值，可以在字段名后面添加保留字</w:t>
      </w:r>
      <w:r w:rsidR="00A23879">
        <w:rPr>
          <w:spacing w:val="-38"/>
        </w:rPr>
        <w:t xml:space="preserve"> </w:t>
      </w:r>
      <w:r w:rsidR="00A23879">
        <w:t xml:space="preserve">desc： </w:t>
      </w:r>
      <w:r w:rsidR="00A23879">
        <w:rPr>
          <w:rFonts w:ascii="Microsoft JhengHei" w:eastAsia="Microsoft JhengHei" w:hAnsi="Microsoft JhengHei" w:cs="Microsoft JhengHei"/>
        </w:rPr>
        <w:t>db.execUpdate("create</w:t>
      </w:r>
      <w:r w:rsidR="00A23879">
        <w:rPr>
          <w:rFonts w:ascii="Microsoft JhengHei" w:eastAsia="Microsoft JhengHei" w:hAnsi="Microsoft JhengHei" w:cs="Microsoft JhengHei"/>
          <w:spacing w:val="46"/>
        </w:rPr>
        <w:t xml:space="preserve"> </w:t>
      </w:r>
      <w:r w:rsidR="00A23879">
        <w:rPr>
          <w:rFonts w:ascii="Microsoft JhengHei" w:eastAsia="Microsoft JhengHei" w:hAnsi="Microsoft JhengHei" w:cs="Microsoft JhengHei"/>
        </w:rPr>
        <w:t>index</w:t>
      </w:r>
      <w:r w:rsidR="00A23879">
        <w:rPr>
          <w:rFonts w:ascii="Microsoft JhengHei" w:eastAsia="Microsoft JhengHei" w:hAnsi="Microsoft JhengHei" w:cs="Microsoft JhengHei"/>
          <w:spacing w:val="47"/>
        </w:rPr>
        <w:t xml:space="preserve"> </w:t>
      </w:r>
      <w:r w:rsidR="00A23879">
        <w:rPr>
          <w:rFonts w:ascii="Microsoft JhengHei" w:eastAsia="Microsoft JhengHei" w:hAnsi="Microsoft JhengHei" w:cs="Microsoft JhengHei"/>
        </w:rPr>
        <w:t>test_index</w:t>
      </w:r>
      <w:r w:rsidR="00A23879">
        <w:rPr>
          <w:rFonts w:ascii="Microsoft JhengHei" w:eastAsia="Microsoft JhengHei" w:hAnsi="Microsoft JhengHei" w:cs="Microsoft JhengHei"/>
          <w:spacing w:val="46"/>
        </w:rPr>
        <w:t xml:space="preserve"> </w:t>
      </w:r>
      <w:r w:rsidR="00A23879">
        <w:rPr>
          <w:rFonts w:ascii="Microsoft JhengHei" w:eastAsia="Microsoft JhengHei" w:hAnsi="Microsoft JhengHei" w:cs="Microsoft JhengHei"/>
        </w:rPr>
        <w:t>on</w:t>
      </w:r>
      <w:r w:rsidR="00A23879">
        <w:rPr>
          <w:rFonts w:ascii="Microsoft JhengHei" w:eastAsia="Microsoft JhengHei" w:hAnsi="Microsoft JhengHei" w:cs="Microsoft JhengHei"/>
          <w:spacing w:val="47"/>
        </w:rPr>
        <w:t xml:space="preserve"> </w:t>
      </w:r>
      <w:r w:rsidR="00A23879">
        <w:rPr>
          <w:rFonts w:ascii="Microsoft JhengHei" w:eastAsia="Microsoft JhengHei" w:hAnsi="Microsoft JhengHei" w:cs="Microsoft JhengHei"/>
        </w:rPr>
        <w:t>foo.bar</w:t>
      </w:r>
      <w:r w:rsidR="00A23879">
        <w:rPr>
          <w:rFonts w:ascii="Microsoft JhengHei" w:eastAsia="Microsoft JhengHei" w:hAnsi="Microsoft JhengHei" w:cs="Microsoft JhengHei"/>
          <w:spacing w:val="47"/>
        </w:rPr>
        <w:t xml:space="preserve"> </w:t>
      </w:r>
      <w:r w:rsidR="00A23879">
        <w:rPr>
          <w:rFonts w:ascii="Microsoft JhengHei" w:eastAsia="Microsoft JhengHei" w:hAnsi="Microsoft JhengHei" w:cs="Microsoft JhengHei"/>
        </w:rPr>
        <w:t>(age</w:t>
      </w:r>
      <w:r w:rsidR="00A23879">
        <w:rPr>
          <w:rFonts w:ascii="Microsoft JhengHei" w:eastAsia="Microsoft JhengHei" w:hAnsi="Microsoft JhengHei" w:cs="Microsoft JhengHei"/>
          <w:spacing w:val="46"/>
        </w:rPr>
        <w:t xml:space="preserve"> </w:t>
      </w:r>
      <w:r w:rsidR="00A23879">
        <w:rPr>
          <w:rFonts w:ascii="Microsoft JhengHei" w:eastAsia="Microsoft JhengHei" w:hAnsi="Microsoft JhengHei" w:cs="Microsoft JhengHei"/>
        </w:rPr>
        <w:t>desc)")</w:t>
      </w:r>
      <w:r w:rsidR="00A23879">
        <w:rPr>
          <w:rFonts w:ascii="Microsoft JhengHei" w:eastAsia="Microsoft JhengHei" w:hAnsi="Microsoft JhengHei" w:cs="Microsoft JhengHei"/>
          <w:w w:val="109"/>
        </w:rPr>
        <w:t xml:space="preserve"> </w:t>
      </w:r>
      <w:r w:rsidR="00A23879">
        <w:t xml:space="preserve">如果希望索引不止在一个字段上，可以在括号中列出这些字段的名称，用逗号隔开： </w:t>
      </w:r>
      <w:r w:rsidR="00A23879">
        <w:rPr>
          <w:rFonts w:ascii="Microsoft JhengHei" w:eastAsia="Microsoft JhengHei" w:hAnsi="Microsoft JhengHei" w:cs="Microsoft JhengHei"/>
        </w:rPr>
        <w:t>db.execUpdate("create</w:t>
      </w:r>
      <w:r w:rsidR="00A23879">
        <w:rPr>
          <w:rFonts w:ascii="Microsoft JhengHei" w:eastAsia="Microsoft JhengHei" w:hAnsi="Microsoft JhengHei" w:cs="Microsoft JhengHei"/>
          <w:spacing w:val="35"/>
        </w:rPr>
        <w:t xml:space="preserve"> </w:t>
      </w:r>
      <w:r w:rsidR="00A23879">
        <w:rPr>
          <w:rFonts w:ascii="Microsoft JhengHei" w:eastAsia="Microsoft JhengHei" w:hAnsi="Microsoft JhengHei" w:cs="Microsoft JhengHei"/>
        </w:rPr>
        <w:t>index</w:t>
      </w:r>
      <w:r w:rsidR="00A23879">
        <w:rPr>
          <w:rFonts w:ascii="Microsoft JhengHei" w:eastAsia="Microsoft JhengHei" w:hAnsi="Microsoft JhengHei" w:cs="Microsoft JhengHei"/>
          <w:spacing w:val="35"/>
        </w:rPr>
        <w:t xml:space="preserve"> </w:t>
      </w:r>
      <w:r w:rsidR="00A23879">
        <w:rPr>
          <w:rFonts w:ascii="Microsoft JhengHei" w:eastAsia="Microsoft JhengHei" w:hAnsi="Microsoft JhengHei" w:cs="Microsoft JhengHei"/>
        </w:rPr>
        <w:t>test_index</w:t>
      </w:r>
      <w:r w:rsidR="00A23879">
        <w:rPr>
          <w:rFonts w:ascii="Microsoft JhengHei" w:eastAsia="Microsoft JhengHei" w:hAnsi="Microsoft JhengHei" w:cs="Microsoft JhengHei"/>
          <w:spacing w:val="36"/>
        </w:rPr>
        <w:t xml:space="preserve"> </w:t>
      </w:r>
      <w:r w:rsidR="00A23879">
        <w:rPr>
          <w:rFonts w:ascii="Microsoft JhengHei" w:eastAsia="Microsoft JhengHei" w:hAnsi="Microsoft JhengHei" w:cs="Microsoft JhengHei"/>
        </w:rPr>
        <w:t>on</w:t>
      </w:r>
      <w:r w:rsidR="00A23879">
        <w:rPr>
          <w:rFonts w:ascii="Microsoft JhengHei" w:eastAsia="Microsoft JhengHei" w:hAnsi="Microsoft JhengHei" w:cs="Microsoft JhengHei"/>
          <w:spacing w:val="35"/>
        </w:rPr>
        <w:t xml:space="preserve"> </w:t>
      </w:r>
      <w:r w:rsidR="00A23879">
        <w:rPr>
          <w:rFonts w:ascii="Microsoft JhengHei" w:eastAsia="Microsoft JhengHei" w:hAnsi="Microsoft JhengHei" w:cs="Microsoft JhengHei"/>
        </w:rPr>
        <w:t>foo.bar</w:t>
      </w:r>
      <w:r w:rsidR="00A23879">
        <w:rPr>
          <w:rFonts w:ascii="Microsoft JhengHei" w:eastAsia="Microsoft JhengHei" w:hAnsi="Microsoft JhengHei" w:cs="Microsoft JhengHei"/>
          <w:spacing w:val="36"/>
        </w:rPr>
        <w:t xml:space="preserve"> </w:t>
      </w:r>
      <w:r w:rsidR="00A23879">
        <w:rPr>
          <w:rFonts w:ascii="Microsoft JhengHei" w:eastAsia="Microsoft JhengHei" w:hAnsi="Microsoft JhengHei" w:cs="Microsoft JhengHei"/>
        </w:rPr>
        <w:t>(age</w:t>
      </w:r>
      <w:r w:rsidR="00A23879">
        <w:rPr>
          <w:rFonts w:ascii="Microsoft JhengHei" w:eastAsia="Microsoft JhengHei" w:hAnsi="Microsoft JhengHei" w:cs="Microsoft JhengHei"/>
          <w:spacing w:val="35"/>
        </w:rPr>
        <w:t xml:space="preserve"> </w:t>
      </w:r>
      <w:r w:rsidR="00A23879">
        <w:rPr>
          <w:rFonts w:ascii="Microsoft JhengHei" w:eastAsia="Microsoft JhengHei" w:hAnsi="Microsoft JhengHei" w:cs="Microsoft JhengHei"/>
        </w:rPr>
        <w:t>desc,name</w:t>
      </w:r>
      <w:r w:rsidR="00A23879">
        <w:rPr>
          <w:rFonts w:ascii="Microsoft JhengHei" w:eastAsia="Microsoft JhengHei" w:hAnsi="Microsoft JhengHei" w:cs="Microsoft JhengHei"/>
          <w:spacing w:val="36"/>
        </w:rPr>
        <w:t xml:space="preserve"> </w:t>
      </w:r>
      <w:r w:rsidR="00A23879">
        <w:rPr>
          <w:rFonts w:ascii="Microsoft JhengHei" w:eastAsia="Microsoft JhengHei" w:hAnsi="Microsoft JhengHei" w:cs="Microsoft JhengHei"/>
        </w:rPr>
        <w:t>asc)")</w:t>
      </w:r>
    </w:p>
    <w:p w:rsidR="00D032B6" w:rsidRDefault="00A23879">
      <w:pPr>
        <w:pStyle w:val="BodyText"/>
        <w:tabs>
          <w:tab w:val="left" w:pos="1217"/>
        </w:tabs>
        <w:spacing w:line="235"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下面的实例会创建一个唯一索引：</w:t>
      </w:r>
    </w:p>
    <w:p w:rsidR="00D032B6" w:rsidRDefault="00035F6E">
      <w:pPr>
        <w:pStyle w:val="BodyText"/>
        <w:spacing w:before="23"/>
        <w:ind w:left="1217"/>
        <w:rPr>
          <w:rFonts w:ascii="Microsoft JhengHei" w:eastAsia="Microsoft JhengHei" w:hAnsi="Microsoft JhengHei" w:cs="Microsoft JhengHei"/>
        </w:rPr>
      </w:pPr>
      <w:r w:rsidRPr="00035F6E">
        <w:pict>
          <v:group id="_x0000_s2195" style="position:absolute;left:0;text-align:left;margin-left:95.85pt;margin-top:6.9pt;width:459.45pt;height:10.6pt;z-index:-251396096;mso-position-horizontal-relative:page" coordorigin="1917,138" coordsize="9189,212">
            <v:shape id="_x0000_s2196"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db.execUpdate("create</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unique</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index</w:t>
      </w:r>
      <w:r w:rsidR="00A23879">
        <w:rPr>
          <w:rFonts w:ascii="Microsoft JhengHei" w:eastAsia="Microsoft JhengHei" w:hAnsi="Microsoft JhengHei" w:cs="Microsoft JhengHei"/>
          <w:spacing w:val="43"/>
        </w:rPr>
        <w:t xml:space="preserve"> </w:t>
      </w:r>
      <w:r w:rsidR="00A23879">
        <w:rPr>
          <w:rFonts w:ascii="Microsoft JhengHei" w:eastAsia="Microsoft JhengHei" w:hAnsi="Microsoft JhengHei" w:cs="Microsoft JhengHei"/>
        </w:rPr>
        <w:t>test_index</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on</w:t>
      </w:r>
      <w:r w:rsidR="00A23879">
        <w:rPr>
          <w:rFonts w:ascii="Microsoft JhengHei" w:eastAsia="Microsoft JhengHei" w:hAnsi="Microsoft JhengHei" w:cs="Microsoft JhengHei"/>
          <w:spacing w:val="42"/>
        </w:rPr>
        <w:t xml:space="preserve"> </w:t>
      </w:r>
      <w:r w:rsidR="00A23879">
        <w:rPr>
          <w:rFonts w:ascii="Microsoft JhengHei" w:eastAsia="Microsoft JhengHei" w:hAnsi="Microsoft JhengHei" w:cs="Microsoft JhengHei"/>
        </w:rPr>
        <w:t>foo.bar</w:t>
      </w:r>
      <w:r w:rsidR="00A23879">
        <w:rPr>
          <w:rFonts w:ascii="Microsoft JhengHei" w:eastAsia="Microsoft JhengHei" w:hAnsi="Microsoft JhengHei" w:cs="Microsoft JhengHei"/>
          <w:spacing w:val="43"/>
        </w:rPr>
        <w:t xml:space="preserve"> </w:t>
      </w:r>
      <w:r w:rsidR="00A23879">
        <w:rPr>
          <w:rFonts w:ascii="Microsoft JhengHei" w:eastAsia="Microsoft JhengHei" w:hAnsi="Microsoft JhengHei" w:cs="Microsoft JhengHei"/>
        </w:rPr>
        <w:t>(age)")</w:t>
      </w:r>
    </w:p>
    <w:p w:rsidR="00D032B6" w:rsidRDefault="00D032B6">
      <w:pPr>
        <w:rPr>
          <w:rFonts w:ascii="Microsoft JhengHei" w:eastAsia="Microsoft JhengHei" w:hAnsi="Microsoft JhengHei" w:cs="Microsoft JhengHei"/>
        </w:rPr>
        <w:sectPr w:rsidR="00D032B6">
          <w:pgSz w:w="12240" w:h="15840"/>
          <w:pgMar w:top="900" w:right="1140" w:bottom="280" w:left="700" w:header="713" w:footer="0" w:gutter="0"/>
          <w:cols w:space="720"/>
        </w:sectPr>
      </w:pPr>
    </w:p>
    <w:p w:rsidR="00D032B6" w:rsidRDefault="00D032B6">
      <w:pPr>
        <w:spacing w:before="6" w:line="170" w:lineRule="exact"/>
        <w:rPr>
          <w:sz w:val="17"/>
          <w:szCs w:val="17"/>
        </w:rPr>
      </w:pPr>
    </w:p>
    <w:p w:rsidR="00D032B6" w:rsidRDefault="00D032B6">
      <w:pPr>
        <w:spacing w:line="200" w:lineRule="exact"/>
        <w:rPr>
          <w:sz w:val="20"/>
          <w:szCs w:val="20"/>
        </w:rPr>
      </w:pPr>
    </w:p>
    <w:p w:rsidR="00D032B6" w:rsidRDefault="00A23879">
      <w:pPr>
        <w:pStyle w:val="Heading4"/>
        <w:spacing w:line="354" w:lineRule="exact"/>
        <w:ind w:left="0" w:right="8769"/>
        <w:jc w:val="center"/>
      </w:pPr>
      <w:bookmarkStart w:id="683" w:name="sql_drop_index"/>
      <w:bookmarkStart w:id="684" w:name="_bookmark317"/>
      <w:bookmarkEnd w:id="683"/>
      <w:bookmarkEnd w:id="684"/>
      <w:r>
        <w:rPr>
          <w:w w:val="95"/>
        </w:rPr>
        <w:t>sql</w:t>
      </w:r>
      <w:r>
        <w:rPr>
          <w:spacing w:val="-16"/>
          <w:w w:val="95"/>
        </w:rPr>
        <w:t xml:space="preserve"> </w:t>
      </w:r>
      <w:r>
        <w:rPr>
          <w:w w:val="95"/>
        </w:rPr>
        <w:t>drop</w:t>
      </w:r>
      <w:r>
        <w:rPr>
          <w:spacing w:val="-16"/>
          <w:w w:val="95"/>
        </w:rPr>
        <w:t xml:space="preserve"> </w:t>
      </w:r>
      <w:r>
        <w:rPr>
          <w:w w:val="95"/>
        </w:rPr>
        <w:t>index</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drop</w:t>
      </w:r>
      <w:r>
        <w:rPr>
          <w:spacing w:val="-2"/>
          <w:w w:val="95"/>
        </w:rPr>
        <w:t xml:space="preserve"> </w:t>
      </w:r>
      <w:r>
        <w:rPr>
          <w:w w:val="95"/>
        </w:rPr>
        <w:t>index</w:t>
      </w:r>
      <w:r>
        <w:rPr>
          <w:spacing w:val="-1"/>
          <w:w w:val="95"/>
        </w:rPr>
        <w:t xml:space="preserve"> </w:t>
      </w:r>
      <w:r>
        <w:rPr>
          <w:w w:val="95"/>
        </w:rPr>
        <w:t>语句</w:t>
      </w:r>
      <w:r>
        <w:t xml:space="preserve"> </w:t>
      </w:r>
      <w:r>
        <w:rPr>
          <w:w w:val="95"/>
        </w:rPr>
        <w:t>用于删除集合中的索引。</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93" style="position:absolute;left:0;text-align:left;margin-left:81.7pt;margin-top:6.75pt;width:473.6pt;height:10.6pt;z-index:-251395072;mso-position-horizontal-relative:page" coordorigin="1634,135" coordsize="9472,212">
            <v:shape id="_x0000_s2194"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85"/>
        </w:rPr>
        <w:t xml:space="preserve">drop </w:t>
      </w:r>
      <w:r w:rsidR="00A23879">
        <w:rPr>
          <w:rFonts w:ascii="Microsoft JhengHei" w:eastAsia="Microsoft JhengHei" w:hAnsi="Microsoft JhengHei" w:cs="Microsoft JhengHei"/>
          <w:spacing w:val="27"/>
          <w:w w:val="85"/>
        </w:rPr>
        <w:t xml:space="preserve"> </w:t>
      </w:r>
      <w:r w:rsidR="00A23879">
        <w:rPr>
          <w:rFonts w:ascii="Microsoft JhengHei" w:eastAsia="Microsoft JhengHei" w:hAnsi="Microsoft JhengHei" w:cs="Microsoft JhengHei"/>
          <w:w w:val="85"/>
        </w:rPr>
        <w:t xml:space="preserve">index </w:t>
      </w:r>
      <w:r w:rsidR="00A23879">
        <w:rPr>
          <w:rFonts w:ascii="Microsoft JhengHei" w:eastAsia="Microsoft JhengHei" w:hAnsi="Microsoft JhengHei" w:cs="Microsoft JhengHei"/>
          <w:spacing w:val="27"/>
          <w:w w:val="85"/>
        </w:rPr>
        <w:t xml:space="preserve"> </w:t>
      </w:r>
      <w:r w:rsidR="00A23879">
        <w:rPr>
          <w:rFonts w:ascii="Microsoft JhengHei" w:eastAsia="Microsoft JhengHei" w:hAnsi="Microsoft JhengHei" w:cs="Microsoft JhengHei"/>
          <w:w w:val="85"/>
        </w:rPr>
        <w:t xml:space="preserve">&lt;index_name&gt; </w:t>
      </w:r>
      <w:r w:rsidR="00A23879">
        <w:rPr>
          <w:rFonts w:ascii="Microsoft JhengHei" w:eastAsia="Microsoft JhengHei" w:hAnsi="Microsoft JhengHei" w:cs="Microsoft JhengHei"/>
          <w:spacing w:val="27"/>
          <w:w w:val="85"/>
        </w:rPr>
        <w:t xml:space="preserve"> </w:t>
      </w:r>
      <w:r w:rsidR="00A23879">
        <w:rPr>
          <w:rFonts w:ascii="Microsoft JhengHei" w:eastAsia="Microsoft JhengHei" w:hAnsi="Microsoft JhengHei" w:cs="Microsoft JhengHei"/>
          <w:w w:val="85"/>
        </w:rPr>
        <w:t xml:space="preserve">on </w:t>
      </w:r>
      <w:r w:rsidR="00A23879">
        <w:rPr>
          <w:rFonts w:ascii="Microsoft JhengHei" w:eastAsia="Microsoft JhengHei" w:hAnsi="Microsoft JhengHei" w:cs="Microsoft JhengHei"/>
          <w:spacing w:val="27"/>
          <w:w w:val="85"/>
        </w:rPr>
        <w:t xml:space="preserve"> </w:t>
      </w:r>
      <w:r w:rsidR="00A23879">
        <w:rPr>
          <w:rFonts w:ascii="Microsoft JhengHei" w:eastAsia="Microsoft JhengHei" w:hAnsi="Microsoft JhengHei" w:cs="Microsoft JhengHei"/>
          <w:w w:val="85"/>
        </w:rPr>
        <w:t>&lt;cs_name&gt;.&lt;cl_name&gt;</w:t>
      </w:r>
    </w:p>
    <w:p w:rsidR="00D032B6" w:rsidRDefault="00A23879">
      <w:pPr>
        <w:pStyle w:val="BodyText"/>
        <w:spacing w:before="26"/>
        <w:ind w:left="613"/>
      </w:pPr>
      <w:r>
        <w:rPr>
          <w:w w:val="95"/>
        </w:rPr>
        <w:t>&lt;index_name&gt;：索引名</w:t>
      </w:r>
    </w:p>
    <w:p w:rsidR="00D032B6" w:rsidRDefault="00A23879">
      <w:pPr>
        <w:pStyle w:val="BodyText"/>
        <w:spacing w:before="18"/>
        <w:ind w:left="613"/>
      </w:pPr>
      <w:r>
        <w:rPr>
          <w:w w:val="95"/>
        </w:rPr>
        <w:t>&lt;cs_name&gt;：集合空间名</w:t>
      </w:r>
    </w:p>
    <w:p w:rsidR="00D032B6" w:rsidRDefault="00A23879">
      <w:pPr>
        <w:pStyle w:val="BodyText"/>
        <w:spacing w:before="18" w:line="379" w:lineRule="auto"/>
        <w:ind w:left="613" w:right="7880"/>
      </w:pPr>
      <w:r>
        <w:rPr>
          <w:w w:val="90"/>
        </w:rPr>
        <w:t>&lt;cl_name&gt;：集合名</w:t>
      </w:r>
      <w:r>
        <w:t xml:space="preserve"> </w:t>
      </w:r>
      <w:r>
        <w:rPr>
          <w:w w:val="95"/>
        </w:rPr>
        <w:t>示例</w:t>
      </w:r>
    </w:p>
    <w:p w:rsidR="00D032B6" w:rsidRDefault="00035F6E">
      <w:pPr>
        <w:pStyle w:val="BodyText"/>
        <w:tabs>
          <w:tab w:val="left" w:pos="897"/>
        </w:tabs>
        <w:spacing w:line="223" w:lineRule="exact"/>
        <w:ind w:left="613"/>
      </w:pPr>
      <w:r>
        <w:pict>
          <v:group id="_x0000_s2191" style="position:absolute;left:0;text-align:left;margin-left:95.85pt;margin-top:18.1pt;width:459.45pt;height:21.2pt;z-index:-251394048;mso-position-horizontal-relative:page" coordorigin="1917,362" coordsize="9189,424">
            <v:shape id="_x0000_s2192" style="position:absolute;left:1917;top:362;width:9189;height:424" coordorigin="1917,362" coordsize="9189,424" path="m1917,362r9189,l11106,786r-9189,l1917,362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删除集合空间</w:t>
      </w:r>
      <w:r w:rsidR="00A23879">
        <w:rPr>
          <w:spacing w:val="-24"/>
          <w:position w:val="1"/>
        </w:rPr>
        <w:t xml:space="preserve"> </w:t>
      </w:r>
      <w:r w:rsidR="00A23879">
        <w:rPr>
          <w:position w:val="1"/>
        </w:rPr>
        <w:t>foo</w:t>
      </w:r>
      <w:r w:rsidR="00A23879">
        <w:rPr>
          <w:spacing w:val="-24"/>
          <w:position w:val="1"/>
        </w:rPr>
        <w:t xml:space="preserve"> </w:t>
      </w:r>
      <w:r w:rsidR="00A23879">
        <w:rPr>
          <w:position w:val="1"/>
        </w:rPr>
        <w:t>中集合</w:t>
      </w:r>
      <w:r w:rsidR="00A23879">
        <w:rPr>
          <w:spacing w:val="-23"/>
          <w:position w:val="1"/>
        </w:rPr>
        <w:t xml:space="preserve"> </w:t>
      </w:r>
      <w:r w:rsidR="00A23879">
        <w:rPr>
          <w:position w:val="1"/>
        </w:rPr>
        <w:t>bar</w:t>
      </w:r>
      <w:r w:rsidR="00A23879">
        <w:rPr>
          <w:spacing w:val="-24"/>
          <w:position w:val="1"/>
        </w:rPr>
        <w:t xml:space="preserve"> </w:t>
      </w:r>
      <w:r w:rsidR="00A23879">
        <w:rPr>
          <w:position w:val="1"/>
        </w:rPr>
        <w:t>下名为</w:t>
      </w:r>
      <w:r w:rsidR="00A23879">
        <w:rPr>
          <w:spacing w:val="-23"/>
          <w:position w:val="1"/>
        </w:rPr>
        <w:t xml:space="preserve"> </w:t>
      </w:r>
      <w:r w:rsidR="00A23879">
        <w:rPr>
          <w:position w:val="1"/>
        </w:rPr>
        <w:t>test_index</w:t>
      </w:r>
      <w:r w:rsidR="00A23879">
        <w:rPr>
          <w:spacing w:val="-24"/>
          <w:position w:val="1"/>
        </w:rPr>
        <w:t xml:space="preserve"> </w:t>
      </w:r>
      <w:r w:rsidR="00A23879">
        <w:rPr>
          <w:position w:val="1"/>
        </w:rPr>
        <w:t>的索引名</w:t>
      </w:r>
    </w:p>
    <w:p w:rsidR="00D032B6" w:rsidRDefault="00D032B6">
      <w:pPr>
        <w:spacing w:before="6" w:line="130" w:lineRule="exact"/>
        <w:rPr>
          <w:sz w:val="13"/>
          <w:szCs w:val="13"/>
        </w:rPr>
      </w:pPr>
    </w:p>
    <w:p w:rsidR="00D032B6" w:rsidRDefault="00A23879">
      <w:pPr>
        <w:pStyle w:val="BodyText"/>
        <w:spacing w:line="147" w:lineRule="auto"/>
        <w:ind w:left="997" w:right="2468" w:hanging="100"/>
        <w:rPr>
          <w:rFonts w:ascii="Microsoft JhengHei" w:eastAsia="Microsoft JhengHei" w:hAnsi="Microsoft JhengHei" w:cs="Microsoft JhengHei"/>
        </w:rPr>
      </w:pPr>
      <w:r>
        <w:rPr>
          <w:rFonts w:ascii="Microsoft JhengHei" w:eastAsia="Microsoft JhengHei" w:hAnsi="Microsoft JhengHei" w:cs="Microsoft JhengHei"/>
        </w:rPr>
        <w:t>db.execUpdate("drop</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index</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test_index</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43"/>
        </w:rPr>
        <w:t xml:space="preserve"> </w:t>
      </w:r>
      <w:r>
        <w:rPr>
          <w:rFonts w:ascii="Microsoft JhengHei" w:eastAsia="Microsoft JhengHei" w:hAnsi="Microsoft JhengHei" w:cs="Microsoft JhengHei"/>
        </w:rPr>
        <w:t>foo.bar")</w:t>
      </w:r>
      <w:r>
        <w:rPr>
          <w:rFonts w:ascii="Microsoft JhengHei" w:eastAsia="Microsoft JhengHei" w:hAnsi="Microsoft JhengHei" w:cs="Microsoft JhengHei"/>
          <w:spacing w:val="44"/>
        </w:rPr>
        <w:t xml:space="preserve"> </w:t>
      </w:r>
      <w:r>
        <w:rPr>
          <w:rFonts w:ascii="Microsoft JhengHei" w:eastAsia="Microsoft JhengHei" w:hAnsi="Microsoft JhengHei" w:cs="Microsoft JhengHei"/>
        </w:rPr>
        <w:t>//等价于 db.foo.bar.dropIndex("test_index")</w:t>
      </w:r>
    </w:p>
    <w:p w:rsidR="00D032B6" w:rsidRDefault="00D032B6">
      <w:pPr>
        <w:spacing w:before="3" w:line="100" w:lineRule="exact"/>
        <w:rPr>
          <w:sz w:val="10"/>
          <w:szCs w:val="10"/>
        </w:rPr>
      </w:pPr>
    </w:p>
    <w:p w:rsidR="00D032B6" w:rsidRDefault="00A23879">
      <w:pPr>
        <w:pStyle w:val="Heading4"/>
        <w:ind w:left="113"/>
      </w:pPr>
      <w:bookmarkStart w:id="685" w:name="sql_list_collectionspaces"/>
      <w:bookmarkStart w:id="686" w:name="_bookmark318"/>
      <w:bookmarkEnd w:id="685"/>
      <w:bookmarkEnd w:id="686"/>
      <w:r>
        <w:rPr>
          <w:w w:val="95"/>
        </w:rPr>
        <w:t>sql</w:t>
      </w:r>
      <w:r>
        <w:rPr>
          <w:spacing w:val="-26"/>
          <w:w w:val="95"/>
        </w:rPr>
        <w:t xml:space="preserve"> </w:t>
      </w:r>
      <w:r>
        <w:rPr>
          <w:w w:val="95"/>
        </w:rPr>
        <w:t>list</w:t>
      </w:r>
      <w:r>
        <w:rPr>
          <w:spacing w:val="-26"/>
          <w:w w:val="95"/>
        </w:rPr>
        <w:t xml:space="preserve"> </w:t>
      </w:r>
      <w:r>
        <w:rPr>
          <w:w w:val="95"/>
        </w:rPr>
        <w:t>collectionspaces</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list</w:t>
      </w:r>
      <w:r>
        <w:rPr>
          <w:spacing w:val="-10"/>
          <w:w w:val="95"/>
        </w:rPr>
        <w:t xml:space="preserve"> </w:t>
      </w:r>
      <w:r>
        <w:rPr>
          <w:w w:val="95"/>
        </w:rPr>
        <w:t>collectionspaces</w:t>
      </w:r>
      <w:r>
        <w:rPr>
          <w:spacing w:val="-10"/>
          <w:w w:val="95"/>
        </w:rPr>
        <w:t xml:space="preserve"> </w:t>
      </w:r>
      <w:r>
        <w:rPr>
          <w:w w:val="95"/>
        </w:rPr>
        <w:t>语句</w:t>
      </w:r>
      <w:r>
        <w:t xml:space="preserve"> </w:t>
      </w:r>
      <w:r>
        <w:rPr>
          <w:w w:val="95"/>
        </w:rPr>
        <w:t>枚举数据库中的集合空间。</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89" style="position:absolute;left:0;text-align:left;margin-left:81.7pt;margin-top:6.75pt;width:473.6pt;height:10.6pt;z-index:-251393024;mso-position-horizontal-relative:page" coordorigin="1634,135" coordsize="9472,212">
            <v:shape id="_x0000_s2190"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10"/>
        </w:rPr>
        <w:t>list</w:t>
      </w:r>
      <w:r w:rsidR="00A23879">
        <w:rPr>
          <w:rFonts w:ascii="Microsoft JhengHei" w:eastAsia="Microsoft JhengHei" w:hAnsi="Microsoft JhengHei" w:cs="Microsoft JhengHei"/>
          <w:spacing w:val="41"/>
          <w:w w:val="110"/>
        </w:rPr>
        <w:t xml:space="preserve"> </w:t>
      </w:r>
      <w:r w:rsidR="00A23879">
        <w:rPr>
          <w:rFonts w:ascii="Microsoft JhengHei" w:eastAsia="Microsoft JhengHei" w:hAnsi="Microsoft JhengHei" w:cs="Microsoft JhengHei"/>
          <w:w w:val="110"/>
        </w:rPr>
        <w:t>collectionspaces</w:t>
      </w:r>
    </w:p>
    <w:p w:rsidR="00D032B6" w:rsidRDefault="00D032B6">
      <w:pPr>
        <w:spacing w:before="7" w:line="160" w:lineRule="exact"/>
        <w:rPr>
          <w:sz w:val="16"/>
          <w:szCs w:val="16"/>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187" style="position:absolute;left:0;text-align:left;margin-left:95.85pt;margin-top:25.75pt;width:459.45pt;height:74.2pt;z-index:-251392000;mso-position-horizontal-relative:page" coordorigin="1917,515" coordsize="9189,1484">
            <v:shape id="_x0000_s2188" style="position:absolute;left:1917;top:515;width:9189;height:1484" coordorigin="1917,515" coordsize="9189,1484" path="m1917,515r9189,l11106,1999r-9189,l1917,51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本例会返回数据库中的所有集合空间</w:t>
      </w:r>
    </w:p>
    <w:p w:rsidR="00D032B6" w:rsidRDefault="00D032B6">
      <w:pPr>
        <w:spacing w:before="6" w:line="130" w:lineRule="exact"/>
        <w:rPr>
          <w:sz w:val="13"/>
          <w:szCs w:val="13"/>
        </w:rPr>
      </w:pPr>
    </w:p>
    <w:p w:rsidR="00D032B6" w:rsidRDefault="00A23879">
      <w:pPr>
        <w:pStyle w:val="BodyText"/>
        <w:spacing w:line="147" w:lineRule="auto"/>
        <w:ind w:left="897" w:right="5846"/>
        <w:rPr>
          <w:rFonts w:ascii="Microsoft JhengHei" w:eastAsia="Microsoft JhengHei" w:hAnsi="Microsoft JhengHei" w:cs="Microsoft JhengHei"/>
        </w:rPr>
      </w:pPr>
      <w:r>
        <w:rPr>
          <w:rFonts w:ascii="Microsoft JhengHei" w:eastAsia="Microsoft JhengHei" w:hAnsi="Microsoft JhengHei" w:cs="Microsoft JhengHei"/>
          <w:w w:val="105"/>
        </w:rPr>
        <w:t xml:space="preserve">db.exec("list   </w:t>
      </w:r>
      <w:r>
        <w:rPr>
          <w:rFonts w:ascii="Microsoft JhengHei" w:eastAsia="Microsoft JhengHei" w:hAnsi="Microsoft JhengHei" w:cs="Microsoft JhengHei"/>
          <w:spacing w:val="9"/>
          <w:w w:val="105"/>
        </w:rPr>
        <w:t xml:space="preserve"> </w:t>
      </w:r>
      <w:r>
        <w:rPr>
          <w:rFonts w:ascii="Microsoft JhengHei" w:eastAsia="Microsoft JhengHei" w:hAnsi="Microsoft JhengHei" w:cs="Microsoft JhengHei"/>
          <w:w w:val="105"/>
        </w:rPr>
        <w:t>collectionspaces")</w:t>
      </w:r>
      <w:r>
        <w:rPr>
          <w:rFonts w:ascii="Microsoft JhengHei" w:eastAsia="Microsoft JhengHei" w:hAnsi="Microsoft JhengHei" w:cs="Microsoft JhengHei"/>
          <w:w w:val="106"/>
        </w:rPr>
        <w:t xml:space="preserve"> </w:t>
      </w:r>
      <w:r>
        <w:rPr>
          <w:rFonts w:ascii="Microsoft JhengHei" w:eastAsia="Microsoft JhengHei" w:hAnsi="Microsoft JhengHei" w:cs="Microsoft JhengHei"/>
          <w:w w:val="105"/>
        </w:rPr>
        <w:t>结果：</w:t>
      </w:r>
    </w:p>
    <w:p w:rsidR="00D032B6" w:rsidRDefault="00A23879">
      <w:pPr>
        <w:pStyle w:val="BodyText"/>
        <w:spacing w:line="221"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rPr>
        <w:t>"Name":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"testfoo"</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5"/>
        </w:rPr>
        <w:t>"Name":"big"</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9" w:line="130" w:lineRule="exact"/>
        <w:rPr>
          <w:sz w:val="13"/>
          <w:szCs w:val="13"/>
        </w:rPr>
      </w:pPr>
    </w:p>
    <w:p w:rsidR="00D032B6" w:rsidRDefault="00A23879">
      <w:pPr>
        <w:pStyle w:val="Heading4"/>
        <w:spacing w:line="354" w:lineRule="exact"/>
        <w:ind w:left="113"/>
      </w:pPr>
      <w:bookmarkStart w:id="687" w:name="sql_list_collections"/>
      <w:bookmarkStart w:id="688" w:name="_bookmark319"/>
      <w:bookmarkEnd w:id="687"/>
      <w:bookmarkEnd w:id="688"/>
      <w:r>
        <w:rPr>
          <w:w w:val="95"/>
        </w:rPr>
        <w:t>sql</w:t>
      </w:r>
      <w:r>
        <w:rPr>
          <w:spacing w:val="-20"/>
          <w:w w:val="95"/>
        </w:rPr>
        <w:t xml:space="preserve"> </w:t>
      </w:r>
      <w:r>
        <w:rPr>
          <w:w w:val="95"/>
        </w:rPr>
        <w:t>list</w:t>
      </w:r>
      <w:r>
        <w:rPr>
          <w:spacing w:val="-19"/>
          <w:w w:val="95"/>
        </w:rPr>
        <w:t xml:space="preserve"> </w:t>
      </w:r>
      <w:r>
        <w:rPr>
          <w:w w:val="95"/>
        </w:rPr>
        <w:t>collections</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list</w:t>
      </w:r>
      <w:r>
        <w:rPr>
          <w:spacing w:val="-5"/>
          <w:w w:val="95"/>
        </w:rPr>
        <w:t xml:space="preserve"> </w:t>
      </w:r>
      <w:r>
        <w:rPr>
          <w:w w:val="95"/>
        </w:rPr>
        <w:t>collections</w:t>
      </w:r>
      <w:r>
        <w:rPr>
          <w:spacing w:val="-4"/>
          <w:w w:val="95"/>
        </w:rPr>
        <w:t xml:space="preserve"> </w:t>
      </w:r>
      <w:r>
        <w:rPr>
          <w:w w:val="95"/>
        </w:rPr>
        <w:t>语句</w:t>
      </w:r>
      <w:r>
        <w:t xml:space="preserve"> 枚举集合空间中的集合。</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85" style="position:absolute;left:0;text-align:left;margin-left:81.7pt;margin-top:6.75pt;width:473.6pt;height:10.6pt;z-index:-251390976;mso-position-horizontal-relative:page" coordorigin="1634,135" coordsize="9472,212">
            <v:shape id="_x0000_s218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20"/>
        </w:rPr>
        <w:t>list</w:t>
      </w:r>
      <w:r w:rsidR="00A23879">
        <w:rPr>
          <w:rFonts w:ascii="Microsoft JhengHei" w:eastAsia="Microsoft JhengHei" w:hAnsi="Microsoft JhengHei" w:cs="Microsoft JhengHei"/>
          <w:spacing w:val="7"/>
          <w:w w:val="120"/>
        </w:rPr>
        <w:t xml:space="preserve"> </w:t>
      </w:r>
      <w:r w:rsidR="00A23879">
        <w:rPr>
          <w:rFonts w:ascii="Microsoft JhengHei" w:eastAsia="Microsoft JhengHei" w:hAnsi="Microsoft JhengHei" w:cs="Microsoft JhengHei"/>
          <w:w w:val="120"/>
        </w:rPr>
        <w:t>collections</w:t>
      </w:r>
    </w:p>
    <w:p w:rsidR="00D032B6" w:rsidRDefault="00D032B6">
      <w:pPr>
        <w:spacing w:before="7" w:line="160" w:lineRule="exact"/>
        <w:rPr>
          <w:sz w:val="16"/>
          <w:szCs w:val="16"/>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183" style="position:absolute;left:0;text-align:left;margin-left:95.85pt;margin-top:25.75pt;width:459.45pt;height:21.2pt;z-index:-251389952;mso-position-horizontal-relative:page" coordorigin="1917,515" coordsize="9189,424">
            <v:shape id="_x0000_s2184" style="position:absolute;left:1917;top:515;width:9189;height:424" coordorigin="1917,515" coordsize="9189,424" path="m1917,515r9189,l11106,939r-9189,l1917,51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本例会返回集合空间中的所有集合</w:t>
      </w:r>
    </w:p>
    <w:p w:rsidR="00D032B6" w:rsidRDefault="00D032B6">
      <w:pPr>
        <w:spacing w:before="6" w:line="130" w:lineRule="exact"/>
        <w:rPr>
          <w:sz w:val="13"/>
          <w:szCs w:val="13"/>
        </w:rPr>
      </w:pPr>
    </w:p>
    <w:p w:rsidR="00D032B6" w:rsidRDefault="00A23879">
      <w:pPr>
        <w:pStyle w:val="BodyText"/>
        <w:spacing w:line="147" w:lineRule="auto"/>
        <w:ind w:left="897" w:right="6821"/>
        <w:rPr>
          <w:rFonts w:ascii="Microsoft JhengHei" w:eastAsia="Microsoft JhengHei" w:hAnsi="Microsoft JhengHei" w:cs="Microsoft JhengHei"/>
        </w:rPr>
      </w:pPr>
      <w:r>
        <w:rPr>
          <w:rFonts w:ascii="Microsoft JhengHei" w:eastAsia="Microsoft JhengHei" w:hAnsi="Microsoft JhengHei" w:cs="Microsoft JhengHei"/>
          <w:w w:val="110"/>
        </w:rPr>
        <w:t xml:space="preserve">db.exec("list  </w:t>
      </w:r>
      <w:r>
        <w:rPr>
          <w:rFonts w:ascii="Microsoft JhengHei" w:eastAsia="Microsoft JhengHei" w:hAnsi="Microsoft JhengHei" w:cs="Microsoft JhengHei"/>
          <w:spacing w:val="3"/>
          <w:w w:val="110"/>
        </w:rPr>
        <w:t xml:space="preserve"> </w:t>
      </w:r>
      <w:r>
        <w:rPr>
          <w:rFonts w:ascii="Microsoft JhengHei" w:eastAsia="Microsoft JhengHei" w:hAnsi="Microsoft JhengHei" w:cs="Microsoft JhengHei"/>
          <w:w w:val="110"/>
        </w:rPr>
        <w:t>collections")</w:t>
      </w:r>
      <w:r>
        <w:rPr>
          <w:rFonts w:ascii="Microsoft JhengHei" w:eastAsia="Microsoft JhengHei" w:hAnsi="Microsoft JhengHei" w:cs="Microsoft JhengHei"/>
          <w:w w:val="112"/>
        </w:rPr>
        <w:t xml:space="preserve"> </w:t>
      </w:r>
      <w:r>
        <w:rPr>
          <w:rFonts w:ascii="Microsoft JhengHei" w:eastAsia="Microsoft JhengHei" w:hAnsi="Microsoft JhengHei" w:cs="Microsoft JhengHei"/>
          <w:w w:val="110"/>
        </w:rPr>
        <w:t>结果：</w:t>
      </w:r>
    </w:p>
    <w:p w:rsidR="00D032B6" w:rsidRDefault="00D032B6">
      <w:pPr>
        <w:spacing w:line="147" w:lineRule="auto"/>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1217"/>
        <w:rPr>
          <w:rFonts w:ascii="Microsoft JhengHei" w:eastAsia="Microsoft JhengHei" w:hAnsi="Microsoft JhengHei" w:cs="Microsoft JhengHei"/>
        </w:rPr>
      </w:pPr>
      <w:r w:rsidRPr="00035F6E">
        <w:pict>
          <v:group id="_x0000_s2181" style="position:absolute;left:0;text-align:left;margin-left:95.85pt;margin-top:4.7pt;width:459.45pt;height:53pt;z-index:-251388928;mso-position-horizontal-relative:page" coordorigin="1917,94" coordsize="9189,1060">
            <v:shape id="_x0000_s2182" style="position:absolute;left:1917;top:94;width:9189;height:1060" coordorigin="1917,94" coordsize="9189,1060" path="m1917,94r9189,l11106,1154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 xml:space="preserve">"Name":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"testfoo.testbar"</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rPr>
        <w:t>"Name":"big.small"</w:t>
      </w:r>
    </w:p>
    <w:p w:rsidR="00D032B6" w:rsidRDefault="00A23879">
      <w:pPr>
        <w:pStyle w:val="BodyText"/>
        <w:spacing w:line="212" w:lineRule="exact"/>
        <w:ind w:left="1417"/>
        <w:rPr>
          <w:rFonts w:ascii="Microsoft JhengHei" w:eastAsia="Microsoft JhengHei" w:hAnsi="Microsoft JhengHei" w:cs="Microsoft JhengHei"/>
        </w:rPr>
      </w:pPr>
      <w:r>
        <w:rPr>
          <w:rFonts w:ascii="Microsoft JhengHei" w:eastAsia="Microsoft JhengHei" w:hAnsi="Microsoft JhengHei" w:cs="Microsoft JhengHei"/>
          <w:w w:val="215"/>
        </w:rPr>
        <w:t>...</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D032B6">
      <w:pPr>
        <w:spacing w:before="9" w:line="130" w:lineRule="exact"/>
        <w:rPr>
          <w:sz w:val="13"/>
          <w:szCs w:val="13"/>
        </w:rPr>
      </w:pPr>
    </w:p>
    <w:p w:rsidR="00D032B6" w:rsidRDefault="00A23879">
      <w:pPr>
        <w:pStyle w:val="Heading4"/>
        <w:spacing w:line="354" w:lineRule="exact"/>
        <w:ind w:left="0" w:right="7976"/>
        <w:jc w:val="center"/>
      </w:pPr>
      <w:bookmarkStart w:id="689" w:name="sql_insert_into"/>
      <w:bookmarkStart w:id="690" w:name="_bookmark320"/>
      <w:bookmarkEnd w:id="689"/>
      <w:bookmarkEnd w:id="690"/>
      <w:r>
        <w:rPr>
          <w:w w:val="95"/>
        </w:rPr>
        <w:t>sql</w:t>
      </w:r>
      <w:r>
        <w:rPr>
          <w:spacing w:val="-9"/>
          <w:w w:val="95"/>
        </w:rPr>
        <w:t xml:space="preserve"> </w:t>
      </w:r>
      <w:r>
        <w:rPr>
          <w:w w:val="95"/>
        </w:rPr>
        <w:t>insert</w:t>
      </w:r>
      <w:r>
        <w:rPr>
          <w:spacing w:val="-8"/>
          <w:w w:val="95"/>
        </w:rPr>
        <w:t xml:space="preserve"> </w:t>
      </w:r>
      <w:r>
        <w:rPr>
          <w:w w:val="95"/>
        </w:rPr>
        <w:t>into</w:t>
      </w:r>
    </w:p>
    <w:p w:rsidR="00D032B6" w:rsidRDefault="00D032B6">
      <w:pPr>
        <w:spacing w:before="2" w:line="200" w:lineRule="exact"/>
        <w:rPr>
          <w:sz w:val="20"/>
          <w:szCs w:val="20"/>
        </w:rPr>
      </w:pPr>
    </w:p>
    <w:p w:rsidR="00D032B6" w:rsidRDefault="00A23879">
      <w:pPr>
        <w:pStyle w:val="BodyText"/>
        <w:spacing w:line="253" w:lineRule="auto"/>
        <w:ind w:right="5727"/>
      </w:pPr>
      <w:r>
        <w:t>insert</w:t>
      </w:r>
      <w:r>
        <w:rPr>
          <w:spacing w:val="-31"/>
        </w:rPr>
        <w:t xml:space="preserve"> </w:t>
      </w:r>
      <w:r>
        <w:t>into</w:t>
      </w:r>
      <w:r>
        <w:rPr>
          <w:spacing w:val="-31"/>
        </w:rPr>
        <w:t xml:space="preserve"> </w:t>
      </w:r>
      <w:r>
        <w:t>语句 用于向集合中插入新的数据。</w:t>
      </w:r>
    </w:p>
    <w:p w:rsidR="00D032B6" w:rsidRDefault="00D032B6">
      <w:pPr>
        <w:spacing w:before="4" w:line="180" w:lineRule="exact"/>
        <w:rPr>
          <w:sz w:val="18"/>
          <w:szCs w:val="18"/>
        </w:rPr>
      </w:pPr>
    </w:p>
    <w:p w:rsidR="00D032B6" w:rsidRDefault="00035F6E">
      <w:pPr>
        <w:pStyle w:val="BodyText"/>
      </w:pPr>
      <w:r>
        <w:pict>
          <v:group id="_x0000_s2179" style="position:absolute;left:0;text-align:left;margin-left:81.7pt;margin-top:23.85pt;width:473.6pt;height:31.8pt;z-index:-251387904;mso-position-horizontal-relative:page" coordorigin="1634,477" coordsize="9472,636">
            <v:shape id="_x0000_s2180" style="position:absolute;left:1634;top:477;width:9472;height:636" coordorigin="1634,477" coordsize="9472,636" path="m1634,477r9472,l11106,1113r-9472,l1634,477xe" fillcolor="#efefef" stroked="f">
              <v:path arrowok="t"/>
            </v:shape>
            <w10:wrap anchorx="page"/>
          </v:group>
        </w:pict>
      </w:r>
      <w:r w:rsidR="00A23879">
        <w:t>语法</w:t>
      </w:r>
    </w:p>
    <w:p w:rsidR="00D032B6" w:rsidRDefault="00D032B6">
      <w:pPr>
        <w:spacing w:before="3" w:line="130" w:lineRule="exact"/>
        <w:rPr>
          <w:sz w:val="13"/>
          <w:szCs w:val="13"/>
        </w:rPr>
      </w:pPr>
    </w:p>
    <w:p w:rsidR="00D032B6" w:rsidRDefault="00A23879">
      <w:pPr>
        <w:pStyle w:val="BodyText"/>
        <w:spacing w:line="147" w:lineRule="auto"/>
        <w:ind w:right="49"/>
        <w:rPr>
          <w:rFonts w:ascii="Microsoft JhengHei" w:eastAsia="Microsoft JhengHei" w:hAnsi="Microsoft JhengHei" w:cs="Microsoft JhengHei"/>
        </w:rPr>
      </w:pPr>
      <w:r>
        <w:rPr>
          <w:rFonts w:ascii="Microsoft JhengHei" w:eastAsia="Microsoft JhengHei" w:hAnsi="Microsoft JhengHei" w:cs="Microsoft JhengHei"/>
        </w:rPr>
        <w:t xml:space="preserve">insert </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 xml:space="preserve">into </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rPr>
        <w:t xml:space="preserve">&lt;cs_name&gt;.&lt;cl_name&gt;(&lt;field1_name,field2_name,...&gt;) </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rPr>
        <w:t>values(&lt;value1,value2,...&gt;)</w:t>
      </w:r>
      <w:r>
        <w:rPr>
          <w:rFonts w:ascii="Microsoft JhengHei" w:eastAsia="Microsoft JhengHei" w:hAnsi="Microsoft JhengHei" w:cs="Microsoft JhengHei"/>
          <w:w w:val="109"/>
        </w:rPr>
        <w:t xml:space="preserve"> </w:t>
      </w:r>
      <w:r>
        <w:rPr>
          <w:rFonts w:ascii="Microsoft JhengHei" w:eastAsia="Microsoft JhengHei" w:hAnsi="Microsoft JhengHei" w:cs="Microsoft JhengHei"/>
          <w:w w:val="105"/>
        </w:rPr>
        <w:t>或者</w:t>
      </w:r>
    </w:p>
    <w:p w:rsidR="00D032B6" w:rsidRDefault="00A23879">
      <w:pPr>
        <w:pStyle w:val="BodyText"/>
        <w:spacing w:line="232" w:lineRule="exact"/>
        <w:rPr>
          <w:rFonts w:ascii="Microsoft JhengHei" w:eastAsia="Microsoft JhengHei" w:hAnsi="Microsoft JhengHei" w:cs="Microsoft JhengHei"/>
        </w:rPr>
      </w:pPr>
      <w:r>
        <w:rPr>
          <w:rFonts w:ascii="Microsoft JhengHei" w:eastAsia="Microsoft JhengHei" w:hAnsi="Microsoft JhengHei" w:cs="Microsoft JhengHei"/>
          <w:w w:val="95"/>
        </w:rPr>
        <w:t>insert</w:t>
      </w:r>
      <w:r>
        <w:rPr>
          <w:rFonts w:ascii="Microsoft JhengHei" w:eastAsia="Microsoft JhengHei" w:hAnsi="Microsoft JhengHei" w:cs="Microsoft JhengHei"/>
          <w:spacing w:val="42"/>
          <w:w w:val="95"/>
        </w:rPr>
        <w:t xml:space="preserve"> </w:t>
      </w:r>
      <w:r>
        <w:rPr>
          <w:rFonts w:ascii="Microsoft JhengHei" w:eastAsia="Microsoft JhengHei" w:hAnsi="Microsoft JhengHei" w:cs="Microsoft JhengHei"/>
          <w:w w:val="95"/>
        </w:rPr>
        <w:t>into</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&lt;cs_name&gt;.&lt;cl_name&gt;</w:t>
      </w:r>
      <w:r>
        <w:rPr>
          <w:rFonts w:ascii="Microsoft JhengHei" w:eastAsia="Microsoft JhengHei" w:hAnsi="Microsoft JhengHei" w:cs="Microsoft JhengHei"/>
          <w:spacing w:val="43"/>
          <w:w w:val="95"/>
        </w:rPr>
        <w:t xml:space="preserve"> </w:t>
      </w:r>
      <w:r>
        <w:rPr>
          <w:rFonts w:ascii="Microsoft JhengHei" w:eastAsia="Microsoft JhengHei" w:hAnsi="Microsoft JhengHei" w:cs="Microsoft JhengHei"/>
          <w:w w:val="95"/>
        </w:rPr>
        <w:t>&lt;select_set&gt;</w:t>
      </w:r>
    </w:p>
    <w:p w:rsidR="00D032B6" w:rsidRDefault="00A23879">
      <w:pPr>
        <w:pStyle w:val="BodyText"/>
        <w:spacing w:before="26"/>
      </w:pPr>
      <w:r>
        <w:rPr>
          <w:w w:val="95"/>
        </w:rPr>
        <w:t>&lt;cs_name&gt;：集合空间名</w:t>
      </w:r>
    </w:p>
    <w:p w:rsidR="00D032B6" w:rsidRDefault="00A23879">
      <w:pPr>
        <w:pStyle w:val="BodyText"/>
        <w:spacing w:before="18"/>
      </w:pPr>
      <w:r>
        <w:rPr>
          <w:w w:val="95"/>
        </w:rPr>
        <w:t>&lt;cl_name&gt;：集合名</w:t>
      </w:r>
    </w:p>
    <w:p w:rsidR="00D032B6" w:rsidRDefault="00A23879">
      <w:pPr>
        <w:pStyle w:val="BodyText"/>
        <w:spacing w:before="18"/>
      </w:pPr>
      <w:r>
        <w:rPr>
          <w:w w:val="95"/>
        </w:rPr>
        <w:t>&lt;field_name&gt;：字段名</w:t>
      </w:r>
    </w:p>
    <w:p w:rsidR="00D032B6" w:rsidRDefault="00A23879">
      <w:pPr>
        <w:pStyle w:val="BodyText"/>
        <w:spacing w:before="18"/>
      </w:pPr>
      <w:r>
        <w:rPr>
          <w:w w:val="95"/>
        </w:rPr>
        <w:t>&lt;value&gt;：字段名所对应的值</w:t>
      </w:r>
    </w:p>
    <w:p w:rsidR="00D032B6" w:rsidRDefault="00A23879">
      <w:pPr>
        <w:pStyle w:val="BodyText"/>
        <w:spacing w:before="18" w:line="379" w:lineRule="auto"/>
        <w:ind w:right="7064"/>
      </w:pPr>
      <w:r>
        <w:rPr>
          <w:w w:val="90"/>
        </w:rPr>
        <w:t>&lt;select_set&gt;：查询结果集</w:t>
      </w:r>
      <w:r>
        <w:t xml:space="preserve"> </w:t>
      </w:r>
      <w:r>
        <w:rPr>
          <w:w w:val="95"/>
        </w:rPr>
        <w:t>示例</w:t>
      </w:r>
    </w:p>
    <w:p w:rsidR="00D032B6" w:rsidRDefault="00A23879">
      <w:pPr>
        <w:pStyle w:val="BodyText"/>
        <w:tabs>
          <w:tab w:val="left" w:pos="1217"/>
        </w:tabs>
        <w:spacing w:line="223" w:lineRule="exact"/>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本例会向集合</w:t>
      </w:r>
      <w:r>
        <w:rPr>
          <w:spacing w:val="7"/>
          <w:w w:val="95"/>
          <w:position w:val="1"/>
        </w:rPr>
        <w:t xml:space="preserve"> </w:t>
      </w:r>
      <w:r>
        <w:rPr>
          <w:w w:val="95"/>
          <w:position w:val="1"/>
        </w:rPr>
        <w:t>bar</w:t>
      </w:r>
      <w:r>
        <w:rPr>
          <w:spacing w:val="7"/>
          <w:w w:val="95"/>
          <w:position w:val="1"/>
        </w:rPr>
        <w:t xml:space="preserve"> </w:t>
      </w:r>
      <w:r>
        <w:rPr>
          <w:w w:val="95"/>
          <w:position w:val="1"/>
        </w:rPr>
        <w:t>中插入一条新的数据，字段名为</w:t>
      </w:r>
      <w:r>
        <w:rPr>
          <w:spacing w:val="7"/>
          <w:w w:val="95"/>
          <w:position w:val="1"/>
        </w:rPr>
        <w:t xml:space="preserve"> </w:t>
      </w:r>
      <w:r>
        <w:rPr>
          <w:w w:val="95"/>
          <w:position w:val="1"/>
        </w:rPr>
        <w:t>age</w:t>
      </w:r>
      <w:r>
        <w:rPr>
          <w:spacing w:val="8"/>
          <w:w w:val="95"/>
          <w:position w:val="1"/>
        </w:rPr>
        <w:t xml:space="preserve"> </w:t>
      </w:r>
      <w:r>
        <w:rPr>
          <w:w w:val="95"/>
          <w:position w:val="1"/>
        </w:rPr>
        <w:t>和</w:t>
      </w:r>
      <w:r>
        <w:rPr>
          <w:spacing w:val="7"/>
          <w:w w:val="95"/>
          <w:position w:val="1"/>
        </w:rPr>
        <w:t xml:space="preserve"> </w:t>
      </w:r>
      <w:r>
        <w:rPr>
          <w:w w:val="95"/>
          <w:position w:val="1"/>
        </w:rPr>
        <w:t>name，对应的值分别为（25，“Tom”）：</w:t>
      </w:r>
    </w:p>
    <w:p w:rsidR="00D032B6" w:rsidRDefault="00035F6E">
      <w:pPr>
        <w:pStyle w:val="BodyText"/>
        <w:spacing w:before="23"/>
        <w:ind w:left="1217"/>
        <w:rPr>
          <w:rFonts w:ascii="Microsoft JhengHei" w:eastAsia="Microsoft JhengHei" w:hAnsi="Microsoft JhengHei" w:cs="Microsoft JhengHei"/>
        </w:rPr>
      </w:pPr>
      <w:r w:rsidRPr="00035F6E">
        <w:pict>
          <v:group id="_x0000_s2177" style="position:absolute;left:0;text-align:left;margin-left:95.85pt;margin-top:6.9pt;width:459.45pt;height:10.6pt;z-index:-251386880;mso-position-horizontal-relative:page" coordorigin="1917,138" coordsize="9189,212">
            <v:shape id="_x0000_s2178"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 xml:space="preserve">db.execUpdate("insert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 xml:space="preserve">into </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rPr>
        <w:t xml:space="preserve">foo.bar(age,name) </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rPr>
        <w:t>values(25,\"Tom\")")</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本例会向集合</w:t>
      </w:r>
      <w:r>
        <w:rPr>
          <w:spacing w:val="-16"/>
          <w:position w:val="1"/>
          <w:lang w:eastAsia="zh-CN"/>
        </w:rPr>
        <w:t xml:space="preserve"> </w:t>
      </w:r>
      <w:r>
        <w:rPr>
          <w:position w:val="1"/>
          <w:lang w:eastAsia="zh-CN"/>
        </w:rPr>
        <w:t>bar</w:t>
      </w:r>
      <w:r>
        <w:rPr>
          <w:spacing w:val="-15"/>
          <w:position w:val="1"/>
          <w:lang w:eastAsia="zh-CN"/>
        </w:rPr>
        <w:t xml:space="preserve"> </w:t>
      </w:r>
      <w:r>
        <w:rPr>
          <w:position w:val="1"/>
          <w:lang w:eastAsia="zh-CN"/>
        </w:rPr>
        <w:t>中插入批量的数据，这些数据为集合</w:t>
      </w:r>
      <w:r>
        <w:rPr>
          <w:spacing w:val="-15"/>
          <w:position w:val="1"/>
          <w:lang w:eastAsia="zh-CN"/>
        </w:rPr>
        <w:t xml:space="preserve"> </w:t>
      </w:r>
      <w:r>
        <w:rPr>
          <w:position w:val="1"/>
          <w:lang w:eastAsia="zh-CN"/>
        </w:rPr>
        <w:t>small</w:t>
      </w:r>
      <w:r>
        <w:rPr>
          <w:spacing w:val="-15"/>
          <w:position w:val="1"/>
          <w:lang w:eastAsia="zh-CN"/>
        </w:rPr>
        <w:t xml:space="preserve"> </w:t>
      </w:r>
      <w:r>
        <w:rPr>
          <w:position w:val="1"/>
          <w:lang w:eastAsia="zh-CN"/>
        </w:rPr>
        <w:t>中的查询结果集：</w:t>
      </w:r>
    </w:p>
    <w:p w:rsidR="00D032B6" w:rsidRDefault="00035F6E">
      <w:pPr>
        <w:pStyle w:val="BodyText"/>
        <w:spacing w:line="328" w:lineRule="exact"/>
        <w:ind w:left="1217"/>
        <w:rPr>
          <w:rFonts w:ascii="Microsoft JhengHei" w:eastAsia="Microsoft JhengHei" w:hAnsi="Microsoft JhengHei" w:cs="Microsoft JhengHei"/>
        </w:rPr>
      </w:pPr>
      <w:r w:rsidRPr="00035F6E">
        <w:pict>
          <v:group id="_x0000_s2175" style="position:absolute;left:0;text-align:left;margin-left:95.85pt;margin-top:4.95pt;width:459.45pt;height:10.6pt;z-index:-251385856;mso-position-horizontal-relative:page" coordorigin="1917,99" coordsize="9189,212">
            <v:shape id="_x0000_s2176" style="position:absolute;left:1917;top:99;width:9189;height:212" coordorigin="1917,99" coordsize="9189,212" path="m1917,99r9189,l11106,311r-9189,l1917,99xe" fillcolor="#efefef" stroked="f">
              <v:path arrowok="t"/>
            </v:shape>
            <w10:wrap anchorx="page"/>
          </v:group>
        </w:pict>
      </w:r>
      <w:r w:rsidR="00A23879">
        <w:rPr>
          <w:rFonts w:ascii="Microsoft JhengHei" w:eastAsia="Microsoft JhengHei" w:hAnsi="Microsoft JhengHei" w:cs="Microsoft JhengHei"/>
        </w:rPr>
        <w:t xml:space="preserve">db.execUpdate("insert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 xml:space="preserve">into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 xml:space="preserve">foo.bar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 xml:space="preserve">select </w:t>
      </w:r>
      <w:r w:rsidR="00A23879">
        <w:rPr>
          <w:rFonts w:ascii="Microsoft JhengHei" w:eastAsia="Microsoft JhengHei" w:hAnsi="Microsoft JhengHei" w:cs="Microsoft JhengHei"/>
          <w:spacing w:val="29"/>
        </w:rPr>
        <w:t xml:space="preserve"> </w:t>
      </w:r>
      <w:r w:rsidR="00A23879">
        <w:rPr>
          <w:rFonts w:ascii="Microsoft JhengHei" w:eastAsia="Microsoft JhengHei" w:hAnsi="Microsoft JhengHei" w:cs="Microsoft JhengHei"/>
        </w:rPr>
        <w:t xml:space="preserve">*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 xml:space="preserve">from </w:t>
      </w:r>
      <w:r w:rsidR="00A23879">
        <w:rPr>
          <w:rFonts w:ascii="Microsoft JhengHei" w:eastAsia="Microsoft JhengHei" w:hAnsi="Microsoft JhengHei" w:cs="Microsoft JhengHei"/>
          <w:spacing w:val="28"/>
        </w:rPr>
        <w:t xml:space="preserve"> </w:t>
      </w:r>
      <w:r w:rsidR="00A23879">
        <w:rPr>
          <w:rFonts w:ascii="Microsoft JhengHei" w:eastAsia="Microsoft JhengHei" w:hAnsi="Microsoft JhengHei" w:cs="Microsoft JhengHei"/>
        </w:rPr>
        <w:t>big.small")</w:t>
      </w:r>
    </w:p>
    <w:p w:rsidR="00D032B6" w:rsidRDefault="00A23879">
      <w:pPr>
        <w:pStyle w:val="Heading4"/>
        <w:spacing w:before="83"/>
      </w:pPr>
      <w:bookmarkStart w:id="691" w:name="sql_select"/>
      <w:bookmarkStart w:id="692" w:name="_bookmark321"/>
      <w:bookmarkEnd w:id="691"/>
      <w:bookmarkEnd w:id="692"/>
      <w:r>
        <w:rPr>
          <w:w w:val="95"/>
        </w:rPr>
        <w:t>sql</w:t>
      </w:r>
      <w:r>
        <w:rPr>
          <w:spacing w:val="-16"/>
          <w:w w:val="95"/>
        </w:rPr>
        <w:t xml:space="preserve"> </w:t>
      </w:r>
      <w:r>
        <w:rPr>
          <w:w w:val="95"/>
        </w:rPr>
        <w:t>select</w:t>
      </w:r>
    </w:p>
    <w:p w:rsidR="00D032B6" w:rsidRDefault="00D032B6">
      <w:pPr>
        <w:spacing w:before="2" w:line="200" w:lineRule="exact"/>
        <w:rPr>
          <w:sz w:val="20"/>
          <w:szCs w:val="20"/>
        </w:rPr>
      </w:pPr>
    </w:p>
    <w:p w:rsidR="00D032B6" w:rsidRDefault="00A23879">
      <w:pPr>
        <w:pStyle w:val="BodyText"/>
        <w:spacing w:line="253" w:lineRule="auto"/>
        <w:ind w:right="3640"/>
      </w:pPr>
      <w:r>
        <w:t>select</w:t>
      </w:r>
      <w:r>
        <w:rPr>
          <w:spacing w:val="-40"/>
        </w:rPr>
        <w:t xml:space="preserve"> </w:t>
      </w:r>
      <w:r>
        <w:t>语句 用于从集合中选取数据，结果被存储在一个结果集中。</w:t>
      </w:r>
    </w:p>
    <w:p w:rsidR="00D032B6" w:rsidRDefault="00D032B6">
      <w:pPr>
        <w:spacing w:before="4" w:line="180" w:lineRule="exact"/>
        <w:rPr>
          <w:sz w:val="18"/>
          <w:szCs w:val="18"/>
        </w:rPr>
      </w:pPr>
    </w:p>
    <w:p w:rsidR="00D032B6" w:rsidRDefault="00035F6E">
      <w:pPr>
        <w:pStyle w:val="BodyText"/>
      </w:pPr>
      <w:r>
        <w:pict>
          <v:group id="_x0000_s2173" style="position:absolute;left:0;text-align:left;margin-left:81.7pt;margin-top:23.85pt;width:473.6pt;height:31.8pt;z-index:-251384832;mso-position-horizontal-relative:page" coordorigin="1634,477" coordsize="9472,636">
            <v:shape id="_x0000_s2174" style="position:absolute;left:1634;top:477;width:9472;height:636" coordorigin="1634,477" coordsize="9472,636" path="m1634,477r9472,l11106,1113r-9472,l1634,477xe" fillcolor="#efefef" stroked="f">
              <v:path arrowok="t"/>
            </v:shape>
            <w10:wrap anchorx="page"/>
          </v:group>
        </w:pict>
      </w:r>
      <w:r w:rsidR="00A23879">
        <w:t>语法</w:t>
      </w:r>
    </w:p>
    <w:p w:rsidR="00D032B6" w:rsidRDefault="00D032B6">
      <w:pPr>
        <w:spacing w:before="3" w:line="130" w:lineRule="exact"/>
        <w:rPr>
          <w:sz w:val="13"/>
          <w:szCs w:val="13"/>
        </w:rPr>
      </w:pPr>
    </w:p>
    <w:p w:rsidR="00D032B6" w:rsidRDefault="00A23879">
      <w:pPr>
        <w:pStyle w:val="BodyText"/>
        <w:spacing w:line="147" w:lineRule="auto"/>
        <w:ind w:right="5727"/>
        <w:rPr>
          <w:rFonts w:ascii="Microsoft JhengHei" w:eastAsia="Microsoft JhengHei" w:hAnsi="Microsoft JhengHei" w:cs="Microsoft JhengHei"/>
        </w:rPr>
      </w:pPr>
      <w:r>
        <w:rPr>
          <w:rFonts w:ascii="Microsoft JhengHei" w:eastAsia="Microsoft JhengHei" w:hAnsi="Microsoft JhengHei" w:cs="Microsoft JhengHei"/>
          <w:w w:val="95"/>
        </w:rPr>
        <w:t>select</w:t>
      </w:r>
      <w:r>
        <w:rPr>
          <w:rFonts w:ascii="Microsoft JhengHei" w:eastAsia="Microsoft JhengHei" w:hAnsi="Microsoft JhengHei" w:cs="Microsoft JhengHei"/>
          <w:spacing w:val="1"/>
          <w:w w:val="95"/>
        </w:rPr>
        <w:t xml:space="preserve"> </w:t>
      </w:r>
      <w:r>
        <w:rPr>
          <w:rFonts w:ascii="Microsoft JhengHei" w:eastAsia="Microsoft JhengHei" w:hAnsi="Microsoft JhengHei" w:cs="Microsoft JhengHei"/>
          <w:w w:val="95"/>
        </w:rPr>
        <w:t>*</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from</w:t>
      </w:r>
      <w:r>
        <w:rPr>
          <w:rFonts w:ascii="Microsoft JhengHei" w:eastAsia="Microsoft JhengHei" w:hAnsi="Microsoft JhengHei" w:cs="Microsoft JhengHei"/>
          <w:spacing w:val="2"/>
          <w:w w:val="95"/>
        </w:rPr>
        <w:t xml:space="preserve"> </w:t>
      </w:r>
      <w:r>
        <w:rPr>
          <w:rFonts w:ascii="Microsoft JhengHei" w:eastAsia="Microsoft JhengHei" w:hAnsi="Microsoft JhengHei" w:cs="Microsoft JhengHei"/>
          <w:w w:val="95"/>
        </w:rPr>
        <w:t>&lt;cs_name&gt;.&lt;cl_name&gt;</w:t>
      </w:r>
      <w:r>
        <w:rPr>
          <w:rFonts w:ascii="Microsoft JhengHei" w:eastAsia="Microsoft JhengHei" w:hAnsi="Microsoft JhengHei" w:cs="Microsoft JhengHei"/>
          <w:w w:val="85"/>
        </w:rPr>
        <w:t xml:space="preserve"> </w:t>
      </w:r>
      <w:r>
        <w:rPr>
          <w:rFonts w:ascii="Microsoft JhengHei" w:eastAsia="Microsoft JhengHei" w:hAnsi="Microsoft JhengHei" w:cs="Microsoft JhengHei"/>
        </w:rPr>
        <w:t>或者</w:t>
      </w:r>
    </w:p>
    <w:p w:rsidR="00D032B6" w:rsidRDefault="00A23879">
      <w:pPr>
        <w:pStyle w:val="BodyText"/>
        <w:spacing w:line="232" w:lineRule="exact"/>
        <w:rPr>
          <w:rFonts w:ascii="Microsoft JhengHei" w:eastAsia="Microsoft JhengHei" w:hAnsi="Microsoft JhengHei" w:cs="Microsoft JhengHei"/>
        </w:rPr>
      </w:pPr>
      <w:r>
        <w:rPr>
          <w:rFonts w:ascii="Microsoft JhengHei" w:eastAsia="Microsoft JhengHei" w:hAnsi="Microsoft JhengHei" w:cs="Microsoft JhengHei"/>
          <w:w w:val="95"/>
        </w:rPr>
        <w:t xml:space="preserve">select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&lt;field1_name,field2_name,...&gt;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&lt;cs_name&gt;.&lt;cl_name&gt;</w:t>
      </w:r>
    </w:p>
    <w:p w:rsidR="00D032B6" w:rsidRDefault="00A23879">
      <w:pPr>
        <w:pStyle w:val="BodyText"/>
        <w:spacing w:before="26"/>
      </w:pPr>
      <w:r>
        <w:rPr>
          <w:w w:val="95"/>
        </w:rPr>
        <w:t>&lt;cs_name&gt;：集合空间名</w:t>
      </w:r>
    </w:p>
    <w:p w:rsidR="00D032B6" w:rsidRDefault="00A23879">
      <w:pPr>
        <w:pStyle w:val="BodyText"/>
        <w:spacing w:before="18"/>
      </w:pPr>
      <w:r>
        <w:rPr>
          <w:w w:val="95"/>
        </w:rPr>
        <w:t>&lt;cl_name&gt;：集合名</w:t>
      </w:r>
    </w:p>
    <w:p w:rsidR="00D032B6" w:rsidRDefault="00A23879">
      <w:pPr>
        <w:pStyle w:val="BodyText"/>
        <w:spacing w:before="18" w:line="379" w:lineRule="auto"/>
        <w:ind w:right="7381"/>
      </w:pPr>
      <w:r>
        <w:rPr>
          <w:w w:val="90"/>
        </w:rPr>
        <w:t>&lt;field_name&gt;：字段名</w:t>
      </w:r>
      <w:r>
        <w:t xml:space="preserve"> </w:t>
      </w:r>
      <w:r>
        <w:rPr>
          <w:w w:val="95"/>
        </w:rPr>
        <w:t>示例</w:t>
      </w:r>
    </w:p>
    <w:p w:rsidR="00D032B6" w:rsidRDefault="00035F6E">
      <w:pPr>
        <w:pStyle w:val="BodyText"/>
        <w:tabs>
          <w:tab w:val="left" w:pos="1217"/>
        </w:tabs>
        <w:spacing w:line="223" w:lineRule="exact"/>
      </w:pPr>
      <w:r>
        <w:pict>
          <v:group id="_x0000_s2171" style="position:absolute;left:0;text-align:left;margin-left:95.85pt;margin-top:18.1pt;width:459.45pt;height:53pt;z-index:-251383808;mso-position-horizontal-relative:page" coordorigin="1917,362" coordsize="9189,1060">
            <v:shape id="_x0000_s2172" style="position:absolute;left:1917;top:362;width:9189;height:1060" coordorigin="1917,362" coordsize="9189,1060" path="m1917,362r9189,l11106,1422r-9189,l1917,362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本例会选择指定的字段名返回，如果某条符合条件的记录没有指定的字段名，那么返回它的值为</w:t>
      </w:r>
      <w:r w:rsidR="00A23879">
        <w:rPr>
          <w:spacing w:val="-24"/>
          <w:position w:val="1"/>
        </w:rPr>
        <w:t xml:space="preserve"> </w:t>
      </w:r>
      <w:r w:rsidR="00A23879">
        <w:rPr>
          <w:position w:val="1"/>
        </w:rPr>
        <w:t>null：</w:t>
      </w:r>
    </w:p>
    <w:p w:rsidR="00D032B6" w:rsidRDefault="00D032B6">
      <w:pPr>
        <w:spacing w:before="6" w:line="130" w:lineRule="exact"/>
        <w:rPr>
          <w:sz w:val="13"/>
          <w:szCs w:val="13"/>
        </w:rPr>
      </w:pPr>
    </w:p>
    <w:p w:rsidR="00D032B6" w:rsidRDefault="00A23879">
      <w:pPr>
        <w:pStyle w:val="BodyText"/>
        <w:spacing w:line="147" w:lineRule="auto"/>
        <w:ind w:left="1217" w:right="4793"/>
        <w:rPr>
          <w:rFonts w:ascii="Microsoft JhengHei" w:eastAsia="Microsoft JhengHei" w:hAnsi="Microsoft JhengHei" w:cs="Microsoft JhengHei"/>
        </w:rPr>
      </w:pPr>
      <w:r>
        <w:rPr>
          <w:rFonts w:ascii="Microsoft JhengHei" w:eastAsia="Microsoft JhengHei" w:hAnsi="Microsoft JhengHei" w:cs="Microsoft JhengHei"/>
        </w:rPr>
        <w:t>db.exec("select</w:t>
      </w:r>
      <w:r>
        <w:rPr>
          <w:rFonts w:ascii="Microsoft JhengHei" w:eastAsia="Microsoft JhengHei" w:hAnsi="Microsoft JhengHei" w:cs="Microsoft JhengHei"/>
          <w:spacing w:val="41"/>
        </w:rPr>
        <w:t xml:space="preserve"> </w:t>
      </w:r>
      <w:r>
        <w:rPr>
          <w:rFonts w:ascii="Microsoft JhengHei" w:eastAsia="Microsoft JhengHei" w:hAnsi="Microsoft JhengHei" w:cs="Microsoft JhengHei"/>
        </w:rPr>
        <w:t>age,name</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42"/>
        </w:rPr>
        <w:t xml:space="preserve"> </w:t>
      </w:r>
      <w:r>
        <w:rPr>
          <w:rFonts w:ascii="Microsoft JhengHei" w:eastAsia="Microsoft JhengHei" w:hAnsi="Microsoft JhengHei" w:cs="Microsoft JhengHei"/>
        </w:rPr>
        <w:t>foo.bar")</w:t>
      </w:r>
      <w:r>
        <w:rPr>
          <w:rFonts w:ascii="Microsoft JhengHei" w:eastAsia="Microsoft JhengHei" w:hAnsi="Microsoft JhengHei" w:cs="Microsoft JhengHei"/>
          <w:w w:val="109"/>
        </w:rPr>
        <w:t xml:space="preserve"> </w:t>
      </w:r>
      <w:r>
        <w:rPr>
          <w:rFonts w:ascii="Microsoft JhengHei" w:eastAsia="Microsoft JhengHei" w:hAnsi="Microsoft JhengHei" w:cs="Microsoft JhengHei"/>
        </w:rPr>
        <w:t>结果：</w:t>
      </w:r>
    </w:p>
    <w:p w:rsidR="00D032B6" w:rsidRDefault="00A23879">
      <w:pPr>
        <w:pStyle w:val="BodyText"/>
        <w:spacing w:line="221" w:lineRule="exact"/>
        <w:ind w:left="121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7" w:lineRule="exact"/>
        <w:ind w:left="1417"/>
        <w:rPr>
          <w:rFonts w:ascii="Microsoft JhengHei" w:eastAsia="Microsoft JhengHei" w:hAnsi="Microsoft JhengHei" w:cs="Microsoft JhengHei"/>
        </w:rPr>
      </w:pPr>
      <w:r>
        <w:rPr>
          <w:rFonts w:ascii="Microsoft JhengHei" w:eastAsia="Microsoft JhengHei" w:hAnsi="Microsoft JhengHei" w:cs="Microsoft JhengHei"/>
          <w:w w:val="105"/>
        </w:rPr>
        <w:t>"name": null</w:t>
      </w:r>
    </w:p>
    <w:p w:rsidR="00D032B6" w:rsidRDefault="00D032B6">
      <w:pPr>
        <w:spacing w:line="217" w:lineRule="exact"/>
        <w:rPr>
          <w:rFonts w:ascii="Microsoft JhengHei" w:eastAsia="Microsoft JhengHei" w:hAnsi="Microsoft JhengHei" w:cs="Microsoft JhengHei"/>
        </w:rPr>
        <w:sectPr w:rsidR="00D032B6">
          <w:pgSz w:w="12240" w:h="15840"/>
          <w:pgMar w:top="900" w:right="12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897"/>
        <w:rPr>
          <w:rFonts w:ascii="Microsoft JhengHei" w:eastAsia="Microsoft JhengHei" w:hAnsi="Microsoft JhengHei" w:cs="Microsoft JhengHei"/>
        </w:rPr>
      </w:pPr>
      <w:r w:rsidRPr="00035F6E">
        <w:pict>
          <v:group id="_x0000_s2169" style="position:absolute;left:0;text-align:left;margin-left:95.85pt;margin-top:4.7pt;width:459.45pt;height:63.6pt;z-index:-251382784;mso-position-horizontal-relative:page" coordorigin="1917,94" coordsize="9189,1272">
            <v:shape id="_x0000_s2170" style="position:absolute;left:1917;top:94;width:9189;height:1272" coordorigin="1917,94" coordsize="9189,1272" path="m1917,94r9189,l11106,1366r-9189,l1917,94xe" fillcolor="#efefef" stroked="f">
              <v:path arrowok="t"/>
            </v:shape>
            <w10:wrap anchorx="page"/>
          </v:group>
        </w:pict>
      </w:r>
      <w:r w:rsidR="00A23879">
        <w:rPr>
          <w:rFonts w:ascii="Microsoft JhengHei" w:eastAsia="Microsoft JhengHei" w:hAnsi="Microsoft JhengHei" w:cs="Microsoft JhengHei"/>
          <w:w w:val="15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"Tom"</w:t>
      </w:r>
    </w:p>
    <w:p w:rsidR="00D032B6" w:rsidRDefault="00A23879">
      <w:pPr>
        <w:pStyle w:val="BodyText"/>
        <w:spacing w:line="207" w:lineRule="exact"/>
        <w:ind w:left="897"/>
        <w:rPr>
          <w:rFonts w:ascii="Microsoft JhengHei" w:eastAsia="Microsoft JhengHei" w:hAnsi="Microsoft JhengHei" w:cs="Microsoft JhengHei"/>
          <w:lang w:eastAsia="zh-CN"/>
        </w:rPr>
      </w:pPr>
      <w:r>
        <w:rPr>
          <w:rFonts w:ascii="Microsoft JhengHei" w:eastAsia="Microsoft JhengHei" w:hAnsi="Microsoft JhengHei" w:cs="Microsoft JhengHei"/>
          <w:w w:val="155"/>
          <w:lang w:eastAsia="zh-CN"/>
        </w:rPr>
        <w:t>}</w:t>
      </w:r>
    </w:p>
    <w:p w:rsidR="00D032B6" w:rsidRDefault="00A23879">
      <w:pPr>
        <w:pStyle w:val="BodyText"/>
        <w:spacing w:line="223" w:lineRule="exact"/>
        <w:ind w:left="897"/>
        <w:rPr>
          <w:rFonts w:ascii="Microsoft JhengHei" w:eastAsia="Microsoft JhengHei" w:hAnsi="Microsoft JhengHei" w:cs="Microsoft JhengHei"/>
          <w:lang w:eastAsia="zh-CN"/>
        </w:rPr>
      </w:pPr>
      <w:r>
        <w:rPr>
          <w:rFonts w:ascii="Microsoft JhengHei" w:eastAsia="Microsoft JhengHei" w:hAnsi="Microsoft JhengHei" w:cs="Microsoft JhengHei"/>
          <w:w w:val="195"/>
          <w:lang w:eastAsia="zh-CN"/>
        </w:rPr>
        <w:t>}...</w:t>
      </w:r>
    </w:p>
    <w:p w:rsidR="00D032B6" w:rsidRDefault="00035F6E">
      <w:pPr>
        <w:pStyle w:val="BodyText"/>
        <w:tabs>
          <w:tab w:val="left" w:pos="897"/>
        </w:tabs>
        <w:spacing w:line="234" w:lineRule="exact"/>
        <w:ind w:left="613"/>
        <w:rPr>
          <w:lang w:eastAsia="zh-CN"/>
        </w:rPr>
      </w:pPr>
      <w:r>
        <w:pict>
          <v:group id="_x0000_s2167" style="position:absolute;left:0;text-align:left;margin-left:95.85pt;margin-top:16.65pt;width:459.45pt;height:243.8pt;z-index:-251381760;mso-position-horizontal-relative:page" coordorigin="1917,333" coordsize="9189,4876">
            <v:shape id="_x0000_s2168" style="position:absolute;left:1917;top:333;width:9189;height:4876" coordorigin="1917,333" coordsize="9189,4876" path="m1917,333r9189,l11106,5209r-9189,l1917,333xe" fillcolor="#efefef" stroked="f">
              <v:path arrowok="t"/>
            </v:shape>
            <w10:wrap anchorx="page"/>
          </v:group>
        </w:pict>
      </w:r>
      <w:r w:rsidR="00A23879">
        <w:rPr>
          <w:rFonts w:ascii="Times New Roman" w:eastAsia="Times New Roman" w:hAnsi="Times New Roman" w:cs="Times New Roman"/>
          <w:lang w:eastAsia="zh-CN"/>
        </w:rPr>
        <w:t>•</w:t>
      </w:r>
      <w:r w:rsidR="00A23879">
        <w:rPr>
          <w:rFonts w:ascii="Times New Roman" w:eastAsia="Times New Roman" w:hAnsi="Times New Roman" w:cs="Times New Roman"/>
          <w:lang w:eastAsia="zh-CN"/>
        </w:rPr>
        <w:tab/>
      </w:r>
      <w:r w:rsidR="00A23879">
        <w:rPr>
          <w:position w:val="1"/>
          <w:lang w:eastAsia="zh-CN"/>
        </w:rPr>
        <w:t>本例返回集合中的所有记录的所有字段名</w:t>
      </w:r>
    </w:p>
    <w:p w:rsidR="00D032B6" w:rsidRDefault="00A23879">
      <w:pPr>
        <w:pStyle w:val="BodyText"/>
        <w:spacing w:before="96" w:line="147" w:lineRule="auto"/>
        <w:ind w:left="897" w:right="5846"/>
        <w:rPr>
          <w:rFonts w:ascii="Microsoft JhengHei" w:eastAsia="Microsoft JhengHei" w:hAnsi="Microsoft JhengHei" w:cs="Microsoft JhengHei"/>
        </w:rPr>
      </w:pPr>
      <w:r>
        <w:rPr>
          <w:rFonts w:ascii="Microsoft JhengHei" w:eastAsia="Microsoft JhengHei" w:hAnsi="Microsoft JhengHei" w:cs="Microsoft JhengHei"/>
          <w:w w:val="105"/>
        </w:rPr>
        <w:t>db.exec("select</w:t>
      </w:r>
      <w:r>
        <w:rPr>
          <w:rFonts w:ascii="Microsoft JhengHei" w:eastAsia="Microsoft JhengHei" w:hAnsi="Microsoft JhengHei" w:cs="Microsoft JhengHei"/>
          <w:spacing w:val="39"/>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39"/>
          <w:w w:val="105"/>
        </w:rPr>
        <w:t xml:space="preserve"> </w:t>
      </w:r>
      <w:r>
        <w:rPr>
          <w:rFonts w:ascii="Microsoft JhengHei" w:eastAsia="Microsoft JhengHei" w:hAnsi="Microsoft JhengHei" w:cs="Microsoft JhengHei"/>
          <w:w w:val="105"/>
        </w:rPr>
        <w:t>from</w:t>
      </w:r>
      <w:r>
        <w:rPr>
          <w:rFonts w:ascii="Microsoft JhengHei" w:eastAsia="Microsoft JhengHei" w:hAnsi="Microsoft JhengHei" w:cs="Microsoft JhengHei"/>
          <w:spacing w:val="39"/>
          <w:w w:val="105"/>
        </w:rPr>
        <w:t xml:space="preserve"> </w:t>
      </w:r>
      <w:r>
        <w:rPr>
          <w:rFonts w:ascii="Microsoft JhengHei" w:eastAsia="Microsoft JhengHei" w:hAnsi="Microsoft JhengHei" w:cs="Microsoft JhengHei"/>
          <w:w w:val="105"/>
        </w:rPr>
        <w:t>foo.bar")</w:t>
      </w:r>
      <w:r>
        <w:rPr>
          <w:rFonts w:ascii="Microsoft JhengHei" w:eastAsia="Microsoft JhengHei" w:hAnsi="Microsoft JhengHei" w:cs="Microsoft JhengHei"/>
          <w:w w:val="109"/>
        </w:rPr>
        <w:t xml:space="preserve"> </w:t>
      </w:r>
      <w:r>
        <w:rPr>
          <w:rFonts w:ascii="Microsoft JhengHei" w:eastAsia="Microsoft JhengHei" w:hAnsi="Microsoft JhengHei" w:cs="Microsoft JhengHei"/>
          <w:w w:val="105"/>
        </w:rPr>
        <w:t>结果：</w:t>
      </w:r>
    </w:p>
    <w:p w:rsidR="00D032B6" w:rsidRDefault="00A23879">
      <w:pPr>
        <w:pStyle w:val="BodyText"/>
        <w:spacing w:line="221"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7" w:lineRule="exact"/>
        <w:ind w:left="10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"51c909b0c5b855e029000000"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rPr>
        <w:t xml:space="preserve">"age": </w:t>
      </w:r>
      <w:r>
        <w:rPr>
          <w:rFonts w:ascii="Microsoft JhengHei" w:eastAsia="Microsoft JhengHei" w:hAnsi="Microsoft JhengHei" w:cs="Microsoft JhengHei"/>
          <w:spacing w:val="1"/>
        </w:rPr>
        <w:t xml:space="preserve"> </w:t>
      </w:r>
      <w:r>
        <w:rPr>
          <w:rFonts w:ascii="Microsoft JhengHei" w:eastAsia="Microsoft JhengHei" w:hAnsi="Microsoft JhengHei" w:cs="Microsoft JhengHei"/>
        </w:rPr>
        <w:t>10</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32"/>
          <w:w w:val="90"/>
        </w:rPr>
        <w:t xml:space="preserve"> </w:t>
      </w:r>
      <w:r>
        <w:rPr>
          <w:rFonts w:ascii="Microsoft JhengHei" w:eastAsia="Microsoft JhengHei" w:hAnsi="Microsoft JhengHei" w:cs="Microsoft JhengHei"/>
          <w:w w:val="90"/>
        </w:rPr>
        <w:t>"51c909b9c5b855e029000001"</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0"/>
        </w:rPr>
        <w:t xml:space="preserve">"name":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"Tom"</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55"/>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35"/>
        </w:rPr>
        <w:t>"_id":</w:t>
      </w:r>
      <w:r>
        <w:rPr>
          <w:rFonts w:ascii="Microsoft JhengHei" w:eastAsia="Microsoft JhengHei" w:hAnsi="Microsoft JhengHei" w:cs="Microsoft JhengHei"/>
          <w:spacing w:val="-8"/>
          <w:w w:val="135"/>
        </w:rPr>
        <w:t xml:space="preserve"> </w:t>
      </w:r>
      <w:r>
        <w:rPr>
          <w:rFonts w:ascii="Microsoft JhengHei" w:eastAsia="Microsoft JhengHei" w:hAnsi="Microsoft JhengHei" w:cs="Microsoft JhengHei"/>
          <w:w w:val="135"/>
        </w:rPr>
        <w:t>{</w:t>
      </w:r>
    </w:p>
    <w:p w:rsidR="00D032B6" w:rsidRDefault="00A23879">
      <w:pPr>
        <w:pStyle w:val="BodyText"/>
        <w:spacing w:line="212" w:lineRule="exact"/>
        <w:ind w:left="1297"/>
        <w:rPr>
          <w:rFonts w:ascii="Microsoft JhengHei" w:eastAsia="Microsoft JhengHei" w:hAnsi="Microsoft JhengHei" w:cs="Microsoft JhengHei"/>
        </w:rPr>
      </w:pPr>
      <w:r>
        <w:rPr>
          <w:rFonts w:ascii="Microsoft JhengHei" w:eastAsia="Microsoft JhengHei" w:hAnsi="Microsoft JhengHei" w:cs="Microsoft JhengHei"/>
          <w:w w:val="90"/>
        </w:rPr>
        <w:t xml:space="preserve">"$oid":   </w:t>
      </w:r>
      <w:r>
        <w:rPr>
          <w:rFonts w:ascii="Microsoft JhengHei" w:eastAsia="Microsoft JhengHei" w:hAnsi="Microsoft JhengHei" w:cs="Microsoft JhengHei"/>
          <w:spacing w:val="17"/>
          <w:w w:val="90"/>
        </w:rPr>
        <w:t xml:space="preserve"> </w:t>
      </w:r>
      <w:r>
        <w:rPr>
          <w:rFonts w:ascii="Microsoft JhengHei" w:eastAsia="Microsoft JhengHei" w:hAnsi="Microsoft JhengHei" w:cs="Microsoft JhengHei"/>
          <w:w w:val="90"/>
        </w:rPr>
        <w:t>"51c909c2c5b855e029000002"</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80"/>
        </w:rPr>
        <w:t>},</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105"/>
        </w:rPr>
        <w:t xml:space="preserve">"age": </w:t>
      </w:r>
      <w:r>
        <w:rPr>
          <w:rFonts w:ascii="Microsoft JhengHei" w:eastAsia="Microsoft JhengHei" w:hAnsi="Microsoft JhengHei" w:cs="Microsoft JhengHei"/>
          <w:spacing w:val="6"/>
          <w:w w:val="105"/>
        </w:rPr>
        <w:t xml:space="preserve"> </w:t>
      </w:r>
      <w:r>
        <w:rPr>
          <w:rFonts w:ascii="Microsoft JhengHei" w:eastAsia="Microsoft JhengHei" w:hAnsi="Microsoft JhengHei" w:cs="Microsoft JhengHei"/>
          <w:w w:val="105"/>
        </w:rPr>
        <w:t>10,</w:t>
      </w:r>
    </w:p>
    <w:p w:rsidR="00D032B6" w:rsidRDefault="00A23879">
      <w:pPr>
        <w:pStyle w:val="BodyText"/>
        <w:spacing w:line="212" w:lineRule="exact"/>
        <w:ind w:left="1097"/>
        <w:rPr>
          <w:rFonts w:ascii="Microsoft JhengHei" w:eastAsia="Microsoft JhengHei" w:hAnsi="Microsoft JhengHei" w:cs="Microsoft JhengHei"/>
        </w:rPr>
      </w:pPr>
      <w:r>
        <w:rPr>
          <w:rFonts w:ascii="Microsoft JhengHei" w:eastAsia="Microsoft JhengHei" w:hAnsi="Microsoft JhengHei" w:cs="Microsoft JhengHei"/>
          <w:w w:val="95"/>
        </w:rPr>
        <w:t>"name":</w:t>
      </w:r>
      <w:r>
        <w:rPr>
          <w:rFonts w:ascii="Microsoft JhengHei" w:eastAsia="Microsoft JhengHei" w:hAnsi="Microsoft JhengHei" w:cs="Microsoft JhengHei"/>
          <w:spacing w:val="38"/>
          <w:w w:val="95"/>
        </w:rPr>
        <w:t xml:space="preserve"> </w:t>
      </w:r>
      <w:r>
        <w:rPr>
          <w:rFonts w:ascii="Microsoft JhengHei" w:eastAsia="Microsoft JhengHei" w:hAnsi="Microsoft JhengHei" w:cs="Microsoft JhengHei"/>
          <w:w w:val="95"/>
        </w:rPr>
        <w:t>"Tom",</w:t>
      </w:r>
    </w:p>
    <w:p w:rsidR="00D032B6" w:rsidRDefault="00A23879">
      <w:pPr>
        <w:pStyle w:val="BodyText"/>
        <w:spacing w:line="207" w:lineRule="exact"/>
        <w:ind w:left="1097"/>
        <w:rPr>
          <w:rFonts w:ascii="Microsoft JhengHei" w:eastAsia="Microsoft JhengHei" w:hAnsi="Microsoft JhengHei" w:cs="Microsoft JhengHei"/>
        </w:rPr>
      </w:pPr>
      <w:r>
        <w:rPr>
          <w:rFonts w:ascii="Microsoft JhengHei" w:eastAsia="Microsoft JhengHei" w:hAnsi="Microsoft JhengHei" w:cs="Microsoft JhengHei"/>
          <w:w w:val="95"/>
        </w:rPr>
        <w:t>"phone":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123456</w:t>
      </w:r>
    </w:p>
    <w:p w:rsidR="00D032B6" w:rsidRDefault="00A23879">
      <w:pPr>
        <w:pStyle w:val="BodyText"/>
        <w:spacing w:line="223" w:lineRule="exact"/>
        <w:ind w:left="897"/>
        <w:rPr>
          <w:rFonts w:ascii="Microsoft JhengHei" w:eastAsia="Microsoft JhengHei" w:hAnsi="Microsoft JhengHei" w:cs="Microsoft JhengHei"/>
        </w:rPr>
      </w:pPr>
      <w:r>
        <w:rPr>
          <w:rFonts w:ascii="Microsoft JhengHei" w:eastAsia="Microsoft JhengHei" w:hAnsi="Microsoft JhengHei" w:cs="Microsoft JhengHei"/>
          <w:w w:val="195"/>
        </w:rPr>
        <w:t>}...</w:t>
      </w:r>
    </w:p>
    <w:p w:rsidR="00D032B6" w:rsidRDefault="00620DD5">
      <w:pPr>
        <w:pStyle w:val="BodyText"/>
        <w:spacing w:before="6" w:line="553" w:lineRule="exact"/>
        <w:ind w:left="613"/>
      </w:pPr>
      <w:r>
        <w:pict>
          <v:shape id="_x0000_i1149"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606508" w:rsidRDefault="00A23879">
      <w:pPr>
        <w:pStyle w:val="BodyText"/>
        <w:numPr>
          <w:ilvl w:val="1"/>
          <w:numId w:val="2"/>
        </w:numPr>
        <w:tabs>
          <w:tab w:val="left" w:pos="1469"/>
        </w:tabs>
        <w:spacing w:line="148" w:lineRule="exact"/>
        <w:ind w:left="1469"/>
      </w:pPr>
      <w:r>
        <w:rPr>
          <w:w w:val="95"/>
        </w:rPr>
        <w:t>可以选择类似</w:t>
      </w:r>
      <w:r>
        <w:rPr>
          <w:spacing w:val="45"/>
          <w:w w:val="95"/>
        </w:rPr>
        <w:t xml:space="preserve"> </w:t>
      </w:r>
      <w:r>
        <w:rPr>
          <w:color w:val="0000FF"/>
          <w:w w:val="95"/>
        </w:rPr>
        <w:t>where</w:t>
      </w:r>
      <w:r>
        <w:rPr>
          <w:color w:val="000000"/>
          <w:w w:val="95"/>
        </w:rPr>
        <w:t>，</w:t>
      </w:r>
      <w:hyperlink w:anchor="_bookmark324" w:history="1">
        <w:r>
          <w:rPr>
            <w:color w:val="0000FF"/>
            <w:w w:val="95"/>
          </w:rPr>
          <w:t>group</w:t>
        </w:r>
        <w:r>
          <w:rPr>
            <w:color w:val="0000FF"/>
            <w:spacing w:val="45"/>
            <w:w w:val="95"/>
          </w:rPr>
          <w:t xml:space="preserve"> </w:t>
        </w:r>
        <w:r>
          <w:rPr>
            <w:color w:val="0000FF"/>
            <w:w w:val="95"/>
          </w:rPr>
          <w:t>by</w:t>
        </w:r>
      </w:hyperlink>
      <w:r>
        <w:rPr>
          <w:color w:val="000000"/>
          <w:w w:val="95"/>
        </w:rPr>
        <w:t>，</w:t>
      </w:r>
      <w:hyperlink w:anchor="_bookmark325" w:history="1">
        <w:r>
          <w:rPr>
            <w:color w:val="0000FF"/>
            <w:w w:val="95"/>
          </w:rPr>
          <w:t>order</w:t>
        </w:r>
        <w:r>
          <w:rPr>
            <w:color w:val="0000FF"/>
            <w:spacing w:val="45"/>
            <w:w w:val="95"/>
          </w:rPr>
          <w:t xml:space="preserve"> </w:t>
        </w:r>
        <w:r>
          <w:rPr>
            <w:color w:val="0000FF"/>
            <w:w w:val="95"/>
          </w:rPr>
          <w:t>by</w:t>
        </w:r>
      </w:hyperlink>
      <w:r>
        <w:rPr>
          <w:color w:val="000000"/>
          <w:w w:val="95"/>
        </w:rPr>
        <w:t>，</w:t>
      </w:r>
      <w:hyperlink w:anchor="_bookmark327" w:history="1">
        <w:r>
          <w:rPr>
            <w:color w:val="0000FF"/>
            <w:w w:val="95"/>
          </w:rPr>
          <w:t>limit</w:t>
        </w:r>
      </w:hyperlink>
      <w:r>
        <w:rPr>
          <w:color w:val="000000"/>
          <w:w w:val="95"/>
        </w:rPr>
        <w:t>，</w:t>
      </w:r>
      <w:hyperlink w:anchor="_bookmark328" w:history="1">
        <w:r>
          <w:rPr>
            <w:color w:val="0000FF"/>
            <w:w w:val="95"/>
          </w:rPr>
          <w:t>offset</w:t>
        </w:r>
        <w:r>
          <w:rPr>
            <w:color w:val="0000FF"/>
            <w:spacing w:val="45"/>
            <w:w w:val="95"/>
          </w:rPr>
          <w:t xml:space="preserve"> </w:t>
        </w:r>
      </w:hyperlink>
      <w:r>
        <w:rPr>
          <w:color w:val="000000"/>
          <w:w w:val="95"/>
        </w:rPr>
        <w:t>的关键字对要选择的记录做控制。</w:t>
      </w:r>
    </w:p>
    <w:p w:rsidR="00D032B6" w:rsidRDefault="00A23879">
      <w:pPr>
        <w:pStyle w:val="BodyText"/>
        <w:spacing w:before="18"/>
        <w:ind w:left="1253"/>
        <w:rPr>
          <w:lang w:eastAsia="zh-CN"/>
        </w:rPr>
      </w:pPr>
      <w:r>
        <w:rPr>
          <w:lang w:eastAsia="zh-CN"/>
        </w:rPr>
        <w:t>2.</w:t>
      </w:r>
      <w:r>
        <w:rPr>
          <w:spacing w:val="8"/>
          <w:lang w:eastAsia="zh-CN"/>
        </w:rPr>
        <w:t xml:space="preserve"> </w:t>
      </w:r>
      <w:r>
        <w:rPr>
          <w:lang w:eastAsia="zh-CN"/>
        </w:rPr>
        <w:t>如果查询源不为集合，则本层查询中所有字段均需要引用别名（*除外），例如：</w:t>
      </w:r>
    </w:p>
    <w:p w:rsidR="00D032B6" w:rsidRDefault="00035F6E">
      <w:pPr>
        <w:pStyle w:val="BodyText"/>
        <w:spacing w:line="324" w:lineRule="exact"/>
        <w:ind w:left="1253"/>
        <w:rPr>
          <w:rFonts w:ascii="Microsoft JhengHei" w:eastAsia="Microsoft JhengHei" w:hAnsi="Microsoft JhengHei" w:cs="Microsoft JhengHei"/>
        </w:rPr>
      </w:pPr>
      <w:r w:rsidRPr="00035F6E">
        <w:pict>
          <v:group id="_x0000_s2164" style="position:absolute;left:0;text-align:left;margin-left:113.7pt;margin-top:4.75pt;width:441.6pt;height:10.6pt;z-index:-251380736;mso-position-horizontal-relative:page" coordorigin="2274,95" coordsize="8832,212">
            <v:shape id="_x0000_s2165" style="position:absolute;left:2274;top:95;width:8832;height:212" coordorigin="2274,95" coordsize="8832,212" path="m2274,95r8832,l11106,307r-8832,l2274,95xe" fillcolor="#efefef" stroked="f">
              <v:path arrowok="t"/>
            </v:shape>
            <w10:wrap anchorx="page"/>
          </v:group>
        </w:pict>
      </w:r>
      <w:r w:rsidR="00A23879">
        <w:rPr>
          <w:rFonts w:ascii="Microsoft JhengHei" w:eastAsia="Microsoft JhengHei" w:hAnsi="Microsoft JhengHei" w:cs="Microsoft JhengHei"/>
          <w:w w:val="105"/>
        </w:rPr>
        <w:t>select</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05"/>
        </w:rPr>
        <w:t>T.a</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90"/>
        </w:rPr>
        <w:t>,</w:t>
      </w:r>
      <w:r w:rsidR="00A23879">
        <w:rPr>
          <w:rFonts w:ascii="Microsoft JhengHei" w:eastAsia="Microsoft JhengHei" w:hAnsi="Microsoft JhengHei" w:cs="Microsoft JhengHei"/>
          <w:spacing w:val="-9"/>
          <w:w w:val="190"/>
        </w:rPr>
        <w:t xml:space="preserve"> </w:t>
      </w:r>
      <w:r w:rsidR="00A23879">
        <w:rPr>
          <w:rFonts w:ascii="Microsoft JhengHei" w:eastAsia="Microsoft JhengHei" w:hAnsi="Microsoft JhengHei" w:cs="Microsoft JhengHei"/>
          <w:w w:val="105"/>
        </w:rPr>
        <w:t>T.b</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from</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05"/>
        </w:rPr>
        <w:t>(select</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from</w:t>
      </w:r>
      <w:r w:rsidR="00A23879">
        <w:rPr>
          <w:rFonts w:ascii="Microsoft JhengHei" w:eastAsia="Microsoft JhengHei" w:hAnsi="Microsoft JhengHei" w:cs="Microsoft JhengHei"/>
          <w:spacing w:val="33"/>
          <w:w w:val="105"/>
        </w:rPr>
        <w:t xml:space="preserve"> </w:t>
      </w:r>
      <w:r w:rsidR="00A23879">
        <w:rPr>
          <w:rFonts w:ascii="Microsoft JhengHei" w:eastAsia="Microsoft JhengHei" w:hAnsi="Microsoft JhengHei" w:cs="Microsoft JhengHei"/>
          <w:w w:val="105"/>
        </w:rPr>
        <w:t>foo.bar)</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as</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w w:val="105"/>
        </w:rPr>
        <w:t>T</w:t>
      </w:r>
      <w:r w:rsidR="00A23879">
        <w:rPr>
          <w:rFonts w:ascii="Microsoft JhengHei" w:eastAsia="Microsoft JhengHei" w:hAnsi="Microsoft JhengHei" w:cs="Microsoft JhengHei"/>
          <w:spacing w:val="34"/>
          <w:w w:val="105"/>
        </w:rPr>
        <w:t xml:space="preserve"> </w:t>
      </w:r>
      <w:r w:rsidR="00A23879">
        <w:rPr>
          <w:rFonts w:ascii="Microsoft JhengHei" w:eastAsia="Microsoft JhengHei" w:hAnsi="Microsoft JhengHei" w:cs="Microsoft JhengHei"/>
        </w:rPr>
        <w:t>where</w:t>
      </w:r>
      <w:r w:rsidR="00A23879">
        <w:rPr>
          <w:rFonts w:ascii="Microsoft JhengHei" w:eastAsia="Microsoft JhengHei" w:hAnsi="Microsoft JhengHei" w:cs="Microsoft JhengHei"/>
          <w:spacing w:val="36"/>
        </w:rPr>
        <w:t xml:space="preserve"> </w:t>
      </w:r>
      <w:r w:rsidR="00A23879">
        <w:rPr>
          <w:rFonts w:ascii="Microsoft JhengHei" w:eastAsia="Microsoft JhengHei" w:hAnsi="Microsoft JhengHei" w:cs="Microsoft JhengHei"/>
        </w:rPr>
        <w:t>T.a&lt;10</w:t>
      </w:r>
    </w:p>
    <w:p w:rsidR="00D032B6" w:rsidRDefault="00A23879">
      <w:pPr>
        <w:pStyle w:val="BodyText"/>
        <w:spacing w:before="26"/>
        <w:ind w:left="1253"/>
        <w:rPr>
          <w:lang w:eastAsia="zh-CN"/>
        </w:rPr>
      </w:pPr>
      <w:r>
        <w:rPr>
          <w:lang w:eastAsia="zh-CN"/>
        </w:rPr>
        <w:t>3.</w:t>
      </w:r>
      <w:r>
        <w:rPr>
          <w:spacing w:val="-9"/>
          <w:lang w:eastAsia="zh-CN"/>
        </w:rPr>
        <w:t xml:space="preserve"> </w:t>
      </w:r>
      <w:r>
        <w:rPr>
          <w:lang w:eastAsia="zh-CN"/>
        </w:rPr>
        <w:t>子查询必须包含别名，子查询中出现的别名只作用于上一层。</w:t>
      </w:r>
    </w:p>
    <w:p w:rsidR="00D032B6" w:rsidRDefault="00D032B6">
      <w:pPr>
        <w:spacing w:before="5" w:line="110" w:lineRule="exact"/>
        <w:rPr>
          <w:sz w:val="11"/>
          <w:szCs w:val="11"/>
          <w:lang w:eastAsia="zh-CN"/>
        </w:rPr>
      </w:pPr>
    </w:p>
    <w:p w:rsidR="00D032B6" w:rsidRDefault="00A23879">
      <w:pPr>
        <w:pStyle w:val="Heading4"/>
        <w:ind w:left="113"/>
      </w:pPr>
      <w:bookmarkStart w:id="693" w:name="sql_update"/>
      <w:bookmarkStart w:id="694" w:name="_bookmark322"/>
      <w:bookmarkEnd w:id="693"/>
      <w:bookmarkEnd w:id="694"/>
      <w:r>
        <w:rPr>
          <w:w w:val="95"/>
        </w:rPr>
        <w:t>sql</w:t>
      </w:r>
      <w:r>
        <w:rPr>
          <w:spacing w:val="-25"/>
          <w:w w:val="95"/>
        </w:rPr>
        <w:t xml:space="preserve"> </w:t>
      </w:r>
      <w:r>
        <w:rPr>
          <w:w w:val="95"/>
        </w:rPr>
        <w:t>update</w:t>
      </w:r>
    </w:p>
    <w:p w:rsidR="00D032B6" w:rsidRDefault="00D032B6">
      <w:pPr>
        <w:spacing w:before="2" w:line="200" w:lineRule="exact"/>
        <w:rPr>
          <w:sz w:val="20"/>
          <w:szCs w:val="20"/>
        </w:rPr>
      </w:pPr>
    </w:p>
    <w:p w:rsidR="00D032B6" w:rsidRDefault="00A23879">
      <w:pPr>
        <w:pStyle w:val="BodyText"/>
        <w:spacing w:line="253" w:lineRule="auto"/>
        <w:ind w:left="613" w:right="7041"/>
      </w:pPr>
      <w:r>
        <w:rPr>
          <w:w w:val="95"/>
        </w:rPr>
        <w:t>update</w:t>
      </w:r>
      <w:r>
        <w:rPr>
          <w:spacing w:val="2"/>
          <w:w w:val="95"/>
        </w:rPr>
        <w:t xml:space="preserve"> </w:t>
      </w:r>
      <w:r>
        <w:rPr>
          <w:w w:val="95"/>
        </w:rPr>
        <w:t>语句</w:t>
      </w:r>
      <w:r>
        <w:t xml:space="preserve"> 用于修改集合中的记录。</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62" style="position:absolute;left:0;text-align:left;margin-left:81.7pt;margin-top:6.75pt;width:473.6pt;height:10.6pt;z-index:-251379712;mso-position-horizontal-relative:page" coordorigin="1634,135" coordsize="9472,212">
            <v:shape id="_x0000_s216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update</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&lt;cs_name&gt;.&lt;cl_name&gt;</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set</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(&lt;field1_name&gt;=&lt;value1&gt;,...)</w:t>
      </w:r>
      <w:r w:rsidR="00A23879">
        <w:rPr>
          <w:rFonts w:ascii="Microsoft JhengHei" w:eastAsia="Microsoft JhengHei" w:hAnsi="Microsoft JhengHei" w:cs="Microsoft JhengHei"/>
          <w:spacing w:val="28"/>
          <w:w w:val="95"/>
        </w:rPr>
        <w:t xml:space="preserve"> </w:t>
      </w:r>
      <w:r w:rsidR="00A23879">
        <w:rPr>
          <w:rFonts w:ascii="Microsoft JhengHei" w:eastAsia="Microsoft JhengHei" w:hAnsi="Microsoft JhengHei" w:cs="Microsoft JhengHei"/>
          <w:w w:val="95"/>
        </w:rPr>
        <w:t>[where</w:t>
      </w:r>
      <w:r w:rsidR="00A23879">
        <w:rPr>
          <w:rFonts w:ascii="Microsoft JhengHei" w:eastAsia="Microsoft JhengHei" w:hAnsi="Microsoft JhengHei" w:cs="Microsoft JhengHei"/>
          <w:spacing w:val="27"/>
          <w:w w:val="95"/>
        </w:rPr>
        <w:t xml:space="preserve"> </w:t>
      </w:r>
      <w:r w:rsidR="00A23879">
        <w:rPr>
          <w:rFonts w:ascii="Microsoft JhengHei" w:eastAsia="Microsoft JhengHei" w:hAnsi="Microsoft JhengHei" w:cs="Microsoft JhengHei"/>
          <w:w w:val="95"/>
        </w:rPr>
        <w:t>&lt;condition&gt;]</w:t>
      </w:r>
    </w:p>
    <w:p w:rsidR="00D032B6" w:rsidRDefault="00A23879">
      <w:pPr>
        <w:pStyle w:val="BodyText"/>
        <w:spacing w:before="26"/>
        <w:ind w:left="613"/>
      </w:pPr>
      <w:r>
        <w:rPr>
          <w:w w:val="95"/>
        </w:rPr>
        <w:t>&lt;cs_name&gt;：集合空间名</w:t>
      </w:r>
    </w:p>
    <w:p w:rsidR="00D032B6" w:rsidRDefault="00A23879">
      <w:pPr>
        <w:pStyle w:val="BodyText"/>
        <w:spacing w:before="18"/>
        <w:ind w:left="613"/>
      </w:pPr>
      <w:r>
        <w:rPr>
          <w:w w:val="95"/>
        </w:rPr>
        <w:t>&lt;cl_name&gt;：集合名</w:t>
      </w:r>
    </w:p>
    <w:p w:rsidR="00D032B6" w:rsidRDefault="00A23879">
      <w:pPr>
        <w:pStyle w:val="BodyText"/>
        <w:spacing w:before="18" w:line="379" w:lineRule="auto"/>
        <w:ind w:left="613" w:right="5551"/>
      </w:pPr>
      <w:r>
        <w:rPr>
          <w:w w:val="95"/>
        </w:rPr>
        <w:t>&lt;condition&gt;：条件，只对符合条件的记录更新</w:t>
      </w:r>
      <w:r>
        <w:t xml:space="preserve"> 示例</w:t>
      </w:r>
    </w:p>
    <w:p w:rsidR="00D032B6" w:rsidRDefault="00A23879">
      <w:pPr>
        <w:pStyle w:val="BodyText"/>
        <w:tabs>
          <w:tab w:val="left" w:pos="897"/>
        </w:tabs>
        <w:spacing w:line="223" w:lineRule="exact"/>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本例会修改集合中全部的记录，将记录中的</w:t>
      </w:r>
      <w:r>
        <w:rPr>
          <w:spacing w:val="-29"/>
          <w:position w:val="1"/>
        </w:rPr>
        <w:t xml:space="preserve"> </w:t>
      </w:r>
      <w:r>
        <w:rPr>
          <w:position w:val="1"/>
        </w:rPr>
        <w:t>age</w:t>
      </w:r>
      <w:r>
        <w:rPr>
          <w:spacing w:val="-29"/>
          <w:position w:val="1"/>
        </w:rPr>
        <w:t xml:space="preserve"> </w:t>
      </w:r>
      <w:r>
        <w:rPr>
          <w:position w:val="1"/>
        </w:rPr>
        <w:t>字段值修改为20，如果记录中不存在</w:t>
      </w:r>
      <w:r>
        <w:rPr>
          <w:spacing w:val="-29"/>
          <w:position w:val="1"/>
        </w:rPr>
        <w:t xml:space="preserve"> </w:t>
      </w:r>
      <w:r>
        <w:rPr>
          <w:position w:val="1"/>
        </w:rPr>
        <w:t>age</w:t>
      </w:r>
      <w:r>
        <w:rPr>
          <w:spacing w:val="-29"/>
          <w:position w:val="1"/>
        </w:rPr>
        <w:t xml:space="preserve"> </w:t>
      </w:r>
      <w:r>
        <w:rPr>
          <w:position w:val="1"/>
        </w:rPr>
        <w:t>字段，则将</w:t>
      </w:r>
    </w:p>
    <w:p w:rsidR="00D032B6" w:rsidRDefault="00A23879">
      <w:pPr>
        <w:pStyle w:val="BodyText"/>
        <w:spacing w:line="243" w:lineRule="exact"/>
        <w:ind w:left="897"/>
        <w:rPr>
          <w:lang w:eastAsia="zh-CN"/>
        </w:rPr>
      </w:pPr>
      <w:r>
        <w:rPr>
          <w:w w:val="95"/>
          <w:lang w:eastAsia="zh-CN"/>
        </w:rPr>
        <w:t>age：20添加到记录中：</w:t>
      </w:r>
    </w:p>
    <w:p w:rsidR="00D032B6" w:rsidRDefault="00035F6E">
      <w:pPr>
        <w:pStyle w:val="BodyText"/>
        <w:spacing w:before="20"/>
        <w:ind w:left="897"/>
        <w:rPr>
          <w:rFonts w:ascii="Microsoft JhengHei" w:eastAsia="Microsoft JhengHei" w:hAnsi="Microsoft JhengHei" w:cs="Microsoft JhengHei"/>
        </w:rPr>
      </w:pPr>
      <w:r w:rsidRPr="00035F6E">
        <w:pict>
          <v:group id="_x0000_s2160" style="position:absolute;left:0;text-align:left;margin-left:95.85pt;margin-top:6.75pt;width:459.45pt;height:10.6pt;z-index:-251378688;mso-position-horizontal-relative:page" coordorigin="1917,135" coordsize="9189,212">
            <v:shape id="_x0000_s2161" style="position:absolute;left:1917;top:135;width:9189;height:212" coordorigin="1917,135" coordsize="9189,212" path="m1917,135r9189,l11106,347r-9189,l1917,135xe" fillcolor="#efefef" stroked="f">
              <v:path arrowok="t"/>
            </v:shape>
            <w10:wrap anchorx="page"/>
          </v:group>
        </w:pict>
      </w:r>
      <w:r w:rsidR="00A23879">
        <w:rPr>
          <w:rFonts w:ascii="Microsoft JhengHei" w:eastAsia="Microsoft JhengHei" w:hAnsi="Microsoft JhengHei" w:cs="Microsoft JhengHei"/>
        </w:rPr>
        <w:t>db.execUpdate("update</w:t>
      </w:r>
      <w:r w:rsidR="00A23879">
        <w:rPr>
          <w:rFonts w:ascii="Microsoft JhengHei" w:eastAsia="Microsoft JhengHei" w:hAnsi="Microsoft JhengHei" w:cs="Microsoft JhengHei"/>
          <w:spacing w:val="-15"/>
        </w:rPr>
        <w:t xml:space="preserve"> </w:t>
      </w:r>
      <w:r w:rsidR="00A23879">
        <w:rPr>
          <w:rFonts w:ascii="Microsoft JhengHei" w:eastAsia="Microsoft JhengHei" w:hAnsi="Microsoft JhengHei" w:cs="Microsoft JhengHei"/>
        </w:rPr>
        <w:t>foo.bar</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set</w:t>
      </w:r>
      <w:r w:rsidR="00A23879">
        <w:rPr>
          <w:rFonts w:ascii="Microsoft JhengHei" w:eastAsia="Microsoft JhengHei" w:hAnsi="Microsoft JhengHei" w:cs="Microsoft JhengHei"/>
          <w:spacing w:val="-14"/>
        </w:rPr>
        <w:t xml:space="preserve"> </w:t>
      </w:r>
      <w:r w:rsidR="00A23879">
        <w:rPr>
          <w:rFonts w:ascii="Microsoft JhengHei" w:eastAsia="Microsoft JhengHei" w:hAnsi="Microsoft JhengHei" w:cs="Microsoft JhengHei"/>
        </w:rPr>
        <w:t>age=20")</w:t>
      </w:r>
    </w:p>
    <w:p w:rsidR="00D032B6" w:rsidRDefault="00D032B6">
      <w:pPr>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035F6E">
      <w:pPr>
        <w:spacing w:before="4" w:line="130" w:lineRule="exact"/>
        <w:rPr>
          <w:sz w:val="13"/>
          <w:szCs w:val="13"/>
        </w:rPr>
      </w:pPr>
      <w:r w:rsidRPr="00035F6E">
        <w:lastRenderedPageBreak/>
        <w:pict>
          <v:group id="_x0000_s2158" style="position:absolute;margin-left:95.85pt;margin-top:72.7pt;width:459.45pt;height:10.6pt;z-index:-251377664;mso-position-horizontal-relative:page;mso-position-vertical-relative:page" coordorigin="1917,1454" coordsize="9189,212">
            <v:shape id="_x0000_s2159" style="position:absolute;left:1917;top:1454;width:9189;height:212" coordorigin="1917,1454" coordsize="9189,212" path="m1917,1454r9189,l11106,1666r-9189,l1917,1454xe" fillcolor="#efefef" stroked="f">
              <v:path arrowok="t"/>
            </v:shape>
            <w10:wrap anchorx="page" anchory="page"/>
          </v:group>
        </w:pict>
      </w:r>
      <w:r w:rsidRPr="00035F6E">
        <w:pict>
          <v:group id="_x0000_s2156" style="position:absolute;margin-left:81.7pt;margin-top:187.7pt;width:473.6pt;height:10.6pt;z-index:-251376640;mso-position-horizontal-relative:page;mso-position-vertical-relative:page" coordorigin="1634,3754" coordsize="9472,212">
            <v:shape id="_x0000_s2157" style="position:absolute;left:1634;top:3754;width:9472;height:212" coordorigin="1634,3754" coordsize="9472,212" path="m1634,3754r9472,l11106,3966r-9472,l1634,3754xe" fillcolor="#efefef" stroked="f">
              <v:path arrowok="t"/>
            </v:shape>
            <w10:wrap anchorx="page" anchory="page"/>
          </v:group>
        </w:pict>
      </w:r>
      <w:r w:rsidRPr="00035F6E">
        <w:pict>
          <v:group id="_x0000_s2154" style="position:absolute;margin-left:95.85pt;margin-top:306.3pt;width:459.45pt;height:10.6pt;z-index:-251375616;mso-position-horizontal-relative:page;mso-position-vertical-relative:page" coordorigin="1917,6126" coordsize="9189,212">
            <v:shape id="_x0000_s2155" style="position:absolute;left:1917;top:6126;width:9189;height:212" coordorigin="1917,6126" coordsize="9189,212" path="m1917,6126r9189,l11106,6338r-9189,l1917,6126xe" fillcolor="#efefef" stroked="f">
              <v:path arrowok="t"/>
            </v:shape>
            <w10:wrap anchorx="page" anchory="page"/>
          </v:group>
        </w:pict>
      </w:r>
      <w:r w:rsidRPr="00035F6E">
        <w:pict>
          <v:group id="_x0000_s2152" style="position:absolute;margin-left:95.85pt;margin-top:334.4pt;width:459.45pt;height:10.6pt;z-index:-251374592;mso-position-horizontal-relative:page;mso-position-vertical-relative:page" coordorigin="1917,6688" coordsize="9189,212">
            <v:shape id="_x0000_s2153" style="position:absolute;left:1917;top:6688;width:9189;height:212" coordorigin="1917,6688" coordsize="9189,212" path="m1917,6688r9189,l11106,6900r-9189,l1917,6688xe" fillcolor="#efefef" stroked="f">
              <v:path arrowok="t"/>
            </v:shape>
            <w10:wrap anchorx="page" anchory="page"/>
          </v:group>
        </w:pict>
      </w:r>
      <w:r w:rsidRPr="00035F6E">
        <w:pict>
          <v:group id="_x0000_s2150" style="position:absolute;margin-left:81.7pt;margin-top:449.4pt;width:473.6pt;height:10.6pt;z-index:-251373568;mso-position-horizontal-relative:page;mso-position-vertical-relative:page" coordorigin="1634,8988" coordsize="9472,212">
            <v:shape id="_x0000_s2151" style="position:absolute;left:1634;top:8988;width:9472;height:212" coordorigin="1634,8988" coordsize="9472,212" path="m1634,8988r9472,l11106,9200r-9472,l1634,8988xe" fillcolor="#efefef" stroked="f">
              <v:path arrowok="t"/>
            </v:shape>
            <w10:wrap anchorx="page" anchory="page"/>
          </v:group>
        </w:pict>
      </w:r>
      <w:r w:rsidRPr="00035F6E">
        <w:pict>
          <v:group id="_x0000_s2148" style="position:absolute;margin-left:95.85pt;margin-top:550pt;width:459.45pt;height:10.6pt;z-index:-251372544;mso-position-horizontal-relative:page;mso-position-vertical-relative:page" coordorigin="1917,11000" coordsize="9189,212">
            <v:shape id="_x0000_s2149" style="position:absolute;left:1917;top:11000;width:9189;height:212" coordorigin="1917,11000" coordsize="9189,212" path="m1917,11000r9189,l11106,11212r-9189,l1917,11000xe" fillcolor="#efefef" stroked="f">
              <v:path arrowok="t"/>
            </v:shape>
            <w10:wrap anchorx="page" anchory="page"/>
          </v:group>
        </w:pict>
      </w:r>
      <w:r w:rsidRPr="00035F6E">
        <w:pict>
          <v:group id="_x0000_s2146" style="position:absolute;margin-left:81.7pt;margin-top:703pt;width:473.6pt;height:10.6pt;z-index:-251371520;mso-position-horizontal-relative:page;mso-position-vertical-relative:page" coordorigin="1634,14060" coordsize="9472,212">
            <v:shape id="_x0000_s2147" style="position:absolute;left:1634;top:14060;width:9472;height:212" coordorigin="1634,14060" coordsize="9472,212" path="m1634,14060r9472,l11106,14272r-9472,l1634,14060xe" fillcolor="#efefef" stroked="f">
              <v:path arrowok="t"/>
            </v:shape>
            <w10:wrap anchorx="page" anchory="page"/>
          </v:group>
        </w:pict>
      </w:r>
    </w:p>
    <w:p w:rsidR="00D032B6" w:rsidRDefault="00A23879">
      <w:pPr>
        <w:pStyle w:val="BodyText"/>
        <w:tabs>
          <w:tab w:val="left" w:pos="1217"/>
        </w:tabs>
        <w:spacing w:line="308" w:lineRule="exact"/>
        <w:rPr>
          <w:lang w:eastAsia="zh-CN"/>
        </w:rPr>
      </w:pPr>
      <w:r>
        <w:rPr>
          <w:rFonts w:ascii="Times New Roman" w:eastAsia="Times New Roman" w:hAnsi="Times New Roman" w:cs="Times New Roman"/>
          <w:w w:val="95"/>
          <w:lang w:eastAsia="zh-CN"/>
        </w:rPr>
        <w:t>•</w:t>
      </w:r>
      <w:r>
        <w:rPr>
          <w:rFonts w:ascii="Times New Roman" w:eastAsia="Times New Roman" w:hAnsi="Times New Roman" w:cs="Times New Roman"/>
          <w:w w:val="95"/>
          <w:lang w:eastAsia="zh-CN"/>
        </w:rPr>
        <w:tab/>
      </w:r>
      <w:r>
        <w:rPr>
          <w:w w:val="95"/>
          <w:position w:val="1"/>
          <w:lang w:eastAsia="zh-CN"/>
        </w:rPr>
        <w:t>本例会修改符合条件的记录，只对符合条件</w:t>
      </w:r>
      <w:r>
        <w:rPr>
          <w:spacing w:val="52"/>
          <w:w w:val="95"/>
          <w:position w:val="1"/>
          <w:lang w:eastAsia="zh-CN"/>
        </w:rPr>
        <w:t xml:space="preserve"> </w:t>
      </w:r>
      <w:r>
        <w:rPr>
          <w:w w:val="95"/>
          <w:position w:val="1"/>
          <w:lang w:eastAsia="zh-CN"/>
        </w:rPr>
        <w:t>age</w:t>
      </w:r>
      <w:r>
        <w:rPr>
          <w:spacing w:val="53"/>
          <w:w w:val="95"/>
          <w:position w:val="1"/>
          <w:lang w:eastAsia="zh-CN"/>
        </w:rPr>
        <w:t xml:space="preserve"> </w:t>
      </w:r>
      <w:r>
        <w:rPr>
          <w:w w:val="95"/>
          <w:position w:val="1"/>
          <w:lang w:eastAsia="zh-CN"/>
        </w:rPr>
        <w:t>&lt;</w:t>
      </w:r>
      <w:r>
        <w:rPr>
          <w:spacing w:val="52"/>
          <w:w w:val="95"/>
          <w:position w:val="1"/>
          <w:lang w:eastAsia="zh-CN"/>
        </w:rPr>
        <w:t xml:space="preserve"> </w:t>
      </w:r>
      <w:r>
        <w:rPr>
          <w:w w:val="95"/>
          <w:position w:val="1"/>
          <w:lang w:eastAsia="zh-CN"/>
        </w:rPr>
        <w:t>10</w:t>
      </w:r>
      <w:r>
        <w:rPr>
          <w:spacing w:val="53"/>
          <w:w w:val="95"/>
          <w:position w:val="1"/>
          <w:lang w:eastAsia="zh-CN"/>
        </w:rPr>
        <w:t xml:space="preserve"> </w:t>
      </w:r>
      <w:r>
        <w:rPr>
          <w:w w:val="95"/>
          <w:position w:val="1"/>
          <w:lang w:eastAsia="zh-CN"/>
        </w:rPr>
        <w:t>的记录做修改操作：</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db.execUpdate("update</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foo.bar</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set</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age=20</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where</w:t>
      </w:r>
      <w:r>
        <w:rPr>
          <w:rFonts w:ascii="Microsoft JhengHei" w:eastAsia="Microsoft JhengHei" w:hAnsi="Microsoft JhengHei" w:cs="Microsoft JhengHei"/>
          <w:spacing w:val="26"/>
          <w:w w:val="95"/>
        </w:rPr>
        <w:t xml:space="preserve"> </w:t>
      </w:r>
      <w:r>
        <w:rPr>
          <w:rFonts w:ascii="Microsoft JhengHei" w:eastAsia="Microsoft JhengHei" w:hAnsi="Microsoft JhengHei" w:cs="Microsoft JhengHei"/>
          <w:w w:val="95"/>
        </w:rPr>
        <w:t>age&lt;10")</w:t>
      </w:r>
    </w:p>
    <w:p w:rsidR="00D032B6" w:rsidRDefault="00A23879">
      <w:pPr>
        <w:pStyle w:val="Heading4"/>
        <w:spacing w:before="83"/>
      </w:pPr>
      <w:bookmarkStart w:id="695" w:name="sql_delete"/>
      <w:bookmarkStart w:id="696" w:name="_bookmark323"/>
      <w:bookmarkEnd w:id="695"/>
      <w:bookmarkEnd w:id="696"/>
      <w:r>
        <w:rPr>
          <w:w w:val="95"/>
        </w:rPr>
        <w:t>sql</w:t>
      </w:r>
      <w:r>
        <w:rPr>
          <w:spacing w:val="-24"/>
          <w:w w:val="95"/>
        </w:rPr>
        <w:t xml:space="preserve"> </w:t>
      </w:r>
      <w:r>
        <w:rPr>
          <w:w w:val="95"/>
        </w:rPr>
        <w:t>delete</w:t>
      </w:r>
    </w:p>
    <w:p w:rsidR="00D032B6" w:rsidRDefault="00D032B6">
      <w:pPr>
        <w:spacing w:before="2" w:line="200" w:lineRule="exact"/>
        <w:rPr>
          <w:sz w:val="20"/>
          <w:szCs w:val="20"/>
        </w:rPr>
      </w:pPr>
    </w:p>
    <w:p w:rsidR="00D032B6" w:rsidRDefault="00A23879">
      <w:pPr>
        <w:pStyle w:val="BodyText"/>
        <w:spacing w:line="253" w:lineRule="auto"/>
        <w:ind w:right="5700"/>
      </w:pPr>
      <w:r>
        <w:rPr>
          <w:w w:val="95"/>
        </w:rPr>
        <w:t>delete</w:t>
      </w:r>
      <w:r>
        <w:rPr>
          <w:spacing w:val="4"/>
          <w:w w:val="95"/>
        </w:rPr>
        <w:t xml:space="preserve"> </w:t>
      </w:r>
      <w:r>
        <w:rPr>
          <w:w w:val="95"/>
        </w:rPr>
        <w:t>语句</w:t>
      </w:r>
      <w:r>
        <w:t xml:space="preserve"> 用于删除集合中的记录。</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w w:val="95"/>
        </w:rPr>
        <w:t>delete</w:t>
      </w:r>
      <w:r>
        <w:rPr>
          <w:rFonts w:ascii="Microsoft JhengHei" w:eastAsia="Microsoft JhengHei" w:hAnsi="Microsoft JhengHei" w:cs="Microsoft JhengHei"/>
          <w:spacing w:val="-6"/>
          <w:w w:val="95"/>
        </w:rPr>
        <w:t xml:space="preserve"> </w:t>
      </w:r>
      <w:r>
        <w:rPr>
          <w:rFonts w:ascii="Microsoft JhengHei" w:eastAsia="Microsoft JhengHei" w:hAnsi="Microsoft JhengHei" w:cs="Microsoft JhengHei"/>
          <w:w w:val="95"/>
        </w:rPr>
        <w:t>from</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&lt;cs_name&gt;.&lt;cl_name&gt;</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[where</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&lt;condition&gt;]</w:t>
      </w:r>
    </w:p>
    <w:p w:rsidR="00D032B6" w:rsidRDefault="00A23879">
      <w:pPr>
        <w:pStyle w:val="BodyText"/>
        <w:spacing w:before="26"/>
      </w:pPr>
      <w:r>
        <w:rPr>
          <w:w w:val="95"/>
        </w:rPr>
        <w:t>&lt;cs_name&gt;：集合空间名</w:t>
      </w:r>
    </w:p>
    <w:p w:rsidR="00D032B6" w:rsidRDefault="00A23879">
      <w:pPr>
        <w:pStyle w:val="BodyText"/>
        <w:spacing w:before="18"/>
      </w:pPr>
      <w:r>
        <w:rPr>
          <w:w w:val="95"/>
        </w:rPr>
        <w:t>&lt;cl_name&gt;：集合名</w:t>
      </w:r>
    </w:p>
    <w:p w:rsidR="00D032B6" w:rsidRDefault="00A23879">
      <w:pPr>
        <w:pStyle w:val="BodyText"/>
        <w:spacing w:before="18" w:line="379" w:lineRule="auto"/>
        <w:ind w:right="4511"/>
        <w:rPr>
          <w:lang w:eastAsia="zh-CN"/>
        </w:rPr>
      </w:pPr>
      <w:r>
        <w:rPr>
          <w:w w:val="95"/>
          <w:lang w:eastAsia="zh-CN"/>
        </w:rPr>
        <w:t>&lt;condition&gt;：条件，只对符合条件的记录删除</w:t>
      </w:r>
      <w:r>
        <w:rPr>
          <w:lang w:eastAsia="zh-CN"/>
        </w:rPr>
        <w:t xml:space="preserve"> 示例</w:t>
      </w:r>
    </w:p>
    <w:p w:rsidR="00D032B6" w:rsidRDefault="00A23879">
      <w:pPr>
        <w:pStyle w:val="BodyText"/>
        <w:tabs>
          <w:tab w:val="left" w:pos="1217"/>
        </w:tabs>
        <w:spacing w:line="223"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本例会删除集合中的所有记录：</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db.execUpdate("delete  </w:t>
      </w:r>
      <w:r>
        <w:rPr>
          <w:rFonts w:ascii="Microsoft JhengHei" w:eastAsia="Microsoft JhengHei" w:hAnsi="Microsoft JhengHei" w:cs="Microsoft JhengHei"/>
          <w:spacing w:val="20"/>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1"/>
          <w:w w:val="95"/>
        </w:rPr>
        <w:t xml:space="preserve"> </w:t>
      </w:r>
      <w:r>
        <w:rPr>
          <w:rFonts w:ascii="Microsoft JhengHei" w:eastAsia="Microsoft JhengHei" w:hAnsi="Microsoft JhengHei" w:cs="Microsoft JhengHei"/>
          <w:w w:val="95"/>
        </w:rPr>
        <w:t>foo.bar")</w:t>
      </w:r>
    </w:p>
    <w:p w:rsidR="00D032B6" w:rsidRDefault="00A23879">
      <w:pPr>
        <w:pStyle w:val="BodyText"/>
        <w:tabs>
          <w:tab w:val="left" w:pos="1217"/>
        </w:tabs>
        <w:spacing w:line="234" w:lineRule="exact"/>
        <w:rPr>
          <w:lang w:eastAsia="zh-CN"/>
        </w:rPr>
      </w:pPr>
      <w:r>
        <w:rPr>
          <w:rFonts w:ascii="Times New Roman" w:eastAsia="Times New Roman" w:hAnsi="Times New Roman" w:cs="Times New Roman"/>
          <w:lang w:eastAsia="zh-CN"/>
        </w:rPr>
        <w:t>•</w:t>
      </w:r>
      <w:r>
        <w:rPr>
          <w:rFonts w:ascii="Times New Roman" w:eastAsia="Times New Roman" w:hAnsi="Times New Roman" w:cs="Times New Roman"/>
          <w:lang w:eastAsia="zh-CN"/>
        </w:rPr>
        <w:tab/>
      </w:r>
      <w:r>
        <w:rPr>
          <w:position w:val="1"/>
          <w:lang w:eastAsia="zh-CN"/>
        </w:rPr>
        <w:t>本例会删除符合条件</w:t>
      </w:r>
      <w:r>
        <w:rPr>
          <w:spacing w:val="-37"/>
          <w:position w:val="1"/>
          <w:lang w:eastAsia="zh-CN"/>
        </w:rPr>
        <w:t xml:space="preserve"> </w:t>
      </w:r>
      <w:r>
        <w:rPr>
          <w:position w:val="1"/>
          <w:lang w:eastAsia="zh-CN"/>
        </w:rPr>
        <w:t>age</w:t>
      </w:r>
      <w:r>
        <w:rPr>
          <w:spacing w:val="-37"/>
          <w:position w:val="1"/>
          <w:lang w:eastAsia="zh-CN"/>
        </w:rPr>
        <w:t xml:space="preserve"> </w:t>
      </w:r>
      <w:r>
        <w:rPr>
          <w:position w:val="1"/>
          <w:lang w:eastAsia="zh-CN"/>
        </w:rPr>
        <w:t>&lt;10</w:t>
      </w:r>
      <w:r>
        <w:rPr>
          <w:spacing w:val="-36"/>
          <w:position w:val="1"/>
          <w:lang w:eastAsia="zh-CN"/>
        </w:rPr>
        <w:t xml:space="preserve"> </w:t>
      </w:r>
      <w:r>
        <w:rPr>
          <w:position w:val="1"/>
          <w:lang w:eastAsia="zh-CN"/>
        </w:rPr>
        <w:t>的记录：</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db.execUpdate("delete</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from</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foo.bar</w:t>
      </w:r>
      <w:r>
        <w:rPr>
          <w:rFonts w:ascii="Microsoft JhengHei" w:eastAsia="Microsoft JhengHei" w:hAnsi="Microsoft JhengHei" w:cs="Microsoft JhengHei"/>
          <w:spacing w:val="47"/>
          <w:w w:val="95"/>
        </w:rPr>
        <w:t xml:space="preserve"> </w:t>
      </w:r>
      <w:r>
        <w:rPr>
          <w:rFonts w:ascii="Microsoft JhengHei" w:eastAsia="Microsoft JhengHei" w:hAnsi="Microsoft JhengHei" w:cs="Microsoft JhengHei"/>
          <w:w w:val="95"/>
        </w:rPr>
        <w:t>where  age&lt;10")</w:t>
      </w:r>
    </w:p>
    <w:p w:rsidR="00D032B6" w:rsidRDefault="00A23879">
      <w:pPr>
        <w:pStyle w:val="Heading4"/>
        <w:spacing w:before="83"/>
        <w:ind w:left="418" w:right="8037"/>
        <w:jc w:val="center"/>
      </w:pPr>
      <w:bookmarkStart w:id="697" w:name="sql_group_by"/>
      <w:bookmarkStart w:id="698" w:name="_bookmark324"/>
      <w:bookmarkEnd w:id="697"/>
      <w:bookmarkEnd w:id="698"/>
      <w:r>
        <w:rPr>
          <w:w w:val="90"/>
        </w:rPr>
        <w:t>sql</w:t>
      </w:r>
      <w:r>
        <w:rPr>
          <w:spacing w:val="9"/>
          <w:w w:val="90"/>
        </w:rPr>
        <w:t xml:space="preserve"> </w:t>
      </w:r>
      <w:r>
        <w:rPr>
          <w:w w:val="90"/>
        </w:rPr>
        <w:t>group</w:t>
      </w:r>
      <w:r>
        <w:rPr>
          <w:spacing w:val="10"/>
          <w:w w:val="90"/>
        </w:rPr>
        <w:t xml:space="preserve"> </w:t>
      </w:r>
      <w:r>
        <w:rPr>
          <w:w w:val="90"/>
        </w:rPr>
        <w:t>by</w:t>
      </w:r>
    </w:p>
    <w:p w:rsidR="00D032B6" w:rsidRDefault="00D032B6">
      <w:pPr>
        <w:spacing w:before="2" w:line="200" w:lineRule="exact"/>
        <w:rPr>
          <w:sz w:val="20"/>
          <w:szCs w:val="20"/>
        </w:rPr>
      </w:pPr>
    </w:p>
    <w:p w:rsidR="00D032B6" w:rsidRDefault="00A23879">
      <w:pPr>
        <w:pStyle w:val="BodyText"/>
        <w:spacing w:line="253" w:lineRule="auto"/>
        <w:ind w:right="3146"/>
      </w:pPr>
      <w:r>
        <w:rPr>
          <w:w w:val="95"/>
        </w:rPr>
        <w:t>group</w:t>
      </w:r>
      <w:r>
        <w:rPr>
          <w:spacing w:val="-11"/>
          <w:w w:val="95"/>
        </w:rPr>
        <w:t xml:space="preserve"> </w:t>
      </w:r>
      <w:r>
        <w:rPr>
          <w:w w:val="95"/>
        </w:rPr>
        <w:t>by</w:t>
      </w:r>
      <w:r>
        <w:rPr>
          <w:spacing w:val="-10"/>
          <w:w w:val="95"/>
        </w:rPr>
        <w:t xml:space="preserve"> </w:t>
      </w:r>
      <w:r>
        <w:rPr>
          <w:w w:val="95"/>
        </w:rPr>
        <w:t>语句</w:t>
      </w:r>
      <w:r>
        <w:t xml:space="preserve"> </w:t>
      </w:r>
      <w:r>
        <w:rPr>
          <w:w w:val="95"/>
        </w:rPr>
        <w:t>用于结合合计函数，根据一个或多个字段名对结果集进行分组。</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rPr>
        <w:t>group</w:t>
      </w:r>
      <w:r>
        <w:rPr>
          <w:rFonts w:ascii="Microsoft JhengHei" w:eastAsia="Microsoft JhengHei" w:hAnsi="Microsoft JhengHei" w:cs="Microsoft JhengHei"/>
          <w:spacing w:val="2"/>
        </w:rPr>
        <w:t xml:space="preserve"> </w:t>
      </w:r>
      <w:r>
        <w:rPr>
          <w:rFonts w:ascii="Microsoft JhengHei" w:eastAsia="Microsoft JhengHei" w:hAnsi="Microsoft JhengHei" w:cs="Microsoft JhengHei"/>
        </w:rPr>
        <w:t>by</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&lt;field1_name</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rPr>
        <w:t>[ASC|DESC</w:t>
      </w:r>
      <w:r>
        <w:rPr>
          <w:rFonts w:ascii="Microsoft JhengHei" w:eastAsia="Microsoft JhengHei" w:hAnsi="Microsoft JhengHei" w:cs="Microsoft JhengHei"/>
          <w:spacing w:val="3"/>
        </w:rPr>
        <w:t xml:space="preserve"> </w:t>
      </w:r>
      <w:r>
        <w:rPr>
          <w:rFonts w:ascii="Microsoft JhengHei" w:eastAsia="Microsoft JhengHei" w:hAnsi="Microsoft JhengHei" w:cs="Microsoft JhengHei"/>
          <w:w w:val="150"/>
        </w:rPr>
        <w:t>],</w:t>
      </w:r>
      <w:r>
        <w:rPr>
          <w:rFonts w:ascii="Microsoft JhengHei" w:eastAsia="Microsoft JhengHei" w:hAnsi="Microsoft JhengHei" w:cs="Microsoft JhengHei"/>
          <w:spacing w:val="-22"/>
          <w:w w:val="150"/>
        </w:rPr>
        <w:t xml:space="preserve"> </w:t>
      </w:r>
      <w:r>
        <w:rPr>
          <w:rFonts w:ascii="Microsoft JhengHei" w:eastAsia="Microsoft JhengHei" w:hAnsi="Microsoft JhengHei" w:cs="Microsoft JhengHei"/>
          <w:w w:val="120"/>
        </w:rPr>
        <w:t>...&gt;</w:t>
      </w:r>
    </w:p>
    <w:p w:rsidR="00D032B6" w:rsidRDefault="00A23879">
      <w:pPr>
        <w:pStyle w:val="BodyText"/>
        <w:spacing w:before="26"/>
      </w:pPr>
      <w:r>
        <w:rPr>
          <w:w w:val="95"/>
        </w:rPr>
        <w:t>&lt;field_name&gt;：字段名</w:t>
      </w:r>
    </w:p>
    <w:p w:rsidR="00D032B6" w:rsidRDefault="00A23879">
      <w:pPr>
        <w:pStyle w:val="BodyText"/>
        <w:spacing w:before="18" w:line="379" w:lineRule="auto"/>
        <w:ind w:right="3414"/>
      </w:pPr>
      <w:r>
        <w:t>[asc|desc]：排序，asc</w:t>
      </w:r>
      <w:r>
        <w:rPr>
          <w:spacing w:val="-28"/>
        </w:rPr>
        <w:t xml:space="preserve"> </w:t>
      </w:r>
      <w:r>
        <w:t>表示升序，desc</w:t>
      </w:r>
      <w:r>
        <w:rPr>
          <w:spacing w:val="-28"/>
        </w:rPr>
        <w:t xml:space="preserve"> </w:t>
      </w:r>
      <w:r>
        <w:t>表示降序，默认为</w:t>
      </w:r>
      <w:r>
        <w:rPr>
          <w:spacing w:val="-27"/>
        </w:rPr>
        <w:t xml:space="preserve"> </w:t>
      </w:r>
      <w:r>
        <w:t>asc</w:t>
      </w:r>
      <w:r>
        <w:rPr>
          <w:w w:val="95"/>
        </w:rPr>
        <w:t xml:space="preserve"> </w:t>
      </w:r>
      <w: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希望计算每个部门的员工数，并按字段名</w:t>
      </w:r>
      <w:r>
        <w:rPr>
          <w:spacing w:val="-39"/>
          <w:position w:val="1"/>
        </w:rPr>
        <w:t xml:space="preserve"> </w:t>
      </w:r>
      <w:r>
        <w:rPr>
          <w:position w:val="1"/>
        </w:rPr>
        <w:t>dept_no</w:t>
      </w:r>
      <w:r>
        <w:rPr>
          <w:spacing w:val="-38"/>
          <w:position w:val="1"/>
        </w:rPr>
        <w:t xml:space="preserve"> </w:t>
      </w:r>
      <w:r>
        <w:rPr>
          <w:position w:val="1"/>
        </w:rPr>
        <w:t>分组：</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db.exec("select </w:t>
      </w:r>
      <w:r>
        <w:rPr>
          <w:rFonts w:ascii="Microsoft JhengHei" w:eastAsia="Microsoft JhengHei" w:hAnsi="Microsoft JhengHei" w:cs="Microsoft JhengHei"/>
          <w:spacing w:val="14"/>
          <w:w w:val="95"/>
        </w:rPr>
        <w:t xml:space="preserve"> </w:t>
      </w:r>
      <w:r>
        <w:rPr>
          <w:rFonts w:ascii="Microsoft JhengHei" w:eastAsia="Microsoft JhengHei" w:hAnsi="Microsoft JhengHei" w:cs="Microsoft JhengHei"/>
          <w:w w:val="95"/>
        </w:rPr>
        <w:t>dept_no，</w:t>
      </w:r>
      <w:hyperlink w:anchor="_bookmark334" w:history="1">
        <w:r>
          <w:rPr>
            <w:rFonts w:ascii="Microsoft JhengHei" w:eastAsia="Microsoft JhengHei" w:hAnsi="Microsoft JhengHei" w:cs="Microsoft JhengHei"/>
            <w:color w:val="0000FF"/>
            <w:w w:val="95"/>
          </w:rPr>
          <w:t>count</w:t>
        </w:r>
      </w:hyperlink>
      <w:r>
        <w:rPr>
          <w:rFonts w:ascii="Microsoft JhengHei" w:eastAsia="Microsoft JhengHei" w:hAnsi="Microsoft JhengHei" w:cs="Microsoft JhengHei"/>
          <w:color w:val="000000"/>
          <w:w w:val="95"/>
        </w:rPr>
        <w:t xml:space="preserve">(emp_no)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as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员工总数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from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foo.bar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group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 xml:space="preserve">by </w:t>
      </w:r>
      <w:r>
        <w:rPr>
          <w:rFonts w:ascii="Microsoft JhengHei" w:eastAsia="Microsoft JhengHei" w:hAnsi="Microsoft JhengHei" w:cs="Microsoft JhengHei"/>
          <w:color w:val="000000"/>
          <w:spacing w:val="14"/>
          <w:w w:val="95"/>
        </w:rPr>
        <w:t xml:space="preserve"> </w:t>
      </w:r>
      <w:r>
        <w:rPr>
          <w:rFonts w:ascii="Microsoft JhengHei" w:eastAsia="Microsoft JhengHei" w:hAnsi="Microsoft JhengHei" w:cs="Microsoft JhengHei"/>
          <w:color w:val="000000"/>
          <w:w w:val="95"/>
        </w:rPr>
        <w:t>dept_no")</w:t>
      </w:r>
    </w:p>
    <w:p w:rsidR="00D032B6" w:rsidRDefault="00620DD5">
      <w:pPr>
        <w:pStyle w:val="BodyText"/>
        <w:spacing w:before="26" w:line="553" w:lineRule="exact"/>
        <w:ind w:left="1217"/>
      </w:pPr>
      <w:r>
        <w:pict>
          <v:shape id="_x0000_i1150"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857"/>
      </w:pPr>
      <w:r>
        <w:rPr>
          <w:w w:val="95"/>
        </w:rPr>
        <w:t xml:space="preserve">像 </w:t>
      </w:r>
      <w:r>
        <w:rPr>
          <w:spacing w:val="22"/>
          <w:w w:val="95"/>
        </w:rPr>
        <w:t xml:space="preserve"> </w:t>
      </w:r>
      <w:hyperlink w:anchor="_bookmark333" w:history="1">
        <w:r>
          <w:rPr>
            <w:color w:val="0000FF"/>
            <w:w w:val="95"/>
          </w:rPr>
          <w:t>sum</w:t>
        </w:r>
      </w:hyperlink>
      <w:r>
        <w:rPr>
          <w:color w:val="000000"/>
          <w:w w:val="95"/>
        </w:rPr>
        <w:t>，</w:t>
      </w:r>
      <w:hyperlink w:anchor="_bookmark334" w:history="1">
        <w:r>
          <w:rPr>
            <w:color w:val="0000FF"/>
            <w:w w:val="95"/>
          </w:rPr>
          <w:t>count</w:t>
        </w:r>
      </w:hyperlink>
      <w:r>
        <w:rPr>
          <w:color w:val="000000"/>
          <w:w w:val="95"/>
        </w:rPr>
        <w:t>，</w:t>
      </w:r>
      <w:hyperlink w:anchor="_bookmark337" w:history="1">
        <w:r>
          <w:rPr>
            <w:color w:val="0000FF"/>
            <w:w w:val="95"/>
          </w:rPr>
          <w:t>min</w:t>
        </w:r>
      </w:hyperlink>
      <w:r>
        <w:rPr>
          <w:color w:val="000000"/>
          <w:w w:val="95"/>
        </w:rPr>
        <w:t>，</w:t>
      </w:r>
      <w:hyperlink w:anchor="_bookmark336" w:history="1">
        <w:r>
          <w:rPr>
            <w:color w:val="0000FF"/>
            <w:w w:val="95"/>
          </w:rPr>
          <w:t>max</w:t>
        </w:r>
      </w:hyperlink>
      <w:r>
        <w:rPr>
          <w:color w:val="000000"/>
          <w:w w:val="95"/>
        </w:rPr>
        <w:t>，</w:t>
      </w:r>
      <w:hyperlink w:anchor="_bookmark335" w:history="1">
        <w:r>
          <w:rPr>
            <w:color w:val="0000FF"/>
            <w:w w:val="95"/>
          </w:rPr>
          <w:t xml:space="preserve">avg </w:t>
        </w:r>
        <w:r>
          <w:rPr>
            <w:color w:val="0000FF"/>
            <w:spacing w:val="23"/>
            <w:w w:val="95"/>
          </w:rPr>
          <w:t xml:space="preserve"> </w:t>
        </w:r>
      </w:hyperlink>
      <w:r>
        <w:rPr>
          <w:color w:val="000000"/>
          <w:w w:val="95"/>
        </w:rPr>
        <w:t>这样的计数函数必须使用别名。</w:t>
      </w:r>
    </w:p>
    <w:p w:rsidR="00D032B6" w:rsidRDefault="00D032B6">
      <w:pPr>
        <w:spacing w:before="5" w:line="110" w:lineRule="exact"/>
        <w:rPr>
          <w:sz w:val="11"/>
          <w:szCs w:val="11"/>
        </w:rPr>
      </w:pPr>
    </w:p>
    <w:p w:rsidR="00D032B6" w:rsidRDefault="00A23879">
      <w:pPr>
        <w:pStyle w:val="Heading4"/>
        <w:ind w:left="376" w:right="8037"/>
        <w:jc w:val="center"/>
      </w:pPr>
      <w:bookmarkStart w:id="699" w:name="sql_order_by"/>
      <w:bookmarkStart w:id="700" w:name="_bookmark325"/>
      <w:bookmarkEnd w:id="699"/>
      <w:bookmarkEnd w:id="700"/>
      <w:r>
        <w:rPr>
          <w:w w:val="95"/>
        </w:rPr>
        <w:t>sql</w:t>
      </w:r>
      <w:r>
        <w:rPr>
          <w:spacing w:val="-13"/>
          <w:w w:val="95"/>
        </w:rPr>
        <w:t xml:space="preserve"> </w:t>
      </w:r>
      <w:r>
        <w:rPr>
          <w:w w:val="95"/>
        </w:rPr>
        <w:t>order</w:t>
      </w:r>
      <w:r>
        <w:rPr>
          <w:spacing w:val="-13"/>
          <w:w w:val="95"/>
        </w:rPr>
        <w:t xml:space="preserve"> </w:t>
      </w:r>
      <w:r>
        <w:rPr>
          <w:w w:val="95"/>
        </w:rPr>
        <w:t>by</w:t>
      </w:r>
    </w:p>
    <w:p w:rsidR="00D032B6" w:rsidRDefault="00D032B6">
      <w:pPr>
        <w:spacing w:before="2" w:line="200" w:lineRule="exact"/>
        <w:rPr>
          <w:sz w:val="20"/>
          <w:szCs w:val="20"/>
        </w:rPr>
      </w:pPr>
    </w:p>
    <w:p w:rsidR="00D032B6" w:rsidRDefault="00A23879">
      <w:pPr>
        <w:pStyle w:val="BodyText"/>
        <w:spacing w:line="253" w:lineRule="auto"/>
        <w:ind w:right="3146"/>
      </w:pPr>
      <w:r>
        <w:t>order</w:t>
      </w:r>
      <w:r>
        <w:rPr>
          <w:spacing w:val="-31"/>
        </w:rPr>
        <w:t xml:space="preserve"> </w:t>
      </w:r>
      <w:r>
        <w:t>by</w:t>
      </w:r>
      <w:r>
        <w:rPr>
          <w:spacing w:val="-31"/>
        </w:rPr>
        <w:t xml:space="preserve"> </w:t>
      </w:r>
      <w:r>
        <w:t>语句 用于根据指定的字段名对结果集进行排序，默认为升序排序。</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rPr>
        <w:t>order</w:t>
      </w:r>
      <w:r>
        <w:rPr>
          <w:rFonts w:ascii="Microsoft JhengHei" w:eastAsia="Microsoft JhengHei" w:hAnsi="Microsoft JhengHei" w:cs="Microsoft JhengHei"/>
          <w:spacing w:val="15"/>
        </w:rPr>
        <w:t xml:space="preserve"> </w:t>
      </w:r>
      <w:r>
        <w:rPr>
          <w:rFonts w:ascii="Microsoft JhengHei" w:eastAsia="Microsoft JhengHei" w:hAnsi="Microsoft JhengHei" w:cs="Microsoft JhengHei"/>
        </w:rPr>
        <w:t>by</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&lt;field1_name</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[ASC|DESC</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w w:val="150"/>
        </w:rPr>
        <w:t>],</w:t>
      </w:r>
      <w:r>
        <w:rPr>
          <w:rFonts w:ascii="Microsoft JhengHei" w:eastAsia="Microsoft JhengHei" w:hAnsi="Microsoft JhengHei" w:cs="Microsoft JhengHei"/>
          <w:spacing w:val="-9"/>
          <w:w w:val="150"/>
        </w:rPr>
        <w:t xml:space="preserve"> </w:t>
      </w:r>
      <w:r>
        <w:rPr>
          <w:rFonts w:ascii="Microsoft JhengHei" w:eastAsia="Microsoft JhengHei" w:hAnsi="Microsoft JhengHei" w:cs="Microsoft JhengHei"/>
          <w:w w:val="120"/>
        </w:rPr>
        <w:t>...&gt;</w:t>
      </w:r>
    </w:p>
    <w:p w:rsidR="00D032B6" w:rsidRDefault="00A23879">
      <w:pPr>
        <w:pStyle w:val="BodyText"/>
        <w:spacing w:before="26"/>
      </w:pPr>
      <w:r>
        <w:rPr>
          <w:w w:val="95"/>
        </w:rPr>
        <w:t>&lt;field_name&gt;：字段名</w:t>
      </w:r>
    </w:p>
    <w:p w:rsidR="00D032B6" w:rsidRDefault="00D032B6">
      <w:pPr>
        <w:sectPr w:rsidR="00D032B6">
          <w:pgSz w:w="12240" w:h="15840"/>
          <w:pgMar w:top="900" w:right="1720" w:bottom="280" w:left="70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t>[asc|desc]：排序，asc</w:t>
      </w:r>
      <w:r>
        <w:rPr>
          <w:spacing w:val="-28"/>
        </w:rPr>
        <w:t xml:space="preserve"> </w:t>
      </w:r>
      <w:r>
        <w:t>表示升序，desc</w:t>
      </w:r>
      <w:r>
        <w:rPr>
          <w:spacing w:val="-28"/>
        </w:rPr>
        <w:t xml:space="preserve"> </w:t>
      </w:r>
      <w:r>
        <w:t>表示降序，默认为</w:t>
      </w:r>
      <w:r>
        <w:rPr>
          <w:spacing w:val="-27"/>
        </w:rPr>
        <w:t xml:space="preserve"> </w:t>
      </w:r>
      <w:r>
        <w:t>asc</w:t>
      </w:r>
    </w:p>
    <w:p w:rsidR="00D032B6" w:rsidRDefault="00D032B6">
      <w:pPr>
        <w:spacing w:before="9" w:line="190" w:lineRule="exact"/>
        <w:rPr>
          <w:sz w:val="19"/>
          <w:szCs w:val="19"/>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143" style="position:absolute;left:0;text-align:left;margin-left:95.85pt;margin-top:25.75pt;width:459.45pt;height:21.2pt;z-index:-251370496;mso-position-horizontal-relative:page" coordorigin="1917,515" coordsize="9189,424">
            <v:shape id="_x0000_s2144" style="position:absolute;left:1917;top:515;width:9189;height:424" coordorigin="1917,515" coordsize="9189,424" path="m1917,515r9189,l11106,939r-9189,l1917,515xe" fillcolor="#efefef" stroked="f">
              <v:path arrowok="t"/>
            </v:shape>
            <w10:wrap anchorx="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希望计算每个部门的员工数，并按字段名</w:t>
      </w:r>
      <w:r w:rsidR="00A23879">
        <w:rPr>
          <w:spacing w:val="-39"/>
          <w:position w:val="1"/>
        </w:rPr>
        <w:t xml:space="preserve"> </w:t>
      </w:r>
      <w:r w:rsidR="00A23879">
        <w:rPr>
          <w:position w:val="1"/>
        </w:rPr>
        <w:t>dept_no</w:t>
      </w:r>
      <w:r w:rsidR="00A23879">
        <w:rPr>
          <w:spacing w:val="-38"/>
          <w:position w:val="1"/>
        </w:rPr>
        <w:t xml:space="preserve"> </w:t>
      </w:r>
      <w:r w:rsidR="00A23879">
        <w:rPr>
          <w:position w:val="1"/>
        </w:rPr>
        <w:t>分组，并按字段名的降序排序：</w:t>
      </w:r>
    </w:p>
    <w:p w:rsidR="00D032B6" w:rsidRDefault="00D032B6">
      <w:pPr>
        <w:spacing w:before="6" w:line="130" w:lineRule="exact"/>
        <w:rPr>
          <w:sz w:val="13"/>
          <w:szCs w:val="13"/>
        </w:rPr>
      </w:pPr>
    </w:p>
    <w:p w:rsidR="00D032B6" w:rsidRDefault="00A23879">
      <w:pPr>
        <w:pStyle w:val="BodyText"/>
        <w:spacing w:line="147" w:lineRule="auto"/>
        <w:ind w:left="997" w:right="410"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db.exec("select </w:t>
      </w:r>
      <w:r>
        <w:rPr>
          <w:rFonts w:ascii="Microsoft JhengHei" w:eastAsia="Microsoft JhengHei" w:hAnsi="Microsoft JhengHei" w:cs="Microsoft JhengHei"/>
          <w:spacing w:val="5"/>
          <w:w w:val="95"/>
        </w:rPr>
        <w:t xml:space="preserve"> </w:t>
      </w:r>
      <w:r>
        <w:rPr>
          <w:rFonts w:ascii="Microsoft JhengHei" w:eastAsia="Microsoft JhengHei" w:hAnsi="Microsoft JhengHei" w:cs="Microsoft JhengHei"/>
          <w:w w:val="95"/>
        </w:rPr>
        <w:t>dept_no，</w:t>
      </w:r>
      <w:hyperlink w:anchor="_bookmark334" w:history="1">
        <w:r>
          <w:rPr>
            <w:rFonts w:ascii="Microsoft JhengHei" w:eastAsia="Microsoft JhengHei" w:hAnsi="Microsoft JhengHei" w:cs="Microsoft JhengHei"/>
            <w:color w:val="0000FF"/>
            <w:w w:val="95"/>
          </w:rPr>
          <w:t>count</w:t>
        </w:r>
      </w:hyperlink>
      <w:r>
        <w:rPr>
          <w:rFonts w:ascii="Microsoft JhengHei" w:eastAsia="Microsoft JhengHei" w:hAnsi="Microsoft JhengHei" w:cs="Microsoft JhengHei"/>
          <w:color w:val="000000"/>
          <w:w w:val="95"/>
        </w:rPr>
        <w:t xml:space="preserve">(emp_no) </w:t>
      </w:r>
      <w:r>
        <w:rPr>
          <w:rFonts w:ascii="Microsoft JhengHei" w:eastAsia="Microsoft JhengHei" w:hAnsi="Microsoft JhengHei" w:cs="Microsoft JhengHei"/>
          <w:color w:val="000000"/>
          <w:spacing w:val="5"/>
          <w:w w:val="95"/>
        </w:rPr>
        <w:t xml:space="preserve"> </w:t>
      </w:r>
      <w:r>
        <w:rPr>
          <w:rFonts w:ascii="Microsoft JhengHei" w:eastAsia="Microsoft JhengHei" w:hAnsi="Microsoft JhengHei" w:cs="Microsoft JhengHei"/>
          <w:color w:val="000000"/>
          <w:w w:val="95"/>
        </w:rPr>
        <w:t xml:space="preserve">as </w:t>
      </w:r>
      <w:r>
        <w:rPr>
          <w:rFonts w:ascii="Microsoft JhengHei" w:eastAsia="Microsoft JhengHei" w:hAnsi="Microsoft JhengHei" w:cs="Microsoft JhengHei"/>
          <w:color w:val="000000"/>
          <w:spacing w:val="6"/>
          <w:w w:val="95"/>
        </w:rPr>
        <w:t xml:space="preserve"> </w:t>
      </w:r>
      <w:r>
        <w:rPr>
          <w:rFonts w:ascii="Microsoft JhengHei" w:eastAsia="Microsoft JhengHei" w:hAnsi="Microsoft JhengHei" w:cs="Microsoft JhengHei"/>
          <w:color w:val="000000"/>
          <w:w w:val="95"/>
        </w:rPr>
        <w:t xml:space="preserve">员工总数 </w:t>
      </w:r>
      <w:r>
        <w:rPr>
          <w:rFonts w:ascii="Microsoft JhengHei" w:eastAsia="Microsoft JhengHei" w:hAnsi="Microsoft JhengHei" w:cs="Microsoft JhengHei"/>
          <w:color w:val="000000"/>
          <w:spacing w:val="5"/>
          <w:w w:val="95"/>
        </w:rPr>
        <w:t xml:space="preserve"> </w:t>
      </w:r>
      <w:r>
        <w:rPr>
          <w:rFonts w:ascii="Microsoft JhengHei" w:eastAsia="Microsoft JhengHei" w:hAnsi="Microsoft JhengHei" w:cs="Microsoft JhengHei"/>
          <w:color w:val="000000"/>
          <w:w w:val="95"/>
        </w:rPr>
        <w:t xml:space="preserve">from </w:t>
      </w:r>
      <w:r>
        <w:rPr>
          <w:rFonts w:ascii="Microsoft JhengHei" w:eastAsia="Microsoft JhengHei" w:hAnsi="Microsoft JhengHei" w:cs="Microsoft JhengHei"/>
          <w:color w:val="000000"/>
          <w:spacing w:val="6"/>
          <w:w w:val="95"/>
        </w:rPr>
        <w:t xml:space="preserve"> </w:t>
      </w:r>
      <w:r>
        <w:rPr>
          <w:rFonts w:ascii="Microsoft JhengHei" w:eastAsia="Microsoft JhengHei" w:hAnsi="Microsoft JhengHei" w:cs="Microsoft JhengHei"/>
          <w:color w:val="000000"/>
          <w:w w:val="95"/>
        </w:rPr>
        <w:t xml:space="preserve">foo.bar </w:t>
      </w:r>
      <w:r>
        <w:rPr>
          <w:rFonts w:ascii="Microsoft JhengHei" w:eastAsia="Microsoft JhengHei" w:hAnsi="Microsoft JhengHei" w:cs="Microsoft JhengHei"/>
          <w:color w:val="000000"/>
          <w:spacing w:val="5"/>
          <w:w w:val="95"/>
        </w:rPr>
        <w:t xml:space="preserve"> </w:t>
      </w:r>
      <w:r>
        <w:rPr>
          <w:rFonts w:ascii="Microsoft JhengHei" w:eastAsia="Microsoft JhengHei" w:hAnsi="Microsoft JhengHei" w:cs="Microsoft JhengHei"/>
          <w:color w:val="000000"/>
          <w:w w:val="95"/>
        </w:rPr>
        <w:t xml:space="preserve">group </w:t>
      </w:r>
      <w:r>
        <w:rPr>
          <w:rFonts w:ascii="Microsoft JhengHei" w:eastAsia="Microsoft JhengHei" w:hAnsi="Microsoft JhengHei" w:cs="Microsoft JhengHei"/>
          <w:color w:val="000000"/>
          <w:spacing w:val="6"/>
          <w:w w:val="95"/>
        </w:rPr>
        <w:t xml:space="preserve"> </w:t>
      </w:r>
      <w:r>
        <w:rPr>
          <w:rFonts w:ascii="Microsoft JhengHei" w:eastAsia="Microsoft JhengHei" w:hAnsi="Microsoft JhengHei" w:cs="Microsoft JhengHei"/>
          <w:color w:val="000000"/>
          <w:w w:val="95"/>
        </w:rPr>
        <w:t xml:space="preserve">by </w:t>
      </w:r>
      <w:r>
        <w:rPr>
          <w:rFonts w:ascii="Microsoft JhengHei" w:eastAsia="Microsoft JhengHei" w:hAnsi="Microsoft JhengHei" w:cs="Microsoft JhengHei"/>
          <w:color w:val="000000"/>
          <w:spacing w:val="5"/>
          <w:w w:val="95"/>
        </w:rPr>
        <w:t xml:space="preserve"> </w:t>
      </w:r>
      <w:r>
        <w:rPr>
          <w:rFonts w:ascii="Microsoft JhengHei" w:eastAsia="Microsoft JhengHei" w:hAnsi="Microsoft JhengHei" w:cs="Microsoft JhengHei"/>
          <w:color w:val="000000"/>
          <w:w w:val="95"/>
        </w:rPr>
        <w:t xml:space="preserve">dept_no </w:t>
      </w:r>
      <w:r>
        <w:rPr>
          <w:rFonts w:ascii="Microsoft JhengHei" w:eastAsia="Microsoft JhengHei" w:hAnsi="Microsoft JhengHei" w:cs="Microsoft JhengHei"/>
          <w:color w:val="000000"/>
          <w:spacing w:val="6"/>
          <w:w w:val="95"/>
        </w:rPr>
        <w:t xml:space="preserve"> </w:t>
      </w:r>
      <w:r>
        <w:rPr>
          <w:rFonts w:ascii="Microsoft JhengHei" w:eastAsia="Microsoft JhengHei" w:hAnsi="Microsoft JhengHei" w:cs="Microsoft JhengHei"/>
          <w:color w:val="000000"/>
          <w:w w:val="95"/>
        </w:rPr>
        <w:t xml:space="preserve">order </w:t>
      </w:r>
      <w:r>
        <w:rPr>
          <w:rFonts w:ascii="Microsoft JhengHei" w:eastAsia="Microsoft JhengHei" w:hAnsi="Microsoft JhengHei" w:cs="Microsoft JhengHei"/>
          <w:color w:val="000000"/>
          <w:spacing w:val="5"/>
          <w:w w:val="95"/>
        </w:rPr>
        <w:t xml:space="preserve"> </w:t>
      </w:r>
      <w:r>
        <w:rPr>
          <w:rFonts w:ascii="Microsoft JhengHei" w:eastAsia="Microsoft JhengHei" w:hAnsi="Microsoft JhengHei" w:cs="Microsoft JhengHei"/>
          <w:color w:val="000000"/>
          <w:w w:val="95"/>
        </w:rPr>
        <w:t>by</w:t>
      </w:r>
      <w:r>
        <w:rPr>
          <w:rFonts w:ascii="Microsoft JhengHei" w:eastAsia="Microsoft JhengHei" w:hAnsi="Microsoft JhengHei" w:cs="Microsoft JhengHei"/>
          <w:color w:val="000000"/>
          <w:w w:val="86"/>
        </w:rPr>
        <w:t xml:space="preserve"> </w:t>
      </w:r>
      <w:r>
        <w:rPr>
          <w:rFonts w:ascii="Microsoft JhengHei" w:eastAsia="Microsoft JhengHei" w:hAnsi="Microsoft JhengHei" w:cs="Microsoft JhengHei"/>
          <w:color w:val="000000"/>
          <w:w w:val="95"/>
        </w:rPr>
        <w:t xml:space="preserve">dept_no </w:t>
      </w:r>
      <w:r>
        <w:rPr>
          <w:rFonts w:ascii="Microsoft JhengHei" w:eastAsia="Microsoft JhengHei" w:hAnsi="Microsoft JhengHei" w:cs="Microsoft JhengHei"/>
          <w:color w:val="000000"/>
          <w:spacing w:val="12"/>
          <w:w w:val="95"/>
        </w:rPr>
        <w:t xml:space="preserve"> </w:t>
      </w:r>
      <w:r>
        <w:rPr>
          <w:rFonts w:ascii="Microsoft JhengHei" w:eastAsia="Microsoft JhengHei" w:hAnsi="Microsoft JhengHei" w:cs="Microsoft JhengHei"/>
          <w:color w:val="000000"/>
          <w:w w:val="95"/>
        </w:rPr>
        <w:t>desc")</w:t>
      </w:r>
    </w:p>
    <w:p w:rsidR="00D032B6" w:rsidRDefault="00620DD5">
      <w:pPr>
        <w:pStyle w:val="BodyText"/>
        <w:spacing w:before="46" w:line="553" w:lineRule="exact"/>
        <w:ind w:left="897"/>
      </w:pPr>
      <w:r>
        <w:pict>
          <v:shape id="_x0000_i1151"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0" w:right="1623"/>
        <w:jc w:val="center"/>
      </w:pPr>
      <w:r>
        <w:rPr>
          <w:w w:val="95"/>
        </w:rPr>
        <w:t xml:space="preserve">像 </w:t>
      </w:r>
      <w:r>
        <w:rPr>
          <w:spacing w:val="22"/>
          <w:w w:val="95"/>
        </w:rPr>
        <w:t xml:space="preserve"> </w:t>
      </w:r>
      <w:hyperlink w:anchor="_bookmark333" w:history="1">
        <w:r>
          <w:rPr>
            <w:color w:val="0000FF"/>
            <w:w w:val="95"/>
          </w:rPr>
          <w:t>sum</w:t>
        </w:r>
      </w:hyperlink>
      <w:r>
        <w:rPr>
          <w:color w:val="000000"/>
          <w:w w:val="95"/>
        </w:rPr>
        <w:t>，</w:t>
      </w:r>
      <w:hyperlink w:anchor="_bookmark334" w:history="1">
        <w:r>
          <w:rPr>
            <w:color w:val="0000FF"/>
            <w:w w:val="95"/>
          </w:rPr>
          <w:t>count</w:t>
        </w:r>
      </w:hyperlink>
      <w:r>
        <w:rPr>
          <w:color w:val="000000"/>
          <w:w w:val="95"/>
        </w:rPr>
        <w:t>，</w:t>
      </w:r>
      <w:hyperlink w:anchor="_bookmark337" w:history="1">
        <w:r>
          <w:rPr>
            <w:color w:val="0000FF"/>
            <w:w w:val="95"/>
          </w:rPr>
          <w:t>min</w:t>
        </w:r>
      </w:hyperlink>
      <w:r>
        <w:rPr>
          <w:color w:val="000000"/>
          <w:w w:val="95"/>
        </w:rPr>
        <w:t>，</w:t>
      </w:r>
      <w:hyperlink w:anchor="_bookmark336" w:history="1">
        <w:r>
          <w:rPr>
            <w:color w:val="0000FF"/>
            <w:w w:val="95"/>
          </w:rPr>
          <w:t>max</w:t>
        </w:r>
      </w:hyperlink>
      <w:r>
        <w:rPr>
          <w:color w:val="000000"/>
          <w:w w:val="95"/>
        </w:rPr>
        <w:t>，</w:t>
      </w:r>
      <w:hyperlink w:anchor="_bookmark335" w:history="1">
        <w:r>
          <w:rPr>
            <w:color w:val="0000FF"/>
            <w:w w:val="95"/>
          </w:rPr>
          <w:t xml:space="preserve">avg </w:t>
        </w:r>
        <w:r>
          <w:rPr>
            <w:color w:val="0000FF"/>
            <w:spacing w:val="23"/>
            <w:w w:val="95"/>
          </w:rPr>
          <w:t xml:space="preserve"> </w:t>
        </w:r>
      </w:hyperlink>
      <w:r>
        <w:rPr>
          <w:color w:val="000000"/>
          <w:w w:val="95"/>
        </w:rPr>
        <w:t>这样的计数函数必须使用别名。</w:t>
      </w:r>
    </w:p>
    <w:p w:rsidR="00D032B6" w:rsidRDefault="00D032B6">
      <w:pPr>
        <w:spacing w:before="5" w:line="110" w:lineRule="exact"/>
        <w:rPr>
          <w:sz w:val="11"/>
          <w:szCs w:val="11"/>
        </w:rPr>
      </w:pPr>
    </w:p>
    <w:p w:rsidR="00D032B6" w:rsidRDefault="00A23879">
      <w:pPr>
        <w:pStyle w:val="Heading4"/>
        <w:ind w:left="113"/>
      </w:pPr>
      <w:bookmarkStart w:id="701" w:name="sql_split_by"/>
      <w:bookmarkStart w:id="702" w:name="_bookmark326"/>
      <w:bookmarkEnd w:id="701"/>
      <w:bookmarkEnd w:id="702"/>
      <w:r>
        <w:rPr>
          <w:w w:val="95"/>
        </w:rPr>
        <w:t>sql</w:t>
      </w:r>
      <w:r>
        <w:rPr>
          <w:spacing w:val="-16"/>
          <w:w w:val="95"/>
        </w:rPr>
        <w:t xml:space="preserve"> </w:t>
      </w:r>
      <w:r>
        <w:rPr>
          <w:w w:val="95"/>
        </w:rPr>
        <w:t>split</w:t>
      </w:r>
      <w:r>
        <w:rPr>
          <w:spacing w:val="-15"/>
          <w:w w:val="95"/>
        </w:rPr>
        <w:t xml:space="preserve"> </w:t>
      </w:r>
      <w:r>
        <w:rPr>
          <w:w w:val="95"/>
        </w:rPr>
        <w:t>by</w:t>
      </w:r>
    </w:p>
    <w:p w:rsidR="00D032B6" w:rsidRDefault="00D032B6">
      <w:pPr>
        <w:spacing w:before="2" w:line="200" w:lineRule="exact"/>
        <w:rPr>
          <w:sz w:val="20"/>
          <w:szCs w:val="20"/>
        </w:rPr>
      </w:pPr>
    </w:p>
    <w:p w:rsidR="00D032B6" w:rsidRDefault="00A23879">
      <w:pPr>
        <w:pStyle w:val="BodyText"/>
        <w:spacing w:line="253" w:lineRule="auto"/>
        <w:ind w:left="613" w:right="7041"/>
      </w:pPr>
      <w:r>
        <w:t>split</w:t>
      </w:r>
      <w:r>
        <w:rPr>
          <w:spacing w:val="-30"/>
        </w:rPr>
        <w:t xml:space="preserve"> </w:t>
      </w:r>
      <w:r>
        <w:t>by</w:t>
      </w:r>
      <w:r>
        <w:rPr>
          <w:spacing w:val="-30"/>
        </w:rPr>
        <w:t xml:space="preserve"> </w:t>
      </w:r>
      <w:r>
        <w:t>语句 按照某个数组字段将记录拆分。</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40" style="position:absolute;left:0;text-align:left;margin-left:81.7pt;margin-top:6.75pt;width:473.6pt;height:10.6pt;z-index:-251369472;mso-position-horizontal-relative:page" coordorigin="1634,135" coordsize="9472,212">
            <v:shape id="_x0000_s2141"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split</w:t>
      </w:r>
      <w:r w:rsidR="00A23879">
        <w:rPr>
          <w:rFonts w:ascii="Microsoft JhengHei" w:eastAsia="Microsoft JhengHei" w:hAnsi="Microsoft JhengHei" w:cs="Microsoft JhengHei"/>
          <w:spacing w:val="25"/>
          <w:w w:val="105"/>
        </w:rPr>
        <w:t xml:space="preserve"> </w:t>
      </w:r>
      <w:r w:rsidR="00A23879">
        <w:rPr>
          <w:rFonts w:ascii="Microsoft JhengHei" w:eastAsia="Microsoft JhengHei" w:hAnsi="Microsoft JhengHei" w:cs="Microsoft JhengHei"/>
          <w:w w:val="105"/>
        </w:rPr>
        <w:t>by</w:t>
      </w:r>
      <w:r w:rsidR="00A23879">
        <w:rPr>
          <w:rFonts w:ascii="Microsoft JhengHei" w:eastAsia="Microsoft JhengHei" w:hAnsi="Microsoft JhengHei" w:cs="Microsoft JhengHei"/>
          <w:spacing w:val="26"/>
          <w:w w:val="105"/>
        </w:rPr>
        <w:t xml:space="preserve"> </w:t>
      </w:r>
      <w:r w:rsidR="00A23879">
        <w:rPr>
          <w:rFonts w:ascii="Microsoft JhengHei" w:eastAsia="Microsoft JhengHei" w:hAnsi="Microsoft JhengHei" w:cs="Microsoft JhengHei"/>
          <w:w w:val="105"/>
        </w:rPr>
        <w:t>&lt;field</w:t>
      </w:r>
      <w:r w:rsidR="00A23879">
        <w:rPr>
          <w:rFonts w:ascii="Microsoft JhengHei" w:eastAsia="Microsoft JhengHei" w:hAnsi="Microsoft JhengHei" w:cs="Microsoft JhengHei"/>
          <w:spacing w:val="26"/>
          <w:w w:val="105"/>
        </w:rPr>
        <w:t xml:space="preserve"> </w:t>
      </w:r>
      <w:r w:rsidR="00A23879">
        <w:rPr>
          <w:rFonts w:ascii="Microsoft JhengHei" w:eastAsia="Microsoft JhengHei" w:hAnsi="Microsoft JhengHei" w:cs="Microsoft JhengHei"/>
          <w:w w:val="90"/>
        </w:rPr>
        <w:t>name&gt;</w:t>
      </w:r>
    </w:p>
    <w:p w:rsidR="00D032B6" w:rsidRDefault="00D032B6">
      <w:pPr>
        <w:spacing w:before="7" w:line="160" w:lineRule="exact"/>
        <w:rPr>
          <w:sz w:val="16"/>
          <w:szCs w:val="16"/>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拆分表中原始记录｛a:1,b:2,c:[3,4,5]｝</w:t>
      </w:r>
    </w:p>
    <w:p w:rsidR="00D032B6" w:rsidRDefault="00035F6E">
      <w:pPr>
        <w:pStyle w:val="BodyText"/>
        <w:spacing w:before="23"/>
        <w:ind w:left="897"/>
        <w:rPr>
          <w:rFonts w:ascii="Microsoft JhengHei" w:eastAsia="Microsoft JhengHei" w:hAnsi="Microsoft JhengHei" w:cs="Microsoft JhengHei"/>
        </w:rPr>
      </w:pPr>
      <w:r w:rsidRPr="00035F6E">
        <w:pict>
          <v:group id="_x0000_s2138" style="position:absolute;left:0;text-align:left;margin-left:95.85pt;margin-top:6.9pt;width:459.45pt;height:63.6pt;z-index:-251368448;mso-position-horizontal-relative:page" coordorigin="1917,138" coordsize="9189,1272">
            <v:shape id="_x0000_s2139" style="position:absolute;left:1917;top:138;width:9189;height:1272" coordorigin="1917,138" coordsize="9189,1272" path="m1917,138r9189,l11106,1410r-9189,l1917,138xe" fillcolor="#efefef" stroked="f">
              <v:path arrowok="t"/>
            </v:shape>
            <w10:wrap anchorx="page"/>
          </v:group>
        </w:pict>
      </w:r>
      <w:r w:rsidR="00A23879">
        <w:rPr>
          <w:rFonts w:ascii="Microsoft JhengHei" w:eastAsia="Microsoft JhengHei" w:hAnsi="Microsoft JhengHei" w:cs="Microsoft JhengHei"/>
          <w:w w:val="95"/>
        </w:rPr>
        <w:t>SELECT</w:t>
      </w:r>
      <w:r w:rsidR="00A23879">
        <w:rPr>
          <w:rFonts w:ascii="Microsoft JhengHei" w:eastAsia="Microsoft JhengHei" w:hAnsi="Microsoft JhengHei" w:cs="Microsoft JhengHei"/>
          <w:spacing w:val="32"/>
          <w:w w:val="95"/>
        </w:rPr>
        <w:t xml:space="preserve"> </w:t>
      </w:r>
      <w:r w:rsidR="00A23879">
        <w:rPr>
          <w:rFonts w:ascii="Microsoft JhengHei" w:eastAsia="Microsoft JhengHei" w:hAnsi="Microsoft JhengHei" w:cs="Microsoft JhengHei"/>
          <w:w w:val="95"/>
        </w:rPr>
        <w:t>*</w:t>
      </w:r>
      <w:r w:rsidR="00A23879">
        <w:rPr>
          <w:rFonts w:ascii="Microsoft JhengHei" w:eastAsia="Microsoft JhengHei" w:hAnsi="Microsoft JhengHei" w:cs="Microsoft JhengHei"/>
          <w:spacing w:val="32"/>
          <w:w w:val="95"/>
        </w:rPr>
        <w:t xml:space="preserve"> </w:t>
      </w:r>
      <w:r w:rsidR="00A23879">
        <w:rPr>
          <w:rFonts w:ascii="Microsoft JhengHei" w:eastAsia="Microsoft JhengHei" w:hAnsi="Microsoft JhengHei" w:cs="Microsoft JhengHei"/>
          <w:w w:val="90"/>
        </w:rPr>
        <w:t>FROM</w:t>
      </w:r>
      <w:r w:rsidR="00A23879">
        <w:rPr>
          <w:rFonts w:ascii="Microsoft JhengHei" w:eastAsia="Microsoft JhengHei" w:hAnsi="Microsoft JhengHei" w:cs="Microsoft JhengHei"/>
          <w:spacing w:val="35"/>
          <w:w w:val="90"/>
        </w:rPr>
        <w:t xml:space="preserve"> </w:t>
      </w:r>
      <w:r w:rsidR="00A23879">
        <w:rPr>
          <w:rFonts w:ascii="Microsoft JhengHei" w:eastAsia="Microsoft JhengHei" w:hAnsi="Microsoft JhengHei" w:cs="Microsoft JhengHei"/>
          <w:w w:val="95"/>
        </w:rPr>
        <w:t>foo.bar</w:t>
      </w:r>
      <w:r w:rsidR="00A23879">
        <w:rPr>
          <w:rFonts w:ascii="Microsoft JhengHei" w:eastAsia="Microsoft JhengHei" w:hAnsi="Microsoft JhengHei" w:cs="Microsoft JhengHei"/>
          <w:spacing w:val="32"/>
          <w:w w:val="95"/>
        </w:rPr>
        <w:t xml:space="preserve"> </w:t>
      </w:r>
      <w:r w:rsidR="00A23879">
        <w:rPr>
          <w:rFonts w:ascii="Microsoft JhengHei" w:eastAsia="Microsoft JhengHei" w:hAnsi="Microsoft JhengHei" w:cs="Microsoft JhengHei"/>
          <w:w w:val="95"/>
        </w:rPr>
        <w:t>SPLIT</w:t>
      </w:r>
      <w:r w:rsidR="00A23879">
        <w:rPr>
          <w:rFonts w:ascii="Microsoft JhengHei" w:eastAsia="Microsoft JhengHei" w:hAnsi="Microsoft JhengHei" w:cs="Microsoft JhengHei"/>
          <w:spacing w:val="33"/>
          <w:w w:val="95"/>
        </w:rPr>
        <w:t xml:space="preserve"> </w:t>
      </w:r>
      <w:r w:rsidR="00A23879">
        <w:rPr>
          <w:rFonts w:ascii="Microsoft JhengHei" w:eastAsia="Microsoft JhengHei" w:hAnsi="Microsoft JhengHei" w:cs="Microsoft JhengHei"/>
          <w:w w:val="95"/>
        </w:rPr>
        <w:t>BY</w:t>
      </w:r>
      <w:r w:rsidR="00A23879">
        <w:rPr>
          <w:rFonts w:ascii="Microsoft JhengHei" w:eastAsia="Microsoft JhengHei" w:hAnsi="Microsoft JhengHei" w:cs="Microsoft JhengHei"/>
          <w:spacing w:val="32"/>
          <w:w w:val="95"/>
        </w:rPr>
        <w:t xml:space="preserve"> </w:t>
      </w:r>
      <w:r w:rsidR="00A23879">
        <w:rPr>
          <w:rFonts w:ascii="Microsoft JhengHei" w:eastAsia="Microsoft JhengHei" w:hAnsi="Microsoft JhengHei" w:cs="Microsoft JhengHei"/>
          <w:w w:val="95"/>
        </w:rPr>
        <w:t>c</w:t>
      </w:r>
    </w:p>
    <w:p w:rsidR="00D032B6" w:rsidRDefault="00A23879">
      <w:pPr>
        <w:pStyle w:val="BodyText"/>
        <w:spacing w:before="80" w:line="339" w:lineRule="exact"/>
        <w:ind w:left="897"/>
        <w:rPr>
          <w:rFonts w:ascii="Microsoft JhengHei" w:eastAsia="Microsoft JhengHei" w:hAnsi="Microsoft JhengHei" w:cs="Microsoft JhengHei"/>
        </w:rPr>
      </w:pPr>
      <w:r>
        <w:rPr>
          <w:rFonts w:ascii="Microsoft JhengHei" w:eastAsia="Microsoft JhengHei" w:hAnsi="Microsoft JhengHei" w:cs="Microsoft JhengHei"/>
        </w:rPr>
        <w:t>得到结果为：</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b:2,</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c:3}</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b:2,</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c:4}</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b:2,</w:t>
      </w:r>
      <w:r>
        <w:rPr>
          <w:rFonts w:ascii="Microsoft JhengHei" w:eastAsia="Microsoft JhengHei" w:hAnsi="Microsoft JhengHei" w:cs="Microsoft JhengHei"/>
          <w:spacing w:val="34"/>
          <w:w w:val="125"/>
        </w:rPr>
        <w:t xml:space="preserve"> </w:t>
      </w:r>
      <w:r>
        <w:rPr>
          <w:rFonts w:ascii="Microsoft JhengHei" w:eastAsia="Microsoft JhengHei" w:hAnsi="Microsoft JhengHei" w:cs="Microsoft JhengHei"/>
          <w:w w:val="125"/>
        </w:rPr>
        <w:t>c:5}</w:t>
      </w:r>
    </w:p>
    <w:p w:rsidR="00D032B6" w:rsidRDefault="00A23879">
      <w:pPr>
        <w:pStyle w:val="Heading4"/>
        <w:spacing w:before="83"/>
        <w:ind w:left="113"/>
      </w:pPr>
      <w:bookmarkStart w:id="703" w:name="sql_limit"/>
      <w:bookmarkStart w:id="704" w:name="_bookmark327"/>
      <w:bookmarkEnd w:id="703"/>
      <w:bookmarkEnd w:id="704"/>
      <w:r>
        <w:rPr>
          <w:w w:val="95"/>
        </w:rPr>
        <w:t>sql</w:t>
      </w:r>
      <w:r>
        <w:rPr>
          <w:spacing w:val="-9"/>
          <w:w w:val="95"/>
        </w:rPr>
        <w:t xml:space="preserve"> </w:t>
      </w:r>
      <w:r>
        <w:rPr>
          <w:w w:val="95"/>
        </w:rPr>
        <w:t>limit</w:t>
      </w:r>
    </w:p>
    <w:p w:rsidR="00D032B6" w:rsidRDefault="00D032B6">
      <w:pPr>
        <w:spacing w:before="2" w:line="200" w:lineRule="exact"/>
        <w:rPr>
          <w:sz w:val="20"/>
          <w:szCs w:val="20"/>
        </w:rPr>
      </w:pPr>
    </w:p>
    <w:p w:rsidR="00D032B6" w:rsidRDefault="00A23879">
      <w:pPr>
        <w:pStyle w:val="BodyText"/>
        <w:spacing w:line="253" w:lineRule="auto"/>
        <w:ind w:left="613" w:right="7041"/>
        <w:rPr>
          <w:lang w:eastAsia="zh-CN"/>
        </w:rPr>
      </w:pPr>
      <w:r>
        <w:rPr>
          <w:lang w:eastAsia="zh-CN"/>
        </w:rPr>
        <w:t>limit语句 用于限制返回记录个数。</w:t>
      </w:r>
    </w:p>
    <w:p w:rsidR="00D032B6" w:rsidRDefault="00D032B6">
      <w:pPr>
        <w:spacing w:before="4" w:line="180" w:lineRule="exact"/>
        <w:rPr>
          <w:sz w:val="18"/>
          <w:szCs w:val="18"/>
          <w:lang w:eastAsia="zh-CN"/>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36" style="position:absolute;left:0;text-align:left;margin-left:81.7pt;margin-top:6.75pt;width:473.6pt;height:10.6pt;z-index:-251367424;mso-position-horizontal-relative:page" coordorigin="1634,135" coordsize="9472,212">
            <v:shape id="_x0000_s2137"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limit&lt;limit_num&gt;</w:t>
      </w:r>
    </w:p>
    <w:p w:rsidR="00D032B6" w:rsidRDefault="00A23879">
      <w:pPr>
        <w:pStyle w:val="BodyText"/>
        <w:spacing w:before="26" w:line="379" w:lineRule="auto"/>
        <w:ind w:left="613" w:right="7946"/>
      </w:pPr>
      <w:r>
        <w:rPr>
          <w:w w:val="90"/>
        </w:rPr>
        <w:t>&lt;limit_num&gt;：限制数</w:t>
      </w:r>
      <w:r>
        <w:t xml:space="preserve"> </w:t>
      </w:r>
      <w:r>
        <w:rPr>
          <w:w w:val="95"/>
        </w:rPr>
        <w:t>示例</w:t>
      </w:r>
    </w:p>
    <w:p w:rsidR="00D032B6" w:rsidRDefault="00A23879">
      <w:pPr>
        <w:pStyle w:val="BodyText"/>
        <w:tabs>
          <w:tab w:val="left" w:pos="897"/>
        </w:tabs>
        <w:spacing w:line="223" w:lineRule="exact"/>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希望返回集合中前10条记录：</w:t>
      </w:r>
    </w:p>
    <w:p w:rsidR="00D032B6" w:rsidRDefault="00035F6E">
      <w:pPr>
        <w:pStyle w:val="BodyText"/>
        <w:spacing w:before="23"/>
        <w:ind w:left="897"/>
        <w:rPr>
          <w:rFonts w:ascii="Microsoft JhengHei" w:eastAsia="Microsoft JhengHei" w:hAnsi="Microsoft JhengHei" w:cs="Microsoft JhengHei"/>
        </w:rPr>
      </w:pPr>
      <w:r w:rsidRPr="00035F6E">
        <w:pict>
          <v:group id="_x0000_s2134" style="position:absolute;left:0;text-align:left;margin-left:95.85pt;margin-top:6.9pt;width:459.45pt;height:10.6pt;z-index:-251366400;mso-position-horizontal-relative:page" coordorigin="1917,138" coordsize="9189,212">
            <v:shape id="_x0000_s2135"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w w:val="105"/>
        </w:rPr>
        <w:t>db.exec("select</w:t>
      </w:r>
      <w:r w:rsidR="00A23879">
        <w:rPr>
          <w:rFonts w:ascii="Microsoft JhengHei" w:eastAsia="Microsoft JhengHei" w:hAnsi="Microsoft JhengHei" w:cs="Microsoft JhengHei"/>
          <w:spacing w:val="46"/>
          <w:w w:val="105"/>
        </w:rPr>
        <w:t xml:space="preserve"> </w:t>
      </w:r>
      <w:r w:rsidR="00A23879">
        <w:rPr>
          <w:rFonts w:ascii="Microsoft JhengHei" w:eastAsia="Microsoft JhengHei" w:hAnsi="Microsoft JhengHei" w:cs="Microsoft JhengHei"/>
          <w:w w:val="105"/>
        </w:rPr>
        <w:t>*</w:t>
      </w:r>
      <w:r w:rsidR="00A23879">
        <w:rPr>
          <w:rFonts w:ascii="Microsoft JhengHei" w:eastAsia="Microsoft JhengHei" w:hAnsi="Microsoft JhengHei" w:cs="Microsoft JhengHei"/>
          <w:spacing w:val="47"/>
          <w:w w:val="105"/>
        </w:rPr>
        <w:t xml:space="preserve"> </w:t>
      </w:r>
      <w:r w:rsidR="00A23879">
        <w:rPr>
          <w:rFonts w:ascii="Microsoft JhengHei" w:eastAsia="Microsoft JhengHei" w:hAnsi="Microsoft JhengHei" w:cs="Microsoft JhengHei"/>
          <w:w w:val="105"/>
        </w:rPr>
        <w:t>from</w:t>
      </w:r>
      <w:r w:rsidR="00A23879">
        <w:rPr>
          <w:rFonts w:ascii="Microsoft JhengHei" w:eastAsia="Microsoft JhengHei" w:hAnsi="Microsoft JhengHei" w:cs="Microsoft JhengHei"/>
          <w:spacing w:val="46"/>
          <w:w w:val="105"/>
        </w:rPr>
        <w:t xml:space="preserve"> </w:t>
      </w:r>
      <w:r w:rsidR="00A23879">
        <w:rPr>
          <w:rFonts w:ascii="Microsoft JhengHei" w:eastAsia="Microsoft JhengHei" w:hAnsi="Microsoft JhengHei" w:cs="Microsoft JhengHei"/>
          <w:w w:val="105"/>
        </w:rPr>
        <w:t>foo.bar</w:t>
      </w:r>
      <w:r w:rsidR="00A23879">
        <w:rPr>
          <w:rFonts w:ascii="Microsoft JhengHei" w:eastAsia="Microsoft JhengHei" w:hAnsi="Microsoft JhengHei" w:cs="Microsoft JhengHei"/>
          <w:spacing w:val="47"/>
          <w:w w:val="105"/>
        </w:rPr>
        <w:t xml:space="preserve"> </w:t>
      </w:r>
      <w:r w:rsidR="00A23879">
        <w:rPr>
          <w:rFonts w:ascii="Microsoft JhengHei" w:eastAsia="Microsoft JhengHei" w:hAnsi="Microsoft JhengHei" w:cs="Microsoft JhengHei"/>
          <w:w w:val="105"/>
        </w:rPr>
        <w:t>limit</w:t>
      </w:r>
      <w:r w:rsidR="00A23879">
        <w:rPr>
          <w:rFonts w:ascii="Microsoft JhengHei" w:eastAsia="Microsoft JhengHei" w:hAnsi="Microsoft JhengHei" w:cs="Microsoft JhengHei"/>
          <w:spacing w:val="46"/>
          <w:w w:val="105"/>
        </w:rPr>
        <w:t xml:space="preserve"> </w:t>
      </w:r>
      <w:r w:rsidR="00A23879">
        <w:rPr>
          <w:rFonts w:ascii="Microsoft JhengHei" w:eastAsia="Microsoft JhengHei" w:hAnsi="Microsoft JhengHei" w:cs="Microsoft JhengHei"/>
          <w:w w:val="105"/>
        </w:rPr>
        <w:t>10")</w:t>
      </w:r>
    </w:p>
    <w:p w:rsidR="00D032B6" w:rsidRDefault="00A23879">
      <w:pPr>
        <w:pStyle w:val="Heading4"/>
        <w:spacing w:before="83"/>
        <w:ind w:left="113"/>
      </w:pPr>
      <w:bookmarkStart w:id="705" w:name="sql_offset"/>
      <w:bookmarkStart w:id="706" w:name="_bookmark328"/>
      <w:bookmarkEnd w:id="705"/>
      <w:bookmarkEnd w:id="706"/>
      <w:r>
        <w:rPr>
          <w:w w:val="95"/>
        </w:rPr>
        <w:t>sql</w:t>
      </w:r>
      <w:r>
        <w:rPr>
          <w:spacing w:val="-22"/>
          <w:w w:val="95"/>
        </w:rPr>
        <w:t xml:space="preserve"> </w:t>
      </w:r>
      <w:r>
        <w:rPr>
          <w:w w:val="95"/>
        </w:rPr>
        <w:t>offset</w:t>
      </w:r>
    </w:p>
    <w:p w:rsidR="00D032B6" w:rsidRDefault="00D032B6">
      <w:pPr>
        <w:spacing w:before="2" w:line="200" w:lineRule="exact"/>
        <w:rPr>
          <w:sz w:val="20"/>
          <w:szCs w:val="20"/>
        </w:rPr>
      </w:pPr>
    </w:p>
    <w:p w:rsidR="00D032B6" w:rsidRDefault="00A23879">
      <w:pPr>
        <w:pStyle w:val="BodyText"/>
        <w:spacing w:line="253" w:lineRule="auto"/>
        <w:ind w:left="613" w:right="7041"/>
        <w:rPr>
          <w:lang w:eastAsia="zh-CN"/>
        </w:rPr>
      </w:pPr>
      <w:r>
        <w:rPr>
          <w:lang w:eastAsia="zh-CN"/>
        </w:rPr>
        <w:t>offset语句 用于设置跳过的记录个数。</w:t>
      </w:r>
    </w:p>
    <w:p w:rsidR="00D032B6" w:rsidRDefault="00D032B6">
      <w:pPr>
        <w:spacing w:before="4" w:line="180" w:lineRule="exact"/>
        <w:rPr>
          <w:sz w:val="18"/>
          <w:szCs w:val="18"/>
          <w:lang w:eastAsia="zh-CN"/>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32" style="position:absolute;left:0;text-align:left;margin-left:81.7pt;margin-top:6.75pt;width:473.6pt;height:10.6pt;z-index:-251365376;mso-position-horizontal-relative:page" coordorigin="1634,135" coordsize="9472,212">
            <v:shape id="_x0000_s213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offset&lt;offset_num&gt;</w:t>
      </w:r>
    </w:p>
    <w:p w:rsidR="00D032B6" w:rsidRDefault="00D032B6">
      <w:pPr>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035F6E">
      <w:pPr>
        <w:spacing w:before="4" w:line="130" w:lineRule="exact"/>
        <w:rPr>
          <w:sz w:val="13"/>
          <w:szCs w:val="13"/>
        </w:rPr>
      </w:pPr>
      <w:r w:rsidRPr="00035F6E">
        <w:lastRenderedPageBreak/>
        <w:pict>
          <v:group id="_x0000_s2130" style="position:absolute;margin-left:95.85pt;margin-top:120.7pt;width:459.45pt;height:10.6pt;z-index:-251364352;mso-position-horizontal-relative:page;mso-position-vertical-relative:page" coordorigin="1917,2414" coordsize="9189,212">
            <v:shape id="_x0000_s2131" style="position:absolute;left:1917;top:2414;width:9189;height:212" coordorigin="1917,2414" coordsize="9189,212" path="m1917,2414r9189,l11106,2626r-9189,l1917,2414xe" fillcolor="#efefef" stroked="f">
              <v:path arrowok="t"/>
            </v:shape>
            <w10:wrap anchorx="page" anchory="page"/>
          </v:group>
        </w:pict>
      </w:r>
      <w:r w:rsidRPr="00035F6E">
        <w:pict>
          <v:group id="_x0000_s2128" style="position:absolute;margin-left:81.7pt;margin-top:235.7pt;width:473.6pt;height:10.6pt;z-index:-251363328;mso-position-horizontal-relative:page;mso-position-vertical-relative:page" coordorigin="1634,4714" coordsize="9472,212">
            <v:shape id="_x0000_s2129" style="position:absolute;left:1634;top:4714;width:9472;height:212" coordorigin="1634,4714" coordsize="9472,212" path="m1634,4714r9472,l11106,4926r-9472,l1634,4714xe" fillcolor="#efefef" stroked="f">
              <v:path arrowok="t"/>
            </v:shape>
            <w10:wrap anchorx="page" anchory="page"/>
          </v:group>
        </w:pict>
      </w:r>
      <w:r w:rsidRPr="00035F6E">
        <w:pict>
          <v:group id="_x0000_s2126" style="position:absolute;margin-left:95.85pt;margin-top:390.3pt;width:459.45pt;height:10.6pt;z-index:-251362304;mso-position-horizontal-relative:page;mso-position-vertical-relative:page" coordorigin="1917,7806" coordsize="9189,212">
            <v:shape id="_x0000_s2127" style="position:absolute;left:1917;top:7806;width:9189;height:212" coordorigin="1917,7806" coordsize="9189,212" path="m1917,7806r9189,l11106,8018r-9189,l1917,7806xe" fillcolor="#efefef" stroked="f">
              <v:path arrowok="t"/>
            </v:shape>
            <w10:wrap anchorx="page" anchory="page"/>
          </v:group>
        </w:pict>
      </w:r>
      <w:r w:rsidRPr="00035F6E">
        <w:pict>
          <v:group id="_x0000_s2124" style="position:absolute;margin-left:95.85pt;margin-top:420.4pt;width:459.45pt;height:10.6pt;z-index:-251361280;mso-position-horizontal-relative:page;mso-position-vertical-relative:page" coordorigin="1917,8408" coordsize="9189,212">
            <v:shape id="_x0000_s2125" style="position:absolute;left:1917;top:8408;width:9189;height:212" coordorigin="1917,8408" coordsize="9189,212" path="m1917,8408r9189,l11106,8620r-9189,l1917,8408xe" fillcolor="#efefef" stroked="f">
              <v:path arrowok="t"/>
            </v:shape>
            <w10:wrap anchorx="page" anchory="page"/>
          </v:group>
        </w:pict>
      </w:r>
      <w:r w:rsidRPr="00035F6E">
        <w:pict>
          <v:group id="_x0000_s2122" style="position:absolute;margin-left:95.85pt;margin-top:448.5pt;width:459.45pt;height:10.6pt;z-index:-251360256;mso-position-horizontal-relative:page;mso-position-vertical-relative:page" coordorigin="1917,8970" coordsize="9189,212">
            <v:shape id="_x0000_s2123" style="position:absolute;left:1917;top:8970;width:9189;height:212" coordorigin="1917,8970" coordsize="9189,212" path="m1917,8970r9189,l11106,9182r-9189,l1917,8970xe" fillcolor="#efefef" stroked="f">
              <v:path arrowok="t"/>
            </v:shape>
            <w10:wrap anchorx="page" anchory="page"/>
          </v:group>
        </w:pict>
      </w:r>
      <w:r w:rsidRPr="00035F6E">
        <w:pict>
          <v:group id="_x0000_s2120" style="position:absolute;margin-left:81.7pt;margin-top:563.5pt;width:473.6pt;height:42.4pt;z-index:-251359232;mso-position-horizontal-relative:page;mso-position-vertical-relative:page" coordorigin="1634,11270" coordsize="9472,848">
            <v:shape id="_x0000_s2121" style="position:absolute;left:1634;top:11270;width:9472;height:848" coordorigin="1634,11270" coordsize="9472,848" path="m1634,11270r9472,l11106,12118r-9472,l1634,11270xe" fillcolor="#efefef" stroked="f">
              <v:path arrowok="t"/>
            </v:shape>
            <w10:wrap anchorx="page" anchory="page"/>
          </v:group>
        </w:pict>
      </w:r>
      <w:r w:rsidRPr="00035F6E">
        <w:pict>
          <v:group id="_x0000_s2118" style="position:absolute;margin-left:95.85pt;margin-top:657.9pt;width:459.45pt;height:21.2pt;z-index:-251358208;mso-position-horizontal-relative:page;mso-position-vertical-relative:page" coordorigin="1917,13158" coordsize="9189,424">
            <v:shape id="_x0000_s2119" style="position:absolute;left:1917;top:13158;width:9189;height:424" coordorigin="1917,13158" coordsize="9189,424" path="m1917,13158r9189,l11106,13582r-9189,l1917,13158xe" fillcolor="#efefef" stroked="f">
              <v:path arrowok="t"/>
            </v:shape>
            <w10:wrap anchorx="page" anchory="page"/>
          </v:group>
        </w:pict>
      </w:r>
      <w:r w:rsidRPr="00035F6E">
        <w:pict>
          <v:group id="_x0000_s2116" style="position:absolute;margin-left:113.7pt;margin-top:722.1pt;width:441.6pt;height:10.6pt;z-index:-251357184;mso-position-horizontal-relative:page;mso-position-vertical-relative:page" coordorigin="2274,14442" coordsize="8832,212">
            <v:shape id="_x0000_s2117" style="position:absolute;left:2274;top:14442;width:8832;height:212" coordorigin="2274,14442" coordsize="8832,212" path="m2274,14442r8832,l11106,14654r-8832,l2274,14442xe" fillcolor="#efefef" stroked="f">
              <v:path arrowok="t"/>
            </v:shape>
            <w10:wrap anchorx="page" anchory="page"/>
          </v:group>
        </w:pict>
      </w:r>
    </w:p>
    <w:p w:rsidR="00D032B6" w:rsidRDefault="00A23879">
      <w:pPr>
        <w:pStyle w:val="BodyText"/>
        <w:spacing w:line="312" w:lineRule="exact"/>
      </w:pPr>
      <w:r>
        <w:rPr>
          <w:w w:val="95"/>
        </w:rPr>
        <w:t>&lt;offset_num&gt;：跳过记录数</w:t>
      </w:r>
    </w:p>
    <w:p w:rsidR="00D032B6" w:rsidRDefault="00D032B6">
      <w:pPr>
        <w:spacing w:before="9" w:line="190" w:lineRule="exact"/>
        <w:rPr>
          <w:sz w:val="19"/>
          <w:szCs w:val="19"/>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希望跳过前5条记录，从第5条后面开始返回：</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w w:val="105"/>
        </w:rPr>
        <w:t>db.exec("select</w:t>
      </w:r>
      <w:r>
        <w:rPr>
          <w:rFonts w:ascii="Microsoft JhengHei" w:eastAsia="Microsoft JhengHei" w:hAnsi="Microsoft JhengHei" w:cs="Microsoft JhengHei"/>
          <w:spacing w:val="43"/>
          <w:w w:val="105"/>
        </w:rPr>
        <w:t xml:space="preserve"> </w:t>
      </w:r>
      <w:r>
        <w:rPr>
          <w:rFonts w:ascii="Microsoft JhengHei" w:eastAsia="Microsoft JhengHei" w:hAnsi="Microsoft JhengHei" w:cs="Microsoft JhengHei"/>
          <w:w w:val="105"/>
        </w:rPr>
        <w:t>*</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05"/>
        </w:rPr>
        <w:t>from</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05"/>
        </w:rPr>
        <w:t>foo.bar</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05"/>
        </w:rPr>
        <w:t>offset</w:t>
      </w:r>
      <w:r>
        <w:rPr>
          <w:rFonts w:ascii="Microsoft JhengHei" w:eastAsia="Microsoft JhengHei" w:hAnsi="Microsoft JhengHei" w:cs="Microsoft JhengHei"/>
          <w:spacing w:val="44"/>
          <w:w w:val="105"/>
        </w:rPr>
        <w:t xml:space="preserve"> </w:t>
      </w:r>
      <w:r>
        <w:rPr>
          <w:rFonts w:ascii="Microsoft JhengHei" w:eastAsia="Microsoft JhengHei" w:hAnsi="Microsoft JhengHei" w:cs="Microsoft JhengHei"/>
          <w:w w:val="105"/>
        </w:rPr>
        <w:t>5")</w:t>
      </w:r>
    </w:p>
    <w:p w:rsidR="00D032B6" w:rsidRDefault="00A23879">
      <w:pPr>
        <w:pStyle w:val="Heading4"/>
        <w:spacing w:before="83"/>
      </w:pPr>
      <w:bookmarkStart w:id="707" w:name="sql_as"/>
      <w:bookmarkStart w:id="708" w:name="_bookmark329"/>
      <w:bookmarkEnd w:id="707"/>
      <w:bookmarkEnd w:id="708"/>
      <w:r>
        <w:rPr>
          <w:w w:val="95"/>
        </w:rPr>
        <w:t>sql</w:t>
      </w:r>
      <w:r>
        <w:rPr>
          <w:spacing w:val="-7"/>
          <w:w w:val="95"/>
        </w:rPr>
        <w:t xml:space="preserve"> </w:t>
      </w:r>
      <w:r>
        <w:rPr>
          <w:w w:val="95"/>
        </w:rPr>
        <w:t>as</w:t>
      </w:r>
    </w:p>
    <w:p w:rsidR="00D032B6" w:rsidRDefault="00D032B6">
      <w:pPr>
        <w:spacing w:before="2" w:line="200" w:lineRule="exact"/>
        <w:rPr>
          <w:sz w:val="20"/>
          <w:szCs w:val="20"/>
        </w:rPr>
      </w:pPr>
    </w:p>
    <w:p w:rsidR="00D032B6" w:rsidRDefault="00A23879">
      <w:pPr>
        <w:pStyle w:val="BodyText"/>
        <w:spacing w:line="253" w:lineRule="auto"/>
        <w:ind w:right="4980"/>
      </w:pPr>
      <w:r>
        <w:t>as</w:t>
      </w:r>
      <w:r>
        <w:rPr>
          <w:spacing w:val="-16"/>
        </w:rPr>
        <w:t xml:space="preserve"> </w:t>
      </w:r>
      <w:r>
        <w:t xml:space="preserve">语句 </w:t>
      </w:r>
      <w:r>
        <w:rPr>
          <w:w w:val="95"/>
        </w:rPr>
        <w:t>用于为集合名或者字段名指定别名（alias）。</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rPr>
        <w:t>&lt;cs_name.cl_name</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18"/>
          <w:w w:val="115"/>
        </w:rPr>
        <w:t xml:space="preserve"> </w:t>
      </w:r>
      <w:r>
        <w:rPr>
          <w:rFonts w:ascii="Microsoft JhengHei" w:eastAsia="Microsoft JhengHei" w:hAnsi="Microsoft JhengHei" w:cs="Microsoft JhengHei"/>
          <w:w w:val="115"/>
        </w:rPr>
        <w:t>(select_set)</w:t>
      </w:r>
      <w:r>
        <w:rPr>
          <w:rFonts w:ascii="Microsoft JhengHei" w:eastAsia="Microsoft JhengHei" w:hAnsi="Microsoft JhengHei" w:cs="Microsoft JhengHei"/>
          <w:spacing w:val="-17"/>
          <w:w w:val="115"/>
        </w:rPr>
        <w:t xml:space="preserve"> </w:t>
      </w:r>
      <w:r>
        <w:rPr>
          <w:rFonts w:ascii="Microsoft JhengHei" w:eastAsia="Microsoft JhengHei" w:hAnsi="Microsoft JhengHei" w:cs="Microsoft JhengHei"/>
          <w:w w:val="115"/>
        </w:rPr>
        <w:t>|</w:t>
      </w:r>
      <w:r>
        <w:rPr>
          <w:rFonts w:ascii="Microsoft JhengHei" w:eastAsia="Microsoft JhengHei" w:hAnsi="Microsoft JhengHei" w:cs="Microsoft JhengHei"/>
          <w:spacing w:val="-18"/>
          <w:w w:val="115"/>
        </w:rPr>
        <w:t xml:space="preserve"> </w:t>
      </w:r>
      <w:r>
        <w:rPr>
          <w:rFonts w:ascii="Microsoft JhengHei" w:eastAsia="Microsoft JhengHei" w:hAnsi="Microsoft JhengHei" w:cs="Microsoft JhengHei"/>
        </w:rPr>
        <w:t>field_name&gt;</w:t>
      </w:r>
      <w:r>
        <w:rPr>
          <w:rFonts w:ascii="Microsoft JhengHei" w:eastAsia="Microsoft JhengHei" w:hAnsi="Microsoft JhengHei" w:cs="Microsoft JhengHei"/>
          <w:spacing w:val="-10"/>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&lt;alias_name&gt;</w:t>
      </w:r>
    </w:p>
    <w:p w:rsidR="00D032B6" w:rsidRDefault="00A23879">
      <w:pPr>
        <w:pStyle w:val="BodyText"/>
        <w:spacing w:before="26"/>
      </w:pPr>
      <w:r>
        <w:rPr>
          <w:w w:val="95"/>
        </w:rPr>
        <w:t>&lt;cs_name&gt;：集合空间名</w:t>
      </w:r>
    </w:p>
    <w:p w:rsidR="00D032B6" w:rsidRDefault="00A23879">
      <w:pPr>
        <w:pStyle w:val="BodyText"/>
        <w:spacing w:before="18" w:line="253" w:lineRule="auto"/>
        <w:ind w:right="7201"/>
      </w:pPr>
      <w:r>
        <w:rPr>
          <w:w w:val="90"/>
        </w:rPr>
        <w:t>&lt;cl_name&gt;：集合名</w:t>
      </w:r>
      <w:r>
        <w:t xml:space="preserve"> </w:t>
      </w:r>
      <w:r>
        <w:rPr>
          <w:w w:val="95"/>
        </w:rPr>
        <w:t>select_set：结果集</w:t>
      </w:r>
      <w:r>
        <w:t xml:space="preserve"> </w:t>
      </w:r>
      <w:r>
        <w:rPr>
          <w:w w:val="95"/>
        </w:rPr>
        <w:t>field_name：字段名</w:t>
      </w:r>
    </w:p>
    <w:p w:rsidR="00D032B6" w:rsidRDefault="00A23879">
      <w:pPr>
        <w:pStyle w:val="BodyText"/>
        <w:spacing w:before="4" w:line="379" w:lineRule="auto"/>
        <w:ind w:right="7168"/>
      </w:pPr>
      <w:r>
        <w:rPr>
          <w:w w:val="90"/>
        </w:rPr>
        <w:t>&lt;alias_name&gt;：别名</w:t>
      </w:r>
      <w:r>
        <w:t xml:space="preserve"> </w:t>
      </w:r>
      <w:r>
        <w:rPr>
          <w:w w:val="95"/>
        </w:rP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集合别名</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rPr>
        <w:t>db.exec("select</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T1.age,T1.name</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foo.bar</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T1</w:t>
      </w:r>
      <w:r>
        <w:rPr>
          <w:rFonts w:ascii="Microsoft JhengHei" w:eastAsia="Microsoft JhengHei" w:hAnsi="Microsoft JhengHei" w:cs="Microsoft JhengHei"/>
          <w:spacing w:val="22"/>
        </w:rPr>
        <w:t xml:space="preserve"> </w:t>
      </w:r>
      <w:r>
        <w:rPr>
          <w:rFonts w:ascii="Microsoft JhengHei" w:eastAsia="Microsoft JhengHei" w:hAnsi="Microsoft JhengHei" w:cs="Microsoft JhengHei"/>
        </w:rPr>
        <w:t>where</w:t>
      </w:r>
      <w:r>
        <w:rPr>
          <w:rFonts w:ascii="Microsoft JhengHei" w:eastAsia="Microsoft JhengHei" w:hAnsi="Microsoft JhengHei" w:cs="Microsoft JhengHei"/>
          <w:spacing w:val="23"/>
        </w:rPr>
        <w:t xml:space="preserve"> </w:t>
      </w:r>
      <w:r>
        <w:rPr>
          <w:rFonts w:ascii="Microsoft JhengHei" w:eastAsia="Microsoft JhengHei" w:hAnsi="Microsoft JhengHei" w:cs="Microsoft JhengHei"/>
        </w:rPr>
        <w:t>T1.age&gt;10")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字段别名</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rPr>
        <w:t>db.exec("select</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age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年龄</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from</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foo.bar</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where</w:t>
      </w:r>
      <w:r>
        <w:rPr>
          <w:rFonts w:ascii="Microsoft JhengHei" w:eastAsia="Microsoft JhengHei" w:hAnsi="Microsoft JhengHei" w:cs="Microsoft JhengHei"/>
          <w:spacing w:val="27"/>
        </w:rPr>
        <w:t xml:space="preserve"> </w:t>
      </w:r>
      <w:r>
        <w:rPr>
          <w:rFonts w:ascii="Microsoft JhengHei" w:eastAsia="Microsoft JhengHei" w:hAnsi="Microsoft JhengHei" w:cs="Microsoft JhengHei"/>
        </w:rPr>
        <w:t>age&gt;10")</w:t>
      </w:r>
    </w:p>
    <w:p w:rsidR="00D032B6" w:rsidRDefault="00A23879">
      <w:pPr>
        <w:pStyle w:val="BodyText"/>
        <w:tabs>
          <w:tab w:val="left" w:pos="1217"/>
        </w:tabs>
        <w:spacing w:line="234"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结果集别名</w:t>
      </w:r>
    </w:p>
    <w:p w:rsidR="00D032B6" w:rsidRDefault="00A23879">
      <w:pPr>
        <w:pStyle w:val="BodyText"/>
        <w:spacing w:line="328" w:lineRule="exact"/>
        <w:ind w:left="1217"/>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db.exec("select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T.age,T.name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(select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age,name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foo.bar)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T </w:t>
      </w:r>
      <w:r>
        <w:rPr>
          <w:rFonts w:ascii="Microsoft JhengHei" w:eastAsia="Microsoft JhengHei" w:hAnsi="Microsoft JhengHei" w:cs="Microsoft JhengHei"/>
          <w:spacing w:val="25"/>
          <w:w w:val="95"/>
        </w:rPr>
        <w:t xml:space="preserve"> </w:t>
      </w:r>
      <w:r>
        <w:rPr>
          <w:rFonts w:ascii="Microsoft JhengHei" w:eastAsia="Microsoft JhengHei" w:hAnsi="Microsoft JhengHei" w:cs="Microsoft JhengHei"/>
          <w:w w:val="95"/>
        </w:rPr>
        <w:t xml:space="preserve">where </w:t>
      </w:r>
      <w:r>
        <w:rPr>
          <w:rFonts w:ascii="Microsoft JhengHei" w:eastAsia="Microsoft JhengHei" w:hAnsi="Microsoft JhengHei" w:cs="Microsoft JhengHei"/>
          <w:spacing w:val="24"/>
          <w:w w:val="95"/>
        </w:rPr>
        <w:t xml:space="preserve"> </w:t>
      </w:r>
      <w:r>
        <w:rPr>
          <w:rFonts w:ascii="Microsoft JhengHei" w:eastAsia="Microsoft JhengHei" w:hAnsi="Microsoft JhengHei" w:cs="Microsoft JhengHei"/>
          <w:w w:val="95"/>
        </w:rPr>
        <w:t>T.age&gt;10")</w:t>
      </w:r>
    </w:p>
    <w:p w:rsidR="00D032B6" w:rsidRDefault="00A23879">
      <w:pPr>
        <w:pStyle w:val="Heading4"/>
        <w:spacing w:before="83"/>
        <w:ind w:left="0" w:right="7644"/>
        <w:jc w:val="center"/>
      </w:pPr>
      <w:bookmarkStart w:id="709" w:name="sql_inner_join"/>
      <w:bookmarkStart w:id="710" w:name="_bookmark330"/>
      <w:bookmarkEnd w:id="709"/>
      <w:bookmarkEnd w:id="710"/>
      <w:r>
        <w:rPr>
          <w:w w:val="95"/>
        </w:rPr>
        <w:t>sql</w:t>
      </w:r>
      <w:r>
        <w:rPr>
          <w:spacing w:val="-7"/>
          <w:w w:val="95"/>
        </w:rPr>
        <w:t xml:space="preserve"> </w:t>
      </w:r>
      <w:r>
        <w:rPr>
          <w:w w:val="95"/>
        </w:rPr>
        <w:t>inner</w:t>
      </w:r>
      <w:r>
        <w:rPr>
          <w:spacing w:val="-6"/>
          <w:w w:val="95"/>
        </w:rPr>
        <w:t xml:space="preserve"> </w:t>
      </w:r>
      <w:r>
        <w:rPr>
          <w:w w:val="95"/>
        </w:rPr>
        <w:t>join</w:t>
      </w:r>
    </w:p>
    <w:p w:rsidR="00D032B6" w:rsidRDefault="00D032B6">
      <w:pPr>
        <w:spacing w:before="2" w:line="200" w:lineRule="exact"/>
        <w:rPr>
          <w:sz w:val="20"/>
          <w:szCs w:val="20"/>
        </w:rPr>
      </w:pPr>
    </w:p>
    <w:p w:rsidR="00D032B6" w:rsidRDefault="00A23879">
      <w:pPr>
        <w:pStyle w:val="BodyText"/>
        <w:spacing w:line="253" w:lineRule="auto"/>
        <w:ind w:right="1097"/>
      </w:pPr>
      <w:r>
        <w:t>inner</w:t>
      </w:r>
      <w:r>
        <w:rPr>
          <w:spacing w:val="-28"/>
        </w:rPr>
        <w:t xml:space="preserve"> </w:t>
      </w:r>
      <w:r>
        <w:t>join</w:t>
      </w:r>
      <w:r>
        <w:rPr>
          <w:spacing w:val="-27"/>
        </w:rPr>
        <w:t xml:space="preserve"> </w:t>
      </w:r>
      <w:r>
        <w:t>语句 用于根据两个或多个集合中的字段名之间的关系，从这些集合中查询数据。</w:t>
      </w:r>
    </w:p>
    <w:p w:rsidR="00D032B6" w:rsidRDefault="00D032B6">
      <w:pPr>
        <w:spacing w:before="4" w:line="180" w:lineRule="exact"/>
        <w:rPr>
          <w:sz w:val="18"/>
          <w:szCs w:val="18"/>
        </w:rPr>
      </w:pPr>
    </w:p>
    <w:p w:rsidR="00D032B6" w:rsidRDefault="00A23879">
      <w:pPr>
        <w:pStyle w:val="BodyText"/>
      </w:pPr>
      <w:r>
        <w:t>语法</w:t>
      </w:r>
    </w:p>
    <w:p w:rsidR="00D032B6" w:rsidRDefault="00D032B6">
      <w:pPr>
        <w:spacing w:before="3" w:line="130" w:lineRule="exact"/>
        <w:rPr>
          <w:sz w:val="13"/>
          <w:szCs w:val="13"/>
        </w:rPr>
      </w:pPr>
    </w:p>
    <w:p w:rsidR="00D032B6" w:rsidRDefault="00A23879">
      <w:pPr>
        <w:pStyle w:val="BodyText"/>
        <w:spacing w:line="147" w:lineRule="auto"/>
        <w:ind w:right="3546"/>
        <w:rPr>
          <w:rFonts w:ascii="Microsoft JhengHei" w:eastAsia="Microsoft JhengHei" w:hAnsi="Microsoft JhengHei" w:cs="Microsoft JhengHei"/>
        </w:rPr>
      </w:pPr>
      <w:r>
        <w:rPr>
          <w:rFonts w:ascii="Microsoft JhengHei" w:eastAsia="Microsoft JhengHei" w:hAnsi="Microsoft JhengHei" w:cs="Microsoft JhengHei"/>
        </w:rPr>
        <w:t>&lt;collection1_name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(select_set1)</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&lt;alias1_name&gt;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w w:val="105"/>
        </w:rPr>
        <w:t xml:space="preserve">inner </w:t>
      </w:r>
      <w:r>
        <w:rPr>
          <w:rFonts w:ascii="Microsoft JhengHei" w:eastAsia="Microsoft JhengHei" w:hAnsi="Microsoft JhengHei" w:cs="Microsoft JhengHei"/>
          <w:spacing w:val="13"/>
          <w:w w:val="105"/>
        </w:rPr>
        <w:t xml:space="preserve"> </w:t>
      </w:r>
      <w:r>
        <w:rPr>
          <w:rFonts w:ascii="Microsoft JhengHei" w:eastAsia="Microsoft JhengHei" w:hAnsi="Microsoft JhengHei" w:cs="Microsoft JhengHei"/>
          <w:w w:val="105"/>
        </w:rPr>
        <w:t>join</w:t>
      </w:r>
    </w:p>
    <w:p w:rsidR="00D032B6" w:rsidRDefault="00A23879">
      <w:pPr>
        <w:pStyle w:val="BodyText"/>
        <w:spacing w:line="147" w:lineRule="auto"/>
        <w:ind w:right="3546"/>
        <w:rPr>
          <w:rFonts w:ascii="Microsoft JhengHei" w:eastAsia="Microsoft JhengHei" w:hAnsi="Microsoft JhengHei" w:cs="Microsoft JhengHei"/>
        </w:rPr>
      </w:pPr>
      <w:r>
        <w:rPr>
          <w:rFonts w:ascii="Microsoft JhengHei" w:eastAsia="Microsoft JhengHei" w:hAnsi="Microsoft JhengHei" w:cs="Microsoft JhengHei"/>
        </w:rPr>
        <w:t>&lt;collection2_name</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22"/>
          <w:w w:val="170"/>
        </w:rPr>
        <w:t xml:space="preserve"> </w:t>
      </w:r>
      <w:r>
        <w:rPr>
          <w:rFonts w:ascii="Microsoft JhengHei" w:eastAsia="Microsoft JhengHei" w:hAnsi="Microsoft JhengHei" w:cs="Microsoft JhengHei"/>
        </w:rPr>
        <w:t>(select_set2)&gt;</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&lt;alias2_name&gt;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condition]</w:t>
      </w:r>
    </w:p>
    <w:p w:rsidR="00D032B6" w:rsidRDefault="00D032B6">
      <w:pPr>
        <w:spacing w:before="6" w:line="180" w:lineRule="exact"/>
        <w:rPr>
          <w:sz w:val="18"/>
          <w:szCs w:val="18"/>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w w:val="95"/>
        </w:rPr>
        <w:t>•</w:t>
      </w:r>
      <w:r>
        <w:rPr>
          <w:rFonts w:ascii="Times New Roman" w:eastAsia="Times New Roman" w:hAnsi="Times New Roman" w:cs="Times New Roman"/>
          <w:w w:val="95"/>
        </w:rPr>
        <w:tab/>
      </w:r>
      <w:r>
        <w:rPr>
          <w:w w:val="95"/>
          <w:position w:val="1"/>
        </w:rPr>
        <w:t>有员工信息表</w:t>
      </w:r>
      <w:r>
        <w:rPr>
          <w:spacing w:val="26"/>
          <w:w w:val="95"/>
          <w:position w:val="1"/>
        </w:rPr>
        <w:t xml:space="preserve"> </w:t>
      </w:r>
      <w:r>
        <w:rPr>
          <w:w w:val="95"/>
          <w:position w:val="1"/>
        </w:rPr>
        <w:t>foo.emp</w:t>
      </w:r>
      <w:r>
        <w:rPr>
          <w:spacing w:val="27"/>
          <w:w w:val="95"/>
          <w:position w:val="1"/>
        </w:rPr>
        <w:t xml:space="preserve"> </w:t>
      </w:r>
      <w:r>
        <w:rPr>
          <w:w w:val="95"/>
          <w:position w:val="1"/>
        </w:rPr>
        <w:t>和部门信息表</w:t>
      </w:r>
      <w:r>
        <w:rPr>
          <w:spacing w:val="26"/>
          <w:w w:val="95"/>
          <w:position w:val="1"/>
        </w:rPr>
        <w:t xml:space="preserve"> </w:t>
      </w:r>
      <w:r>
        <w:rPr>
          <w:w w:val="95"/>
          <w:position w:val="1"/>
        </w:rPr>
        <w:t>foo.dept，查询员工号</w:t>
      </w:r>
      <w:r>
        <w:rPr>
          <w:spacing w:val="27"/>
          <w:w w:val="95"/>
          <w:position w:val="1"/>
        </w:rPr>
        <w:t xml:space="preserve"> </w:t>
      </w:r>
      <w:r>
        <w:rPr>
          <w:w w:val="95"/>
          <w:position w:val="1"/>
        </w:rPr>
        <w:t>emp_no</w:t>
      </w:r>
      <w:r>
        <w:rPr>
          <w:spacing w:val="26"/>
          <w:w w:val="95"/>
          <w:position w:val="1"/>
        </w:rPr>
        <w:t xml:space="preserve"> </w:t>
      </w:r>
      <w:r>
        <w:rPr>
          <w:w w:val="95"/>
          <w:position w:val="1"/>
        </w:rPr>
        <w:t>所在的部门名</w:t>
      </w:r>
      <w:r>
        <w:rPr>
          <w:spacing w:val="27"/>
          <w:w w:val="95"/>
          <w:position w:val="1"/>
        </w:rPr>
        <w:t xml:space="preserve"> </w:t>
      </w:r>
      <w:r>
        <w:rPr>
          <w:w w:val="95"/>
          <w:position w:val="1"/>
        </w:rPr>
        <w:t>dept_name：</w:t>
      </w:r>
    </w:p>
    <w:p w:rsidR="00D032B6" w:rsidRDefault="00D032B6">
      <w:pPr>
        <w:spacing w:before="6" w:line="130" w:lineRule="exact"/>
        <w:rPr>
          <w:sz w:val="13"/>
          <w:szCs w:val="13"/>
        </w:rPr>
      </w:pPr>
    </w:p>
    <w:p w:rsidR="00D032B6" w:rsidRDefault="00A23879">
      <w:pPr>
        <w:pStyle w:val="BodyText"/>
        <w:spacing w:line="147" w:lineRule="auto"/>
        <w:ind w:left="1317"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db.exec("select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E.emp_no,D.dept_name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foo.emp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E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inner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join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foo.dept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 xml:space="preserve">D </w:t>
      </w:r>
      <w:r>
        <w:rPr>
          <w:rFonts w:ascii="Microsoft JhengHei" w:eastAsia="Microsoft JhengHei" w:hAnsi="Microsoft JhengHei" w:cs="Microsoft JhengHei"/>
          <w:spacing w:val="7"/>
          <w:w w:val="95"/>
        </w:rPr>
        <w:t xml:space="preserve"> </w:t>
      </w:r>
      <w:r>
        <w:rPr>
          <w:rFonts w:ascii="Microsoft JhengHei" w:eastAsia="Microsoft JhengHei" w:hAnsi="Microsoft JhengHei" w:cs="Microsoft JhengHei"/>
          <w:w w:val="95"/>
        </w:rPr>
        <w:t>on</w:t>
      </w:r>
      <w:r>
        <w:rPr>
          <w:rFonts w:ascii="Microsoft JhengHei" w:eastAsia="Microsoft JhengHei" w:hAnsi="Microsoft JhengHei" w:cs="Microsoft JhengHei"/>
          <w:w w:val="80"/>
        </w:rPr>
        <w:t xml:space="preserve"> </w:t>
      </w:r>
      <w:r>
        <w:rPr>
          <w:rFonts w:ascii="Microsoft JhengHei" w:eastAsia="Microsoft JhengHei" w:hAnsi="Microsoft JhengHei" w:cs="Microsoft JhengHei"/>
          <w:w w:val="95"/>
        </w:rPr>
        <w:t>E.dept_no=D.dept_no")</w:t>
      </w:r>
    </w:p>
    <w:p w:rsidR="00D032B6" w:rsidRDefault="00620DD5">
      <w:pPr>
        <w:pStyle w:val="BodyText"/>
        <w:spacing w:before="26" w:line="553" w:lineRule="exact"/>
        <w:rPr>
          <w:lang w:eastAsia="zh-CN"/>
        </w:rPr>
      </w:pPr>
      <w:r>
        <w:pict>
          <v:shape id="_x0000_i1152"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573"/>
        <w:rPr>
          <w:lang w:eastAsia="zh-CN"/>
        </w:rPr>
      </w:pPr>
      <w:r>
        <w:rPr>
          <w:lang w:eastAsia="zh-CN"/>
        </w:rPr>
        <w:t>1.</w:t>
      </w:r>
      <w:r>
        <w:rPr>
          <w:spacing w:val="-9"/>
          <w:lang w:eastAsia="zh-CN"/>
        </w:rPr>
        <w:t xml:space="preserve"> </w:t>
      </w:r>
      <w:r>
        <w:rPr>
          <w:lang w:eastAsia="zh-CN"/>
        </w:rPr>
        <w:t>不能包含非联合条件，如下写法是错误的：</w:t>
      </w:r>
    </w:p>
    <w:p w:rsidR="00D032B6" w:rsidRDefault="00A23879">
      <w:pPr>
        <w:pStyle w:val="BodyText"/>
        <w:spacing w:before="20"/>
        <w:ind w:left="1573"/>
        <w:rPr>
          <w:rFonts w:ascii="Microsoft JhengHei" w:eastAsia="Microsoft JhengHei" w:hAnsi="Microsoft JhengHei" w:cs="Microsoft JhengHei"/>
        </w:rPr>
      </w:pPr>
      <w:r>
        <w:rPr>
          <w:rFonts w:ascii="Microsoft JhengHei" w:eastAsia="Microsoft JhengHei" w:hAnsi="Microsoft JhengHei" w:cs="Microsoft JhengHei"/>
          <w:w w:val="95"/>
        </w:rPr>
        <w:t xml:space="preserve">select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T1.a,T2.b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foo.bar1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T1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inner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join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foo.bar2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 xml:space="preserve">T2 </w:t>
      </w:r>
      <w:r>
        <w:rPr>
          <w:rFonts w:ascii="Microsoft JhengHei" w:eastAsia="Microsoft JhengHei" w:hAnsi="Microsoft JhengHei" w:cs="Microsoft JhengHei"/>
          <w:spacing w:val="27"/>
          <w:w w:val="95"/>
        </w:rPr>
        <w:t xml:space="preserve"> </w:t>
      </w:r>
      <w:r>
        <w:rPr>
          <w:rFonts w:ascii="Microsoft JhengHei" w:eastAsia="Microsoft JhengHei" w:hAnsi="Microsoft JhengHei" w:cs="Microsoft JhengHei"/>
          <w:w w:val="95"/>
        </w:rPr>
        <w:t xml:space="preserve">on </w:t>
      </w:r>
      <w:r>
        <w:rPr>
          <w:rFonts w:ascii="Microsoft JhengHei" w:eastAsia="Microsoft JhengHei" w:hAnsi="Microsoft JhengHei" w:cs="Microsoft JhengHei"/>
          <w:spacing w:val="28"/>
          <w:w w:val="95"/>
        </w:rPr>
        <w:t xml:space="preserve"> </w:t>
      </w:r>
      <w:r>
        <w:rPr>
          <w:rFonts w:ascii="Microsoft JhengHei" w:eastAsia="Microsoft JhengHei" w:hAnsi="Microsoft JhengHei" w:cs="Microsoft JhengHei"/>
          <w:w w:val="95"/>
        </w:rPr>
        <w:t>T1.a&lt;10</w:t>
      </w:r>
    </w:p>
    <w:p w:rsidR="00D032B6" w:rsidRDefault="00D032B6">
      <w:pPr>
        <w:rPr>
          <w:rFonts w:ascii="Microsoft JhengHei" w:eastAsia="Microsoft JhengHei" w:hAnsi="Microsoft JhengHei" w:cs="Microsoft JhengHei"/>
        </w:rPr>
        <w:sectPr w:rsidR="00D032B6">
          <w:pgSz w:w="12240" w:h="15840"/>
          <w:pgMar w:top="900" w:right="1620" w:bottom="280" w:left="700" w:header="713" w:footer="0" w:gutter="0"/>
          <w:cols w:space="720"/>
        </w:sectPr>
      </w:pPr>
    </w:p>
    <w:p w:rsidR="00D032B6" w:rsidRDefault="00D032B6">
      <w:pPr>
        <w:spacing w:before="4" w:line="130" w:lineRule="exact"/>
        <w:rPr>
          <w:sz w:val="13"/>
          <w:szCs w:val="13"/>
        </w:rPr>
      </w:pPr>
    </w:p>
    <w:p w:rsidR="00606508" w:rsidRDefault="00A23879">
      <w:pPr>
        <w:pStyle w:val="BodyText"/>
        <w:numPr>
          <w:ilvl w:val="1"/>
          <w:numId w:val="2"/>
        </w:numPr>
        <w:tabs>
          <w:tab w:val="left" w:pos="1469"/>
        </w:tabs>
        <w:spacing w:line="312" w:lineRule="exact"/>
        <w:ind w:left="1469"/>
      </w:pPr>
      <w:r>
        <w:t>不能在</w:t>
      </w:r>
      <w:r>
        <w:rPr>
          <w:spacing w:val="-15"/>
        </w:rPr>
        <w:t xml:space="preserve"> </w:t>
      </w:r>
      <w:r>
        <w:t>join</w:t>
      </w:r>
      <w:r>
        <w:rPr>
          <w:spacing w:val="-14"/>
        </w:rPr>
        <w:t xml:space="preserve"> </w:t>
      </w:r>
      <w:r>
        <w:t>本层使用</w:t>
      </w:r>
      <w:r>
        <w:rPr>
          <w:spacing w:val="-14"/>
        </w:rPr>
        <w:t xml:space="preserve"> </w:t>
      </w:r>
      <w:r>
        <w:t>select</w:t>
      </w:r>
      <w:r>
        <w:rPr>
          <w:spacing w:val="-14"/>
        </w:rPr>
        <w:t xml:space="preserve"> </w:t>
      </w:r>
      <w:r>
        <w:t>*</w:t>
      </w:r>
      <w:r>
        <w:rPr>
          <w:spacing w:val="-15"/>
        </w:rPr>
        <w:t xml:space="preserve"> </w:t>
      </w:r>
      <w:r>
        <w:t>语句。</w:t>
      </w:r>
    </w:p>
    <w:p w:rsidR="00D032B6" w:rsidRDefault="00D032B6">
      <w:pPr>
        <w:spacing w:before="5" w:line="110" w:lineRule="exact"/>
        <w:rPr>
          <w:sz w:val="11"/>
          <w:szCs w:val="11"/>
        </w:rPr>
      </w:pPr>
    </w:p>
    <w:p w:rsidR="00D032B6" w:rsidRDefault="00A23879">
      <w:pPr>
        <w:pStyle w:val="Heading4"/>
        <w:ind w:left="98" w:right="8573"/>
        <w:jc w:val="center"/>
      </w:pPr>
      <w:bookmarkStart w:id="711" w:name="sql_left_outer_join"/>
      <w:bookmarkStart w:id="712" w:name="_bookmark331"/>
      <w:bookmarkEnd w:id="711"/>
      <w:bookmarkEnd w:id="712"/>
      <w:r>
        <w:rPr>
          <w:w w:val="95"/>
        </w:rPr>
        <w:t>sql</w:t>
      </w:r>
      <w:r>
        <w:rPr>
          <w:spacing w:val="-13"/>
          <w:w w:val="95"/>
        </w:rPr>
        <w:t xml:space="preserve"> </w:t>
      </w:r>
      <w:r>
        <w:rPr>
          <w:w w:val="95"/>
        </w:rPr>
        <w:t>left</w:t>
      </w:r>
      <w:r>
        <w:rPr>
          <w:spacing w:val="-13"/>
          <w:w w:val="95"/>
        </w:rPr>
        <w:t xml:space="preserve"> </w:t>
      </w:r>
      <w:r>
        <w:rPr>
          <w:w w:val="95"/>
        </w:rPr>
        <w:t>outer</w:t>
      </w:r>
      <w:r>
        <w:rPr>
          <w:spacing w:val="-12"/>
          <w:w w:val="95"/>
        </w:rPr>
        <w:t xml:space="preserve"> </w:t>
      </w:r>
      <w:r>
        <w:rPr>
          <w:w w:val="95"/>
        </w:rPr>
        <w:t>join</w:t>
      </w:r>
    </w:p>
    <w:p w:rsidR="00D032B6" w:rsidRDefault="00D032B6">
      <w:pPr>
        <w:spacing w:before="2" w:line="200" w:lineRule="exact"/>
        <w:rPr>
          <w:sz w:val="20"/>
          <w:szCs w:val="20"/>
        </w:rPr>
      </w:pPr>
    </w:p>
    <w:p w:rsidR="00D032B6" w:rsidRDefault="00A23879">
      <w:pPr>
        <w:pStyle w:val="BodyText"/>
        <w:ind w:left="613"/>
      </w:pPr>
      <w:r>
        <w:rPr>
          <w:w w:val="95"/>
        </w:rPr>
        <w:t>left</w:t>
      </w:r>
      <w:r>
        <w:rPr>
          <w:spacing w:val="-3"/>
          <w:w w:val="95"/>
        </w:rPr>
        <w:t xml:space="preserve"> </w:t>
      </w:r>
      <w:r>
        <w:rPr>
          <w:w w:val="95"/>
        </w:rPr>
        <w:t>outer</w:t>
      </w:r>
      <w:r>
        <w:rPr>
          <w:spacing w:val="-2"/>
          <w:w w:val="95"/>
        </w:rPr>
        <w:t xml:space="preserve"> </w:t>
      </w:r>
      <w:r>
        <w:rPr>
          <w:w w:val="95"/>
        </w:rPr>
        <w:t>join</w:t>
      </w:r>
      <w:r>
        <w:rPr>
          <w:spacing w:val="-3"/>
          <w:w w:val="95"/>
        </w:rPr>
        <w:t xml:space="preserve"> </w:t>
      </w:r>
      <w:r>
        <w:rPr>
          <w:w w:val="95"/>
        </w:rPr>
        <w:t>语句</w:t>
      </w:r>
    </w:p>
    <w:p w:rsidR="00D032B6" w:rsidRDefault="00D032B6">
      <w:pPr>
        <w:spacing w:before="5" w:line="100" w:lineRule="exact"/>
        <w:rPr>
          <w:sz w:val="10"/>
          <w:szCs w:val="10"/>
        </w:rPr>
      </w:pPr>
    </w:p>
    <w:p w:rsidR="00D032B6" w:rsidRDefault="00A23879">
      <w:pPr>
        <w:pStyle w:val="BodyText"/>
        <w:spacing w:line="168" w:lineRule="auto"/>
        <w:ind w:left="613" w:right="317"/>
      </w:pPr>
      <w:r>
        <w:rPr>
          <w:w w:val="95"/>
        </w:rPr>
        <w:t xml:space="preserve">left </w:t>
      </w:r>
      <w:r>
        <w:rPr>
          <w:spacing w:val="18"/>
          <w:w w:val="95"/>
        </w:rPr>
        <w:t xml:space="preserve"> </w:t>
      </w:r>
      <w:r>
        <w:rPr>
          <w:w w:val="95"/>
        </w:rPr>
        <w:t xml:space="preserve">outer </w:t>
      </w:r>
      <w:r>
        <w:rPr>
          <w:spacing w:val="18"/>
          <w:w w:val="95"/>
        </w:rPr>
        <w:t xml:space="preserve"> </w:t>
      </w:r>
      <w:r>
        <w:rPr>
          <w:w w:val="95"/>
        </w:rPr>
        <w:t xml:space="preserve">join </w:t>
      </w:r>
      <w:r>
        <w:rPr>
          <w:spacing w:val="18"/>
          <w:w w:val="95"/>
        </w:rPr>
        <w:t xml:space="preserve"> </w:t>
      </w:r>
      <w:r>
        <w:rPr>
          <w:w w:val="95"/>
        </w:rPr>
        <w:t>会从左边的集合名（collection1_name）中返回所有的记录，即使在右边的集合</w:t>
      </w:r>
      <w:r>
        <w:t xml:space="preserve"> </w:t>
      </w:r>
      <w:r>
        <w:rPr>
          <w:w w:val="95"/>
        </w:rPr>
        <w:t>名（collection2_name）中没有匹配的记录。</w:t>
      </w:r>
    </w:p>
    <w:p w:rsidR="00D032B6" w:rsidRDefault="00D032B6">
      <w:pPr>
        <w:spacing w:before="14" w:line="200" w:lineRule="exact"/>
        <w:rPr>
          <w:sz w:val="20"/>
          <w:szCs w:val="20"/>
        </w:rPr>
      </w:pPr>
    </w:p>
    <w:p w:rsidR="00D032B6" w:rsidRDefault="00035F6E">
      <w:pPr>
        <w:pStyle w:val="BodyText"/>
        <w:ind w:left="613"/>
      </w:pPr>
      <w:r>
        <w:pict>
          <v:group id="_x0000_s2113" style="position:absolute;left:0;text-align:left;margin-left:81.7pt;margin-top:23.85pt;width:473.6pt;height:42.4pt;z-index:-251356160;mso-position-horizontal-relative:page" coordorigin="1634,477" coordsize="9472,848">
            <v:shape id="_x0000_s2114" style="position:absolute;left:1634;top:477;width:9472;height:848" coordorigin="1634,477" coordsize="9472,848" path="m1634,477r9472,l11106,1325r-9472,l1634,477xe" fillcolor="#efefef" stroked="f">
              <v:path arrowok="t"/>
            </v:shape>
            <w10:wrap anchorx="page"/>
          </v:group>
        </w:pict>
      </w:r>
      <w:r w:rsidR="00A23879">
        <w:t>语法</w:t>
      </w:r>
    </w:p>
    <w:p w:rsidR="00D032B6" w:rsidRDefault="00D032B6">
      <w:pPr>
        <w:spacing w:before="3" w:line="130" w:lineRule="exact"/>
        <w:rPr>
          <w:sz w:val="13"/>
          <w:szCs w:val="13"/>
        </w:rPr>
      </w:pPr>
    </w:p>
    <w:p w:rsidR="00D032B6" w:rsidRDefault="00A23879">
      <w:pPr>
        <w:pStyle w:val="BodyText"/>
        <w:spacing w:line="147" w:lineRule="auto"/>
        <w:ind w:left="613" w:right="4624"/>
        <w:rPr>
          <w:rFonts w:ascii="Microsoft JhengHei" w:eastAsia="Microsoft JhengHei" w:hAnsi="Microsoft JhengHei" w:cs="Microsoft JhengHei"/>
        </w:rPr>
      </w:pPr>
      <w:r>
        <w:rPr>
          <w:rFonts w:ascii="Microsoft JhengHei" w:eastAsia="Microsoft JhengHei" w:hAnsi="Microsoft JhengHei" w:cs="Microsoft JhengHei"/>
        </w:rPr>
        <w:t>&lt;collection1_name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(select_set1)</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&lt;alias1_name&gt;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w w:val="115"/>
        </w:rPr>
        <w:t xml:space="preserve">left </w:t>
      </w:r>
      <w:r>
        <w:rPr>
          <w:rFonts w:ascii="Microsoft JhengHei" w:eastAsia="Microsoft JhengHei" w:hAnsi="Microsoft JhengHei" w:cs="Microsoft JhengHei"/>
          <w:spacing w:val="5"/>
          <w:w w:val="115"/>
        </w:rPr>
        <w:t xml:space="preserve"> </w:t>
      </w:r>
      <w:r>
        <w:rPr>
          <w:rFonts w:ascii="Microsoft JhengHei" w:eastAsia="Microsoft JhengHei" w:hAnsi="Microsoft JhengHei" w:cs="Microsoft JhengHei"/>
          <w:w w:val="105"/>
        </w:rPr>
        <w:t xml:space="preserve">outer </w:t>
      </w:r>
      <w:r>
        <w:rPr>
          <w:rFonts w:ascii="Microsoft JhengHei" w:eastAsia="Microsoft JhengHei" w:hAnsi="Microsoft JhengHei" w:cs="Microsoft JhengHei"/>
          <w:spacing w:val="16"/>
          <w:w w:val="105"/>
        </w:rPr>
        <w:t xml:space="preserve"> </w:t>
      </w:r>
      <w:r>
        <w:rPr>
          <w:rFonts w:ascii="Microsoft JhengHei" w:eastAsia="Microsoft JhengHei" w:hAnsi="Microsoft JhengHei" w:cs="Microsoft JhengHei"/>
          <w:w w:val="105"/>
        </w:rPr>
        <w:t>join</w:t>
      </w:r>
    </w:p>
    <w:p w:rsidR="00D032B6" w:rsidRDefault="00A23879">
      <w:pPr>
        <w:pStyle w:val="BodyText"/>
        <w:spacing w:line="147" w:lineRule="auto"/>
        <w:ind w:left="613" w:right="4504"/>
        <w:rPr>
          <w:rFonts w:ascii="Microsoft JhengHei" w:eastAsia="Microsoft JhengHei" w:hAnsi="Microsoft JhengHei" w:cs="Microsoft JhengHei"/>
        </w:rPr>
      </w:pPr>
      <w:r>
        <w:rPr>
          <w:rFonts w:ascii="Microsoft JhengHei" w:eastAsia="Microsoft JhengHei" w:hAnsi="Microsoft JhengHei" w:cs="Microsoft JhengHei"/>
        </w:rPr>
        <w:t>&lt;collection2_name</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22"/>
          <w:w w:val="170"/>
        </w:rPr>
        <w:t xml:space="preserve"> </w:t>
      </w:r>
      <w:r>
        <w:rPr>
          <w:rFonts w:ascii="Microsoft JhengHei" w:eastAsia="Microsoft JhengHei" w:hAnsi="Microsoft JhengHei" w:cs="Microsoft JhengHei"/>
        </w:rPr>
        <w:t>(select_set2)&gt;</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&lt;alias2_name&gt;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condition]</w:t>
      </w:r>
    </w:p>
    <w:p w:rsidR="00D032B6" w:rsidRDefault="00D032B6">
      <w:pPr>
        <w:spacing w:before="6" w:line="180" w:lineRule="exact"/>
        <w:rPr>
          <w:sz w:val="18"/>
          <w:szCs w:val="18"/>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111" style="position:absolute;left:0;text-align:left;margin-left:95.85pt;margin-top:25.75pt;width:459.45pt;height:21.2pt;z-index:-251355136;mso-position-horizontal-relative:page" coordorigin="1917,515" coordsize="9189,424">
            <v:shape id="_x0000_s2112" style="position:absolute;left:1917;top:515;width:9189;height:424" coordorigin="1917,515" coordsize="9189,424" path="m1917,515r9189,l11106,939r-9189,l1917,515xe" fillcolor="#efefef" stroked="f">
              <v:path arrowok="t"/>
            </v:shape>
            <w10:wrap anchorx="page"/>
          </v:group>
        </w:pict>
      </w:r>
      <w:r w:rsidR="00A23879">
        <w:rPr>
          <w:rFonts w:ascii="Times New Roman" w:eastAsia="Times New Roman" w:hAnsi="Times New Roman" w:cs="Times New Roman"/>
          <w:w w:val="95"/>
        </w:rPr>
        <w:t>•</w:t>
      </w:r>
      <w:r w:rsidR="00A23879">
        <w:rPr>
          <w:rFonts w:ascii="Times New Roman" w:eastAsia="Times New Roman" w:hAnsi="Times New Roman" w:cs="Times New Roman"/>
          <w:w w:val="95"/>
        </w:rPr>
        <w:tab/>
      </w:r>
      <w:r w:rsidR="00A23879">
        <w:rPr>
          <w:w w:val="95"/>
          <w:position w:val="1"/>
        </w:rPr>
        <w:t>有员工信息表</w:t>
      </w:r>
      <w:r w:rsidR="00A23879">
        <w:rPr>
          <w:spacing w:val="26"/>
          <w:w w:val="95"/>
          <w:position w:val="1"/>
        </w:rPr>
        <w:t xml:space="preserve"> </w:t>
      </w:r>
      <w:r w:rsidR="00A23879">
        <w:rPr>
          <w:w w:val="95"/>
          <w:position w:val="1"/>
        </w:rPr>
        <w:t>foo.emp</w:t>
      </w:r>
      <w:r w:rsidR="00A23879">
        <w:rPr>
          <w:spacing w:val="27"/>
          <w:w w:val="95"/>
          <w:position w:val="1"/>
        </w:rPr>
        <w:t xml:space="preserve"> </w:t>
      </w:r>
      <w:r w:rsidR="00A23879">
        <w:rPr>
          <w:w w:val="95"/>
          <w:position w:val="1"/>
        </w:rPr>
        <w:t>和部门信息表</w:t>
      </w:r>
      <w:r w:rsidR="00A23879">
        <w:rPr>
          <w:spacing w:val="26"/>
          <w:w w:val="95"/>
          <w:position w:val="1"/>
        </w:rPr>
        <w:t xml:space="preserve"> </w:t>
      </w:r>
      <w:r w:rsidR="00A23879">
        <w:rPr>
          <w:w w:val="95"/>
          <w:position w:val="1"/>
        </w:rPr>
        <w:t>foo.dept，查询员工号</w:t>
      </w:r>
      <w:r w:rsidR="00A23879">
        <w:rPr>
          <w:spacing w:val="27"/>
          <w:w w:val="95"/>
          <w:position w:val="1"/>
        </w:rPr>
        <w:t xml:space="preserve"> </w:t>
      </w:r>
      <w:r w:rsidR="00A23879">
        <w:rPr>
          <w:w w:val="95"/>
          <w:position w:val="1"/>
        </w:rPr>
        <w:t>emp_no</w:t>
      </w:r>
      <w:r w:rsidR="00A23879">
        <w:rPr>
          <w:spacing w:val="26"/>
          <w:w w:val="95"/>
          <w:position w:val="1"/>
        </w:rPr>
        <w:t xml:space="preserve"> </w:t>
      </w:r>
      <w:r w:rsidR="00A23879">
        <w:rPr>
          <w:w w:val="95"/>
          <w:position w:val="1"/>
        </w:rPr>
        <w:t>所在的部门名</w:t>
      </w:r>
      <w:r w:rsidR="00A23879">
        <w:rPr>
          <w:spacing w:val="27"/>
          <w:w w:val="95"/>
          <w:position w:val="1"/>
        </w:rPr>
        <w:t xml:space="preserve"> </w:t>
      </w:r>
      <w:r w:rsidR="00A23879">
        <w:rPr>
          <w:w w:val="95"/>
          <w:position w:val="1"/>
        </w:rPr>
        <w:t>dept_name：</w:t>
      </w:r>
    </w:p>
    <w:p w:rsidR="00D032B6" w:rsidRDefault="00D032B6">
      <w:pPr>
        <w:spacing w:before="6" w:line="130" w:lineRule="exact"/>
        <w:rPr>
          <w:sz w:val="13"/>
          <w:szCs w:val="13"/>
        </w:rPr>
      </w:pPr>
    </w:p>
    <w:p w:rsidR="00D032B6" w:rsidRDefault="00A23879">
      <w:pPr>
        <w:pStyle w:val="BodyText"/>
        <w:spacing w:line="147" w:lineRule="auto"/>
        <w:ind w:left="997" w:right="410" w:hanging="100"/>
        <w:rPr>
          <w:rFonts w:ascii="Microsoft JhengHei" w:eastAsia="Microsoft JhengHei" w:hAnsi="Microsoft JhengHei" w:cs="Microsoft JhengHei"/>
        </w:rPr>
      </w:pPr>
      <w:r>
        <w:rPr>
          <w:rFonts w:ascii="Microsoft JhengHei" w:eastAsia="Microsoft JhengHei" w:hAnsi="Microsoft JhengHei" w:cs="Microsoft JhengHei"/>
          <w:w w:val="90"/>
        </w:rPr>
        <w:t xml:space="preserve">db.exec("select  </w:t>
      </w:r>
      <w:r>
        <w:rPr>
          <w:rFonts w:ascii="Microsoft JhengHei" w:eastAsia="Microsoft JhengHei" w:hAnsi="Microsoft JhengHei" w:cs="Microsoft JhengHei"/>
          <w:spacing w:val="3"/>
          <w:w w:val="90"/>
        </w:rPr>
        <w:t xml:space="preserve"> </w:t>
      </w:r>
      <w:r>
        <w:rPr>
          <w:rFonts w:ascii="Microsoft JhengHei" w:eastAsia="Microsoft JhengHei" w:hAnsi="Microsoft JhengHei" w:cs="Microsoft JhengHei"/>
          <w:w w:val="90"/>
        </w:rPr>
        <w:t xml:space="preserve">E.emp_no,D.dept_name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from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foo.emp  </w:t>
      </w:r>
      <w:r>
        <w:rPr>
          <w:rFonts w:ascii="Microsoft JhengHei" w:eastAsia="Microsoft JhengHei" w:hAnsi="Microsoft JhengHei" w:cs="Microsoft JhengHei"/>
          <w:spacing w:val="3"/>
          <w:w w:val="90"/>
        </w:rPr>
        <w:t xml:space="preserve"> </w:t>
      </w:r>
      <w:r>
        <w:rPr>
          <w:rFonts w:ascii="Microsoft JhengHei" w:eastAsia="Microsoft JhengHei" w:hAnsi="Microsoft JhengHei" w:cs="Microsoft JhengHei"/>
          <w:w w:val="90"/>
        </w:rPr>
        <w:t xml:space="preserve">as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E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rPr>
        <w:t xml:space="preserve">left </w:t>
      </w:r>
      <w:r>
        <w:rPr>
          <w:rFonts w:ascii="Microsoft JhengHei" w:eastAsia="Microsoft JhengHei" w:hAnsi="Microsoft JhengHei" w:cs="Microsoft JhengHei"/>
          <w:spacing w:val="39"/>
        </w:rPr>
        <w:t xml:space="preserve"> </w:t>
      </w:r>
      <w:r>
        <w:rPr>
          <w:rFonts w:ascii="Microsoft JhengHei" w:eastAsia="Microsoft JhengHei" w:hAnsi="Microsoft JhengHei" w:cs="Microsoft JhengHei"/>
          <w:w w:val="90"/>
        </w:rPr>
        <w:t xml:space="preserve">outer  </w:t>
      </w:r>
      <w:r>
        <w:rPr>
          <w:rFonts w:ascii="Microsoft JhengHei" w:eastAsia="Microsoft JhengHei" w:hAnsi="Microsoft JhengHei" w:cs="Microsoft JhengHei"/>
          <w:spacing w:val="3"/>
          <w:w w:val="90"/>
        </w:rPr>
        <w:t xml:space="preserve"> </w:t>
      </w:r>
      <w:r>
        <w:rPr>
          <w:rFonts w:ascii="Microsoft JhengHei" w:eastAsia="Microsoft JhengHei" w:hAnsi="Microsoft JhengHei" w:cs="Microsoft JhengHei"/>
          <w:w w:val="90"/>
        </w:rPr>
        <w:t xml:space="preserve">join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foo.dept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as  </w:t>
      </w:r>
      <w:r>
        <w:rPr>
          <w:rFonts w:ascii="Microsoft JhengHei" w:eastAsia="Microsoft JhengHei" w:hAnsi="Microsoft JhengHei" w:cs="Microsoft JhengHei"/>
          <w:spacing w:val="4"/>
          <w:w w:val="90"/>
        </w:rPr>
        <w:t xml:space="preserve"> </w:t>
      </w:r>
      <w:r>
        <w:rPr>
          <w:rFonts w:ascii="Microsoft JhengHei" w:eastAsia="Microsoft JhengHei" w:hAnsi="Microsoft JhengHei" w:cs="Microsoft JhengHei"/>
          <w:w w:val="90"/>
        </w:rPr>
        <w:t xml:space="preserve">D  </w:t>
      </w:r>
      <w:r>
        <w:rPr>
          <w:rFonts w:ascii="Microsoft JhengHei" w:eastAsia="Microsoft JhengHei" w:hAnsi="Microsoft JhengHei" w:cs="Microsoft JhengHei"/>
          <w:spacing w:val="3"/>
          <w:w w:val="90"/>
        </w:rPr>
        <w:t xml:space="preserve"> </w:t>
      </w:r>
      <w:r>
        <w:rPr>
          <w:rFonts w:ascii="Microsoft JhengHei" w:eastAsia="Microsoft JhengHei" w:hAnsi="Microsoft JhengHei" w:cs="Microsoft JhengHei"/>
          <w:w w:val="90"/>
        </w:rPr>
        <w:t>on</w:t>
      </w:r>
      <w:r>
        <w:rPr>
          <w:rFonts w:ascii="Microsoft JhengHei" w:eastAsia="Microsoft JhengHei" w:hAnsi="Microsoft JhengHei" w:cs="Microsoft JhengHei"/>
          <w:w w:val="80"/>
        </w:rPr>
        <w:t xml:space="preserve"> </w:t>
      </w:r>
      <w:r>
        <w:rPr>
          <w:rFonts w:ascii="Microsoft JhengHei" w:eastAsia="Microsoft JhengHei" w:hAnsi="Microsoft JhengHei" w:cs="Microsoft JhengHei"/>
          <w:w w:val="90"/>
        </w:rPr>
        <w:t xml:space="preserve">E.dept_no=D.dept_no </w:t>
      </w:r>
      <w:r>
        <w:rPr>
          <w:rFonts w:ascii="Microsoft JhengHei" w:eastAsia="Microsoft JhengHei" w:hAnsi="Microsoft JhengHei" w:cs="Microsoft JhengHei"/>
          <w:spacing w:val="39"/>
          <w:w w:val="90"/>
        </w:rPr>
        <w:t xml:space="preserve"> </w:t>
      </w:r>
      <w:r>
        <w:rPr>
          <w:rFonts w:ascii="Microsoft JhengHei" w:eastAsia="Microsoft JhengHei" w:hAnsi="Microsoft JhengHei" w:cs="Microsoft JhengHei"/>
          <w:w w:val="90"/>
        </w:rPr>
        <w:t xml:space="preserve">where </w:t>
      </w:r>
      <w:r>
        <w:rPr>
          <w:rFonts w:ascii="Microsoft JhengHei" w:eastAsia="Microsoft JhengHei" w:hAnsi="Microsoft JhengHei" w:cs="Microsoft JhengHei"/>
          <w:spacing w:val="40"/>
          <w:w w:val="90"/>
        </w:rPr>
        <w:t xml:space="preserve"> </w:t>
      </w:r>
      <w:r>
        <w:rPr>
          <w:rFonts w:ascii="Microsoft JhengHei" w:eastAsia="Microsoft JhengHei" w:hAnsi="Microsoft JhengHei" w:cs="Microsoft JhengHei"/>
          <w:w w:val="90"/>
        </w:rPr>
        <w:t>D.dept_no&lt;4")</w:t>
      </w:r>
    </w:p>
    <w:p w:rsidR="00D032B6" w:rsidRDefault="00D032B6">
      <w:pPr>
        <w:spacing w:before="3" w:line="100" w:lineRule="exact"/>
        <w:rPr>
          <w:sz w:val="10"/>
          <w:szCs w:val="10"/>
        </w:rPr>
      </w:pPr>
    </w:p>
    <w:p w:rsidR="00D032B6" w:rsidRDefault="00A23879">
      <w:pPr>
        <w:pStyle w:val="Heading4"/>
        <w:ind w:left="59" w:right="8379"/>
        <w:jc w:val="center"/>
      </w:pPr>
      <w:bookmarkStart w:id="713" w:name="sql_right_outer_join"/>
      <w:bookmarkStart w:id="714" w:name="_bookmark332"/>
      <w:bookmarkEnd w:id="713"/>
      <w:bookmarkEnd w:id="714"/>
      <w:r>
        <w:rPr>
          <w:w w:val="95"/>
        </w:rPr>
        <w:t>sql</w:t>
      </w:r>
      <w:r>
        <w:rPr>
          <w:spacing w:val="-16"/>
          <w:w w:val="95"/>
        </w:rPr>
        <w:t xml:space="preserve"> </w:t>
      </w:r>
      <w:r>
        <w:rPr>
          <w:w w:val="95"/>
        </w:rPr>
        <w:t>right</w:t>
      </w:r>
      <w:r>
        <w:rPr>
          <w:spacing w:val="-15"/>
          <w:w w:val="95"/>
        </w:rPr>
        <w:t xml:space="preserve"> </w:t>
      </w:r>
      <w:r>
        <w:rPr>
          <w:w w:val="95"/>
        </w:rPr>
        <w:t>outer</w:t>
      </w:r>
      <w:r>
        <w:rPr>
          <w:spacing w:val="-16"/>
          <w:w w:val="95"/>
        </w:rPr>
        <w:t xml:space="preserve"> </w:t>
      </w:r>
      <w:r>
        <w:rPr>
          <w:w w:val="95"/>
        </w:rPr>
        <w:t>join</w:t>
      </w:r>
    </w:p>
    <w:p w:rsidR="00D032B6" w:rsidRDefault="00D032B6">
      <w:pPr>
        <w:spacing w:before="2" w:line="200" w:lineRule="exact"/>
        <w:rPr>
          <w:sz w:val="20"/>
          <w:szCs w:val="20"/>
        </w:rPr>
      </w:pPr>
    </w:p>
    <w:p w:rsidR="00D032B6" w:rsidRDefault="00A23879">
      <w:pPr>
        <w:pStyle w:val="BodyText"/>
        <w:ind w:left="613"/>
      </w:pPr>
      <w:r>
        <w:rPr>
          <w:w w:val="95"/>
        </w:rPr>
        <w:t>right</w:t>
      </w:r>
      <w:r>
        <w:rPr>
          <w:spacing w:val="-5"/>
          <w:w w:val="95"/>
        </w:rPr>
        <w:t xml:space="preserve"> </w:t>
      </w:r>
      <w:r>
        <w:rPr>
          <w:w w:val="95"/>
        </w:rPr>
        <w:t>outer</w:t>
      </w:r>
      <w:r>
        <w:rPr>
          <w:spacing w:val="-5"/>
          <w:w w:val="95"/>
        </w:rPr>
        <w:t xml:space="preserve"> </w:t>
      </w:r>
      <w:r>
        <w:rPr>
          <w:w w:val="95"/>
        </w:rPr>
        <w:t>join</w:t>
      </w:r>
      <w:r>
        <w:rPr>
          <w:spacing w:val="-5"/>
          <w:w w:val="95"/>
        </w:rPr>
        <w:t xml:space="preserve"> </w:t>
      </w:r>
      <w:r>
        <w:rPr>
          <w:w w:val="95"/>
        </w:rPr>
        <w:t>语句</w:t>
      </w:r>
    </w:p>
    <w:p w:rsidR="00D032B6" w:rsidRDefault="00D032B6">
      <w:pPr>
        <w:spacing w:before="5" w:line="100" w:lineRule="exact"/>
        <w:rPr>
          <w:sz w:val="10"/>
          <w:szCs w:val="10"/>
        </w:rPr>
      </w:pPr>
    </w:p>
    <w:p w:rsidR="00D032B6" w:rsidRDefault="00A23879">
      <w:pPr>
        <w:pStyle w:val="BodyText"/>
        <w:spacing w:line="168" w:lineRule="auto"/>
        <w:ind w:left="613" w:right="169"/>
      </w:pPr>
      <w:r>
        <w:rPr>
          <w:w w:val="95"/>
        </w:rPr>
        <w:t xml:space="preserve">right </w:t>
      </w:r>
      <w:r>
        <w:rPr>
          <w:spacing w:val="15"/>
          <w:w w:val="95"/>
        </w:rPr>
        <w:t xml:space="preserve"> </w:t>
      </w:r>
      <w:r>
        <w:rPr>
          <w:w w:val="95"/>
        </w:rPr>
        <w:t xml:space="preserve">outer </w:t>
      </w:r>
      <w:r>
        <w:rPr>
          <w:spacing w:val="16"/>
          <w:w w:val="95"/>
        </w:rPr>
        <w:t xml:space="preserve"> </w:t>
      </w:r>
      <w:r>
        <w:rPr>
          <w:w w:val="95"/>
        </w:rPr>
        <w:t xml:space="preserve">join </w:t>
      </w:r>
      <w:r>
        <w:rPr>
          <w:spacing w:val="15"/>
          <w:w w:val="95"/>
        </w:rPr>
        <w:t xml:space="preserve"> </w:t>
      </w:r>
      <w:r>
        <w:rPr>
          <w:w w:val="95"/>
        </w:rPr>
        <w:t>会从右边的集合名（collection2_name）中返回所有的记录，即使在左边的集合</w:t>
      </w:r>
      <w:r>
        <w:t xml:space="preserve"> </w:t>
      </w:r>
      <w:r>
        <w:rPr>
          <w:w w:val="95"/>
        </w:rPr>
        <w:t>名（collection1_name）中没有匹配的记录。</w:t>
      </w:r>
    </w:p>
    <w:p w:rsidR="00D032B6" w:rsidRDefault="00D032B6">
      <w:pPr>
        <w:spacing w:before="14" w:line="200" w:lineRule="exact"/>
        <w:rPr>
          <w:sz w:val="20"/>
          <w:szCs w:val="20"/>
        </w:rPr>
      </w:pPr>
    </w:p>
    <w:p w:rsidR="00D032B6" w:rsidRDefault="00035F6E">
      <w:pPr>
        <w:pStyle w:val="BodyText"/>
        <w:ind w:left="613"/>
      </w:pPr>
      <w:r>
        <w:pict>
          <v:group id="_x0000_s2109" style="position:absolute;left:0;text-align:left;margin-left:81.7pt;margin-top:23.85pt;width:473.6pt;height:42.4pt;z-index:-251354112;mso-position-horizontal-relative:page" coordorigin="1634,477" coordsize="9472,848">
            <v:shape id="_x0000_s2110" style="position:absolute;left:1634;top:477;width:9472;height:848" coordorigin="1634,477" coordsize="9472,848" path="m1634,477r9472,l11106,1325r-9472,l1634,477xe" fillcolor="#efefef" stroked="f">
              <v:path arrowok="t"/>
            </v:shape>
            <w10:wrap anchorx="page"/>
          </v:group>
        </w:pict>
      </w:r>
      <w:r w:rsidR="00A23879">
        <w:t>语法</w:t>
      </w:r>
    </w:p>
    <w:p w:rsidR="00D032B6" w:rsidRDefault="00D032B6">
      <w:pPr>
        <w:spacing w:before="3" w:line="130" w:lineRule="exact"/>
        <w:rPr>
          <w:sz w:val="13"/>
          <w:szCs w:val="13"/>
        </w:rPr>
      </w:pPr>
    </w:p>
    <w:p w:rsidR="00D032B6" w:rsidRDefault="00A23879">
      <w:pPr>
        <w:pStyle w:val="BodyText"/>
        <w:spacing w:line="147" w:lineRule="auto"/>
        <w:ind w:left="613" w:right="4504"/>
        <w:rPr>
          <w:rFonts w:ascii="Microsoft JhengHei" w:eastAsia="Microsoft JhengHei" w:hAnsi="Microsoft JhengHei" w:cs="Microsoft JhengHei"/>
        </w:rPr>
      </w:pPr>
      <w:r>
        <w:rPr>
          <w:rFonts w:ascii="Microsoft JhengHei" w:eastAsia="Microsoft JhengHei" w:hAnsi="Microsoft JhengHei" w:cs="Microsoft JhengHei"/>
        </w:rPr>
        <w:t>&lt;collection1_name</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(select_set1)</w:t>
      </w:r>
      <w:r>
        <w:rPr>
          <w:rFonts w:ascii="Microsoft JhengHei" w:eastAsia="Microsoft JhengHei" w:hAnsi="Microsoft JhengHei" w:cs="Microsoft JhengHei"/>
          <w:spacing w:val="34"/>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&lt;alias1_name&gt;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w w:val="105"/>
        </w:rPr>
        <w:t xml:space="preserve">right </w:t>
      </w:r>
      <w:r>
        <w:rPr>
          <w:rFonts w:ascii="Microsoft JhengHei" w:eastAsia="Microsoft JhengHei" w:hAnsi="Microsoft JhengHei" w:cs="Microsoft JhengHei"/>
          <w:spacing w:val="4"/>
          <w:w w:val="105"/>
        </w:rPr>
        <w:t xml:space="preserve"> </w:t>
      </w:r>
      <w:r>
        <w:rPr>
          <w:rFonts w:ascii="Microsoft JhengHei" w:eastAsia="Microsoft JhengHei" w:hAnsi="Microsoft JhengHei" w:cs="Microsoft JhengHei"/>
          <w:w w:val="105"/>
        </w:rPr>
        <w:t xml:space="preserve">outer </w:t>
      </w:r>
      <w:r>
        <w:rPr>
          <w:rFonts w:ascii="Microsoft JhengHei" w:eastAsia="Microsoft JhengHei" w:hAnsi="Microsoft JhengHei" w:cs="Microsoft JhengHei"/>
          <w:spacing w:val="5"/>
          <w:w w:val="105"/>
        </w:rPr>
        <w:t xml:space="preserve"> </w:t>
      </w:r>
      <w:r>
        <w:rPr>
          <w:rFonts w:ascii="Microsoft JhengHei" w:eastAsia="Microsoft JhengHei" w:hAnsi="Microsoft JhengHei" w:cs="Microsoft JhengHei"/>
          <w:w w:val="105"/>
        </w:rPr>
        <w:t>join</w:t>
      </w:r>
    </w:p>
    <w:p w:rsidR="00D032B6" w:rsidRDefault="00A23879">
      <w:pPr>
        <w:pStyle w:val="BodyText"/>
        <w:spacing w:line="147" w:lineRule="auto"/>
        <w:ind w:left="613" w:right="4504"/>
        <w:rPr>
          <w:rFonts w:ascii="Microsoft JhengHei" w:eastAsia="Microsoft JhengHei" w:hAnsi="Microsoft JhengHei" w:cs="Microsoft JhengHei"/>
        </w:rPr>
      </w:pPr>
      <w:r>
        <w:rPr>
          <w:rFonts w:ascii="Microsoft JhengHei" w:eastAsia="Microsoft JhengHei" w:hAnsi="Microsoft JhengHei" w:cs="Microsoft JhengHei"/>
        </w:rPr>
        <w:t>&lt;collection2_name</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w w:val="170"/>
        </w:rPr>
        <w:t>|</w:t>
      </w:r>
      <w:r>
        <w:rPr>
          <w:rFonts w:ascii="Microsoft JhengHei" w:eastAsia="Microsoft JhengHei" w:hAnsi="Microsoft JhengHei" w:cs="Microsoft JhengHei"/>
          <w:spacing w:val="-22"/>
          <w:w w:val="170"/>
        </w:rPr>
        <w:t xml:space="preserve"> </w:t>
      </w:r>
      <w:r>
        <w:rPr>
          <w:rFonts w:ascii="Microsoft JhengHei" w:eastAsia="Microsoft JhengHei" w:hAnsi="Microsoft JhengHei" w:cs="Microsoft JhengHei"/>
        </w:rPr>
        <w:t>(select_set2)&gt;</w:t>
      </w:r>
      <w:r>
        <w:rPr>
          <w:rFonts w:ascii="Microsoft JhengHei" w:eastAsia="Microsoft JhengHei" w:hAnsi="Microsoft JhengHei" w:cs="Microsoft JhengHei"/>
          <w:spacing w:val="13"/>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12"/>
        </w:rPr>
        <w:t xml:space="preserve"> </w:t>
      </w:r>
      <w:r>
        <w:rPr>
          <w:rFonts w:ascii="Microsoft JhengHei" w:eastAsia="Microsoft JhengHei" w:hAnsi="Microsoft JhengHei" w:cs="Microsoft JhengHei"/>
        </w:rPr>
        <w:t>&lt;alias2_name&gt;</w:t>
      </w:r>
      <w:r>
        <w:rPr>
          <w:rFonts w:ascii="Microsoft JhengHei" w:eastAsia="Microsoft JhengHei" w:hAnsi="Microsoft JhengHei" w:cs="Microsoft JhengHei"/>
          <w:w w:val="90"/>
        </w:rPr>
        <w:t xml:space="preserve"> </w:t>
      </w:r>
      <w:r>
        <w:rPr>
          <w:rFonts w:ascii="Microsoft JhengHei" w:eastAsia="Microsoft JhengHei" w:hAnsi="Microsoft JhengHei" w:cs="Microsoft JhengHei"/>
        </w:rPr>
        <w:t>[ON</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condition]</w:t>
      </w:r>
    </w:p>
    <w:p w:rsidR="00D032B6" w:rsidRDefault="00D032B6">
      <w:pPr>
        <w:spacing w:before="6" w:line="180" w:lineRule="exact"/>
        <w:rPr>
          <w:sz w:val="18"/>
          <w:szCs w:val="18"/>
        </w:rPr>
      </w:pPr>
    </w:p>
    <w:p w:rsidR="00D032B6" w:rsidRDefault="00A23879">
      <w:pPr>
        <w:pStyle w:val="BodyText"/>
        <w:ind w:left="613"/>
      </w:pPr>
      <w:r>
        <w:t>示例</w:t>
      </w:r>
    </w:p>
    <w:p w:rsidR="00D032B6" w:rsidRDefault="00035F6E">
      <w:pPr>
        <w:pStyle w:val="BodyText"/>
        <w:tabs>
          <w:tab w:val="left" w:pos="897"/>
        </w:tabs>
        <w:spacing w:before="34"/>
        <w:ind w:left="613"/>
      </w:pPr>
      <w:r>
        <w:pict>
          <v:group id="_x0000_s2107" style="position:absolute;left:0;text-align:left;margin-left:95.85pt;margin-top:25.75pt;width:459.45pt;height:21.2pt;z-index:-251353088;mso-position-horizontal-relative:page" coordorigin="1917,515" coordsize="9189,424">
            <v:shape id="_x0000_s2108" style="position:absolute;left:1917;top:515;width:9189;height:424" coordorigin="1917,515" coordsize="9189,424" path="m1917,515r9189,l11106,939r-9189,l1917,515xe" fillcolor="#efefef" stroked="f">
              <v:path arrowok="t"/>
            </v:shape>
            <w10:wrap anchorx="page"/>
          </v:group>
        </w:pict>
      </w:r>
      <w:r w:rsidR="00A23879">
        <w:rPr>
          <w:rFonts w:ascii="Times New Roman" w:eastAsia="Times New Roman" w:hAnsi="Times New Roman" w:cs="Times New Roman"/>
          <w:w w:val="95"/>
        </w:rPr>
        <w:t>•</w:t>
      </w:r>
      <w:r w:rsidR="00A23879">
        <w:rPr>
          <w:rFonts w:ascii="Times New Roman" w:eastAsia="Times New Roman" w:hAnsi="Times New Roman" w:cs="Times New Roman"/>
          <w:w w:val="95"/>
        </w:rPr>
        <w:tab/>
      </w:r>
      <w:r w:rsidR="00A23879">
        <w:rPr>
          <w:w w:val="95"/>
          <w:position w:val="1"/>
        </w:rPr>
        <w:t>有员工信息表</w:t>
      </w:r>
      <w:r w:rsidR="00A23879">
        <w:rPr>
          <w:spacing w:val="14"/>
          <w:w w:val="95"/>
          <w:position w:val="1"/>
        </w:rPr>
        <w:t xml:space="preserve"> </w:t>
      </w:r>
      <w:r w:rsidR="00A23879">
        <w:rPr>
          <w:w w:val="95"/>
          <w:position w:val="1"/>
        </w:rPr>
        <w:t>foo.emp</w:t>
      </w:r>
      <w:r w:rsidR="00A23879">
        <w:rPr>
          <w:spacing w:val="14"/>
          <w:w w:val="95"/>
          <w:position w:val="1"/>
        </w:rPr>
        <w:t xml:space="preserve"> </w:t>
      </w:r>
      <w:r w:rsidR="00A23879">
        <w:rPr>
          <w:w w:val="95"/>
          <w:position w:val="1"/>
        </w:rPr>
        <w:t>和部门信息表</w:t>
      </w:r>
      <w:r w:rsidR="00A23879">
        <w:rPr>
          <w:spacing w:val="15"/>
          <w:w w:val="95"/>
          <w:position w:val="1"/>
        </w:rPr>
        <w:t xml:space="preserve"> </w:t>
      </w:r>
      <w:r w:rsidR="00A23879">
        <w:rPr>
          <w:w w:val="95"/>
          <w:position w:val="1"/>
        </w:rPr>
        <w:t>foo.dept，查询员工号</w:t>
      </w:r>
      <w:r w:rsidR="00A23879">
        <w:rPr>
          <w:spacing w:val="14"/>
          <w:w w:val="95"/>
          <w:position w:val="1"/>
        </w:rPr>
        <w:t xml:space="preserve"> </w:t>
      </w:r>
      <w:r w:rsidR="00A23879">
        <w:rPr>
          <w:w w:val="95"/>
          <w:position w:val="1"/>
        </w:rPr>
        <w:t>emp_no</w:t>
      </w:r>
      <w:r w:rsidR="00A23879">
        <w:rPr>
          <w:spacing w:val="15"/>
          <w:w w:val="95"/>
          <w:position w:val="1"/>
        </w:rPr>
        <w:t xml:space="preserve"> </w:t>
      </w:r>
      <w:r w:rsidR="00A23879">
        <w:rPr>
          <w:w w:val="95"/>
          <w:position w:val="1"/>
        </w:rPr>
        <w:t>&lt;</w:t>
      </w:r>
      <w:r w:rsidR="00A23879">
        <w:rPr>
          <w:spacing w:val="14"/>
          <w:w w:val="95"/>
          <w:position w:val="1"/>
        </w:rPr>
        <w:t xml:space="preserve"> </w:t>
      </w:r>
      <w:r w:rsidR="00A23879">
        <w:rPr>
          <w:w w:val="95"/>
          <w:position w:val="1"/>
        </w:rPr>
        <w:t>10</w:t>
      </w:r>
      <w:r w:rsidR="00A23879">
        <w:rPr>
          <w:spacing w:val="15"/>
          <w:w w:val="95"/>
          <w:position w:val="1"/>
        </w:rPr>
        <w:t xml:space="preserve"> </w:t>
      </w:r>
      <w:r w:rsidR="00A23879">
        <w:rPr>
          <w:w w:val="95"/>
          <w:position w:val="1"/>
        </w:rPr>
        <w:t>所在的部门名</w:t>
      </w:r>
      <w:r w:rsidR="00A23879">
        <w:rPr>
          <w:spacing w:val="14"/>
          <w:w w:val="95"/>
          <w:position w:val="1"/>
        </w:rPr>
        <w:t xml:space="preserve"> </w:t>
      </w:r>
      <w:r w:rsidR="00A23879">
        <w:rPr>
          <w:w w:val="95"/>
          <w:position w:val="1"/>
        </w:rPr>
        <w:t>dept_name：</w:t>
      </w:r>
    </w:p>
    <w:p w:rsidR="00D032B6" w:rsidRDefault="00D032B6">
      <w:pPr>
        <w:spacing w:before="6" w:line="130" w:lineRule="exact"/>
        <w:rPr>
          <w:sz w:val="13"/>
          <w:szCs w:val="13"/>
        </w:rPr>
      </w:pPr>
    </w:p>
    <w:p w:rsidR="00D032B6" w:rsidRDefault="00A23879">
      <w:pPr>
        <w:pStyle w:val="BodyText"/>
        <w:spacing w:line="147" w:lineRule="auto"/>
        <w:ind w:left="997" w:right="410" w:hanging="100"/>
        <w:rPr>
          <w:rFonts w:ascii="Microsoft JhengHei" w:eastAsia="Microsoft JhengHei" w:hAnsi="Microsoft JhengHei" w:cs="Microsoft JhengHei"/>
        </w:rPr>
      </w:pPr>
      <w:r>
        <w:rPr>
          <w:rFonts w:ascii="Microsoft JhengHei" w:eastAsia="Microsoft JhengHei" w:hAnsi="Microsoft JhengHei" w:cs="Microsoft JhengHei"/>
          <w:w w:val="95"/>
        </w:rPr>
        <w:t xml:space="preserve">db.exec("select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E.emp_no,D.dept_name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from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foo.emp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E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right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outer </w:t>
      </w:r>
      <w:r>
        <w:rPr>
          <w:rFonts w:ascii="Microsoft JhengHei" w:eastAsia="Microsoft JhengHei" w:hAnsi="Microsoft JhengHei" w:cs="Microsoft JhengHei"/>
          <w:spacing w:val="10"/>
          <w:w w:val="95"/>
        </w:rPr>
        <w:t xml:space="preserve"> </w:t>
      </w:r>
      <w:r>
        <w:rPr>
          <w:rFonts w:ascii="Microsoft JhengHei" w:eastAsia="Microsoft JhengHei" w:hAnsi="Microsoft JhengHei" w:cs="Microsoft JhengHei"/>
          <w:w w:val="95"/>
        </w:rPr>
        <w:t xml:space="preserve">join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foo.dept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 xml:space="preserve">D </w:t>
      </w:r>
      <w:r>
        <w:rPr>
          <w:rFonts w:ascii="Microsoft JhengHei" w:eastAsia="Microsoft JhengHei" w:hAnsi="Microsoft JhengHei" w:cs="Microsoft JhengHei"/>
          <w:spacing w:val="11"/>
          <w:w w:val="95"/>
        </w:rPr>
        <w:t xml:space="preserve"> </w:t>
      </w:r>
      <w:r>
        <w:rPr>
          <w:rFonts w:ascii="Microsoft JhengHei" w:eastAsia="Microsoft JhengHei" w:hAnsi="Microsoft JhengHei" w:cs="Microsoft JhengHei"/>
          <w:w w:val="95"/>
        </w:rPr>
        <w:t>on</w:t>
      </w:r>
      <w:r>
        <w:rPr>
          <w:rFonts w:ascii="Microsoft JhengHei" w:eastAsia="Microsoft JhengHei" w:hAnsi="Microsoft JhengHei" w:cs="Microsoft JhengHei"/>
          <w:w w:val="80"/>
        </w:rPr>
        <w:t xml:space="preserve"> </w:t>
      </w:r>
      <w:r>
        <w:rPr>
          <w:rFonts w:ascii="Microsoft JhengHei" w:eastAsia="Microsoft JhengHei" w:hAnsi="Microsoft JhengHei" w:cs="Microsoft JhengHei"/>
          <w:w w:val="90"/>
        </w:rPr>
        <w:t xml:space="preserve">E.dept_no=D.dept_no </w:t>
      </w:r>
      <w:r>
        <w:rPr>
          <w:rFonts w:ascii="Microsoft JhengHei" w:eastAsia="Microsoft JhengHei" w:hAnsi="Microsoft JhengHei" w:cs="Microsoft JhengHei"/>
          <w:spacing w:val="19"/>
          <w:w w:val="90"/>
        </w:rPr>
        <w:t xml:space="preserve"> </w:t>
      </w:r>
      <w:r>
        <w:rPr>
          <w:rFonts w:ascii="Microsoft JhengHei" w:eastAsia="Microsoft JhengHei" w:hAnsi="Microsoft JhengHei" w:cs="Microsoft JhengHei"/>
          <w:w w:val="90"/>
        </w:rPr>
        <w:t xml:space="preserve">where </w:t>
      </w:r>
      <w:r>
        <w:rPr>
          <w:rFonts w:ascii="Microsoft JhengHei" w:eastAsia="Microsoft JhengHei" w:hAnsi="Microsoft JhengHei" w:cs="Microsoft JhengHei"/>
          <w:spacing w:val="18"/>
          <w:w w:val="90"/>
        </w:rPr>
        <w:t xml:space="preserve"> </w:t>
      </w:r>
      <w:r>
        <w:rPr>
          <w:rFonts w:ascii="Microsoft JhengHei" w:eastAsia="Microsoft JhengHei" w:hAnsi="Microsoft JhengHei" w:cs="Microsoft JhengHei"/>
          <w:w w:val="90"/>
        </w:rPr>
        <w:t>E.emp_no&lt;10")</w:t>
      </w:r>
    </w:p>
    <w:p w:rsidR="00D032B6" w:rsidRDefault="00D032B6">
      <w:pPr>
        <w:spacing w:before="3" w:line="100" w:lineRule="exact"/>
        <w:rPr>
          <w:sz w:val="10"/>
          <w:szCs w:val="10"/>
        </w:rPr>
      </w:pPr>
    </w:p>
    <w:p w:rsidR="00D032B6" w:rsidRDefault="00A23879">
      <w:pPr>
        <w:pStyle w:val="Heading4"/>
        <w:ind w:left="113"/>
      </w:pPr>
      <w:bookmarkStart w:id="715" w:name="sql_sum()"/>
      <w:bookmarkStart w:id="716" w:name="_bookmark333"/>
      <w:bookmarkEnd w:id="715"/>
      <w:bookmarkEnd w:id="716"/>
      <w:r>
        <w:rPr>
          <w:w w:val="95"/>
        </w:rPr>
        <w:t>sql</w:t>
      </w:r>
      <w:r>
        <w:rPr>
          <w:spacing w:val="-16"/>
          <w:w w:val="95"/>
        </w:rPr>
        <w:t xml:space="preserve"> </w:t>
      </w:r>
      <w:r>
        <w:rPr>
          <w:w w:val="95"/>
        </w:rPr>
        <w:t>sum()</w:t>
      </w:r>
    </w:p>
    <w:p w:rsidR="00D032B6" w:rsidRDefault="00D032B6">
      <w:pPr>
        <w:spacing w:before="2" w:line="200" w:lineRule="exact"/>
        <w:rPr>
          <w:sz w:val="20"/>
          <w:szCs w:val="20"/>
        </w:rPr>
      </w:pPr>
    </w:p>
    <w:p w:rsidR="00D032B6" w:rsidRDefault="00A23879">
      <w:pPr>
        <w:pStyle w:val="BodyText"/>
        <w:spacing w:line="253" w:lineRule="auto"/>
        <w:ind w:left="613" w:right="8347"/>
      </w:pPr>
      <w:r>
        <w:t>sum()</w:t>
      </w:r>
      <w:r>
        <w:rPr>
          <w:spacing w:val="-40"/>
        </w:rPr>
        <w:t xml:space="preserve"> </w:t>
      </w:r>
      <w:r>
        <w:t>函数 用于求和。</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105" style="position:absolute;left:0;text-align:left;margin-left:81.7pt;margin-top:6.75pt;width:473.6pt;height:10.6pt;z-index:-251352064;mso-position-horizontal-relative:page" coordorigin="1634,135" coordsize="9472,212">
            <v:shape id="_x0000_s210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sum(field_name)</w:t>
      </w:r>
      <w:r w:rsidR="00A23879">
        <w:rPr>
          <w:rFonts w:ascii="Microsoft JhengHei" w:eastAsia="Microsoft JhengHei" w:hAnsi="Microsoft JhengHei" w:cs="Microsoft JhengHei"/>
          <w:spacing w:val="31"/>
          <w:w w:val="95"/>
        </w:rPr>
        <w:t xml:space="preserve"> </w:t>
      </w:r>
      <w:r w:rsidR="00A23879">
        <w:rPr>
          <w:rFonts w:ascii="Microsoft JhengHei" w:eastAsia="Microsoft JhengHei" w:hAnsi="Microsoft JhengHei" w:cs="Microsoft JhengHei"/>
          <w:w w:val="95"/>
        </w:rPr>
        <w:t>as</w:t>
      </w:r>
      <w:r w:rsidR="00A23879">
        <w:rPr>
          <w:rFonts w:ascii="Microsoft JhengHei" w:eastAsia="Microsoft JhengHei" w:hAnsi="Microsoft JhengHei" w:cs="Microsoft JhengHei"/>
          <w:spacing w:val="31"/>
          <w:w w:val="95"/>
        </w:rPr>
        <w:t xml:space="preserve"> </w:t>
      </w:r>
      <w:r w:rsidR="00A23879">
        <w:rPr>
          <w:rFonts w:ascii="Microsoft JhengHei" w:eastAsia="Microsoft JhengHei" w:hAnsi="Microsoft JhengHei" w:cs="Microsoft JhengHei"/>
          <w:w w:val="95"/>
        </w:rPr>
        <w:t>&lt;alisa_name&gt;</w:t>
      </w:r>
    </w:p>
    <w:p w:rsidR="00D032B6" w:rsidRDefault="00620DD5">
      <w:pPr>
        <w:pStyle w:val="BodyText"/>
        <w:spacing w:before="26" w:line="553" w:lineRule="exact"/>
        <w:ind w:left="613"/>
      </w:pPr>
      <w:r>
        <w:pict>
          <v:shape id="_x0000_i1153" type="#_x0000_t75" style="width:23.8pt;height:23.8pt;mso-position-horizontal-relative:char;mso-position-vertical-relative:line">
            <v:imagedata r:id="rId22" o:title=""/>
          </v:shape>
        </w:pict>
      </w:r>
      <w:r w:rsidR="00A23879">
        <w:rPr>
          <w:rFonts w:ascii="Times New Roman" w:eastAsia="Times New Roman" w:hAnsi="Times New Roman" w:cs="Times New Roman"/>
        </w:rPr>
        <w:t xml:space="preserve">   </w:t>
      </w:r>
      <w:r w:rsidR="00A23879">
        <w:t>注:</w:t>
      </w:r>
    </w:p>
    <w:p w:rsidR="00D032B6" w:rsidRDefault="00A23879">
      <w:pPr>
        <w:pStyle w:val="BodyText"/>
        <w:spacing w:line="148" w:lineRule="exact"/>
        <w:ind w:left="1253"/>
      </w:pPr>
      <w:r>
        <w:t>1.</w:t>
      </w:r>
      <w:r>
        <w:rPr>
          <w:spacing w:val="-13"/>
        </w:rPr>
        <w:t xml:space="preserve"> </w:t>
      </w:r>
      <w:r>
        <w:t>使用</w:t>
      </w:r>
      <w:r>
        <w:rPr>
          <w:spacing w:val="-13"/>
        </w:rPr>
        <w:t xml:space="preserve"> </w:t>
      </w:r>
      <w:r>
        <w:t>sum</w:t>
      </w:r>
      <w:r>
        <w:rPr>
          <w:spacing w:val="-13"/>
        </w:rPr>
        <w:t xml:space="preserve"> </w:t>
      </w:r>
      <w:r>
        <w:t>函数对字段名求和，必须使用别名。</w:t>
      </w:r>
    </w:p>
    <w:p w:rsidR="00D032B6" w:rsidRDefault="00A23879">
      <w:pPr>
        <w:pStyle w:val="BodyText"/>
        <w:spacing w:before="18"/>
        <w:ind w:left="1253"/>
      </w:pPr>
      <w:r>
        <w:t>2.</w:t>
      </w:r>
      <w:r>
        <w:rPr>
          <w:spacing w:val="-9"/>
        </w:rPr>
        <w:t xml:space="preserve"> </w:t>
      </w:r>
      <w:r>
        <w:t>对非数值型字段自动跳过。</w:t>
      </w:r>
    </w:p>
    <w:p w:rsidR="00D032B6" w:rsidRDefault="00D032B6">
      <w:pPr>
        <w:sectPr w:rsidR="00D032B6">
          <w:pgSz w:w="12240" w:h="15840"/>
          <w:pgMar w:top="900" w:right="680" w:bottom="280" w:left="1020" w:header="713" w:footer="0" w:gutter="0"/>
          <w:cols w:space="720"/>
        </w:sectPr>
      </w:pPr>
    </w:p>
    <w:p w:rsidR="00D032B6" w:rsidRDefault="00035F6E">
      <w:pPr>
        <w:pStyle w:val="BodyText"/>
        <w:tabs>
          <w:tab w:val="left" w:pos="1217"/>
        </w:tabs>
        <w:spacing w:before="46"/>
      </w:pPr>
      <w:r>
        <w:lastRenderedPageBreak/>
        <w:pict>
          <v:group id="_x0000_s2102" style="position:absolute;left:0;text-align:left;margin-left:95.85pt;margin-top:93.7pt;width:459.45pt;height:10.6pt;z-index:-251351040;mso-position-horizontal-relative:page;mso-position-vertical-relative:page" coordorigin="1917,1874" coordsize="9189,212">
            <v:shape id="_x0000_s2103" style="position:absolute;left:1917;top:1874;width:9189;height:212" coordorigin="1917,1874" coordsize="9189,212" path="m1917,1874r9189,l11106,2086r-9189,l1917,1874xe" fillcolor="#efefef" stroked="f">
              <v:path arrowok="t"/>
            </v:shape>
            <w10:wrap anchorx="page" anchory="page"/>
          </v:group>
        </w:pict>
      </w:r>
      <w:r>
        <w:pict>
          <v:group id="_x0000_s2100" style="position:absolute;left:0;text-align:left;margin-left:81.7pt;margin-top:208.7pt;width:473.6pt;height:10.6pt;z-index:-251350016;mso-position-horizontal-relative:page;mso-position-vertical-relative:page" coordorigin="1634,4174" coordsize="9472,212">
            <v:shape id="_x0000_s2101" style="position:absolute;left:1634;top:4174;width:9472;height:212" coordorigin="1634,4174" coordsize="9472,212" path="m1634,4174r9472,l11106,4386r-9472,l1634,4174xe" fillcolor="#efefef" stroked="f">
              <v:path arrowok="t"/>
            </v:shape>
            <w10:wrap anchorx="page" anchory="page"/>
          </v:group>
        </w:pict>
      </w:r>
      <w:r>
        <w:pict>
          <v:group id="_x0000_s2098" style="position:absolute;left:0;text-align:left;margin-left:95.85pt;margin-top:307.7pt;width:459.45pt;height:10.6pt;z-index:-251348992;mso-position-horizontal-relative:page;mso-position-vertical-relative:page" coordorigin="1917,6154" coordsize="9189,212">
            <v:shape id="_x0000_s2099" style="position:absolute;left:1917;top:6154;width:9189;height:212" coordorigin="1917,6154" coordsize="9189,212" path="m1917,6154r9189,l11106,6366r-9189,l1917,6154xe" fillcolor="#efefef" stroked="f">
              <v:path arrowok="t"/>
            </v:shape>
            <w10:wrap anchorx="page" anchory="page"/>
          </v:group>
        </w:pict>
      </w:r>
      <w:r>
        <w:pict>
          <v:group id="_x0000_s2096" style="position:absolute;left:0;text-align:left;margin-left:81.7pt;margin-top:422.7pt;width:473.6pt;height:10.6pt;z-index:-251347968;mso-position-horizontal-relative:page;mso-position-vertical-relative:page" coordorigin="1634,8454" coordsize="9472,212">
            <v:shape id="_x0000_s2097" style="position:absolute;left:1634;top:8454;width:9472;height:212" coordorigin="1634,8454" coordsize="9472,212" path="m1634,8454r9472,l11106,8666r-9472,l1634,8454xe" fillcolor="#efefef" stroked="f">
              <v:path arrowok="t"/>
            </v:shape>
            <w10:wrap anchorx="page" anchory="page"/>
          </v:group>
        </w:pict>
      </w:r>
      <w:r>
        <w:pict>
          <v:group id="_x0000_s2094" style="position:absolute;left:0;text-align:left;margin-left:95.85pt;margin-top:541.3pt;width:459.45pt;height:10.6pt;z-index:-251346944;mso-position-horizontal-relative:page;mso-position-vertical-relative:page" coordorigin="1917,10826" coordsize="9189,212">
            <v:shape id="_x0000_s2095" style="position:absolute;left:1917;top:10826;width:9189;height:212" coordorigin="1917,10826" coordsize="9189,212" path="m1917,10826r9189,l11106,11038r-9189,l1917,10826xe" fillcolor="#efefef" stroked="f">
              <v:path arrowok="t"/>
            </v:shape>
            <w10:wrap anchorx="page" anchory="page"/>
          </v:group>
        </w:pict>
      </w:r>
      <w:r>
        <w:pict>
          <v:group id="_x0000_s2092" style="position:absolute;left:0;text-align:left;margin-left:81.7pt;margin-top:656.3pt;width:473.6pt;height:10.6pt;z-index:-251345920;mso-position-horizontal-relative:page;mso-position-vertical-relative:page" coordorigin="1634,13126" coordsize="9472,212">
            <v:shape id="_x0000_s2093" style="position:absolute;left:1634;top:13126;width:9472;height:212" coordorigin="1634,13126" coordsize="9472,212" path="m1634,13126r9472,l11106,13338r-9472,l1634,13126xe" fillcolor="#efefef" stroked="f">
              <v:path arrowok="t"/>
            </v:shape>
            <w10:wrap anchorx="page" anchory="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对集合</w:t>
      </w:r>
      <w:r w:rsidR="00A23879">
        <w:rPr>
          <w:spacing w:val="-19"/>
          <w:position w:val="1"/>
        </w:rPr>
        <w:t xml:space="preserve"> </w:t>
      </w:r>
      <w:r w:rsidR="00A23879">
        <w:rPr>
          <w:position w:val="1"/>
        </w:rPr>
        <w:t>bar</w:t>
      </w:r>
      <w:r w:rsidR="00A23879">
        <w:rPr>
          <w:spacing w:val="-19"/>
          <w:position w:val="1"/>
        </w:rPr>
        <w:t xml:space="preserve"> </w:t>
      </w:r>
      <w:r w:rsidR="00A23879">
        <w:rPr>
          <w:position w:val="1"/>
        </w:rPr>
        <w:t>中</w:t>
      </w:r>
      <w:r w:rsidR="00A23879">
        <w:rPr>
          <w:spacing w:val="-19"/>
          <w:position w:val="1"/>
        </w:rPr>
        <w:t xml:space="preserve"> </w:t>
      </w:r>
      <w:r w:rsidR="00A23879">
        <w:rPr>
          <w:position w:val="1"/>
        </w:rPr>
        <w:t>age</w:t>
      </w:r>
      <w:r w:rsidR="00A23879">
        <w:rPr>
          <w:spacing w:val="-19"/>
          <w:position w:val="1"/>
        </w:rPr>
        <w:t xml:space="preserve"> </w:t>
      </w:r>
      <w:r w:rsidR="00A23879">
        <w:rPr>
          <w:position w:val="1"/>
        </w:rPr>
        <w:t>字段进行求和：</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rPr>
        <w:t xml:space="preserve">db.exec("select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sum(age)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as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 xml:space="preserve">年龄总和 </w:t>
      </w:r>
      <w:r>
        <w:rPr>
          <w:rFonts w:ascii="Microsoft JhengHei" w:eastAsia="Microsoft JhengHei" w:hAnsi="Microsoft JhengHei" w:cs="Microsoft JhengHei"/>
          <w:spacing w:val="4"/>
        </w:rPr>
        <w:t xml:space="preserve"> </w:t>
      </w:r>
      <w:r>
        <w:rPr>
          <w:rFonts w:ascii="Microsoft JhengHei" w:eastAsia="Microsoft JhengHei" w:hAnsi="Microsoft JhengHei" w:cs="Microsoft JhengHei"/>
        </w:rPr>
        <w:t xml:space="preserve">from </w:t>
      </w:r>
      <w:r>
        <w:rPr>
          <w:rFonts w:ascii="Microsoft JhengHei" w:eastAsia="Microsoft JhengHei" w:hAnsi="Microsoft JhengHei" w:cs="Microsoft JhengHei"/>
          <w:spacing w:val="5"/>
        </w:rPr>
        <w:t xml:space="preserve"> </w:t>
      </w:r>
      <w:r>
        <w:rPr>
          <w:rFonts w:ascii="Microsoft JhengHei" w:eastAsia="Microsoft JhengHei" w:hAnsi="Microsoft JhengHei" w:cs="Microsoft JhengHei"/>
        </w:rPr>
        <w:t>foo.bar")</w:t>
      </w:r>
    </w:p>
    <w:p w:rsidR="00D032B6" w:rsidRDefault="00A23879">
      <w:pPr>
        <w:pStyle w:val="Heading4"/>
        <w:spacing w:before="83"/>
      </w:pPr>
      <w:bookmarkStart w:id="717" w:name="sql_count()"/>
      <w:bookmarkStart w:id="718" w:name="_bookmark334"/>
      <w:bookmarkEnd w:id="717"/>
      <w:bookmarkEnd w:id="718"/>
      <w:r>
        <w:rPr>
          <w:w w:val="95"/>
        </w:rPr>
        <w:t>sql</w:t>
      </w:r>
      <w:r>
        <w:rPr>
          <w:spacing w:val="-34"/>
          <w:w w:val="95"/>
        </w:rPr>
        <w:t xml:space="preserve"> </w:t>
      </w:r>
      <w:r>
        <w:rPr>
          <w:w w:val="95"/>
        </w:rPr>
        <w:t>count()</w:t>
      </w:r>
    </w:p>
    <w:p w:rsidR="00D032B6" w:rsidRDefault="00D032B6">
      <w:pPr>
        <w:spacing w:before="2" w:line="200" w:lineRule="exact"/>
        <w:rPr>
          <w:sz w:val="20"/>
          <w:szCs w:val="20"/>
        </w:rPr>
      </w:pPr>
    </w:p>
    <w:p w:rsidR="00D032B6" w:rsidRDefault="00A23879">
      <w:pPr>
        <w:pStyle w:val="BodyText"/>
        <w:spacing w:line="253" w:lineRule="auto"/>
        <w:ind w:right="5251"/>
      </w:pPr>
      <w:r>
        <w:rPr>
          <w:w w:val="95"/>
        </w:rPr>
        <w:t>count()</w:t>
      </w:r>
      <w:r>
        <w:rPr>
          <w:spacing w:val="-5"/>
          <w:w w:val="95"/>
        </w:rPr>
        <w:t xml:space="preserve"> </w:t>
      </w:r>
      <w:r>
        <w:rPr>
          <w:w w:val="95"/>
        </w:rPr>
        <w:t>函数</w:t>
      </w:r>
      <w:r>
        <w:t xml:space="preserve"> 用于计数，返回匹配指定字段名的条数。</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w w:val="95"/>
        </w:rPr>
        <w:t xml:space="preserve">count(field_name) </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18"/>
          <w:w w:val="95"/>
        </w:rPr>
        <w:t xml:space="preserve"> </w:t>
      </w:r>
      <w:r>
        <w:rPr>
          <w:rFonts w:ascii="Microsoft JhengHei" w:eastAsia="Microsoft JhengHei" w:hAnsi="Microsoft JhengHei" w:cs="Microsoft JhengHei"/>
          <w:w w:val="95"/>
        </w:rPr>
        <w:t>&lt;alisa_name&gt;</w:t>
      </w:r>
    </w:p>
    <w:p w:rsidR="00D032B6" w:rsidRDefault="00620DD5">
      <w:pPr>
        <w:pStyle w:val="BodyText"/>
        <w:spacing w:before="26" w:line="337" w:lineRule="auto"/>
        <w:ind w:right="3089"/>
      </w:pPr>
      <w:r>
        <w:pict>
          <v:shape id="_x0000_i1154"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31"/>
          <w:lang w:eastAsia="zh-CN"/>
        </w:rPr>
        <w:t xml:space="preserve"> </w:t>
      </w:r>
      <w:r w:rsidR="00A23879">
        <w:rPr>
          <w:lang w:eastAsia="zh-CN"/>
        </w:rPr>
        <w:t>1.</w:t>
      </w:r>
      <w:r w:rsidR="00A23879">
        <w:rPr>
          <w:spacing w:val="-14"/>
          <w:lang w:eastAsia="zh-CN"/>
        </w:rPr>
        <w:t xml:space="preserve"> </w:t>
      </w:r>
      <w:r w:rsidR="00A23879">
        <w:rPr>
          <w:lang w:eastAsia="zh-CN"/>
        </w:rPr>
        <w:t>使用</w:t>
      </w:r>
      <w:r w:rsidR="00A23879">
        <w:rPr>
          <w:spacing w:val="-14"/>
          <w:lang w:eastAsia="zh-CN"/>
        </w:rPr>
        <w:t xml:space="preserve"> </w:t>
      </w:r>
      <w:r w:rsidR="00A23879">
        <w:rPr>
          <w:lang w:eastAsia="zh-CN"/>
        </w:rPr>
        <w:t>count</w:t>
      </w:r>
      <w:r w:rsidR="00A23879">
        <w:rPr>
          <w:spacing w:val="-14"/>
          <w:lang w:eastAsia="zh-CN"/>
        </w:rPr>
        <w:t xml:space="preserve"> </w:t>
      </w:r>
      <w:r w:rsidR="00A23879">
        <w:rPr>
          <w:lang w:eastAsia="zh-CN"/>
        </w:rPr>
        <w:t xml:space="preserve">函数对字段名计数，必须使用别名。 </w:t>
      </w:r>
      <w:r w:rsidR="00A23879">
        <w:t>示例</w:t>
      </w:r>
    </w:p>
    <w:p w:rsidR="00D032B6" w:rsidRDefault="00A23879">
      <w:pPr>
        <w:pStyle w:val="BodyText"/>
        <w:tabs>
          <w:tab w:val="left" w:pos="1217"/>
        </w:tabs>
        <w:spacing w:line="269"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对集合</w:t>
      </w:r>
      <w:r>
        <w:rPr>
          <w:spacing w:val="-19"/>
          <w:position w:val="1"/>
        </w:rPr>
        <w:t xml:space="preserve"> </w:t>
      </w:r>
      <w:r>
        <w:rPr>
          <w:position w:val="1"/>
        </w:rPr>
        <w:t>bar</w:t>
      </w:r>
      <w:r>
        <w:rPr>
          <w:spacing w:val="-19"/>
          <w:position w:val="1"/>
        </w:rPr>
        <w:t xml:space="preserve"> </w:t>
      </w:r>
      <w:r>
        <w:rPr>
          <w:position w:val="1"/>
        </w:rPr>
        <w:t>中</w:t>
      </w:r>
      <w:r>
        <w:rPr>
          <w:spacing w:val="-19"/>
          <w:position w:val="1"/>
        </w:rPr>
        <w:t xml:space="preserve"> </w:t>
      </w:r>
      <w:r>
        <w:rPr>
          <w:position w:val="1"/>
        </w:rPr>
        <w:t>age</w:t>
      </w:r>
      <w:r>
        <w:rPr>
          <w:spacing w:val="-19"/>
          <w:position w:val="1"/>
        </w:rPr>
        <w:t xml:space="preserve"> </w:t>
      </w:r>
      <w:r>
        <w:rPr>
          <w:position w:val="1"/>
        </w:rPr>
        <w:t>字段进行计数：</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rPr>
        <w:t xml:space="preserve">db.exec("select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count(age)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as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数量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 xml:space="preserve">from </w:t>
      </w:r>
      <w:r>
        <w:rPr>
          <w:rFonts w:ascii="Microsoft JhengHei" w:eastAsia="Microsoft JhengHei" w:hAnsi="Microsoft JhengHei" w:cs="Microsoft JhengHei"/>
          <w:spacing w:val="16"/>
        </w:rPr>
        <w:t xml:space="preserve"> </w:t>
      </w:r>
      <w:r>
        <w:rPr>
          <w:rFonts w:ascii="Microsoft JhengHei" w:eastAsia="Microsoft JhengHei" w:hAnsi="Microsoft JhengHei" w:cs="Microsoft JhengHei"/>
        </w:rPr>
        <w:t>foo.bar")</w:t>
      </w:r>
    </w:p>
    <w:p w:rsidR="00D032B6" w:rsidRDefault="00A23879">
      <w:pPr>
        <w:pStyle w:val="Heading4"/>
        <w:spacing w:before="83"/>
      </w:pPr>
      <w:bookmarkStart w:id="719" w:name="sql_avg()"/>
      <w:bookmarkStart w:id="720" w:name="_bookmark335"/>
      <w:bookmarkEnd w:id="719"/>
      <w:bookmarkEnd w:id="720"/>
      <w:r>
        <w:rPr>
          <w:w w:val="90"/>
        </w:rPr>
        <w:t>sql</w:t>
      </w:r>
      <w:r>
        <w:rPr>
          <w:spacing w:val="5"/>
          <w:w w:val="90"/>
        </w:rPr>
        <w:t xml:space="preserve"> </w:t>
      </w:r>
      <w:r>
        <w:rPr>
          <w:w w:val="90"/>
        </w:rPr>
        <w:t>avg()</w:t>
      </w:r>
    </w:p>
    <w:p w:rsidR="00D032B6" w:rsidRDefault="00D032B6">
      <w:pPr>
        <w:spacing w:before="2" w:line="200" w:lineRule="exact"/>
        <w:rPr>
          <w:sz w:val="20"/>
          <w:szCs w:val="20"/>
        </w:rPr>
      </w:pPr>
    </w:p>
    <w:p w:rsidR="00D032B6" w:rsidRDefault="00A23879">
      <w:pPr>
        <w:pStyle w:val="BodyText"/>
        <w:spacing w:line="253" w:lineRule="auto"/>
        <w:ind w:right="5700"/>
      </w:pPr>
      <w:r>
        <w:rPr>
          <w:w w:val="95"/>
        </w:rPr>
        <w:t>avg()</w:t>
      </w:r>
      <w:r>
        <w:rPr>
          <w:spacing w:val="-13"/>
          <w:w w:val="95"/>
        </w:rPr>
        <w:t xml:space="preserve"> </w:t>
      </w:r>
      <w:r>
        <w:rPr>
          <w:w w:val="95"/>
        </w:rPr>
        <w:t>函数</w:t>
      </w:r>
      <w:r>
        <w:t xml:space="preserve"> 用于求指定字段名的平均值。</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w w:val="95"/>
        </w:rPr>
        <w:t xml:space="preserve">avg(field_name)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 xml:space="preserve">as </w:t>
      </w:r>
      <w:r>
        <w:rPr>
          <w:rFonts w:ascii="Microsoft JhengHei" w:eastAsia="Microsoft JhengHei" w:hAnsi="Microsoft JhengHei" w:cs="Microsoft JhengHei"/>
          <w:spacing w:val="13"/>
          <w:w w:val="95"/>
        </w:rPr>
        <w:t xml:space="preserve"> </w:t>
      </w:r>
      <w:r>
        <w:rPr>
          <w:rFonts w:ascii="Microsoft JhengHei" w:eastAsia="Microsoft JhengHei" w:hAnsi="Microsoft JhengHei" w:cs="Microsoft JhengHei"/>
          <w:w w:val="95"/>
        </w:rPr>
        <w:t>&lt;alisa_name&gt;</w:t>
      </w:r>
    </w:p>
    <w:p w:rsidR="00D032B6" w:rsidRDefault="00620DD5">
      <w:pPr>
        <w:pStyle w:val="BodyText"/>
        <w:spacing w:before="26" w:line="553" w:lineRule="exact"/>
        <w:rPr>
          <w:lang w:eastAsia="zh-CN"/>
        </w:rPr>
      </w:pPr>
      <w:r>
        <w:pict>
          <v:shape id="_x0000_i1155"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p>
    <w:p w:rsidR="00D032B6" w:rsidRDefault="00A23879">
      <w:pPr>
        <w:pStyle w:val="BodyText"/>
        <w:spacing w:line="148" w:lineRule="exact"/>
        <w:ind w:left="1573"/>
        <w:rPr>
          <w:lang w:eastAsia="zh-CN"/>
        </w:rPr>
      </w:pPr>
      <w:r>
        <w:rPr>
          <w:lang w:eastAsia="zh-CN"/>
        </w:rPr>
        <w:t>1.</w:t>
      </w:r>
      <w:r>
        <w:rPr>
          <w:spacing w:val="-21"/>
          <w:lang w:eastAsia="zh-CN"/>
        </w:rPr>
        <w:t xml:space="preserve"> </w:t>
      </w:r>
      <w:r>
        <w:rPr>
          <w:lang w:eastAsia="zh-CN"/>
        </w:rPr>
        <w:t>使用</w:t>
      </w:r>
      <w:r>
        <w:rPr>
          <w:spacing w:val="-20"/>
          <w:lang w:eastAsia="zh-CN"/>
        </w:rPr>
        <w:t xml:space="preserve"> </w:t>
      </w:r>
      <w:r>
        <w:rPr>
          <w:lang w:eastAsia="zh-CN"/>
        </w:rPr>
        <w:t>avg</w:t>
      </w:r>
      <w:r>
        <w:rPr>
          <w:spacing w:val="-20"/>
          <w:lang w:eastAsia="zh-CN"/>
        </w:rPr>
        <w:t xml:space="preserve"> </w:t>
      </w:r>
      <w:r>
        <w:rPr>
          <w:lang w:eastAsia="zh-CN"/>
        </w:rPr>
        <w:t>函数对字段名求平均值，必须使用别名。</w:t>
      </w:r>
    </w:p>
    <w:p w:rsidR="00D032B6" w:rsidRDefault="00A23879">
      <w:pPr>
        <w:pStyle w:val="BodyText"/>
        <w:spacing w:before="18" w:line="379" w:lineRule="auto"/>
        <w:ind w:right="5251" w:firstLine="640"/>
      </w:pPr>
      <w:r>
        <w:rPr>
          <w:lang w:eastAsia="zh-CN"/>
        </w:rPr>
        <w:t>2.</w:t>
      </w:r>
      <w:r>
        <w:rPr>
          <w:spacing w:val="-9"/>
          <w:lang w:eastAsia="zh-CN"/>
        </w:rPr>
        <w:t xml:space="preserve"> </w:t>
      </w:r>
      <w:r>
        <w:rPr>
          <w:lang w:eastAsia="zh-CN"/>
        </w:rPr>
        <w:t xml:space="preserve">对非数值型字段自动跳过。 </w:t>
      </w:r>
      <w:r>
        <w:t>示例</w:t>
      </w:r>
    </w:p>
    <w:p w:rsidR="00D032B6" w:rsidRDefault="00A23879">
      <w:pPr>
        <w:pStyle w:val="BodyText"/>
        <w:tabs>
          <w:tab w:val="left" w:pos="1217"/>
        </w:tabs>
        <w:spacing w:line="223" w:lineRule="exact"/>
      </w:pPr>
      <w:r>
        <w:rPr>
          <w:rFonts w:ascii="Times New Roman" w:eastAsia="Times New Roman" w:hAnsi="Times New Roman" w:cs="Times New Roman"/>
        </w:rPr>
        <w:t>•</w:t>
      </w:r>
      <w:r>
        <w:rPr>
          <w:rFonts w:ascii="Times New Roman" w:eastAsia="Times New Roman" w:hAnsi="Times New Roman" w:cs="Times New Roman"/>
        </w:rPr>
        <w:tab/>
      </w:r>
      <w:r>
        <w:rPr>
          <w:position w:val="1"/>
        </w:rPr>
        <w:t>对集合</w:t>
      </w:r>
      <w:r>
        <w:rPr>
          <w:spacing w:val="-19"/>
          <w:position w:val="1"/>
        </w:rPr>
        <w:t xml:space="preserve"> </w:t>
      </w:r>
      <w:r>
        <w:rPr>
          <w:position w:val="1"/>
        </w:rPr>
        <w:t>bar</w:t>
      </w:r>
      <w:r>
        <w:rPr>
          <w:spacing w:val="-19"/>
          <w:position w:val="1"/>
        </w:rPr>
        <w:t xml:space="preserve"> </w:t>
      </w:r>
      <w:r>
        <w:rPr>
          <w:position w:val="1"/>
        </w:rPr>
        <w:t>中</w:t>
      </w:r>
      <w:r>
        <w:rPr>
          <w:spacing w:val="-19"/>
          <w:position w:val="1"/>
        </w:rPr>
        <w:t xml:space="preserve"> </w:t>
      </w:r>
      <w:r>
        <w:rPr>
          <w:position w:val="1"/>
        </w:rPr>
        <w:t>age</w:t>
      </w:r>
      <w:r>
        <w:rPr>
          <w:spacing w:val="-19"/>
          <w:position w:val="1"/>
        </w:rPr>
        <w:t xml:space="preserve"> </w:t>
      </w:r>
      <w:r>
        <w:rPr>
          <w:position w:val="1"/>
        </w:rPr>
        <w:t>字段进行求平均值：</w:t>
      </w:r>
    </w:p>
    <w:p w:rsidR="00D032B6" w:rsidRDefault="00A23879">
      <w:pPr>
        <w:pStyle w:val="BodyText"/>
        <w:spacing w:before="23"/>
        <w:ind w:left="1217"/>
        <w:rPr>
          <w:rFonts w:ascii="Microsoft JhengHei" w:eastAsia="Microsoft JhengHei" w:hAnsi="Microsoft JhengHei" w:cs="Microsoft JhengHei"/>
        </w:rPr>
      </w:pPr>
      <w:r>
        <w:rPr>
          <w:rFonts w:ascii="Microsoft JhengHei" w:eastAsia="Microsoft JhengHei" w:hAnsi="Microsoft JhengHei" w:cs="Microsoft JhengHei"/>
        </w:rPr>
        <w:t xml:space="preserve">db.exec("select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avg(age)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as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平均年龄 </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rPr>
        <w:t xml:space="preserve">from </w:t>
      </w:r>
      <w:r>
        <w:rPr>
          <w:rFonts w:ascii="Microsoft JhengHei" w:eastAsia="Microsoft JhengHei" w:hAnsi="Microsoft JhengHei" w:cs="Microsoft JhengHei"/>
          <w:spacing w:val="18"/>
        </w:rPr>
        <w:t xml:space="preserve"> </w:t>
      </w:r>
      <w:r>
        <w:rPr>
          <w:rFonts w:ascii="Microsoft JhengHei" w:eastAsia="Microsoft JhengHei" w:hAnsi="Microsoft JhengHei" w:cs="Microsoft JhengHei"/>
        </w:rPr>
        <w:t>foo.bar")</w:t>
      </w:r>
    </w:p>
    <w:p w:rsidR="00D032B6" w:rsidRDefault="00A23879">
      <w:pPr>
        <w:pStyle w:val="Heading4"/>
        <w:spacing w:before="83"/>
      </w:pPr>
      <w:bookmarkStart w:id="721" w:name="sql_max()"/>
      <w:bookmarkStart w:id="722" w:name="_bookmark336"/>
      <w:bookmarkEnd w:id="721"/>
      <w:bookmarkEnd w:id="722"/>
      <w:r>
        <w:rPr>
          <w:w w:val="95"/>
        </w:rPr>
        <w:t>sql</w:t>
      </w:r>
      <w:r>
        <w:rPr>
          <w:spacing w:val="-16"/>
          <w:w w:val="95"/>
        </w:rPr>
        <w:t xml:space="preserve"> </w:t>
      </w:r>
      <w:r>
        <w:rPr>
          <w:w w:val="95"/>
        </w:rPr>
        <w:t>max()</w:t>
      </w:r>
    </w:p>
    <w:p w:rsidR="00D032B6" w:rsidRDefault="00D032B6">
      <w:pPr>
        <w:spacing w:before="2" w:line="200" w:lineRule="exact"/>
        <w:rPr>
          <w:sz w:val="20"/>
          <w:szCs w:val="20"/>
        </w:rPr>
      </w:pPr>
    </w:p>
    <w:p w:rsidR="00D032B6" w:rsidRDefault="00A23879">
      <w:pPr>
        <w:pStyle w:val="BodyText"/>
        <w:spacing w:line="253" w:lineRule="auto"/>
        <w:ind w:right="5700"/>
      </w:pPr>
      <w:r>
        <w:t>max()</w:t>
      </w:r>
      <w:r>
        <w:rPr>
          <w:spacing w:val="-39"/>
        </w:rPr>
        <w:t xml:space="preserve"> </w:t>
      </w:r>
      <w:r>
        <w:t>函数 用于返回指定字段名的最大值。</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w w:val="95"/>
        </w:rPr>
        <w:t>max(field_name)</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as</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&lt;alisa_name&gt;</w:t>
      </w:r>
    </w:p>
    <w:p w:rsidR="00D032B6" w:rsidRDefault="00035F6E">
      <w:pPr>
        <w:pStyle w:val="BodyText"/>
        <w:spacing w:before="26"/>
        <w:ind w:left="1573"/>
      </w:pPr>
      <w:r>
        <w:pict>
          <v:shape id="_x0000_s2089" type="#_x0000_t75" style="position:absolute;left:0;text-align:left;margin-left:81.7pt;margin-top:8.15pt;width:24pt;height:24pt;z-index:-251344896;mso-position-horizontal-relative:page">
            <v:imagedata r:id="rId22" o:title=""/>
            <w10:wrap anchorx="page"/>
          </v:shape>
        </w:pict>
      </w:r>
      <w:r w:rsidR="00A23879">
        <w:t>注:</w:t>
      </w:r>
      <w:r w:rsidR="00A23879">
        <w:rPr>
          <w:spacing w:val="40"/>
        </w:rPr>
        <w:t xml:space="preserve"> </w:t>
      </w:r>
      <w:r w:rsidR="00A23879">
        <w:t>1.</w:t>
      </w:r>
      <w:r w:rsidR="00A23879">
        <w:rPr>
          <w:spacing w:val="-10"/>
        </w:rPr>
        <w:t xml:space="preserve"> </w:t>
      </w:r>
      <w:r w:rsidR="00A23879">
        <w:t>使用</w:t>
      </w:r>
      <w:r w:rsidR="00A23879">
        <w:rPr>
          <w:spacing w:val="-9"/>
        </w:rPr>
        <w:t xml:space="preserve"> </w:t>
      </w:r>
      <w:r w:rsidR="00A23879">
        <w:t>max</w:t>
      </w:r>
      <w:r w:rsidR="00A23879">
        <w:rPr>
          <w:spacing w:val="-10"/>
        </w:rPr>
        <w:t xml:space="preserve"> </w:t>
      </w:r>
      <w:r w:rsidR="00A23879">
        <w:t>函数返回字段名的最大值时，必须使用别名。</w:t>
      </w:r>
    </w:p>
    <w:p w:rsidR="00D032B6" w:rsidRDefault="00D032B6">
      <w:pPr>
        <w:sectPr w:rsidR="00D032B6">
          <w:headerReference w:type="even" r:id="rId231"/>
          <w:headerReference w:type="default" r:id="rId232"/>
          <w:pgSz w:w="12240" w:h="15840"/>
          <w:pgMar w:top="1340" w:right="1720" w:bottom="280" w:left="700" w:header="713" w:footer="0" w:gutter="0"/>
          <w:pgNumType w:start="278"/>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对集合</w:t>
      </w:r>
      <w:r>
        <w:rPr>
          <w:spacing w:val="-19"/>
          <w:position w:val="1"/>
        </w:rPr>
        <w:t xml:space="preserve"> </w:t>
      </w:r>
      <w:r>
        <w:rPr>
          <w:position w:val="1"/>
        </w:rPr>
        <w:t>bar</w:t>
      </w:r>
      <w:r>
        <w:rPr>
          <w:spacing w:val="-19"/>
          <w:position w:val="1"/>
        </w:rPr>
        <w:t xml:space="preserve"> </w:t>
      </w:r>
      <w:r>
        <w:rPr>
          <w:position w:val="1"/>
        </w:rPr>
        <w:t>中</w:t>
      </w:r>
      <w:r>
        <w:rPr>
          <w:spacing w:val="-19"/>
          <w:position w:val="1"/>
        </w:rPr>
        <w:t xml:space="preserve"> </w:t>
      </w:r>
      <w:r>
        <w:rPr>
          <w:position w:val="1"/>
        </w:rPr>
        <w:t>age</w:t>
      </w:r>
      <w:r>
        <w:rPr>
          <w:spacing w:val="-19"/>
          <w:position w:val="1"/>
        </w:rPr>
        <w:t xml:space="preserve"> </w:t>
      </w:r>
      <w:r>
        <w:rPr>
          <w:position w:val="1"/>
        </w:rPr>
        <w:t>字段返回最大值：</w:t>
      </w:r>
    </w:p>
    <w:p w:rsidR="00D032B6" w:rsidRDefault="00035F6E">
      <w:pPr>
        <w:pStyle w:val="BodyText"/>
        <w:spacing w:before="23"/>
        <w:ind w:left="897"/>
        <w:rPr>
          <w:rFonts w:ascii="Microsoft JhengHei" w:eastAsia="Microsoft JhengHei" w:hAnsi="Microsoft JhengHei" w:cs="Microsoft JhengHei"/>
        </w:rPr>
      </w:pPr>
      <w:r w:rsidRPr="00035F6E">
        <w:pict>
          <v:group id="_x0000_s2087" style="position:absolute;left:0;text-align:left;margin-left:95.85pt;margin-top:6.9pt;width:459.45pt;height:10.6pt;z-index:-251343872;mso-position-horizontal-relative:page" coordorigin="1917,138" coordsize="9189,212">
            <v:shape id="_x0000_s2088"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 xml:space="preserve">db.exec("select </w:t>
      </w:r>
      <w:r w:rsidR="00A23879">
        <w:rPr>
          <w:rFonts w:ascii="Microsoft JhengHei" w:eastAsia="Microsoft JhengHei" w:hAnsi="Microsoft JhengHei" w:cs="Microsoft JhengHei"/>
          <w:spacing w:val="4"/>
        </w:rPr>
        <w:t xml:space="preserve"> </w:t>
      </w:r>
      <w:r w:rsidR="00A23879">
        <w:rPr>
          <w:rFonts w:ascii="Microsoft JhengHei" w:eastAsia="Microsoft JhengHei" w:hAnsi="Microsoft JhengHei" w:cs="Microsoft JhengHei"/>
        </w:rPr>
        <w:t xml:space="preserve">max(age)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as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最大年龄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 xml:space="preserve">from </w:t>
      </w:r>
      <w:r w:rsidR="00A23879">
        <w:rPr>
          <w:rFonts w:ascii="Microsoft JhengHei" w:eastAsia="Microsoft JhengHei" w:hAnsi="Microsoft JhengHei" w:cs="Microsoft JhengHei"/>
          <w:spacing w:val="5"/>
        </w:rPr>
        <w:t xml:space="preserve"> </w:t>
      </w:r>
      <w:r w:rsidR="00A23879">
        <w:rPr>
          <w:rFonts w:ascii="Microsoft JhengHei" w:eastAsia="Microsoft JhengHei" w:hAnsi="Microsoft JhengHei" w:cs="Microsoft JhengHei"/>
        </w:rPr>
        <w:t>foo.bar")</w:t>
      </w:r>
    </w:p>
    <w:p w:rsidR="00D032B6" w:rsidRDefault="00A23879">
      <w:pPr>
        <w:pStyle w:val="Heading4"/>
        <w:spacing w:before="83"/>
        <w:ind w:left="113"/>
      </w:pPr>
      <w:bookmarkStart w:id="723" w:name="sql_min()"/>
      <w:bookmarkStart w:id="724" w:name="_bookmark337"/>
      <w:bookmarkEnd w:id="723"/>
      <w:bookmarkEnd w:id="724"/>
      <w:r>
        <w:rPr>
          <w:w w:val="95"/>
        </w:rPr>
        <w:t>sql</w:t>
      </w:r>
      <w:r>
        <w:rPr>
          <w:spacing w:val="-15"/>
          <w:w w:val="95"/>
        </w:rPr>
        <w:t xml:space="preserve"> </w:t>
      </w:r>
      <w:r>
        <w:rPr>
          <w:w w:val="95"/>
        </w:rPr>
        <w:t>min()</w:t>
      </w:r>
    </w:p>
    <w:p w:rsidR="00D032B6" w:rsidRDefault="00D032B6">
      <w:pPr>
        <w:spacing w:before="2" w:line="200" w:lineRule="exact"/>
        <w:rPr>
          <w:sz w:val="20"/>
          <w:szCs w:val="20"/>
        </w:rPr>
      </w:pPr>
    </w:p>
    <w:p w:rsidR="00D032B6" w:rsidRDefault="00A23879">
      <w:pPr>
        <w:pStyle w:val="BodyText"/>
        <w:spacing w:line="253" w:lineRule="auto"/>
        <w:ind w:left="613" w:right="7041"/>
      </w:pPr>
      <w:r>
        <w:t>min()</w:t>
      </w:r>
      <w:r>
        <w:rPr>
          <w:spacing w:val="-37"/>
        </w:rPr>
        <w:t xml:space="preserve"> </w:t>
      </w:r>
      <w:r>
        <w:t>函数 用于返回指定字段名的最小值。</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085" style="position:absolute;left:0;text-align:left;margin-left:81.7pt;margin-top:6.75pt;width:473.6pt;height:10.6pt;z-index:-251342848;mso-position-horizontal-relative:page" coordorigin="1634,135" coordsize="9472,212">
            <v:shape id="_x0000_s2086"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 xml:space="preserve">min(field_name) </w:t>
      </w:r>
      <w:r w:rsidR="00A23879">
        <w:rPr>
          <w:rFonts w:ascii="Microsoft JhengHei" w:eastAsia="Microsoft JhengHei" w:hAnsi="Microsoft JhengHei" w:cs="Microsoft JhengHei"/>
          <w:spacing w:val="6"/>
          <w:w w:val="95"/>
        </w:rPr>
        <w:t xml:space="preserve"> </w:t>
      </w:r>
      <w:r w:rsidR="00A23879">
        <w:rPr>
          <w:rFonts w:ascii="Microsoft JhengHei" w:eastAsia="Microsoft JhengHei" w:hAnsi="Microsoft JhengHei" w:cs="Microsoft JhengHei"/>
          <w:w w:val="95"/>
        </w:rPr>
        <w:t xml:space="preserve">as </w:t>
      </w:r>
      <w:r w:rsidR="00A23879">
        <w:rPr>
          <w:rFonts w:ascii="Microsoft JhengHei" w:eastAsia="Microsoft JhengHei" w:hAnsi="Microsoft JhengHei" w:cs="Microsoft JhengHei"/>
          <w:spacing w:val="6"/>
          <w:w w:val="95"/>
        </w:rPr>
        <w:t xml:space="preserve"> </w:t>
      </w:r>
      <w:r w:rsidR="00A23879">
        <w:rPr>
          <w:rFonts w:ascii="Microsoft JhengHei" w:eastAsia="Microsoft JhengHei" w:hAnsi="Microsoft JhengHei" w:cs="Microsoft JhengHei"/>
          <w:w w:val="95"/>
        </w:rPr>
        <w:t>&lt;alisa_name&gt;</w:t>
      </w:r>
    </w:p>
    <w:p w:rsidR="00D032B6" w:rsidRDefault="00620DD5">
      <w:pPr>
        <w:pStyle w:val="BodyText"/>
        <w:spacing w:before="26" w:line="337" w:lineRule="auto"/>
        <w:ind w:left="613" w:right="3494"/>
      </w:pPr>
      <w:r>
        <w:pict>
          <v:shape id="_x0000_i1156" type="#_x0000_t75" style="width:23.8pt;height:23.8pt;mso-position-horizontal-relative:char;mso-position-vertical-relative:line">
            <v:imagedata r:id="rId22" o:title=""/>
          </v:shape>
        </w:pict>
      </w:r>
      <w:r w:rsidR="00A23879">
        <w:rPr>
          <w:rFonts w:ascii="Times New Roman" w:eastAsia="Times New Roman" w:hAnsi="Times New Roman" w:cs="Times New Roman"/>
          <w:lang w:eastAsia="zh-CN"/>
        </w:rPr>
        <w:t xml:space="preserve">   </w:t>
      </w:r>
      <w:r w:rsidR="00A23879">
        <w:rPr>
          <w:lang w:eastAsia="zh-CN"/>
        </w:rPr>
        <w:t>注:</w:t>
      </w:r>
      <w:r w:rsidR="00A23879">
        <w:rPr>
          <w:spacing w:val="39"/>
          <w:lang w:eastAsia="zh-CN"/>
        </w:rPr>
        <w:t xml:space="preserve"> </w:t>
      </w:r>
      <w:r w:rsidR="00A23879">
        <w:rPr>
          <w:lang w:eastAsia="zh-CN"/>
        </w:rPr>
        <w:t>1.</w:t>
      </w:r>
      <w:r w:rsidR="00A23879">
        <w:rPr>
          <w:spacing w:val="-10"/>
          <w:lang w:eastAsia="zh-CN"/>
        </w:rPr>
        <w:t xml:space="preserve"> </w:t>
      </w:r>
      <w:r w:rsidR="00A23879">
        <w:rPr>
          <w:lang w:eastAsia="zh-CN"/>
        </w:rPr>
        <w:t>使用</w:t>
      </w:r>
      <w:r w:rsidR="00A23879">
        <w:rPr>
          <w:spacing w:val="-10"/>
          <w:lang w:eastAsia="zh-CN"/>
        </w:rPr>
        <w:t xml:space="preserve"> </w:t>
      </w:r>
      <w:r w:rsidR="00A23879">
        <w:rPr>
          <w:lang w:eastAsia="zh-CN"/>
        </w:rPr>
        <w:t>min</w:t>
      </w:r>
      <w:r w:rsidR="00A23879">
        <w:rPr>
          <w:spacing w:val="-10"/>
          <w:lang w:eastAsia="zh-CN"/>
        </w:rPr>
        <w:t xml:space="preserve"> </w:t>
      </w:r>
      <w:r w:rsidR="00A23879">
        <w:rPr>
          <w:lang w:eastAsia="zh-CN"/>
        </w:rPr>
        <w:t xml:space="preserve">函数返回字段名的最小值时，必须使用别名。 </w:t>
      </w:r>
      <w:r w:rsidR="00A23879">
        <w:t>示例</w:t>
      </w:r>
    </w:p>
    <w:p w:rsidR="00D032B6" w:rsidRDefault="00A23879">
      <w:pPr>
        <w:pStyle w:val="BodyText"/>
        <w:tabs>
          <w:tab w:val="left" w:pos="897"/>
        </w:tabs>
        <w:spacing w:line="269" w:lineRule="exact"/>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对集合</w:t>
      </w:r>
      <w:r>
        <w:rPr>
          <w:spacing w:val="-20"/>
          <w:position w:val="1"/>
        </w:rPr>
        <w:t xml:space="preserve"> </w:t>
      </w:r>
      <w:r>
        <w:rPr>
          <w:position w:val="1"/>
        </w:rPr>
        <w:t>ba</w:t>
      </w:r>
      <w:r>
        <w:rPr>
          <w:spacing w:val="-19"/>
          <w:position w:val="1"/>
        </w:rPr>
        <w:t xml:space="preserve"> </w:t>
      </w:r>
      <w:r>
        <w:rPr>
          <w:position w:val="1"/>
        </w:rPr>
        <w:t>r中</w:t>
      </w:r>
      <w:r>
        <w:rPr>
          <w:spacing w:val="-19"/>
          <w:position w:val="1"/>
        </w:rPr>
        <w:t xml:space="preserve"> </w:t>
      </w:r>
      <w:r>
        <w:rPr>
          <w:position w:val="1"/>
        </w:rPr>
        <w:t>age</w:t>
      </w:r>
      <w:r>
        <w:rPr>
          <w:spacing w:val="-19"/>
          <w:position w:val="1"/>
        </w:rPr>
        <w:t xml:space="preserve"> </w:t>
      </w:r>
      <w:r>
        <w:rPr>
          <w:position w:val="1"/>
        </w:rPr>
        <w:t>字段返回最小值：</w:t>
      </w:r>
    </w:p>
    <w:p w:rsidR="00D032B6" w:rsidRDefault="00035F6E">
      <w:pPr>
        <w:pStyle w:val="BodyText"/>
        <w:spacing w:before="23"/>
        <w:ind w:left="897"/>
        <w:rPr>
          <w:rFonts w:ascii="Microsoft JhengHei" w:eastAsia="Microsoft JhengHei" w:hAnsi="Microsoft JhengHei" w:cs="Microsoft JhengHei"/>
        </w:rPr>
      </w:pPr>
      <w:r w:rsidRPr="00035F6E">
        <w:pict>
          <v:group id="_x0000_s2082" style="position:absolute;left:0;text-align:left;margin-left:95.85pt;margin-top:6.9pt;width:459.45pt;height:10.6pt;z-index:-251341824;mso-position-horizontal-relative:page" coordorigin="1917,138" coordsize="9189,212">
            <v:shape id="_x0000_s2083" style="position:absolute;left:1917;top:138;width:9189;height:212" coordorigin="1917,138" coordsize="9189,212" path="m1917,138r9189,l11106,350r-9189,l1917,138xe" fillcolor="#efefef" stroked="f">
              <v:path arrowok="t"/>
            </v:shape>
            <w10:wrap anchorx="page"/>
          </v:group>
        </w:pict>
      </w:r>
      <w:r w:rsidR="00A23879">
        <w:rPr>
          <w:rFonts w:ascii="Microsoft JhengHei" w:eastAsia="Microsoft JhengHei" w:hAnsi="Microsoft JhengHei" w:cs="Microsoft JhengHei"/>
        </w:rPr>
        <w:t xml:space="preserve">db.exec("select </w:t>
      </w:r>
      <w:r w:rsidR="00A23879">
        <w:rPr>
          <w:rFonts w:ascii="Microsoft JhengHei" w:eastAsia="Microsoft JhengHei" w:hAnsi="Microsoft JhengHei" w:cs="Microsoft JhengHei"/>
          <w:spacing w:val="12"/>
        </w:rPr>
        <w:t xml:space="preserve"> </w:t>
      </w:r>
      <w:r w:rsidR="00A23879">
        <w:rPr>
          <w:rFonts w:ascii="Microsoft JhengHei" w:eastAsia="Microsoft JhengHei" w:hAnsi="Microsoft JhengHei" w:cs="Microsoft JhengHei"/>
        </w:rPr>
        <w:t xml:space="preserve">min(age) </w:t>
      </w:r>
      <w:r w:rsidR="00A23879">
        <w:rPr>
          <w:rFonts w:ascii="Microsoft JhengHei" w:eastAsia="Microsoft JhengHei" w:hAnsi="Microsoft JhengHei" w:cs="Microsoft JhengHei"/>
          <w:spacing w:val="12"/>
        </w:rPr>
        <w:t xml:space="preserve"> </w:t>
      </w:r>
      <w:r w:rsidR="00A23879">
        <w:rPr>
          <w:rFonts w:ascii="Microsoft JhengHei" w:eastAsia="Microsoft JhengHei" w:hAnsi="Microsoft JhengHei" w:cs="Microsoft JhengHei"/>
        </w:rPr>
        <w:t xml:space="preserve">as </w:t>
      </w:r>
      <w:r w:rsidR="00A23879">
        <w:rPr>
          <w:rFonts w:ascii="Microsoft JhengHei" w:eastAsia="Microsoft JhengHei" w:hAnsi="Microsoft JhengHei" w:cs="Microsoft JhengHei"/>
          <w:spacing w:val="12"/>
        </w:rPr>
        <w:t xml:space="preserve"> </w:t>
      </w:r>
      <w:r w:rsidR="00A23879">
        <w:rPr>
          <w:rFonts w:ascii="Microsoft JhengHei" w:eastAsia="Microsoft JhengHei" w:hAnsi="Microsoft JhengHei" w:cs="Microsoft JhengHei"/>
        </w:rPr>
        <w:t xml:space="preserve">最小年龄 </w:t>
      </w:r>
      <w:r w:rsidR="00A23879">
        <w:rPr>
          <w:rFonts w:ascii="Microsoft JhengHei" w:eastAsia="Microsoft JhengHei" w:hAnsi="Microsoft JhengHei" w:cs="Microsoft JhengHei"/>
          <w:spacing w:val="12"/>
        </w:rPr>
        <w:t xml:space="preserve"> </w:t>
      </w:r>
      <w:r w:rsidR="00A23879">
        <w:rPr>
          <w:rFonts w:ascii="Microsoft JhengHei" w:eastAsia="Microsoft JhengHei" w:hAnsi="Microsoft JhengHei" w:cs="Microsoft JhengHei"/>
        </w:rPr>
        <w:t xml:space="preserve">from </w:t>
      </w:r>
      <w:r w:rsidR="00A23879">
        <w:rPr>
          <w:rFonts w:ascii="Microsoft JhengHei" w:eastAsia="Microsoft JhengHei" w:hAnsi="Microsoft JhengHei" w:cs="Microsoft JhengHei"/>
          <w:spacing w:val="12"/>
        </w:rPr>
        <w:t xml:space="preserve"> </w:t>
      </w:r>
      <w:r w:rsidR="00A23879">
        <w:rPr>
          <w:rFonts w:ascii="Microsoft JhengHei" w:eastAsia="Microsoft JhengHei" w:hAnsi="Microsoft JhengHei" w:cs="Microsoft JhengHei"/>
        </w:rPr>
        <w:t>foo.bar")</w:t>
      </w:r>
    </w:p>
    <w:p w:rsidR="00D032B6" w:rsidRDefault="00A23879">
      <w:pPr>
        <w:pStyle w:val="Heading4"/>
        <w:spacing w:before="83"/>
        <w:ind w:left="113"/>
      </w:pPr>
      <w:bookmarkStart w:id="725" w:name="sql_first()"/>
      <w:bookmarkStart w:id="726" w:name="_bookmark338"/>
      <w:bookmarkEnd w:id="725"/>
      <w:bookmarkEnd w:id="726"/>
      <w:r>
        <w:rPr>
          <w:w w:val="95"/>
        </w:rPr>
        <w:t>sql</w:t>
      </w:r>
      <w:r>
        <w:rPr>
          <w:spacing w:val="-9"/>
          <w:w w:val="95"/>
        </w:rPr>
        <w:t xml:space="preserve"> </w:t>
      </w:r>
      <w:r>
        <w:rPr>
          <w:w w:val="95"/>
        </w:rPr>
        <w:t>first()</w:t>
      </w:r>
    </w:p>
    <w:p w:rsidR="00D032B6" w:rsidRDefault="00D032B6">
      <w:pPr>
        <w:spacing w:before="2" w:line="200" w:lineRule="exact"/>
        <w:rPr>
          <w:sz w:val="20"/>
          <w:szCs w:val="20"/>
        </w:rPr>
      </w:pPr>
    </w:p>
    <w:p w:rsidR="00D032B6" w:rsidRDefault="00A23879">
      <w:pPr>
        <w:pStyle w:val="BodyText"/>
        <w:spacing w:line="253" w:lineRule="auto"/>
        <w:ind w:left="613" w:right="7041"/>
        <w:rPr>
          <w:lang w:eastAsia="zh-CN"/>
        </w:rPr>
      </w:pPr>
      <w:r>
        <w:rPr>
          <w:lang w:eastAsia="zh-CN"/>
        </w:rPr>
        <w:t>first()</w:t>
      </w:r>
      <w:r>
        <w:rPr>
          <w:spacing w:val="-32"/>
          <w:lang w:eastAsia="zh-CN"/>
        </w:rPr>
        <w:t xml:space="preserve"> </w:t>
      </w:r>
      <w:r>
        <w:rPr>
          <w:lang w:eastAsia="zh-CN"/>
        </w:rPr>
        <w:t>函数 选择范围内第一条数据。</w:t>
      </w:r>
    </w:p>
    <w:p w:rsidR="00D032B6" w:rsidRDefault="00D032B6">
      <w:pPr>
        <w:spacing w:before="4" w:line="180" w:lineRule="exact"/>
        <w:rPr>
          <w:sz w:val="18"/>
          <w:szCs w:val="18"/>
          <w:lang w:eastAsia="zh-CN"/>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080" style="position:absolute;left:0;text-align:left;margin-left:81.7pt;margin-top:6.75pt;width:473.6pt;height:10.6pt;z-index:-251340800;mso-position-horizontal-relative:page" coordorigin="1634,135" coordsize="9472,212">
            <v:shape id="_x0000_s2081"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15"/>
        </w:rPr>
        <w:t xml:space="preserve">first(field </w:t>
      </w:r>
      <w:r w:rsidR="00A23879">
        <w:rPr>
          <w:rFonts w:ascii="Microsoft JhengHei" w:eastAsia="Microsoft JhengHei" w:hAnsi="Microsoft JhengHei" w:cs="Microsoft JhengHei"/>
          <w:spacing w:val="1"/>
          <w:w w:val="115"/>
        </w:rPr>
        <w:t xml:space="preserve"> </w:t>
      </w:r>
      <w:r w:rsidR="00A23879">
        <w:rPr>
          <w:rFonts w:ascii="Microsoft JhengHei" w:eastAsia="Microsoft JhengHei" w:hAnsi="Microsoft JhengHei" w:cs="Microsoft JhengHei"/>
          <w:w w:val="105"/>
        </w:rPr>
        <w:t>name)</w:t>
      </w:r>
    </w:p>
    <w:p w:rsidR="00D032B6" w:rsidRDefault="00D032B6">
      <w:pPr>
        <w:spacing w:before="7" w:line="160" w:lineRule="exact"/>
        <w:rPr>
          <w:sz w:val="16"/>
          <w:szCs w:val="16"/>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选择表中第一条数据</w:t>
      </w:r>
    </w:p>
    <w:p w:rsidR="00D032B6" w:rsidRDefault="00035F6E">
      <w:pPr>
        <w:pStyle w:val="BodyText"/>
        <w:spacing w:before="23" w:line="339" w:lineRule="exact"/>
        <w:ind w:left="897"/>
        <w:rPr>
          <w:rFonts w:ascii="Microsoft JhengHei" w:eastAsia="Microsoft JhengHei" w:hAnsi="Microsoft JhengHei" w:cs="Microsoft JhengHei"/>
        </w:rPr>
      </w:pPr>
      <w:r w:rsidRPr="00035F6E">
        <w:pict>
          <v:group id="_x0000_s2078" style="position:absolute;left:0;text-align:left;margin-left:95.85pt;margin-top:6.9pt;width:459.45pt;height:106pt;z-index:-251339776;mso-position-horizontal-relative:page" coordorigin="1917,138" coordsize="9189,2120">
            <v:shape id="_x0000_s2079" style="position:absolute;left:1917;top:138;width:9189;height:2120" coordorigin="1917,138" coordsize="9189,2120" path="m1917,138r9189,l11106,2258r-9189,l1917,138xe" fillcolor="#efefef" stroked="f">
              <v:path arrowok="t"/>
            </v:shape>
            <w10:wrap anchorx="page"/>
          </v:group>
        </w:pict>
      </w:r>
      <w:r w:rsidR="00A23879">
        <w:rPr>
          <w:rFonts w:ascii="Microsoft JhengHei" w:eastAsia="Microsoft JhengHei" w:hAnsi="Microsoft JhengHei" w:cs="Microsoft JhengHei"/>
        </w:rPr>
        <w:t>表中原始记录</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b:2}</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{a:3,</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before="80"/>
        <w:ind w:left="897"/>
        <w:rPr>
          <w:rFonts w:ascii="Microsoft JhengHei" w:eastAsia="Microsoft JhengHei" w:hAnsi="Microsoft JhengHei" w:cs="Microsoft JhengHei"/>
        </w:rPr>
      </w:pPr>
      <w:r>
        <w:rPr>
          <w:rFonts w:ascii="Microsoft JhengHei" w:eastAsia="Microsoft JhengHei" w:hAnsi="Microsoft JhengHei" w:cs="Microsoft JhengHei"/>
          <w:w w:val="95"/>
        </w:rPr>
        <w:t>SELECT</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FIRST(a)</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95"/>
        </w:rPr>
        <w:t>AS</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w w:val="95"/>
        </w:rPr>
        <w:t>b</w:t>
      </w:r>
      <w:r>
        <w:rPr>
          <w:rFonts w:ascii="Microsoft JhengHei" w:eastAsia="Microsoft JhengHei" w:hAnsi="Microsoft JhengHei" w:cs="Microsoft JhengHei"/>
          <w:spacing w:val="30"/>
          <w:w w:val="95"/>
        </w:rPr>
        <w:t xml:space="preserve"> </w:t>
      </w:r>
      <w:r>
        <w:rPr>
          <w:rFonts w:ascii="Microsoft JhengHei" w:eastAsia="Microsoft JhengHei" w:hAnsi="Microsoft JhengHei" w:cs="Microsoft JhengHei"/>
          <w:w w:val="85"/>
        </w:rPr>
        <w:t>FROM</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95"/>
        </w:rPr>
        <w:t>foo.bar</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85"/>
        </w:rPr>
        <w:t>GROUP</w:t>
      </w:r>
      <w:r>
        <w:rPr>
          <w:rFonts w:ascii="Microsoft JhengHei" w:eastAsia="Microsoft JhengHei" w:hAnsi="Microsoft JhengHei" w:cs="Microsoft JhengHei"/>
          <w:spacing w:val="35"/>
          <w:w w:val="85"/>
        </w:rPr>
        <w:t xml:space="preserve"> </w:t>
      </w:r>
      <w:r>
        <w:rPr>
          <w:rFonts w:ascii="Microsoft JhengHei" w:eastAsia="Microsoft JhengHei" w:hAnsi="Microsoft JhengHei" w:cs="Microsoft JhengHei"/>
          <w:w w:val="95"/>
        </w:rPr>
        <w:t>BY</w:t>
      </w:r>
      <w:r>
        <w:rPr>
          <w:rFonts w:ascii="Microsoft JhengHei" w:eastAsia="Microsoft JhengHei" w:hAnsi="Microsoft JhengHei" w:cs="Microsoft JhengHei"/>
          <w:spacing w:val="31"/>
          <w:w w:val="95"/>
        </w:rPr>
        <w:t xml:space="preserve"> </w:t>
      </w:r>
      <w:r>
        <w:rPr>
          <w:rFonts w:ascii="Microsoft JhengHei" w:eastAsia="Microsoft JhengHei" w:hAnsi="Microsoft JhengHei" w:cs="Microsoft JhengHei"/>
          <w:w w:val="95"/>
        </w:rPr>
        <w:t>b</w:t>
      </w:r>
    </w:p>
    <w:p w:rsidR="00D032B6" w:rsidRDefault="00A23879">
      <w:pPr>
        <w:pStyle w:val="BodyText"/>
        <w:spacing w:before="80" w:line="339" w:lineRule="exact"/>
        <w:ind w:left="897"/>
        <w:rPr>
          <w:rFonts w:ascii="Microsoft JhengHei" w:eastAsia="Microsoft JhengHei" w:hAnsi="Microsoft JhengHei" w:cs="Microsoft JhengHei"/>
        </w:rPr>
      </w:pPr>
      <w:r>
        <w:rPr>
          <w:rFonts w:ascii="Microsoft JhengHei" w:eastAsia="Microsoft JhengHei" w:hAnsi="Microsoft JhengHei" w:cs="Microsoft JhengHei"/>
        </w:rPr>
        <w:t>得到记录</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b:2}</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Heading4"/>
        <w:spacing w:before="83"/>
        <w:ind w:left="113"/>
      </w:pPr>
      <w:bookmarkStart w:id="727" w:name="sql_last()"/>
      <w:bookmarkStart w:id="728" w:name="_bookmark339"/>
      <w:bookmarkEnd w:id="727"/>
      <w:bookmarkEnd w:id="728"/>
      <w:r>
        <w:rPr>
          <w:w w:val="95"/>
        </w:rPr>
        <w:t>sql</w:t>
      </w:r>
      <w:r>
        <w:rPr>
          <w:spacing w:val="-20"/>
          <w:w w:val="95"/>
        </w:rPr>
        <w:t xml:space="preserve"> </w:t>
      </w:r>
      <w:r>
        <w:rPr>
          <w:w w:val="95"/>
        </w:rPr>
        <w:t>last()</w:t>
      </w:r>
    </w:p>
    <w:p w:rsidR="00D032B6" w:rsidRDefault="00D032B6">
      <w:pPr>
        <w:spacing w:before="2" w:line="200" w:lineRule="exact"/>
        <w:rPr>
          <w:sz w:val="20"/>
          <w:szCs w:val="20"/>
        </w:rPr>
      </w:pPr>
    </w:p>
    <w:p w:rsidR="00D032B6" w:rsidRDefault="00A23879">
      <w:pPr>
        <w:pStyle w:val="BodyText"/>
        <w:spacing w:line="253" w:lineRule="auto"/>
        <w:ind w:left="613" w:right="7041"/>
      </w:pPr>
      <w:r>
        <w:t>last()</w:t>
      </w:r>
      <w:r>
        <w:rPr>
          <w:spacing w:val="-40"/>
        </w:rPr>
        <w:t xml:space="preserve"> </w:t>
      </w:r>
      <w:r>
        <w:t>函数 选择范围内最后一条数据。</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076" style="position:absolute;left:0;text-align:left;margin-left:81.7pt;margin-top:6.75pt;width:473.6pt;height:10.6pt;z-index:-251338752;mso-position-horizontal-relative:page" coordorigin="1634,135" coordsize="9472,212">
            <v:shape id="_x0000_s2077"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 xml:space="preserve">last(field </w:t>
      </w:r>
      <w:r w:rsidR="00A23879">
        <w:rPr>
          <w:rFonts w:ascii="Microsoft JhengHei" w:eastAsia="Microsoft JhengHei" w:hAnsi="Microsoft JhengHei" w:cs="Microsoft JhengHei"/>
          <w:spacing w:val="30"/>
          <w:w w:val="105"/>
        </w:rPr>
        <w:t xml:space="preserve"> </w:t>
      </w:r>
      <w:r w:rsidR="00A23879">
        <w:rPr>
          <w:rFonts w:ascii="Microsoft JhengHei" w:eastAsia="Microsoft JhengHei" w:hAnsi="Microsoft JhengHei" w:cs="Microsoft JhengHei"/>
          <w:w w:val="105"/>
        </w:rPr>
        <w:t>name)</w:t>
      </w:r>
    </w:p>
    <w:p w:rsidR="00D032B6" w:rsidRDefault="00D032B6">
      <w:pPr>
        <w:rPr>
          <w:rFonts w:ascii="Microsoft JhengHei" w:eastAsia="Microsoft JhengHei" w:hAnsi="Microsoft JhengHei" w:cs="Microsoft JhengHei"/>
        </w:rPr>
        <w:sectPr w:rsidR="00D032B6">
          <w:pgSz w:w="12240" w:h="15840"/>
          <w:pgMar w:top="900" w:right="680" w:bottom="280" w:left="1020" w:header="713" w:footer="0" w:gutter="0"/>
          <w:cols w:space="720"/>
        </w:sectPr>
      </w:pPr>
    </w:p>
    <w:p w:rsidR="00D032B6" w:rsidRDefault="00035F6E">
      <w:pPr>
        <w:pStyle w:val="BodyText"/>
        <w:tabs>
          <w:tab w:val="left" w:pos="1217"/>
        </w:tabs>
        <w:spacing w:before="46"/>
      </w:pPr>
      <w:r>
        <w:lastRenderedPageBreak/>
        <w:pict>
          <v:group id="_x0000_s2074" style="position:absolute;left:0;text-align:left;margin-left:95.85pt;margin-top:93.7pt;width:459.45pt;height:106pt;z-index:-251337728;mso-position-horizontal-relative:page;mso-position-vertical-relative:page" coordorigin="1917,1874" coordsize="9189,2120">
            <v:shape id="_x0000_s2075" style="position:absolute;left:1917;top:1874;width:9189;height:2120" coordorigin="1917,1874" coordsize="9189,2120" path="m1917,1874r9189,l11106,3994r-9189,l1917,1874xe" fillcolor="#efefef" stroked="f">
              <v:path arrowok="t"/>
            </v:shape>
            <w10:wrap anchorx="page" anchory="page"/>
          </v:group>
        </w:pict>
      </w:r>
      <w:r>
        <w:pict>
          <v:group id="_x0000_s2072" style="position:absolute;left:0;text-align:left;margin-left:81.7pt;margin-top:304.1pt;width:473.6pt;height:10.6pt;z-index:-251336704;mso-position-horizontal-relative:page;mso-position-vertical-relative:page" coordorigin="1634,6082" coordsize="9472,212">
            <v:shape id="_x0000_s2073" style="position:absolute;left:1634;top:6082;width:9472;height:212" coordorigin="1634,6082" coordsize="9472,212" path="m1634,6082r9472,l11106,6294r-9472,l1634,6082xe" fillcolor="#efefef" stroked="f">
              <v:path arrowok="t"/>
            </v:shape>
            <w10:wrap anchorx="page" anchory="page"/>
          </v:group>
        </w:pict>
      </w:r>
      <w:r>
        <w:pict>
          <v:group id="_x0000_s2070" style="position:absolute;left:0;text-align:left;margin-left:95.85pt;margin-top:366.7pt;width:459.45pt;height:106pt;z-index:-251335680;mso-position-horizontal-relative:page;mso-position-vertical-relative:page" coordorigin="1917,7334" coordsize="9189,2120">
            <v:shape id="_x0000_s2071" style="position:absolute;left:1917;top:7334;width:9189;height:2120" coordorigin="1917,7334" coordsize="9189,2120" path="m1917,7334r9189,l11106,9454r-9189,l1917,7334xe" fillcolor="#efefef" stroked="f">
              <v:path arrowok="t"/>
            </v:shape>
            <w10:wrap anchorx="page" anchory="page"/>
          </v:group>
        </w:pict>
      </w:r>
      <w:r>
        <w:pict>
          <v:group id="_x0000_s2068" style="position:absolute;left:0;text-align:left;margin-left:81.7pt;margin-top:577.1pt;width:473.6pt;height:10.6pt;z-index:-251334656;mso-position-horizontal-relative:page;mso-position-vertical-relative:page" coordorigin="1634,11542" coordsize="9472,212">
            <v:shape id="_x0000_s2069" style="position:absolute;left:1634;top:11542;width:9472;height:212" coordorigin="1634,11542" coordsize="9472,212" path="m1634,11542r9472,l11106,11754r-9472,l1634,11542xe" fillcolor="#efefef" stroked="f">
              <v:path arrowok="t"/>
            </v:shape>
            <w10:wrap anchorx="page" anchory="page"/>
          </v:group>
        </w:pict>
      </w:r>
      <w:r>
        <w:pict>
          <v:group id="_x0000_s2066" style="position:absolute;left:0;text-align:left;margin-left:95.85pt;margin-top:639.7pt;width:459.45pt;height:95.4pt;z-index:-251333632;mso-position-horizontal-relative:page;mso-position-vertical-relative:page" coordorigin="1917,12794" coordsize="9189,1908">
            <v:shape id="_x0000_s2067" style="position:absolute;left:1917;top:12794;width:9189;height:1908" coordorigin="1917,12794" coordsize="9189,1908" path="m1917,12794r9189,l11106,14702r-9189,l1917,12794xe" fillcolor="#efefef" stroked="f">
              <v:path arrowok="t"/>
            </v:shape>
            <w10:wrap anchorx="page" anchory="page"/>
          </v:group>
        </w:pict>
      </w:r>
      <w:r w:rsidR="00A23879">
        <w:rPr>
          <w:rFonts w:ascii="Times New Roman" w:eastAsia="Times New Roman" w:hAnsi="Times New Roman" w:cs="Times New Roman"/>
        </w:rPr>
        <w:t>•</w:t>
      </w:r>
      <w:r w:rsidR="00A23879">
        <w:rPr>
          <w:rFonts w:ascii="Times New Roman" w:eastAsia="Times New Roman" w:hAnsi="Times New Roman" w:cs="Times New Roman"/>
        </w:rPr>
        <w:tab/>
      </w:r>
      <w:r w:rsidR="00A23879">
        <w:rPr>
          <w:position w:val="1"/>
        </w:rPr>
        <w:t>选择表中最后一条数据</w:t>
      </w:r>
    </w:p>
    <w:p w:rsidR="00D032B6" w:rsidRDefault="00A23879">
      <w:pPr>
        <w:pStyle w:val="BodyText"/>
        <w:spacing w:before="23"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rPr>
        <w:t>表中原始记录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b:2}</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{a:3,</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before="80"/>
        <w:ind w:left="1217"/>
        <w:rPr>
          <w:rFonts w:ascii="Microsoft JhengHei" w:eastAsia="Microsoft JhengHei" w:hAnsi="Microsoft JhengHei" w:cs="Microsoft JhengHei"/>
        </w:rPr>
      </w:pPr>
      <w:r>
        <w:rPr>
          <w:rFonts w:ascii="Microsoft JhengHei" w:eastAsia="Microsoft JhengHei" w:hAnsi="Microsoft JhengHei" w:cs="Microsoft JhengHei"/>
          <w:w w:val="90"/>
        </w:rPr>
        <w:t>SELECT</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LAST(a)</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90"/>
        </w:rPr>
        <w:t>AS</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w w:val="90"/>
        </w:rPr>
        <w:t>b</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85"/>
        </w:rPr>
        <w:t xml:space="preserve">FROM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90"/>
        </w:rPr>
        <w:t>foo.bar</w:t>
      </w:r>
      <w:r>
        <w:rPr>
          <w:rFonts w:ascii="Microsoft JhengHei" w:eastAsia="Microsoft JhengHei" w:hAnsi="Microsoft JhengHei" w:cs="Microsoft JhengHei"/>
          <w:spacing w:val="43"/>
          <w:w w:val="90"/>
        </w:rPr>
        <w:t xml:space="preserve"> </w:t>
      </w:r>
      <w:r>
        <w:rPr>
          <w:rFonts w:ascii="Microsoft JhengHei" w:eastAsia="Microsoft JhengHei" w:hAnsi="Microsoft JhengHei" w:cs="Microsoft JhengHei"/>
          <w:w w:val="85"/>
        </w:rPr>
        <w:t xml:space="preserve">GROUP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90"/>
        </w:rPr>
        <w:t>BY</w:t>
      </w:r>
      <w:r>
        <w:rPr>
          <w:rFonts w:ascii="Microsoft JhengHei" w:eastAsia="Microsoft JhengHei" w:hAnsi="Microsoft JhengHei" w:cs="Microsoft JhengHei"/>
          <w:spacing w:val="44"/>
          <w:w w:val="90"/>
        </w:rPr>
        <w:t xml:space="preserve"> </w:t>
      </w:r>
      <w:r>
        <w:rPr>
          <w:rFonts w:ascii="Microsoft JhengHei" w:eastAsia="Microsoft JhengHei" w:hAnsi="Microsoft JhengHei" w:cs="Microsoft JhengHei"/>
          <w:w w:val="90"/>
        </w:rPr>
        <w:t>b</w:t>
      </w:r>
    </w:p>
    <w:p w:rsidR="00D032B6" w:rsidRDefault="00A23879">
      <w:pPr>
        <w:pStyle w:val="BodyText"/>
        <w:spacing w:before="80" w:line="339"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lang w:eastAsia="zh-CN"/>
        </w:rPr>
        <w:t>得到记录</w:t>
      </w:r>
    </w:p>
    <w:p w:rsidR="00D032B6" w:rsidRDefault="00A23879">
      <w:pPr>
        <w:pStyle w:val="BodyText"/>
        <w:spacing w:line="212"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25"/>
          <w:lang w:eastAsia="zh-CN"/>
        </w:rPr>
        <w:t>{a:1,</w:t>
      </w:r>
      <w:r>
        <w:rPr>
          <w:rFonts w:ascii="Microsoft JhengHei" w:eastAsia="Microsoft JhengHei" w:hAnsi="Microsoft JhengHei" w:cs="Microsoft JhengHei"/>
          <w:spacing w:val="18"/>
          <w:w w:val="125"/>
          <w:lang w:eastAsia="zh-CN"/>
        </w:rPr>
        <w:t xml:space="preserve"> </w:t>
      </w:r>
      <w:r>
        <w:rPr>
          <w:rFonts w:ascii="Microsoft JhengHei" w:eastAsia="Microsoft JhengHei" w:hAnsi="Microsoft JhengHei" w:cs="Microsoft JhengHei"/>
          <w:w w:val="125"/>
          <w:lang w:eastAsia="zh-CN"/>
        </w:rPr>
        <w:t>b:2}</w:t>
      </w:r>
    </w:p>
    <w:p w:rsidR="00D032B6" w:rsidRDefault="00A23879">
      <w:pPr>
        <w:pStyle w:val="BodyText"/>
        <w:spacing w:line="217" w:lineRule="exact"/>
        <w:ind w:left="1217"/>
        <w:rPr>
          <w:rFonts w:ascii="Microsoft JhengHei" w:eastAsia="Microsoft JhengHei" w:hAnsi="Microsoft JhengHei" w:cs="Microsoft JhengHei"/>
          <w:lang w:eastAsia="zh-CN"/>
        </w:rPr>
      </w:pPr>
      <w:r>
        <w:rPr>
          <w:rFonts w:ascii="Microsoft JhengHei" w:eastAsia="Microsoft JhengHei" w:hAnsi="Microsoft JhengHei" w:cs="Microsoft JhengHei"/>
          <w:w w:val="125"/>
          <w:lang w:eastAsia="zh-CN"/>
        </w:rPr>
        <w:t>{a:3,</w:t>
      </w:r>
      <w:r>
        <w:rPr>
          <w:rFonts w:ascii="Microsoft JhengHei" w:eastAsia="Microsoft JhengHei" w:hAnsi="Microsoft JhengHei" w:cs="Microsoft JhengHei"/>
          <w:spacing w:val="18"/>
          <w:w w:val="125"/>
          <w:lang w:eastAsia="zh-CN"/>
        </w:rPr>
        <w:t xml:space="preserve"> </w:t>
      </w:r>
      <w:r>
        <w:rPr>
          <w:rFonts w:ascii="Microsoft JhengHei" w:eastAsia="Microsoft JhengHei" w:hAnsi="Microsoft JhengHei" w:cs="Microsoft JhengHei"/>
          <w:w w:val="125"/>
          <w:lang w:eastAsia="zh-CN"/>
        </w:rPr>
        <w:t>b:3)</w:t>
      </w:r>
    </w:p>
    <w:p w:rsidR="00D032B6" w:rsidRDefault="00A23879">
      <w:pPr>
        <w:pStyle w:val="Heading4"/>
        <w:spacing w:before="83"/>
        <w:rPr>
          <w:lang w:eastAsia="zh-CN"/>
        </w:rPr>
      </w:pPr>
      <w:bookmarkStart w:id="729" w:name="sql_push()"/>
      <w:bookmarkStart w:id="730" w:name="_bookmark340"/>
      <w:bookmarkEnd w:id="729"/>
      <w:bookmarkEnd w:id="730"/>
      <w:r>
        <w:rPr>
          <w:w w:val="95"/>
          <w:lang w:eastAsia="zh-CN"/>
        </w:rPr>
        <w:t>sql</w:t>
      </w:r>
      <w:r>
        <w:rPr>
          <w:spacing w:val="-24"/>
          <w:w w:val="95"/>
          <w:lang w:eastAsia="zh-CN"/>
        </w:rPr>
        <w:t xml:space="preserve"> </w:t>
      </w:r>
      <w:r>
        <w:rPr>
          <w:w w:val="95"/>
          <w:lang w:eastAsia="zh-CN"/>
        </w:rPr>
        <w:t>push()</w:t>
      </w:r>
    </w:p>
    <w:p w:rsidR="00D032B6" w:rsidRDefault="00D032B6">
      <w:pPr>
        <w:spacing w:before="2" w:line="200" w:lineRule="exact"/>
        <w:rPr>
          <w:sz w:val="20"/>
          <w:szCs w:val="20"/>
          <w:lang w:eastAsia="zh-CN"/>
        </w:rPr>
      </w:pPr>
    </w:p>
    <w:p w:rsidR="00D032B6" w:rsidRDefault="00A23879">
      <w:pPr>
        <w:pStyle w:val="BodyText"/>
        <w:spacing w:line="253" w:lineRule="auto"/>
        <w:ind w:right="5251"/>
        <w:rPr>
          <w:lang w:eastAsia="zh-CN"/>
        </w:rPr>
      </w:pPr>
      <w:r>
        <w:rPr>
          <w:w w:val="95"/>
          <w:lang w:eastAsia="zh-CN"/>
        </w:rPr>
        <w:t>push()</w:t>
      </w:r>
      <w:r>
        <w:rPr>
          <w:spacing w:val="3"/>
          <w:w w:val="95"/>
          <w:lang w:eastAsia="zh-CN"/>
        </w:rPr>
        <w:t xml:space="preserve"> </w:t>
      </w:r>
      <w:r>
        <w:rPr>
          <w:w w:val="95"/>
          <w:lang w:eastAsia="zh-CN"/>
        </w:rPr>
        <w:t>函数</w:t>
      </w:r>
      <w:r>
        <w:rPr>
          <w:lang w:eastAsia="zh-CN"/>
        </w:rPr>
        <w:t xml:space="preserve"> 将多个记录中的字段合并为一个数组。</w:t>
      </w:r>
    </w:p>
    <w:p w:rsidR="00D032B6" w:rsidRDefault="00D032B6">
      <w:pPr>
        <w:spacing w:before="4" w:line="180" w:lineRule="exact"/>
        <w:rPr>
          <w:sz w:val="18"/>
          <w:szCs w:val="18"/>
          <w:lang w:eastAsia="zh-CN"/>
        </w:rPr>
      </w:pPr>
    </w:p>
    <w:p w:rsidR="00D032B6" w:rsidRDefault="00A23879">
      <w:pPr>
        <w:pStyle w:val="BodyText"/>
      </w:pPr>
      <w:r>
        <w:t>语法</w:t>
      </w:r>
    </w:p>
    <w:p w:rsidR="00D032B6" w:rsidRDefault="00A23879">
      <w:pPr>
        <w:pStyle w:val="BodyText"/>
        <w:spacing w:before="20"/>
        <w:ind w:left="919" w:right="7271"/>
        <w:jc w:val="center"/>
        <w:rPr>
          <w:rFonts w:ascii="Microsoft JhengHei" w:eastAsia="Microsoft JhengHei" w:hAnsi="Microsoft JhengHei" w:cs="Microsoft JhengHei"/>
        </w:rPr>
      </w:pPr>
      <w:r>
        <w:rPr>
          <w:rFonts w:ascii="Microsoft JhengHei" w:eastAsia="Microsoft JhengHei" w:hAnsi="Microsoft JhengHei" w:cs="Microsoft JhengHei"/>
        </w:rPr>
        <w:t>push(field</w:t>
      </w:r>
      <w:r>
        <w:rPr>
          <w:rFonts w:ascii="Microsoft JhengHei" w:eastAsia="Microsoft JhengHei" w:hAnsi="Microsoft JhengHei" w:cs="Microsoft JhengHei"/>
          <w:spacing w:val="11"/>
        </w:rPr>
        <w:t xml:space="preserve"> </w:t>
      </w:r>
      <w:r>
        <w:rPr>
          <w:rFonts w:ascii="Microsoft JhengHei" w:eastAsia="Microsoft JhengHei" w:hAnsi="Microsoft JhengHei" w:cs="Microsoft JhengHei"/>
        </w:rPr>
        <w:t>name)</w:t>
      </w:r>
    </w:p>
    <w:p w:rsidR="00D032B6" w:rsidRDefault="00D032B6">
      <w:pPr>
        <w:spacing w:before="7" w:line="160" w:lineRule="exact"/>
        <w:rPr>
          <w:sz w:val="16"/>
          <w:szCs w:val="16"/>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将表中多个记录中的字段合并为一个数组</w:t>
      </w:r>
    </w:p>
    <w:p w:rsidR="00D032B6" w:rsidRDefault="00A23879">
      <w:pPr>
        <w:pStyle w:val="BodyText"/>
        <w:spacing w:before="23"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rPr>
        <w:t>表中原始记录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b:2}</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before="80"/>
        <w:ind w:left="1217"/>
        <w:rPr>
          <w:rFonts w:ascii="Microsoft JhengHei" w:eastAsia="Microsoft JhengHei" w:hAnsi="Microsoft JhengHei" w:cs="Microsoft JhengHei"/>
        </w:rPr>
      </w:pPr>
      <w:r>
        <w:rPr>
          <w:rFonts w:ascii="Microsoft JhengHei" w:eastAsia="Microsoft JhengHei" w:hAnsi="Microsoft JhengHei" w:cs="Microsoft JhengHei"/>
          <w:w w:val="90"/>
        </w:rPr>
        <w:t>SELECT</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31"/>
        </w:rPr>
        <w:t xml:space="preserve"> </w:t>
      </w:r>
      <w:r>
        <w:rPr>
          <w:rFonts w:ascii="Microsoft JhengHei" w:eastAsia="Microsoft JhengHei" w:hAnsi="Microsoft JhengHei" w:cs="Microsoft JhengHei"/>
          <w:w w:val="90"/>
        </w:rPr>
        <w:t>PUSH(b)</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AS</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b</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85"/>
        </w:rPr>
        <w:t>FROM</w:t>
      </w:r>
      <w:r>
        <w:rPr>
          <w:rFonts w:ascii="Microsoft JhengHei" w:eastAsia="Microsoft JhengHei" w:hAnsi="Microsoft JhengHei" w:cs="Microsoft JhengHei"/>
          <w:spacing w:val="39"/>
          <w:w w:val="85"/>
        </w:rPr>
        <w:t xml:space="preserve"> </w:t>
      </w:r>
      <w:r>
        <w:rPr>
          <w:rFonts w:ascii="Microsoft JhengHei" w:eastAsia="Microsoft JhengHei" w:hAnsi="Microsoft JhengHei" w:cs="Microsoft JhengHei"/>
          <w:w w:val="90"/>
        </w:rPr>
        <w:t>foo.bar</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85"/>
        </w:rPr>
        <w:t>GROUP</w:t>
      </w:r>
      <w:r>
        <w:rPr>
          <w:rFonts w:ascii="Microsoft JhengHei" w:eastAsia="Microsoft JhengHei" w:hAnsi="Microsoft JhengHei" w:cs="Microsoft JhengHei"/>
          <w:spacing w:val="38"/>
          <w:w w:val="85"/>
        </w:rPr>
        <w:t xml:space="preserve"> </w:t>
      </w:r>
      <w:r>
        <w:rPr>
          <w:rFonts w:ascii="Microsoft JhengHei" w:eastAsia="Microsoft JhengHei" w:hAnsi="Microsoft JhengHei" w:cs="Microsoft JhengHei"/>
          <w:w w:val="90"/>
        </w:rPr>
        <w:t>BY</w:t>
      </w:r>
      <w:r>
        <w:rPr>
          <w:rFonts w:ascii="Microsoft JhengHei" w:eastAsia="Microsoft JhengHei" w:hAnsi="Microsoft JhengHei" w:cs="Microsoft JhengHei"/>
          <w:spacing w:val="36"/>
          <w:w w:val="90"/>
        </w:rPr>
        <w:t xml:space="preserve"> </w:t>
      </w:r>
      <w:r>
        <w:rPr>
          <w:rFonts w:ascii="Microsoft JhengHei" w:eastAsia="Microsoft JhengHei" w:hAnsi="Microsoft JhengHei" w:cs="Microsoft JhengHei"/>
          <w:w w:val="90"/>
        </w:rPr>
        <w:t>a</w:t>
      </w:r>
    </w:p>
    <w:p w:rsidR="00D032B6" w:rsidRDefault="00A23879">
      <w:pPr>
        <w:pStyle w:val="BodyText"/>
        <w:spacing w:before="80"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rPr>
        <w:t>得到记录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55"/>
          <w:w w:val="125"/>
        </w:rPr>
        <w:t xml:space="preserve"> </w:t>
      </w:r>
      <w:r>
        <w:rPr>
          <w:rFonts w:ascii="Microsoft JhengHei" w:eastAsia="Microsoft JhengHei" w:hAnsi="Microsoft JhengHei" w:cs="Microsoft JhengHei"/>
          <w:w w:val="125"/>
        </w:rPr>
        <w:t>b:[1]}</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53"/>
          <w:w w:val="125"/>
        </w:rPr>
        <w:t xml:space="preserve"> </w:t>
      </w:r>
      <w:r>
        <w:rPr>
          <w:rFonts w:ascii="Microsoft JhengHei" w:eastAsia="Microsoft JhengHei" w:hAnsi="Microsoft JhengHei" w:cs="Microsoft JhengHei"/>
          <w:w w:val="125"/>
        </w:rPr>
        <w:t>b:[2,3]}</w:t>
      </w:r>
    </w:p>
    <w:p w:rsidR="00D032B6" w:rsidRDefault="00A23879">
      <w:pPr>
        <w:pStyle w:val="Heading4"/>
        <w:spacing w:before="83"/>
        <w:ind w:left="0" w:right="7488"/>
        <w:jc w:val="center"/>
      </w:pPr>
      <w:bookmarkStart w:id="731" w:name="sql_addtoset()"/>
      <w:bookmarkStart w:id="732" w:name="_bookmark341"/>
      <w:bookmarkEnd w:id="731"/>
      <w:bookmarkEnd w:id="732"/>
      <w:r>
        <w:rPr>
          <w:w w:val="95"/>
        </w:rPr>
        <w:t>sql</w:t>
      </w:r>
      <w:r>
        <w:rPr>
          <w:spacing w:val="-45"/>
          <w:w w:val="95"/>
        </w:rPr>
        <w:t xml:space="preserve"> </w:t>
      </w:r>
      <w:r>
        <w:rPr>
          <w:w w:val="95"/>
        </w:rPr>
        <w:t>addtoset()</w:t>
      </w:r>
    </w:p>
    <w:p w:rsidR="00D032B6" w:rsidRDefault="00D032B6">
      <w:pPr>
        <w:spacing w:before="2" w:line="200" w:lineRule="exact"/>
        <w:rPr>
          <w:sz w:val="20"/>
          <w:szCs w:val="20"/>
        </w:rPr>
      </w:pPr>
    </w:p>
    <w:p w:rsidR="00D032B6" w:rsidRDefault="00A23879">
      <w:pPr>
        <w:pStyle w:val="BodyText"/>
        <w:spacing w:line="253" w:lineRule="auto"/>
        <w:ind w:right="3146"/>
      </w:pPr>
      <w:r>
        <w:rPr>
          <w:w w:val="95"/>
        </w:rPr>
        <w:t>addtoset()</w:t>
      </w:r>
      <w:r>
        <w:rPr>
          <w:spacing w:val="-14"/>
          <w:w w:val="95"/>
        </w:rPr>
        <w:t xml:space="preserve"> </w:t>
      </w:r>
      <w:r>
        <w:rPr>
          <w:w w:val="95"/>
        </w:rPr>
        <w:t>函数</w:t>
      </w:r>
      <w:r>
        <w:t xml:space="preserve"> 将多个记录中的字段合并为一个没有重复值的数组。</w:t>
      </w:r>
    </w:p>
    <w:p w:rsidR="00D032B6" w:rsidRDefault="00D032B6">
      <w:pPr>
        <w:spacing w:before="4" w:line="180" w:lineRule="exact"/>
        <w:rPr>
          <w:sz w:val="18"/>
          <w:szCs w:val="18"/>
        </w:rPr>
      </w:pPr>
    </w:p>
    <w:p w:rsidR="00D032B6" w:rsidRDefault="00A23879">
      <w:pPr>
        <w:pStyle w:val="BodyText"/>
      </w:pPr>
      <w:r>
        <w:t>语法</w:t>
      </w:r>
    </w:p>
    <w:p w:rsidR="00D032B6" w:rsidRDefault="00A23879">
      <w:pPr>
        <w:pStyle w:val="BodyText"/>
        <w:spacing w:before="20"/>
        <w:rPr>
          <w:rFonts w:ascii="Microsoft JhengHei" w:eastAsia="Microsoft JhengHei" w:hAnsi="Microsoft JhengHei" w:cs="Microsoft JhengHei"/>
        </w:rPr>
      </w:pPr>
      <w:r>
        <w:rPr>
          <w:rFonts w:ascii="Microsoft JhengHei" w:eastAsia="Microsoft JhengHei" w:hAnsi="Microsoft JhengHei" w:cs="Microsoft JhengHei"/>
        </w:rPr>
        <w:t>addtoset(field</w:t>
      </w:r>
      <w:r>
        <w:rPr>
          <w:rFonts w:ascii="Microsoft JhengHei" w:eastAsia="Microsoft JhengHei" w:hAnsi="Microsoft JhengHei" w:cs="Microsoft JhengHei"/>
          <w:spacing w:val="33"/>
        </w:rPr>
        <w:t xml:space="preserve"> </w:t>
      </w:r>
      <w:r>
        <w:rPr>
          <w:rFonts w:ascii="Microsoft JhengHei" w:eastAsia="Microsoft JhengHei" w:hAnsi="Microsoft JhengHei" w:cs="Microsoft JhengHei"/>
        </w:rPr>
        <w:t>name)</w:t>
      </w:r>
    </w:p>
    <w:p w:rsidR="00D032B6" w:rsidRDefault="00D032B6">
      <w:pPr>
        <w:spacing w:before="7" w:line="160" w:lineRule="exact"/>
        <w:rPr>
          <w:sz w:val="16"/>
          <w:szCs w:val="16"/>
        </w:rPr>
      </w:pPr>
    </w:p>
    <w:p w:rsidR="00D032B6" w:rsidRDefault="00A23879">
      <w:pPr>
        <w:pStyle w:val="BodyText"/>
      </w:pPr>
      <w:r>
        <w:t>示例</w:t>
      </w:r>
    </w:p>
    <w:p w:rsidR="00D032B6" w:rsidRDefault="00A23879">
      <w:pPr>
        <w:pStyle w:val="BodyText"/>
        <w:tabs>
          <w:tab w:val="left" w:pos="1217"/>
        </w:tabs>
        <w:spacing w:before="34"/>
      </w:pPr>
      <w:r>
        <w:rPr>
          <w:rFonts w:ascii="Times New Roman" w:eastAsia="Times New Roman" w:hAnsi="Times New Roman" w:cs="Times New Roman"/>
        </w:rPr>
        <w:t>•</w:t>
      </w:r>
      <w:r>
        <w:rPr>
          <w:rFonts w:ascii="Times New Roman" w:eastAsia="Times New Roman" w:hAnsi="Times New Roman" w:cs="Times New Roman"/>
        </w:rPr>
        <w:tab/>
      </w:r>
      <w:r>
        <w:rPr>
          <w:position w:val="1"/>
        </w:rPr>
        <w:t>将表中多个记录中的字段合并为一个没有重复值的数组</w:t>
      </w:r>
    </w:p>
    <w:p w:rsidR="00D032B6" w:rsidRDefault="00A23879">
      <w:pPr>
        <w:pStyle w:val="BodyText"/>
        <w:spacing w:before="23" w:line="339" w:lineRule="exact"/>
        <w:ind w:left="1217"/>
        <w:rPr>
          <w:rFonts w:ascii="Microsoft JhengHei" w:eastAsia="Microsoft JhengHei" w:hAnsi="Microsoft JhengHei" w:cs="Microsoft JhengHei"/>
        </w:rPr>
      </w:pPr>
      <w:r>
        <w:rPr>
          <w:rFonts w:ascii="Microsoft JhengHei" w:eastAsia="Microsoft JhengHei" w:hAnsi="Microsoft JhengHei" w:cs="Microsoft JhengHei"/>
        </w:rPr>
        <w:t>表中原始记录</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b:1}</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b:2)</w:t>
      </w:r>
    </w:p>
    <w:p w:rsidR="00D032B6" w:rsidRDefault="00A23879">
      <w:pPr>
        <w:pStyle w:val="BodyText"/>
        <w:spacing w:line="212"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line="217" w:lineRule="exact"/>
        <w:ind w:left="121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18"/>
          <w:w w:val="125"/>
        </w:rPr>
        <w:t xml:space="preserve"> </w:t>
      </w:r>
      <w:r>
        <w:rPr>
          <w:rFonts w:ascii="Microsoft JhengHei" w:eastAsia="Microsoft JhengHei" w:hAnsi="Microsoft JhengHei" w:cs="Microsoft JhengHei"/>
          <w:w w:val="125"/>
        </w:rPr>
        <w:t>b:3}</w:t>
      </w:r>
    </w:p>
    <w:p w:rsidR="00D032B6" w:rsidRDefault="00A23879">
      <w:pPr>
        <w:pStyle w:val="BodyText"/>
        <w:spacing w:before="80"/>
        <w:ind w:left="1217"/>
        <w:rPr>
          <w:rFonts w:ascii="Microsoft JhengHei" w:eastAsia="Microsoft JhengHei" w:hAnsi="Microsoft JhengHei" w:cs="Microsoft JhengHei"/>
        </w:rPr>
      </w:pPr>
      <w:r>
        <w:rPr>
          <w:rFonts w:ascii="Microsoft JhengHei" w:eastAsia="Microsoft JhengHei" w:hAnsi="Microsoft JhengHei" w:cs="Microsoft JhengHei"/>
          <w:w w:val="90"/>
        </w:rPr>
        <w:t>SELECT</w:t>
      </w:r>
      <w:r>
        <w:rPr>
          <w:rFonts w:ascii="Microsoft JhengHei" w:eastAsia="Microsoft JhengHei" w:hAnsi="Microsoft JhengHei" w:cs="Microsoft JhengHei"/>
          <w:spacing w:val="21"/>
          <w:w w:val="90"/>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17"/>
        </w:rPr>
        <w:t xml:space="preserve"> </w:t>
      </w:r>
      <w:r>
        <w:rPr>
          <w:rFonts w:ascii="Microsoft JhengHei" w:eastAsia="Microsoft JhengHei" w:hAnsi="Microsoft JhengHei" w:cs="Microsoft JhengHei"/>
          <w:w w:val="90"/>
        </w:rPr>
        <w:t>ADDTOSET(b)</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AS</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b</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FROM</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foo.bar</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GROUP</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BY</w:t>
      </w:r>
      <w:r>
        <w:rPr>
          <w:rFonts w:ascii="Microsoft JhengHei" w:eastAsia="Microsoft JhengHei" w:hAnsi="Microsoft JhengHei" w:cs="Microsoft JhengHei"/>
          <w:spacing w:val="22"/>
          <w:w w:val="90"/>
        </w:rPr>
        <w:t xml:space="preserve"> </w:t>
      </w:r>
      <w:r>
        <w:rPr>
          <w:rFonts w:ascii="Microsoft JhengHei" w:eastAsia="Microsoft JhengHei" w:hAnsi="Microsoft JhengHei" w:cs="Microsoft JhengHei"/>
          <w:w w:val="90"/>
        </w:rPr>
        <w:t>a</w:t>
      </w:r>
    </w:p>
    <w:p w:rsidR="00D032B6" w:rsidRDefault="00A23879">
      <w:pPr>
        <w:pStyle w:val="BodyText"/>
        <w:spacing w:before="80"/>
        <w:ind w:left="1217"/>
        <w:rPr>
          <w:rFonts w:ascii="Microsoft JhengHei" w:eastAsia="Microsoft JhengHei" w:hAnsi="Microsoft JhengHei" w:cs="Microsoft JhengHei"/>
        </w:rPr>
      </w:pPr>
      <w:r>
        <w:rPr>
          <w:rFonts w:ascii="Microsoft JhengHei" w:eastAsia="Microsoft JhengHei" w:hAnsi="Microsoft JhengHei" w:cs="Microsoft JhengHei"/>
        </w:rPr>
        <w:t>得到记录</w:t>
      </w:r>
    </w:p>
    <w:p w:rsidR="00D032B6" w:rsidRDefault="00D032B6">
      <w:pPr>
        <w:rPr>
          <w:rFonts w:ascii="Microsoft JhengHei" w:eastAsia="Microsoft JhengHei" w:hAnsi="Microsoft JhengHei" w:cs="Microsoft JhengHei"/>
        </w:rPr>
        <w:sectPr w:rsidR="00D032B6">
          <w:pgSz w:w="12240" w:h="15840"/>
          <w:pgMar w:top="1340" w:right="1720" w:bottom="280" w:left="700" w:header="713" w:footer="0" w:gutter="0"/>
          <w:cols w:space="720"/>
        </w:sectPr>
      </w:pPr>
    </w:p>
    <w:p w:rsidR="00D032B6" w:rsidRDefault="00D032B6">
      <w:pPr>
        <w:spacing w:before="7" w:line="120" w:lineRule="exact"/>
        <w:rPr>
          <w:sz w:val="12"/>
          <w:szCs w:val="12"/>
        </w:rPr>
      </w:pPr>
    </w:p>
    <w:p w:rsidR="00D032B6" w:rsidRDefault="00035F6E">
      <w:pPr>
        <w:pStyle w:val="BodyText"/>
        <w:spacing w:line="317" w:lineRule="exact"/>
        <w:ind w:left="897"/>
        <w:rPr>
          <w:rFonts w:ascii="Microsoft JhengHei" w:eastAsia="Microsoft JhengHei" w:hAnsi="Microsoft JhengHei" w:cs="Microsoft JhengHei"/>
        </w:rPr>
      </w:pPr>
      <w:r w:rsidRPr="00035F6E">
        <w:pict>
          <v:group id="_x0000_s2064" style="position:absolute;left:0;text-align:left;margin-left:95.85pt;margin-top:4.7pt;width:459.45pt;height:21.2pt;z-index:-251332608;mso-position-horizontal-relative:page" coordorigin="1917,94" coordsize="9189,424">
            <v:shape id="_x0000_s2065" style="position:absolute;left:1917;top:94;width:9189;height:424" coordorigin="1917,94" coordsize="9189,424" path="m1917,94r9189,l11106,518r-9189,l1917,94xe" fillcolor="#efefef" stroked="f">
              <v:path arrowok="t"/>
            </v:shape>
            <w10:wrap anchorx="page"/>
          </v:group>
        </w:pict>
      </w:r>
      <w:r w:rsidR="00A23879">
        <w:rPr>
          <w:rFonts w:ascii="Microsoft JhengHei" w:eastAsia="Microsoft JhengHei" w:hAnsi="Microsoft JhengHei" w:cs="Microsoft JhengHei"/>
          <w:w w:val="125"/>
        </w:rPr>
        <w:t>{a:1,</w:t>
      </w:r>
      <w:r w:rsidR="00A23879">
        <w:rPr>
          <w:rFonts w:ascii="Microsoft JhengHei" w:eastAsia="Microsoft JhengHei" w:hAnsi="Microsoft JhengHei" w:cs="Microsoft JhengHei"/>
          <w:spacing w:val="55"/>
          <w:w w:val="125"/>
        </w:rPr>
        <w:t xml:space="preserve"> </w:t>
      </w:r>
      <w:r w:rsidR="00A23879">
        <w:rPr>
          <w:rFonts w:ascii="Microsoft JhengHei" w:eastAsia="Microsoft JhengHei" w:hAnsi="Microsoft JhengHei" w:cs="Microsoft JhengHei"/>
          <w:w w:val="125"/>
        </w:rPr>
        <w:t>b:[1]}</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53"/>
          <w:w w:val="125"/>
        </w:rPr>
        <w:t xml:space="preserve"> </w:t>
      </w:r>
      <w:r>
        <w:rPr>
          <w:rFonts w:ascii="Microsoft JhengHei" w:eastAsia="Microsoft JhengHei" w:hAnsi="Microsoft JhengHei" w:cs="Microsoft JhengHei"/>
          <w:w w:val="125"/>
        </w:rPr>
        <w:t>b:[2,3]}</w:t>
      </w:r>
    </w:p>
    <w:p w:rsidR="00D032B6" w:rsidRDefault="00A23879">
      <w:pPr>
        <w:pStyle w:val="Heading4"/>
        <w:spacing w:before="83"/>
        <w:ind w:left="0" w:right="8908"/>
        <w:jc w:val="center"/>
      </w:pPr>
      <w:bookmarkStart w:id="733" w:name="sql_buildobj()"/>
      <w:bookmarkStart w:id="734" w:name="_bookmark342"/>
      <w:bookmarkEnd w:id="733"/>
      <w:bookmarkEnd w:id="734"/>
      <w:r>
        <w:rPr>
          <w:w w:val="95"/>
        </w:rPr>
        <w:t>sql</w:t>
      </w:r>
      <w:r>
        <w:rPr>
          <w:spacing w:val="-43"/>
          <w:w w:val="95"/>
        </w:rPr>
        <w:t xml:space="preserve"> </w:t>
      </w:r>
      <w:r>
        <w:rPr>
          <w:w w:val="95"/>
        </w:rPr>
        <w:t>buildobj()</w:t>
      </w:r>
    </w:p>
    <w:p w:rsidR="00D032B6" w:rsidRDefault="00D032B6">
      <w:pPr>
        <w:spacing w:before="2" w:line="200" w:lineRule="exact"/>
        <w:rPr>
          <w:sz w:val="20"/>
          <w:szCs w:val="20"/>
        </w:rPr>
      </w:pPr>
    </w:p>
    <w:p w:rsidR="00D032B6" w:rsidRDefault="00A23879">
      <w:pPr>
        <w:pStyle w:val="BodyText"/>
        <w:spacing w:line="253" w:lineRule="auto"/>
        <w:ind w:left="613" w:right="5482"/>
      </w:pPr>
      <w:r>
        <w:rPr>
          <w:w w:val="95"/>
        </w:rPr>
        <w:t>buildobj()</w:t>
      </w:r>
      <w:r>
        <w:rPr>
          <w:spacing w:val="-12"/>
          <w:w w:val="95"/>
        </w:rPr>
        <w:t xml:space="preserve"> </w:t>
      </w:r>
      <w:r>
        <w:rPr>
          <w:w w:val="95"/>
        </w:rPr>
        <w:t>函数</w:t>
      </w:r>
      <w:r>
        <w:t xml:space="preserve"> 将记录中多个字段合并为一个对象。</w:t>
      </w:r>
    </w:p>
    <w:p w:rsidR="00D032B6" w:rsidRDefault="00D032B6">
      <w:pPr>
        <w:spacing w:before="4" w:line="180" w:lineRule="exact"/>
        <w:rPr>
          <w:sz w:val="18"/>
          <w:szCs w:val="18"/>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062" style="position:absolute;left:0;text-align:left;margin-left:81.7pt;margin-top:6.75pt;width:473.6pt;height:10.6pt;z-index:-251331584;mso-position-horizontal-relative:page" coordorigin="1634,135" coordsize="9472,212">
            <v:shape id="_x0000_s2063"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105"/>
        </w:rPr>
        <w:t xml:space="preserve">buildobj(field  </w:t>
      </w:r>
      <w:r w:rsidR="00A23879">
        <w:rPr>
          <w:rFonts w:ascii="Microsoft JhengHei" w:eastAsia="Microsoft JhengHei" w:hAnsi="Microsoft JhengHei" w:cs="Microsoft JhengHei"/>
          <w:spacing w:val="17"/>
          <w:w w:val="105"/>
        </w:rPr>
        <w:t xml:space="preserve"> </w:t>
      </w:r>
      <w:r w:rsidR="00A23879">
        <w:rPr>
          <w:rFonts w:ascii="Microsoft JhengHei" w:eastAsia="Microsoft JhengHei" w:hAnsi="Microsoft JhengHei" w:cs="Microsoft JhengHei"/>
          <w:w w:val="105"/>
        </w:rPr>
        <w:t>name1,fieldname2,...)</w:t>
      </w:r>
    </w:p>
    <w:p w:rsidR="00D032B6" w:rsidRDefault="00D032B6">
      <w:pPr>
        <w:spacing w:before="7" w:line="160" w:lineRule="exact"/>
        <w:rPr>
          <w:sz w:val="16"/>
          <w:szCs w:val="16"/>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将表中记录中多个字段合并为一个对象</w:t>
      </w:r>
    </w:p>
    <w:p w:rsidR="00D032B6" w:rsidRDefault="00035F6E">
      <w:pPr>
        <w:pStyle w:val="BodyText"/>
        <w:spacing w:before="23" w:line="339" w:lineRule="exact"/>
        <w:ind w:left="897"/>
        <w:rPr>
          <w:rFonts w:ascii="Microsoft JhengHei" w:eastAsia="Microsoft JhengHei" w:hAnsi="Microsoft JhengHei" w:cs="Microsoft JhengHei"/>
          <w:lang w:eastAsia="zh-CN"/>
        </w:rPr>
      </w:pPr>
      <w:r w:rsidRPr="00035F6E">
        <w:pict>
          <v:group id="_x0000_s2060" style="position:absolute;left:0;text-align:left;margin-left:95.85pt;margin-top:6.9pt;width:459.45pt;height:116.6pt;z-index:-251330560;mso-position-horizontal-relative:page" coordorigin="1917,138" coordsize="9189,2332">
            <v:shape id="_x0000_s2061" style="position:absolute;left:1917;top:138;width:9189;height:2332" coordorigin="1917,138" coordsize="9189,2332" path="m1917,138r9189,l11106,2470r-9189,l1917,138xe" fillcolor="#efefef" stroked="f">
              <v:path arrowok="t"/>
            </v:shape>
            <w10:wrap anchorx="page"/>
          </v:group>
        </w:pict>
      </w:r>
      <w:r w:rsidR="00A23879">
        <w:rPr>
          <w:rFonts w:ascii="Microsoft JhengHei" w:eastAsia="Microsoft JhengHei" w:hAnsi="Microsoft JhengHei" w:cs="Microsoft JhengHei"/>
          <w:lang w:eastAsia="zh-CN"/>
        </w:rPr>
        <w:t>表中原始记录</w:t>
      </w:r>
    </w:p>
    <w:p w:rsidR="00D032B6" w:rsidRDefault="00A23879">
      <w:pPr>
        <w:pStyle w:val="BodyText"/>
        <w:spacing w:line="212" w:lineRule="exact"/>
        <w:ind w:left="897"/>
        <w:rPr>
          <w:rFonts w:ascii="Microsoft JhengHei" w:eastAsia="Microsoft JhengHei" w:hAnsi="Microsoft JhengHei" w:cs="Microsoft JhengHei"/>
          <w:lang w:eastAsia="zh-CN"/>
        </w:rPr>
      </w:pPr>
      <w:r>
        <w:rPr>
          <w:rFonts w:ascii="Microsoft JhengHei" w:eastAsia="Microsoft JhengHei" w:hAnsi="Microsoft JhengHei" w:cs="Microsoft JhengHei"/>
          <w:w w:val="125"/>
          <w:lang w:eastAsia="zh-CN"/>
        </w:rPr>
        <w:t>{a:1,b:1,c:1}</w:t>
      </w:r>
    </w:p>
    <w:p w:rsidR="00D032B6" w:rsidRDefault="00A23879">
      <w:pPr>
        <w:pStyle w:val="BodyText"/>
        <w:spacing w:line="212" w:lineRule="exact"/>
        <w:ind w:left="897"/>
        <w:rPr>
          <w:rFonts w:ascii="Microsoft JhengHei" w:eastAsia="Microsoft JhengHei" w:hAnsi="Microsoft JhengHei" w:cs="Microsoft JhengHei"/>
          <w:lang w:eastAsia="zh-CN"/>
        </w:rPr>
      </w:pPr>
      <w:r>
        <w:rPr>
          <w:rFonts w:ascii="Microsoft JhengHei" w:eastAsia="Microsoft JhengHei" w:hAnsi="Microsoft JhengHei" w:cs="Microsoft JhengHei"/>
          <w:w w:val="125"/>
          <w:lang w:eastAsia="zh-CN"/>
        </w:rPr>
        <w:t>{a:2,b:2,c:2}</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{a:3,b:3,c:3}</w:t>
      </w:r>
    </w:p>
    <w:p w:rsidR="00D032B6" w:rsidRDefault="00A23879">
      <w:pPr>
        <w:pStyle w:val="BodyText"/>
        <w:spacing w:before="4" w:line="420" w:lineRule="atLeast"/>
        <w:ind w:left="897" w:right="4947"/>
        <w:rPr>
          <w:rFonts w:ascii="Microsoft JhengHei" w:eastAsia="Microsoft JhengHei" w:hAnsi="Microsoft JhengHei" w:cs="Microsoft JhengHei"/>
        </w:rPr>
      </w:pPr>
      <w:r>
        <w:rPr>
          <w:rFonts w:ascii="Microsoft JhengHei" w:eastAsia="Microsoft JhengHei" w:hAnsi="Microsoft JhengHei" w:cs="Microsoft JhengHei"/>
        </w:rPr>
        <w:t>SELECT</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buildobj(b,c)</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rPr>
        <w:t>AS</w:t>
      </w:r>
      <w:r>
        <w:rPr>
          <w:rFonts w:ascii="Microsoft JhengHei" w:eastAsia="Microsoft JhengHei" w:hAnsi="Microsoft JhengHei" w:cs="Microsoft JhengHei"/>
          <w:spacing w:val="28"/>
        </w:rPr>
        <w:t xml:space="preserve"> </w:t>
      </w:r>
      <w:r>
        <w:rPr>
          <w:rFonts w:ascii="Microsoft JhengHei" w:eastAsia="Microsoft JhengHei" w:hAnsi="Microsoft JhengHei" w:cs="Microsoft JhengHei"/>
        </w:rPr>
        <w:t>d</w:t>
      </w:r>
      <w:r>
        <w:rPr>
          <w:rFonts w:ascii="Microsoft JhengHei" w:eastAsia="Microsoft JhengHei" w:hAnsi="Microsoft JhengHei" w:cs="Microsoft JhengHei"/>
          <w:spacing w:val="29"/>
        </w:rPr>
        <w:t xml:space="preserve"> </w:t>
      </w:r>
      <w:r>
        <w:rPr>
          <w:rFonts w:ascii="Microsoft JhengHei" w:eastAsia="Microsoft JhengHei" w:hAnsi="Microsoft JhengHei" w:cs="Microsoft JhengHei"/>
          <w:w w:val="90"/>
        </w:rPr>
        <w:t>FROM</w:t>
      </w:r>
      <w:r>
        <w:rPr>
          <w:rFonts w:ascii="Microsoft JhengHei" w:eastAsia="Microsoft JhengHei" w:hAnsi="Microsoft JhengHei" w:cs="Microsoft JhengHei"/>
          <w:spacing w:val="34"/>
          <w:w w:val="90"/>
        </w:rPr>
        <w:t xml:space="preserve"> </w:t>
      </w:r>
      <w:r>
        <w:rPr>
          <w:rFonts w:ascii="Microsoft JhengHei" w:eastAsia="Microsoft JhengHei" w:hAnsi="Microsoft JhengHei" w:cs="Microsoft JhengHei"/>
        </w:rPr>
        <w:t>foo.bar</w:t>
      </w:r>
      <w:r>
        <w:rPr>
          <w:rFonts w:ascii="Microsoft JhengHei" w:eastAsia="Microsoft JhengHei" w:hAnsi="Microsoft JhengHei" w:cs="Microsoft JhengHei"/>
          <w:w w:val="103"/>
        </w:rPr>
        <w:t xml:space="preserve"> </w:t>
      </w:r>
      <w:r>
        <w:rPr>
          <w:rFonts w:ascii="Microsoft JhengHei" w:eastAsia="Microsoft JhengHei" w:hAnsi="Microsoft JhengHei" w:cs="Microsoft JhengHei"/>
        </w:rPr>
        <w:t>得到记录</w:t>
      </w:r>
    </w:p>
    <w:p w:rsidR="00D032B6" w:rsidRDefault="00A23879">
      <w:pPr>
        <w:pStyle w:val="BodyText"/>
        <w:spacing w:line="20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d:{b:1,</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c:1}}</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{a:2,</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d:{b:2,</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c:2}}</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{a:3,</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d:{b:3,</w:t>
      </w:r>
      <w:r>
        <w:rPr>
          <w:rFonts w:ascii="Microsoft JhengHei" w:eastAsia="Microsoft JhengHei" w:hAnsi="Microsoft JhengHei" w:cs="Microsoft JhengHei"/>
          <w:spacing w:val="46"/>
          <w:w w:val="125"/>
        </w:rPr>
        <w:t xml:space="preserve"> </w:t>
      </w:r>
      <w:r>
        <w:rPr>
          <w:rFonts w:ascii="Microsoft JhengHei" w:eastAsia="Microsoft JhengHei" w:hAnsi="Microsoft JhengHei" w:cs="Microsoft JhengHei"/>
          <w:w w:val="125"/>
        </w:rPr>
        <w:t>c:3}}</w:t>
      </w:r>
    </w:p>
    <w:p w:rsidR="00D032B6" w:rsidRDefault="00A23879">
      <w:pPr>
        <w:pStyle w:val="Heading4"/>
        <w:spacing w:before="83"/>
        <w:ind w:left="113"/>
      </w:pPr>
      <w:bookmarkStart w:id="735" w:name="sql_mergearrayset()"/>
      <w:bookmarkStart w:id="736" w:name="_bookmark343"/>
      <w:bookmarkEnd w:id="735"/>
      <w:bookmarkEnd w:id="736"/>
      <w:r>
        <w:rPr>
          <w:w w:val="95"/>
        </w:rPr>
        <w:t>sql</w:t>
      </w:r>
      <w:r>
        <w:rPr>
          <w:spacing w:val="-27"/>
          <w:w w:val="95"/>
        </w:rPr>
        <w:t xml:space="preserve"> </w:t>
      </w:r>
      <w:r>
        <w:rPr>
          <w:w w:val="95"/>
        </w:rPr>
        <w:t>mergearrayset()</w:t>
      </w:r>
    </w:p>
    <w:p w:rsidR="00D032B6" w:rsidRDefault="00D032B6">
      <w:pPr>
        <w:spacing w:before="2" w:line="200" w:lineRule="exact"/>
        <w:rPr>
          <w:sz w:val="20"/>
          <w:szCs w:val="20"/>
        </w:rPr>
      </w:pPr>
    </w:p>
    <w:p w:rsidR="00D032B6" w:rsidRDefault="00A23879">
      <w:pPr>
        <w:pStyle w:val="BodyText"/>
        <w:spacing w:line="253" w:lineRule="auto"/>
        <w:ind w:left="613" w:right="4504"/>
        <w:rPr>
          <w:lang w:eastAsia="zh-CN"/>
        </w:rPr>
      </w:pPr>
      <w:r>
        <w:rPr>
          <w:w w:val="95"/>
          <w:lang w:eastAsia="zh-CN"/>
        </w:rPr>
        <w:t>mergearrayset() 函数</w:t>
      </w:r>
      <w:r>
        <w:rPr>
          <w:lang w:eastAsia="zh-CN"/>
        </w:rPr>
        <w:t xml:space="preserve"> 将多个数组字段合并为一个不包含重复字段的数组。</w:t>
      </w:r>
    </w:p>
    <w:p w:rsidR="00D032B6" w:rsidRDefault="00D032B6">
      <w:pPr>
        <w:spacing w:before="4" w:line="180" w:lineRule="exact"/>
        <w:rPr>
          <w:sz w:val="18"/>
          <w:szCs w:val="18"/>
          <w:lang w:eastAsia="zh-CN"/>
        </w:rPr>
      </w:pPr>
    </w:p>
    <w:p w:rsidR="00D032B6" w:rsidRDefault="00A23879">
      <w:pPr>
        <w:pStyle w:val="BodyText"/>
        <w:ind w:left="613"/>
      </w:pPr>
      <w:r>
        <w:t>语法</w:t>
      </w:r>
    </w:p>
    <w:p w:rsidR="00D032B6" w:rsidRDefault="00035F6E">
      <w:pPr>
        <w:pStyle w:val="BodyText"/>
        <w:spacing w:before="20"/>
        <w:ind w:left="613"/>
        <w:rPr>
          <w:rFonts w:ascii="Microsoft JhengHei" w:eastAsia="Microsoft JhengHei" w:hAnsi="Microsoft JhengHei" w:cs="Microsoft JhengHei"/>
        </w:rPr>
      </w:pPr>
      <w:r w:rsidRPr="00035F6E">
        <w:pict>
          <v:group id="_x0000_s2058" style="position:absolute;left:0;text-align:left;margin-left:81.7pt;margin-top:6.75pt;width:473.6pt;height:10.6pt;z-index:-251329536;mso-position-horizontal-relative:page" coordorigin="1634,135" coordsize="9472,212">
            <v:shape id="_x0000_s2059" style="position:absolute;left:1634;top:135;width:9472;height:212" coordorigin="1634,135" coordsize="9472,212" path="m1634,135r9472,l11106,347r-9472,l1634,135xe" fillcolor="#efefef" stroked="f">
              <v:path arrowok="t"/>
            </v:shape>
            <w10:wrap anchorx="page"/>
          </v:group>
        </w:pict>
      </w:r>
      <w:r w:rsidR="00A23879">
        <w:rPr>
          <w:rFonts w:ascii="Microsoft JhengHei" w:eastAsia="Microsoft JhengHei" w:hAnsi="Microsoft JhengHei" w:cs="Microsoft JhengHei"/>
          <w:w w:val="95"/>
        </w:rPr>
        <w:t xml:space="preserve">mergearrayset(field  </w:t>
      </w:r>
      <w:r w:rsidR="00A23879">
        <w:rPr>
          <w:rFonts w:ascii="Microsoft JhengHei" w:eastAsia="Microsoft JhengHei" w:hAnsi="Microsoft JhengHei" w:cs="Microsoft JhengHei"/>
          <w:spacing w:val="38"/>
          <w:w w:val="95"/>
        </w:rPr>
        <w:t xml:space="preserve"> </w:t>
      </w:r>
      <w:r w:rsidR="00A23879">
        <w:rPr>
          <w:rFonts w:ascii="Microsoft JhengHei" w:eastAsia="Microsoft JhengHei" w:hAnsi="Microsoft JhengHei" w:cs="Microsoft JhengHei"/>
          <w:w w:val="95"/>
        </w:rPr>
        <w:t>name)</w:t>
      </w:r>
    </w:p>
    <w:p w:rsidR="00D032B6" w:rsidRDefault="00D032B6">
      <w:pPr>
        <w:spacing w:before="7" w:line="160" w:lineRule="exact"/>
        <w:rPr>
          <w:sz w:val="16"/>
          <w:szCs w:val="16"/>
        </w:rPr>
      </w:pPr>
    </w:p>
    <w:p w:rsidR="00D032B6" w:rsidRDefault="00A23879">
      <w:pPr>
        <w:pStyle w:val="BodyText"/>
        <w:ind w:left="613"/>
      </w:pPr>
      <w:r>
        <w:t>示例</w:t>
      </w:r>
    </w:p>
    <w:p w:rsidR="00D032B6" w:rsidRDefault="00A23879">
      <w:pPr>
        <w:pStyle w:val="BodyText"/>
        <w:tabs>
          <w:tab w:val="left" w:pos="897"/>
        </w:tabs>
        <w:spacing w:before="34"/>
        <w:ind w:left="613"/>
      </w:pPr>
      <w:r>
        <w:rPr>
          <w:rFonts w:ascii="Times New Roman" w:eastAsia="Times New Roman" w:hAnsi="Times New Roman" w:cs="Times New Roman"/>
        </w:rPr>
        <w:t>•</w:t>
      </w:r>
      <w:r>
        <w:rPr>
          <w:rFonts w:ascii="Times New Roman" w:eastAsia="Times New Roman" w:hAnsi="Times New Roman" w:cs="Times New Roman"/>
        </w:rPr>
        <w:tab/>
      </w:r>
      <w:r>
        <w:rPr>
          <w:position w:val="1"/>
        </w:rPr>
        <w:t>将表中多个数组字段合并为一个不包含重复字段的数组</w:t>
      </w:r>
    </w:p>
    <w:p w:rsidR="00D032B6" w:rsidRDefault="00035F6E">
      <w:pPr>
        <w:pStyle w:val="BodyText"/>
        <w:spacing w:before="23" w:line="339" w:lineRule="exact"/>
        <w:ind w:left="897"/>
        <w:rPr>
          <w:rFonts w:ascii="Microsoft JhengHei" w:eastAsia="Microsoft JhengHei" w:hAnsi="Microsoft JhengHei" w:cs="Microsoft JhengHei"/>
        </w:rPr>
      </w:pPr>
      <w:r w:rsidRPr="00035F6E">
        <w:pict>
          <v:group id="_x0000_s2056" style="position:absolute;left:0;text-align:left;margin-left:95.85pt;margin-top:6.9pt;width:459.45pt;height:84.8pt;z-index:-251328512;mso-position-horizontal-relative:page" coordorigin="1917,138" coordsize="9189,1696">
            <v:shape id="_x0000_s2057" style="position:absolute;left:1917;top:138;width:9189;height:1696" coordorigin="1917,138" coordsize="9189,1696" path="m1917,138r9189,l11106,1834r-9189,l1917,138xe" fillcolor="#efefef" stroked="f">
              <v:path arrowok="t"/>
            </v:shape>
            <w10:wrap anchorx="page"/>
          </v:group>
        </w:pict>
      </w:r>
      <w:r w:rsidR="00A23879">
        <w:rPr>
          <w:rFonts w:ascii="Microsoft JhengHei" w:eastAsia="Microsoft JhengHei" w:hAnsi="Microsoft JhengHei" w:cs="Microsoft JhengHei"/>
        </w:rPr>
        <w:t>表中原始记录</w:t>
      </w:r>
    </w:p>
    <w:p w:rsidR="00D032B6" w:rsidRDefault="00A23879">
      <w:pPr>
        <w:pStyle w:val="BodyText"/>
        <w:spacing w:line="212"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52"/>
          <w:w w:val="125"/>
        </w:rPr>
        <w:t xml:space="preserve"> </w:t>
      </w:r>
      <w:r>
        <w:rPr>
          <w:rFonts w:ascii="Microsoft JhengHei" w:eastAsia="Microsoft JhengHei" w:hAnsi="Microsoft JhengHei" w:cs="Microsoft JhengHei"/>
          <w:w w:val="125"/>
        </w:rPr>
        <w:t>b:[1,2,3]}</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52"/>
          <w:w w:val="125"/>
        </w:rPr>
        <w:t xml:space="preserve"> </w:t>
      </w:r>
      <w:r>
        <w:rPr>
          <w:rFonts w:ascii="Microsoft JhengHei" w:eastAsia="Microsoft JhengHei" w:hAnsi="Microsoft JhengHei" w:cs="Microsoft JhengHei"/>
          <w:w w:val="125"/>
        </w:rPr>
        <w:t>b:[2,2,3]}</w:t>
      </w:r>
    </w:p>
    <w:p w:rsidR="00D032B6" w:rsidRDefault="00A23879">
      <w:pPr>
        <w:pStyle w:val="BodyText"/>
        <w:spacing w:before="80"/>
        <w:ind w:left="897"/>
        <w:rPr>
          <w:rFonts w:ascii="Microsoft JhengHei" w:eastAsia="Microsoft JhengHei" w:hAnsi="Microsoft JhengHei" w:cs="Microsoft JhengHei"/>
        </w:rPr>
      </w:pPr>
      <w:r>
        <w:rPr>
          <w:rFonts w:ascii="Microsoft JhengHei" w:eastAsia="Microsoft JhengHei" w:hAnsi="Microsoft JhengHei" w:cs="Microsoft JhengHei"/>
          <w:w w:val="85"/>
        </w:rPr>
        <w:t xml:space="preserve">SELECT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rPr>
        <w:t>a,</w:t>
      </w:r>
      <w:r>
        <w:rPr>
          <w:rFonts w:ascii="Microsoft JhengHei" w:eastAsia="Microsoft JhengHei" w:hAnsi="Microsoft JhengHei" w:cs="Microsoft JhengHei"/>
          <w:spacing w:val="38"/>
        </w:rPr>
        <w:t xml:space="preserve"> </w:t>
      </w:r>
      <w:r>
        <w:rPr>
          <w:rFonts w:ascii="Microsoft JhengHei" w:eastAsia="Microsoft JhengHei" w:hAnsi="Microsoft JhengHei" w:cs="Microsoft JhengHei"/>
          <w:w w:val="85"/>
        </w:rPr>
        <w:t xml:space="preserve">MERGEARRAYSET(b)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 xml:space="preserve">AS </w:t>
      </w:r>
      <w:r>
        <w:rPr>
          <w:rFonts w:ascii="Microsoft JhengHei" w:eastAsia="Microsoft JhengHei" w:hAnsi="Microsoft JhengHei" w:cs="Microsoft JhengHei"/>
          <w:spacing w:val="2"/>
          <w:w w:val="85"/>
        </w:rPr>
        <w:t xml:space="preserve"> </w:t>
      </w:r>
      <w:r>
        <w:rPr>
          <w:rFonts w:ascii="Microsoft JhengHei" w:eastAsia="Microsoft JhengHei" w:hAnsi="Microsoft JhengHei" w:cs="Microsoft JhengHei"/>
          <w:w w:val="85"/>
        </w:rPr>
        <w:t xml:space="preserve">b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 xml:space="preserve">FROM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 xml:space="preserve">foo.bar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 xml:space="preserve">GROUP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 xml:space="preserve">BY </w:t>
      </w:r>
      <w:r>
        <w:rPr>
          <w:rFonts w:ascii="Microsoft JhengHei" w:eastAsia="Microsoft JhengHei" w:hAnsi="Microsoft JhengHei" w:cs="Microsoft JhengHei"/>
          <w:spacing w:val="3"/>
          <w:w w:val="85"/>
        </w:rPr>
        <w:t xml:space="preserve"> </w:t>
      </w:r>
      <w:r>
        <w:rPr>
          <w:rFonts w:ascii="Microsoft JhengHei" w:eastAsia="Microsoft JhengHei" w:hAnsi="Microsoft JhengHei" w:cs="Microsoft JhengHei"/>
          <w:w w:val="85"/>
        </w:rPr>
        <w:t>a</w:t>
      </w:r>
    </w:p>
    <w:p w:rsidR="00D032B6" w:rsidRDefault="00A23879">
      <w:pPr>
        <w:pStyle w:val="BodyText"/>
        <w:spacing w:before="80" w:line="339" w:lineRule="exact"/>
        <w:ind w:left="897"/>
        <w:rPr>
          <w:rFonts w:ascii="Microsoft JhengHei" w:eastAsia="Microsoft JhengHei" w:hAnsi="Microsoft JhengHei" w:cs="Microsoft JhengHei"/>
        </w:rPr>
      </w:pPr>
      <w:r>
        <w:rPr>
          <w:rFonts w:ascii="Microsoft JhengHei" w:eastAsia="Microsoft JhengHei" w:hAnsi="Microsoft JhengHei" w:cs="Microsoft JhengHei"/>
        </w:rPr>
        <w:t>得到记录</w:t>
      </w:r>
    </w:p>
    <w:p w:rsidR="00D032B6" w:rsidRDefault="00A23879">
      <w:pPr>
        <w:pStyle w:val="BodyText"/>
        <w:spacing w:line="217" w:lineRule="exact"/>
        <w:ind w:left="897"/>
        <w:rPr>
          <w:rFonts w:ascii="Microsoft JhengHei" w:eastAsia="Microsoft JhengHei" w:hAnsi="Microsoft JhengHei" w:cs="Microsoft JhengHei"/>
        </w:rPr>
      </w:pPr>
      <w:r>
        <w:rPr>
          <w:rFonts w:ascii="Microsoft JhengHei" w:eastAsia="Microsoft JhengHei" w:hAnsi="Microsoft JhengHei" w:cs="Microsoft JhengHei"/>
          <w:w w:val="125"/>
        </w:rPr>
        <w:t>{a:1,</w:t>
      </w:r>
      <w:r>
        <w:rPr>
          <w:rFonts w:ascii="Microsoft JhengHei" w:eastAsia="Microsoft JhengHei" w:hAnsi="Microsoft JhengHei" w:cs="Microsoft JhengHei"/>
          <w:spacing w:val="52"/>
          <w:w w:val="125"/>
        </w:rPr>
        <w:t xml:space="preserve"> </w:t>
      </w:r>
      <w:r>
        <w:rPr>
          <w:rFonts w:ascii="Microsoft JhengHei" w:eastAsia="Microsoft JhengHei" w:hAnsi="Microsoft JhengHei" w:cs="Microsoft JhengHei"/>
          <w:w w:val="125"/>
        </w:rPr>
        <w:t>b:[1,2,3]}</w:t>
      </w:r>
    </w:p>
    <w:p w:rsidR="00D032B6" w:rsidRDefault="00D032B6">
      <w:pPr>
        <w:spacing w:before="1" w:line="180" w:lineRule="exact"/>
        <w:rPr>
          <w:sz w:val="18"/>
          <w:szCs w:val="18"/>
        </w:rPr>
      </w:pPr>
    </w:p>
    <w:p w:rsidR="00D032B6" w:rsidRDefault="00D032B6">
      <w:pPr>
        <w:spacing w:line="200" w:lineRule="exact"/>
        <w:rPr>
          <w:sz w:val="20"/>
          <w:szCs w:val="20"/>
        </w:rPr>
      </w:pPr>
    </w:p>
    <w:p w:rsidR="0054796E" w:rsidRDefault="00035F6E" w:rsidP="0054796E">
      <w:pPr>
        <w:pStyle w:val="Heading2"/>
        <w:spacing w:line="396" w:lineRule="exact"/>
        <w:ind w:left="433"/>
      </w:pPr>
      <w:r>
        <w:pict>
          <v:group id="_x0000_s2054" style="position:absolute;left:0;text-align:left;margin-left:56.7pt;margin-top:21.4pt;width:498.6pt;height:.1pt;z-index:-251327488;mso-position-horizontal-relative:page" coordorigin="1134,428" coordsize="9972,2">
            <v:shape id="_x0000_s2055" style="position:absolute;left:1134;top:428;width:9972;height:2" coordorigin="1134,428" coordsize="9972,0" path="m1134,428r9972,e" filled="f" strokeweight="1pt">
              <v:path arrowok="t"/>
            </v:shape>
            <w10:wrap anchorx="page"/>
          </v:group>
        </w:pict>
      </w:r>
      <w:bookmarkStart w:id="737" w:name="SQL_to_SequoiaDB_映射表"/>
      <w:bookmarkStart w:id="738" w:name="_bookmark344"/>
      <w:bookmarkEnd w:id="737"/>
      <w:bookmarkEnd w:id="738"/>
      <w:r w:rsidR="00A23879">
        <w:rPr>
          <w:w w:val="95"/>
        </w:rPr>
        <w:t>SQL</w:t>
      </w:r>
      <w:r w:rsidR="00A23879">
        <w:rPr>
          <w:spacing w:val="-12"/>
          <w:w w:val="95"/>
        </w:rPr>
        <w:t xml:space="preserve"> </w:t>
      </w:r>
      <w:r w:rsidR="00A23879">
        <w:rPr>
          <w:w w:val="95"/>
        </w:rPr>
        <w:t>to</w:t>
      </w:r>
      <w:r w:rsidR="00A23879">
        <w:rPr>
          <w:spacing w:val="-12"/>
          <w:w w:val="95"/>
        </w:rPr>
        <w:t xml:space="preserve"> </w:t>
      </w:r>
      <w:r w:rsidR="00A23879">
        <w:rPr>
          <w:w w:val="95"/>
        </w:rPr>
        <w:t>SequoiaDB</w:t>
      </w:r>
      <w:r w:rsidR="00A23879">
        <w:rPr>
          <w:spacing w:val="-12"/>
          <w:w w:val="95"/>
        </w:rPr>
        <w:t xml:space="preserve"> </w:t>
      </w:r>
      <w:r w:rsidR="00A23879">
        <w:rPr>
          <w:w w:val="95"/>
        </w:rPr>
        <w:t>映射表</w:t>
      </w:r>
      <w:r w:rsidR="0054796E">
        <w:rPr>
          <w:rFonts w:asciiTheme="minorEastAsia" w:eastAsiaTheme="minorEastAsia" w:hAnsiTheme="minorEastAsia"/>
          <w:w w:val="95"/>
        </w:rPr>
        <w:t>(</w:t>
      </w:r>
      <w:r w:rsidR="0054796E">
        <w:rPr>
          <w:rFonts w:asciiTheme="minorEastAsia" w:eastAsiaTheme="minorEastAsia" w:hAnsiTheme="minorEastAsia" w:hint="eastAsia"/>
          <w:w w:val="95"/>
        </w:rPr>
        <w:t>武赟</w:t>
      </w:r>
      <w:r w:rsidR="0054796E">
        <w:rPr>
          <w:rFonts w:asciiTheme="minorEastAsia" w:eastAsiaTheme="minorEastAsia" w:hAnsiTheme="minorEastAsia"/>
          <w:w w:val="95"/>
        </w:rPr>
        <w:t>)</w:t>
      </w:r>
    </w:p>
    <w:p w:rsidR="00D032B6" w:rsidRDefault="00D032B6">
      <w:pPr>
        <w:pStyle w:val="Heading3"/>
        <w:spacing w:line="396" w:lineRule="exact"/>
        <w:ind w:left="113"/>
      </w:pPr>
    </w:p>
    <w:p w:rsidR="00D032B6" w:rsidRDefault="00D032B6">
      <w:pPr>
        <w:spacing w:before="5" w:line="220" w:lineRule="exact"/>
      </w:pPr>
    </w:p>
    <w:p w:rsidR="00D032B6" w:rsidRDefault="00A23879">
      <w:pPr>
        <w:pStyle w:val="BodyText"/>
        <w:ind w:left="613"/>
      </w:pPr>
      <w:r>
        <w:t>概念和术语</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SequoiaDB</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database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database</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table</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collection</w:t>
            </w:r>
          </w:p>
        </w:tc>
      </w:tr>
    </w:tbl>
    <w:p w:rsidR="00D032B6" w:rsidRDefault="00D032B6">
      <w:pPr>
        <w:spacing w:line="208"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SQL</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SequoiaDB</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row</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document</w:t>
            </w:r>
            <w:r>
              <w:rPr>
                <w:rFonts w:ascii="微软雅黑" w:eastAsia="微软雅黑" w:hAnsi="微软雅黑" w:cs="微软雅黑"/>
                <w:spacing w:val="14"/>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5"/>
                <w:w w:val="90"/>
                <w:sz w:val="14"/>
                <w:szCs w:val="14"/>
              </w:rPr>
              <w:t xml:space="preserve"> </w:t>
            </w:r>
            <w:r>
              <w:rPr>
                <w:rFonts w:ascii="微软雅黑" w:eastAsia="微软雅黑" w:hAnsi="微软雅黑" w:cs="微软雅黑"/>
                <w:w w:val="90"/>
                <w:sz w:val="14"/>
                <w:szCs w:val="14"/>
              </w:rPr>
              <w:t>BSON</w:t>
            </w:r>
            <w:r>
              <w:rPr>
                <w:rFonts w:ascii="微软雅黑" w:eastAsia="微软雅黑" w:hAnsi="微软雅黑" w:cs="微软雅黑"/>
                <w:spacing w:val="15"/>
                <w:w w:val="90"/>
                <w:sz w:val="14"/>
                <w:szCs w:val="14"/>
              </w:rPr>
              <w:t xml:space="preserve"> </w:t>
            </w:r>
            <w:r>
              <w:rPr>
                <w:rFonts w:ascii="微软雅黑" w:eastAsia="微软雅黑" w:hAnsi="微软雅黑" w:cs="微软雅黑"/>
                <w:w w:val="90"/>
                <w:sz w:val="14"/>
                <w:szCs w:val="14"/>
              </w:rPr>
              <w:t>document</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column</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field</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index</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index</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table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joins</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 xml:space="preserve">embedded </w:t>
            </w:r>
            <w:r>
              <w:rPr>
                <w:rFonts w:ascii="微软雅黑" w:eastAsia="微软雅黑" w:hAnsi="微软雅黑" w:cs="微软雅黑"/>
                <w:spacing w:val="6"/>
                <w:w w:val="90"/>
                <w:sz w:val="14"/>
                <w:szCs w:val="14"/>
              </w:rPr>
              <w:t xml:space="preserve"> </w:t>
            </w:r>
            <w:r>
              <w:rPr>
                <w:rFonts w:ascii="微软雅黑" w:eastAsia="微软雅黑" w:hAnsi="微软雅黑" w:cs="微软雅黑"/>
                <w:w w:val="90"/>
                <w:sz w:val="14"/>
                <w:szCs w:val="14"/>
              </w:rPr>
              <w:t>documents</w:t>
            </w:r>
          </w:p>
        </w:tc>
      </w:tr>
      <w:tr w:rsidR="00D032B6">
        <w:trPr>
          <w:trHeight w:hRule="exact" w:val="53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 xml:space="preserve">primary </w:t>
            </w:r>
            <w:r>
              <w:rPr>
                <w:rFonts w:ascii="微软雅黑" w:eastAsia="微软雅黑" w:hAnsi="微软雅黑" w:cs="微软雅黑"/>
                <w:spacing w:val="5"/>
                <w:w w:val="95"/>
                <w:sz w:val="14"/>
                <w:szCs w:val="14"/>
              </w:rPr>
              <w:t xml:space="preserve"> </w:t>
            </w:r>
            <w:r>
              <w:rPr>
                <w:rFonts w:ascii="微软雅黑" w:eastAsia="微软雅黑" w:hAnsi="微软雅黑" w:cs="微软雅黑"/>
                <w:w w:val="95"/>
                <w:sz w:val="14"/>
                <w:szCs w:val="14"/>
              </w:rPr>
              <w:t xml:space="preserve">key </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（指定任何唯一的列作为主键）</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primary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key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（在</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SequoiaDB</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中，primary</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key</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是自动创建到记录的</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_id</w:t>
            </w:r>
            <w:r>
              <w:rPr>
                <w:rFonts w:ascii="微软雅黑" w:eastAsia="微软雅黑" w:hAnsi="微软雅黑" w:cs="微软雅黑"/>
                <w:spacing w:val="6"/>
                <w:w w:val="95"/>
                <w:sz w:val="14"/>
                <w:szCs w:val="14"/>
              </w:rPr>
              <w:t xml:space="preserve"> </w:t>
            </w:r>
            <w:r>
              <w:rPr>
                <w:rFonts w:ascii="微软雅黑" w:eastAsia="微软雅黑" w:hAnsi="微软雅黑" w:cs="微软雅黑"/>
                <w:w w:val="95"/>
                <w:sz w:val="14"/>
                <w:szCs w:val="14"/>
              </w:rPr>
              <w:t>字</w:t>
            </w:r>
          </w:p>
          <w:p w:rsidR="00D032B6" w:rsidRDefault="00A23879">
            <w:pPr>
              <w:pStyle w:val="TableParagraph"/>
              <w:spacing w:before="1"/>
              <w:ind w:left="35"/>
              <w:rPr>
                <w:rFonts w:ascii="微软雅黑" w:eastAsia="微软雅黑" w:hAnsi="微软雅黑" w:cs="微软雅黑"/>
                <w:sz w:val="14"/>
                <w:szCs w:val="14"/>
              </w:rPr>
            </w:pPr>
            <w:r>
              <w:rPr>
                <w:rFonts w:ascii="微软雅黑" w:eastAsia="微软雅黑" w:hAnsi="微软雅黑" w:cs="微软雅黑"/>
                <w:sz w:val="14"/>
                <w:szCs w:val="14"/>
              </w:rPr>
              <w:t>段名中）</w:t>
            </w:r>
          </w:p>
        </w:tc>
      </w:tr>
    </w:tbl>
    <w:p w:rsidR="00D032B6" w:rsidRDefault="00D032B6">
      <w:pPr>
        <w:spacing w:before="3" w:line="200" w:lineRule="exact"/>
        <w:rPr>
          <w:sz w:val="20"/>
          <w:szCs w:val="20"/>
        </w:rPr>
      </w:pPr>
    </w:p>
    <w:p w:rsidR="00D032B6" w:rsidRDefault="00A23879">
      <w:pPr>
        <w:pStyle w:val="BodyText"/>
        <w:spacing w:line="312" w:lineRule="exact"/>
      </w:pPr>
      <w:r>
        <w:rPr>
          <w:w w:val="95"/>
        </w:rPr>
        <w:t>Create</w:t>
      </w:r>
      <w:r>
        <w:rPr>
          <w:spacing w:val="-7"/>
          <w:w w:val="95"/>
        </w:rPr>
        <w:t xml:space="preserve"> </w:t>
      </w:r>
      <w:r>
        <w:rPr>
          <w:w w:val="95"/>
        </w:rPr>
        <w:t>和</w:t>
      </w:r>
      <w:r>
        <w:rPr>
          <w:spacing w:val="-7"/>
          <w:w w:val="95"/>
        </w:rPr>
        <w:t xml:space="preserve"> </w:t>
      </w:r>
      <w:r>
        <w:rPr>
          <w:w w:val="95"/>
        </w:rPr>
        <w:t>Alter</w:t>
      </w:r>
    </w:p>
    <w:p w:rsidR="00D032B6" w:rsidRDefault="00A23879">
      <w:pPr>
        <w:pStyle w:val="BodyText"/>
        <w:spacing w:before="18"/>
        <w:rPr>
          <w:lang w:eastAsia="zh-CN"/>
        </w:rPr>
      </w:pPr>
      <w:r>
        <w:rPr>
          <w:lang w:eastAsia="zh-CN"/>
        </w:rPr>
        <w:t>下表列出了各种</w:t>
      </w:r>
      <w:r>
        <w:rPr>
          <w:spacing w:val="-33"/>
          <w:lang w:eastAsia="zh-CN"/>
        </w:rPr>
        <w:t xml:space="preserve"> </w:t>
      </w:r>
      <w:r>
        <w:rPr>
          <w:lang w:eastAsia="zh-CN"/>
        </w:rPr>
        <w:t>SQL</w:t>
      </w:r>
      <w:r>
        <w:rPr>
          <w:spacing w:val="-33"/>
          <w:lang w:eastAsia="zh-CN"/>
        </w:rPr>
        <w:t xml:space="preserve"> </w:t>
      </w:r>
      <w:r>
        <w:rPr>
          <w:lang w:eastAsia="zh-CN"/>
        </w:rPr>
        <w:t>语句表级别的操作和在</w:t>
      </w:r>
      <w:r>
        <w:rPr>
          <w:spacing w:val="-33"/>
          <w:lang w:eastAsia="zh-CN"/>
        </w:rPr>
        <w:t xml:space="preserve"> </w:t>
      </w:r>
      <w:r>
        <w:rPr>
          <w:lang w:eastAsia="zh-CN"/>
        </w:rPr>
        <w:t>SequoiaDB</w:t>
      </w:r>
      <w:r>
        <w:rPr>
          <w:spacing w:val="-33"/>
          <w:lang w:eastAsia="zh-CN"/>
        </w:rPr>
        <w:t xml:space="preserve"> </w:t>
      </w:r>
      <w:r>
        <w:rPr>
          <w:lang w:eastAsia="zh-CN"/>
        </w:rPr>
        <w:t>中对应的操作：</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3022"/>
        <w:gridCol w:w="3292"/>
        <w:gridCol w:w="3157"/>
      </w:tblGrid>
      <w:tr w:rsidR="00D032B6">
        <w:trPr>
          <w:trHeight w:hRule="exact" w:val="305"/>
        </w:trPr>
        <w:tc>
          <w:tcPr>
            <w:tcW w:w="3022"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29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相关链接</w:t>
            </w:r>
          </w:p>
        </w:tc>
      </w:tr>
      <w:tr w:rsidR="00D032B6">
        <w:trPr>
          <w:trHeight w:hRule="exact" w:val="260"/>
        </w:trPr>
        <w:tc>
          <w:tcPr>
            <w:tcW w:w="3022" w:type="dxa"/>
            <w:tcBorders>
              <w:top w:val="single" w:sz="8" w:space="0" w:color="000000"/>
              <w:left w:val="single" w:sz="8" w:space="0" w:color="000000"/>
              <w:bottom w:val="nil"/>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(id</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not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null,</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stu_id</w:t>
            </w:r>
          </w:p>
        </w:tc>
        <w:tc>
          <w:tcPr>
            <w:tcW w:w="3292" w:type="dxa"/>
            <w:tcBorders>
              <w:top w:val="single" w:sz="8" w:space="0" w:color="000000"/>
              <w:left w:val="nil"/>
              <w:bottom w:val="nil"/>
              <w:right w:val="single" w:sz="8" w:space="0" w:color="000000"/>
            </w:tcBorders>
          </w:tcPr>
          <w:p w:rsidR="00D032B6" w:rsidRDefault="00A23879">
            <w:pPr>
              <w:pStyle w:val="TableParagraph"/>
              <w:spacing w:line="208" w:lineRule="exact"/>
              <w:ind w:left="18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在第一次做插入操作时隐式创建集合，如</w:t>
            </w:r>
          </w:p>
        </w:tc>
        <w:tc>
          <w:tcPr>
            <w:tcW w:w="3157" w:type="dxa"/>
            <w:tcBorders>
              <w:top w:val="single" w:sz="8" w:space="0" w:color="000000"/>
              <w:left w:val="single" w:sz="8" w:space="0" w:color="000000"/>
              <w:bottom w:val="nil"/>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7" w:history="1">
              <w:r w:rsidR="00A23879">
                <w:rPr>
                  <w:rFonts w:ascii="微软雅黑" w:eastAsia="微软雅黑" w:hAnsi="微软雅黑" w:cs="微软雅黑"/>
                  <w:color w:val="0000FF"/>
                  <w:w w:val="95"/>
                  <w:sz w:val="14"/>
                  <w:szCs w:val="14"/>
                </w:rPr>
                <w:t>insert()</w:t>
              </w:r>
            </w:hyperlink>
            <w:r w:rsidR="00A23879">
              <w:rPr>
                <w:rFonts w:ascii="微软雅黑" w:eastAsia="微软雅黑" w:hAnsi="微软雅黑" w:cs="微软雅黑"/>
                <w:color w:val="000000"/>
                <w:w w:val="95"/>
                <w:sz w:val="14"/>
                <w:szCs w:val="14"/>
              </w:rPr>
              <w:t>,</w:t>
            </w:r>
            <w:hyperlink w:anchor="_bookmark214" w:history="1">
              <w:r w:rsidR="00A23879">
                <w:rPr>
                  <w:rFonts w:ascii="微软雅黑" w:eastAsia="微软雅黑" w:hAnsi="微软雅黑" w:cs="微软雅黑"/>
                  <w:color w:val="0000FF"/>
                  <w:w w:val="95"/>
                  <w:sz w:val="14"/>
                  <w:szCs w:val="14"/>
                </w:rPr>
                <w:t>createCL()</w:t>
              </w:r>
            </w:hyperlink>
          </w:p>
        </w:tc>
      </w:tr>
      <w:tr w:rsidR="00D032B6">
        <w:trPr>
          <w:trHeight w:hRule="exact" w:val="240"/>
        </w:trPr>
        <w:tc>
          <w:tcPr>
            <w:tcW w:w="3022" w:type="dxa"/>
            <w:tcBorders>
              <w:top w:val="nil"/>
              <w:left w:val="single" w:sz="8" w:space="0" w:color="000000"/>
              <w:bottom w:val="nil"/>
              <w:right w:val="nil"/>
            </w:tcBorders>
          </w:tcPr>
          <w:p w:rsidR="00D032B6" w:rsidRDefault="00A23879">
            <w:pPr>
              <w:pStyle w:val="TableParagraph"/>
              <w:spacing w:line="19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varchar(50),</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number</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primary</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key(id))</w:t>
            </w:r>
          </w:p>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果未指定</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_id</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字段，_id</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字段自动添加</w:t>
            </w:r>
          </w:p>
        </w:tc>
        <w:tc>
          <w:tcPr>
            <w:tcW w:w="3157" w:type="dxa"/>
            <w:tcBorders>
              <w:top w:val="nil"/>
              <w:left w:val="single" w:sz="8" w:space="0" w:color="000000"/>
              <w:bottom w:val="nil"/>
              <w:right w:val="single" w:sz="8" w:space="0" w:color="000000"/>
            </w:tcBorders>
          </w:tcPr>
          <w:p w:rsidR="00D032B6" w:rsidRDefault="00D032B6"/>
        </w:tc>
      </w:tr>
      <w:tr w:rsidR="00D032B6">
        <w:trPr>
          <w:trHeight w:hRule="exact" w:val="240"/>
        </w:trPr>
        <w:tc>
          <w:tcPr>
            <w:tcW w:w="3022" w:type="dxa"/>
            <w:tcBorders>
              <w:top w:val="nil"/>
              <w:left w:val="single" w:sz="8" w:space="0" w:color="000000"/>
              <w:bottom w:val="nil"/>
              <w:right w:val="nil"/>
            </w:tcBorders>
          </w:tcPr>
          <w:p w:rsidR="00D032B6" w:rsidRDefault="00D032B6"/>
        </w:tc>
        <w:tc>
          <w:tcPr>
            <w:tcW w:w="3292" w:type="dxa"/>
            <w:tcBorders>
              <w:top w:val="nil"/>
              <w:left w:val="nil"/>
              <w:bottom w:val="nil"/>
              <w:right w:val="single" w:sz="8" w:space="0" w:color="000000"/>
            </w:tcBorders>
          </w:tcPr>
          <w:p w:rsidR="00D032B6" w:rsidRDefault="00A23879">
            <w:pPr>
              <w:pStyle w:val="TableParagraph"/>
              <w:spacing w:line="198" w:lineRule="exact"/>
              <w:ind w:left="184" w:right="-31"/>
              <w:rPr>
                <w:rFonts w:ascii="微软雅黑" w:eastAsia="微软雅黑" w:hAnsi="微软雅黑" w:cs="微软雅黑"/>
                <w:sz w:val="14"/>
                <w:szCs w:val="14"/>
              </w:rPr>
            </w:pPr>
            <w:r>
              <w:rPr>
                <w:rFonts w:ascii="微软雅黑" w:eastAsia="微软雅黑" w:hAnsi="微软雅黑" w:cs="微软雅黑"/>
                <w:w w:val="90"/>
                <w:sz w:val="14"/>
                <w:szCs w:val="14"/>
              </w:rPr>
              <w:t>db.collectionspace.student({stu_id:"01",age:20})，</w:t>
            </w:r>
          </w:p>
        </w:tc>
        <w:tc>
          <w:tcPr>
            <w:tcW w:w="3157" w:type="dxa"/>
            <w:tcBorders>
              <w:top w:val="nil"/>
              <w:left w:val="single" w:sz="8" w:space="0" w:color="000000"/>
              <w:bottom w:val="nil"/>
              <w:right w:val="single" w:sz="8" w:space="0" w:color="000000"/>
            </w:tcBorders>
          </w:tcPr>
          <w:p w:rsidR="00D032B6" w:rsidRDefault="00A23879">
            <w:pPr>
              <w:pStyle w:val="TableParagraph"/>
              <w:spacing w:line="198" w:lineRule="exact"/>
              <w:ind w:left="10"/>
              <w:rPr>
                <w:rFonts w:ascii="微软雅黑" w:eastAsia="微软雅黑" w:hAnsi="微软雅黑" w:cs="微软雅黑"/>
                <w:sz w:val="14"/>
                <w:szCs w:val="14"/>
              </w:rPr>
            </w:pPr>
            <w:r>
              <w:rPr>
                <w:rFonts w:ascii="微软雅黑" w:eastAsia="微软雅黑" w:hAnsi="微软雅黑" w:cs="微软雅黑"/>
                <w:sz w:val="14"/>
                <w:szCs w:val="14"/>
              </w:rPr>
              <w:t>当</w:t>
            </w:r>
          </w:p>
        </w:tc>
      </w:tr>
      <w:tr w:rsidR="00D032B6">
        <w:trPr>
          <w:trHeight w:hRule="exact" w:val="240"/>
        </w:trPr>
        <w:tc>
          <w:tcPr>
            <w:tcW w:w="3022" w:type="dxa"/>
            <w:tcBorders>
              <w:top w:val="nil"/>
              <w:left w:val="single" w:sz="8" w:space="0" w:color="000000"/>
              <w:bottom w:val="nil"/>
              <w:right w:val="nil"/>
            </w:tcBorders>
          </w:tcPr>
          <w:p w:rsidR="00D032B6" w:rsidRDefault="00D032B6"/>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然你也可以明确的创建一个集合</w:t>
            </w:r>
          </w:p>
        </w:tc>
        <w:tc>
          <w:tcPr>
            <w:tcW w:w="3157" w:type="dxa"/>
            <w:tcBorders>
              <w:top w:val="nil"/>
              <w:left w:val="single" w:sz="8" w:space="0" w:color="000000"/>
              <w:bottom w:val="nil"/>
              <w:right w:val="single" w:sz="8" w:space="0" w:color="000000"/>
            </w:tcBorders>
          </w:tcPr>
          <w:p w:rsidR="00D032B6" w:rsidRDefault="00D032B6">
            <w:pPr>
              <w:rPr>
                <w:lang w:eastAsia="zh-CN"/>
              </w:rPr>
            </w:pPr>
          </w:p>
        </w:tc>
      </w:tr>
      <w:tr w:rsidR="00D032B6">
        <w:trPr>
          <w:trHeight w:hRule="exact" w:val="270"/>
        </w:trPr>
        <w:tc>
          <w:tcPr>
            <w:tcW w:w="3022" w:type="dxa"/>
            <w:tcBorders>
              <w:top w:val="nil"/>
              <w:left w:val="single" w:sz="8" w:space="0" w:color="000000"/>
              <w:bottom w:val="nil"/>
              <w:right w:val="nil"/>
            </w:tcBorders>
          </w:tcPr>
          <w:p w:rsidR="00D032B6" w:rsidRDefault="00D032B6">
            <w:pPr>
              <w:rPr>
                <w:lang w:eastAsia="zh-CN"/>
              </w:rPr>
            </w:pPr>
          </w:p>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db.collectionspace.createCL("student")</w:t>
            </w:r>
          </w:p>
        </w:tc>
        <w:tc>
          <w:tcPr>
            <w:tcW w:w="3157" w:type="dxa"/>
            <w:tcBorders>
              <w:top w:val="nil"/>
              <w:left w:val="single" w:sz="8" w:space="0" w:color="000000"/>
              <w:bottom w:val="nil"/>
              <w:right w:val="single" w:sz="8" w:space="0" w:color="000000"/>
            </w:tcBorders>
          </w:tcPr>
          <w:p w:rsidR="00D032B6" w:rsidRDefault="00D032B6"/>
        </w:tc>
      </w:tr>
      <w:tr w:rsidR="00D032B6">
        <w:trPr>
          <w:trHeight w:hRule="exact" w:val="270"/>
        </w:trPr>
        <w:tc>
          <w:tcPr>
            <w:tcW w:w="3022" w:type="dxa"/>
            <w:tcBorders>
              <w:top w:val="nil"/>
              <w:left w:val="single" w:sz="8" w:space="0" w:color="000000"/>
              <w:bottom w:val="nil"/>
              <w:right w:val="nil"/>
            </w:tcBorders>
          </w:tcPr>
          <w:p w:rsidR="00D032B6" w:rsidRDefault="00A23879">
            <w:pPr>
              <w:pStyle w:val="TableParagraph"/>
              <w:spacing w:line="22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alter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add</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name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varchar(50)</w:t>
            </w:r>
          </w:p>
        </w:tc>
        <w:tc>
          <w:tcPr>
            <w:tcW w:w="3292" w:type="dxa"/>
            <w:tcBorders>
              <w:top w:val="nil"/>
              <w:left w:val="nil"/>
              <w:bottom w:val="nil"/>
              <w:right w:val="single" w:sz="8" w:space="0" w:color="000000"/>
            </w:tcBorders>
          </w:tcPr>
          <w:p w:rsidR="00D032B6" w:rsidRDefault="00A23879">
            <w:pPr>
              <w:pStyle w:val="TableParagraph"/>
              <w:spacing w:line="228" w:lineRule="exact"/>
              <w:ind w:left="18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集合不描述或强制执行文档的结构，即在集</w:t>
            </w:r>
          </w:p>
        </w:tc>
        <w:tc>
          <w:tcPr>
            <w:tcW w:w="3157" w:type="dxa"/>
            <w:vMerge w:val="restart"/>
            <w:tcBorders>
              <w:top w:val="nil"/>
              <w:left w:val="single" w:sz="8" w:space="0" w:color="000000"/>
              <w:right w:val="single" w:sz="8" w:space="0" w:color="000000"/>
            </w:tcBorders>
          </w:tcPr>
          <w:p w:rsidR="00D032B6" w:rsidRDefault="00035F6E">
            <w:pPr>
              <w:pStyle w:val="TableParagraph"/>
              <w:spacing w:line="228" w:lineRule="exact"/>
              <w:ind w:left="40"/>
              <w:rPr>
                <w:rFonts w:ascii="微软雅黑" w:eastAsia="微软雅黑" w:hAnsi="微软雅黑" w:cs="微软雅黑"/>
                <w:sz w:val="14"/>
                <w:szCs w:val="14"/>
              </w:rPr>
            </w:pPr>
            <w:hyperlink w:anchor="_bookmark232" w:history="1">
              <w:r w:rsidR="00A23879">
                <w:rPr>
                  <w:rFonts w:ascii="微软雅黑" w:eastAsia="微软雅黑" w:hAnsi="微软雅黑" w:cs="微软雅黑"/>
                  <w:color w:val="0000FF"/>
                  <w:w w:val="95"/>
                  <w:sz w:val="14"/>
                  <w:szCs w:val="14"/>
                </w:rPr>
                <w:t>update()</w:t>
              </w:r>
            </w:hyperlink>
            <w:r w:rsidR="00A23879">
              <w:rPr>
                <w:rFonts w:ascii="微软雅黑" w:eastAsia="微软雅黑" w:hAnsi="微软雅黑" w:cs="微软雅黑"/>
                <w:color w:val="000000"/>
                <w:w w:val="95"/>
                <w:sz w:val="14"/>
                <w:szCs w:val="14"/>
              </w:rPr>
              <w:t>,</w:t>
            </w:r>
            <w:hyperlink w:anchor="_bookmark287" w:history="1">
              <w:r w:rsidR="00A23879">
                <w:rPr>
                  <w:rFonts w:ascii="微软雅黑" w:eastAsia="微软雅黑" w:hAnsi="微软雅黑" w:cs="微软雅黑"/>
                  <w:color w:val="0000FF"/>
                  <w:w w:val="95"/>
                  <w:sz w:val="14"/>
                  <w:szCs w:val="14"/>
                </w:rPr>
                <w:t>$set</w:t>
              </w:r>
            </w:hyperlink>
          </w:p>
        </w:tc>
      </w:tr>
      <w:tr w:rsidR="00D032B6">
        <w:trPr>
          <w:trHeight w:hRule="exact" w:val="240"/>
        </w:trPr>
        <w:tc>
          <w:tcPr>
            <w:tcW w:w="3022" w:type="dxa"/>
            <w:tcBorders>
              <w:top w:val="nil"/>
              <w:left w:val="single" w:sz="8" w:space="0" w:color="000000"/>
              <w:bottom w:val="nil"/>
              <w:right w:val="nil"/>
            </w:tcBorders>
          </w:tcPr>
          <w:p w:rsidR="00D032B6" w:rsidRDefault="00D032B6"/>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合上没有结构的改动操作，但是</w:t>
            </w:r>
            <w:r>
              <w:rPr>
                <w:rFonts w:ascii="微软雅黑" w:eastAsia="微软雅黑" w:hAnsi="微软雅黑" w:cs="微软雅黑"/>
                <w:spacing w:val="-28"/>
                <w:sz w:val="14"/>
                <w:szCs w:val="14"/>
                <w:lang w:eastAsia="zh-CN"/>
              </w:rPr>
              <w:t xml:space="preserve"> </w:t>
            </w:r>
            <w:r>
              <w:rPr>
                <w:rFonts w:ascii="微软雅黑" w:eastAsia="微软雅黑" w:hAnsi="微软雅黑" w:cs="微软雅黑"/>
                <w:sz w:val="14"/>
                <w:szCs w:val="14"/>
                <w:lang w:eastAsia="zh-CN"/>
              </w:rPr>
              <w:t>update()</w:t>
            </w:r>
            <w:r>
              <w:rPr>
                <w:rFonts w:ascii="微软雅黑" w:eastAsia="微软雅黑" w:hAnsi="微软雅黑" w:cs="微软雅黑"/>
                <w:spacing w:val="-28"/>
                <w:sz w:val="14"/>
                <w:szCs w:val="14"/>
                <w:lang w:eastAsia="zh-CN"/>
              </w:rPr>
              <w:t xml:space="preserve"> </w:t>
            </w:r>
            <w:r>
              <w:rPr>
                <w:rFonts w:ascii="微软雅黑" w:eastAsia="微软雅黑" w:hAnsi="微软雅黑" w:cs="微软雅黑"/>
                <w:sz w:val="14"/>
                <w:szCs w:val="14"/>
                <w:lang w:eastAsia="zh-CN"/>
              </w:rPr>
              <w:t>方</w:t>
            </w:r>
          </w:p>
        </w:tc>
        <w:tc>
          <w:tcPr>
            <w:tcW w:w="3157" w:type="dxa"/>
            <w:vMerge/>
            <w:tcBorders>
              <w:left w:val="single" w:sz="8" w:space="0" w:color="000000"/>
              <w:right w:val="single" w:sz="8" w:space="0" w:color="000000"/>
            </w:tcBorders>
          </w:tcPr>
          <w:p w:rsidR="00D032B6" w:rsidRDefault="00D032B6">
            <w:pPr>
              <w:rPr>
                <w:lang w:eastAsia="zh-CN"/>
              </w:rPr>
            </w:pPr>
          </w:p>
        </w:tc>
      </w:tr>
      <w:tr w:rsidR="00D032B6">
        <w:trPr>
          <w:trHeight w:hRule="exact" w:val="240"/>
        </w:trPr>
        <w:tc>
          <w:tcPr>
            <w:tcW w:w="3022" w:type="dxa"/>
            <w:tcBorders>
              <w:top w:val="nil"/>
              <w:left w:val="single" w:sz="8" w:space="0" w:color="000000"/>
              <w:bottom w:val="nil"/>
              <w:right w:val="nil"/>
            </w:tcBorders>
          </w:tcPr>
          <w:p w:rsidR="00D032B6" w:rsidRDefault="00D032B6">
            <w:pPr>
              <w:rPr>
                <w:lang w:eastAsia="zh-CN"/>
              </w:rPr>
            </w:pPr>
          </w:p>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rPr>
            </w:pPr>
            <w:r>
              <w:rPr>
                <w:rFonts w:ascii="微软雅黑" w:eastAsia="微软雅黑" w:hAnsi="微软雅黑" w:cs="微软雅黑"/>
                <w:sz w:val="14"/>
                <w:szCs w:val="14"/>
              </w:rPr>
              <w:t>法可以使用</w:t>
            </w:r>
            <w:r>
              <w:rPr>
                <w:rFonts w:ascii="微软雅黑" w:eastAsia="微软雅黑" w:hAnsi="微软雅黑" w:cs="微软雅黑"/>
                <w:spacing w:val="-14"/>
                <w:sz w:val="14"/>
                <w:szCs w:val="14"/>
              </w:rPr>
              <w:t xml:space="preserve"> </w:t>
            </w:r>
            <w:r>
              <w:rPr>
                <w:rFonts w:ascii="微软雅黑" w:eastAsia="微软雅黑" w:hAnsi="微软雅黑" w:cs="微软雅黑"/>
                <w:sz w:val="14"/>
                <w:szCs w:val="14"/>
              </w:rPr>
              <w:t>$set</w:t>
            </w:r>
            <w:r>
              <w:rPr>
                <w:rFonts w:ascii="微软雅黑" w:eastAsia="微软雅黑" w:hAnsi="微软雅黑" w:cs="微软雅黑"/>
                <w:spacing w:val="-13"/>
                <w:sz w:val="14"/>
                <w:szCs w:val="14"/>
              </w:rPr>
              <w:t xml:space="preserve"> </w:t>
            </w:r>
            <w:r>
              <w:rPr>
                <w:rFonts w:ascii="微软雅黑" w:eastAsia="微软雅黑" w:hAnsi="微软雅黑" w:cs="微软雅黑"/>
                <w:sz w:val="14"/>
                <w:szCs w:val="14"/>
              </w:rPr>
              <w:t>向文档记录添加不存在的字</w:t>
            </w:r>
          </w:p>
        </w:tc>
        <w:tc>
          <w:tcPr>
            <w:tcW w:w="3157" w:type="dxa"/>
            <w:vMerge/>
            <w:tcBorders>
              <w:left w:val="single" w:sz="8" w:space="0" w:color="000000"/>
              <w:right w:val="single" w:sz="8" w:space="0" w:color="000000"/>
            </w:tcBorders>
          </w:tcPr>
          <w:p w:rsidR="00D032B6" w:rsidRDefault="00D032B6"/>
        </w:tc>
      </w:tr>
      <w:tr w:rsidR="00D032B6">
        <w:trPr>
          <w:trHeight w:hRule="exact" w:val="240"/>
        </w:trPr>
        <w:tc>
          <w:tcPr>
            <w:tcW w:w="3022" w:type="dxa"/>
            <w:tcBorders>
              <w:top w:val="nil"/>
              <w:left w:val="single" w:sz="8" w:space="0" w:color="000000"/>
              <w:bottom w:val="nil"/>
              <w:right w:val="nil"/>
            </w:tcBorders>
          </w:tcPr>
          <w:p w:rsidR="00D032B6" w:rsidRDefault="00D032B6"/>
        </w:tc>
        <w:tc>
          <w:tcPr>
            <w:tcW w:w="3292" w:type="dxa"/>
            <w:tcBorders>
              <w:top w:val="nil"/>
              <w:left w:val="nil"/>
              <w:bottom w:val="nil"/>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段。db.collectionspace.student.update({},{$set:</w:t>
            </w:r>
          </w:p>
        </w:tc>
        <w:tc>
          <w:tcPr>
            <w:tcW w:w="3157" w:type="dxa"/>
            <w:vMerge/>
            <w:tcBorders>
              <w:left w:val="single" w:sz="8" w:space="0" w:color="000000"/>
              <w:right w:val="single" w:sz="8" w:space="0" w:color="000000"/>
            </w:tcBorders>
          </w:tcPr>
          <w:p w:rsidR="00D032B6" w:rsidRDefault="00D032B6"/>
        </w:tc>
      </w:tr>
      <w:tr w:rsidR="00D032B6">
        <w:trPr>
          <w:trHeight w:hRule="exact" w:val="270"/>
        </w:trPr>
        <w:tc>
          <w:tcPr>
            <w:tcW w:w="3022" w:type="dxa"/>
            <w:tcBorders>
              <w:top w:val="nil"/>
              <w:left w:val="single" w:sz="8" w:space="0" w:color="000000"/>
              <w:bottom w:val="single" w:sz="8" w:space="0" w:color="000000"/>
              <w:right w:val="nil"/>
            </w:tcBorders>
          </w:tcPr>
          <w:p w:rsidR="00D032B6" w:rsidRDefault="00D032B6"/>
        </w:tc>
        <w:tc>
          <w:tcPr>
            <w:tcW w:w="3292" w:type="dxa"/>
            <w:tcBorders>
              <w:top w:val="nil"/>
              <w:left w:val="nil"/>
              <w:bottom w:val="single" w:sz="8" w:space="0" w:color="000000"/>
              <w:right w:val="single" w:sz="8" w:space="0" w:color="000000"/>
            </w:tcBorders>
          </w:tcPr>
          <w:p w:rsidR="00D032B6" w:rsidRDefault="00A23879">
            <w:pPr>
              <w:pStyle w:val="TableParagraph"/>
              <w:spacing w:line="198"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{name:"Tom"}})</w:t>
            </w:r>
          </w:p>
        </w:tc>
        <w:tc>
          <w:tcPr>
            <w:tcW w:w="3157" w:type="dxa"/>
            <w:vMerge/>
            <w:tcBorders>
              <w:left w:val="single" w:sz="8" w:space="0" w:color="000000"/>
              <w:bottom w:val="single" w:sz="8" w:space="0" w:color="000000"/>
              <w:right w:val="single" w:sz="8" w:space="0" w:color="000000"/>
            </w:tcBorders>
          </w:tcPr>
          <w:p w:rsidR="00D032B6" w:rsidRDefault="00D032B6"/>
        </w:tc>
      </w:tr>
      <w:tr w:rsidR="00D032B6">
        <w:trPr>
          <w:trHeight w:hRule="exact" w:val="1260"/>
        </w:trPr>
        <w:tc>
          <w:tcPr>
            <w:tcW w:w="30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alter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drop</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column</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name</w:t>
            </w:r>
          </w:p>
        </w:tc>
        <w:tc>
          <w:tcPr>
            <w:tcW w:w="3292"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84" w:right="437"/>
              <w:jc w:val="both"/>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集合不描述或强制执行文档的结构，即在集</w:t>
            </w:r>
          </w:p>
          <w:p w:rsidR="00D032B6" w:rsidRDefault="00A23879">
            <w:pPr>
              <w:pStyle w:val="TableParagraph"/>
              <w:spacing w:before="1" w:line="241" w:lineRule="auto"/>
              <w:ind w:left="184" w:right="356"/>
              <w:jc w:val="both"/>
              <w:rPr>
                <w:rFonts w:ascii="微软雅黑" w:eastAsia="微软雅黑" w:hAnsi="微软雅黑" w:cs="微软雅黑"/>
                <w:sz w:val="14"/>
                <w:szCs w:val="14"/>
              </w:rPr>
            </w:pPr>
            <w:r>
              <w:rPr>
                <w:rFonts w:ascii="微软雅黑" w:eastAsia="微软雅黑" w:hAnsi="微软雅黑" w:cs="微软雅黑"/>
                <w:w w:val="95"/>
                <w:sz w:val="14"/>
                <w:szCs w:val="14"/>
              </w:rPr>
              <w:t>合上没有结构的改动操作，但是</w:t>
            </w:r>
            <w:r>
              <w:rPr>
                <w:rFonts w:ascii="微软雅黑" w:eastAsia="微软雅黑" w:hAnsi="微软雅黑" w:cs="微软雅黑"/>
                <w:spacing w:val="23"/>
                <w:w w:val="95"/>
                <w:sz w:val="14"/>
                <w:szCs w:val="14"/>
              </w:rPr>
              <w:t xml:space="preserve"> </w:t>
            </w:r>
            <w:r>
              <w:rPr>
                <w:rFonts w:ascii="微软雅黑" w:eastAsia="微软雅黑" w:hAnsi="微软雅黑" w:cs="微软雅黑"/>
                <w:w w:val="95"/>
                <w:sz w:val="14"/>
                <w:szCs w:val="14"/>
              </w:rPr>
              <w:t>update()</w:t>
            </w:r>
            <w:r>
              <w:rPr>
                <w:rFonts w:ascii="微软雅黑" w:eastAsia="微软雅黑" w:hAnsi="微软雅黑" w:cs="微软雅黑"/>
                <w:spacing w:val="24"/>
                <w:w w:val="95"/>
                <w:sz w:val="14"/>
                <w:szCs w:val="14"/>
              </w:rPr>
              <w:t xml:space="preserve"> </w:t>
            </w:r>
            <w:r>
              <w:rPr>
                <w:rFonts w:ascii="微软雅黑" w:eastAsia="微软雅黑" w:hAnsi="微软雅黑" w:cs="微软雅黑"/>
                <w:w w:val="95"/>
                <w:sz w:val="14"/>
                <w:szCs w:val="14"/>
              </w:rPr>
              <w:t>方</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法可以使用</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$unset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向文档记录删除存在的字</w:t>
            </w:r>
            <w:r>
              <w:rPr>
                <w:rFonts w:ascii="微软雅黑" w:eastAsia="微软雅黑" w:hAnsi="微软雅黑" w:cs="微软雅黑"/>
                <w:sz w:val="14"/>
                <w:szCs w:val="14"/>
              </w:rPr>
              <w:t xml:space="preserve"> </w:t>
            </w:r>
            <w:r>
              <w:rPr>
                <w:rFonts w:ascii="微软雅黑" w:eastAsia="微软雅黑" w:hAnsi="微软雅黑" w:cs="微软雅黑"/>
                <w:w w:val="95"/>
                <w:sz w:val="14"/>
                <w:szCs w:val="14"/>
              </w:rPr>
              <w:t>段。db.collectionspace.student.update({},</w:t>
            </w:r>
          </w:p>
          <w:p w:rsidR="00D032B6" w:rsidRDefault="00A23879">
            <w:pPr>
              <w:pStyle w:val="TableParagraph"/>
              <w:ind w:left="184" w:right="1605"/>
              <w:jc w:val="both"/>
              <w:rPr>
                <w:rFonts w:ascii="微软雅黑" w:eastAsia="微软雅黑" w:hAnsi="微软雅黑" w:cs="微软雅黑"/>
                <w:sz w:val="14"/>
                <w:szCs w:val="14"/>
              </w:rPr>
            </w:pPr>
            <w:r>
              <w:rPr>
                <w:rFonts w:ascii="微软雅黑" w:eastAsia="微软雅黑" w:hAnsi="微软雅黑" w:cs="微软雅黑"/>
                <w:w w:val="95"/>
                <w:sz w:val="14"/>
                <w:szCs w:val="14"/>
              </w:rPr>
              <w:t>{$unset:{name:"Tom"}})</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32" w:history="1">
              <w:r w:rsidR="00A23879">
                <w:rPr>
                  <w:rFonts w:ascii="微软雅黑" w:eastAsia="微软雅黑" w:hAnsi="微软雅黑" w:cs="微软雅黑"/>
                  <w:color w:val="0000FF"/>
                  <w:w w:val="95"/>
                  <w:sz w:val="14"/>
                  <w:szCs w:val="14"/>
                </w:rPr>
                <w:t>update()</w:t>
              </w:r>
            </w:hyperlink>
            <w:r w:rsidR="00A23879">
              <w:rPr>
                <w:rFonts w:ascii="微软雅黑" w:eastAsia="微软雅黑" w:hAnsi="微软雅黑" w:cs="微软雅黑"/>
                <w:color w:val="000000"/>
                <w:w w:val="95"/>
                <w:sz w:val="14"/>
                <w:szCs w:val="14"/>
              </w:rPr>
              <w:t>,</w:t>
            </w:r>
            <w:hyperlink w:anchor="_bookmark288" w:history="1">
              <w:r w:rsidR="00A23879">
                <w:rPr>
                  <w:rFonts w:ascii="微软雅黑" w:eastAsia="微软雅黑" w:hAnsi="微软雅黑" w:cs="微软雅黑"/>
                  <w:color w:val="0000FF"/>
                  <w:w w:val="95"/>
                  <w:sz w:val="14"/>
                  <w:szCs w:val="14"/>
                </w:rPr>
                <w:t>$unset</w:t>
              </w:r>
            </w:hyperlink>
          </w:p>
        </w:tc>
      </w:tr>
      <w:tr w:rsidR="00D032B6">
        <w:trPr>
          <w:trHeight w:hRule="exact" w:val="540"/>
        </w:trPr>
        <w:tc>
          <w:tcPr>
            <w:tcW w:w="30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create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index</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index_stu_id</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on</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(stu_id)</w:t>
            </w:r>
          </w:p>
        </w:tc>
        <w:tc>
          <w:tcPr>
            <w:tcW w:w="3292"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84"/>
              <w:rPr>
                <w:rFonts w:ascii="微软雅黑" w:eastAsia="微软雅黑" w:hAnsi="微软雅黑" w:cs="微软雅黑"/>
                <w:sz w:val="14"/>
                <w:szCs w:val="14"/>
              </w:rPr>
            </w:pPr>
            <w:r>
              <w:rPr>
                <w:rFonts w:ascii="微软雅黑" w:eastAsia="微软雅黑" w:hAnsi="微软雅黑" w:cs="微软雅黑"/>
                <w:w w:val="90"/>
                <w:sz w:val="14"/>
                <w:szCs w:val="14"/>
              </w:rPr>
              <w:t>db.collectionspace.student.createIndex("index_st</w:t>
            </w:r>
            <w:r>
              <w:rPr>
                <w:rFonts w:ascii="微软雅黑" w:eastAsia="微软雅黑" w:hAnsi="微软雅黑" w:cs="微软雅黑"/>
                <w:spacing w:val="-7"/>
                <w:w w:val="90"/>
                <w:sz w:val="14"/>
                <w:szCs w:val="14"/>
              </w:rPr>
              <w:t>u</w:t>
            </w:r>
          </w:p>
          <w:p w:rsidR="00D032B6" w:rsidRDefault="00A23879">
            <w:pPr>
              <w:pStyle w:val="TableParagraph"/>
              <w:spacing w:before="1"/>
              <w:ind w:left="184"/>
              <w:rPr>
                <w:rFonts w:ascii="微软雅黑" w:eastAsia="微软雅黑" w:hAnsi="微软雅黑" w:cs="微软雅黑"/>
                <w:sz w:val="14"/>
                <w:szCs w:val="14"/>
              </w:rPr>
            </w:pPr>
            <w:r>
              <w:rPr>
                <w:rFonts w:ascii="微软雅黑" w:eastAsia="微软雅黑" w:hAnsi="微软雅黑" w:cs="微软雅黑"/>
                <w:w w:val="95"/>
                <w:sz w:val="14"/>
                <w:szCs w:val="14"/>
              </w:rPr>
              <w:t>{stu_id:-1})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22" w:history="1">
              <w:r w:rsidR="00A23879">
                <w:rPr>
                  <w:rFonts w:ascii="微软雅黑" w:eastAsia="微软雅黑" w:hAnsi="微软雅黑" w:cs="微软雅黑"/>
                  <w:color w:val="0000FF"/>
                  <w:spacing w:val="-61"/>
                  <w:w w:val="95"/>
                  <w:sz w:val="14"/>
                  <w:szCs w:val="14"/>
                </w:rPr>
                <w:t>c</w:t>
              </w:r>
              <w:r w:rsidR="00A23879">
                <w:rPr>
                  <w:rFonts w:ascii="微软雅黑" w:eastAsia="微软雅黑" w:hAnsi="微软雅黑" w:cs="微软雅黑"/>
                  <w:color w:val="000000"/>
                  <w:w w:val="95"/>
                  <w:sz w:val="14"/>
                  <w:szCs w:val="14"/>
                </w:rPr>
                <w:t>_</w:t>
              </w:r>
              <w:r w:rsidR="00A23879">
                <w:rPr>
                  <w:rFonts w:ascii="微软雅黑" w:eastAsia="微软雅黑" w:hAnsi="微软雅黑" w:cs="微软雅黑"/>
                  <w:color w:val="000000"/>
                  <w:spacing w:val="-34"/>
                  <w:w w:val="95"/>
                  <w:sz w:val="14"/>
                  <w:szCs w:val="14"/>
                </w:rPr>
                <w:t>i</w:t>
              </w:r>
              <w:r w:rsidR="00A23879">
                <w:rPr>
                  <w:rFonts w:ascii="微软雅黑" w:eastAsia="微软雅黑" w:hAnsi="微软雅黑" w:cs="微软雅黑"/>
                  <w:color w:val="0000FF"/>
                  <w:spacing w:val="-20"/>
                  <w:w w:val="95"/>
                  <w:sz w:val="14"/>
                  <w:szCs w:val="14"/>
                </w:rPr>
                <w:t>r</w:t>
              </w:r>
              <w:r w:rsidR="00A23879">
                <w:rPr>
                  <w:rFonts w:ascii="微软雅黑" w:eastAsia="微软雅黑" w:hAnsi="微软雅黑" w:cs="微软雅黑"/>
                  <w:color w:val="000000"/>
                  <w:spacing w:val="-65"/>
                  <w:w w:val="95"/>
                  <w:sz w:val="14"/>
                  <w:szCs w:val="14"/>
                </w:rPr>
                <w:t>d</w:t>
              </w:r>
              <w:r w:rsidR="00A23879">
                <w:rPr>
                  <w:rFonts w:ascii="微软雅黑" w:eastAsia="微软雅黑" w:hAnsi="微软雅黑" w:cs="微软雅黑"/>
                  <w:color w:val="0000FF"/>
                  <w:spacing w:val="-15"/>
                  <w:w w:val="95"/>
                  <w:sz w:val="14"/>
                  <w:szCs w:val="14"/>
                </w:rPr>
                <w:t>e</w:t>
              </w:r>
              <w:r w:rsidR="00A23879">
                <w:rPr>
                  <w:rFonts w:ascii="微软雅黑" w:eastAsia="微软雅黑" w:hAnsi="微软雅黑" w:cs="微软雅黑"/>
                  <w:color w:val="000000"/>
                  <w:spacing w:val="-45"/>
                  <w:w w:val="95"/>
                  <w:sz w:val="14"/>
                  <w:szCs w:val="14"/>
                </w:rPr>
                <w:t>"</w:t>
              </w:r>
              <w:r w:rsidR="00A23879">
                <w:rPr>
                  <w:rFonts w:ascii="微软雅黑" w:eastAsia="微软雅黑" w:hAnsi="微软雅黑" w:cs="微软雅黑"/>
                  <w:color w:val="0000FF"/>
                  <w:spacing w:val="-32"/>
                  <w:w w:val="95"/>
                  <w:sz w:val="14"/>
                  <w:szCs w:val="14"/>
                </w:rPr>
                <w:t>a</w:t>
              </w:r>
              <w:r w:rsidR="00A23879">
                <w:rPr>
                  <w:rFonts w:ascii="微软雅黑" w:eastAsia="微软雅黑" w:hAnsi="微软雅黑" w:cs="微软雅黑"/>
                  <w:color w:val="000000"/>
                  <w:spacing w:val="-4"/>
                  <w:w w:val="95"/>
                  <w:sz w:val="14"/>
                  <w:szCs w:val="14"/>
                </w:rPr>
                <w:t>,</w:t>
              </w:r>
              <w:r w:rsidR="00A23879">
                <w:rPr>
                  <w:rFonts w:ascii="微软雅黑" w:eastAsia="微软雅黑" w:hAnsi="微软雅黑" w:cs="微软雅黑"/>
                  <w:color w:val="0000FF"/>
                  <w:w w:val="95"/>
                  <w:sz w:val="14"/>
                  <w:szCs w:val="14"/>
                </w:rPr>
                <w:t>teIndex()</w:t>
              </w:r>
            </w:hyperlink>
            <w:r w:rsidR="00A23879">
              <w:rPr>
                <w:rFonts w:ascii="微软雅黑" w:eastAsia="微软雅黑" w:hAnsi="微软雅黑" w:cs="微软雅黑"/>
                <w:color w:val="000000"/>
                <w:w w:val="95"/>
                <w:sz w:val="14"/>
                <w:szCs w:val="14"/>
              </w:rPr>
              <w:t>,</w:t>
            </w:r>
            <w:hyperlink w:anchor="_bookmark11" w:history="1">
              <w:r w:rsidR="00A23879">
                <w:rPr>
                  <w:rFonts w:ascii="微软雅黑" w:eastAsia="微软雅黑" w:hAnsi="微软雅黑" w:cs="微软雅黑"/>
                  <w:color w:val="0000FF"/>
                  <w:w w:val="95"/>
                  <w:sz w:val="14"/>
                  <w:szCs w:val="14"/>
                </w:rPr>
                <w:t>index</w:t>
              </w:r>
            </w:hyperlink>
          </w:p>
        </w:tc>
      </w:tr>
      <w:tr w:rsidR="00D032B6">
        <w:trPr>
          <w:trHeight w:hRule="exact" w:val="305"/>
        </w:trPr>
        <w:tc>
          <w:tcPr>
            <w:tcW w:w="3022"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drop</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table</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student</w:t>
            </w:r>
          </w:p>
        </w:tc>
        <w:tc>
          <w:tcPr>
            <w:tcW w:w="3292"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84"/>
              <w:rPr>
                <w:rFonts w:ascii="微软雅黑" w:eastAsia="微软雅黑" w:hAnsi="微软雅黑" w:cs="微软雅黑"/>
                <w:sz w:val="14"/>
                <w:szCs w:val="14"/>
              </w:rPr>
            </w:pPr>
            <w:r>
              <w:rPr>
                <w:rFonts w:ascii="微软雅黑" w:eastAsia="微软雅黑" w:hAnsi="微软雅黑" w:cs="微软雅黑"/>
                <w:w w:val="95"/>
                <w:sz w:val="14"/>
                <w:szCs w:val="14"/>
              </w:rPr>
              <w:t>db.collectionspace.dropCL("student")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18" w:lineRule="exact"/>
              <w:ind w:left="40"/>
              <w:rPr>
                <w:rFonts w:ascii="微软雅黑" w:eastAsia="微软雅黑" w:hAnsi="微软雅黑" w:cs="微软雅黑"/>
                <w:sz w:val="14"/>
                <w:szCs w:val="14"/>
              </w:rPr>
            </w:pPr>
            <w:hyperlink w:anchor="_bookmark215" w:history="1">
              <w:r w:rsidR="00A23879">
                <w:rPr>
                  <w:rFonts w:ascii="微软雅黑" w:eastAsia="微软雅黑" w:hAnsi="微软雅黑" w:cs="微软雅黑"/>
                  <w:color w:val="0000FF"/>
                  <w:w w:val="90"/>
                  <w:sz w:val="14"/>
                  <w:szCs w:val="14"/>
                </w:rPr>
                <w:t>dropCL()</w:t>
              </w:r>
            </w:hyperlink>
          </w:p>
        </w:tc>
      </w:tr>
    </w:tbl>
    <w:p w:rsidR="00D032B6" w:rsidRDefault="00D032B6">
      <w:pPr>
        <w:spacing w:before="3" w:line="200" w:lineRule="exact"/>
        <w:rPr>
          <w:sz w:val="20"/>
          <w:szCs w:val="20"/>
        </w:rPr>
      </w:pPr>
    </w:p>
    <w:p w:rsidR="00D032B6" w:rsidRDefault="00A23879">
      <w:pPr>
        <w:pStyle w:val="BodyText"/>
        <w:spacing w:line="312" w:lineRule="exact"/>
      </w:pPr>
      <w:r>
        <w:t>Insert</w:t>
      </w:r>
    </w:p>
    <w:p w:rsidR="00D032B6" w:rsidRDefault="00A23879">
      <w:pPr>
        <w:pStyle w:val="BodyText"/>
        <w:spacing w:before="18"/>
      </w:pPr>
      <w:r>
        <w:t>下表给出了各种</w:t>
      </w:r>
      <w:r>
        <w:rPr>
          <w:spacing w:val="-33"/>
        </w:rPr>
        <w:t xml:space="preserve"> </w:t>
      </w:r>
      <w:r>
        <w:t>SQL</w:t>
      </w:r>
      <w:r>
        <w:rPr>
          <w:spacing w:val="-33"/>
        </w:rPr>
        <w:t xml:space="preserve"> </w:t>
      </w:r>
      <w:r>
        <w:t>语句在表级上的插入操作和</w:t>
      </w:r>
      <w:r>
        <w:rPr>
          <w:spacing w:val="-33"/>
        </w:rPr>
        <w:t xml:space="preserve"> </w:t>
      </w:r>
      <w:r>
        <w:t>SequoiaDB</w:t>
      </w:r>
      <w:r>
        <w:rPr>
          <w:spacing w:val="-33"/>
        </w:rPr>
        <w:t xml:space="preserve"> </w:t>
      </w:r>
      <w:r>
        <w:t>上相应的操作：</w:t>
      </w:r>
    </w:p>
    <w:p w:rsidR="00D032B6" w:rsidRDefault="00D032B6">
      <w:pPr>
        <w:spacing w:before="5" w:line="60" w:lineRule="exact"/>
        <w:rPr>
          <w:sz w:val="6"/>
          <w:szCs w:val="6"/>
        </w:rPr>
      </w:pPr>
    </w:p>
    <w:tbl>
      <w:tblPr>
        <w:tblW w:w="0" w:type="auto"/>
        <w:tblInd w:w="923" w:type="dxa"/>
        <w:tblLayout w:type="fixed"/>
        <w:tblCellMar>
          <w:left w:w="0" w:type="dxa"/>
          <w:right w:w="0" w:type="dxa"/>
        </w:tblCellMar>
        <w:tblLook w:val="01E0"/>
      </w:tblPr>
      <w:tblGrid>
        <w:gridCol w:w="3051"/>
        <w:gridCol w:w="3264"/>
        <w:gridCol w:w="3157"/>
      </w:tblGrid>
      <w:tr w:rsidR="00D032B6">
        <w:trPr>
          <w:trHeight w:hRule="exact" w:val="295"/>
        </w:trPr>
        <w:tc>
          <w:tcPr>
            <w:tcW w:w="3051"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264"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156"/>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相关链接</w:t>
            </w:r>
          </w:p>
        </w:tc>
      </w:tr>
      <w:tr w:rsidR="00D032B6">
        <w:trPr>
          <w:trHeight w:hRule="exact" w:val="305"/>
        </w:trPr>
        <w:tc>
          <w:tcPr>
            <w:tcW w:w="3051" w:type="dxa"/>
            <w:tcBorders>
              <w:top w:val="single" w:sz="8" w:space="0" w:color="000000"/>
              <w:left w:val="single" w:sz="8" w:space="0" w:color="000000"/>
              <w:bottom w:val="single" w:sz="8" w:space="0" w:color="000000"/>
              <w:right w:val="nil"/>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insert</w:t>
            </w:r>
            <w:r>
              <w:rPr>
                <w:rFonts w:ascii="微软雅黑" w:eastAsia="微软雅黑" w:hAnsi="微软雅黑" w:cs="微软雅黑"/>
                <w:spacing w:val="-16"/>
                <w:w w:val="95"/>
                <w:sz w:val="14"/>
                <w:szCs w:val="14"/>
              </w:rPr>
              <w:t xml:space="preserve"> </w:t>
            </w:r>
            <w:r>
              <w:rPr>
                <w:rFonts w:ascii="微软雅黑" w:eastAsia="微软雅黑" w:hAnsi="微软雅黑" w:cs="微软雅黑"/>
                <w:w w:val="95"/>
                <w:sz w:val="14"/>
                <w:szCs w:val="14"/>
              </w:rPr>
              <w:t>into</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student(stu_id,age)</w:t>
            </w:r>
            <w:r>
              <w:rPr>
                <w:rFonts w:ascii="微软雅黑" w:eastAsia="微软雅黑" w:hAnsi="微软雅黑" w:cs="微软雅黑"/>
                <w:spacing w:val="-15"/>
                <w:w w:val="95"/>
                <w:sz w:val="14"/>
                <w:szCs w:val="14"/>
              </w:rPr>
              <w:t xml:space="preserve"> </w:t>
            </w:r>
            <w:r>
              <w:rPr>
                <w:rFonts w:ascii="微软雅黑" w:eastAsia="微软雅黑" w:hAnsi="微软雅黑" w:cs="微软雅黑"/>
                <w:w w:val="95"/>
                <w:sz w:val="14"/>
                <w:szCs w:val="14"/>
              </w:rPr>
              <w:t>values("01",20)</w:t>
            </w:r>
          </w:p>
        </w:tc>
        <w:tc>
          <w:tcPr>
            <w:tcW w:w="3264" w:type="dxa"/>
            <w:tcBorders>
              <w:top w:val="single" w:sz="8" w:space="0" w:color="000000"/>
              <w:left w:val="nil"/>
              <w:bottom w:val="single" w:sz="8" w:space="0" w:color="000000"/>
              <w:right w:val="single" w:sz="8" w:space="0" w:color="000000"/>
            </w:tcBorders>
          </w:tcPr>
          <w:p w:rsidR="00D032B6" w:rsidRDefault="00A23879">
            <w:pPr>
              <w:pStyle w:val="TableParagraph"/>
              <w:spacing w:line="218" w:lineRule="exact"/>
              <w:ind w:left="156" w:right="-5"/>
              <w:rPr>
                <w:rFonts w:ascii="微软雅黑" w:eastAsia="微软雅黑" w:hAnsi="微软雅黑" w:cs="微软雅黑"/>
                <w:sz w:val="14"/>
                <w:szCs w:val="14"/>
              </w:rPr>
            </w:pPr>
            <w:r>
              <w:rPr>
                <w:rFonts w:ascii="微软雅黑" w:eastAsia="微软雅黑" w:hAnsi="微软雅黑" w:cs="微软雅黑"/>
                <w:w w:val="90"/>
                <w:sz w:val="14"/>
                <w:szCs w:val="14"/>
              </w:rPr>
              <w:t>db.collectionspace.student.insert({stu_id:"01",age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16"/>
              <w:rPr>
                <w:rFonts w:ascii="微软雅黑" w:eastAsia="微软雅黑" w:hAnsi="微软雅黑" w:cs="微软雅黑"/>
                <w:sz w:val="14"/>
                <w:szCs w:val="14"/>
              </w:rPr>
            </w:pPr>
            <w:r>
              <w:rPr>
                <w:rFonts w:ascii="微软雅黑" w:eastAsia="微软雅黑" w:hAnsi="微软雅黑" w:cs="微软雅黑"/>
                <w:w w:val="95"/>
                <w:sz w:val="14"/>
                <w:szCs w:val="14"/>
              </w:rPr>
              <w:t>:</w:t>
            </w:r>
            <w:r>
              <w:rPr>
                <w:rFonts w:ascii="微软雅黑" w:eastAsia="微软雅黑" w:hAnsi="微软雅黑" w:cs="微软雅黑"/>
                <w:spacing w:val="-62"/>
                <w:w w:val="95"/>
                <w:sz w:val="14"/>
                <w:szCs w:val="14"/>
              </w:rPr>
              <w:t>2</w:t>
            </w:r>
            <w:hyperlink w:anchor="_bookmark227" w:history="1">
              <w:r>
                <w:rPr>
                  <w:rFonts w:ascii="微软雅黑" w:eastAsia="微软雅黑" w:hAnsi="微软雅黑" w:cs="微软雅黑"/>
                  <w:color w:val="0000FF"/>
                  <w:w w:val="95"/>
                  <w:sz w:val="14"/>
                  <w:szCs w:val="14"/>
                </w:rPr>
                <w:t>i</w:t>
              </w:r>
              <w:r>
                <w:rPr>
                  <w:rFonts w:ascii="微软雅黑" w:eastAsia="微软雅黑" w:hAnsi="微软雅黑" w:cs="微软雅黑"/>
                  <w:color w:val="0000FF"/>
                  <w:spacing w:val="-59"/>
                  <w:w w:val="95"/>
                  <w:sz w:val="14"/>
                  <w:szCs w:val="14"/>
                </w:rPr>
                <w:t>n</w:t>
              </w:r>
              <w:r>
                <w:rPr>
                  <w:rFonts w:ascii="微软雅黑" w:eastAsia="微软雅黑" w:hAnsi="微软雅黑" w:cs="微软雅黑"/>
                  <w:color w:val="000000"/>
                  <w:spacing w:val="-20"/>
                  <w:w w:val="95"/>
                  <w:sz w:val="14"/>
                  <w:szCs w:val="14"/>
                </w:rPr>
                <w:t>0</w:t>
              </w:r>
              <w:r>
                <w:rPr>
                  <w:rFonts w:ascii="微软雅黑" w:eastAsia="微软雅黑" w:hAnsi="微软雅黑" w:cs="微软雅黑"/>
                  <w:color w:val="0000FF"/>
                  <w:spacing w:val="-46"/>
                  <w:w w:val="95"/>
                  <w:sz w:val="14"/>
                  <w:szCs w:val="14"/>
                </w:rPr>
                <w:t>s</w:t>
              </w:r>
              <w:r>
                <w:rPr>
                  <w:rFonts w:ascii="微软雅黑" w:eastAsia="微软雅黑" w:hAnsi="微软雅黑" w:cs="微软雅黑"/>
                  <w:color w:val="000000"/>
                  <w:spacing w:val="-5"/>
                  <w:w w:val="95"/>
                  <w:sz w:val="14"/>
                  <w:szCs w:val="14"/>
                </w:rPr>
                <w:t>}</w:t>
              </w:r>
              <w:r>
                <w:rPr>
                  <w:rFonts w:ascii="微软雅黑" w:eastAsia="微软雅黑" w:hAnsi="微软雅黑" w:cs="微软雅黑"/>
                  <w:color w:val="0000FF"/>
                  <w:spacing w:val="-72"/>
                  <w:w w:val="95"/>
                  <w:sz w:val="14"/>
                  <w:szCs w:val="14"/>
                </w:rPr>
                <w:t>e</w:t>
              </w:r>
              <w:r>
                <w:rPr>
                  <w:rFonts w:ascii="微软雅黑" w:eastAsia="微软雅黑" w:hAnsi="微软雅黑" w:cs="微软雅黑"/>
                  <w:color w:val="000000"/>
                  <w:w w:val="95"/>
                  <w:sz w:val="14"/>
                  <w:szCs w:val="14"/>
                </w:rPr>
                <w:t>)</w:t>
              </w:r>
              <w:r>
                <w:rPr>
                  <w:rFonts w:ascii="微软雅黑" w:eastAsia="微软雅黑" w:hAnsi="微软雅黑" w:cs="微软雅黑"/>
                  <w:color w:val="000000"/>
                  <w:spacing w:val="-6"/>
                  <w:w w:val="95"/>
                  <w:sz w:val="14"/>
                  <w:szCs w:val="14"/>
                </w:rPr>
                <w:t xml:space="preserve"> </w:t>
              </w:r>
              <w:r>
                <w:rPr>
                  <w:rFonts w:ascii="微软雅黑" w:eastAsia="微软雅黑" w:hAnsi="微软雅黑" w:cs="微软雅黑"/>
                  <w:color w:val="0000FF"/>
                  <w:w w:val="95"/>
                  <w:sz w:val="14"/>
                  <w:szCs w:val="14"/>
                </w:rPr>
                <w:t>rt()</w:t>
              </w:r>
            </w:hyperlink>
          </w:p>
        </w:tc>
      </w:tr>
    </w:tbl>
    <w:p w:rsidR="00D032B6" w:rsidRDefault="00D032B6">
      <w:pPr>
        <w:spacing w:before="3" w:line="200" w:lineRule="exact"/>
        <w:rPr>
          <w:sz w:val="20"/>
          <w:szCs w:val="20"/>
        </w:rPr>
      </w:pPr>
    </w:p>
    <w:p w:rsidR="00D032B6" w:rsidRDefault="00A23879">
      <w:pPr>
        <w:pStyle w:val="BodyText"/>
        <w:spacing w:line="312" w:lineRule="exact"/>
      </w:pPr>
      <w:r>
        <w:rPr>
          <w:w w:val="90"/>
        </w:rPr>
        <w:t>Select</w:t>
      </w:r>
    </w:p>
    <w:p w:rsidR="00D032B6" w:rsidRDefault="00A23879">
      <w:pPr>
        <w:pStyle w:val="BodyText"/>
        <w:spacing w:before="18"/>
        <w:rPr>
          <w:lang w:eastAsia="zh-CN"/>
        </w:rPr>
      </w:pPr>
      <w:r>
        <w:rPr>
          <w:lang w:eastAsia="zh-CN"/>
        </w:rPr>
        <w:t>下表给出了各种</w:t>
      </w:r>
      <w:r>
        <w:rPr>
          <w:spacing w:val="-33"/>
          <w:lang w:eastAsia="zh-CN"/>
        </w:rPr>
        <w:t xml:space="preserve"> </w:t>
      </w:r>
      <w:r>
        <w:rPr>
          <w:lang w:eastAsia="zh-CN"/>
        </w:rPr>
        <w:t>SQL</w:t>
      </w:r>
      <w:r>
        <w:rPr>
          <w:spacing w:val="-33"/>
          <w:lang w:eastAsia="zh-CN"/>
        </w:rPr>
        <w:t xml:space="preserve"> </w:t>
      </w:r>
      <w:r>
        <w:rPr>
          <w:lang w:eastAsia="zh-CN"/>
        </w:rPr>
        <w:t>语句在表级上的读操作和</w:t>
      </w:r>
      <w:r>
        <w:rPr>
          <w:spacing w:val="-33"/>
          <w:lang w:eastAsia="zh-CN"/>
        </w:rPr>
        <w:t xml:space="preserve"> </w:t>
      </w:r>
      <w:r>
        <w:rPr>
          <w:lang w:eastAsia="zh-CN"/>
        </w:rPr>
        <w:t>SequoiaDB</w:t>
      </w:r>
      <w:r>
        <w:rPr>
          <w:spacing w:val="-33"/>
          <w:lang w:eastAsia="zh-CN"/>
        </w:rPr>
        <w:t xml:space="preserve"> </w:t>
      </w:r>
      <w:r>
        <w:rPr>
          <w:lang w:eastAsia="zh-CN"/>
        </w:rPr>
        <w:t>上相应的操作：</w:t>
      </w:r>
    </w:p>
    <w:p w:rsidR="00D032B6" w:rsidRDefault="00D032B6">
      <w:pPr>
        <w:spacing w:before="5" w:line="60" w:lineRule="exact"/>
        <w:rPr>
          <w:sz w:val="6"/>
          <w:szCs w:val="6"/>
          <w:lang w:eastAsia="zh-CN"/>
        </w:rPr>
      </w:pPr>
    </w:p>
    <w:tbl>
      <w:tblPr>
        <w:tblW w:w="0" w:type="auto"/>
        <w:tblInd w:w="923" w:type="dxa"/>
        <w:tblLayout w:type="fixed"/>
        <w:tblCellMar>
          <w:left w:w="0" w:type="dxa"/>
          <w:right w:w="0" w:type="dxa"/>
        </w:tblCellMar>
        <w:tblLook w:val="01E0"/>
      </w:tblPr>
      <w:tblGrid>
        <w:gridCol w:w="3003"/>
        <w:gridCol w:w="3312"/>
        <w:gridCol w:w="3157"/>
      </w:tblGrid>
      <w:tr w:rsidR="00D032B6">
        <w:trPr>
          <w:trHeight w:hRule="exact" w:val="305"/>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相关链接</w:t>
            </w:r>
          </w:p>
        </w:tc>
      </w:tr>
      <w:tr w:rsidR="00D032B6">
        <w:trPr>
          <w:trHeight w:hRule="exact" w:val="300"/>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select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from</w:t>
            </w:r>
            <w:r>
              <w:rPr>
                <w:rFonts w:ascii="微软雅黑" w:eastAsia="微软雅黑" w:hAnsi="微软雅黑" w:cs="微软雅黑"/>
                <w:spacing w:val="-26"/>
                <w:sz w:val="14"/>
                <w:szCs w:val="14"/>
              </w:rPr>
              <w:t xml:space="preserve"> </w:t>
            </w:r>
            <w:r>
              <w:rPr>
                <w:rFonts w:ascii="微软雅黑" w:eastAsia="微软雅黑" w:hAnsi="微软雅黑" w:cs="微软雅黑"/>
                <w:sz w:val="14"/>
                <w:szCs w:val="14"/>
              </w:rPr>
              <w:t>student</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db.collectionspace.student.find()</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5" w:history="1">
              <w:r w:rsidR="00A23879">
                <w:rPr>
                  <w:rFonts w:ascii="微软雅黑" w:eastAsia="微软雅黑" w:hAnsi="微软雅黑" w:cs="微软雅黑"/>
                  <w:color w:val="0000FF"/>
                  <w:w w:val="90"/>
                  <w:sz w:val="14"/>
                  <w:szCs w:val="14"/>
                </w:rPr>
                <w:t>find()</w:t>
              </w:r>
            </w:hyperlink>
          </w:p>
        </w:tc>
      </w:tr>
      <w:tr w:rsidR="00D032B6">
        <w:trPr>
          <w:trHeight w:hRule="exact" w:val="540"/>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stu_id,</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10"/>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student</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db.collectionspace.student.find({},</w:t>
            </w:r>
          </w:p>
          <w:p w:rsidR="00D032B6" w:rsidRDefault="00A23879">
            <w:pPr>
              <w:pStyle w:val="TableParagraph"/>
              <w:spacing w:before="1"/>
              <w:ind w:left="204"/>
              <w:rPr>
                <w:rFonts w:ascii="微软雅黑" w:eastAsia="微软雅黑" w:hAnsi="微软雅黑" w:cs="微软雅黑"/>
                <w:sz w:val="14"/>
                <w:szCs w:val="14"/>
              </w:rPr>
            </w:pPr>
            <w:r>
              <w:rPr>
                <w:rFonts w:ascii="微软雅黑" w:eastAsia="微软雅黑" w:hAnsi="微软雅黑" w:cs="微软雅黑"/>
                <w:w w:val="95"/>
                <w:sz w:val="14"/>
                <w:szCs w:val="14"/>
              </w:rPr>
              <w:t>{stu_id:"01",age:20})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5" w:history="1">
              <w:r w:rsidR="00A23879">
                <w:rPr>
                  <w:rFonts w:ascii="微软雅黑" w:eastAsia="微软雅黑" w:hAnsi="微软雅黑" w:cs="微软雅黑"/>
                  <w:color w:val="0000FF"/>
                  <w:w w:val="90"/>
                  <w:sz w:val="14"/>
                  <w:szCs w:val="14"/>
                </w:rPr>
                <w:t>find()</w:t>
              </w:r>
            </w:hyperlink>
          </w:p>
        </w:tc>
      </w:tr>
      <w:tr w:rsidR="00D032B6">
        <w:trPr>
          <w:trHeight w:hRule="exact" w:val="300"/>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9"/>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&gt;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25</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db.collectionspace.student.find({age:{$gt:25}})</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5" w:history="1">
              <w:r w:rsidR="00A23879">
                <w:rPr>
                  <w:rFonts w:ascii="微软雅黑" w:eastAsia="微软雅黑" w:hAnsi="微软雅黑" w:cs="微软雅黑"/>
                  <w:color w:val="0000FF"/>
                  <w:w w:val="90"/>
                  <w:sz w:val="14"/>
                  <w:szCs w:val="14"/>
                </w:rPr>
                <w:t>find()</w:t>
              </w:r>
            </w:hyperlink>
            <w:r w:rsidR="00A23879">
              <w:rPr>
                <w:rFonts w:ascii="微软雅黑" w:eastAsia="微软雅黑" w:hAnsi="微软雅黑" w:cs="微软雅黑"/>
                <w:color w:val="000000"/>
                <w:w w:val="90"/>
                <w:sz w:val="14"/>
                <w:szCs w:val="14"/>
              </w:rPr>
              <w:t>,</w:t>
            </w:r>
            <w:hyperlink w:anchor="_bookmark265" w:history="1">
              <w:r w:rsidR="00A23879">
                <w:rPr>
                  <w:rFonts w:ascii="微软雅黑" w:eastAsia="微软雅黑" w:hAnsi="微软雅黑" w:cs="微软雅黑"/>
                  <w:color w:val="0000FF"/>
                  <w:w w:val="90"/>
                  <w:sz w:val="14"/>
                  <w:szCs w:val="14"/>
                </w:rPr>
                <w:t>$gt</w:t>
              </w:r>
            </w:hyperlink>
          </w:p>
        </w:tc>
      </w:tr>
      <w:tr w:rsidR="00D032B6">
        <w:trPr>
          <w:trHeight w:hRule="exact" w:val="540"/>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25</w:t>
            </w:r>
            <w:r>
              <w:rPr>
                <w:rFonts w:ascii="微软雅黑" w:eastAsia="微软雅黑" w:hAnsi="微软雅黑" w:cs="微软雅黑"/>
                <w:spacing w:val="-11"/>
                <w:w w:val="95"/>
                <w:sz w:val="14"/>
                <w:szCs w:val="14"/>
              </w:rPr>
              <w:t xml:space="preserve"> </w:t>
            </w:r>
            <w:r>
              <w:rPr>
                <w:rFonts w:ascii="微软雅黑" w:eastAsia="微软雅黑" w:hAnsi="微软雅黑" w:cs="微软雅黑"/>
                <w:w w:val="95"/>
                <w:sz w:val="14"/>
                <w:szCs w:val="14"/>
              </w:rPr>
              <w:t>and</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0"/>
                <w:sz w:val="14"/>
                <w:szCs w:val="14"/>
              </w:rPr>
              <w:t>stu_id=</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"01"</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0"/>
                <w:sz w:val="14"/>
                <w:szCs w:val="14"/>
              </w:rPr>
              <w:t>db.collectionspace.student.find({age:25,stu_id="0</w:t>
            </w:r>
            <w:r>
              <w:rPr>
                <w:rFonts w:ascii="微软雅黑" w:eastAsia="微软雅黑" w:hAnsi="微软雅黑" w:cs="微软雅黑"/>
                <w:spacing w:val="-6"/>
                <w:w w:val="90"/>
                <w:sz w:val="14"/>
                <w:szCs w:val="14"/>
              </w:rPr>
              <w:t>1</w:t>
            </w:r>
          </w:p>
          <w:p w:rsidR="00D032B6" w:rsidRDefault="00A23879">
            <w:pPr>
              <w:pStyle w:val="TableParagraph"/>
              <w:spacing w:before="1"/>
              <w:ind w:left="204"/>
              <w:rPr>
                <w:rFonts w:ascii="微软雅黑" w:eastAsia="微软雅黑" w:hAnsi="微软雅黑" w:cs="微软雅黑"/>
                <w:sz w:val="14"/>
                <w:szCs w:val="14"/>
              </w:rPr>
            </w:pPr>
            <w:r>
              <w:rPr>
                <w:rFonts w:ascii="微软雅黑" w:eastAsia="微软雅黑" w:hAnsi="微软雅黑" w:cs="微软雅黑"/>
                <w:w w:val="95"/>
                <w:sz w:val="14"/>
                <w:szCs w:val="14"/>
              </w:rPr>
              <w:t>{age:25})</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5" w:history="1">
              <w:r w:rsidR="00A23879">
                <w:rPr>
                  <w:rFonts w:ascii="微软雅黑" w:eastAsia="微软雅黑" w:hAnsi="微软雅黑" w:cs="微软雅黑"/>
                  <w:color w:val="0000FF"/>
                  <w:spacing w:val="-42"/>
                  <w:w w:val="95"/>
                  <w:sz w:val="14"/>
                  <w:szCs w:val="14"/>
                </w:rPr>
                <w:t>f</w:t>
              </w:r>
              <w:r w:rsidR="00A23879">
                <w:rPr>
                  <w:rFonts w:ascii="微软雅黑" w:eastAsia="微软雅黑" w:hAnsi="微软雅黑" w:cs="微软雅黑"/>
                  <w:color w:val="000000"/>
                  <w:spacing w:val="-18"/>
                  <w:w w:val="95"/>
                  <w:sz w:val="14"/>
                  <w:szCs w:val="14"/>
                </w:rPr>
                <w:t>"</w:t>
              </w:r>
              <w:r w:rsidR="00A23879">
                <w:rPr>
                  <w:rFonts w:ascii="微软雅黑" w:eastAsia="微软雅黑" w:hAnsi="微软雅黑" w:cs="微软雅黑"/>
                  <w:color w:val="0000FF"/>
                  <w:spacing w:val="-20"/>
                  <w:w w:val="95"/>
                  <w:sz w:val="14"/>
                  <w:szCs w:val="14"/>
                </w:rPr>
                <w:t>i</w:t>
              </w:r>
              <w:r w:rsidR="00A23879">
                <w:rPr>
                  <w:rFonts w:ascii="微软雅黑" w:eastAsia="微软雅黑" w:hAnsi="微软雅黑" w:cs="微软雅黑"/>
                  <w:color w:val="000000"/>
                  <w:spacing w:val="-27"/>
                  <w:w w:val="95"/>
                  <w:sz w:val="14"/>
                  <w:szCs w:val="14"/>
                </w:rPr>
                <w:t>}</w:t>
              </w:r>
              <w:r w:rsidR="00A23879">
                <w:rPr>
                  <w:rFonts w:ascii="微软雅黑" w:eastAsia="微软雅黑" w:hAnsi="微软雅黑" w:cs="微软雅黑"/>
                  <w:color w:val="0000FF"/>
                  <w:spacing w:val="-53"/>
                  <w:w w:val="95"/>
                  <w:sz w:val="14"/>
                  <w:szCs w:val="14"/>
                </w:rPr>
                <w:t>n</w:t>
              </w:r>
              <w:r w:rsidR="00A23879">
                <w:rPr>
                  <w:rFonts w:ascii="微软雅黑" w:eastAsia="微软雅黑" w:hAnsi="微软雅黑" w:cs="微软雅黑"/>
                  <w:color w:val="000000"/>
                  <w:w w:val="95"/>
                  <w:sz w:val="14"/>
                  <w:szCs w:val="14"/>
                </w:rPr>
                <w:t>,</w:t>
              </w:r>
              <w:r w:rsidR="00A23879">
                <w:rPr>
                  <w:rFonts w:ascii="微软雅黑" w:eastAsia="微软雅黑" w:hAnsi="微软雅黑" w:cs="微软雅黑"/>
                  <w:color w:val="000000"/>
                  <w:spacing w:val="-27"/>
                  <w:w w:val="95"/>
                  <w:sz w:val="14"/>
                  <w:szCs w:val="14"/>
                </w:rPr>
                <w:t xml:space="preserve"> </w:t>
              </w:r>
              <w:r w:rsidR="00A23879">
                <w:rPr>
                  <w:rFonts w:ascii="微软雅黑" w:eastAsia="微软雅黑" w:hAnsi="微软雅黑" w:cs="微软雅黑"/>
                  <w:color w:val="0000FF"/>
                  <w:w w:val="95"/>
                  <w:sz w:val="14"/>
                  <w:szCs w:val="14"/>
                </w:rPr>
                <w:t>d()</w:t>
              </w:r>
            </w:hyperlink>
          </w:p>
        </w:tc>
      </w:tr>
      <w:tr w:rsidR="00D032B6">
        <w:trPr>
          <w:trHeight w:hRule="exact" w:val="300"/>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count(*)</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7"/>
                <w:w w:val="95"/>
                <w:sz w:val="14"/>
                <w:szCs w:val="14"/>
              </w:rPr>
              <w:t xml:space="preserve"> </w:t>
            </w:r>
            <w:r>
              <w:rPr>
                <w:rFonts w:ascii="微软雅黑" w:eastAsia="微软雅黑" w:hAnsi="微软雅黑" w:cs="微软雅黑"/>
                <w:w w:val="95"/>
                <w:sz w:val="14"/>
                <w:szCs w:val="14"/>
              </w:rPr>
              <w:t>student</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db.collectionspace.student.count()</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1" w:history="1">
              <w:r w:rsidR="00A23879">
                <w:rPr>
                  <w:rFonts w:ascii="微软雅黑" w:eastAsia="微软雅黑" w:hAnsi="微软雅黑" w:cs="微软雅黑"/>
                  <w:color w:val="0000FF"/>
                  <w:w w:val="90"/>
                  <w:sz w:val="14"/>
                  <w:szCs w:val="14"/>
                </w:rPr>
                <w:t>count()</w:t>
              </w:r>
            </w:hyperlink>
          </w:p>
        </w:tc>
      </w:tr>
      <w:tr w:rsidR="00D032B6">
        <w:trPr>
          <w:trHeight w:hRule="exact" w:val="535"/>
        </w:trPr>
        <w:tc>
          <w:tcPr>
            <w:tcW w:w="3003"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select</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count(stu_id)</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4"/>
                <w:w w:val="95"/>
                <w:sz w:val="14"/>
                <w:szCs w:val="14"/>
              </w:rPr>
              <w:t xml:space="preserve"> </w:t>
            </w:r>
            <w:r>
              <w:rPr>
                <w:rFonts w:ascii="微软雅黑" w:eastAsia="微软雅黑" w:hAnsi="微软雅黑" w:cs="微软雅黑"/>
                <w:w w:val="95"/>
                <w:sz w:val="14"/>
                <w:szCs w:val="14"/>
              </w:rPr>
              <w:t>student</w:t>
            </w:r>
          </w:p>
        </w:tc>
        <w:tc>
          <w:tcPr>
            <w:tcW w:w="3312"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204"/>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db.collectionspace.student.count({stu_id:</w:t>
            </w:r>
          </w:p>
          <w:p w:rsidR="00D032B6" w:rsidRDefault="00A23879">
            <w:pPr>
              <w:pStyle w:val="TableParagraph"/>
              <w:spacing w:before="1"/>
              <w:ind w:left="204"/>
              <w:rPr>
                <w:rFonts w:ascii="微软雅黑" w:eastAsia="微软雅黑" w:hAnsi="微软雅黑" w:cs="微软雅黑"/>
                <w:sz w:val="14"/>
                <w:szCs w:val="14"/>
              </w:rPr>
            </w:pPr>
            <w:r>
              <w:rPr>
                <w:rFonts w:ascii="微软雅黑" w:eastAsia="微软雅黑" w:hAnsi="微软雅黑" w:cs="微软雅黑"/>
                <w:w w:val="95"/>
                <w:sz w:val="14"/>
                <w:szCs w:val="14"/>
              </w:rPr>
              <w:t>{$exists:1}})</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1" w:history="1">
              <w:r w:rsidR="00A23879">
                <w:rPr>
                  <w:rFonts w:ascii="微软雅黑" w:eastAsia="微软雅黑" w:hAnsi="微软雅黑" w:cs="微软雅黑"/>
                  <w:color w:val="0000FF"/>
                  <w:w w:val="95"/>
                  <w:sz w:val="14"/>
                  <w:szCs w:val="14"/>
                </w:rPr>
                <w:t>count()</w:t>
              </w:r>
            </w:hyperlink>
            <w:r w:rsidR="00A23879">
              <w:rPr>
                <w:rFonts w:ascii="微软雅黑" w:eastAsia="微软雅黑" w:hAnsi="微软雅黑" w:cs="微软雅黑"/>
                <w:color w:val="000000"/>
                <w:w w:val="95"/>
                <w:sz w:val="14"/>
                <w:szCs w:val="14"/>
              </w:rPr>
              <w:t>,</w:t>
            </w:r>
            <w:hyperlink w:anchor="_bookmark280" w:history="1">
              <w:r w:rsidR="00A23879">
                <w:rPr>
                  <w:rFonts w:ascii="微软雅黑" w:eastAsia="微软雅黑" w:hAnsi="微软雅黑" w:cs="微软雅黑"/>
                  <w:color w:val="0000FF"/>
                  <w:w w:val="95"/>
                  <w:sz w:val="14"/>
                  <w:szCs w:val="14"/>
                </w:rPr>
                <w:t>$exists</w:t>
              </w:r>
            </w:hyperlink>
          </w:p>
        </w:tc>
      </w:tr>
    </w:tbl>
    <w:p w:rsidR="00D032B6" w:rsidRDefault="00D032B6">
      <w:pPr>
        <w:spacing w:line="208" w:lineRule="exact"/>
        <w:rPr>
          <w:rFonts w:ascii="微软雅黑" w:eastAsia="微软雅黑" w:hAnsi="微软雅黑" w:cs="微软雅黑"/>
          <w:sz w:val="14"/>
          <w:szCs w:val="14"/>
        </w:rPr>
        <w:sectPr w:rsidR="00D032B6">
          <w:headerReference w:type="even" r:id="rId233"/>
          <w:headerReference w:type="default" r:id="rId234"/>
          <w:pgSz w:w="12240" w:h="15840"/>
          <w:pgMar w:top="900" w:right="1020" w:bottom="280" w:left="700" w:header="713" w:footer="0" w:gutter="0"/>
          <w:pgNumType w:start="282"/>
          <w:cols w:space="720"/>
        </w:sectPr>
      </w:pPr>
    </w:p>
    <w:p w:rsidR="00D032B6" w:rsidRDefault="00D032B6">
      <w:pPr>
        <w:spacing w:before="4" w:line="130" w:lineRule="exact"/>
        <w:rPr>
          <w:sz w:val="13"/>
          <w:szCs w:val="13"/>
        </w:rPr>
      </w:pPr>
    </w:p>
    <w:p w:rsidR="00D032B6" w:rsidRDefault="00A23879">
      <w:pPr>
        <w:pStyle w:val="BodyText"/>
        <w:spacing w:line="312" w:lineRule="exact"/>
        <w:ind w:left="613"/>
      </w:pPr>
      <w:r>
        <w:rPr>
          <w:w w:val="95"/>
        </w:rPr>
        <w:t>Update</w:t>
      </w:r>
    </w:p>
    <w:p w:rsidR="00D032B6" w:rsidRDefault="00A23879">
      <w:pPr>
        <w:pStyle w:val="BodyText"/>
        <w:spacing w:before="18"/>
        <w:ind w:left="613"/>
      </w:pPr>
      <w:r>
        <w:t>下表给出了各种</w:t>
      </w:r>
      <w:r>
        <w:rPr>
          <w:spacing w:val="-33"/>
        </w:rPr>
        <w:t xml:space="preserve"> </w:t>
      </w:r>
      <w:r>
        <w:t>SQL</w:t>
      </w:r>
      <w:r>
        <w:rPr>
          <w:spacing w:val="-33"/>
        </w:rPr>
        <w:t xml:space="preserve"> </w:t>
      </w:r>
      <w:r>
        <w:t>语句在表级上的更新操作和</w:t>
      </w:r>
      <w:r>
        <w:rPr>
          <w:spacing w:val="-33"/>
        </w:rPr>
        <w:t xml:space="preserve"> </w:t>
      </w:r>
      <w:r>
        <w:t>SequoiaDB</w:t>
      </w:r>
      <w:r>
        <w:rPr>
          <w:spacing w:val="-33"/>
        </w:rPr>
        <w:t xml:space="preserve"> </w:t>
      </w:r>
      <w:r>
        <w:t>上相应的操作：</w:t>
      </w:r>
    </w:p>
    <w:p w:rsidR="00D032B6" w:rsidRDefault="00D032B6">
      <w:pPr>
        <w:spacing w:before="5" w:line="60" w:lineRule="exact"/>
        <w:rPr>
          <w:sz w:val="6"/>
          <w:szCs w:val="6"/>
        </w:rPr>
      </w:pPr>
    </w:p>
    <w:tbl>
      <w:tblPr>
        <w:tblW w:w="0" w:type="auto"/>
        <w:tblInd w:w="603" w:type="dxa"/>
        <w:tblLayout w:type="fixed"/>
        <w:tblCellMar>
          <w:left w:w="0" w:type="dxa"/>
          <w:right w:w="0" w:type="dxa"/>
        </w:tblCellMar>
        <w:tblLook w:val="01E0"/>
      </w:tblPr>
      <w:tblGrid>
        <w:gridCol w:w="3126"/>
        <w:gridCol w:w="3189"/>
        <w:gridCol w:w="3157"/>
      </w:tblGrid>
      <w:tr w:rsidR="00D032B6">
        <w:trPr>
          <w:trHeight w:hRule="exact" w:val="305"/>
        </w:trPr>
        <w:tc>
          <w:tcPr>
            <w:tcW w:w="3126"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189"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81"/>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相关链接</w:t>
            </w:r>
          </w:p>
        </w:tc>
      </w:tr>
      <w:tr w:rsidR="00D032B6">
        <w:trPr>
          <w:trHeight w:hRule="exact" w:val="540"/>
        </w:trPr>
        <w:tc>
          <w:tcPr>
            <w:tcW w:w="312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update</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student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set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age</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25</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4"/>
                <w:w w:val="90"/>
                <w:sz w:val="14"/>
                <w:szCs w:val="14"/>
              </w:rPr>
              <w:t xml:space="preserve"> </w:t>
            </w:r>
            <w:r>
              <w:rPr>
                <w:rFonts w:ascii="微软雅黑" w:eastAsia="微软雅黑" w:hAnsi="微软雅黑" w:cs="微软雅黑"/>
                <w:w w:val="90"/>
                <w:sz w:val="14"/>
                <w:szCs w:val="14"/>
              </w:rPr>
              <w:t>stu_id</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5"/>
                <w:w w:val="90"/>
                <w:sz w:val="14"/>
                <w:szCs w:val="14"/>
              </w:rPr>
              <w:t xml:space="preserve"> </w:t>
            </w:r>
            <w:r>
              <w:rPr>
                <w:rFonts w:ascii="微软雅黑" w:eastAsia="微软雅黑" w:hAnsi="微软雅黑" w:cs="微软雅黑"/>
                <w:w w:val="90"/>
                <w:sz w:val="14"/>
                <w:szCs w:val="14"/>
              </w:rPr>
              <w:t>"01"</w:t>
            </w:r>
          </w:p>
        </w:tc>
        <w:tc>
          <w:tcPr>
            <w:tcW w:w="318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db.collectionspace.student.update({stu_id:"01"},</w:t>
            </w:r>
          </w:p>
          <w:p w:rsidR="00D032B6" w:rsidRDefault="00A23879">
            <w:pPr>
              <w:pStyle w:val="TableParagraph"/>
              <w:spacing w:before="1"/>
              <w:ind w:left="81"/>
              <w:rPr>
                <w:rFonts w:ascii="微软雅黑" w:eastAsia="微软雅黑" w:hAnsi="微软雅黑" w:cs="微软雅黑"/>
                <w:sz w:val="14"/>
                <w:szCs w:val="14"/>
              </w:rPr>
            </w:pPr>
            <w:r>
              <w:rPr>
                <w:rFonts w:ascii="微软雅黑" w:eastAsia="微软雅黑" w:hAnsi="微软雅黑" w:cs="微软雅黑"/>
                <w:w w:val="95"/>
                <w:sz w:val="14"/>
                <w:szCs w:val="14"/>
              </w:rPr>
              <w:t>{$set:{age:25}})</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2" w:history="1">
              <w:r w:rsidR="00A23879">
                <w:rPr>
                  <w:rFonts w:ascii="微软雅黑" w:eastAsia="微软雅黑" w:hAnsi="微软雅黑" w:cs="微软雅黑"/>
                  <w:color w:val="0000FF"/>
                  <w:w w:val="95"/>
                  <w:sz w:val="14"/>
                  <w:szCs w:val="14"/>
                </w:rPr>
                <w:t>update()</w:t>
              </w:r>
            </w:hyperlink>
            <w:r w:rsidR="00A23879">
              <w:rPr>
                <w:rFonts w:ascii="微软雅黑" w:eastAsia="微软雅黑" w:hAnsi="微软雅黑" w:cs="微软雅黑"/>
                <w:color w:val="000000"/>
                <w:w w:val="95"/>
                <w:sz w:val="14"/>
                <w:szCs w:val="14"/>
              </w:rPr>
              <w:t>,</w:t>
            </w:r>
            <w:hyperlink w:anchor="_bookmark287" w:history="1">
              <w:r w:rsidR="00A23879">
                <w:rPr>
                  <w:rFonts w:ascii="微软雅黑" w:eastAsia="微软雅黑" w:hAnsi="微软雅黑" w:cs="微软雅黑"/>
                  <w:color w:val="0000FF"/>
                  <w:w w:val="95"/>
                  <w:sz w:val="14"/>
                  <w:szCs w:val="14"/>
                </w:rPr>
                <w:t>$set</w:t>
              </w:r>
            </w:hyperlink>
          </w:p>
        </w:tc>
      </w:tr>
      <w:tr w:rsidR="00D032B6">
        <w:trPr>
          <w:trHeight w:hRule="exact" w:val="535"/>
        </w:trPr>
        <w:tc>
          <w:tcPr>
            <w:tcW w:w="3126"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0"/>
                <w:sz w:val="14"/>
                <w:szCs w:val="14"/>
              </w:rPr>
              <w:t>update</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student</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set</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age</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age</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2</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where</w:t>
            </w:r>
            <w:r>
              <w:rPr>
                <w:rFonts w:ascii="微软雅黑" w:eastAsia="微软雅黑" w:hAnsi="微软雅黑" w:cs="微软雅黑"/>
                <w:spacing w:val="2"/>
                <w:w w:val="90"/>
                <w:sz w:val="14"/>
                <w:szCs w:val="14"/>
              </w:rPr>
              <w:t xml:space="preserve"> </w:t>
            </w:r>
            <w:r>
              <w:rPr>
                <w:rFonts w:ascii="微软雅黑" w:eastAsia="微软雅黑" w:hAnsi="微软雅黑" w:cs="微软雅黑"/>
                <w:w w:val="90"/>
                <w:sz w:val="14"/>
                <w:szCs w:val="14"/>
              </w:rPr>
              <w:t>stu_id</w:t>
            </w:r>
            <w:r>
              <w:rPr>
                <w:rFonts w:ascii="微软雅黑" w:eastAsia="微软雅黑" w:hAnsi="微软雅黑" w:cs="微软雅黑"/>
                <w:spacing w:val="1"/>
                <w:w w:val="90"/>
                <w:sz w:val="14"/>
                <w:szCs w:val="14"/>
              </w:rPr>
              <w:t xml:space="preserve"> </w:t>
            </w:r>
            <w:r>
              <w:rPr>
                <w:rFonts w:ascii="微软雅黑" w:eastAsia="微软雅黑" w:hAnsi="微软雅黑" w:cs="微软雅黑"/>
                <w:w w:val="90"/>
                <w:sz w:val="14"/>
                <w:szCs w:val="14"/>
              </w:rPr>
              <w:t>=</w:t>
            </w:r>
          </w:p>
          <w:p w:rsidR="00D032B6" w:rsidRDefault="00A23879">
            <w:pPr>
              <w:pStyle w:val="TableParagraph"/>
              <w:spacing w:before="1"/>
              <w:ind w:left="40"/>
              <w:rPr>
                <w:rFonts w:ascii="微软雅黑" w:eastAsia="微软雅黑" w:hAnsi="微软雅黑" w:cs="微软雅黑"/>
                <w:sz w:val="14"/>
                <w:szCs w:val="14"/>
              </w:rPr>
            </w:pPr>
            <w:r>
              <w:rPr>
                <w:rFonts w:ascii="微软雅黑" w:eastAsia="微软雅黑" w:hAnsi="微软雅黑" w:cs="微软雅黑"/>
                <w:w w:val="95"/>
                <w:sz w:val="14"/>
                <w:szCs w:val="14"/>
              </w:rPr>
              <w:t>"01"</w:t>
            </w:r>
          </w:p>
        </w:tc>
        <w:tc>
          <w:tcPr>
            <w:tcW w:w="3189"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81"/>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db.collectionspace.student.update({stu_id:"01"},</w:t>
            </w:r>
          </w:p>
          <w:p w:rsidR="00D032B6" w:rsidRDefault="00A23879">
            <w:pPr>
              <w:pStyle w:val="TableParagraph"/>
              <w:spacing w:before="1"/>
              <w:ind w:left="81"/>
              <w:rPr>
                <w:rFonts w:ascii="微软雅黑" w:eastAsia="微软雅黑" w:hAnsi="微软雅黑" w:cs="微软雅黑"/>
                <w:sz w:val="14"/>
                <w:szCs w:val="14"/>
              </w:rPr>
            </w:pPr>
            <w:r>
              <w:rPr>
                <w:rFonts w:ascii="微软雅黑" w:eastAsia="微软雅黑" w:hAnsi="微软雅黑" w:cs="微软雅黑"/>
                <w:w w:val="95"/>
                <w:sz w:val="14"/>
                <w:szCs w:val="14"/>
              </w:rPr>
              <w:t>{$inc:{age:2}})</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32" w:history="1">
              <w:r w:rsidR="00A23879">
                <w:rPr>
                  <w:rFonts w:ascii="微软雅黑" w:eastAsia="微软雅黑" w:hAnsi="微软雅黑" w:cs="微软雅黑"/>
                  <w:color w:val="0000FF"/>
                  <w:w w:val="95"/>
                  <w:sz w:val="14"/>
                  <w:szCs w:val="14"/>
                </w:rPr>
                <w:t>update()</w:t>
              </w:r>
            </w:hyperlink>
            <w:r w:rsidR="00A23879">
              <w:rPr>
                <w:rFonts w:ascii="微软雅黑" w:eastAsia="微软雅黑" w:hAnsi="微软雅黑" w:cs="微软雅黑"/>
                <w:color w:val="000000"/>
                <w:w w:val="95"/>
                <w:sz w:val="14"/>
                <w:szCs w:val="14"/>
              </w:rPr>
              <w:t>,</w:t>
            </w:r>
            <w:hyperlink w:anchor="_bookmark286" w:history="1">
              <w:r w:rsidR="00A23879">
                <w:rPr>
                  <w:rFonts w:ascii="微软雅黑" w:eastAsia="微软雅黑" w:hAnsi="微软雅黑" w:cs="微软雅黑"/>
                  <w:color w:val="0000FF"/>
                  <w:w w:val="95"/>
                  <w:sz w:val="14"/>
                  <w:szCs w:val="14"/>
                </w:rPr>
                <w:t>$inc</w:t>
              </w:r>
            </w:hyperlink>
          </w:p>
        </w:tc>
      </w:tr>
    </w:tbl>
    <w:p w:rsidR="00D032B6" w:rsidRDefault="00D032B6">
      <w:pPr>
        <w:spacing w:before="3" w:line="200" w:lineRule="exact"/>
        <w:rPr>
          <w:sz w:val="20"/>
          <w:szCs w:val="20"/>
        </w:rPr>
      </w:pPr>
    </w:p>
    <w:p w:rsidR="00D032B6" w:rsidRDefault="00A23879">
      <w:pPr>
        <w:pStyle w:val="BodyText"/>
        <w:spacing w:line="312" w:lineRule="exact"/>
        <w:ind w:left="613"/>
      </w:pPr>
      <w:r>
        <w:rPr>
          <w:w w:val="90"/>
        </w:rPr>
        <w:t>Delete</w:t>
      </w:r>
    </w:p>
    <w:p w:rsidR="00D032B6" w:rsidRDefault="00A23879">
      <w:pPr>
        <w:pStyle w:val="BodyText"/>
        <w:spacing w:before="18"/>
        <w:ind w:left="613"/>
        <w:rPr>
          <w:lang w:eastAsia="zh-CN"/>
        </w:rPr>
      </w:pPr>
      <w:r>
        <w:rPr>
          <w:lang w:eastAsia="zh-CN"/>
        </w:rPr>
        <w:t>下表给出了各种</w:t>
      </w:r>
      <w:r>
        <w:rPr>
          <w:spacing w:val="-33"/>
          <w:lang w:eastAsia="zh-CN"/>
        </w:rPr>
        <w:t xml:space="preserve"> </w:t>
      </w:r>
      <w:r>
        <w:rPr>
          <w:lang w:eastAsia="zh-CN"/>
        </w:rPr>
        <w:t>SQL</w:t>
      </w:r>
      <w:r>
        <w:rPr>
          <w:spacing w:val="-33"/>
          <w:lang w:eastAsia="zh-CN"/>
        </w:rPr>
        <w:t xml:space="preserve"> </w:t>
      </w:r>
      <w:r>
        <w:rPr>
          <w:lang w:eastAsia="zh-CN"/>
        </w:rPr>
        <w:t>语句在表级上的删除记录操作和</w:t>
      </w:r>
      <w:r>
        <w:rPr>
          <w:spacing w:val="-33"/>
          <w:lang w:eastAsia="zh-CN"/>
        </w:rPr>
        <w:t xml:space="preserve"> </w:t>
      </w:r>
      <w:r>
        <w:rPr>
          <w:lang w:eastAsia="zh-CN"/>
        </w:rPr>
        <w:t>SequoiaDB</w:t>
      </w:r>
      <w:r>
        <w:rPr>
          <w:spacing w:val="-33"/>
          <w:lang w:eastAsia="zh-CN"/>
        </w:rPr>
        <w:t xml:space="preserve"> </w:t>
      </w:r>
      <w:r>
        <w:rPr>
          <w:lang w:eastAsia="zh-CN"/>
        </w:rPr>
        <w:t>上相应的操作：</w:t>
      </w:r>
    </w:p>
    <w:p w:rsidR="00D032B6" w:rsidRDefault="00D032B6">
      <w:pPr>
        <w:spacing w:before="5" w:line="60" w:lineRule="exact"/>
        <w:rPr>
          <w:sz w:val="6"/>
          <w:szCs w:val="6"/>
          <w:lang w:eastAsia="zh-CN"/>
        </w:rPr>
      </w:pPr>
    </w:p>
    <w:tbl>
      <w:tblPr>
        <w:tblW w:w="0" w:type="auto"/>
        <w:tblInd w:w="603" w:type="dxa"/>
        <w:tblLayout w:type="fixed"/>
        <w:tblCellMar>
          <w:left w:w="0" w:type="dxa"/>
          <w:right w:w="0" w:type="dxa"/>
        </w:tblCellMar>
        <w:tblLook w:val="01E0"/>
      </w:tblPr>
      <w:tblGrid>
        <w:gridCol w:w="2750"/>
        <w:gridCol w:w="3565"/>
        <w:gridCol w:w="3157"/>
      </w:tblGrid>
      <w:tr w:rsidR="00D032B6">
        <w:trPr>
          <w:trHeight w:hRule="exact" w:val="305"/>
        </w:trPr>
        <w:tc>
          <w:tcPr>
            <w:tcW w:w="2750" w:type="dxa"/>
            <w:tcBorders>
              <w:top w:val="single" w:sz="8" w:space="0" w:color="000000"/>
              <w:left w:val="single" w:sz="8" w:space="0" w:color="000000"/>
              <w:bottom w:val="single" w:sz="8" w:space="0" w:color="000000"/>
              <w:right w:val="nil"/>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SQL</w:t>
            </w:r>
            <w:r>
              <w:rPr>
                <w:rFonts w:ascii="微软雅黑" w:eastAsia="微软雅黑" w:hAnsi="微软雅黑" w:cs="微软雅黑"/>
                <w:spacing w:val="3"/>
                <w:w w:val="95"/>
                <w:sz w:val="14"/>
                <w:szCs w:val="14"/>
              </w:rPr>
              <w:t xml:space="preserve"> </w:t>
            </w:r>
            <w:r>
              <w:rPr>
                <w:rFonts w:ascii="微软雅黑" w:eastAsia="微软雅黑" w:hAnsi="微软雅黑" w:cs="微软雅黑"/>
                <w:w w:val="95"/>
                <w:sz w:val="14"/>
                <w:szCs w:val="14"/>
              </w:rPr>
              <w:t>语句</w:t>
            </w:r>
          </w:p>
        </w:tc>
        <w:tc>
          <w:tcPr>
            <w:tcW w:w="3565" w:type="dxa"/>
            <w:tcBorders>
              <w:top w:val="single" w:sz="8" w:space="0" w:color="000000"/>
              <w:left w:val="nil"/>
              <w:bottom w:val="single" w:sz="8" w:space="0" w:color="000000"/>
              <w:right w:val="single" w:sz="8" w:space="0" w:color="000000"/>
            </w:tcBorders>
          </w:tcPr>
          <w:p w:rsidR="00D032B6" w:rsidRDefault="00A23879">
            <w:pPr>
              <w:pStyle w:val="TableParagraph"/>
              <w:spacing w:line="213" w:lineRule="exact"/>
              <w:ind w:left="457"/>
              <w:rPr>
                <w:rFonts w:ascii="微软雅黑" w:eastAsia="微软雅黑" w:hAnsi="微软雅黑" w:cs="微软雅黑"/>
                <w:sz w:val="14"/>
                <w:szCs w:val="14"/>
              </w:rPr>
            </w:pPr>
            <w:r>
              <w:rPr>
                <w:rFonts w:ascii="微软雅黑" w:eastAsia="微软雅黑" w:hAnsi="微软雅黑" w:cs="微软雅黑"/>
                <w:w w:val="95"/>
                <w:sz w:val="14"/>
                <w:szCs w:val="14"/>
              </w:rPr>
              <w:t>SequoiaDB</w:t>
            </w:r>
            <w:r>
              <w:rPr>
                <w:rFonts w:ascii="微软雅黑" w:eastAsia="微软雅黑" w:hAnsi="微软雅黑" w:cs="微软雅黑"/>
                <w:spacing w:val="-4"/>
                <w:w w:val="95"/>
                <w:sz w:val="14"/>
                <w:szCs w:val="14"/>
              </w:rPr>
              <w:t xml:space="preserve"> </w:t>
            </w:r>
            <w:r>
              <w:rPr>
                <w:rFonts w:ascii="微软雅黑" w:eastAsia="微软雅黑" w:hAnsi="微软雅黑" w:cs="微软雅黑"/>
                <w:w w:val="95"/>
                <w:sz w:val="14"/>
                <w:szCs w:val="14"/>
              </w:rPr>
              <w:t>语句</w:t>
            </w:r>
          </w:p>
        </w:tc>
        <w:tc>
          <w:tcPr>
            <w:tcW w:w="3157"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相关链接</w:t>
            </w:r>
          </w:p>
        </w:tc>
      </w:tr>
      <w:tr w:rsidR="00D032B6">
        <w:trPr>
          <w:trHeight w:hRule="exact" w:val="300"/>
        </w:trPr>
        <w:tc>
          <w:tcPr>
            <w:tcW w:w="27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where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age</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20</w:t>
            </w:r>
          </w:p>
        </w:tc>
        <w:tc>
          <w:tcPr>
            <w:tcW w:w="35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457"/>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db.collectionspace.student.remove({age:20})</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9" w:history="1">
              <w:r w:rsidR="00A23879">
                <w:rPr>
                  <w:rFonts w:ascii="微软雅黑" w:eastAsia="微软雅黑" w:hAnsi="微软雅黑" w:cs="微软雅黑"/>
                  <w:color w:val="0000FF"/>
                  <w:w w:val="95"/>
                  <w:sz w:val="14"/>
                  <w:szCs w:val="14"/>
                </w:rPr>
                <w:t>remove()</w:t>
              </w:r>
            </w:hyperlink>
          </w:p>
        </w:tc>
      </w:tr>
      <w:tr w:rsidR="00D032B6">
        <w:trPr>
          <w:trHeight w:hRule="exact" w:val="295"/>
        </w:trPr>
        <w:tc>
          <w:tcPr>
            <w:tcW w:w="2750" w:type="dxa"/>
            <w:tcBorders>
              <w:top w:val="single" w:sz="8" w:space="0" w:color="000000"/>
              <w:left w:val="single" w:sz="8" w:space="0" w:color="000000"/>
              <w:bottom w:val="single" w:sz="8" w:space="0" w:color="000000"/>
              <w:right w:val="nil"/>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delete</w:t>
            </w:r>
            <w:r>
              <w:rPr>
                <w:rFonts w:ascii="微软雅黑" w:eastAsia="微软雅黑" w:hAnsi="微软雅黑" w:cs="微软雅黑"/>
                <w:spacing w:val="-13"/>
                <w:w w:val="95"/>
                <w:sz w:val="14"/>
                <w:szCs w:val="14"/>
              </w:rPr>
              <w:t xml:space="preserve"> </w:t>
            </w:r>
            <w:r>
              <w:rPr>
                <w:rFonts w:ascii="微软雅黑" w:eastAsia="微软雅黑" w:hAnsi="微软雅黑" w:cs="微软雅黑"/>
                <w:w w:val="95"/>
                <w:sz w:val="14"/>
                <w:szCs w:val="14"/>
              </w:rPr>
              <w:t>from</w:t>
            </w:r>
            <w:r>
              <w:rPr>
                <w:rFonts w:ascii="微软雅黑" w:eastAsia="微软雅黑" w:hAnsi="微软雅黑" w:cs="微软雅黑"/>
                <w:spacing w:val="-12"/>
                <w:w w:val="95"/>
                <w:sz w:val="14"/>
                <w:szCs w:val="14"/>
              </w:rPr>
              <w:t xml:space="preserve"> </w:t>
            </w:r>
            <w:r>
              <w:rPr>
                <w:rFonts w:ascii="微软雅黑" w:eastAsia="微软雅黑" w:hAnsi="微软雅黑" w:cs="微软雅黑"/>
                <w:w w:val="95"/>
                <w:sz w:val="14"/>
                <w:szCs w:val="14"/>
              </w:rPr>
              <w:t>student</w:t>
            </w:r>
          </w:p>
        </w:tc>
        <w:tc>
          <w:tcPr>
            <w:tcW w:w="3565" w:type="dxa"/>
            <w:tcBorders>
              <w:top w:val="single" w:sz="8" w:space="0" w:color="000000"/>
              <w:left w:val="nil"/>
              <w:bottom w:val="single" w:sz="8" w:space="0" w:color="000000"/>
              <w:right w:val="single" w:sz="8" w:space="0" w:color="000000"/>
            </w:tcBorders>
          </w:tcPr>
          <w:p w:rsidR="00D032B6" w:rsidRDefault="00A23879">
            <w:pPr>
              <w:pStyle w:val="TableParagraph"/>
              <w:spacing w:line="208" w:lineRule="exact"/>
              <w:ind w:left="457"/>
              <w:rPr>
                <w:rFonts w:ascii="微软雅黑" w:eastAsia="微软雅黑" w:hAnsi="微软雅黑" w:cs="微软雅黑"/>
                <w:sz w:val="14"/>
                <w:szCs w:val="14"/>
              </w:rPr>
            </w:pPr>
            <w:r>
              <w:rPr>
                <w:rFonts w:ascii="微软雅黑" w:eastAsia="微软雅黑" w:hAnsi="微软雅黑" w:cs="微软雅黑"/>
                <w:w w:val="95"/>
                <w:sz w:val="14"/>
                <w:szCs w:val="14"/>
              </w:rPr>
              <w:t>db.collectionspace.student.remove()</w:t>
            </w:r>
          </w:p>
        </w:tc>
        <w:tc>
          <w:tcPr>
            <w:tcW w:w="3157" w:type="dxa"/>
            <w:tcBorders>
              <w:top w:val="single" w:sz="8" w:space="0" w:color="000000"/>
              <w:left w:val="single" w:sz="8" w:space="0" w:color="000000"/>
              <w:bottom w:val="single" w:sz="8" w:space="0" w:color="000000"/>
              <w:right w:val="single" w:sz="8" w:space="0" w:color="000000"/>
            </w:tcBorders>
          </w:tcPr>
          <w:p w:rsidR="00D032B6" w:rsidRDefault="00035F6E">
            <w:pPr>
              <w:pStyle w:val="TableParagraph"/>
              <w:spacing w:line="208" w:lineRule="exact"/>
              <w:ind w:left="40"/>
              <w:rPr>
                <w:rFonts w:ascii="微软雅黑" w:eastAsia="微软雅黑" w:hAnsi="微软雅黑" w:cs="微软雅黑"/>
                <w:sz w:val="14"/>
                <w:szCs w:val="14"/>
              </w:rPr>
            </w:pPr>
            <w:hyperlink w:anchor="_bookmark229" w:history="1">
              <w:r w:rsidR="00A23879">
                <w:rPr>
                  <w:rFonts w:ascii="微软雅黑" w:eastAsia="微软雅黑" w:hAnsi="微软雅黑" w:cs="微软雅黑"/>
                  <w:color w:val="0000FF"/>
                  <w:w w:val="95"/>
                  <w:sz w:val="14"/>
                  <w:szCs w:val="14"/>
                </w:rPr>
                <w:t>remove()</w:t>
              </w:r>
            </w:hyperlink>
          </w:p>
        </w:tc>
      </w:tr>
    </w:tbl>
    <w:p w:rsidR="00D032B6" w:rsidRDefault="00D032B6">
      <w:pPr>
        <w:spacing w:before="8" w:line="180" w:lineRule="exact"/>
        <w:rPr>
          <w:sz w:val="18"/>
          <w:szCs w:val="18"/>
        </w:rPr>
      </w:pPr>
    </w:p>
    <w:p w:rsidR="00D032B6" w:rsidRDefault="00D032B6">
      <w:pPr>
        <w:spacing w:line="200" w:lineRule="exact"/>
        <w:rPr>
          <w:sz w:val="20"/>
          <w:szCs w:val="20"/>
        </w:rPr>
      </w:pPr>
    </w:p>
    <w:p w:rsidR="00547CB1" w:rsidRDefault="00035F6E" w:rsidP="00547CB1">
      <w:pPr>
        <w:pStyle w:val="Heading2"/>
        <w:spacing w:line="396" w:lineRule="exact"/>
        <w:ind w:left="433"/>
      </w:pPr>
      <w:r>
        <w:pict>
          <v:group id="_x0000_s2052" style="position:absolute;left:0;text-align:left;margin-left:56.7pt;margin-top:21.4pt;width:498.6pt;height:.1pt;z-index:-251326464;mso-position-horizontal-relative:page" coordorigin="1134,428" coordsize="9972,2">
            <v:shape id="_x0000_s2053" style="position:absolute;left:1134;top:428;width:9972;height:2" coordorigin="1134,428" coordsize="9972,0" path="m1134,428r9972,e" filled="f" strokeweight="1pt">
              <v:path arrowok="t"/>
            </v:shape>
            <w10:wrap anchorx="page"/>
          </v:group>
        </w:pict>
      </w:r>
      <w:bookmarkStart w:id="739" w:name="限制"/>
      <w:bookmarkStart w:id="740" w:name="_bookmark345"/>
      <w:bookmarkEnd w:id="739"/>
      <w:bookmarkEnd w:id="740"/>
      <w:r w:rsidR="00A23879">
        <w:t>限制</w:t>
      </w:r>
      <w:r w:rsidR="00547CB1">
        <w:rPr>
          <w:rFonts w:asciiTheme="minorEastAsia" w:eastAsiaTheme="minorEastAsia" w:hAnsiTheme="minorEastAsia"/>
        </w:rPr>
        <w:t>(</w:t>
      </w:r>
      <w:r w:rsidR="00547CB1">
        <w:rPr>
          <w:rFonts w:asciiTheme="minorEastAsia" w:eastAsiaTheme="minorEastAsia" w:hAnsiTheme="minorEastAsia" w:hint="eastAsia"/>
        </w:rPr>
        <w:t>王涛</w:t>
      </w:r>
      <w:r w:rsidR="00547CB1">
        <w:rPr>
          <w:rFonts w:asciiTheme="minorEastAsia" w:eastAsiaTheme="minorEastAsia" w:hAnsiTheme="minorEastAsia"/>
        </w:rPr>
        <w:t>)</w:t>
      </w:r>
    </w:p>
    <w:p w:rsidR="00D032B6" w:rsidRDefault="00D032B6">
      <w:pPr>
        <w:pStyle w:val="Heading3"/>
        <w:spacing w:line="396" w:lineRule="exact"/>
        <w:ind w:left="113"/>
      </w:pPr>
    </w:p>
    <w:p w:rsidR="00D032B6" w:rsidRDefault="00D032B6">
      <w:pPr>
        <w:spacing w:before="5" w:line="220" w:lineRule="exact"/>
      </w:pPr>
    </w:p>
    <w:p w:rsidR="00D032B6" w:rsidRDefault="00A23879">
      <w:pPr>
        <w:pStyle w:val="BodyText"/>
        <w:ind w:left="613"/>
      </w:pPr>
      <w:r>
        <w:t>文档</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文档最小长度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至少包含一个字段</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文档最大长度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转为</w:t>
            </w:r>
            <w:r>
              <w:rPr>
                <w:rFonts w:ascii="微软雅黑" w:eastAsia="微软雅黑" w:hAnsi="微软雅黑" w:cs="微软雅黑"/>
                <w:spacing w:val="9"/>
                <w:w w:val="95"/>
                <w:sz w:val="14"/>
                <w:szCs w:val="14"/>
                <w:lang w:eastAsia="zh-CN"/>
              </w:rPr>
              <w:t xml:space="preserve"> </w:t>
            </w:r>
            <w:r>
              <w:rPr>
                <w:rFonts w:ascii="微软雅黑" w:eastAsia="微软雅黑" w:hAnsi="微软雅黑" w:cs="微软雅黑"/>
                <w:w w:val="95"/>
                <w:sz w:val="14"/>
                <w:szCs w:val="14"/>
                <w:lang w:eastAsia="zh-CN"/>
              </w:rPr>
              <w:t>BSON</w:t>
            </w:r>
            <w:r>
              <w:rPr>
                <w:rFonts w:ascii="微软雅黑" w:eastAsia="微软雅黑" w:hAnsi="微软雅黑" w:cs="微软雅黑"/>
                <w:spacing w:val="9"/>
                <w:w w:val="95"/>
                <w:sz w:val="14"/>
                <w:szCs w:val="14"/>
                <w:lang w:eastAsia="zh-CN"/>
              </w:rPr>
              <w:t xml:space="preserve"> </w:t>
            </w:r>
            <w:r>
              <w:rPr>
                <w:rFonts w:ascii="微软雅黑" w:eastAsia="微软雅黑" w:hAnsi="微软雅黑" w:cs="微软雅黑"/>
                <w:w w:val="95"/>
                <w:sz w:val="14"/>
                <w:szCs w:val="14"/>
                <w:lang w:eastAsia="zh-CN"/>
              </w:rPr>
              <w:t>结构后16777168字节</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字段名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80"/>
                <w:sz w:val="14"/>
                <w:szCs w:val="14"/>
              </w:rPr>
              <w:t>不以“$”起始，不包含“.”</w:t>
            </w:r>
          </w:p>
        </w:tc>
      </w:tr>
    </w:tbl>
    <w:p w:rsidR="00D032B6" w:rsidRDefault="00D032B6">
      <w:pPr>
        <w:spacing w:before="3" w:line="200" w:lineRule="exact"/>
        <w:rPr>
          <w:sz w:val="20"/>
          <w:szCs w:val="20"/>
        </w:rPr>
      </w:pPr>
    </w:p>
    <w:p w:rsidR="00D032B6" w:rsidRDefault="00A23879">
      <w:pPr>
        <w:pStyle w:val="BodyText"/>
        <w:spacing w:line="312" w:lineRule="exact"/>
        <w:ind w:left="613"/>
      </w:pPr>
      <w:r>
        <w:t>集合</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集合名最大长度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127字节</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75"/>
                <w:sz w:val="14"/>
                <w:szCs w:val="14"/>
              </w:rPr>
              <w:t>不以“$”或“SYS”起始，不包含“.”</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单节点集合最大容量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为集合空间最大容量</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单集合空间集合最大数量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4096</w:t>
            </w:r>
          </w:p>
        </w:tc>
      </w:tr>
    </w:tbl>
    <w:p w:rsidR="00D032B6" w:rsidRDefault="00D032B6">
      <w:pPr>
        <w:spacing w:before="3" w:line="200" w:lineRule="exact"/>
        <w:rPr>
          <w:sz w:val="20"/>
          <w:szCs w:val="20"/>
        </w:rPr>
      </w:pPr>
    </w:p>
    <w:p w:rsidR="00D032B6" w:rsidRDefault="00A23879">
      <w:pPr>
        <w:pStyle w:val="BodyText"/>
        <w:spacing w:line="312" w:lineRule="exact"/>
        <w:ind w:left="613"/>
      </w:pPr>
      <w:r>
        <w:t>集合空间</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集合空间名最大长度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127字节</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75"/>
                <w:sz w:val="14"/>
                <w:szCs w:val="14"/>
              </w:rPr>
              <w:t>不以“$”或“SYS”起始，不包含“.”</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数据页大小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4096、8192、16384、32768、65536</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单节点集合空间最大容量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对应每种数据页大小，分别为512GB、1TB、2TB、4TB、8TB</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单节点集合空间最大数量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4096</w:t>
            </w:r>
          </w:p>
        </w:tc>
      </w:tr>
    </w:tbl>
    <w:p w:rsidR="00D032B6" w:rsidRDefault="00D032B6">
      <w:pPr>
        <w:spacing w:before="3" w:line="200" w:lineRule="exact"/>
        <w:rPr>
          <w:sz w:val="20"/>
          <w:szCs w:val="20"/>
        </w:rPr>
      </w:pPr>
    </w:p>
    <w:p w:rsidR="00D032B6" w:rsidRDefault="00A23879">
      <w:pPr>
        <w:pStyle w:val="BodyText"/>
        <w:spacing w:line="312" w:lineRule="exact"/>
        <w:ind w:left="613"/>
      </w:pPr>
      <w:r>
        <w:t>索引</w:t>
      </w:r>
    </w:p>
    <w:p w:rsidR="00D032B6" w:rsidRDefault="00D032B6">
      <w:pPr>
        <w:spacing w:before="5" w:line="20" w:lineRule="exact"/>
        <w:rPr>
          <w:sz w:val="4"/>
          <w:szCs w:val="4"/>
        </w:rPr>
      </w:pPr>
    </w:p>
    <w:tbl>
      <w:tblPr>
        <w:tblW w:w="0" w:type="auto"/>
        <w:tblInd w:w="60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每条数据索引键最大长度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1024字节</w:t>
            </w:r>
          </w:p>
        </w:tc>
      </w:tr>
      <w:tr w:rsidR="00D032B6">
        <w:trPr>
          <w:trHeight w:hRule="exact" w:val="590"/>
        </w:trPr>
        <w:tc>
          <w:tcPr>
            <w:tcW w:w="4741"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索引定义总长度（包括索引名，索引键名等）</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sz w:val="14"/>
                <w:szCs w:val="14"/>
              </w:rPr>
              <w:t>复合索引</w:t>
            </w:r>
          </w:p>
        </w:tc>
        <w:tc>
          <w:tcPr>
            <w:tcW w:w="4731" w:type="dxa"/>
            <w:tcBorders>
              <w:top w:val="single" w:sz="8" w:space="0" w:color="000000"/>
              <w:left w:val="nil"/>
              <w:bottom w:val="single" w:sz="8" w:space="0" w:color="000000"/>
              <w:right w:val="nil"/>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转为</w:t>
            </w:r>
            <w:r>
              <w:rPr>
                <w:rFonts w:ascii="微软雅黑" w:eastAsia="微软雅黑" w:hAnsi="微软雅黑" w:cs="微软雅黑"/>
                <w:spacing w:val="32"/>
                <w:w w:val="95"/>
                <w:sz w:val="14"/>
                <w:szCs w:val="14"/>
                <w:lang w:eastAsia="zh-CN"/>
              </w:rPr>
              <w:t xml:space="preserve"> </w:t>
            </w:r>
            <w:r>
              <w:rPr>
                <w:rFonts w:ascii="微软雅黑" w:eastAsia="微软雅黑" w:hAnsi="微软雅黑" w:cs="微软雅黑"/>
                <w:w w:val="95"/>
                <w:sz w:val="14"/>
                <w:szCs w:val="14"/>
                <w:lang w:eastAsia="zh-CN"/>
              </w:rPr>
              <w:t>BSON</w:t>
            </w:r>
            <w:r>
              <w:rPr>
                <w:rFonts w:ascii="微软雅黑" w:eastAsia="微软雅黑" w:hAnsi="微软雅黑" w:cs="微软雅黑"/>
                <w:spacing w:val="32"/>
                <w:w w:val="95"/>
                <w:sz w:val="14"/>
                <w:szCs w:val="14"/>
                <w:lang w:eastAsia="zh-CN"/>
              </w:rPr>
              <w:t xml:space="preserve"> </w:t>
            </w:r>
            <w:r>
              <w:rPr>
                <w:rFonts w:ascii="微软雅黑" w:eastAsia="微软雅黑" w:hAnsi="微软雅黑" w:cs="微软雅黑"/>
                <w:w w:val="95"/>
                <w:sz w:val="14"/>
                <w:szCs w:val="14"/>
                <w:lang w:eastAsia="zh-CN"/>
              </w:rPr>
              <w:t>后小于等于数据页大小-48字节</w:t>
            </w:r>
          </w:p>
          <w:p w:rsidR="00D032B6" w:rsidRDefault="00A23879">
            <w:pPr>
              <w:pStyle w:val="TableParagraph"/>
              <w:spacing w:before="6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文档里符合索引所定义的字段中，最多一个字段包含数组</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索引键定义排序值</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1或者-1</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单集合最大索引数量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64</w:t>
            </w:r>
          </w:p>
        </w:tc>
      </w:tr>
    </w:tbl>
    <w:p w:rsidR="00D032B6" w:rsidRDefault="00D032B6">
      <w:pPr>
        <w:spacing w:line="218" w:lineRule="exact"/>
        <w:rPr>
          <w:rFonts w:ascii="微软雅黑" w:eastAsia="微软雅黑" w:hAnsi="微软雅黑" w:cs="微软雅黑"/>
          <w:sz w:val="14"/>
          <w:szCs w:val="14"/>
        </w:rPr>
        <w:sectPr w:rsidR="00D032B6">
          <w:pgSz w:w="12240" w:h="15840"/>
          <w:pgMar w:top="900" w:right="680" w:bottom="280" w:left="1020" w:header="713" w:footer="0" w:gutter="0"/>
          <w:cols w:space="720"/>
        </w:sectPr>
      </w:pPr>
    </w:p>
    <w:p w:rsidR="00D032B6" w:rsidRDefault="00D032B6">
      <w:pPr>
        <w:spacing w:before="4" w:line="130" w:lineRule="exact"/>
        <w:rPr>
          <w:sz w:val="13"/>
          <w:szCs w:val="13"/>
        </w:rPr>
      </w:pPr>
    </w:p>
    <w:p w:rsidR="00D032B6" w:rsidRDefault="00A23879">
      <w:pPr>
        <w:pStyle w:val="BodyText"/>
        <w:spacing w:line="312" w:lineRule="exact"/>
      </w:pPr>
      <w:r>
        <w:t>数据库</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日志文件最小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64MB</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日志文件最大</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2GB</w:t>
            </w:r>
          </w:p>
        </w:tc>
      </w:tr>
    </w:tbl>
    <w:p w:rsidR="00D032B6" w:rsidRDefault="00D032B6">
      <w:pPr>
        <w:spacing w:before="3" w:line="200" w:lineRule="exact"/>
        <w:rPr>
          <w:sz w:val="20"/>
          <w:szCs w:val="20"/>
        </w:rPr>
      </w:pPr>
    </w:p>
    <w:p w:rsidR="00D032B6" w:rsidRDefault="00A23879">
      <w:pPr>
        <w:pStyle w:val="BodyText"/>
        <w:spacing w:line="312" w:lineRule="exact"/>
      </w:pPr>
      <w:r>
        <w:t>节点</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每分区组最大节点数量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w w:val="95"/>
                <w:sz w:val="14"/>
                <w:szCs w:val="14"/>
              </w:rPr>
              <w:t>7</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创建节点</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rPr>
            </w:pPr>
            <w:r>
              <w:rPr>
                <w:rFonts w:ascii="微软雅黑" w:eastAsia="微软雅黑" w:hAnsi="微软雅黑" w:cs="微软雅黑"/>
                <w:sz w:val="14"/>
                <w:szCs w:val="14"/>
              </w:rPr>
              <w:t>必须使用</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hostname，而不是</w:t>
            </w:r>
            <w:r>
              <w:rPr>
                <w:rFonts w:ascii="微软雅黑" w:eastAsia="微软雅黑" w:hAnsi="微软雅黑" w:cs="微软雅黑"/>
                <w:spacing w:val="-19"/>
                <w:sz w:val="14"/>
                <w:szCs w:val="14"/>
              </w:rPr>
              <w:t xml:space="preserve"> </w:t>
            </w:r>
            <w:r>
              <w:rPr>
                <w:rFonts w:ascii="微软雅黑" w:eastAsia="微软雅黑" w:hAnsi="微软雅黑" w:cs="微软雅黑"/>
                <w:sz w:val="14"/>
                <w:szCs w:val="14"/>
              </w:rPr>
              <w:t>IP</w:t>
            </w:r>
            <w:r>
              <w:rPr>
                <w:rFonts w:ascii="微软雅黑" w:eastAsia="微软雅黑" w:hAnsi="微软雅黑" w:cs="微软雅黑"/>
                <w:spacing w:val="-18"/>
                <w:sz w:val="14"/>
                <w:szCs w:val="14"/>
              </w:rPr>
              <w:t xml:space="preserve"> </w:t>
            </w:r>
            <w:r>
              <w:rPr>
                <w:rFonts w:ascii="微软雅黑" w:eastAsia="微软雅黑" w:hAnsi="微软雅黑" w:cs="微软雅黑"/>
                <w:sz w:val="14"/>
                <w:szCs w:val="14"/>
              </w:rPr>
              <w:t>地址</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网络</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集群中所有系统必须能够使用</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hostname</w:t>
            </w:r>
            <w:r>
              <w:rPr>
                <w:rFonts w:ascii="微软雅黑" w:eastAsia="微软雅黑" w:hAnsi="微软雅黑" w:cs="微软雅黑"/>
                <w:spacing w:val="-25"/>
                <w:sz w:val="14"/>
                <w:szCs w:val="14"/>
                <w:lang w:eastAsia="zh-CN"/>
              </w:rPr>
              <w:t xml:space="preserve"> </w:t>
            </w:r>
            <w:r>
              <w:rPr>
                <w:rFonts w:ascii="微软雅黑" w:eastAsia="微软雅黑" w:hAnsi="微软雅黑" w:cs="微软雅黑"/>
                <w:sz w:val="14"/>
                <w:szCs w:val="14"/>
                <w:lang w:eastAsia="zh-CN"/>
              </w:rPr>
              <w:t>互相访问</w:t>
            </w:r>
          </w:p>
        </w:tc>
      </w:tr>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主节点选举条件</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分区组内至少存在超过半数节点参与选举</w:t>
            </w:r>
          </w:p>
        </w:tc>
      </w:tr>
    </w:tbl>
    <w:p w:rsidR="00D032B6" w:rsidRDefault="00D032B6">
      <w:pPr>
        <w:spacing w:before="3" w:line="200" w:lineRule="exact"/>
        <w:rPr>
          <w:sz w:val="20"/>
          <w:szCs w:val="20"/>
          <w:lang w:eastAsia="zh-CN"/>
        </w:rPr>
      </w:pPr>
    </w:p>
    <w:p w:rsidR="00D032B6" w:rsidRDefault="00A23879">
      <w:pPr>
        <w:pStyle w:val="BodyText"/>
        <w:spacing w:line="312" w:lineRule="exact"/>
      </w:pPr>
      <w:r>
        <w:t>分区</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0"/>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数据切分</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0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同一时刻每个集合只能进行一个范围的切分</w:t>
            </w:r>
          </w:p>
        </w:tc>
      </w:tr>
      <w:tr w:rsidR="00D032B6">
        <w:trPr>
          <w:trHeight w:hRule="exact" w:val="590"/>
        </w:trPr>
        <w:tc>
          <w:tcPr>
            <w:tcW w:w="4741" w:type="dxa"/>
            <w:tcBorders>
              <w:top w:val="single" w:sz="8" w:space="0" w:color="000000"/>
              <w:left w:val="nil"/>
              <w:bottom w:val="single" w:sz="8" w:space="0" w:color="000000"/>
              <w:right w:val="nil"/>
            </w:tcBorders>
          </w:tcPr>
          <w:p w:rsidR="00D032B6" w:rsidRDefault="00A23879">
            <w:pPr>
              <w:pStyle w:val="TableParagraph"/>
              <w:spacing w:line="208" w:lineRule="exact"/>
              <w:ind w:left="50"/>
              <w:rPr>
                <w:rFonts w:ascii="微软雅黑" w:eastAsia="微软雅黑" w:hAnsi="微软雅黑" w:cs="微软雅黑"/>
                <w:sz w:val="14"/>
                <w:szCs w:val="14"/>
              </w:rPr>
            </w:pPr>
            <w:r>
              <w:rPr>
                <w:rFonts w:ascii="微软雅黑" w:eastAsia="微软雅黑" w:hAnsi="微软雅黑" w:cs="微软雅黑"/>
                <w:sz w:val="14"/>
                <w:szCs w:val="14"/>
              </w:rPr>
              <w:t>分区键</w:t>
            </w:r>
          </w:p>
          <w:p w:rsidR="00D032B6" w:rsidRDefault="00A23879">
            <w:pPr>
              <w:pStyle w:val="TableParagraph"/>
              <w:spacing w:before="61"/>
              <w:ind w:left="50"/>
              <w:rPr>
                <w:rFonts w:ascii="微软雅黑" w:eastAsia="微软雅黑" w:hAnsi="微软雅黑" w:cs="微软雅黑"/>
                <w:sz w:val="14"/>
                <w:szCs w:val="14"/>
              </w:rPr>
            </w:pPr>
            <w:r>
              <w:rPr>
                <w:rFonts w:ascii="微软雅黑" w:eastAsia="微软雅黑" w:hAnsi="微软雅黑" w:cs="微软雅黑"/>
                <w:w w:val="90"/>
                <w:sz w:val="14"/>
                <w:szCs w:val="14"/>
              </w:rPr>
              <w:t>_id</w:t>
            </w:r>
          </w:p>
        </w:tc>
        <w:tc>
          <w:tcPr>
            <w:tcW w:w="4731" w:type="dxa"/>
            <w:tcBorders>
              <w:top w:val="single" w:sz="8" w:space="0" w:color="000000"/>
              <w:left w:val="nil"/>
              <w:bottom w:val="single" w:sz="8" w:space="0" w:color="000000"/>
              <w:right w:val="nil"/>
            </w:tcBorders>
          </w:tcPr>
          <w:p w:rsidR="00D032B6" w:rsidRDefault="00A23879">
            <w:pPr>
              <w:pStyle w:val="TableParagraph"/>
              <w:spacing w:line="208" w:lineRule="exact"/>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分区键数值在数据插入后不可修改</w:t>
            </w:r>
          </w:p>
          <w:p w:rsidR="00D032B6" w:rsidRDefault="00A23879">
            <w:pPr>
              <w:pStyle w:val="TableParagraph"/>
              <w:spacing w:before="61"/>
              <w:ind w:left="4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分区集合中</w:t>
            </w:r>
            <w:r>
              <w:rPr>
                <w:rFonts w:ascii="微软雅黑" w:eastAsia="微软雅黑" w:hAnsi="微软雅黑" w:cs="微软雅黑"/>
                <w:spacing w:val="-13"/>
                <w:sz w:val="14"/>
                <w:szCs w:val="14"/>
                <w:lang w:eastAsia="zh-CN"/>
              </w:rPr>
              <w:t xml:space="preserve"> </w:t>
            </w:r>
            <w:r>
              <w:rPr>
                <w:rFonts w:ascii="微软雅黑" w:eastAsia="微软雅黑" w:hAnsi="微软雅黑" w:cs="微软雅黑"/>
                <w:sz w:val="14"/>
                <w:szCs w:val="14"/>
                <w:lang w:eastAsia="zh-CN"/>
              </w:rPr>
              <w:t>_id</w:t>
            </w:r>
            <w:r>
              <w:rPr>
                <w:rFonts w:ascii="微软雅黑" w:eastAsia="微软雅黑" w:hAnsi="微软雅黑" w:cs="微软雅黑"/>
                <w:spacing w:val="-13"/>
                <w:sz w:val="14"/>
                <w:szCs w:val="14"/>
                <w:lang w:eastAsia="zh-CN"/>
              </w:rPr>
              <w:t xml:space="preserve"> </w:t>
            </w:r>
            <w:r>
              <w:rPr>
                <w:rFonts w:ascii="微软雅黑" w:eastAsia="微软雅黑" w:hAnsi="微软雅黑" w:cs="微软雅黑"/>
                <w:sz w:val="14"/>
                <w:szCs w:val="14"/>
                <w:lang w:eastAsia="zh-CN"/>
              </w:rPr>
              <w:t>仅保证分区组内唯一，不保证全局唯一</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唯一索引</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必须包含分区键中所有字段</w:t>
            </w:r>
          </w:p>
        </w:tc>
      </w:tr>
    </w:tbl>
    <w:p w:rsidR="00D032B6" w:rsidRDefault="00D032B6">
      <w:pPr>
        <w:spacing w:before="3" w:line="200" w:lineRule="exact"/>
        <w:rPr>
          <w:sz w:val="20"/>
          <w:szCs w:val="20"/>
          <w:lang w:eastAsia="zh-CN"/>
        </w:rPr>
      </w:pPr>
    </w:p>
    <w:p w:rsidR="00D032B6" w:rsidRDefault="00A23879">
      <w:pPr>
        <w:pStyle w:val="BodyText"/>
        <w:spacing w:line="312" w:lineRule="exact"/>
      </w:pPr>
      <w:r>
        <w:t>驱动</w:t>
      </w:r>
    </w:p>
    <w:p w:rsidR="00D032B6" w:rsidRDefault="00D032B6">
      <w:pPr>
        <w:spacing w:before="5" w:line="20" w:lineRule="exact"/>
        <w:rPr>
          <w:sz w:val="4"/>
          <w:szCs w:val="4"/>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29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40"/>
              <w:rPr>
                <w:rFonts w:ascii="微软雅黑" w:eastAsia="微软雅黑" w:hAnsi="微软雅黑" w:cs="微软雅黑"/>
                <w:sz w:val="14"/>
                <w:szCs w:val="14"/>
              </w:rPr>
            </w:pPr>
            <w:r>
              <w:rPr>
                <w:rFonts w:ascii="微软雅黑" w:eastAsia="微软雅黑" w:hAnsi="微软雅黑" w:cs="微软雅黑"/>
                <w:sz w:val="14"/>
                <w:szCs w:val="14"/>
              </w:rPr>
              <w:t>描述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3" w:lineRule="exact"/>
              <w:ind w:left="35"/>
              <w:rPr>
                <w:rFonts w:ascii="微软雅黑" w:eastAsia="微软雅黑" w:hAnsi="微软雅黑" w:cs="微软雅黑"/>
                <w:sz w:val="14"/>
                <w:szCs w:val="14"/>
              </w:rPr>
            </w:pPr>
            <w:r>
              <w:rPr>
                <w:rFonts w:ascii="微软雅黑" w:eastAsia="微软雅黑" w:hAnsi="微软雅黑" w:cs="微软雅黑"/>
                <w:sz w:val="14"/>
                <w:szCs w:val="14"/>
              </w:rPr>
              <w:t>限制</w:t>
            </w:r>
          </w:p>
        </w:tc>
      </w:tr>
      <w:tr w:rsidR="00D032B6">
        <w:trPr>
          <w:trHeight w:hRule="exact" w:val="305"/>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40"/>
              <w:rPr>
                <w:rFonts w:ascii="微软雅黑" w:eastAsia="微软雅黑" w:hAnsi="微软雅黑" w:cs="微软雅黑"/>
                <w:sz w:val="14"/>
                <w:szCs w:val="14"/>
              </w:rPr>
            </w:pPr>
            <w:r>
              <w:rPr>
                <w:rFonts w:ascii="微软雅黑" w:eastAsia="微软雅黑" w:hAnsi="微软雅黑" w:cs="微软雅黑"/>
                <w:sz w:val="14"/>
                <w:szCs w:val="14"/>
              </w:rPr>
              <w:t>线程安全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218" w:lineRule="exact"/>
              <w:ind w:left="35"/>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每个连接对象与其下属的子对象为非线程安全不同连接对象之间为线程安全</w:t>
            </w:r>
          </w:p>
        </w:tc>
      </w:tr>
    </w:tbl>
    <w:p w:rsidR="00D032B6" w:rsidRDefault="00D032B6">
      <w:pPr>
        <w:spacing w:before="8" w:line="180" w:lineRule="exact"/>
        <w:rPr>
          <w:sz w:val="18"/>
          <w:szCs w:val="18"/>
          <w:lang w:eastAsia="zh-CN"/>
        </w:rPr>
      </w:pPr>
    </w:p>
    <w:p w:rsidR="00D032B6" w:rsidRDefault="00D032B6">
      <w:pPr>
        <w:spacing w:line="200" w:lineRule="exact"/>
        <w:rPr>
          <w:sz w:val="20"/>
          <w:szCs w:val="20"/>
          <w:lang w:eastAsia="zh-CN"/>
        </w:rPr>
      </w:pPr>
    </w:p>
    <w:p w:rsidR="00D032B6" w:rsidRDefault="00035F6E">
      <w:pPr>
        <w:pStyle w:val="Heading3"/>
        <w:spacing w:line="396" w:lineRule="exact"/>
      </w:pPr>
      <w:r>
        <w:pict>
          <v:group id="_x0000_s2050" style="position:absolute;left:0;text-align:left;margin-left:56.7pt;margin-top:21.4pt;width:498.6pt;height:.1pt;z-index:-251325440;mso-position-horizontal-relative:page" coordorigin="1134,428" coordsize="9972,2">
            <v:shape id="_x0000_s2051" style="position:absolute;left:1134;top:428;width:9972;height:2" coordorigin="1134,428" coordsize="9972,0" path="m1134,428r9972,e" filled="f" strokeweight="1pt">
              <v:path arrowok="t"/>
            </v:shape>
            <w10:wrap anchorx="page"/>
          </v:group>
        </w:pict>
      </w:r>
      <w:bookmarkStart w:id="741" w:name="Error_Code_List"/>
      <w:bookmarkStart w:id="742" w:name="_bookmark346"/>
      <w:bookmarkEnd w:id="741"/>
      <w:bookmarkEnd w:id="742"/>
      <w:r w:rsidR="00A23879">
        <w:rPr>
          <w:w w:val="95"/>
        </w:rPr>
        <w:t>Error</w:t>
      </w:r>
      <w:r w:rsidR="00A23879">
        <w:rPr>
          <w:spacing w:val="-11"/>
          <w:w w:val="95"/>
        </w:rPr>
        <w:t xml:space="preserve"> </w:t>
      </w:r>
      <w:r w:rsidR="00A23879">
        <w:rPr>
          <w:w w:val="95"/>
        </w:rPr>
        <w:t>Code</w:t>
      </w:r>
      <w:r w:rsidR="00A23879">
        <w:rPr>
          <w:spacing w:val="-10"/>
          <w:w w:val="95"/>
        </w:rPr>
        <w:t xml:space="preserve"> </w:t>
      </w:r>
      <w:r w:rsidR="00A23879">
        <w:rPr>
          <w:w w:val="95"/>
        </w:rPr>
        <w:t>List</w:t>
      </w:r>
    </w:p>
    <w:p w:rsidR="00D032B6" w:rsidRDefault="00D032B6">
      <w:pPr>
        <w:spacing w:before="1" w:line="130" w:lineRule="exact"/>
        <w:rPr>
          <w:sz w:val="13"/>
          <w:szCs w:val="13"/>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451"/>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IO</w:t>
            </w:r>
            <w:r>
              <w:rPr>
                <w:rFonts w:ascii="微软雅黑" w:eastAsia="微软雅黑" w:hAnsi="微软雅黑" w:cs="微软雅黑"/>
                <w:spacing w:val="-10"/>
                <w:sz w:val="14"/>
                <w:szCs w:val="14"/>
              </w:rPr>
              <w:t xml:space="preserve"> </w:t>
            </w:r>
            <w:r>
              <w:rPr>
                <w:rFonts w:ascii="微软雅黑" w:eastAsia="微软雅黑" w:hAnsi="微软雅黑" w:cs="微软雅黑"/>
                <w:sz w:val="14"/>
                <w:szCs w:val="14"/>
              </w:rPr>
              <w:t>错误</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85"/>
                <w:sz w:val="14"/>
                <w:szCs w:val="14"/>
              </w:rPr>
              <w:t>-1</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无可用内存</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权限错误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文件不存在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-4</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文件已存在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-5</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非法输入参数</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-6</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非法长度</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中断错误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文件结束</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85"/>
                <w:sz w:val="14"/>
                <w:szCs w:val="14"/>
              </w:rPr>
              <w:t>-9</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系统错误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无剩余空间</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引擎调度单元状态错误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超时错误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数据库已暂停</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网络错误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网络已从远程关闭</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数据库正在关闭</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应用被强制退出</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非法路径错误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非预期文件类型</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存储单元中无可用空间</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数据记录过大</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数据记录不存在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溢出记录已存在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w:t>
            </w:r>
          </w:p>
        </w:tc>
      </w:tr>
    </w:tbl>
    <w:p w:rsidR="00D032B6" w:rsidRDefault="00D032B6">
      <w:pPr>
        <w:spacing w:line="182"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非法记录</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-27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存储单元需要重组</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-28</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集合结尾</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上下文已打开</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-30</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上下文已关闭</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-31</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选项暂不支持</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集合空间不存在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-34</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非法存储单元</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-35</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上下文不存在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-36</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超过一个索引字段包含数组</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索引键已存在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-38</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索引键过大</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-39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索引块无空间</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-40</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索引键不存在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-41</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最大数量索引已存在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初始化索引失败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集合已被删除</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-44</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两条记录拥有同样的键值和RID</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同名索引已存在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非预期索引状态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-48</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索引结束</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-49</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去重缓冲区已满</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非法谓词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-52</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索引提示非法</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-53</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无可用临时集合</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-54</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存储空间数量已最大</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$id索引不可被删除</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日志不在缓冲区内</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日志不在文件中</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-58</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复制组不存在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-59</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复制组已存在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非法请求ID</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会话ID不存在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-62</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系统引擎调度单元不可被终止</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-63</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数据库未连接</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-64</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非预期结果</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记录损坏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备份已开始</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备份未结束</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-68</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备份正在进行</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-69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备份文件损坏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-70</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主节点不存在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-71</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请求节点不存在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-72</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引擎帮助参数</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-73</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非法连接状态</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非法句柄</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对象已释放或不存在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-76</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监听端口已被占用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-77</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无法监听端口</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-78</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无法连接到指定地址</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-79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连接不存在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发送失败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定时器标示不存在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-82</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路由信息不存在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消息错误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-84</w:t>
            </w:r>
          </w:p>
        </w:tc>
      </w:tr>
    </w:tbl>
    <w:p w:rsidR="00D032B6" w:rsidRDefault="00D032B6">
      <w:pPr>
        <w:spacing w:line="182"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非法网络句柄</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-85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重组文件不合法</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-86</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重组文件为只读模式</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集合状态非法</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-88</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集合不为重组状态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-89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复制组未激活</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非法复制组成员</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集合状态不兼容</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-92</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存储单元版本不兼容</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-93</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本地组版本信息过期</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-94</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非法数据页大小</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远程组版本信息过期</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-96</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投票失败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日志记录损坏</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-98</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LSN超出边界</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-99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未知消息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更新信息无变化</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未知消息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-102</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空栈错误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非主节点</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数据节点不足</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数据节点不存在编目信息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-106</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数据节点编目版本过旧</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-107</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协调节点编目版本过旧</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超出最大组上限</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-109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同步日志失败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-110</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执行日志失败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-111</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HTTP头结构错误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-112</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协商失败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日志元数据移动失败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数据文件空间管理段错误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应用程序中断</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-116</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应用程序断开连接</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-117</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字符编码错误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协调节点查询失败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-119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缓冲区数组满</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-120</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子上下文冲突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-121</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协调节点接收到集合结尾消息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-122</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日志文件大小不统一</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日志文件不可识别</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无可用资源</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非法LSN编号</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-126</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命名管道请求发送的数据过大</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编目授权错误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-128</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节点间正在全量同步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-129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协调节点分配数据节点失败</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-130</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PHP驱动内部错误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-131</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协调节点发送失败</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节点组信息不存在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远程节点断开连接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-134</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无法找到匹配的协调节点信息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-135</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更新协调节点失败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-136</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未知操作请求</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协调节点无法找到本地节点组信息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DMS数据块损坏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-139</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远程集群管理失败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-140</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远程引擎已部分被停止</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服务正在启动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-142</w:t>
            </w:r>
          </w:p>
        </w:tc>
      </w:tr>
    </w:tbl>
    <w:p w:rsidR="00D032B6" w:rsidRDefault="00D032B6">
      <w:pPr>
        <w:spacing w:line="182"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服务已经启动</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-143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服务正在重启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-144</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节点已存在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-146</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锁定失败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DMS状态与当前请求不兼容</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数据库重建已开始</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-149</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数据库重建正在进行</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-150</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协调节点的缓存中无数据</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-151</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求值过程发生错误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-152</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分区组已经存在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-154</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启动节点失败</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-156</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节点配置冲突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空分区组</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该操作仅适用于协调节点</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-159</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在节点上执行操作失败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-160</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已经存在互斥任务</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指定任务不存在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系统集合数据损坏</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$shard索引不可被删除</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-164</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该节点不能运行该命令</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-165</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该服务平面不能运行该命令</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该Group信息不存在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Group名称冲突</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-168</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非分区集合</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-169</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记录不包含合法的分区键</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-170</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存在一个不兼容的任务</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集合在指定复制组中不存在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指定的任务不存在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记录包含超过一条分区键</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-174</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已存在互斥任务</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-175</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指定的分区键不合法或不在源节点范围内</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唯一索引必须包含分区键中的所有字段</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分区键不可被更新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-178</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没有权限</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-179</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编目节点地址未指定</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-180</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当前记录已被删除</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搜索条件无法满足任何条件的匹配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-182</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索引页重组后指定位置存在不同左子节点</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-183</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记录内含有重复字段名</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-184</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插入操作尝试写入过多数据</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合并连接只接受相等谓词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-186</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跟踪已经启动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跟踪缓冲区不存在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-188</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跟踪文件不合法</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-189</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请求的事务锁不兼容</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系统正在执行回滚操作</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导入数据库时遇到无效的记录</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-192</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发现相同的变量名</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-193</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列名存在歧义</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-194</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SQL中存在语法错误</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无效的事务操作</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加入锁的等待队列中</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记录已被删除</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-198</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索引被删除或非法状态</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-199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重复创建编目节点集群</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-200</w:t>
            </w:r>
          </w:p>
        </w:tc>
      </w:tr>
    </w:tbl>
    <w:p w:rsidR="00D032B6" w:rsidRDefault="00D032B6">
      <w:pPr>
        <w:spacing w:line="182" w:lineRule="exact"/>
        <w:rPr>
          <w:rFonts w:ascii="微软雅黑" w:eastAsia="微软雅黑" w:hAnsi="微软雅黑" w:cs="微软雅黑"/>
          <w:sz w:val="14"/>
          <w:szCs w:val="14"/>
        </w:rPr>
        <w:sectPr w:rsidR="00D032B6">
          <w:pgSz w:w="12240" w:h="15840"/>
          <w:pgMar w:top="900" w:right="680" w:bottom="280" w:left="1520" w:header="713" w:footer="0" w:gutter="0"/>
          <w:cols w:space="720"/>
        </w:sectPr>
      </w:pPr>
    </w:p>
    <w:p w:rsidR="00D032B6" w:rsidRDefault="00D032B6">
      <w:pPr>
        <w:spacing w:before="11" w:line="200" w:lineRule="exact"/>
        <w:rPr>
          <w:sz w:val="20"/>
          <w:szCs w:val="20"/>
        </w:rPr>
      </w:pPr>
    </w:p>
    <w:tbl>
      <w:tblPr>
        <w:tblW w:w="0" w:type="auto"/>
        <w:tblInd w:w="92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解析json文件错误</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-201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解析CSV文件错误</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-202</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日志文件超长</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-203</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不能删除组内唯一的节点</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-204</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需要手工完成清理工作</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系统存在其它组时不能删除编目节点和组</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分区组不存在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无法删除存在非空组</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-208</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到达Queue队列结尾</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-209</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集合不存在分区键索引,不能按百分比分区</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-210</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指定参数字段不存在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-211</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跟踪断点数量过多</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-212</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预取器繁忙</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-213</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域不存在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-214</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域已存在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组不存在指定域中</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-216</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分区类型不为哈稀</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-217</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分区百分比过低</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-218</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后台任务已完成</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-219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集合已处于装载状态</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进行装载操作回滚</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RouteID与当前节点不一致</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-222</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服务已经存在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-223</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未找到字段</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csv字段行结束</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未知的文件类型</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-226</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部分节点导出配置文件失败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-227</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非主空节点</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-228</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索引文件特征值与数据文件不匹配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-229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引擎版本参数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客户端帮助参数</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客户端版本参数</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-232</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存储过程不存在</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-233</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非法删除集合分区</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重复关联集合分区</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-235</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无效的分区集合</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-236</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新增区间与现有区间冲突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-237</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新增区间不合法</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-238</w:t>
            </w:r>
          </w:p>
        </w:tc>
      </w:tr>
      <w:tr w:rsidR="00D032B6">
        <w:trPr>
          <w:trHeight w:hRule="exact" w:val="228"/>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达到高水位</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-239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该备份已存在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-240</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该备份不存在</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-241</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无效的集合分区</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-242</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后台任务被取消</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分区集合的分区类型必须是范围分区</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-244</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未包含合法的分区键字段</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-245</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分区集合不支持此操作</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-246</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重复定义索引</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-247</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正在删除CS</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-248</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节点数量达到上限</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-249</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节点处于业务故障状态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-250</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节点信息过期</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-251</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等待备节点同步该操作失败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-252</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未开启事务功能</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-253</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sz w:val="14"/>
                <w:szCs w:val="14"/>
              </w:rPr>
              <w:t>客户端连接池已满</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文件描述符已达到上限</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域非空</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-256</w:t>
            </w:r>
          </w:p>
        </w:tc>
      </w:tr>
      <w:tr w:rsidR="00D032B6">
        <w:trPr>
          <w:trHeight w:hRule="exact" w:val="228"/>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REST接收的数据大小超过最大值</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-257</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构建bson失败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8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-258</w:t>
            </w:r>
          </w:p>
        </w:tc>
      </w:tr>
    </w:tbl>
    <w:p w:rsidR="00D032B6" w:rsidRDefault="00D032B6">
      <w:pPr>
        <w:spacing w:line="182" w:lineRule="exact"/>
        <w:rPr>
          <w:rFonts w:ascii="微软雅黑" w:eastAsia="微软雅黑" w:hAnsi="微软雅黑" w:cs="微软雅黑"/>
          <w:sz w:val="14"/>
          <w:szCs w:val="14"/>
        </w:rPr>
        <w:sectPr w:rsidR="00D032B6">
          <w:pgSz w:w="12240" w:h="15840"/>
          <w:pgMar w:top="900" w:right="1020" w:bottom="280" w:left="700" w:header="713" w:footer="0" w:gutter="0"/>
          <w:cols w:space="720"/>
        </w:sectPr>
      </w:pPr>
    </w:p>
    <w:p w:rsidR="00D032B6" w:rsidRDefault="00D032B6">
      <w:pPr>
        <w:spacing w:before="11" w:line="200" w:lineRule="exact"/>
        <w:rPr>
          <w:sz w:val="20"/>
          <w:szCs w:val="20"/>
        </w:rPr>
      </w:pPr>
    </w:p>
    <w:tbl>
      <w:tblPr>
        <w:tblW w:w="0" w:type="auto"/>
        <w:tblInd w:w="103" w:type="dxa"/>
        <w:tblLayout w:type="fixed"/>
        <w:tblCellMar>
          <w:left w:w="0" w:type="dxa"/>
          <w:right w:w="0" w:type="dxa"/>
        </w:tblCellMar>
        <w:tblLook w:val="01E0"/>
      </w:tblPr>
      <w:tblGrid>
        <w:gridCol w:w="4741"/>
        <w:gridCol w:w="4731"/>
      </w:tblGrid>
      <w:tr w:rsidR="00D032B6">
        <w:trPr>
          <w:trHeight w:hRule="exact" w:val="456"/>
        </w:trPr>
        <w:tc>
          <w:tcPr>
            <w:tcW w:w="4741" w:type="dxa"/>
            <w:tcBorders>
              <w:top w:val="single" w:sz="8" w:space="0" w:color="000000"/>
              <w:left w:val="nil"/>
              <w:bottom w:val="single" w:sz="8" w:space="0" w:color="000000"/>
              <w:right w:val="nil"/>
            </w:tcBorders>
          </w:tcPr>
          <w:p w:rsidR="00D032B6" w:rsidRDefault="00A23879">
            <w:pPr>
              <w:pStyle w:val="TableParagraph"/>
              <w:spacing w:line="177" w:lineRule="exact"/>
              <w:ind w:left="50"/>
              <w:rPr>
                <w:rFonts w:ascii="微软雅黑" w:eastAsia="微软雅黑" w:hAnsi="微软雅黑" w:cs="微软雅黑"/>
                <w:sz w:val="14"/>
                <w:szCs w:val="14"/>
              </w:rPr>
            </w:pPr>
            <w:r>
              <w:rPr>
                <w:rFonts w:ascii="微软雅黑" w:eastAsia="微软雅黑" w:hAnsi="微软雅黑" w:cs="微软雅黑"/>
                <w:w w:val="95"/>
                <w:sz w:val="14"/>
                <w:szCs w:val="14"/>
              </w:rPr>
              <w:t>Description</w:t>
            </w:r>
          </w:p>
          <w:p w:rsidR="00D032B6" w:rsidRDefault="00A23879">
            <w:pPr>
              <w:pStyle w:val="TableParagraph"/>
              <w:spacing w:line="228" w:lineRule="exact"/>
              <w:ind w:left="50"/>
              <w:rPr>
                <w:rFonts w:ascii="微软雅黑" w:eastAsia="微软雅黑" w:hAnsi="微软雅黑" w:cs="微软雅黑"/>
                <w:sz w:val="14"/>
                <w:szCs w:val="14"/>
              </w:rPr>
            </w:pPr>
            <w:r>
              <w:rPr>
                <w:rFonts w:ascii="微软雅黑" w:eastAsia="微软雅黑" w:hAnsi="微软雅黑" w:cs="微软雅黑"/>
                <w:sz w:val="14"/>
                <w:szCs w:val="14"/>
              </w:rPr>
              <w:t>存储过程参数越界</w:t>
            </w:r>
          </w:p>
        </w:tc>
        <w:tc>
          <w:tcPr>
            <w:tcW w:w="4731" w:type="dxa"/>
            <w:tcBorders>
              <w:top w:val="single" w:sz="8" w:space="0" w:color="000000"/>
              <w:left w:val="nil"/>
              <w:bottom w:val="single" w:sz="8" w:space="0" w:color="000000"/>
              <w:right w:val="nil"/>
            </w:tcBorders>
          </w:tcPr>
          <w:p w:rsidR="00D032B6" w:rsidRDefault="00A23879">
            <w:pPr>
              <w:pStyle w:val="TableParagraph"/>
              <w:spacing w:line="177" w:lineRule="exact"/>
              <w:ind w:left="45"/>
              <w:rPr>
                <w:rFonts w:ascii="微软雅黑" w:eastAsia="微软雅黑" w:hAnsi="微软雅黑" w:cs="微软雅黑"/>
                <w:sz w:val="14"/>
                <w:szCs w:val="14"/>
              </w:rPr>
            </w:pPr>
            <w:r>
              <w:rPr>
                <w:rFonts w:ascii="微软雅黑" w:eastAsia="微软雅黑" w:hAnsi="微软雅黑" w:cs="微软雅黑"/>
                <w:w w:val="95"/>
                <w:sz w:val="14"/>
                <w:szCs w:val="14"/>
              </w:rPr>
              <w:t>Error</w:t>
            </w:r>
            <w:r>
              <w:rPr>
                <w:rFonts w:ascii="微软雅黑" w:eastAsia="微软雅黑" w:hAnsi="微软雅黑" w:cs="微软雅黑"/>
                <w:spacing w:val="-8"/>
                <w:w w:val="95"/>
                <w:sz w:val="14"/>
                <w:szCs w:val="14"/>
              </w:rPr>
              <w:t xml:space="preserve"> </w:t>
            </w:r>
            <w:r>
              <w:rPr>
                <w:rFonts w:ascii="微软雅黑" w:eastAsia="微软雅黑" w:hAnsi="微软雅黑" w:cs="微软雅黑"/>
                <w:w w:val="95"/>
                <w:sz w:val="14"/>
                <w:szCs w:val="14"/>
              </w:rPr>
              <w:t>Code</w:t>
            </w:r>
          </w:p>
          <w:p w:rsidR="00D032B6" w:rsidRDefault="00A23879">
            <w:pPr>
              <w:pStyle w:val="TableParagraph"/>
              <w:spacing w:line="228" w:lineRule="exact"/>
              <w:ind w:left="45"/>
              <w:rPr>
                <w:rFonts w:ascii="微软雅黑" w:eastAsia="微软雅黑" w:hAnsi="微软雅黑" w:cs="微软雅黑"/>
                <w:sz w:val="14"/>
                <w:szCs w:val="14"/>
              </w:rPr>
            </w:pPr>
            <w:r>
              <w:rPr>
                <w:rFonts w:ascii="微软雅黑" w:eastAsia="微软雅黑" w:hAnsi="微软雅黑" w:cs="微软雅黑"/>
                <w:w w:val="90"/>
                <w:sz w:val="14"/>
                <w:szCs w:val="14"/>
              </w:rPr>
              <w:t>-259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未知的REST命令</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-260</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在数据节点上执行命令失败</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-261</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域中不包含任何数据组</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-262</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提示用户修改登陆密码</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-263</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部分节点未返回成功</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-264</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w w:val="95"/>
                <w:sz w:val="14"/>
                <w:szCs w:val="14"/>
              </w:rPr>
              <w:t>不同版本的OMAgent已运行</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-265</w:t>
            </w:r>
          </w:p>
        </w:tc>
      </w:tr>
      <w:tr w:rsidR="00D032B6">
        <w:trPr>
          <w:trHeight w:hRule="exact" w:val="218"/>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无法找到后台任务信息</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-266</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rPr>
            </w:pPr>
            <w:r>
              <w:rPr>
                <w:rFonts w:ascii="微软雅黑" w:eastAsia="微软雅黑" w:hAnsi="微软雅黑" w:cs="微软雅黑"/>
                <w:sz w:val="14"/>
                <w:szCs w:val="14"/>
              </w:rPr>
              <w:t>后台任务正在回滚</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-267</w:t>
            </w:r>
          </w:p>
        </w:tc>
      </w:tr>
      <w:tr w:rsidR="00D032B6">
        <w:trPr>
          <w:trHeight w:hRule="exact" w:val="223"/>
        </w:trPr>
        <w:tc>
          <w:tcPr>
            <w:tcW w:w="474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rPr>
            </w:pPr>
            <w:r>
              <w:rPr>
                <w:rFonts w:ascii="微软雅黑" w:eastAsia="微软雅黑" w:hAnsi="微软雅黑" w:cs="微软雅黑"/>
                <w:sz w:val="14"/>
                <w:szCs w:val="14"/>
              </w:rPr>
              <w:t>大对象的序列不存在</w:t>
            </w:r>
          </w:p>
        </w:tc>
        <w:tc>
          <w:tcPr>
            <w:tcW w:w="4731" w:type="dxa"/>
            <w:tcBorders>
              <w:top w:val="single" w:sz="8" w:space="0" w:color="000000"/>
              <w:left w:val="single" w:sz="8" w:space="0" w:color="000000"/>
              <w:bottom w:val="nil"/>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-268</w:t>
            </w:r>
          </w:p>
        </w:tc>
      </w:tr>
      <w:tr w:rsidR="00D032B6">
        <w:trPr>
          <w:trHeight w:hRule="exact" w:val="233"/>
        </w:trPr>
        <w:tc>
          <w:tcPr>
            <w:tcW w:w="474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40"/>
              <w:rPr>
                <w:rFonts w:ascii="微软雅黑" w:eastAsia="微软雅黑" w:hAnsi="微软雅黑" w:cs="微软雅黑"/>
                <w:sz w:val="14"/>
                <w:szCs w:val="14"/>
                <w:lang w:eastAsia="zh-CN"/>
              </w:rPr>
            </w:pPr>
            <w:r>
              <w:rPr>
                <w:rFonts w:ascii="微软雅黑" w:eastAsia="微软雅黑" w:hAnsi="微软雅黑" w:cs="微软雅黑"/>
                <w:sz w:val="14"/>
                <w:szCs w:val="14"/>
                <w:lang w:eastAsia="zh-CN"/>
              </w:rPr>
              <w:t>大对象处于不可用状态</w:t>
            </w:r>
          </w:p>
        </w:tc>
        <w:tc>
          <w:tcPr>
            <w:tcW w:w="4731" w:type="dxa"/>
            <w:tcBorders>
              <w:top w:val="nil"/>
              <w:left w:val="single" w:sz="8" w:space="0" w:color="000000"/>
              <w:bottom w:val="single" w:sz="8" w:space="0" w:color="000000"/>
              <w:right w:val="single" w:sz="8" w:space="0" w:color="000000"/>
            </w:tcBorders>
          </w:tcPr>
          <w:p w:rsidR="00D032B6" w:rsidRDefault="00A23879">
            <w:pPr>
              <w:pStyle w:val="TableParagraph"/>
              <w:spacing w:line="19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-269</w:t>
            </w:r>
          </w:p>
        </w:tc>
      </w:tr>
      <w:tr w:rsidR="00D032B6">
        <w:trPr>
          <w:trHeight w:hRule="exact" w:val="23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40"/>
              <w:rPr>
                <w:rFonts w:ascii="微软雅黑" w:eastAsia="微软雅黑" w:hAnsi="微软雅黑" w:cs="微软雅黑"/>
                <w:sz w:val="14"/>
                <w:szCs w:val="14"/>
                <w:lang w:eastAsia="zh-CN"/>
              </w:rPr>
            </w:pPr>
            <w:r>
              <w:rPr>
                <w:rFonts w:ascii="微软雅黑" w:eastAsia="微软雅黑" w:hAnsi="微软雅黑" w:cs="微软雅黑"/>
                <w:w w:val="95"/>
                <w:sz w:val="14"/>
                <w:szCs w:val="14"/>
                <w:lang w:eastAsia="zh-CN"/>
              </w:rPr>
              <w:t>数据格式非UTF-8编码</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7"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-270</w:t>
            </w:r>
          </w:p>
        </w:tc>
      </w:tr>
      <w:tr w:rsidR="00D032B6">
        <w:trPr>
          <w:trHeight w:hRule="exact" w:val="223"/>
        </w:trPr>
        <w:tc>
          <w:tcPr>
            <w:tcW w:w="474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40"/>
              <w:rPr>
                <w:rFonts w:ascii="微软雅黑" w:eastAsia="微软雅黑" w:hAnsi="微软雅黑" w:cs="微软雅黑"/>
                <w:sz w:val="14"/>
                <w:szCs w:val="14"/>
              </w:rPr>
            </w:pPr>
            <w:r>
              <w:rPr>
                <w:rFonts w:ascii="微软雅黑" w:eastAsia="微软雅黑" w:hAnsi="微软雅黑" w:cs="微软雅黑"/>
                <w:sz w:val="14"/>
                <w:szCs w:val="14"/>
              </w:rPr>
              <w:t>后台任务失败</w:t>
            </w:r>
          </w:p>
        </w:tc>
        <w:tc>
          <w:tcPr>
            <w:tcW w:w="4731" w:type="dxa"/>
            <w:tcBorders>
              <w:top w:val="single" w:sz="8" w:space="0" w:color="000000"/>
              <w:left w:val="single" w:sz="8" w:space="0" w:color="000000"/>
              <w:bottom w:val="single" w:sz="8" w:space="0" w:color="000000"/>
              <w:right w:val="single" w:sz="8" w:space="0" w:color="000000"/>
            </w:tcBorders>
          </w:tcPr>
          <w:p w:rsidR="00D032B6" w:rsidRDefault="00A23879">
            <w:pPr>
              <w:pStyle w:val="TableParagraph"/>
              <w:spacing w:line="172" w:lineRule="exact"/>
              <w:ind w:left="35"/>
              <w:rPr>
                <w:rFonts w:ascii="微软雅黑" w:eastAsia="微软雅黑" w:hAnsi="微软雅黑" w:cs="微软雅黑"/>
                <w:sz w:val="14"/>
                <w:szCs w:val="14"/>
              </w:rPr>
            </w:pPr>
            <w:r>
              <w:rPr>
                <w:rFonts w:ascii="微软雅黑" w:eastAsia="微软雅黑" w:hAnsi="微软雅黑" w:cs="微软雅黑"/>
                <w:w w:val="90"/>
                <w:sz w:val="14"/>
                <w:szCs w:val="14"/>
              </w:rPr>
              <w:t>-271</w:t>
            </w:r>
          </w:p>
        </w:tc>
      </w:tr>
    </w:tbl>
    <w:p w:rsidR="00A23879" w:rsidRDefault="00A23879"/>
    <w:sectPr w:rsidR="00A23879" w:rsidSect="00D032B6">
      <w:pgSz w:w="12240" w:h="15840"/>
      <w:pgMar w:top="900" w:right="680" w:bottom="280" w:left="1520" w:header="713"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0EDC" w:rsidRDefault="003C0EDC" w:rsidP="00D032B6">
      <w:r>
        <w:separator/>
      </w:r>
    </w:p>
  </w:endnote>
  <w:endnote w:type="continuationSeparator" w:id="1">
    <w:p w:rsidR="003C0EDC" w:rsidRDefault="003C0EDC" w:rsidP="00D032B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微软雅黑">
    <w:panose1 w:val="020B0503020204020204"/>
    <w:charset w:val="86"/>
    <w:family w:val="swiss"/>
    <w:pitch w:val="variable"/>
    <w:sig w:usb0="80000287" w:usb1="2A0F3C52" w:usb2="00000016" w:usb3="00000000" w:csb0="0004001F" w:csb1="00000000"/>
  </w:font>
  <w:font w:name="Arial">
    <w:panose1 w:val="020B0604020202020204"/>
    <w:charset w:val="00"/>
    <w:family w:val="swiss"/>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ourier New">
    <w:panose1 w:val="02070309020205020404"/>
    <w:charset w:val="00"/>
    <w:family w:val="modern"/>
    <w:pitch w:val="fixed"/>
    <w:sig w:usb0="20002A87" w:usb1="80000000" w:usb2="00000008" w:usb3="00000000" w:csb0="000001FF" w:csb1="00000000"/>
  </w:font>
  <w:font w:name="Microsoft JhengHei">
    <w:altName w:val="MingLiU"/>
    <w:charset w:val="88"/>
    <w:family w:val="swiss"/>
    <w:pitch w:val="variable"/>
    <w:sig w:usb0="00000087" w:usb1="288F4000" w:usb2="00000016" w:usb3="00000000" w:csb0="00100009"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仿宋">
    <w:altName w:val="MS Gothic"/>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0EDC" w:rsidRDefault="003C0EDC" w:rsidP="00D032B6">
      <w:r>
        <w:separator/>
      </w:r>
    </w:p>
  </w:footnote>
  <w:footnote w:type="continuationSeparator" w:id="1">
    <w:p w:rsidR="003C0EDC" w:rsidRDefault="003C0EDC" w:rsidP="00D032B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63" type="#_x0000_t202" style="position:absolute;margin-left:38pt;margin-top:34.65pt;width:98.5pt;height:12pt;z-index:-31420;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w:t>
                </w:r>
                <w:r>
                  <w:fldChar w:fldCharType="end"/>
                </w:r>
                <w:r w:rsidR="00801E25">
                  <w:rPr>
                    <w:spacing w:val="-44"/>
                    <w:w w:val="105"/>
                  </w:rPr>
                  <w:t xml:space="preserve"> </w:t>
                </w:r>
                <w:r w:rsidR="00801E25">
                  <w:rPr>
                    <w:w w:val="170"/>
                  </w:rPr>
                  <w:t>|</w:t>
                </w:r>
                <w:r w:rsidR="00801E25">
                  <w:rPr>
                    <w:spacing w:val="-82"/>
                    <w:w w:val="170"/>
                  </w:rPr>
                  <w:t xml:space="preserve"> </w:t>
                </w:r>
                <w:r w:rsidR="00801E25">
                  <w:rPr>
                    <w:w w:val="105"/>
                  </w:rPr>
                  <w:t>OpenTopic</w:t>
                </w:r>
                <w:r w:rsidR="00801E25">
                  <w:rPr>
                    <w:spacing w:val="-43"/>
                    <w:w w:val="105"/>
                  </w:rPr>
                  <w:t xml:space="preserve"> </w:t>
                </w:r>
                <w:r w:rsidR="00801E25">
                  <w:rPr>
                    <w:w w:val="170"/>
                  </w:rPr>
                  <w:t>|</w:t>
                </w:r>
                <w:r w:rsidR="00801E25">
                  <w:rPr>
                    <w:spacing w:val="-82"/>
                    <w:w w:val="170"/>
                  </w:rPr>
                  <w:t xml:space="preserve"> </w:t>
                </w:r>
                <w:r w:rsidR="00801E25">
                  <w:rPr>
                    <w:w w:val="105"/>
                  </w:rPr>
                  <w:t>目录</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56" type="#_x0000_t202" style="position:absolute;margin-left:450pt;margin-top:34.65pt;width:124pt;height:12pt;z-index:-31413;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4"/>
                    <w:w w:val="105"/>
                  </w:rPr>
                  <w:t xml:space="preserve"> </w:t>
                </w:r>
                <w:r>
                  <w:rPr>
                    <w:w w:val="140"/>
                  </w:rPr>
                  <w:t>|</w:t>
                </w:r>
                <w:r>
                  <w:rPr>
                    <w:spacing w:val="-65"/>
                    <w:w w:val="140"/>
                  </w:rPr>
                  <w:t xml:space="preserve"> </w:t>
                </w:r>
                <w:r>
                  <w:rPr>
                    <w:w w:val="105"/>
                  </w:rPr>
                  <w:t>安装指南</w:t>
                </w:r>
                <w:r>
                  <w:rPr>
                    <w:spacing w:val="-44"/>
                    <w:w w:val="105"/>
                  </w:rPr>
                  <w:t xml:space="preserve"> </w:t>
                </w:r>
                <w:r>
                  <w:rPr>
                    <w:w w:val="140"/>
                  </w:rPr>
                  <w:t>|</w:t>
                </w:r>
                <w:r>
                  <w:rPr>
                    <w:spacing w:val="-65"/>
                    <w:w w:val="140"/>
                  </w:rPr>
                  <w:t xml:space="preserve"> </w:t>
                </w:r>
                <w:r w:rsidR="00035F6E">
                  <w:fldChar w:fldCharType="begin"/>
                </w:r>
                <w:r>
                  <w:rPr>
                    <w:w w:val="105"/>
                  </w:rPr>
                  <w:instrText xml:space="preserve"> PAGE </w:instrText>
                </w:r>
                <w:r w:rsidR="00035F6E">
                  <w:fldChar w:fldCharType="separate"/>
                </w:r>
                <w:r w:rsidR="00620DD5">
                  <w:rPr>
                    <w:noProof/>
                    <w:w w:val="105"/>
                  </w:rPr>
                  <w:t>39</w:t>
                </w:r>
                <w:r w:rsidR="00035F6E">
                  <w:fldChar w:fldCharType="end"/>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1" type="#_x0000_t202" style="position:absolute;margin-left:38pt;margin-top:34.65pt;width:205.55pt;height:12pt;z-index:-28310;mso-position-horizontal-relative:page;mso-position-vertical-relative:page" filled="f" stroked="f">
          <v:textbox style="mso-next-textbox:#_x0000_s1101" inset="0,0,0,0">
            <w:txbxContent>
              <w:p w:rsidR="000B7B9A" w:rsidRDefault="00035F6E">
                <w:pPr>
                  <w:pStyle w:val="BodyText"/>
                  <w:spacing w:line="230" w:lineRule="exact"/>
                  <w:ind w:left="40"/>
                </w:pPr>
                <w:fldSimple w:instr=" PAGE ">
                  <w:r w:rsidR="00620DD5">
                    <w:rPr>
                      <w:noProof/>
                    </w:rPr>
                    <w:t>10</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0" type="#_x0000_t202" style="position:absolute;margin-left:373.95pt;margin-top:34.65pt;width:200.05pt;height:12pt;z-index:-29334;mso-position-horizontal-relative:page;mso-position-vertical-relative:page" filled="f" stroked="f">
          <v:textbox style="mso-next-textbox:#_x0000_s1100" inset="0,0,0,0">
            <w:txbxContent>
              <w:p w:rsidR="000B7B9A" w:rsidRDefault="000B7B9A">
                <w:pPr>
                  <w:pStyle w:val="BodyText"/>
                  <w:spacing w:line="230" w:lineRule="exact"/>
                  <w:ind w:left="20"/>
                </w:pPr>
                <w:r>
                  <w:t>OpenTopic</w:t>
                </w:r>
                <w:r>
                  <w:rPr>
                    <w:spacing w:val="-3"/>
                  </w:rPr>
                  <w:t xml:space="preserve"> </w:t>
                </w:r>
                <w:r>
                  <w:t>|</w:t>
                </w:r>
                <w:r>
                  <w:rPr>
                    <w:spacing w:val="-3"/>
                  </w:rPr>
                  <w:t xml:space="preserve"> </w:t>
                </w:r>
                <w:r>
                  <w:t>SequoiaDB</w:t>
                </w:r>
                <w:r>
                  <w:rPr>
                    <w:spacing w:val="-2"/>
                  </w:rPr>
                  <w:t xml:space="preserve"> </w:t>
                </w:r>
                <w:r>
                  <w:t>服务器安装部署</w:t>
                </w:r>
                <w:r>
                  <w:rPr>
                    <w:spacing w:val="-3"/>
                  </w:rPr>
                  <w:t xml:space="preserve"> </w:t>
                </w:r>
                <w:r>
                  <w:t>|</w:t>
                </w:r>
                <w:r>
                  <w:rPr>
                    <w:spacing w:val="-2"/>
                  </w:rPr>
                  <w:t xml:space="preserve"> </w:t>
                </w:r>
                <w:fldSimple w:instr=" PAGE ">
                  <w:r w:rsidR="00620DD5">
                    <w:rPr>
                      <w:noProof/>
                    </w:rPr>
                    <w:t>9</w:t>
                  </w:r>
                </w:fldSimple>
              </w:p>
            </w:txbxContent>
          </v:textbox>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2" type="#_x0000_t202" style="position:absolute;margin-left:38pt;margin-top:34.65pt;width:205.55pt;height:12pt;z-index:-27286;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14</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3" type="#_x0000_t202" style="position:absolute;margin-left:368.45pt;margin-top:34.65pt;width:205.55pt;height:12pt;z-index:-26262;mso-position-horizontal-relative:page;mso-position-vertical-relative:page" filled="f" stroked="f">
          <v:textbox inset="0,0,0,0">
            <w:txbxContent>
              <w:p w:rsidR="000B7B9A" w:rsidRDefault="000B7B9A">
                <w:pPr>
                  <w:pStyle w:val="BodyText"/>
                  <w:spacing w:line="230" w:lineRule="exact"/>
                  <w:ind w:left="20"/>
                </w:pPr>
                <w:r>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fldSimple w:instr=" PAGE ">
                  <w:r w:rsidR="00620DD5">
                    <w:rPr>
                      <w:noProof/>
                    </w:rPr>
                    <w:t>15</w:t>
                  </w:r>
                </w:fldSimple>
              </w:p>
            </w:txbxContent>
          </v:textbox>
          <w10:wrap anchorx="page" anchory="pag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4" type="#_x0000_t202" style="position:absolute;margin-left:38pt;margin-top:34.65pt;width:205.55pt;height:12pt;z-index:-25238;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20</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5" type="#_x0000_t202" style="position:absolute;margin-left:368.45pt;margin-top:34.65pt;width:205.55pt;height:12pt;z-index:-24214;mso-position-horizontal-relative:page;mso-position-vertical-relative:page" filled="f" stroked="f">
          <v:textbox inset="0,0,0,0">
            <w:txbxContent>
              <w:p w:rsidR="000B7B9A" w:rsidRDefault="000B7B9A">
                <w:pPr>
                  <w:pStyle w:val="BodyText"/>
                  <w:spacing w:line="230" w:lineRule="exact"/>
                  <w:ind w:left="20"/>
                </w:pPr>
                <w:r>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fldSimple w:instr=" PAGE ">
                  <w:r w:rsidR="00620DD5">
                    <w:rPr>
                      <w:noProof/>
                    </w:rPr>
                    <w:t>21</w:t>
                  </w:r>
                </w:fldSimple>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801E25">
    <w:pPr>
      <w:spacing w:line="0" w:lineRule="atLeast"/>
      <w:rPr>
        <w:sz w:val="4"/>
        <w:szCs w:val="4"/>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7" type="#_x0000_t202" style="position:absolute;margin-left:38pt;margin-top:34.65pt;width:205.55pt;height:12pt;z-index:-22166;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26</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6" type="#_x0000_t202" style="position:absolute;margin-left:368.45pt;margin-top:34.65pt;width:205.55pt;height:12pt;z-index:-23190;mso-position-horizontal-relative:page;mso-position-vertical-relative:page" filled="f" stroked="f">
          <v:textbox inset="0,0,0,0">
            <w:txbxContent>
              <w:p w:rsidR="000B7B9A" w:rsidRDefault="000B7B9A">
                <w:pPr>
                  <w:pStyle w:val="BodyText"/>
                  <w:spacing w:line="230" w:lineRule="exact"/>
                  <w:ind w:left="20"/>
                </w:pPr>
                <w:r>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fldSimple w:instr=" PAGE ">
                  <w:r w:rsidR="00620DD5">
                    <w:rPr>
                      <w:noProof/>
                    </w:rPr>
                    <w:t>27</w:t>
                  </w:r>
                </w:fldSimple>
              </w:p>
            </w:txbxContent>
          </v:textbox>
          <w10:wrap anchorx="page" anchory="pag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9" type="#_x0000_t202" style="position:absolute;margin-left:38pt;margin-top:34.65pt;width:205.55pt;height:12pt;z-index:-20118;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32</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08" type="#_x0000_t202" style="position:absolute;margin-left:368.45pt;margin-top:34.65pt;width:205.55pt;height:12pt;z-index:-21142;mso-position-horizontal-relative:page;mso-position-vertical-relative:page" filled="f" stroked="f">
          <v:textbox inset="0,0,0,0">
            <w:txbxContent>
              <w:p w:rsidR="000B7B9A" w:rsidRDefault="000B7B9A">
                <w:pPr>
                  <w:pStyle w:val="BodyText"/>
                  <w:spacing w:line="230" w:lineRule="exact"/>
                  <w:ind w:left="20"/>
                </w:pPr>
                <w:r>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fldSimple w:instr=" PAGE ">
                  <w:r w:rsidR="00620DD5">
                    <w:rPr>
                      <w:noProof/>
                    </w:rPr>
                    <w:t>31</w:t>
                  </w:r>
                </w:fldSimple>
              </w:p>
            </w:txbxContent>
          </v:textbox>
          <w10:wrap anchorx="page" anchory="pag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0" type="#_x0000_t202" style="position:absolute;margin-left:38pt;margin-top:34.65pt;width:205.55pt;height:12pt;z-index:-19094;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34</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62" type="#_x0000_t202" style="position:absolute;margin-left:38pt;margin-top:34.65pt;width:98.5pt;height:12pt;z-index:-31419;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4</w:t>
                </w:r>
                <w:r>
                  <w:fldChar w:fldCharType="end"/>
                </w:r>
                <w:r w:rsidR="00801E25">
                  <w:rPr>
                    <w:spacing w:val="-44"/>
                    <w:w w:val="105"/>
                  </w:rPr>
                  <w:t xml:space="preserve"> </w:t>
                </w:r>
                <w:r w:rsidR="00801E25">
                  <w:rPr>
                    <w:w w:val="170"/>
                  </w:rPr>
                  <w:t>|</w:t>
                </w:r>
                <w:r w:rsidR="00801E25">
                  <w:rPr>
                    <w:spacing w:val="-82"/>
                    <w:w w:val="170"/>
                  </w:rPr>
                  <w:t xml:space="preserve"> </w:t>
                </w:r>
                <w:r w:rsidR="00801E25">
                  <w:rPr>
                    <w:w w:val="105"/>
                  </w:rPr>
                  <w:t>OpenTopic</w:t>
                </w:r>
                <w:r w:rsidR="00801E25">
                  <w:rPr>
                    <w:spacing w:val="-43"/>
                    <w:w w:val="105"/>
                  </w:rPr>
                  <w:t xml:space="preserve"> </w:t>
                </w:r>
                <w:r w:rsidR="00801E25">
                  <w:rPr>
                    <w:w w:val="170"/>
                  </w:rPr>
                  <w:t>|</w:t>
                </w:r>
                <w:r w:rsidR="00801E25">
                  <w:rPr>
                    <w:spacing w:val="-82"/>
                    <w:w w:val="170"/>
                  </w:rPr>
                  <w:t xml:space="preserve"> </w:t>
                </w:r>
                <w:r w:rsidR="00801E25">
                  <w:rPr>
                    <w:w w:val="105"/>
                  </w:rPr>
                  <w:t>目录</w:t>
                </w:r>
              </w:p>
            </w:txbxContent>
          </v:textbox>
          <w10:wrap anchorx="page" anchory="pag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1" type="#_x0000_t202" style="position:absolute;margin-left:37pt;margin-top:31.55pt;width:205.35pt;height:15.85pt;z-index:-18070;mso-position-horizontal-relative:page;mso-position-vertical-relative:page" filled="f" stroked="f">
          <v:textbox inset="0,0,0,0">
            <w:txbxContent>
              <w:p w:rsidR="000B7B9A" w:rsidRDefault="00035F6E">
                <w:pPr>
                  <w:spacing w:line="305" w:lineRule="exact"/>
                  <w:ind w:left="40"/>
                  <w:rPr>
                    <w:rFonts w:ascii="宋体" w:eastAsia="宋体" w:hAnsi="宋体" w:cs="宋体"/>
                    <w:sz w:val="17"/>
                    <w:szCs w:val="17"/>
                  </w:rPr>
                </w:pPr>
                <w:r>
                  <w:fldChar w:fldCharType="begin"/>
                </w:r>
                <w:r w:rsidR="000B7B9A">
                  <w:rPr>
                    <w:rFonts w:ascii="Courier New" w:eastAsia="Courier New" w:hAnsi="Courier New" w:cs="Courier New"/>
                    <w:w w:val="95"/>
                  </w:rPr>
                  <w:instrText xml:space="preserve"> PAGE </w:instrText>
                </w:r>
                <w:r>
                  <w:fldChar w:fldCharType="separate"/>
                </w:r>
                <w:r w:rsidR="00620DD5">
                  <w:rPr>
                    <w:rFonts w:ascii="Courier New" w:eastAsia="Courier New" w:hAnsi="Courier New" w:cs="Courier New"/>
                    <w:noProof/>
                    <w:w w:val="95"/>
                  </w:rPr>
                  <w:t>40</w:t>
                </w:r>
                <w:r>
                  <w:fldChar w:fldCharType="end"/>
                </w:r>
                <w:r w:rsidR="000B7B9A">
                  <w:rPr>
                    <w:rFonts w:ascii="Courier New" w:eastAsia="Courier New" w:hAnsi="Courier New" w:cs="Courier New"/>
                    <w:spacing w:val="-84"/>
                    <w:w w:val="95"/>
                  </w:rPr>
                  <w:t xml:space="preserve"> </w:t>
                </w:r>
                <w:r w:rsidR="000B7B9A">
                  <w:rPr>
                    <w:rFonts w:ascii="Arial" w:eastAsia="Arial" w:hAnsi="Arial" w:cs="Arial"/>
                    <w:w w:val="95"/>
                    <w:sz w:val="27"/>
                    <w:szCs w:val="27"/>
                  </w:rPr>
                  <w:t>I</w:t>
                </w:r>
                <w:r w:rsidR="000B7B9A">
                  <w:rPr>
                    <w:rFonts w:ascii="Arial" w:eastAsia="Arial" w:hAnsi="Arial" w:cs="Arial"/>
                    <w:spacing w:val="-25"/>
                    <w:w w:val="95"/>
                    <w:sz w:val="27"/>
                    <w:szCs w:val="27"/>
                  </w:rPr>
                  <w:t xml:space="preserve"> </w:t>
                </w:r>
                <w:r w:rsidR="000B7B9A">
                  <w:rPr>
                    <w:rFonts w:ascii="Courier New" w:eastAsia="Courier New" w:hAnsi="Courier New" w:cs="Courier New"/>
                    <w:w w:val="95"/>
                  </w:rPr>
                  <w:t>OpenTopic</w:t>
                </w:r>
                <w:r w:rsidR="000B7B9A">
                  <w:rPr>
                    <w:rFonts w:ascii="Courier New" w:eastAsia="Courier New" w:hAnsi="Courier New" w:cs="Courier New"/>
                    <w:spacing w:val="-53"/>
                    <w:w w:val="95"/>
                  </w:rPr>
                  <w:t xml:space="preserve"> </w:t>
                </w:r>
                <w:r w:rsidR="000B7B9A">
                  <w:rPr>
                    <w:rFonts w:ascii="Arial" w:eastAsia="Arial" w:hAnsi="Arial" w:cs="Arial"/>
                    <w:w w:val="95"/>
                    <w:sz w:val="27"/>
                    <w:szCs w:val="27"/>
                  </w:rPr>
                  <w:t>I</w:t>
                </w:r>
                <w:r w:rsidR="000B7B9A">
                  <w:rPr>
                    <w:rFonts w:ascii="Arial" w:eastAsia="Arial" w:hAnsi="Arial" w:cs="Arial"/>
                    <w:spacing w:val="-25"/>
                    <w:w w:val="95"/>
                    <w:sz w:val="27"/>
                    <w:szCs w:val="27"/>
                  </w:rPr>
                  <w:t xml:space="preserve"> </w:t>
                </w:r>
                <w:r w:rsidR="000B7B9A">
                  <w:rPr>
                    <w:rFonts w:ascii="Courier New" w:eastAsia="Courier New" w:hAnsi="Courier New" w:cs="Courier New"/>
                    <w:w w:val="95"/>
                  </w:rPr>
                  <w:t>SequoiaDB</w:t>
                </w:r>
                <w:r w:rsidR="000B7B9A">
                  <w:rPr>
                    <w:rFonts w:ascii="Courier New" w:eastAsia="Courier New" w:hAnsi="Courier New" w:cs="Courier New"/>
                    <w:spacing w:val="-70"/>
                    <w:w w:val="95"/>
                  </w:rPr>
                  <w:t xml:space="preserve"> </w:t>
                </w:r>
                <w:r w:rsidR="000B7B9A">
                  <w:rPr>
                    <w:rFonts w:ascii="宋体" w:eastAsia="宋体" w:hAnsi="宋体" w:cs="宋体"/>
                    <w:w w:val="95"/>
                    <w:sz w:val="17"/>
                    <w:szCs w:val="17"/>
                  </w:rPr>
                  <w:t>服务器安装部窑</w:t>
                </w:r>
              </w:p>
            </w:txbxContent>
          </v:textbox>
          <w10:wrap anchorx="page" anchory="pag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2" type="#_x0000_t202" style="position:absolute;margin-left:37pt;margin-top:31.55pt;width:205.35pt;height:15.85pt;z-index:-17046;mso-position-horizontal-relative:page;mso-position-vertical-relative:page" filled="f" stroked="f">
          <v:textbox inset="0,0,0,0">
            <w:txbxContent>
              <w:p w:rsidR="000B7B9A" w:rsidRDefault="00035F6E">
                <w:pPr>
                  <w:spacing w:line="305" w:lineRule="exact"/>
                  <w:ind w:left="40"/>
                  <w:rPr>
                    <w:rFonts w:ascii="宋体" w:eastAsia="宋体" w:hAnsi="宋体" w:cs="宋体"/>
                    <w:sz w:val="17"/>
                    <w:szCs w:val="17"/>
                  </w:rPr>
                </w:pPr>
                <w:r>
                  <w:fldChar w:fldCharType="begin"/>
                </w:r>
                <w:r w:rsidR="000B7B9A">
                  <w:rPr>
                    <w:rFonts w:ascii="Courier New" w:eastAsia="Courier New" w:hAnsi="Courier New" w:cs="Courier New"/>
                    <w:w w:val="95"/>
                  </w:rPr>
                  <w:instrText xml:space="preserve"> PAGE </w:instrText>
                </w:r>
                <w:r>
                  <w:fldChar w:fldCharType="separate"/>
                </w:r>
                <w:r w:rsidR="00620DD5">
                  <w:rPr>
                    <w:rFonts w:ascii="Courier New" w:eastAsia="Courier New" w:hAnsi="Courier New" w:cs="Courier New"/>
                    <w:noProof/>
                    <w:w w:val="95"/>
                  </w:rPr>
                  <w:t>42</w:t>
                </w:r>
                <w:r>
                  <w:fldChar w:fldCharType="end"/>
                </w:r>
                <w:r w:rsidR="000B7B9A">
                  <w:rPr>
                    <w:rFonts w:ascii="Courier New" w:eastAsia="Courier New" w:hAnsi="Courier New" w:cs="Courier New"/>
                    <w:spacing w:val="-84"/>
                    <w:w w:val="95"/>
                  </w:rPr>
                  <w:t xml:space="preserve"> </w:t>
                </w:r>
                <w:r w:rsidR="000B7B9A">
                  <w:rPr>
                    <w:rFonts w:ascii="Arial" w:eastAsia="Arial" w:hAnsi="Arial" w:cs="Arial"/>
                    <w:w w:val="95"/>
                    <w:sz w:val="27"/>
                    <w:szCs w:val="27"/>
                  </w:rPr>
                  <w:t>I</w:t>
                </w:r>
                <w:r w:rsidR="000B7B9A">
                  <w:rPr>
                    <w:rFonts w:ascii="Arial" w:eastAsia="Arial" w:hAnsi="Arial" w:cs="Arial"/>
                    <w:spacing w:val="-25"/>
                    <w:w w:val="95"/>
                    <w:sz w:val="27"/>
                    <w:szCs w:val="27"/>
                  </w:rPr>
                  <w:t xml:space="preserve"> </w:t>
                </w:r>
                <w:r w:rsidR="000B7B9A">
                  <w:rPr>
                    <w:rFonts w:ascii="Courier New" w:eastAsia="Courier New" w:hAnsi="Courier New" w:cs="Courier New"/>
                    <w:w w:val="95"/>
                  </w:rPr>
                  <w:t>OpenTopic</w:t>
                </w:r>
                <w:r w:rsidR="000B7B9A">
                  <w:rPr>
                    <w:rFonts w:ascii="Courier New" w:eastAsia="Courier New" w:hAnsi="Courier New" w:cs="Courier New"/>
                    <w:spacing w:val="-53"/>
                    <w:w w:val="95"/>
                  </w:rPr>
                  <w:t xml:space="preserve"> </w:t>
                </w:r>
                <w:r w:rsidR="000B7B9A">
                  <w:rPr>
                    <w:rFonts w:ascii="Arial" w:eastAsia="Arial" w:hAnsi="Arial" w:cs="Arial"/>
                    <w:w w:val="95"/>
                    <w:sz w:val="27"/>
                    <w:szCs w:val="27"/>
                  </w:rPr>
                  <w:t>I</w:t>
                </w:r>
                <w:r w:rsidR="000B7B9A">
                  <w:rPr>
                    <w:rFonts w:ascii="Arial" w:eastAsia="Arial" w:hAnsi="Arial" w:cs="Arial"/>
                    <w:spacing w:val="-25"/>
                    <w:w w:val="95"/>
                    <w:sz w:val="27"/>
                    <w:szCs w:val="27"/>
                  </w:rPr>
                  <w:t xml:space="preserve"> </w:t>
                </w:r>
                <w:r w:rsidR="000B7B9A">
                  <w:rPr>
                    <w:rFonts w:ascii="Courier New" w:eastAsia="Courier New" w:hAnsi="Courier New" w:cs="Courier New"/>
                    <w:w w:val="95"/>
                  </w:rPr>
                  <w:t>SequoiaDB</w:t>
                </w:r>
                <w:r w:rsidR="000B7B9A">
                  <w:rPr>
                    <w:rFonts w:ascii="Courier New" w:eastAsia="Courier New" w:hAnsi="Courier New" w:cs="Courier New"/>
                    <w:spacing w:val="-70"/>
                    <w:w w:val="95"/>
                  </w:rPr>
                  <w:t xml:space="preserve"> </w:t>
                </w:r>
                <w:r w:rsidR="000B7B9A">
                  <w:rPr>
                    <w:rFonts w:ascii="宋体" w:eastAsia="宋体" w:hAnsi="宋体" w:cs="宋体"/>
                    <w:w w:val="95"/>
                    <w:sz w:val="17"/>
                    <w:szCs w:val="17"/>
                  </w:rPr>
                  <w:t>服务器安装部窑</w:t>
                </w:r>
              </w:p>
            </w:txbxContent>
          </v:textbox>
          <w10:wrap anchorx="page" anchory="pag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3" type="#_x0000_t202" style="position:absolute;margin-left:38pt;margin-top:34.65pt;width:205.55pt;height:12pt;z-index:-16022;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44</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4" type="#_x0000_t202" style="position:absolute;margin-left:38pt;margin-top:34.65pt;width:205.55pt;height:12pt;z-index:-14998;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46</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61" type="#_x0000_t202" style="position:absolute;margin-left:393.95pt;margin-top:34.65pt;width:180.05pt;height:12pt;z-index:-31418;mso-position-horizontal-relative:page;mso-position-vertical-relative:page" filled="f" stroked="f">
          <v:textbox inset="0,0,0,0">
            <w:txbxContent>
              <w:p w:rsidR="00801E25" w:rsidRDefault="00801E25">
                <w:pPr>
                  <w:pStyle w:val="BodyText"/>
                  <w:spacing w:line="232" w:lineRule="exact"/>
                  <w:ind w:left="20"/>
                </w:pPr>
                <w:r>
                  <w:t>OpenTopic</w:t>
                </w:r>
                <w:r>
                  <w:rPr>
                    <w:spacing w:val="-18"/>
                  </w:rPr>
                  <w:t xml:space="preserve"> </w:t>
                </w:r>
                <w:r>
                  <w:t>|</w:t>
                </w:r>
                <w:r>
                  <w:rPr>
                    <w:spacing w:val="-18"/>
                  </w:rPr>
                  <w:t xml:space="preserve"> </w:t>
                </w:r>
                <w:r>
                  <w:t>SequoiaDB</w:t>
                </w:r>
                <w:r>
                  <w:rPr>
                    <w:spacing w:val="-18"/>
                  </w:rPr>
                  <w:t xml:space="preserve"> </w:t>
                </w:r>
                <w:r>
                  <w:t>数据库概述</w:t>
                </w:r>
                <w:r>
                  <w:rPr>
                    <w:spacing w:val="-17"/>
                  </w:rPr>
                  <w:t xml:space="preserve"> </w:t>
                </w:r>
                <w:r>
                  <w:t>|</w:t>
                </w:r>
                <w:r>
                  <w:rPr>
                    <w:spacing w:val="-18"/>
                  </w:rPr>
                  <w:t xml:space="preserve"> </w:t>
                </w:r>
                <w:fldSimple w:instr=" PAGE ">
                  <w:r w:rsidR="00620DD5">
                    <w:rPr>
                      <w:noProof/>
                    </w:rPr>
                    <w:t>5</w:t>
                  </w:r>
                </w:fldSimple>
              </w:p>
            </w:txbxContent>
          </v:textbox>
          <w10:wrap anchorx="page" anchory="pag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5" type="#_x0000_t202" style="position:absolute;margin-left:368.75pt;margin-top:34.35pt;width:206.55pt;height:12pt;z-index:-13974;mso-position-horizontal-relative:page;mso-position-vertical-relative:page" filled="f" stroked="f">
          <v:textbox inset="0,0,0,0">
            <w:txbxContent>
              <w:p w:rsidR="000B7B9A" w:rsidRDefault="000B7B9A">
                <w:pPr>
                  <w:spacing w:line="222" w:lineRule="exact"/>
                  <w:ind w:left="20"/>
                  <w:rPr>
                    <w:rFonts w:ascii="Times New Roman" w:eastAsia="Times New Roman" w:hAnsi="Times New Roman" w:cs="Times New Roman"/>
                    <w:sz w:val="18"/>
                    <w:szCs w:val="18"/>
                  </w:rPr>
                </w:pPr>
                <w:r>
                  <w:rPr>
                    <w:rFonts w:ascii="Times New Roman" w:eastAsia="Times New Roman" w:hAnsi="Times New Roman" w:cs="Times New Roman"/>
                    <w:w w:val="110"/>
                    <w:sz w:val="18"/>
                    <w:szCs w:val="18"/>
                  </w:rPr>
                  <w:t xml:space="preserve">OpenTopic </w:t>
                </w:r>
                <w:r>
                  <w:rPr>
                    <w:rFonts w:ascii="Times New Roman" w:eastAsia="Times New Roman" w:hAnsi="Times New Roman" w:cs="Times New Roman"/>
                    <w:spacing w:val="17"/>
                    <w:w w:val="110"/>
                    <w:sz w:val="18"/>
                    <w:szCs w:val="18"/>
                  </w:rPr>
                  <w:t xml:space="preserve"> </w:t>
                </w:r>
                <w:r>
                  <w:rPr>
                    <w:rFonts w:ascii="Times New Roman" w:eastAsia="Times New Roman" w:hAnsi="Times New Roman" w:cs="Times New Roman"/>
                    <w:w w:val="90"/>
                    <w:sz w:val="18"/>
                    <w:szCs w:val="18"/>
                  </w:rPr>
                  <w:t xml:space="preserve">1 </w:t>
                </w:r>
                <w:r>
                  <w:rPr>
                    <w:rFonts w:ascii="Times New Roman" w:eastAsia="Times New Roman" w:hAnsi="Times New Roman" w:cs="Times New Roman"/>
                    <w:spacing w:val="17"/>
                    <w:w w:val="90"/>
                    <w:sz w:val="18"/>
                    <w:szCs w:val="18"/>
                  </w:rPr>
                  <w:t xml:space="preserve"> </w:t>
                </w:r>
                <w:r>
                  <w:rPr>
                    <w:rFonts w:ascii="Times New Roman" w:eastAsia="Times New Roman" w:hAnsi="Times New Roman" w:cs="Times New Roman"/>
                    <w:w w:val="110"/>
                    <w:sz w:val="18"/>
                    <w:szCs w:val="18"/>
                  </w:rPr>
                  <w:t>SequoiaDB</w:t>
                </w:r>
                <w:r>
                  <w:rPr>
                    <w:rFonts w:ascii="Times New Roman" w:eastAsia="Times New Roman" w:hAnsi="Times New Roman" w:cs="Times New Roman"/>
                    <w:spacing w:val="-8"/>
                    <w:w w:val="110"/>
                    <w:sz w:val="18"/>
                    <w:szCs w:val="18"/>
                  </w:rPr>
                  <w:t xml:space="preserve"> </w:t>
                </w:r>
                <w:r>
                  <w:rPr>
                    <w:rFonts w:ascii="宋体" w:eastAsia="宋体" w:hAnsi="宋体" w:cs="宋体"/>
                    <w:w w:val="110"/>
                    <w:sz w:val="19"/>
                    <w:szCs w:val="19"/>
                  </w:rPr>
                  <w:t>服务器安装部窑</w:t>
                </w:r>
                <w:r>
                  <w:rPr>
                    <w:rFonts w:ascii="宋体" w:eastAsia="宋体" w:hAnsi="宋体" w:cs="宋体"/>
                    <w:spacing w:val="22"/>
                    <w:w w:val="110"/>
                    <w:sz w:val="19"/>
                    <w:szCs w:val="19"/>
                  </w:rPr>
                  <w:t xml:space="preserve"> </w:t>
                </w:r>
                <w:r w:rsidR="00035F6E">
                  <w:fldChar w:fldCharType="begin"/>
                </w:r>
                <w:r>
                  <w:rPr>
                    <w:rFonts w:ascii="Times New Roman" w:eastAsia="Times New Roman" w:hAnsi="Times New Roman" w:cs="Times New Roman"/>
                    <w:w w:val="120"/>
                    <w:sz w:val="18"/>
                    <w:szCs w:val="18"/>
                  </w:rPr>
                  <w:instrText xml:space="preserve"> PAGE </w:instrText>
                </w:r>
                <w:r w:rsidR="00035F6E">
                  <w:fldChar w:fldCharType="separate"/>
                </w:r>
                <w:r w:rsidR="00620DD5">
                  <w:rPr>
                    <w:rFonts w:ascii="Times New Roman" w:eastAsia="Times New Roman" w:hAnsi="Times New Roman" w:cs="Times New Roman"/>
                    <w:noProof/>
                    <w:w w:val="120"/>
                    <w:sz w:val="18"/>
                    <w:szCs w:val="18"/>
                  </w:rPr>
                  <w:t>47</w:t>
                </w:r>
                <w:r w:rsidR="00035F6E">
                  <w:fldChar w:fldCharType="end"/>
                </w:r>
              </w:p>
            </w:txbxContent>
          </v:textbox>
          <w10:wrap anchorx="page" anchory="pag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6" type="#_x0000_t202" style="position:absolute;margin-left:368.75pt;margin-top:34.75pt;width:206.45pt;height:11.6pt;z-index:-12950;mso-position-horizontal-relative:page;mso-position-vertical-relative:page" filled="f" stroked="f">
          <v:textbox inset="0,0,0,0">
            <w:txbxContent>
              <w:p w:rsidR="000B7B9A" w:rsidRDefault="000B7B9A">
                <w:pPr>
                  <w:spacing w:line="216" w:lineRule="exact"/>
                  <w:ind w:left="20"/>
                  <w:rPr>
                    <w:rFonts w:ascii="Times New Roman" w:eastAsia="Times New Roman" w:hAnsi="Times New Roman" w:cs="Times New Roman"/>
                    <w:sz w:val="19"/>
                    <w:szCs w:val="19"/>
                  </w:rPr>
                </w:pPr>
                <w:r>
                  <w:rPr>
                    <w:rFonts w:ascii="Times New Roman" w:eastAsia="Times New Roman" w:hAnsi="Times New Roman" w:cs="Times New Roman"/>
                    <w:w w:val="110"/>
                    <w:sz w:val="19"/>
                    <w:szCs w:val="19"/>
                  </w:rPr>
                  <w:t xml:space="preserve">OpenTopic </w:t>
                </w:r>
                <w:r>
                  <w:rPr>
                    <w:rFonts w:ascii="Times New Roman" w:eastAsia="Times New Roman" w:hAnsi="Times New Roman" w:cs="Times New Roman"/>
                    <w:spacing w:val="2"/>
                    <w:w w:val="110"/>
                    <w:sz w:val="19"/>
                    <w:szCs w:val="19"/>
                  </w:rPr>
                  <w:t xml:space="preserve"> </w:t>
                </w:r>
                <w:r>
                  <w:rPr>
                    <w:rFonts w:ascii="Times New Roman" w:eastAsia="Times New Roman" w:hAnsi="Times New Roman" w:cs="Times New Roman"/>
                    <w:w w:val="85"/>
                    <w:sz w:val="19"/>
                    <w:szCs w:val="19"/>
                  </w:rPr>
                  <w:t xml:space="preserve">1 </w:t>
                </w:r>
                <w:r>
                  <w:rPr>
                    <w:rFonts w:ascii="Times New Roman" w:eastAsia="Times New Roman" w:hAnsi="Times New Roman" w:cs="Times New Roman"/>
                    <w:spacing w:val="10"/>
                    <w:w w:val="85"/>
                    <w:sz w:val="19"/>
                    <w:szCs w:val="19"/>
                  </w:rPr>
                  <w:t xml:space="preserve"> </w:t>
                </w:r>
                <w:r>
                  <w:rPr>
                    <w:rFonts w:ascii="Times New Roman" w:eastAsia="Times New Roman" w:hAnsi="Times New Roman" w:cs="Times New Roman"/>
                    <w:w w:val="110"/>
                    <w:sz w:val="19"/>
                    <w:szCs w:val="19"/>
                  </w:rPr>
                  <w:t>SequoiaDB</w:t>
                </w:r>
                <w:r>
                  <w:rPr>
                    <w:rFonts w:ascii="Times New Roman" w:eastAsia="Times New Roman" w:hAnsi="Times New Roman" w:cs="Times New Roman"/>
                    <w:spacing w:val="-14"/>
                    <w:w w:val="110"/>
                    <w:sz w:val="19"/>
                    <w:szCs w:val="19"/>
                  </w:rPr>
                  <w:t xml:space="preserve"> </w:t>
                </w:r>
                <w:r>
                  <w:rPr>
                    <w:rFonts w:ascii="宋体" w:eastAsia="宋体" w:hAnsi="宋体" w:cs="宋体"/>
                    <w:w w:val="110"/>
                    <w:sz w:val="18"/>
                    <w:szCs w:val="18"/>
                  </w:rPr>
                  <w:t>服务器安装部窑</w:t>
                </w:r>
                <w:r>
                  <w:rPr>
                    <w:rFonts w:ascii="宋体" w:eastAsia="宋体" w:hAnsi="宋体" w:cs="宋体"/>
                    <w:spacing w:val="32"/>
                    <w:w w:val="110"/>
                    <w:sz w:val="18"/>
                    <w:szCs w:val="18"/>
                  </w:rPr>
                  <w:t xml:space="preserve"> </w:t>
                </w:r>
                <w:r w:rsidR="00035F6E">
                  <w:fldChar w:fldCharType="begin"/>
                </w:r>
                <w:r>
                  <w:rPr>
                    <w:rFonts w:ascii="Times New Roman" w:eastAsia="Times New Roman" w:hAnsi="Times New Roman" w:cs="Times New Roman"/>
                    <w:w w:val="110"/>
                    <w:sz w:val="19"/>
                    <w:szCs w:val="19"/>
                  </w:rPr>
                  <w:instrText xml:space="preserve"> PAGE </w:instrText>
                </w:r>
                <w:r w:rsidR="00035F6E">
                  <w:fldChar w:fldCharType="separate"/>
                </w:r>
                <w:r w:rsidR="00620DD5">
                  <w:rPr>
                    <w:rFonts w:ascii="Times New Roman" w:eastAsia="Times New Roman" w:hAnsi="Times New Roman" w:cs="Times New Roman"/>
                    <w:noProof/>
                    <w:w w:val="110"/>
                    <w:sz w:val="19"/>
                    <w:szCs w:val="19"/>
                  </w:rPr>
                  <w:t>149</w:t>
                </w:r>
                <w:r w:rsidR="00035F6E">
                  <w:fldChar w:fldCharType="end"/>
                </w:r>
              </w:p>
            </w:txbxContent>
          </v:textbox>
          <w10:wrap anchorx="page" anchory="pag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B7B9A">
    <w:pPr>
      <w:spacing w:line="0" w:lineRule="atLeast"/>
      <w:rPr>
        <w:sz w:val="4"/>
        <w:szCs w:val="4"/>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8" type="#_x0000_t202" style="position:absolute;margin-left:38pt;margin-top:34.65pt;width:205.55pt;height:12pt;z-index:-10902;mso-position-horizontal-relative:page;mso-position-vertical-relative:page" filled="f" stroked="f">
          <v:textbox inset="0,0,0,0">
            <w:txbxContent>
              <w:p w:rsidR="000B7B9A" w:rsidRDefault="00035F6E">
                <w:pPr>
                  <w:pStyle w:val="BodyText"/>
                  <w:spacing w:line="230" w:lineRule="exact"/>
                  <w:ind w:left="40"/>
                </w:pPr>
                <w:fldSimple w:instr=" PAGE ">
                  <w:r w:rsidR="00620DD5">
                    <w:rPr>
                      <w:noProof/>
                    </w:rPr>
                    <w:t>60</w:t>
                  </w:r>
                </w:fldSimple>
                <w:r w:rsidR="000B7B9A">
                  <w:rPr>
                    <w:spacing w:val="-4"/>
                  </w:rPr>
                  <w:t xml:space="preserve"> </w:t>
                </w:r>
                <w:r w:rsidR="000B7B9A">
                  <w:t>|</w:t>
                </w:r>
                <w:r w:rsidR="000B7B9A">
                  <w:rPr>
                    <w:spacing w:val="-4"/>
                  </w:rPr>
                  <w:t xml:space="preserve"> </w:t>
                </w:r>
                <w:r w:rsidR="000B7B9A">
                  <w:t>OpenTopic</w:t>
                </w:r>
                <w:r w:rsidR="000B7B9A">
                  <w:rPr>
                    <w:spacing w:val="-4"/>
                  </w:rPr>
                  <w:t xml:space="preserve"> </w:t>
                </w:r>
                <w:r w:rsidR="000B7B9A">
                  <w:t>|</w:t>
                </w:r>
                <w:r w:rsidR="000B7B9A">
                  <w:rPr>
                    <w:spacing w:val="-4"/>
                  </w:rPr>
                  <w:t xml:space="preserve"> </w:t>
                </w:r>
                <w:r w:rsidR="000B7B9A">
                  <w:t>SequoiaDB</w:t>
                </w:r>
                <w:r w:rsidR="000B7B9A">
                  <w:rPr>
                    <w:spacing w:val="-4"/>
                  </w:rPr>
                  <w:t xml:space="preserve"> </w:t>
                </w:r>
                <w:r w:rsidR="000B7B9A">
                  <w:t>服务器安装部署</w:t>
                </w:r>
              </w:p>
            </w:txbxContent>
          </v:textbox>
          <w10:wrap anchorx="page" anchory="pag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B9A"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117" type="#_x0000_t202" style="position:absolute;margin-left:368.45pt;margin-top:34.65pt;width:205.55pt;height:12pt;z-index:-11926;mso-position-horizontal-relative:page;mso-position-vertical-relative:page" filled="f" stroked="f">
          <v:textbox inset="0,0,0,0">
            <w:txbxContent>
              <w:p w:rsidR="000B7B9A" w:rsidRDefault="000B7B9A">
                <w:pPr>
                  <w:pStyle w:val="BodyText"/>
                  <w:spacing w:line="230" w:lineRule="exact"/>
                  <w:ind w:left="20"/>
                </w:pPr>
                <w:r>
                  <w:t>OpenTopic</w:t>
                </w:r>
                <w:r>
                  <w:rPr>
                    <w:spacing w:val="-4"/>
                  </w:rPr>
                  <w:t xml:space="preserve"> </w:t>
                </w:r>
                <w:r>
                  <w:t>|</w:t>
                </w:r>
                <w:r>
                  <w:rPr>
                    <w:spacing w:val="-4"/>
                  </w:rPr>
                  <w:t xml:space="preserve"> </w:t>
                </w:r>
                <w:r>
                  <w:t>SequoiaDB</w:t>
                </w:r>
                <w:r>
                  <w:rPr>
                    <w:spacing w:val="-4"/>
                  </w:rPr>
                  <w:t xml:space="preserve"> </w:t>
                </w:r>
                <w:r>
                  <w:t>服务器安装部署</w:t>
                </w:r>
                <w:r>
                  <w:rPr>
                    <w:spacing w:val="-4"/>
                  </w:rPr>
                  <w:t xml:space="preserve"> </w:t>
                </w:r>
                <w:r>
                  <w:t>|</w:t>
                </w:r>
                <w:r>
                  <w:rPr>
                    <w:spacing w:val="-4"/>
                  </w:rPr>
                  <w:t xml:space="preserve"> </w:t>
                </w:r>
                <w:fldSimple w:instr=" PAGE ">
                  <w:r w:rsidR="00620DD5">
                    <w:rPr>
                      <w:noProof/>
                    </w:rPr>
                    <w:t>59</w:t>
                  </w:r>
                </w:fldSimple>
              </w:p>
            </w:txbxContent>
          </v:textbox>
          <w10:wrap anchorx="page" anchory="pag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6" type="#_x0000_t202" style="position:absolute;margin-left:38pt;margin-top:34.65pt;width:124pt;height:12pt;z-index:-31403;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70</w:t>
                </w:r>
                <w:r>
                  <w:fldChar w:fldCharType="end"/>
                </w:r>
                <w:r w:rsidR="00801E25">
                  <w:rPr>
                    <w:spacing w:val="-44"/>
                    <w:w w:val="105"/>
                  </w:rPr>
                  <w:t xml:space="preserve"> </w:t>
                </w:r>
                <w:r w:rsidR="00801E25">
                  <w:rPr>
                    <w:w w:val="140"/>
                  </w:rPr>
                  <w:t>|</w:t>
                </w:r>
                <w:r w:rsidR="00801E25">
                  <w:rPr>
                    <w:spacing w:val="-65"/>
                    <w:w w:val="140"/>
                  </w:rPr>
                  <w:t xml:space="preserve"> </w:t>
                </w:r>
                <w:r w:rsidR="00801E25">
                  <w:rPr>
                    <w:w w:val="105"/>
                  </w:rPr>
                  <w:t>OpenTopic</w:t>
                </w:r>
                <w:r w:rsidR="00801E25">
                  <w:rPr>
                    <w:spacing w:val="-44"/>
                    <w:w w:val="105"/>
                  </w:rPr>
                  <w:t xml:space="preserve"> </w:t>
                </w:r>
                <w:r w:rsidR="00801E25">
                  <w:rPr>
                    <w:w w:val="140"/>
                  </w:rPr>
                  <w:t>|</w:t>
                </w:r>
                <w:r w:rsidR="00801E25">
                  <w:rPr>
                    <w:spacing w:val="-65"/>
                    <w:w w:val="140"/>
                  </w:rPr>
                  <w:t xml:space="preserve"> </w:t>
                </w:r>
                <w:r w:rsidR="00801E25">
                  <w:rPr>
                    <w:w w:val="105"/>
                  </w:rPr>
                  <w:t>安装指南</w:t>
                </w:r>
              </w:p>
            </w:txbxContent>
          </v:textbox>
          <w10:wrap anchorx="page" anchory="pag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5" type="#_x0000_t202" style="position:absolute;margin-left:450pt;margin-top:34.65pt;width:124pt;height:12pt;z-index:-31402;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4"/>
                    <w:w w:val="105"/>
                  </w:rPr>
                  <w:t xml:space="preserve"> </w:t>
                </w:r>
                <w:r>
                  <w:rPr>
                    <w:w w:val="140"/>
                  </w:rPr>
                  <w:t>|</w:t>
                </w:r>
                <w:r>
                  <w:rPr>
                    <w:spacing w:val="-65"/>
                    <w:w w:val="140"/>
                  </w:rPr>
                  <w:t xml:space="preserve"> </w:t>
                </w:r>
                <w:r>
                  <w:rPr>
                    <w:w w:val="105"/>
                  </w:rPr>
                  <w:t>安装指南</w:t>
                </w:r>
                <w:r>
                  <w:rPr>
                    <w:spacing w:val="-44"/>
                    <w:w w:val="105"/>
                  </w:rPr>
                  <w:t xml:space="preserve"> </w:t>
                </w:r>
                <w:r>
                  <w:rPr>
                    <w:w w:val="140"/>
                  </w:rPr>
                  <w:t>|</w:t>
                </w:r>
                <w:r>
                  <w:rPr>
                    <w:spacing w:val="-65"/>
                    <w:w w:val="140"/>
                  </w:rPr>
                  <w:t xml:space="preserve"> </w:t>
                </w:r>
                <w:r w:rsidR="00035F6E">
                  <w:fldChar w:fldCharType="begin"/>
                </w:r>
                <w:r>
                  <w:rPr>
                    <w:w w:val="105"/>
                  </w:rPr>
                  <w:instrText xml:space="preserve"> PAGE </w:instrText>
                </w:r>
                <w:r w:rsidR="00035F6E">
                  <w:fldChar w:fldCharType="separate"/>
                </w:r>
                <w:r w:rsidR="00620DD5">
                  <w:rPr>
                    <w:noProof/>
                    <w:w w:val="105"/>
                  </w:rPr>
                  <w:t>71</w:t>
                </w:r>
                <w:r w:rsidR="00035F6E">
                  <w:fldChar w:fldCharType="end"/>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60" type="#_x0000_t202" style="position:absolute;margin-left:38pt;margin-top:34.65pt;width:185.55pt;height:12pt;z-index:-31417;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10</w:t>
                </w:r>
                <w:r>
                  <w:fldChar w:fldCharType="end"/>
                </w:r>
                <w:r w:rsidR="00801E25">
                  <w:rPr>
                    <w:w w:val="130"/>
                  </w:rPr>
                  <w:t>|</w:t>
                </w:r>
                <w:r w:rsidR="00801E25">
                  <w:rPr>
                    <w:w w:val="105"/>
                  </w:rPr>
                  <w:t>OpenTopic</w:t>
                </w:r>
                <w:r w:rsidR="00801E25">
                  <w:rPr>
                    <w:w w:val="130"/>
                  </w:rPr>
                  <w:t>|</w:t>
                </w:r>
                <w:r w:rsidR="00801E25">
                  <w:rPr>
                    <w:w w:val="105"/>
                  </w:rPr>
                  <w:t>SequoiaDB数据库概述</w:t>
                </w:r>
              </w:p>
            </w:txbxContent>
          </v:textbox>
          <w10:wrap anchorx="page" anchory="pag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4" type="#_x0000_t202" style="position:absolute;margin-left:38pt;margin-top:34.65pt;width:139.5pt;height:12pt;z-index:-31401;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132</w:t>
                </w:r>
                <w:r>
                  <w:fldChar w:fldCharType="end"/>
                </w:r>
                <w:r w:rsidR="00801E25">
                  <w:rPr>
                    <w:spacing w:val="-45"/>
                    <w:w w:val="105"/>
                  </w:rPr>
                  <w:t xml:space="preserve"> </w:t>
                </w:r>
                <w:r w:rsidR="00801E25">
                  <w:rPr>
                    <w:w w:val="120"/>
                  </w:rPr>
                  <w:t>|</w:t>
                </w:r>
                <w:r w:rsidR="00801E25">
                  <w:rPr>
                    <w:spacing w:val="-53"/>
                    <w:w w:val="120"/>
                  </w:rPr>
                  <w:t xml:space="preserve"> </w:t>
                </w:r>
                <w:r w:rsidR="00801E25">
                  <w:rPr>
                    <w:w w:val="105"/>
                  </w:rPr>
                  <w:t>OpenTopic</w:t>
                </w:r>
                <w:r w:rsidR="00801E25">
                  <w:rPr>
                    <w:spacing w:val="-45"/>
                    <w:w w:val="105"/>
                  </w:rPr>
                  <w:t xml:space="preserve"> </w:t>
                </w:r>
                <w:r w:rsidR="00801E25">
                  <w:rPr>
                    <w:w w:val="120"/>
                  </w:rPr>
                  <w:t>|</w:t>
                </w:r>
                <w:r w:rsidR="00801E25">
                  <w:rPr>
                    <w:spacing w:val="-53"/>
                    <w:w w:val="120"/>
                  </w:rPr>
                  <w:t xml:space="preserve"> </w:t>
                </w:r>
                <w:r w:rsidR="00801E25">
                  <w:rPr>
                    <w:w w:val="105"/>
                  </w:rPr>
                  <w:t>数据库管理</w:t>
                </w:r>
              </w:p>
            </w:txbxContent>
          </v:textbox>
          <w10:wrap anchorx="page" anchory="pag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3" type="#_x0000_t202" style="position:absolute;margin-left:434.5pt;margin-top:34.65pt;width:139.5pt;height:12pt;z-index:-31400;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5"/>
                    <w:w w:val="105"/>
                  </w:rPr>
                  <w:t xml:space="preserve"> </w:t>
                </w:r>
                <w:r>
                  <w:rPr>
                    <w:w w:val="120"/>
                  </w:rPr>
                  <w:t>|</w:t>
                </w:r>
                <w:r>
                  <w:rPr>
                    <w:spacing w:val="-53"/>
                    <w:w w:val="120"/>
                  </w:rPr>
                  <w:t xml:space="preserve"> </w:t>
                </w:r>
                <w:r>
                  <w:rPr>
                    <w:w w:val="105"/>
                  </w:rPr>
                  <w:t>数据库管理</w:t>
                </w:r>
                <w:r>
                  <w:rPr>
                    <w:spacing w:val="-45"/>
                    <w:w w:val="105"/>
                  </w:rPr>
                  <w:t xml:space="preserve"> </w:t>
                </w:r>
                <w:r>
                  <w:rPr>
                    <w:w w:val="120"/>
                  </w:rPr>
                  <w:t>|</w:t>
                </w:r>
                <w:r>
                  <w:rPr>
                    <w:spacing w:val="-53"/>
                    <w:w w:val="120"/>
                  </w:rPr>
                  <w:t xml:space="preserve"> </w:t>
                </w:r>
                <w:r w:rsidR="00035F6E">
                  <w:fldChar w:fldCharType="begin"/>
                </w:r>
                <w:r>
                  <w:rPr>
                    <w:w w:val="105"/>
                  </w:rPr>
                  <w:instrText xml:space="preserve"> PAGE </w:instrText>
                </w:r>
                <w:r w:rsidR="00035F6E">
                  <w:fldChar w:fldCharType="separate"/>
                </w:r>
                <w:r w:rsidR="00620DD5">
                  <w:rPr>
                    <w:noProof/>
                    <w:w w:val="105"/>
                  </w:rPr>
                  <w:t>133</w:t>
                </w:r>
                <w:r w:rsidR="00035F6E">
                  <w:fldChar w:fldCharType="end"/>
                </w:r>
              </w:p>
            </w:txbxContent>
          </v:textbox>
          <w10:wrap anchorx="page" anchory="pag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1" type="#_x0000_t202" style="position:absolute;margin-left:38pt;margin-top:34.65pt;width:147.7pt;height:12pt;z-index:-31398;mso-position-horizontal-relative:page;mso-position-vertical-relative:page" filled="f" stroked="f">
          <v:textbox style="mso-next-textbox:#_x0000_s1041" inset="0,0,0,0">
            <w:txbxContent>
              <w:p w:rsidR="00801E25" w:rsidRDefault="00035F6E">
                <w:pPr>
                  <w:pStyle w:val="BodyText"/>
                  <w:spacing w:line="232" w:lineRule="exact"/>
                  <w:ind w:left="40"/>
                </w:pPr>
                <w:fldSimple w:instr=" PAGE ">
                  <w:r w:rsidR="00620DD5">
                    <w:rPr>
                      <w:noProof/>
                    </w:rPr>
                    <w:t>136</w:t>
                  </w:r>
                </w:fldSimple>
                <w:r w:rsidR="00801E25">
                  <w:rPr>
                    <w:spacing w:val="-21"/>
                  </w:rPr>
                  <w:t xml:space="preserve"> </w:t>
                </w:r>
                <w:r w:rsidR="00801E25">
                  <w:t>|</w:t>
                </w:r>
                <w:r w:rsidR="00801E25">
                  <w:rPr>
                    <w:spacing w:val="-20"/>
                  </w:rPr>
                  <w:t xml:space="preserve"> </w:t>
                </w:r>
                <w:r w:rsidR="00801E25">
                  <w:t>OpenTopic</w:t>
                </w:r>
                <w:r w:rsidR="00801E25">
                  <w:rPr>
                    <w:spacing w:val="-20"/>
                  </w:rPr>
                  <w:t xml:space="preserve"> </w:t>
                </w:r>
                <w:r w:rsidR="00801E25">
                  <w:t>|</w:t>
                </w:r>
                <w:r w:rsidR="00801E25">
                  <w:rPr>
                    <w:spacing w:val="-21"/>
                  </w:rPr>
                  <w:t xml:space="preserve"> </w:t>
                </w:r>
                <w:r w:rsidR="00801E25">
                  <w:t>Hadoop</w:t>
                </w:r>
                <w:r w:rsidR="00801E25">
                  <w:rPr>
                    <w:spacing w:val="-20"/>
                  </w:rPr>
                  <w:t xml:space="preserve"> </w:t>
                </w:r>
                <w:r w:rsidR="00801E25">
                  <w:t>集成</w:t>
                </w:r>
              </w:p>
            </w:txbxContent>
          </v:textbox>
          <w10:wrap anchorx="page" anchory="pag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2" type="#_x0000_t202" style="position:absolute;margin-left:426.3pt;margin-top:34.65pt;width:147.7pt;height:12pt;z-index:-31399;mso-position-horizontal-relative:page;mso-position-vertical-relative:page" filled="f" stroked="f">
          <v:textbox style="mso-next-textbox:#_x0000_s1042" inset="0,0,0,0">
            <w:txbxContent>
              <w:p w:rsidR="00801E25" w:rsidRDefault="00801E25">
                <w:pPr>
                  <w:pStyle w:val="BodyText"/>
                  <w:spacing w:line="232" w:lineRule="exact"/>
                  <w:ind w:left="20"/>
                </w:pPr>
                <w:r>
                  <w:t>OpenTopic</w:t>
                </w:r>
                <w:r>
                  <w:rPr>
                    <w:spacing w:val="-21"/>
                  </w:rPr>
                  <w:t xml:space="preserve"> </w:t>
                </w:r>
                <w:r>
                  <w:t>|</w:t>
                </w:r>
                <w:r>
                  <w:rPr>
                    <w:spacing w:val="-20"/>
                  </w:rPr>
                  <w:t xml:space="preserve"> </w:t>
                </w:r>
                <w:r>
                  <w:t>Hadoop</w:t>
                </w:r>
                <w:r>
                  <w:rPr>
                    <w:spacing w:val="-20"/>
                  </w:rPr>
                  <w:t xml:space="preserve"> </w:t>
                </w:r>
                <w:r>
                  <w:t>集成</w:t>
                </w:r>
                <w:r>
                  <w:rPr>
                    <w:spacing w:val="-21"/>
                  </w:rPr>
                  <w:t xml:space="preserve"> </w:t>
                </w:r>
                <w:r>
                  <w:t>|</w:t>
                </w:r>
                <w:r>
                  <w:rPr>
                    <w:spacing w:val="-20"/>
                  </w:rPr>
                  <w:t xml:space="preserve"> </w:t>
                </w:r>
                <w:fldSimple w:instr=" PAGE ">
                  <w:r w:rsidR="00620DD5">
                    <w:rPr>
                      <w:noProof/>
                    </w:rPr>
                    <w:t>131</w:t>
                  </w:r>
                </w:fldSimple>
              </w:p>
            </w:txbxContent>
          </v:textbox>
          <w10:wrap anchorx="page" anchory="pag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9" type="#_x0000_t202" style="position:absolute;margin-left:38pt;margin-top:34.65pt;width:129.5pt;height:12pt;z-index:-31396;mso-position-horizontal-relative:page;mso-position-vertical-relative:page" filled="f" stroked="f">
          <v:textbox style="mso-next-textbox:#_x0000_s1039"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150</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开发指南</w:t>
                </w:r>
              </w:p>
            </w:txbxContent>
          </v:textbox>
          <w10:wrap anchorx="page" anchory="pag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40" type="#_x0000_t202" style="position:absolute;margin-left:444.5pt;margin-top:34.65pt;width:129.5pt;height:12pt;z-index:-31397;mso-position-horizontal-relative:page;mso-position-vertical-relative:page" filled="f" stroked="f">
          <v:textbox style="mso-next-textbox:#_x0000_s1040"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开发指南</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149</w:t>
                </w:r>
                <w:r w:rsidR="00035F6E">
                  <w:fldChar w:fldCharType="end"/>
                </w:r>
              </w:p>
            </w:txbxContent>
          </v:textbox>
          <w10:wrap anchorx="page" anchory="pag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7" type="#_x0000_t202" style="position:absolute;margin-left:38pt;margin-top:34.65pt;width:129.5pt;height:12pt;z-index:-31394;mso-position-horizontal-relative:page;mso-position-vertical-relative:page" filled="f" stroked="f">
          <v:textbox style="mso-next-textbox:#_x0000_s1037"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190</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8" type="#_x0000_t202" style="position:absolute;margin-left:444.5pt;margin-top:34.65pt;width:129.5pt;height:12pt;z-index:-31395;mso-position-horizontal-relative:page;mso-position-vertical-relative:page" filled="f" stroked="f">
          <v:textbox style="mso-next-textbox:#_x0000_s1038"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191</w:t>
                </w:r>
                <w:r w:rsidR="00035F6E">
                  <w:fldChar w:fldCharType="end"/>
                </w:r>
              </w:p>
            </w:txbxContent>
          </v:textbox>
          <w10:wrap anchorx="page" anchory="pag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6" type="#_x0000_t202" style="position:absolute;margin-left:38pt;margin-top:34.65pt;width:129.5pt;height:12pt;z-index:-31393;mso-position-horizontal-relative:page;mso-position-vertical-relative:page" filled="f" stroked="f">
          <v:textbox style="mso-next-textbox:#_x0000_s1036"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226</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5" type="#_x0000_t202" style="position:absolute;margin-left:444.5pt;margin-top:34.65pt;width:129.5pt;height:12pt;z-index:-31392;mso-position-horizontal-relative:page;mso-position-vertical-relative:page" filled="f" stroked="f">
          <v:textbox style="mso-next-textbox:#_x0000_s1035"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215</w:t>
                </w:r>
                <w:r w:rsidR="00035F6E">
                  <w:fldChar w:fldCharType="end"/>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59" type="#_x0000_t202" style="position:absolute;margin-left:393.95pt;margin-top:34.65pt;width:180.05pt;height:12pt;z-index:-31416;mso-position-horizontal-relative:page;mso-position-vertical-relative:page" filled="f" stroked="f">
          <v:textbox inset="0,0,0,0">
            <w:txbxContent>
              <w:p w:rsidR="00801E25" w:rsidRDefault="00801E25">
                <w:pPr>
                  <w:pStyle w:val="BodyText"/>
                  <w:spacing w:line="232" w:lineRule="exact"/>
                  <w:ind w:left="20"/>
                </w:pPr>
                <w:r>
                  <w:t>OpenTopic</w:t>
                </w:r>
                <w:r>
                  <w:rPr>
                    <w:spacing w:val="-18"/>
                  </w:rPr>
                  <w:t xml:space="preserve"> </w:t>
                </w:r>
                <w:r>
                  <w:t>|</w:t>
                </w:r>
                <w:r>
                  <w:rPr>
                    <w:spacing w:val="-18"/>
                  </w:rPr>
                  <w:t xml:space="preserve"> </w:t>
                </w:r>
                <w:r>
                  <w:t>SequoiaDB</w:t>
                </w:r>
                <w:r>
                  <w:rPr>
                    <w:spacing w:val="-18"/>
                  </w:rPr>
                  <w:t xml:space="preserve"> </w:t>
                </w:r>
                <w:r>
                  <w:t>数据库概述</w:t>
                </w:r>
                <w:r>
                  <w:rPr>
                    <w:spacing w:val="-17"/>
                  </w:rPr>
                  <w:t xml:space="preserve"> </w:t>
                </w:r>
                <w:r>
                  <w:t>|</w:t>
                </w:r>
                <w:r>
                  <w:rPr>
                    <w:spacing w:val="-18"/>
                  </w:rPr>
                  <w:t xml:space="preserve"> </w:t>
                </w:r>
                <w:fldSimple w:instr=" PAGE ">
                  <w:r w:rsidR="00620DD5">
                    <w:rPr>
                      <w:noProof/>
                    </w:rPr>
                    <w:t>9</w:t>
                  </w:r>
                </w:fldSimple>
              </w:p>
            </w:txbxContent>
          </v:textbox>
          <w10:wrap anchorx="page" anchory="pag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4" type="#_x0000_t202" style="position:absolute;margin-left:38pt;margin-top:34.65pt;width:129.5pt;height:12pt;z-index:-31391;mso-position-horizontal-relative:page;mso-position-vertical-relative:page" filled="f" stroked="f">
          <v:textbox style="mso-next-textbox:#_x0000_s1034"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252</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r w:rsidRPr="00035F6E">
      <w:pict>
        <v:shape id="_x0000_s1033" type="#_x0000_t202" style="position:absolute;margin-left:80.7pt;margin-top:56.35pt;width:22pt;height:12pt;z-index:-31390;mso-position-horizontal-relative:page;mso-position-vertical-relative:page" filled="f" stroked="f">
          <v:textbox style="mso-next-textbox:#_x0000_s1033" inset="0,0,0,0">
            <w:txbxContent>
              <w:p w:rsidR="00801E25" w:rsidRDefault="00801E25">
                <w:pPr>
                  <w:pStyle w:val="BodyText"/>
                  <w:spacing w:line="232" w:lineRule="exact"/>
                  <w:ind w:left="20"/>
                </w:pPr>
                <w:r>
                  <w:t>描述</w:t>
                </w:r>
              </w:p>
            </w:txbxContent>
          </v:textbox>
          <w10:wrap anchorx="page" anchory="pag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2" type="#_x0000_t202" style="position:absolute;margin-left:444.5pt;margin-top:34.65pt;width:129.5pt;height:12pt;z-index:-31389;mso-position-horizontal-relative:page;mso-position-vertical-relative:page" filled="f" stroked="f">
          <v:textbox style="mso-next-textbox:#_x0000_s1032"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251</w:t>
                </w:r>
                <w:r w:rsidR="00035F6E">
                  <w:fldChar w:fldCharType="end"/>
                </w:r>
              </w:p>
            </w:txbxContent>
          </v:textbox>
          <w10:wrap anchorx="page" anchory="pag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1" type="#_x0000_t202" style="position:absolute;margin-left:38pt;margin-top:34.65pt;width:129.5pt;height:12pt;z-index:-31388;mso-position-horizontal-relative:page;mso-position-vertical-relative:page" filled="f" stroked="f">
          <v:textbox style="mso-next-textbox:#_x0000_s1031"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276</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30" type="#_x0000_t202" style="position:absolute;margin-left:444.5pt;margin-top:34.65pt;width:129.5pt;height:12pt;z-index:-31387;mso-position-horizontal-relative:page;mso-position-vertical-relative:page" filled="f" stroked="f">
          <v:textbox style="mso-next-textbox:#_x0000_s1030"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277</w:t>
                </w:r>
                <w:r w:rsidR="00035F6E">
                  <w:fldChar w:fldCharType="end"/>
                </w:r>
              </w:p>
            </w:txbxContent>
          </v:textbox>
          <w10:wrap anchorx="page" anchory="pag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29" type="#_x0000_t202" style="position:absolute;margin-left:38pt;margin-top:34.65pt;width:129.5pt;height:12pt;z-index:-31386;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280</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r w:rsidRPr="00035F6E">
      <w:pict>
        <v:shape id="_x0000_s1028" type="#_x0000_t202" style="position:absolute;margin-left:80.7pt;margin-top:56.35pt;width:22pt;height:12pt;z-index:-31385;mso-position-horizontal-relative:page;mso-position-vertical-relative:page" filled="f" stroked="f">
          <v:textbox inset="0,0,0,0">
            <w:txbxContent>
              <w:p w:rsidR="00801E25" w:rsidRDefault="00801E25">
                <w:pPr>
                  <w:pStyle w:val="BodyText"/>
                  <w:spacing w:line="232" w:lineRule="exact"/>
                  <w:ind w:left="20"/>
                </w:pPr>
                <w:r>
                  <w:t>示例</w:t>
                </w:r>
              </w:p>
            </w:txbxContent>
          </v:textbox>
          <w10:wrap anchorx="page" anchory="pag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27" type="#_x0000_t202" style="position:absolute;margin-left:444.5pt;margin-top:34.65pt;width:129.5pt;height:12pt;z-index:-31384;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281</w:t>
                </w:r>
                <w:r w:rsidR="00035F6E">
                  <w:fldChar w:fldCharType="end"/>
                </w:r>
              </w:p>
            </w:txbxContent>
          </v:textbox>
          <w10:wrap anchorx="page" anchory="pag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26" type="#_x0000_t202" style="position:absolute;margin-left:38pt;margin-top:34.65pt;width:129.5pt;height:12pt;z-index:-31383;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288</w:t>
                </w:r>
                <w:r>
                  <w:fldChar w:fldCharType="end"/>
                </w:r>
                <w:r w:rsidR="00801E25">
                  <w:rPr>
                    <w:spacing w:val="-45"/>
                    <w:w w:val="105"/>
                  </w:rPr>
                  <w:t xml:space="preserve"> </w:t>
                </w:r>
                <w:r w:rsidR="00801E25">
                  <w:rPr>
                    <w:w w:val="130"/>
                  </w:rPr>
                  <w:t>|</w:t>
                </w:r>
                <w:r w:rsidR="00801E25">
                  <w:rPr>
                    <w:spacing w:val="-60"/>
                    <w:w w:val="130"/>
                  </w:rPr>
                  <w:t xml:space="preserve"> </w:t>
                </w:r>
                <w:r w:rsidR="00801E25">
                  <w:rPr>
                    <w:w w:val="105"/>
                  </w:rPr>
                  <w:t>OpenTopic</w:t>
                </w:r>
                <w:r w:rsidR="00801E25">
                  <w:rPr>
                    <w:spacing w:val="-44"/>
                    <w:w w:val="105"/>
                  </w:rPr>
                  <w:t xml:space="preserve"> </w:t>
                </w:r>
                <w:r w:rsidR="00801E25">
                  <w:rPr>
                    <w:w w:val="130"/>
                  </w:rPr>
                  <w:t>|</w:t>
                </w:r>
                <w:r w:rsidR="00801E25">
                  <w:rPr>
                    <w:spacing w:val="-60"/>
                    <w:w w:val="130"/>
                  </w:rPr>
                  <w:t xml:space="preserve"> </w:t>
                </w:r>
                <w:r w:rsidR="00801E25">
                  <w:rPr>
                    <w:w w:val="105"/>
                  </w:rPr>
                  <w:t>参考手册</w:t>
                </w:r>
              </w:p>
            </w:txbxContent>
          </v:textbox>
          <w10:wrap anchorx="page" anchory="pag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25" type="#_x0000_t202" style="position:absolute;margin-left:444.5pt;margin-top:34.65pt;width:129.5pt;height:12pt;z-index:-31382;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5"/>
                    <w:w w:val="105"/>
                  </w:rPr>
                  <w:t xml:space="preserve"> </w:t>
                </w:r>
                <w:r>
                  <w:rPr>
                    <w:w w:val="130"/>
                  </w:rPr>
                  <w:t>|</w:t>
                </w:r>
                <w:r>
                  <w:rPr>
                    <w:spacing w:val="-60"/>
                    <w:w w:val="130"/>
                  </w:rPr>
                  <w:t xml:space="preserve"> </w:t>
                </w:r>
                <w:r>
                  <w:rPr>
                    <w:w w:val="105"/>
                  </w:rPr>
                  <w:t>参考手册</w:t>
                </w:r>
                <w:r>
                  <w:rPr>
                    <w:spacing w:val="-44"/>
                    <w:w w:val="105"/>
                  </w:rPr>
                  <w:t xml:space="preserve"> </w:t>
                </w:r>
                <w:r>
                  <w:rPr>
                    <w:w w:val="130"/>
                  </w:rPr>
                  <w:t>|</w:t>
                </w:r>
                <w:r>
                  <w:rPr>
                    <w:spacing w:val="-60"/>
                    <w:w w:val="130"/>
                  </w:rPr>
                  <w:t xml:space="preserve"> </w:t>
                </w:r>
                <w:r w:rsidR="00035F6E">
                  <w:fldChar w:fldCharType="begin"/>
                </w:r>
                <w:r>
                  <w:rPr>
                    <w:w w:val="105"/>
                  </w:rPr>
                  <w:instrText xml:space="preserve"> PAGE </w:instrText>
                </w:r>
                <w:r w:rsidR="00035F6E">
                  <w:fldChar w:fldCharType="separate"/>
                </w:r>
                <w:r w:rsidR="00620DD5">
                  <w:rPr>
                    <w:noProof/>
                    <w:w w:val="105"/>
                  </w:rPr>
                  <w:t>289</w:t>
                </w:r>
                <w:r w:rsidR="00035F6E">
                  <w:fldChar w:fldCharType="end"/>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57" type="#_x0000_t202" style="position:absolute;margin-left:38pt;margin-top:34.65pt;width:134pt;height:12pt;z-index:-31414;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34</w:t>
                </w:r>
                <w:r>
                  <w:fldChar w:fldCharType="end"/>
                </w:r>
                <w:r w:rsidR="00801E25">
                  <w:rPr>
                    <w:spacing w:val="-44"/>
                    <w:w w:val="105"/>
                  </w:rPr>
                  <w:t xml:space="preserve"> </w:t>
                </w:r>
                <w:r w:rsidR="00801E25">
                  <w:rPr>
                    <w:w w:val="130"/>
                  </w:rPr>
                  <w:t>|</w:t>
                </w:r>
                <w:r w:rsidR="00801E25">
                  <w:rPr>
                    <w:spacing w:val="-59"/>
                    <w:w w:val="130"/>
                  </w:rPr>
                  <w:t xml:space="preserve"> </w:t>
                </w:r>
                <w:r w:rsidR="00801E25">
                  <w:rPr>
                    <w:w w:val="105"/>
                  </w:rPr>
                  <w:t>OpenTopic</w:t>
                </w:r>
                <w:r w:rsidR="00801E25">
                  <w:rPr>
                    <w:spacing w:val="-43"/>
                    <w:w w:val="105"/>
                  </w:rPr>
                  <w:t xml:space="preserve"> </w:t>
                </w:r>
                <w:r w:rsidR="00801E25">
                  <w:rPr>
                    <w:w w:val="130"/>
                  </w:rPr>
                  <w:t>|</w:t>
                </w:r>
                <w:r w:rsidR="00801E25">
                  <w:rPr>
                    <w:spacing w:val="-59"/>
                    <w:w w:val="130"/>
                  </w:rPr>
                  <w:t xml:space="preserve"> </w:t>
                </w:r>
                <w:r w:rsidR="00801E25">
                  <w:rPr>
                    <w:w w:val="105"/>
                  </w:rPr>
                  <w:t>数据库概念</w:t>
                </w:r>
              </w:p>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58" type="#_x0000_t202" style="position:absolute;margin-left:440pt;margin-top:34.65pt;width:134pt;height:12pt;z-index:-31415;mso-position-horizontal-relative:page;mso-position-vertical-relative:page" filled="f" stroked="f">
          <v:textbox inset="0,0,0,0">
            <w:txbxContent>
              <w:p w:rsidR="00801E25" w:rsidRDefault="00801E25">
                <w:pPr>
                  <w:pStyle w:val="BodyText"/>
                  <w:spacing w:line="232" w:lineRule="exact"/>
                  <w:ind w:left="20"/>
                </w:pPr>
                <w:r>
                  <w:rPr>
                    <w:w w:val="105"/>
                  </w:rPr>
                  <w:t>OpenTopic</w:t>
                </w:r>
                <w:r>
                  <w:rPr>
                    <w:spacing w:val="-44"/>
                    <w:w w:val="105"/>
                  </w:rPr>
                  <w:t xml:space="preserve"> </w:t>
                </w:r>
                <w:r>
                  <w:rPr>
                    <w:w w:val="130"/>
                  </w:rPr>
                  <w:t>|</w:t>
                </w:r>
                <w:r>
                  <w:rPr>
                    <w:spacing w:val="-59"/>
                    <w:w w:val="130"/>
                  </w:rPr>
                  <w:t xml:space="preserve"> </w:t>
                </w:r>
                <w:r>
                  <w:rPr>
                    <w:w w:val="105"/>
                  </w:rPr>
                  <w:t>数据库概念</w:t>
                </w:r>
                <w:r>
                  <w:rPr>
                    <w:spacing w:val="-43"/>
                    <w:w w:val="105"/>
                  </w:rPr>
                  <w:t xml:space="preserve"> </w:t>
                </w:r>
                <w:r>
                  <w:rPr>
                    <w:w w:val="130"/>
                  </w:rPr>
                  <w:t>|</w:t>
                </w:r>
                <w:r>
                  <w:rPr>
                    <w:spacing w:val="-59"/>
                    <w:w w:val="130"/>
                  </w:rPr>
                  <w:t xml:space="preserve"> </w:t>
                </w:r>
                <w:r w:rsidR="00035F6E">
                  <w:fldChar w:fldCharType="begin"/>
                </w:r>
                <w:r>
                  <w:rPr>
                    <w:w w:val="105"/>
                  </w:rPr>
                  <w:instrText xml:space="preserve"> PAGE </w:instrText>
                </w:r>
                <w:r w:rsidR="00035F6E">
                  <w:fldChar w:fldCharType="separate"/>
                </w:r>
                <w:r w:rsidR="00620DD5">
                  <w:rPr>
                    <w:noProof/>
                    <w:w w:val="105"/>
                  </w:rPr>
                  <w:t>35</w:t>
                </w:r>
                <w:r w:rsidR="00035F6E">
                  <w:fldChar w:fldCharType="end"/>
                </w:r>
              </w:p>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1E25" w:rsidRDefault="00035F6E">
    <w:pPr>
      <w:spacing w:line="200" w:lineRule="exact"/>
      <w:rPr>
        <w:sz w:val="20"/>
        <w:szCs w:val="20"/>
      </w:rPr>
    </w:pPr>
    <w:r w:rsidRPr="00035F6E">
      <w:pict>
        <v:shapetype id="_x0000_t202" coordsize="21600,21600" o:spt="202" path="m,l,21600r21600,l21600,xe">
          <v:stroke joinstyle="miter"/>
          <v:path gradientshapeok="t" o:connecttype="rect"/>
        </v:shapetype>
        <v:shape id="_x0000_s1055" type="#_x0000_t202" style="position:absolute;margin-left:38pt;margin-top:34.65pt;width:124pt;height:12pt;z-index:-31412;mso-position-horizontal-relative:page;mso-position-vertical-relative:page" filled="f" stroked="f">
          <v:textbox inset="0,0,0,0">
            <w:txbxContent>
              <w:p w:rsidR="00801E25" w:rsidRDefault="00035F6E">
                <w:pPr>
                  <w:pStyle w:val="BodyText"/>
                  <w:spacing w:line="232" w:lineRule="exact"/>
                  <w:ind w:left="40"/>
                </w:pPr>
                <w:r>
                  <w:fldChar w:fldCharType="begin"/>
                </w:r>
                <w:r w:rsidR="00801E25">
                  <w:rPr>
                    <w:w w:val="105"/>
                  </w:rPr>
                  <w:instrText xml:space="preserve"> PAGE </w:instrText>
                </w:r>
                <w:r>
                  <w:fldChar w:fldCharType="separate"/>
                </w:r>
                <w:r w:rsidR="00620DD5">
                  <w:rPr>
                    <w:noProof/>
                    <w:w w:val="105"/>
                  </w:rPr>
                  <w:t>42</w:t>
                </w:r>
                <w:r>
                  <w:fldChar w:fldCharType="end"/>
                </w:r>
                <w:r w:rsidR="00801E25">
                  <w:rPr>
                    <w:spacing w:val="-44"/>
                    <w:w w:val="105"/>
                  </w:rPr>
                  <w:t xml:space="preserve"> </w:t>
                </w:r>
                <w:r w:rsidR="00801E25">
                  <w:rPr>
                    <w:w w:val="140"/>
                  </w:rPr>
                  <w:t>|</w:t>
                </w:r>
                <w:r w:rsidR="00801E25">
                  <w:rPr>
                    <w:spacing w:val="-65"/>
                    <w:w w:val="140"/>
                  </w:rPr>
                  <w:t xml:space="preserve"> </w:t>
                </w:r>
                <w:r w:rsidR="00801E25">
                  <w:rPr>
                    <w:w w:val="105"/>
                  </w:rPr>
                  <w:t>OpenTopic</w:t>
                </w:r>
                <w:r w:rsidR="00801E25">
                  <w:rPr>
                    <w:spacing w:val="-44"/>
                    <w:w w:val="105"/>
                  </w:rPr>
                  <w:t xml:space="preserve"> </w:t>
                </w:r>
                <w:r w:rsidR="00801E25">
                  <w:rPr>
                    <w:w w:val="140"/>
                  </w:rPr>
                  <w:t>|</w:t>
                </w:r>
                <w:r w:rsidR="00801E25">
                  <w:rPr>
                    <w:spacing w:val="-65"/>
                    <w:w w:val="140"/>
                  </w:rPr>
                  <w:t xml:space="preserve"> </w:t>
                </w:r>
                <w:r w:rsidR="00801E25">
                  <w:rPr>
                    <w:w w:val="105"/>
                  </w:rPr>
                  <w:t>安装指南</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709A7"/>
    <w:multiLevelType w:val="hybridMultilevel"/>
    <w:tmpl w:val="00E6C9A2"/>
    <w:lvl w:ilvl="0" w:tplc="D9F63796">
      <w:start w:val="1"/>
      <w:numFmt w:val="bullet"/>
      <w:lvlText w:val="•"/>
      <w:lvlJc w:val="left"/>
      <w:pPr>
        <w:ind w:hanging="284"/>
      </w:pPr>
      <w:rPr>
        <w:rFonts w:ascii="Times New Roman" w:eastAsia="Times New Roman" w:hAnsi="Times New Roman" w:hint="default"/>
        <w:sz w:val="20"/>
        <w:szCs w:val="20"/>
      </w:rPr>
    </w:lvl>
    <w:lvl w:ilvl="1" w:tplc="D9DEA952">
      <w:start w:val="1"/>
      <w:numFmt w:val="bullet"/>
      <w:lvlText w:val="•"/>
      <w:lvlJc w:val="left"/>
      <w:pPr>
        <w:ind w:hanging="284"/>
      </w:pPr>
      <w:rPr>
        <w:rFonts w:ascii="Times New Roman" w:eastAsia="Times New Roman" w:hAnsi="Times New Roman" w:hint="default"/>
        <w:sz w:val="20"/>
        <w:szCs w:val="20"/>
      </w:rPr>
    </w:lvl>
    <w:lvl w:ilvl="2" w:tplc="208CFFB6">
      <w:start w:val="1"/>
      <w:numFmt w:val="bullet"/>
      <w:lvlText w:val="•"/>
      <w:lvlJc w:val="left"/>
      <w:rPr>
        <w:rFonts w:hint="default"/>
      </w:rPr>
    </w:lvl>
    <w:lvl w:ilvl="3" w:tplc="ADF8B95A">
      <w:start w:val="1"/>
      <w:numFmt w:val="bullet"/>
      <w:lvlText w:val="•"/>
      <w:lvlJc w:val="left"/>
      <w:rPr>
        <w:rFonts w:hint="default"/>
      </w:rPr>
    </w:lvl>
    <w:lvl w:ilvl="4" w:tplc="3BB4D7E2">
      <w:start w:val="1"/>
      <w:numFmt w:val="bullet"/>
      <w:lvlText w:val="•"/>
      <w:lvlJc w:val="left"/>
      <w:rPr>
        <w:rFonts w:hint="default"/>
      </w:rPr>
    </w:lvl>
    <w:lvl w:ilvl="5" w:tplc="7C7627B0">
      <w:start w:val="1"/>
      <w:numFmt w:val="bullet"/>
      <w:lvlText w:val="•"/>
      <w:lvlJc w:val="left"/>
      <w:rPr>
        <w:rFonts w:hint="default"/>
      </w:rPr>
    </w:lvl>
    <w:lvl w:ilvl="6" w:tplc="F21EF644">
      <w:start w:val="1"/>
      <w:numFmt w:val="bullet"/>
      <w:lvlText w:val="•"/>
      <w:lvlJc w:val="left"/>
      <w:rPr>
        <w:rFonts w:hint="default"/>
      </w:rPr>
    </w:lvl>
    <w:lvl w:ilvl="7" w:tplc="170EDBAE">
      <w:start w:val="1"/>
      <w:numFmt w:val="bullet"/>
      <w:lvlText w:val="•"/>
      <w:lvlJc w:val="left"/>
      <w:rPr>
        <w:rFonts w:hint="default"/>
      </w:rPr>
    </w:lvl>
    <w:lvl w:ilvl="8" w:tplc="22CEBC2A">
      <w:start w:val="1"/>
      <w:numFmt w:val="bullet"/>
      <w:lvlText w:val="•"/>
      <w:lvlJc w:val="left"/>
      <w:rPr>
        <w:rFonts w:hint="default"/>
      </w:rPr>
    </w:lvl>
  </w:abstractNum>
  <w:abstractNum w:abstractNumId="1">
    <w:nsid w:val="0164169B"/>
    <w:multiLevelType w:val="hybridMultilevel"/>
    <w:tmpl w:val="C08C3300"/>
    <w:lvl w:ilvl="0" w:tplc="EF78876A">
      <w:start w:val="1"/>
      <w:numFmt w:val="bullet"/>
      <w:lvlText w:val="•"/>
      <w:lvlJc w:val="left"/>
      <w:pPr>
        <w:ind w:hanging="284"/>
      </w:pPr>
      <w:rPr>
        <w:rFonts w:ascii="Times New Roman" w:eastAsia="Times New Roman" w:hAnsi="Times New Roman" w:hint="default"/>
        <w:sz w:val="14"/>
        <w:szCs w:val="14"/>
      </w:rPr>
    </w:lvl>
    <w:lvl w:ilvl="1" w:tplc="7492A978">
      <w:start w:val="1"/>
      <w:numFmt w:val="bullet"/>
      <w:lvlText w:val="•"/>
      <w:lvlJc w:val="left"/>
      <w:rPr>
        <w:rFonts w:hint="default"/>
      </w:rPr>
    </w:lvl>
    <w:lvl w:ilvl="2" w:tplc="EE42F0E6">
      <w:start w:val="1"/>
      <w:numFmt w:val="bullet"/>
      <w:lvlText w:val="•"/>
      <w:lvlJc w:val="left"/>
      <w:rPr>
        <w:rFonts w:hint="default"/>
      </w:rPr>
    </w:lvl>
    <w:lvl w:ilvl="3" w:tplc="62502C92">
      <w:start w:val="1"/>
      <w:numFmt w:val="bullet"/>
      <w:lvlText w:val="•"/>
      <w:lvlJc w:val="left"/>
      <w:rPr>
        <w:rFonts w:hint="default"/>
      </w:rPr>
    </w:lvl>
    <w:lvl w:ilvl="4" w:tplc="64F43AC8">
      <w:start w:val="1"/>
      <w:numFmt w:val="bullet"/>
      <w:lvlText w:val="•"/>
      <w:lvlJc w:val="left"/>
      <w:rPr>
        <w:rFonts w:hint="default"/>
      </w:rPr>
    </w:lvl>
    <w:lvl w:ilvl="5" w:tplc="5EFEAF90">
      <w:start w:val="1"/>
      <w:numFmt w:val="bullet"/>
      <w:lvlText w:val="•"/>
      <w:lvlJc w:val="left"/>
      <w:rPr>
        <w:rFonts w:hint="default"/>
      </w:rPr>
    </w:lvl>
    <w:lvl w:ilvl="6" w:tplc="C6DA5044">
      <w:start w:val="1"/>
      <w:numFmt w:val="bullet"/>
      <w:lvlText w:val="•"/>
      <w:lvlJc w:val="left"/>
      <w:rPr>
        <w:rFonts w:hint="default"/>
      </w:rPr>
    </w:lvl>
    <w:lvl w:ilvl="7" w:tplc="DAD24A6E">
      <w:start w:val="1"/>
      <w:numFmt w:val="bullet"/>
      <w:lvlText w:val="•"/>
      <w:lvlJc w:val="left"/>
      <w:rPr>
        <w:rFonts w:hint="default"/>
      </w:rPr>
    </w:lvl>
    <w:lvl w:ilvl="8" w:tplc="B38A5C0C">
      <w:start w:val="1"/>
      <w:numFmt w:val="bullet"/>
      <w:lvlText w:val="•"/>
      <w:lvlJc w:val="left"/>
      <w:rPr>
        <w:rFonts w:hint="default"/>
      </w:rPr>
    </w:lvl>
  </w:abstractNum>
  <w:abstractNum w:abstractNumId="2">
    <w:nsid w:val="020F1E5A"/>
    <w:multiLevelType w:val="hybridMultilevel"/>
    <w:tmpl w:val="56C4014A"/>
    <w:lvl w:ilvl="0" w:tplc="CF9291C8">
      <w:start w:val="1"/>
      <w:numFmt w:val="bullet"/>
      <w:lvlText w:val="•"/>
      <w:lvlJc w:val="left"/>
      <w:pPr>
        <w:ind w:hanging="120"/>
      </w:pPr>
      <w:rPr>
        <w:rFonts w:ascii="Times New Roman" w:eastAsia="Times New Roman" w:hAnsi="Times New Roman" w:hint="default"/>
        <w:color w:val="171418"/>
        <w:w w:val="90"/>
        <w:sz w:val="20"/>
        <w:szCs w:val="20"/>
      </w:rPr>
    </w:lvl>
    <w:lvl w:ilvl="1" w:tplc="145C4DAC">
      <w:start w:val="1"/>
      <w:numFmt w:val="bullet"/>
      <w:lvlText w:val="•"/>
      <w:lvlJc w:val="left"/>
      <w:rPr>
        <w:rFonts w:hint="default"/>
      </w:rPr>
    </w:lvl>
    <w:lvl w:ilvl="2" w:tplc="2940E2E2">
      <w:start w:val="1"/>
      <w:numFmt w:val="bullet"/>
      <w:lvlText w:val="•"/>
      <w:lvlJc w:val="left"/>
      <w:rPr>
        <w:rFonts w:hint="default"/>
      </w:rPr>
    </w:lvl>
    <w:lvl w:ilvl="3" w:tplc="98C2E6D4">
      <w:start w:val="1"/>
      <w:numFmt w:val="bullet"/>
      <w:lvlText w:val="•"/>
      <w:lvlJc w:val="left"/>
      <w:rPr>
        <w:rFonts w:hint="default"/>
      </w:rPr>
    </w:lvl>
    <w:lvl w:ilvl="4" w:tplc="DC9608A4">
      <w:start w:val="1"/>
      <w:numFmt w:val="bullet"/>
      <w:lvlText w:val="•"/>
      <w:lvlJc w:val="left"/>
      <w:rPr>
        <w:rFonts w:hint="default"/>
      </w:rPr>
    </w:lvl>
    <w:lvl w:ilvl="5" w:tplc="ED0A55F2">
      <w:start w:val="1"/>
      <w:numFmt w:val="bullet"/>
      <w:lvlText w:val="•"/>
      <w:lvlJc w:val="left"/>
      <w:rPr>
        <w:rFonts w:hint="default"/>
      </w:rPr>
    </w:lvl>
    <w:lvl w:ilvl="6" w:tplc="A490C0D6">
      <w:start w:val="1"/>
      <w:numFmt w:val="bullet"/>
      <w:lvlText w:val="•"/>
      <w:lvlJc w:val="left"/>
      <w:rPr>
        <w:rFonts w:hint="default"/>
      </w:rPr>
    </w:lvl>
    <w:lvl w:ilvl="7" w:tplc="4B44D64C">
      <w:start w:val="1"/>
      <w:numFmt w:val="bullet"/>
      <w:lvlText w:val="•"/>
      <w:lvlJc w:val="left"/>
      <w:rPr>
        <w:rFonts w:hint="default"/>
      </w:rPr>
    </w:lvl>
    <w:lvl w:ilvl="8" w:tplc="9F3C4D46">
      <w:start w:val="1"/>
      <w:numFmt w:val="bullet"/>
      <w:lvlText w:val="•"/>
      <w:lvlJc w:val="left"/>
      <w:rPr>
        <w:rFonts w:hint="default"/>
      </w:rPr>
    </w:lvl>
  </w:abstractNum>
  <w:abstractNum w:abstractNumId="3">
    <w:nsid w:val="054B3E4C"/>
    <w:multiLevelType w:val="hybridMultilevel"/>
    <w:tmpl w:val="57F6FC8E"/>
    <w:lvl w:ilvl="0" w:tplc="689CADBC">
      <w:start w:val="1"/>
      <w:numFmt w:val="decimal"/>
      <w:lvlText w:val="%1."/>
      <w:lvlJc w:val="left"/>
      <w:pPr>
        <w:ind w:hanging="216"/>
        <w:jc w:val="left"/>
      </w:pPr>
      <w:rPr>
        <w:rFonts w:ascii="微软雅黑" w:eastAsia="微软雅黑" w:hAnsi="微软雅黑" w:hint="default"/>
        <w:w w:val="99"/>
        <w:sz w:val="20"/>
        <w:szCs w:val="20"/>
      </w:rPr>
    </w:lvl>
    <w:lvl w:ilvl="1" w:tplc="87A2C280">
      <w:start w:val="1"/>
      <w:numFmt w:val="bullet"/>
      <w:lvlText w:val="•"/>
      <w:lvlJc w:val="left"/>
      <w:pPr>
        <w:ind w:hanging="284"/>
      </w:pPr>
      <w:rPr>
        <w:rFonts w:ascii="Times New Roman" w:eastAsia="Times New Roman" w:hAnsi="Times New Roman" w:hint="default"/>
        <w:sz w:val="20"/>
        <w:szCs w:val="20"/>
      </w:rPr>
    </w:lvl>
    <w:lvl w:ilvl="2" w:tplc="377A8CF4">
      <w:start w:val="1"/>
      <w:numFmt w:val="bullet"/>
      <w:lvlText w:val="•"/>
      <w:lvlJc w:val="left"/>
      <w:rPr>
        <w:rFonts w:hint="default"/>
      </w:rPr>
    </w:lvl>
    <w:lvl w:ilvl="3" w:tplc="F918C4DA">
      <w:start w:val="1"/>
      <w:numFmt w:val="bullet"/>
      <w:lvlText w:val="•"/>
      <w:lvlJc w:val="left"/>
      <w:rPr>
        <w:rFonts w:hint="default"/>
      </w:rPr>
    </w:lvl>
    <w:lvl w:ilvl="4" w:tplc="5B068BA0">
      <w:start w:val="1"/>
      <w:numFmt w:val="bullet"/>
      <w:lvlText w:val="•"/>
      <w:lvlJc w:val="left"/>
      <w:rPr>
        <w:rFonts w:hint="default"/>
      </w:rPr>
    </w:lvl>
    <w:lvl w:ilvl="5" w:tplc="0A50F8CC">
      <w:start w:val="1"/>
      <w:numFmt w:val="bullet"/>
      <w:lvlText w:val="•"/>
      <w:lvlJc w:val="left"/>
      <w:rPr>
        <w:rFonts w:hint="default"/>
      </w:rPr>
    </w:lvl>
    <w:lvl w:ilvl="6" w:tplc="4E0ECBB6">
      <w:start w:val="1"/>
      <w:numFmt w:val="bullet"/>
      <w:lvlText w:val="•"/>
      <w:lvlJc w:val="left"/>
      <w:rPr>
        <w:rFonts w:hint="default"/>
      </w:rPr>
    </w:lvl>
    <w:lvl w:ilvl="7" w:tplc="881C302E">
      <w:start w:val="1"/>
      <w:numFmt w:val="bullet"/>
      <w:lvlText w:val="•"/>
      <w:lvlJc w:val="left"/>
      <w:rPr>
        <w:rFonts w:hint="default"/>
      </w:rPr>
    </w:lvl>
    <w:lvl w:ilvl="8" w:tplc="DE004944">
      <w:start w:val="1"/>
      <w:numFmt w:val="bullet"/>
      <w:lvlText w:val="•"/>
      <w:lvlJc w:val="left"/>
      <w:rPr>
        <w:rFonts w:hint="default"/>
      </w:rPr>
    </w:lvl>
  </w:abstractNum>
  <w:abstractNum w:abstractNumId="4">
    <w:nsid w:val="0737755E"/>
    <w:multiLevelType w:val="hybridMultilevel"/>
    <w:tmpl w:val="B69C21CE"/>
    <w:lvl w:ilvl="0" w:tplc="2604BDD0">
      <w:start w:val="1"/>
      <w:numFmt w:val="bullet"/>
      <w:lvlText w:val="•"/>
      <w:lvlJc w:val="left"/>
      <w:pPr>
        <w:ind w:hanging="135"/>
      </w:pPr>
      <w:rPr>
        <w:rFonts w:ascii="Arial" w:eastAsia="Arial" w:hAnsi="Arial" w:hint="default"/>
        <w:color w:val="323236"/>
        <w:w w:val="119"/>
        <w:sz w:val="20"/>
        <w:szCs w:val="20"/>
      </w:rPr>
    </w:lvl>
    <w:lvl w:ilvl="1" w:tplc="53DEBB2C">
      <w:start w:val="1"/>
      <w:numFmt w:val="bullet"/>
      <w:lvlText w:val="•"/>
      <w:lvlJc w:val="left"/>
      <w:pPr>
        <w:ind w:hanging="120"/>
      </w:pPr>
      <w:rPr>
        <w:rFonts w:ascii="宋体" w:eastAsia="宋体" w:hAnsi="宋体" w:hint="default"/>
        <w:color w:val="232028"/>
        <w:w w:val="120"/>
        <w:sz w:val="15"/>
        <w:szCs w:val="15"/>
      </w:rPr>
    </w:lvl>
    <w:lvl w:ilvl="2" w:tplc="10B2B9EA">
      <w:start w:val="1"/>
      <w:numFmt w:val="bullet"/>
      <w:lvlText w:val="•"/>
      <w:lvlJc w:val="left"/>
      <w:rPr>
        <w:rFonts w:hint="default"/>
      </w:rPr>
    </w:lvl>
    <w:lvl w:ilvl="3" w:tplc="DA163782">
      <w:start w:val="1"/>
      <w:numFmt w:val="bullet"/>
      <w:lvlText w:val="•"/>
      <w:lvlJc w:val="left"/>
      <w:rPr>
        <w:rFonts w:hint="default"/>
      </w:rPr>
    </w:lvl>
    <w:lvl w:ilvl="4" w:tplc="E876A35A">
      <w:start w:val="1"/>
      <w:numFmt w:val="bullet"/>
      <w:lvlText w:val="•"/>
      <w:lvlJc w:val="left"/>
      <w:rPr>
        <w:rFonts w:hint="default"/>
      </w:rPr>
    </w:lvl>
    <w:lvl w:ilvl="5" w:tplc="208E5724">
      <w:start w:val="1"/>
      <w:numFmt w:val="bullet"/>
      <w:lvlText w:val="•"/>
      <w:lvlJc w:val="left"/>
      <w:rPr>
        <w:rFonts w:hint="default"/>
      </w:rPr>
    </w:lvl>
    <w:lvl w:ilvl="6" w:tplc="9B605A6C">
      <w:start w:val="1"/>
      <w:numFmt w:val="bullet"/>
      <w:lvlText w:val="•"/>
      <w:lvlJc w:val="left"/>
      <w:rPr>
        <w:rFonts w:hint="default"/>
      </w:rPr>
    </w:lvl>
    <w:lvl w:ilvl="7" w:tplc="3B78CC64">
      <w:start w:val="1"/>
      <w:numFmt w:val="bullet"/>
      <w:lvlText w:val="•"/>
      <w:lvlJc w:val="left"/>
      <w:rPr>
        <w:rFonts w:hint="default"/>
      </w:rPr>
    </w:lvl>
    <w:lvl w:ilvl="8" w:tplc="939672E8">
      <w:start w:val="1"/>
      <w:numFmt w:val="bullet"/>
      <w:lvlText w:val="•"/>
      <w:lvlJc w:val="left"/>
      <w:rPr>
        <w:rFonts w:hint="default"/>
      </w:rPr>
    </w:lvl>
  </w:abstractNum>
  <w:abstractNum w:abstractNumId="5">
    <w:nsid w:val="093C630D"/>
    <w:multiLevelType w:val="hybridMultilevel"/>
    <w:tmpl w:val="7298A872"/>
    <w:lvl w:ilvl="0" w:tplc="ACDE49AA">
      <w:start w:val="1"/>
      <w:numFmt w:val="bullet"/>
      <w:lvlText w:val="•"/>
      <w:lvlJc w:val="left"/>
      <w:pPr>
        <w:ind w:hanging="284"/>
      </w:pPr>
      <w:rPr>
        <w:rFonts w:ascii="Courier New" w:eastAsia="Courier New" w:hAnsi="Courier New" w:hint="default"/>
        <w:position w:val="1"/>
        <w:sz w:val="20"/>
        <w:szCs w:val="20"/>
      </w:rPr>
    </w:lvl>
    <w:lvl w:ilvl="1" w:tplc="8494A138">
      <w:start w:val="1"/>
      <w:numFmt w:val="bullet"/>
      <w:lvlText w:val="•"/>
      <w:lvlJc w:val="left"/>
      <w:rPr>
        <w:rFonts w:hint="default"/>
      </w:rPr>
    </w:lvl>
    <w:lvl w:ilvl="2" w:tplc="702A876E">
      <w:start w:val="1"/>
      <w:numFmt w:val="bullet"/>
      <w:lvlText w:val="•"/>
      <w:lvlJc w:val="left"/>
      <w:rPr>
        <w:rFonts w:hint="default"/>
      </w:rPr>
    </w:lvl>
    <w:lvl w:ilvl="3" w:tplc="1EC84E3C">
      <w:start w:val="1"/>
      <w:numFmt w:val="bullet"/>
      <w:lvlText w:val="•"/>
      <w:lvlJc w:val="left"/>
      <w:rPr>
        <w:rFonts w:hint="default"/>
      </w:rPr>
    </w:lvl>
    <w:lvl w:ilvl="4" w:tplc="A27ABB2E">
      <w:start w:val="1"/>
      <w:numFmt w:val="bullet"/>
      <w:lvlText w:val="•"/>
      <w:lvlJc w:val="left"/>
      <w:rPr>
        <w:rFonts w:hint="default"/>
      </w:rPr>
    </w:lvl>
    <w:lvl w:ilvl="5" w:tplc="4F9ED886">
      <w:start w:val="1"/>
      <w:numFmt w:val="bullet"/>
      <w:lvlText w:val="•"/>
      <w:lvlJc w:val="left"/>
      <w:rPr>
        <w:rFonts w:hint="default"/>
      </w:rPr>
    </w:lvl>
    <w:lvl w:ilvl="6" w:tplc="3E406C34">
      <w:start w:val="1"/>
      <w:numFmt w:val="bullet"/>
      <w:lvlText w:val="•"/>
      <w:lvlJc w:val="left"/>
      <w:rPr>
        <w:rFonts w:hint="default"/>
      </w:rPr>
    </w:lvl>
    <w:lvl w:ilvl="7" w:tplc="5D865FB8">
      <w:start w:val="1"/>
      <w:numFmt w:val="bullet"/>
      <w:lvlText w:val="•"/>
      <w:lvlJc w:val="left"/>
      <w:rPr>
        <w:rFonts w:hint="default"/>
      </w:rPr>
    </w:lvl>
    <w:lvl w:ilvl="8" w:tplc="9782FE84">
      <w:start w:val="1"/>
      <w:numFmt w:val="bullet"/>
      <w:lvlText w:val="•"/>
      <w:lvlJc w:val="left"/>
      <w:rPr>
        <w:rFonts w:hint="default"/>
      </w:rPr>
    </w:lvl>
  </w:abstractNum>
  <w:abstractNum w:abstractNumId="6">
    <w:nsid w:val="09540B78"/>
    <w:multiLevelType w:val="hybridMultilevel"/>
    <w:tmpl w:val="379E111A"/>
    <w:lvl w:ilvl="0" w:tplc="50845D98">
      <w:start w:val="4"/>
      <w:numFmt w:val="decimal"/>
      <w:lvlText w:val="%1."/>
      <w:lvlJc w:val="left"/>
      <w:pPr>
        <w:ind w:hanging="216"/>
        <w:jc w:val="left"/>
      </w:pPr>
      <w:rPr>
        <w:rFonts w:ascii="微软雅黑" w:eastAsia="微软雅黑" w:hAnsi="微软雅黑" w:hint="default"/>
        <w:w w:val="99"/>
        <w:sz w:val="20"/>
        <w:szCs w:val="20"/>
      </w:rPr>
    </w:lvl>
    <w:lvl w:ilvl="1" w:tplc="2AB007BC">
      <w:start w:val="1"/>
      <w:numFmt w:val="bullet"/>
      <w:lvlText w:val="•"/>
      <w:lvlJc w:val="left"/>
      <w:pPr>
        <w:ind w:hanging="284"/>
      </w:pPr>
      <w:rPr>
        <w:rFonts w:ascii="Times New Roman" w:eastAsia="Times New Roman" w:hAnsi="Times New Roman" w:hint="default"/>
        <w:sz w:val="20"/>
        <w:szCs w:val="20"/>
      </w:rPr>
    </w:lvl>
    <w:lvl w:ilvl="2" w:tplc="0E3C9A46">
      <w:start w:val="1"/>
      <w:numFmt w:val="bullet"/>
      <w:lvlText w:val="•"/>
      <w:lvlJc w:val="left"/>
      <w:rPr>
        <w:rFonts w:hint="default"/>
      </w:rPr>
    </w:lvl>
    <w:lvl w:ilvl="3" w:tplc="EE221624">
      <w:start w:val="1"/>
      <w:numFmt w:val="bullet"/>
      <w:lvlText w:val="•"/>
      <w:lvlJc w:val="left"/>
      <w:rPr>
        <w:rFonts w:hint="default"/>
      </w:rPr>
    </w:lvl>
    <w:lvl w:ilvl="4" w:tplc="B4162942">
      <w:start w:val="1"/>
      <w:numFmt w:val="bullet"/>
      <w:lvlText w:val="•"/>
      <w:lvlJc w:val="left"/>
      <w:rPr>
        <w:rFonts w:hint="default"/>
      </w:rPr>
    </w:lvl>
    <w:lvl w:ilvl="5" w:tplc="3A761EE2">
      <w:start w:val="1"/>
      <w:numFmt w:val="bullet"/>
      <w:lvlText w:val="•"/>
      <w:lvlJc w:val="left"/>
      <w:rPr>
        <w:rFonts w:hint="default"/>
      </w:rPr>
    </w:lvl>
    <w:lvl w:ilvl="6" w:tplc="0798B48C">
      <w:start w:val="1"/>
      <w:numFmt w:val="bullet"/>
      <w:lvlText w:val="•"/>
      <w:lvlJc w:val="left"/>
      <w:rPr>
        <w:rFonts w:hint="default"/>
      </w:rPr>
    </w:lvl>
    <w:lvl w:ilvl="7" w:tplc="CF6876D4">
      <w:start w:val="1"/>
      <w:numFmt w:val="bullet"/>
      <w:lvlText w:val="•"/>
      <w:lvlJc w:val="left"/>
      <w:rPr>
        <w:rFonts w:hint="default"/>
      </w:rPr>
    </w:lvl>
    <w:lvl w:ilvl="8" w:tplc="25580292">
      <w:start w:val="1"/>
      <w:numFmt w:val="bullet"/>
      <w:lvlText w:val="•"/>
      <w:lvlJc w:val="left"/>
      <w:rPr>
        <w:rFonts w:hint="default"/>
      </w:rPr>
    </w:lvl>
  </w:abstractNum>
  <w:abstractNum w:abstractNumId="7">
    <w:nsid w:val="09617496"/>
    <w:multiLevelType w:val="hybridMultilevel"/>
    <w:tmpl w:val="D06A29DE"/>
    <w:lvl w:ilvl="0" w:tplc="79D68474">
      <w:start w:val="1"/>
      <w:numFmt w:val="decimal"/>
      <w:lvlText w:val="%1"/>
      <w:lvlJc w:val="left"/>
      <w:pPr>
        <w:ind w:hanging="300"/>
        <w:jc w:val="right"/>
      </w:pPr>
      <w:rPr>
        <w:rFonts w:ascii="Microsoft JhengHei" w:eastAsia="Microsoft JhengHei" w:hAnsi="Microsoft JhengHei" w:hint="default"/>
        <w:w w:val="86"/>
        <w:sz w:val="20"/>
        <w:szCs w:val="20"/>
      </w:rPr>
    </w:lvl>
    <w:lvl w:ilvl="1" w:tplc="DB24A610">
      <w:start w:val="1"/>
      <w:numFmt w:val="bullet"/>
      <w:lvlText w:val="•"/>
      <w:lvlJc w:val="left"/>
      <w:rPr>
        <w:rFonts w:hint="default"/>
      </w:rPr>
    </w:lvl>
    <w:lvl w:ilvl="2" w:tplc="2CFC421A">
      <w:start w:val="1"/>
      <w:numFmt w:val="bullet"/>
      <w:lvlText w:val="•"/>
      <w:lvlJc w:val="left"/>
      <w:rPr>
        <w:rFonts w:hint="default"/>
      </w:rPr>
    </w:lvl>
    <w:lvl w:ilvl="3" w:tplc="4D065A4C">
      <w:start w:val="1"/>
      <w:numFmt w:val="bullet"/>
      <w:lvlText w:val="•"/>
      <w:lvlJc w:val="left"/>
      <w:rPr>
        <w:rFonts w:hint="default"/>
      </w:rPr>
    </w:lvl>
    <w:lvl w:ilvl="4" w:tplc="99C48D36">
      <w:start w:val="1"/>
      <w:numFmt w:val="bullet"/>
      <w:lvlText w:val="•"/>
      <w:lvlJc w:val="left"/>
      <w:rPr>
        <w:rFonts w:hint="default"/>
      </w:rPr>
    </w:lvl>
    <w:lvl w:ilvl="5" w:tplc="D10679B6">
      <w:start w:val="1"/>
      <w:numFmt w:val="bullet"/>
      <w:lvlText w:val="•"/>
      <w:lvlJc w:val="left"/>
      <w:rPr>
        <w:rFonts w:hint="default"/>
      </w:rPr>
    </w:lvl>
    <w:lvl w:ilvl="6" w:tplc="B5A8A2AE">
      <w:start w:val="1"/>
      <w:numFmt w:val="bullet"/>
      <w:lvlText w:val="•"/>
      <w:lvlJc w:val="left"/>
      <w:rPr>
        <w:rFonts w:hint="default"/>
      </w:rPr>
    </w:lvl>
    <w:lvl w:ilvl="7" w:tplc="99FE4676">
      <w:start w:val="1"/>
      <w:numFmt w:val="bullet"/>
      <w:lvlText w:val="•"/>
      <w:lvlJc w:val="left"/>
      <w:rPr>
        <w:rFonts w:hint="default"/>
      </w:rPr>
    </w:lvl>
    <w:lvl w:ilvl="8" w:tplc="94DE7B2C">
      <w:start w:val="1"/>
      <w:numFmt w:val="bullet"/>
      <w:lvlText w:val="•"/>
      <w:lvlJc w:val="left"/>
      <w:rPr>
        <w:rFonts w:hint="default"/>
      </w:rPr>
    </w:lvl>
  </w:abstractNum>
  <w:abstractNum w:abstractNumId="8">
    <w:nsid w:val="09DB4DD1"/>
    <w:multiLevelType w:val="hybridMultilevel"/>
    <w:tmpl w:val="3B5E03B2"/>
    <w:lvl w:ilvl="0" w:tplc="1B70038C">
      <w:start w:val="1"/>
      <w:numFmt w:val="decimal"/>
      <w:lvlText w:val="%1."/>
      <w:lvlJc w:val="left"/>
      <w:pPr>
        <w:ind w:hanging="216"/>
        <w:jc w:val="right"/>
      </w:pPr>
      <w:rPr>
        <w:rFonts w:ascii="微软雅黑" w:eastAsia="微软雅黑" w:hAnsi="微软雅黑" w:hint="default"/>
        <w:w w:val="99"/>
        <w:sz w:val="20"/>
        <w:szCs w:val="20"/>
      </w:rPr>
    </w:lvl>
    <w:lvl w:ilvl="1" w:tplc="93CED5E6">
      <w:start w:val="1"/>
      <w:numFmt w:val="bullet"/>
      <w:lvlText w:val="•"/>
      <w:lvlJc w:val="left"/>
      <w:rPr>
        <w:rFonts w:hint="default"/>
      </w:rPr>
    </w:lvl>
    <w:lvl w:ilvl="2" w:tplc="8B70B24E">
      <w:start w:val="1"/>
      <w:numFmt w:val="bullet"/>
      <w:lvlText w:val="•"/>
      <w:lvlJc w:val="left"/>
      <w:rPr>
        <w:rFonts w:hint="default"/>
      </w:rPr>
    </w:lvl>
    <w:lvl w:ilvl="3" w:tplc="ED325DEC">
      <w:start w:val="1"/>
      <w:numFmt w:val="bullet"/>
      <w:lvlText w:val="•"/>
      <w:lvlJc w:val="left"/>
      <w:rPr>
        <w:rFonts w:hint="default"/>
      </w:rPr>
    </w:lvl>
    <w:lvl w:ilvl="4" w:tplc="95B4A164">
      <w:start w:val="1"/>
      <w:numFmt w:val="bullet"/>
      <w:lvlText w:val="•"/>
      <w:lvlJc w:val="left"/>
      <w:rPr>
        <w:rFonts w:hint="default"/>
      </w:rPr>
    </w:lvl>
    <w:lvl w:ilvl="5" w:tplc="FDE85998">
      <w:start w:val="1"/>
      <w:numFmt w:val="bullet"/>
      <w:lvlText w:val="•"/>
      <w:lvlJc w:val="left"/>
      <w:rPr>
        <w:rFonts w:hint="default"/>
      </w:rPr>
    </w:lvl>
    <w:lvl w:ilvl="6" w:tplc="920A2128">
      <w:start w:val="1"/>
      <w:numFmt w:val="bullet"/>
      <w:lvlText w:val="•"/>
      <w:lvlJc w:val="left"/>
      <w:rPr>
        <w:rFonts w:hint="default"/>
      </w:rPr>
    </w:lvl>
    <w:lvl w:ilvl="7" w:tplc="413E5540">
      <w:start w:val="1"/>
      <w:numFmt w:val="bullet"/>
      <w:lvlText w:val="•"/>
      <w:lvlJc w:val="left"/>
      <w:rPr>
        <w:rFonts w:hint="default"/>
      </w:rPr>
    </w:lvl>
    <w:lvl w:ilvl="8" w:tplc="DA4C11B8">
      <w:start w:val="1"/>
      <w:numFmt w:val="bullet"/>
      <w:lvlText w:val="•"/>
      <w:lvlJc w:val="left"/>
      <w:rPr>
        <w:rFonts w:hint="default"/>
      </w:rPr>
    </w:lvl>
  </w:abstractNum>
  <w:abstractNum w:abstractNumId="9">
    <w:nsid w:val="10664A2A"/>
    <w:multiLevelType w:val="hybridMultilevel"/>
    <w:tmpl w:val="1AA45E5A"/>
    <w:lvl w:ilvl="0" w:tplc="2430A79E">
      <w:start w:val="192"/>
      <w:numFmt w:val="decimal"/>
      <w:lvlText w:val="%1"/>
      <w:lvlJc w:val="left"/>
      <w:pPr>
        <w:ind w:hanging="1300"/>
        <w:jc w:val="left"/>
      </w:pPr>
      <w:rPr>
        <w:rFonts w:hint="default"/>
      </w:rPr>
    </w:lvl>
    <w:lvl w:ilvl="1" w:tplc="02D61942">
      <w:numFmt w:val="none"/>
      <w:lvlText w:val=""/>
      <w:lvlJc w:val="left"/>
      <w:pPr>
        <w:tabs>
          <w:tab w:val="num" w:pos="360"/>
        </w:tabs>
      </w:pPr>
    </w:lvl>
    <w:lvl w:ilvl="2" w:tplc="6BAC0712">
      <w:numFmt w:val="none"/>
      <w:lvlText w:val=""/>
      <w:lvlJc w:val="left"/>
      <w:pPr>
        <w:tabs>
          <w:tab w:val="num" w:pos="360"/>
        </w:tabs>
      </w:pPr>
    </w:lvl>
    <w:lvl w:ilvl="3" w:tplc="7C122BEC">
      <w:numFmt w:val="none"/>
      <w:lvlText w:val=""/>
      <w:lvlJc w:val="left"/>
      <w:pPr>
        <w:tabs>
          <w:tab w:val="num" w:pos="360"/>
        </w:tabs>
      </w:pPr>
    </w:lvl>
    <w:lvl w:ilvl="4" w:tplc="6456C238">
      <w:start w:val="1"/>
      <w:numFmt w:val="bullet"/>
      <w:lvlText w:val="•"/>
      <w:lvlJc w:val="left"/>
      <w:rPr>
        <w:rFonts w:hint="default"/>
      </w:rPr>
    </w:lvl>
    <w:lvl w:ilvl="5" w:tplc="6E5E8584">
      <w:start w:val="1"/>
      <w:numFmt w:val="bullet"/>
      <w:lvlText w:val="•"/>
      <w:lvlJc w:val="left"/>
      <w:rPr>
        <w:rFonts w:hint="default"/>
      </w:rPr>
    </w:lvl>
    <w:lvl w:ilvl="6" w:tplc="9D30D326">
      <w:start w:val="1"/>
      <w:numFmt w:val="bullet"/>
      <w:lvlText w:val="•"/>
      <w:lvlJc w:val="left"/>
      <w:rPr>
        <w:rFonts w:hint="default"/>
      </w:rPr>
    </w:lvl>
    <w:lvl w:ilvl="7" w:tplc="08EA4A5E">
      <w:start w:val="1"/>
      <w:numFmt w:val="bullet"/>
      <w:lvlText w:val="•"/>
      <w:lvlJc w:val="left"/>
      <w:rPr>
        <w:rFonts w:hint="default"/>
      </w:rPr>
    </w:lvl>
    <w:lvl w:ilvl="8" w:tplc="683A0090">
      <w:start w:val="1"/>
      <w:numFmt w:val="bullet"/>
      <w:lvlText w:val="•"/>
      <w:lvlJc w:val="left"/>
      <w:rPr>
        <w:rFonts w:hint="default"/>
      </w:rPr>
    </w:lvl>
  </w:abstractNum>
  <w:abstractNum w:abstractNumId="10">
    <w:nsid w:val="115C20B9"/>
    <w:multiLevelType w:val="hybridMultilevel"/>
    <w:tmpl w:val="371A6902"/>
    <w:lvl w:ilvl="0" w:tplc="ED846202">
      <w:start w:val="1"/>
      <w:numFmt w:val="bullet"/>
      <w:lvlText w:val="•"/>
      <w:lvlJc w:val="left"/>
      <w:pPr>
        <w:ind w:hanging="284"/>
      </w:pPr>
      <w:rPr>
        <w:rFonts w:ascii="Times New Roman" w:eastAsia="Times New Roman" w:hAnsi="Times New Roman" w:hint="default"/>
        <w:sz w:val="14"/>
        <w:szCs w:val="14"/>
      </w:rPr>
    </w:lvl>
    <w:lvl w:ilvl="1" w:tplc="7BA4DFC4">
      <w:start w:val="1"/>
      <w:numFmt w:val="bullet"/>
      <w:lvlText w:val="•"/>
      <w:lvlJc w:val="left"/>
      <w:rPr>
        <w:rFonts w:hint="default"/>
      </w:rPr>
    </w:lvl>
    <w:lvl w:ilvl="2" w:tplc="01009CA6">
      <w:start w:val="1"/>
      <w:numFmt w:val="bullet"/>
      <w:lvlText w:val="•"/>
      <w:lvlJc w:val="left"/>
      <w:rPr>
        <w:rFonts w:hint="default"/>
      </w:rPr>
    </w:lvl>
    <w:lvl w:ilvl="3" w:tplc="027838D4">
      <w:start w:val="1"/>
      <w:numFmt w:val="bullet"/>
      <w:lvlText w:val="•"/>
      <w:lvlJc w:val="left"/>
      <w:rPr>
        <w:rFonts w:hint="default"/>
      </w:rPr>
    </w:lvl>
    <w:lvl w:ilvl="4" w:tplc="70B8B7DC">
      <w:start w:val="1"/>
      <w:numFmt w:val="bullet"/>
      <w:lvlText w:val="•"/>
      <w:lvlJc w:val="left"/>
      <w:rPr>
        <w:rFonts w:hint="default"/>
      </w:rPr>
    </w:lvl>
    <w:lvl w:ilvl="5" w:tplc="04CA2C84">
      <w:start w:val="1"/>
      <w:numFmt w:val="bullet"/>
      <w:lvlText w:val="•"/>
      <w:lvlJc w:val="left"/>
      <w:rPr>
        <w:rFonts w:hint="default"/>
      </w:rPr>
    </w:lvl>
    <w:lvl w:ilvl="6" w:tplc="39421928">
      <w:start w:val="1"/>
      <w:numFmt w:val="bullet"/>
      <w:lvlText w:val="•"/>
      <w:lvlJc w:val="left"/>
      <w:rPr>
        <w:rFonts w:hint="default"/>
      </w:rPr>
    </w:lvl>
    <w:lvl w:ilvl="7" w:tplc="785CFB2C">
      <w:start w:val="1"/>
      <w:numFmt w:val="bullet"/>
      <w:lvlText w:val="•"/>
      <w:lvlJc w:val="left"/>
      <w:rPr>
        <w:rFonts w:hint="default"/>
      </w:rPr>
    </w:lvl>
    <w:lvl w:ilvl="8" w:tplc="922669EA">
      <w:start w:val="1"/>
      <w:numFmt w:val="bullet"/>
      <w:lvlText w:val="•"/>
      <w:lvlJc w:val="left"/>
      <w:rPr>
        <w:rFonts w:hint="default"/>
      </w:rPr>
    </w:lvl>
  </w:abstractNum>
  <w:abstractNum w:abstractNumId="11">
    <w:nsid w:val="142808C2"/>
    <w:multiLevelType w:val="hybridMultilevel"/>
    <w:tmpl w:val="60E6E210"/>
    <w:lvl w:ilvl="0" w:tplc="21A632EE">
      <w:start w:val="1"/>
      <w:numFmt w:val="bullet"/>
      <w:lvlText w:val="•"/>
      <w:lvlJc w:val="left"/>
      <w:pPr>
        <w:ind w:hanging="284"/>
      </w:pPr>
      <w:rPr>
        <w:rFonts w:ascii="Times New Roman" w:eastAsia="Times New Roman" w:hAnsi="Times New Roman" w:hint="default"/>
        <w:sz w:val="14"/>
        <w:szCs w:val="14"/>
      </w:rPr>
    </w:lvl>
    <w:lvl w:ilvl="1" w:tplc="2B70E922">
      <w:start w:val="1"/>
      <w:numFmt w:val="bullet"/>
      <w:lvlText w:val="•"/>
      <w:lvlJc w:val="left"/>
      <w:rPr>
        <w:rFonts w:hint="default"/>
      </w:rPr>
    </w:lvl>
    <w:lvl w:ilvl="2" w:tplc="445CDD40">
      <w:start w:val="1"/>
      <w:numFmt w:val="bullet"/>
      <w:lvlText w:val="•"/>
      <w:lvlJc w:val="left"/>
      <w:rPr>
        <w:rFonts w:hint="default"/>
      </w:rPr>
    </w:lvl>
    <w:lvl w:ilvl="3" w:tplc="6DEECE14">
      <w:start w:val="1"/>
      <w:numFmt w:val="bullet"/>
      <w:lvlText w:val="•"/>
      <w:lvlJc w:val="left"/>
      <w:rPr>
        <w:rFonts w:hint="default"/>
      </w:rPr>
    </w:lvl>
    <w:lvl w:ilvl="4" w:tplc="52B0950E">
      <w:start w:val="1"/>
      <w:numFmt w:val="bullet"/>
      <w:lvlText w:val="•"/>
      <w:lvlJc w:val="left"/>
      <w:rPr>
        <w:rFonts w:hint="default"/>
      </w:rPr>
    </w:lvl>
    <w:lvl w:ilvl="5" w:tplc="B7D4F476">
      <w:start w:val="1"/>
      <w:numFmt w:val="bullet"/>
      <w:lvlText w:val="•"/>
      <w:lvlJc w:val="left"/>
      <w:rPr>
        <w:rFonts w:hint="default"/>
      </w:rPr>
    </w:lvl>
    <w:lvl w:ilvl="6" w:tplc="EA487F1A">
      <w:start w:val="1"/>
      <w:numFmt w:val="bullet"/>
      <w:lvlText w:val="•"/>
      <w:lvlJc w:val="left"/>
      <w:rPr>
        <w:rFonts w:hint="default"/>
      </w:rPr>
    </w:lvl>
    <w:lvl w:ilvl="7" w:tplc="AC6C402C">
      <w:start w:val="1"/>
      <w:numFmt w:val="bullet"/>
      <w:lvlText w:val="•"/>
      <w:lvlJc w:val="left"/>
      <w:rPr>
        <w:rFonts w:hint="default"/>
      </w:rPr>
    </w:lvl>
    <w:lvl w:ilvl="8" w:tplc="610A1A36">
      <w:start w:val="1"/>
      <w:numFmt w:val="bullet"/>
      <w:lvlText w:val="•"/>
      <w:lvlJc w:val="left"/>
      <w:rPr>
        <w:rFonts w:hint="default"/>
      </w:rPr>
    </w:lvl>
  </w:abstractNum>
  <w:abstractNum w:abstractNumId="12">
    <w:nsid w:val="16184CEA"/>
    <w:multiLevelType w:val="multilevel"/>
    <w:tmpl w:val="F41463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61A23DA"/>
    <w:multiLevelType w:val="hybridMultilevel"/>
    <w:tmpl w:val="4176CAB2"/>
    <w:lvl w:ilvl="0" w:tplc="CDB8BDF4">
      <w:start w:val="1"/>
      <w:numFmt w:val="bullet"/>
      <w:lvlText w:val="•"/>
      <w:lvlJc w:val="left"/>
      <w:pPr>
        <w:ind w:hanging="284"/>
      </w:pPr>
      <w:rPr>
        <w:rFonts w:ascii="Times New Roman" w:eastAsia="Times New Roman" w:hAnsi="Times New Roman" w:hint="default"/>
        <w:sz w:val="14"/>
        <w:szCs w:val="14"/>
      </w:rPr>
    </w:lvl>
    <w:lvl w:ilvl="1" w:tplc="EC6C7E1E">
      <w:start w:val="1"/>
      <w:numFmt w:val="bullet"/>
      <w:lvlText w:val="•"/>
      <w:lvlJc w:val="left"/>
      <w:rPr>
        <w:rFonts w:hint="default"/>
      </w:rPr>
    </w:lvl>
    <w:lvl w:ilvl="2" w:tplc="AA4835A0">
      <w:start w:val="1"/>
      <w:numFmt w:val="bullet"/>
      <w:lvlText w:val="•"/>
      <w:lvlJc w:val="left"/>
      <w:rPr>
        <w:rFonts w:hint="default"/>
      </w:rPr>
    </w:lvl>
    <w:lvl w:ilvl="3" w:tplc="87C63682">
      <w:start w:val="1"/>
      <w:numFmt w:val="bullet"/>
      <w:lvlText w:val="•"/>
      <w:lvlJc w:val="left"/>
      <w:rPr>
        <w:rFonts w:hint="default"/>
      </w:rPr>
    </w:lvl>
    <w:lvl w:ilvl="4" w:tplc="74B845FE">
      <w:start w:val="1"/>
      <w:numFmt w:val="bullet"/>
      <w:lvlText w:val="•"/>
      <w:lvlJc w:val="left"/>
      <w:rPr>
        <w:rFonts w:hint="default"/>
      </w:rPr>
    </w:lvl>
    <w:lvl w:ilvl="5" w:tplc="7D6E66CA">
      <w:start w:val="1"/>
      <w:numFmt w:val="bullet"/>
      <w:lvlText w:val="•"/>
      <w:lvlJc w:val="left"/>
      <w:rPr>
        <w:rFonts w:hint="default"/>
      </w:rPr>
    </w:lvl>
    <w:lvl w:ilvl="6" w:tplc="C9A07FD2">
      <w:start w:val="1"/>
      <w:numFmt w:val="bullet"/>
      <w:lvlText w:val="•"/>
      <w:lvlJc w:val="left"/>
      <w:rPr>
        <w:rFonts w:hint="default"/>
      </w:rPr>
    </w:lvl>
    <w:lvl w:ilvl="7" w:tplc="F8C2D766">
      <w:start w:val="1"/>
      <w:numFmt w:val="bullet"/>
      <w:lvlText w:val="•"/>
      <w:lvlJc w:val="left"/>
      <w:rPr>
        <w:rFonts w:hint="default"/>
      </w:rPr>
    </w:lvl>
    <w:lvl w:ilvl="8" w:tplc="058414DC">
      <w:start w:val="1"/>
      <w:numFmt w:val="bullet"/>
      <w:lvlText w:val="•"/>
      <w:lvlJc w:val="left"/>
      <w:rPr>
        <w:rFonts w:hint="default"/>
      </w:rPr>
    </w:lvl>
  </w:abstractNum>
  <w:abstractNum w:abstractNumId="14">
    <w:nsid w:val="18594A12"/>
    <w:multiLevelType w:val="hybridMultilevel"/>
    <w:tmpl w:val="D20E2158"/>
    <w:lvl w:ilvl="0" w:tplc="8A90225A">
      <w:start w:val="1"/>
      <w:numFmt w:val="decimal"/>
      <w:lvlText w:val="%1."/>
      <w:lvlJc w:val="left"/>
      <w:pPr>
        <w:ind w:hanging="210"/>
        <w:jc w:val="left"/>
      </w:pPr>
      <w:rPr>
        <w:rFonts w:ascii="Times New Roman" w:eastAsia="Times New Roman" w:hAnsi="Times New Roman" w:hint="default"/>
        <w:color w:val="13FD12"/>
        <w:spacing w:val="8"/>
        <w:w w:val="42"/>
        <w:sz w:val="39"/>
        <w:szCs w:val="39"/>
      </w:rPr>
    </w:lvl>
    <w:lvl w:ilvl="1" w:tplc="1F74F1FA">
      <w:start w:val="1"/>
      <w:numFmt w:val="bullet"/>
      <w:lvlText w:val="•"/>
      <w:lvlJc w:val="left"/>
      <w:rPr>
        <w:rFonts w:hint="default"/>
      </w:rPr>
    </w:lvl>
    <w:lvl w:ilvl="2" w:tplc="CD8E7E80">
      <w:start w:val="1"/>
      <w:numFmt w:val="bullet"/>
      <w:lvlText w:val="•"/>
      <w:lvlJc w:val="left"/>
      <w:rPr>
        <w:rFonts w:hint="default"/>
      </w:rPr>
    </w:lvl>
    <w:lvl w:ilvl="3" w:tplc="5E58B224">
      <w:start w:val="1"/>
      <w:numFmt w:val="bullet"/>
      <w:lvlText w:val="•"/>
      <w:lvlJc w:val="left"/>
      <w:rPr>
        <w:rFonts w:hint="default"/>
      </w:rPr>
    </w:lvl>
    <w:lvl w:ilvl="4" w:tplc="877E63C4">
      <w:start w:val="1"/>
      <w:numFmt w:val="bullet"/>
      <w:lvlText w:val="•"/>
      <w:lvlJc w:val="left"/>
      <w:rPr>
        <w:rFonts w:hint="default"/>
      </w:rPr>
    </w:lvl>
    <w:lvl w:ilvl="5" w:tplc="DB4EBFBC">
      <w:start w:val="1"/>
      <w:numFmt w:val="bullet"/>
      <w:lvlText w:val="•"/>
      <w:lvlJc w:val="left"/>
      <w:rPr>
        <w:rFonts w:hint="default"/>
      </w:rPr>
    </w:lvl>
    <w:lvl w:ilvl="6" w:tplc="3C724EB8">
      <w:start w:val="1"/>
      <w:numFmt w:val="bullet"/>
      <w:lvlText w:val="•"/>
      <w:lvlJc w:val="left"/>
      <w:rPr>
        <w:rFonts w:hint="default"/>
      </w:rPr>
    </w:lvl>
    <w:lvl w:ilvl="7" w:tplc="7780E1CA">
      <w:start w:val="1"/>
      <w:numFmt w:val="bullet"/>
      <w:lvlText w:val="•"/>
      <w:lvlJc w:val="left"/>
      <w:rPr>
        <w:rFonts w:hint="default"/>
      </w:rPr>
    </w:lvl>
    <w:lvl w:ilvl="8" w:tplc="95D8EF82">
      <w:start w:val="1"/>
      <w:numFmt w:val="bullet"/>
      <w:lvlText w:val="•"/>
      <w:lvlJc w:val="left"/>
      <w:rPr>
        <w:rFonts w:hint="default"/>
      </w:rPr>
    </w:lvl>
  </w:abstractNum>
  <w:abstractNum w:abstractNumId="15">
    <w:nsid w:val="1A3518BD"/>
    <w:multiLevelType w:val="hybridMultilevel"/>
    <w:tmpl w:val="676C0D86"/>
    <w:lvl w:ilvl="0" w:tplc="51F6DF1E">
      <w:start w:val="5"/>
      <w:numFmt w:val="decimal"/>
      <w:lvlText w:val="%1."/>
      <w:lvlJc w:val="left"/>
      <w:pPr>
        <w:ind w:hanging="284"/>
        <w:jc w:val="left"/>
      </w:pPr>
      <w:rPr>
        <w:rFonts w:ascii="微软雅黑" w:eastAsia="微软雅黑" w:hAnsi="微软雅黑" w:hint="default"/>
        <w:w w:val="99"/>
        <w:sz w:val="20"/>
        <w:szCs w:val="20"/>
      </w:rPr>
    </w:lvl>
    <w:lvl w:ilvl="1" w:tplc="00C4C886">
      <w:start w:val="1"/>
      <w:numFmt w:val="bullet"/>
      <w:lvlText w:val="•"/>
      <w:lvlJc w:val="left"/>
      <w:rPr>
        <w:rFonts w:hint="default"/>
      </w:rPr>
    </w:lvl>
    <w:lvl w:ilvl="2" w:tplc="2F6EE1B0">
      <w:start w:val="1"/>
      <w:numFmt w:val="bullet"/>
      <w:lvlText w:val="•"/>
      <w:lvlJc w:val="left"/>
      <w:rPr>
        <w:rFonts w:hint="default"/>
      </w:rPr>
    </w:lvl>
    <w:lvl w:ilvl="3" w:tplc="C5FCFC32">
      <w:start w:val="1"/>
      <w:numFmt w:val="bullet"/>
      <w:lvlText w:val="•"/>
      <w:lvlJc w:val="left"/>
      <w:rPr>
        <w:rFonts w:hint="default"/>
      </w:rPr>
    </w:lvl>
    <w:lvl w:ilvl="4" w:tplc="BC28DD72">
      <w:start w:val="1"/>
      <w:numFmt w:val="bullet"/>
      <w:lvlText w:val="•"/>
      <w:lvlJc w:val="left"/>
      <w:rPr>
        <w:rFonts w:hint="default"/>
      </w:rPr>
    </w:lvl>
    <w:lvl w:ilvl="5" w:tplc="F9885A74">
      <w:start w:val="1"/>
      <w:numFmt w:val="bullet"/>
      <w:lvlText w:val="•"/>
      <w:lvlJc w:val="left"/>
      <w:rPr>
        <w:rFonts w:hint="default"/>
      </w:rPr>
    </w:lvl>
    <w:lvl w:ilvl="6" w:tplc="8CA4E7F8">
      <w:start w:val="1"/>
      <w:numFmt w:val="bullet"/>
      <w:lvlText w:val="•"/>
      <w:lvlJc w:val="left"/>
      <w:rPr>
        <w:rFonts w:hint="default"/>
      </w:rPr>
    </w:lvl>
    <w:lvl w:ilvl="7" w:tplc="B5A052EA">
      <w:start w:val="1"/>
      <w:numFmt w:val="bullet"/>
      <w:lvlText w:val="•"/>
      <w:lvlJc w:val="left"/>
      <w:rPr>
        <w:rFonts w:hint="default"/>
      </w:rPr>
    </w:lvl>
    <w:lvl w:ilvl="8" w:tplc="32346648">
      <w:start w:val="1"/>
      <w:numFmt w:val="bullet"/>
      <w:lvlText w:val="•"/>
      <w:lvlJc w:val="left"/>
      <w:rPr>
        <w:rFonts w:hint="default"/>
      </w:rPr>
    </w:lvl>
  </w:abstractNum>
  <w:abstractNum w:abstractNumId="16">
    <w:nsid w:val="1F9A078D"/>
    <w:multiLevelType w:val="hybridMultilevel"/>
    <w:tmpl w:val="BE204AE0"/>
    <w:lvl w:ilvl="0" w:tplc="0C80ED20">
      <w:start w:val="1"/>
      <w:numFmt w:val="bullet"/>
      <w:lvlText w:val="•"/>
      <w:lvlJc w:val="left"/>
      <w:pPr>
        <w:ind w:hanging="284"/>
      </w:pPr>
      <w:rPr>
        <w:rFonts w:ascii="Times New Roman" w:eastAsia="Times New Roman" w:hAnsi="Times New Roman" w:hint="default"/>
        <w:sz w:val="14"/>
        <w:szCs w:val="14"/>
      </w:rPr>
    </w:lvl>
    <w:lvl w:ilvl="1" w:tplc="AA3AE77E">
      <w:start w:val="1"/>
      <w:numFmt w:val="bullet"/>
      <w:lvlText w:val="•"/>
      <w:lvlJc w:val="left"/>
      <w:rPr>
        <w:rFonts w:hint="default"/>
      </w:rPr>
    </w:lvl>
    <w:lvl w:ilvl="2" w:tplc="5980FE9A">
      <w:start w:val="1"/>
      <w:numFmt w:val="bullet"/>
      <w:lvlText w:val="•"/>
      <w:lvlJc w:val="left"/>
      <w:rPr>
        <w:rFonts w:hint="default"/>
      </w:rPr>
    </w:lvl>
    <w:lvl w:ilvl="3" w:tplc="F79E01A4">
      <w:start w:val="1"/>
      <w:numFmt w:val="bullet"/>
      <w:lvlText w:val="•"/>
      <w:lvlJc w:val="left"/>
      <w:rPr>
        <w:rFonts w:hint="default"/>
      </w:rPr>
    </w:lvl>
    <w:lvl w:ilvl="4" w:tplc="4C245516">
      <w:start w:val="1"/>
      <w:numFmt w:val="bullet"/>
      <w:lvlText w:val="•"/>
      <w:lvlJc w:val="left"/>
      <w:rPr>
        <w:rFonts w:hint="default"/>
      </w:rPr>
    </w:lvl>
    <w:lvl w:ilvl="5" w:tplc="9FE461B0">
      <w:start w:val="1"/>
      <w:numFmt w:val="bullet"/>
      <w:lvlText w:val="•"/>
      <w:lvlJc w:val="left"/>
      <w:rPr>
        <w:rFonts w:hint="default"/>
      </w:rPr>
    </w:lvl>
    <w:lvl w:ilvl="6" w:tplc="005868FC">
      <w:start w:val="1"/>
      <w:numFmt w:val="bullet"/>
      <w:lvlText w:val="•"/>
      <w:lvlJc w:val="left"/>
      <w:rPr>
        <w:rFonts w:hint="default"/>
      </w:rPr>
    </w:lvl>
    <w:lvl w:ilvl="7" w:tplc="2B2A4256">
      <w:start w:val="1"/>
      <w:numFmt w:val="bullet"/>
      <w:lvlText w:val="•"/>
      <w:lvlJc w:val="left"/>
      <w:rPr>
        <w:rFonts w:hint="default"/>
      </w:rPr>
    </w:lvl>
    <w:lvl w:ilvl="8" w:tplc="723CE0FC">
      <w:start w:val="1"/>
      <w:numFmt w:val="bullet"/>
      <w:lvlText w:val="•"/>
      <w:lvlJc w:val="left"/>
      <w:rPr>
        <w:rFonts w:hint="default"/>
      </w:rPr>
    </w:lvl>
  </w:abstractNum>
  <w:abstractNum w:abstractNumId="17">
    <w:nsid w:val="208C446A"/>
    <w:multiLevelType w:val="hybridMultilevel"/>
    <w:tmpl w:val="C47EB952"/>
    <w:lvl w:ilvl="0" w:tplc="08E812AC">
      <w:start w:val="3"/>
      <w:numFmt w:val="decimal"/>
      <w:lvlText w:val="%1."/>
      <w:lvlJc w:val="left"/>
      <w:pPr>
        <w:ind w:hanging="216"/>
        <w:jc w:val="left"/>
      </w:pPr>
      <w:rPr>
        <w:rFonts w:ascii="微软雅黑" w:eastAsia="微软雅黑" w:hAnsi="微软雅黑" w:hint="default"/>
        <w:w w:val="99"/>
        <w:sz w:val="20"/>
        <w:szCs w:val="20"/>
      </w:rPr>
    </w:lvl>
    <w:lvl w:ilvl="1" w:tplc="BA34EF04">
      <w:start w:val="1"/>
      <w:numFmt w:val="bullet"/>
      <w:lvlText w:val="•"/>
      <w:lvlJc w:val="left"/>
      <w:pPr>
        <w:ind w:hanging="284"/>
      </w:pPr>
      <w:rPr>
        <w:rFonts w:ascii="Times New Roman" w:eastAsia="Times New Roman" w:hAnsi="Times New Roman" w:hint="default"/>
        <w:sz w:val="20"/>
        <w:szCs w:val="20"/>
      </w:rPr>
    </w:lvl>
    <w:lvl w:ilvl="2" w:tplc="FA226E9E">
      <w:start w:val="1"/>
      <w:numFmt w:val="bullet"/>
      <w:lvlText w:val="•"/>
      <w:lvlJc w:val="left"/>
      <w:rPr>
        <w:rFonts w:hint="default"/>
      </w:rPr>
    </w:lvl>
    <w:lvl w:ilvl="3" w:tplc="FBCECAD0">
      <w:start w:val="1"/>
      <w:numFmt w:val="bullet"/>
      <w:lvlText w:val="•"/>
      <w:lvlJc w:val="left"/>
      <w:rPr>
        <w:rFonts w:hint="default"/>
      </w:rPr>
    </w:lvl>
    <w:lvl w:ilvl="4" w:tplc="48A2D7E4">
      <w:start w:val="1"/>
      <w:numFmt w:val="bullet"/>
      <w:lvlText w:val="•"/>
      <w:lvlJc w:val="left"/>
      <w:rPr>
        <w:rFonts w:hint="default"/>
      </w:rPr>
    </w:lvl>
    <w:lvl w:ilvl="5" w:tplc="F10ABE8A">
      <w:start w:val="1"/>
      <w:numFmt w:val="bullet"/>
      <w:lvlText w:val="•"/>
      <w:lvlJc w:val="left"/>
      <w:rPr>
        <w:rFonts w:hint="default"/>
      </w:rPr>
    </w:lvl>
    <w:lvl w:ilvl="6" w:tplc="5644F80A">
      <w:start w:val="1"/>
      <w:numFmt w:val="bullet"/>
      <w:lvlText w:val="•"/>
      <w:lvlJc w:val="left"/>
      <w:rPr>
        <w:rFonts w:hint="default"/>
      </w:rPr>
    </w:lvl>
    <w:lvl w:ilvl="7" w:tplc="6194C028">
      <w:start w:val="1"/>
      <w:numFmt w:val="bullet"/>
      <w:lvlText w:val="•"/>
      <w:lvlJc w:val="left"/>
      <w:rPr>
        <w:rFonts w:hint="default"/>
      </w:rPr>
    </w:lvl>
    <w:lvl w:ilvl="8" w:tplc="4EB0108A">
      <w:start w:val="1"/>
      <w:numFmt w:val="bullet"/>
      <w:lvlText w:val="•"/>
      <w:lvlJc w:val="left"/>
      <w:rPr>
        <w:rFonts w:hint="default"/>
      </w:rPr>
    </w:lvl>
  </w:abstractNum>
  <w:abstractNum w:abstractNumId="18">
    <w:nsid w:val="2A611752"/>
    <w:multiLevelType w:val="hybridMultilevel"/>
    <w:tmpl w:val="BFFEEA6A"/>
    <w:lvl w:ilvl="0" w:tplc="7AFC7E30">
      <w:start w:val="1"/>
      <w:numFmt w:val="decimal"/>
      <w:lvlText w:val="%1."/>
      <w:lvlJc w:val="left"/>
      <w:pPr>
        <w:ind w:hanging="216"/>
        <w:jc w:val="right"/>
      </w:pPr>
      <w:rPr>
        <w:rFonts w:ascii="微软雅黑" w:eastAsia="微软雅黑" w:hAnsi="微软雅黑" w:hint="default"/>
        <w:w w:val="99"/>
        <w:sz w:val="20"/>
        <w:szCs w:val="20"/>
      </w:rPr>
    </w:lvl>
    <w:lvl w:ilvl="1" w:tplc="6E9814BE">
      <w:start w:val="1"/>
      <w:numFmt w:val="bullet"/>
      <w:lvlText w:val="•"/>
      <w:lvlJc w:val="left"/>
      <w:rPr>
        <w:rFonts w:hint="default"/>
      </w:rPr>
    </w:lvl>
    <w:lvl w:ilvl="2" w:tplc="3618AA10">
      <w:start w:val="1"/>
      <w:numFmt w:val="bullet"/>
      <w:lvlText w:val="•"/>
      <w:lvlJc w:val="left"/>
      <w:rPr>
        <w:rFonts w:hint="default"/>
      </w:rPr>
    </w:lvl>
    <w:lvl w:ilvl="3" w:tplc="B478D602">
      <w:start w:val="1"/>
      <w:numFmt w:val="bullet"/>
      <w:lvlText w:val="•"/>
      <w:lvlJc w:val="left"/>
      <w:rPr>
        <w:rFonts w:hint="default"/>
      </w:rPr>
    </w:lvl>
    <w:lvl w:ilvl="4" w:tplc="C63A32A6">
      <w:start w:val="1"/>
      <w:numFmt w:val="bullet"/>
      <w:lvlText w:val="•"/>
      <w:lvlJc w:val="left"/>
      <w:rPr>
        <w:rFonts w:hint="default"/>
      </w:rPr>
    </w:lvl>
    <w:lvl w:ilvl="5" w:tplc="7B225DF0">
      <w:start w:val="1"/>
      <w:numFmt w:val="bullet"/>
      <w:lvlText w:val="•"/>
      <w:lvlJc w:val="left"/>
      <w:rPr>
        <w:rFonts w:hint="default"/>
      </w:rPr>
    </w:lvl>
    <w:lvl w:ilvl="6" w:tplc="56FEB5E0">
      <w:start w:val="1"/>
      <w:numFmt w:val="bullet"/>
      <w:lvlText w:val="•"/>
      <w:lvlJc w:val="left"/>
      <w:rPr>
        <w:rFonts w:hint="default"/>
      </w:rPr>
    </w:lvl>
    <w:lvl w:ilvl="7" w:tplc="D584A9BA">
      <w:start w:val="1"/>
      <w:numFmt w:val="bullet"/>
      <w:lvlText w:val="•"/>
      <w:lvlJc w:val="left"/>
      <w:rPr>
        <w:rFonts w:hint="default"/>
      </w:rPr>
    </w:lvl>
    <w:lvl w:ilvl="8" w:tplc="EF22A250">
      <w:start w:val="1"/>
      <w:numFmt w:val="bullet"/>
      <w:lvlText w:val="•"/>
      <w:lvlJc w:val="left"/>
      <w:rPr>
        <w:rFonts w:hint="default"/>
      </w:rPr>
    </w:lvl>
  </w:abstractNum>
  <w:abstractNum w:abstractNumId="19">
    <w:nsid w:val="2C697F29"/>
    <w:multiLevelType w:val="hybridMultilevel"/>
    <w:tmpl w:val="1A966620"/>
    <w:lvl w:ilvl="0" w:tplc="3284411E">
      <w:start w:val="1"/>
      <w:numFmt w:val="bullet"/>
      <w:lvlText w:val="•"/>
      <w:lvlJc w:val="left"/>
      <w:pPr>
        <w:ind w:hanging="284"/>
      </w:pPr>
      <w:rPr>
        <w:rFonts w:ascii="Times New Roman" w:eastAsia="Times New Roman" w:hAnsi="Times New Roman" w:hint="default"/>
        <w:sz w:val="14"/>
        <w:szCs w:val="14"/>
      </w:rPr>
    </w:lvl>
    <w:lvl w:ilvl="1" w:tplc="90AA4984">
      <w:start w:val="1"/>
      <w:numFmt w:val="bullet"/>
      <w:lvlText w:val="•"/>
      <w:lvlJc w:val="left"/>
      <w:rPr>
        <w:rFonts w:hint="default"/>
      </w:rPr>
    </w:lvl>
    <w:lvl w:ilvl="2" w:tplc="D9287C18">
      <w:start w:val="1"/>
      <w:numFmt w:val="bullet"/>
      <w:lvlText w:val="•"/>
      <w:lvlJc w:val="left"/>
      <w:rPr>
        <w:rFonts w:hint="default"/>
      </w:rPr>
    </w:lvl>
    <w:lvl w:ilvl="3" w:tplc="2520A360">
      <w:start w:val="1"/>
      <w:numFmt w:val="bullet"/>
      <w:lvlText w:val="•"/>
      <w:lvlJc w:val="left"/>
      <w:rPr>
        <w:rFonts w:hint="default"/>
      </w:rPr>
    </w:lvl>
    <w:lvl w:ilvl="4" w:tplc="35C669FE">
      <w:start w:val="1"/>
      <w:numFmt w:val="bullet"/>
      <w:lvlText w:val="•"/>
      <w:lvlJc w:val="left"/>
      <w:rPr>
        <w:rFonts w:hint="default"/>
      </w:rPr>
    </w:lvl>
    <w:lvl w:ilvl="5" w:tplc="A88EDD9A">
      <w:start w:val="1"/>
      <w:numFmt w:val="bullet"/>
      <w:lvlText w:val="•"/>
      <w:lvlJc w:val="left"/>
      <w:rPr>
        <w:rFonts w:hint="default"/>
      </w:rPr>
    </w:lvl>
    <w:lvl w:ilvl="6" w:tplc="0F02FB80">
      <w:start w:val="1"/>
      <w:numFmt w:val="bullet"/>
      <w:lvlText w:val="•"/>
      <w:lvlJc w:val="left"/>
      <w:rPr>
        <w:rFonts w:hint="default"/>
      </w:rPr>
    </w:lvl>
    <w:lvl w:ilvl="7" w:tplc="E95AAD0A">
      <w:start w:val="1"/>
      <w:numFmt w:val="bullet"/>
      <w:lvlText w:val="•"/>
      <w:lvlJc w:val="left"/>
      <w:rPr>
        <w:rFonts w:hint="default"/>
      </w:rPr>
    </w:lvl>
    <w:lvl w:ilvl="8" w:tplc="F22C07F8">
      <w:start w:val="1"/>
      <w:numFmt w:val="bullet"/>
      <w:lvlText w:val="•"/>
      <w:lvlJc w:val="left"/>
      <w:rPr>
        <w:rFonts w:hint="default"/>
      </w:rPr>
    </w:lvl>
  </w:abstractNum>
  <w:abstractNum w:abstractNumId="20">
    <w:nsid w:val="2D653980"/>
    <w:multiLevelType w:val="hybridMultilevel"/>
    <w:tmpl w:val="44F4B19A"/>
    <w:lvl w:ilvl="0" w:tplc="EF40F202">
      <w:start w:val="3"/>
      <w:numFmt w:val="decimal"/>
      <w:lvlText w:val="%1."/>
      <w:lvlJc w:val="left"/>
      <w:pPr>
        <w:ind w:hanging="284"/>
        <w:jc w:val="left"/>
      </w:pPr>
      <w:rPr>
        <w:rFonts w:ascii="微软雅黑" w:eastAsia="微软雅黑" w:hAnsi="微软雅黑" w:hint="default"/>
        <w:w w:val="99"/>
        <w:sz w:val="20"/>
        <w:szCs w:val="20"/>
      </w:rPr>
    </w:lvl>
    <w:lvl w:ilvl="1" w:tplc="F60CD740">
      <w:start w:val="1"/>
      <w:numFmt w:val="bullet"/>
      <w:lvlText w:val="•"/>
      <w:lvlJc w:val="left"/>
      <w:pPr>
        <w:ind w:hanging="284"/>
      </w:pPr>
      <w:rPr>
        <w:rFonts w:ascii="Times New Roman" w:eastAsia="Times New Roman" w:hAnsi="Times New Roman" w:hint="default"/>
        <w:sz w:val="20"/>
        <w:szCs w:val="20"/>
      </w:rPr>
    </w:lvl>
    <w:lvl w:ilvl="2" w:tplc="5FF6C960">
      <w:start w:val="1"/>
      <w:numFmt w:val="bullet"/>
      <w:lvlText w:val="*"/>
      <w:lvlJc w:val="left"/>
      <w:pPr>
        <w:ind w:hanging="200"/>
      </w:pPr>
      <w:rPr>
        <w:rFonts w:ascii="Microsoft JhengHei" w:eastAsia="Microsoft JhengHei" w:hAnsi="Microsoft JhengHei" w:hint="default"/>
        <w:w w:val="111"/>
        <w:sz w:val="20"/>
        <w:szCs w:val="20"/>
      </w:rPr>
    </w:lvl>
    <w:lvl w:ilvl="3" w:tplc="0F7C88DC">
      <w:start w:val="1"/>
      <w:numFmt w:val="bullet"/>
      <w:lvlText w:val="•"/>
      <w:lvlJc w:val="left"/>
      <w:rPr>
        <w:rFonts w:hint="default"/>
      </w:rPr>
    </w:lvl>
    <w:lvl w:ilvl="4" w:tplc="E832619C">
      <w:start w:val="1"/>
      <w:numFmt w:val="bullet"/>
      <w:lvlText w:val="•"/>
      <w:lvlJc w:val="left"/>
      <w:rPr>
        <w:rFonts w:hint="default"/>
      </w:rPr>
    </w:lvl>
    <w:lvl w:ilvl="5" w:tplc="2F02DEAA">
      <w:start w:val="1"/>
      <w:numFmt w:val="bullet"/>
      <w:lvlText w:val="•"/>
      <w:lvlJc w:val="left"/>
      <w:rPr>
        <w:rFonts w:hint="default"/>
      </w:rPr>
    </w:lvl>
    <w:lvl w:ilvl="6" w:tplc="B9AA3484">
      <w:start w:val="1"/>
      <w:numFmt w:val="bullet"/>
      <w:lvlText w:val="•"/>
      <w:lvlJc w:val="left"/>
      <w:rPr>
        <w:rFonts w:hint="default"/>
      </w:rPr>
    </w:lvl>
    <w:lvl w:ilvl="7" w:tplc="06F65748">
      <w:start w:val="1"/>
      <w:numFmt w:val="bullet"/>
      <w:lvlText w:val="•"/>
      <w:lvlJc w:val="left"/>
      <w:rPr>
        <w:rFonts w:hint="default"/>
      </w:rPr>
    </w:lvl>
    <w:lvl w:ilvl="8" w:tplc="DFEE5D78">
      <w:start w:val="1"/>
      <w:numFmt w:val="bullet"/>
      <w:lvlText w:val="•"/>
      <w:lvlJc w:val="left"/>
      <w:rPr>
        <w:rFonts w:hint="default"/>
      </w:rPr>
    </w:lvl>
  </w:abstractNum>
  <w:abstractNum w:abstractNumId="21">
    <w:nsid w:val="394A0D0B"/>
    <w:multiLevelType w:val="hybridMultilevel"/>
    <w:tmpl w:val="1ADE042C"/>
    <w:lvl w:ilvl="0" w:tplc="663A5FDE">
      <w:start w:val="1"/>
      <w:numFmt w:val="bullet"/>
      <w:lvlText w:val="•"/>
      <w:lvlJc w:val="left"/>
      <w:pPr>
        <w:ind w:hanging="284"/>
      </w:pPr>
      <w:rPr>
        <w:rFonts w:ascii="Times New Roman" w:eastAsia="Times New Roman" w:hAnsi="Times New Roman" w:hint="default"/>
        <w:sz w:val="20"/>
        <w:szCs w:val="20"/>
      </w:rPr>
    </w:lvl>
    <w:lvl w:ilvl="1" w:tplc="4B1AA116">
      <w:start w:val="1"/>
      <w:numFmt w:val="bullet"/>
      <w:lvlText w:val="•"/>
      <w:lvlJc w:val="left"/>
      <w:rPr>
        <w:rFonts w:hint="default"/>
      </w:rPr>
    </w:lvl>
    <w:lvl w:ilvl="2" w:tplc="77A435BA">
      <w:start w:val="1"/>
      <w:numFmt w:val="bullet"/>
      <w:lvlText w:val="•"/>
      <w:lvlJc w:val="left"/>
      <w:rPr>
        <w:rFonts w:hint="default"/>
      </w:rPr>
    </w:lvl>
    <w:lvl w:ilvl="3" w:tplc="92426EC8">
      <w:start w:val="1"/>
      <w:numFmt w:val="bullet"/>
      <w:lvlText w:val="•"/>
      <w:lvlJc w:val="left"/>
      <w:rPr>
        <w:rFonts w:hint="default"/>
      </w:rPr>
    </w:lvl>
    <w:lvl w:ilvl="4" w:tplc="691CF572">
      <w:start w:val="1"/>
      <w:numFmt w:val="bullet"/>
      <w:lvlText w:val="•"/>
      <w:lvlJc w:val="left"/>
      <w:rPr>
        <w:rFonts w:hint="default"/>
      </w:rPr>
    </w:lvl>
    <w:lvl w:ilvl="5" w:tplc="B8CA8D72">
      <w:start w:val="1"/>
      <w:numFmt w:val="bullet"/>
      <w:lvlText w:val="•"/>
      <w:lvlJc w:val="left"/>
      <w:rPr>
        <w:rFonts w:hint="default"/>
      </w:rPr>
    </w:lvl>
    <w:lvl w:ilvl="6" w:tplc="ED42AD9C">
      <w:start w:val="1"/>
      <w:numFmt w:val="bullet"/>
      <w:lvlText w:val="•"/>
      <w:lvlJc w:val="left"/>
      <w:rPr>
        <w:rFonts w:hint="default"/>
      </w:rPr>
    </w:lvl>
    <w:lvl w:ilvl="7" w:tplc="E79C00E0">
      <w:start w:val="1"/>
      <w:numFmt w:val="bullet"/>
      <w:lvlText w:val="•"/>
      <w:lvlJc w:val="left"/>
      <w:rPr>
        <w:rFonts w:hint="default"/>
      </w:rPr>
    </w:lvl>
    <w:lvl w:ilvl="8" w:tplc="EAE0142C">
      <w:start w:val="1"/>
      <w:numFmt w:val="bullet"/>
      <w:lvlText w:val="•"/>
      <w:lvlJc w:val="left"/>
      <w:rPr>
        <w:rFonts w:hint="default"/>
      </w:rPr>
    </w:lvl>
  </w:abstractNum>
  <w:abstractNum w:abstractNumId="22">
    <w:nsid w:val="3A727179"/>
    <w:multiLevelType w:val="hybridMultilevel"/>
    <w:tmpl w:val="F1CA5ED8"/>
    <w:lvl w:ilvl="0" w:tplc="DB0AC97C">
      <w:start w:val="1"/>
      <w:numFmt w:val="decimal"/>
      <w:lvlText w:val="%1."/>
      <w:lvlJc w:val="left"/>
      <w:pPr>
        <w:ind w:hanging="216"/>
        <w:jc w:val="right"/>
      </w:pPr>
      <w:rPr>
        <w:rFonts w:ascii="微软雅黑" w:eastAsia="微软雅黑" w:hAnsi="微软雅黑" w:hint="default"/>
        <w:w w:val="99"/>
        <w:sz w:val="20"/>
        <w:szCs w:val="20"/>
      </w:rPr>
    </w:lvl>
    <w:lvl w:ilvl="1" w:tplc="146EFCF6">
      <w:start w:val="1"/>
      <w:numFmt w:val="bullet"/>
      <w:lvlText w:val="•"/>
      <w:lvlJc w:val="left"/>
      <w:rPr>
        <w:rFonts w:hint="default"/>
      </w:rPr>
    </w:lvl>
    <w:lvl w:ilvl="2" w:tplc="00061D32">
      <w:start w:val="1"/>
      <w:numFmt w:val="bullet"/>
      <w:lvlText w:val="•"/>
      <w:lvlJc w:val="left"/>
      <w:rPr>
        <w:rFonts w:hint="default"/>
      </w:rPr>
    </w:lvl>
    <w:lvl w:ilvl="3" w:tplc="781061D8">
      <w:start w:val="1"/>
      <w:numFmt w:val="bullet"/>
      <w:lvlText w:val="•"/>
      <w:lvlJc w:val="left"/>
      <w:rPr>
        <w:rFonts w:hint="default"/>
      </w:rPr>
    </w:lvl>
    <w:lvl w:ilvl="4" w:tplc="04CEC418">
      <w:start w:val="1"/>
      <w:numFmt w:val="bullet"/>
      <w:lvlText w:val="•"/>
      <w:lvlJc w:val="left"/>
      <w:rPr>
        <w:rFonts w:hint="default"/>
      </w:rPr>
    </w:lvl>
    <w:lvl w:ilvl="5" w:tplc="55A86B7A">
      <w:start w:val="1"/>
      <w:numFmt w:val="bullet"/>
      <w:lvlText w:val="•"/>
      <w:lvlJc w:val="left"/>
      <w:rPr>
        <w:rFonts w:hint="default"/>
      </w:rPr>
    </w:lvl>
    <w:lvl w:ilvl="6" w:tplc="94388FC0">
      <w:start w:val="1"/>
      <w:numFmt w:val="bullet"/>
      <w:lvlText w:val="•"/>
      <w:lvlJc w:val="left"/>
      <w:rPr>
        <w:rFonts w:hint="default"/>
      </w:rPr>
    </w:lvl>
    <w:lvl w:ilvl="7" w:tplc="31CA6CF8">
      <w:start w:val="1"/>
      <w:numFmt w:val="bullet"/>
      <w:lvlText w:val="•"/>
      <w:lvlJc w:val="left"/>
      <w:rPr>
        <w:rFonts w:hint="default"/>
      </w:rPr>
    </w:lvl>
    <w:lvl w:ilvl="8" w:tplc="D2FC8568">
      <w:start w:val="1"/>
      <w:numFmt w:val="bullet"/>
      <w:lvlText w:val="•"/>
      <w:lvlJc w:val="left"/>
      <w:rPr>
        <w:rFonts w:hint="default"/>
      </w:rPr>
    </w:lvl>
  </w:abstractNum>
  <w:abstractNum w:abstractNumId="23">
    <w:nsid w:val="3B1549F6"/>
    <w:multiLevelType w:val="hybridMultilevel"/>
    <w:tmpl w:val="669C0036"/>
    <w:lvl w:ilvl="0" w:tplc="79DEAEB0">
      <w:start w:val="1"/>
      <w:numFmt w:val="bullet"/>
      <w:lvlText w:val="•"/>
      <w:lvlJc w:val="left"/>
      <w:pPr>
        <w:ind w:hanging="284"/>
      </w:pPr>
      <w:rPr>
        <w:rFonts w:ascii="Times New Roman" w:eastAsia="Times New Roman" w:hAnsi="Times New Roman" w:hint="default"/>
        <w:sz w:val="14"/>
        <w:szCs w:val="14"/>
      </w:rPr>
    </w:lvl>
    <w:lvl w:ilvl="1" w:tplc="3D008632">
      <w:start w:val="1"/>
      <w:numFmt w:val="bullet"/>
      <w:lvlText w:val="•"/>
      <w:lvlJc w:val="left"/>
      <w:rPr>
        <w:rFonts w:hint="default"/>
      </w:rPr>
    </w:lvl>
    <w:lvl w:ilvl="2" w:tplc="BDB6928C">
      <w:start w:val="1"/>
      <w:numFmt w:val="bullet"/>
      <w:lvlText w:val="•"/>
      <w:lvlJc w:val="left"/>
      <w:rPr>
        <w:rFonts w:hint="default"/>
      </w:rPr>
    </w:lvl>
    <w:lvl w:ilvl="3" w:tplc="74BE31D4">
      <w:start w:val="1"/>
      <w:numFmt w:val="bullet"/>
      <w:lvlText w:val="•"/>
      <w:lvlJc w:val="left"/>
      <w:rPr>
        <w:rFonts w:hint="default"/>
      </w:rPr>
    </w:lvl>
    <w:lvl w:ilvl="4" w:tplc="200A721A">
      <w:start w:val="1"/>
      <w:numFmt w:val="bullet"/>
      <w:lvlText w:val="•"/>
      <w:lvlJc w:val="left"/>
      <w:rPr>
        <w:rFonts w:hint="default"/>
      </w:rPr>
    </w:lvl>
    <w:lvl w:ilvl="5" w:tplc="ABC680AC">
      <w:start w:val="1"/>
      <w:numFmt w:val="bullet"/>
      <w:lvlText w:val="•"/>
      <w:lvlJc w:val="left"/>
      <w:rPr>
        <w:rFonts w:hint="default"/>
      </w:rPr>
    </w:lvl>
    <w:lvl w:ilvl="6" w:tplc="CEC61448">
      <w:start w:val="1"/>
      <w:numFmt w:val="bullet"/>
      <w:lvlText w:val="•"/>
      <w:lvlJc w:val="left"/>
      <w:rPr>
        <w:rFonts w:hint="default"/>
      </w:rPr>
    </w:lvl>
    <w:lvl w:ilvl="7" w:tplc="66287FD0">
      <w:start w:val="1"/>
      <w:numFmt w:val="bullet"/>
      <w:lvlText w:val="•"/>
      <w:lvlJc w:val="left"/>
      <w:rPr>
        <w:rFonts w:hint="default"/>
      </w:rPr>
    </w:lvl>
    <w:lvl w:ilvl="8" w:tplc="E5EC30AA">
      <w:start w:val="1"/>
      <w:numFmt w:val="bullet"/>
      <w:lvlText w:val="•"/>
      <w:lvlJc w:val="left"/>
      <w:rPr>
        <w:rFonts w:hint="default"/>
      </w:rPr>
    </w:lvl>
  </w:abstractNum>
  <w:abstractNum w:abstractNumId="24">
    <w:nsid w:val="3BC65439"/>
    <w:multiLevelType w:val="hybridMultilevel"/>
    <w:tmpl w:val="862A8ADA"/>
    <w:lvl w:ilvl="0" w:tplc="70C49D12">
      <w:start w:val="1"/>
      <w:numFmt w:val="bullet"/>
      <w:lvlText w:val="•"/>
      <w:lvlJc w:val="left"/>
      <w:pPr>
        <w:ind w:hanging="284"/>
      </w:pPr>
      <w:rPr>
        <w:rFonts w:ascii="Times New Roman" w:eastAsia="Times New Roman" w:hAnsi="Times New Roman" w:hint="default"/>
        <w:sz w:val="14"/>
        <w:szCs w:val="14"/>
      </w:rPr>
    </w:lvl>
    <w:lvl w:ilvl="1" w:tplc="50EE17E8">
      <w:start w:val="1"/>
      <w:numFmt w:val="bullet"/>
      <w:lvlText w:val="•"/>
      <w:lvlJc w:val="left"/>
      <w:rPr>
        <w:rFonts w:hint="default"/>
      </w:rPr>
    </w:lvl>
    <w:lvl w:ilvl="2" w:tplc="8FE82B70">
      <w:start w:val="1"/>
      <w:numFmt w:val="bullet"/>
      <w:lvlText w:val="•"/>
      <w:lvlJc w:val="left"/>
      <w:rPr>
        <w:rFonts w:hint="default"/>
      </w:rPr>
    </w:lvl>
    <w:lvl w:ilvl="3" w:tplc="C6E60D5E">
      <w:start w:val="1"/>
      <w:numFmt w:val="bullet"/>
      <w:lvlText w:val="•"/>
      <w:lvlJc w:val="left"/>
      <w:rPr>
        <w:rFonts w:hint="default"/>
      </w:rPr>
    </w:lvl>
    <w:lvl w:ilvl="4" w:tplc="21725B0E">
      <w:start w:val="1"/>
      <w:numFmt w:val="bullet"/>
      <w:lvlText w:val="•"/>
      <w:lvlJc w:val="left"/>
      <w:rPr>
        <w:rFonts w:hint="default"/>
      </w:rPr>
    </w:lvl>
    <w:lvl w:ilvl="5" w:tplc="C41C084C">
      <w:start w:val="1"/>
      <w:numFmt w:val="bullet"/>
      <w:lvlText w:val="•"/>
      <w:lvlJc w:val="left"/>
      <w:rPr>
        <w:rFonts w:hint="default"/>
      </w:rPr>
    </w:lvl>
    <w:lvl w:ilvl="6" w:tplc="C2C0E420">
      <w:start w:val="1"/>
      <w:numFmt w:val="bullet"/>
      <w:lvlText w:val="•"/>
      <w:lvlJc w:val="left"/>
      <w:rPr>
        <w:rFonts w:hint="default"/>
      </w:rPr>
    </w:lvl>
    <w:lvl w:ilvl="7" w:tplc="203ACB4A">
      <w:start w:val="1"/>
      <w:numFmt w:val="bullet"/>
      <w:lvlText w:val="•"/>
      <w:lvlJc w:val="left"/>
      <w:rPr>
        <w:rFonts w:hint="default"/>
      </w:rPr>
    </w:lvl>
    <w:lvl w:ilvl="8" w:tplc="7E3E9A32">
      <w:start w:val="1"/>
      <w:numFmt w:val="bullet"/>
      <w:lvlText w:val="•"/>
      <w:lvlJc w:val="left"/>
      <w:rPr>
        <w:rFonts w:hint="default"/>
      </w:rPr>
    </w:lvl>
  </w:abstractNum>
  <w:abstractNum w:abstractNumId="25">
    <w:nsid w:val="3BE75F7C"/>
    <w:multiLevelType w:val="hybridMultilevel"/>
    <w:tmpl w:val="B97E9B02"/>
    <w:lvl w:ilvl="0" w:tplc="483480E2">
      <w:start w:val="1"/>
      <w:numFmt w:val="bullet"/>
      <w:lvlText w:val="•"/>
      <w:lvlJc w:val="left"/>
      <w:pPr>
        <w:ind w:hanging="284"/>
      </w:pPr>
      <w:rPr>
        <w:rFonts w:ascii="Times New Roman" w:eastAsia="Times New Roman" w:hAnsi="Times New Roman" w:hint="default"/>
        <w:sz w:val="14"/>
        <w:szCs w:val="14"/>
      </w:rPr>
    </w:lvl>
    <w:lvl w:ilvl="1" w:tplc="FC1EB074">
      <w:start w:val="1"/>
      <w:numFmt w:val="bullet"/>
      <w:lvlText w:val="•"/>
      <w:lvlJc w:val="left"/>
      <w:rPr>
        <w:rFonts w:hint="default"/>
      </w:rPr>
    </w:lvl>
    <w:lvl w:ilvl="2" w:tplc="F3048C70">
      <w:start w:val="1"/>
      <w:numFmt w:val="bullet"/>
      <w:lvlText w:val="•"/>
      <w:lvlJc w:val="left"/>
      <w:rPr>
        <w:rFonts w:hint="default"/>
      </w:rPr>
    </w:lvl>
    <w:lvl w:ilvl="3" w:tplc="3D36C1FA">
      <w:start w:val="1"/>
      <w:numFmt w:val="bullet"/>
      <w:lvlText w:val="•"/>
      <w:lvlJc w:val="left"/>
      <w:rPr>
        <w:rFonts w:hint="default"/>
      </w:rPr>
    </w:lvl>
    <w:lvl w:ilvl="4" w:tplc="09AA0B30">
      <w:start w:val="1"/>
      <w:numFmt w:val="bullet"/>
      <w:lvlText w:val="•"/>
      <w:lvlJc w:val="left"/>
      <w:rPr>
        <w:rFonts w:hint="default"/>
      </w:rPr>
    </w:lvl>
    <w:lvl w:ilvl="5" w:tplc="8A30EC98">
      <w:start w:val="1"/>
      <w:numFmt w:val="bullet"/>
      <w:lvlText w:val="•"/>
      <w:lvlJc w:val="left"/>
      <w:rPr>
        <w:rFonts w:hint="default"/>
      </w:rPr>
    </w:lvl>
    <w:lvl w:ilvl="6" w:tplc="12EA109C">
      <w:start w:val="1"/>
      <w:numFmt w:val="bullet"/>
      <w:lvlText w:val="•"/>
      <w:lvlJc w:val="left"/>
      <w:rPr>
        <w:rFonts w:hint="default"/>
      </w:rPr>
    </w:lvl>
    <w:lvl w:ilvl="7" w:tplc="9E082D5A">
      <w:start w:val="1"/>
      <w:numFmt w:val="bullet"/>
      <w:lvlText w:val="•"/>
      <w:lvlJc w:val="left"/>
      <w:rPr>
        <w:rFonts w:hint="default"/>
      </w:rPr>
    </w:lvl>
    <w:lvl w:ilvl="8" w:tplc="50E4929C">
      <w:start w:val="1"/>
      <w:numFmt w:val="bullet"/>
      <w:lvlText w:val="•"/>
      <w:lvlJc w:val="left"/>
      <w:rPr>
        <w:rFonts w:hint="default"/>
      </w:rPr>
    </w:lvl>
  </w:abstractNum>
  <w:abstractNum w:abstractNumId="26">
    <w:nsid w:val="464627D1"/>
    <w:multiLevelType w:val="hybridMultilevel"/>
    <w:tmpl w:val="4F0E505E"/>
    <w:lvl w:ilvl="0" w:tplc="AC2A5F8C">
      <w:start w:val="1"/>
      <w:numFmt w:val="bullet"/>
      <w:lvlText w:val="•"/>
      <w:lvlJc w:val="left"/>
      <w:pPr>
        <w:ind w:hanging="284"/>
      </w:pPr>
      <w:rPr>
        <w:rFonts w:ascii="Times New Roman" w:eastAsia="Times New Roman" w:hAnsi="Times New Roman" w:hint="default"/>
        <w:sz w:val="14"/>
        <w:szCs w:val="14"/>
      </w:rPr>
    </w:lvl>
    <w:lvl w:ilvl="1" w:tplc="1974C1FE">
      <w:start w:val="1"/>
      <w:numFmt w:val="bullet"/>
      <w:lvlText w:val="•"/>
      <w:lvlJc w:val="left"/>
      <w:rPr>
        <w:rFonts w:hint="default"/>
      </w:rPr>
    </w:lvl>
    <w:lvl w:ilvl="2" w:tplc="DF5448E4">
      <w:start w:val="1"/>
      <w:numFmt w:val="bullet"/>
      <w:lvlText w:val="•"/>
      <w:lvlJc w:val="left"/>
      <w:rPr>
        <w:rFonts w:hint="default"/>
      </w:rPr>
    </w:lvl>
    <w:lvl w:ilvl="3" w:tplc="CB841C2C">
      <w:start w:val="1"/>
      <w:numFmt w:val="bullet"/>
      <w:lvlText w:val="•"/>
      <w:lvlJc w:val="left"/>
      <w:rPr>
        <w:rFonts w:hint="default"/>
      </w:rPr>
    </w:lvl>
    <w:lvl w:ilvl="4" w:tplc="4BCAECE0">
      <w:start w:val="1"/>
      <w:numFmt w:val="bullet"/>
      <w:lvlText w:val="•"/>
      <w:lvlJc w:val="left"/>
      <w:rPr>
        <w:rFonts w:hint="default"/>
      </w:rPr>
    </w:lvl>
    <w:lvl w:ilvl="5" w:tplc="D1BCDA10">
      <w:start w:val="1"/>
      <w:numFmt w:val="bullet"/>
      <w:lvlText w:val="•"/>
      <w:lvlJc w:val="left"/>
      <w:rPr>
        <w:rFonts w:hint="default"/>
      </w:rPr>
    </w:lvl>
    <w:lvl w:ilvl="6" w:tplc="16B209CA">
      <w:start w:val="1"/>
      <w:numFmt w:val="bullet"/>
      <w:lvlText w:val="•"/>
      <w:lvlJc w:val="left"/>
      <w:rPr>
        <w:rFonts w:hint="default"/>
      </w:rPr>
    </w:lvl>
    <w:lvl w:ilvl="7" w:tplc="CF429FDA">
      <w:start w:val="1"/>
      <w:numFmt w:val="bullet"/>
      <w:lvlText w:val="•"/>
      <w:lvlJc w:val="left"/>
      <w:rPr>
        <w:rFonts w:hint="default"/>
      </w:rPr>
    </w:lvl>
    <w:lvl w:ilvl="8" w:tplc="18CCBF3E">
      <w:start w:val="1"/>
      <w:numFmt w:val="bullet"/>
      <w:lvlText w:val="•"/>
      <w:lvlJc w:val="left"/>
      <w:rPr>
        <w:rFonts w:hint="default"/>
      </w:rPr>
    </w:lvl>
  </w:abstractNum>
  <w:abstractNum w:abstractNumId="27">
    <w:nsid w:val="4BED1AC3"/>
    <w:multiLevelType w:val="hybridMultilevel"/>
    <w:tmpl w:val="E1FE7D58"/>
    <w:lvl w:ilvl="0" w:tplc="366AE0C2">
      <w:start w:val="20"/>
      <w:numFmt w:val="lowerLetter"/>
      <w:lvlText w:val="%1"/>
      <w:lvlJc w:val="left"/>
      <w:pPr>
        <w:ind w:hanging="1170"/>
        <w:jc w:val="left"/>
      </w:pPr>
      <w:rPr>
        <w:rFonts w:hint="default"/>
      </w:rPr>
    </w:lvl>
    <w:lvl w:ilvl="1" w:tplc="04882C14">
      <w:numFmt w:val="none"/>
      <w:lvlText w:val=""/>
      <w:lvlJc w:val="left"/>
      <w:pPr>
        <w:tabs>
          <w:tab w:val="num" w:pos="360"/>
        </w:tabs>
      </w:pPr>
    </w:lvl>
    <w:lvl w:ilvl="2" w:tplc="646C091C">
      <w:start w:val="1"/>
      <w:numFmt w:val="bullet"/>
      <w:lvlText w:val="•"/>
      <w:lvlJc w:val="left"/>
      <w:rPr>
        <w:rFonts w:hint="default"/>
      </w:rPr>
    </w:lvl>
    <w:lvl w:ilvl="3" w:tplc="CC3E0842">
      <w:start w:val="1"/>
      <w:numFmt w:val="bullet"/>
      <w:lvlText w:val="•"/>
      <w:lvlJc w:val="left"/>
      <w:rPr>
        <w:rFonts w:hint="default"/>
      </w:rPr>
    </w:lvl>
    <w:lvl w:ilvl="4" w:tplc="0974196C">
      <w:start w:val="1"/>
      <w:numFmt w:val="bullet"/>
      <w:lvlText w:val="•"/>
      <w:lvlJc w:val="left"/>
      <w:rPr>
        <w:rFonts w:hint="default"/>
      </w:rPr>
    </w:lvl>
    <w:lvl w:ilvl="5" w:tplc="9A84239C">
      <w:start w:val="1"/>
      <w:numFmt w:val="bullet"/>
      <w:lvlText w:val="•"/>
      <w:lvlJc w:val="left"/>
      <w:rPr>
        <w:rFonts w:hint="default"/>
      </w:rPr>
    </w:lvl>
    <w:lvl w:ilvl="6" w:tplc="66F6742C">
      <w:start w:val="1"/>
      <w:numFmt w:val="bullet"/>
      <w:lvlText w:val="•"/>
      <w:lvlJc w:val="left"/>
      <w:rPr>
        <w:rFonts w:hint="default"/>
      </w:rPr>
    </w:lvl>
    <w:lvl w:ilvl="7" w:tplc="49CEDD4C">
      <w:start w:val="1"/>
      <w:numFmt w:val="bullet"/>
      <w:lvlText w:val="•"/>
      <w:lvlJc w:val="left"/>
      <w:rPr>
        <w:rFonts w:hint="default"/>
      </w:rPr>
    </w:lvl>
    <w:lvl w:ilvl="8" w:tplc="4BF8F2AE">
      <w:start w:val="1"/>
      <w:numFmt w:val="bullet"/>
      <w:lvlText w:val="•"/>
      <w:lvlJc w:val="left"/>
      <w:rPr>
        <w:rFonts w:hint="default"/>
      </w:rPr>
    </w:lvl>
  </w:abstractNum>
  <w:abstractNum w:abstractNumId="28">
    <w:nsid w:val="4C2F5BE3"/>
    <w:multiLevelType w:val="hybridMultilevel"/>
    <w:tmpl w:val="D1B8FCCE"/>
    <w:lvl w:ilvl="0" w:tplc="180E4314">
      <w:start w:val="1"/>
      <w:numFmt w:val="bullet"/>
      <w:lvlText w:val="•"/>
      <w:lvlJc w:val="left"/>
      <w:pPr>
        <w:ind w:hanging="284"/>
      </w:pPr>
      <w:rPr>
        <w:rFonts w:ascii="Times New Roman" w:eastAsia="Times New Roman" w:hAnsi="Times New Roman" w:hint="default"/>
        <w:sz w:val="14"/>
        <w:szCs w:val="14"/>
      </w:rPr>
    </w:lvl>
    <w:lvl w:ilvl="1" w:tplc="C7128520">
      <w:start w:val="1"/>
      <w:numFmt w:val="decimal"/>
      <w:lvlText w:val="%2."/>
      <w:lvlJc w:val="left"/>
      <w:pPr>
        <w:ind w:hanging="152"/>
        <w:jc w:val="left"/>
      </w:pPr>
      <w:rPr>
        <w:rFonts w:ascii="微软雅黑" w:eastAsia="微软雅黑" w:hAnsi="微软雅黑" w:hint="default"/>
        <w:w w:val="99"/>
        <w:sz w:val="14"/>
        <w:szCs w:val="14"/>
      </w:rPr>
    </w:lvl>
    <w:lvl w:ilvl="2" w:tplc="7B141066">
      <w:start w:val="1"/>
      <w:numFmt w:val="bullet"/>
      <w:lvlText w:val="•"/>
      <w:lvlJc w:val="left"/>
      <w:rPr>
        <w:rFonts w:hint="default"/>
      </w:rPr>
    </w:lvl>
    <w:lvl w:ilvl="3" w:tplc="741831E6">
      <w:start w:val="1"/>
      <w:numFmt w:val="bullet"/>
      <w:lvlText w:val="•"/>
      <w:lvlJc w:val="left"/>
      <w:rPr>
        <w:rFonts w:hint="default"/>
      </w:rPr>
    </w:lvl>
    <w:lvl w:ilvl="4" w:tplc="CC324A6C">
      <w:start w:val="1"/>
      <w:numFmt w:val="bullet"/>
      <w:lvlText w:val="•"/>
      <w:lvlJc w:val="left"/>
      <w:rPr>
        <w:rFonts w:hint="default"/>
      </w:rPr>
    </w:lvl>
    <w:lvl w:ilvl="5" w:tplc="82EC0FC8">
      <w:start w:val="1"/>
      <w:numFmt w:val="bullet"/>
      <w:lvlText w:val="•"/>
      <w:lvlJc w:val="left"/>
      <w:rPr>
        <w:rFonts w:hint="default"/>
      </w:rPr>
    </w:lvl>
    <w:lvl w:ilvl="6" w:tplc="E20C6C40">
      <w:start w:val="1"/>
      <w:numFmt w:val="bullet"/>
      <w:lvlText w:val="•"/>
      <w:lvlJc w:val="left"/>
      <w:rPr>
        <w:rFonts w:hint="default"/>
      </w:rPr>
    </w:lvl>
    <w:lvl w:ilvl="7" w:tplc="67849B46">
      <w:start w:val="1"/>
      <w:numFmt w:val="bullet"/>
      <w:lvlText w:val="•"/>
      <w:lvlJc w:val="left"/>
      <w:rPr>
        <w:rFonts w:hint="default"/>
      </w:rPr>
    </w:lvl>
    <w:lvl w:ilvl="8" w:tplc="67267B4C">
      <w:start w:val="1"/>
      <w:numFmt w:val="bullet"/>
      <w:lvlText w:val="•"/>
      <w:lvlJc w:val="left"/>
      <w:rPr>
        <w:rFonts w:hint="default"/>
      </w:rPr>
    </w:lvl>
  </w:abstractNum>
  <w:abstractNum w:abstractNumId="29">
    <w:nsid w:val="50BF0492"/>
    <w:multiLevelType w:val="hybridMultilevel"/>
    <w:tmpl w:val="FDB4A372"/>
    <w:lvl w:ilvl="0" w:tplc="DE9E1870">
      <w:start w:val="1"/>
      <w:numFmt w:val="bullet"/>
      <w:lvlText w:val="•"/>
      <w:lvlJc w:val="left"/>
      <w:pPr>
        <w:ind w:hanging="150"/>
      </w:pPr>
      <w:rPr>
        <w:rFonts w:ascii="Arial" w:eastAsia="Arial" w:hAnsi="Arial" w:hint="default"/>
        <w:color w:val="27222B"/>
        <w:w w:val="157"/>
        <w:sz w:val="19"/>
        <w:szCs w:val="19"/>
      </w:rPr>
    </w:lvl>
    <w:lvl w:ilvl="1" w:tplc="E7C632C4">
      <w:start w:val="1"/>
      <w:numFmt w:val="bullet"/>
      <w:lvlText w:val="•"/>
      <w:lvlJc w:val="left"/>
      <w:rPr>
        <w:rFonts w:hint="default"/>
      </w:rPr>
    </w:lvl>
    <w:lvl w:ilvl="2" w:tplc="FF40DAE6">
      <w:start w:val="1"/>
      <w:numFmt w:val="bullet"/>
      <w:lvlText w:val="•"/>
      <w:lvlJc w:val="left"/>
      <w:rPr>
        <w:rFonts w:hint="default"/>
      </w:rPr>
    </w:lvl>
    <w:lvl w:ilvl="3" w:tplc="281AC8B8">
      <w:start w:val="1"/>
      <w:numFmt w:val="bullet"/>
      <w:lvlText w:val="•"/>
      <w:lvlJc w:val="left"/>
      <w:rPr>
        <w:rFonts w:hint="default"/>
      </w:rPr>
    </w:lvl>
    <w:lvl w:ilvl="4" w:tplc="C70A6B64">
      <w:start w:val="1"/>
      <w:numFmt w:val="bullet"/>
      <w:lvlText w:val="•"/>
      <w:lvlJc w:val="left"/>
      <w:rPr>
        <w:rFonts w:hint="default"/>
      </w:rPr>
    </w:lvl>
    <w:lvl w:ilvl="5" w:tplc="7A8A6CB8">
      <w:start w:val="1"/>
      <w:numFmt w:val="bullet"/>
      <w:lvlText w:val="•"/>
      <w:lvlJc w:val="left"/>
      <w:rPr>
        <w:rFonts w:hint="default"/>
      </w:rPr>
    </w:lvl>
    <w:lvl w:ilvl="6" w:tplc="62A0105A">
      <w:start w:val="1"/>
      <w:numFmt w:val="bullet"/>
      <w:lvlText w:val="•"/>
      <w:lvlJc w:val="left"/>
      <w:rPr>
        <w:rFonts w:hint="default"/>
      </w:rPr>
    </w:lvl>
    <w:lvl w:ilvl="7" w:tplc="BC5EE78C">
      <w:start w:val="1"/>
      <w:numFmt w:val="bullet"/>
      <w:lvlText w:val="•"/>
      <w:lvlJc w:val="left"/>
      <w:rPr>
        <w:rFonts w:hint="default"/>
      </w:rPr>
    </w:lvl>
    <w:lvl w:ilvl="8" w:tplc="A9747640">
      <w:start w:val="1"/>
      <w:numFmt w:val="bullet"/>
      <w:lvlText w:val="•"/>
      <w:lvlJc w:val="left"/>
      <w:rPr>
        <w:rFonts w:hint="default"/>
      </w:rPr>
    </w:lvl>
  </w:abstractNum>
  <w:abstractNum w:abstractNumId="30">
    <w:nsid w:val="50CE370B"/>
    <w:multiLevelType w:val="hybridMultilevel"/>
    <w:tmpl w:val="9B1059CA"/>
    <w:lvl w:ilvl="0" w:tplc="0EE6FDD2">
      <w:start w:val="1"/>
      <w:numFmt w:val="bullet"/>
      <w:lvlText w:val="•"/>
      <w:lvlJc w:val="left"/>
      <w:pPr>
        <w:ind w:hanging="165"/>
      </w:pPr>
      <w:rPr>
        <w:rFonts w:ascii="Arial" w:eastAsia="Arial" w:hAnsi="Arial" w:hint="default"/>
        <w:color w:val="4B494C"/>
        <w:w w:val="179"/>
        <w:sz w:val="20"/>
        <w:szCs w:val="20"/>
      </w:rPr>
    </w:lvl>
    <w:lvl w:ilvl="1" w:tplc="FD3EFC42">
      <w:start w:val="1"/>
      <w:numFmt w:val="bullet"/>
      <w:lvlText w:val="•"/>
      <w:lvlJc w:val="left"/>
      <w:rPr>
        <w:rFonts w:hint="default"/>
      </w:rPr>
    </w:lvl>
    <w:lvl w:ilvl="2" w:tplc="07047F18">
      <w:start w:val="1"/>
      <w:numFmt w:val="bullet"/>
      <w:lvlText w:val="•"/>
      <w:lvlJc w:val="left"/>
      <w:rPr>
        <w:rFonts w:hint="default"/>
      </w:rPr>
    </w:lvl>
    <w:lvl w:ilvl="3" w:tplc="5C8CE848">
      <w:start w:val="1"/>
      <w:numFmt w:val="bullet"/>
      <w:lvlText w:val="•"/>
      <w:lvlJc w:val="left"/>
      <w:rPr>
        <w:rFonts w:hint="default"/>
      </w:rPr>
    </w:lvl>
    <w:lvl w:ilvl="4" w:tplc="92C867FA">
      <w:start w:val="1"/>
      <w:numFmt w:val="bullet"/>
      <w:lvlText w:val="•"/>
      <w:lvlJc w:val="left"/>
      <w:rPr>
        <w:rFonts w:hint="default"/>
      </w:rPr>
    </w:lvl>
    <w:lvl w:ilvl="5" w:tplc="5D7E115E">
      <w:start w:val="1"/>
      <w:numFmt w:val="bullet"/>
      <w:lvlText w:val="•"/>
      <w:lvlJc w:val="left"/>
      <w:rPr>
        <w:rFonts w:hint="default"/>
      </w:rPr>
    </w:lvl>
    <w:lvl w:ilvl="6" w:tplc="ABC6720E">
      <w:start w:val="1"/>
      <w:numFmt w:val="bullet"/>
      <w:lvlText w:val="•"/>
      <w:lvlJc w:val="left"/>
      <w:rPr>
        <w:rFonts w:hint="default"/>
      </w:rPr>
    </w:lvl>
    <w:lvl w:ilvl="7" w:tplc="00D063C2">
      <w:start w:val="1"/>
      <w:numFmt w:val="bullet"/>
      <w:lvlText w:val="•"/>
      <w:lvlJc w:val="left"/>
      <w:rPr>
        <w:rFonts w:hint="default"/>
      </w:rPr>
    </w:lvl>
    <w:lvl w:ilvl="8" w:tplc="A0AA4B88">
      <w:start w:val="1"/>
      <w:numFmt w:val="bullet"/>
      <w:lvlText w:val="•"/>
      <w:lvlJc w:val="left"/>
      <w:rPr>
        <w:rFonts w:hint="default"/>
      </w:rPr>
    </w:lvl>
  </w:abstractNum>
  <w:abstractNum w:abstractNumId="31">
    <w:nsid w:val="5112764A"/>
    <w:multiLevelType w:val="hybridMultilevel"/>
    <w:tmpl w:val="82243FDE"/>
    <w:lvl w:ilvl="0" w:tplc="7DD24D0A">
      <w:start w:val="1"/>
      <w:numFmt w:val="bullet"/>
      <w:lvlText w:val="•"/>
      <w:lvlJc w:val="left"/>
      <w:pPr>
        <w:ind w:hanging="284"/>
      </w:pPr>
      <w:rPr>
        <w:rFonts w:ascii="Times New Roman" w:eastAsia="Times New Roman" w:hAnsi="Times New Roman" w:hint="default"/>
        <w:sz w:val="14"/>
        <w:szCs w:val="14"/>
      </w:rPr>
    </w:lvl>
    <w:lvl w:ilvl="1" w:tplc="EDA6A55E">
      <w:start w:val="1"/>
      <w:numFmt w:val="bullet"/>
      <w:lvlText w:val="•"/>
      <w:lvlJc w:val="left"/>
      <w:rPr>
        <w:rFonts w:hint="default"/>
      </w:rPr>
    </w:lvl>
    <w:lvl w:ilvl="2" w:tplc="81D412F8">
      <w:start w:val="1"/>
      <w:numFmt w:val="bullet"/>
      <w:lvlText w:val="•"/>
      <w:lvlJc w:val="left"/>
      <w:rPr>
        <w:rFonts w:hint="default"/>
      </w:rPr>
    </w:lvl>
    <w:lvl w:ilvl="3" w:tplc="10B66EA2">
      <w:start w:val="1"/>
      <w:numFmt w:val="bullet"/>
      <w:lvlText w:val="•"/>
      <w:lvlJc w:val="left"/>
      <w:rPr>
        <w:rFonts w:hint="default"/>
      </w:rPr>
    </w:lvl>
    <w:lvl w:ilvl="4" w:tplc="E0C8026E">
      <w:start w:val="1"/>
      <w:numFmt w:val="bullet"/>
      <w:lvlText w:val="•"/>
      <w:lvlJc w:val="left"/>
      <w:rPr>
        <w:rFonts w:hint="default"/>
      </w:rPr>
    </w:lvl>
    <w:lvl w:ilvl="5" w:tplc="90021382">
      <w:start w:val="1"/>
      <w:numFmt w:val="bullet"/>
      <w:lvlText w:val="•"/>
      <w:lvlJc w:val="left"/>
      <w:rPr>
        <w:rFonts w:hint="default"/>
      </w:rPr>
    </w:lvl>
    <w:lvl w:ilvl="6" w:tplc="D9CAB3D0">
      <w:start w:val="1"/>
      <w:numFmt w:val="bullet"/>
      <w:lvlText w:val="•"/>
      <w:lvlJc w:val="left"/>
      <w:rPr>
        <w:rFonts w:hint="default"/>
      </w:rPr>
    </w:lvl>
    <w:lvl w:ilvl="7" w:tplc="ACD4EC1E">
      <w:start w:val="1"/>
      <w:numFmt w:val="bullet"/>
      <w:lvlText w:val="•"/>
      <w:lvlJc w:val="left"/>
      <w:rPr>
        <w:rFonts w:hint="default"/>
      </w:rPr>
    </w:lvl>
    <w:lvl w:ilvl="8" w:tplc="046C0C66">
      <w:start w:val="1"/>
      <w:numFmt w:val="bullet"/>
      <w:lvlText w:val="•"/>
      <w:lvlJc w:val="left"/>
      <w:rPr>
        <w:rFonts w:hint="default"/>
      </w:rPr>
    </w:lvl>
  </w:abstractNum>
  <w:abstractNum w:abstractNumId="32">
    <w:nsid w:val="54489D03"/>
    <w:multiLevelType w:val="singleLevel"/>
    <w:tmpl w:val="54489D03"/>
    <w:lvl w:ilvl="0">
      <w:start w:val="1"/>
      <w:numFmt w:val="decimal"/>
      <w:suff w:val="nothing"/>
      <w:lvlText w:val="%1."/>
      <w:lvlJc w:val="left"/>
    </w:lvl>
  </w:abstractNum>
  <w:abstractNum w:abstractNumId="33">
    <w:nsid w:val="54489FC9"/>
    <w:multiLevelType w:val="singleLevel"/>
    <w:tmpl w:val="54489FC9"/>
    <w:lvl w:ilvl="0">
      <w:start w:val="2"/>
      <w:numFmt w:val="decimal"/>
      <w:suff w:val="space"/>
      <w:lvlText w:val="%1."/>
      <w:lvlJc w:val="left"/>
    </w:lvl>
  </w:abstractNum>
  <w:abstractNum w:abstractNumId="34">
    <w:nsid w:val="5448A009"/>
    <w:multiLevelType w:val="singleLevel"/>
    <w:tmpl w:val="5448A009"/>
    <w:lvl w:ilvl="0">
      <w:start w:val="3"/>
      <w:numFmt w:val="decimal"/>
      <w:suff w:val="space"/>
      <w:lvlText w:val="%1."/>
      <w:lvlJc w:val="left"/>
    </w:lvl>
  </w:abstractNum>
  <w:abstractNum w:abstractNumId="35">
    <w:nsid w:val="5448AB86"/>
    <w:multiLevelType w:val="singleLevel"/>
    <w:tmpl w:val="5448AB86"/>
    <w:lvl w:ilvl="0">
      <w:start w:val="4"/>
      <w:numFmt w:val="decimal"/>
      <w:suff w:val="space"/>
      <w:lvlText w:val="%1."/>
      <w:lvlJc w:val="left"/>
    </w:lvl>
  </w:abstractNum>
  <w:abstractNum w:abstractNumId="36">
    <w:nsid w:val="55142503"/>
    <w:multiLevelType w:val="hybridMultilevel"/>
    <w:tmpl w:val="330A7856"/>
    <w:lvl w:ilvl="0" w:tplc="1AE085DA">
      <w:start w:val="1"/>
      <w:numFmt w:val="bullet"/>
      <w:lvlText w:val="•"/>
      <w:lvlJc w:val="left"/>
      <w:pPr>
        <w:ind w:hanging="120"/>
      </w:pPr>
      <w:rPr>
        <w:rFonts w:ascii="宋体" w:eastAsia="宋体" w:hAnsi="宋体" w:hint="default"/>
        <w:color w:val="353138"/>
        <w:w w:val="112"/>
        <w:sz w:val="16"/>
        <w:szCs w:val="16"/>
      </w:rPr>
    </w:lvl>
    <w:lvl w:ilvl="1" w:tplc="6428EB48">
      <w:start w:val="1"/>
      <w:numFmt w:val="bullet"/>
      <w:lvlText w:val="•"/>
      <w:lvlJc w:val="left"/>
      <w:rPr>
        <w:rFonts w:hint="default"/>
      </w:rPr>
    </w:lvl>
    <w:lvl w:ilvl="2" w:tplc="C62C0B18">
      <w:start w:val="1"/>
      <w:numFmt w:val="bullet"/>
      <w:lvlText w:val="•"/>
      <w:lvlJc w:val="left"/>
      <w:rPr>
        <w:rFonts w:hint="default"/>
      </w:rPr>
    </w:lvl>
    <w:lvl w:ilvl="3" w:tplc="E4CACAA4">
      <w:start w:val="1"/>
      <w:numFmt w:val="bullet"/>
      <w:lvlText w:val="•"/>
      <w:lvlJc w:val="left"/>
      <w:rPr>
        <w:rFonts w:hint="default"/>
      </w:rPr>
    </w:lvl>
    <w:lvl w:ilvl="4" w:tplc="A1E6A670">
      <w:start w:val="1"/>
      <w:numFmt w:val="bullet"/>
      <w:lvlText w:val="•"/>
      <w:lvlJc w:val="left"/>
      <w:rPr>
        <w:rFonts w:hint="default"/>
      </w:rPr>
    </w:lvl>
    <w:lvl w:ilvl="5" w:tplc="8B7A4310">
      <w:start w:val="1"/>
      <w:numFmt w:val="bullet"/>
      <w:lvlText w:val="•"/>
      <w:lvlJc w:val="left"/>
      <w:rPr>
        <w:rFonts w:hint="default"/>
      </w:rPr>
    </w:lvl>
    <w:lvl w:ilvl="6" w:tplc="4BE2B058">
      <w:start w:val="1"/>
      <w:numFmt w:val="bullet"/>
      <w:lvlText w:val="•"/>
      <w:lvlJc w:val="left"/>
      <w:rPr>
        <w:rFonts w:hint="default"/>
      </w:rPr>
    </w:lvl>
    <w:lvl w:ilvl="7" w:tplc="ACFA8642">
      <w:start w:val="1"/>
      <w:numFmt w:val="bullet"/>
      <w:lvlText w:val="•"/>
      <w:lvlJc w:val="left"/>
      <w:rPr>
        <w:rFonts w:hint="default"/>
      </w:rPr>
    </w:lvl>
    <w:lvl w:ilvl="8" w:tplc="F1981750">
      <w:start w:val="1"/>
      <w:numFmt w:val="bullet"/>
      <w:lvlText w:val="•"/>
      <w:lvlJc w:val="left"/>
      <w:rPr>
        <w:rFonts w:hint="default"/>
      </w:rPr>
    </w:lvl>
  </w:abstractNum>
  <w:abstractNum w:abstractNumId="37">
    <w:nsid w:val="57C27D57"/>
    <w:multiLevelType w:val="hybridMultilevel"/>
    <w:tmpl w:val="7D325CE0"/>
    <w:lvl w:ilvl="0" w:tplc="8E862E54">
      <w:start w:val="1"/>
      <w:numFmt w:val="decimal"/>
      <w:lvlText w:val="%1."/>
      <w:lvlJc w:val="left"/>
      <w:pPr>
        <w:ind w:hanging="216"/>
        <w:jc w:val="left"/>
      </w:pPr>
      <w:rPr>
        <w:rFonts w:ascii="微软雅黑" w:eastAsia="微软雅黑" w:hAnsi="微软雅黑" w:hint="default"/>
        <w:w w:val="99"/>
        <w:sz w:val="20"/>
        <w:szCs w:val="20"/>
      </w:rPr>
    </w:lvl>
    <w:lvl w:ilvl="1" w:tplc="95544AA0">
      <w:start w:val="1"/>
      <w:numFmt w:val="bullet"/>
      <w:lvlText w:val="•"/>
      <w:lvlJc w:val="left"/>
      <w:rPr>
        <w:rFonts w:hint="default"/>
      </w:rPr>
    </w:lvl>
    <w:lvl w:ilvl="2" w:tplc="4314B5C2">
      <w:start w:val="1"/>
      <w:numFmt w:val="bullet"/>
      <w:lvlText w:val="•"/>
      <w:lvlJc w:val="left"/>
      <w:rPr>
        <w:rFonts w:hint="default"/>
      </w:rPr>
    </w:lvl>
    <w:lvl w:ilvl="3" w:tplc="88C457B6">
      <w:start w:val="1"/>
      <w:numFmt w:val="bullet"/>
      <w:lvlText w:val="•"/>
      <w:lvlJc w:val="left"/>
      <w:rPr>
        <w:rFonts w:hint="default"/>
      </w:rPr>
    </w:lvl>
    <w:lvl w:ilvl="4" w:tplc="50C86CCC">
      <w:start w:val="1"/>
      <w:numFmt w:val="bullet"/>
      <w:lvlText w:val="•"/>
      <w:lvlJc w:val="left"/>
      <w:rPr>
        <w:rFonts w:hint="default"/>
      </w:rPr>
    </w:lvl>
    <w:lvl w:ilvl="5" w:tplc="2FD6882E">
      <w:start w:val="1"/>
      <w:numFmt w:val="bullet"/>
      <w:lvlText w:val="•"/>
      <w:lvlJc w:val="left"/>
      <w:rPr>
        <w:rFonts w:hint="default"/>
      </w:rPr>
    </w:lvl>
    <w:lvl w:ilvl="6" w:tplc="F6A81226">
      <w:start w:val="1"/>
      <w:numFmt w:val="bullet"/>
      <w:lvlText w:val="•"/>
      <w:lvlJc w:val="left"/>
      <w:rPr>
        <w:rFonts w:hint="default"/>
      </w:rPr>
    </w:lvl>
    <w:lvl w:ilvl="7" w:tplc="8D4646C0">
      <w:start w:val="1"/>
      <w:numFmt w:val="bullet"/>
      <w:lvlText w:val="•"/>
      <w:lvlJc w:val="left"/>
      <w:rPr>
        <w:rFonts w:hint="default"/>
      </w:rPr>
    </w:lvl>
    <w:lvl w:ilvl="8" w:tplc="9D6017B8">
      <w:start w:val="1"/>
      <w:numFmt w:val="bullet"/>
      <w:lvlText w:val="•"/>
      <w:lvlJc w:val="left"/>
      <w:rPr>
        <w:rFonts w:hint="default"/>
      </w:rPr>
    </w:lvl>
  </w:abstractNum>
  <w:abstractNum w:abstractNumId="38">
    <w:nsid w:val="59A71DE7"/>
    <w:multiLevelType w:val="hybridMultilevel"/>
    <w:tmpl w:val="C4D810F8"/>
    <w:lvl w:ilvl="0" w:tplc="46741E4C">
      <w:start w:val="1"/>
      <w:numFmt w:val="bullet"/>
      <w:lvlText w:val="•"/>
      <w:lvlJc w:val="left"/>
      <w:pPr>
        <w:ind w:hanging="284"/>
      </w:pPr>
      <w:rPr>
        <w:rFonts w:ascii="Times New Roman" w:eastAsia="Times New Roman" w:hAnsi="Times New Roman" w:hint="default"/>
        <w:sz w:val="20"/>
        <w:szCs w:val="20"/>
      </w:rPr>
    </w:lvl>
    <w:lvl w:ilvl="1" w:tplc="997CCEE0">
      <w:start w:val="1"/>
      <w:numFmt w:val="bullet"/>
      <w:lvlText w:val="•"/>
      <w:lvlJc w:val="left"/>
      <w:pPr>
        <w:ind w:hanging="284"/>
      </w:pPr>
      <w:rPr>
        <w:rFonts w:ascii="Times New Roman" w:eastAsia="Times New Roman" w:hAnsi="Times New Roman" w:hint="default"/>
        <w:sz w:val="20"/>
        <w:szCs w:val="20"/>
      </w:rPr>
    </w:lvl>
    <w:lvl w:ilvl="2" w:tplc="0BD401B2">
      <w:start w:val="1"/>
      <w:numFmt w:val="bullet"/>
      <w:lvlText w:val="•"/>
      <w:lvlJc w:val="left"/>
      <w:rPr>
        <w:rFonts w:hint="default"/>
      </w:rPr>
    </w:lvl>
    <w:lvl w:ilvl="3" w:tplc="838AD15C">
      <w:start w:val="1"/>
      <w:numFmt w:val="bullet"/>
      <w:lvlText w:val="•"/>
      <w:lvlJc w:val="left"/>
      <w:rPr>
        <w:rFonts w:hint="default"/>
      </w:rPr>
    </w:lvl>
    <w:lvl w:ilvl="4" w:tplc="62BE7922">
      <w:start w:val="1"/>
      <w:numFmt w:val="bullet"/>
      <w:lvlText w:val="•"/>
      <w:lvlJc w:val="left"/>
      <w:rPr>
        <w:rFonts w:hint="default"/>
      </w:rPr>
    </w:lvl>
    <w:lvl w:ilvl="5" w:tplc="A502D7B6">
      <w:start w:val="1"/>
      <w:numFmt w:val="bullet"/>
      <w:lvlText w:val="•"/>
      <w:lvlJc w:val="left"/>
      <w:rPr>
        <w:rFonts w:hint="default"/>
      </w:rPr>
    </w:lvl>
    <w:lvl w:ilvl="6" w:tplc="EC8C70C4">
      <w:start w:val="1"/>
      <w:numFmt w:val="bullet"/>
      <w:lvlText w:val="•"/>
      <w:lvlJc w:val="left"/>
      <w:rPr>
        <w:rFonts w:hint="default"/>
      </w:rPr>
    </w:lvl>
    <w:lvl w:ilvl="7" w:tplc="AB1E4B5A">
      <w:start w:val="1"/>
      <w:numFmt w:val="bullet"/>
      <w:lvlText w:val="•"/>
      <w:lvlJc w:val="left"/>
      <w:rPr>
        <w:rFonts w:hint="default"/>
      </w:rPr>
    </w:lvl>
    <w:lvl w:ilvl="8" w:tplc="2BDE5EE0">
      <w:start w:val="1"/>
      <w:numFmt w:val="bullet"/>
      <w:lvlText w:val="•"/>
      <w:lvlJc w:val="left"/>
      <w:rPr>
        <w:rFonts w:hint="default"/>
      </w:rPr>
    </w:lvl>
  </w:abstractNum>
  <w:abstractNum w:abstractNumId="39">
    <w:nsid w:val="5A56562D"/>
    <w:multiLevelType w:val="hybridMultilevel"/>
    <w:tmpl w:val="7466C72C"/>
    <w:lvl w:ilvl="0" w:tplc="721AB72C">
      <w:start w:val="1"/>
      <w:numFmt w:val="decimal"/>
      <w:lvlText w:val="%1"/>
      <w:lvlJc w:val="left"/>
      <w:pPr>
        <w:ind w:hanging="800"/>
        <w:jc w:val="left"/>
      </w:pPr>
      <w:rPr>
        <w:rFonts w:ascii="Microsoft JhengHei" w:eastAsia="Microsoft JhengHei" w:hAnsi="Microsoft JhengHei" w:hint="default"/>
        <w:w w:val="86"/>
        <w:sz w:val="20"/>
        <w:szCs w:val="20"/>
      </w:rPr>
    </w:lvl>
    <w:lvl w:ilvl="1" w:tplc="BC9AEBBA">
      <w:start w:val="1"/>
      <w:numFmt w:val="bullet"/>
      <w:lvlText w:val="•"/>
      <w:lvlJc w:val="left"/>
      <w:rPr>
        <w:rFonts w:hint="default"/>
      </w:rPr>
    </w:lvl>
    <w:lvl w:ilvl="2" w:tplc="0406CB88">
      <w:start w:val="1"/>
      <w:numFmt w:val="bullet"/>
      <w:lvlText w:val="•"/>
      <w:lvlJc w:val="left"/>
      <w:rPr>
        <w:rFonts w:hint="default"/>
      </w:rPr>
    </w:lvl>
    <w:lvl w:ilvl="3" w:tplc="C8FAA87C">
      <w:start w:val="1"/>
      <w:numFmt w:val="bullet"/>
      <w:lvlText w:val="•"/>
      <w:lvlJc w:val="left"/>
      <w:rPr>
        <w:rFonts w:hint="default"/>
      </w:rPr>
    </w:lvl>
    <w:lvl w:ilvl="4" w:tplc="2C7CFF52">
      <w:start w:val="1"/>
      <w:numFmt w:val="bullet"/>
      <w:lvlText w:val="•"/>
      <w:lvlJc w:val="left"/>
      <w:rPr>
        <w:rFonts w:hint="default"/>
      </w:rPr>
    </w:lvl>
    <w:lvl w:ilvl="5" w:tplc="76B8EF7E">
      <w:start w:val="1"/>
      <w:numFmt w:val="bullet"/>
      <w:lvlText w:val="•"/>
      <w:lvlJc w:val="left"/>
      <w:rPr>
        <w:rFonts w:hint="default"/>
      </w:rPr>
    </w:lvl>
    <w:lvl w:ilvl="6" w:tplc="4EB6FA72">
      <w:start w:val="1"/>
      <w:numFmt w:val="bullet"/>
      <w:lvlText w:val="•"/>
      <w:lvlJc w:val="left"/>
      <w:rPr>
        <w:rFonts w:hint="default"/>
      </w:rPr>
    </w:lvl>
    <w:lvl w:ilvl="7" w:tplc="97646B1E">
      <w:start w:val="1"/>
      <w:numFmt w:val="bullet"/>
      <w:lvlText w:val="•"/>
      <w:lvlJc w:val="left"/>
      <w:rPr>
        <w:rFonts w:hint="default"/>
      </w:rPr>
    </w:lvl>
    <w:lvl w:ilvl="8" w:tplc="E8AE09EA">
      <w:start w:val="1"/>
      <w:numFmt w:val="bullet"/>
      <w:lvlText w:val="•"/>
      <w:lvlJc w:val="left"/>
      <w:rPr>
        <w:rFonts w:hint="default"/>
      </w:rPr>
    </w:lvl>
  </w:abstractNum>
  <w:abstractNum w:abstractNumId="40">
    <w:nsid w:val="5C1D1020"/>
    <w:multiLevelType w:val="hybridMultilevel"/>
    <w:tmpl w:val="88325A26"/>
    <w:lvl w:ilvl="0" w:tplc="CFAA4FC4">
      <w:start w:val="1"/>
      <w:numFmt w:val="bullet"/>
      <w:lvlText w:val="•"/>
      <w:lvlJc w:val="left"/>
      <w:pPr>
        <w:ind w:hanging="284"/>
      </w:pPr>
      <w:rPr>
        <w:rFonts w:ascii="Times New Roman" w:eastAsia="Times New Roman" w:hAnsi="Times New Roman" w:hint="default"/>
        <w:sz w:val="14"/>
        <w:szCs w:val="14"/>
      </w:rPr>
    </w:lvl>
    <w:lvl w:ilvl="1" w:tplc="625268BE">
      <w:start w:val="1"/>
      <w:numFmt w:val="bullet"/>
      <w:lvlText w:val="•"/>
      <w:lvlJc w:val="left"/>
      <w:rPr>
        <w:rFonts w:hint="default"/>
      </w:rPr>
    </w:lvl>
    <w:lvl w:ilvl="2" w:tplc="B28C2256">
      <w:start w:val="1"/>
      <w:numFmt w:val="bullet"/>
      <w:lvlText w:val="•"/>
      <w:lvlJc w:val="left"/>
      <w:rPr>
        <w:rFonts w:hint="default"/>
      </w:rPr>
    </w:lvl>
    <w:lvl w:ilvl="3" w:tplc="8D2EB0E4">
      <w:start w:val="1"/>
      <w:numFmt w:val="bullet"/>
      <w:lvlText w:val="•"/>
      <w:lvlJc w:val="left"/>
      <w:rPr>
        <w:rFonts w:hint="default"/>
      </w:rPr>
    </w:lvl>
    <w:lvl w:ilvl="4" w:tplc="CFB2591E">
      <w:start w:val="1"/>
      <w:numFmt w:val="bullet"/>
      <w:lvlText w:val="•"/>
      <w:lvlJc w:val="left"/>
      <w:rPr>
        <w:rFonts w:hint="default"/>
      </w:rPr>
    </w:lvl>
    <w:lvl w:ilvl="5" w:tplc="4B08DF2E">
      <w:start w:val="1"/>
      <w:numFmt w:val="bullet"/>
      <w:lvlText w:val="•"/>
      <w:lvlJc w:val="left"/>
      <w:rPr>
        <w:rFonts w:hint="default"/>
      </w:rPr>
    </w:lvl>
    <w:lvl w:ilvl="6" w:tplc="9F340510">
      <w:start w:val="1"/>
      <w:numFmt w:val="bullet"/>
      <w:lvlText w:val="•"/>
      <w:lvlJc w:val="left"/>
      <w:rPr>
        <w:rFonts w:hint="default"/>
      </w:rPr>
    </w:lvl>
    <w:lvl w:ilvl="7" w:tplc="9094ED0E">
      <w:start w:val="1"/>
      <w:numFmt w:val="bullet"/>
      <w:lvlText w:val="•"/>
      <w:lvlJc w:val="left"/>
      <w:rPr>
        <w:rFonts w:hint="default"/>
      </w:rPr>
    </w:lvl>
    <w:lvl w:ilvl="8" w:tplc="DDC43FE2">
      <w:start w:val="1"/>
      <w:numFmt w:val="bullet"/>
      <w:lvlText w:val="•"/>
      <w:lvlJc w:val="left"/>
      <w:rPr>
        <w:rFonts w:hint="default"/>
      </w:rPr>
    </w:lvl>
  </w:abstractNum>
  <w:abstractNum w:abstractNumId="41">
    <w:nsid w:val="5C200B4F"/>
    <w:multiLevelType w:val="hybridMultilevel"/>
    <w:tmpl w:val="233E868C"/>
    <w:lvl w:ilvl="0" w:tplc="32568522">
      <w:start w:val="1"/>
      <w:numFmt w:val="bullet"/>
      <w:lvlText w:val="•"/>
      <w:lvlJc w:val="left"/>
      <w:pPr>
        <w:ind w:hanging="284"/>
      </w:pPr>
      <w:rPr>
        <w:rFonts w:ascii="Courier New" w:eastAsia="Courier New" w:hAnsi="Courier New" w:hint="default"/>
        <w:position w:val="1"/>
        <w:sz w:val="20"/>
        <w:szCs w:val="20"/>
      </w:rPr>
    </w:lvl>
    <w:lvl w:ilvl="1" w:tplc="CA7A267E">
      <w:start w:val="1"/>
      <w:numFmt w:val="bullet"/>
      <w:lvlText w:val="•"/>
      <w:lvlJc w:val="left"/>
      <w:rPr>
        <w:rFonts w:hint="default"/>
      </w:rPr>
    </w:lvl>
    <w:lvl w:ilvl="2" w:tplc="3114564C">
      <w:start w:val="1"/>
      <w:numFmt w:val="bullet"/>
      <w:lvlText w:val="•"/>
      <w:lvlJc w:val="left"/>
      <w:rPr>
        <w:rFonts w:hint="default"/>
      </w:rPr>
    </w:lvl>
    <w:lvl w:ilvl="3" w:tplc="27CAE54A">
      <w:start w:val="1"/>
      <w:numFmt w:val="bullet"/>
      <w:lvlText w:val="•"/>
      <w:lvlJc w:val="left"/>
      <w:rPr>
        <w:rFonts w:hint="default"/>
      </w:rPr>
    </w:lvl>
    <w:lvl w:ilvl="4" w:tplc="DDB87646">
      <w:start w:val="1"/>
      <w:numFmt w:val="bullet"/>
      <w:lvlText w:val="•"/>
      <w:lvlJc w:val="left"/>
      <w:rPr>
        <w:rFonts w:hint="default"/>
      </w:rPr>
    </w:lvl>
    <w:lvl w:ilvl="5" w:tplc="F2286818">
      <w:start w:val="1"/>
      <w:numFmt w:val="bullet"/>
      <w:lvlText w:val="•"/>
      <w:lvlJc w:val="left"/>
      <w:rPr>
        <w:rFonts w:hint="default"/>
      </w:rPr>
    </w:lvl>
    <w:lvl w:ilvl="6" w:tplc="EB384A66">
      <w:start w:val="1"/>
      <w:numFmt w:val="bullet"/>
      <w:lvlText w:val="•"/>
      <w:lvlJc w:val="left"/>
      <w:rPr>
        <w:rFonts w:hint="default"/>
      </w:rPr>
    </w:lvl>
    <w:lvl w:ilvl="7" w:tplc="A3766768">
      <w:start w:val="1"/>
      <w:numFmt w:val="bullet"/>
      <w:lvlText w:val="•"/>
      <w:lvlJc w:val="left"/>
      <w:rPr>
        <w:rFonts w:hint="default"/>
      </w:rPr>
    </w:lvl>
    <w:lvl w:ilvl="8" w:tplc="7B6EACA0">
      <w:start w:val="1"/>
      <w:numFmt w:val="bullet"/>
      <w:lvlText w:val="•"/>
      <w:lvlJc w:val="left"/>
      <w:rPr>
        <w:rFonts w:hint="default"/>
      </w:rPr>
    </w:lvl>
  </w:abstractNum>
  <w:abstractNum w:abstractNumId="42">
    <w:nsid w:val="5F1E4606"/>
    <w:multiLevelType w:val="hybridMultilevel"/>
    <w:tmpl w:val="48124BD0"/>
    <w:lvl w:ilvl="0" w:tplc="DC44D5DE">
      <w:start w:val="1"/>
      <w:numFmt w:val="bullet"/>
      <w:lvlText w:val="•"/>
      <w:lvlJc w:val="left"/>
      <w:pPr>
        <w:ind w:hanging="284"/>
      </w:pPr>
      <w:rPr>
        <w:rFonts w:ascii="Times New Roman" w:eastAsia="Times New Roman" w:hAnsi="Times New Roman" w:hint="default"/>
        <w:sz w:val="20"/>
        <w:szCs w:val="20"/>
      </w:rPr>
    </w:lvl>
    <w:lvl w:ilvl="1" w:tplc="3F3093AE">
      <w:start w:val="1"/>
      <w:numFmt w:val="bullet"/>
      <w:lvlText w:val="•"/>
      <w:lvlJc w:val="left"/>
      <w:pPr>
        <w:ind w:hanging="284"/>
      </w:pPr>
      <w:rPr>
        <w:rFonts w:ascii="Times New Roman" w:eastAsia="Times New Roman" w:hAnsi="Times New Roman" w:hint="default"/>
        <w:sz w:val="20"/>
        <w:szCs w:val="20"/>
      </w:rPr>
    </w:lvl>
    <w:lvl w:ilvl="2" w:tplc="23560A6E">
      <w:start w:val="1"/>
      <w:numFmt w:val="bullet"/>
      <w:lvlText w:val="•"/>
      <w:lvlJc w:val="left"/>
      <w:pPr>
        <w:ind w:hanging="284"/>
      </w:pPr>
      <w:rPr>
        <w:rFonts w:ascii="Times New Roman" w:eastAsia="Times New Roman" w:hAnsi="Times New Roman" w:hint="default"/>
        <w:sz w:val="20"/>
        <w:szCs w:val="20"/>
      </w:rPr>
    </w:lvl>
    <w:lvl w:ilvl="3" w:tplc="824057CC">
      <w:start w:val="1"/>
      <w:numFmt w:val="bullet"/>
      <w:lvlText w:val="•"/>
      <w:lvlJc w:val="left"/>
      <w:rPr>
        <w:rFonts w:hint="default"/>
      </w:rPr>
    </w:lvl>
    <w:lvl w:ilvl="4" w:tplc="90C4331E">
      <w:start w:val="1"/>
      <w:numFmt w:val="bullet"/>
      <w:lvlText w:val="•"/>
      <w:lvlJc w:val="left"/>
      <w:rPr>
        <w:rFonts w:hint="default"/>
      </w:rPr>
    </w:lvl>
    <w:lvl w:ilvl="5" w:tplc="4C027266">
      <w:start w:val="1"/>
      <w:numFmt w:val="bullet"/>
      <w:lvlText w:val="•"/>
      <w:lvlJc w:val="left"/>
      <w:rPr>
        <w:rFonts w:hint="default"/>
      </w:rPr>
    </w:lvl>
    <w:lvl w:ilvl="6" w:tplc="12DA7ADE">
      <w:start w:val="1"/>
      <w:numFmt w:val="bullet"/>
      <w:lvlText w:val="•"/>
      <w:lvlJc w:val="left"/>
      <w:rPr>
        <w:rFonts w:hint="default"/>
      </w:rPr>
    </w:lvl>
    <w:lvl w:ilvl="7" w:tplc="06542D2A">
      <w:start w:val="1"/>
      <w:numFmt w:val="bullet"/>
      <w:lvlText w:val="•"/>
      <w:lvlJc w:val="left"/>
      <w:rPr>
        <w:rFonts w:hint="default"/>
      </w:rPr>
    </w:lvl>
    <w:lvl w:ilvl="8" w:tplc="1512917E">
      <w:start w:val="1"/>
      <w:numFmt w:val="bullet"/>
      <w:lvlText w:val="•"/>
      <w:lvlJc w:val="left"/>
      <w:rPr>
        <w:rFonts w:hint="default"/>
      </w:rPr>
    </w:lvl>
  </w:abstractNum>
  <w:abstractNum w:abstractNumId="43">
    <w:nsid w:val="67E04A9A"/>
    <w:multiLevelType w:val="hybridMultilevel"/>
    <w:tmpl w:val="9A088CB4"/>
    <w:lvl w:ilvl="0" w:tplc="67B05F9A">
      <w:start w:val="1"/>
      <w:numFmt w:val="bullet"/>
      <w:lvlText w:val="•"/>
      <w:lvlJc w:val="left"/>
      <w:pPr>
        <w:ind w:hanging="284"/>
      </w:pPr>
      <w:rPr>
        <w:rFonts w:ascii="Times New Roman" w:eastAsia="Times New Roman" w:hAnsi="Times New Roman" w:hint="default"/>
        <w:sz w:val="14"/>
        <w:szCs w:val="14"/>
      </w:rPr>
    </w:lvl>
    <w:lvl w:ilvl="1" w:tplc="EAF414E6">
      <w:start w:val="1"/>
      <w:numFmt w:val="bullet"/>
      <w:lvlText w:val="•"/>
      <w:lvlJc w:val="left"/>
      <w:rPr>
        <w:rFonts w:hint="default"/>
      </w:rPr>
    </w:lvl>
    <w:lvl w:ilvl="2" w:tplc="37D2BF0C">
      <w:start w:val="1"/>
      <w:numFmt w:val="bullet"/>
      <w:lvlText w:val="•"/>
      <w:lvlJc w:val="left"/>
      <w:rPr>
        <w:rFonts w:hint="default"/>
      </w:rPr>
    </w:lvl>
    <w:lvl w:ilvl="3" w:tplc="E8C45622">
      <w:start w:val="1"/>
      <w:numFmt w:val="bullet"/>
      <w:lvlText w:val="•"/>
      <w:lvlJc w:val="left"/>
      <w:rPr>
        <w:rFonts w:hint="default"/>
      </w:rPr>
    </w:lvl>
    <w:lvl w:ilvl="4" w:tplc="B9D2547C">
      <w:start w:val="1"/>
      <w:numFmt w:val="bullet"/>
      <w:lvlText w:val="•"/>
      <w:lvlJc w:val="left"/>
      <w:rPr>
        <w:rFonts w:hint="default"/>
      </w:rPr>
    </w:lvl>
    <w:lvl w:ilvl="5" w:tplc="AC44603A">
      <w:start w:val="1"/>
      <w:numFmt w:val="bullet"/>
      <w:lvlText w:val="•"/>
      <w:lvlJc w:val="left"/>
      <w:rPr>
        <w:rFonts w:hint="default"/>
      </w:rPr>
    </w:lvl>
    <w:lvl w:ilvl="6" w:tplc="E61A02C8">
      <w:start w:val="1"/>
      <w:numFmt w:val="bullet"/>
      <w:lvlText w:val="•"/>
      <w:lvlJc w:val="left"/>
      <w:rPr>
        <w:rFonts w:hint="default"/>
      </w:rPr>
    </w:lvl>
    <w:lvl w:ilvl="7" w:tplc="2D0805D4">
      <w:start w:val="1"/>
      <w:numFmt w:val="bullet"/>
      <w:lvlText w:val="•"/>
      <w:lvlJc w:val="left"/>
      <w:rPr>
        <w:rFonts w:hint="default"/>
      </w:rPr>
    </w:lvl>
    <w:lvl w:ilvl="8" w:tplc="FB3857F8">
      <w:start w:val="1"/>
      <w:numFmt w:val="bullet"/>
      <w:lvlText w:val="•"/>
      <w:lvlJc w:val="left"/>
      <w:rPr>
        <w:rFonts w:hint="default"/>
      </w:rPr>
    </w:lvl>
  </w:abstractNum>
  <w:abstractNum w:abstractNumId="44">
    <w:nsid w:val="68427BD3"/>
    <w:multiLevelType w:val="hybridMultilevel"/>
    <w:tmpl w:val="1ED892FA"/>
    <w:lvl w:ilvl="0" w:tplc="E6C6BED0">
      <w:start w:val="1"/>
      <w:numFmt w:val="bullet"/>
      <w:lvlText w:val="•"/>
      <w:lvlJc w:val="left"/>
      <w:pPr>
        <w:ind w:hanging="284"/>
      </w:pPr>
      <w:rPr>
        <w:rFonts w:ascii="Times New Roman" w:eastAsia="Times New Roman" w:hAnsi="Times New Roman" w:hint="default"/>
        <w:sz w:val="20"/>
        <w:szCs w:val="20"/>
      </w:rPr>
    </w:lvl>
    <w:lvl w:ilvl="1" w:tplc="C71E3BC4">
      <w:start w:val="1"/>
      <w:numFmt w:val="bullet"/>
      <w:lvlText w:val="•"/>
      <w:lvlJc w:val="left"/>
      <w:pPr>
        <w:ind w:hanging="284"/>
      </w:pPr>
      <w:rPr>
        <w:rFonts w:ascii="Times New Roman" w:eastAsia="Times New Roman" w:hAnsi="Times New Roman" w:hint="default"/>
        <w:sz w:val="20"/>
        <w:szCs w:val="20"/>
      </w:rPr>
    </w:lvl>
    <w:lvl w:ilvl="2" w:tplc="42424C14">
      <w:start w:val="1"/>
      <w:numFmt w:val="bullet"/>
      <w:lvlText w:val="•"/>
      <w:lvlJc w:val="left"/>
      <w:rPr>
        <w:rFonts w:hint="default"/>
      </w:rPr>
    </w:lvl>
    <w:lvl w:ilvl="3" w:tplc="07DA989E">
      <w:start w:val="1"/>
      <w:numFmt w:val="bullet"/>
      <w:lvlText w:val="•"/>
      <w:lvlJc w:val="left"/>
      <w:rPr>
        <w:rFonts w:hint="default"/>
      </w:rPr>
    </w:lvl>
    <w:lvl w:ilvl="4" w:tplc="56EAB196">
      <w:start w:val="1"/>
      <w:numFmt w:val="bullet"/>
      <w:lvlText w:val="•"/>
      <w:lvlJc w:val="left"/>
      <w:rPr>
        <w:rFonts w:hint="default"/>
      </w:rPr>
    </w:lvl>
    <w:lvl w:ilvl="5" w:tplc="6A5E03EC">
      <w:start w:val="1"/>
      <w:numFmt w:val="bullet"/>
      <w:lvlText w:val="•"/>
      <w:lvlJc w:val="left"/>
      <w:rPr>
        <w:rFonts w:hint="default"/>
      </w:rPr>
    </w:lvl>
    <w:lvl w:ilvl="6" w:tplc="B43E3FCA">
      <w:start w:val="1"/>
      <w:numFmt w:val="bullet"/>
      <w:lvlText w:val="•"/>
      <w:lvlJc w:val="left"/>
      <w:rPr>
        <w:rFonts w:hint="default"/>
      </w:rPr>
    </w:lvl>
    <w:lvl w:ilvl="7" w:tplc="A86848E8">
      <w:start w:val="1"/>
      <w:numFmt w:val="bullet"/>
      <w:lvlText w:val="•"/>
      <w:lvlJc w:val="left"/>
      <w:rPr>
        <w:rFonts w:hint="default"/>
      </w:rPr>
    </w:lvl>
    <w:lvl w:ilvl="8" w:tplc="47CA99E8">
      <w:start w:val="1"/>
      <w:numFmt w:val="bullet"/>
      <w:lvlText w:val="•"/>
      <w:lvlJc w:val="left"/>
      <w:rPr>
        <w:rFonts w:hint="default"/>
      </w:rPr>
    </w:lvl>
  </w:abstractNum>
  <w:abstractNum w:abstractNumId="45">
    <w:nsid w:val="69FA6E62"/>
    <w:multiLevelType w:val="hybridMultilevel"/>
    <w:tmpl w:val="FC6E9BEE"/>
    <w:lvl w:ilvl="0" w:tplc="77B85CA4">
      <w:start w:val="1"/>
      <w:numFmt w:val="bullet"/>
      <w:lvlText w:val="•"/>
      <w:lvlJc w:val="left"/>
      <w:pPr>
        <w:ind w:hanging="284"/>
      </w:pPr>
      <w:rPr>
        <w:rFonts w:ascii="Times New Roman" w:eastAsia="Times New Roman" w:hAnsi="Times New Roman" w:hint="default"/>
        <w:sz w:val="14"/>
        <w:szCs w:val="14"/>
      </w:rPr>
    </w:lvl>
    <w:lvl w:ilvl="1" w:tplc="74F43E54">
      <w:start w:val="1"/>
      <w:numFmt w:val="bullet"/>
      <w:lvlText w:val="•"/>
      <w:lvlJc w:val="left"/>
      <w:rPr>
        <w:rFonts w:hint="default"/>
      </w:rPr>
    </w:lvl>
    <w:lvl w:ilvl="2" w:tplc="AA90DFB0">
      <w:start w:val="1"/>
      <w:numFmt w:val="bullet"/>
      <w:lvlText w:val="•"/>
      <w:lvlJc w:val="left"/>
      <w:rPr>
        <w:rFonts w:hint="default"/>
      </w:rPr>
    </w:lvl>
    <w:lvl w:ilvl="3" w:tplc="F5E04FE8">
      <w:start w:val="1"/>
      <w:numFmt w:val="bullet"/>
      <w:lvlText w:val="•"/>
      <w:lvlJc w:val="left"/>
      <w:rPr>
        <w:rFonts w:hint="default"/>
      </w:rPr>
    </w:lvl>
    <w:lvl w:ilvl="4" w:tplc="C57CB798">
      <w:start w:val="1"/>
      <w:numFmt w:val="bullet"/>
      <w:lvlText w:val="•"/>
      <w:lvlJc w:val="left"/>
      <w:rPr>
        <w:rFonts w:hint="default"/>
      </w:rPr>
    </w:lvl>
    <w:lvl w:ilvl="5" w:tplc="F3D6FCDA">
      <w:start w:val="1"/>
      <w:numFmt w:val="bullet"/>
      <w:lvlText w:val="•"/>
      <w:lvlJc w:val="left"/>
      <w:rPr>
        <w:rFonts w:hint="default"/>
      </w:rPr>
    </w:lvl>
    <w:lvl w:ilvl="6" w:tplc="EC0AC9BE">
      <w:start w:val="1"/>
      <w:numFmt w:val="bullet"/>
      <w:lvlText w:val="•"/>
      <w:lvlJc w:val="left"/>
      <w:rPr>
        <w:rFonts w:hint="default"/>
      </w:rPr>
    </w:lvl>
    <w:lvl w:ilvl="7" w:tplc="F25C5312">
      <w:start w:val="1"/>
      <w:numFmt w:val="bullet"/>
      <w:lvlText w:val="•"/>
      <w:lvlJc w:val="left"/>
      <w:rPr>
        <w:rFonts w:hint="default"/>
      </w:rPr>
    </w:lvl>
    <w:lvl w:ilvl="8" w:tplc="59462616">
      <w:start w:val="1"/>
      <w:numFmt w:val="bullet"/>
      <w:lvlText w:val="•"/>
      <w:lvlJc w:val="left"/>
      <w:rPr>
        <w:rFonts w:hint="default"/>
      </w:rPr>
    </w:lvl>
  </w:abstractNum>
  <w:abstractNum w:abstractNumId="46">
    <w:nsid w:val="6A8C5606"/>
    <w:multiLevelType w:val="hybridMultilevel"/>
    <w:tmpl w:val="CF7C8386"/>
    <w:lvl w:ilvl="0" w:tplc="29E6BCBA">
      <w:start w:val="1"/>
      <w:numFmt w:val="bullet"/>
      <w:lvlText w:val="•"/>
      <w:lvlJc w:val="left"/>
      <w:pPr>
        <w:ind w:hanging="165"/>
      </w:pPr>
      <w:rPr>
        <w:rFonts w:ascii="Times New Roman" w:eastAsia="Times New Roman" w:hAnsi="Times New Roman" w:hint="default"/>
        <w:color w:val="252328"/>
        <w:w w:val="202"/>
        <w:sz w:val="18"/>
        <w:szCs w:val="18"/>
      </w:rPr>
    </w:lvl>
    <w:lvl w:ilvl="1" w:tplc="CB6ED0DE">
      <w:start w:val="1"/>
      <w:numFmt w:val="bullet"/>
      <w:lvlText w:val="•"/>
      <w:lvlJc w:val="left"/>
      <w:rPr>
        <w:rFonts w:hint="default"/>
      </w:rPr>
    </w:lvl>
    <w:lvl w:ilvl="2" w:tplc="939C4316">
      <w:start w:val="1"/>
      <w:numFmt w:val="bullet"/>
      <w:lvlText w:val="•"/>
      <w:lvlJc w:val="left"/>
      <w:rPr>
        <w:rFonts w:hint="default"/>
      </w:rPr>
    </w:lvl>
    <w:lvl w:ilvl="3" w:tplc="21681232">
      <w:start w:val="1"/>
      <w:numFmt w:val="bullet"/>
      <w:lvlText w:val="•"/>
      <w:lvlJc w:val="left"/>
      <w:rPr>
        <w:rFonts w:hint="default"/>
      </w:rPr>
    </w:lvl>
    <w:lvl w:ilvl="4" w:tplc="79CAD2F6">
      <w:start w:val="1"/>
      <w:numFmt w:val="bullet"/>
      <w:lvlText w:val="•"/>
      <w:lvlJc w:val="left"/>
      <w:rPr>
        <w:rFonts w:hint="default"/>
      </w:rPr>
    </w:lvl>
    <w:lvl w:ilvl="5" w:tplc="C9F43EEC">
      <w:start w:val="1"/>
      <w:numFmt w:val="bullet"/>
      <w:lvlText w:val="•"/>
      <w:lvlJc w:val="left"/>
      <w:rPr>
        <w:rFonts w:hint="default"/>
      </w:rPr>
    </w:lvl>
    <w:lvl w:ilvl="6" w:tplc="64B2766E">
      <w:start w:val="1"/>
      <w:numFmt w:val="bullet"/>
      <w:lvlText w:val="•"/>
      <w:lvlJc w:val="left"/>
      <w:rPr>
        <w:rFonts w:hint="default"/>
      </w:rPr>
    </w:lvl>
    <w:lvl w:ilvl="7" w:tplc="BBAC5E58">
      <w:start w:val="1"/>
      <w:numFmt w:val="bullet"/>
      <w:lvlText w:val="•"/>
      <w:lvlJc w:val="left"/>
      <w:rPr>
        <w:rFonts w:hint="default"/>
      </w:rPr>
    </w:lvl>
    <w:lvl w:ilvl="8" w:tplc="E452B26E">
      <w:start w:val="1"/>
      <w:numFmt w:val="bullet"/>
      <w:lvlText w:val="•"/>
      <w:lvlJc w:val="left"/>
      <w:rPr>
        <w:rFonts w:hint="default"/>
      </w:rPr>
    </w:lvl>
  </w:abstractNum>
  <w:abstractNum w:abstractNumId="47">
    <w:nsid w:val="6C530972"/>
    <w:multiLevelType w:val="hybridMultilevel"/>
    <w:tmpl w:val="20B63A7C"/>
    <w:lvl w:ilvl="0" w:tplc="FE268D00">
      <w:start w:val="4"/>
      <w:numFmt w:val="decimal"/>
      <w:lvlText w:val="%1."/>
      <w:lvlJc w:val="left"/>
      <w:pPr>
        <w:ind w:hanging="216"/>
        <w:jc w:val="left"/>
      </w:pPr>
      <w:rPr>
        <w:rFonts w:ascii="微软雅黑" w:eastAsia="微软雅黑" w:hAnsi="微软雅黑" w:hint="default"/>
        <w:w w:val="99"/>
        <w:sz w:val="20"/>
        <w:szCs w:val="20"/>
      </w:rPr>
    </w:lvl>
    <w:lvl w:ilvl="1" w:tplc="B1CC5C06">
      <w:start w:val="1"/>
      <w:numFmt w:val="bullet"/>
      <w:lvlText w:val="•"/>
      <w:lvlJc w:val="left"/>
      <w:rPr>
        <w:rFonts w:hint="default"/>
      </w:rPr>
    </w:lvl>
    <w:lvl w:ilvl="2" w:tplc="BDD05FFA">
      <w:start w:val="1"/>
      <w:numFmt w:val="bullet"/>
      <w:lvlText w:val="•"/>
      <w:lvlJc w:val="left"/>
      <w:rPr>
        <w:rFonts w:hint="default"/>
      </w:rPr>
    </w:lvl>
    <w:lvl w:ilvl="3" w:tplc="506E062A">
      <w:start w:val="1"/>
      <w:numFmt w:val="bullet"/>
      <w:lvlText w:val="•"/>
      <w:lvlJc w:val="left"/>
      <w:rPr>
        <w:rFonts w:hint="default"/>
      </w:rPr>
    </w:lvl>
    <w:lvl w:ilvl="4" w:tplc="BFCC9410">
      <w:start w:val="1"/>
      <w:numFmt w:val="bullet"/>
      <w:lvlText w:val="•"/>
      <w:lvlJc w:val="left"/>
      <w:rPr>
        <w:rFonts w:hint="default"/>
      </w:rPr>
    </w:lvl>
    <w:lvl w:ilvl="5" w:tplc="D3C0E706">
      <w:start w:val="1"/>
      <w:numFmt w:val="bullet"/>
      <w:lvlText w:val="•"/>
      <w:lvlJc w:val="left"/>
      <w:rPr>
        <w:rFonts w:hint="default"/>
      </w:rPr>
    </w:lvl>
    <w:lvl w:ilvl="6" w:tplc="96DE269A">
      <w:start w:val="1"/>
      <w:numFmt w:val="bullet"/>
      <w:lvlText w:val="•"/>
      <w:lvlJc w:val="left"/>
      <w:rPr>
        <w:rFonts w:hint="default"/>
      </w:rPr>
    </w:lvl>
    <w:lvl w:ilvl="7" w:tplc="35D8281E">
      <w:start w:val="1"/>
      <w:numFmt w:val="bullet"/>
      <w:lvlText w:val="•"/>
      <w:lvlJc w:val="left"/>
      <w:rPr>
        <w:rFonts w:hint="default"/>
      </w:rPr>
    </w:lvl>
    <w:lvl w:ilvl="8" w:tplc="5E5A1208">
      <w:start w:val="1"/>
      <w:numFmt w:val="bullet"/>
      <w:lvlText w:val="•"/>
      <w:lvlJc w:val="left"/>
      <w:rPr>
        <w:rFonts w:hint="default"/>
      </w:rPr>
    </w:lvl>
  </w:abstractNum>
  <w:abstractNum w:abstractNumId="48">
    <w:nsid w:val="6D133BE5"/>
    <w:multiLevelType w:val="hybridMultilevel"/>
    <w:tmpl w:val="DFFC4138"/>
    <w:lvl w:ilvl="0" w:tplc="642EC8A8">
      <w:start w:val="1"/>
      <w:numFmt w:val="bullet"/>
      <w:lvlText w:val="•"/>
      <w:lvlJc w:val="left"/>
      <w:pPr>
        <w:ind w:hanging="284"/>
      </w:pPr>
      <w:rPr>
        <w:rFonts w:ascii="Times New Roman" w:eastAsia="Times New Roman" w:hAnsi="Times New Roman" w:hint="default"/>
        <w:sz w:val="14"/>
        <w:szCs w:val="14"/>
      </w:rPr>
    </w:lvl>
    <w:lvl w:ilvl="1" w:tplc="5B1CC36A">
      <w:start w:val="2"/>
      <w:numFmt w:val="decimal"/>
      <w:lvlText w:val="%2."/>
      <w:lvlJc w:val="left"/>
      <w:pPr>
        <w:ind w:hanging="152"/>
        <w:jc w:val="left"/>
      </w:pPr>
      <w:rPr>
        <w:rFonts w:ascii="微软雅黑" w:eastAsia="微软雅黑" w:hAnsi="微软雅黑" w:hint="default"/>
        <w:w w:val="99"/>
        <w:sz w:val="14"/>
        <w:szCs w:val="14"/>
      </w:rPr>
    </w:lvl>
    <w:lvl w:ilvl="2" w:tplc="46C0B4D0">
      <w:start w:val="1"/>
      <w:numFmt w:val="bullet"/>
      <w:lvlText w:val="•"/>
      <w:lvlJc w:val="left"/>
      <w:rPr>
        <w:rFonts w:hint="default"/>
      </w:rPr>
    </w:lvl>
    <w:lvl w:ilvl="3" w:tplc="1FCAD45E">
      <w:start w:val="1"/>
      <w:numFmt w:val="bullet"/>
      <w:lvlText w:val="•"/>
      <w:lvlJc w:val="left"/>
      <w:rPr>
        <w:rFonts w:hint="default"/>
      </w:rPr>
    </w:lvl>
    <w:lvl w:ilvl="4" w:tplc="D974D7C0">
      <w:start w:val="1"/>
      <w:numFmt w:val="bullet"/>
      <w:lvlText w:val="•"/>
      <w:lvlJc w:val="left"/>
      <w:rPr>
        <w:rFonts w:hint="default"/>
      </w:rPr>
    </w:lvl>
    <w:lvl w:ilvl="5" w:tplc="9FF29606">
      <w:start w:val="1"/>
      <w:numFmt w:val="bullet"/>
      <w:lvlText w:val="•"/>
      <w:lvlJc w:val="left"/>
      <w:rPr>
        <w:rFonts w:hint="default"/>
      </w:rPr>
    </w:lvl>
    <w:lvl w:ilvl="6" w:tplc="DB1A152E">
      <w:start w:val="1"/>
      <w:numFmt w:val="bullet"/>
      <w:lvlText w:val="•"/>
      <w:lvlJc w:val="left"/>
      <w:rPr>
        <w:rFonts w:hint="default"/>
      </w:rPr>
    </w:lvl>
    <w:lvl w:ilvl="7" w:tplc="F5CC3858">
      <w:start w:val="1"/>
      <w:numFmt w:val="bullet"/>
      <w:lvlText w:val="•"/>
      <w:lvlJc w:val="left"/>
      <w:rPr>
        <w:rFonts w:hint="default"/>
      </w:rPr>
    </w:lvl>
    <w:lvl w:ilvl="8" w:tplc="E662FD98">
      <w:start w:val="1"/>
      <w:numFmt w:val="bullet"/>
      <w:lvlText w:val="•"/>
      <w:lvlJc w:val="left"/>
      <w:rPr>
        <w:rFonts w:hint="default"/>
      </w:rPr>
    </w:lvl>
  </w:abstractNum>
  <w:abstractNum w:abstractNumId="49">
    <w:nsid w:val="6FBC5BA7"/>
    <w:multiLevelType w:val="hybridMultilevel"/>
    <w:tmpl w:val="C5142DC4"/>
    <w:lvl w:ilvl="0" w:tplc="04B25B74">
      <w:start w:val="16"/>
      <w:numFmt w:val="lowerLetter"/>
      <w:lvlText w:val="%1"/>
      <w:lvlJc w:val="left"/>
      <w:pPr>
        <w:ind w:hanging="215"/>
        <w:jc w:val="left"/>
      </w:pPr>
      <w:rPr>
        <w:rFonts w:hint="default"/>
      </w:rPr>
    </w:lvl>
    <w:lvl w:ilvl="1" w:tplc="EE90BFDA">
      <w:numFmt w:val="none"/>
      <w:lvlText w:val=""/>
      <w:lvlJc w:val="left"/>
      <w:pPr>
        <w:tabs>
          <w:tab w:val="num" w:pos="360"/>
        </w:tabs>
      </w:pPr>
    </w:lvl>
    <w:lvl w:ilvl="2" w:tplc="98A8E090">
      <w:start w:val="1"/>
      <w:numFmt w:val="bullet"/>
      <w:lvlText w:val="•"/>
      <w:lvlJc w:val="left"/>
      <w:pPr>
        <w:ind w:hanging="165"/>
      </w:pPr>
      <w:rPr>
        <w:rFonts w:ascii="Times New Roman" w:eastAsia="Times New Roman" w:hAnsi="Times New Roman" w:hint="default"/>
        <w:color w:val="464246"/>
        <w:w w:val="191"/>
        <w:sz w:val="19"/>
        <w:szCs w:val="19"/>
      </w:rPr>
    </w:lvl>
    <w:lvl w:ilvl="3" w:tplc="8A94B80C">
      <w:start w:val="1"/>
      <w:numFmt w:val="bullet"/>
      <w:lvlText w:val="•"/>
      <w:lvlJc w:val="left"/>
      <w:rPr>
        <w:rFonts w:hint="default"/>
      </w:rPr>
    </w:lvl>
    <w:lvl w:ilvl="4" w:tplc="4A4E0432">
      <w:start w:val="1"/>
      <w:numFmt w:val="bullet"/>
      <w:lvlText w:val="•"/>
      <w:lvlJc w:val="left"/>
      <w:rPr>
        <w:rFonts w:hint="default"/>
      </w:rPr>
    </w:lvl>
    <w:lvl w:ilvl="5" w:tplc="3EDE2484">
      <w:start w:val="1"/>
      <w:numFmt w:val="bullet"/>
      <w:lvlText w:val="•"/>
      <w:lvlJc w:val="left"/>
      <w:rPr>
        <w:rFonts w:hint="default"/>
      </w:rPr>
    </w:lvl>
    <w:lvl w:ilvl="6" w:tplc="424CA7B8">
      <w:start w:val="1"/>
      <w:numFmt w:val="bullet"/>
      <w:lvlText w:val="•"/>
      <w:lvlJc w:val="left"/>
      <w:rPr>
        <w:rFonts w:hint="default"/>
      </w:rPr>
    </w:lvl>
    <w:lvl w:ilvl="7" w:tplc="F1E0D196">
      <w:start w:val="1"/>
      <w:numFmt w:val="bullet"/>
      <w:lvlText w:val="•"/>
      <w:lvlJc w:val="left"/>
      <w:rPr>
        <w:rFonts w:hint="default"/>
      </w:rPr>
    </w:lvl>
    <w:lvl w:ilvl="8" w:tplc="224E6028">
      <w:start w:val="1"/>
      <w:numFmt w:val="bullet"/>
      <w:lvlText w:val="•"/>
      <w:lvlJc w:val="left"/>
      <w:rPr>
        <w:rFonts w:hint="default"/>
      </w:rPr>
    </w:lvl>
  </w:abstractNum>
  <w:abstractNum w:abstractNumId="50">
    <w:nsid w:val="707519C2"/>
    <w:multiLevelType w:val="hybridMultilevel"/>
    <w:tmpl w:val="9A9605A0"/>
    <w:lvl w:ilvl="0" w:tplc="3DFC41AC">
      <w:start w:val="1"/>
      <w:numFmt w:val="bullet"/>
      <w:lvlText w:val="•"/>
      <w:lvlJc w:val="left"/>
      <w:pPr>
        <w:ind w:hanging="284"/>
      </w:pPr>
      <w:rPr>
        <w:rFonts w:ascii="Courier New" w:eastAsia="Courier New" w:hAnsi="Courier New" w:hint="default"/>
        <w:position w:val="1"/>
        <w:sz w:val="20"/>
        <w:szCs w:val="20"/>
      </w:rPr>
    </w:lvl>
    <w:lvl w:ilvl="1" w:tplc="DABE28D2">
      <w:start w:val="1"/>
      <w:numFmt w:val="bullet"/>
      <w:lvlText w:val="•"/>
      <w:lvlJc w:val="left"/>
      <w:rPr>
        <w:rFonts w:hint="default"/>
      </w:rPr>
    </w:lvl>
    <w:lvl w:ilvl="2" w:tplc="626E7EF4">
      <w:start w:val="1"/>
      <w:numFmt w:val="bullet"/>
      <w:lvlText w:val="•"/>
      <w:lvlJc w:val="left"/>
      <w:rPr>
        <w:rFonts w:hint="default"/>
      </w:rPr>
    </w:lvl>
    <w:lvl w:ilvl="3" w:tplc="DBF021C4">
      <w:start w:val="1"/>
      <w:numFmt w:val="bullet"/>
      <w:lvlText w:val="•"/>
      <w:lvlJc w:val="left"/>
      <w:rPr>
        <w:rFonts w:hint="default"/>
      </w:rPr>
    </w:lvl>
    <w:lvl w:ilvl="4" w:tplc="C55CD480">
      <w:start w:val="1"/>
      <w:numFmt w:val="bullet"/>
      <w:lvlText w:val="•"/>
      <w:lvlJc w:val="left"/>
      <w:rPr>
        <w:rFonts w:hint="default"/>
      </w:rPr>
    </w:lvl>
    <w:lvl w:ilvl="5" w:tplc="C4FC690E">
      <w:start w:val="1"/>
      <w:numFmt w:val="bullet"/>
      <w:lvlText w:val="•"/>
      <w:lvlJc w:val="left"/>
      <w:rPr>
        <w:rFonts w:hint="default"/>
      </w:rPr>
    </w:lvl>
    <w:lvl w:ilvl="6" w:tplc="A4A83E68">
      <w:start w:val="1"/>
      <w:numFmt w:val="bullet"/>
      <w:lvlText w:val="•"/>
      <w:lvlJc w:val="left"/>
      <w:rPr>
        <w:rFonts w:hint="default"/>
      </w:rPr>
    </w:lvl>
    <w:lvl w:ilvl="7" w:tplc="9992153C">
      <w:start w:val="1"/>
      <w:numFmt w:val="bullet"/>
      <w:lvlText w:val="•"/>
      <w:lvlJc w:val="left"/>
      <w:rPr>
        <w:rFonts w:hint="default"/>
      </w:rPr>
    </w:lvl>
    <w:lvl w:ilvl="8" w:tplc="E946C708">
      <w:start w:val="1"/>
      <w:numFmt w:val="bullet"/>
      <w:lvlText w:val="•"/>
      <w:lvlJc w:val="left"/>
      <w:rPr>
        <w:rFonts w:hint="default"/>
      </w:rPr>
    </w:lvl>
  </w:abstractNum>
  <w:abstractNum w:abstractNumId="51">
    <w:nsid w:val="77750722"/>
    <w:multiLevelType w:val="hybridMultilevel"/>
    <w:tmpl w:val="C20E48FC"/>
    <w:lvl w:ilvl="0" w:tplc="82BA9A48">
      <w:start w:val="1"/>
      <w:numFmt w:val="bullet"/>
      <w:lvlText w:val="•"/>
      <w:lvlJc w:val="left"/>
      <w:pPr>
        <w:ind w:hanging="150"/>
      </w:pPr>
      <w:rPr>
        <w:rFonts w:ascii="Arial" w:eastAsia="Arial" w:hAnsi="Arial" w:hint="default"/>
        <w:color w:val="3B373B"/>
        <w:w w:val="149"/>
        <w:sz w:val="20"/>
        <w:szCs w:val="20"/>
      </w:rPr>
    </w:lvl>
    <w:lvl w:ilvl="1" w:tplc="4F98CDB0">
      <w:start w:val="1"/>
      <w:numFmt w:val="bullet"/>
      <w:lvlText w:val="•"/>
      <w:lvlJc w:val="left"/>
      <w:rPr>
        <w:rFonts w:hint="default"/>
      </w:rPr>
    </w:lvl>
    <w:lvl w:ilvl="2" w:tplc="9438CFA2">
      <w:start w:val="1"/>
      <w:numFmt w:val="bullet"/>
      <w:lvlText w:val="•"/>
      <w:lvlJc w:val="left"/>
      <w:rPr>
        <w:rFonts w:hint="default"/>
      </w:rPr>
    </w:lvl>
    <w:lvl w:ilvl="3" w:tplc="FE8A8A1C">
      <w:start w:val="1"/>
      <w:numFmt w:val="bullet"/>
      <w:lvlText w:val="•"/>
      <w:lvlJc w:val="left"/>
      <w:rPr>
        <w:rFonts w:hint="default"/>
      </w:rPr>
    </w:lvl>
    <w:lvl w:ilvl="4" w:tplc="F724AC6C">
      <w:start w:val="1"/>
      <w:numFmt w:val="bullet"/>
      <w:lvlText w:val="•"/>
      <w:lvlJc w:val="left"/>
      <w:rPr>
        <w:rFonts w:hint="default"/>
      </w:rPr>
    </w:lvl>
    <w:lvl w:ilvl="5" w:tplc="4EE2B7D2">
      <w:start w:val="1"/>
      <w:numFmt w:val="bullet"/>
      <w:lvlText w:val="•"/>
      <w:lvlJc w:val="left"/>
      <w:rPr>
        <w:rFonts w:hint="default"/>
      </w:rPr>
    </w:lvl>
    <w:lvl w:ilvl="6" w:tplc="7312EE4E">
      <w:start w:val="1"/>
      <w:numFmt w:val="bullet"/>
      <w:lvlText w:val="•"/>
      <w:lvlJc w:val="left"/>
      <w:rPr>
        <w:rFonts w:hint="default"/>
      </w:rPr>
    </w:lvl>
    <w:lvl w:ilvl="7" w:tplc="B0286960">
      <w:start w:val="1"/>
      <w:numFmt w:val="bullet"/>
      <w:lvlText w:val="•"/>
      <w:lvlJc w:val="left"/>
      <w:rPr>
        <w:rFonts w:hint="default"/>
      </w:rPr>
    </w:lvl>
    <w:lvl w:ilvl="8" w:tplc="FB6AA382">
      <w:start w:val="1"/>
      <w:numFmt w:val="bullet"/>
      <w:lvlText w:val="•"/>
      <w:lvlJc w:val="left"/>
      <w:rPr>
        <w:rFonts w:hint="default"/>
      </w:rPr>
    </w:lvl>
  </w:abstractNum>
  <w:abstractNum w:abstractNumId="52">
    <w:nsid w:val="79630A6B"/>
    <w:multiLevelType w:val="hybridMultilevel"/>
    <w:tmpl w:val="9E12A712"/>
    <w:lvl w:ilvl="0" w:tplc="D6E0E054">
      <w:start w:val="1"/>
      <w:numFmt w:val="bullet"/>
      <w:lvlText w:val="•"/>
      <w:lvlJc w:val="left"/>
      <w:pPr>
        <w:ind w:hanging="284"/>
      </w:pPr>
      <w:rPr>
        <w:rFonts w:ascii="Times New Roman" w:eastAsia="Times New Roman" w:hAnsi="Times New Roman" w:hint="default"/>
        <w:sz w:val="20"/>
        <w:szCs w:val="20"/>
      </w:rPr>
    </w:lvl>
    <w:lvl w:ilvl="1" w:tplc="984635AE">
      <w:start w:val="1"/>
      <w:numFmt w:val="bullet"/>
      <w:lvlText w:val="•"/>
      <w:lvlJc w:val="left"/>
      <w:rPr>
        <w:rFonts w:hint="default"/>
      </w:rPr>
    </w:lvl>
    <w:lvl w:ilvl="2" w:tplc="9BEE6C8C">
      <w:start w:val="1"/>
      <w:numFmt w:val="bullet"/>
      <w:lvlText w:val="•"/>
      <w:lvlJc w:val="left"/>
      <w:rPr>
        <w:rFonts w:hint="default"/>
      </w:rPr>
    </w:lvl>
    <w:lvl w:ilvl="3" w:tplc="A63A7E72">
      <w:start w:val="1"/>
      <w:numFmt w:val="bullet"/>
      <w:lvlText w:val="•"/>
      <w:lvlJc w:val="left"/>
      <w:rPr>
        <w:rFonts w:hint="default"/>
      </w:rPr>
    </w:lvl>
    <w:lvl w:ilvl="4" w:tplc="4E6A9F26">
      <w:start w:val="1"/>
      <w:numFmt w:val="bullet"/>
      <w:lvlText w:val="•"/>
      <w:lvlJc w:val="left"/>
      <w:rPr>
        <w:rFonts w:hint="default"/>
      </w:rPr>
    </w:lvl>
    <w:lvl w:ilvl="5" w:tplc="1EEEF7F4">
      <w:start w:val="1"/>
      <w:numFmt w:val="bullet"/>
      <w:lvlText w:val="•"/>
      <w:lvlJc w:val="left"/>
      <w:rPr>
        <w:rFonts w:hint="default"/>
      </w:rPr>
    </w:lvl>
    <w:lvl w:ilvl="6" w:tplc="FE0A4E26">
      <w:start w:val="1"/>
      <w:numFmt w:val="bullet"/>
      <w:lvlText w:val="•"/>
      <w:lvlJc w:val="left"/>
      <w:rPr>
        <w:rFonts w:hint="default"/>
      </w:rPr>
    </w:lvl>
    <w:lvl w:ilvl="7" w:tplc="7B32C012">
      <w:start w:val="1"/>
      <w:numFmt w:val="bullet"/>
      <w:lvlText w:val="•"/>
      <w:lvlJc w:val="left"/>
      <w:rPr>
        <w:rFonts w:hint="default"/>
      </w:rPr>
    </w:lvl>
    <w:lvl w:ilvl="8" w:tplc="FC666B74">
      <w:start w:val="1"/>
      <w:numFmt w:val="bullet"/>
      <w:lvlText w:val="•"/>
      <w:lvlJc w:val="left"/>
      <w:rPr>
        <w:rFonts w:hint="default"/>
      </w:rPr>
    </w:lvl>
  </w:abstractNum>
  <w:abstractNum w:abstractNumId="53">
    <w:nsid w:val="7C9C3E2D"/>
    <w:multiLevelType w:val="hybridMultilevel"/>
    <w:tmpl w:val="349CC5C2"/>
    <w:lvl w:ilvl="0" w:tplc="33E2DCA8">
      <w:start w:val="1"/>
      <w:numFmt w:val="decimal"/>
      <w:lvlText w:val="%1"/>
      <w:lvlJc w:val="left"/>
      <w:pPr>
        <w:ind w:hanging="326"/>
        <w:jc w:val="left"/>
      </w:pPr>
      <w:rPr>
        <w:rFonts w:hint="default"/>
      </w:rPr>
    </w:lvl>
    <w:lvl w:ilvl="1" w:tplc="DDDCCE58">
      <w:numFmt w:val="none"/>
      <w:lvlText w:val=""/>
      <w:lvlJc w:val="left"/>
      <w:pPr>
        <w:tabs>
          <w:tab w:val="num" w:pos="360"/>
        </w:tabs>
      </w:pPr>
    </w:lvl>
    <w:lvl w:ilvl="2" w:tplc="BDBEA490">
      <w:start w:val="1"/>
      <w:numFmt w:val="bullet"/>
      <w:lvlText w:val="•"/>
      <w:lvlJc w:val="left"/>
      <w:rPr>
        <w:rFonts w:hint="default"/>
      </w:rPr>
    </w:lvl>
    <w:lvl w:ilvl="3" w:tplc="B0BA7896">
      <w:start w:val="1"/>
      <w:numFmt w:val="bullet"/>
      <w:lvlText w:val="•"/>
      <w:lvlJc w:val="left"/>
      <w:rPr>
        <w:rFonts w:hint="default"/>
      </w:rPr>
    </w:lvl>
    <w:lvl w:ilvl="4" w:tplc="90CA1442">
      <w:start w:val="1"/>
      <w:numFmt w:val="bullet"/>
      <w:lvlText w:val="•"/>
      <w:lvlJc w:val="left"/>
      <w:rPr>
        <w:rFonts w:hint="default"/>
      </w:rPr>
    </w:lvl>
    <w:lvl w:ilvl="5" w:tplc="9BAEE1A0">
      <w:start w:val="1"/>
      <w:numFmt w:val="bullet"/>
      <w:lvlText w:val="•"/>
      <w:lvlJc w:val="left"/>
      <w:rPr>
        <w:rFonts w:hint="default"/>
      </w:rPr>
    </w:lvl>
    <w:lvl w:ilvl="6" w:tplc="39386590">
      <w:start w:val="1"/>
      <w:numFmt w:val="bullet"/>
      <w:lvlText w:val="•"/>
      <w:lvlJc w:val="left"/>
      <w:rPr>
        <w:rFonts w:hint="default"/>
      </w:rPr>
    </w:lvl>
    <w:lvl w:ilvl="7" w:tplc="AA24AB58">
      <w:start w:val="1"/>
      <w:numFmt w:val="bullet"/>
      <w:lvlText w:val="•"/>
      <w:lvlJc w:val="left"/>
      <w:rPr>
        <w:rFonts w:hint="default"/>
      </w:rPr>
    </w:lvl>
    <w:lvl w:ilvl="8" w:tplc="D5BAFA40">
      <w:start w:val="1"/>
      <w:numFmt w:val="bullet"/>
      <w:lvlText w:val="•"/>
      <w:lvlJc w:val="left"/>
      <w:rPr>
        <w:rFonts w:hint="default"/>
      </w:rPr>
    </w:lvl>
  </w:abstractNum>
  <w:abstractNum w:abstractNumId="54">
    <w:nsid w:val="7F81556B"/>
    <w:multiLevelType w:val="hybridMultilevel"/>
    <w:tmpl w:val="7DA4843E"/>
    <w:lvl w:ilvl="0" w:tplc="C72098BC">
      <w:start w:val="5"/>
      <w:numFmt w:val="decimal"/>
      <w:lvlText w:val="%1."/>
      <w:lvlJc w:val="left"/>
      <w:pPr>
        <w:ind w:hanging="216"/>
        <w:jc w:val="left"/>
      </w:pPr>
      <w:rPr>
        <w:rFonts w:ascii="微软雅黑" w:eastAsia="微软雅黑" w:hAnsi="微软雅黑" w:hint="default"/>
        <w:w w:val="99"/>
        <w:sz w:val="20"/>
        <w:szCs w:val="20"/>
      </w:rPr>
    </w:lvl>
    <w:lvl w:ilvl="1" w:tplc="F208DDB4">
      <w:start w:val="1"/>
      <w:numFmt w:val="decimal"/>
      <w:lvlText w:val="%2."/>
      <w:lvlJc w:val="left"/>
      <w:pPr>
        <w:ind w:hanging="216"/>
        <w:jc w:val="left"/>
      </w:pPr>
      <w:rPr>
        <w:rFonts w:ascii="微软雅黑" w:eastAsia="微软雅黑" w:hAnsi="微软雅黑" w:hint="default"/>
        <w:w w:val="99"/>
        <w:sz w:val="20"/>
        <w:szCs w:val="20"/>
      </w:rPr>
    </w:lvl>
    <w:lvl w:ilvl="2" w:tplc="EBD03786">
      <w:start w:val="1"/>
      <w:numFmt w:val="bullet"/>
      <w:lvlText w:val="•"/>
      <w:lvlJc w:val="left"/>
      <w:rPr>
        <w:rFonts w:hint="default"/>
      </w:rPr>
    </w:lvl>
    <w:lvl w:ilvl="3" w:tplc="6DDC0D82">
      <w:start w:val="1"/>
      <w:numFmt w:val="bullet"/>
      <w:lvlText w:val="•"/>
      <w:lvlJc w:val="left"/>
      <w:rPr>
        <w:rFonts w:hint="default"/>
      </w:rPr>
    </w:lvl>
    <w:lvl w:ilvl="4" w:tplc="9DD20F98">
      <w:start w:val="1"/>
      <w:numFmt w:val="bullet"/>
      <w:lvlText w:val="•"/>
      <w:lvlJc w:val="left"/>
      <w:rPr>
        <w:rFonts w:hint="default"/>
      </w:rPr>
    </w:lvl>
    <w:lvl w:ilvl="5" w:tplc="8AAC643C">
      <w:start w:val="1"/>
      <w:numFmt w:val="bullet"/>
      <w:lvlText w:val="•"/>
      <w:lvlJc w:val="left"/>
      <w:rPr>
        <w:rFonts w:hint="default"/>
      </w:rPr>
    </w:lvl>
    <w:lvl w:ilvl="6" w:tplc="C27EEBBC">
      <w:start w:val="1"/>
      <w:numFmt w:val="bullet"/>
      <w:lvlText w:val="•"/>
      <w:lvlJc w:val="left"/>
      <w:rPr>
        <w:rFonts w:hint="default"/>
      </w:rPr>
    </w:lvl>
    <w:lvl w:ilvl="7" w:tplc="515A611C">
      <w:start w:val="1"/>
      <w:numFmt w:val="bullet"/>
      <w:lvlText w:val="•"/>
      <w:lvlJc w:val="left"/>
      <w:rPr>
        <w:rFonts w:hint="default"/>
      </w:rPr>
    </w:lvl>
    <w:lvl w:ilvl="8" w:tplc="EE78FF8E">
      <w:start w:val="1"/>
      <w:numFmt w:val="bullet"/>
      <w:lvlText w:val="•"/>
      <w:lvlJc w:val="left"/>
      <w:rPr>
        <w:rFonts w:hint="default"/>
      </w:rPr>
    </w:lvl>
  </w:abstractNum>
  <w:num w:numId="1">
    <w:abstractNumId w:val="3"/>
  </w:num>
  <w:num w:numId="2">
    <w:abstractNumId w:val="54"/>
  </w:num>
  <w:num w:numId="3">
    <w:abstractNumId w:val="38"/>
  </w:num>
  <w:num w:numId="4">
    <w:abstractNumId w:val="6"/>
  </w:num>
  <w:num w:numId="5">
    <w:abstractNumId w:val="47"/>
  </w:num>
  <w:num w:numId="6">
    <w:abstractNumId w:val="8"/>
  </w:num>
  <w:num w:numId="7">
    <w:abstractNumId w:val="15"/>
  </w:num>
  <w:num w:numId="8">
    <w:abstractNumId w:val="22"/>
  </w:num>
  <w:num w:numId="9">
    <w:abstractNumId w:val="18"/>
  </w:num>
  <w:num w:numId="10">
    <w:abstractNumId w:val="17"/>
  </w:num>
  <w:num w:numId="11">
    <w:abstractNumId w:val="44"/>
  </w:num>
  <w:num w:numId="12">
    <w:abstractNumId w:val="52"/>
  </w:num>
  <w:num w:numId="13">
    <w:abstractNumId w:val="39"/>
  </w:num>
  <w:num w:numId="14">
    <w:abstractNumId w:val="37"/>
  </w:num>
  <w:num w:numId="15">
    <w:abstractNumId w:val="21"/>
  </w:num>
  <w:num w:numId="16">
    <w:abstractNumId w:val="20"/>
  </w:num>
  <w:num w:numId="17">
    <w:abstractNumId w:val="9"/>
  </w:num>
  <w:num w:numId="18">
    <w:abstractNumId w:val="7"/>
  </w:num>
  <w:num w:numId="19">
    <w:abstractNumId w:val="31"/>
  </w:num>
  <w:num w:numId="20">
    <w:abstractNumId w:val="10"/>
  </w:num>
  <w:num w:numId="21">
    <w:abstractNumId w:val="26"/>
  </w:num>
  <w:num w:numId="22">
    <w:abstractNumId w:val="19"/>
  </w:num>
  <w:num w:numId="23">
    <w:abstractNumId w:val="13"/>
  </w:num>
  <w:num w:numId="24">
    <w:abstractNumId w:val="40"/>
  </w:num>
  <w:num w:numId="25">
    <w:abstractNumId w:val="16"/>
  </w:num>
  <w:num w:numId="26">
    <w:abstractNumId w:val="43"/>
  </w:num>
  <w:num w:numId="27">
    <w:abstractNumId w:val="45"/>
  </w:num>
  <w:num w:numId="28">
    <w:abstractNumId w:val="28"/>
  </w:num>
  <w:num w:numId="29">
    <w:abstractNumId w:val="24"/>
  </w:num>
  <w:num w:numId="30">
    <w:abstractNumId w:val="48"/>
  </w:num>
  <w:num w:numId="31">
    <w:abstractNumId w:val="23"/>
  </w:num>
  <w:num w:numId="32">
    <w:abstractNumId w:val="25"/>
  </w:num>
  <w:num w:numId="33">
    <w:abstractNumId w:val="1"/>
  </w:num>
  <w:num w:numId="34">
    <w:abstractNumId w:val="42"/>
  </w:num>
  <w:num w:numId="35">
    <w:abstractNumId w:val="11"/>
  </w:num>
  <w:num w:numId="36">
    <w:abstractNumId w:val="0"/>
  </w:num>
  <w:num w:numId="37">
    <w:abstractNumId w:val="32"/>
  </w:num>
  <w:num w:numId="38">
    <w:abstractNumId w:val="33"/>
  </w:num>
  <w:num w:numId="39">
    <w:abstractNumId w:val="34"/>
  </w:num>
  <w:num w:numId="40">
    <w:abstractNumId w:val="35"/>
  </w:num>
  <w:num w:numId="41">
    <w:abstractNumId w:val="41"/>
  </w:num>
  <w:num w:numId="42">
    <w:abstractNumId w:val="4"/>
  </w:num>
  <w:num w:numId="43">
    <w:abstractNumId w:val="30"/>
  </w:num>
  <w:num w:numId="44">
    <w:abstractNumId w:val="51"/>
  </w:num>
  <w:num w:numId="45">
    <w:abstractNumId w:val="14"/>
  </w:num>
  <w:num w:numId="46">
    <w:abstractNumId w:val="2"/>
  </w:num>
  <w:num w:numId="47">
    <w:abstractNumId w:val="50"/>
  </w:num>
  <w:num w:numId="48">
    <w:abstractNumId w:val="5"/>
  </w:num>
  <w:num w:numId="49">
    <w:abstractNumId w:val="27"/>
  </w:num>
  <w:num w:numId="50">
    <w:abstractNumId w:val="49"/>
  </w:num>
  <w:num w:numId="51">
    <w:abstractNumId w:val="46"/>
  </w:num>
  <w:num w:numId="52">
    <w:abstractNumId w:val="36"/>
  </w:num>
  <w:num w:numId="53">
    <w:abstractNumId w:val="29"/>
  </w:num>
  <w:num w:numId="54">
    <w:abstractNumId w:val="53"/>
  </w:num>
  <w:num w:numId="55">
    <w:abstractNumId w:val="12"/>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trackRevisions/>
  <w:defaultTabStop w:val="720"/>
  <w:evenAndOddHeaders/>
  <w:drawingGridHorizontalSpacing w:val="110"/>
  <w:displayHorizontalDrawingGridEvery w:val="2"/>
  <w:characterSpacingControl w:val="doNotCompress"/>
  <w:hdrShapeDefaults>
    <o:shapedefaults v:ext="edit" spidmax="55298"/>
    <o:shapelayout v:ext="edit">
      <o:idmap v:ext="edit" data="1"/>
    </o:shapelayout>
  </w:hdrShapeDefaults>
  <w:footnotePr>
    <w:footnote w:id="0"/>
    <w:footnote w:id="1"/>
  </w:footnotePr>
  <w:endnotePr>
    <w:endnote w:id="0"/>
    <w:endnote w:id="1"/>
  </w:endnotePr>
  <w:compat>
    <w:ulTrailSpace/>
    <w:useFELayout/>
  </w:compat>
  <w:rsids>
    <w:rsidRoot w:val="00D032B6"/>
    <w:rsid w:val="00002EC5"/>
    <w:rsid w:val="00015B9A"/>
    <w:rsid w:val="000226A4"/>
    <w:rsid w:val="00035F6E"/>
    <w:rsid w:val="00037A5F"/>
    <w:rsid w:val="000B1640"/>
    <w:rsid w:val="000B7B9A"/>
    <w:rsid w:val="000C2110"/>
    <w:rsid w:val="000D2672"/>
    <w:rsid w:val="000E1E20"/>
    <w:rsid w:val="00114442"/>
    <w:rsid w:val="0014043C"/>
    <w:rsid w:val="001702FB"/>
    <w:rsid w:val="00172DC5"/>
    <w:rsid w:val="001A3799"/>
    <w:rsid w:val="001C30F9"/>
    <w:rsid w:val="001C4311"/>
    <w:rsid w:val="001D1414"/>
    <w:rsid w:val="001D6541"/>
    <w:rsid w:val="0022489B"/>
    <w:rsid w:val="002341ED"/>
    <w:rsid w:val="002B308A"/>
    <w:rsid w:val="002B5704"/>
    <w:rsid w:val="002C402A"/>
    <w:rsid w:val="002F1F3B"/>
    <w:rsid w:val="00314FE1"/>
    <w:rsid w:val="00362415"/>
    <w:rsid w:val="00364D88"/>
    <w:rsid w:val="003A108A"/>
    <w:rsid w:val="003A53D3"/>
    <w:rsid w:val="003B1A8D"/>
    <w:rsid w:val="003C0EDC"/>
    <w:rsid w:val="003D0CF8"/>
    <w:rsid w:val="0041732E"/>
    <w:rsid w:val="00433434"/>
    <w:rsid w:val="00437F9C"/>
    <w:rsid w:val="00453C01"/>
    <w:rsid w:val="004545D9"/>
    <w:rsid w:val="0046768F"/>
    <w:rsid w:val="00467B6F"/>
    <w:rsid w:val="004F269D"/>
    <w:rsid w:val="0052597A"/>
    <w:rsid w:val="0054796E"/>
    <w:rsid w:val="00547CB1"/>
    <w:rsid w:val="00566B8F"/>
    <w:rsid w:val="005F104E"/>
    <w:rsid w:val="005F4B1E"/>
    <w:rsid w:val="00606508"/>
    <w:rsid w:val="00611893"/>
    <w:rsid w:val="00614221"/>
    <w:rsid w:val="00620DD5"/>
    <w:rsid w:val="00631B59"/>
    <w:rsid w:val="00667156"/>
    <w:rsid w:val="006733B7"/>
    <w:rsid w:val="00694E3E"/>
    <w:rsid w:val="006D050C"/>
    <w:rsid w:val="006E6B03"/>
    <w:rsid w:val="007040B5"/>
    <w:rsid w:val="007205AB"/>
    <w:rsid w:val="0072544B"/>
    <w:rsid w:val="00755B5B"/>
    <w:rsid w:val="007D32A8"/>
    <w:rsid w:val="007E39E5"/>
    <w:rsid w:val="00801E25"/>
    <w:rsid w:val="008033B5"/>
    <w:rsid w:val="00804496"/>
    <w:rsid w:val="00810FFA"/>
    <w:rsid w:val="008538AE"/>
    <w:rsid w:val="00857391"/>
    <w:rsid w:val="00967D1C"/>
    <w:rsid w:val="00A23879"/>
    <w:rsid w:val="00AC3815"/>
    <w:rsid w:val="00B26BCC"/>
    <w:rsid w:val="00B4056C"/>
    <w:rsid w:val="00B472F9"/>
    <w:rsid w:val="00B55111"/>
    <w:rsid w:val="00B72A93"/>
    <w:rsid w:val="00BB60CB"/>
    <w:rsid w:val="00BC2808"/>
    <w:rsid w:val="00BD5AFE"/>
    <w:rsid w:val="00BE1461"/>
    <w:rsid w:val="00C05935"/>
    <w:rsid w:val="00C27CBB"/>
    <w:rsid w:val="00C442E8"/>
    <w:rsid w:val="00C4605C"/>
    <w:rsid w:val="00C87286"/>
    <w:rsid w:val="00CD1C26"/>
    <w:rsid w:val="00CD57FD"/>
    <w:rsid w:val="00CE1517"/>
    <w:rsid w:val="00CF263B"/>
    <w:rsid w:val="00D032B6"/>
    <w:rsid w:val="00D11196"/>
    <w:rsid w:val="00D12C08"/>
    <w:rsid w:val="00D419F2"/>
    <w:rsid w:val="00DB5D76"/>
    <w:rsid w:val="00DB7FF2"/>
    <w:rsid w:val="00DE2911"/>
    <w:rsid w:val="00DF1A9B"/>
    <w:rsid w:val="00E06BA1"/>
    <w:rsid w:val="00E216C0"/>
    <w:rsid w:val="00E23632"/>
    <w:rsid w:val="00E26945"/>
    <w:rsid w:val="00E35167"/>
    <w:rsid w:val="00E43BC9"/>
    <w:rsid w:val="00E518F5"/>
    <w:rsid w:val="00EA2EB2"/>
    <w:rsid w:val="00EB280B"/>
    <w:rsid w:val="00F15FE0"/>
    <w:rsid w:val="00F91575"/>
    <w:rsid w:val="00FE7E4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2,3,4,47"/>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032B6"/>
  </w:style>
  <w:style w:type="paragraph" w:styleId="Heading1">
    <w:name w:val="heading 1"/>
    <w:basedOn w:val="Normal"/>
    <w:uiPriority w:val="1"/>
    <w:qFormat/>
    <w:rsid w:val="00D032B6"/>
    <w:pPr>
      <w:ind w:left="807"/>
      <w:outlineLvl w:val="0"/>
    </w:pPr>
    <w:rPr>
      <w:rFonts w:ascii="Arial" w:eastAsia="Arial" w:hAnsi="Arial"/>
      <w:sz w:val="40"/>
      <w:szCs w:val="40"/>
    </w:rPr>
  </w:style>
  <w:style w:type="paragraph" w:styleId="Heading2">
    <w:name w:val="heading 2"/>
    <w:basedOn w:val="Normal"/>
    <w:uiPriority w:val="1"/>
    <w:qFormat/>
    <w:rsid w:val="00D032B6"/>
    <w:pPr>
      <w:ind w:left="113"/>
      <w:outlineLvl w:val="1"/>
    </w:pPr>
    <w:rPr>
      <w:rFonts w:ascii="微软雅黑" w:eastAsia="微软雅黑" w:hAnsi="微软雅黑"/>
      <w:sz w:val="36"/>
      <w:szCs w:val="36"/>
    </w:rPr>
  </w:style>
  <w:style w:type="paragraph" w:styleId="Heading3">
    <w:name w:val="heading 3"/>
    <w:basedOn w:val="Normal"/>
    <w:uiPriority w:val="1"/>
    <w:qFormat/>
    <w:rsid w:val="00D032B6"/>
    <w:pPr>
      <w:ind w:left="433"/>
      <w:outlineLvl w:val="2"/>
    </w:pPr>
    <w:rPr>
      <w:rFonts w:ascii="微软雅黑" w:eastAsia="微软雅黑" w:hAnsi="微软雅黑"/>
      <w:sz w:val="28"/>
      <w:szCs w:val="28"/>
    </w:rPr>
  </w:style>
  <w:style w:type="paragraph" w:styleId="Heading4">
    <w:name w:val="heading 4"/>
    <w:basedOn w:val="Normal"/>
    <w:uiPriority w:val="1"/>
    <w:qFormat/>
    <w:rsid w:val="00D032B6"/>
    <w:pPr>
      <w:ind w:left="433"/>
      <w:outlineLvl w:val="3"/>
    </w:pPr>
    <w:rPr>
      <w:rFonts w:ascii="微软雅黑" w:eastAsia="微软雅黑" w:hAnsi="微软雅黑"/>
      <w:sz w:val="24"/>
      <w:szCs w:val="24"/>
    </w:rPr>
  </w:style>
  <w:style w:type="paragraph" w:styleId="Heading5">
    <w:name w:val="heading 5"/>
    <w:basedOn w:val="Normal"/>
    <w:uiPriority w:val="1"/>
    <w:qFormat/>
    <w:rsid w:val="00D032B6"/>
    <w:pPr>
      <w:ind w:left="1180"/>
      <w:outlineLvl w:val="4"/>
    </w:pPr>
    <w:rPr>
      <w:rFonts w:ascii="宋体" w:eastAsia="宋体" w:hAnsi="宋体"/>
    </w:rPr>
  </w:style>
  <w:style w:type="paragraph" w:styleId="Heading6">
    <w:name w:val="heading 6"/>
    <w:basedOn w:val="Normal"/>
    <w:next w:val="Normal"/>
    <w:link w:val="Heading6Char"/>
    <w:uiPriority w:val="1"/>
    <w:unhideWhenUsed/>
    <w:qFormat/>
    <w:rsid w:val="000B7B9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link w:val="Heading7Char"/>
    <w:uiPriority w:val="1"/>
    <w:qFormat/>
    <w:rsid w:val="000B7B9A"/>
    <w:pPr>
      <w:outlineLvl w:val="6"/>
    </w:pPr>
    <w:rPr>
      <w:rFonts w:ascii="宋体" w:eastAsia="宋体" w:hAnsi="宋体"/>
      <w:sz w:val="29"/>
      <w:szCs w:val="29"/>
    </w:rPr>
  </w:style>
  <w:style w:type="paragraph" w:styleId="Heading8">
    <w:name w:val="heading 8"/>
    <w:basedOn w:val="Normal"/>
    <w:next w:val="Normal"/>
    <w:link w:val="Heading8Char"/>
    <w:uiPriority w:val="1"/>
    <w:unhideWhenUsed/>
    <w:qFormat/>
    <w:rsid w:val="000B7B9A"/>
    <w:pPr>
      <w:keepNext/>
      <w:keepLines/>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1"/>
    <w:unhideWhenUsed/>
    <w:qFormat/>
    <w:rsid w:val="000B7B9A"/>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D032B6"/>
    <w:pPr>
      <w:ind w:left="2185"/>
    </w:pPr>
    <w:rPr>
      <w:rFonts w:ascii="微软雅黑" w:eastAsia="微软雅黑" w:hAnsi="微软雅黑"/>
      <w:sz w:val="20"/>
      <w:szCs w:val="20"/>
    </w:rPr>
  </w:style>
  <w:style w:type="paragraph" w:styleId="TOC2">
    <w:name w:val="toc 2"/>
    <w:basedOn w:val="Normal"/>
    <w:uiPriority w:val="1"/>
    <w:qFormat/>
    <w:rsid w:val="00D032B6"/>
    <w:pPr>
      <w:ind w:left="2785"/>
    </w:pPr>
    <w:rPr>
      <w:rFonts w:ascii="微软雅黑" w:eastAsia="微软雅黑" w:hAnsi="微软雅黑"/>
      <w:sz w:val="20"/>
      <w:szCs w:val="20"/>
    </w:rPr>
  </w:style>
  <w:style w:type="paragraph" w:styleId="BodyText">
    <w:name w:val="Body Text"/>
    <w:basedOn w:val="Normal"/>
    <w:uiPriority w:val="1"/>
    <w:qFormat/>
    <w:rsid w:val="00D032B6"/>
    <w:pPr>
      <w:ind w:left="933"/>
    </w:pPr>
    <w:rPr>
      <w:rFonts w:ascii="微软雅黑" w:eastAsia="微软雅黑" w:hAnsi="微软雅黑"/>
      <w:sz w:val="20"/>
      <w:szCs w:val="20"/>
    </w:rPr>
  </w:style>
  <w:style w:type="paragraph" w:styleId="ListParagraph">
    <w:name w:val="List Paragraph"/>
    <w:basedOn w:val="Normal"/>
    <w:uiPriority w:val="1"/>
    <w:qFormat/>
    <w:rsid w:val="00D032B6"/>
  </w:style>
  <w:style w:type="paragraph" w:customStyle="1" w:styleId="TableParagraph">
    <w:name w:val="Table Paragraph"/>
    <w:basedOn w:val="Normal"/>
    <w:uiPriority w:val="1"/>
    <w:qFormat/>
    <w:rsid w:val="00D032B6"/>
  </w:style>
  <w:style w:type="paragraph" w:styleId="DocumentMap">
    <w:name w:val="Document Map"/>
    <w:basedOn w:val="Normal"/>
    <w:link w:val="DocumentMapChar"/>
    <w:uiPriority w:val="99"/>
    <w:semiHidden/>
    <w:unhideWhenUsed/>
    <w:rsid w:val="0022489B"/>
    <w:rPr>
      <w:rFonts w:ascii="Tahoma" w:hAnsi="Tahoma" w:cs="Tahoma"/>
      <w:sz w:val="16"/>
      <w:szCs w:val="16"/>
    </w:rPr>
  </w:style>
  <w:style w:type="character" w:customStyle="1" w:styleId="DocumentMapChar">
    <w:name w:val="Document Map Char"/>
    <w:basedOn w:val="DefaultParagraphFont"/>
    <w:link w:val="DocumentMap"/>
    <w:uiPriority w:val="99"/>
    <w:semiHidden/>
    <w:rsid w:val="0022489B"/>
    <w:rPr>
      <w:rFonts w:ascii="Tahoma" w:hAnsi="Tahoma" w:cs="Tahoma"/>
      <w:sz w:val="16"/>
      <w:szCs w:val="16"/>
    </w:rPr>
  </w:style>
  <w:style w:type="paragraph" w:styleId="BalloonText">
    <w:name w:val="Balloon Text"/>
    <w:basedOn w:val="Normal"/>
    <w:link w:val="BalloonTextChar"/>
    <w:uiPriority w:val="99"/>
    <w:semiHidden/>
    <w:unhideWhenUsed/>
    <w:rsid w:val="0022489B"/>
    <w:rPr>
      <w:sz w:val="16"/>
      <w:szCs w:val="16"/>
    </w:rPr>
  </w:style>
  <w:style w:type="character" w:customStyle="1" w:styleId="BalloonTextChar">
    <w:name w:val="Balloon Text Char"/>
    <w:basedOn w:val="DefaultParagraphFont"/>
    <w:link w:val="BalloonText"/>
    <w:uiPriority w:val="99"/>
    <w:semiHidden/>
    <w:rsid w:val="0022489B"/>
    <w:rPr>
      <w:sz w:val="16"/>
      <w:szCs w:val="16"/>
    </w:rPr>
  </w:style>
  <w:style w:type="character" w:styleId="Hyperlink">
    <w:name w:val="Hyperlink"/>
    <w:basedOn w:val="DefaultParagraphFont"/>
    <w:uiPriority w:val="99"/>
    <w:unhideWhenUsed/>
    <w:rsid w:val="00015B9A"/>
    <w:rPr>
      <w:color w:val="0000FF"/>
      <w:u w:val="single"/>
    </w:rPr>
  </w:style>
  <w:style w:type="character" w:customStyle="1" w:styleId="Heading6Char">
    <w:name w:val="Heading 6 Char"/>
    <w:basedOn w:val="DefaultParagraphFont"/>
    <w:link w:val="Heading6"/>
    <w:uiPriority w:val="9"/>
    <w:semiHidden/>
    <w:rsid w:val="000B7B9A"/>
    <w:rPr>
      <w:rFonts w:asciiTheme="majorHAnsi" w:eastAsiaTheme="majorEastAsia" w:hAnsiTheme="majorHAnsi" w:cstheme="majorBidi"/>
      <w:b/>
      <w:bCs/>
      <w:sz w:val="24"/>
      <w:szCs w:val="24"/>
    </w:rPr>
  </w:style>
  <w:style w:type="character" w:customStyle="1" w:styleId="Heading8Char">
    <w:name w:val="Heading 8 Char"/>
    <w:basedOn w:val="DefaultParagraphFont"/>
    <w:link w:val="Heading8"/>
    <w:uiPriority w:val="9"/>
    <w:semiHidden/>
    <w:rsid w:val="000B7B9A"/>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0B7B9A"/>
    <w:rPr>
      <w:rFonts w:asciiTheme="majorHAnsi" w:eastAsiaTheme="majorEastAsia" w:hAnsiTheme="majorHAnsi" w:cstheme="majorBidi"/>
      <w:sz w:val="21"/>
      <w:szCs w:val="21"/>
    </w:rPr>
  </w:style>
  <w:style w:type="character" w:customStyle="1" w:styleId="Heading7Char">
    <w:name w:val="Heading 7 Char"/>
    <w:basedOn w:val="DefaultParagraphFont"/>
    <w:link w:val="Heading7"/>
    <w:uiPriority w:val="1"/>
    <w:rsid w:val="000B7B9A"/>
    <w:rPr>
      <w:rFonts w:ascii="宋体" w:eastAsia="宋体" w:hAnsi="宋体"/>
      <w:sz w:val="29"/>
      <w:szCs w:val="29"/>
    </w:rPr>
  </w:style>
  <w:style w:type="paragraph" w:styleId="TOC3">
    <w:name w:val="toc 3"/>
    <w:basedOn w:val="Normal"/>
    <w:uiPriority w:val="1"/>
    <w:qFormat/>
    <w:rsid w:val="000B7B9A"/>
    <w:pPr>
      <w:ind w:left="2785"/>
    </w:pPr>
    <w:rPr>
      <w:rFonts w:ascii="Microsoft JhengHei" w:eastAsia="Microsoft JhengHei" w:hAnsi="Microsoft JhengHei"/>
      <w:sz w:val="20"/>
      <w:szCs w:val="20"/>
    </w:rPr>
  </w:style>
  <w:style w:type="character" w:styleId="FollowedHyperlink">
    <w:name w:val="FollowedHyperlink"/>
    <w:basedOn w:val="DefaultParagraphFont"/>
    <w:uiPriority w:val="99"/>
    <w:semiHidden/>
    <w:unhideWhenUsed/>
    <w:rsid w:val="000B7B9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image" Target="media/image9.jpeg"/><Relationship Id="rId42" Type="http://schemas.openxmlformats.org/officeDocument/2006/relationships/image" Target="media/image24.png"/><Relationship Id="rId63" Type="http://schemas.openxmlformats.org/officeDocument/2006/relationships/image" Target="media/image38.jpeg"/><Relationship Id="rId84" Type="http://schemas.openxmlformats.org/officeDocument/2006/relationships/image" Target="media/image53.jpeg"/><Relationship Id="rId138" Type="http://schemas.openxmlformats.org/officeDocument/2006/relationships/header" Target="header38.xml"/><Relationship Id="rId159" Type="http://schemas.openxmlformats.org/officeDocument/2006/relationships/header" Target="header42.xml"/><Relationship Id="rId170" Type="http://schemas.openxmlformats.org/officeDocument/2006/relationships/header" Target="header47.xml"/><Relationship Id="rId191" Type="http://schemas.openxmlformats.org/officeDocument/2006/relationships/image" Target="media/image134.png"/><Relationship Id="rId205" Type="http://schemas.openxmlformats.org/officeDocument/2006/relationships/hyperlink" Target="mailto:contact@sequoiadb.com" TargetMode="External"/><Relationship Id="rId226" Type="http://schemas.openxmlformats.org/officeDocument/2006/relationships/header" Target="header59.xml"/><Relationship Id="rId107" Type="http://schemas.openxmlformats.org/officeDocument/2006/relationships/image" Target="media/image71.jpeg"/><Relationship Id="rId11" Type="http://schemas.openxmlformats.org/officeDocument/2006/relationships/image" Target="media/image1.jpeg"/><Relationship Id="rId32" Type="http://schemas.openxmlformats.org/officeDocument/2006/relationships/image" Target="media/image17.jpeg"/><Relationship Id="rId53" Type="http://schemas.openxmlformats.org/officeDocument/2006/relationships/image" Target="media/image31.jpeg"/><Relationship Id="rId74" Type="http://schemas.openxmlformats.org/officeDocument/2006/relationships/image" Target="media/image46.jpeg"/><Relationship Id="rId128" Type="http://schemas.openxmlformats.org/officeDocument/2006/relationships/image" Target="media/image85.jpeg"/><Relationship Id="rId149" Type="http://schemas.openxmlformats.org/officeDocument/2006/relationships/image" Target="media/image102.jpeg"/><Relationship Id="rId5" Type="http://schemas.openxmlformats.org/officeDocument/2006/relationships/footnotes" Target="footnotes.xml"/><Relationship Id="rId95" Type="http://schemas.openxmlformats.org/officeDocument/2006/relationships/image" Target="media/image61.jpeg"/><Relationship Id="rId160" Type="http://schemas.openxmlformats.org/officeDocument/2006/relationships/image" Target="media/image109.jpeg"/><Relationship Id="rId181" Type="http://schemas.openxmlformats.org/officeDocument/2006/relationships/image" Target="media/image124.png"/><Relationship Id="rId216" Type="http://schemas.openxmlformats.org/officeDocument/2006/relationships/hyperlink" Target="http://www.sequoiadb.com/" TargetMode="External"/><Relationship Id="rId22" Type="http://schemas.openxmlformats.org/officeDocument/2006/relationships/image" Target="media/image10.png"/><Relationship Id="rId43" Type="http://schemas.openxmlformats.org/officeDocument/2006/relationships/header" Target="header11.xml"/><Relationship Id="rId64" Type="http://schemas.openxmlformats.org/officeDocument/2006/relationships/header" Target="header17.xml"/><Relationship Id="rId118" Type="http://schemas.openxmlformats.org/officeDocument/2006/relationships/image" Target="media/image79.jpeg"/><Relationship Id="rId139" Type="http://schemas.openxmlformats.org/officeDocument/2006/relationships/image" Target="media/image92.jpeg"/><Relationship Id="rId80" Type="http://schemas.openxmlformats.org/officeDocument/2006/relationships/header" Target="header22.xml"/><Relationship Id="rId85" Type="http://schemas.openxmlformats.org/officeDocument/2006/relationships/image" Target="media/image54.jpeg"/><Relationship Id="rId150" Type="http://schemas.openxmlformats.org/officeDocument/2006/relationships/header" Target="header39.xml"/><Relationship Id="rId155" Type="http://schemas.openxmlformats.org/officeDocument/2006/relationships/image" Target="media/image106.jpeg"/><Relationship Id="rId171" Type="http://schemas.openxmlformats.org/officeDocument/2006/relationships/image" Target="media/image115.jpeg"/><Relationship Id="rId176" Type="http://schemas.openxmlformats.org/officeDocument/2006/relationships/image" Target="media/image119.png"/><Relationship Id="rId192" Type="http://schemas.openxmlformats.org/officeDocument/2006/relationships/image" Target="media/image135.png"/><Relationship Id="rId197" Type="http://schemas.openxmlformats.org/officeDocument/2006/relationships/image" Target="media/image140.png"/><Relationship Id="rId206" Type="http://schemas.openxmlformats.org/officeDocument/2006/relationships/image" Target="media/image143.jpeg"/><Relationship Id="rId227" Type="http://schemas.openxmlformats.org/officeDocument/2006/relationships/header" Target="header60.xml"/><Relationship Id="rId201" Type="http://schemas.openxmlformats.org/officeDocument/2006/relationships/header" Target="header49.xml"/><Relationship Id="rId222" Type="http://schemas.openxmlformats.org/officeDocument/2006/relationships/hyperlink" Target="http://www.sequoiadb.com/" TargetMode="External"/><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image" Target="media/image18.jpeg"/><Relationship Id="rId38" Type="http://schemas.openxmlformats.org/officeDocument/2006/relationships/image" Target="media/image21.jpeg"/><Relationship Id="rId59" Type="http://schemas.openxmlformats.org/officeDocument/2006/relationships/header" Target="header16.xml"/><Relationship Id="rId103" Type="http://schemas.openxmlformats.org/officeDocument/2006/relationships/image" Target="media/image68.jpeg"/><Relationship Id="rId108" Type="http://schemas.openxmlformats.org/officeDocument/2006/relationships/header" Target="header28.xml"/><Relationship Id="rId124" Type="http://schemas.openxmlformats.org/officeDocument/2006/relationships/header" Target="header32.xml"/><Relationship Id="rId129" Type="http://schemas.openxmlformats.org/officeDocument/2006/relationships/image" Target="media/image86.png"/><Relationship Id="rId54" Type="http://schemas.openxmlformats.org/officeDocument/2006/relationships/header" Target="header14.xml"/><Relationship Id="rId70" Type="http://schemas.openxmlformats.org/officeDocument/2006/relationships/image" Target="media/image42.jpeg"/><Relationship Id="rId75" Type="http://schemas.openxmlformats.org/officeDocument/2006/relationships/header" Target="header20.xml"/><Relationship Id="rId91" Type="http://schemas.openxmlformats.org/officeDocument/2006/relationships/image" Target="media/image59.jpeg"/><Relationship Id="rId96" Type="http://schemas.openxmlformats.org/officeDocument/2006/relationships/image" Target="media/image62.jpeg"/><Relationship Id="rId140" Type="http://schemas.openxmlformats.org/officeDocument/2006/relationships/image" Target="media/image93.jpeg"/><Relationship Id="rId145" Type="http://schemas.openxmlformats.org/officeDocument/2006/relationships/image" Target="media/image98.jpeg"/><Relationship Id="rId161" Type="http://schemas.openxmlformats.org/officeDocument/2006/relationships/image" Target="media/image110.jpeg"/><Relationship Id="rId166" Type="http://schemas.openxmlformats.org/officeDocument/2006/relationships/image" Target="media/image113.png"/><Relationship Id="rId182" Type="http://schemas.openxmlformats.org/officeDocument/2006/relationships/image" Target="media/image125.png"/><Relationship Id="rId187" Type="http://schemas.openxmlformats.org/officeDocument/2006/relationships/image" Target="media/image130.png"/><Relationship Id="rId217" Type="http://schemas.openxmlformats.org/officeDocument/2006/relationships/image" Target="media/image145.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developer.mozilla.org//en-US/docs/Web/JavaScript/Language_Resources" TargetMode="External"/><Relationship Id="rId233" Type="http://schemas.openxmlformats.org/officeDocument/2006/relationships/header" Target="header66.xml"/><Relationship Id="rId23" Type="http://schemas.openxmlformats.org/officeDocument/2006/relationships/header" Target="header7.xml"/><Relationship Id="rId28" Type="http://schemas.openxmlformats.org/officeDocument/2006/relationships/image" Target="media/image13.jpeg"/><Relationship Id="rId49" Type="http://schemas.openxmlformats.org/officeDocument/2006/relationships/image" Target="media/image28.jpeg"/><Relationship Id="rId114" Type="http://schemas.openxmlformats.org/officeDocument/2006/relationships/header" Target="header30.xml"/><Relationship Id="rId119" Type="http://schemas.openxmlformats.org/officeDocument/2006/relationships/header" Target="header31.xml"/><Relationship Id="rId44" Type="http://schemas.openxmlformats.org/officeDocument/2006/relationships/header" Target="header12.xml"/><Relationship Id="rId60" Type="http://schemas.openxmlformats.org/officeDocument/2006/relationships/image" Target="media/image35.jpeg"/><Relationship Id="rId65" Type="http://schemas.openxmlformats.org/officeDocument/2006/relationships/image" Target="media/image39.jpeg"/><Relationship Id="rId81" Type="http://schemas.openxmlformats.org/officeDocument/2006/relationships/image" Target="media/image50.jpeg"/><Relationship Id="rId86" Type="http://schemas.openxmlformats.org/officeDocument/2006/relationships/image" Target="media/image55.jpeg"/><Relationship Id="rId130" Type="http://schemas.openxmlformats.org/officeDocument/2006/relationships/image" Target="media/image87.png"/><Relationship Id="rId135" Type="http://schemas.openxmlformats.org/officeDocument/2006/relationships/header" Target="header36.xml"/><Relationship Id="rId151" Type="http://schemas.openxmlformats.org/officeDocument/2006/relationships/header" Target="header40.xml"/><Relationship Id="rId156" Type="http://schemas.openxmlformats.org/officeDocument/2006/relationships/header" Target="header41.xml"/><Relationship Id="rId177" Type="http://schemas.openxmlformats.org/officeDocument/2006/relationships/image" Target="media/image120.png"/><Relationship Id="rId198" Type="http://schemas.openxmlformats.org/officeDocument/2006/relationships/image" Target="media/image141.png"/><Relationship Id="rId172" Type="http://schemas.openxmlformats.org/officeDocument/2006/relationships/image" Target="media/image116.jpeg"/><Relationship Id="rId193" Type="http://schemas.openxmlformats.org/officeDocument/2006/relationships/image" Target="media/image136.png"/><Relationship Id="rId202" Type="http://schemas.openxmlformats.org/officeDocument/2006/relationships/header" Target="header50.xml"/><Relationship Id="rId207" Type="http://schemas.openxmlformats.org/officeDocument/2006/relationships/header" Target="header52.xml"/><Relationship Id="rId223" Type="http://schemas.openxmlformats.org/officeDocument/2006/relationships/header" Target="header56.xml"/><Relationship Id="rId228" Type="http://schemas.openxmlformats.org/officeDocument/2006/relationships/header" Target="header61.xml"/><Relationship Id="rId13" Type="http://schemas.openxmlformats.org/officeDocument/2006/relationships/header" Target="header5.xml"/><Relationship Id="rId18" Type="http://schemas.openxmlformats.org/officeDocument/2006/relationships/image" Target="media/image6.jpeg"/><Relationship Id="rId39" Type="http://schemas.openxmlformats.org/officeDocument/2006/relationships/image" Target="media/image22.jpeg"/><Relationship Id="rId109" Type="http://schemas.openxmlformats.org/officeDocument/2006/relationships/header" Target="header29.xml"/><Relationship Id="rId34" Type="http://schemas.openxmlformats.org/officeDocument/2006/relationships/image" Target="media/image19.jpeg"/><Relationship Id="rId50" Type="http://schemas.openxmlformats.org/officeDocument/2006/relationships/image" Target="media/image29.jpeg"/><Relationship Id="rId55" Type="http://schemas.openxmlformats.org/officeDocument/2006/relationships/header" Target="header15.xml"/><Relationship Id="rId76" Type="http://schemas.openxmlformats.org/officeDocument/2006/relationships/image" Target="media/image47.jpeg"/><Relationship Id="rId97" Type="http://schemas.openxmlformats.org/officeDocument/2006/relationships/image" Target="media/image63.jpeg"/><Relationship Id="rId104" Type="http://schemas.openxmlformats.org/officeDocument/2006/relationships/image" Target="media/image69.jpeg"/><Relationship Id="rId120" Type="http://schemas.openxmlformats.org/officeDocument/2006/relationships/image" Target="media/image80.jpeg"/><Relationship Id="rId125" Type="http://schemas.openxmlformats.org/officeDocument/2006/relationships/image" Target="media/image84.png"/><Relationship Id="rId141" Type="http://schemas.openxmlformats.org/officeDocument/2006/relationships/image" Target="media/image94.jpeg"/><Relationship Id="rId146" Type="http://schemas.openxmlformats.org/officeDocument/2006/relationships/image" Target="media/image99.jpeg"/><Relationship Id="rId167" Type="http://schemas.openxmlformats.org/officeDocument/2006/relationships/header" Target="header45.xml"/><Relationship Id="rId188" Type="http://schemas.openxmlformats.org/officeDocument/2006/relationships/image" Target="media/image131.png"/><Relationship Id="rId7" Type="http://schemas.openxmlformats.org/officeDocument/2006/relationships/header" Target="header1.xml"/><Relationship Id="rId71" Type="http://schemas.openxmlformats.org/officeDocument/2006/relationships/image" Target="media/image43.jpeg"/><Relationship Id="rId92" Type="http://schemas.openxmlformats.org/officeDocument/2006/relationships/header" Target="header24.xml"/><Relationship Id="rId162" Type="http://schemas.openxmlformats.org/officeDocument/2006/relationships/image" Target="media/image111.jpeg"/><Relationship Id="rId183" Type="http://schemas.openxmlformats.org/officeDocument/2006/relationships/image" Target="media/image126.png"/><Relationship Id="rId213" Type="http://schemas.openxmlformats.org/officeDocument/2006/relationships/hyperlink" Target="http://www.sequoiadb.com/" TargetMode="External"/><Relationship Id="rId218" Type="http://schemas.openxmlformats.org/officeDocument/2006/relationships/hyperlink" Target="http://www.sequoiadb.com/" TargetMode="External"/><Relationship Id="rId234" Type="http://schemas.openxmlformats.org/officeDocument/2006/relationships/header" Target="header67.xml"/><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eader" Target="header8.xml"/><Relationship Id="rId40" Type="http://schemas.openxmlformats.org/officeDocument/2006/relationships/image" Target="media/image23.jpeg"/><Relationship Id="rId45" Type="http://schemas.openxmlformats.org/officeDocument/2006/relationships/hyperlink" Target="http://192.168.10.10:8000" TargetMode="External"/><Relationship Id="rId66" Type="http://schemas.openxmlformats.org/officeDocument/2006/relationships/image" Target="media/image40.jpeg"/><Relationship Id="rId87" Type="http://schemas.openxmlformats.org/officeDocument/2006/relationships/image" Target="media/image56.jpeg"/><Relationship Id="rId110" Type="http://schemas.openxmlformats.org/officeDocument/2006/relationships/image" Target="media/image72.jpeg"/><Relationship Id="rId115" Type="http://schemas.openxmlformats.org/officeDocument/2006/relationships/image" Target="media/image76.jpeg"/><Relationship Id="rId131" Type="http://schemas.openxmlformats.org/officeDocument/2006/relationships/image" Target="media/image88.jpeg"/><Relationship Id="rId136" Type="http://schemas.openxmlformats.org/officeDocument/2006/relationships/image" Target="media/image91.jpeg"/><Relationship Id="rId157" Type="http://schemas.openxmlformats.org/officeDocument/2006/relationships/image" Target="media/image107.jpeg"/><Relationship Id="rId178" Type="http://schemas.openxmlformats.org/officeDocument/2006/relationships/image" Target="media/image121.png"/><Relationship Id="rId61" Type="http://schemas.openxmlformats.org/officeDocument/2006/relationships/image" Target="media/image36.jpeg"/><Relationship Id="rId82" Type="http://schemas.openxmlformats.org/officeDocument/2006/relationships/image" Target="media/image51.jpeg"/><Relationship Id="rId152" Type="http://schemas.openxmlformats.org/officeDocument/2006/relationships/image" Target="media/image103.jpeg"/><Relationship Id="rId173" Type="http://schemas.openxmlformats.org/officeDocument/2006/relationships/image" Target="media/image117.jpeg"/><Relationship Id="rId194" Type="http://schemas.openxmlformats.org/officeDocument/2006/relationships/image" Target="media/image137.png"/><Relationship Id="rId199" Type="http://schemas.openxmlformats.org/officeDocument/2006/relationships/image" Target="media/image142.png"/><Relationship Id="rId203" Type="http://schemas.openxmlformats.org/officeDocument/2006/relationships/header" Target="header51.xml"/><Relationship Id="rId208" Type="http://schemas.openxmlformats.org/officeDocument/2006/relationships/header" Target="header53.xml"/><Relationship Id="rId229" Type="http://schemas.openxmlformats.org/officeDocument/2006/relationships/header" Target="header62.xml"/><Relationship Id="rId19" Type="http://schemas.openxmlformats.org/officeDocument/2006/relationships/image" Target="media/image7.jpeg"/><Relationship Id="rId224" Type="http://schemas.openxmlformats.org/officeDocument/2006/relationships/header" Target="header57.xml"/><Relationship Id="rId14" Type="http://schemas.openxmlformats.org/officeDocument/2006/relationships/header" Target="header6.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2.jpeg"/><Relationship Id="rId77" Type="http://schemas.openxmlformats.org/officeDocument/2006/relationships/image" Target="media/image48.jpeg"/><Relationship Id="rId100" Type="http://schemas.openxmlformats.org/officeDocument/2006/relationships/image" Target="media/image66.jpeg"/><Relationship Id="rId105" Type="http://schemas.openxmlformats.org/officeDocument/2006/relationships/image" Target="media/image70.jpeg"/><Relationship Id="rId126" Type="http://schemas.openxmlformats.org/officeDocument/2006/relationships/header" Target="header33.xml"/><Relationship Id="rId147" Type="http://schemas.openxmlformats.org/officeDocument/2006/relationships/image" Target="media/image100.jpeg"/><Relationship Id="rId168" Type="http://schemas.openxmlformats.org/officeDocument/2006/relationships/image" Target="media/image114.jpeg"/><Relationship Id="rId8" Type="http://schemas.openxmlformats.org/officeDocument/2006/relationships/header" Target="header2.xml"/><Relationship Id="rId51" Type="http://schemas.openxmlformats.org/officeDocument/2006/relationships/image" Target="media/image30.jpeg"/><Relationship Id="rId72" Type="http://schemas.openxmlformats.org/officeDocument/2006/relationships/image" Target="media/image44.jpeg"/><Relationship Id="rId93" Type="http://schemas.openxmlformats.org/officeDocument/2006/relationships/header" Target="header25.xml"/><Relationship Id="rId98" Type="http://schemas.openxmlformats.org/officeDocument/2006/relationships/image" Target="media/image64.jpeg"/><Relationship Id="rId121" Type="http://schemas.openxmlformats.org/officeDocument/2006/relationships/image" Target="media/image81.jpeg"/><Relationship Id="rId142" Type="http://schemas.openxmlformats.org/officeDocument/2006/relationships/image" Target="media/image95.jpeg"/><Relationship Id="rId163" Type="http://schemas.openxmlformats.org/officeDocument/2006/relationships/image" Target="media/image112.jpe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hyperlink" Target="http://localhost/test.php" TargetMode="External"/><Relationship Id="rId3" Type="http://schemas.openxmlformats.org/officeDocument/2006/relationships/settings" Target="settings.xml"/><Relationship Id="rId214" Type="http://schemas.openxmlformats.org/officeDocument/2006/relationships/image" Target="media/image144.png"/><Relationship Id="rId230" Type="http://schemas.openxmlformats.org/officeDocument/2006/relationships/header" Target="header63.xml"/><Relationship Id="rId235" Type="http://schemas.openxmlformats.org/officeDocument/2006/relationships/fontTable" Target="fontTable.xml"/><Relationship Id="rId25" Type="http://schemas.openxmlformats.org/officeDocument/2006/relationships/hyperlink" Target="http://perldoc.perl.org/perlre.html" TargetMode="External"/><Relationship Id="rId46" Type="http://schemas.openxmlformats.org/officeDocument/2006/relationships/image" Target="media/image25.jpeg"/><Relationship Id="rId67" Type="http://schemas.openxmlformats.org/officeDocument/2006/relationships/header" Target="header18.xml"/><Relationship Id="rId116" Type="http://schemas.openxmlformats.org/officeDocument/2006/relationships/image" Target="media/image77.jpeg"/><Relationship Id="rId137" Type="http://schemas.openxmlformats.org/officeDocument/2006/relationships/header" Target="header37.xml"/><Relationship Id="rId158" Type="http://schemas.openxmlformats.org/officeDocument/2006/relationships/image" Target="media/image108.jpeg"/><Relationship Id="rId20" Type="http://schemas.openxmlformats.org/officeDocument/2006/relationships/image" Target="media/image8.jpeg"/><Relationship Id="rId41" Type="http://schemas.openxmlformats.org/officeDocument/2006/relationships/hyperlink" Target="http://www.sequoiadb.com/index.php?p=downserver" TargetMode="External"/><Relationship Id="rId62" Type="http://schemas.openxmlformats.org/officeDocument/2006/relationships/image" Target="media/image37.jpeg"/><Relationship Id="rId83" Type="http://schemas.openxmlformats.org/officeDocument/2006/relationships/image" Target="media/image52.jpeg"/><Relationship Id="rId88" Type="http://schemas.openxmlformats.org/officeDocument/2006/relationships/image" Target="media/image57.jpeg"/><Relationship Id="rId111" Type="http://schemas.openxmlformats.org/officeDocument/2006/relationships/image" Target="media/image73.jpeg"/><Relationship Id="rId132" Type="http://schemas.openxmlformats.org/officeDocument/2006/relationships/image" Target="media/image89.jpeg"/><Relationship Id="rId153" Type="http://schemas.openxmlformats.org/officeDocument/2006/relationships/image" Target="media/image104.jpeg"/><Relationship Id="rId174" Type="http://schemas.openxmlformats.org/officeDocument/2006/relationships/image" Target="media/image118.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header" Target="header54.xml"/><Relationship Id="rId190" Type="http://schemas.openxmlformats.org/officeDocument/2006/relationships/image" Target="media/image133.png"/><Relationship Id="rId204" Type="http://schemas.openxmlformats.org/officeDocument/2006/relationships/hyperlink" Target="http://www.sequoiadb.com/" TargetMode="External"/><Relationship Id="rId220" Type="http://schemas.openxmlformats.org/officeDocument/2006/relationships/hyperlink" Target="http://www.sequoiadb.com/" TargetMode="External"/><Relationship Id="rId225" Type="http://schemas.openxmlformats.org/officeDocument/2006/relationships/header" Target="header58.xml"/><Relationship Id="rId15" Type="http://schemas.openxmlformats.org/officeDocument/2006/relationships/image" Target="media/image3.jpeg"/><Relationship Id="rId36" Type="http://schemas.openxmlformats.org/officeDocument/2006/relationships/header" Target="header9.xml"/><Relationship Id="rId57" Type="http://schemas.openxmlformats.org/officeDocument/2006/relationships/image" Target="media/image33.jpeg"/><Relationship Id="rId106" Type="http://schemas.openxmlformats.org/officeDocument/2006/relationships/header" Target="header27.xml"/><Relationship Id="rId127" Type="http://schemas.openxmlformats.org/officeDocument/2006/relationships/header" Target="header34.xml"/><Relationship Id="rId10" Type="http://schemas.openxmlformats.org/officeDocument/2006/relationships/header" Target="header4.xml"/><Relationship Id="rId31" Type="http://schemas.openxmlformats.org/officeDocument/2006/relationships/image" Target="media/image16.jpeg"/><Relationship Id="rId52" Type="http://schemas.openxmlformats.org/officeDocument/2006/relationships/header" Target="header13.xml"/><Relationship Id="rId73" Type="http://schemas.openxmlformats.org/officeDocument/2006/relationships/image" Target="media/image45.jpeg"/><Relationship Id="rId78" Type="http://schemas.openxmlformats.org/officeDocument/2006/relationships/image" Target="media/image49.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header" Target="header26.xml"/><Relationship Id="rId122" Type="http://schemas.openxmlformats.org/officeDocument/2006/relationships/image" Target="media/image82.jpeg"/><Relationship Id="rId143" Type="http://schemas.openxmlformats.org/officeDocument/2006/relationships/image" Target="media/image96.png"/><Relationship Id="rId148" Type="http://schemas.openxmlformats.org/officeDocument/2006/relationships/image" Target="media/image101.jpeg"/><Relationship Id="rId164" Type="http://schemas.openxmlformats.org/officeDocument/2006/relationships/header" Target="header43.xml"/><Relationship Id="rId169" Type="http://schemas.openxmlformats.org/officeDocument/2006/relationships/header" Target="header46.xml"/><Relationship Id="rId18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image" Target="media/image123.png"/><Relationship Id="rId210" Type="http://schemas.openxmlformats.org/officeDocument/2006/relationships/header" Target="header55.xml"/><Relationship Id="rId215" Type="http://schemas.openxmlformats.org/officeDocument/2006/relationships/hyperlink" Target="http://www.sequoiadb.com/" TargetMode="External"/><Relationship Id="rId236" Type="http://schemas.openxmlformats.org/officeDocument/2006/relationships/theme" Target="theme/theme1.xml"/><Relationship Id="rId26" Type="http://schemas.openxmlformats.org/officeDocument/2006/relationships/image" Target="media/image11.png"/><Relationship Id="rId231" Type="http://schemas.openxmlformats.org/officeDocument/2006/relationships/header" Target="header64.xml"/><Relationship Id="rId47" Type="http://schemas.openxmlformats.org/officeDocument/2006/relationships/image" Target="media/image26.jpeg"/><Relationship Id="rId68" Type="http://schemas.openxmlformats.org/officeDocument/2006/relationships/header" Target="header19.xml"/><Relationship Id="rId89" Type="http://schemas.openxmlformats.org/officeDocument/2006/relationships/header" Target="header23.xml"/><Relationship Id="rId112" Type="http://schemas.openxmlformats.org/officeDocument/2006/relationships/image" Target="media/image74.jpeg"/><Relationship Id="rId133" Type="http://schemas.openxmlformats.org/officeDocument/2006/relationships/header" Target="header35.xml"/><Relationship Id="rId154" Type="http://schemas.openxmlformats.org/officeDocument/2006/relationships/image" Target="media/image105.jpeg"/><Relationship Id="rId175" Type="http://schemas.openxmlformats.org/officeDocument/2006/relationships/hyperlink" Target="http://192.168.1.215:8080/" TargetMode="External"/><Relationship Id="rId196" Type="http://schemas.openxmlformats.org/officeDocument/2006/relationships/image" Target="media/image139.png"/><Relationship Id="rId200" Type="http://schemas.openxmlformats.org/officeDocument/2006/relationships/header" Target="header48.xml"/><Relationship Id="rId16" Type="http://schemas.openxmlformats.org/officeDocument/2006/relationships/image" Target="media/image4.jpeg"/><Relationship Id="rId221" Type="http://schemas.openxmlformats.org/officeDocument/2006/relationships/hyperlink" Target="http://docs.mongodb.org/ecosystem/tutorial/use-csharp-driver/" TargetMode="External"/><Relationship Id="rId37" Type="http://schemas.openxmlformats.org/officeDocument/2006/relationships/header" Target="header10.xml"/><Relationship Id="rId58" Type="http://schemas.openxmlformats.org/officeDocument/2006/relationships/image" Target="media/image34.jpeg"/><Relationship Id="rId79" Type="http://schemas.openxmlformats.org/officeDocument/2006/relationships/header" Target="header21.xml"/><Relationship Id="rId102" Type="http://schemas.openxmlformats.org/officeDocument/2006/relationships/image" Target="media/image67.jpeg"/><Relationship Id="rId123" Type="http://schemas.openxmlformats.org/officeDocument/2006/relationships/image" Target="media/image83.jpeg"/><Relationship Id="rId144" Type="http://schemas.openxmlformats.org/officeDocument/2006/relationships/image" Target="media/image97.png"/><Relationship Id="rId90" Type="http://schemas.openxmlformats.org/officeDocument/2006/relationships/image" Target="media/image58.jpeg"/><Relationship Id="rId165" Type="http://schemas.openxmlformats.org/officeDocument/2006/relationships/header" Target="header44.xml"/><Relationship Id="rId186" Type="http://schemas.openxmlformats.org/officeDocument/2006/relationships/image" Target="media/image129.png"/><Relationship Id="rId211" Type="http://schemas.openxmlformats.org/officeDocument/2006/relationships/hyperlink" Target="https://developer.mozilla.org//en-US/docs/Web/JavaScript/Language_Resources" TargetMode="External"/><Relationship Id="rId232" Type="http://schemas.openxmlformats.org/officeDocument/2006/relationships/header" Target="header65.xml"/><Relationship Id="rId27" Type="http://schemas.openxmlformats.org/officeDocument/2006/relationships/image" Target="media/image12.jpeg"/><Relationship Id="rId48" Type="http://schemas.openxmlformats.org/officeDocument/2006/relationships/image" Target="media/image27.jpeg"/><Relationship Id="rId69" Type="http://schemas.openxmlformats.org/officeDocument/2006/relationships/image" Target="media/image41.jpeg"/><Relationship Id="rId113" Type="http://schemas.openxmlformats.org/officeDocument/2006/relationships/image" Target="media/image75.jpeg"/><Relationship Id="rId134"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TotalTime>
  <Pages>333</Pages>
  <Words>46795</Words>
  <Characters>266733</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
    </vt:vector>
  </TitlesOfParts>
  <Company>sequoiadb</Company>
  <LinksUpToDate>false</LinksUpToDate>
  <CharactersWithSpaces>312903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zhangsuonan</cp:lastModifiedBy>
  <cp:revision>53</cp:revision>
  <dcterms:created xsi:type="dcterms:W3CDTF">2014-10-23T09:00:00Z</dcterms:created>
  <dcterms:modified xsi:type="dcterms:W3CDTF">2014-11-27T07:07:00Z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2014-10-22T00:00:00Z</vt:filetime>
  </property>
  <property fmtid="{D5CDD505-2E9C-101B-9397-08002B2CF9AE}" pid="3" name="LastSaved">
    <vt:filetime>2014-10-23T00:00:00Z</vt:filetime>
  </property>
</Properties>
</file>